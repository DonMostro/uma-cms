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firstRow="0" w:lastRow="0" w:firstColumn="0" w:lastColumn="0" w:noHBand="0" w:noVBand="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proofErr w:type="spellStart"/>
            <w:r>
              <w:t>Dahianna</w:t>
            </w:r>
            <w:proofErr w:type="spellEnd"/>
            <w:r>
              <w:t xml:space="preserve">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firstRow="0" w:lastRow="0" w:firstColumn="0" w:lastColumn="0" w:noHBand="0" w:noVBand="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 xml:space="preserve">Rodrigo </w:t>
            </w:r>
            <w:proofErr w:type="spellStart"/>
            <w:r>
              <w:rPr>
                <w:sz w:val="24"/>
                <w:szCs w:val="24"/>
                <w:lang w:val="pt-BR"/>
              </w:rPr>
              <w:t>Riquelme</w:t>
            </w:r>
            <w:proofErr w:type="spellEnd"/>
          </w:p>
          <w:p w:rsidR="00CC20D5" w:rsidRDefault="00CC20D5">
            <w:pPr>
              <w:pStyle w:val="Sinespaciado"/>
              <w:snapToGrid w:val="0"/>
              <w:jc w:val="both"/>
              <w:rPr>
                <w:sz w:val="24"/>
                <w:szCs w:val="24"/>
                <w:lang w:val="pt-BR"/>
              </w:rPr>
            </w:pPr>
            <w:r>
              <w:rPr>
                <w:sz w:val="24"/>
                <w:szCs w:val="24"/>
                <w:lang w:val="pt-BR"/>
              </w:rPr>
              <w:t xml:space="preserve">Manuel </w:t>
            </w:r>
            <w:proofErr w:type="spellStart"/>
            <w:r>
              <w:rPr>
                <w:sz w:val="24"/>
                <w:szCs w:val="24"/>
                <w:lang w:val="pt-BR"/>
              </w:rPr>
              <w:t>Canales</w:t>
            </w:r>
            <w:proofErr w:type="spellEnd"/>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637A67">
            <w:pPr>
              <w:pStyle w:val="Sinespaciado"/>
              <w:snapToGrid w:val="0"/>
              <w:jc w:val="both"/>
            </w:pPr>
            <w:hyperlink r:id="rId10" w:history="1">
              <w:r w:rsidR="00CC20D5">
                <w:rPr>
                  <w:rStyle w:val="Hipervnculo"/>
                </w:rPr>
                <w:t>Rogelio.elias@sonda.com</w:t>
              </w:r>
            </w:hyperlink>
          </w:p>
          <w:p w:rsidR="00CC20D5" w:rsidRDefault="00637A67">
            <w:pPr>
              <w:pStyle w:val="Sinespaciado"/>
              <w:snapToGrid w:val="0"/>
              <w:jc w:val="both"/>
            </w:pPr>
            <w:hyperlink r:id="rId11" w:history="1">
              <w:r w:rsidR="00CC20D5">
                <w:rPr>
                  <w:rStyle w:val="Hipervnculo"/>
                </w:rPr>
                <w:t>rodrigo.riquelme@latercera.com</w:t>
              </w:r>
            </w:hyperlink>
          </w:p>
          <w:p w:rsidR="00CC20D5" w:rsidRDefault="00637A67">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proofErr w:type="spellStart"/>
            <w:r>
              <w:rPr>
                <w:sz w:val="24"/>
                <w:szCs w:val="24"/>
                <w:lang w:val="es-ES"/>
              </w:rPr>
              <w:t>Dahianna</w:t>
            </w:r>
            <w:proofErr w:type="spellEnd"/>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38599E" w:rsidRPr="00D45E01" w:rsidRDefault="0038599E" w:rsidP="006239A4">
      <w:pPr>
        <w:pStyle w:val="Ttulo"/>
      </w:pPr>
      <w:del w:id="4" w:author="Rodrigo Riquelme" w:date="2010-11-02T22:38:00Z">
        <w:r w:rsidRPr="006239A4" w:rsidDel="00D45E01">
          <w:lastRenderedPageBreak/>
          <w:delText>Capítulo 1: Introducción</w:delText>
        </w:r>
      </w:del>
      <w:del w:id="5" w:author="copesa" w:date="2010-11-11T11:18:00Z">
        <w:r w:rsidR="00427C5E" w:rsidRPr="00427C5E" w:rsidDel="00CD3D71">
          <w:rPr>
            <w:rPrChange w:id="6" w:author="Rodrigo Riquelme" w:date="2010-11-02T22:42:00Z">
              <w:rPr>
                <w:rFonts w:eastAsia="Calibri" w:cs="Calibri"/>
                <w:b w:val="0"/>
                <w:bCs w:val="0"/>
                <w:color w:val="auto"/>
                <w:kern w:val="0"/>
                <w:sz w:val="24"/>
                <w:szCs w:val="22"/>
              </w:rPr>
            </w:rPrChange>
          </w:rPr>
          <w:delText>I</w:delText>
        </w:r>
      </w:del>
      <w:ins w:id="7" w:author="copesa" w:date="2010-11-11T11:18:00Z">
        <w:r w:rsidR="00CD3D71">
          <w:t>Í</w:t>
        </w:r>
      </w:ins>
      <w:r w:rsidR="00427C5E" w:rsidRPr="00427C5E">
        <w:rPr>
          <w:rPrChange w:id="8" w:author="Rodrigo Riquelme" w:date="2010-11-02T22:42:00Z">
            <w:rPr>
              <w:rFonts w:eastAsia="Calibri" w:cs="Calibri"/>
              <w:b w:val="0"/>
              <w:bCs w:val="0"/>
              <w:color w:val="auto"/>
              <w:kern w:val="0"/>
              <w:sz w:val="24"/>
              <w:szCs w:val="22"/>
            </w:rPr>
          </w:rPrChange>
        </w:rPr>
        <w:t>ndice</w:t>
      </w:r>
      <w:r w:rsidR="00D45E01">
        <w:t xml:space="preserve"> General</w:t>
      </w:r>
    </w:p>
    <w:p w:rsidR="0038599E" w:rsidRDefault="0038599E">
      <w:pPr>
        <w:pStyle w:val="TDC2"/>
        <w:tabs>
          <w:tab w:val="right" w:leader="dot" w:pos="8828"/>
        </w:tabs>
        <w:rPr>
          <w:lang w:val="es-ES"/>
        </w:rPr>
      </w:pPr>
    </w:p>
    <w:p w:rsidR="00E20AFA" w:rsidRDefault="00427C5E">
      <w:pPr>
        <w:pStyle w:val="TDC1"/>
        <w:rPr>
          <w:ins w:id="9" w:author="Wolf" w:date="2010-11-11T00:13:00Z"/>
          <w:rFonts w:asciiTheme="minorHAnsi" w:eastAsiaTheme="minorEastAsia" w:hAnsiTheme="minorHAnsi" w:cstheme="minorBidi"/>
          <w:b w:val="0"/>
          <w:sz w:val="22"/>
          <w:lang w:val="en-US"/>
        </w:rPr>
      </w:pPr>
      <w:r>
        <w:rPr>
          <w:lang w:val="es-ES"/>
        </w:rPr>
        <w:fldChar w:fldCharType="begin"/>
      </w:r>
      <w:r w:rsidR="00410993">
        <w:rPr>
          <w:lang w:val="es-ES"/>
        </w:rPr>
        <w:instrText xml:space="preserve"> TOC \o "1-3" \h \z \u </w:instrText>
      </w:r>
      <w:r>
        <w:rPr>
          <w:lang w:val="es-ES"/>
        </w:rPr>
        <w:fldChar w:fldCharType="separate"/>
      </w:r>
      <w:ins w:id="10" w:author="Wolf" w:date="2010-11-11T00:13:00Z">
        <w:r w:rsidR="00E20AFA" w:rsidRPr="00D20763">
          <w:rPr>
            <w:rStyle w:val="Hipervnculo"/>
          </w:rPr>
          <w:fldChar w:fldCharType="begin"/>
        </w:r>
        <w:r w:rsidR="00E20AFA" w:rsidRPr="00D20763">
          <w:rPr>
            <w:rStyle w:val="Hipervnculo"/>
          </w:rPr>
          <w:instrText xml:space="preserve"> </w:instrText>
        </w:r>
        <w:r w:rsidR="00E20AFA">
          <w:instrText>HYPERLINK \l "_Toc277197754"</w:instrText>
        </w:r>
        <w:r w:rsidR="00E20AFA" w:rsidRPr="00D20763">
          <w:rPr>
            <w:rStyle w:val="Hipervnculo"/>
          </w:rPr>
          <w:instrText xml:space="preserve"> </w:instrText>
        </w:r>
        <w:r w:rsidR="00E20AFA" w:rsidRPr="00D20763">
          <w:rPr>
            <w:rStyle w:val="Hipervnculo"/>
          </w:rPr>
          <w:fldChar w:fldCharType="separate"/>
        </w:r>
        <w:r w:rsidR="00E20AFA" w:rsidRPr="00D20763">
          <w:rPr>
            <w:rStyle w:val="Hipervnculo"/>
          </w:rPr>
          <w:t>Capítulo 1. Introducción</w:t>
        </w:r>
        <w:r w:rsidR="00E20AFA">
          <w:rPr>
            <w:webHidden/>
          </w:rPr>
          <w:tab/>
        </w:r>
        <w:r w:rsidR="00E20AFA">
          <w:rPr>
            <w:webHidden/>
          </w:rPr>
          <w:fldChar w:fldCharType="begin"/>
        </w:r>
        <w:r w:rsidR="00E20AFA">
          <w:rPr>
            <w:webHidden/>
          </w:rPr>
          <w:instrText xml:space="preserve"> PAGEREF _Toc277197754 \h </w:instrText>
        </w:r>
      </w:ins>
      <w:r w:rsidR="00E20AFA">
        <w:rPr>
          <w:webHidden/>
        </w:rPr>
      </w:r>
      <w:r w:rsidR="00E20AFA">
        <w:rPr>
          <w:webHidden/>
        </w:rPr>
        <w:fldChar w:fldCharType="separate"/>
      </w:r>
      <w:ins w:id="11" w:author="copesa" w:date="2010-11-11T11:32:00Z">
        <w:r w:rsidR="00D8095E">
          <w:rPr>
            <w:webHidden/>
          </w:rPr>
          <w:t>8</w:t>
        </w:r>
      </w:ins>
      <w:ins w:id="12" w:author="Wolf" w:date="2010-11-11T00:13:00Z">
        <w:r w:rsidR="00E20AFA">
          <w:rPr>
            <w:webHidden/>
          </w:rPr>
          <w:fldChar w:fldCharType="end"/>
        </w:r>
        <w:r w:rsidR="00E20AFA" w:rsidRPr="00D20763">
          <w:rPr>
            <w:rStyle w:val="Hipervnculo"/>
          </w:rPr>
          <w:fldChar w:fldCharType="end"/>
        </w:r>
      </w:ins>
    </w:p>
    <w:p w:rsidR="00E20AFA" w:rsidRDefault="00E20AFA">
      <w:pPr>
        <w:pStyle w:val="TDC2"/>
        <w:tabs>
          <w:tab w:val="right" w:leader="dot" w:pos="8828"/>
        </w:tabs>
        <w:rPr>
          <w:ins w:id="13" w:author="Wolf" w:date="2010-11-11T00:13:00Z"/>
          <w:rFonts w:asciiTheme="minorHAnsi" w:eastAsiaTheme="minorEastAsia" w:hAnsiTheme="minorHAnsi" w:cstheme="minorBidi"/>
          <w:noProof/>
          <w:sz w:val="22"/>
          <w:lang w:val="en-US"/>
        </w:rPr>
      </w:pPr>
      <w:ins w:id="1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"_Toc277197755"</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Resumen</w:t>
        </w:r>
        <w:r>
          <w:rPr>
            <w:noProof/>
            <w:webHidden/>
          </w:rPr>
          <w:tab/>
        </w:r>
        <w:r>
          <w:rPr>
            <w:noProof/>
            <w:webHidden/>
          </w:rPr>
          <w:fldChar w:fldCharType="begin"/>
        </w:r>
        <w:r>
          <w:rPr>
            <w:noProof/>
            <w:webHidden/>
          </w:rPr>
          <w:instrText xml:space="preserve"> PAGEREF _Toc277197755 \h </w:instrText>
        </w:r>
      </w:ins>
      <w:r>
        <w:rPr>
          <w:noProof/>
          <w:webHidden/>
        </w:rPr>
      </w:r>
      <w:r>
        <w:rPr>
          <w:noProof/>
          <w:webHidden/>
        </w:rPr>
        <w:fldChar w:fldCharType="separate"/>
      </w:r>
      <w:ins w:id="15" w:author="copesa" w:date="2010-11-11T11:32:00Z">
        <w:r w:rsidR="00D8095E">
          <w:rPr>
            <w:noProof/>
            <w:webHidden/>
          </w:rPr>
          <w:t>8</w:t>
        </w:r>
      </w:ins>
      <w:ins w:id="16"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7" w:author="Wolf" w:date="2010-11-11T00:13:00Z"/>
          <w:rFonts w:asciiTheme="minorHAnsi" w:eastAsiaTheme="minorEastAsia" w:hAnsiTheme="minorHAnsi" w:cstheme="minorBidi"/>
          <w:noProof/>
          <w:sz w:val="22"/>
          <w:lang w:val="en-US"/>
        </w:rPr>
      </w:pPr>
      <w:ins w:id="1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"_Toc277197756"</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1.1. Formulación General del Proyecto</w:t>
        </w:r>
        <w:r>
          <w:rPr>
            <w:noProof/>
            <w:webHidden/>
          </w:rPr>
          <w:tab/>
        </w:r>
        <w:r>
          <w:rPr>
            <w:noProof/>
            <w:webHidden/>
          </w:rPr>
          <w:fldChar w:fldCharType="begin"/>
        </w:r>
        <w:r>
          <w:rPr>
            <w:noProof/>
            <w:webHidden/>
          </w:rPr>
          <w:instrText xml:space="preserve"> PAGEREF _Toc277197756 \h </w:instrText>
        </w:r>
      </w:ins>
      <w:r>
        <w:rPr>
          <w:noProof/>
          <w:webHidden/>
        </w:rPr>
      </w:r>
      <w:r>
        <w:rPr>
          <w:noProof/>
          <w:webHidden/>
        </w:rPr>
        <w:fldChar w:fldCharType="separate"/>
      </w:r>
      <w:ins w:id="19" w:author="copesa" w:date="2010-11-11T11:32:00Z">
        <w:r w:rsidR="00D8095E">
          <w:rPr>
            <w:noProof/>
            <w:webHidden/>
          </w:rPr>
          <w:t>11</w:t>
        </w:r>
      </w:ins>
      <w:ins w:id="20"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21" w:author="Wolf" w:date="2010-11-11T00:13:00Z"/>
          <w:rFonts w:asciiTheme="minorHAnsi" w:eastAsiaTheme="minorEastAsia" w:hAnsiTheme="minorHAnsi" w:cstheme="minorBidi"/>
          <w:noProof/>
          <w:sz w:val="22"/>
          <w:lang w:val="en-US"/>
        </w:rPr>
      </w:pPr>
      <w:ins w:id="2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"_Toc277197757"</w:instrText>
        </w:r>
        <w:r w:rsidRPr="00D20763">
          <w:rPr>
            <w:rStyle w:val="Hipervnculo"/>
            <w:noProof/>
          </w:rPr>
          <w:instrText xml:space="preserve"> </w:instrText>
        </w:r>
        <w:r w:rsidRPr="00D20763">
          <w:rPr>
            <w:rStyle w:val="Hipervnculo"/>
            <w:noProof/>
          </w:rPr>
          <w:fldChar w:fldCharType="separate"/>
        </w:r>
        <w:r w:rsidRPr="00D20763">
          <w:rPr>
            <w:rStyle w:val="Hipervnculo"/>
            <w:noProof/>
            <w:kern w:val="1"/>
          </w:rPr>
          <w:t>1.2. Objetivos</w:t>
        </w:r>
        <w:r>
          <w:rPr>
            <w:noProof/>
            <w:webHidden/>
          </w:rPr>
          <w:tab/>
        </w:r>
        <w:r>
          <w:rPr>
            <w:noProof/>
            <w:webHidden/>
          </w:rPr>
          <w:fldChar w:fldCharType="begin"/>
        </w:r>
        <w:r>
          <w:rPr>
            <w:noProof/>
            <w:webHidden/>
          </w:rPr>
          <w:instrText xml:space="preserve"> PAGEREF _Toc277197757 \h </w:instrText>
        </w:r>
      </w:ins>
      <w:r>
        <w:rPr>
          <w:noProof/>
          <w:webHidden/>
        </w:rPr>
      </w:r>
      <w:r>
        <w:rPr>
          <w:noProof/>
          <w:webHidden/>
        </w:rPr>
        <w:fldChar w:fldCharType="separate"/>
      </w:r>
      <w:ins w:id="23" w:author="copesa" w:date="2010-11-11T11:32:00Z">
        <w:r w:rsidR="00D8095E">
          <w:rPr>
            <w:noProof/>
            <w:webHidden/>
          </w:rPr>
          <w:t>14</w:t>
        </w:r>
      </w:ins>
      <w:ins w:id="2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5" w:author="Wolf" w:date="2010-11-11T00:13:00Z"/>
          <w:rFonts w:asciiTheme="minorHAnsi" w:eastAsiaTheme="minorEastAsia" w:hAnsiTheme="minorHAnsi" w:cstheme="minorBidi"/>
          <w:noProof/>
          <w:sz w:val="22"/>
          <w:lang w:val="en-US" w:eastAsia="en-US"/>
        </w:rPr>
      </w:pPr>
      <w:ins w:id="2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"_Toc277197758"</w:instrText>
        </w:r>
        <w:r w:rsidRPr="00D20763">
          <w:rPr>
            <w:rStyle w:val="Hipervnculo"/>
            <w:noProof/>
          </w:rPr>
          <w:instrText xml:space="preserve"> </w:instrText>
        </w:r>
        <w:r w:rsidRPr="00D20763">
          <w:rPr>
            <w:rStyle w:val="Hipervnculo"/>
            <w:noProof/>
          </w:rPr>
          <w:fldChar w:fldCharType="separate"/>
        </w:r>
        <w:r w:rsidRPr="00D20763">
          <w:rPr>
            <w:rStyle w:val="Hipervnculo"/>
            <w:noProof/>
            <w:kern w:val="1"/>
          </w:rPr>
          <w:t>1.2.1. Objetivo General</w:t>
        </w:r>
        <w:r>
          <w:rPr>
            <w:noProof/>
            <w:webHidden/>
          </w:rPr>
          <w:tab/>
        </w:r>
        <w:r>
          <w:rPr>
            <w:noProof/>
            <w:webHidden/>
          </w:rPr>
          <w:fldChar w:fldCharType="begin"/>
        </w:r>
        <w:r>
          <w:rPr>
            <w:noProof/>
            <w:webHidden/>
          </w:rPr>
          <w:instrText xml:space="preserve"> PAGEREF _Toc277197758 \h </w:instrText>
        </w:r>
      </w:ins>
      <w:r>
        <w:rPr>
          <w:noProof/>
          <w:webHidden/>
        </w:rPr>
      </w:r>
      <w:r>
        <w:rPr>
          <w:noProof/>
          <w:webHidden/>
        </w:rPr>
        <w:fldChar w:fldCharType="separate"/>
      </w:r>
      <w:ins w:id="27" w:author="copesa" w:date="2010-11-11T11:32:00Z">
        <w:r w:rsidR="00D8095E">
          <w:rPr>
            <w:noProof/>
            <w:webHidden/>
          </w:rPr>
          <w:t>14</w:t>
        </w:r>
      </w:ins>
      <w:ins w:id="2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9" w:author="Wolf" w:date="2010-11-11T00:13:00Z"/>
          <w:rFonts w:asciiTheme="minorHAnsi" w:eastAsiaTheme="minorEastAsia" w:hAnsiTheme="minorHAnsi" w:cstheme="minorBidi"/>
          <w:noProof/>
          <w:sz w:val="22"/>
          <w:lang w:val="en-US" w:eastAsia="en-US"/>
        </w:rPr>
      </w:pPr>
      <w:ins w:id="3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"_Toc277197759"</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1.2.1. Objetivos Específicos</w:t>
        </w:r>
        <w:r>
          <w:rPr>
            <w:noProof/>
            <w:webHidden/>
          </w:rPr>
          <w:tab/>
        </w:r>
        <w:r>
          <w:rPr>
            <w:noProof/>
            <w:webHidden/>
          </w:rPr>
          <w:fldChar w:fldCharType="begin"/>
        </w:r>
        <w:r>
          <w:rPr>
            <w:noProof/>
            <w:webHidden/>
          </w:rPr>
          <w:instrText xml:space="preserve"> PAGEREF _Toc277197759 \h </w:instrText>
        </w:r>
      </w:ins>
      <w:r>
        <w:rPr>
          <w:noProof/>
          <w:webHidden/>
        </w:rPr>
      </w:r>
      <w:r>
        <w:rPr>
          <w:noProof/>
          <w:webHidden/>
        </w:rPr>
        <w:fldChar w:fldCharType="separate"/>
      </w:r>
      <w:ins w:id="31" w:author="copesa" w:date="2010-11-11T11:32:00Z">
        <w:r w:rsidR="00D8095E">
          <w:rPr>
            <w:noProof/>
            <w:webHidden/>
          </w:rPr>
          <w:t>14</w:t>
        </w:r>
      </w:ins>
      <w:ins w:id="32"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33" w:author="Wolf" w:date="2010-11-11T00:13:00Z"/>
          <w:rFonts w:asciiTheme="minorHAnsi" w:eastAsiaTheme="minorEastAsia" w:hAnsiTheme="minorHAnsi" w:cstheme="minorBidi"/>
          <w:noProof/>
          <w:sz w:val="22"/>
          <w:lang w:val="en-US"/>
        </w:rPr>
      </w:pPr>
      <w:ins w:id="3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"_Toc277197760"</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_Toc277197760 \h </w:instrText>
        </w:r>
      </w:ins>
      <w:r>
        <w:rPr>
          <w:noProof/>
          <w:webHidden/>
        </w:rPr>
      </w:r>
      <w:r>
        <w:rPr>
          <w:noProof/>
          <w:webHidden/>
        </w:rPr>
        <w:fldChar w:fldCharType="separate"/>
      </w:r>
      <w:ins w:id="35" w:author="copesa" w:date="2010-11-11T11:32:00Z">
        <w:r w:rsidR="00D8095E">
          <w:rPr>
            <w:noProof/>
            <w:webHidden/>
          </w:rPr>
          <w:t>16</w:t>
        </w:r>
      </w:ins>
      <w:ins w:id="36"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37" w:author="Wolf" w:date="2010-11-11T00:13:00Z"/>
          <w:rFonts w:asciiTheme="minorHAnsi" w:eastAsiaTheme="minorEastAsia" w:hAnsiTheme="minorHAnsi" w:cstheme="minorBidi"/>
          <w:noProof/>
          <w:sz w:val="22"/>
          <w:lang w:val="en-US"/>
        </w:rPr>
      </w:pPr>
      <w:ins w:id="3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"_Toc277197761"</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1.4. Planificacion Inicial</w:t>
        </w:r>
        <w:r>
          <w:rPr>
            <w:noProof/>
            <w:webHidden/>
          </w:rPr>
          <w:tab/>
        </w:r>
        <w:r>
          <w:rPr>
            <w:noProof/>
            <w:webHidden/>
          </w:rPr>
          <w:fldChar w:fldCharType="begin"/>
        </w:r>
        <w:r>
          <w:rPr>
            <w:noProof/>
            <w:webHidden/>
          </w:rPr>
          <w:instrText xml:space="preserve"> PAGEREF _Toc277197761 \h </w:instrText>
        </w:r>
      </w:ins>
      <w:r>
        <w:rPr>
          <w:noProof/>
          <w:webHidden/>
        </w:rPr>
      </w:r>
      <w:r>
        <w:rPr>
          <w:noProof/>
          <w:webHidden/>
        </w:rPr>
        <w:fldChar w:fldCharType="separate"/>
      </w:r>
      <w:ins w:id="39" w:author="copesa" w:date="2010-11-11T11:32:00Z">
        <w:r w:rsidR="00D8095E">
          <w:rPr>
            <w:noProof/>
            <w:webHidden/>
          </w:rPr>
          <w:t>17</w:t>
        </w:r>
      </w:ins>
      <w:ins w:id="40" w:author="Wolf" w:date="2010-11-11T00:13:00Z">
        <w:r>
          <w:rPr>
            <w:noProof/>
            <w:webHidden/>
          </w:rPr>
          <w:fldChar w:fldCharType="end"/>
        </w:r>
        <w:r w:rsidRPr="00D20763">
          <w:rPr>
            <w:rStyle w:val="Hipervnculo"/>
            <w:noProof/>
          </w:rPr>
          <w:fldChar w:fldCharType="end"/>
        </w:r>
      </w:ins>
    </w:p>
    <w:p w:rsidR="00E20AFA" w:rsidRDefault="00E20AFA">
      <w:pPr>
        <w:pStyle w:val="TDC1"/>
        <w:rPr>
          <w:ins w:id="41" w:author="Wolf" w:date="2010-11-11T00:13:00Z"/>
          <w:rFonts w:asciiTheme="minorHAnsi" w:eastAsiaTheme="minorEastAsia" w:hAnsiTheme="minorHAnsi" w:cstheme="minorBidi"/>
          <w:b w:val="0"/>
          <w:sz w:val="22"/>
          <w:lang w:val="en-US"/>
        </w:rPr>
      </w:pPr>
      <w:ins w:id="42" w:author="Wolf" w:date="2010-11-11T00:13:00Z">
        <w:r w:rsidRPr="00D20763">
          <w:rPr>
            <w:rStyle w:val="Hipervnculo"/>
          </w:rPr>
          <w:fldChar w:fldCharType="begin"/>
        </w:r>
        <w:r w:rsidRPr="00D20763">
          <w:rPr>
            <w:rStyle w:val="Hipervnculo"/>
          </w:rPr>
          <w:instrText xml:space="preserve"> </w:instrText>
        </w:r>
        <w:r>
          <w:instrText>HYPERLINK \l "_Toc277197762"</w:instrText>
        </w:r>
        <w:r w:rsidRPr="00D20763">
          <w:rPr>
            <w:rStyle w:val="Hipervnculo"/>
          </w:rPr>
          <w:instrText xml:space="preserve"> </w:instrText>
        </w:r>
        <w:r w:rsidRPr="00D20763">
          <w:rPr>
            <w:rStyle w:val="Hipervnculo"/>
          </w:rPr>
          <w:fldChar w:fldCharType="separate"/>
        </w:r>
        <w:r w:rsidRPr="00D20763">
          <w:rPr>
            <w:rStyle w:val="Hipervnculo"/>
          </w:rPr>
          <w:t>Capítulo 2. Marco Teórico</w:t>
        </w:r>
        <w:r>
          <w:rPr>
            <w:webHidden/>
          </w:rPr>
          <w:tab/>
        </w:r>
        <w:r>
          <w:rPr>
            <w:webHidden/>
          </w:rPr>
          <w:fldChar w:fldCharType="begin"/>
        </w:r>
        <w:r>
          <w:rPr>
            <w:webHidden/>
          </w:rPr>
          <w:instrText xml:space="preserve"> PAGEREF _Toc277197762 \h </w:instrText>
        </w:r>
      </w:ins>
      <w:r>
        <w:rPr>
          <w:webHidden/>
        </w:rPr>
      </w:r>
      <w:r>
        <w:rPr>
          <w:webHidden/>
        </w:rPr>
        <w:fldChar w:fldCharType="separate"/>
      </w:r>
      <w:ins w:id="43" w:author="copesa" w:date="2010-11-11T11:32:00Z">
        <w:r w:rsidR="00D8095E">
          <w:rPr>
            <w:webHidden/>
          </w:rPr>
          <w:t>19</w:t>
        </w:r>
      </w:ins>
      <w:ins w:id="44" w:author="Wolf" w:date="2010-11-11T00:13:00Z">
        <w:r>
          <w:rPr>
            <w:webHidden/>
          </w:rPr>
          <w:fldChar w:fldCharType="end"/>
        </w:r>
        <w:r w:rsidRPr="00D20763">
          <w:rPr>
            <w:rStyle w:val="Hipervnculo"/>
          </w:rPr>
          <w:fldChar w:fldCharType="end"/>
        </w:r>
      </w:ins>
    </w:p>
    <w:p w:rsidR="00E20AFA" w:rsidRDefault="00E20AFA">
      <w:pPr>
        <w:pStyle w:val="TDC2"/>
        <w:tabs>
          <w:tab w:val="right" w:leader="dot" w:pos="8828"/>
        </w:tabs>
        <w:rPr>
          <w:ins w:id="45" w:author="Wolf" w:date="2010-11-11T00:13:00Z"/>
          <w:rFonts w:asciiTheme="minorHAnsi" w:eastAsiaTheme="minorEastAsia" w:hAnsiTheme="minorHAnsi" w:cstheme="minorBidi"/>
          <w:noProof/>
          <w:sz w:val="22"/>
          <w:lang w:val="en-US"/>
        </w:rPr>
      </w:pPr>
      <w:ins w:id="4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"_Toc277197763"</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2.1. Acceso Multimedia Universal</w:t>
        </w:r>
        <w:r>
          <w:rPr>
            <w:noProof/>
            <w:webHidden/>
          </w:rPr>
          <w:tab/>
        </w:r>
        <w:r>
          <w:rPr>
            <w:noProof/>
            <w:webHidden/>
          </w:rPr>
          <w:fldChar w:fldCharType="begin"/>
        </w:r>
        <w:r>
          <w:rPr>
            <w:noProof/>
            <w:webHidden/>
          </w:rPr>
          <w:instrText xml:space="preserve"> PAGEREF _Toc277197763 \h </w:instrText>
        </w:r>
      </w:ins>
      <w:r>
        <w:rPr>
          <w:noProof/>
          <w:webHidden/>
        </w:rPr>
      </w:r>
      <w:r>
        <w:rPr>
          <w:noProof/>
          <w:webHidden/>
        </w:rPr>
        <w:fldChar w:fldCharType="separate"/>
      </w:r>
      <w:ins w:id="47" w:author="copesa" w:date="2010-11-11T11:32:00Z">
        <w:r w:rsidR="00D8095E">
          <w:rPr>
            <w:noProof/>
            <w:webHidden/>
          </w:rPr>
          <w:t>19</w:t>
        </w:r>
      </w:ins>
      <w:ins w:id="48"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49" w:author="Wolf" w:date="2010-11-11T00:13:00Z"/>
          <w:rFonts w:asciiTheme="minorHAnsi" w:eastAsiaTheme="minorEastAsia" w:hAnsiTheme="minorHAnsi" w:cstheme="minorBidi"/>
          <w:noProof/>
          <w:sz w:val="22"/>
          <w:lang w:val="en-US"/>
        </w:rPr>
      </w:pPr>
      <w:ins w:id="5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"_Toc277197764"</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2.2. Protocolo XML orientado a objetos</w:t>
        </w:r>
        <w:r>
          <w:rPr>
            <w:noProof/>
            <w:webHidden/>
          </w:rPr>
          <w:tab/>
        </w:r>
        <w:r>
          <w:rPr>
            <w:noProof/>
            <w:webHidden/>
          </w:rPr>
          <w:fldChar w:fldCharType="begin"/>
        </w:r>
        <w:r>
          <w:rPr>
            <w:noProof/>
            <w:webHidden/>
          </w:rPr>
          <w:instrText xml:space="preserve"> PAGEREF _Toc277197764 \h </w:instrText>
        </w:r>
      </w:ins>
      <w:r>
        <w:rPr>
          <w:noProof/>
          <w:webHidden/>
        </w:rPr>
      </w:r>
      <w:r>
        <w:rPr>
          <w:noProof/>
          <w:webHidden/>
        </w:rPr>
        <w:fldChar w:fldCharType="separate"/>
      </w:r>
      <w:ins w:id="51" w:author="copesa" w:date="2010-11-11T11:32:00Z">
        <w:r w:rsidR="00D8095E">
          <w:rPr>
            <w:noProof/>
            <w:webHidden/>
          </w:rPr>
          <w:t>25</w:t>
        </w:r>
      </w:ins>
      <w:ins w:id="5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53" w:author="Wolf" w:date="2010-11-11T00:13:00Z"/>
          <w:rFonts w:asciiTheme="minorHAnsi" w:eastAsiaTheme="minorEastAsia" w:hAnsiTheme="minorHAnsi" w:cstheme="minorBidi"/>
          <w:noProof/>
          <w:sz w:val="22"/>
          <w:lang w:val="en-US" w:eastAsia="en-US"/>
        </w:rPr>
      </w:pPr>
      <w:ins w:id="5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"_Toc277197765"</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2.2.1. SOAP</w:t>
        </w:r>
        <w:r>
          <w:rPr>
            <w:noProof/>
            <w:webHidden/>
          </w:rPr>
          <w:tab/>
        </w:r>
        <w:r>
          <w:rPr>
            <w:noProof/>
            <w:webHidden/>
          </w:rPr>
          <w:fldChar w:fldCharType="begin"/>
        </w:r>
        <w:r>
          <w:rPr>
            <w:noProof/>
            <w:webHidden/>
          </w:rPr>
          <w:instrText xml:space="preserve"> PAGEREF _Toc277197765 \h </w:instrText>
        </w:r>
      </w:ins>
      <w:r>
        <w:rPr>
          <w:noProof/>
          <w:webHidden/>
        </w:rPr>
      </w:r>
      <w:r>
        <w:rPr>
          <w:noProof/>
          <w:webHidden/>
        </w:rPr>
        <w:fldChar w:fldCharType="separate"/>
      </w:r>
      <w:ins w:id="55" w:author="copesa" w:date="2010-11-11T11:32:00Z">
        <w:r w:rsidR="00D8095E">
          <w:rPr>
            <w:noProof/>
            <w:webHidden/>
          </w:rPr>
          <w:t>25</w:t>
        </w:r>
      </w:ins>
      <w:ins w:id="5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57" w:author="Wolf" w:date="2010-11-11T00:13:00Z"/>
          <w:rFonts w:asciiTheme="minorHAnsi" w:eastAsiaTheme="minorEastAsia" w:hAnsiTheme="minorHAnsi" w:cstheme="minorBidi"/>
          <w:noProof/>
          <w:sz w:val="22"/>
          <w:lang w:val="en-US" w:eastAsia="en-US"/>
        </w:rPr>
      </w:pPr>
      <w:ins w:id="5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"_Toc277197766"</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2.2.2. REST</w:t>
        </w:r>
        <w:r>
          <w:rPr>
            <w:noProof/>
            <w:webHidden/>
          </w:rPr>
          <w:tab/>
        </w:r>
        <w:r>
          <w:rPr>
            <w:noProof/>
            <w:webHidden/>
          </w:rPr>
          <w:fldChar w:fldCharType="begin"/>
        </w:r>
        <w:r>
          <w:rPr>
            <w:noProof/>
            <w:webHidden/>
          </w:rPr>
          <w:instrText xml:space="preserve"> PAGEREF _Toc277197766 \h </w:instrText>
        </w:r>
      </w:ins>
      <w:r>
        <w:rPr>
          <w:noProof/>
          <w:webHidden/>
        </w:rPr>
      </w:r>
      <w:r>
        <w:rPr>
          <w:noProof/>
          <w:webHidden/>
        </w:rPr>
        <w:fldChar w:fldCharType="separate"/>
      </w:r>
      <w:ins w:id="59" w:author="copesa" w:date="2010-11-11T11:32:00Z">
        <w:r w:rsidR="00D8095E">
          <w:rPr>
            <w:noProof/>
            <w:webHidden/>
          </w:rPr>
          <w:t>27</w:t>
        </w:r>
      </w:ins>
      <w:ins w:id="6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61" w:author="Wolf" w:date="2010-11-11T00:13:00Z"/>
          <w:rFonts w:asciiTheme="minorHAnsi" w:eastAsiaTheme="minorEastAsia" w:hAnsiTheme="minorHAnsi" w:cstheme="minorBidi"/>
          <w:noProof/>
          <w:sz w:val="22"/>
          <w:lang w:val="en-US" w:eastAsia="en-US"/>
        </w:rPr>
      </w:pPr>
      <w:ins w:id="62" w:author="Wolf" w:date="2010-11-11T00:13:00Z">
        <w:r w:rsidRPr="00D20763">
          <w:rPr>
            <w:rStyle w:val="Hipervnculo"/>
            <w:noProof/>
          </w:rPr>
          <w:lastRenderedPageBreak/>
          <w:fldChar w:fldCharType="begin"/>
        </w:r>
        <w:r w:rsidRPr="00D20763">
          <w:rPr>
            <w:rStyle w:val="Hipervnculo"/>
            <w:noProof/>
          </w:rPr>
          <w:instrText xml:space="preserve"> </w:instrText>
        </w:r>
        <w:r>
          <w:rPr>
            <w:noProof/>
          </w:rPr>
          <w:instrText>HYPERLINK \l "_Toc277197767"</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2.2.3. RSS</w:t>
        </w:r>
        <w:r>
          <w:rPr>
            <w:noProof/>
            <w:webHidden/>
          </w:rPr>
          <w:tab/>
        </w:r>
        <w:r>
          <w:rPr>
            <w:noProof/>
            <w:webHidden/>
          </w:rPr>
          <w:fldChar w:fldCharType="begin"/>
        </w:r>
        <w:r>
          <w:rPr>
            <w:noProof/>
            <w:webHidden/>
          </w:rPr>
          <w:instrText xml:space="preserve"> PAGEREF _Toc277197767 \h </w:instrText>
        </w:r>
      </w:ins>
      <w:r>
        <w:rPr>
          <w:noProof/>
          <w:webHidden/>
        </w:rPr>
      </w:r>
      <w:r>
        <w:rPr>
          <w:noProof/>
          <w:webHidden/>
        </w:rPr>
        <w:fldChar w:fldCharType="separate"/>
      </w:r>
      <w:ins w:id="63" w:author="copesa" w:date="2010-11-11T11:32:00Z">
        <w:r w:rsidR="00D8095E">
          <w:rPr>
            <w:noProof/>
            <w:webHidden/>
          </w:rPr>
          <w:t>28</w:t>
        </w:r>
      </w:ins>
      <w:ins w:id="6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65" w:author="Wolf" w:date="2010-11-11T00:13:00Z"/>
          <w:rFonts w:asciiTheme="minorHAnsi" w:eastAsiaTheme="minorEastAsia" w:hAnsiTheme="minorHAnsi" w:cstheme="minorBidi"/>
          <w:noProof/>
          <w:sz w:val="22"/>
          <w:lang w:val="en-US" w:eastAsia="en-US"/>
        </w:rPr>
      </w:pPr>
      <w:ins w:id="6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"_Toc277197768"</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2.2.4. XML Orientado a MVC</w:t>
        </w:r>
        <w:r>
          <w:rPr>
            <w:noProof/>
            <w:webHidden/>
          </w:rPr>
          <w:tab/>
        </w:r>
        <w:r>
          <w:rPr>
            <w:noProof/>
            <w:webHidden/>
          </w:rPr>
          <w:fldChar w:fldCharType="begin"/>
        </w:r>
        <w:r>
          <w:rPr>
            <w:noProof/>
            <w:webHidden/>
          </w:rPr>
          <w:instrText xml:space="preserve"> PAGEREF _Toc277197768 \h </w:instrText>
        </w:r>
      </w:ins>
      <w:r>
        <w:rPr>
          <w:noProof/>
          <w:webHidden/>
        </w:rPr>
      </w:r>
      <w:r>
        <w:rPr>
          <w:noProof/>
          <w:webHidden/>
        </w:rPr>
        <w:fldChar w:fldCharType="separate"/>
      </w:r>
      <w:ins w:id="67" w:author="copesa" w:date="2010-11-11T11:32:00Z">
        <w:r w:rsidR="00D8095E">
          <w:rPr>
            <w:noProof/>
            <w:webHidden/>
          </w:rPr>
          <w:t>29</w:t>
        </w:r>
      </w:ins>
      <w:ins w:id="6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69" w:author="Wolf" w:date="2010-11-11T00:13:00Z"/>
          <w:rFonts w:asciiTheme="minorHAnsi" w:eastAsiaTheme="minorEastAsia" w:hAnsiTheme="minorHAnsi" w:cstheme="minorBidi"/>
          <w:noProof/>
          <w:sz w:val="22"/>
          <w:lang w:val="en-US" w:eastAsia="en-US"/>
        </w:rPr>
      </w:pPr>
      <w:ins w:id="7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"_Toc277197769"</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2.3.1. Servidor  Web</w:t>
        </w:r>
        <w:r>
          <w:rPr>
            <w:noProof/>
            <w:webHidden/>
          </w:rPr>
          <w:tab/>
        </w:r>
        <w:r>
          <w:rPr>
            <w:noProof/>
            <w:webHidden/>
          </w:rPr>
          <w:fldChar w:fldCharType="begin"/>
        </w:r>
        <w:r>
          <w:rPr>
            <w:noProof/>
            <w:webHidden/>
          </w:rPr>
          <w:instrText xml:space="preserve"> PAGEREF _Toc277197769 \h </w:instrText>
        </w:r>
      </w:ins>
      <w:r>
        <w:rPr>
          <w:noProof/>
          <w:webHidden/>
        </w:rPr>
      </w:r>
      <w:r>
        <w:rPr>
          <w:noProof/>
          <w:webHidden/>
        </w:rPr>
        <w:fldChar w:fldCharType="separate"/>
      </w:r>
      <w:ins w:id="71" w:author="copesa" w:date="2010-11-11T11:32:00Z">
        <w:r w:rsidR="00D8095E">
          <w:rPr>
            <w:noProof/>
            <w:webHidden/>
          </w:rPr>
          <w:t>31</w:t>
        </w:r>
      </w:ins>
      <w:ins w:id="7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73" w:author="Wolf" w:date="2010-11-11T00:13:00Z"/>
          <w:rFonts w:asciiTheme="minorHAnsi" w:eastAsiaTheme="minorEastAsia" w:hAnsiTheme="minorHAnsi" w:cstheme="minorBidi"/>
          <w:noProof/>
          <w:sz w:val="22"/>
          <w:lang w:val="en-US" w:eastAsia="en-US"/>
        </w:rPr>
      </w:pPr>
      <w:ins w:id="7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"_Toc277197770"</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2.3.2. Stream</w:t>
        </w:r>
        <w:r>
          <w:rPr>
            <w:noProof/>
            <w:webHidden/>
          </w:rPr>
          <w:tab/>
        </w:r>
        <w:r>
          <w:rPr>
            <w:noProof/>
            <w:webHidden/>
          </w:rPr>
          <w:fldChar w:fldCharType="begin"/>
        </w:r>
        <w:r>
          <w:rPr>
            <w:noProof/>
            <w:webHidden/>
          </w:rPr>
          <w:instrText xml:space="preserve"> PAGEREF _Toc277197770 \h </w:instrText>
        </w:r>
      </w:ins>
      <w:r>
        <w:rPr>
          <w:noProof/>
          <w:webHidden/>
        </w:rPr>
      </w:r>
      <w:r>
        <w:rPr>
          <w:noProof/>
          <w:webHidden/>
        </w:rPr>
        <w:fldChar w:fldCharType="separate"/>
      </w:r>
      <w:ins w:id="75" w:author="copesa" w:date="2010-11-11T11:32:00Z">
        <w:r w:rsidR="00D8095E">
          <w:rPr>
            <w:noProof/>
            <w:webHidden/>
          </w:rPr>
          <w:t>32</w:t>
        </w:r>
      </w:ins>
      <w:ins w:id="7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77" w:author="Wolf" w:date="2010-11-11T00:13:00Z"/>
          <w:rFonts w:asciiTheme="minorHAnsi" w:eastAsiaTheme="minorEastAsia" w:hAnsiTheme="minorHAnsi" w:cstheme="minorBidi"/>
          <w:noProof/>
          <w:sz w:val="22"/>
          <w:lang w:val="en-US" w:eastAsia="en-US"/>
        </w:rPr>
      </w:pPr>
      <w:ins w:id="7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"_Toc277197771"</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2.3.2.1. HTTP Delivery</w:t>
        </w:r>
        <w:r>
          <w:rPr>
            <w:noProof/>
            <w:webHidden/>
          </w:rPr>
          <w:tab/>
        </w:r>
        <w:r>
          <w:rPr>
            <w:noProof/>
            <w:webHidden/>
          </w:rPr>
          <w:fldChar w:fldCharType="begin"/>
        </w:r>
        <w:r>
          <w:rPr>
            <w:noProof/>
            <w:webHidden/>
          </w:rPr>
          <w:instrText xml:space="preserve"> PAGEREF _Toc277197771 \h </w:instrText>
        </w:r>
      </w:ins>
      <w:r>
        <w:rPr>
          <w:noProof/>
          <w:webHidden/>
        </w:rPr>
      </w:r>
      <w:r>
        <w:rPr>
          <w:noProof/>
          <w:webHidden/>
        </w:rPr>
        <w:fldChar w:fldCharType="separate"/>
      </w:r>
      <w:ins w:id="79" w:author="copesa" w:date="2010-11-11T11:32:00Z">
        <w:r w:rsidR="00D8095E">
          <w:rPr>
            <w:noProof/>
            <w:webHidden/>
          </w:rPr>
          <w:t>32</w:t>
        </w:r>
      </w:ins>
      <w:ins w:id="8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81" w:author="Wolf" w:date="2010-11-11T00:13:00Z"/>
          <w:rFonts w:asciiTheme="minorHAnsi" w:eastAsiaTheme="minorEastAsia" w:hAnsiTheme="minorHAnsi" w:cstheme="minorBidi"/>
          <w:noProof/>
          <w:sz w:val="22"/>
          <w:lang w:val="en-US" w:eastAsia="en-US"/>
        </w:rPr>
      </w:pPr>
      <w:ins w:id="8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"_Toc277197772"</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2.3.2.2. Streaming</w:t>
        </w:r>
        <w:r>
          <w:rPr>
            <w:noProof/>
            <w:webHidden/>
          </w:rPr>
          <w:tab/>
        </w:r>
        <w:r>
          <w:rPr>
            <w:noProof/>
            <w:webHidden/>
          </w:rPr>
          <w:fldChar w:fldCharType="begin"/>
        </w:r>
        <w:r>
          <w:rPr>
            <w:noProof/>
            <w:webHidden/>
          </w:rPr>
          <w:instrText xml:space="preserve"> PAGEREF _Toc277197772 \h </w:instrText>
        </w:r>
      </w:ins>
      <w:r>
        <w:rPr>
          <w:noProof/>
          <w:webHidden/>
        </w:rPr>
      </w:r>
      <w:r>
        <w:rPr>
          <w:noProof/>
          <w:webHidden/>
        </w:rPr>
        <w:fldChar w:fldCharType="separate"/>
      </w:r>
      <w:ins w:id="83" w:author="copesa" w:date="2010-11-11T11:32:00Z">
        <w:r w:rsidR="00D8095E">
          <w:rPr>
            <w:noProof/>
            <w:webHidden/>
          </w:rPr>
          <w:t>33</w:t>
        </w:r>
      </w:ins>
      <w:ins w:id="8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85" w:author="Wolf" w:date="2010-11-11T00:13:00Z"/>
          <w:rFonts w:asciiTheme="minorHAnsi" w:eastAsiaTheme="minorEastAsia" w:hAnsiTheme="minorHAnsi" w:cstheme="minorBidi"/>
          <w:noProof/>
          <w:sz w:val="22"/>
          <w:lang w:val="en-US" w:eastAsia="en-US"/>
        </w:rPr>
      </w:pPr>
      <w:ins w:id="8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"_Toc277197773"</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2.3.2.3. Media Streaming</w:t>
        </w:r>
        <w:r>
          <w:rPr>
            <w:noProof/>
            <w:webHidden/>
          </w:rPr>
          <w:tab/>
        </w:r>
        <w:r>
          <w:rPr>
            <w:noProof/>
            <w:webHidden/>
          </w:rPr>
          <w:fldChar w:fldCharType="begin"/>
        </w:r>
        <w:r>
          <w:rPr>
            <w:noProof/>
            <w:webHidden/>
          </w:rPr>
          <w:instrText xml:space="preserve"> PAGEREF _Toc277197773 \h </w:instrText>
        </w:r>
      </w:ins>
      <w:r>
        <w:rPr>
          <w:noProof/>
          <w:webHidden/>
        </w:rPr>
      </w:r>
      <w:r>
        <w:rPr>
          <w:noProof/>
          <w:webHidden/>
        </w:rPr>
        <w:fldChar w:fldCharType="separate"/>
      </w:r>
      <w:ins w:id="87" w:author="copesa" w:date="2010-11-11T11:32:00Z">
        <w:r w:rsidR="00D8095E">
          <w:rPr>
            <w:noProof/>
            <w:webHidden/>
          </w:rPr>
          <w:t>34</w:t>
        </w:r>
      </w:ins>
      <w:ins w:id="88"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89" w:author="Wolf" w:date="2010-11-11T00:13:00Z"/>
          <w:rFonts w:asciiTheme="minorHAnsi" w:eastAsiaTheme="minorEastAsia" w:hAnsiTheme="minorHAnsi" w:cstheme="minorBidi"/>
          <w:noProof/>
          <w:sz w:val="22"/>
          <w:lang w:val="en-US"/>
        </w:rPr>
      </w:pPr>
      <w:ins w:id="9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"_Toc277197774"</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2.4. Codecs de Video</w:t>
        </w:r>
        <w:r>
          <w:rPr>
            <w:noProof/>
            <w:webHidden/>
          </w:rPr>
          <w:tab/>
        </w:r>
        <w:r>
          <w:rPr>
            <w:noProof/>
            <w:webHidden/>
          </w:rPr>
          <w:fldChar w:fldCharType="begin"/>
        </w:r>
        <w:r>
          <w:rPr>
            <w:noProof/>
            <w:webHidden/>
          </w:rPr>
          <w:instrText xml:space="preserve"> PAGEREF _Toc277197774 \h </w:instrText>
        </w:r>
      </w:ins>
      <w:r>
        <w:rPr>
          <w:noProof/>
          <w:webHidden/>
        </w:rPr>
      </w:r>
      <w:r>
        <w:rPr>
          <w:noProof/>
          <w:webHidden/>
        </w:rPr>
        <w:fldChar w:fldCharType="separate"/>
      </w:r>
      <w:ins w:id="91" w:author="copesa" w:date="2010-11-11T11:32:00Z">
        <w:r w:rsidR="00D8095E">
          <w:rPr>
            <w:noProof/>
            <w:webHidden/>
          </w:rPr>
          <w:t>37</w:t>
        </w:r>
      </w:ins>
      <w:ins w:id="9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93" w:author="Wolf" w:date="2010-11-11T00:13:00Z"/>
          <w:rFonts w:asciiTheme="minorHAnsi" w:eastAsiaTheme="minorEastAsia" w:hAnsiTheme="minorHAnsi" w:cstheme="minorBidi"/>
          <w:noProof/>
          <w:sz w:val="22"/>
          <w:lang w:val="en-US" w:eastAsia="en-US"/>
        </w:rPr>
      </w:pPr>
      <w:ins w:id="9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"_Toc277197775"</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2.4.1.  H264 Mpeg-4 Parte 10</w:t>
        </w:r>
        <w:r>
          <w:rPr>
            <w:noProof/>
            <w:webHidden/>
          </w:rPr>
          <w:tab/>
        </w:r>
        <w:r>
          <w:rPr>
            <w:noProof/>
            <w:webHidden/>
          </w:rPr>
          <w:fldChar w:fldCharType="begin"/>
        </w:r>
        <w:r>
          <w:rPr>
            <w:noProof/>
            <w:webHidden/>
          </w:rPr>
          <w:instrText xml:space="preserve"> PAGEREF _Toc277197775 \h </w:instrText>
        </w:r>
      </w:ins>
      <w:r>
        <w:rPr>
          <w:noProof/>
          <w:webHidden/>
        </w:rPr>
      </w:r>
      <w:r>
        <w:rPr>
          <w:noProof/>
          <w:webHidden/>
        </w:rPr>
        <w:fldChar w:fldCharType="separate"/>
      </w:r>
      <w:ins w:id="95" w:author="copesa" w:date="2010-11-11T11:32:00Z">
        <w:r w:rsidR="00D8095E">
          <w:rPr>
            <w:noProof/>
            <w:webHidden/>
          </w:rPr>
          <w:t>38</w:t>
        </w:r>
      </w:ins>
      <w:ins w:id="9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97" w:author="Wolf" w:date="2010-11-11T00:13:00Z"/>
          <w:rFonts w:asciiTheme="minorHAnsi" w:eastAsiaTheme="minorEastAsia" w:hAnsiTheme="minorHAnsi" w:cstheme="minorBidi"/>
          <w:noProof/>
          <w:sz w:val="22"/>
          <w:lang w:val="en-US" w:eastAsia="en-US"/>
        </w:rPr>
      </w:pPr>
      <w:ins w:id="9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"_Toc277197776"</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2.4.2. H263 Sorenson</w:t>
        </w:r>
        <w:r>
          <w:rPr>
            <w:noProof/>
            <w:webHidden/>
          </w:rPr>
          <w:tab/>
        </w:r>
        <w:r>
          <w:rPr>
            <w:noProof/>
            <w:webHidden/>
          </w:rPr>
          <w:fldChar w:fldCharType="begin"/>
        </w:r>
        <w:r>
          <w:rPr>
            <w:noProof/>
            <w:webHidden/>
          </w:rPr>
          <w:instrText xml:space="preserve"> PAGEREF _Toc277197776 \h </w:instrText>
        </w:r>
      </w:ins>
      <w:r>
        <w:rPr>
          <w:noProof/>
          <w:webHidden/>
        </w:rPr>
      </w:r>
      <w:r>
        <w:rPr>
          <w:noProof/>
          <w:webHidden/>
        </w:rPr>
        <w:fldChar w:fldCharType="separate"/>
      </w:r>
      <w:ins w:id="99" w:author="copesa" w:date="2010-11-11T11:32:00Z">
        <w:r w:rsidR="00D8095E">
          <w:rPr>
            <w:noProof/>
            <w:webHidden/>
          </w:rPr>
          <w:t>38</w:t>
        </w:r>
      </w:ins>
      <w:ins w:id="10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01" w:author="Wolf" w:date="2010-11-11T00:13:00Z"/>
          <w:rFonts w:asciiTheme="minorHAnsi" w:eastAsiaTheme="minorEastAsia" w:hAnsiTheme="minorHAnsi" w:cstheme="minorBidi"/>
          <w:noProof/>
          <w:sz w:val="22"/>
          <w:lang w:val="en-US" w:eastAsia="en-US"/>
        </w:rPr>
      </w:pPr>
      <w:ins w:id="10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"_Toc277197777"</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2.4.4. OGG Theora</w:t>
        </w:r>
        <w:r>
          <w:rPr>
            <w:noProof/>
            <w:webHidden/>
          </w:rPr>
          <w:tab/>
        </w:r>
        <w:r>
          <w:rPr>
            <w:noProof/>
            <w:webHidden/>
          </w:rPr>
          <w:fldChar w:fldCharType="begin"/>
        </w:r>
        <w:r>
          <w:rPr>
            <w:noProof/>
            <w:webHidden/>
          </w:rPr>
          <w:instrText xml:space="preserve"> PAGEREF _Toc277197777 \h </w:instrText>
        </w:r>
      </w:ins>
      <w:r>
        <w:rPr>
          <w:noProof/>
          <w:webHidden/>
        </w:rPr>
      </w:r>
      <w:r>
        <w:rPr>
          <w:noProof/>
          <w:webHidden/>
        </w:rPr>
        <w:fldChar w:fldCharType="separate"/>
      </w:r>
      <w:ins w:id="103" w:author="copesa" w:date="2010-11-11T11:32:00Z">
        <w:r w:rsidR="00D8095E">
          <w:rPr>
            <w:noProof/>
            <w:webHidden/>
          </w:rPr>
          <w:t>39</w:t>
        </w:r>
      </w:ins>
      <w:ins w:id="10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05" w:author="Wolf" w:date="2010-11-11T00:13:00Z"/>
          <w:rFonts w:asciiTheme="minorHAnsi" w:eastAsiaTheme="minorEastAsia" w:hAnsiTheme="minorHAnsi" w:cstheme="minorBidi"/>
          <w:noProof/>
          <w:sz w:val="22"/>
          <w:lang w:val="en-US" w:eastAsia="en-US"/>
        </w:rPr>
      </w:pPr>
      <w:ins w:id="10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"_Toc277197778"</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2.4.5. MPEG-4</w:t>
        </w:r>
        <w:r>
          <w:rPr>
            <w:noProof/>
            <w:webHidden/>
          </w:rPr>
          <w:tab/>
        </w:r>
        <w:r>
          <w:rPr>
            <w:noProof/>
            <w:webHidden/>
          </w:rPr>
          <w:fldChar w:fldCharType="begin"/>
        </w:r>
        <w:r>
          <w:rPr>
            <w:noProof/>
            <w:webHidden/>
          </w:rPr>
          <w:instrText xml:space="preserve"> PAGEREF _Toc277197778 \h </w:instrText>
        </w:r>
      </w:ins>
      <w:r>
        <w:rPr>
          <w:noProof/>
          <w:webHidden/>
        </w:rPr>
      </w:r>
      <w:r>
        <w:rPr>
          <w:noProof/>
          <w:webHidden/>
        </w:rPr>
        <w:fldChar w:fldCharType="separate"/>
      </w:r>
      <w:ins w:id="107" w:author="copesa" w:date="2010-11-11T11:32:00Z">
        <w:r w:rsidR="00D8095E">
          <w:rPr>
            <w:noProof/>
            <w:webHidden/>
          </w:rPr>
          <w:t>39</w:t>
        </w:r>
      </w:ins>
      <w:ins w:id="10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09" w:author="Wolf" w:date="2010-11-11T00:13:00Z"/>
          <w:rFonts w:asciiTheme="minorHAnsi" w:eastAsiaTheme="minorEastAsia" w:hAnsiTheme="minorHAnsi" w:cstheme="minorBidi"/>
          <w:noProof/>
          <w:sz w:val="22"/>
          <w:lang w:val="en-US" w:eastAsia="en-US"/>
        </w:rPr>
      </w:pPr>
      <w:ins w:id="11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"_Toc277197779"</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2.4.6. WMV</w:t>
        </w:r>
        <w:r>
          <w:rPr>
            <w:noProof/>
            <w:webHidden/>
          </w:rPr>
          <w:tab/>
        </w:r>
        <w:r>
          <w:rPr>
            <w:noProof/>
            <w:webHidden/>
          </w:rPr>
          <w:fldChar w:fldCharType="begin"/>
        </w:r>
        <w:r>
          <w:rPr>
            <w:noProof/>
            <w:webHidden/>
          </w:rPr>
          <w:instrText xml:space="preserve"> PAGEREF _Toc277197779 \h </w:instrText>
        </w:r>
      </w:ins>
      <w:r>
        <w:rPr>
          <w:noProof/>
          <w:webHidden/>
        </w:rPr>
      </w:r>
      <w:r>
        <w:rPr>
          <w:noProof/>
          <w:webHidden/>
        </w:rPr>
        <w:fldChar w:fldCharType="separate"/>
      </w:r>
      <w:ins w:id="111" w:author="copesa" w:date="2010-11-11T11:32:00Z">
        <w:r w:rsidR="00D8095E">
          <w:rPr>
            <w:noProof/>
            <w:webHidden/>
          </w:rPr>
          <w:t>40</w:t>
        </w:r>
      </w:ins>
      <w:ins w:id="112"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13" w:author="Wolf" w:date="2010-11-11T00:13:00Z"/>
          <w:rFonts w:asciiTheme="minorHAnsi" w:eastAsiaTheme="minorEastAsia" w:hAnsiTheme="minorHAnsi" w:cstheme="minorBidi"/>
          <w:noProof/>
          <w:sz w:val="22"/>
          <w:lang w:val="en-US"/>
        </w:rPr>
      </w:pPr>
      <w:ins w:id="11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"_Toc277197780"</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2.5. Tecnologías Clientes</w:t>
        </w:r>
        <w:r>
          <w:rPr>
            <w:noProof/>
            <w:webHidden/>
          </w:rPr>
          <w:tab/>
        </w:r>
        <w:r>
          <w:rPr>
            <w:noProof/>
            <w:webHidden/>
          </w:rPr>
          <w:fldChar w:fldCharType="begin"/>
        </w:r>
        <w:r>
          <w:rPr>
            <w:noProof/>
            <w:webHidden/>
          </w:rPr>
          <w:instrText xml:space="preserve"> PAGEREF _Toc277197780 \h </w:instrText>
        </w:r>
      </w:ins>
      <w:r>
        <w:rPr>
          <w:noProof/>
          <w:webHidden/>
        </w:rPr>
      </w:r>
      <w:r>
        <w:rPr>
          <w:noProof/>
          <w:webHidden/>
        </w:rPr>
        <w:fldChar w:fldCharType="separate"/>
      </w:r>
      <w:ins w:id="115" w:author="copesa" w:date="2010-11-11T11:32:00Z">
        <w:r w:rsidR="00D8095E">
          <w:rPr>
            <w:noProof/>
            <w:webHidden/>
          </w:rPr>
          <w:t>42</w:t>
        </w:r>
      </w:ins>
      <w:ins w:id="11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17" w:author="Wolf" w:date="2010-11-11T00:13:00Z"/>
          <w:rFonts w:asciiTheme="minorHAnsi" w:eastAsiaTheme="minorEastAsia" w:hAnsiTheme="minorHAnsi" w:cstheme="minorBidi"/>
          <w:noProof/>
          <w:sz w:val="22"/>
          <w:lang w:val="en-US" w:eastAsia="en-US"/>
        </w:rPr>
      </w:pPr>
      <w:ins w:id="11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"_Toc277197781"</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2.5.1. Real Media Player</w:t>
        </w:r>
        <w:r>
          <w:rPr>
            <w:noProof/>
            <w:webHidden/>
          </w:rPr>
          <w:tab/>
        </w:r>
        <w:r>
          <w:rPr>
            <w:noProof/>
            <w:webHidden/>
          </w:rPr>
          <w:fldChar w:fldCharType="begin"/>
        </w:r>
        <w:r>
          <w:rPr>
            <w:noProof/>
            <w:webHidden/>
          </w:rPr>
          <w:instrText xml:space="preserve"> PAGEREF _Toc277197781 \h </w:instrText>
        </w:r>
      </w:ins>
      <w:r>
        <w:rPr>
          <w:noProof/>
          <w:webHidden/>
        </w:rPr>
      </w:r>
      <w:r>
        <w:rPr>
          <w:noProof/>
          <w:webHidden/>
        </w:rPr>
        <w:fldChar w:fldCharType="separate"/>
      </w:r>
      <w:ins w:id="119" w:author="copesa" w:date="2010-11-11T11:32:00Z">
        <w:r w:rsidR="00D8095E">
          <w:rPr>
            <w:noProof/>
            <w:webHidden/>
          </w:rPr>
          <w:t>43</w:t>
        </w:r>
      </w:ins>
      <w:ins w:id="12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21" w:author="Wolf" w:date="2010-11-11T00:13:00Z"/>
          <w:rFonts w:asciiTheme="minorHAnsi" w:eastAsiaTheme="minorEastAsia" w:hAnsiTheme="minorHAnsi" w:cstheme="minorBidi"/>
          <w:noProof/>
          <w:sz w:val="22"/>
          <w:lang w:val="en-US" w:eastAsia="en-US"/>
        </w:rPr>
      </w:pPr>
      <w:ins w:id="12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"_Toc277197782"</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2.5.2. Windows Media Player</w:t>
        </w:r>
        <w:r>
          <w:rPr>
            <w:noProof/>
            <w:webHidden/>
          </w:rPr>
          <w:tab/>
        </w:r>
        <w:r>
          <w:rPr>
            <w:noProof/>
            <w:webHidden/>
          </w:rPr>
          <w:fldChar w:fldCharType="begin"/>
        </w:r>
        <w:r>
          <w:rPr>
            <w:noProof/>
            <w:webHidden/>
          </w:rPr>
          <w:instrText xml:space="preserve"> PAGEREF _Toc277197782 \h </w:instrText>
        </w:r>
      </w:ins>
      <w:r>
        <w:rPr>
          <w:noProof/>
          <w:webHidden/>
        </w:rPr>
      </w:r>
      <w:r>
        <w:rPr>
          <w:noProof/>
          <w:webHidden/>
        </w:rPr>
        <w:fldChar w:fldCharType="separate"/>
      </w:r>
      <w:ins w:id="123" w:author="copesa" w:date="2010-11-11T11:32:00Z">
        <w:r w:rsidR="00D8095E">
          <w:rPr>
            <w:noProof/>
            <w:webHidden/>
          </w:rPr>
          <w:t>44</w:t>
        </w:r>
      </w:ins>
      <w:ins w:id="12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25" w:author="Wolf" w:date="2010-11-11T00:13:00Z"/>
          <w:rFonts w:asciiTheme="minorHAnsi" w:eastAsiaTheme="minorEastAsia" w:hAnsiTheme="minorHAnsi" w:cstheme="minorBidi"/>
          <w:noProof/>
          <w:sz w:val="22"/>
          <w:lang w:val="en-US" w:eastAsia="en-US"/>
        </w:rPr>
      </w:pPr>
      <w:ins w:id="126" w:author="Wolf" w:date="2010-11-11T00:13:00Z">
        <w:r w:rsidRPr="00D20763">
          <w:rPr>
            <w:rStyle w:val="Hipervnculo"/>
            <w:noProof/>
          </w:rPr>
          <w:lastRenderedPageBreak/>
          <w:fldChar w:fldCharType="begin"/>
        </w:r>
        <w:r w:rsidRPr="00D20763">
          <w:rPr>
            <w:rStyle w:val="Hipervnculo"/>
            <w:noProof/>
          </w:rPr>
          <w:instrText xml:space="preserve"> </w:instrText>
        </w:r>
        <w:r>
          <w:rPr>
            <w:noProof/>
          </w:rPr>
          <w:instrText>HYPERLINK \l "_Toc277197783"</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2.5.3. Quicktime Player</w:t>
        </w:r>
        <w:r>
          <w:rPr>
            <w:noProof/>
            <w:webHidden/>
          </w:rPr>
          <w:tab/>
        </w:r>
        <w:r>
          <w:rPr>
            <w:noProof/>
            <w:webHidden/>
          </w:rPr>
          <w:fldChar w:fldCharType="begin"/>
        </w:r>
        <w:r>
          <w:rPr>
            <w:noProof/>
            <w:webHidden/>
          </w:rPr>
          <w:instrText xml:space="preserve"> PAGEREF _Toc277197783 \h </w:instrText>
        </w:r>
      </w:ins>
      <w:r>
        <w:rPr>
          <w:noProof/>
          <w:webHidden/>
        </w:rPr>
      </w:r>
      <w:r>
        <w:rPr>
          <w:noProof/>
          <w:webHidden/>
        </w:rPr>
        <w:fldChar w:fldCharType="separate"/>
      </w:r>
      <w:ins w:id="127" w:author="copesa" w:date="2010-11-11T11:32:00Z">
        <w:r w:rsidR="00D8095E">
          <w:rPr>
            <w:noProof/>
            <w:webHidden/>
          </w:rPr>
          <w:t>45</w:t>
        </w:r>
      </w:ins>
      <w:ins w:id="12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29" w:author="Wolf" w:date="2010-11-11T00:13:00Z"/>
          <w:rFonts w:asciiTheme="minorHAnsi" w:eastAsiaTheme="minorEastAsia" w:hAnsiTheme="minorHAnsi" w:cstheme="minorBidi"/>
          <w:noProof/>
          <w:sz w:val="22"/>
          <w:lang w:val="en-US" w:eastAsia="en-US"/>
        </w:rPr>
      </w:pPr>
      <w:ins w:id="13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"_Toc277197784"</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2.5.4. Adobe Flash</w:t>
        </w:r>
        <w:r>
          <w:rPr>
            <w:noProof/>
            <w:webHidden/>
          </w:rPr>
          <w:tab/>
        </w:r>
        <w:r>
          <w:rPr>
            <w:noProof/>
            <w:webHidden/>
          </w:rPr>
          <w:fldChar w:fldCharType="begin"/>
        </w:r>
        <w:r>
          <w:rPr>
            <w:noProof/>
            <w:webHidden/>
          </w:rPr>
          <w:instrText xml:space="preserve"> PAGEREF _Toc277197784 \h </w:instrText>
        </w:r>
      </w:ins>
      <w:r>
        <w:rPr>
          <w:noProof/>
          <w:webHidden/>
        </w:rPr>
      </w:r>
      <w:r>
        <w:rPr>
          <w:noProof/>
          <w:webHidden/>
        </w:rPr>
        <w:fldChar w:fldCharType="separate"/>
      </w:r>
      <w:ins w:id="131" w:author="copesa" w:date="2010-11-11T11:32:00Z">
        <w:r w:rsidR="00D8095E">
          <w:rPr>
            <w:noProof/>
            <w:webHidden/>
          </w:rPr>
          <w:t>46</w:t>
        </w:r>
      </w:ins>
      <w:ins w:id="13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33" w:author="Wolf" w:date="2010-11-11T00:13:00Z"/>
          <w:rFonts w:asciiTheme="minorHAnsi" w:eastAsiaTheme="minorEastAsia" w:hAnsiTheme="minorHAnsi" w:cstheme="minorBidi"/>
          <w:noProof/>
          <w:sz w:val="22"/>
          <w:lang w:val="en-US" w:eastAsia="en-US"/>
        </w:rPr>
      </w:pPr>
      <w:ins w:id="13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"_Toc277197785"</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2.5.5 Video HTML 5</w:t>
        </w:r>
        <w:r>
          <w:rPr>
            <w:noProof/>
            <w:webHidden/>
          </w:rPr>
          <w:tab/>
        </w:r>
        <w:r>
          <w:rPr>
            <w:noProof/>
            <w:webHidden/>
          </w:rPr>
          <w:fldChar w:fldCharType="begin"/>
        </w:r>
        <w:r>
          <w:rPr>
            <w:noProof/>
            <w:webHidden/>
          </w:rPr>
          <w:instrText xml:space="preserve"> PAGEREF _Toc277197785 \h </w:instrText>
        </w:r>
      </w:ins>
      <w:r>
        <w:rPr>
          <w:noProof/>
          <w:webHidden/>
        </w:rPr>
      </w:r>
      <w:r>
        <w:rPr>
          <w:noProof/>
          <w:webHidden/>
        </w:rPr>
        <w:fldChar w:fldCharType="separate"/>
      </w:r>
      <w:ins w:id="135" w:author="copesa" w:date="2010-11-11T11:32:00Z">
        <w:r w:rsidR="00D8095E">
          <w:rPr>
            <w:noProof/>
            <w:webHidden/>
          </w:rPr>
          <w:t>49</w:t>
        </w:r>
      </w:ins>
      <w:ins w:id="136"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37" w:author="Wolf" w:date="2010-11-11T00:13:00Z"/>
          <w:rFonts w:asciiTheme="minorHAnsi" w:eastAsiaTheme="minorEastAsia" w:hAnsiTheme="minorHAnsi" w:cstheme="minorBidi"/>
          <w:noProof/>
          <w:sz w:val="22"/>
          <w:lang w:val="en-US"/>
        </w:rPr>
      </w:pPr>
      <w:ins w:id="13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"_Toc277197786"</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2.6. Conversión de videos</w:t>
        </w:r>
        <w:r>
          <w:rPr>
            <w:noProof/>
            <w:webHidden/>
          </w:rPr>
          <w:tab/>
        </w:r>
        <w:r>
          <w:rPr>
            <w:noProof/>
            <w:webHidden/>
          </w:rPr>
          <w:fldChar w:fldCharType="begin"/>
        </w:r>
        <w:r>
          <w:rPr>
            <w:noProof/>
            <w:webHidden/>
          </w:rPr>
          <w:instrText xml:space="preserve"> PAGEREF _Toc277197786 \h </w:instrText>
        </w:r>
      </w:ins>
      <w:r>
        <w:rPr>
          <w:noProof/>
          <w:webHidden/>
        </w:rPr>
      </w:r>
      <w:r>
        <w:rPr>
          <w:noProof/>
          <w:webHidden/>
        </w:rPr>
        <w:fldChar w:fldCharType="separate"/>
      </w:r>
      <w:ins w:id="139" w:author="copesa" w:date="2010-11-11T11:32:00Z">
        <w:r w:rsidR="00D8095E">
          <w:rPr>
            <w:noProof/>
            <w:webHidden/>
          </w:rPr>
          <w:t>50</w:t>
        </w:r>
      </w:ins>
      <w:ins w:id="14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41" w:author="Wolf" w:date="2010-11-11T00:13:00Z"/>
          <w:rFonts w:asciiTheme="minorHAnsi" w:eastAsiaTheme="minorEastAsia" w:hAnsiTheme="minorHAnsi" w:cstheme="minorBidi"/>
          <w:noProof/>
          <w:sz w:val="22"/>
          <w:lang w:val="en-US" w:eastAsia="en-US"/>
        </w:rPr>
      </w:pPr>
      <w:ins w:id="14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"_Toc277197787"</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2.6.1. FFmpeg</w:t>
        </w:r>
        <w:r>
          <w:rPr>
            <w:noProof/>
            <w:webHidden/>
          </w:rPr>
          <w:tab/>
        </w:r>
        <w:r>
          <w:rPr>
            <w:noProof/>
            <w:webHidden/>
          </w:rPr>
          <w:fldChar w:fldCharType="begin"/>
        </w:r>
        <w:r>
          <w:rPr>
            <w:noProof/>
            <w:webHidden/>
          </w:rPr>
          <w:instrText xml:space="preserve"> PAGEREF _Toc277197787 \h </w:instrText>
        </w:r>
      </w:ins>
      <w:r>
        <w:rPr>
          <w:noProof/>
          <w:webHidden/>
        </w:rPr>
      </w:r>
      <w:r>
        <w:rPr>
          <w:noProof/>
          <w:webHidden/>
        </w:rPr>
        <w:fldChar w:fldCharType="separate"/>
      </w:r>
      <w:ins w:id="143" w:author="copesa" w:date="2010-11-11T11:32:00Z">
        <w:r w:rsidR="00D8095E">
          <w:rPr>
            <w:noProof/>
            <w:webHidden/>
          </w:rPr>
          <w:t>50</w:t>
        </w:r>
      </w:ins>
      <w:ins w:id="144"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45" w:author="Wolf" w:date="2010-11-11T00:13:00Z"/>
          <w:rFonts w:asciiTheme="minorHAnsi" w:eastAsiaTheme="minorEastAsia" w:hAnsiTheme="minorHAnsi" w:cstheme="minorBidi"/>
          <w:noProof/>
          <w:sz w:val="22"/>
          <w:lang w:val="en-US"/>
        </w:rPr>
      </w:pPr>
      <w:ins w:id="14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"_Toc277197788"</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2.7. IPTV</w:t>
        </w:r>
        <w:r>
          <w:rPr>
            <w:noProof/>
            <w:webHidden/>
          </w:rPr>
          <w:tab/>
        </w:r>
        <w:r>
          <w:rPr>
            <w:noProof/>
            <w:webHidden/>
          </w:rPr>
          <w:fldChar w:fldCharType="begin"/>
        </w:r>
        <w:r>
          <w:rPr>
            <w:noProof/>
            <w:webHidden/>
          </w:rPr>
          <w:instrText xml:space="preserve"> PAGEREF _Toc277197788 \h </w:instrText>
        </w:r>
      </w:ins>
      <w:r>
        <w:rPr>
          <w:noProof/>
          <w:webHidden/>
        </w:rPr>
      </w:r>
      <w:r>
        <w:rPr>
          <w:noProof/>
          <w:webHidden/>
        </w:rPr>
        <w:fldChar w:fldCharType="separate"/>
      </w:r>
      <w:ins w:id="147" w:author="copesa" w:date="2010-11-11T11:32:00Z">
        <w:r w:rsidR="00D8095E">
          <w:rPr>
            <w:noProof/>
            <w:webHidden/>
          </w:rPr>
          <w:t>52</w:t>
        </w:r>
      </w:ins>
      <w:ins w:id="148"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49" w:author="Wolf" w:date="2010-11-11T00:13:00Z"/>
          <w:rFonts w:asciiTheme="minorHAnsi" w:eastAsiaTheme="minorEastAsia" w:hAnsiTheme="minorHAnsi" w:cstheme="minorBidi"/>
          <w:noProof/>
          <w:sz w:val="22"/>
          <w:lang w:val="en-US"/>
        </w:rPr>
      </w:pPr>
      <w:ins w:id="15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"_Toc277197789"</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2.8. Metodología de Desarrollo</w:t>
        </w:r>
        <w:r>
          <w:rPr>
            <w:noProof/>
            <w:webHidden/>
          </w:rPr>
          <w:tab/>
        </w:r>
        <w:r>
          <w:rPr>
            <w:noProof/>
            <w:webHidden/>
          </w:rPr>
          <w:fldChar w:fldCharType="begin"/>
        </w:r>
        <w:r>
          <w:rPr>
            <w:noProof/>
            <w:webHidden/>
          </w:rPr>
          <w:instrText xml:space="preserve"> PAGEREF _Toc277197789 \h </w:instrText>
        </w:r>
      </w:ins>
      <w:r>
        <w:rPr>
          <w:noProof/>
          <w:webHidden/>
        </w:rPr>
      </w:r>
      <w:r>
        <w:rPr>
          <w:noProof/>
          <w:webHidden/>
        </w:rPr>
        <w:fldChar w:fldCharType="separate"/>
      </w:r>
      <w:ins w:id="151" w:author="copesa" w:date="2010-11-11T11:32:00Z">
        <w:r w:rsidR="00D8095E">
          <w:rPr>
            <w:noProof/>
            <w:webHidden/>
          </w:rPr>
          <w:t>54</w:t>
        </w:r>
      </w:ins>
      <w:ins w:id="15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53" w:author="Wolf" w:date="2010-11-11T00:13:00Z"/>
          <w:rFonts w:asciiTheme="minorHAnsi" w:eastAsiaTheme="minorEastAsia" w:hAnsiTheme="minorHAnsi" w:cstheme="minorBidi"/>
          <w:noProof/>
          <w:sz w:val="22"/>
          <w:lang w:val="en-US" w:eastAsia="en-US"/>
        </w:rPr>
      </w:pPr>
      <w:ins w:id="15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"_Toc277197790"</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2.8.1 Extreme Programming</w:t>
        </w:r>
        <w:r>
          <w:rPr>
            <w:noProof/>
            <w:webHidden/>
          </w:rPr>
          <w:tab/>
        </w:r>
        <w:r>
          <w:rPr>
            <w:noProof/>
            <w:webHidden/>
          </w:rPr>
          <w:fldChar w:fldCharType="begin"/>
        </w:r>
        <w:r>
          <w:rPr>
            <w:noProof/>
            <w:webHidden/>
          </w:rPr>
          <w:instrText xml:space="preserve"> PAGEREF _Toc277197790 \h </w:instrText>
        </w:r>
      </w:ins>
      <w:r>
        <w:rPr>
          <w:noProof/>
          <w:webHidden/>
        </w:rPr>
      </w:r>
      <w:r>
        <w:rPr>
          <w:noProof/>
          <w:webHidden/>
        </w:rPr>
        <w:fldChar w:fldCharType="separate"/>
      </w:r>
      <w:ins w:id="155" w:author="copesa" w:date="2010-11-11T11:32:00Z">
        <w:r w:rsidR="00D8095E">
          <w:rPr>
            <w:noProof/>
            <w:webHidden/>
          </w:rPr>
          <w:t>55</w:t>
        </w:r>
      </w:ins>
      <w:ins w:id="15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57" w:author="Wolf" w:date="2010-11-11T00:13:00Z"/>
          <w:rFonts w:asciiTheme="minorHAnsi" w:eastAsiaTheme="minorEastAsia" w:hAnsiTheme="minorHAnsi" w:cstheme="minorBidi"/>
          <w:noProof/>
          <w:sz w:val="22"/>
          <w:lang w:val="en-US" w:eastAsia="en-US"/>
        </w:rPr>
      </w:pPr>
      <w:ins w:id="15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"_Toc277197791"</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2.8.2 Scrum</w:t>
        </w:r>
        <w:r>
          <w:rPr>
            <w:noProof/>
            <w:webHidden/>
          </w:rPr>
          <w:tab/>
        </w:r>
        <w:r>
          <w:rPr>
            <w:noProof/>
            <w:webHidden/>
          </w:rPr>
          <w:fldChar w:fldCharType="begin"/>
        </w:r>
        <w:r>
          <w:rPr>
            <w:noProof/>
            <w:webHidden/>
          </w:rPr>
          <w:instrText xml:space="preserve"> PAGEREF _Toc277197791 \h </w:instrText>
        </w:r>
      </w:ins>
      <w:r>
        <w:rPr>
          <w:noProof/>
          <w:webHidden/>
        </w:rPr>
      </w:r>
      <w:r>
        <w:rPr>
          <w:noProof/>
          <w:webHidden/>
        </w:rPr>
        <w:fldChar w:fldCharType="separate"/>
      </w:r>
      <w:ins w:id="159" w:author="copesa" w:date="2010-11-11T11:32:00Z">
        <w:r w:rsidR="00D8095E">
          <w:rPr>
            <w:noProof/>
            <w:webHidden/>
          </w:rPr>
          <w:t>58</w:t>
        </w:r>
      </w:ins>
      <w:ins w:id="16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61" w:author="Wolf" w:date="2010-11-11T00:13:00Z"/>
          <w:rFonts w:asciiTheme="minorHAnsi" w:eastAsiaTheme="minorEastAsia" w:hAnsiTheme="minorHAnsi" w:cstheme="minorBidi"/>
          <w:noProof/>
          <w:sz w:val="22"/>
          <w:lang w:val="en-US" w:eastAsia="en-US"/>
        </w:rPr>
      </w:pPr>
      <w:ins w:id="16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"_Toc277197792"</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2.8.3 Software Libre</w:t>
        </w:r>
        <w:r>
          <w:rPr>
            <w:noProof/>
            <w:webHidden/>
          </w:rPr>
          <w:tab/>
        </w:r>
        <w:r>
          <w:rPr>
            <w:noProof/>
            <w:webHidden/>
          </w:rPr>
          <w:fldChar w:fldCharType="begin"/>
        </w:r>
        <w:r>
          <w:rPr>
            <w:noProof/>
            <w:webHidden/>
          </w:rPr>
          <w:instrText xml:space="preserve"> PAGEREF _Toc277197792 \h </w:instrText>
        </w:r>
      </w:ins>
      <w:r>
        <w:rPr>
          <w:noProof/>
          <w:webHidden/>
        </w:rPr>
      </w:r>
      <w:r>
        <w:rPr>
          <w:noProof/>
          <w:webHidden/>
        </w:rPr>
        <w:fldChar w:fldCharType="separate"/>
      </w:r>
      <w:ins w:id="163" w:author="copesa" w:date="2010-11-11T11:32:00Z">
        <w:r w:rsidR="00D8095E">
          <w:rPr>
            <w:noProof/>
            <w:webHidden/>
          </w:rPr>
          <w:t>60</w:t>
        </w:r>
      </w:ins>
      <w:ins w:id="16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65" w:author="Wolf" w:date="2010-11-11T00:13:00Z"/>
          <w:rFonts w:asciiTheme="minorHAnsi" w:eastAsiaTheme="minorEastAsia" w:hAnsiTheme="minorHAnsi" w:cstheme="minorBidi"/>
          <w:noProof/>
          <w:sz w:val="22"/>
          <w:lang w:val="en-US" w:eastAsia="en-US"/>
        </w:rPr>
      </w:pPr>
      <w:ins w:id="16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"_Toc277197793"</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2.8.3.1 Licencia GNU GPL v2</w:t>
        </w:r>
        <w:r>
          <w:rPr>
            <w:noProof/>
            <w:webHidden/>
          </w:rPr>
          <w:tab/>
        </w:r>
        <w:r>
          <w:rPr>
            <w:noProof/>
            <w:webHidden/>
          </w:rPr>
          <w:fldChar w:fldCharType="begin"/>
        </w:r>
        <w:r>
          <w:rPr>
            <w:noProof/>
            <w:webHidden/>
          </w:rPr>
          <w:instrText xml:space="preserve"> PAGEREF _Toc277197793 \h </w:instrText>
        </w:r>
      </w:ins>
      <w:r>
        <w:rPr>
          <w:noProof/>
          <w:webHidden/>
        </w:rPr>
      </w:r>
      <w:r>
        <w:rPr>
          <w:noProof/>
          <w:webHidden/>
        </w:rPr>
        <w:fldChar w:fldCharType="separate"/>
      </w:r>
      <w:ins w:id="167" w:author="copesa" w:date="2010-11-11T11:32:00Z">
        <w:r w:rsidR="00D8095E">
          <w:rPr>
            <w:noProof/>
            <w:webHidden/>
          </w:rPr>
          <w:t>63</w:t>
        </w:r>
      </w:ins>
      <w:ins w:id="168"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69" w:author="Wolf" w:date="2010-11-11T00:13:00Z"/>
          <w:rFonts w:asciiTheme="minorHAnsi" w:eastAsiaTheme="minorEastAsia" w:hAnsiTheme="minorHAnsi" w:cstheme="minorBidi"/>
          <w:noProof/>
          <w:sz w:val="22"/>
          <w:lang w:val="en-US"/>
        </w:rPr>
      </w:pPr>
      <w:ins w:id="17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"_Toc277197794"</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2.9. Frameworks</w:t>
        </w:r>
        <w:r>
          <w:rPr>
            <w:noProof/>
            <w:webHidden/>
          </w:rPr>
          <w:tab/>
        </w:r>
        <w:r>
          <w:rPr>
            <w:noProof/>
            <w:webHidden/>
          </w:rPr>
          <w:fldChar w:fldCharType="begin"/>
        </w:r>
        <w:r>
          <w:rPr>
            <w:noProof/>
            <w:webHidden/>
          </w:rPr>
          <w:instrText xml:space="preserve"> PAGEREF _Toc277197794 \h </w:instrText>
        </w:r>
      </w:ins>
      <w:r>
        <w:rPr>
          <w:noProof/>
          <w:webHidden/>
        </w:rPr>
      </w:r>
      <w:r>
        <w:rPr>
          <w:noProof/>
          <w:webHidden/>
        </w:rPr>
        <w:fldChar w:fldCharType="separate"/>
      </w:r>
      <w:ins w:id="171" w:author="copesa" w:date="2010-11-11T11:32:00Z">
        <w:r w:rsidR="00D8095E">
          <w:rPr>
            <w:noProof/>
            <w:webHidden/>
          </w:rPr>
          <w:t>64</w:t>
        </w:r>
      </w:ins>
      <w:ins w:id="17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73" w:author="Wolf" w:date="2010-11-11T00:13:00Z"/>
          <w:rFonts w:asciiTheme="minorHAnsi" w:eastAsiaTheme="minorEastAsia" w:hAnsiTheme="minorHAnsi" w:cstheme="minorBidi"/>
          <w:noProof/>
          <w:sz w:val="22"/>
          <w:lang w:val="en-US" w:eastAsia="en-US"/>
        </w:rPr>
      </w:pPr>
      <w:ins w:id="17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"_Toc277197795"</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2.9.1. Zend Framework</w:t>
        </w:r>
        <w:r>
          <w:rPr>
            <w:noProof/>
            <w:webHidden/>
          </w:rPr>
          <w:tab/>
        </w:r>
        <w:r>
          <w:rPr>
            <w:noProof/>
            <w:webHidden/>
          </w:rPr>
          <w:fldChar w:fldCharType="begin"/>
        </w:r>
        <w:r>
          <w:rPr>
            <w:noProof/>
            <w:webHidden/>
          </w:rPr>
          <w:instrText xml:space="preserve"> PAGEREF _Toc277197795 \h </w:instrText>
        </w:r>
      </w:ins>
      <w:r>
        <w:rPr>
          <w:noProof/>
          <w:webHidden/>
        </w:rPr>
      </w:r>
      <w:r>
        <w:rPr>
          <w:noProof/>
          <w:webHidden/>
        </w:rPr>
        <w:fldChar w:fldCharType="separate"/>
      </w:r>
      <w:ins w:id="175" w:author="copesa" w:date="2010-11-11T11:32:00Z">
        <w:r w:rsidR="00D8095E">
          <w:rPr>
            <w:noProof/>
            <w:webHidden/>
          </w:rPr>
          <w:t>65</w:t>
        </w:r>
      </w:ins>
      <w:ins w:id="17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77" w:author="Wolf" w:date="2010-11-11T00:13:00Z"/>
          <w:rFonts w:asciiTheme="minorHAnsi" w:eastAsiaTheme="minorEastAsia" w:hAnsiTheme="minorHAnsi" w:cstheme="minorBidi"/>
          <w:noProof/>
          <w:sz w:val="22"/>
          <w:lang w:val="en-US" w:eastAsia="en-US"/>
        </w:rPr>
      </w:pPr>
      <w:ins w:id="17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"_Toc277197796"</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2.9.2. Google Web Toolkit</w:t>
        </w:r>
        <w:r>
          <w:rPr>
            <w:noProof/>
            <w:webHidden/>
          </w:rPr>
          <w:tab/>
        </w:r>
        <w:r>
          <w:rPr>
            <w:noProof/>
            <w:webHidden/>
          </w:rPr>
          <w:fldChar w:fldCharType="begin"/>
        </w:r>
        <w:r>
          <w:rPr>
            <w:noProof/>
            <w:webHidden/>
          </w:rPr>
          <w:instrText xml:space="preserve"> PAGEREF _Toc277197796 \h </w:instrText>
        </w:r>
      </w:ins>
      <w:r>
        <w:rPr>
          <w:noProof/>
          <w:webHidden/>
        </w:rPr>
      </w:r>
      <w:r>
        <w:rPr>
          <w:noProof/>
          <w:webHidden/>
        </w:rPr>
        <w:fldChar w:fldCharType="separate"/>
      </w:r>
      <w:ins w:id="179" w:author="copesa" w:date="2010-11-11T11:32:00Z">
        <w:r w:rsidR="00D8095E">
          <w:rPr>
            <w:noProof/>
            <w:webHidden/>
          </w:rPr>
          <w:t>66</w:t>
        </w:r>
      </w:ins>
      <w:ins w:id="180" w:author="Wolf" w:date="2010-11-11T00:13:00Z">
        <w:r>
          <w:rPr>
            <w:noProof/>
            <w:webHidden/>
          </w:rPr>
          <w:fldChar w:fldCharType="end"/>
        </w:r>
        <w:r w:rsidRPr="00D20763">
          <w:rPr>
            <w:rStyle w:val="Hipervnculo"/>
            <w:noProof/>
          </w:rPr>
          <w:fldChar w:fldCharType="end"/>
        </w:r>
      </w:ins>
    </w:p>
    <w:p w:rsidR="00E20AFA" w:rsidRDefault="00E20AFA">
      <w:pPr>
        <w:pStyle w:val="TDC1"/>
        <w:rPr>
          <w:ins w:id="181" w:author="Wolf" w:date="2010-11-11T00:13:00Z"/>
          <w:rFonts w:asciiTheme="minorHAnsi" w:eastAsiaTheme="minorEastAsia" w:hAnsiTheme="minorHAnsi" w:cstheme="minorBidi"/>
          <w:b w:val="0"/>
          <w:sz w:val="22"/>
          <w:lang w:val="en-US"/>
        </w:rPr>
      </w:pPr>
      <w:ins w:id="182" w:author="Wolf" w:date="2010-11-11T00:13:00Z">
        <w:r w:rsidRPr="00D20763">
          <w:rPr>
            <w:rStyle w:val="Hipervnculo"/>
          </w:rPr>
          <w:fldChar w:fldCharType="begin"/>
        </w:r>
        <w:r w:rsidRPr="00D20763">
          <w:rPr>
            <w:rStyle w:val="Hipervnculo"/>
          </w:rPr>
          <w:instrText xml:space="preserve"> </w:instrText>
        </w:r>
        <w:r>
          <w:instrText>HYPERLINK \l "_Toc277197797"</w:instrText>
        </w:r>
        <w:r w:rsidRPr="00D20763">
          <w:rPr>
            <w:rStyle w:val="Hipervnculo"/>
          </w:rPr>
          <w:instrText xml:space="preserve"> </w:instrText>
        </w:r>
        <w:r w:rsidRPr="00D20763">
          <w:rPr>
            <w:rStyle w:val="Hipervnculo"/>
          </w:rPr>
          <w:fldChar w:fldCharType="separate"/>
        </w:r>
        <w:r w:rsidRPr="00D20763">
          <w:rPr>
            <w:rStyle w:val="Hipervnculo"/>
          </w:rPr>
          <w:t>Capítulo 3: Estado del Arte</w:t>
        </w:r>
        <w:r>
          <w:rPr>
            <w:webHidden/>
          </w:rPr>
          <w:tab/>
        </w:r>
        <w:r>
          <w:rPr>
            <w:webHidden/>
          </w:rPr>
          <w:fldChar w:fldCharType="begin"/>
        </w:r>
        <w:r>
          <w:rPr>
            <w:webHidden/>
          </w:rPr>
          <w:instrText xml:space="preserve"> PAGEREF _Toc277197797 \h </w:instrText>
        </w:r>
      </w:ins>
      <w:r>
        <w:rPr>
          <w:webHidden/>
        </w:rPr>
      </w:r>
      <w:r>
        <w:rPr>
          <w:webHidden/>
        </w:rPr>
        <w:fldChar w:fldCharType="separate"/>
      </w:r>
      <w:ins w:id="183" w:author="copesa" w:date="2010-11-11T11:32:00Z">
        <w:r w:rsidR="00D8095E">
          <w:rPr>
            <w:webHidden/>
          </w:rPr>
          <w:t>67</w:t>
        </w:r>
      </w:ins>
      <w:ins w:id="184" w:author="Wolf" w:date="2010-11-11T00:13:00Z">
        <w:r>
          <w:rPr>
            <w:webHidden/>
          </w:rPr>
          <w:fldChar w:fldCharType="end"/>
        </w:r>
        <w:r w:rsidRPr="00D20763">
          <w:rPr>
            <w:rStyle w:val="Hipervnculo"/>
          </w:rPr>
          <w:fldChar w:fldCharType="end"/>
        </w:r>
      </w:ins>
    </w:p>
    <w:p w:rsidR="00E20AFA" w:rsidRDefault="00E20AFA">
      <w:pPr>
        <w:pStyle w:val="TDC2"/>
        <w:tabs>
          <w:tab w:val="right" w:leader="dot" w:pos="8828"/>
        </w:tabs>
        <w:rPr>
          <w:ins w:id="185" w:author="Wolf" w:date="2010-11-11T00:13:00Z"/>
          <w:rFonts w:asciiTheme="minorHAnsi" w:eastAsiaTheme="minorEastAsia" w:hAnsiTheme="minorHAnsi" w:cstheme="minorBidi"/>
          <w:noProof/>
          <w:sz w:val="22"/>
          <w:lang w:val="en-US"/>
        </w:rPr>
      </w:pPr>
      <w:ins w:id="18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"_Toc277197798"</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3.1. Gestores de Contenidos multimedia existentes</w:t>
        </w:r>
        <w:r>
          <w:rPr>
            <w:noProof/>
            <w:webHidden/>
          </w:rPr>
          <w:tab/>
        </w:r>
        <w:r>
          <w:rPr>
            <w:noProof/>
            <w:webHidden/>
          </w:rPr>
          <w:fldChar w:fldCharType="begin"/>
        </w:r>
        <w:r>
          <w:rPr>
            <w:noProof/>
            <w:webHidden/>
          </w:rPr>
          <w:instrText xml:space="preserve"> PAGEREF _Toc277197798 \h </w:instrText>
        </w:r>
      </w:ins>
      <w:r>
        <w:rPr>
          <w:noProof/>
          <w:webHidden/>
        </w:rPr>
      </w:r>
      <w:r>
        <w:rPr>
          <w:noProof/>
          <w:webHidden/>
        </w:rPr>
        <w:fldChar w:fldCharType="separate"/>
      </w:r>
      <w:ins w:id="187" w:author="copesa" w:date="2010-11-11T11:32:00Z">
        <w:r w:rsidR="00D8095E">
          <w:rPr>
            <w:noProof/>
            <w:webHidden/>
          </w:rPr>
          <w:t>67</w:t>
        </w:r>
      </w:ins>
      <w:ins w:id="18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89" w:author="Wolf" w:date="2010-11-11T00:13:00Z"/>
          <w:rFonts w:asciiTheme="minorHAnsi" w:eastAsiaTheme="minorEastAsia" w:hAnsiTheme="minorHAnsi" w:cstheme="minorBidi"/>
          <w:noProof/>
          <w:sz w:val="22"/>
          <w:lang w:val="en-US" w:eastAsia="en-US"/>
        </w:rPr>
      </w:pPr>
      <w:ins w:id="190" w:author="Wolf" w:date="2010-11-11T00:13:00Z">
        <w:r w:rsidRPr="00D20763">
          <w:rPr>
            <w:rStyle w:val="Hipervnculo"/>
            <w:noProof/>
          </w:rPr>
          <w:lastRenderedPageBreak/>
          <w:fldChar w:fldCharType="begin"/>
        </w:r>
        <w:r w:rsidRPr="00D20763">
          <w:rPr>
            <w:rStyle w:val="Hipervnculo"/>
            <w:noProof/>
          </w:rPr>
          <w:instrText xml:space="preserve"> </w:instrText>
        </w:r>
        <w:r>
          <w:rPr>
            <w:noProof/>
          </w:rPr>
          <w:instrText>HYPERLINK \l "_Toc277197799"</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3.1.1. PHPMotion</w:t>
        </w:r>
        <w:r>
          <w:rPr>
            <w:noProof/>
            <w:webHidden/>
          </w:rPr>
          <w:tab/>
        </w:r>
        <w:r>
          <w:rPr>
            <w:noProof/>
            <w:webHidden/>
          </w:rPr>
          <w:fldChar w:fldCharType="begin"/>
        </w:r>
        <w:r>
          <w:rPr>
            <w:noProof/>
            <w:webHidden/>
          </w:rPr>
          <w:instrText xml:space="preserve"> PAGEREF _Toc277197799 \h </w:instrText>
        </w:r>
      </w:ins>
      <w:r>
        <w:rPr>
          <w:noProof/>
          <w:webHidden/>
        </w:rPr>
      </w:r>
      <w:r>
        <w:rPr>
          <w:noProof/>
          <w:webHidden/>
        </w:rPr>
        <w:fldChar w:fldCharType="separate"/>
      </w:r>
      <w:ins w:id="191" w:author="copesa" w:date="2010-11-11T11:32:00Z">
        <w:r w:rsidR="00D8095E">
          <w:rPr>
            <w:noProof/>
            <w:webHidden/>
          </w:rPr>
          <w:t>67</w:t>
        </w:r>
      </w:ins>
      <w:ins w:id="19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193" w:author="Wolf" w:date="2010-11-11T00:13:00Z"/>
          <w:rFonts w:asciiTheme="minorHAnsi" w:eastAsiaTheme="minorEastAsia" w:hAnsiTheme="minorHAnsi" w:cstheme="minorBidi"/>
          <w:noProof/>
          <w:sz w:val="22"/>
          <w:lang w:val="en-US" w:eastAsia="en-US"/>
        </w:rPr>
      </w:pPr>
      <w:ins w:id="19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"_Toc277197800"</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3.1.2. OsTube</w:t>
        </w:r>
        <w:r>
          <w:rPr>
            <w:noProof/>
            <w:webHidden/>
          </w:rPr>
          <w:tab/>
        </w:r>
        <w:r>
          <w:rPr>
            <w:noProof/>
            <w:webHidden/>
          </w:rPr>
          <w:fldChar w:fldCharType="begin"/>
        </w:r>
        <w:r>
          <w:rPr>
            <w:noProof/>
            <w:webHidden/>
          </w:rPr>
          <w:instrText xml:space="preserve"> PAGEREF _Toc277197800 \h </w:instrText>
        </w:r>
      </w:ins>
      <w:r>
        <w:rPr>
          <w:noProof/>
          <w:webHidden/>
        </w:rPr>
      </w:r>
      <w:r>
        <w:rPr>
          <w:noProof/>
          <w:webHidden/>
        </w:rPr>
        <w:fldChar w:fldCharType="separate"/>
      </w:r>
      <w:ins w:id="195" w:author="copesa" w:date="2010-11-11T11:32:00Z">
        <w:r w:rsidR="00D8095E">
          <w:rPr>
            <w:noProof/>
            <w:webHidden/>
          </w:rPr>
          <w:t>69</w:t>
        </w:r>
      </w:ins>
      <w:ins w:id="196"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197" w:author="Wolf" w:date="2010-11-11T00:13:00Z"/>
          <w:rFonts w:asciiTheme="minorHAnsi" w:eastAsiaTheme="minorEastAsia" w:hAnsiTheme="minorHAnsi" w:cstheme="minorBidi"/>
          <w:noProof/>
          <w:sz w:val="22"/>
          <w:lang w:val="en-US"/>
        </w:rPr>
      </w:pPr>
      <w:ins w:id="19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"_Toc277197801"</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3.2. Sitios de contenidos multimedia de referencia</w:t>
        </w:r>
        <w:r>
          <w:rPr>
            <w:noProof/>
            <w:webHidden/>
          </w:rPr>
          <w:tab/>
        </w:r>
        <w:r>
          <w:rPr>
            <w:noProof/>
            <w:webHidden/>
          </w:rPr>
          <w:fldChar w:fldCharType="begin"/>
        </w:r>
        <w:r>
          <w:rPr>
            <w:noProof/>
            <w:webHidden/>
          </w:rPr>
          <w:instrText xml:space="preserve"> PAGEREF _Toc277197801 \h </w:instrText>
        </w:r>
      </w:ins>
      <w:r>
        <w:rPr>
          <w:noProof/>
          <w:webHidden/>
        </w:rPr>
      </w:r>
      <w:r>
        <w:rPr>
          <w:noProof/>
          <w:webHidden/>
        </w:rPr>
        <w:fldChar w:fldCharType="separate"/>
      </w:r>
      <w:ins w:id="199" w:author="copesa" w:date="2010-11-11T11:32:00Z">
        <w:r w:rsidR="00D8095E">
          <w:rPr>
            <w:noProof/>
            <w:webHidden/>
          </w:rPr>
          <w:t>70</w:t>
        </w:r>
      </w:ins>
      <w:ins w:id="200"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01" w:author="Wolf" w:date="2010-11-11T00:13:00Z"/>
          <w:rFonts w:asciiTheme="minorHAnsi" w:eastAsiaTheme="minorEastAsia" w:hAnsiTheme="minorHAnsi" w:cstheme="minorBidi"/>
          <w:noProof/>
          <w:sz w:val="22"/>
          <w:lang w:val="en-US" w:eastAsia="en-US"/>
        </w:rPr>
      </w:pPr>
      <w:ins w:id="20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"_Toc277197802"</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3.2.1. Youtube</w:t>
        </w:r>
        <w:r>
          <w:rPr>
            <w:noProof/>
            <w:webHidden/>
          </w:rPr>
          <w:tab/>
        </w:r>
        <w:r>
          <w:rPr>
            <w:noProof/>
            <w:webHidden/>
          </w:rPr>
          <w:fldChar w:fldCharType="begin"/>
        </w:r>
        <w:r>
          <w:rPr>
            <w:noProof/>
            <w:webHidden/>
          </w:rPr>
          <w:instrText xml:space="preserve"> PAGEREF _Toc277197802 \h </w:instrText>
        </w:r>
      </w:ins>
      <w:r>
        <w:rPr>
          <w:noProof/>
          <w:webHidden/>
        </w:rPr>
      </w:r>
      <w:r>
        <w:rPr>
          <w:noProof/>
          <w:webHidden/>
        </w:rPr>
        <w:fldChar w:fldCharType="separate"/>
      </w:r>
      <w:ins w:id="203" w:author="copesa" w:date="2010-11-11T11:32:00Z">
        <w:r w:rsidR="00D8095E">
          <w:rPr>
            <w:noProof/>
            <w:webHidden/>
          </w:rPr>
          <w:t>70</w:t>
        </w:r>
      </w:ins>
      <w:ins w:id="204"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05" w:author="Wolf" w:date="2010-11-11T00:13:00Z"/>
          <w:rFonts w:asciiTheme="minorHAnsi" w:eastAsiaTheme="minorEastAsia" w:hAnsiTheme="minorHAnsi" w:cstheme="minorBidi"/>
          <w:noProof/>
          <w:sz w:val="22"/>
          <w:lang w:val="en-US" w:eastAsia="en-US"/>
        </w:rPr>
      </w:pPr>
      <w:ins w:id="206"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"_Toc277197803"</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3.2.2. Google Video</w:t>
        </w:r>
        <w:r>
          <w:rPr>
            <w:noProof/>
            <w:webHidden/>
          </w:rPr>
          <w:tab/>
        </w:r>
        <w:r>
          <w:rPr>
            <w:noProof/>
            <w:webHidden/>
          </w:rPr>
          <w:fldChar w:fldCharType="begin"/>
        </w:r>
        <w:r>
          <w:rPr>
            <w:noProof/>
            <w:webHidden/>
          </w:rPr>
          <w:instrText xml:space="preserve"> PAGEREF _Toc277197803 \h </w:instrText>
        </w:r>
      </w:ins>
      <w:r>
        <w:rPr>
          <w:noProof/>
          <w:webHidden/>
        </w:rPr>
      </w:r>
      <w:r>
        <w:rPr>
          <w:noProof/>
          <w:webHidden/>
        </w:rPr>
        <w:fldChar w:fldCharType="separate"/>
      </w:r>
      <w:ins w:id="207" w:author="copesa" w:date="2010-11-11T11:32:00Z">
        <w:r w:rsidR="00D8095E">
          <w:rPr>
            <w:noProof/>
            <w:webHidden/>
          </w:rPr>
          <w:t>71</w:t>
        </w:r>
      </w:ins>
      <w:ins w:id="208"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09" w:author="Wolf" w:date="2010-11-11T00:13:00Z"/>
          <w:rFonts w:asciiTheme="minorHAnsi" w:eastAsiaTheme="minorEastAsia" w:hAnsiTheme="minorHAnsi" w:cstheme="minorBidi"/>
          <w:noProof/>
          <w:sz w:val="22"/>
          <w:lang w:val="en-US" w:eastAsia="en-US"/>
        </w:rPr>
      </w:pPr>
      <w:ins w:id="210"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"_Toc277197804"</w:instrText>
        </w:r>
        <w:r w:rsidRPr="00D20763">
          <w:rPr>
            <w:rStyle w:val="Hipervnculo"/>
            <w:noProof/>
          </w:rPr>
          <w:instrText xml:space="preserve"> </w:instrText>
        </w:r>
        <w:r w:rsidRPr="00D20763">
          <w:rPr>
            <w:rStyle w:val="Hipervnculo"/>
            <w:noProof/>
          </w:rPr>
          <w:fldChar w:fldCharType="separate"/>
        </w:r>
        <w:r w:rsidRPr="00D20763">
          <w:rPr>
            <w:rStyle w:val="Hipervnculo"/>
            <w:noProof/>
          </w:rPr>
          <w:t>3.2.3. Vimeo</w:t>
        </w:r>
        <w:r>
          <w:rPr>
            <w:noProof/>
            <w:webHidden/>
          </w:rPr>
          <w:tab/>
        </w:r>
        <w:r>
          <w:rPr>
            <w:noProof/>
            <w:webHidden/>
          </w:rPr>
          <w:fldChar w:fldCharType="begin"/>
        </w:r>
        <w:r>
          <w:rPr>
            <w:noProof/>
            <w:webHidden/>
          </w:rPr>
          <w:instrText xml:space="preserve"> PAGEREF _Toc277197804 \h </w:instrText>
        </w:r>
      </w:ins>
      <w:r>
        <w:rPr>
          <w:noProof/>
          <w:webHidden/>
        </w:rPr>
      </w:r>
      <w:r>
        <w:rPr>
          <w:noProof/>
          <w:webHidden/>
        </w:rPr>
        <w:fldChar w:fldCharType="separate"/>
      </w:r>
      <w:ins w:id="211" w:author="copesa" w:date="2010-11-11T11:32:00Z">
        <w:r w:rsidR="00D8095E">
          <w:rPr>
            <w:noProof/>
            <w:webHidden/>
          </w:rPr>
          <w:t>74</w:t>
        </w:r>
      </w:ins>
      <w:ins w:id="212"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13" w:author="Wolf" w:date="2010-11-11T00:13:00Z"/>
          <w:rFonts w:asciiTheme="minorHAnsi" w:eastAsiaTheme="minorEastAsia" w:hAnsiTheme="minorHAnsi" w:cstheme="minorBidi"/>
          <w:noProof/>
          <w:sz w:val="22"/>
          <w:lang w:val="en-US" w:eastAsia="en-US"/>
        </w:rPr>
      </w:pPr>
      <w:ins w:id="214"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"_Toc277197805"</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3.2.4. Terra TV</w:t>
        </w:r>
        <w:r>
          <w:rPr>
            <w:noProof/>
            <w:webHidden/>
          </w:rPr>
          <w:tab/>
        </w:r>
        <w:r>
          <w:rPr>
            <w:noProof/>
            <w:webHidden/>
          </w:rPr>
          <w:fldChar w:fldCharType="begin"/>
        </w:r>
        <w:r>
          <w:rPr>
            <w:noProof/>
            <w:webHidden/>
          </w:rPr>
          <w:instrText xml:space="preserve"> PAGEREF _Toc277197805 \h </w:instrText>
        </w:r>
      </w:ins>
      <w:r>
        <w:rPr>
          <w:noProof/>
          <w:webHidden/>
        </w:rPr>
      </w:r>
      <w:r>
        <w:rPr>
          <w:noProof/>
          <w:webHidden/>
        </w:rPr>
        <w:fldChar w:fldCharType="separate"/>
      </w:r>
      <w:ins w:id="215" w:author="copesa" w:date="2010-11-11T11:32:00Z">
        <w:r w:rsidR="00D8095E">
          <w:rPr>
            <w:noProof/>
            <w:webHidden/>
          </w:rPr>
          <w:t>75</w:t>
        </w:r>
      </w:ins>
      <w:ins w:id="216" w:author="Wolf" w:date="2010-11-11T00:13:00Z">
        <w:r>
          <w:rPr>
            <w:noProof/>
            <w:webHidden/>
          </w:rPr>
          <w:fldChar w:fldCharType="end"/>
        </w:r>
        <w:r w:rsidRPr="00D20763">
          <w:rPr>
            <w:rStyle w:val="Hipervnculo"/>
            <w:noProof/>
          </w:rPr>
          <w:fldChar w:fldCharType="end"/>
        </w:r>
      </w:ins>
    </w:p>
    <w:p w:rsidR="00E20AFA" w:rsidRDefault="00E20AFA">
      <w:pPr>
        <w:pStyle w:val="TDC3"/>
        <w:tabs>
          <w:tab w:val="right" w:leader="dot" w:pos="8828"/>
        </w:tabs>
        <w:rPr>
          <w:ins w:id="217" w:author="Wolf" w:date="2010-11-11T00:13:00Z"/>
          <w:rFonts w:asciiTheme="minorHAnsi" w:eastAsiaTheme="minorEastAsia" w:hAnsiTheme="minorHAnsi" w:cstheme="minorBidi"/>
          <w:noProof/>
          <w:sz w:val="22"/>
          <w:lang w:val="en-US" w:eastAsia="en-US"/>
        </w:rPr>
      </w:pPr>
      <w:ins w:id="218"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"_Toc277197806"</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3.2.6. 3TV</w:t>
        </w:r>
        <w:r>
          <w:rPr>
            <w:noProof/>
            <w:webHidden/>
          </w:rPr>
          <w:tab/>
        </w:r>
        <w:r>
          <w:rPr>
            <w:noProof/>
            <w:webHidden/>
          </w:rPr>
          <w:fldChar w:fldCharType="begin"/>
        </w:r>
        <w:r>
          <w:rPr>
            <w:noProof/>
            <w:webHidden/>
          </w:rPr>
          <w:instrText xml:space="preserve"> PAGEREF _Toc277197806 \h </w:instrText>
        </w:r>
      </w:ins>
      <w:r>
        <w:rPr>
          <w:noProof/>
          <w:webHidden/>
        </w:rPr>
      </w:r>
      <w:r>
        <w:rPr>
          <w:noProof/>
          <w:webHidden/>
        </w:rPr>
        <w:fldChar w:fldCharType="separate"/>
      </w:r>
      <w:ins w:id="219" w:author="copesa" w:date="2010-11-11T11:32:00Z">
        <w:r w:rsidR="00D8095E">
          <w:rPr>
            <w:noProof/>
            <w:webHidden/>
          </w:rPr>
          <w:t>77</w:t>
        </w:r>
      </w:ins>
      <w:ins w:id="220" w:author="Wolf" w:date="2010-11-11T00:13:00Z">
        <w:r>
          <w:rPr>
            <w:noProof/>
            <w:webHidden/>
          </w:rPr>
          <w:fldChar w:fldCharType="end"/>
        </w:r>
        <w:r w:rsidRPr="00D20763">
          <w:rPr>
            <w:rStyle w:val="Hipervnculo"/>
            <w:noProof/>
          </w:rPr>
          <w:fldChar w:fldCharType="end"/>
        </w:r>
      </w:ins>
    </w:p>
    <w:p w:rsidR="00E20AFA" w:rsidRDefault="00E20AFA">
      <w:pPr>
        <w:pStyle w:val="TDC2"/>
        <w:tabs>
          <w:tab w:val="right" w:leader="dot" w:pos="8828"/>
        </w:tabs>
        <w:rPr>
          <w:ins w:id="221" w:author="Wolf" w:date="2010-11-11T00:13:00Z"/>
          <w:rFonts w:asciiTheme="minorHAnsi" w:eastAsiaTheme="minorEastAsia" w:hAnsiTheme="minorHAnsi" w:cstheme="minorBidi"/>
          <w:noProof/>
          <w:sz w:val="22"/>
          <w:lang w:val="en-US"/>
        </w:rPr>
      </w:pPr>
      <w:ins w:id="222" w:author="Wolf" w:date="2010-11-11T00:13:00Z">
        <w:r w:rsidRPr="00D20763">
          <w:rPr>
            <w:rStyle w:val="Hipervnculo"/>
            <w:noProof/>
          </w:rPr>
          <w:fldChar w:fldCharType="begin"/>
        </w:r>
        <w:r w:rsidRPr="00D20763">
          <w:rPr>
            <w:rStyle w:val="Hipervnculo"/>
            <w:noProof/>
          </w:rPr>
          <w:instrText xml:space="preserve"> </w:instrText>
        </w:r>
        <w:r>
          <w:rPr>
            <w:noProof/>
          </w:rPr>
          <w:instrText>HYPERLINK \l "_Toc277197807"</w:instrText>
        </w:r>
        <w:r w:rsidRPr="00D20763">
          <w:rPr>
            <w:rStyle w:val="Hipervnculo"/>
            <w:noProof/>
          </w:rPr>
          <w:instrText xml:space="preserve"> </w:instrText>
        </w:r>
        <w:r w:rsidRPr="00D20763">
          <w:rPr>
            <w:rStyle w:val="Hipervnculo"/>
            <w:noProof/>
          </w:rPr>
          <w:fldChar w:fldCharType="separate"/>
        </w:r>
        <w:r w:rsidRPr="00D20763">
          <w:rPr>
            <w:rStyle w:val="Hipervnculo"/>
            <w:noProof/>
            <w:lang w:val="es-ES"/>
          </w:rPr>
          <w:t>3.3. Google TV</w:t>
        </w:r>
        <w:r>
          <w:rPr>
            <w:noProof/>
            <w:webHidden/>
          </w:rPr>
          <w:tab/>
        </w:r>
        <w:r>
          <w:rPr>
            <w:noProof/>
            <w:webHidden/>
          </w:rPr>
          <w:fldChar w:fldCharType="begin"/>
        </w:r>
        <w:r>
          <w:rPr>
            <w:noProof/>
            <w:webHidden/>
          </w:rPr>
          <w:instrText xml:space="preserve"> PAGEREF _Toc277197807 \h </w:instrText>
        </w:r>
      </w:ins>
      <w:r>
        <w:rPr>
          <w:noProof/>
          <w:webHidden/>
        </w:rPr>
      </w:r>
      <w:r>
        <w:rPr>
          <w:noProof/>
          <w:webHidden/>
        </w:rPr>
        <w:fldChar w:fldCharType="separate"/>
      </w:r>
      <w:ins w:id="223" w:author="copesa" w:date="2010-11-11T11:32:00Z">
        <w:r w:rsidR="00D8095E">
          <w:rPr>
            <w:noProof/>
            <w:webHidden/>
          </w:rPr>
          <w:t>78</w:t>
        </w:r>
      </w:ins>
      <w:ins w:id="224" w:author="Wolf" w:date="2010-11-11T00:13:00Z">
        <w:r>
          <w:rPr>
            <w:noProof/>
            <w:webHidden/>
          </w:rPr>
          <w:fldChar w:fldCharType="end"/>
        </w:r>
        <w:r w:rsidRPr="00D20763">
          <w:rPr>
            <w:rStyle w:val="Hipervnculo"/>
            <w:noProof/>
          </w:rPr>
          <w:fldChar w:fldCharType="end"/>
        </w:r>
      </w:ins>
    </w:p>
    <w:p w:rsidR="00E20AFA" w:rsidRDefault="00E20AFA">
      <w:pPr>
        <w:pStyle w:val="TDC1"/>
        <w:rPr>
          <w:ins w:id="225" w:author="Wolf" w:date="2010-11-11T00:13:00Z"/>
          <w:rFonts w:asciiTheme="minorHAnsi" w:eastAsiaTheme="minorEastAsia" w:hAnsiTheme="minorHAnsi" w:cstheme="minorBidi"/>
          <w:b w:val="0"/>
          <w:sz w:val="22"/>
          <w:lang w:val="en-US"/>
        </w:rPr>
      </w:pPr>
      <w:ins w:id="226" w:author="Wolf" w:date="2010-11-11T00:13:00Z">
        <w:r w:rsidRPr="00D20763">
          <w:rPr>
            <w:rStyle w:val="Hipervnculo"/>
          </w:rPr>
          <w:fldChar w:fldCharType="begin"/>
        </w:r>
        <w:r w:rsidRPr="00D20763">
          <w:rPr>
            <w:rStyle w:val="Hipervnculo"/>
          </w:rPr>
          <w:instrText xml:space="preserve"> </w:instrText>
        </w:r>
        <w:r>
          <w:instrText>HYPERLINK \l "_Toc277197808"</w:instrText>
        </w:r>
        <w:r w:rsidRPr="00D20763">
          <w:rPr>
            <w:rStyle w:val="Hipervnculo"/>
          </w:rPr>
          <w:instrText xml:space="preserve"> </w:instrText>
        </w:r>
        <w:r w:rsidRPr="00D20763">
          <w:rPr>
            <w:rStyle w:val="Hipervnculo"/>
          </w:rPr>
          <w:fldChar w:fldCharType="separate"/>
        </w:r>
        <w:r w:rsidRPr="00D20763">
          <w:rPr>
            <w:rStyle w:val="Hipervnculo"/>
            <w:lang w:val="en-GB"/>
          </w:rPr>
          <w:t>4. BIBLIOGRAFÍA PROPUESTA</w:t>
        </w:r>
        <w:r>
          <w:rPr>
            <w:webHidden/>
          </w:rPr>
          <w:tab/>
        </w:r>
        <w:r>
          <w:rPr>
            <w:webHidden/>
          </w:rPr>
          <w:fldChar w:fldCharType="begin"/>
        </w:r>
        <w:r>
          <w:rPr>
            <w:webHidden/>
          </w:rPr>
          <w:instrText xml:space="preserve"> PAGEREF _Toc277197808 \h </w:instrText>
        </w:r>
      </w:ins>
      <w:r>
        <w:rPr>
          <w:webHidden/>
        </w:rPr>
      </w:r>
      <w:r>
        <w:rPr>
          <w:webHidden/>
        </w:rPr>
        <w:fldChar w:fldCharType="separate"/>
      </w:r>
      <w:ins w:id="227" w:author="copesa" w:date="2010-11-11T11:32:00Z">
        <w:r w:rsidR="00D8095E">
          <w:rPr>
            <w:webHidden/>
          </w:rPr>
          <w:t>80</w:t>
        </w:r>
      </w:ins>
      <w:ins w:id="228" w:author="Wolf" w:date="2010-11-11T00:13:00Z">
        <w:r>
          <w:rPr>
            <w:webHidden/>
          </w:rPr>
          <w:fldChar w:fldCharType="end"/>
        </w:r>
        <w:r w:rsidRPr="00D20763">
          <w:rPr>
            <w:rStyle w:val="Hipervnculo"/>
          </w:rPr>
          <w:fldChar w:fldCharType="end"/>
        </w:r>
      </w:ins>
    </w:p>
    <w:p w:rsidR="00BA5900" w:rsidDel="000B6CE0" w:rsidRDefault="00BA5900">
      <w:pPr>
        <w:pStyle w:val="TDC1"/>
        <w:rPr>
          <w:ins w:id="229" w:author="Rodrigo Riquelme" w:date="2010-11-04T11:49:00Z"/>
          <w:del w:id="230" w:author="Wolf" w:date="2010-11-10T23:26:00Z"/>
          <w:rFonts w:ascii="Calibri" w:hAnsi="Calibri" w:cs="Times New Roman"/>
          <w:b w:val="0"/>
          <w:sz w:val="22"/>
          <w:lang w:eastAsia="es-CL"/>
        </w:rPr>
      </w:pPr>
      <w:ins w:id="231" w:author="Rodrigo Riquelme" w:date="2010-11-04T11:49:00Z">
        <w:del w:id="232" w:author="Wolf" w:date="2010-11-10T23:26:00Z">
          <w:r w:rsidRPr="00ED3ECE" w:rsidDel="000B6CE0">
            <w:rPr>
              <w:rStyle w:val="Hipervnculo"/>
            </w:rPr>
            <w:delText>Capítulo 1. Introducción</w:delText>
          </w:r>
          <w:r w:rsidDel="000B6CE0">
            <w:rPr>
              <w:webHidden/>
            </w:rPr>
            <w:tab/>
            <w:delText>7</w:delText>
          </w:r>
        </w:del>
      </w:ins>
    </w:p>
    <w:p w:rsidR="00BA5900" w:rsidDel="000B6CE0" w:rsidRDefault="00BA5900">
      <w:pPr>
        <w:pStyle w:val="TDC2"/>
        <w:tabs>
          <w:tab w:val="right" w:leader="dot" w:pos="8828"/>
        </w:tabs>
        <w:rPr>
          <w:ins w:id="233" w:author="Rodrigo Riquelme" w:date="2010-11-04T11:49:00Z"/>
          <w:del w:id="234" w:author="Wolf" w:date="2010-11-10T23:26:00Z"/>
          <w:rFonts w:ascii="Calibri" w:hAnsi="Calibri"/>
          <w:noProof/>
          <w:sz w:val="22"/>
          <w:lang w:eastAsia="es-CL"/>
        </w:rPr>
      </w:pPr>
      <w:ins w:id="235" w:author="Rodrigo Riquelme" w:date="2010-11-04T11:49:00Z">
        <w:del w:id="236" w:author="Wolf" w:date="2010-11-10T23:26:00Z">
          <w:r w:rsidRPr="000B6CE0" w:rsidDel="000B6CE0">
            <w:rPr>
              <w:rStyle w:val="Hipervnculo"/>
              <w:noProof/>
            </w:rPr>
            <w:delText>Resumen</w:delText>
          </w:r>
          <w:r w:rsidDel="000B6CE0">
            <w:rPr>
              <w:noProof/>
              <w:webHidden/>
            </w:rPr>
            <w:tab/>
            <w:delText>7</w:delText>
          </w:r>
        </w:del>
      </w:ins>
    </w:p>
    <w:p w:rsidR="00BA5900" w:rsidDel="000B6CE0" w:rsidRDefault="00BA5900">
      <w:pPr>
        <w:pStyle w:val="TDC2"/>
        <w:tabs>
          <w:tab w:val="right" w:leader="dot" w:pos="8828"/>
        </w:tabs>
        <w:rPr>
          <w:ins w:id="237" w:author="Rodrigo Riquelme" w:date="2010-11-04T11:49:00Z"/>
          <w:del w:id="238" w:author="Wolf" w:date="2010-11-10T23:26:00Z"/>
          <w:rFonts w:ascii="Calibri" w:hAnsi="Calibri"/>
          <w:noProof/>
          <w:sz w:val="22"/>
          <w:lang w:eastAsia="es-CL"/>
        </w:rPr>
      </w:pPr>
      <w:ins w:id="239" w:author="Rodrigo Riquelme" w:date="2010-11-04T11:49:00Z">
        <w:del w:id="240" w:author="Wolf" w:date="2010-11-10T23:26:00Z">
          <w:r w:rsidRPr="000B6CE0" w:rsidDel="000B6CE0">
            <w:rPr>
              <w:rStyle w:val="Hipervnculo"/>
              <w:noProof/>
            </w:rPr>
            <w:delText>1.1. Formulación General del Proyecto</w:delText>
          </w:r>
          <w:r w:rsidDel="000B6CE0">
            <w:rPr>
              <w:noProof/>
              <w:webHidden/>
            </w:rPr>
            <w:tab/>
            <w:delText>10</w:delText>
          </w:r>
        </w:del>
      </w:ins>
    </w:p>
    <w:p w:rsidR="00BA5900" w:rsidDel="000B6CE0" w:rsidRDefault="00BA5900">
      <w:pPr>
        <w:pStyle w:val="TDC2"/>
        <w:tabs>
          <w:tab w:val="right" w:leader="dot" w:pos="8828"/>
        </w:tabs>
        <w:rPr>
          <w:ins w:id="241" w:author="Rodrigo Riquelme" w:date="2010-11-04T11:49:00Z"/>
          <w:del w:id="242" w:author="Wolf" w:date="2010-11-10T23:26:00Z"/>
          <w:rFonts w:ascii="Calibri" w:hAnsi="Calibri"/>
          <w:noProof/>
          <w:sz w:val="22"/>
          <w:lang w:eastAsia="es-CL"/>
        </w:rPr>
      </w:pPr>
      <w:ins w:id="243" w:author="Rodrigo Riquelme" w:date="2010-11-04T11:49:00Z">
        <w:del w:id="244" w:author="Wolf" w:date="2010-11-10T23:26:00Z">
          <w:r w:rsidRPr="000B6CE0" w:rsidDel="000B6CE0">
            <w:rPr>
              <w:rStyle w:val="Hipervnculo"/>
              <w:noProof/>
              <w:kern w:val="1"/>
            </w:rPr>
            <w:delText>1.2. Objetivos</w:delText>
          </w:r>
          <w:r w:rsidDel="000B6CE0">
            <w:rPr>
              <w:noProof/>
              <w:webHidden/>
            </w:rPr>
            <w:tab/>
            <w:delText>13</w:delText>
          </w:r>
        </w:del>
      </w:ins>
    </w:p>
    <w:p w:rsidR="00BA5900" w:rsidDel="000B6CE0" w:rsidRDefault="00BA5900">
      <w:pPr>
        <w:pStyle w:val="TDC3"/>
        <w:tabs>
          <w:tab w:val="right" w:leader="dot" w:pos="8828"/>
        </w:tabs>
        <w:rPr>
          <w:ins w:id="245" w:author="Rodrigo Riquelme" w:date="2010-11-04T11:49:00Z"/>
          <w:del w:id="246" w:author="Wolf" w:date="2010-11-10T23:26:00Z"/>
          <w:rFonts w:ascii="Calibri" w:hAnsi="Calibri"/>
          <w:noProof/>
          <w:sz w:val="22"/>
        </w:rPr>
      </w:pPr>
      <w:ins w:id="247" w:author="Rodrigo Riquelme" w:date="2010-11-04T11:49:00Z">
        <w:del w:id="248" w:author="Wolf" w:date="2010-11-10T23:26:00Z">
          <w:r w:rsidRPr="000B6CE0" w:rsidDel="000B6CE0">
            <w:rPr>
              <w:rStyle w:val="Hipervnculo"/>
              <w:noProof/>
              <w:kern w:val="1"/>
            </w:rPr>
            <w:delText>1.2.1. Objetivo General</w:delText>
          </w:r>
          <w:r w:rsidDel="000B6CE0">
            <w:rPr>
              <w:noProof/>
              <w:webHidden/>
            </w:rPr>
            <w:tab/>
            <w:delText>13</w:delText>
          </w:r>
        </w:del>
      </w:ins>
    </w:p>
    <w:p w:rsidR="00BA5900" w:rsidDel="000B6CE0" w:rsidRDefault="00BA5900">
      <w:pPr>
        <w:pStyle w:val="TDC3"/>
        <w:tabs>
          <w:tab w:val="right" w:leader="dot" w:pos="8828"/>
        </w:tabs>
        <w:rPr>
          <w:ins w:id="249" w:author="Rodrigo Riquelme" w:date="2010-11-04T11:49:00Z"/>
          <w:del w:id="250" w:author="Wolf" w:date="2010-11-10T23:26:00Z"/>
          <w:rFonts w:ascii="Calibri" w:hAnsi="Calibri"/>
          <w:noProof/>
          <w:sz w:val="22"/>
        </w:rPr>
      </w:pPr>
      <w:ins w:id="251" w:author="Rodrigo Riquelme" w:date="2010-11-04T11:49:00Z">
        <w:del w:id="252" w:author="Wolf" w:date="2010-11-10T23:26:00Z">
          <w:r w:rsidRPr="000B6CE0" w:rsidDel="000B6CE0">
            <w:rPr>
              <w:rStyle w:val="Hipervnculo"/>
              <w:noProof/>
            </w:rPr>
            <w:delText>1.2.1. Objetivos Especificos</w:delText>
          </w:r>
          <w:r w:rsidDel="000B6CE0">
            <w:rPr>
              <w:noProof/>
              <w:webHidden/>
            </w:rPr>
            <w:tab/>
            <w:delText>13</w:delText>
          </w:r>
        </w:del>
      </w:ins>
    </w:p>
    <w:p w:rsidR="00BA5900" w:rsidDel="000B6CE0" w:rsidRDefault="00BA5900">
      <w:pPr>
        <w:pStyle w:val="TDC2"/>
        <w:tabs>
          <w:tab w:val="right" w:leader="dot" w:pos="8828"/>
        </w:tabs>
        <w:rPr>
          <w:ins w:id="253" w:author="Rodrigo Riquelme" w:date="2010-11-04T11:49:00Z"/>
          <w:del w:id="254" w:author="Wolf" w:date="2010-11-10T23:26:00Z"/>
          <w:rFonts w:ascii="Calibri" w:hAnsi="Calibri"/>
          <w:noProof/>
          <w:sz w:val="22"/>
          <w:lang w:eastAsia="es-CL"/>
        </w:rPr>
      </w:pPr>
      <w:ins w:id="255" w:author="Rodrigo Riquelme" w:date="2010-11-04T11:49:00Z">
        <w:del w:id="256" w:author="Wolf" w:date="2010-11-10T23:26:00Z">
          <w:r w:rsidRPr="000B6CE0" w:rsidDel="000B6CE0">
            <w:rPr>
              <w:rStyle w:val="Hipervnculo"/>
              <w:noProof/>
            </w:rPr>
            <w:delText>1.3. Metodologia a Emplear para Desarrollar el Proyecto</w:delText>
          </w:r>
          <w:r w:rsidDel="000B6CE0">
            <w:rPr>
              <w:noProof/>
              <w:webHidden/>
            </w:rPr>
            <w:tab/>
            <w:delText>15</w:delText>
          </w:r>
        </w:del>
      </w:ins>
    </w:p>
    <w:p w:rsidR="00BA5900" w:rsidDel="000B6CE0" w:rsidRDefault="00BA5900">
      <w:pPr>
        <w:pStyle w:val="TDC2"/>
        <w:tabs>
          <w:tab w:val="right" w:leader="dot" w:pos="8828"/>
        </w:tabs>
        <w:rPr>
          <w:ins w:id="257" w:author="Rodrigo Riquelme" w:date="2010-11-04T11:49:00Z"/>
          <w:del w:id="258" w:author="Wolf" w:date="2010-11-10T23:26:00Z"/>
          <w:rFonts w:ascii="Calibri" w:hAnsi="Calibri"/>
          <w:noProof/>
          <w:sz w:val="22"/>
          <w:lang w:eastAsia="es-CL"/>
        </w:rPr>
      </w:pPr>
      <w:ins w:id="259" w:author="Rodrigo Riquelme" w:date="2010-11-04T11:49:00Z">
        <w:del w:id="260" w:author="Wolf" w:date="2010-11-10T23:26:00Z">
          <w:r w:rsidRPr="000B6CE0" w:rsidDel="000B6CE0">
            <w:rPr>
              <w:rStyle w:val="Hipervnculo"/>
              <w:noProof/>
            </w:rPr>
            <w:delText>1.4. Planificacion Inicial</w:delText>
          </w:r>
          <w:r w:rsidDel="000B6CE0">
            <w:rPr>
              <w:noProof/>
              <w:webHidden/>
            </w:rPr>
            <w:tab/>
            <w:delText>16</w:delText>
          </w:r>
        </w:del>
      </w:ins>
    </w:p>
    <w:p w:rsidR="00BA5900" w:rsidDel="000B6CE0" w:rsidRDefault="00BA5900">
      <w:pPr>
        <w:pStyle w:val="TDC1"/>
        <w:rPr>
          <w:ins w:id="261" w:author="Rodrigo Riquelme" w:date="2010-11-04T11:49:00Z"/>
          <w:del w:id="262" w:author="Wolf" w:date="2010-11-10T23:26:00Z"/>
          <w:rFonts w:ascii="Calibri" w:hAnsi="Calibri" w:cs="Times New Roman"/>
          <w:b w:val="0"/>
          <w:sz w:val="22"/>
          <w:lang w:eastAsia="es-CL"/>
        </w:rPr>
      </w:pPr>
      <w:ins w:id="263" w:author="Rodrigo Riquelme" w:date="2010-11-04T11:49:00Z">
        <w:del w:id="264" w:author="Wolf" w:date="2010-11-10T23:26:00Z">
          <w:r w:rsidRPr="00ED3ECE" w:rsidDel="000B6CE0">
            <w:rPr>
              <w:rStyle w:val="Hipervnculo"/>
            </w:rPr>
            <w:delText>Capítulo 2. Marco Teórico</w:delText>
          </w:r>
          <w:r w:rsidDel="000B6CE0">
            <w:rPr>
              <w:webHidden/>
            </w:rPr>
            <w:tab/>
            <w:delText>18</w:delText>
          </w:r>
        </w:del>
      </w:ins>
    </w:p>
    <w:p w:rsidR="00BA5900" w:rsidDel="000B6CE0" w:rsidRDefault="00BA5900">
      <w:pPr>
        <w:pStyle w:val="TDC2"/>
        <w:tabs>
          <w:tab w:val="right" w:leader="dot" w:pos="8828"/>
        </w:tabs>
        <w:rPr>
          <w:ins w:id="265" w:author="Rodrigo Riquelme" w:date="2010-11-04T11:49:00Z"/>
          <w:del w:id="266" w:author="Wolf" w:date="2010-11-10T23:26:00Z"/>
          <w:rFonts w:ascii="Calibri" w:hAnsi="Calibri"/>
          <w:noProof/>
          <w:sz w:val="22"/>
          <w:lang w:eastAsia="es-CL"/>
        </w:rPr>
      </w:pPr>
      <w:ins w:id="267" w:author="Rodrigo Riquelme" w:date="2010-11-04T11:49:00Z">
        <w:del w:id="268" w:author="Wolf" w:date="2010-11-10T23:26:00Z">
          <w:r w:rsidRPr="000B6CE0" w:rsidDel="000B6CE0">
            <w:rPr>
              <w:rStyle w:val="Hipervnculo"/>
              <w:noProof/>
            </w:rPr>
            <w:delText>2.1. Acceso Multimedia Universal</w:delText>
          </w:r>
          <w:r w:rsidDel="000B6CE0">
            <w:rPr>
              <w:noProof/>
              <w:webHidden/>
            </w:rPr>
            <w:tab/>
            <w:delText>18</w:delText>
          </w:r>
        </w:del>
      </w:ins>
    </w:p>
    <w:p w:rsidR="00BA5900" w:rsidDel="000B6CE0" w:rsidRDefault="00BA5900">
      <w:pPr>
        <w:pStyle w:val="TDC2"/>
        <w:tabs>
          <w:tab w:val="right" w:leader="dot" w:pos="8828"/>
        </w:tabs>
        <w:rPr>
          <w:ins w:id="269" w:author="Rodrigo Riquelme" w:date="2010-11-04T11:49:00Z"/>
          <w:del w:id="270" w:author="Wolf" w:date="2010-11-10T23:26:00Z"/>
          <w:rFonts w:ascii="Calibri" w:hAnsi="Calibri"/>
          <w:noProof/>
          <w:sz w:val="22"/>
          <w:lang w:eastAsia="es-CL"/>
        </w:rPr>
      </w:pPr>
      <w:ins w:id="271" w:author="Rodrigo Riquelme" w:date="2010-11-04T11:49:00Z">
        <w:del w:id="272" w:author="Wolf" w:date="2010-11-10T23:26:00Z">
          <w:r w:rsidRPr="000B6CE0" w:rsidDel="000B6CE0">
            <w:rPr>
              <w:rStyle w:val="Hipervnculo"/>
              <w:noProof/>
            </w:rPr>
            <w:delText>2.2. Protocolo XML orientado a objetos</w:delText>
          </w:r>
          <w:r w:rsidDel="000B6CE0">
            <w:rPr>
              <w:noProof/>
              <w:webHidden/>
            </w:rPr>
            <w:tab/>
            <w:delText>24</w:delText>
          </w:r>
        </w:del>
      </w:ins>
    </w:p>
    <w:p w:rsidR="00BA5900" w:rsidDel="000B6CE0" w:rsidRDefault="00BA5900">
      <w:pPr>
        <w:pStyle w:val="TDC3"/>
        <w:tabs>
          <w:tab w:val="right" w:leader="dot" w:pos="8828"/>
        </w:tabs>
        <w:rPr>
          <w:ins w:id="273" w:author="Rodrigo Riquelme" w:date="2010-11-04T11:49:00Z"/>
          <w:del w:id="274" w:author="Wolf" w:date="2010-11-10T23:26:00Z"/>
          <w:rFonts w:ascii="Calibri" w:hAnsi="Calibri"/>
          <w:noProof/>
          <w:sz w:val="22"/>
        </w:rPr>
      </w:pPr>
      <w:ins w:id="275" w:author="Rodrigo Riquelme" w:date="2010-11-04T11:49:00Z">
        <w:del w:id="276" w:author="Wolf" w:date="2010-11-10T23:26:00Z">
          <w:r w:rsidRPr="000B6CE0" w:rsidDel="000B6CE0">
            <w:rPr>
              <w:rStyle w:val="Hipervnculo"/>
              <w:noProof/>
            </w:rPr>
            <w:delText>2.2.1. SOAP</w:delText>
          </w:r>
          <w:r w:rsidDel="000B6CE0">
            <w:rPr>
              <w:noProof/>
              <w:webHidden/>
            </w:rPr>
            <w:tab/>
            <w:delText>24</w:delText>
          </w:r>
        </w:del>
      </w:ins>
    </w:p>
    <w:p w:rsidR="00BA5900" w:rsidDel="000B6CE0" w:rsidRDefault="00BA5900">
      <w:pPr>
        <w:pStyle w:val="TDC3"/>
        <w:tabs>
          <w:tab w:val="right" w:leader="dot" w:pos="8828"/>
        </w:tabs>
        <w:rPr>
          <w:ins w:id="277" w:author="Rodrigo Riquelme" w:date="2010-11-04T11:49:00Z"/>
          <w:del w:id="278" w:author="Wolf" w:date="2010-11-10T23:26:00Z"/>
          <w:rFonts w:ascii="Calibri" w:hAnsi="Calibri"/>
          <w:noProof/>
          <w:sz w:val="22"/>
        </w:rPr>
      </w:pPr>
      <w:ins w:id="279" w:author="Rodrigo Riquelme" w:date="2010-11-04T11:49:00Z">
        <w:del w:id="280" w:author="Wolf" w:date="2010-11-10T23:26:00Z">
          <w:r w:rsidRPr="000B6CE0" w:rsidDel="000B6CE0">
            <w:rPr>
              <w:rStyle w:val="Hipervnculo"/>
              <w:noProof/>
            </w:rPr>
            <w:delText>2.2.2. REST</w:delText>
          </w:r>
          <w:r w:rsidDel="000B6CE0">
            <w:rPr>
              <w:noProof/>
              <w:webHidden/>
            </w:rPr>
            <w:tab/>
            <w:delText>26</w:delText>
          </w:r>
        </w:del>
      </w:ins>
    </w:p>
    <w:p w:rsidR="00BA5900" w:rsidDel="000B6CE0" w:rsidRDefault="00BA5900">
      <w:pPr>
        <w:pStyle w:val="TDC3"/>
        <w:tabs>
          <w:tab w:val="right" w:leader="dot" w:pos="8828"/>
        </w:tabs>
        <w:rPr>
          <w:ins w:id="281" w:author="Rodrigo Riquelme" w:date="2010-11-04T11:49:00Z"/>
          <w:del w:id="282" w:author="Wolf" w:date="2010-11-10T23:26:00Z"/>
          <w:rFonts w:ascii="Calibri" w:hAnsi="Calibri"/>
          <w:noProof/>
          <w:sz w:val="22"/>
        </w:rPr>
      </w:pPr>
      <w:ins w:id="283" w:author="Rodrigo Riquelme" w:date="2010-11-04T11:49:00Z">
        <w:del w:id="284" w:author="Wolf" w:date="2010-11-10T23:26:00Z">
          <w:r w:rsidRPr="000B6CE0" w:rsidDel="000B6CE0">
            <w:rPr>
              <w:rStyle w:val="Hipervnculo"/>
              <w:noProof/>
            </w:rPr>
            <w:delText>2.2.3. RSS</w:delText>
          </w:r>
          <w:r w:rsidDel="000B6CE0">
            <w:rPr>
              <w:noProof/>
              <w:webHidden/>
            </w:rPr>
            <w:tab/>
            <w:delText>27</w:delText>
          </w:r>
        </w:del>
      </w:ins>
    </w:p>
    <w:p w:rsidR="00BA5900" w:rsidDel="000B6CE0" w:rsidRDefault="00BA5900">
      <w:pPr>
        <w:pStyle w:val="TDC3"/>
        <w:tabs>
          <w:tab w:val="right" w:leader="dot" w:pos="8828"/>
        </w:tabs>
        <w:rPr>
          <w:ins w:id="285" w:author="Rodrigo Riquelme" w:date="2010-11-04T11:49:00Z"/>
          <w:del w:id="286" w:author="Wolf" w:date="2010-11-10T23:26:00Z"/>
          <w:rFonts w:ascii="Calibri" w:hAnsi="Calibri"/>
          <w:noProof/>
          <w:sz w:val="22"/>
        </w:rPr>
      </w:pPr>
      <w:ins w:id="287" w:author="Rodrigo Riquelme" w:date="2010-11-04T11:49:00Z">
        <w:del w:id="288" w:author="Wolf" w:date="2010-11-10T23:26:00Z">
          <w:r w:rsidRPr="000B6CE0" w:rsidDel="000B6CE0">
            <w:rPr>
              <w:rStyle w:val="Hipervnculo"/>
              <w:noProof/>
            </w:rPr>
            <w:delText>2.2.4. XML Orientado a MVC</w:delText>
          </w:r>
          <w:r w:rsidDel="000B6CE0">
            <w:rPr>
              <w:noProof/>
              <w:webHidden/>
            </w:rPr>
            <w:tab/>
            <w:delText>28</w:delText>
          </w:r>
        </w:del>
      </w:ins>
    </w:p>
    <w:p w:rsidR="00BA5900" w:rsidDel="000B6CE0" w:rsidRDefault="00BA5900">
      <w:pPr>
        <w:pStyle w:val="TDC3"/>
        <w:tabs>
          <w:tab w:val="right" w:leader="dot" w:pos="8828"/>
        </w:tabs>
        <w:rPr>
          <w:ins w:id="289" w:author="Rodrigo Riquelme" w:date="2010-11-04T11:49:00Z"/>
          <w:del w:id="290" w:author="Wolf" w:date="2010-11-10T23:26:00Z"/>
          <w:rFonts w:ascii="Calibri" w:hAnsi="Calibri"/>
          <w:noProof/>
          <w:sz w:val="22"/>
        </w:rPr>
      </w:pPr>
      <w:ins w:id="291" w:author="Rodrigo Riquelme" w:date="2010-11-04T11:49:00Z">
        <w:del w:id="292" w:author="Wolf" w:date="2010-11-10T23:26:00Z">
          <w:r w:rsidRPr="000B6CE0" w:rsidDel="000B6CE0">
            <w:rPr>
              <w:rStyle w:val="Hipervnculo"/>
              <w:noProof/>
            </w:rPr>
            <w:delText>2.3.1. Servidor  Web</w:delText>
          </w:r>
          <w:r w:rsidDel="000B6CE0">
            <w:rPr>
              <w:noProof/>
              <w:webHidden/>
            </w:rPr>
            <w:tab/>
            <w:delText>30</w:delText>
          </w:r>
        </w:del>
      </w:ins>
    </w:p>
    <w:p w:rsidR="00BA5900" w:rsidDel="000B6CE0" w:rsidRDefault="00BA5900">
      <w:pPr>
        <w:pStyle w:val="TDC3"/>
        <w:tabs>
          <w:tab w:val="right" w:leader="dot" w:pos="8828"/>
        </w:tabs>
        <w:rPr>
          <w:ins w:id="293" w:author="Rodrigo Riquelme" w:date="2010-11-04T11:49:00Z"/>
          <w:del w:id="294" w:author="Wolf" w:date="2010-11-10T23:26:00Z"/>
          <w:rFonts w:ascii="Calibri" w:hAnsi="Calibri"/>
          <w:noProof/>
          <w:sz w:val="22"/>
        </w:rPr>
      </w:pPr>
      <w:ins w:id="295" w:author="Rodrigo Riquelme" w:date="2010-11-04T11:49:00Z">
        <w:del w:id="296" w:author="Wolf" w:date="2010-11-10T23:26:00Z">
          <w:r w:rsidRPr="000B6CE0" w:rsidDel="000B6CE0">
            <w:rPr>
              <w:rStyle w:val="Hipervnculo"/>
              <w:noProof/>
              <w:lang w:val="es-ES"/>
            </w:rPr>
            <w:delText>2.3.2. Stream</w:delText>
          </w:r>
          <w:r w:rsidDel="000B6CE0">
            <w:rPr>
              <w:noProof/>
              <w:webHidden/>
            </w:rPr>
            <w:tab/>
            <w:delText>31</w:delText>
          </w:r>
        </w:del>
      </w:ins>
    </w:p>
    <w:p w:rsidR="00BA5900" w:rsidDel="000B6CE0" w:rsidRDefault="00BA5900">
      <w:pPr>
        <w:pStyle w:val="TDC3"/>
        <w:tabs>
          <w:tab w:val="right" w:leader="dot" w:pos="8828"/>
        </w:tabs>
        <w:rPr>
          <w:ins w:id="297" w:author="Rodrigo Riquelme" w:date="2010-11-04T11:49:00Z"/>
          <w:del w:id="298" w:author="Wolf" w:date="2010-11-10T23:26:00Z"/>
          <w:rFonts w:ascii="Calibri" w:hAnsi="Calibri"/>
          <w:noProof/>
          <w:sz w:val="22"/>
        </w:rPr>
      </w:pPr>
      <w:ins w:id="299" w:author="Rodrigo Riquelme" w:date="2010-11-04T11:49:00Z">
        <w:del w:id="300" w:author="Wolf" w:date="2010-11-10T23:26:00Z">
          <w:r w:rsidRPr="000B6CE0" w:rsidDel="000B6CE0">
            <w:rPr>
              <w:rStyle w:val="Hipervnculo"/>
              <w:noProof/>
              <w:lang w:val="es-ES"/>
            </w:rPr>
            <w:delText>2.3.2.1. HTTP Delivery</w:delText>
          </w:r>
          <w:r w:rsidDel="000B6CE0">
            <w:rPr>
              <w:noProof/>
              <w:webHidden/>
            </w:rPr>
            <w:tab/>
            <w:delText>31</w:delText>
          </w:r>
        </w:del>
      </w:ins>
    </w:p>
    <w:p w:rsidR="00BA5900" w:rsidDel="000B6CE0" w:rsidRDefault="00BA5900">
      <w:pPr>
        <w:pStyle w:val="TDC3"/>
        <w:tabs>
          <w:tab w:val="right" w:leader="dot" w:pos="8828"/>
        </w:tabs>
        <w:rPr>
          <w:ins w:id="301" w:author="Rodrigo Riquelme" w:date="2010-11-04T11:49:00Z"/>
          <w:del w:id="302" w:author="Wolf" w:date="2010-11-10T23:26:00Z"/>
          <w:rFonts w:ascii="Calibri" w:hAnsi="Calibri"/>
          <w:noProof/>
          <w:sz w:val="22"/>
        </w:rPr>
      </w:pPr>
      <w:ins w:id="303" w:author="Rodrigo Riquelme" w:date="2010-11-04T11:49:00Z">
        <w:del w:id="304" w:author="Wolf" w:date="2010-11-10T23:26:00Z">
          <w:r w:rsidRPr="000B6CE0" w:rsidDel="000B6CE0">
            <w:rPr>
              <w:rStyle w:val="Hipervnculo"/>
              <w:noProof/>
            </w:rPr>
            <w:delText>2.3.2.2. Streaming</w:delText>
          </w:r>
          <w:r w:rsidDel="000B6CE0">
            <w:rPr>
              <w:noProof/>
              <w:webHidden/>
            </w:rPr>
            <w:tab/>
            <w:delText>32</w:delText>
          </w:r>
        </w:del>
      </w:ins>
    </w:p>
    <w:p w:rsidR="00BA5900" w:rsidDel="000B6CE0" w:rsidRDefault="00BA5900">
      <w:pPr>
        <w:pStyle w:val="TDC3"/>
        <w:tabs>
          <w:tab w:val="right" w:leader="dot" w:pos="8828"/>
        </w:tabs>
        <w:rPr>
          <w:ins w:id="305" w:author="Rodrigo Riquelme" w:date="2010-11-04T11:49:00Z"/>
          <w:del w:id="306" w:author="Wolf" w:date="2010-11-10T23:26:00Z"/>
          <w:rFonts w:ascii="Calibri" w:hAnsi="Calibri"/>
          <w:noProof/>
          <w:sz w:val="22"/>
        </w:rPr>
      </w:pPr>
      <w:ins w:id="307" w:author="Rodrigo Riquelme" w:date="2010-11-04T11:49:00Z">
        <w:del w:id="308" w:author="Wolf" w:date="2010-11-10T23:26:00Z">
          <w:r w:rsidRPr="000B6CE0" w:rsidDel="000B6CE0">
            <w:rPr>
              <w:rStyle w:val="Hipervnculo"/>
              <w:noProof/>
              <w:lang w:val="es-ES"/>
            </w:rPr>
            <w:delText>2.3.2.3. Media Streaming</w:delText>
          </w:r>
          <w:r w:rsidDel="000B6CE0">
            <w:rPr>
              <w:noProof/>
              <w:webHidden/>
            </w:rPr>
            <w:tab/>
            <w:delText>33</w:delText>
          </w:r>
        </w:del>
      </w:ins>
    </w:p>
    <w:p w:rsidR="00BA5900" w:rsidDel="000B6CE0" w:rsidRDefault="00BA5900">
      <w:pPr>
        <w:pStyle w:val="TDC2"/>
        <w:tabs>
          <w:tab w:val="right" w:leader="dot" w:pos="8828"/>
        </w:tabs>
        <w:rPr>
          <w:ins w:id="309" w:author="Rodrigo Riquelme" w:date="2010-11-04T11:49:00Z"/>
          <w:del w:id="310" w:author="Wolf" w:date="2010-11-10T23:26:00Z"/>
          <w:rFonts w:ascii="Calibri" w:hAnsi="Calibri"/>
          <w:noProof/>
          <w:sz w:val="22"/>
          <w:lang w:eastAsia="es-CL"/>
        </w:rPr>
      </w:pPr>
      <w:ins w:id="311" w:author="Rodrigo Riquelme" w:date="2010-11-04T11:49:00Z">
        <w:del w:id="312" w:author="Wolf" w:date="2010-11-10T23:26:00Z">
          <w:r w:rsidRPr="000B6CE0" w:rsidDel="000B6CE0">
            <w:rPr>
              <w:rStyle w:val="Hipervnculo"/>
              <w:noProof/>
            </w:rPr>
            <w:delText>2.4. Codecs de Video</w:delText>
          </w:r>
          <w:r w:rsidDel="000B6CE0">
            <w:rPr>
              <w:noProof/>
              <w:webHidden/>
            </w:rPr>
            <w:tab/>
            <w:delText>36</w:delText>
          </w:r>
        </w:del>
      </w:ins>
    </w:p>
    <w:p w:rsidR="00BA5900" w:rsidDel="000B6CE0" w:rsidRDefault="00BA5900">
      <w:pPr>
        <w:pStyle w:val="TDC3"/>
        <w:tabs>
          <w:tab w:val="right" w:leader="dot" w:pos="8828"/>
        </w:tabs>
        <w:rPr>
          <w:ins w:id="313" w:author="Rodrigo Riquelme" w:date="2010-11-04T11:49:00Z"/>
          <w:del w:id="314" w:author="Wolf" w:date="2010-11-10T23:26:00Z"/>
          <w:rFonts w:ascii="Calibri" w:hAnsi="Calibri"/>
          <w:noProof/>
          <w:sz w:val="22"/>
        </w:rPr>
      </w:pPr>
      <w:ins w:id="315" w:author="Rodrigo Riquelme" w:date="2010-11-04T11:49:00Z">
        <w:del w:id="316" w:author="Wolf" w:date="2010-11-10T23:26:00Z">
          <w:r w:rsidRPr="000B6CE0" w:rsidDel="000B6CE0">
            <w:rPr>
              <w:rStyle w:val="Hipervnculo"/>
              <w:noProof/>
            </w:rPr>
            <w:delText>2.4.1.  H264 Mpeg-4 Parte 10</w:delText>
          </w:r>
          <w:r w:rsidDel="000B6CE0">
            <w:rPr>
              <w:noProof/>
              <w:webHidden/>
            </w:rPr>
            <w:tab/>
            <w:delText>37</w:delText>
          </w:r>
        </w:del>
      </w:ins>
    </w:p>
    <w:p w:rsidR="00BA5900" w:rsidDel="000B6CE0" w:rsidRDefault="00BA5900">
      <w:pPr>
        <w:pStyle w:val="TDC3"/>
        <w:tabs>
          <w:tab w:val="right" w:leader="dot" w:pos="8828"/>
        </w:tabs>
        <w:rPr>
          <w:ins w:id="317" w:author="Rodrigo Riquelme" w:date="2010-11-04T11:49:00Z"/>
          <w:del w:id="318" w:author="Wolf" w:date="2010-11-10T23:26:00Z"/>
          <w:rFonts w:ascii="Calibri" w:hAnsi="Calibri"/>
          <w:noProof/>
          <w:sz w:val="22"/>
        </w:rPr>
      </w:pPr>
      <w:ins w:id="319" w:author="Rodrigo Riquelme" w:date="2010-11-04T11:49:00Z">
        <w:del w:id="320" w:author="Wolf" w:date="2010-11-10T23:26:00Z">
          <w:r w:rsidRPr="000B6CE0" w:rsidDel="000B6CE0">
            <w:rPr>
              <w:rStyle w:val="Hipervnculo"/>
              <w:noProof/>
              <w:lang w:val="es-ES"/>
            </w:rPr>
            <w:delText>2.4.2. H263 Sorenson</w:delText>
          </w:r>
          <w:r w:rsidDel="000B6CE0">
            <w:rPr>
              <w:noProof/>
              <w:webHidden/>
            </w:rPr>
            <w:tab/>
            <w:delText>37</w:delText>
          </w:r>
        </w:del>
      </w:ins>
    </w:p>
    <w:p w:rsidR="00BA5900" w:rsidDel="000B6CE0" w:rsidRDefault="00BA5900">
      <w:pPr>
        <w:pStyle w:val="TDC3"/>
        <w:tabs>
          <w:tab w:val="right" w:leader="dot" w:pos="8828"/>
        </w:tabs>
        <w:rPr>
          <w:ins w:id="321" w:author="Rodrigo Riquelme" w:date="2010-11-04T11:49:00Z"/>
          <w:del w:id="322" w:author="Wolf" w:date="2010-11-10T23:26:00Z"/>
          <w:rFonts w:ascii="Calibri" w:hAnsi="Calibri"/>
          <w:noProof/>
          <w:sz w:val="22"/>
        </w:rPr>
      </w:pPr>
      <w:ins w:id="323" w:author="Rodrigo Riquelme" w:date="2010-11-04T11:49:00Z">
        <w:del w:id="324" w:author="Wolf" w:date="2010-11-10T23:26:00Z">
          <w:r w:rsidRPr="000B6CE0" w:rsidDel="000B6CE0">
            <w:rPr>
              <w:rStyle w:val="Hipervnculo"/>
              <w:noProof/>
            </w:rPr>
            <w:delText>2.4.4. OGG Theora</w:delText>
          </w:r>
          <w:r w:rsidDel="000B6CE0">
            <w:rPr>
              <w:noProof/>
              <w:webHidden/>
            </w:rPr>
            <w:tab/>
            <w:delText>38</w:delText>
          </w:r>
        </w:del>
      </w:ins>
    </w:p>
    <w:p w:rsidR="00BA5900" w:rsidDel="000B6CE0" w:rsidRDefault="00BA5900">
      <w:pPr>
        <w:pStyle w:val="TDC3"/>
        <w:tabs>
          <w:tab w:val="right" w:leader="dot" w:pos="8828"/>
        </w:tabs>
        <w:rPr>
          <w:ins w:id="325" w:author="Rodrigo Riquelme" w:date="2010-11-04T11:49:00Z"/>
          <w:del w:id="326" w:author="Wolf" w:date="2010-11-10T23:26:00Z"/>
          <w:rFonts w:ascii="Calibri" w:hAnsi="Calibri"/>
          <w:noProof/>
          <w:sz w:val="22"/>
        </w:rPr>
      </w:pPr>
      <w:ins w:id="327" w:author="Rodrigo Riquelme" w:date="2010-11-04T11:49:00Z">
        <w:del w:id="328" w:author="Wolf" w:date="2010-11-10T23:26:00Z">
          <w:r w:rsidRPr="000B6CE0" w:rsidDel="000B6CE0">
            <w:rPr>
              <w:rStyle w:val="Hipervnculo"/>
              <w:noProof/>
              <w:lang w:val="es-ES"/>
            </w:rPr>
            <w:delText>2.4.5. MPEG-4</w:delText>
          </w:r>
          <w:r w:rsidDel="000B6CE0">
            <w:rPr>
              <w:noProof/>
              <w:webHidden/>
            </w:rPr>
            <w:tab/>
            <w:delText>38</w:delText>
          </w:r>
        </w:del>
      </w:ins>
    </w:p>
    <w:p w:rsidR="00BA5900" w:rsidDel="000B6CE0" w:rsidRDefault="00BA5900">
      <w:pPr>
        <w:pStyle w:val="TDC3"/>
        <w:tabs>
          <w:tab w:val="right" w:leader="dot" w:pos="8828"/>
        </w:tabs>
        <w:rPr>
          <w:ins w:id="329" w:author="Rodrigo Riquelme" w:date="2010-11-04T11:49:00Z"/>
          <w:del w:id="330" w:author="Wolf" w:date="2010-11-10T23:26:00Z"/>
          <w:rFonts w:ascii="Calibri" w:hAnsi="Calibri"/>
          <w:noProof/>
          <w:sz w:val="22"/>
        </w:rPr>
      </w:pPr>
      <w:ins w:id="331" w:author="Rodrigo Riquelme" w:date="2010-11-04T11:49:00Z">
        <w:del w:id="332" w:author="Wolf" w:date="2010-11-10T23:26:00Z">
          <w:r w:rsidRPr="000B6CE0" w:rsidDel="000B6CE0">
            <w:rPr>
              <w:rStyle w:val="Hipervnculo"/>
              <w:noProof/>
              <w:lang w:val="es-ES"/>
            </w:rPr>
            <w:delText>2.4.6. WMV</w:delText>
          </w:r>
          <w:r w:rsidDel="000B6CE0">
            <w:rPr>
              <w:noProof/>
              <w:webHidden/>
            </w:rPr>
            <w:tab/>
            <w:delText>39</w:delText>
          </w:r>
        </w:del>
      </w:ins>
    </w:p>
    <w:p w:rsidR="00BA5900" w:rsidDel="000B6CE0" w:rsidRDefault="00BA5900">
      <w:pPr>
        <w:pStyle w:val="TDC2"/>
        <w:tabs>
          <w:tab w:val="right" w:leader="dot" w:pos="8828"/>
        </w:tabs>
        <w:rPr>
          <w:ins w:id="333" w:author="Rodrigo Riquelme" w:date="2010-11-04T11:49:00Z"/>
          <w:del w:id="334" w:author="Wolf" w:date="2010-11-10T23:26:00Z"/>
          <w:rFonts w:ascii="Calibri" w:hAnsi="Calibri"/>
          <w:noProof/>
          <w:sz w:val="22"/>
          <w:lang w:eastAsia="es-CL"/>
        </w:rPr>
      </w:pPr>
      <w:ins w:id="335" w:author="Rodrigo Riquelme" w:date="2010-11-04T11:49:00Z">
        <w:del w:id="336" w:author="Wolf" w:date="2010-11-10T23:26:00Z">
          <w:r w:rsidRPr="000B6CE0" w:rsidDel="000B6CE0">
            <w:rPr>
              <w:rStyle w:val="Hipervnculo"/>
              <w:noProof/>
            </w:rPr>
            <w:delText>2.5. Tecnologias Clientes</w:delText>
          </w:r>
          <w:r w:rsidDel="000B6CE0">
            <w:rPr>
              <w:noProof/>
              <w:webHidden/>
            </w:rPr>
            <w:tab/>
            <w:delText>41</w:delText>
          </w:r>
        </w:del>
      </w:ins>
    </w:p>
    <w:p w:rsidR="00BA5900" w:rsidDel="000B6CE0" w:rsidRDefault="00BA5900">
      <w:pPr>
        <w:pStyle w:val="TDC3"/>
        <w:tabs>
          <w:tab w:val="right" w:leader="dot" w:pos="8828"/>
        </w:tabs>
        <w:rPr>
          <w:ins w:id="337" w:author="Rodrigo Riquelme" w:date="2010-11-04T11:49:00Z"/>
          <w:del w:id="338" w:author="Wolf" w:date="2010-11-10T23:26:00Z"/>
          <w:rFonts w:ascii="Calibri" w:hAnsi="Calibri"/>
          <w:noProof/>
          <w:sz w:val="22"/>
        </w:rPr>
      </w:pPr>
      <w:ins w:id="339" w:author="Rodrigo Riquelme" w:date="2010-11-04T11:49:00Z">
        <w:del w:id="340" w:author="Wolf" w:date="2010-11-10T23:26:00Z">
          <w:r w:rsidRPr="000B6CE0" w:rsidDel="000B6CE0">
            <w:rPr>
              <w:rStyle w:val="Hipervnculo"/>
              <w:noProof/>
              <w:lang w:val="es-ES"/>
            </w:rPr>
            <w:delText>2.5.1. Real Media Player</w:delText>
          </w:r>
          <w:r w:rsidDel="000B6CE0">
            <w:rPr>
              <w:noProof/>
              <w:webHidden/>
            </w:rPr>
            <w:tab/>
            <w:delText>42</w:delText>
          </w:r>
        </w:del>
      </w:ins>
    </w:p>
    <w:p w:rsidR="00BA5900" w:rsidDel="000B6CE0" w:rsidRDefault="00BA5900">
      <w:pPr>
        <w:pStyle w:val="TDC3"/>
        <w:tabs>
          <w:tab w:val="right" w:leader="dot" w:pos="8828"/>
        </w:tabs>
        <w:rPr>
          <w:ins w:id="341" w:author="Rodrigo Riquelme" w:date="2010-11-04T11:49:00Z"/>
          <w:del w:id="342" w:author="Wolf" w:date="2010-11-10T23:26:00Z"/>
          <w:rFonts w:ascii="Calibri" w:hAnsi="Calibri"/>
          <w:noProof/>
          <w:sz w:val="22"/>
        </w:rPr>
      </w:pPr>
      <w:ins w:id="343" w:author="Rodrigo Riquelme" w:date="2010-11-04T11:49:00Z">
        <w:del w:id="344" w:author="Wolf" w:date="2010-11-10T23:26:00Z">
          <w:r w:rsidRPr="000B6CE0" w:rsidDel="000B6CE0">
            <w:rPr>
              <w:rStyle w:val="Hipervnculo"/>
              <w:noProof/>
              <w:lang w:val="es-ES"/>
            </w:rPr>
            <w:delText>2.5.2. Windows Media Player</w:delText>
          </w:r>
          <w:r w:rsidDel="000B6CE0">
            <w:rPr>
              <w:noProof/>
              <w:webHidden/>
            </w:rPr>
            <w:tab/>
            <w:delText>43</w:delText>
          </w:r>
        </w:del>
      </w:ins>
    </w:p>
    <w:p w:rsidR="00BA5900" w:rsidDel="000B6CE0" w:rsidRDefault="00BA5900">
      <w:pPr>
        <w:pStyle w:val="TDC3"/>
        <w:tabs>
          <w:tab w:val="right" w:leader="dot" w:pos="8828"/>
        </w:tabs>
        <w:rPr>
          <w:ins w:id="345" w:author="Rodrigo Riquelme" w:date="2010-11-04T11:49:00Z"/>
          <w:del w:id="346" w:author="Wolf" w:date="2010-11-10T23:26:00Z"/>
          <w:rFonts w:ascii="Calibri" w:hAnsi="Calibri"/>
          <w:noProof/>
          <w:sz w:val="22"/>
        </w:rPr>
      </w:pPr>
      <w:ins w:id="347" w:author="Rodrigo Riquelme" w:date="2010-11-04T11:49:00Z">
        <w:del w:id="348" w:author="Wolf" w:date="2010-11-10T23:26:00Z">
          <w:r w:rsidRPr="000B6CE0" w:rsidDel="000B6CE0">
            <w:rPr>
              <w:rStyle w:val="Hipervnculo"/>
              <w:noProof/>
              <w:lang w:val="es-ES"/>
            </w:rPr>
            <w:delText>2.5.3. Quicktime Player</w:delText>
          </w:r>
          <w:r w:rsidDel="000B6CE0">
            <w:rPr>
              <w:noProof/>
              <w:webHidden/>
            </w:rPr>
            <w:tab/>
            <w:delText>44</w:delText>
          </w:r>
        </w:del>
      </w:ins>
    </w:p>
    <w:p w:rsidR="00BA5900" w:rsidDel="000B6CE0" w:rsidRDefault="00BA5900">
      <w:pPr>
        <w:pStyle w:val="TDC3"/>
        <w:tabs>
          <w:tab w:val="right" w:leader="dot" w:pos="8828"/>
        </w:tabs>
        <w:rPr>
          <w:ins w:id="349" w:author="Rodrigo Riquelme" w:date="2010-11-04T11:49:00Z"/>
          <w:del w:id="350" w:author="Wolf" w:date="2010-11-10T23:26:00Z"/>
          <w:rFonts w:ascii="Calibri" w:hAnsi="Calibri"/>
          <w:noProof/>
          <w:sz w:val="22"/>
        </w:rPr>
      </w:pPr>
      <w:ins w:id="351" w:author="Rodrigo Riquelme" w:date="2010-11-04T11:49:00Z">
        <w:del w:id="352" w:author="Wolf" w:date="2010-11-10T23:26:00Z">
          <w:r w:rsidRPr="000B6CE0" w:rsidDel="000B6CE0">
            <w:rPr>
              <w:rStyle w:val="Hipervnculo"/>
              <w:noProof/>
            </w:rPr>
            <w:delText>2.5.4. Ado</w:delText>
          </w:r>
          <w:r w:rsidRPr="00867674" w:rsidDel="000B6CE0">
            <w:rPr>
              <w:rStyle w:val="Hipervnculo"/>
              <w:noProof/>
            </w:rPr>
            <w:delText>be Flash</w:delText>
          </w:r>
          <w:r w:rsidDel="000B6CE0">
            <w:rPr>
              <w:noProof/>
              <w:webHidden/>
            </w:rPr>
            <w:tab/>
            <w:delText>45</w:delText>
          </w:r>
        </w:del>
      </w:ins>
    </w:p>
    <w:p w:rsidR="00BA5900" w:rsidDel="000B6CE0" w:rsidRDefault="00BA5900">
      <w:pPr>
        <w:pStyle w:val="TDC3"/>
        <w:tabs>
          <w:tab w:val="right" w:leader="dot" w:pos="8828"/>
        </w:tabs>
        <w:rPr>
          <w:ins w:id="353" w:author="Rodrigo Riquelme" w:date="2010-11-04T11:49:00Z"/>
          <w:del w:id="354" w:author="Wolf" w:date="2010-11-10T23:26:00Z"/>
          <w:rFonts w:ascii="Calibri" w:hAnsi="Calibri"/>
          <w:noProof/>
          <w:sz w:val="22"/>
        </w:rPr>
      </w:pPr>
      <w:ins w:id="355" w:author="Rodrigo Riquelme" w:date="2010-11-04T11:49:00Z">
        <w:del w:id="356" w:author="Wolf" w:date="2010-11-10T23:26:00Z">
          <w:r w:rsidRPr="000B6CE0" w:rsidDel="000B6CE0">
            <w:rPr>
              <w:rStyle w:val="Hipervnculo"/>
              <w:noProof/>
              <w:lang w:val="es-ES"/>
            </w:rPr>
            <w:delText>2.5.5 Video HTML 5</w:delText>
          </w:r>
          <w:r w:rsidDel="000B6CE0">
            <w:rPr>
              <w:noProof/>
              <w:webHidden/>
            </w:rPr>
            <w:tab/>
            <w:delText>48</w:delText>
          </w:r>
        </w:del>
      </w:ins>
    </w:p>
    <w:p w:rsidR="00BA5900" w:rsidDel="000B6CE0" w:rsidRDefault="00BA5900">
      <w:pPr>
        <w:pStyle w:val="TDC2"/>
        <w:tabs>
          <w:tab w:val="right" w:leader="dot" w:pos="8828"/>
        </w:tabs>
        <w:rPr>
          <w:ins w:id="357" w:author="Rodrigo Riquelme" w:date="2010-11-04T11:49:00Z"/>
          <w:del w:id="358" w:author="Wolf" w:date="2010-11-10T23:26:00Z"/>
          <w:rFonts w:ascii="Calibri" w:hAnsi="Calibri"/>
          <w:noProof/>
          <w:sz w:val="22"/>
          <w:lang w:eastAsia="es-CL"/>
        </w:rPr>
      </w:pPr>
      <w:ins w:id="359" w:author="Rodrigo Riquelme" w:date="2010-11-04T11:49:00Z">
        <w:del w:id="360" w:author="Wolf" w:date="2010-11-10T23:26:00Z">
          <w:r w:rsidRPr="000B6CE0" w:rsidDel="000B6CE0">
            <w:rPr>
              <w:rStyle w:val="Hipervnculo"/>
              <w:noProof/>
            </w:rPr>
            <w:delText>2.6. Conversión de videos</w:delText>
          </w:r>
          <w:r w:rsidDel="000B6CE0">
            <w:rPr>
              <w:noProof/>
              <w:webHidden/>
            </w:rPr>
            <w:tab/>
            <w:delText>49</w:delText>
          </w:r>
        </w:del>
      </w:ins>
    </w:p>
    <w:p w:rsidR="00BA5900" w:rsidDel="000B6CE0" w:rsidRDefault="00BA5900">
      <w:pPr>
        <w:pStyle w:val="TDC3"/>
        <w:tabs>
          <w:tab w:val="right" w:leader="dot" w:pos="8828"/>
        </w:tabs>
        <w:rPr>
          <w:ins w:id="361" w:author="Rodrigo Riquelme" w:date="2010-11-04T11:49:00Z"/>
          <w:del w:id="362" w:author="Wolf" w:date="2010-11-10T23:26:00Z"/>
          <w:rFonts w:ascii="Calibri" w:hAnsi="Calibri"/>
          <w:noProof/>
          <w:sz w:val="22"/>
        </w:rPr>
      </w:pPr>
      <w:ins w:id="363" w:author="Rodrigo Riquelme" w:date="2010-11-04T11:49:00Z">
        <w:del w:id="364" w:author="Wolf" w:date="2010-11-10T23:26:00Z">
          <w:r w:rsidRPr="000B6CE0" w:rsidDel="000B6CE0">
            <w:rPr>
              <w:rStyle w:val="Hipervnculo"/>
              <w:noProof/>
            </w:rPr>
            <w:delText>2.6.</w:delText>
          </w:r>
          <w:r w:rsidRPr="00867674" w:rsidDel="000B6CE0">
            <w:rPr>
              <w:rStyle w:val="Hipervnculo"/>
              <w:noProof/>
            </w:rPr>
            <w:delText>1. FFmpeg</w:delText>
          </w:r>
          <w:r w:rsidDel="000B6CE0">
            <w:rPr>
              <w:noProof/>
              <w:webHidden/>
            </w:rPr>
            <w:tab/>
            <w:delText>49</w:delText>
          </w:r>
        </w:del>
      </w:ins>
    </w:p>
    <w:p w:rsidR="00BA5900" w:rsidDel="000B6CE0" w:rsidRDefault="00BA5900">
      <w:pPr>
        <w:pStyle w:val="TDC2"/>
        <w:tabs>
          <w:tab w:val="right" w:leader="dot" w:pos="8828"/>
        </w:tabs>
        <w:rPr>
          <w:ins w:id="365" w:author="Rodrigo Riquelme" w:date="2010-11-04T11:49:00Z"/>
          <w:del w:id="366" w:author="Wolf" w:date="2010-11-10T23:26:00Z"/>
          <w:rFonts w:ascii="Calibri" w:hAnsi="Calibri"/>
          <w:noProof/>
          <w:sz w:val="22"/>
          <w:lang w:eastAsia="es-CL"/>
        </w:rPr>
      </w:pPr>
      <w:ins w:id="367" w:author="Rodrigo Riquelme" w:date="2010-11-04T11:49:00Z">
        <w:del w:id="368" w:author="Wolf" w:date="2010-11-10T23:26:00Z">
          <w:r w:rsidRPr="000B6CE0" w:rsidDel="000B6CE0">
            <w:rPr>
              <w:rStyle w:val="Hipervnculo"/>
              <w:noProof/>
            </w:rPr>
            <w:delText>2.7. IPTV</w:delText>
          </w:r>
          <w:r w:rsidDel="000B6CE0">
            <w:rPr>
              <w:noProof/>
              <w:webHidden/>
            </w:rPr>
            <w:tab/>
            <w:delText>51</w:delText>
          </w:r>
        </w:del>
      </w:ins>
    </w:p>
    <w:p w:rsidR="00BA5900" w:rsidDel="000B6CE0" w:rsidRDefault="00BA5900">
      <w:pPr>
        <w:pStyle w:val="TDC2"/>
        <w:tabs>
          <w:tab w:val="right" w:leader="dot" w:pos="8828"/>
        </w:tabs>
        <w:rPr>
          <w:ins w:id="369" w:author="Rodrigo Riquelme" w:date="2010-11-04T11:49:00Z"/>
          <w:del w:id="370" w:author="Wolf" w:date="2010-11-10T23:26:00Z"/>
          <w:rFonts w:ascii="Calibri" w:hAnsi="Calibri"/>
          <w:noProof/>
          <w:sz w:val="22"/>
          <w:lang w:eastAsia="es-CL"/>
        </w:rPr>
      </w:pPr>
      <w:ins w:id="371" w:author="Rodrigo Riquelme" w:date="2010-11-04T11:49:00Z">
        <w:del w:id="372" w:author="Wolf" w:date="2010-11-10T23:26:00Z">
          <w:r w:rsidRPr="000B6CE0" w:rsidDel="000B6CE0">
            <w:rPr>
              <w:rStyle w:val="Hipervnculo"/>
              <w:noProof/>
            </w:rPr>
            <w:delText>2.8. Metodología de Desarrollo</w:delText>
          </w:r>
          <w:r w:rsidDel="000B6CE0">
            <w:rPr>
              <w:noProof/>
              <w:webHidden/>
            </w:rPr>
            <w:tab/>
            <w:delText>53</w:delText>
          </w:r>
        </w:del>
      </w:ins>
    </w:p>
    <w:p w:rsidR="00BA5900" w:rsidDel="000B6CE0" w:rsidRDefault="00BA5900">
      <w:pPr>
        <w:pStyle w:val="TDC1"/>
        <w:rPr>
          <w:ins w:id="373" w:author="Rodrigo Riquelme" w:date="2010-11-04T11:49:00Z"/>
          <w:del w:id="374" w:author="Wolf" w:date="2010-11-10T23:26:00Z"/>
          <w:rFonts w:ascii="Calibri" w:hAnsi="Calibri" w:cs="Times New Roman"/>
          <w:b w:val="0"/>
          <w:sz w:val="22"/>
          <w:lang w:eastAsia="es-CL"/>
        </w:rPr>
      </w:pPr>
      <w:ins w:id="375" w:author="Rodrigo Riquelme" w:date="2010-11-04T11:49:00Z">
        <w:del w:id="376" w:author="Wolf" w:date="2010-11-10T23:26:00Z">
          <w:r w:rsidRPr="00ED3ECE" w:rsidDel="000B6CE0">
            <w:rPr>
              <w:rStyle w:val="Hipervnculo"/>
              <w:lang w:val="es-ES"/>
            </w:rPr>
            <w:delText>Capítulo 3: Estado del Arte</w:delText>
          </w:r>
          <w:r w:rsidDel="000B6CE0">
            <w:rPr>
              <w:webHidden/>
            </w:rPr>
            <w:tab/>
            <w:delText>55</w:delText>
          </w:r>
        </w:del>
      </w:ins>
    </w:p>
    <w:p w:rsidR="00BA5900" w:rsidDel="000B6CE0" w:rsidRDefault="00BA5900">
      <w:pPr>
        <w:pStyle w:val="TDC2"/>
        <w:tabs>
          <w:tab w:val="right" w:leader="dot" w:pos="8828"/>
        </w:tabs>
        <w:rPr>
          <w:ins w:id="377" w:author="Rodrigo Riquelme" w:date="2010-11-04T11:49:00Z"/>
          <w:del w:id="378" w:author="Wolf" w:date="2010-11-10T23:26:00Z"/>
          <w:rFonts w:ascii="Calibri" w:hAnsi="Calibri"/>
          <w:noProof/>
          <w:sz w:val="22"/>
          <w:lang w:eastAsia="es-CL"/>
        </w:rPr>
      </w:pPr>
      <w:ins w:id="379" w:author="Rodrigo Riquelme" w:date="2010-11-04T11:49:00Z">
        <w:del w:id="380" w:author="Wolf" w:date="2010-11-10T23:26:00Z">
          <w:r w:rsidRPr="000B6CE0" w:rsidDel="000B6CE0">
            <w:rPr>
              <w:rStyle w:val="Hipervnculo"/>
              <w:noProof/>
            </w:rPr>
            <w:delText>3.1. Frameworks</w:delText>
          </w:r>
          <w:r w:rsidDel="000B6CE0">
            <w:rPr>
              <w:noProof/>
              <w:webHidden/>
            </w:rPr>
            <w:tab/>
            <w:delText>55</w:delText>
          </w:r>
        </w:del>
      </w:ins>
    </w:p>
    <w:p w:rsidR="00BA5900" w:rsidDel="000B6CE0" w:rsidRDefault="00BA5900">
      <w:pPr>
        <w:pStyle w:val="TDC3"/>
        <w:tabs>
          <w:tab w:val="right" w:leader="dot" w:pos="8828"/>
        </w:tabs>
        <w:rPr>
          <w:ins w:id="381" w:author="Rodrigo Riquelme" w:date="2010-11-04T11:49:00Z"/>
          <w:del w:id="382" w:author="Wolf" w:date="2010-11-10T23:26:00Z"/>
          <w:rFonts w:ascii="Calibri" w:hAnsi="Calibri"/>
          <w:noProof/>
          <w:sz w:val="22"/>
        </w:rPr>
      </w:pPr>
      <w:ins w:id="383" w:author="Rodrigo Riquelme" w:date="2010-11-04T11:49:00Z">
        <w:del w:id="384" w:author="Wolf" w:date="2010-11-10T23:26:00Z">
          <w:r w:rsidRPr="000B6CE0" w:rsidDel="000B6CE0">
            <w:rPr>
              <w:rStyle w:val="Hipervnculo"/>
              <w:noProof/>
            </w:rPr>
            <w:delText>3.1.1. Zend Framework</w:delText>
          </w:r>
          <w:r w:rsidDel="000B6CE0">
            <w:rPr>
              <w:noProof/>
              <w:webHidden/>
            </w:rPr>
            <w:tab/>
            <w:delText>56</w:delText>
          </w:r>
        </w:del>
      </w:ins>
    </w:p>
    <w:p w:rsidR="00BA5900" w:rsidDel="000B6CE0" w:rsidRDefault="00BA5900">
      <w:pPr>
        <w:pStyle w:val="TDC3"/>
        <w:tabs>
          <w:tab w:val="right" w:leader="dot" w:pos="8828"/>
        </w:tabs>
        <w:rPr>
          <w:ins w:id="385" w:author="Rodrigo Riquelme" w:date="2010-11-04T11:49:00Z"/>
          <w:del w:id="386" w:author="Wolf" w:date="2010-11-10T23:26:00Z"/>
          <w:rFonts w:ascii="Calibri" w:hAnsi="Calibri"/>
          <w:noProof/>
          <w:sz w:val="22"/>
        </w:rPr>
      </w:pPr>
      <w:ins w:id="387" w:author="Rodrigo Riquelme" w:date="2010-11-04T11:49:00Z">
        <w:del w:id="388" w:author="Wolf" w:date="2010-11-10T23:26:00Z">
          <w:r w:rsidRPr="000B6CE0" w:rsidDel="000B6CE0">
            <w:rPr>
              <w:rStyle w:val="Hipervnculo"/>
              <w:noProof/>
            </w:rPr>
            <w:delText>3.1.2. Google Web Toolkit</w:delText>
          </w:r>
          <w:r w:rsidDel="000B6CE0">
            <w:rPr>
              <w:noProof/>
              <w:webHidden/>
            </w:rPr>
            <w:tab/>
            <w:delText>57</w:delText>
          </w:r>
        </w:del>
      </w:ins>
    </w:p>
    <w:p w:rsidR="00BA5900" w:rsidDel="000B6CE0" w:rsidRDefault="00BA5900">
      <w:pPr>
        <w:pStyle w:val="TDC2"/>
        <w:tabs>
          <w:tab w:val="right" w:leader="dot" w:pos="8828"/>
        </w:tabs>
        <w:rPr>
          <w:ins w:id="389" w:author="Rodrigo Riquelme" w:date="2010-11-04T11:49:00Z"/>
          <w:del w:id="390" w:author="Wolf" w:date="2010-11-10T23:26:00Z"/>
          <w:rFonts w:ascii="Calibri" w:hAnsi="Calibri"/>
          <w:noProof/>
          <w:sz w:val="22"/>
          <w:lang w:eastAsia="es-CL"/>
        </w:rPr>
      </w:pPr>
      <w:ins w:id="391" w:author="Rodrigo Riquelme" w:date="2010-11-04T11:49:00Z">
        <w:del w:id="392" w:author="Wolf" w:date="2010-11-10T23:26:00Z">
          <w:r w:rsidRPr="000B6CE0" w:rsidDel="000B6CE0">
            <w:rPr>
              <w:rStyle w:val="Hipervnculo"/>
              <w:noProof/>
            </w:rPr>
            <w:delText>3.2. Gestores de Contenidos multimedia existentes</w:delText>
          </w:r>
          <w:r w:rsidDel="000B6CE0">
            <w:rPr>
              <w:noProof/>
              <w:webHidden/>
            </w:rPr>
            <w:tab/>
            <w:delText>58</w:delText>
          </w:r>
        </w:del>
      </w:ins>
    </w:p>
    <w:p w:rsidR="00BA5900" w:rsidDel="000B6CE0" w:rsidRDefault="00BA5900">
      <w:pPr>
        <w:pStyle w:val="TDC3"/>
        <w:tabs>
          <w:tab w:val="right" w:leader="dot" w:pos="8828"/>
        </w:tabs>
        <w:rPr>
          <w:ins w:id="393" w:author="Rodrigo Riquelme" w:date="2010-11-04T11:49:00Z"/>
          <w:del w:id="394" w:author="Wolf" w:date="2010-11-10T23:26:00Z"/>
          <w:rFonts w:ascii="Calibri" w:hAnsi="Calibri"/>
          <w:noProof/>
          <w:sz w:val="22"/>
        </w:rPr>
      </w:pPr>
      <w:ins w:id="395" w:author="Rodrigo Riquelme" w:date="2010-11-04T11:49:00Z">
        <w:del w:id="396" w:author="Wolf" w:date="2010-11-10T23:26:00Z">
          <w:r w:rsidRPr="000B6CE0" w:rsidDel="000B6CE0">
            <w:rPr>
              <w:rStyle w:val="Hipervnculo"/>
              <w:noProof/>
              <w:lang w:val="es-ES"/>
            </w:rPr>
            <w:delText>3.2.1. PHPMotion</w:delText>
          </w:r>
          <w:r w:rsidDel="000B6CE0">
            <w:rPr>
              <w:noProof/>
              <w:webHidden/>
            </w:rPr>
            <w:tab/>
            <w:delText>58</w:delText>
          </w:r>
        </w:del>
      </w:ins>
    </w:p>
    <w:p w:rsidR="00BA5900" w:rsidDel="000B6CE0" w:rsidRDefault="00BA5900">
      <w:pPr>
        <w:pStyle w:val="TDC3"/>
        <w:tabs>
          <w:tab w:val="right" w:leader="dot" w:pos="8828"/>
        </w:tabs>
        <w:rPr>
          <w:ins w:id="397" w:author="Rodrigo Riquelme" w:date="2010-11-04T11:49:00Z"/>
          <w:del w:id="398" w:author="Wolf" w:date="2010-11-10T23:26:00Z"/>
          <w:rFonts w:ascii="Calibri" w:hAnsi="Calibri"/>
          <w:noProof/>
          <w:sz w:val="22"/>
        </w:rPr>
      </w:pPr>
      <w:ins w:id="399" w:author="Rodrigo Riquelme" w:date="2010-11-04T11:49:00Z">
        <w:del w:id="400" w:author="Wolf" w:date="2010-11-10T23:26:00Z">
          <w:r w:rsidRPr="000B6CE0" w:rsidDel="000B6CE0">
            <w:rPr>
              <w:rStyle w:val="Hipervnculo"/>
              <w:noProof/>
              <w:lang w:val="es-ES"/>
            </w:rPr>
            <w:delText>3.2.2. OsTube</w:delText>
          </w:r>
          <w:r w:rsidDel="000B6CE0">
            <w:rPr>
              <w:noProof/>
              <w:webHidden/>
            </w:rPr>
            <w:tab/>
            <w:delText>60</w:delText>
          </w:r>
        </w:del>
      </w:ins>
    </w:p>
    <w:p w:rsidR="00BA5900" w:rsidDel="000B6CE0" w:rsidRDefault="00BA5900">
      <w:pPr>
        <w:pStyle w:val="TDC2"/>
        <w:tabs>
          <w:tab w:val="right" w:leader="dot" w:pos="8828"/>
        </w:tabs>
        <w:rPr>
          <w:ins w:id="401" w:author="Rodrigo Riquelme" w:date="2010-11-04T11:49:00Z"/>
          <w:del w:id="402" w:author="Wolf" w:date="2010-11-10T23:26:00Z"/>
          <w:rFonts w:ascii="Calibri" w:hAnsi="Calibri"/>
          <w:noProof/>
          <w:sz w:val="22"/>
          <w:lang w:eastAsia="es-CL"/>
        </w:rPr>
      </w:pPr>
      <w:ins w:id="403" w:author="Rodrigo Riquelme" w:date="2010-11-04T11:49:00Z">
        <w:del w:id="404" w:author="Wolf" w:date="2010-11-10T23:26:00Z">
          <w:r w:rsidRPr="000B6CE0" w:rsidDel="000B6CE0">
            <w:rPr>
              <w:rStyle w:val="Hipervnculo"/>
              <w:noProof/>
            </w:rPr>
            <w:delText>3.3. Sitios de contenidos multimedia de referencia</w:delText>
          </w:r>
          <w:r w:rsidDel="000B6CE0">
            <w:rPr>
              <w:noProof/>
              <w:webHidden/>
            </w:rPr>
            <w:tab/>
            <w:delText>61</w:delText>
          </w:r>
        </w:del>
      </w:ins>
    </w:p>
    <w:p w:rsidR="00BA5900" w:rsidDel="000B6CE0" w:rsidRDefault="00BA5900">
      <w:pPr>
        <w:pStyle w:val="TDC3"/>
        <w:tabs>
          <w:tab w:val="right" w:leader="dot" w:pos="8828"/>
        </w:tabs>
        <w:rPr>
          <w:ins w:id="405" w:author="Rodrigo Riquelme" w:date="2010-11-04T11:49:00Z"/>
          <w:del w:id="406" w:author="Wolf" w:date="2010-11-10T23:26:00Z"/>
          <w:rFonts w:ascii="Calibri" w:hAnsi="Calibri"/>
          <w:noProof/>
          <w:sz w:val="22"/>
        </w:rPr>
      </w:pPr>
      <w:ins w:id="407" w:author="Rodrigo Riquelme" w:date="2010-11-04T11:49:00Z">
        <w:del w:id="408" w:author="Wolf" w:date="2010-11-10T23:26:00Z">
          <w:r w:rsidRPr="000B6CE0" w:rsidDel="000B6CE0">
            <w:rPr>
              <w:rStyle w:val="Hipervnculo"/>
              <w:noProof/>
              <w:lang w:val="es-ES"/>
            </w:rPr>
            <w:delText>3.3.1. Youtube</w:delText>
          </w:r>
          <w:r w:rsidDel="000B6CE0">
            <w:rPr>
              <w:noProof/>
              <w:webHidden/>
            </w:rPr>
            <w:tab/>
            <w:delText>61</w:delText>
          </w:r>
        </w:del>
      </w:ins>
    </w:p>
    <w:p w:rsidR="00BA5900" w:rsidDel="000B6CE0" w:rsidRDefault="00BA5900">
      <w:pPr>
        <w:pStyle w:val="TDC3"/>
        <w:tabs>
          <w:tab w:val="right" w:leader="dot" w:pos="8828"/>
        </w:tabs>
        <w:rPr>
          <w:ins w:id="409" w:author="Rodrigo Riquelme" w:date="2010-11-04T11:49:00Z"/>
          <w:del w:id="410" w:author="Wolf" w:date="2010-11-10T23:26:00Z"/>
          <w:rFonts w:ascii="Calibri" w:hAnsi="Calibri"/>
          <w:noProof/>
          <w:sz w:val="22"/>
        </w:rPr>
      </w:pPr>
      <w:ins w:id="411" w:author="Rodrigo Riquelme" w:date="2010-11-04T11:49:00Z">
        <w:del w:id="412" w:author="Wolf" w:date="2010-11-10T23:26:00Z">
          <w:r w:rsidRPr="000B6CE0" w:rsidDel="000B6CE0">
            <w:rPr>
              <w:rStyle w:val="Hipervnculo"/>
              <w:noProof/>
              <w:lang w:val="es-ES"/>
            </w:rPr>
            <w:delText>3.3.2. Google Video</w:delText>
          </w:r>
          <w:r w:rsidDel="000B6CE0">
            <w:rPr>
              <w:noProof/>
              <w:webHidden/>
            </w:rPr>
            <w:tab/>
            <w:delText>62</w:delText>
          </w:r>
        </w:del>
      </w:ins>
    </w:p>
    <w:p w:rsidR="00BA5900" w:rsidDel="000B6CE0" w:rsidRDefault="00BA5900">
      <w:pPr>
        <w:pStyle w:val="TDC3"/>
        <w:tabs>
          <w:tab w:val="right" w:leader="dot" w:pos="8828"/>
        </w:tabs>
        <w:rPr>
          <w:ins w:id="413" w:author="Rodrigo Riquelme" w:date="2010-11-04T11:49:00Z"/>
          <w:del w:id="414" w:author="Wolf" w:date="2010-11-10T23:26:00Z"/>
          <w:rFonts w:ascii="Calibri" w:hAnsi="Calibri"/>
          <w:noProof/>
          <w:sz w:val="22"/>
        </w:rPr>
      </w:pPr>
      <w:ins w:id="415" w:author="Rodrigo Riquelme" w:date="2010-11-04T11:49:00Z">
        <w:del w:id="416" w:author="Wolf" w:date="2010-11-10T23:26:00Z">
          <w:r w:rsidRPr="000B6CE0" w:rsidDel="000B6CE0">
            <w:rPr>
              <w:rStyle w:val="Hipervnculo"/>
              <w:noProof/>
            </w:rPr>
            <w:delText>3.3.3. Vimeo</w:delText>
          </w:r>
          <w:r w:rsidDel="000B6CE0">
            <w:rPr>
              <w:noProof/>
              <w:webHidden/>
            </w:rPr>
            <w:tab/>
            <w:delText>65</w:delText>
          </w:r>
        </w:del>
      </w:ins>
    </w:p>
    <w:p w:rsidR="00BA5900" w:rsidDel="000B6CE0" w:rsidRDefault="00BA5900">
      <w:pPr>
        <w:pStyle w:val="TDC3"/>
        <w:tabs>
          <w:tab w:val="right" w:leader="dot" w:pos="8828"/>
        </w:tabs>
        <w:rPr>
          <w:ins w:id="417" w:author="Rodrigo Riquelme" w:date="2010-11-04T11:49:00Z"/>
          <w:del w:id="418" w:author="Wolf" w:date="2010-11-10T23:26:00Z"/>
          <w:rFonts w:ascii="Calibri" w:hAnsi="Calibri"/>
          <w:noProof/>
          <w:sz w:val="22"/>
        </w:rPr>
      </w:pPr>
      <w:ins w:id="419" w:author="Rodrigo Riquelme" w:date="2010-11-04T11:49:00Z">
        <w:del w:id="420" w:author="Wolf" w:date="2010-11-10T23:26:00Z">
          <w:r w:rsidRPr="000B6CE0" w:rsidDel="000B6CE0">
            <w:rPr>
              <w:rStyle w:val="Hipervnculo"/>
              <w:noProof/>
              <w:lang w:val="es-ES"/>
            </w:rPr>
            <w:delText>3.3.4. Terra TV</w:delText>
          </w:r>
          <w:r w:rsidDel="000B6CE0">
            <w:rPr>
              <w:noProof/>
              <w:webHidden/>
            </w:rPr>
            <w:tab/>
            <w:delText>66</w:delText>
          </w:r>
        </w:del>
      </w:ins>
    </w:p>
    <w:p w:rsidR="00BA5900" w:rsidDel="000B6CE0" w:rsidRDefault="00BA5900">
      <w:pPr>
        <w:pStyle w:val="TDC3"/>
        <w:tabs>
          <w:tab w:val="right" w:leader="dot" w:pos="8828"/>
        </w:tabs>
        <w:rPr>
          <w:ins w:id="421" w:author="Rodrigo Riquelme" w:date="2010-11-04T11:49:00Z"/>
          <w:del w:id="422" w:author="Wolf" w:date="2010-11-10T23:26:00Z"/>
          <w:rFonts w:ascii="Calibri" w:hAnsi="Calibri"/>
          <w:noProof/>
          <w:sz w:val="22"/>
        </w:rPr>
      </w:pPr>
      <w:ins w:id="423" w:author="Rodrigo Riquelme" w:date="2010-11-04T11:49:00Z">
        <w:del w:id="424" w:author="Wolf" w:date="2010-11-10T23:26:00Z">
          <w:r w:rsidRPr="000B6CE0" w:rsidDel="000B6CE0">
            <w:rPr>
              <w:rStyle w:val="Hipervnculo"/>
              <w:noProof/>
              <w:lang w:val="en-US"/>
            </w:rPr>
            <w:delText>3.3.6. 3TV</w:delText>
          </w:r>
          <w:r w:rsidDel="000B6CE0">
            <w:rPr>
              <w:noProof/>
              <w:webHidden/>
            </w:rPr>
            <w:tab/>
            <w:delText>68</w:delText>
          </w:r>
        </w:del>
      </w:ins>
    </w:p>
    <w:p w:rsidR="00BA5900" w:rsidDel="000B6CE0" w:rsidRDefault="00BA5900">
      <w:pPr>
        <w:pStyle w:val="TDC2"/>
        <w:tabs>
          <w:tab w:val="right" w:leader="dot" w:pos="8828"/>
        </w:tabs>
        <w:rPr>
          <w:ins w:id="425" w:author="Rodrigo Riquelme" w:date="2010-11-04T11:49:00Z"/>
          <w:del w:id="426" w:author="Wolf" w:date="2010-11-10T23:26:00Z"/>
          <w:rFonts w:ascii="Calibri" w:hAnsi="Calibri"/>
          <w:noProof/>
          <w:sz w:val="22"/>
          <w:lang w:eastAsia="es-CL"/>
        </w:rPr>
      </w:pPr>
      <w:ins w:id="427" w:author="Rodrigo Riquelme" w:date="2010-11-04T11:49:00Z">
        <w:del w:id="428" w:author="Wolf" w:date="2010-11-10T23:26:00Z">
          <w:r w:rsidRPr="000B6CE0" w:rsidDel="000B6CE0">
            <w:rPr>
              <w:rStyle w:val="Hipervnculo"/>
              <w:noProof/>
              <w:lang w:val="en-US"/>
            </w:rPr>
            <w:delText>3.4. Google TV</w:delText>
          </w:r>
          <w:r w:rsidDel="000B6CE0">
            <w:rPr>
              <w:noProof/>
              <w:webHidden/>
            </w:rPr>
            <w:tab/>
            <w:delText>69</w:delText>
          </w:r>
        </w:del>
      </w:ins>
    </w:p>
    <w:p w:rsidR="00BA5900" w:rsidDel="000B6CE0" w:rsidRDefault="00BA5900">
      <w:pPr>
        <w:pStyle w:val="TDC1"/>
        <w:rPr>
          <w:ins w:id="429" w:author="Rodrigo Riquelme" w:date="2010-11-04T11:49:00Z"/>
          <w:del w:id="430" w:author="Wolf" w:date="2010-11-10T23:26:00Z"/>
          <w:rFonts w:ascii="Calibri" w:hAnsi="Calibri" w:cs="Times New Roman"/>
          <w:b w:val="0"/>
          <w:sz w:val="22"/>
          <w:lang w:eastAsia="es-CL"/>
        </w:rPr>
      </w:pPr>
      <w:ins w:id="431" w:author="Rodrigo Riquelme" w:date="2010-11-04T11:49:00Z">
        <w:del w:id="432" w:author="Wolf" w:date="2010-11-10T23:26:00Z">
          <w:r w:rsidRPr="00ED3ECE" w:rsidDel="000B6CE0">
            <w:rPr>
              <w:rStyle w:val="Hipervnculo"/>
              <w:lang w:val="en-GB"/>
            </w:rPr>
            <w:delText>4. BIBLIOGRAFÍA PROPUESTA</w:delText>
          </w:r>
          <w:r w:rsidDel="000B6CE0">
            <w:rPr>
              <w:webHidden/>
            </w:rPr>
            <w:tab/>
            <w:delText>72</w:delText>
          </w:r>
        </w:del>
      </w:ins>
    </w:p>
    <w:p w:rsidR="006239A4" w:rsidDel="000B6CE0" w:rsidRDefault="006239A4">
      <w:pPr>
        <w:pStyle w:val="TDC1"/>
        <w:rPr>
          <w:del w:id="433" w:author="Wolf" w:date="2010-11-10T23:26:00Z"/>
          <w:rFonts w:ascii="Calibri" w:hAnsi="Calibri" w:cs="Times New Roman"/>
          <w:b w:val="0"/>
          <w:sz w:val="22"/>
          <w:lang w:eastAsia="es-CL"/>
        </w:rPr>
      </w:pPr>
      <w:del w:id="434" w:author="Wolf" w:date="2010-11-10T23:26:00Z">
        <w:r w:rsidRPr="002D7A96" w:rsidDel="000B6CE0">
          <w:rPr>
            <w:rStyle w:val="Hipervnculo"/>
          </w:rPr>
          <w:delText>Capítulo 1: Introducción</w:delText>
        </w:r>
        <w:r w:rsidDel="000B6CE0">
          <w:rPr>
            <w:webHidden/>
          </w:rPr>
          <w:tab/>
          <w:delText>6</w:delText>
        </w:r>
      </w:del>
    </w:p>
    <w:p w:rsidR="006239A4" w:rsidDel="000B6CE0" w:rsidRDefault="006239A4">
      <w:pPr>
        <w:pStyle w:val="TDC2"/>
        <w:tabs>
          <w:tab w:val="right" w:leader="dot" w:pos="8828"/>
        </w:tabs>
        <w:rPr>
          <w:del w:id="435" w:author="Wolf" w:date="2010-11-10T23:26:00Z"/>
          <w:rFonts w:ascii="Calibri" w:hAnsi="Calibri"/>
          <w:noProof/>
          <w:sz w:val="22"/>
          <w:lang w:eastAsia="es-CL"/>
        </w:rPr>
      </w:pPr>
      <w:del w:id="436" w:author="Wolf" w:date="2010-11-10T23:26:00Z">
        <w:r w:rsidRPr="002D7A96" w:rsidDel="000B6CE0">
          <w:rPr>
            <w:rStyle w:val="Hipervnculo"/>
            <w:noProof/>
          </w:rPr>
          <w:delText>2.1 Acceso Multimedia Universal</w:delText>
        </w:r>
        <w:r w:rsidDel="000B6CE0">
          <w:rPr>
            <w:noProof/>
            <w:webHidden/>
          </w:rPr>
          <w:tab/>
          <w:delText>17</w:delText>
        </w:r>
      </w:del>
    </w:p>
    <w:p w:rsidR="006239A4" w:rsidDel="000B6CE0" w:rsidRDefault="006239A4">
      <w:pPr>
        <w:pStyle w:val="TDC2"/>
        <w:tabs>
          <w:tab w:val="right" w:leader="dot" w:pos="8828"/>
        </w:tabs>
        <w:rPr>
          <w:del w:id="437" w:author="Wolf" w:date="2010-11-10T23:26:00Z"/>
          <w:rFonts w:ascii="Calibri" w:hAnsi="Calibri"/>
          <w:noProof/>
          <w:sz w:val="22"/>
          <w:lang w:eastAsia="es-CL"/>
        </w:rPr>
      </w:pPr>
      <w:del w:id="438" w:author="Wolf" w:date="2010-11-10T23:26:00Z">
        <w:r w:rsidRPr="002D7A96" w:rsidDel="000B6CE0">
          <w:rPr>
            <w:rStyle w:val="Hipervnculo"/>
            <w:noProof/>
            <w:lang w:val="es-ES"/>
          </w:rPr>
          <w:delText>2.2. Protocolo Xml orientado a objeto.</w:delText>
        </w:r>
        <w:r w:rsidDel="000B6CE0">
          <w:rPr>
            <w:noProof/>
            <w:webHidden/>
          </w:rPr>
          <w:tab/>
          <w:delText>23</w:delText>
        </w:r>
      </w:del>
    </w:p>
    <w:p w:rsidR="006239A4" w:rsidDel="000B6CE0" w:rsidRDefault="006239A4">
      <w:pPr>
        <w:pStyle w:val="TDC2"/>
        <w:tabs>
          <w:tab w:val="right" w:leader="dot" w:pos="8828"/>
        </w:tabs>
        <w:rPr>
          <w:del w:id="439" w:author="Wolf" w:date="2010-11-10T23:26:00Z"/>
          <w:rFonts w:ascii="Calibri" w:hAnsi="Calibri"/>
          <w:noProof/>
          <w:sz w:val="22"/>
          <w:lang w:eastAsia="es-CL"/>
        </w:rPr>
      </w:pPr>
      <w:del w:id="440" w:author="Wolf" w:date="2010-11-10T23:26:00Z">
        <w:r w:rsidRPr="002D7A96" w:rsidDel="000B6CE0">
          <w:rPr>
            <w:rStyle w:val="Hipervnculo"/>
            <w:noProof/>
            <w:lang w:val="es-ES"/>
          </w:rPr>
          <w:delText>2.3. Tecnologías Web para Servir Videos</w:delText>
        </w:r>
        <w:r w:rsidDel="000B6CE0">
          <w:rPr>
            <w:noProof/>
            <w:webHidden/>
          </w:rPr>
          <w:tab/>
          <w:delText>28</w:delText>
        </w:r>
      </w:del>
    </w:p>
    <w:p w:rsidR="006239A4" w:rsidDel="000B6CE0" w:rsidRDefault="006239A4">
      <w:pPr>
        <w:pStyle w:val="TDC3"/>
        <w:tabs>
          <w:tab w:val="right" w:leader="dot" w:pos="8828"/>
        </w:tabs>
        <w:rPr>
          <w:del w:id="441" w:author="Wolf" w:date="2010-11-10T23:26:00Z"/>
          <w:rFonts w:ascii="Calibri" w:hAnsi="Calibri"/>
          <w:noProof/>
          <w:sz w:val="22"/>
        </w:rPr>
      </w:pPr>
      <w:del w:id="442" w:author="Wolf" w:date="2010-11-10T23:26:00Z">
        <w:r w:rsidRPr="002D7A96" w:rsidDel="000B6CE0">
          <w:rPr>
            <w:rStyle w:val="Hipervnculo"/>
            <w:noProof/>
            <w:lang w:val="es-ES"/>
          </w:rPr>
          <w:delText>2.3.1. Servidor Web</w:delText>
        </w:r>
        <w:r w:rsidDel="000B6CE0">
          <w:rPr>
            <w:noProof/>
            <w:webHidden/>
          </w:rPr>
          <w:tab/>
          <w:delText>28</w:delText>
        </w:r>
      </w:del>
    </w:p>
    <w:p w:rsidR="006239A4" w:rsidDel="000B6CE0" w:rsidRDefault="006239A4">
      <w:pPr>
        <w:pStyle w:val="TDC3"/>
        <w:tabs>
          <w:tab w:val="right" w:leader="dot" w:pos="8828"/>
        </w:tabs>
        <w:rPr>
          <w:del w:id="443" w:author="Wolf" w:date="2010-11-10T23:26:00Z"/>
          <w:rFonts w:ascii="Calibri" w:hAnsi="Calibri"/>
          <w:noProof/>
          <w:sz w:val="22"/>
        </w:rPr>
      </w:pPr>
      <w:del w:id="444" w:author="Wolf" w:date="2010-11-10T23:26:00Z">
        <w:r w:rsidRPr="002D7A96" w:rsidDel="000B6CE0">
          <w:rPr>
            <w:rStyle w:val="Hipervnculo"/>
            <w:noProof/>
            <w:lang w:val="es-ES"/>
          </w:rPr>
          <w:delText>2.3.2. Stream</w:delText>
        </w:r>
        <w:r w:rsidDel="000B6CE0">
          <w:rPr>
            <w:noProof/>
            <w:webHidden/>
          </w:rPr>
          <w:tab/>
          <w:delText>29</w:delText>
        </w:r>
      </w:del>
    </w:p>
    <w:p w:rsidR="006239A4" w:rsidDel="000B6CE0" w:rsidRDefault="006239A4">
      <w:pPr>
        <w:pStyle w:val="TDC3"/>
        <w:tabs>
          <w:tab w:val="right" w:leader="dot" w:pos="8828"/>
        </w:tabs>
        <w:rPr>
          <w:del w:id="445" w:author="Wolf" w:date="2010-11-10T23:26:00Z"/>
          <w:rFonts w:ascii="Calibri" w:hAnsi="Calibri"/>
          <w:noProof/>
          <w:sz w:val="22"/>
        </w:rPr>
      </w:pPr>
      <w:del w:id="446" w:author="Wolf" w:date="2010-11-10T23:26:00Z">
        <w:r w:rsidRPr="002D7A96" w:rsidDel="000B6CE0">
          <w:rPr>
            <w:rStyle w:val="Hipervnculo"/>
            <w:noProof/>
            <w:lang w:val="es-ES"/>
          </w:rPr>
          <w:delText>2.3.3 HTTP Delivery</w:delText>
        </w:r>
        <w:r w:rsidDel="000B6CE0">
          <w:rPr>
            <w:noProof/>
            <w:webHidden/>
          </w:rPr>
          <w:tab/>
          <w:delText>30</w:delText>
        </w:r>
      </w:del>
    </w:p>
    <w:p w:rsidR="006239A4" w:rsidDel="000B6CE0" w:rsidRDefault="006239A4">
      <w:pPr>
        <w:pStyle w:val="TDC2"/>
        <w:tabs>
          <w:tab w:val="right" w:leader="dot" w:pos="8828"/>
        </w:tabs>
        <w:rPr>
          <w:del w:id="447" w:author="Wolf" w:date="2010-11-10T23:26:00Z"/>
          <w:rFonts w:ascii="Calibri" w:hAnsi="Calibri"/>
          <w:noProof/>
          <w:sz w:val="22"/>
          <w:lang w:eastAsia="es-CL"/>
        </w:rPr>
      </w:pPr>
      <w:del w:id="448" w:author="Wolf" w:date="2010-11-10T23:26:00Z">
        <w:r w:rsidRPr="002D7A96" w:rsidDel="000B6CE0">
          <w:rPr>
            <w:rStyle w:val="Hipervnculo"/>
            <w:noProof/>
            <w:lang w:val="es-ES"/>
          </w:rPr>
          <w:delText>2.3.5 Codecs de Video</w:delText>
        </w:r>
        <w:r w:rsidDel="000B6CE0">
          <w:rPr>
            <w:noProof/>
            <w:webHidden/>
          </w:rPr>
          <w:tab/>
          <w:delText>34</w:delText>
        </w:r>
      </w:del>
    </w:p>
    <w:p w:rsidR="006239A4" w:rsidDel="000B6CE0" w:rsidRDefault="006239A4">
      <w:pPr>
        <w:pStyle w:val="TDC3"/>
        <w:tabs>
          <w:tab w:val="right" w:leader="dot" w:pos="8828"/>
        </w:tabs>
        <w:rPr>
          <w:del w:id="449" w:author="Wolf" w:date="2010-11-10T23:26:00Z"/>
          <w:rFonts w:ascii="Calibri" w:hAnsi="Calibri"/>
          <w:noProof/>
          <w:sz w:val="22"/>
        </w:rPr>
      </w:pPr>
      <w:del w:id="450" w:author="Wolf" w:date="2010-11-10T23:26:00Z">
        <w:r w:rsidRPr="002D7A96" w:rsidDel="000B6CE0">
          <w:rPr>
            <w:rStyle w:val="Hipervnculo"/>
            <w:noProof/>
            <w:lang w:val="es-ES"/>
          </w:rPr>
          <w:delText>3.3.1 H264</w:delText>
        </w:r>
        <w:r w:rsidDel="000B6CE0">
          <w:rPr>
            <w:noProof/>
            <w:webHidden/>
          </w:rPr>
          <w:tab/>
          <w:delText>35</w:delText>
        </w:r>
      </w:del>
    </w:p>
    <w:p w:rsidR="006239A4" w:rsidDel="000B6CE0" w:rsidRDefault="006239A4">
      <w:pPr>
        <w:pStyle w:val="TDC3"/>
        <w:tabs>
          <w:tab w:val="right" w:leader="dot" w:pos="8828"/>
        </w:tabs>
        <w:rPr>
          <w:del w:id="451" w:author="Wolf" w:date="2010-11-10T23:26:00Z"/>
          <w:rFonts w:ascii="Calibri" w:hAnsi="Calibri"/>
          <w:noProof/>
          <w:sz w:val="22"/>
        </w:rPr>
      </w:pPr>
      <w:del w:id="452" w:author="Wolf" w:date="2010-11-10T23:26:00Z">
        <w:r w:rsidRPr="002D7A96" w:rsidDel="000B6CE0">
          <w:rPr>
            <w:rStyle w:val="Hipervnculo"/>
            <w:noProof/>
            <w:lang w:val="es-ES"/>
          </w:rPr>
          <w:delText>3.3.3 TrueMotion</w:delText>
        </w:r>
        <w:r w:rsidDel="000B6CE0">
          <w:rPr>
            <w:noProof/>
            <w:webHidden/>
          </w:rPr>
          <w:tab/>
          <w:delText>36</w:delText>
        </w:r>
      </w:del>
    </w:p>
    <w:p w:rsidR="006239A4" w:rsidDel="000B6CE0" w:rsidRDefault="006239A4">
      <w:pPr>
        <w:pStyle w:val="TDC3"/>
        <w:tabs>
          <w:tab w:val="right" w:leader="dot" w:pos="8828"/>
        </w:tabs>
        <w:rPr>
          <w:del w:id="453" w:author="Wolf" w:date="2010-11-10T23:26:00Z"/>
          <w:rFonts w:ascii="Calibri" w:hAnsi="Calibri"/>
          <w:noProof/>
          <w:sz w:val="22"/>
        </w:rPr>
      </w:pPr>
      <w:del w:id="454" w:author="Wolf" w:date="2010-11-10T23:26:00Z">
        <w:r w:rsidRPr="002D7A96" w:rsidDel="000B6CE0">
          <w:rPr>
            <w:rStyle w:val="Hipervnculo"/>
            <w:noProof/>
            <w:lang w:val="es-ES"/>
          </w:rPr>
          <w:delText>3.3.4 OGG Theora</w:delText>
        </w:r>
        <w:r w:rsidDel="000B6CE0">
          <w:rPr>
            <w:noProof/>
            <w:webHidden/>
          </w:rPr>
          <w:tab/>
          <w:delText>37</w:delText>
        </w:r>
      </w:del>
    </w:p>
    <w:p w:rsidR="006239A4" w:rsidDel="000B6CE0" w:rsidRDefault="006239A4">
      <w:pPr>
        <w:pStyle w:val="TDC3"/>
        <w:tabs>
          <w:tab w:val="right" w:leader="dot" w:pos="8828"/>
        </w:tabs>
        <w:rPr>
          <w:del w:id="455" w:author="Wolf" w:date="2010-11-10T23:26:00Z"/>
          <w:rFonts w:ascii="Calibri" w:hAnsi="Calibri"/>
          <w:noProof/>
          <w:sz w:val="22"/>
        </w:rPr>
      </w:pPr>
      <w:del w:id="456" w:author="Wolf" w:date="2010-11-10T23:26:00Z">
        <w:r w:rsidRPr="002D7A96" w:rsidDel="000B6CE0">
          <w:rPr>
            <w:rStyle w:val="Hipervnculo"/>
            <w:noProof/>
            <w:lang w:val="es-ES"/>
          </w:rPr>
          <w:delText>3.3.6 VP8</w:delText>
        </w:r>
        <w:r w:rsidDel="000B6CE0">
          <w:rPr>
            <w:noProof/>
            <w:webHidden/>
          </w:rPr>
          <w:tab/>
          <w:delText>39</w:delText>
        </w:r>
      </w:del>
    </w:p>
    <w:p w:rsidR="006239A4" w:rsidDel="000B6CE0" w:rsidRDefault="006239A4">
      <w:pPr>
        <w:pStyle w:val="TDC3"/>
        <w:tabs>
          <w:tab w:val="right" w:leader="dot" w:pos="8828"/>
        </w:tabs>
        <w:rPr>
          <w:del w:id="457" w:author="Wolf" w:date="2010-11-10T23:26:00Z"/>
          <w:rFonts w:ascii="Calibri" w:hAnsi="Calibri"/>
          <w:noProof/>
          <w:sz w:val="22"/>
        </w:rPr>
      </w:pPr>
      <w:del w:id="458" w:author="Wolf" w:date="2010-11-10T23:26:00Z">
        <w:r w:rsidRPr="002D7A96" w:rsidDel="000B6CE0">
          <w:rPr>
            <w:rStyle w:val="Hipervnculo"/>
            <w:noProof/>
            <w:lang w:val="es-ES"/>
          </w:rPr>
          <w:delText>3.3.7 WMV</w:delText>
        </w:r>
        <w:r w:rsidDel="000B6CE0">
          <w:rPr>
            <w:noProof/>
            <w:webHidden/>
          </w:rPr>
          <w:tab/>
          <w:delText>40</w:delText>
        </w:r>
      </w:del>
    </w:p>
    <w:p w:rsidR="006239A4" w:rsidDel="000B6CE0" w:rsidRDefault="006239A4">
      <w:pPr>
        <w:pStyle w:val="TDC2"/>
        <w:tabs>
          <w:tab w:val="right" w:leader="dot" w:pos="8828"/>
        </w:tabs>
        <w:rPr>
          <w:del w:id="459" w:author="Wolf" w:date="2010-11-10T23:26:00Z"/>
          <w:rFonts w:ascii="Calibri" w:hAnsi="Calibri"/>
          <w:noProof/>
          <w:sz w:val="22"/>
          <w:lang w:eastAsia="es-CL"/>
        </w:rPr>
      </w:pPr>
      <w:del w:id="460" w:author="Wolf" w:date="2010-11-10T23:26:00Z">
        <w:r w:rsidRPr="002D7A96" w:rsidDel="000B6CE0">
          <w:rPr>
            <w:rStyle w:val="Hipervnculo"/>
            <w:noProof/>
            <w:lang w:val="es-ES"/>
          </w:rPr>
          <w:delText>4.1 Tecnologías de Video</w:delText>
        </w:r>
        <w:r w:rsidDel="000B6CE0">
          <w:rPr>
            <w:noProof/>
            <w:webHidden/>
          </w:rPr>
          <w:tab/>
          <w:delText>41</w:delText>
        </w:r>
      </w:del>
    </w:p>
    <w:p w:rsidR="006239A4" w:rsidDel="000B6CE0" w:rsidRDefault="006239A4">
      <w:pPr>
        <w:pStyle w:val="TDC3"/>
        <w:tabs>
          <w:tab w:val="right" w:leader="dot" w:pos="8828"/>
        </w:tabs>
        <w:rPr>
          <w:del w:id="461" w:author="Wolf" w:date="2010-11-10T23:26:00Z"/>
          <w:rFonts w:ascii="Calibri" w:hAnsi="Calibri"/>
          <w:noProof/>
          <w:sz w:val="22"/>
        </w:rPr>
      </w:pPr>
      <w:del w:id="462" w:author="Wolf" w:date="2010-11-10T23:26:00Z">
        <w:r w:rsidRPr="002D7A96" w:rsidDel="000B6CE0">
          <w:rPr>
            <w:rStyle w:val="Hipervnculo"/>
            <w:noProof/>
            <w:lang w:val="es-ES"/>
          </w:rPr>
          <w:delText>4.4.1 Windows Media Player</w:delText>
        </w:r>
        <w:r w:rsidDel="000B6CE0">
          <w:rPr>
            <w:noProof/>
            <w:webHidden/>
          </w:rPr>
          <w:tab/>
          <w:delText>41</w:delText>
        </w:r>
      </w:del>
    </w:p>
    <w:p w:rsidR="006239A4" w:rsidDel="000B6CE0" w:rsidRDefault="006239A4">
      <w:pPr>
        <w:pStyle w:val="TDC3"/>
        <w:tabs>
          <w:tab w:val="right" w:leader="dot" w:pos="8828"/>
        </w:tabs>
        <w:rPr>
          <w:del w:id="463" w:author="Wolf" w:date="2010-11-10T23:26:00Z"/>
          <w:rFonts w:ascii="Calibri" w:hAnsi="Calibri"/>
          <w:noProof/>
          <w:sz w:val="22"/>
        </w:rPr>
      </w:pPr>
      <w:del w:id="464" w:author="Wolf" w:date="2010-11-10T23:26:00Z">
        <w:r w:rsidRPr="002D7A96" w:rsidDel="000B6CE0">
          <w:rPr>
            <w:rStyle w:val="Hipervnculo"/>
            <w:noProof/>
            <w:lang w:val="es-ES"/>
          </w:rPr>
          <w:delText>2.4.2 Real Media Player</w:delText>
        </w:r>
        <w:r w:rsidDel="000B6CE0">
          <w:rPr>
            <w:noProof/>
            <w:webHidden/>
          </w:rPr>
          <w:tab/>
          <w:delText>42</w:delText>
        </w:r>
      </w:del>
    </w:p>
    <w:p w:rsidR="006239A4" w:rsidDel="000B6CE0" w:rsidRDefault="006239A4">
      <w:pPr>
        <w:pStyle w:val="TDC3"/>
        <w:tabs>
          <w:tab w:val="right" w:leader="dot" w:pos="8828"/>
        </w:tabs>
        <w:rPr>
          <w:del w:id="465" w:author="Wolf" w:date="2010-11-10T23:26:00Z"/>
          <w:rFonts w:ascii="Calibri" w:hAnsi="Calibri"/>
          <w:noProof/>
          <w:sz w:val="22"/>
        </w:rPr>
      </w:pPr>
      <w:del w:id="466" w:author="Wolf" w:date="2010-11-10T23:26:00Z">
        <w:r w:rsidRPr="002D7A96" w:rsidDel="000B6CE0">
          <w:rPr>
            <w:rStyle w:val="Hipervnculo"/>
            <w:noProof/>
            <w:lang w:val="es-ES"/>
          </w:rPr>
          <w:delText>2.4.3 Quicktime Player</w:delText>
        </w:r>
        <w:r w:rsidDel="000B6CE0">
          <w:rPr>
            <w:noProof/>
            <w:webHidden/>
          </w:rPr>
          <w:tab/>
          <w:delText>43</w:delText>
        </w:r>
      </w:del>
    </w:p>
    <w:p w:rsidR="006239A4" w:rsidDel="000B6CE0" w:rsidRDefault="006239A4">
      <w:pPr>
        <w:pStyle w:val="TDC3"/>
        <w:tabs>
          <w:tab w:val="right" w:leader="dot" w:pos="8828"/>
        </w:tabs>
        <w:rPr>
          <w:del w:id="467" w:author="Wolf" w:date="2010-11-10T23:26:00Z"/>
          <w:rFonts w:ascii="Calibri" w:hAnsi="Calibri"/>
          <w:noProof/>
          <w:sz w:val="22"/>
        </w:rPr>
      </w:pPr>
      <w:del w:id="468" w:author="Wolf" w:date="2010-11-10T23:26:00Z">
        <w:r w:rsidRPr="002D7A96" w:rsidDel="000B6CE0">
          <w:rPr>
            <w:rStyle w:val="Hipervnculo"/>
            <w:noProof/>
          </w:rPr>
          <w:delText>2.4.4 Adobe Flash</w:delText>
        </w:r>
        <w:r w:rsidDel="000B6CE0">
          <w:rPr>
            <w:noProof/>
            <w:webHidden/>
          </w:rPr>
          <w:tab/>
          <w:delText>44</w:delText>
        </w:r>
      </w:del>
    </w:p>
    <w:p w:rsidR="006239A4" w:rsidDel="000B6CE0" w:rsidRDefault="006239A4">
      <w:pPr>
        <w:pStyle w:val="TDC3"/>
        <w:tabs>
          <w:tab w:val="right" w:leader="dot" w:pos="8828"/>
        </w:tabs>
        <w:rPr>
          <w:del w:id="469" w:author="Wolf" w:date="2010-11-10T23:26:00Z"/>
          <w:rFonts w:ascii="Calibri" w:hAnsi="Calibri"/>
          <w:noProof/>
          <w:sz w:val="22"/>
        </w:rPr>
      </w:pPr>
      <w:del w:id="470" w:author="Wolf" w:date="2010-11-10T23:26:00Z">
        <w:r w:rsidRPr="002D7A96" w:rsidDel="000B6CE0">
          <w:rPr>
            <w:rStyle w:val="Hipervnculo"/>
            <w:noProof/>
            <w:lang w:val="es-ES"/>
          </w:rPr>
          <w:delText>2.4.5 Video HTML5</w:delText>
        </w:r>
        <w:r w:rsidDel="000B6CE0">
          <w:rPr>
            <w:noProof/>
            <w:webHidden/>
          </w:rPr>
          <w:tab/>
          <w:delText>49</w:delText>
        </w:r>
      </w:del>
    </w:p>
    <w:p w:rsidR="006239A4" w:rsidDel="000B6CE0" w:rsidRDefault="006239A4">
      <w:pPr>
        <w:pStyle w:val="TDC2"/>
        <w:tabs>
          <w:tab w:val="right" w:leader="dot" w:pos="8828"/>
        </w:tabs>
        <w:rPr>
          <w:del w:id="471" w:author="Wolf" w:date="2010-11-10T23:26:00Z"/>
          <w:rFonts w:ascii="Calibri" w:hAnsi="Calibri"/>
          <w:noProof/>
          <w:sz w:val="22"/>
          <w:lang w:eastAsia="es-CL"/>
        </w:rPr>
      </w:pPr>
      <w:del w:id="472" w:author="Wolf" w:date="2010-11-10T23:26:00Z">
        <w:r w:rsidRPr="002D7A96" w:rsidDel="000B6CE0">
          <w:rPr>
            <w:rStyle w:val="Hipervnculo"/>
            <w:noProof/>
            <w:lang w:val="es-ES"/>
          </w:rPr>
          <w:delText>2.5 Screencast</w:delText>
        </w:r>
        <w:r w:rsidDel="000B6CE0">
          <w:rPr>
            <w:noProof/>
            <w:webHidden/>
          </w:rPr>
          <w:tab/>
          <w:delText>50</w:delText>
        </w:r>
      </w:del>
    </w:p>
    <w:p w:rsidR="006239A4" w:rsidDel="000B6CE0" w:rsidRDefault="006239A4">
      <w:pPr>
        <w:pStyle w:val="TDC2"/>
        <w:tabs>
          <w:tab w:val="right" w:leader="dot" w:pos="8828"/>
        </w:tabs>
        <w:rPr>
          <w:del w:id="473" w:author="Wolf" w:date="2010-11-10T23:26:00Z"/>
          <w:rFonts w:ascii="Calibri" w:hAnsi="Calibri"/>
          <w:noProof/>
          <w:sz w:val="22"/>
          <w:lang w:eastAsia="es-CL"/>
        </w:rPr>
      </w:pPr>
      <w:del w:id="474" w:author="Wolf" w:date="2010-11-10T23:26:00Z">
        <w:r w:rsidRPr="002D7A96" w:rsidDel="000B6CE0">
          <w:rPr>
            <w:rStyle w:val="Hipervnculo"/>
            <w:noProof/>
            <w:lang w:val="es-ES"/>
          </w:rPr>
          <w:delText>2.6 Modelo de un servicio de streaming</w:delText>
        </w:r>
        <w:r w:rsidDel="000B6CE0">
          <w:rPr>
            <w:noProof/>
            <w:webHidden/>
          </w:rPr>
          <w:tab/>
          <w:delText>51</w:delText>
        </w:r>
      </w:del>
    </w:p>
    <w:p w:rsidR="006239A4" w:rsidDel="000B6CE0" w:rsidRDefault="006239A4">
      <w:pPr>
        <w:pStyle w:val="TDC3"/>
        <w:tabs>
          <w:tab w:val="right" w:leader="dot" w:pos="8828"/>
        </w:tabs>
        <w:rPr>
          <w:del w:id="475" w:author="Wolf" w:date="2010-11-10T23:26:00Z"/>
          <w:rFonts w:ascii="Calibri" w:hAnsi="Calibri"/>
          <w:noProof/>
          <w:sz w:val="22"/>
        </w:rPr>
      </w:pPr>
      <w:del w:id="476" w:author="Wolf" w:date="2010-11-10T23:26:00Z">
        <w:r w:rsidRPr="002D7A96" w:rsidDel="000B6CE0">
          <w:rPr>
            <w:rStyle w:val="Hipervnculo"/>
            <w:noProof/>
            <w:lang w:val="es-ES"/>
          </w:rPr>
          <w:delText>2.6.1 Video onDemand</w:delText>
        </w:r>
        <w:r w:rsidDel="000B6CE0">
          <w:rPr>
            <w:noProof/>
            <w:webHidden/>
          </w:rPr>
          <w:tab/>
          <w:delText>52</w:delText>
        </w:r>
      </w:del>
    </w:p>
    <w:p w:rsidR="006239A4" w:rsidDel="000B6CE0" w:rsidRDefault="006239A4">
      <w:pPr>
        <w:pStyle w:val="TDC2"/>
        <w:tabs>
          <w:tab w:val="right" w:leader="dot" w:pos="8828"/>
        </w:tabs>
        <w:rPr>
          <w:del w:id="477" w:author="Wolf" w:date="2010-11-10T23:26:00Z"/>
          <w:rFonts w:ascii="Calibri" w:hAnsi="Calibri"/>
          <w:noProof/>
          <w:sz w:val="22"/>
          <w:lang w:eastAsia="es-CL"/>
        </w:rPr>
      </w:pPr>
      <w:del w:id="478" w:author="Wolf" w:date="2010-11-10T23:26:00Z">
        <w:r w:rsidRPr="002D7A96" w:rsidDel="000B6CE0">
          <w:rPr>
            <w:rStyle w:val="Hipervnculo"/>
            <w:noProof/>
          </w:rPr>
          <w:delText>2.7 Desarrollo Web Cliente/Servidor</w:delText>
        </w:r>
        <w:r w:rsidDel="000B6CE0">
          <w:rPr>
            <w:noProof/>
            <w:webHidden/>
          </w:rPr>
          <w:tab/>
          <w:delText>54</w:delText>
        </w:r>
      </w:del>
    </w:p>
    <w:p w:rsidR="006239A4" w:rsidDel="000B6CE0" w:rsidRDefault="006239A4">
      <w:pPr>
        <w:pStyle w:val="TDC3"/>
        <w:tabs>
          <w:tab w:val="right" w:leader="dot" w:pos="8828"/>
        </w:tabs>
        <w:rPr>
          <w:del w:id="479" w:author="Wolf" w:date="2010-11-10T23:26:00Z"/>
          <w:rFonts w:ascii="Calibri" w:hAnsi="Calibri"/>
          <w:noProof/>
          <w:sz w:val="22"/>
        </w:rPr>
      </w:pPr>
      <w:del w:id="480" w:author="Wolf" w:date="2010-11-10T23:26:00Z">
        <w:r w:rsidRPr="002D7A96" w:rsidDel="000B6CE0">
          <w:rPr>
            <w:rStyle w:val="Hipervnculo"/>
            <w:noProof/>
          </w:rPr>
          <w:delText>2.7.1 FFmpeg</w:delText>
        </w:r>
        <w:r w:rsidDel="000B6CE0">
          <w:rPr>
            <w:noProof/>
            <w:webHidden/>
          </w:rPr>
          <w:tab/>
          <w:delText>54</w:delText>
        </w:r>
      </w:del>
    </w:p>
    <w:p w:rsidR="006239A4" w:rsidDel="000B6CE0" w:rsidRDefault="006239A4">
      <w:pPr>
        <w:pStyle w:val="TDC2"/>
        <w:tabs>
          <w:tab w:val="right" w:leader="dot" w:pos="8828"/>
        </w:tabs>
        <w:rPr>
          <w:del w:id="481" w:author="Wolf" w:date="2010-11-10T23:26:00Z"/>
          <w:rFonts w:ascii="Calibri" w:hAnsi="Calibri"/>
          <w:noProof/>
          <w:sz w:val="22"/>
          <w:lang w:eastAsia="es-CL"/>
        </w:rPr>
      </w:pPr>
      <w:del w:id="482" w:author="Wolf" w:date="2010-11-10T23:26:00Z">
        <w:r w:rsidRPr="002D7A96" w:rsidDel="000B6CE0">
          <w:rPr>
            <w:rStyle w:val="Hipervnculo"/>
            <w:noProof/>
          </w:rPr>
          <w:delText>2.7 Metodología de Desarrollo</w:delText>
        </w:r>
        <w:r w:rsidDel="000B6CE0">
          <w:rPr>
            <w:noProof/>
            <w:webHidden/>
          </w:rPr>
          <w:tab/>
          <w:delText>55</w:delText>
        </w:r>
      </w:del>
    </w:p>
    <w:p w:rsidR="006239A4" w:rsidDel="000B6CE0" w:rsidRDefault="006239A4">
      <w:pPr>
        <w:pStyle w:val="TDC3"/>
        <w:tabs>
          <w:tab w:val="right" w:leader="dot" w:pos="8828"/>
        </w:tabs>
        <w:rPr>
          <w:del w:id="483" w:author="Wolf" w:date="2010-11-10T23:26:00Z"/>
          <w:rFonts w:ascii="Calibri" w:hAnsi="Calibri"/>
          <w:noProof/>
          <w:sz w:val="22"/>
        </w:rPr>
      </w:pPr>
      <w:del w:id="484" w:author="Wolf" w:date="2010-11-10T23:26:00Z">
        <w:r w:rsidRPr="002D7A96" w:rsidDel="000B6CE0">
          <w:rPr>
            <w:rStyle w:val="Hipervnculo"/>
            <w:noProof/>
          </w:rPr>
          <w:delText>2.7.1 Elección de la Metodología</w:delText>
        </w:r>
        <w:r w:rsidDel="000B6CE0">
          <w:rPr>
            <w:noProof/>
            <w:webHidden/>
          </w:rPr>
          <w:tab/>
          <w:delText>55</w:delText>
        </w:r>
      </w:del>
    </w:p>
    <w:p w:rsidR="006239A4" w:rsidDel="000B6CE0" w:rsidRDefault="006239A4">
      <w:pPr>
        <w:pStyle w:val="TDC3"/>
        <w:tabs>
          <w:tab w:val="right" w:leader="dot" w:pos="8828"/>
        </w:tabs>
        <w:rPr>
          <w:del w:id="485" w:author="Wolf" w:date="2010-11-10T23:26:00Z"/>
          <w:rFonts w:ascii="Calibri" w:hAnsi="Calibri"/>
          <w:noProof/>
          <w:sz w:val="22"/>
        </w:rPr>
      </w:pPr>
      <w:del w:id="486" w:author="Wolf" w:date="2010-11-10T23:26:00Z">
        <w:r w:rsidRPr="002D7A96" w:rsidDel="000B6CE0">
          <w:rPr>
            <w:rStyle w:val="Hipervnculo"/>
            <w:noProof/>
          </w:rPr>
          <w:delText>2.7.2 Extreme Programming</w:delText>
        </w:r>
        <w:r w:rsidDel="000B6CE0">
          <w:rPr>
            <w:noProof/>
            <w:webHidden/>
          </w:rPr>
          <w:tab/>
          <w:delText>56</w:delText>
        </w:r>
      </w:del>
    </w:p>
    <w:p w:rsidR="006239A4" w:rsidDel="000B6CE0" w:rsidRDefault="006239A4">
      <w:pPr>
        <w:pStyle w:val="TDC2"/>
        <w:tabs>
          <w:tab w:val="right" w:leader="dot" w:pos="8828"/>
        </w:tabs>
        <w:rPr>
          <w:del w:id="487" w:author="Wolf" w:date="2010-11-10T23:26:00Z"/>
          <w:rFonts w:ascii="Calibri" w:hAnsi="Calibri"/>
          <w:noProof/>
          <w:sz w:val="22"/>
          <w:lang w:eastAsia="es-CL"/>
        </w:rPr>
      </w:pPr>
      <w:del w:id="488" w:author="Wolf" w:date="2010-11-10T23:26:00Z">
        <w:r w:rsidRPr="002D7A96" w:rsidDel="000B6CE0">
          <w:rPr>
            <w:rStyle w:val="Hipervnculo"/>
            <w:noProof/>
            <w:lang w:val="es-ES"/>
          </w:rPr>
          <w:delText>3.1 Gestores de Contenidos multimedia existentes</w:delText>
        </w:r>
        <w:r w:rsidDel="000B6CE0">
          <w:rPr>
            <w:noProof/>
            <w:webHidden/>
          </w:rPr>
          <w:tab/>
          <w:delText>60</w:delText>
        </w:r>
      </w:del>
    </w:p>
    <w:p w:rsidR="006239A4" w:rsidDel="000B6CE0" w:rsidRDefault="006239A4">
      <w:pPr>
        <w:pStyle w:val="TDC2"/>
        <w:tabs>
          <w:tab w:val="right" w:leader="dot" w:pos="8828"/>
        </w:tabs>
        <w:rPr>
          <w:del w:id="489" w:author="Wolf" w:date="2010-11-10T23:26:00Z"/>
          <w:rFonts w:ascii="Calibri" w:hAnsi="Calibri"/>
          <w:noProof/>
          <w:sz w:val="22"/>
          <w:lang w:eastAsia="es-CL"/>
        </w:rPr>
      </w:pPr>
      <w:del w:id="490" w:author="Wolf" w:date="2010-11-10T23:26:00Z">
        <w:r w:rsidRPr="002D7A96" w:rsidDel="000B6CE0">
          <w:rPr>
            <w:rStyle w:val="Hipervnculo"/>
            <w:noProof/>
            <w:lang w:val="es-ES"/>
          </w:rPr>
          <w:delText>3.2 Sitios de contenidos multimedia de referencia</w:delText>
        </w:r>
        <w:r w:rsidDel="000B6CE0">
          <w:rPr>
            <w:noProof/>
            <w:webHidden/>
          </w:rPr>
          <w:tab/>
          <w:delText>63</w:delText>
        </w:r>
      </w:del>
    </w:p>
    <w:p w:rsidR="006239A4" w:rsidDel="000B6CE0" w:rsidRDefault="006239A4">
      <w:pPr>
        <w:pStyle w:val="TDC3"/>
        <w:tabs>
          <w:tab w:val="right" w:leader="dot" w:pos="8828"/>
        </w:tabs>
        <w:rPr>
          <w:del w:id="491" w:author="Wolf" w:date="2010-11-10T23:26:00Z"/>
          <w:rFonts w:ascii="Calibri" w:hAnsi="Calibri"/>
          <w:noProof/>
          <w:sz w:val="22"/>
        </w:rPr>
      </w:pPr>
      <w:del w:id="492" w:author="Wolf" w:date="2010-11-10T23:26:00Z">
        <w:r w:rsidRPr="002D7A96" w:rsidDel="000B6CE0">
          <w:rPr>
            <w:rStyle w:val="Hipervnculo"/>
            <w:noProof/>
            <w:lang w:val="es-ES"/>
          </w:rPr>
          <w:delText>3.2.1 Youtube</w:delText>
        </w:r>
        <w:r w:rsidDel="000B6CE0">
          <w:rPr>
            <w:noProof/>
            <w:webHidden/>
          </w:rPr>
          <w:tab/>
          <w:delText>63</w:delText>
        </w:r>
      </w:del>
    </w:p>
    <w:p w:rsidR="006239A4" w:rsidDel="000B6CE0" w:rsidRDefault="006239A4">
      <w:pPr>
        <w:pStyle w:val="TDC3"/>
        <w:tabs>
          <w:tab w:val="right" w:leader="dot" w:pos="8828"/>
        </w:tabs>
        <w:rPr>
          <w:del w:id="493" w:author="Wolf" w:date="2010-11-10T23:26:00Z"/>
          <w:rFonts w:ascii="Calibri" w:hAnsi="Calibri"/>
          <w:noProof/>
          <w:sz w:val="22"/>
        </w:rPr>
      </w:pPr>
      <w:del w:id="494" w:author="Wolf" w:date="2010-11-10T23:26:00Z">
        <w:r w:rsidRPr="002D7A96" w:rsidDel="000B6CE0">
          <w:rPr>
            <w:rStyle w:val="Hipervnculo"/>
            <w:noProof/>
            <w:lang w:val="es-ES"/>
          </w:rPr>
          <w:delText>3.2.2 Google Video</w:delText>
        </w:r>
        <w:r w:rsidDel="000B6CE0">
          <w:rPr>
            <w:noProof/>
            <w:webHidden/>
          </w:rPr>
          <w:tab/>
          <w:delText>65</w:delText>
        </w:r>
      </w:del>
    </w:p>
    <w:p w:rsidR="006239A4" w:rsidDel="000B6CE0" w:rsidRDefault="006239A4">
      <w:pPr>
        <w:pStyle w:val="TDC3"/>
        <w:tabs>
          <w:tab w:val="right" w:leader="dot" w:pos="8828"/>
        </w:tabs>
        <w:rPr>
          <w:del w:id="495" w:author="Wolf" w:date="2010-11-10T23:26:00Z"/>
          <w:rFonts w:ascii="Calibri" w:hAnsi="Calibri"/>
          <w:noProof/>
          <w:sz w:val="22"/>
        </w:rPr>
      </w:pPr>
      <w:del w:id="496" w:author="Wolf" w:date="2010-11-10T23:26:00Z">
        <w:r w:rsidRPr="002D7A96" w:rsidDel="000B6CE0">
          <w:rPr>
            <w:rStyle w:val="Hipervnculo"/>
            <w:noProof/>
            <w:lang w:val="es-ES"/>
          </w:rPr>
          <w:delText>3.2.3 Vimeo</w:delText>
        </w:r>
        <w:r w:rsidDel="000B6CE0">
          <w:rPr>
            <w:noProof/>
            <w:webHidden/>
          </w:rPr>
          <w:tab/>
          <w:delText>67</w:delText>
        </w:r>
      </w:del>
    </w:p>
    <w:p w:rsidR="006239A4" w:rsidDel="000B6CE0" w:rsidRDefault="006239A4">
      <w:pPr>
        <w:pStyle w:val="TDC3"/>
        <w:tabs>
          <w:tab w:val="right" w:leader="dot" w:pos="8828"/>
        </w:tabs>
        <w:rPr>
          <w:del w:id="497" w:author="Wolf" w:date="2010-11-10T23:26:00Z"/>
          <w:rFonts w:ascii="Calibri" w:hAnsi="Calibri"/>
          <w:noProof/>
          <w:sz w:val="22"/>
        </w:rPr>
      </w:pPr>
      <w:del w:id="498" w:author="Wolf" w:date="2010-11-10T23:26:00Z">
        <w:r w:rsidRPr="002D7A96" w:rsidDel="000B6CE0">
          <w:rPr>
            <w:rStyle w:val="Hipervnculo"/>
            <w:noProof/>
            <w:lang w:val="es-ES"/>
          </w:rPr>
          <w:delText>3.2.4 Terra TV</w:delText>
        </w:r>
        <w:r w:rsidDel="000B6CE0">
          <w:rPr>
            <w:noProof/>
            <w:webHidden/>
          </w:rPr>
          <w:tab/>
          <w:delText>68</w:delText>
        </w:r>
      </w:del>
    </w:p>
    <w:p w:rsidR="006239A4" w:rsidDel="000B6CE0" w:rsidRDefault="006239A4">
      <w:pPr>
        <w:pStyle w:val="TDC3"/>
        <w:tabs>
          <w:tab w:val="right" w:leader="dot" w:pos="8828"/>
        </w:tabs>
        <w:rPr>
          <w:del w:id="499" w:author="Wolf" w:date="2010-11-10T23:26:00Z"/>
          <w:rFonts w:ascii="Calibri" w:hAnsi="Calibri"/>
          <w:noProof/>
          <w:sz w:val="22"/>
        </w:rPr>
      </w:pPr>
      <w:del w:id="500" w:author="Wolf" w:date="2010-11-10T23:26:00Z">
        <w:r w:rsidRPr="002D7A96" w:rsidDel="000B6CE0">
          <w:rPr>
            <w:rStyle w:val="Hipervnculo"/>
            <w:noProof/>
            <w:lang w:val="es-ES"/>
          </w:rPr>
          <w:delText>3.2.5 EmolTV</w:delText>
        </w:r>
        <w:r w:rsidDel="000B6CE0">
          <w:rPr>
            <w:noProof/>
            <w:webHidden/>
          </w:rPr>
          <w:tab/>
          <w:delText>70</w:delText>
        </w:r>
      </w:del>
    </w:p>
    <w:p w:rsidR="006239A4" w:rsidDel="000B6CE0" w:rsidRDefault="006239A4">
      <w:pPr>
        <w:pStyle w:val="TDC3"/>
        <w:tabs>
          <w:tab w:val="right" w:leader="dot" w:pos="8828"/>
        </w:tabs>
        <w:rPr>
          <w:del w:id="501" w:author="Wolf" w:date="2010-11-10T23:26:00Z"/>
          <w:rFonts w:ascii="Calibri" w:hAnsi="Calibri"/>
          <w:noProof/>
          <w:sz w:val="22"/>
        </w:rPr>
      </w:pPr>
      <w:del w:id="502" w:author="Wolf" w:date="2010-11-10T23:26:00Z">
        <w:r w:rsidRPr="002D7A96" w:rsidDel="000B6CE0">
          <w:rPr>
            <w:rStyle w:val="Hipervnculo"/>
            <w:noProof/>
            <w:lang w:val="en-US"/>
          </w:rPr>
          <w:delText>3.2.6 3TV</w:delText>
        </w:r>
        <w:r w:rsidDel="000B6CE0">
          <w:rPr>
            <w:noProof/>
            <w:webHidden/>
          </w:rPr>
          <w:tab/>
          <w:delText>71</w:delText>
        </w:r>
      </w:del>
    </w:p>
    <w:p w:rsidR="00391FD4" w:rsidDel="000B6CE0" w:rsidRDefault="00391FD4">
      <w:pPr>
        <w:pStyle w:val="TDC2"/>
        <w:tabs>
          <w:tab w:val="right" w:leader="dot" w:pos="8828"/>
        </w:tabs>
        <w:rPr>
          <w:del w:id="503" w:author="Wolf" w:date="2010-11-10T23:26:00Z"/>
          <w:rFonts w:ascii="Calibri" w:hAnsi="Calibri"/>
          <w:noProof/>
          <w:sz w:val="22"/>
          <w:lang w:eastAsia="es-CL"/>
        </w:rPr>
      </w:pPr>
      <w:del w:id="504" w:author="Wolf" w:date="2010-11-10T23:26:00Z">
        <w:r w:rsidRPr="006239A4" w:rsidDel="000B6CE0">
          <w:rPr>
            <w:rStyle w:val="Hipervnculo"/>
            <w:noProof/>
          </w:rPr>
          <w:delText>2.1 Acceso Multimedia Universal</w:delText>
        </w:r>
        <w:r w:rsidDel="000B6CE0">
          <w:rPr>
            <w:noProof/>
            <w:webHidden/>
          </w:rPr>
          <w:tab/>
          <w:delText>17</w:delText>
        </w:r>
      </w:del>
    </w:p>
    <w:p w:rsidR="00391FD4" w:rsidDel="000B6CE0" w:rsidRDefault="00391FD4">
      <w:pPr>
        <w:pStyle w:val="TDC2"/>
        <w:tabs>
          <w:tab w:val="right" w:leader="dot" w:pos="8828"/>
        </w:tabs>
        <w:rPr>
          <w:del w:id="505" w:author="Wolf" w:date="2010-11-10T23:26:00Z"/>
          <w:rFonts w:ascii="Calibri" w:hAnsi="Calibri"/>
          <w:noProof/>
          <w:sz w:val="22"/>
          <w:lang w:eastAsia="es-CL"/>
        </w:rPr>
      </w:pPr>
      <w:del w:id="506" w:author="Wolf" w:date="2010-11-10T23:26:00Z">
        <w:r w:rsidRPr="006239A4" w:rsidDel="000B6CE0">
          <w:rPr>
            <w:rStyle w:val="Hipervnculo"/>
            <w:noProof/>
            <w:lang w:val="es-ES"/>
          </w:rPr>
          <w:delText>2.2. Protocolo Xml orientado a objeto.</w:delText>
        </w:r>
        <w:r w:rsidDel="000B6CE0">
          <w:rPr>
            <w:noProof/>
            <w:webHidden/>
          </w:rPr>
          <w:tab/>
          <w:delText>23</w:delText>
        </w:r>
      </w:del>
    </w:p>
    <w:p w:rsidR="00391FD4" w:rsidDel="000B6CE0" w:rsidRDefault="00391FD4">
      <w:pPr>
        <w:pStyle w:val="TDC2"/>
        <w:tabs>
          <w:tab w:val="right" w:leader="dot" w:pos="8828"/>
        </w:tabs>
        <w:rPr>
          <w:del w:id="507" w:author="Wolf" w:date="2010-11-10T23:26:00Z"/>
          <w:rFonts w:ascii="Calibri" w:hAnsi="Calibri"/>
          <w:noProof/>
          <w:sz w:val="22"/>
          <w:lang w:eastAsia="es-CL"/>
        </w:rPr>
      </w:pPr>
      <w:del w:id="508" w:author="Wolf" w:date="2010-11-10T23:26:00Z">
        <w:r w:rsidRPr="006239A4" w:rsidDel="000B6CE0">
          <w:rPr>
            <w:rStyle w:val="Hipervnculo"/>
            <w:noProof/>
            <w:lang w:val="es-ES"/>
          </w:rPr>
          <w:delText>2.3. Tecnologías Web para Servir Videos</w:delText>
        </w:r>
        <w:r w:rsidDel="000B6CE0">
          <w:rPr>
            <w:noProof/>
            <w:webHidden/>
          </w:rPr>
          <w:tab/>
          <w:delText>28</w:delText>
        </w:r>
      </w:del>
    </w:p>
    <w:p w:rsidR="00391FD4" w:rsidDel="000B6CE0" w:rsidRDefault="00391FD4">
      <w:pPr>
        <w:pStyle w:val="TDC3"/>
        <w:tabs>
          <w:tab w:val="right" w:leader="dot" w:pos="8828"/>
        </w:tabs>
        <w:rPr>
          <w:del w:id="509" w:author="Wolf" w:date="2010-11-10T23:26:00Z"/>
          <w:rFonts w:ascii="Calibri" w:hAnsi="Calibri"/>
          <w:noProof/>
          <w:sz w:val="22"/>
        </w:rPr>
      </w:pPr>
      <w:del w:id="510" w:author="Wolf" w:date="2010-11-10T23:26:00Z">
        <w:r w:rsidRPr="006239A4" w:rsidDel="000B6CE0">
          <w:rPr>
            <w:rStyle w:val="Hipervnculo"/>
            <w:noProof/>
            <w:lang w:val="es-ES"/>
          </w:rPr>
          <w:delText>2.3.1. Servidor Web</w:delText>
        </w:r>
        <w:r w:rsidDel="000B6CE0">
          <w:rPr>
            <w:noProof/>
            <w:webHidden/>
          </w:rPr>
          <w:tab/>
          <w:delText>28</w:delText>
        </w:r>
      </w:del>
    </w:p>
    <w:p w:rsidR="00391FD4" w:rsidDel="000B6CE0" w:rsidRDefault="00391FD4">
      <w:pPr>
        <w:pStyle w:val="TDC3"/>
        <w:tabs>
          <w:tab w:val="right" w:leader="dot" w:pos="8828"/>
        </w:tabs>
        <w:rPr>
          <w:del w:id="511" w:author="Wolf" w:date="2010-11-10T23:26:00Z"/>
          <w:rFonts w:ascii="Calibri" w:hAnsi="Calibri"/>
          <w:noProof/>
          <w:sz w:val="22"/>
        </w:rPr>
      </w:pPr>
      <w:del w:id="512" w:author="Wolf" w:date="2010-11-10T23:26:00Z">
        <w:r w:rsidRPr="006239A4" w:rsidDel="000B6CE0">
          <w:rPr>
            <w:rStyle w:val="Hipervnculo"/>
            <w:noProof/>
            <w:lang w:val="es-ES"/>
          </w:rPr>
          <w:delText>2.3.2. Stream</w:delText>
        </w:r>
        <w:r w:rsidDel="000B6CE0">
          <w:rPr>
            <w:noProof/>
            <w:webHidden/>
          </w:rPr>
          <w:tab/>
          <w:delText>29</w:delText>
        </w:r>
      </w:del>
    </w:p>
    <w:p w:rsidR="00391FD4" w:rsidDel="000B6CE0" w:rsidRDefault="00391FD4">
      <w:pPr>
        <w:pStyle w:val="TDC3"/>
        <w:tabs>
          <w:tab w:val="right" w:leader="dot" w:pos="8828"/>
        </w:tabs>
        <w:rPr>
          <w:del w:id="513" w:author="Wolf" w:date="2010-11-10T23:26:00Z"/>
          <w:rFonts w:ascii="Calibri" w:hAnsi="Calibri"/>
          <w:noProof/>
          <w:sz w:val="22"/>
        </w:rPr>
      </w:pPr>
      <w:del w:id="514" w:author="Wolf" w:date="2010-11-10T23:26:00Z">
        <w:r w:rsidRPr="006239A4" w:rsidDel="000B6CE0">
          <w:rPr>
            <w:rStyle w:val="Hipervnculo"/>
            <w:noProof/>
            <w:lang w:val="es-ES"/>
          </w:rPr>
          <w:delText>2.3.3 HTTP Delivery</w:delText>
        </w:r>
        <w:r w:rsidDel="000B6CE0">
          <w:rPr>
            <w:noProof/>
            <w:webHidden/>
          </w:rPr>
          <w:tab/>
          <w:delText>30</w:delText>
        </w:r>
      </w:del>
    </w:p>
    <w:p w:rsidR="00391FD4" w:rsidDel="000B6CE0" w:rsidRDefault="00391FD4">
      <w:pPr>
        <w:pStyle w:val="TDC2"/>
        <w:tabs>
          <w:tab w:val="right" w:leader="dot" w:pos="8828"/>
        </w:tabs>
        <w:rPr>
          <w:del w:id="515" w:author="Wolf" w:date="2010-11-10T23:26:00Z"/>
          <w:rFonts w:ascii="Calibri" w:hAnsi="Calibri"/>
          <w:noProof/>
          <w:sz w:val="22"/>
          <w:lang w:eastAsia="es-CL"/>
        </w:rPr>
      </w:pPr>
      <w:del w:id="516" w:author="Wolf" w:date="2010-11-10T23:26:00Z">
        <w:r w:rsidRPr="006239A4" w:rsidDel="000B6CE0">
          <w:rPr>
            <w:rStyle w:val="Hipervnculo"/>
            <w:noProof/>
            <w:lang w:val="es-ES"/>
          </w:rPr>
          <w:delText>2.3.5 Codecs de Video</w:delText>
        </w:r>
        <w:r w:rsidDel="000B6CE0">
          <w:rPr>
            <w:noProof/>
            <w:webHidden/>
          </w:rPr>
          <w:tab/>
          <w:delText>34</w:delText>
        </w:r>
      </w:del>
    </w:p>
    <w:p w:rsidR="00391FD4" w:rsidDel="000B6CE0" w:rsidRDefault="00391FD4">
      <w:pPr>
        <w:pStyle w:val="TDC3"/>
        <w:tabs>
          <w:tab w:val="right" w:leader="dot" w:pos="8828"/>
        </w:tabs>
        <w:rPr>
          <w:del w:id="517" w:author="Wolf" w:date="2010-11-10T23:26:00Z"/>
          <w:rFonts w:ascii="Calibri" w:hAnsi="Calibri"/>
          <w:noProof/>
          <w:sz w:val="22"/>
        </w:rPr>
      </w:pPr>
      <w:del w:id="518" w:author="Wolf" w:date="2010-11-10T23:26:00Z">
        <w:r w:rsidRPr="006239A4" w:rsidDel="000B6CE0">
          <w:rPr>
            <w:rStyle w:val="Hipervnculo"/>
            <w:noProof/>
            <w:lang w:val="es-ES"/>
          </w:rPr>
          <w:delText>3.3.1 H264</w:delText>
        </w:r>
        <w:r w:rsidDel="000B6CE0">
          <w:rPr>
            <w:noProof/>
            <w:webHidden/>
          </w:rPr>
          <w:tab/>
          <w:delText>35</w:delText>
        </w:r>
      </w:del>
    </w:p>
    <w:p w:rsidR="00391FD4" w:rsidDel="000B6CE0" w:rsidRDefault="00391FD4">
      <w:pPr>
        <w:pStyle w:val="TDC3"/>
        <w:tabs>
          <w:tab w:val="right" w:leader="dot" w:pos="8828"/>
        </w:tabs>
        <w:rPr>
          <w:del w:id="519" w:author="Wolf" w:date="2010-11-10T23:26:00Z"/>
          <w:rFonts w:ascii="Calibri" w:hAnsi="Calibri"/>
          <w:noProof/>
          <w:sz w:val="22"/>
        </w:rPr>
      </w:pPr>
      <w:del w:id="520" w:author="Wolf" w:date="2010-11-10T23:26:00Z">
        <w:r w:rsidRPr="006239A4" w:rsidDel="000B6CE0">
          <w:rPr>
            <w:rStyle w:val="Hipervnculo"/>
            <w:noProof/>
            <w:lang w:val="es-ES"/>
          </w:rPr>
          <w:delText>3.3.3 TrueMotion</w:delText>
        </w:r>
        <w:r w:rsidDel="000B6CE0">
          <w:rPr>
            <w:noProof/>
            <w:webHidden/>
          </w:rPr>
          <w:tab/>
          <w:delText>36</w:delText>
        </w:r>
      </w:del>
    </w:p>
    <w:p w:rsidR="00391FD4" w:rsidDel="000B6CE0" w:rsidRDefault="00391FD4">
      <w:pPr>
        <w:pStyle w:val="TDC3"/>
        <w:tabs>
          <w:tab w:val="right" w:leader="dot" w:pos="8828"/>
        </w:tabs>
        <w:rPr>
          <w:del w:id="521" w:author="Wolf" w:date="2010-11-10T23:26:00Z"/>
          <w:rFonts w:ascii="Calibri" w:hAnsi="Calibri"/>
          <w:noProof/>
          <w:sz w:val="22"/>
        </w:rPr>
      </w:pPr>
      <w:del w:id="522" w:author="Wolf" w:date="2010-11-10T23:26:00Z">
        <w:r w:rsidRPr="006239A4" w:rsidDel="000B6CE0">
          <w:rPr>
            <w:rStyle w:val="Hipervnculo"/>
            <w:noProof/>
            <w:lang w:val="es-ES"/>
          </w:rPr>
          <w:delText>3.3.4 OGG Theora</w:delText>
        </w:r>
        <w:r w:rsidDel="000B6CE0">
          <w:rPr>
            <w:noProof/>
            <w:webHidden/>
          </w:rPr>
          <w:tab/>
          <w:delText>37</w:delText>
        </w:r>
      </w:del>
    </w:p>
    <w:p w:rsidR="00391FD4" w:rsidDel="000B6CE0" w:rsidRDefault="00391FD4">
      <w:pPr>
        <w:pStyle w:val="TDC3"/>
        <w:tabs>
          <w:tab w:val="right" w:leader="dot" w:pos="8828"/>
        </w:tabs>
        <w:rPr>
          <w:del w:id="523" w:author="Wolf" w:date="2010-11-10T23:26:00Z"/>
          <w:rFonts w:ascii="Calibri" w:hAnsi="Calibri"/>
          <w:noProof/>
          <w:sz w:val="22"/>
        </w:rPr>
      </w:pPr>
      <w:del w:id="524" w:author="Wolf" w:date="2010-11-10T23:26:00Z">
        <w:r w:rsidRPr="006239A4" w:rsidDel="000B6CE0">
          <w:rPr>
            <w:rStyle w:val="Hipervnculo"/>
            <w:noProof/>
            <w:lang w:val="es-ES"/>
          </w:rPr>
          <w:delText>3.3.6 VP8</w:delText>
        </w:r>
        <w:r w:rsidDel="000B6CE0">
          <w:rPr>
            <w:noProof/>
            <w:webHidden/>
          </w:rPr>
          <w:tab/>
          <w:delText>39</w:delText>
        </w:r>
      </w:del>
    </w:p>
    <w:p w:rsidR="00391FD4" w:rsidDel="000B6CE0" w:rsidRDefault="00391FD4">
      <w:pPr>
        <w:pStyle w:val="TDC3"/>
        <w:tabs>
          <w:tab w:val="right" w:leader="dot" w:pos="8828"/>
        </w:tabs>
        <w:rPr>
          <w:del w:id="525" w:author="Wolf" w:date="2010-11-10T23:26:00Z"/>
          <w:rFonts w:ascii="Calibri" w:hAnsi="Calibri"/>
          <w:noProof/>
          <w:sz w:val="22"/>
        </w:rPr>
      </w:pPr>
      <w:del w:id="526" w:author="Wolf" w:date="2010-11-10T23:26:00Z">
        <w:r w:rsidRPr="006239A4" w:rsidDel="000B6CE0">
          <w:rPr>
            <w:rStyle w:val="Hipervnculo"/>
            <w:noProof/>
            <w:lang w:val="es-ES"/>
          </w:rPr>
          <w:delText>3.3.7 WMV</w:delText>
        </w:r>
        <w:r w:rsidDel="000B6CE0">
          <w:rPr>
            <w:noProof/>
            <w:webHidden/>
          </w:rPr>
          <w:tab/>
          <w:delText>40</w:delText>
        </w:r>
      </w:del>
    </w:p>
    <w:p w:rsidR="00391FD4" w:rsidDel="000B6CE0" w:rsidRDefault="00391FD4">
      <w:pPr>
        <w:pStyle w:val="TDC2"/>
        <w:tabs>
          <w:tab w:val="right" w:leader="dot" w:pos="8828"/>
        </w:tabs>
        <w:rPr>
          <w:del w:id="527" w:author="Wolf" w:date="2010-11-10T23:26:00Z"/>
          <w:rFonts w:ascii="Calibri" w:hAnsi="Calibri"/>
          <w:noProof/>
          <w:sz w:val="22"/>
          <w:lang w:eastAsia="es-CL"/>
        </w:rPr>
      </w:pPr>
      <w:del w:id="528" w:author="Wolf" w:date="2010-11-10T23:26:00Z">
        <w:r w:rsidRPr="006239A4" w:rsidDel="000B6CE0">
          <w:rPr>
            <w:rStyle w:val="Hipervnculo"/>
            <w:noProof/>
            <w:lang w:val="es-ES"/>
          </w:rPr>
          <w:delText>4.1 Tecnologías de Video</w:delText>
        </w:r>
        <w:r w:rsidDel="000B6CE0">
          <w:rPr>
            <w:noProof/>
            <w:webHidden/>
          </w:rPr>
          <w:tab/>
          <w:delText>41</w:delText>
        </w:r>
      </w:del>
    </w:p>
    <w:p w:rsidR="00391FD4" w:rsidDel="000B6CE0" w:rsidRDefault="00391FD4">
      <w:pPr>
        <w:pStyle w:val="TDC3"/>
        <w:tabs>
          <w:tab w:val="right" w:leader="dot" w:pos="8828"/>
        </w:tabs>
        <w:rPr>
          <w:del w:id="529" w:author="Wolf" w:date="2010-11-10T23:26:00Z"/>
          <w:rFonts w:ascii="Calibri" w:hAnsi="Calibri"/>
          <w:noProof/>
          <w:sz w:val="22"/>
        </w:rPr>
      </w:pPr>
      <w:del w:id="530" w:author="Wolf" w:date="2010-11-10T23:26:00Z">
        <w:r w:rsidRPr="006239A4" w:rsidDel="000B6CE0">
          <w:rPr>
            <w:rStyle w:val="Hipervnculo"/>
            <w:noProof/>
            <w:lang w:val="es-ES"/>
          </w:rPr>
          <w:delText>4.4.1 Windows Media Player</w:delText>
        </w:r>
        <w:r w:rsidDel="000B6CE0">
          <w:rPr>
            <w:noProof/>
            <w:webHidden/>
          </w:rPr>
          <w:tab/>
          <w:delText>41</w:delText>
        </w:r>
      </w:del>
    </w:p>
    <w:p w:rsidR="00391FD4" w:rsidDel="000B6CE0" w:rsidRDefault="00391FD4">
      <w:pPr>
        <w:pStyle w:val="TDC3"/>
        <w:tabs>
          <w:tab w:val="right" w:leader="dot" w:pos="8828"/>
        </w:tabs>
        <w:rPr>
          <w:del w:id="531" w:author="Wolf" w:date="2010-11-10T23:26:00Z"/>
          <w:rFonts w:ascii="Calibri" w:hAnsi="Calibri"/>
          <w:noProof/>
          <w:sz w:val="22"/>
        </w:rPr>
      </w:pPr>
      <w:del w:id="532" w:author="Wolf" w:date="2010-11-10T23:26:00Z">
        <w:r w:rsidRPr="006239A4" w:rsidDel="000B6CE0">
          <w:rPr>
            <w:rStyle w:val="Hipervnculo"/>
            <w:noProof/>
            <w:lang w:val="es-ES"/>
          </w:rPr>
          <w:delText>2.4.2 Real Media Player</w:delText>
        </w:r>
        <w:r w:rsidDel="000B6CE0">
          <w:rPr>
            <w:noProof/>
            <w:webHidden/>
          </w:rPr>
          <w:tab/>
          <w:delText>42</w:delText>
        </w:r>
      </w:del>
    </w:p>
    <w:p w:rsidR="00391FD4" w:rsidDel="000B6CE0" w:rsidRDefault="00391FD4">
      <w:pPr>
        <w:pStyle w:val="TDC3"/>
        <w:tabs>
          <w:tab w:val="right" w:leader="dot" w:pos="8828"/>
        </w:tabs>
        <w:rPr>
          <w:del w:id="533" w:author="Wolf" w:date="2010-11-10T23:26:00Z"/>
          <w:rFonts w:ascii="Calibri" w:hAnsi="Calibri"/>
          <w:noProof/>
          <w:sz w:val="22"/>
        </w:rPr>
      </w:pPr>
      <w:del w:id="534" w:author="Wolf" w:date="2010-11-10T23:26:00Z">
        <w:r w:rsidRPr="006239A4" w:rsidDel="000B6CE0">
          <w:rPr>
            <w:rStyle w:val="Hipervnculo"/>
            <w:noProof/>
            <w:lang w:val="es-ES"/>
          </w:rPr>
          <w:delText>2.4.3 Quicktime Player</w:delText>
        </w:r>
        <w:r w:rsidDel="000B6CE0">
          <w:rPr>
            <w:noProof/>
            <w:webHidden/>
          </w:rPr>
          <w:tab/>
          <w:delText>43</w:delText>
        </w:r>
      </w:del>
    </w:p>
    <w:p w:rsidR="00391FD4" w:rsidDel="000B6CE0" w:rsidRDefault="00391FD4">
      <w:pPr>
        <w:pStyle w:val="TDC3"/>
        <w:tabs>
          <w:tab w:val="right" w:leader="dot" w:pos="8828"/>
        </w:tabs>
        <w:rPr>
          <w:del w:id="535" w:author="Wolf" w:date="2010-11-10T23:26:00Z"/>
          <w:rFonts w:ascii="Calibri" w:hAnsi="Calibri"/>
          <w:noProof/>
          <w:sz w:val="22"/>
        </w:rPr>
      </w:pPr>
      <w:del w:id="536" w:author="Wolf" w:date="2010-11-10T23:26:00Z">
        <w:r w:rsidRPr="006239A4" w:rsidDel="000B6CE0">
          <w:rPr>
            <w:rStyle w:val="Hipervnculo"/>
            <w:noProof/>
          </w:rPr>
          <w:delText>2.4.4 Adobe Flash</w:delText>
        </w:r>
        <w:r w:rsidDel="000B6CE0">
          <w:rPr>
            <w:noProof/>
            <w:webHidden/>
          </w:rPr>
          <w:tab/>
          <w:delText>44</w:delText>
        </w:r>
      </w:del>
    </w:p>
    <w:p w:rsidR="00391FD4" w:rsidDel="000B6CE0" w:rsidRDefault="00391FD4">
      <w:pPr>
        <w:pStyle w:val="TDC3"/>
        <w:tabs>
          <w:tab w:val="right" w:leader="dot" w:pos="8828"/>
        </w:tabs>
        <w:rPr>
          <w:del w:id="537" w:author="Wolf" w:date="2010-11-10T23:26:00Z"/>
          <w:rFonts w:ascii="Calibri" w:hAnsi="Calibri"/>
          <w:noProof/>
          <w:sz w:val="22"/>
        </w:rPr>
      </w:pPr>
      <w:del w:id="538" w:author="Wolf" w:date="2010-11-10T23:26:00Z">
        <w:r w:rsidRPr="006239A4" w:rsidDel="000B6CE0">
          <w:rPr>
            <w:rStyle w:val="Hipervnculo"/>
            <w:noProof/>
            <w:lang w:val="es-ES"/>
          </w:rPr>
          <w:delText>2.4.5 Video HTML5</w:delText>
        </w:r>
        <w:r w:rsidDel="000B6CE0">
          <w:rPr>
            <w:noProof/>
            <w:webHidden/>
          </w:rPr>
          <w:tab/>
          <w:delText>49</w:delText>
        </w:r>
      </w:del>
    </w:p>
    <w:p w:rsidR="00391FD4" w:rsidDel="000B6CE0" w:rsidRDefault="00391FD4">
      <w:pPr>
        <w:pStyle w:val="TDC2"/>
        <w:tabs>
          <w:tab w:val="right" w:leader="dot" w:pos="8828"/>
        </w:tabs>
        <w:rPr>
          <w:del w:id="539" w:author="Wolf" w:date="2010-11-10T23:26:00Z"/>
          <w:rFonts w:ascii="Calibri" w:hAnsi="Calibri"/>
          <w:noProof/>
          <w:sz w:val="22"/>
          <w:lang w:eastAsia="es-CL"/>
        </w:rPr>
      </w:pPr>
      <w:del w:id="540" w:author="Wolf" w:date="2010-11-10T23:26:00Z">
        <w:r w:rsidRPr="006239A4" w:rsidDel="000B6CE0">
          <w:rPr>
            <w:rStyle w:val="Hipervnculo"/>
            <w:noProof/>
            <w:lang w:val="es-ES"/>
          </w:rPr>
          <w:delText>2.5 Screencast</w:delText>
        </w:r>
        <w:r w:rsidDel="000B6CE0">
          <w:rPr>
            <w:noProof/>
            <w:webHidden/>
          </w:rPr>
          <w:tab/>
          <w:delText>50</w:delText>
        </w:r>
      </w:del>
    </w:p>
    <w:p w:rsidR="00391FD4" w:rsidDel="000B6CE0" w:rsidRDefault="00391FD4">
      <w:pPr>
        <w:pStyle w:val="TDC2"/>
        <w:tabs>
          <w:tab w:val="right" w:leader="dot" w:pos="8828"/>
        </w:tabs>
        <w:rPr>
          <w:del w:id="541" w:author="Wolf" w:date="2010-11-10T23:26:00Z"/>
          <w:rFonts w:ascii="Calibri" w:hAnsi="Calibri"/>
          <w:noProof/>
          <w:sz w:val="22"/>
          <w:lang w:eastAsia="es-CL"/>
        </w:rPr>
      </w:pPr>
      <w:del w:id="542" w:author="Wolf" w:date="2010-11-10T23:26:00Z">
        <w:r w:rsidRPr="006239A4" w:rsidDel="000B6CE0">
          <w:rPr>
            <w:rStyle w:val="Hipervnculo"/>
            <w:noProof/>
            <w:lang w:val="es-ES"/>
          </w:rPr>
          <w:delText>2.6 Modelo de un servicio de streaming</w:delText>
        </w:r>
        <w:r w:rsidDel="000B6CE0">
          <w:rPr>
            <w:noProof/>
            <w:webHidden/>
          </w:rPr>
          <w:tab/>
          <w:delText>51</w:delText>
        </w:r>
      </w:del>
    </w:p>
    <w:p w:rsidR="00391FD4" w:rsidDel="000B6CE0" w:rsidRDefault="00391FD4">
      <w:pPr>
        <w:pStyle w:val="TDC3"/>
        <w:tabs>
          <w:tab w:val="right" w:leader="dot" w:pos="8828"/>
        </w:tabs>
        <w:rPr>
          <w:del w:id="543" w:author="Wolf" w:date="2010-11-10T23:26:00Z"/>
          <w:rFonts w:ascii="Calibri" w:hAnsi="Calibri"/>
          <w:noProof/>
          <w:sz w:val="22"/>
        </w:rPr>
      </w:pPr>
      <w:del w:id="544" w:author="Wolf" w:date="2010-11-10T23:26:00Z">
        <w:r w:rsidRPr="006239A4" w:rsidDel="000B6CE0">
          <w:rPr>
            <w:rStyle w:val="Hipervnculo"/>
            <w:noProof/>
            <w:lang w:val="es-ES"/>
          </w:rPr>
          <w:delText>2.6.1 Video onDemand</w:delText>
        </w:r>
        <w:r w:rsidDel="000B6CE0">
          <w:rPr>
            <w:noProof/>
            <w:webHidden/>
          </w:rPr>
          <w:tab/>
          <w:delText>52</w:delText>
        </w:r>
      </w:del>
    </w:p>
    <w:p w:rsidR="00391FD4" w:rsidDel="000B6CE0" w:rsidRDefault="00391FD4">
      <w:pPr>
        <w:pStyle w:val="TDC2"/>
        <w:tabs>
          <w:tab w:val="right" w:leader="dot" w:pos="8828"/>
        </w:tabs>
        <w:rPr>
          <w:del w:id="545" w:author="Wolf" w:date="2010-11-10T23:26:00Z"/>
          <w:rFonts w:ascii="Calibri" w:hAnsi="Calibri"/>
          <w:noProof/>
          <w:sz w:val="22"/>
          <w:lang w:eastAsia="es-CL"/>
        </w:rPr>
      </w:pPr>
      <w:del w:id="546" w:author="Wolf" w:date="2010-11-10T23:26:00Z">
        <w:r w:rsidRPr="006239A4" w:rsidDel="000B6CE0">
          <w:rPr>
            <w:rStyle w:val="Hipervnculo"/>
            <w:noProof/>
          </w:rPr>
          <w:delText>2.7 Desarrollo Web Cliente/Servidor</w:delText>
        </w:r>
        <w:r w:rsidDel="000B6CE0">
          <w:rPr>
            <w:noProof/>
            <w:webHidden/>
          </w:rPr>
          <w:tab/>
          <w:delText>54</w:delText>
        </w:r>
      </w:del>
    </w:p>
    <w:p w:rsidR="00391FD4" w:rsidDel="000B6CE0" w:rsidRDefault="00391FD4">
      <w:pPr>
        <w:pStyle w:val="TDC3"/>
        <w:tabs>
          <w:tab w:val="right" w:leader="dot" w:pos="8828"/>
        </w:tabs>
        <w:rPr>
          <w:del w:id="547" w:author="Wolf" w:date="2010-11-10T23:26:00Z"/>
          <w:rFonts w:ascii="Calibri" w:hAnsi="Calibri"/>
          <w:noProof/>
          <w:sz w:val="22"/>
        </w:rPr>
      </w:pPr>
      <w:del w:id="548" w:author="Wolf" w:date="2010-11-10T23:26:00Z">
        <w:r w:rsidRPr="006239A4" w:rsidDel="000B6CE0">
          <w:rPr>
            <w:rStyle w:val="Hipervnculo"/>
            <w:noProof/>
          </w:rPr>
          <w:delText>2.7.1 FFmpeg</w:delText>
        </w:r>
        <w:r w:rsidDel="000B6CE0">
          <w:rPr>
            <w:noProof/>
            <w:webHidden/>
          </w:rPr>
          <w:tab/>
          <w:delText>54</w:delText>
        </w:r>
      </w:del>
    </w:p>
    <w:p w:rsidR="00391FD4" w:rsidDel="000B6CE0" w:rsidRDefault="00391FD4">
      <w:pPr>
        <w:pStyle w:val="TDC2"/>
        <w:tabs>
          <w:tab w:val="right" w:leader="dot" w:pos="8828"/>
        </w:tabs>
        <w:rPr>
          <w:del w:id="549" w:author="Wolf" w:date="2010-11-10T23:26:00Z"/>
          <w:rFonts w:ascii="Calibri" w:hAnsi="Calibri"/>
          <w:noProof/>
          <w:sz w:val="22"/>
          <w:lang w:eastAsia="es-CL"/>
        </w:rPr>
      </w:pPr>
      <w:del w:id="550" w:author="Wolf" w:date="2010-11-10T23:26:00Z">
        <w:r w:rsidRPr="006239A4" w:rsidDel="000B6CE0">
          <w:rPr>
            <w:rStyle w:val="Hipervnculo"/>
            <w:noProof/>
          </w:rPr>
          <w:delText>2.7 Metodología de Desarrollo</w:delText>
        </w:r>
        <w:r w:rsidDel="000B6CE0">
          <w:rPr>
            <w:noProof/>
            <w:webHidden/>
          </w:rPr>
          <w:tab/>
          <w:delText>55</w:delText>
        </w:r>
      </w:del>
    </w:p>
    <w:p w:rsidR="00391FD4" w:rsidDel="000B6CE0" w:rsidRDefault="00391FD4">
      <w:pPr>
        <w:pStyle w:val="TDC3"/>
        <w:tabs>
          <w:tab w:val="right" w:leader="dot" w:pos="8828"/>
        </w:tabs>
        <w:rPr>
          <w:del w:id="551" w:author="Wolf" w:date="2010-11-10T23:26:00Z"/>
          <w:rFonts w:ascii="Calibri" w:hAnsi="Calibri"/>
          <w:noProof/>
          <w:sz w:val="22"/>
        </w:rPr>
      </w:pPr>
      <w:del w:id="552" w:author="Wolf" w:date="2010-11-10T23:26:00Z">
        <w:r w:rsidRPr="006239A4" w:rsidDel="000B6CE0">
          <w:rPr>
            <w:rStyle w:val="Hipervnculo"/>
            <w:noProof/>
          </w:rPr>
          <w:delText>2.7.1 Elección de la Metodología</w:delText>
        </w:r>
        <w:r w:rsidDel="000B6CE0">
          <w:rPr>
            <w:noProof/>
            <w:webHidden/>
          </w:rPr>
          <w:tab/>
          <w:delText>55</w:delText>
        </w:r>
      </w:del>
    </w:p>
    <w:p w:rsidR="00391FD4" w:rsidDel="000B6CE0" w:rsidRDefault="00391FD4">
      <w:pPr>
        <w:pStyle w:val="TDC3"/>
        <w:tabs>
          <w:tab w:val="right" w:leader="dot" w:pos="8828"/>
        </w:tabs>
        <w:rPr>
          <w:del w:id="553" w:author="Wolf" w:date="2010-11-10T23:26:00Z"/>
          <w:rFonts w:ascii="Calibri" w:hAnsi="Calibri"/>
          <w:noProof/>
          <w:sz w:val="22"/>
        </w:rPr>
      </w:pPr>
      <w:del w:id="554" w:author="Wolf" w:date="2010-11-10T23:26:00Z">
        <w:r w:rsidRPr="006239A4" w:rsidDel="000B6CE0">
          <w:rPr>
            <w:rStyle w:val="Hipervnculo"/>
            <w:noProof/>
          </w:rPr>
          <w:delText>2.7.2 Extreme Programming</w:delText>
        </w:r>
        <w:r w:rsidDel="000B6CE0">
          <w:rPr>
            <w:noProof/>
            <w:webHidden/>
          </w:rPr>
          <w:tab/>
          <w:delText>56</w:delText>
        </w:r>
      </w:del>
    </w:p>
    <w:p w:rsidR="00391FD4" w:rsidDel="000B6CE0" w:rsidRDefault="00391FD4">
      <w:pPr>
        <w:pStyle w:val="TDC2"/>
        <w:tabs>
          <w:tab w:val="right" w:leader="dot" w:pos="8828"/>
        </w:tabs>
        <w:rPr>
          <w:del w:id="555" w:author="Wolf" w:date="2010-11-10T23:26:00Z"/>
          <w:rFonts w:ascii="Calibri" w:hAnsi="Calibri"/>
          <w:noProof/>
          <w:sz w:val="22"/>
          <w:lang w:eastAsia="es-CL"/>
        </w:rPr>
      </w:pPr>
      <w:del w:id="556" w:author="Wolf" w:date="2010-11-10T23:26:00Z">
        <w:r w:rsidRPr="006239A4" w:rsidDel="000B6CE0">
          <w:rPr>
            <w:rStyle w:val="Hipervnculo"/>
            <w:noProof/>
            <w:lang w:val="es-ES"/>
          </w:rPr>
          <w:delText>3.1 Gestores de Contenidos multimedia existentes</w:delText>
        </w:r>
        <w:r w:rsidDel="000B6CE0">
          <w:rPr>
            <w:noProof/>
            <w:webHidden/>
          </w:rPr>
          <w:tab/>
          <w:delText>60</w:delText>
        </w:r>
      </w:del>
    </w:p>
    <w:p w:rsidR="00391FD4" w:rsidDel="000B6CE0" w:rsidRDefault="00391FD4">
      <w:pPr>
        <w:pStyle w:val="TDC2"/>
        <w:tabs>
          <w:tab w:val="right" w:leader="dot" w:pos="8828"/>
        </w:tabs>
        <w:rPr>
          <w:del w:id="557" w:author="Wolf" w:date="2010-11-10T23:26:00Z"/>
          <w:rFonts w:ascii="Calibri" w:hAnsi="Calibri"/>
          <w:noProof/>
          <w:sz w:val="22"/>
          <w:lang w:eastAsia="es-CL"/>
        </w:rPr>
      </w:pPr>
      <w:del w:id="558" w:author="Wolf" w:date="2010-11-10T23:26:00Z">
        <w:r w:rsidRPr="006239A4" w:rsidDel="000B6CE0">
          <w:rPr>
            <w:rStyle w:val="Hipervnculo"/>
            <w:noProof/>
            <w:lang w:val="es-ES"/>
          </w:rPr>
          <w:delText>3.2 Sitios de contenidos multimedia de referencia</w:delText>
        </w:r>
        <w:r w:rsidDel="000B6CE0">
          <w:rPr>
            <w:noProof/>
            <w:webHidden/>
          </w:rPr>
          <w:tab/>
          <w:delText>63</w:delText>
        </w:r>
      </w:del>
    </w:p>
    <w:p w:rsidR="00391FD4" w:rsidDel="000B6CE0" w:rsidRDefault="00391FD4">
      <w:pPr>
        <w:pStyle w:val="TDC3"/>
        <w:tabs>
          <w:tab w:val="right" w:leader="dot" w:pos="8828"/>
        </w:tabs>
        <w:rPr>
          <w:del w:id="559" w:author="Wolf" w:date="2010-11-10T23:26:00Z"/>
          <w:rFonts w:ascii="Calibri" w:hAnsi="Calibri"/>
          <w:noProof/>
          <w:sz w:val="22"/>
        </w:rPr>
      </w:pPr>
      <w:del w:id="560" w:author="Wolf" w:date="2010-11-10T23:26:00Z">
        <w:r w:rsidRPr="006239A4" w:rsidDel="000B6CE0">
          <w:rPr>
            <w:rStyle w:val="Hipervnculo"/>
            <w:noProof/>
            <w:lang w:val="es-ES"/>
          </w:rPr>
          <w:delText>3.2.1 Youtube</w:delText>
        </w:r>
        <w:r w:rsidDel="000B6CE0">
          <w:rPr>
            <w:noProof/>
            <w:webHidden/>
          </w:rPr>
          <w:tab/>
          <w:delText>63</w:delText>
        </w:r>
      </w:del>
    </w:p>
    <w:p w:rsidR="00391FD4" w:rsidDel="000B6CE0" w:rsidRDefault="00391FD4">
      <w:pPr>
        <w:pStyle w:val="TDC3"/>
        <w:tabs>
          <w:tab w:val="right" w:leader="dot" w:pos="8828"/>
        </w:tabs>
        <w:rPr>
          <w:del w:id="561" w:author="Wolf" w:date="2010-11-10T23:26:00Z"/>
          <w:rFonts w:ascii="Calibri" w:hAnsi="Calibri"/>
          <w:noProof/>
          <w:sz w:val="22"/>
        </w:rPr>
      </w:pPr>
      <w:del w:id="562" w:author="Wolf" w:date="2010-11-10T23:26:00Z">
        <w:r w:rsidRPr="006239A4" w:rsidDel="000B6CE0">
          <w:rPr>
            <w:rStyle w:val="Hipervnculo"/>
            <w:noProof/>
            <w:lang w:val="es-ES"/>
          </w:rPr>
          <w:delText>3.2.2 Google Video</w:delText>
        </w:r>
        <w:r w:rsidDel="000B6CE0">
          <w:rPr>
            <w:noProof/>
            <w:webHidden/>
          </w:rPr>
          <w:tab/>
          <w:delText>65</w:delText>
        </w:r>
      </w:del>
    </w:p>
    <w:p w:rsidR="00391FD4" w:rsidDel="000B6CE0" w:rsidRDefault="00391FD4">
      <w:pPr>
        <w:pStyle w:val="TDC3"/>
        <w:tabs>
          <w:tab w:val="right" w:leader="dot" w:pos="8828"/>
        </w:tabs>
        <w:rPr>
          <w:del w:id="563" w:author="Wolf" w:date="2010-11-10T23:26:00Z"/>
          <w:rFonts w:ascii="Calibri" w:hAnsi="Calibri"/>
          <w:noProof/>
          <w:sz w:val="22"/>
        </w:rPr>
      </w:pPr>
      <w:del w:id="564" w:author="Wolf" w:date="2010-11-10T23:26:00Z">
        <w:r w:rsidRPr="006239A4" w:rsidDel="000B6CE0">
          <w:rPr>
            <w:rStyle w:val="Hipervnculo"/>
            <w:noProof/>
            <w:lang w:val="es-ES"/>
          </w:rPr>
          <w:delText>3.2.3 Vimeo</w:delText>
        </w:r>
        <w:r w:rsidDel="000B6CE0">
          <w:rPr>
            <w:noProof/>
            <w:webHidden/>
          </w:rPr>
          <w:tab/>
          <w:delText>67</w:delText>
        </w:r>
      </w:del>
    </w:p>
    <w:p w:rsidR="00391FD4" w:rsidDel="000B6CE0" w:rsidRDefault="00391FD4">
      <w:pPr>
        <w:pStyle w:val="TDC3"/>
        <w:tabs>
          <w:tab w:val="right" w:leader="dot" w:pos="8828"/>
        </w:tabs>
        <w:rPr>
          <w:del w:id="565" w:author="Wolf" w:date="2010-11-10T23:26:00Z"/>
          <w:rFonts w:ascii="Calibri" w:hAnsi="Calibri"/>
          <w:noProof/>
          <w:sz w:val="22"/>
        </w:rPr>
      </w:pPr>
      <w:del w:id="566" w:author="Wolf" w:date="2010-11-10T23:26:00Z">
        <w:r w:rsidRPr="006239A4" w:rsidDel="000B6CE0">
          <w:rPr>
            <w:rStyle w:val="Hipervnculo"/>
            <w:noProof/>
            <w:lang w:val="es-ES"/>
          </w:rPr>
          <w:delText>3.2.4 Terra TV</w:delText>
        </w:r>
        <w:r w:rsidDel="000B6CE0">
          <w:rPr>
            <w:noProof/>
            <w:webHidden/>
          </w:rPr>
          <w:tab/>
          <w:delText>68</w:delText>
        </w:r>
      </w:del>
    </w:p>
    <w:p w:rsidR="00391FD4" w:rsidDel="000B6CE0" w:rsidRDefault="00391FD4">
      <w:pPr>
        <w:pStyle w:val="TDC3"/>
        <w:tabs>
          <w:tab w:val="right" w:leader="dot" w:pos="8828"/>
        </w:tabs>
        <w:rPr>
          <w:del w:id="567" w:author="Wolf" w:date="2010-11-10T23:26:00Z"/>
          <w:rFonts w:ascii="Calibri" w:hAnsi="Calibri"/>
          <w:noProof/>
          <w:sz w:val="22"/>
        </w:rPr>
      </w:pPr>
      <w:del w:id="568" w:author="Wolf" w:date="2010-11-10T23:26:00Z">
        <w:r w:rsidRPr="006239A4" w:rsidDel="000B6CE0">
          <w:rPr>
            <w:rStyle w:val="Hipervnculo"/>
            <w:noProof/>
            <w:lang w:val="es-ES"/>
          </w:rPr>
          <w:delText>3.2.5 EmolTV</w:delText>
        </w:r>
        <w:r w:rsidDel="000B6CE0">
          <w:rPr>
            <w:noProof/>
            <w:webHidden/>
          </w:rPr>
          <w:tab/>
          <w:delText>70</w:delText>
        </w:r>
      </w:del>
    </w:p>
    <w:p w:rsidR="00391FD4" w:rsidDel="000B6CE0" w:rsidRDefault="00391FD4">
      <w:pPr>
        <w:pStyle w:val="TDC3"/>
        <w:tabs>
          <w:tab w:val="right" w:leader="dot" w:pos="8828"/>
        </w:tabs>
        <w:rPr>
          <w:del w:id="569" w:author="Wolf" w:date="2010-11-10T23:26:00Z"/>
          <w:rFonts w:ascii="Calibri" w:hAnsi="Calibri"/>
          <w:noProof/>
          <w:sz w:val="22"/>
        </w:rPr>
      </w:pPr>
      <w:del w:id="570" w:author="Wolf" w:date="2010-11-10T23:26:00Z">
        <w:r w:rsidRPr="006239A4" w:rsidDel="000B6CE0">
          <w:rPr>
            <w:rStyle w:val="Hipervnculo"/>
            <w:noProof/>
            <w:lang w:val="en-US"/>
          </w:rPr>
          <w:delText>3.2.6 3TV</w:delText>
        </w:r>
        <w:r w:rsidDel="000B6CE0">
          <w:rPr>
            <w:noProof/>
            <w:webHidden/>
          </w:rPr>
          <w:tab/>
          <w:delText>71</w:delText>
        </w:r>
      </w:del>
    </w:p>
    <w:p w:rsidR="00391FD4" w:rsidRDefault="00427C5E">
      <w:pPr>
        <w:rPr>
          <w:lang w:val="es-ES"/>
        </w:rPr>
      </w:pPr>
      <w:r>
        <w:rPr>
          <w:lang w:val="es-ES"/>
        </w:rPr>
        <w:fldChar w:fldCharType="end"/>
      </w:r>
    </w:p>
    <w:p w:rsidR="004C231D" w:rsidRPr="004C231D" w:rsidRDefault="004C231D" w:rsidP="004C231D">
      <w:pPr>
        <w:pStyle w:val="Ttulo"/>
        <w:rPr>
          <w:ins w:id="571" w:author="Rodrigo Riquelme" w:date="2010-11-05T01:26:00Z"/>
        </w:rPr>
      </w:pPr>
      <w:ins w:id="572" w:author="Rodrigo Riquelme" w:date="2010-11-05T01:19:00Z">
        <w:r>
          <w:rPr>
            <w:lang w:val="es-ES"/>
          </w:rPr>
          <w:br w:type="page"/>
        </w:r>
      </w:ins>
      <w:ins w:id="573" w:author="Rodrigo Riquelme" w:date="2010-11-05T01:26:00Z">
        <w:r>
          <w:lastRenderedPageBreak/>
          <w:t>Tabla de Ilustraciones</w:t>
        </w:r>
      </w:ins>
    </w:p>
    <w:p w:rsidR="00E010D5" w:rsidRDefault="00E010D5" w:rsidP="00E010D5">
      <w:pPr>
        <w:pStyle w:val="Tabladeilustraciones"/>
        <w:tabs>
          <w:tab w:val="right" w:leader="dot" w:pos="8828"/>
        </w:tabs>
        <w:rPr>
          <w:ins w:id="574" w:author="Rodrigo Riquelme" w:date="2010-11-05T01:32:00Z"/>
          <w:rFonts w:ascii="Calibri" w:eastAsia="Times New Roman" w:hAnsi="Calibri" w:cs="Times New Roman"/>
          <w:noProof/>
          <w:sz w:val="22"/>
          <w:szCs w:val="22"/>
          <w:lang w:eastAsia="es-CL"/>
        </w:rPr>
      </w:pPr>
      <w:ins w:id="575" w:author="Rodrigo Riquelme" w:date="2010-11-05T01:31:00Z">
        <w:r>
          <w:rPr>
            <w:lang w:val="es-ES"/>
          </w:rPr>
          <w:t>I</w:t>
        </w:r>
      </w:ins>
      <w:ins w:id="576" w:author="Rodrigo Riquelme" w:date="2010-11-05T01:32:00Z">
        <w:r>
          <w:rPr>
            <w:noProof/>
          </w:rPr>
          <w:t>lustración 1 – Componentes que intervienen en acceso multimedia</w:t>
        </w:r>
        <w:r>
          <w:rPr>
            <w:noProof/>
          </w:rPr>
          <w:tab/>
          <w:t>10</w:t>
        </w:r>
      </w:ins>
    </w:p>
    <w:p w:rsidR="00E010D5" w:rsidRDefault="00427C5E">
      <w:pPr>
        <w:pStyle w:val="Tabladeilustraciones"/>
        <w:tabs>
          <w:tab w:val="right" w:leader="dot" w:pos="8828"/>
        </w:tabs>
        <w:rPr>
          <w:ins w:id="577" w:author="Rodrigo Riquelme" w:date="2010-11-05T01:31:00Z"/>
          <w:rFonts w:ascii="Calibri" w:eastAsia="Times New Roman" w:hAnsi="Calibri" w:cs="Times New Roman"/>
          <w:noProof/>
          <w:sz w:val="22"/>
          <w:szCs w:val="22"/>
          <w:lang w:eastAsia="es-CL"/>
        </w:rPr>
      </w:pPr>
      <w:ins w:id="578" w:author="Rodrigo Riquelme" w:date="2010-11-05T01:31:00Z">
        <w:r>
          <w:rPr>
            <w:lang w:val="es-ES"/>
          </w:rPr>
          <w:fldChar w:fldCharType="begin"/>
        </w:r>
        <w:r w:rsidR="00E010D5">
          <w:rPr>
            <w:lang w:val="es-ES"/>
          </w:rPr>
          <w:instrText xml:space="preserve"> TOC \c "Ilustración" </w:instrText>
        </w:r>
      </w:ins>
      <w:r>
        <w:rPr>
          <w:lang w:val="es-ES"/>
        </w:rPr>
        <w:fldChar w:fldCharType="separate"/>
      </w:r>
      <w:ins w:id="579" w:author="Rodrigo Riquelme" w:date="2010-11-05T01:31:00Z">
        <w:r w:rsidR="00E010D5">
          <w:rPr>
            <w:noProof/>
          </w:rPr>
          <w:t>Ilustración 2 - Adaptación de contenidos para un acceso universal</w:t>
        </w:r>
        <w:r w:rsidR="00E010D5">
          <w:rPr>
            <w:noProof/>
          </w:rPr>
          <w:tab/>
        </w:r>
        <w:r>
          <w:rPr>
            <w:noProof/>
          </w:rPr>
          <w:fldChar w:fldCharType="begin"/>
        </w:r>
        <w:r w:rsidR="00E010D5">
          <w:rPr>
            <w:noProof/>
          </w:rPr>
          <w:instrText xml:space="preserve"> PAGEREF _Toc276684034 \h </w:instrText>
        </w:r>
      </w:ins>
      <w:r>
        <w:rPr>
          <w:noProof/>
        </w:rPr>
      </w:r>
      <w:r>
        <w:rPr>
          <w:noProof/>
        </w:rPr>
        <w:fldChar w:fldCharType="separate"/>
      </w:r>
      <w:ins w:id="580" w:author="copesa" w:date="2010-11-11T11:32:00Z">
        <w:r w:rsidR="00D8095E">
          <w:rPr>
            <w:noProof/>
          </w:rPr>
          <w:t>23</w:t>
        </w:r>
      </w:ins>
      <w:ins w:id="581" w:author="Wolf" w:date="2010-11-11T00:15:00Z">
        <w:del w:id="582" w:author="copesa" w:date="2010-11-11T11:32:00Z">
          <w:r w:rsidR="00E20AFA" w:rsidDel="00D8095E">
            <w:rPr>
              <w:noProof/>
            </w:rPr>
            <w:delText>23</w:delText>
          </w:r>
        </w:del>
      </w:ins>
      <w:ins w:id="583" w:author="Rodrigo Riquelme" w:date="2010-11-05T01:31:00Z">
        <w:del w:id="584" w:author="copesa" w:date="2010-11-11T11:32:00Z">
          <w:r w:rsidR="00E010D5" w:rsidDel="00D8095E">
            <w:rPr>
              <w:noProof/>
            </w:rPr>
            <w:delText>23</w:delText>
          </w:r>
        </w:del>
        <w:r>
          <w:rPr>
            <w:noProof/>
          </w:rPr>
          <w:fldChar w:fldCharType="end"/>
        </w:r>
      </w:ins>
    </w:p>
    <w:p w:rsidR="00E010D5" w:rsidRDefault="00E010D5">
      <w:pPr>
        <w:pStyle w:val="Tabladeilustraciones"/>
        <w:tabs>
          <w:tab w:val="right" w:leader="dot" w:pos="8828"/>
        </w:tabs>
        <w:rPr>
          <w:ins w:id="585" w:author="Rodrigo Riquelme" w:date="2010-11-05T01:31:00Z"/>
          <w:rFonts w:ascii="Calibri" w:eastAsia="Times New Roman" w:hAnsi="Calibri" w:cs="Times New Roman"/>
          <w:noProof/>
          <w:sz w:val="22"/>
          <w:szCs w:val="22"/>
          <w:lang w:eastAsia="es-CL"/>
        </w:rPr>
      </w:pPr>
      <w:ins w:id="586" w:author="Rodrigo Riquelme" w:date="2010-11-05T01:31:00Z">
        <w:r>
          <w:rPr>
            <w:noProof/>
          </w:rPr>
          <w:t>Ilustración 3 - Esquema SOAP seg</w:t>
        </w:r>
      </w:ins>
      <w:ins w:id="587" w:author="Rodrigo Riquelme" w:date="2010-11-10T00:24:00Z">
        <w:r w:rsidR="00F8658A">
          <w:rPr>
            <w:noProof/>
          </w:rPr>
          <w:t>ú</w:t>
        </w:r>
      </w:ins>
      <w:ins w:id="588" w:author="Rodrigo Riquelme" w:date="2010-11-05T01:31:00Z">
        <w:r>
          <w:rPr>
            <w:noProof/>
          </w:rPr>
          <w:t>n la W3C</w:t>
        </w:r>
        <w:r>
          <w:rPr>
            <w:noProof/>
          </w:rPr>
          <w:tab/>
        </w:r>
        <w:r w:rsidR="00427C5E">
          <w:rPr>
            <w:noProof/>
          </w:rPr>
          <w:fldChar w:fldCharType="begin"/>
        </w:r>
        <w:r>
          <w:rPr>
            <w:noProof/>
          </w:rPr>
          <w:instrText xml:space="preserve"> PAGEREF _Toc276684035 \h </w:instrText>
        </w:r>
      </w:ins>
      <w:r w:rsidR="00427C5E">
        <w:rPr>
          <w:noProof/>
        </w:rPr>
      </w:r>
      <w:r w:rsidR="00427C5E">
        <w:rPr>
          <w:noProof/>
        </w:rPr>
        <w:fldChar w:fldCharType="separate"/>
      </w:r>
      <w:ins w:id="589" w:author="copesa" w:date="2010-11-11T11:32:00Z">
        <w:r w:rsidR="00D8095E">
          <w:rPr>
            <w:noProof/>
          </w:rPr>
          <w:t>26</w:t>
        </w:r>
      </w:ins>
      <w:ins w:id="590" w:author="Wolf" w:date="2010-11-11T00:15:00Z">
        <w:del w:id="591" w:author="copesa" w:date="2010-11-11T11:32:00Z">
          <w:r w:rsidR="00E20AFA" w:rsidDel="00D8095E">
            <w:rPr>
              <w:noProof/>
            </w:rPr>
            <w:delText>26</w:delText>
          </w:r>
        </w:del>
      </w:ins>
      <w:ins w:id="592" w:author="Rodrigo Riquelme" w:date="2010-11-05T01:31:00Z">
        <w:del w:id="593" w:author="copesa" w:date="2010-11-11T11:32:00Z">
          <w:r w:rsidDel="00D8095E">
            <w:rPr>
              <w:noProof/>
            </w:rPr>
            <w:delText>26</w:delText>
          </w:r>
        </w:del>
        <w:r w:rsidR="00427C5E">
          <w:rPr>
            <w:noProof/>
          </w:rPr>
          <w:fldChar w:fldCharType="end"/>
        </w:r>
      </w:ins>
    </w:p>
    <w:p w:rsidR="00E010D5" w:rsidRDefault="00E010D5">
      <w:pPr>
        <w:pStyle w:val="Tabladeilustraciones"/>
        <w:tabs>
          <w:tab w:val="right" w:leader="dot" w:pos="8828"/>
        </w:tabs>
        <w:rPr>
          <w:ins w:id="594" w:author="Rodrigo Riquelme" w:date="2010-11-05T01:31:00Z"/>
          <w:rFonts w:ascii="Calibri" w:eastAsia="Times New Roman" w:hAnsi="Calibri" w:cs="Times New Roman"/>
          <w:noProof/>
          <w:sz w:val="22"/>
          <w:szCs w:val="22"/>
          <w:lang w:eastAsia="es-CL"/>
        </w:rPr>
      </w:pPr>
      <w:ins w:id="595" w:author="Rodrigo Riquelme" w:date="2010-11-05T01:31:00Z">
        <w:r>
          <w:rPr>
            <w:noProof/>
          </w:rPr>
          <w:t>Ilustración 5 - Esquema de XML Orientado a MVC</w:t>
        </w:r>
        <w:r>
          <w:rPr>
            <w:noProof/>
          </w:rPr>
          <w:tab/>
        </w:r>
        <w:r w:rsidR="00427C5E">
          <w:rPr>
            <w:noProof/>
          </w:rPr>
          <w:fldChar w:fldCharType="begin"/>
        </w:r>
        <w:r>
          <w:rPr>
            <w:noProof/>
          </w:rPr>
          <w:instrText xml:space="preserve"> PAGEREF _Toc276684036 \h </w:instrText>
        </w:r>
      </w:ins>
      <w:r w:rsidR="00427C5E">
        <w:rPr>
          <w:noProof/>
        </w:rPr>
      </w:r>
      <w:r w:rsidR="00427C5E">
        <w:rPr>
          <w:noProof/>
        </w:rPr>
        <w:fldChar w:fldCharType="separate"/>
      </w:r>
      <w:ins w:id="596" w:author="copesa" w:date="2010-11-11T11:32:00Z">
        <w:r w:rsidR="00D8095E">
          <w:rPr>
            <w:noProof/>
          </w:rPr>
          <w:t>30</w:t>
        </w:r>
      </w:ins>
      <w:ins w:id="597" w:author="Wolf" w:date="2010-11-11T00:15:00Z">
        <w:del w:id="598" w:author="copesa" w:date="2010-11-11T11:32:00Z">
          <w:r w:rsidR="00E20AFA" w:rsidDel="00D8095E">
            <w:rPr>
              <w:noProof/>
            </w:rPr>
            <w:delText>30</w:delText>
          </w:r>
        </w:del>
      </w:ins>
      <w:ins w:id="599" w:author="Rodrigo Riquelme" w:date="2010-11-05T01:31:00Z">
        <w:del w:id="600" w:author="copesa" w:date="2010-11-11T11:32:00Z">
          <w:r w:rsidDel="00D8095E">
            <w:rPr>
              <w:noProof/>
            </w:rPr>
            <w:delText>30</w:delText>
          </w:r>
        </w:del>
        <w:r w:rsidR="00427C5E">
          <w:rPr>
            <w:noProof/>
          </w:rPr>
          <w:fldChar w:fldCharType="end"/>
        </w:r>
      </w:ins>
    </w:p>
    <w:p w:rsidR="00E010D5" w:rsidRDefault="00E010D5">
      <w:pPr>
        <w:pStyle w:val="Tabladeilustraciones"/>
        <w:tabs>
          <w:tab w:val="right" w:leader="dot" w:pos="8828"/>
        </w:tabs>
        <w:rPr>
          <w:ins w:id="601" w:author="Rodrigo Riquelme" w:date="2010-11-05T01:31:00Z"/>
          <w:rFonts w:ascii="Calibri" w:eastAsia="Times New Roman" w:hAnsi="Calibri" w:cs="Times New Roman"/>
          <w:noProof/>
          <w:sz w:val="22"/>
          <w:szCs w:val="22"/>
          <w:lang w:eastAsia="es-CL"/>
        </w:rPr>
      </w:pPr>
      <w:ins w:id="602" w:author="Rodrigo Riquelme" w:date="2010-11-05T01:31:00Z">
        <w:r>
          <w:rPr>
            <w:noProof/>
          </w:rPr>
          <w:t>Ilustración 7 - Logotipos de reproductores comerciales</w:t>
        </w:r>
        <w:r>
          <w:rPr>
            <w:noProof/>
          </w:rPr>
          <w:tab/>
        </w:r>
        <w:r w:rsidR="00427C5E">
          <w:rPr>
            <w:noProof/>
          </w:rPr>
          <w:fldChar w:fldCharType="begin"/>
        </w:r>
        <w:r>
          <w:rPr>
            <w:noProof/>
          </w:rPr>
          <w:instrText xml:space="preserve"> PAGEREF _Toc276684037 \h </w:instrText>
        </w:r>
      </w:ins>
      <w:r w:rsidR="00427C5E">
        <w:rPr>
          <w:noProof/>
        </w:rPr>
      </w:r>
      <w:r w:rsidR="00427C5E">
        <w:rPr>
          <w:noProof/>
        </w:rPr>
        <w:fldChar w:fldCharType="separate"/>
      </w:r>
      <w:ins w:id="603" w:author="copesa" w:date="2010-11-11T11:32:00Z">
        <w:r w:rsidR="00D8095E">
          <w:rPr>
            <w:noProof/>
          </w:rPr>
          <w:t>42</w:t>
        </w:r>
      </w:ins>
      <w:ins w:id="604" w:author="Wolf" w:date="2010-11-11T00:15:00Z">
        <w:del w:id="605" w:author="copesa" w:date="2010-11-11T11:32:00Z">
          <w:r w:rsidR="00E20AFA" w:rsidDel="00D8095E">
            <w:rPr>
              <w:noProof/>
            </w:rPr>
            <w:delText>42</w:delText>
          </w:r>
        </w:del>
      </w:ins>
      <w:ins w:id="606" w:author="Rodrigo Riquelme" w:date="2010-11-05T01:31:00Z">
        <w:del w:id="607" w:author="copesa" w:date="2010-11-11T11:32:00Z">
          <w:r w:rsidDel="00D8095E">
            <w:rPr>
              <w:noProof/>
            </w:rPr>
            <w:delText>42</w:delText>
          </w:r>
        </w:del>
        <w:r w:rsidR="00427C5E">
          <w:rPr>
            <w:noProof/>
          </w:rPr>
          <w:fldChar w:fldCharType="end"/>
        </w:r>
      </w:ins>
    </w:p>
    <w:p w:rsidR="00E010D5" w:rsidRDefault="00E010D5">
      <w:pPr>
        <w:pStyle w:val="Tabladeilustraciones"/>
        <w:tabs>
          <w:tab w:val="right" w:leader="dot" w:pos="8828"/>
        </w:tabs>
        <w:rPr>
          <w:ins w:id="608" w:author="Rodrigo Riquelme" w:date="2010-11-05T01:31:00Z"/>
          <w:rFonts w:ascii="Calibri" w:eastAsia="Times New Roman" w:hAnsi="Calibri" w:cs="Times New Roman"/>
          <w:noProof/>
          <w:sz w:val="22"/>
          <w:szCs w:val="22"/>
          <w:lang w:eastAsia="es-CL"/>
        </w:rPr>
      </w:pPr>
      <w:ins w:id="609" w:author="Rodrigo Riquelme" w:date="2010-11-05T01:31:00Z">
        <w:r>
          <w:rPr>
            <w:noProof/>
          </w:rPr>
          <w:t>Ilustración 8 - Real Player 11</w:t>
        </w:r>
        <w:r>
          <w:rPr>
            <w:noProof/>
          </w:rPr>
          <w:tab/>
        </w:r>
        <w:r w:rsidR="00427C5E">
          <w:rPr>
            <w:noProof/>
          </w:rPr>
          <w:fldChar w:fldCharType="begin"/>
        </w:r>
        <w:r>
          <w:rPr>
            <w:noProof/>
          </w:rPr>
          <w:instrText xml:space="preserve"> PAGEREF _Toc276684038 \h </w:instrText>
        </w:r>
      </w:ins>
      <w:r w:rsidR="00427C5E">
        <w:rPr>
          <w:noProof/>
        </w:rPr>
      </w:r>
      <w:r w:rsidR="00427C5E">
        <w:rPr>
          <w:noProof/>
        </w:rPr>
        <w:fldChar w:fldCharType="separate"/>
      </w:r>
      <w:ins w:id="610" w:author="copesa" w:date="2010-11-11T11:32:00Z">
        <w:r w:rsidR="00D8095E">
          <w:rPr>
            <w:noProof/>
          </w:rPr>
          <w:t>43</w:t>
        </w:r>
      </w:ins>
      <w:ins w:id="611" w:author="Wolf" w:date="2010-11-11T00:15:00Z">
        <w:del w:id="612" w:author="copesa" w:date="2010-11-11T11:32:00Z">
          <w:r w:rsidR="00E20AFA" w:rsidDel="00D8095E">
            <w:rPr>
              <w:noProof/>
            </w:rPr>
            <w:delText>43</w:delText>
          </w:r>
        </w:del>
      </w:ins>
      <w:ins w:id="613" w:author="Rodrigo Riquelme" w:date="2010-11-05T01:31:00Z">
        <w:del w:id="614" w:author="copesa" w:date="2010-11-11T11:32:00Z">
          <w:r w:rsidDel="00D8095E">
            <w:rPr>
              <w:noProof/>
            </w:rPr>
            <w:delText>43</w:delText>
          </w:r>
        </w:del>
        <w:r w:rsidR="00427C5E">
          <w:rPr>
            <w:noProof/>
          </w:rPr>
          <w:fldChar w:fldCharType="end"/>
        </w:r>
      </w:ins>
    </w:p>
    <w:p w:rsidR="00E010D5" w:rsidRDefault="00E010D5">
      <w:pPr>
        <w:pStyle w:val="Tabladeilustraciones"/>
        <w:tabs>
          <w:tab w:val="right" w:leader="dot" w:pos="8828"/>
        </w:tabs>
        <w:rPr>
          <w:ins w:id="615" w:author="Rodrigo Riquelme" w:date="2010-11-05T01:31:00Z"/>
          <w:rFonts w:ascii="Calibri" w:eastAsia="Times New Roman" w:hAnsi="Calibri" w:cs="Times New Roman"/>
          <w:noProof/>
          <w:sz w:val="22"/>
          <w:szCs w:val="22"/>
          <w:lang w:eastAsia="es-CL"/>
        </w:rPr>
      </w:pPr>
      <w:ins w:id="616" w:author="Rodrigo Riquelme" w:date="2010-11-05T01:31:00Z">
        <w:r>
          <w:rPr>
            <w:noProof/>
          </w:rPr>
          <w:t>Ilustración 9 - Presentación de Windows Media Center en Windows 7</w:t>
        </w:r>
        <w:r>
          <w:rPr>
            <w:noProof/>
          </w:rPr>
          <w:tab/>
        </w:r>
        <w:r w:rsidR="00427C5E">
          <w:rPr>
            <w:noProof/>
          </w:rPr>
          <w:fldChar w:fldCharType="begin"/>
        </w:r>
        <w:r>
          <w:rPr>
            <w:noProof/>
          </w:rPr>
          <w:instrText xml:space="preserve"> PAGEREF _Toc276684039 \h </w:instrText>
        </w:r>
      </w:ins>
      <w:r w:rsidR="00427C5E">
        <w:rPr>
          <w:noProof/>
        </w:rPr>
      </w:r>
      <w:r w:rsidR="00427C5E">
        <w:rPr>
          <w:noProof/>
        </w:rPr>
        <w:fldChar w:fldCharType="separate"/>
      </w:r>
      <w:ins w:id="617" w:author="copesa" w:date="2010-11-11T11:32:00Z">
        <w:r w:rsidR="00D8095E">
          <w:rPr>
            <w:noProof/>
          </w:rPr>
          <w:t>44</w:t>
        </w:r>
      </w:ins>
      <w:ins w:id="618" w:author="Wolf" w:date="2010-11-11T00:15:00Z">
        <w:del w:id="619" w:author="copesa" w:date="2010-11-11T11:32:00Z">
          <w:r w:rsidR="00E20AFA" w:rsidDel="00D8095E">
            <w:rPr>
              <w:noProof/>
            </w:rPr>
            <w:delText>44</w:delText>
          </w:r>
        </w:del>
      </w:ins>
      <w:ins w:id="620" w:author="Rodrigo Riquelme" w:date="2010-11-05T01:31:00Z">
        <w:del w:id="621" w:author="copesa" w:date="2010-11-11T11:32:00Z">
          <w:r w:rsidDel="00D8095E">
            <w:rPr>
              <w:noProof/>
            </w:rPr>
            <w:delText>44</w:delText>
          </w:r>
        </w:del>
        <w:r w:rsidR="00427C5E">
          <w:rPr>
            <w:noProof/>
          </w:rPr>
          <w:fldChar w:fldCharType="end"/>
        </w:r>
      </w:ins>
    </w:p>
    <w:p w:rsidR="00E010D5" w:rsidRDefault="00E010D5">
      <w:pPr>
        <w:pStyle w:val="Tabladeilustraciones"/>
        <w:tabs>
          <w:tab w:val="right" w:leader="dot" w:pos="8828"/>
        </w:tabs>
        <w:rPr>
          <w:ins w:id="622" w:author="Rodrigo Riquelme" w:date="2010-11-05T01:31:00Z"/>
          <w:rFonts w:ascii="Calibri" w:eastAsia="Times New Roman" w:hAnsi="Calibri" w:cs="Times New Roman"/>
          <w:noProof/>
          <w:sz w:val="22"/>
          <w:szCs w:val="22"/>
          <w:lang w:eastAsia="es-CL"/>
        </w:rPr>
      </w:pPr>
      <w:ins w:id="623" w:author="Rodrigo Riquelme" w:date="2010-11-05T01:31:00Z">
        <w:r>
          <w:rPr>
            <w:noProof/>
          </w:rPr>
          <w:t>Ilustración 12 - Esquema de componentes de FFmpeg</w:t>
        </w:r>
        <w:r>
          <w:rPr>
            <w:noProof/>
          </w:rPr>
          <w:tab/>
        </w:r>
        <w:r w:rsidR="00427C5E">
          <w:rPr>
            <w:noProof/>
          </w:rPr>
          <w:fldChar w:fldCharType="begin"/>
        </w:r>
        <w:r>
          <w:rPr>
            <w:noProof/>
          </w:rPr>
          <w:instrText xml:space="preserve"> PAGEREF _Toc276684040 \h </w:instrText>
        </w:r>
      </w:ins>
      <w:r w:rsidR="00427C5E">
        <w:rPr>
          <w:noProof/>
        </w:rPr>
      </w:r>
      <w:r w:rsidR="00427C5E">
        <w:rPr>
          <w:noProof/>
        </w:rPr>
        <w:fldChar w:fldCharType="separate"/>
      </w:r>
      <w:ins w:id="624" w:author="copesa" w:date="2010-11-11T11:32:00Z">
        <w:r w:rsidR="00D8095E">
          <w:rPr>
            <w:noProof/>
          </w:rPr>
          <w:t>51</w:t>
        </w:r>
      </w:ins>
      <w:ins w:id="625" w:author="Wolf" w:date="2010-11-11T00:15:00Z">
        <w:del w:id="626" w:author="copesa" w:date="2010-11-11T11:32:00Z">
          <w:r w:rsidR="00E20AFA" w:rsidDel="00D8095E">
            <w:rPr>
              <w:noProof/>
            </w:rPr>
            <w:delText>51</w:delText>
          </w:r>
        </w:del>
      </w:ins>
      <w:ins w:id="627" w:author="Rodrigo Riquelme" w:date="2010-11-05T01:31:00Z">
        <w:del w:id="628" w:author="copesa" w:date="2010-11-11T11:32:00Z">
          <w:r w:rsidDel="00D8095E">
            <w:rPr>
              <w:noProof/>
            </w:rPr>
            <w:delText>51</w:delText>
          </w:r>
        </w:del>
        <w:r w:rsidR="00427C5E">
          <w:rPr>
            <w:noProof/>
          </w:rPr>
          <w:fldChar w:fldCharType="end"/>
        </w:r>
      </w:ins>
    </w:p>
    <w:p w:rsidR="00E010D5" w:rsidRDefault="00E010D5">
      <w:pPr>
        <w:pStyle w:val="Tabladeilustraciones"/>
        <w:tabs>
          <w:tab w:val="right" w:leader="dot" w:pos="8828"/>
        </w:tabs>
        <w:rPr>
          <w:ins w:id="629" w:author="Rodrigo Riquelme" w:date="2010-11-05T01:31:00Z"/>
          <w:rFonts w:ascii="Calibri" w:eastAsia="Times New Roman" w:hAnsi="Calibri" w:cs="Times New Roman"/>
          <w:noProof/>
          <w:sz w:val="22"/>
          <w:szCs w:val="22"/>
          <w:lang w:eastAsia="es-CL"/>
        </w:rPr>
      </w:pPr>
      <w:ins w:id="630" w:author="Rodrigo Riquelme" w:date="2010-11-05T01:31:00Z">
        <w:r>
          <w:rPr>
            <w:noProof/>
          </w:rPr>
          <w:t>Ilustración 13 - Infraestructura de redes IPTV</w:t>
        </w:r>
        <w:r>
          <w:rPr>
            <w:noProof/>
          </w:rPr>
          <w:tab/>
        </w:r>
        <w:r w:rsidR="00427C5E">
          <w:rPr>
            <w:noProof/>
          </w:rPr>
          <w:fldChar w:fldCharType="begin"/>
        </w:r>
        <w:r>
          <w:rPr>
            <w:noProof/>
          </w:rPr>
          <w:instrText xml:space="preserve"> PAGEREF _Toc276684041 \h </w:instrText>
        </w:r>
      </w:ins>
      <w:r w:rsidR="00427C5E">
        <w:rPr>
          <w:noProof/>
        </w:rPr>
      </w:r>
      <w:r w:rsidR="00427C5E">
        <w:rPr>
          <w:noProof/>
        </w:rPr>
        <w:fldChar w:fldCharType="separate"/>
      </w:r>
      <w:ins w:id="631" w:author="copesa" w:date="2010-11-11T11:32:00Z">
        <w:r w:rsidR="00D8095E">
          <w:rPr>
            <w:noProof/>
          </w:rPr>
          <w:t>53</w:t>
        </w:r>
      </w:ins>
      <w:ins w:id="632" w:author="Wolf" w:date="2010-11-11T00:15:00Z">
        <w:del w:id="633" w:author="copesa" w:date="2010-11-11T11:32:00Z">
          <w:r w:rsidR="00E20AFA" w:rsidDel="00D8095E">
            <w:rPr>
              <w:noProof/>
            </w:rPr>
            <w:delText>53</w:delText>
          </w:r>
        </w:del>
      </w:ins>
      <w:ins w:id="634" w:author="Rodrigo Riquelme" w:date="2010-11-05T01:31:00Z">
        <w:del w:id="635" w:author="copesa" w:date="2010-11-11T11:32:00Z">
          <w:r w:rsidDel="00D8095E">
            <w:rPr>
              <w:noProof/>
            </w:rPr>
            <w:delText>53</w:delText>
          </w:r>
        </w:del>
        <w:r w:rsidR="00427C5E">
          <w:rPr>
            <w:noProof/>
          </w:rPr>
          <w:fldChar w:fldCharType="end"/>
        </w:r>
      </w:ins>
    </w:p>
    <w:p w:rsidR="00E010D5" w:rsidRDefault="00E010D5">
      <w:pPr>
        <w:pStyle w:val="Tabladeilustraciones"/>
        <w:tabs>
          <w:tab w:val="right" w:leader="dot" w:pos="8828"/>
        </w:tabs>
        <w:rPr>
          <w:ins w:id="636" w:author="Rodrigo Riquelme" w:date="2010-11-05T01:31:00Z"/>
          <w:rFonts w:ascii="Calibri" w:eastAsia="Times New Roman" w:hAnsi="Calibri" w:cs="Times New Roman"/>
          <w:noProof/>
          <w:sz w:val="22"/>
          <w:szCs w:val="22"/>
          <w:lang w:eastAsia="es-CL"/>
        </w:rPr>
      </w:pPr>
      <w:ins w:id="637" w:author="Rodrigo Riquelme" w:date="2010-11-05T01:31:00Z">
        <w:r>
          <w:rPr>
            <w:noProof/>
          </w:rPr>
          <w:t>Ilustración 14 - Visión general Zend Framework</w:t>
        </w:r>
        <w:r>
          <w:rPr>
            <w:noProof/>
          </w:rPr>
          <w:tab/>
        </w:r>
        <w:r w:rsidR="00427C5E">
          <w:rPr>
            <w:noProof/>
          </w:rPr>
          <w:fldChar w:fldCharType="begin"/>
        </w:r>
        <w:r>
          <w:rPr>
            <w:noProof/>
          </w:rPr>
          <w:instrText xml:space="preserve"> PAGEREF _Toc276684042 \h </w:instrText>
        </w:r>
      </w:ins>
      <w:r w:rsidR="00427C5E">
        <w:rPr>
          <w:noProof/>
        </w:rPr>
      </w:r>
      <w:r w:rsidR="00427C5E">
        <w:rPr>
          <w:noProof/>
        </w:rPr>
        <w:fldChar w:fldCharType="separate"/>
      </w:r>
      <w:ins w:id="638" w:author="copesa" w:date="2010-11-11T11:32:00Z">
        <w:r w:rsidR="00D8095E">
          <w:rPr>
            <w:noProof/>
          </w:rPr>
          <w:t>67</w:t>
        </w:r>
      </w:ins>
      <w:ins w:id="639" w:author="Wolf" w:date="2010-11-11T00:15:00Z">
        <w:del w:id="640" w:author="copesa" w:date="2010-11-11T11:32:00Z">
          <w:r w:rsidR="00E20AFA" w:rsidDel="00D8095E">
            <w:rPr>
              <w:noProof/>
            </w:rPr>
            <w:delText>67</w:delText>
          </w:r>
        </w:del>
      </w:ins>
      <w:ins w:id="641" w:author="Rodrigo Riquelme" w:date="2010-11-05T01:31:00Z">
        <w:del w:id="642" w:author="copesa" w:date="2010-11-11T11:32:00Z">
          <w:r w:rsidDel="00D8095E">
            <w:rPr>
              <w:noProof/>
            </w:rPr>
            <w:delText>57</w:delText>
          </w:r>
        </w:del>
        <w:r w:rsidR="00427C5E">
          <w:rPr>
            <w:noProof/>
          </w:rPr>
          <w:fldChar w:fldCharType="end"/>
        </w:r>
      </w:ins>
    </w:p>
    <w:p w:rsidR="00E010D5" w:rsidRDefault="00E010D5">
      <w:pPr>
        <w:pStyle w:val="Tabladeilustraciones"/>
        <w:tabs>
          <w:tab w:val="right" w:leader="dot" w:pos="8828"/>
        </w:tabs>
        <w:rPr>
          <w:ins w:id="643" w:author="Rodrigo Riquelme" w:date="2010-11-05T01:31:00Z"/>
          <w:rFonts w:ascii="Calibri" w:eastAsia="Times New Roman" w:hAnsi="Calibri" w:cs="Times New Roman"/>
          <w:noProof/>
          <w:sz w:val="22"/>
          <w:szCs w:val="22"/>
          <w:lang w:eastAsia="es-CL"/>
        </w:rPr>
      </w:pPr>
      <w:ins w:id="644" w:author="Rodrigo Riquelme" w:date="2010-11-05T01:31:00Z">
        <w:r>
          <w:rPr>
            <w:noProof/>
          </w:rPr>
          <w:t>Ilustración 15 - Esquema de Widgets GWT</w:t>
        </w:r>
        <w:r>
          <w:rPr>
            <w:noProof/>
          </w:rPr>
          <w:tab/>
        </w:r>
        <w:r w:rsidR="00427C5E">
          <w:rPr>
            <w:noProof/>
          </w:rPr>
          <w:fldChar w:fldCharType="begin"/>
        </w:r>
        <w:r>
          <w:rPr>
            <w:noProof/>
          </w:rPr>
          <w:instrText xml:space="preserve"> PAGEREF _Toc276684043 \h </w:instrText>
        </w:r>
      </w:ins>
      <w:r w:rsidR="00427C5E">
        <w:rPr>
          <w:noProof/>
        </w:rPr>
      </w:r>
      <w:r w:rsidR="00427C5E">
        <w:rPr>
          <w:noProof/>
        </w:rPr>
        <w:fldChar w:fldCharType="separate"/>
      </w:r>
      <w:ins w:id="645" w:author="copesa" w:date="2010-11-11T11:32:00Z">
        <w:r w:rsidR="00D8095E">
          <w:rPr>
            <w:noProof/>
          </w:rPr>
          <w:t>67</w:t>
        </w:r>
      </w:ins>
      <w:ins w:id="646" w:author="Wolf" w:date="2010-11-11T00:15:00Z">
        <w:del w:id="647" w:author="copesa" w:date="2010-11-11T11:32:00Z">
          <w:r w:rsidR="00E20AFA" w:rsidDel="00D8095E">
            <w:rPr>
              <w:noProof/>
            </w:rPr>
            <w:delText>67</w:delText>
          </w:r>
        </w:del>
      </w:ins>
      <w:ins w:id="648" w:author="Rodrigo Riquelme" w:date="2010-11-05T01:31:00Z">
        <w:del w:id="649" w:author="copesa" w:date="2010-11-11T11:32:00Z">
          <w:r w:rsidDel="00D8095E">
            <w:rPr>
              <w:noProof/>
            </w:rPr>
            <w:delText>58</w:delText>
          </w:r>
        </w:del>
        <w:r w:rsidR="00427C5E">
          <w:rPr>
            <w:noProof/>
          </w:rPr>
          <w:fldChar w:fldCharType="end"/>
        </w:r>
      </w:ins>
    </w:p>
    <w:p w:rsidR="00E010D5" w:rsidRDefault="00E010D5">
      <w:pPr>
        <w:pStyle w:val="Tabladeilustraciones"/>
        <w:tabs>
          <w:tab w:val="right" w:leader="dot" w:pos="8828"/>
        </w:tabs>
        <w:rPr>
          <w:ins w:id="650" w:author="Rodrigo Riquelme" w:date="2010-11-05T01:31:00Z"/>
          <w:rFonts w:ascii="Calibri" w:eastAsia="Times New Roman" w:hAnsi="Calibri" w:cs="Times New Roman"/>
          <w:noProof/>
          <w:sz w:val="22"/>
          <w:szCs w:val="22"/>
          <w:lang w:eastAsia="es-CL"/>
        </w:rPr>
      </w:pPr>
      <w:ins w:id="651" w:author="Rodrigo Riquelme" w:date="2010-11-05T01:31:00Z">
        <w:r>
          <w:rPr>
            <w:noProof/>
          </w:rPr>
          <w:t>Ilustración 16 - Web PHPMotion</w:t>
        </w:r>
        <w:r>
          <w:rPr>
            <w:noProof/>
          </w:rPr>
          <w:tab/>
        </w:r>
        <w:r w:rsidR="00427C5E">
          <w:rPr>
            <w:noProof/>
          </w:rPr>
          <w:fldChar w:fldCharType="begin"/>
        </w:r>
        <w:r>
          <w:rPr>
            <w:noProof/>
          </w:rPr>
          <w:instrText xml:space="preserve"> PAGEREF _Toc276684044 \h </w:instrText>
        </w:r>
      </w:ins>
      <w:r w:rsidR="00427C5E">
        <w:rPr>
          <w:noProof/>
        </w:rPr>
      </w:r>
      <w:r w:rsidR="00427C5E">
        <w:rPr>
          <w:noProof/>
        </w:rPr>
        <w:fldChar w:fldCharType="separate"/>
      </w:r>
      <w:ins w:id="652" w:author="copesa" w:date="2010-11-11T11:32:00Z">
        <w:r w:rsidR="00D8095E">
          <w:rPr>
            <w:noProof/>
          </w:rPr>
          <w:t>68</w:t>
        </w:r>
      </w:ins>
      <w:ins w:id="653" w:author="Wolf" w:date="2010-11-11T00:15:00Z">
        <w:del w:id="654" w:author="copesa" w:date="2010-11-11T11:32:00Z">
          <w:r w:rsidR="00E20AFA" w:rsidDel="00D8095E">
            <w:rPr>
              <w:noProof/>
            </w:rPr>
            <w:delText>68</w:delText>
          </w:r>
        </w:del>
      </w:ins>
      <w:ins w:id="655" w:author="Rodrigo Riquelme" w:date="2010-11-05T01:31:00Z">
        <w:del w:id="656" w:author="copesa" w:date="2010-11-11T11:32:00Z">
          <w:r w:rsidDel="00D8095E">
            <w:rPr>
              <w:noProof/>
            </w:rPr>
            <w:delText>60</w:delText>
          </w:r>
        </w:del>
        <w:r w:rsidR="00427C5E">
          <w:rPr>
            <w:noProof/>
          </w:rPr>
          <w:fldChar w:fldCharType="end"/>
        </w:r>
      </w:ins>
    </w:p>
    <w:p w:rsidR="00E010D5" w:rsidRDefault="00E010D5">
      <w:pPr>
        <w:pStyle w:val="Tabladeilustraciones"/>
        <w:tabs>
          <w:tab w:val="right" w:leader="dot" w:pos="8828"/>
        </w:tabs>
        <w:rPr>
          <w:ins w:id="657" w:author="Rodrigo Riquelme" w:date="2010-11-05T01:31:00Z"/>
          <w:rFonts w:ascii="Calibri" w:eastAsia="Times New Roman" w:hAnsi="Calibri" w:cs="Times New Roman"/>
          <w:noProof/>
          <w:sz w:val="22"/>
          <w:szCs w:val="22"/>
          <w:lang w:eastAsia="es-CL"/>
        </w:rPr>
      </w:pPr>
      <w:ins w:id="658" w:author="Rodrigo Riquelme" w:date="2010-11-05T01:31:00Z">
        <w:r>
          <w:rPr>
            <w:noProof/>
          </w:rPr>
          <w:t>Ilustración 17 - OSTube</w:t>
        </w:r>
        <w:r>
          <w:rPr>
            <w:noProof/>
          </w:rPr>
          <w:tab/>
        </w:r>
        <w:r w:rsidR="00427C5E">
          <w:rPr>
            <w:noProof/>
          </w:rPr>
          <w:fldChar w:fldCharType="begin"/>
        </w:r>
        <w:r>
          <w:rPr>
            <w:noProof/>
          </w:rPr>
          <w:instrText xml:space="preserve"> PAGEREF _Toc276684045 \h </w:instrText>
        </w:r>
      </w:ins>
      <w:r w:rsidR="00427C5E">
        <w:rPr>
          <w:noProof/>
        </w:rPr>
      </w:r>
      <w:r w:rsidR="00427C5E">
        <w:rPr>
          <w:noProof/>
        </w:rPr>
        <w:fldChar w:fldCharType="separate"/>
      </w:r>
      <w:ins w:id="659" w:author="copesa" w:date="2010-11-11T11:32:00Z">
        <w:r w:rsidR="00D8095E">
          <w:rPr>
            <w:noProof/>
          </w:rPr>
          <w:t>69</w:t>
        </w:r>
      </w:ins>
      <w:ins w:id="660" w:author="Wolf" w:date="2010-11-11T00:15:00Z">
        <w:del w:id="661" w:author="copesa" w:date="2010-11-11T11:32:00Z">
          <w:r w:rsidR="00E20AFA" w:rsidDel="00D8095E">
            <w:rPr>
              <w:noProof/>
            </w:rPr>
            <w:delText>69</w:delText>
          </w:r>
        </w:del>
      </w:ins>
      <w:ins w:id="662" w:author="Rodrigo Riquelme" w:date="2010-11-05T01:31:00Z">
        <w:del w:id="663" w:author="copesa" w:date="2010-11-11T11:32:00Z">
          <w:r w:rsidDel="00D8095E">
            <w:rPr>
              <w:noProof/>
            </w:rPr>
            <w:delText>61</w:delText>
          </w:r>
        </w:del>
        <w:r w:rsidR="00427C5E">
          <w:rPr>
            <w:noProof/>
          </w:rPr>
          <w:fldChar w:fldCharType="end"/>
        </w:r>
      </w:ins>
    </w:p>
    <w:p w:rsidR="00E010D5" w:rsidRDefault="00E010D5">
      <w:pPr>
        <w:pStyle w:val="Tabladeilustraciones"/>
        <w:tabs>
          <w:tab w:val="right" w:leader="dot" w:pos="8828"/>
        </w:tabs>
        <w:rPr>
          <w:ins w:id="664" w:author="Rodrigo Riquelme" w:date="2010-11-05T01:31:00Z"/>
          <w:rFonts w:ascii="Calibri" w:eastAsia="Times New Roman" w:hAnsi="Calibri" w:cs="Times New Roman"/>
          <w:noProof/>
          <w:sz w:val="22"/>
          <w:szCs w:val="22"/>
          <w:lang w:eastAsia="es-CL"/>
        </w:rPr>
      </w:pPr>
      <w:ins w:id="665" w:author="Rodrigo Riquelme" w:date="2010-11-05T01:31:00Z">
        <w:r>
          <w:rPr>
            <w:noProof/>
          </w:rPr>
          <w:t>Ilustración 18 - Youtube</w:t>
        </w:r>
        <w:r>
          <w:rPr>
            <w:noProof/>
          </w:rPr>
          <w:tab/>
        </w:r>
        <w:r w:rsidR="00427C5E">
          <w:rPr>
            <w:noProof/>
          </w:rPr>
          <w:fldChar w:fldCharType="begin"/>
        </w:r>
        <w:r>
          <w:rPr>
            <w:noProof/>
          </w:rPr>
          <w:instrText xml:space="preserve"> PAGEREF _Toc276684046 \h </w:instrText>
        </w:r>
      </w:ins>
      <w:r w:rsidR="00427C5E">
        <w:rPr>
          <w:noProof/>
        </w:rPr>
      </w:r>
      <w:r w:rsidR="00427C5E">
        <w:rPr>
          <w:noProof/>
        </w:rPr>
        <w:fldChar w:fldCharType="separate"/>
      </w:r>
      <w:ins w:id="666" w:author="copesa" w:date="2010-11-11T11:32:00Z">
        <w:r w:rsidR="00D8095E">
          <w:rPr>
            <w:noProof/>
          </w:rPr>
          <w:t>71</w:t>
        </w:r>
      </w:ins>
      <w:ins w:id="667" w:author="Wolf" w:date="2010-11-11T00:15:00Z">
        <w:del w:id="668" w:author="copesa" w:date="2010-11-11T11:32:00Z">
          <w:r w:rsidR="00E20AFA" w:rsidDel="00D8095E">
            <w:rPr>
              <w:noProof/>
            </w:rPr>
            <w:delText>71</w:delText>
          </w:r>
        </w:del>
      </w:ins>
      <w:ins w:id="669" w:author="Rodrigo Riquelme" w:date="2010-11-05T01:31:00Z">
        <w:del w:id="670" w:author="copesa" w:date="2010-11-11T11:32:00Z">
          <w:r w:rsidDel="00D8095E">
            <w:rPr>
              <w:noProof/>
            </w:rPr>
            <w:delText>63</w:delText>
          </w:r>
        </w:del>
        <w:r w:rsidR="00427C5E">
          <w:rPr>
            <w:noProof/>
          </w:rPr>
          <w:fldChar w:fldCharType="end"/>
        </w:r>
      </w:ins>
    </w:p>
    <w:p w:rsidR="00E010D5" w:rsidRDefault="00E010D5">
      <w:pPr>
        <w:pStyle w:val="Tabladeilustraciones"/>
        <w:tabs>
          <w:tab w:val="right" w:leader="dot" w:pos="8828"/>
        </w:tabs>
        <w:rPr>
          <w:ins w:id="671" w:author="Rodrigo Riquelme" w:date="2010-11-05T01:31:00Z"/>
          <w:rFonts w:ascii="Calibri" w:eastAsia="Times New Roman" w:hAnsi="Calibri" w:cs="Times New Roman"/>
          <w:noProof/>
          <w:sz w:val="22"/>
          <w:szCs w:val="22"/>
          <w:lang w:eastAsia="es-CL"/>
        </w:rPr>
      </w:pPr>
      <w:ins w:id="672" w:author="Rodrigo Riquelme" w:date="2010-11-05T01:31:00Z">
        <w:r>
          <w:rPr>
            <w:noProof/>
          </w:rPr>
          <w:t>Ilustración 21 - Terra TV</w:t>
        </w:r>
        <w:r>
          <w:rPr>
            <w:noProof/>
          </w:rPr>
          <w:tab/>
        </w:r>
        <w:r w:rsidR="00427C5E">
          <w:rPr>
            <w:noProof/>
          </w:rPr>
          <w:fldChar w:fldCharType="begin"/>
        </w:r>
        <w:r>
          <w:rPr>
            <w:noProof/>
          </w:rPr>
          <w:instrText xml:space="preserve"> PAGEREF _Toc276684047 \h </w:instrText>
        </w:r>
      </w:ins>
      <w:r w:rsidR="00427C5E">
        <w:rPr>
          <w:noProof/>
        </w:rPr>
      </w:r>
      <w:r w:rsidR="00427C5E">
        <w:rPr>
          <w:noProof/>
        </w:rPr>
        <w:fldChar w:fldCharType="separate"/>
      </w:r>
      <w:ins w:id="673" w:author="copesa" w:date="2010-11-11T11:32:00Z">
        <w:r w:rsidR="00D8095E">
          <w:rPr>
            <w:noProof/>
          </w:rPr>
          <w:t>75</w:t>
        </w:r>
      </w:ins>
      <w:ins w:id="674" w:author="Wolf" w:date="2010-11-11T00:15:00Z">
        <w:del w:id="675" w:author="copesa" w:date="2010-11-11T11:32:00Z">
          <w:r w:rsidR="00E20AFA" w:rsidDel="00D8095E">
            <w:rPr>
              <w:noProof/>
            </w:rPr>
            <w:delText>75</w:delText>
          </w:r>
        </w:del>
      </w:ins>
      <w:ins w:id="676" w:author="Rodrigo Riquelme" w:date="2010-11-05T01:31:00Z">
        <w:del w:id="677" w:author="copesa" w:date="2010-11-11T11:32:00Z">
          <w:r w:rsidDel="00D8095E">
            <w:rPr>
              <w:noProof/>
            </w:rPr>
            <w:delText>67</w:delText>
          </w:r>
        </w:del>
        <w:r w:rsidR="00427C5E">
          <w:rPr>
            <w:noProof/>
          </w:rPr>
          <w:fldChar w:fldCharType="end"/>
        </w:r>
      </w:ins>
    </w:p>
    <w:p w:rsidR="00E010D5" w:rsidRDefault="00E010D5">
      <w:pPr>
        <w:pStyle w:val="Tabladeilustraciones"/>
        <w:tabs>
          <w:tab w:val="right" w:leader="dot" w:pos="8828"/>
        </w:tabs>
        <w:rPr>
          <w:ins w:id="678" w:author="Rodrigo Riquelme" w:date="2010-11-05T01:31:00Z"/>
          <w:rFonts w:ascii="Calibri" w:eastAsia="Times New Roman" w:hAnsi="Calibri" w:cs="Times New Roman"/>
          <w:noProof/>
          <w:sz w:val="22"/>
          <w:szCs w:val="22"/>
          <w:lang w:eastAsia="es-CL"/>
        </w:rPr>
      </w:pPr>
      <w:ins w:id="679" w:author="Rodrigo Riquelme" w:date="2010-11-05T01:31:00Z">
        <w:r>
          <w:rPr>
            <w:noProof/>
          </w:rPr>
          <w:t>Ilustración 23 - 3TV</w:t>
        </w:r>
        <w:r>
          <w:rPr>
            <w:noProof/>
          </w:rPr>
          <w:tab/>
        </w:r>
        <w:r w:rsidR="00427C5E">
          <w:rPr>
            <w:noProof/>
          </w:rPr>
          <w:fldChar w:fldCharType="begin"/>
        </w:r>
        <w:r>
          <w:rPr>
            <w:noProof/>
          </w:rPr>
          <w:instrText xml:space="preserve"> PAGEREF _Toc276684048 \h </w:instrText>
        </w:r>
      </w:ins>
      <w:r w:rsidR="00427C5E">
        <w:rPr>
          <w:noProof/>
        </w:rPr>
      </w:r>
      <w:r w:rsidR="00427C5E">
        <w:rPr>
          <w:noProof/>
        </w:rPr>
        <w:fldChar w:fldCharType="separate"/>
      </w:r>
      <w:ins w:id="680" w:author="copesa" w:date="2010-11-11T11:32:00Z">
        <w:r w:rsidR="00D8095E">
          <w:rPr>
            <w:noProof/>
          </w:rPr>
          <w:t>77</w:t>
        </w:r>
      </w:ins>
      <w:ins w:id="681" w:author="Wolf" w:date="2010-11-11T00:15:00Z">
        <w:del w:id="682" w:author="copesa" w:date="2010-11-11T11:32:00Z">
          <w:r w:rsidR="00E20AFA" w:rsidDel="00D8095E">
            <w:rPr>
              <w:noProof/>
            </w:rPr>
            <w:delText>77</w:delText>
          </w:r>
        </w:del>
      </w:ins>
      <w:ins w:id="683" w:author="Rodrigo Riquelme" w:date="2010-11-05T01:31:00Z">
        <w:del w:id="684" w:author="copesa" w:date="2010-11-11T11:32:00Z">
          <w:r w:rsidDel="00D8095E">
            <w:rPr>
              <w:noProof/>
            </w:rPr>
            <w:delText>69</w:delText>
          </w:r>
        </w:del>
        <w:r w:rsidR="00427C5E">
          <w:rPr>
            <w:noProof/>
          </w:rPr>
          <w:fldChar w:fldCharType="end"/>
        </w:r>
      </w:ins>
    </w:p>
    <w:p w:rsidR="00E010D5" w:rsidRDefault="00E010D5">
      <w:pPr>
        <w:pStyle w:val="Tabladeilustraciones"/>
        <w:tabs>
          <w:tab w:val="right" w:leader="dot" w:pos="8828"/>
        </w:tabs>
        <w:rPr>
          <w:ins w:id="685" w:author="Rodrigo Riquelme" w:date="2010-11-05T01:31:00Z"/>
          <w:rFonts w:ascii="Calibri" w:eastAsia="Times New Roman" w:hAnsi="Calibri" w:cs="Times New Roman"/>
          <w:noProof/>
          <w:sz w:val="22"/>
          <w:szCs w:val="22"/>
          <w:lang w:eastAsia="es-CL"/>
        </w:rPr>
      </w:pPr>
      <w:ins w:id="686" w:author="Rodrigo Riquelme" w:date="2010-11-05T01:31:00Z">
        <w:r>
          <w:rPr>
            <w:noProof/>
          </w:rPr>
          <w:t>Ilustración 24 – Google TV en un televisor IPTV conectado a internet</w:t>
        </w:r>
        <w:r>
          <w:rPr>
            <w:noProof/>
          </w:rPr>
          <w:tab/>
        </w:r>
        <w:r w:rsidR="00427C5E">
          <w:rPr>
            <w:noProof/>
          </w:rPr>
          <w:fldChar w:fldCharType="begin"/>
        </w:r>
        <w:r>
          <w:rPr>
            <w:noProof/>
          </w:rPr>
          <w:instrText xml:space="preserve"> PAGEREF _Toc276684049 \h </w:instrText>
        </w:r>
      </w:ins>
      <w:r w:rsidR="00427C5E">
        <w:rPr>
          <w:noProof/>
        </w:rPr>
      </w:r>
      <w:r w:rsidR="00427C5E">
        <w:rPr>
          <w:noProof/>
        </w:rPr>
        <w:fldChar w:fldCharType="separate"/>
      </w:r>
      <w:ins w:id="687" w:author="copesa" w:date="2010-11-11T11:32:00Z">
        <w:r w:rsidR="00D8095E">
          <w:rPr>
            <w:noProof/>
          </w:rPr>
          <w:t>79</w:t>
        </w:r>
      </w:ins>
      <w:ins w:id="688" w:author="Wolf" w:date="2010-11-11T00:15:00Z">
        <w:del w:id="689" w:author="copesa" w:date="2010-11-11T11:32:00Z">
          <w:r w:rsidR="00E20AFA" w:rsidDel="00D8095E">
            <w:rPr>
              <w:noProof/>
            </w:rPr>
            <w:delText>79</w:delText>
          </w:r>
        </w:del>
      </w:ins>
      <w:ins w:id="690" w:author="Rodrigo Riquelme" w:date="2010-11-05T01:31:00Z">
        <w:del w:id="691" w:author="copesa" w:date="2010-11-11T11:32:00Z">
          <w:r w:rsidDel="00D8095E">
            <w:rPr>
              <w:noProof/>
            </w:rPr>
            <w:delText>71</w:delText>
          </w:r>
        </w:del>
        <w:r w:rsidR="00427C5E">
          <w:rPr>
            <w:noProof/>
          </w:rPr>
          <w:fldChar w:fldCharType="end"/>
        </w:r>
      </w:ins>
    </w:p>
    <w:p w:rsidR="009A106D" w:rsidRDefault="00427C5E">
      <w:pPr>
        <w:pStyle w:val="Ttulo"/>
        <w:outlineLvl w:val="0"/>
        <w:pPrChange w:id="692" w:author="Rodrigo Riquelme" w:date="2010-11-02T22:40:00Z">
          <w:pPr>
            <w:pStyle w:val="Ttulo"/>
          </w:pPr>
        </w:pPrChange>
      </w:pPr>
      <w:ins w:id="693" w:author="Rodrigo Riquelme" w:date="2010-11-05T01:31:00Z">
        <w:r>
          <w:rPr>
            <w:lang w:val="es-ES"/>
          </w:rPr>
          <w:fldChar w:fldCharType="end"/>
        </w:r>
      </w:ins>
      <w:ins w:id="694" w:author="Rodrigo Riquelme" w:date="2010-11-02T22:37:00Z">
        <w:r w:rsidR="00391FD4">
          <w:rPr>
            <w:lang w:val="es-ES"/>
          </w:rPr>
          <w:br w:type="page"/>
        </w:r>
      </w:ins>
      <w:bookmarkStart w:id="695" w:name="_Toc277197754"/>
      <w:r w:rsidR="007C0EE8" w:rsidRPr="001D2C1D">
        <w:lastRenderedPageBreak/>
        <w:t>Capítulo 1</w:t>
      </w:r>
      <w:ins w:id="696" w:author="Rodrigo Riquelme" w:date="2010-11-02T22:51:00Z">
        <w:r w:rsidR="003A19EE">
          <w:t>.</w:t>
        </w:r>
      </w:ins>
      <w:del w:id="697" w:author="Rodrigo Riquelme" w:date="2010-11-02T22:51:00Z">
        <w:r w:rsidR="007C0EE8" w:rsidRPr="001D2C1D" w:rsidDel="003A19EE">
          <w:delText>:</w:delText>
        </w:r>
      </w:del>
      <w:r w:rsidR="007C0EE8" w:rsidRPr="001D2C1D">
        <w:t xml:space="preserve"> Introducción</w:t>
      </w:r>
      <w:bookmarkEnd w:id="695"/>
    </w:p>
    <w:p w:rsidR="009A106D" w:rsidRDefault="007C0EE8">
      <w:pPr>
        <w:pStyle w:val="Subttulo"/>
        <w:outlineLvl w:val="1"/>
        <w:pPrChange w:id="698" w:author="Rodrigo Riquelme" w:date="2010-11-02T23:01:00Z">
          <w:pPr>
            <w:pStyle w:val="Subttulo"/>
          </w:pPr>
        </w:pPrChange>
      </w:pPr>
      <w:del w:id="699" w:author="Rodrigo Riquelme" w:date="2010-11-02T22:50:00Z">
        <w:r w:rsidRPr="003A19EE" w:rsidDel="003A19EE">
          <w:delText>1.</w:delText>
        </w:r>
      </w:del>
      <w:del w:id="700" w:author="Rodrigo Riquelme" w:date="2010-11-02T22:48:00Z">
        <w:r w:rsidR="00CC20D5" w:rsidRPr="003A19EE" w:rsidDel="002D7A96">
          <w:delText>RESUMEN</w:delText>
        </w:r>
      </w:del>
      <w:bookmarkStart w:id="701" w:name="_Toc277197755"/>
      <w:ins w:id="702" w:author="Rodrigo Riquelme" w:date="2010-11-02T22:48:00Z">
        <w:r w:rsidR="002D7A96" w:rsidRPr="003A19EE">
          <w:t>R</w:t>
        </w:r>
        <w:r w:rsidR="00427C5E">
          <w:t>esumen</w:t>
        </w:r>
      </w:ins>
      <w:bookmarkEnd w:id="701"/>
    </w:p>
    <w:p w:rsidR="00CC20D5" w:rsidRDefault="00CC20D5">
      <w:pPr>
        <w:pStyle w:val="Sinespaciado"/>
        <w:jc w:val="both"/>
        <w:rPr>
          <w:rFonts w:ascii="Verdana" w:hAnsi="Verdana"/>
          <w:sz w:val="24"/>
        </w:rPr>
      </w:pPr>
    </w:p>
    <w:p w:rsidR="00CC20D5" w:rsidRDefault="00CC20D5" w:rsidP="00DD7C06">
      <w:r>
        <w:t xml:space="preserve">Durante los </w:t>
      </w:r>
      <w:del w:id="703" w:author="Rodrigo Riquelme" w:date="2010-11-10T00:24:00Z">
        <w:r w:rsidDel="00F8658A">
          <w:delText>ú</w:delText>
        </w:r>
      </w:del>
      <w:ins w:id="704" w:author="Rodrigo Riquelme" w:date="2010-11-10T00:24:00Z">
        <w:r w:rsidR="00F8658A">
          <w:t>ú</w:t>
        </w:r>
      </w:ins>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pPr>
        <w:rPr>
          <w:ins w:id="705" w:author="Dahianna Vega Leiva" w:date="2010-11-02T10:46:00Z"/>
        </w:rPr>
      </w:pPr>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FC49A8" w:rsidDel="003541C0" w:rsidRDefault="00FC49A8" w:rsidP="00FC49A8">
      <w:pPr>
        <w:rPr>
          <w:ins w:id="706" w:author="Dahianna Vega Leiva" w:date="2010-11-02T10:45:00Z"/>
          <w:del w:id="707" w:author="Rodrigo Riquelme" w:date="2010-11-02T22:16:00Z"/>
        </w:rPr>
      </w:pPr>
    </w:p>
    <w:p w:rsidR="00CC20D5" w:rsidRDefault="00CC20D5" w:rsidP="00FC49A8">
      <w:pPr>
        <w:rPr>
          <w:ins w:id="708" w:author="Dahianna Vega Leiva" w:date="2010-11-02T10:46:00Z"/>
        </w:rPr>
      </w:pPr>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Del="006239A4" w:rsidRDefault="00CC20D5">
      <w:pPr>
        <w:pStyle w:val="Listaconvietas21"/>
        <w:ind w:left="720" w:hanging="360"/>
        <w:rPr>
          <w:del w:id="709" w:author="Rodrigo Riquelme" w:date="2010-11-02T22:44:00Z"/>
        </w:rPr>
      </w:pPr>
    </w:p>
    <w:p w:rsidR="00CC20D5" w:rsidRDefault="001F06F0">
      <w:pPr>
        <w:pStyle w:val="Listaconvietas21"/>
        <w:ind w:left="360"/>
        <w:rPr>
          <w:ins w:id="710" w:author="Rodrigo Riquelme" w:date="2010-11-02T22:44:00Z"/>
        </w:rPr>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rPr>
          <w:ins w:id="711" w:author="Rodrigo Riquelme" w:date="2010-11-05T01:30:00Z"/>
        </w:rPr>
      </w:pPr>
      <w:del w:id="712" w:author="Rodrigo Riquelme" w:date="2010-11-04T18:18:00Z">
        <w:r w:rsidDel="00983B96">
          <w:fldChar w:fldCharType="begin"/>
        </w:r>
        <w:r w:rsidR="00CC20D5" w:rsidDel="00983B96">
          <w:delInstrText xml:space="preserve"> HYPERLINK "http://es.wikipedia.org/wiki/Archivo:Sistema_UMA.gif"</w:delInstrText>
        </w:r>
        <w:r w:rsidDel="00983B96">
          <w:fldChar w:fldCharType="separate"/>
        </w:r>
        <w:r w:rsidRPr="00427C5E">
          <w:rPr>
            <w:rPrChange w:id="713" w:author="Rodrigo Riquelme" w:date="2010-11-04T18:18:00Z">
              <w:rPr>
                <w:rStyle w:val="Hipervnculo"/>
                <w:rFonts w:eastAsia="Times New Roman" w:cs="Times New Roman"/>
                <w:b/>
                <w:sz w:val="28"/>
                <w:szCs w:val="24"/>
              </w:rPr>
            </w:rPrChange>
          </w:rPr>
          <w:delText xml:space="preserve"> </w:delText>
        </w:r>
        <w:r w:rsidR="009A106D">
          <w:rPr>
            <w:noProof/>
            <w:lang w:eastAsia="es-CL"/>
            <w:rPrChange w:id="714">
              <w:rPr>
                <w:rFonts w:eastAsia="Times New Roman" w:cs="Times New Roman"/>
                <w:b/>
                <w:noProof/>
                <w:color w:val="0000FF"/>
                <w:sz w:val="28"/>
                <w:szCs w:val="24"/>
                <w:u w:val="single"/>
                <w:lang w:eastAsia="es-CL"/>
              </w:rPr>
            </w:rPrChange>
          </w:rPr>
          <w:drawing>
            <wp:inline distT="0" distB="0" distL="0" distR="0" wp14:anchorId="5646C21E" wp14:editId="7391D5A8">
              <wp:extent cx="5715000" cy="2200275"/>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r w:rsidDel="00983B96">
          <w:fldChar w:fldCharType="end"/>
        </w:r>
      </w:del>
      <w:ins w:id="715" w:author="Rodrigo Riquelme" w:date="2010-11-04T18:18:00Z">
        <w:r w:rsidRPr="00427C5E">
          <w:rPr>
            <w:rPrChange w:id="716" w:author="Rodrigo Riquelme" w:date="2010-11-04T18:18:00Z">
              <w:rPr>
                <w:rStyle w:val="Hipervnculo"/>
                <w:rFonts w:eastAsia="Times New Roman" w:cs="Times New Roman"/>
                <w:b/>
                <w:sz w:val="28"/>
                <w:szCs w:val="24"/>
              </w:rPr>
            </w:rPrChange>
          </w:rPr>
          <w:t xml:space="preserve"> </w:t>
        </w:r>
        <w:r w:rsidR="009A106D">
          <w:rPr>
            <w:noProof/>
            <w:lang w:eastAsia="es-CL"/>
            <w:rPrChange w:id="717">
              <w:rPr>
                <w:rFonts w:eastAsia="Times New Roman" w:cs="Times New Roman"/>
                <w:b/>
                <w:noProof/>
                <w:color w:val="0000FF"/>
                <w:sz w:val="28"/>
                <w:szCs w:val="24"/>
                <w:u w:val="single"/>
                <w:lang w:eastAsia="es-CL"/>
              </w:rPr>
            </w:rPrChange>
          </w:rPr>
          <w:drawing>
            <wp:inline distT="0" distB="0" distL="0" distR="0" wp14:anchorId="3CBE894A" wp14:editId="74A5AE14">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ins>
    </w:p>
    <w:p w:rsidR="009A106D" w:rsidRDefault="00E010D5">
      <w:pPr>
        <w:pStyle w:val="Epgrafe"/>
        <w:jc w:val="center"/>
        <w:rPr>
          <w:ins w:id="718" w:author="Rodrigo Riquelme" w:date="2010-11-05T01:24:00Z"/>
        </w:rPr>
        <w:pPrChange w:id="719" w:author="Rodrigo Riquelme" w:date="2010-11-05T01:30:00Z">
          <w:pPr>
            <w:pStyle w:val="Sinespaciado"/>
            <w:keepNext/>
            <w:jc w:val="center"/>
          </w:pPr>
        </w:pPrChange>
      </w:pPr>
      <w:ins w:id="720" w:author="Rodrigo Riquelme" w:date="2010-11-05T01:30:00Z">
        <w:r>
          <w:t xml:space="preserve">Ilustración </w:t>
        </w:r>
        <w:r w:rsidR="00427C5E">
          <w:fldChar w:fldCharType="begin"/>
        </w:r>
        <w:r>
          <w:instrText xml:space="preserve"> SEQ Ilustración \* ARABIC </w:instrText>
        </w:r>
      </w:ins>
      <w:r w:rsidR="00427C5E">
        <w:fldChar w:fldCharType="separate"/>
      </w:r>
      <w:ins w:id="721" w:author="copesa" w:date="2010-11-11T11:32:00Z">
        <w:r w:rsidR="00D8095E">
          <w:rPr>
            <w:noProof/>
          </w:rPr>
          <w:t>1</w:t>
        </w:r>
      </w:ins>
      <w:ins w:id="722" w:author="Rodrigo Riquelme" w:date="2010-11-05T01:30:00Z">
        <w:r w:rsidR="00427C5E">
          <w:fldChar w:fldCharType="end"/>
        </w:r>
        <w:r>
          <w:t xml:space="preserve"> - Componentes que intervienen en acceso multimedia web</w:t>
        </w:r>
      </w:ins>
    </w:p>
    <w:p w:rsidR="009A106D" w:rsidRPr="005A6108" w:rsidRDefault="00427C5E">
      <w:pPr>
        <w:pStyle w:val="Ttulo7"/>
        <w:rPr>
          <w:ins w:id="723" w:author="Rodrigo Riquelme" w:date="2010-11-04T18:18:00Z"/>
        </w:rPr>
        <w:pPrChange w:id="724" w:author="Rodrigo Riquelme" w:date="2010-11-04T18:22:00Z">
          <w:pPr>
            <w:pStyle w:val="Epgrafe"/>
          </w:pPr>
        </w:pPrChange>
      </w:pPr>
      <w:ins w:id="725" w:author="Rodrigo Riquelme" w:date="2010-11-04T18:22:00Z">
        <w:r>
          <w:fldChar w:fldCharType="begin"/>
        </w:r>
        <w:r w:rsidR="00983B96" w:rsidRPr="00016E7A">
          <w:rPr>
            <w:lang w:val="es-CL"/>
            <w:rPrChange w:id="726" w:author="Wolf" w:date="2010-11-10T21:52:00Z">
              <w:rPr/>
            </w:rPrChange>
          </w:rPr>
          <w:instrText xml:space="preserve"> HYPERLINK "http://es.wikipedia.org/wiki/Archivo:Sistema_UMA.gif" </w:instrText>
        </w:r>
        <w:r>
          <w:fldChar w:fldCharType="separate"/>
        </w:r>
        <w:r w:rsidR="00983B96" w:rsidRPr="00016E7A">
          <w:rPr>
            <w:rStyle w:val="Hipervnculo"/>
            <w:lang w:val="es-CL" w:eastAsia="en-US"/>
            <w:rPrChange w:id="727" w:author="Wolf" w:date="2010-11-10T21:52:00Z">
              <w:rPr>
                <w:rStyle w:val="Hipervnculo"/>
              </w:rPr>
            </w:rPrChange>
          </w:rPr>
          <w:t>http://es.wikipedia.org/wiki/Archivo:Sistema_UMA.gif</w:t>
        </w:r>
        <w:r>
          <w:fldChar w:fldCharType="end"/>
        </w:r>
      </w:ins>
    </w:p>
    <w:p w:rsidR="009A106D" w:rsidRPr="005A6108" w:rsidRDefault="00CC20D5">
      <w:pPr>
        <w:pStyle w:val="Ttulo7"/>
        <w:rPr>
          <w:del w:id="728" w:author="Rodrigo Riquelme" w:date="2010-11-04T18:18:00Z"/>
        </w:rPr>
        <w:pPrChange w:id="729" w:author="Rodrigo Riquelme" w:date="2010-11-04T18:19:00Z">
          <w:pPr>
            <w:pStyle w:val="Sinespaciado"/>
            <w:jc w:val="center"/>
          </w:pPr>
        </w:pPrChange>
      </w:pPr>
      <w:r w:rsidRPr="00016E7A">
        <w:rPr>
          <w:rPrChange w:id="730" w:author="Wolf" w:date="2010-11-10T21:52:00Z">
            <w:rPr/>
          </w:rPrChange>
        </w:rPr>
        <w:t xml:space="preserve"> </w:t>
      </w:r>
      <w:del w:id="731" w:author="Rodrigo Riquelme" w:date="2010-11-04T18:18:00Z">
        <w:r w:rsidR="00427C5E" w:rsidRPr="00016E7A">
          <w:rPr>
            <w:rPrChange w:id="732" w:author="Wolf" w:date="2010-11-10T21:52:00Z">
              <w:rPr>
                <w:color w:val="0000FF"/>
                <w:u w:val="single"/>
              </w:rPr>
            </w:rPrChange>
          </w:rPr>
          <w:delText>Esquema de un sistema UMA</w:delText>
        </w:r>
      </w:del>
    </w:p>
    <w:p w:rsidR="00983B96" w:rsidRPr="00016E7A" w:rsidDel="00983B96" w:rsidRDefault="00983B96" w:rsidP="00983B96">
      <w:pPr>
        <w:pStyle w:val="Ttulo7"/>
        <w:rPr>
          <w:ins w:id="733" w:author="Rodrigo Riquelme" w:date="2010-11-04T18:20:00Z"/>
          <w:lang w:val="es-CL"/>
          <w:rPrChange w:id="734" w:author="Wolf" w:date="2010-11-10T21:52:00Z">
            <w:rPr>
              <w:ins w:id="735" w:author="Rodrigo Riquelme" w:date="2010-11-04T18:20:00Z"/>
            </w:rPr>
          </w:rPrChange>
        </w:rPr>
      </w:pPr>
    </w:p>
    <w:p w:rsidR="009A106D" w:rsidRDefault="00CC20D5">
      <w:pPr>
        <w:rPr>
          <w:del w:id="736" w:author="Rodrigo Riquelme" w:date="2010-11-04T18:21:00Z"/>
        </w:rPr>
        <w:pPrChange w:id="737" w:author="Rodrigo Riquelme" w:date="2010-11-04T18:21:00Z">
          <w:pPr>
            <w:pStyle w:val="Sinespaciado"/>
            <w:jc w:val="center"/>
          </w:pPr>
        </w:pPrChange>
      </w:pPr>
      <w:del w:id="738" w:author="Rodrigo Riquelme" w:date="2010-11-04T18:20:00Z">
        <w:r w:rsidRPr="00983B96" w:rsidDel="00983B96">
          <w:delText xml:space="preserve">Fuente: </w:delText>
        </w:r>
      </w:del>
      <w:del w:id="739" w:author="Rodrigo Riquelme" w:date="2010-11-04T18:21:00Z">
        <w:r w:rsidR="00427C5E" w:rsidRPr="00427C5E" w:rsidDel="00983B96">
          <w:fldChar w:fldCharType="begin"/>
        </w:r>
        <w:r w:rsidR="00427C5E" w:rsidRPr="00427C5E">
          <w:rPr>
            <w:rPrChange w:id="740" w:author="Rodrigo Riquelme" w:date="2010-11-04T18:21:00Z">
              <w:rPr>
                <w:color w:val="0000FF"/>
                <w:u w:val="single"/>
              </w:rPr>
            </w:rPrChange>
          </w:rPr>
          <w:delInstrText xml:space="preserve"> HYPERLINK "http://es.wikipedia.org/wiki/Archivo:Sistema_UMA.gif"</w:delInstrText>
        </w:r>
        <w:r w:rsidR="00427C5E" w:rsidRPr="00427C5E" w:rsidDel="00983B96">
          <w:rPr>
            <w:rPrChange w:id="741" w:author="Rodrigo Riquelme" w:date="2010-11-04T18:21:00Z">
              <w:rPr>
                <w:color w:val="0000FF"/>
                <w:u w:val="single"/>
              </w:rPr>
            </w:rPrChange>
          </w:rPr>
          <w:fldChar w:fldCharType="separate"/>
        </w:r>
        <w:r w:rsidR="00427C5E" w:rsidRPr="00427C5E">
          <w:rPr>
            <w:rPrChange w:id="742" w:author="Rodrigo Riquelme" w:date="2010-11-04T18:21:00Z">
              <w:rPr>
                <w:rStyle w:val="Hipervnculo"/>
              </w:rPr>
            </w:rPrChange>
          </w:rPr>
          <w:delText>http://es.wikipedia.org/wiki/Archivo:Sistema_UMA.gif</w:delText>
        </w:r>
        <w:r w:rsidR="00427C5E" w:rsidRPr="00427C5E" w:rsidDel="00983B96">
          <w:rPr>
            <w:rPrChange w:id="743" w:author="Rodrigo Riquelme" w:date="2010-11-04T18:21:00Z">
              <w:rPr>
                <w:color w:val="0000FF"/>
                <w:u w:val="single"/>
              </w:rPr>
            </w:rPrChange>
          </w:rPr>
          <w:fldChar w:fldCharType="end"/>
        </w:r>
        <w:r w:rsidR="00427C5E" w:rsidRPr="00427C5E">
          <w:rPr>
            <w:rPrChange w:id="744" w:author="Rodrigo Riquelme" w:date="2010-11-04T18:21:00Z">
              <w:rPr>
                <w:color w:val="0000FF"/>
                <w:u w:val="single"/>
              </w:rPr>
            </w:rPrChange>
          </w:rPr>
          <w:delText>.</w:delText>
        </w:r>
      </w:del>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pPr>
        <w:pStyle w:val="Subttulo"/>
        <w:outlineLvl w:val="1"/>
        <w:pPrChange w:id="745" w:author="Rodrigo Riquelme" w:date="2010-11-02T22:45:00Z">
          <w:pPr>
            <w:pStyle w:val="Subttulo"/>
          </w:pPr>
        </w:pPrChange>
      </w:pPr>
      <w:ins w:id="746" w:author="Rodrigo Riquelme" w:date="2010-11-02T21:21:00Z">
        <w:r>
          <w:br w:type="page"/>
        </w:r>
      </w:ins>
      <w:bookmarkStart w:id="747" w:name="_Toc277197756"/>
      <w:r w:rsidR="00CC20D5" w:rsidRPr="00D56AA3">
        <w:lastRenderedPageBreak/>
        <w:t>1.</w:t>
      </w:r>
      <w:del w:id="748" w:author="Rodrigo Riquelme" w:date="2010-11-02T22:52:00Z">
        <w:r w:rsidR="00CC20D5" w:rsidRPr="00D56AA3" w:rsidDel="003A19EE">
          <w:delText>1</w:delText>
        </w:r>
      </w:del>
      <w:ins w:id="749" w:author="Rodrigo Riquelme" w:date="2010-11-02T23:02:00Z">
        <w:r w:rsidR="00C8251B">
          <w:t>1</w:t>
        </w:r>
      </w:ins>
      <w:ins w:id="750" w:author="Rodrigo Riquelme" w:date="2010-11-02T22:52:00Z">
        <w:r w:rsidR="003A19EE">
          <w:t xml:space="preserve">. </w:t>
        </w:r>
      </w:ins>
      <w:del w:id="751" w:author="Rodrigo Riquelme" w:date="2010-11-02T22:52:00Z">
        <w:r w:rsidR="00CC20D5" w:rsidRPr="00D56AA3" w:rsidDel="003A19EE">
          <w:delText>.</w:delText>
        </w:r>
      </w:del>
      <w:del w:id="752" w:author="Rodrigo Riquelme" w:date="2010-11-02T22:49:00Z">
        <w:r w:rsidR="00CC20D5" w:rsidRPr="00D56AA3" w:rsidDel="00D72575">
          <w:delText>FORMULACIÓN GENERAL DEL PROYECTO</w:delText>
        </w:r>
      </w:del>
      <w:ins w:id="753" w:author="Rodrigo Riquelme" w:date="2010-11-02T22:49:00Z">
        <w:r w:rsidR="00D72575">
          <w:t>Formulación General del Proyecto</w:t>
        </w:r>
      </w:ins>
      <w:bookmarkEnd w:id="747"/>
      <w:del w:id="754" w:author="Rodrigo Riquelme" w:date="2010-11-02T22:59:00Z">
        <w:r w:rsidR="00CC20D5" w:rsidRPr="00D56AA3" w:rsidDel="002C5BCC">
          <w:delText>.</w:delText>
        </w:r>
      </w:del>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Del="000400D2" w:rsidRDefault="00CC20D5" w:rsidP="00D56AA3">
      <w:pPr>
        <w:rPr>
          <w:del w:id="755" w:author="Dahianna Vega Leiva" w:date="2010-11-02T10:48:00Z"/>
        </w:rPr>
      </w:pP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Del="000400D2" w:rsidRDefault="00CC20D5" w:rsidP="00D56AA3">
      <w:pPr>
        <w:rPr>
          <w:del w:id="756" w:author="Dahianna Vega Leiva" w:date="2010-11-02T10:49:00Z"/>
        </w:rPr>
      </w:pP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Default="00427C5E">
      <w:pPr>
        <w:rPr>
          <w:vanish/>
          <w:rPrChange w:id="757" w:author="Dahianna Vega Leiva" w:date="2010-11-02T10:49:00Z">
            <w:rPr/>
          </w:rPrChange>
        </w:rPr>
        <w:pPrChange w:id="758" w:author="Dahianna Vega Leiva" w:date="2010-11-02T10:49:00Z">
          <w:pPr>
            <w:pStyle w:val="Textoindependiente"/>
            <w:pageBreakBefore/>
          </w:pPr>
        </w:pPrChange>
      </w:pPr>
      <w:r w:rsidRPr="00427C5E">
        <w:rPr>
          <w:vanish/>
          <w:rPrChange w:id="759" w:author="Dahianna Vega Leiva" w:date="2010-11-02T10:49:00Z">
            <w:rPr>
              <w:color w:val="0000FF"/>
              <w:u w:val="single"/>
            </w:rPr>
          </w:rPrChange>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14:anchorId="13141913" wp14:editId="05129F49">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 xml:space="preserve">Esquema de MVC con uso de </w:t>
      </w:r>
      <w:proofErr w:type="spellStart"/>
      <w:r>
        <w:t>templates</w:t>
      </w:r>
      <w:proofErr w:type="spellEnd"/>
    </w:p>
    <w:p w:rsidR="00CC20D5" w:rsidRDefault="00CC20D5">
      <w:pPr>
        <w:pStyle w:val="Sinespaciado"/>
        <w:jc w:val="center"/>
      </w:pPr>
      <w:r>
        <w:t>Fuente: http://onjava.com/onjava/2004/06/02/cg-vel-2.html</w:t>
      </w:r>
    </w:p>
    <w:p w:rsidR="009A106D" w:rsidRDefault="009A106D">
      <w:pPr>
        <w:pStyle w:val="Textoindependiente"/>
        <w:rPr>
          <w:ins w:id="760" w:author="Dahianna Vega Leiva" w:date="2010-11-02T10:53:00Z"/>
          <w:lang w:val="es-ES"/>
        </w:rPr>
        <w:pPrChange w:id="761" w:author="Dahianna Vega Leiva" w:date="2010-11-02T10:53:00Z">
          <w:pPr>
            <w:pStyle w:val="Textoindependiente"/>
            <w:pageBreakBefore/>
          </w:pPr>
        </w:pPrChange>
      </w:pPr>
    </w:p>
    <w:p w:rsidR="009A106D" w:rsidRDefault="00CC20D5">
      <w:pPr>
        <w:pStyle w:val="Textoindependiente"/>
        <w:rPr>
          <w:lang w:val="es-ES"/>
        </w:rPr>
        <w:pPrChange w:id="762" w:author="Dahianna Vega Leiva" w:date="2010-11-02T10:53:00Z">
          <w:pPr>
            <w:pStyle w:val="Textoindependiente"/>
            <w:pageBreakBefore/>
          </w:pPr>
        </w:pPrChange>
      </w:pPr>
      <w:r>
        <w:rPr>
          <w:lang w:val="es-ES"/>
        </w:rPr>
        <w:t>El siguiente es un esquema propuesto de un componente XML con elementos modelo y vista que reflejaría en un código universal una situación similar al diagrama anterior.</w:t>
      </w:r>
    </w:p>
    <w:p w:rsidR="009A106D" w:rsidRDefault="00427C5E">
      <w:pPr>
        <w:pStyle w:val="Cita"/>
        <w:rPr>
          <w:lang w:val="en-US"/>
        </w:rPr>
        <w:pPrChange w:id="763" w:author="Rodrigo Riquelme" w:date="2010-11-02T22:55:00Z">
          <w:pPr>
            <w:spacing w:line="240" w:lineRule="auto"/>
            <w:jc w:val="left"/>
          </w:pPr>
        </w:pPrChange>
      </w:pPr>
      <w:r w:rsidRPr="00F21C81">
        <w:rPr>
          <w:lang w:val="en-US"/>
          <w:rPrChange w:id="764" w:author="Wolf" w:date="2010-11-10T22:00:00Z">
            <w:rPr>
              <w:i/>
              <w:u w:val="single"/>
              <w:lang w:val="en-US"/>
            </w:rPr>
          </w:rPrChange>
        </w:rPr>
        <w:t>&lt;? xml version=”1.0”?&gt;</w:t>
      </w:r>
      <w:r w:rsidRPr="00F21C81">
        <w:rPr>
          <w:lang w:val="en-US"/>
          <w:rPrChange w:id="765" w:author="Wolf" w:date="2010-11-10T22:00:00Z">
            <w:rPr>
              <w:i/>
              <w:u w:val="single"/>
              <w:lang w:val="en-US"/>
            </w:rPr>
          </w:rPrChange>
        </w:rPr>
        <w:br/>
        <w:t>&lt;component name=”Model”&gt;</w:t>
      </w:r>
      <w:r w:rsidRPr="00F21C81">
        <w:rPr>
          <w:lang w:val="en-US"/>
          <w:rPrChange w:id="766" w:author="Wolf" w:date="2010-11-10T22:00:00Z">
            <w:rPr>
              <w:i/>
              <w:u w:val="single"/>
              <w:lang w:val="en-US"/>
            </w:rPr>
          </w:rPrChange>
        </w:rPr>
        <w:br/>
        <w:t>    &lt;model name=”</w:t>
      </w:r>
      <w:proofErr w:type="spellStart"/>
      <w:r w:rsidRPr="00F21C81">
        <w:rPr>
          <w:lang w:val="en-US"/>
          <w:rPrChange w:id="767" w:author="Wolf" w:date="2010-11-10T22:00:00Z">
            <w:rPr>
              <w:i/>
              <w:u w:val="single"/>
              <w:lang w:val="en-US"/>
            </w:rPr>
          </w:rPrChange>
        </w:rPr>
        <w:t>InternalObjectModel</w:t>
      </w:r>
      <w:proofErr w:type="spellEnd"/>
      <w:r w:rsidRPr="00F21C81">
        <w:rPr>
          <w:lang w:val="en-US"/>
          <w:rPrChange w:id="768" w:author="Wolf" w:date="2010-11-10T22:00:00Z">
            <w:rPr>
              <w:i/>
              <w:u w:val="single"/>
              <w:lang w:val="en-US"/>
            </w:rPr>
          </w:rPrChange>
        </w:rPr>
        <w:t>”&gt;</w:t>
      </w:r>
      <w:r w:rsidRPr="00F21C81">
        <w:rPr>
          <w:lang w:val="en-US"/>
          <w:rPrChange w:id="769" w:author="Wolf" w:date="2010-11-10T22:00:00Z">
            <w:rPr>
              <w:i/>
              <w:u w:val="single"/>
              <w:lang w:val="en-US"/>
            </w:rPr>
          </w:rPrChange>
        </w:rPr>
        <w:br/>
        <w:t>        &lt;id&gt;%v&lt;/id&gt;</w:t>
      </w:r>
      <w:r w:rsidRPr="00F21C81">
        <w:rPr>
          <w:lang w:val="en-US"/>
          <w:rPrChange w:id="770" w:author="Wolf" w:date="2010-11-10T22:00:00Z">
            <w:rPr>
              <w:i/>
              <w:u w:val="single"/>
              <w:lang w:val="en-US"/>
            </w:rPr>
          </w:rPrChange>
        </w:rPr>
        <w:br/>
        <w:t>    &lt;/model&gt;</w:t>
      </w:r>
      <w:r w:rsidRPr="00F21C81">
        <w:rPr>
          <w:lang w:val="en-US"/>
          <w:rPrChange w:id="771" w:author="Wolf" w:date="2010-11-10T22:00:00Z">
            <w:rPr>
              <w:i/>
              <w:u w:val="single"/>
              <w:lang w:val="en-US"/>
            </w:rPr>
          </w:rPrChange>
        </w:rPr>
        <w:br/>
        <w:t>    &lt;view name=”Exporter”&gt;</w:t>
      </w:r>
      <w:r w:rsidRPr="00F21C81">
        <w:rPr>
          <w:lang w:val="en-US"/>
          <w:rPrChange w:id="772" w:author="Wolf" w:date="2010-11-10T22:00:00Z">
            <w:rPr>
              <w:i/>
              <w:u w:val="single"/>
              <w:lang w:val="en-US"/>
            </w:rPr>
          </w:rPrChange>
        </w:rPr>
        <w:br/>
        <w:t>        &lt;template&gt;cajita.html&lt;/template&gt;</w:t>
      </w:r>
      <w:r w:rsidRPr="00F21C81">
        <w:rPr>
          <w:lang w:val="en-US"/>
          <w:rPrChange w:id="773" w:author="Wolf" w:date="2010-11-10T22:00:00Z">
            <w:rPr>
              <w:i/>
              <w:u w:val="single"/>
              <w:lang w:val="en-US"/>
            </w:rPr>
          </w:rPrChange>
        </w:rPr>
        <w:br/>
        <w:t>        &lt;</w:t>
      </w:r>
      <w:proofErr w:type="spellStart"/>
      <w:r w:rsidRPr="00F21C81">
        <w:rPr>
          <w:lang w:val="en-US"/>
          <w:rPrChange w:id="774" w:author="Wolf" w:date="2010-11-10T22:00:00Z">
            <w:rPr>
              <w:i/>
              <w:u w:val="single"/>
              <w:lang w:val="en-US"/>
            </w:rPr>
          </w:rPrChange>
        </w:rPr>
        <w:t>public_attribute</w:t>
      </w:r>
      <w:proofErr w:type="spellEnd"/>
      <w:r w:rsidRPr="00F21C81">
        <w:rPr>
          <w:lang w:val="en-US"/>
          <w:rPrChange w:id="775" w:author="Wolf" w:date="2010-11-10T22:00:00Z">
            <w:rPr>
              <w:i/>
              <w:u w:val="single"/>
              <w:lang w:val="en-US"/>
            </w:rPr>
          </w:rPrChange>
        </w:rPr>
        <w:t xml:space="preserve">&gt;true&lt;/ </w:t>
      </w:r>
      <w:proofErr w:type="spellStart"/>
      <w:r w:rsidRPr="00F21C81">
        <w:rPr>
          <w:lang w:val="en-US"/>
          <w:rPrChange w:id="776" w:author="Wolf" w:date="2010-11-10T22:00:00Z">
            <w:rPr>
              <w:i/>
              <w:u w:val="single"/>
              <w:lang w:val="en-US"/>
            </w:rPr>
          </w:rPrChange>
        </w:rPr>
        <w:t>public_attribute</w:t>
      </w:r>
      <w:proofErr w:type="spellEnd"/>
      <w:r w:rsidR="00CC20D5">
        <w:rPr>
          <w:lang w:val="en-US"/>
        </w:rPr>
        <w:t xml:space="preserve"> &gt;</w:t>
      </w:r>
      <w:r w:rsidR="00CC20D5">
        <w:rPr>
          <w:lang w:val="en-US"/>
        </w:rPr>
        <w:br/>
        <w:t>    &lt;/view&gt;</w:t>
      </w:r>
      <w:r w:rsidR="00CC20D5">
        <w:rPr>
          <w:lang w:val="en-US"/>
        </w:rPr>
        <w:br/>
        <w:t>&lt;/component&gt;</w:t>
      </w:r>
    </w:p>
    <w:p w:rsidR="000400D2" w:rsidDel="00410A68" w:rsidRDefault="000400D2">
      <w:pPr>
        <w:rPr>
          <w:ins w:id="777" w:author="Dahianna Vega Leiva" w:date="2010-11-02T10:53:00Z"/>
          <w:del w:id="778" w:author="Rodrigo Riquelme" w:date="2010-11-02T22:58:00Z"/>
          <w:lang w:val="es-ES"/>
        </w:rPr>
      </w:pPr>
    </w:p>
    <w:p w:rsidR="00CC20D5" w:rsidRDefault="00CC20D5">
      <w:pPr>
        <w:rPr>
          <w:lang w:val="es-ES"/>
        </w:rPr>
      </w:pPr>
      <w:r>
        <w:rPr>
          <w:lang w:val="es-ES"/>
        </w:rPr>
        <w:t>Como se puede apreciar en este ejemplo existe un objeto modelo y un objeto vista, dichos objetos modelados en XML no dependen de ning</w:t>
      </w:r>
      <w:del w:id="779" w:author="Rodrigo Riquelme" w:date="2010-11-10T00:24:00Z">
        <w:r w:rsidDel="00F8658A">
          <w:rPr>
            <w:lang w:val="es-ES"/>
          </w:rPr>
          <w:delText>ú</w:delText>
        </w:r>
      </w:del>
      <w:ins w:id="780" w:author="Rodrigo Riquelme" w:date="2010-11-10T00:24:00Z">
        <w:r w:rsidR="00F8658A">
          <w:rPr>
            <w:lang w:val="es-ES"/>
          </w:rPr>
          <w:t>ú</w:t>
        </w:r>
      </w:ins>
      <w:r>
        <w:rPr>
          <w:lang w:val="es-ES"/>
        </w:rPr>
        <w:t xml:space="preserve">n lenguaje de programación en particular, por lo tanto se puede mantener el </w:t>
      </w:r>
      <w:r>
        <w:rPr>
          <w:b/>
          <w:lang w:val="es-ES"/>
        </w:rPr>
        <w:t>diseño</w:t>
      </w:r>
      <w:r>
        <w:rPr>
          <w:lang w:val="es-ES"/>
        </w:rPr>
        <w:t xml:space="preserve"> de los </w:t>
      </w:r>
      <w:r w:rsidRPr="00C51FDD">
        <w:rPr>
          <w:lang w:val="es-ES"/>
          <w:rPrChange w:id="781" w:author="copesa" w:date="2010-11-11T11:20:00Z">
            <w:rPr>
              <w:b/>
              <w:lang w:val="es-ES"/>
            </w:rPr>
          </w:rPrChange>
        </w:rPr>
        <w:t>componentes XML sobre diferentes plataformas logrando una buena portabilidad</w:t>
      </w:r>
      <w:ins w:id="782" w:author="Dahianna Vega Leiva" w:date="2010-11-02T11:03:00Z">
        <w:r w:rsidR="00601004" w:rsidRPr="00C51FDD">
          <w:rPr>
            <w:lang w:val="es-ES"/>
            <w:rPrChange w:id="783" w:author="copesa" w:date="2010-11-11T11:20:00Z">
              <w:rPr>
                <w:lang w:val="es-ES"/>
              </w:rPr>
            </w:rPrChange>
          </w:rPr>
          <w:t>. O</w:t>
        </w:r>
      </w:ins>
      <w:del w:id="784" w:author="Dahianna Vega Leiva" w:date="2010-11-02T11:03:00Z">
        <w:r w:rsidRPr="00C51FDD" w:rsidDel="00601004">
          <w:rPr>
            <w:lang w:val="es-ES"/>
            <w:rPrChange w:id="785" w:author="copesa" w:date="2010-11-11T11:20:00Z">
              <w:rPr>
                <w:lang w:val="es-ES"/>
              </w:rPr>
            </w:rPrChange>
          </w:rPr>
          <w:delText>,  o</w:delText>
        </w:r>
      </w:del>
      <w:r w:rsidRPr="00C51FDD">
        <w:rPr>
          <w:lang w:val="es-ES"/>
          <w:rPrChange w:id="786" w:author="copesa" w:date="2010-11-11T11:20:00Z">
            <w:rPr>
              <w:lang w:val="es-ES"/>
            </w:rPr>
          </w:rPrChange>
        </w:rPr>
        <w:t>cupando estos mismos componentes es posible comunicarse con diferentes plataformas a la vez, las cuales no necesariamente deben ser compatibles entre s</w:t>
      </w:r>
      <w:ins w:id="787" w:author="copesa" w:date="2010-11-11T11:19:00Z">
        <w:r w:rsidR="00563E3B" w:rsidRPr="00C51FDD">
          <w:rPr>
            <w:lang w:val="es-ES"/>
            <w:rPrChange w:id="788" w:author="copesa" w:date="2010-11-11T11:20:00Z">
              <w:rPr>
                <w:lang w:val="es-ES"/>
              </w:rPr>
            </w:rPrChange>
          </w:rPr>
          <w:t>í</w:t>
        </w:r>
      </w:ins>
      <w:del w:id="789" w:author="copesa" w:date="2010-11-11T11:19:00Z">
        <w:r w:rsidRPr="00C51FDD" w:rsidDel="00563E3B">
          <w:rPr>
            <w:lang w:val="es-ES"/>
            <w:rPrChange w:id="790" w:author="copesa" w:date="2010-11-11T11:20:00Z">
              <w:rPr>
                <w:lang w:val="es-ES"/>
              </w:rPr>
            </w:rPrChange>
          </w:rPr>
          <w:delText>i</w:delText>
        </w:r>
      </w:del>
      <w:r w:rsidRPr="00C51FDD">
        <w:rPr>
          <w:lang w:val="es-ES"/>
          <w:rPrChange w:id="791" w:author="copesa" w:date="2010-11-11T11:20:00Z">
            <w:rPr>
              <w:lang w:val="es-ES"/>
            </w:rPr>
          </w:rPrChange>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pPr>
        <w:pStyle w:val="Subttulo"/>
        <w:outlineLvl w:val="1"/>
        <w:rPr>
          <w:ins w:id="792" w:author="Rodrigo Riquelme" w:date="2010-11-02T23:04:00Z"/>
          <w:kern w:val="1"/>
        </w:rPr>
        <w:pPrChange w:id="793" w:author="Rodrigo Riquelme" w:date="2010-11-02T23:07:00Z">
          <w:pPr>
            <w:pStyle w:val="Lista"/>
            <w:pageBreakBefore/>
          </w:pPr>
        </w:pPrChange>
      </w:pPr>
      <w:ins w:id="794" w:author="Rodrigo Riquelme" w:date="2010-11-02T23:06:00Z">
        <w:r>
          <w:rPr>
            <w:kern w:val="1"/>
          </w:rPr>
          <w:br w:type="page"/>
        </w:r>
      </w:ins>
      <w:bookmarkStart w:id="795" w:name="_Toc277197757"/>
      <w:ins w:id="796" w:author="Rodrigo Riquelme" w:date="2010-11-02T23:04:00Z">
        <w:r>
          <w:rPr>
            <w:kern w:val="1"/>
          </w:rPr>
          <w:lastRenderedPageBreak/>
          <w:t>1.2. Objetivos</w:t>
        </w:r>
        <w:bookmarkEnd w:id="795"/>
      </w:ins>
    </w:p>
    <w:p w:rsidR="009A106D" w:rsidRDefault="00C8251B">
      <w:pPr>
        <w:pStyle w:val="Subttulo"/>
        <w:outlineLvl w:val="2"/>
        <w:rPr>
          <w:b w:val="0"/>
          <w:kern w:val="1"/>
          <w:u w:val="single"/>
          <w:rPrChange w:id="797" w:author="Rodrigo Riquelme" w:date="2010-11-02T22:56:00Z">
            <w:rPr>
              <w:rFonts w:eastAsia="Times New Roman"/>
              <w:b/>
              <w:bCs/>
              <w:kern w:val="1"/>
              <w:sz w:val="28"/>
              <w:szCs w:val="32"/>
            </w:rPr>
          </w:rPrChange>
        </w:rPr>
        <w:pPrChange w:id="798" w:author="Rodrigo Riquelme" w:date="2010-11-02T23:07:00Z">
          <w:pPr>
            <w:pStyle w:val="Lista"/>
            <w:pageBreakBefore/>
          </w:pPr>
        </w:pPrChange>
      </w:pPr>
      <w:bookmarkStart w:id="799" w:name="_Toc277197758"/>
      <w:ins w:id="800" w:author="Rodrigo Riquelme" w:date="2010-11-02T23:03:00Z">
        <w:r>
          <w:rPr>
            <w:kern w:val="1"/>
          </w:rPr>
          <w:t>1.</w:t>
        </w:r>
      </w:ins>
      <w:del w:id="801" w:author="Rodrigo Riquelme" w:date="2010-11-02T22:56:00Z">
        <w:r w:rsidR="00CC20D5" w:rsidDel="003A19EE">
          <w:rPr>
            <w:kern w:val="1"/>
          </w:rPr>
          <w:delText>4</w:delText>
        </w:r>
      </w:del>
      <w:ins w:id="802" w:author="Rodrigo Riquelme" w:date="2010-11-02T22:56:00Z">
        <w:r w:rsidR="003A19EE">
          <w:rPr>
            <w:kern w:val="1"/>
          </w:rPr>
          <w:t>2</w:t>
        </w:r>
      </w:ins>
      <w:r w:rsidR="00CC20D5">
        <w:rPr>
          <w:kern w:val="1"/>
        </w:rPr>
        <w:t>.1</w:t>
      </w:r>
      <w:ins w:id="803" w:author="Rodrigo Riquelme" w:date="2010-11-02T22:56:00Z">
        <w:r w:rsidR="003A19EE">
          <w:rPr>
            <w:kern w:val="1"/>
          </w:rPr>
          <w:t>.</w:t>
        </w:r>
      </w:ins>
      <w:r w:rsidR="00CC20D5">
        <w:rPr>
          <w:kern w:val="1"/>
        </w:rPr>
        <w:t xml:space="preserve"> </w:t>
      </w:r>
      <w:del w:id="804" w:author="Rodrigo Riquelme" w:date="2010-11-02T22:56:00Z">
        <w:r w:rsidR="00CC20D5" w:rsidDel="003A19EE">
          <w:rPr>
            <w:kern w:val="1"/>
          </w:rPr>
          <w:delText>OBJETIVO GENERAL</w:delText>
        </w:r>
      </w:del>
      <w:ins w:id="805" w:author="Rodrigo Riquelme" w:date="2010-11-02T22:56:00Z">
        <w:r w:rsidR="003A19EE">
          <w:rPr>
            <w:kern w:val="1"/>
          </w:rPr>
          <w:t>Objetivo General</w:t>
        </w:r>
      </w:ins>
      <w:bookmarkEnd w:id="799"/>
    </w:p>
    <w:p w:rsidR="00CC20D5" w:rsidRDefault="00CC20D5">
      <w:r>
        <w:t>Desarrollar un Marco de Trabajo para el desarrollo de aplicaciones con características de Acceso Multimedia Universal.</w:t>
      </w:r>
    </w:p>
    <w:p w:rsidR="009A106D" w:rsidRDefault="00CC20D5">
      <w:pPr>
        <w:pStyle w:val="Subttulo"/>
        <w:outlineLvl w:val="2"/>
        <w:pPrChange w:id="806" w:author="Rodrigo Riquelme" w:date="2010-11-02T23:07:00Z">
          <w:pPr>
            <w:pStyle w:val="Ttulo"/>
            <w:jc w:val="left"/>
          </w:pPr>
        </w:pPrChange>
      </w:pPr>
      <w:del w:id="807" w:author="Rodrigo Riquelme" w:date="2010-11-02T22:56:00Z">
        <w:r w:rsidDel="003A19EE">
          <w:delText>4</w:delText>
        </w:r>
      </w:del>
      <w:bookmarkStart w:id="808" w:name="_Toc277197759"/>
      <w:ins w:id="809" w:author="Rodrigo Riquelme" w:date="2010-11-02T23:03:00Z">
        <w:r w:rsidR="00C8251B">
          <w:t>1</w:t>
        </w:r>
      </w:ins>
      <w:r>
        <w:t>.2</w:t>
      </w:r>
      <w:ins w:id="810" w:author="Rodrigo Riquelme" w:date="2010-11-02T22:56:00Z">
        <w:r w:rsidR="003A19EE">
          <w:t>.</w:t>
        </w:r>
      </w:ins>
      <w:ins w:id="811" w:author="Rodrigo Riquelme" w:date="2010-11-02T23:04:00Z">
        <w:r w:rsidR="00C8251B">
          <w:t>1.</w:t>
        </w:r>
      </w:ins>
      <w:r>
        <w:t xml:space="preserve"> </w:t>
      </w:r>
      <w:del w:id="812" w:author="Rodrigo Riquelme" w:date="2010-11-02T23:06:00Z">
        <w:r w:rsidDel="00C8251B">
          <w:delText>OBJETIVOS ESPECÍFICOS</w:delText>
        </w:r>
      </w:del>
      <w:ins w:id="813" w:author="Rodrigo Riquelme" w:date="2010-11-02T23:06:00Z">
        <w:r w:rsidR="00C8251B">
          <w:t xml:space="preserve">Objetivos </w:t>
        </w:r>
      </w:ins>
      <w:ins w:id="814" w:author="Rodrigo Riquelme" w:date="2010-11-05T00:48:00Z">
        <w:r w:rsidR="009945AA">
          <w:t>Específicos</w:t>
        </w:r>
      </w:ins>
      <w:bookmarkEnd w:id="808"/>
    </w:p>
    <w:p w:rsidR="00CC20D5" w:rsidRPr="00C51FDD" w:rsidRDefault="00CC20D5">
      <w:pPr>
        <w:numPr>
          <w:ilvl w:val="0"/>
          <w:numId w:val="4"/>
        </w:numPr>
        <w:rPr>
          <w:rPrChange w:id="815" w:author="copesa" w:date="2010-11-11T11:19:00Z">
            <w:rPr/>
          </w:rPrChange>
        </w:rPr>
      </w:pPr>
      <w:r w:rsidRPr="00C51FDD">
        <w:rPr>
          <w:rPrChange w:id="816" w:author="copesa" w:date="2010-11-11T11:19:00Z">
            <w:rPr/>
          </w:rPrChange>
        </w:rPr>
        <w:t xml:space="preserve">Generar un </w:t>
      </w:r>
      <w:del w:id="817" w:author="Rodrigo Riquelme" w:date="2010-11-04T12:18:00Z">
        <w:r w:rsidRPr="00C51FDD" w:rsidDel="006C5A13">
          <w:rPr>
            <w:rPrChange w:id="818" w:author="copesa" w:date="2010-11-11T11:19:00Z">
              <w:rPr>
                <w:b/>
              </w:rPr>
            </w:rPrChange>
          </w:rPr>
          <w:delText xml:space="preserve">framework </w:delText>
        </w:r>
      </w:del>
      <w:ins w:id="819" w:author="Rodrigo Riquelme" w:date="2010-11-04T12:18:00Z">
        <w:r w:rsidR="006C5A13" w:rsidRPr="00C51FDD">
          <w:rPr>
            <w:rPrChange w:id="820" w:author="copesa" w:date="2010-11-11T11:19:00Z">
              <w:rPr>
                <w:b/>
              </w:rPr>
            </w:rPrChange>
          </w:rPr>
          <w:t xml:space="preserve">Framework </w:t>
        </w:r>
      </w:ins>
      <w:r w:rsidRPr="00C51FDD">
        <w:rPr>
          <w:rPrChange w:id="821" w:author="copesa" w:date="2010-11-11T11:19:00Z">
            <w:rPr>
              <w:b/>
            </w:rPr>
          </w:rPrChange>
        </w:rPr>
        <w:t>MVC sobre una plataforma específica como Java o PHP que interact</w:t>
      </w:r>
      <w:del w:id="822" w:author="Rodrigo Riquelme" w:date="2010-11-10T00:24:00Z">
        <w:r w:rsidRPr="00C51FDD" w:rsidDel="00F8658A">
          <w:rPr>
            <w:rPrChange w:id="823" w:author="copesa" w:date="2010-11-11T11:19:00Z">
              <w:rPr/>
            </w:rPrChange>
          </w:rPr>
          <w:delText>ú</w:delText>
        </w:r>
      </w:del>
      <w:ins w:id="824" w:author="Rodrigo Riquelme" w:date="2010-11-10T00:24:00Z">
        <w:r w:rsidR="00F8658A" w:rsidRPr="00C51FDD">
          <w:rPr>
            <w:rPrChange w:id="825" w:author="copesa" w:date="2010-11-11T11:19:00Z">
              <w:rPr/>
            </w:rPrChange>
          </w:rPr>
          <w:t>ú</w:t>
        </w:r>
      </w:ins>
      <w:r w:rsidRPr="00C51FDD">
        <w:rPr>
          <w:rPrChange w:id="826" w:author="copesa" w:date="2010-11-11T11:19:00Z">
            <w:rPr/>
          </w:rPrChange>
        </w:rPr>
        <w:t>e con componentes XML que a su vez puedan ser interpretados en cualquier plataforma genérica con la programación necesaria.</w:t>
      </w:r>
    </w:p>
    <w:p w:rsidR="00CC20D5" w:rsidRPr="00C51FDD" w:rsidRDefault="00CC20D5">
      <w:pPr>
        <w:pStyle w:val="Listaconvietas31"/>
        <w:numPr>
          <w:ilvl w:val="0"/>
          <w:numId w:val="3"/>
        </w:numPr>
        <w:rPr>
          <w:rPrChange w:id="827" w:author="copesa" w:date="2010-11-11T11:19:00Z">
            <w:rPr/>
          </w:rPrChange>
        </w:rPr>
      </w:pPr>
      <w:r w:rsidRPr="00C51FDD">
        <w:rPr>
          <w:rPrChange w:id="828" w:author="copesa" w:date="2010-11-11T11:19:00Z">
            <w:rPr/>
          </w:rPrChange>
        </w:rPr>
        <w:t xml:space="preserve">Generar un CMS con este </w:t>
      </w:r>
      <w:proofErr w:type="spellStart"/>
      <w:r w:rsidRPr="00C51FDD">
        <w:rPr>
          <w:rPrChange w:id="829" w:author="copesa" w:date="2010-11-11T11:19:00Z">
            <w:rPr/>
          </w:rPrChange>
        </w:rPr>
        <w:t>framework</w:t>
      </w:r>
      <w:proofErr w:type="spellEnd"/>
      <w:r w:rsidRPr="00C51FDD">
        <w:rPr>
          <w:rPrChange w:id="830" w:author="copesa" w:date="2010-11-11T11:19:00Z">
            <w:rPr/>
          </w:rPrChange>
        </w:rPr>
        <w:t xml:space="preserve"> tomando en cuenta los principios UMA, esto quiere decir que el contenido audiovisual subido una sola vez debiera ser compatible con distintas plataformas (</w:t>
      </w:r>
      <w:proofErr w:type="spellStart"/>
      <w:r w:rsidRPr="00C51FDD">
        <w:rPr>
          <w:rPrChange w:id="831" w:author="copesa" w:date="2010-11-11T11:19:00Z">
            <w:rPr/>
          </w:rPrChange>
        </w:rPr>
        <w:t>PCs</w:t>
      </w:r>
      <w:proofErr w:type="spellEnd"/>
      <w:r w:rsidRPr="00C51FDD">
        <w:rPr>
          <w:rPrChange w:id="832" w:author="copesa" w:date="2010-11-11T11:19:00Z">
            <w:rPr/>
          </w:rPrChange>
        </w:rPr>
        <w:t xml:space="preserve">, móviles, </w:t>
      </w:r>
      <w:proofErr w:type="spellStart"/>
      <w:r w:rsidRPr="00C51FDD">
        <w:rPr>
          <w:rPrChange w:id="833" w:author="copesa" w:date="2010-11-11T11:19:00Z">
            <w:rPr/>
          </w:rPrChange>
        </w:rPr>
        <w:t>blackberrys</w:t>
      </w:r>
      <w:proofErr w:type="spellEnd"/>
      <w:r w:rsidRPr="00C51FDD">
        <w:rPr>
          <w:rPrChange w:id="834" w:author="copesa" w:date="2010-11-11T11:19:00Z">
            <w:rPr/>
          </w:rPrChange>
        </w:rPr>
        <w:t xml:space="preserve">, </w:t>
      </w:r>
      <w:proofErr w:type="spellStart"/>
      <w:r w:rsidRPr="00C51FDD">
        <w:rPr>
          <w:rPrChange w:id="835" w:author="copesa" w:date="2010-11-11T11:19:00Z">
            <w:rPr/>
          </w:rPrChange>
        </w:rPr>
        <w:t>iphones</w:t>
      </w:r>
      <w:proofErr w:type="spellEnd"/>
      <w:r w:rsidRPr="00C51FDD">
        <w:rPr>
          <w:rPrChange w:id="836" w:author="copesa" w:date="2010-11-11T11:19:00Z">
            <w:rPr/>
          </w:rPrChange>
        </w:rPr>
        <w:t xml:space="preserve">, </w:t>
      </w:r>
      <w:proofErr w:type="spellStart"/>
      <w:r w:rsidRPr="00C51FDD">
        <w:rPr>
          <w:rPrChange w:id="837" w:author="copesa" w:date="2010-11-11T11:19:00Z">
            <w:rPr/>
          </w:rPrChange>
        </w:rPr>
        <w:t>ipads</w:t>
      </w:r>
      <w:proofErr w:type="spellEnd"/>
      <w:r w:rsidRPr="00C51FDD">
        <w:rPr>
          <w:rPrChange w:id="838" w:author="copesa" w:date="2010-11-11T11:19:00Z">
            <w:rPr/>
          </w:rPrChange>
        </w:rPr>
        <w:t xml:space="preserve">, </w:t>
      </w:r>
      <w:proofErr w:type="spellStart"/>
      <w:r w:rsidRPr="00C51FDD">
        <w:rPr>
          <w:rPrChange w:id="839" w:author="copesa" w:date="2010-11-11T11:19:00Z">
            <w:rPr/>
          </w:rPrChange>
        </w:rPr>
        <w:t>etc</w:t>
      </w:r>
      <w:proofErr w:type="spellEnd"/>
      <w:r w:rsidRPr="00C51FDD">
        <w:rPr>
          <w:rPrChange w:id="840" w:author="copesa" w:date="2010-11-11T11:19:00Z">
            <w:rPr/>
          </w:rPrChange>
        </w:rPr>
        <w:t>).</w:t>
      </w:r>
    </w:p>
    <w:p w:rsidR="00CC20D5" w:rsidRPr="00C51FDD" w:rsidRDefault="00CC20D5">
      <w:pPr>
        <w:pStyle w:val="Listaconvietas31"/>
        <w:numPr>
          <w:ilvl w:val="0"/>
          <w:numId w:val="3"/>
        </w:numPr>
        <w:rPr>
          <w:rPrChange w:id="841" w:author="copesa" w:date="2010-11-11T11:19:00Z">
            <w:rPr/>
          </w:rPrChange>
        </w:rPr>
      </w:pPr>
      <w:r w:rsidRPr="00C51FDD">
        <w:rPr>
          <w:rPrChange w:id="842" w:author="copesa" w:date="2010-11-11T11:19:00Z">
            <w:rPr/>
          </w:rPrChange>
        </w:rPr>
        <w:t xml:space="preserve">Resolver la codificación (FLV, MP4, MPG, </w:t>
      </w:r>
      <w:r w:rsidR="008B28A9" w:rsidRPr="00C51FDD">
        <w:rPr>
          <w:rPrChange w:id="843" w:author="copesa" w:date="2010-11-11T11:19:00Z">
            <w:rPr/>
          </w:rPrChange>
        </w:rPr>
        <w:t>etc.</w:t>
      </w:r>
      <w:r w:rsidRPr="00C51FDD">
        <w:rPr>
          <w:rPrChange w:id="844" w:author="copesa" w:date="2010-11-11T11:19:00Z">
            <w:rPr/>
          </w:rPrChange>
        </w:rPr>
        <w:t xml:space="preserve">) del material audiovisual para que este pueda ser reproducido en las principales plataformas. </w:t>
      </w:r>
    </w:p>
    <w:p w:rsidR="00CC20D5" w:rsidRPr="00C51FDD" w:rsidRDefault="00CC20D5">
      <w:pPr>
        <w:pStyle w:val="Listaconvietas31"/>
        <w:numPr>
          <w:ilvl w:val="0"/>
          <w:numId w:val="3"/>
        </w:numPr>
        <w:rPr>
          <w:rPrChange w:id="845" w:author="copesa" w:date="2010-11-11T11:19:00Z">
            <w:rPr/>
          </w:rPrChange>
        </w:rPr>
      </w:pPr>
      <w:r w:rsidRPr="00C51FDD">
        <w:rPr>
          <w:rPrChange w:id="846" w:author="copesa" w:date="2010-11-11T11:19:00Z">
            <w:rPr/>
          </w:rPrChange>
        </w:rPr>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 xml:space="preserve">Usar los reproductores adecuados para la reproducción en cada plataforma (Flash, </w:t>
      </w:r>
      <w:proofErr w:type="spellStart"/>
      <w:r>
        <w:t>Quicktime</w:t>
      </w:r>
      <w:proofErr w:type="spellEnd"/>
      <w:r>
        <w:t>, HTML 5, etc.).</w:t>
      </w:r>
    </w:p>
    <w:p w:rsidR="00CC20D5" w:rsidRDefault="00CC20D5">
      <w:pPr>
        <w:pStyle w:val="Listaconvietas31"/>
        <w:numPr>
          <w:ilvl w:val="0"/>
          <w:numId w:val="3"/>
        </w:numPr>
      </w:pPr>
      <w:r>
        <w:t>El CMS debiera ser escalable para aceptar nuevos dispositivos aunque a</w:t>
      </w:r>
      <w:del w:id="847" w:author="Rodrigo Riquelme" w:date="2010-11-10T00:24:00Z">
        <w:r w:rsidDel="00F8658A">
          <w:delText>ú</w:delText>
        </w:r>
      </w:del>
      <w:ins w:id="848" w:author="Rodrigo Riquelme" w:date="2010-11-10T00:24:00Z">
        <w:r w:rsidR="00F8658A">
          <w:t>ú</w:t>
        </w:r>
      </w:ins>
      <w:r>
        <w:t>n no existan.</w:t>
      </w:r>
    </w:p>
    <w:p w:rsidR="009A106D" w:rsidRDefault="00321514">
      <w:pPr>
        <w:pStyle w:val="Subttulo"/>
        <w:outlineLvl w:val="1"/>
        <w:rPr>
          <w:rStyle w:val="Estilo14pt"/>
          <w:rFonts w:eastAsia="Calibri" w:cs="Calibri"/>
          <w:b w:val="0"/>
          <w:i/>
          <w:iCs/>
          <w:szCs w:val="22"/>
        </w:rPr>
        <w:pPrChange w:id="849" w:author="Rodrigo Riquelme" w:date="2010-11-03T00:47:00Z">
          <w:pPr>
            <w:pStyle w:val="Ttulo"/>
            <w:pageBreakBefore/>
          </w:pPr>
        </w:pPrChange>
      </w:pPr>
      <w:ins w:id="850" w:author="Rodrigo Riquelme" w:date="2010-11-02T23:17:00Z">
        <w:r>
          <w:rPr>
            <w:rStyle w:val="Estilo14pt"/>
          </w:rPr>
          <w:br w:type="page"/>
        </w:r>
      </w:ins>
      <w:del w:id="851" w:author="Rodrigo Riquelme" w:date="2010-11-02T23:10:00Z">
        <w:r w:rsidR="00CC20D5" w:rsidDel="00073F3B">
          <w:rPr>
            <w:rStyle w:val="Estilo14pt"/>
          </w:rPr>
          <w:lastRenderedPageBreak/>
          <w:delText>4</w:delText>
        </w:r>
      </w:del>
      <w:bookmarkStart w:id="852" w:name="_Toc277197760"/>
      <w:ins w:id="853" w:author="Rodrigo Riquelme" w:date="2010-11-02T23:10:00Z">
        <w:r w:rsidR="00073F3B">
          <w:rPr>
            <w:rStyle w:val="Estilo14pt"/>
          </w:rPr>
          <w:t>1</w:t>
        </w:r>
      </w:ins>
      <w:r w:rsidR="00CC20D5">
        <w:rPr>
          <w:rStyle w:val="Estilo14pt"/>
        </w:rPr>
        <w:t>.3</w:t>
      </w:r>
      <w:ins w:id="854" w:author="Rodrigo Riquelme" w:date="2010-11-02T23:08:00Z">
        <w:r w:rsidR="00632E5B">
          <w:rPr>
            <w:rStyle w:val="Estilo14pt"/>
          </w:rPr>
          <w:t>.</w:t>
        </w:r>
      </w:ins>
      <w:r w:rsidR="00CC20D5">
        <w:rPr>
          <w:rStyle w:val="Estilo14pt"/>
        </w:rPr>
        <w:t xml:space="preserve"> </w:t>
      </w:r>
      <w:del w:id="855" w:author="Rodrigo Riquelme" w:date="2010-11-02T23:08:00Z">
        <w:r w:rsidR="00CC20D5" w:rsidDel="00632E5B">
          <w:rPr>
            <w:rStyle w:val="Estilo14pt"/>
          </w:rPr>
          <w:delText>METODOLOGÍA A EMPLEAR PARA DESARROLLAR EL PROYECTO</w:delText>
        </w:r>
      </w:del>
      <w:ins w:id="856" w:author="Rodrigo Riquelme" w:date="2010-11-02T23:08:00Z">
        <w:r w:rsidR="009004D2">
          <w:rPr>
            <w:rStyle w:val="Estilo14pt"/>
          </w:rPr>
          <w:t>Metodolog</w:t>
        </w:r>
      </w:ins>
      <w:ins w:id="857" w:author="Rodrigo Riquelme" w:date="2010-11-04T18:13:00Z">
        <w:r w:rsidR="009004D2">
          <w:rPr>
            <w:rStyle w:val="Estilo14pt"/>
          </w:rPr>
          <w:t>í</w:t>
        </w:r>
      </w:ins>
      <w:ins w:id="858" w:author="Rodrigo Riquelme" w:date="2010-11-02T23:08:00Z">
        <w:r w:rsidR="00632E5B">
          <w:rPr>
            <w:rStyle w:val="Estilo14pt"/>
          </w:rPr>
          <w:t>a a Emplear para Desarrollar el Proyecto</w:t>
        </w:r>
      </w:ins>
      <w:bookmarkEnd w:id="852"/>
      <w:del w:id="859" w:author="Rodrigo Riquelme" w:date="2010-11-02T23:08:00Z">
        <w:r w:rsidR="00CC20D5" w:rsidDel="00632E5B">
          <w:rPr>
            <w:rStyle w:val="Estilo14pt"/>
          </w:rPr>
          <w:delText>.</w:delText>
        </w:r>
      </w:del>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Change w:id="860" w:author="copesa" w:date="2010-11-11T11:20:00Z">
            <w:rPr>
              <w:lang w:val="es-ES"/>
            </w:rPr>
          </w:rPrChange>
        </w:rPr>
      </w:pPr>
      <w:r w:rsidRPr="00C51FDD">
        <w:rPr>
          <w:lang w:val="es-ES"/>
          <w:rPrChange w:id="861" w:author="copesa" w:date="2010-11-11T11:20:00Z">
            <w:rPr>
              <w:lang w:val="es-ES"/>
            </w:rPr>
          </w:rPrChange>
        </w:rPr>
        <w:t xml:space="preserve">Se utilizará un sistema de control de versiones para el software y documentación del desarrollo basado en </w:t>
      </w:r>
      <w:proofErr w:type="spellStart"/>
      <w:r w:rsidR="00310055" w:rsidRPr="00C51FDD">
        <w:rPr>
          <w:lang w:val="es-ES"/>
          <w:rPrChange w:id="862" w:author="copesa" w:date="2010-11-11T11:20:00Z">
            <w:rPr>
              <w:b/>
              <w:lang w:val="es-ES"/>
            </w:rPr>
          </w:rPrChange>
        </w:rPr>
        <w:t>Subversi</w:t>
      </w:r>
      <w:ins w:id="863" w:author="Rodrigo Riquelme" w:date="2010-11-04T18:13:00Z">
        <w:r w:rsidR="00413211" w:rsidRPr="00C51FDD">
          <w:rPr>
            <w:lang w:val="es-ES"/>
            <w:rPrChange w:id="864" w:author="copesa" w:date="2010-11-11T11:20:00Z">
              <w:rPr>
                <w:b/>
                <w:lang w:val="es-ES"/>
              </w:rPr>
            </w:rPrChange>
          </w:rPr>
          <w:t>o</w:t>
        </w:r>
      </w:ins>
      <w:del w:id="865" w:author="Rodrigo Riquelme" w:date="2010-11-04T18:13:00Z">
        <w:r w:rsidR="00310055" w:rsidRPr="00C51FDD" w:rsidDel="00413211">
          <w:rPr>
            <w:lang w:val="es-ES"/>
            <w:rPrChange w:id="866" w:author="copesa" w:date="2010-11-11T11:20:00Z">
              <w:rPr>
                <w:b/>
                <w:lang w:val="es-ES"/>
              </w:rPr>
            </w:rPrChange>
          </w:rPr>
          <w:delText>ó</w:delText>
        </w:r>
      </w:del>
      <w:r w:rsidR="00310055" w:rsidRPr="00C51FDD">
        <w:rPr>
          <w:lang w:val="es-ES"/>
          <w:rPrChange w:id="867" w:author="copesa" w:date="2010-11-11T11:20:00Z">
            <w:rPr>
              <w:b/>
              <w:lang w:val="es-ES"/>
            </w:rPr>
          </w:rPrChange>
        </w:rPr>
        <w:t>n</w:t>
      </w:r>
      <w:proofErr w:type="spellEnd"/>
      <w:r w:rsidRPr="00C51FDD">
        <w:rPr>
          <w:lang w:val="es-ES"/>
          <w:rPrChange w:id="868" w:author="copesa" w:date="2010-11-11T11:20:00Z">
            <w:rPr>
              <w:lang w:val="es-ES"/>
            </w:rPr>
          </w:rPrChange>
        </w:rPr>
        <w:t xml:space="preserve"> para ello </w:t>
      </w:r>
      <w:ins w:id="869" w:author="Rodrigo Riquelme" w:date="2010-11-03T00:48:00Z">
        <w:r w:rsidR="007B533B" w:rsidRPr="00C51FDD">
          <w:rPr>
            <w:lang w:val="es-ES"/>
            <w:rPrChange w:id="870" w:author="copesa" w:date="2010-11-11T11:20:00Z">
              <w:rPr>
                <w:lang w:val="es-ES"/>
              </w:rPr>
            </w:rPrChange>
          </w:rPr>
          <w:t xml:space="preserve">se </w:t>
        </w:r>
      </w:ins>
      <w:r w:rsidRPr="00C51FDD">
        <w:rPr>
          <w:lang w:val="es-ES"/>
          <w:rPrChange w:id="871" w:author="copesa" w:date="2010-11-11T11:20:00Z">
            <w:rPr>
              <w:lang w:val="es-ES"/>
            </w:rPr>
          </w:rPrChange>
        </w:rPr>
        <w:t>usar</w:t>
      </w:r>
      <w:ins w:id="872" w:author="Rodrigo Riquelme" w:date="2010-11-03T00:49:00Z">
        <w:r w:rsidR="007B533B" w:rsidRPr="00C51FDD">
          <w:rPr>
            <w:lang w:val="es-ES"/>
            <w:rPrChange w:id="873" w:author="copesa" w:date="2010-11-11T11:20:00Z">
              <w:rPr>
                <w:lang w:val="es-ES"/>
              </w:rPr>
            </w:rPrChange>
          </w:rPr>
          <w:t>a</w:t>
        </w:r>
      </w:ins>
      <w:del w:id="874" w:author="Rodrigo Riquelme" w:date="2010-11-03T00:48:00Z">
        <w:r w:rsidRPr="00C51FDD" w:rsidDel="007B533B">
          <w:rPr>
            <w:lang w:val="es-ES"/>
            <w:rPrChange w:id="875" w:author="copesa" w:date="2010-11-11T11:20:00Z">
              <w:rPr>
                <w:lang w:val="es-ES"/>
              </w:rPr>
            </w:rPrChange>
          </w:rPr>
          <w:delText>emos</w:delText>
        </w:r>
      </w:del>
      <w:r w:rsidRPr="00C51FDD">
        <w:rPr>
          <w:lang w:val="es-ES"/>
          <w:rPrChange w:id="876" w:author="copesa" w:date="2010-11-11T11:20:00Z">
            <w:rPr>
              <w:lang w:val="es-ES"/>
            </w:rPr>
          </w:rPrChange>
        </w:rPr>
        <w:t xml:space="preserve"> el servicio de repositorio </w:t>
      </w:r>
      <w:r w:rsidR="00310055" w:rsidRPr="00C51FDD">
        <w:rPr>
          <w:lang w:val="es-ES"/>
          <w:rPrChange w:id="877" w:author="copesa" w:date="2010-11-11T11:20:00Z">
            <w:rPr>
              <w:lang w:val="es-ES"/>
            </w:rPr>
          </w:rPrChange>
        </w:rPr>
        <w:t>Subversión</w:t>
      </w:r>
      <w:r w:rsidRPr="00C51FDD">
        <w:rPr>
          <w:lang w:val="es-ES"/>
          <w:rPrChange w:id="878" w:author="copesa" w:date="2010-11-11T11:20:00Z">
            <w:rPr>
              <w:lang w:val="es-ES"/>
            </w:rPr>
          </w:rPrChange>
        </w:rPr>
        <w:t xml:space="preserve"> de </w:t>
      </w:r>
      <w:del w:id="879" w:author="Rodrigo Riquelme" w:date="2010-11-03T00:48:00Z">
        <w:r w:rsidRPr="00C51FDD" w:rsidDel="007B533B">
          <w:rPr>
            <w:lang w:val="es-ES"/>
            <w:rPrChange w:id="880" w:author="copesa" w:date="2010-11-11T11:20:00Z">
              <w:rPr>
                <w:lang w:val="es-ES"/>
              </w:rPr>
            </w:rPrChange>
          </w:rPr>
          <w:delText>springloops.com</w:delText>
        </w:r>
      </w:del>
      <w:ins w:id="881" w:author="Rodrigo Riquelme" w:date="2010-11-03T00:48:00Z">
        <w:r w:rsidR="007B533B" w:rsidRPr="00C51FDD">
          <w:rPr>
            <w:lang w:val="es-ES"/>
            <w:rPrChange w:id="882" w:author="copesa" w:date="2010-11-11T11:20:00Z">
              <w:rPr>
                <w:lang w:val="es-ES"/>
              </w:rPr>
            </w:rPrChange>
          </w:rPr>
          <w:t>Google y li</w:t>
        </w:r>
      </w:ins>
      <w:ins w:id="883" w:author="Rodrigo Riquelme" w:date="2010-11-03T00:49:00Z">
        <w:r w:rsidR="007B533B" w:rsidRPr="00C51FDD">
          <w:rPr>
            <w:lang w:val="es-ES"/>
            <w:rPrChange w:id="884" w:author="copesa" w:date="2010-11-11T11:20:00Z">
              <w:rPr>
                <w:lang w:val="es-ES"/>
              </w:rPr>
            </w:rPrChange>
          </w:rPr>
          <w:t>berara el software bajo la licencia GNU GPL</w:t>
        </w:r>
      </w:ins>
      <w:r w:rsidRPr="00C51FDD">
        <w:rPr>
          <w:lang w:val="es-ES"/>
          <w:rPrChange w:id="885" w:author="copesa" w:date="2010-11-11T11:20:00Z">
            <w:rPr>
              <w:lang w:val="es-ES"/>
            </w:rPr>
          </w:rPrChange>
        </w:rPr>
        <w:t>.</w:t>
      </w:r>
    </w:p>
    <w:p w:rsidR="00CC20D5" w:rsidRPr="00C51FDD" w:rsidRDefault="00CC20D5">
      <w:pPr>
        <w:rPr>
          <w:lang w:val="es-ES"/>
          <w:rPrChange w:id="886" w:author="copesa" w:date="2010-11-11T11:20:00Z">
            <w:rPr>
              <w:lang w:val="es-ES"/>
            </w:rPr>
          </w:rPrChange>
        </w:rPr>
      </w:pPr>
      <w:r w:rsidRPr="00C51FDD">
        <w:rPr>
          <w:lang w:val="es-ES"/>
          <w:rPrChange w:id="887" w:author="copesa" w:date="2010-11-11T11:20:00Z">
            <w:rPr>
              <w:lang w:val="es-ES"/>
            </w:rPr>
          </w:rPrChange>
        </w:rPr>
        <w:t>Se fijarán reuniones semanales para controlar y coordinar el avance del proyecto.</w:t>
      </w:r>
    </w:p>
    <w:p w:rsidR="00CC20D5" w:rsidRPr="00C51FDD" w:rsidRDefault="00CC20D5">
      <w:pPr>
        <w:rPr>
          <w:lang w:val="es-ES"/>
          <w:rPrChange w:id="888" w:author="copesa" w:date="2010-11-11T11:20:00Z">
            <w:rPr>
              <w:lang w:val="es-ES"/>
            </w:rPr>
          </w:rPrChange>
        </w:rPr>
      </w:pPr>
      <w:r w:rsidRPr="00C51FDD">
        <w:rPr>
          <w:lang w:val="es-ES"/>
          <w:rPrChange w:id="889" w:author="copesa" w:date="2010-11-11T11:20:00Z">
            <w:rPr>
              <w:lang w:val="es-ES"/>
            </w:rPr>
          </w:rPrChange>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del w:id="890" w:author="Rodrigo Riquelme" w:date="2010-11-04T18:14:00Z">
        <w:r w:rsidDel="009025FA">
          <w:rPr>
            <w:lang w:val="es-ES"/>
          </w:rPr>
          <w:delText>SubVersion</w:delText>
        </w:r>
      </w:del>
      <w:proofErr w:type="spellStart"/>
      <w:ins w:id="891" w:author="Rodrigo Riquelme" w:date="2010-11-04T18:14:00Z">
        <w:r w:rsidR="009025FA">
          <w:rPr>
            <w:lang w:val="es-ES"/>
          </w:rPr>
          <w:t>Subversion</w:t>
        </w:r>
      </w:ins>
      <w:proofErr w:type="spellEnd"/>
      <w:r>
        <w:rPr>
          <w:lang w:val="es-ES"/>
        </w:rPr>
        <w:t>.</w:t>
      </w:r>
    </w:p>
    <w:p w:rsidR="00CC20D5" w:rsidRDefault="00CC20D5">
      <w:pPr>
        <w:pStyle w:val="Listaconvietas31"/>
        <w:rPr>
          <w:lang w:val="es-ES"/>
        </w:rPr>
      </w:pPr>
      <w:r>
        <w:rPr>
          <w:b/>
          <w:lang w:val="es-ES"/>
        </w:rPr>
        <w:t>Producción</w:t>
      </w:r>
      <w:r>
        <w:rPr>
          <w:lang w:val="es-ES"/>
        </w:rPr>
        <w:t>: instalado en un servidor web accesible p</w:t>
      </w:r>
      <w:del w:id="892" w:author="Rodrigo Riquelme" w:date="2010-11-10T00:24:00Z">
        <w:r w:rsidDel="00F8658A">
          <w:rPr>
            <w:lang w:val="es-ES"/>
          </w:rPr>
          <w:delText>ú</w:delText>
        </w:r>
      </w:del>
      <w:ins w:id="893" w:author="Rodrigo Riquelme" w:date="2010-11-10T00:24:00Z">
        <w:r w:rsidR="00F8658A">
          <w:rPr>
            <w:lang w:val="es-ES"/>
          </w:rPr>
          <w:t>ú</w:t>
        </w:r>
      </w:ins>
      <w:r>
        <w:rPr>
          <w:lang w:val="es-ES"/>
        </w:rPr>
        <w:t>blicamente montado en una máquina Linux.</w:t>
      </w:r>
    </w:p>
    <w:p w:rsidR="009A106D" w:rsidRDefault="007B533B">
      <w:pPr>
        <w:pStyle w:val="Subttulo"/>
        <w:outlineLvl w:val="1"/>
        <w:pPrChange w:id="894" w:author="Rodrigo Riquelme" w:date="2010-11-03T00:48:00Z">
          <w:pPr>
            <w:pStyle w:val="Ttulo"/>
            <w:pageBreakBefore/>
          </w:pPr>
        </w:pPrChange>
      </w:pPr>
      <w:ins w:id="895" w:author="Rodrigo Riquelme" w:date="2010-11-03T00:48:00Z">
        <w:r>
          <w:br w:type="page"/>
        </w:r>
      </w:ins>
      <w:del w:id="896" w:author="Rodrigo Riquelme" w:date="2010-11-02T23:13:00Z">
        <w:r w:rsidR="00CC20D5" w:rsidDel="00321514">
          <w:lastRenderedPageBreak/>
          <w:delText>4.</w:delText>
        </w:r>
      </w:del>
      <w:bookmarkStart w:id="897" w:name="_Toc277197761"/>
      <w:ins w:id="898" w:author="Rodrigo Riquelme" w:date="2010-11-02T23:13:00Z">
        <w:r w:rsidR="00321514">
          <w:t>1.</w:t>
        </w:r>
      </w:ins>
      <w:r w:rsidR="00CC20D5">
        <w:t>4</w:t>
      </w:r>
      <w:del w:id="899" w:author="Rodrigo Riquelme" w:date="2010-11-02T23:10:00Z">
        <w:r w:rsidR="00CC20D5" w:rsidDel="006A6A8F">
          <w:delText xml:space="preserve"> PLANIFICACION INICIAL</w:delText>
        </w:r>
      </w:del>
      <w:r w:rsidR="00CC20D5">
        <w:t>.</w:t>
      </w:r>
      <w:ins w:id="900" w:author="Rodrigo Riquelme" w:date="2010-11-02T23:11:00Z">
        <w:r w:rsidR="006A6A8F">
          <w:t xml:space="preserve"> </w:t>
        </w:r>
        <w:proofErr w:type="spellStart"/>
        <w:r w:rsidR="006A6A8F">
          <w:t>Planificacion</w:t>
        </w:r>
        <w:proofErr w:type="spellEnd"/>
        <w:r w:rsidR="006A6A8F">
          <w:t xml:space="preserve"> Inicial</w:t>
        </w:r>
      </w:ins>
      <w:bookmarkEnd w:id="897"/>
    </w:p>
    <w:p w:rsidR="00CC20D5" w:rsidRDefault="00CC20D5">
      <w:pPr>
        <w:pStyle w:val="Continuarlista21"/>
        <w:ind w:left="0"/>
      </w:pPr>
      <w:r>
        <w:t>Seg</w:t>
      </w:r>
      <w:del w:id="901" w:author="Rodrigo Riquelme" w:date="2010-11-10T00:24:00Z">
        <w:r w:rsidDel="00F8658A">
          <w:delText>ú</w:delText>
        </w:r>
      </w:del>
      <w:ins w:id="902" w:author="Rodrigo Riquelme" w:date="2010-11-10T00:24:00Z">
        <w:r w:rsidR="00F8658A">
          <w:t>ú</w:t>
        </w:r>
      </w:ins>
      <w:r>
        <w:t>n lo planteado el proyecto se dividirá en 7 etapas, las cuales se presentan planificadas a continuación:</w:t>
      </w:r>
    </w:p>
    <w:tbl>
      <w:tblPr>
        <w:tblW w:w="0" w:type="auto"/>
        <w:tblInd w:w="-73" w:type="dxa"/>
        <w:tblLayout w:type="fixed"/>
        <w:tblLook w:val="0000" w:firstRow="0" w:lastRow="0" w:firstColumn="0" w:lastColumn="0" w:noHBand="0" w:noVBand="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Default="00427C5E">
            <w:pPr>
              <w:spacing w:line="240" w:lineRule="auto"/>
              <w:rPr>
                <w:sz w:val="20"/>
                <w:szCs w:val="20"/>
                <w:rPrChange w:id="903" w:author="Rodrigo Riquelme" w:date="2010-11-02T23:19:00Z">
                  <w:rPr>
                    <w:rFonts w:cs="Arial"/>
                    <w:b/>
                    <w:sz w:val="20"/>
                    <w:szCs w:val="20"/>
                  </w:rPr>
                </w:rPrChange>
              </w:rPr>
              <w:pPrChange w:id="904" w:author="Rodrigo Riquelme" w:date="2010-11-02T23:19:00Z">
                <w:pPr>
                  <w:snapToGrid w:val="0"/>
                  <w:spacing w:after="0" w:line="100" w:lineRule="atLeast"/>
                  <w:jc w:val="center"/>
                </w:pPr>
              </w:pPrChange>
            </w:pPr>
            <w:r w:rsidRPr="00427C5E">
              <w:rPr>
                <w:sz w:val="20"/>
                <w:szCs w:val="20"/>
                <w:rPrChange w:id="905" w:author="Rodrigo Riquelme" w:date="2010-11-02T23:19:00Z">
                  <w:rPr>
                    <w:rFonts w:cs="Arial"/>
                    <w:b/>
                    <w:color w:val="0000FF"/>
                    <w:sz w:val="20"/>
                    <w:szCs w:val="20"/>
                    <w:u w:val="single"/>
                  </w:rPr>
                </w:rPrChange>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427C5E">
            <w:pPr>
              <w:spacing w:line="240" w:lineRule="auto"/>
              <w:rPr>
                <w:sz w:val="20"/>
                <w:szCs w:val="20"/>
                <w:rPrChange w:id="906" w:author="Rodrigo Riquelme" w:date="2010-11-02T23:19:00Z">
                  <w:rPr>
                    <w:rFonts w:cs="Arial"/>
                    <w:b/>
                    <w:sz w:val="20"/>
                    <w:szCs w:val="20"/>
                  </w:rPr>
                </w:rPrChange>
              </w:rPr>
              <w:pPrChange w:id="907" w:author="Rodrigo Riquelme" w:date="2010-11-02T23:19:00Z">
                <w:pPr>
                  <w:snapToGrid w:val="0"/>
                  <w:spacing w:after="0" w:line="100" w:lineRule="atLeast"/>
                  <w:jc w:val="center"/>
                </w:pPr>
              </w:pPrChange>
            </w:pPr>
            <w:r w:rsidRPr="00427C5E">
              <w:rPr>
                <w:sz w:val="20"/>
                <w:szCs w:val="20"/>
                <w:rPrChange w:id="908" w:author="Rodrigo Riquelme" w:date="2010-11-02T23:19:00Z">
                  <w:rPr>
                    <w:rFonts w:cs="Arial"/>
                    <w:b/>
                    <w:color w:val="0000FF"/>
                    <w:sz w:val="20"/>
                    <w:szCs w:val="20"/>
                    <w:u w:val="single"/>
                  </w:rPr>
                </w:rPrChange>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b/>
                <w:sz w:val="20"/>
                <w:szCs w:val="20"/>
              </w:rPr>
              <w:pPrChange w:id="909" w:author="Rodrigo Riquelme" w:date="2010-11-02T23:19:00Z">
                <w:pPr>
                  <w:snapToGrid w:val="0"/>
                  <w:spacing w:after="0" w:line="100" w:lineRule="atLeast"/>
                  <w:jc w:val="center"/>
                </w:pPr>
              </w:pPrChange>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10" w:author="Rodrigo Riquelme" w:date="2010-11-02T23:19:00Z">
                <w:pPr>
                  <w:snapToGrid w:val="0"/>
                  <w:spacing w:after="0" w:line="100" w:lineRule="atLeast"/>
                </w:pPr>
              </w:pPrChange>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11" w:author="Rodrigo Riquelme" w:date="2010-11-02T23:19:00Z">
                <w:pPr>
                  <w:numPr>
                    <w:numId w:val="1"/>
                  </w:numPr>
                  <w:tabs>
                    <w:tab w:val="num" w:pos="0"/>
                  </w:tabs>
                  <w:snapToGrid w:val="0"/>
                  <w:spacing w:after="0" w:line="100" w:lineRule="atLeast"/>
                  <w:ind w:left="420" w:hanging="360"/>
                </w:pPr>
              </w:pPrChange>
            </w:pPr>
            <w:r w:rsidRPr="00E904C8">
              <w:rPr>
                <w:sz w:val="20"/>
                <w:szCs w:val="20"/>
              </w:rPr>
              <w:t>Investigación de sistemas con capacidades UMA (Universal Media Access).</w:t>
            </w:r>
          </w:p>
          <w:p w:rsidR="009A106D" w:rsidRDefault="00CC20D5">
            <w:pPr>
              <w:spacing w:line="240" w:lineRule="auto"/>
              <w:rPr>
                <w:sz w:val="20"/>
                <w:szCs w:val="20"/>
              </w:rPr>
              <w:pPrChange w:id="912" w:author="Rodrigo Riquelme" w:date="2010-11-02T23:19:00Z">
                <w:pPr>
                  <w:numPr>
                    <w:numId w:val="1"/>
                  </w:numPr>
                  <w:tabs>
                    <w:tab w:val="num" w:pos="0"/>
                  </w:tabs>
                  <w:spacing w:after="0" w:line="100" w:lineRule="atLeast"/>
                  <w:ind w:left="420" w:hanging="360"/>
                </w:pPr>
              </w:pPrChange>
            </w:pPr>
            <w:r w:rsidRPr="00E904C8">
              <w:rPr>
                <w:sz w:val="20"/>
                <w:szCs w:val="20"/>
              </w:rPr>
              <w:t xml:space="preserve">Investigación de </w:t>
            </w:r>
            <w:proofErr w:type="spellStart"/>
            <w:r w:rsidRPr="00E904C8">
              <w:rPr>
                <w:sz w:val="20"/>
                <w:szCs w:val="20"/>
              </w:rPr>
              <w:t>frameworks</w:t>
            </w:r>
            <w:proofErr w:type="spellEnd"/>
            <w:r w:rsidRPr="00E904C8">
              <w:rPr>
                <w:sz w:val="20"/>
                <w:szCs w:val="20"/>
              </w:rPr>
              <w:t xml:space="preserve">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913"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14" w:author="Rodrigo Riquelme" w:date="2010-11-02T23:19:00Z">
                <w:pPr>
                  <w:snapToGrid w:val="0"/>
                  <w:spacing w:after="0" w:line="100" w:lineRule="atLeast"/>
                </w:pPr>
              </w:pPrChange>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15" w:author="Rodrigo Riquelme" w:date="2010-11-02T23:19:00Z">
                <w:pPr>
                  <w:numPr>
                    <w:numId w:val="2"/>
                  </w:numPr>
                  <w:tabs>
                    <w:tab w:val="num" w:pos="0"/>
                  </w:tabs>
                  <w:snapToGrid w:val="0"/>
                  <w:spacing w:after="0" w:line="100" w:lineRule="atLeast"/>
                  <w:ind w:left="420" w:hanging="360"/>
                  <w:jc w:val="left"/>
                </w:pPr>
              </w:pPrChange>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916"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17" w:author="Rodrigo Riquelme" w:date="2010-11-02T23:19:00Z">
                <w:pPr>
                  <w:snapToGrid w:val="0"/>
                  <w:spacing w:after="0" w:line="100" w:lineRule="atLeast"/>
                </w:pPr>
              </w:pPrChange>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18" w:author="Rodrigo Riquelme" w:date="2010-11-02T23:19:00Z">
                <w:pPr>
                  <w:numPr>
                    <w:numId w:val="2"/>
                  </w:numPr>
                  <w:tabs>
                    <w:tab w:val="num" w:pos="0"/>
                  </w:tabs>
                  <w:snapToGrid w:val="0"/>
                  <w:spacing w:after="0" w:line="100" w:lineRule="atLeast"/>
                  <w:ind w:left="420" w:hanging="360"/>
                </w:pPr>
              </w:pPrChange>
            </w:pPr>
            <w:r w:rsidRPr="00E904C8">
              <w:rPr>
                <w:sz w:val="20"/>
                <w:szCs w:val="20"/>
              </w:rPr>
              <w:t xml:space="preserve">Modelamiento del </w:t>
            </w:r>
            <w:proofErr w:type="spellStart"/>
            <w:r w:rsidRPr="00E904C8">
              <w:rPr>
                <w:sz w:val="20"/>
                <w:szCs w:val="20"/>
              </w:rPr>
              <w:t>framework</w:t>
            </w:r>
            <w:proofErr w:type="spellEnd"/>
            <w:r w:rsidRPr="00E904C8">
              <w:rPr>
                <w:sz w:val="20"/>
                <w:szCs w:val="20"/>
              </w:rPr>
              <w:t xml:space="preserve"> </w:t>
            </w:r>
          </w:p>
          <w:p w:rsidR="009A106D" w:rsidRDefault="00CC20D5">
            <w:pPr>
              <w:spacing w:line="240" w:lineRule="auto"/>
              <w:rPr>
                <w:sz w:val="20"/>
                <w:szCs w:val="20"/>
              </w:rPr>
              <w:pPrChange w:id="919" w:author="Rodrigo Riquelme" w:date="2010-11-02T23:19:00Z">
                <w:pPr>
                  <w:numPr>
                    <w:numId w:val="2"/>
                  </w:numPr>
                  <w:tabs>
                    <w:tab w:val="num" w:pos="0"/>
                  </w:tabs>
                  <w:spacing w:after="0" w:line="100" w:lineRule="atLeast"/>
                  <w:ind w:left="420" w:hanging="360"/>
                </w:pPr>
              </w:pPrChange>
            </w:pPr>
            <w:r w:rsidRPr="00E904C8">
              <w:rPr>
                <w:sz w:val="20"/>
                <w:szCs w:val="20"/>
              </w:rPr>
              <w:t xml:space="preserve">Lanzamiento de pequeños prototipos para hacer pruebas del </w:t>
            </w:r>
            <w:proofErr w:type="spellStart"/>
            <w:r w:rsidRPr="00E904C8">
              <w:rPr>
                <w:sz w:val="20"/>
                <w:szCs w:val="20"/>
              </w:rPr>
              <w:t>framework</w:t>
            </w:r>
            <w:proofErr w:type="spellEnd"/>
            <w:r w:rsidRPr="00E904C8">
              <w:rPr>
                <w:sz w:val="20"/>
                <w:szCs w:val="20"/>
              </w:rPr>
              <w:t xml:space="preserve">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920"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21" w:author="Rodrigo Riquelme" w:date="2010-11-02T23:19:00Z">
                <w:pPr>
                  <w:snapToGrid w:val="0"/>
                  <w:spacing w:after="0" w:line="100" w:lineRule="atLeast"/>
                </w:pPr>
              </w:pPrChange>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22" w:author="Rodrigo Riquelme" w:date="2010-11-02T23:19:00Z">
                <w:pPr>
                  <w:numPr>
                    <w:numId w:val="2"/>
                  </w:numPr>
                  <w:tabs>
                    <w:tab w:val="num" w:pos="0"/>
                  </w:tabs>
                  <w:snapToGrid w:val="0"/>
                  <w:spacing w:after="0" w:line="100" w:lineRule="atLeast"/>
                  <w:ind w:left="420" w:hanging="360"/>
                </w:pPr>
              </w:pPrChange>
            </w:pPr>
            <w:r w:rsidRPr="00E904C8">
              <w:rPr>
                <w:sz w:val="20"/>
                <w:szCs w:val="20"/>
              </w:rPr>
              <w:t>Creación de maqueta funcional</w:t>
            </w:r>
          </w:p>
          <w:p w:rsidR="009A106D" w:rsidRDefault="00CC20D5">
            <w:pPr>
              <w:spacing w:line="240" w:lineRule="auto"/>
              <w:rPr>
                <w:sz w:val="20"/>
                <w:szCs w:val="20"/>
              </w:rPr>
              <w:pPrChange w:id="923" w:author="Rodrigo Riquelme" w:date="2010-11-02T23:19:00Z">
                <w:pPr>
                  <w:numPr>
                    <w:numId w:val="2"/>
                  </w:numPr>
                  <w:tabs>
                    <w:tab w:val="num" w:pos="0"/>
                  </w:tabs>
                  <w:spacing w:after="0" w:line="100" w:lineRule="atLeast"/>
                  <w:ind w:left="420" w:hanging="360"/>
                </w:pPr>
              </w:pPrChange>
            </w:pPr>
            <w:r w:rsidRPr="00E904C8">
              <w:rPr>
                <w:sz w:val="20"/>
                <w:szCs w:val="20"/>
              </w:rPr>
              <w:t xml:space="preserve">Lanzamientos de pequeños prototipos para verificar comportamiento del </w:t>
            </w:r>
            <w:proofErr w:type="spellStart"/>
            <w:r w:rsidRPr="00E904C8">
              <w:rPr>
                <w:sz w:val="20"/>
                <w:szCs w:val="20"/>
              </w:rPr>
              <w:t>framework</w:t>
            </w:r>
            <w:proofErr w:type="spellEnd"/>
            <w:r w:rsidRPr="00E904C8">
              <w:rPr>
                <w:sz w:val="20"/>
                <w:szCs w:val="20"/>
              </w:rPr>
              <w:t>.</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924" w:author="Rodrigo Riquelme" w:date="2010-11-02T23:19:00Z">
                <w:pPr>
                  <w:snapToGrid w:val="0"/>
                  <w:spacing w:after="0" w:line="100" w:lineRule="atLeast"/>
                </w:pPr>
              </w:pPrChange>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25" w:author="Rodrigo Riquelme" w:date="2010-11-02T23:19:00Z">
                <w:pPr>
                  <w:snapToGrid w:val="0"/>
                  <w:spacing w:after="0" w:line="100" w:lineRule="atLeast"/>
                </w:pPr>
              </w:pPrChange>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26" w:author="Rodrigo Riquelme" w:date="2010-11-02T23:19:00Z">
                <w:pPr>
                  <w:numPr>
                    <w:numId w:val="2"/>
                  </w:numPr>
                  <w:tabs>
                    <w:tab w:val="num" w:pos="0"/>
                  </w:tabs>
                  <w:snapToGrid w:val="0"/>
                  <w:spacing w:after="0" w:line="100" w:lineRule="atLeast"/>
                  <w:ind w:left="420" w:hanging="360"/>
                </w:pPr>
              </w:pPrChange>
            </w:pPr>
            <w:r w:rsidRPr="00E904C8">
              <w:rPr>
                <w:sz w:val="20"/>
                <w:szCs w:val="20"/>
              </w:rPr>
              <w:t>Desarrollo de la  aplicación</w:t>
            </w:r>
          </w:p>
          <w:p w:rsidR="009A106D" w:rsidRDefault="00CC20D5">
            <w:pPr>
              <w:spacing w:line="240" w:lineRule="auto"/>
              <w:rPr>
                <w:sz w:val="20"/>
                <w:szCs w:val="20"/>
              </w:rPr>
              <w:pPrChange w:id="927" w:author="Rodrigo Riquelme" w:date="2010-11-02T23:19:00Z">
                <w:pPr>
                  <w:spacing w:after="0" w:line="100" w:lineRule="atLeast"/>
                  <w:ind w:left="420"/>
                </w:pPr>
              </w:pPrChange>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928" w:author="Rodrigo Riquelme" w:date="2010-11-02T23:19:00Z">
                <w:pPr>
                  <w:snapToGrid w:val="0"/>
                  <w:spacing w:after="0" w:line="100" w:lineRule="atLeast"/>
                </w:pPr>
              </w:pPrChange>
            </w:pPr>
            <w:del w:id="929" w:author="Rodrigo Riquelme" w:date="2010-11-03T21:49:00Z">
              <w:r w:rsidDel="00FD1A54">
                <w:rPr>
                  <w:rFonts w:cs="Arial"/>
                  <w:sz w:val="20"/>
                  <w:szCs w:val="20"/>
                </w:rPr>
                <w:delText xml:space="preserve">2 </w:delText>
              </w:r>
            </w:del>
            <w:ins w:id="930" w:author="Rodrigo Riquelme" w:date="2010-11-03T21:49:00Z">
              <w:r w:rsidR="00FD1A54">
                <w:rPr>
                  <w:rFonts w:cs="Arial"/>
                  <w:sz w:val="20"/>
                  <w:szCs w:val="20"/>
                </w:rPr>
                <w:t xml:space="preserve">3 </w:t>
              </w:r>
            </w:ins>
            <w:r>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31" w:author="Rodrigo Riquelme" w:date="2010-11-02T23:19:00Z">
                <w:pPr>
                  <w:snapToGrid w:val="0"/>
                  <w:spacing w:after="0" w:line="100" w:lineRule="atLeast"/>
                </w:pPr>
              </w:pPrChange>
            </w:pPr>
            <w:r w:rsidRPr="00E904C8">
              <w:rPr>
                <w:sz w:val="20"/>
                <w:szCs w:val="20"/>
              </w:rPr>
              <w:lastRenderedPageBreak/>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32" w:author="Rodrigo Riquelme" w:date="2010-11-02T23:19:00Z">
                <w:pPr>
                  <w:snapToGrid w:val="0"/>
                  <w:spacing w:after="0" w:line="100" w:lineRule="atLeast"/>
                  <w:ind w:left="417" w:right="-3" w:hanging="375"/>
                  <w:jc w:val="left"/>
                </w:pPr>
              </w:pPrChange>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933" w:author="Rodrigo Riquelme" w:date="2010-11-02T23:19:00Z">
                <w:pPr>
                  <w:snapToGrid w:val="0"/>
                  <w:spacing w:after="0" w:line="100" w:lineRule="atLeast"/>
                </w:pPr>
              </w:pPrChange>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34" w:author="Rodrigo Riquelme" w:date="2010-11-02T23:19:00Z">
                <w:pPr>
                  <w:snapToGrid w:val="0"/>
                  <w:spacing w:after="0" w:line="100" w:lineRule="atLeast"/>
                </w:pPr>
              </w:pPrChange>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pPr>
              <w:spacing w:line="240" w:lineRule="auto"/>
              <w:rPr>
                <w:sz w:val="20"/>
                <w:szCs w:val="20"/>
              </w:rPr>
              <w:pPrChange w:id="935" w:author="Rodrigo Riquelme" w:date="2010-11-02T23:19:00Z">
                <w:pPr>
                  <w:snapToGrid w:val="0"/>
                  <w:spacing w:after="0" w:line="100" w:lineRule="atLeast"/>
                  <w:ind w:left="417" w:right="-3" w:hanging="375"/>
                </w:pPr>
              </w:pPrChange>
            </w:pPr>
            <w:r w:rsidRPr="00E904C8">
              <w:rPr>
                <w:sz w:val="20"/>
                <w:szCs w:val="20"/>
              </w:rPr>
              <w:t xml:space="preserve">-    Al término de las pruebas se entregará un primer prototipo de producción junto con la documentación generada en la etapa de desarrollo. </w:t>
            </w:r>
          </w:p>
          <w:p w:rsidR="009A106D" w:rsidRDefault="00427C5E">
            <w:pPr>
              <w:spacing w:line="240" w:lineRule="auto"/>
              <w:rPr>
                <w:sz w:val="20"/>
                <w:szCs w:val="20"/>
              </w:rPr>
              <w:pPrChange w:id="936" w:author="Rodrigo Riquelme" w:date="2010-11-02T23:19:00Z">
                <w:pPr>
                  <w:snapToGrid w:val="0"/>
                  <w:spacing w:after="0" w:line="100" w:lineRule="atLeast"/>
                  <w:ind w:left="417" w:right="-3" w:hanging="375"/>
                </w:pPr>
              </w:pPrChange>
            </w:pPr>
            <w:r w:rsidRPr="00427C5E">
              <w:rPr>
                <w:sz w:val="20"/>
                <w:szCs w:val="20"/>
                <w:rPrChange w:id="937" w:author="Rodrigo Riquelme" w:date="2010-11-02T23:19:00Z">
                  <w:rPr>
                    <w:rFonts w:cs="Arial"/>
                    <w:color w:val="0000FF"/>
                    <w:sz w:val="20"/>
                    <w:szCs w:val="20"/>
                    <w:u w:val="single"/>
                  </w:rPr>
                </w:rPrChange>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pPr>
              <w:rPr>
                <w:rFonts w:cs="Arial"/>
                <w:sz w:val="20"/>
                <w:szCs w:val="20"/>
              </w:rPr>
              <w:pPrChange w:id="938" w:author="Rodrigo Riquelme" w:date="2010-11-02T23:19:00Z">
                <w:pPr>
                  <w:snapToGrid w:val="0"/>
                  <w:spacing w:after="0" w:line="100" w:lineRule="atLeast"/>
                </w:pPr>
              </w:pPrChange>
            </w:pPr>
            <w:r>
              <w:rPr>
                <w:rFonts w:cs="Arial"/>
                <w:sz w:val="20"/>
                <w:szCs w:val="20"/>
              </w:rPr>
              <w:t>1 semana</w:t>
            </w:r>
          </w:p>
        </w:tc>
      </w:tr>
    </w:tbl>
    <w:p w:rsidR="00CC20D5" w:rsidRDefault="00CC20D5"/>
    <w:p w:rsidR="007C0EE8" w:rsidDel="00321514" w:rsidRDefault="007C0EE8" w:rsidP="007C0EE8">
      <w:pPr>
        <w:pStyle w:val="Ttulo"/>
        <w:pageBreakBefore/>
        <w:tabs>
          <w:tab w:val="left" w:pos="7425"/>
        </w:tabs>
        <w:jc w:val="left"/>
        <w:rPr>
          <w:del w:id="939" w:author="Rodrigo Riquelme" w:date="2010-11-02T23:13:00Z"/>
        </w:rPr>
      </w:pPr>
      <w:del w:id="940" w:author="Rodrigo Riquelme" w:date="2010-11-02T23:13:00Z">
        <w:r w:rsidDel="00321514">
          <w:tab/>
        </w:r>
      </w:del>
    </w:p>
    <w:p w:rsidR="00321514" w:rsidRDefault="00321514">
      <w:pPr>
        <w:rPr>
          <w:ins w:id="941" w:author="Rodrigo Riquelme" w:date="2010-11-02T23:13:00Z"/>
        </w:rPr>
      </w:pPr>
    </w:p>
    <w:p w:rsidR="001C07A4" w:rsidRDefault="001C07A4">
      <w:pPr>
        <w:rPr>
          <w:ins w:id="942" w:author="Rodrigo Riquelme" w:date="2010-11-03T00:43:00Z"/>
        </w:rPr>
      </w:pPr>
      <w:ins w:id="943" w:author="Rodrigo Riquelme" w:date="2010-11-03T00:43:00Z">
        <w:r>
          <w:rPr>
            <w:b/>
            <w:bCs/>
          </w:rPr>
          <w:br w:type="page"/>
        </w:r>
      </w:ins>
    </w:p>
    <w:tbl>
      <w:tblPr>
        <w:tblW w:w="9263" w:type="dxa"/>
        <w:tblLayout w:type="fixed"/>
        <w:tblCellMar>
          <w:top w:w="55" w:type="dxa"/>
          <w:left w:w="55" w:type="dxa"/>
          <w:bottom w:w="55" w:type="dxa"/>
          <w:right w:w="55" w:type="dxa"/>
        </w:tblCellMar>
        <w:tblLook w:val="0000" w:firstRow="0" w:lastRow="0" w:firstColumn="0" w:lastColumn="0" w:noHBand="0" w:noVBand="0"/>
        <w:tblPrChange w:id="944" w:author="Rodrigo Riquelme" w:date="2010-11-02T23:13:00Z">
          <w:tblPr>
            <w:tblW w:w="9263" w:type="dxa"/>
            <w:tblLayout w:type="fixed"/>
            <w:tblCellMar>
              <w:top w:w="55" w:type="dxa"/>
              <w:left w:w="55" w:type="dxa"/>
              <w:bottom w:w="55" w:type="dxa"/>
              <w:right w:w="55" w:type="dxa"/>
            </w:tblCellMar>
            <w:tblLook w:val="0000" w:firstRow="0" w:lastRow="0" w:firstColumn="0" w:lastColumn="0" w:noHBand="0" w:noVBand="0"/>
          </w:tblPr>
        </w:tblPrChange>
      </w:tblPr>
      <w:tblGrid>
        <w:gridCol w:w="9263"/>
        <w:tblGridChange w:id="945">
          <w:tblGrid>
            <w:gridCol w:w="9263"/>
          </w:tblGrid>
        </w:tblGridChange>
      </w:tblGrid>
      <w:tr w:rsidR="007C0EE8" w:rsidRPr="001C07A4" w:rsidTr="00321514">
        <w:tc>
          <w:tcPr>
            <w:tcW w:w="9263" w:type="dxa"/>
            <w:tcPrChange w:id="946" w:author="Rodrigo Riquelme" w:date="2010-11-02T23:13:00Z">
              <w:tcPr>
                <w:tcW w:w="8842" w:type="dxa"/>
              </w:tcPr>
            </w:tcPrChange>
          </w:tcPr>
          <w:p w:rsidR="009A106D" w:rsidRDefault="00427C5E">
            <w:pPr>
              <w:pStyle w:val="Ttulo"/>
              <w:outlineLvl w:val="0"/>
              <w:rPr>
                <w:rPrChange w:id="947" w:author="Rodrigo Riquelme" w:date="2010-11-03T00:43:00Z">
                  <w:rPr>
                    <w:lang w:eastAsia="en-US"/>
                  </w:rPr>
                </w:rPrChange>
              </w:rPr>
              <w:pPrChange w:id="948" w:author="Rodrigo Riquelme" w:date="2010-11-03T00:50:00Z">
                <w:pPr>
                  <w:pStyle w:val="Ttulo"/>
                </w:pPr>
              </w:pPrChange>
            </w:pPr>
            <w:bookmarkStart w:id="949" w:name="_Toc277197762"/>
            <w:r w:rsidRPr="00427C5E">
              <w:rPr>
                <w:rPrChange w:id="950" w:author="Rodrigo Riquelme" w:date="2010-11-03T00:43:00Z">
                  <w:rPr>
                    <w:color w:val="0000FF"/>
                    <w:u w:val="single"/>
                    <w:lang w:eastAsia="en-US"/>
                  </w:rPr>
                </w:rPrChange>
              </w:rPr>
              <w:lastRenderedPageBreak/>
              <w:t>Capítulo 2</w:t>
            </w:r>
            <w:ins w:id="951" w:author="Rodrigo Riquelme" w:date="2010-11-02T23:24:00Z">
              <w:r w:rsidRPr="00427C5E">
                <w:rPr>
                  <w:rPrChange w:id="952" w:author="Rodrigo Riquelme" w:date="2010-11-03T00:43:00Z">
                    <w:rPr>
                      <w:color w:val="0000FF"/>
                      <w:u w:val="single"/>
                      <w:lang w:eastAsia="en-US"/>
                    </w:rPr>
                  </w:rPrChange>
                </w:rPr>
                <w:t>.</w:t>
              </w:r>
            </w:ins>
            <w:del w:id="953" w:author="Rodrigo Riquelme" w:date="2010-11-02T23:24:00Z">
              <w:r w:rsidRPr="00427C5E">
                <w:rPr>
                  <w:rPrChange w:id="954" w:author="Rodrigo Riquelme" w:date="2010-11-03T00:43:00Z">
                    <w:rPr>
                      <w:color w:val="0000FF"/>
                      <w:u w:val="single"/>
                      <w:lang w:eastAsia="en-US"/>
                    </w:rPr>
                  </w:rPrChange>
                </w:rPr>
                <w:delText>:</w:delText>
              </w:r>
            </w:del>
            <w:r w:rsidRPr="00427C5E">
              <w:rPr>
                <w:rPrChange w:id="955" w:author="Rodrigo Riquelme" w:date="2010-11-03T00:43:00Z">
                  <w:rPr>
                    <w:color w:val="0000FF"/>
                    <w:u w:val="single"/>
                    <w:lang w:eastAsia="en-US"/>
                  </w:rPr>
                </w:rPrChange>
              </w:rPr>
              <w:t xml:space="preserve"> Marco Teórico</w:t>
            </w:r>
            <w:bookmarkEnd w:id="949"/>
          </w:p>
        </w:tc>
      </w:tr>
    </w:tbl>
    <w:p w:rsidR="009A106D" w:rsidRDefault="007C0EE8">
      <w:pPr>
        <w:pStyle w:val="Subttulo"/>
        <w:outlineLvl w:val="1"/>
        <w:pPrChange w:id="956" w:author="Rodrigo Riquelme" w:date="2010-11-03T00:50:00Z">
          <w:pPr>
            <w:pStyle w:val="Ttulo2"/>
          </w:pPr>
        </w:pPrChange>
      </w:pPr>
      <w:bookmarkStart w:id="957" w:name="_Toc266039162"/>
      <w:bookmarkStart w:id="958" w:name="_Toc277197763"/>
      <w:r w:rsidRPr="002D62D6">
        <w:t>2.1</w:t>
      </w:r>
      <w:ins w:id="959" w:author="Rodrigo Riquelme" w:date="2010-11-02T23:23:00Z">
        <w:r w:rsidR="008B100A">
          <w:t>.</w:t>
        </w:r>
      </w:ins>
      <w:r>
        <w:t xml:space="preserve"> </w:t>
      </w:r>
      <w:r w:rsidRPr="002D62D6">
        <w:t>Acceso Multimedia Universal</w:t>
      </w:r>
      <w:bookmarkEnd w:id="957"/>
      <w:bookmarkEnd w:id="958"/>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960" w:name="_Ref263550772"/>
      <w:r>
        <w:rPr>
          <w:b/>
        </w:rPr>
        <w:t xml:space="preserve">Técnicas de </w:t>
      </w:r>
      <w:proofErr w:type="spellStart"/>
      <w:r>
        <w:rPr>
          <w:b/>
        </w:rPr>
        <w:t>transcodificación</w:t>
      </w:r>
      <w:proofErr w:type="spellEnd"/>
      <w:r>
        <w:rPr>
          <w:b/>
        </w:rPr>
        <w:t xml:space="preserve"> del contenido: </w:t>
      </w:r>
      <w:r>
        <w:t>un sistema UMA requiere incorporar métodos de adaptación del contenido original a los recursos de la sesión y preferencias del usuario, tales como cambios de formato, reducción de tasa de bits, velocidad de reproducción o cambio de modalidad (</w:t>
      </w:r>
      <w:proofErr w:type="spellStart"/>
      <w:r>
        <w:rPr>
          <w:i/>
        </w:rPr>
        <w:t>transmoding</w:t>
      </w:r>
      <w:proofErr w:type="spellEnd"/>
      <w:r>
        <w:t>), como por ejemplo pasar de texto a voz, o viceversa, etc.</w:t>
      </w:r>
      <w:bookmarkEnd w:id="960"/>
    </w:p>
    <w:p w:rsidR="007C0EE8" w:rsidDel="00950B27" w:rsidRDefault="007C0EE8" w:rsidP="007C0EE8">
      <w:pPr>
        <w:pStyle w:val="Textoindependienteprimerasangra2"/>
        <w:rPr>
          <w:del w:id="961" w:author="Rodrigo Riquelme" w:date="2010-11-03T21:50:00Z"/>
        </w:rPr>
      </w:pPr>
      <w:del w:id="962" w:author="Rodrigo Riquelme" w:date="2010-11-03T21:50:00Z">
        <w:r w:rsidDel="00950B27">
          <w:lastRenderedPageBreak/>
          <w:br w:type="page"/>
        </w:r>
      </w:del>
    </w:p>
    <w:p w:rsidR="009A106D" w:rsidRDefault="007C0EE8">
      <w:pPr>
        <w:pStyle w:val="Textoindependienteprimerasangra2"/>
        <w:numPr>
          <w:ilvl w:val="0"/>
          <w:numId w:val="29"/>
        </w:numPr>
        <w:rPr>
          <w:szCs w:val="24"/>
          <w:lang w:val="es-ES"/>
        </w:rPr>
        <w:pPrChange w:id="963" w:author="Rodrigo Riquelme" w:date="2010-11-03T21:50:00Z">
          <w:pPr>
            <w:numPr>
              <w:numId w:val="4"/>
            </w:numPr>
            <w:tabs>
              <w:tab w:val="left" w:pos="0"/>
              <w:tab w:val="num" w:pos="707"/>
            </w:tabs>
            <w:suppressAutoHyphens w:val="0"/>
            <w:spacing w:before="240" w:after="440"/>
            <w:ind w:left="707" w:hanging="283"/>
          </w:pPr>
        </w:pPrChange>
      </w:pPr>
      <w:r w:rsidRPr="008535DE">
        <w:rPr>
          <w:b/>
        </w:rPr>
        <w:t xml:space="preserve">Herramientas de acceso al contenido: </w:t>
      </w:r>
      <w:r>
        <w:t>tareas como la descripción, indexado, análisis, b</w:t>
      </w:r>
      <w:del w:id="964" w:author="Rodrigo Riquelme" w:date="2010-11-10T00:24:00Z">
        <w:r w:rsidDel="00F8658A">
          <w:delText>ú</w:delText>
        </w:r>
      </w:del>
      <w:ins w:id="965" w:author="Rodrigo Riquelme" w:date="2010-11-10T00:24:00Z">
        <w:r w:rsidR="00F8658A">
          <w:t>ú</w:t>
        </w:r>
      </w:ins>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1"/>
      </w:r>
    </w:p>
    <w:p w:rsidR="007C0EE8" w:rsidRDefault="007C0EE8" w:rsidP="007C0EE8">
      <w:pPr>
        <w:pageBreakBefore/>
      </w:pPr>
      <w:r>
        <w:lastRenderedPageBreak/>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del w:id="966" w:author="Rodrigo Riquelme" w:date="2010-11-10T00:24:00Z">
        <w:r w:rsidDel="00F8658A">
          <w:delText>ú</w:delText>
        </w:r>
      </w:del>
      <w:ins w:id="967" w:author="Rodrigo Riquelme" w:date="2010-11-10T00:24:00Z">
        <w:r w:rsidR="00F8658A">
          <w:t>ú</w:t>
        </w:r>
      </w:ins>
      <w:r>
        <w:t>squeda de un determinado contenido es una tarea ardua, ya que la mayoría de la información no es ordenada ni catalogada, y por lo tanto no se tiene ning</w:t>
      </w:r>
      <w:del w:id="968" w:author="Rodrigo Riquelme" w:date="2010-11-10T00:24:00Z">
        <w:r w:rsidDel="00F8658A">
          <w:delText>ú</w:delText>
        </w:r>
      </w:del>
      <w:ins w:id="969" w:author="Rodrigo Riquelme" w:date="2010-11-10T00:24:00Z">
        <w:r w:rsidR="00F8658A">
          <w:t>ú</w:t>
        </w:r>
      </w:ins>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ins w:id="970" w:author="Rodrigo Riquelme" w:date="2010-11-03T21:52:00Z">
        <w:r w:rsidR="00950B27">
          <w:t xml:space="preserve"> </w:t>
        </w:r>
      </w:ins>
      <w:ins w:id="971" w:author="Rodrigo Riquelme" w:date="2010-11-03T21:53:00Z">
        <w:r w:rsidR="00950B27">
          <w:t>n</w:t>
        </w:r>
      </w:ins>
      <w:ins w:id="972" w:author="Rodrigo Riquelme" w:date="2010-11-03T21:52:00Z">
        <w:r w:rsidR="00950B27">
          <w:t xml:space="preserve">o </w:t>
        </w:r>
      </w:ins>
      <w:ins w:id="973" w:author="Rodrigo Riquelme" w:date="2010-11-03T21:53:00Z">
        <w:r w:rsidR="00950B27">
          <w:t>todos los terminales manejan los mismos protocolos de comunicación ni tienen el mismo ancho de banda.</w:t>
        </w:r>
      </w:ins>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xml:space="preserve">, con capacidades y necesidades diferentes (cada fabricante intenta diferenciarse </w:t>
      </w:r>
      <w:del w:id="974" w:author="Rodrigo Riquelme" w:date="2010-11-03T21:53:00Z">
        <w:r w:rsidR="007C0EE8" w:rsidDel="004F74E1">
          <w:delText xml:space="preserve">lo máximo posible </w:delText>
        </w:r>
      </w:del>
      <w:r w:rsidR="007C0EE8">
        <w:t xml:space="preserve">de sus competidores y no facilitan la compatibilidad entre aparatos). El auge de las comunicaciones móviles </w:t>
      </w:r>
      <w:del w:id="975" w:author="Rodrigo Riquelme" w:date="2010-11-03T21:54:00Z">
        <w:r w:rsidR="007C0EE8" w:rsidDel="00A0238E">
          <w:delText xml:space="preserve">y su gran aceptación en la sociedad </w:delText>
        </w:r>
      </w:del>
      <w:r w:rsidR="007C0EE8">
        <w:t>ha fomentado la diversidad de terminales.</w:t>
      </w:r>
    </w:p>
    <w:p w:rsidR="007C0EE8" w:rsidRPr="00BD1B4B" w:rsidRDefault="007C0EE8" w:rsidP="007C0EE8">
      <w:pPr>
        <w:numPr>
          <w:ilvl w:val="0"/>
          <w:numId w:val="5"/>
        </w:numPr>
        <w:tabs>
          <w:tab w:val="left" w:pos="0"/>
          <w:tab w:val="num" w:pos="707"/>
        </w:tabs>
        <w:suppressAutoHyphens w:val="0"/>
        <w:spacing w:before="0" w:line="276" w:lineRule="auto"/>
        <w:ind w:left="424" w:hanging="283"/>
        <w:rPr>
          <w:b/>
        </w:rPr>
      </w:pPr>
      <w:r w:rsidRPr="007720FF">
        <w:rPr>
          <w:b/>
        </w:rPr>
        <w:lastRenderedPageBreak/>
        <w:t>Exigencias del usuario</w:t>
      </w:r>
      <w:r>
        <w:t>: No siempre la información o contenido deseado consigue llegar al usuario final con la mejor calidad posible. Cuando un dispositivo intenta acceder a contenido para el cuál no ha sido diseñado, el resultado es decepcionante.</w:t>
      </w:r>
      <w:r>
        <w:rPr>
          <w:rStyle w:val="Refdenotaalpie"/>
          <w:b/>
        </w:rPr>
        <w:footnoteReference w:id="2"/>
      </w:r>
    </w:p>
    <w:p w:rsidR="007C0EE8" w:rsidRPr="007720FF" w:rsidRDefault="007C0EE8" w:rsidP="007C0EE8">
      <w:pPr>
        <w:tabs>
          <w:tab w:val="left" w:pos="0"/>
        </w:tabs>
        <w:spacing w:before="0" w:line="276" w:lineRule="auto"/>
        <w:ind w:left="141"/>
        <w:rPr>
          <w:b/>
        </w:rPr>
      </w:pPr>
      <w:r w:rsidRPr="007720FF">
        <w:rPr>
          <w:b/>
        </w:rPr>
        <w:br w:type="page"/>
      </w:r>
    </w:p>
    <w:p w:rsidR="007C0EE8" w:rsidRDefault="007C0EE8" w:rsidP="007C0EE8">
      <w:pPr>
        <w:numPr>
          <w:ilvl w:val="0"/>
          <w:numId w:val="5"/>
        </w:numPr>
        <w:tabs>
          <w:tab w:val="left" w:pos="0"/>
          <w:tab w:val="num" w:pos="707"/>
        </w:tabs>
        <w:suppressAutoHyphens w:val="0"/>
        <w:spacing w:before="240" w:after="440"/>
        <w:ind w:left="707" w:hanging="283"/>
      </w:pPr>
      <w:r>
        <w:rPr>
          <w:b/>
          <w:szCs w:val="24"/>
        </w:rPr>
        <w:lastRenderedPageBreak/>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rPr>
          <w:ins w:id="976" w:author="Rodrigo Riquelme" w:date="2010-11-04T18:26:00Z"/>
        </w:rPr>
      </w:pPr>
      <w:r>
        <w:rPr>
          <w:noProof/>
          <w:szCs w:val="24"/>
          <w:u w:val="single"/>
          <w:lang w:eastAsia="es-CL"/>
        </w:rPr>
        <w:drawing>
          <wp:inline distT="0" distB="0" distL="0" distR="0" wp14:anchorId="36755B88" wp14:editId="4F454A18">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5"/>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pPr>
        <w:pStyle w:val="Epgrafe"/>
        <w:jc w:val="center"/>
        <w:rPr>
          <w:ins w:id="977" w:author="Rodrigo Riquelme" w:date="2010-11-04T18:29:00Z"/>
        </w:rPr>
        <w:pPrChange w:id="978" w:author="Rodrigo Riquelme" w:date="2010-11-04T18:26:00Z">
          <w:pPr>
            <w:keepNext/>
            <w:jc w:val="center"/>
          </w:pPr>
        </w:pPrChange>
      </w:pPr>
      <w:bookmarkStart w:id="979" w:name="_Toc276683966"/>
      <w:bookmarkStart w:id="980" w:name="_Toc276684034"/>
      <w:ins w:id="981" w:author="Rodrigo Riquelme" w:date="2010-11-04T18:26:00Z">
        <w:r>
          <w:t xml:space="preserve">Ilustración </w:t>
        </w:r>
        <w:r w:rsidR="00427C5E">
          <w:fldChar w:fldCharType="begin"/>
        </w:r>
        <w:r>
          <w:instrText xml:space="preserve"> SEQ Ilustración \* ARABIC </w:instrText>
        </w:r>
      </w:ins>
      <w:r w:rsidR="00427C5E">
        <w:fldChar w:fldCharType="separate"/>
      </w:r>
      <w:ins w:id="982" w:author="copesa" w:date="2010-11-11T11:32:00Z">
        <w:r w:rsidR="00D8095E">
          <w:rPr>
            <w:noProof/>
          </w:rPr>
          <w:t>2</w:t>
        </w:r>
      </w:ins>
      <w:ins w:id="983" w:author="Rodrigo Riquelme" w:date="2010-11-04T18:26:00Z">
        <w:r w:rsidR="00427C5E">
          <w:fldChar w:fldCharType="end"/>
        </w:r>
        <w:r>
          <w:t xml:space="preserve"> - </w:t>
        </w:r>
        <w:r w:rsidRPr="00464E84">
          <w:t>Adaptación de cont</w:t>
        </w:r>
        <w:r>
          <w:t>enidos para un acceso universal</w:t>
        </w:r>
      </w:ins>
      <w:bookmarkEnd w:id="979"/>
      <w:bookmarkEnd w:id="980"/>
    </w:p>
    <w:p w:rsidR="009A106D" w:rsidRPr="005A6108" w:rsidRDefault="00427C5E">
      <w:pPr>
        <w:pStyle w:val="Ttulo7"/>
        <w:pPrChange w:id="984" w:author="Rodrigo Riquelme" w:date="2010-11-04T18:29:00Z">
          <w:pPr>
            <w:keepNext/>
            <w:jc w:val="center"/>
          </w:pPr>
        </w:pPrChange>
      </w:pPr>
      <w:ins w:id="985" w:author="Rodrigo Riquelme" w:date="2010-11-04T18:29:00Z">
        <w:r>
          <w:fldChar w:fldCharType="begin"/>
        </w:r>
        <w:r w:rsidR="002843D3" w:rsidRPr="00016E7A">
          <w:rPr>
            <w:lang w:val="es-CL"/>
            <w:rPrChange w:id="986" w:author="Wolf" w:date="2010-11-10T21:52:00Z">
              <w:rPr/>
            </w:rPrChange>
          </w:rPr>
          <w:instrText xml:space="preserve"> HYPERLINK "http://multimediacommunication.blogspot.com/2007/02/multimedia-communication-for-universal.html" </w:instrText>
        </w:r>
        <w:r>
          <w:fldChar w:fldCharType="separate"/>
        </w:r>
        <w:r w:rsidR="002843D3" w:rsidRPr="00016E7A">
          <w:rPr>
            <w:rStyle w:val="Hipervnculo"/>
            <w:lang w:val="es-CL"/>
            <w:rPrChange w:id="987" w:author="Wolf" w:date="2010-11-10T21:52:00Z">
              <w:rPr>
                <w:rStyle w:val="Hipervnculo"/>
              </w:rPr>
            </w:rPrChange>
          </w:rPr>
          <w:t>http://multimediacommunication.blogspot.com/2007/02/multimedia-communication-for-universal.html</w:t>
        </w:r>
        <w:r>
          <w:fldChar w:fldCharType="end"/>
        </w:r>
      </w:ins>
    </w:p>
    <w:p w:rsidR="002843D3" w:rsidRDefault="002843D3" w:rsidP="007C0EE8">
      <w:pPr>
        <w:rPr>
          <w:ins w:id="988" w:author="Rodrigo Riquelme" w:date="2010-11-04T18:29:00Z"/>
        </w:rPr>
      </w:pPr>
      <w:bookmarkStart w:id="989" w:name="_Toc266039196"/>
    </w:p>
    <w:p w:rsidR="009A106D" w:rsidRDefault="007C0EE8">
      <w:pPr>
        <w:pStyle w:val="Ttulo7"/>
        <w:rPr>
          <w:del w:id="990" w:author="Rodrigo Riquelme" w:date="2010-11-04T18:27:00Z"/>
          <w:rPrChange w:id="991" w:author="Rodrigo Riquelme" w:date="2010-11-04T18:27:00Z">
            <w:rPr>
              <w:del w:id="992" w:author="Rodrigo Riquelme" w:date="2010-11-04T18:27:00Z"/>
              <w:lang w:val="es-ES"/>
            </w:rPr>
          </w:rPrChange>
        </w:rPr>
        <w:pPrChange w:id="993" w:author="Rodrigo Riquelme" w:date="2010-11-04T18:27:00Z">
          <w:pPr>
            <w:pStyle w:val="Epgrafe"/>
            <w:jc w:val="center"/>
          </w:pPr>
        </w:pPrChange>
      </w:pPr>
      <w:del w:id="994" w:author="Rodrigo Riquelme" w:date="2010-11-04T18:11:00Z">
        <w:r w:rsidRPr="002843D3" w:rsidDel="001A5898">
          <w:delText xml:space="preserve">Figura </w:delText>
        </w:r>
        <w:r w:rsidR="00427C5E" w:rsidRPr="00427C5E" w:rsidDel="001A5898">
          <w:fldChar w:fldCharType="begin"/>
        </w:r>
        <w:r w:rsidR="00427C5E" w:rsidRPr="00427C5E">
          <w:rPr>
            <w:rPrChange w:id="995" w:author="Rodrigo Riquelme" w:date="2010-11-04T18:27:00Z">
              <w:rPr>
                <w:color w:val="0000FF"/>
                <w:u w:val="single"/>
              </w:rPr>
            </w:rPrChange>
          </w:rPr>
          <w:delInstrText xml:space="preserve"> SEQ Figura \* ARABIC </w:delInstrText>
        </w:r>
        <w:r w:rsidR="00427C5E" w:rsidRPr="00427C5E" w:rsidDel="001A5898">
          <w:rPr>
            <w:rPrChange w:id="996" w:author="Rodrigo Riquelme" w:date="2010-11-04T18:27:00Z">
              <w:rPr>
                <w:color w:val="0000FF"/>
                <w:u w:val="single"/>
              </w:rPr>
            </w:rPrChange>
          </w:rPr>
          <w:fldChar w:fldCharType="separate"/>
        </w:r>
        <w:r w:rsidR="00427C5E" w:rsidRPr="00427C5E">
          <w:rPr>
            <w:rPrChange w:id="997" w:author="Rodrigo Riquelme" w:date="2010-11-04T18:27:00Z">
              <w:rPr>
                <w:noProof/>
                <w:color w:val="0000FF"/>
                <w:u w:val="single"/>
              </w:rPr>
            </w:rPrChange>
          </w:rPr>
          <w:delText>1</w:delText>
        </w:r>
        <w:r w:rsidR="00427C5E" w:rsidRPr="00427C5E" w:rsidDel="001A5898">
          <w:rPr>
            <w:rPrChange w:id="998" w:author="Rodrigo Riquelme" w:date="2010-11-04T18:27:00Z">
              <w:rPr>
                <w:color w:val="0000FF"/>
                <w:u w:val="single"/>
              </w:rPr>
            </w:rPrChange>
          </w:rPr>
          <w:fldChar w:fldCharType="end"/>
        </w:r>
        <w:r w:rsidR="00427C5E" w:rsidRPr="00427C5E">
          <w:rPr>
            <w:rPrChange w:id="999" w:author="Rodrigo Riquelme" w:date="2010-11-04T18:27:00Z">
              <w:rPr>
                <w:color w:val="0000FF"/>
                <w:u w:val="single"/>
              </w:rPr>
            </w:rPrChange>
          </w:rPr>
          <w:delText xml:space="preserve">: </w:delText>
        </w:r>
      </w:del>
      <w:del w:id="1000" w:author="Rodrigo Riquelme" w:date="2010-11-04T18:26:00Z">
        <w:r w:rsidR="00427C5E" w:rsidRPr="00427C5E">
          <w:rPr>
            <w:rPrChange w:id="1001" w:author="Rodrigo Riquelme" w:date="2010-11-04T18:27:00Z">
              <w:rPr>
                <w:color w:val="0000FF"/>
                <w:u w:val="single"/>
              </w:rPr>
            </w:rPrChange>
          </w:rPr>
          <w:delText xml:space="preserve">Adaptación de contenidos para un acceso universal </w:delText>
        </w:r>
      </w:del>
      <w:del w:id="1002" w:author="Rodrigo Riquelme" w:date="2010-11-04T18:27:00Z">
        <w:r w:rsidR="00427C5E" w:rsidRPr="00427C5E" w:rsidDel="002843D3">
          <w:rPr>
            <w:rPrChange w:id="1003" w:author="Rodrigo Riquelme" w:date="2010-11-04T18:27:00Z">
              <w:rPr>
                <w:noProof/>
                <w:color w:val="0000FF"/>
                <w:u w:val="single"/>
                <w:lang w:val="es-ES"/>
              </w:rPr>
            </w:rPrChange>
          </w:rPr>
          <w:fldChar w:fldCharType="begin"/>
        </w:r>
        <w:r w:rsidR="00427C5E" w:rsidRPr="00427C5E">
          <w:rPr>
            <w:rPrChange w:id="1004" w:author="Rodrigo Riquelme" w:date="2010-11-04T18:27:00Z">
              <w:rPr>
                <w:noProof/>
                <w:color w:val="0000FF"/>
                <w:u w:val="single"/>
                <w:lang w:val="es-ES"/>
              </w:rPr>
            </w:rPrChange>
          </w:rPr>
          <w:delInstrText xml:space="preserve"> HYPERLINK "http://multimediacommunication.blogspot.com/2007/02/multimedia-communication-for-universal.html" </w:delInstrText>
        </w:r>
        <w:r w:rsidR="00427C5E" w:rsidRPr="00427C5E" w:rsidDel="002843D3">
          <w:rPr>
            <w:rPrChange w:id="1005" w:author="Rodrigo Riquelme" w:date="2010-11-04T18:27:00Z">
              <w:rPr>
                <w:noProof/>
                <w:color w:val="0000FF"/>
                <w:u w:val="single"/>
                <w:lang w:val="es-ES"/>
              </w:rPr>
            </w:rPrChange>
          </w:rPr>
          <w:fldChar w:fldCharType="separate"/>
        </w:r>
        <w:r w:rsidR="00427C5E" w:rsidRPr="00427C5E">
          <w:rPr>
            <w:rStyle w:val="Hipervnculo"/>
            <w:color w:val="000000"/>
            <w:u w:val="none"/>
            <w:rPrChange w:id="1006" w:author="Rodrigo Riquelme" w:date="2010-11-04T18:27:00Z">
              <w:rPr>
                <w:rStyle w:val="Hipervnculo"/>
                <w:noProof/>
                <w:lang w:val="es-ES"/>
              </w:rPr>
            </w:rPrChange>
          </w:rPr>
          <w:delText>http://multimediacommunication.blogspot.com/2007/02/multimedia-communication-for-universal.html</w:delText>
        </w:r>
        <w:bookmarkEnd w:id="989"/>
        <w:r w:rsidR="00427C5E" w:rsidRPr="00427C5E" w:rsidDel="002843D3">
          <w:rPr>
            <w:rPrChange w:id="1007" w:author="Rodrigo Riquelme" w:date="2010-11-04T18:27:00Z">
              <w:rPr>
                <w:noProof/>
                <w:color w:val="0000FF"/>
                <w:u w:val="single"/>
                <w:lang w:val="es-ES"/>
              </w:rPr>
            </w:rPrChange>
          </w:rPr>
          <w:fldChar w:fldCharType="end"/>
        </w:r>
      </w:del>
    </w:p>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Pr="00F76D4D" w:rsidRDefault="007C0EE8" w:rsidP="007C0EE8">
      <w:r>
        <w:rPr>
          <w:szCs w:val="24"/>
        </w:rPr>
        <w:lastRenderedPageBreak/>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3"/>
      </w:r>
    </w:p>
    <w:p w:rsidR="009A106D" w:rsidRDefault="008D2A76">
      <w:pPr>
        <w:pStyle w:val="Subttulo"/>
        <w:outlineLvl w:val="1"/>
        <w:rPr>
          <w:ins w:id="1009" w:author="Dahianna Vega Leiva" w:date="2010-11-02T11:17:00Z"/>
        </w:rPr>
        <w:pPrChange w:id="1010" w:author="Rodrigo Riquelme" w:date="2010-11-02T23:25:00Z">
          <w:pPr>
            <w:pStyle w:val="Ttulo2"/>
          </w:pPr>
        </w:pPrChange>
      </w:pPr>
      <w:bookmarkStart w:id="1011" w:name="_Toc266039163"/>
      <w:ins w:id="1012" w:author="Rodrigo Riquelme" w:date="2010-11-02T23:25:00Z">
        <w:r>
          <w:br w:type="page"/>
        </w:r>
      </w:ins>
      <w:bookmarkStart w:id="1013" w:name="_Toc277197764"/>
      <w:r w:rsidR="001B5244">
        <w:lastRenderedPageBreak/>
        <w:t xml:space="preserve">2.2. Protocolo </w:t>
      </w:r>
      <w:del w:id="1014" w:author="Rodrigo Riquelme" w:date="2010-11-03T00:53:00Z">
        <w:r w:rsidR="001B5244" w:rsidDel="00452D69">
          <w:delText xml:space="preserve">Xml </w:delText>
        </w:r>
      </w:del>
      <w:ins w:id="1015" w:author="Rodrigo Riquelme" w:date="2010-11-03T00:53:00Z">
        <w:r w:rsidR="00452D69">
          <w:t xml:space="preserve">XML </w:t>
        </w:r>
      </w:ins>
      <w:r w:rsidR="001B5244">
        <w:t>orientado a objeto</w:t>
      </w:r>
      <w:ins w:id="1016" w:author="Rodrigo Riquelme" w:date="2010-11-02T23:34:00Z">
        <w:r w:rsidR="00DB24E3">
          <w:t>s</w:t>
        </w:r>
      </w:ins>
      <w:bookmarkEnd w:id="1013"/>
      <w:del w:id="1017" w:author="Rodrigo Riquelme" w:date="2010-11-02T23:34:00Z">
        <w:r w:rsidR="001B5244" w:rsidDel="00DB24E3">
          <w:delText>.</w:delText>
        </w:r>
      </w:del>
    </w:p>
    <w:p w:rsidR="009A106D" w:rsidRDefault="008158A9">
      <w:pPr>
        <w:rPr>
          <w:ins w:id="1018" w:author="Rodrigo Riquelme" w:date="2010-11-02T23:31:00Z"/>
          <w:lang w:val="es-ES"/>
        </w:rPr>
        <w:pPrChange w:id="1019" w:author="Dahianna Vega Leiva" w:date="2010-11-02T11:17:00Z">
          <w:pPr>
            <w:pStyle w:val="Ttulo2"/>
          </w:pPr>
        </w:pPrChange>
      </w:pPr>
      <w:ins w:id="1020" w:author="Dahianna Vega Leiva" w:date="2010-11-02T11:17:00Z">
        <w:del w:id="1021" w:author="Rodrigo Riquelme" w:date="2010-11-02T23:25:00Z">
          <w:r w:rsidDel="008D2A76">
            <w:rPr>
              <w:lang w:val="es-ES"/>
            </w:rPr>
            <w:delText>PRIMERO INTRODUCIR TODO LO QUE VAN A PRESENTAR</w:delText>
          </w:r>
        </w:del>
      </w:ins>
      <w:ins w:id="1022" w:author="Rodrigo Riquelme" w:date="2010-11-02T23:27:00Z">
        <w:r w:rsidR="008D2A76">
          <w:rPr>
            <w:lang w:val="es-ES"/>
          </w:rPr>
          <w:t>Se</w:t>
        </w:r>
      </w:ins>
      <w:ins w:id="1023" w:author="Rodrigo Riquelme" w:date="2010-11-02T23:25:00Z">
        <w:r w:rsidR="008D2A76">
          <w:rPr>
            <w:lang w:val="es-ES"/>
          </w:rPr>
          <w:t xml:space="preserve"> pretende generar un marco de trabajo basado en objetos XML el cual funcionar</w:t>
        </w:r>
      </w:ins>
      <w:ins w:id="1024" w:author="Rodrigo Riquelme" w:date="2010-11-02T23:26:00Z">
        <w:r w:rsidR="008D2A76">
          <w:rPr>
            <w:lang w:val="es-ES"/>
          </w:rPr>
          <w:t>a como una capa de obj</w:t>
        </w:r>
      </w:ins>
      <w:ins w:id="1025" w:author="Rodrigo Riquelme" w:date="2010-11-02T23:27:00Z">
        <w:r w:rsidR="008D2A76">
          <w:rPr>
            <w:lang w:val="es-ES"/>
          </w:rPr>
          <w:t>e</w:t>
        </w:r>
      </w:ins>
      <w:ins w:id="1026" w:author="Rodrigo Riquelme" w:date="2010-11-02T23:26:00Z">
        <w:r w:rsidR="008D2A76">
          <w:rPr>
            <w:lang w:val="es-ES"/>
          </w:rPr>
          <w:t xml:space="preserve">tos </w:t>
        </w:r>
      </w:ins>
      <w:ins w:id="1027" w:author="Rodrigo Riquelme" w:date="2010-11-02T23:27:00Z">
        <w:r w:rsidR="008D2A76">
          <w:rPr>
            <w:lang w:val="es-ES"/>
          </w:rPr>
          <w:t xml:space="preserve">a ser interpretados </w:t>
        </w:r>
      </w:ins>
      <w:ins w:id="1028" w:author="Rodrigo Riquelme" w:date="2010-11-02T23:28:00Z">
        <w:r w:rsidR="006D1380">
          <w:rPr>
            <w:lang w:val="es-ES"/>
          </w:rPr>
          <w:t>por un motor de scripting principalmente en el servidor</w:t>
        </w:r>
      </w:ins>
      <w:ins w:id="1029" w:author="Rodrigo Riquelme" w:date="2010-11-02T23:30:00Z">
        <w:r w:rsidR="006D1380">
          <w:rPr>
            <w:lang w:val="es-ES"/>
          </w:rPr>
          <w:t xml:space="preserve"> (JSP, PHP) y eventualmente en el cliente (</w:t>
        </w:r>
        <w:proofErr w:type="spellStart"/>
        <w:r w:rsidR="006D1380">
          <w:rPr>
            <w:lang w:val="es-ES"/>
          </w:rPr>
          <w:t>javascript</w:t>
        </w:r>
        <w:proofErr w:type="spellEnd"/>
        <w:r w:rsidR="006D1380">
          <w:rPr>
            <w:lang w:val="es-ES"/>
          </w:rPr>
          <w:t>)</w:t>
        </w:r>
      </w:ins>
      <w:ins w:id="1030" w:author="Rodrigo Riquelme" w:date="2010-11-02T23:29:00Z">
        <w:r w:rsidR="006D1380">
          <w:rPr>
            <w:lang w:val="es-ES"/>
          </w:rPr>
          <w:t xml:space="preserve">. </w:t>
        </w:r>
      </w:ins>
      <w:ins w:id="1031" w:author="Rodrigo Riquelme" w:date="2010-11-02T23:28:00Z">
        <w:r w:rsidR="006D1380">
          <w:rPr>
            <w:lang w:val="es-ES"/>
          </w:rPr>
          <w:t xml:space="preserve"> </w:t>
        </w:r>
      </w:ins>
    </w:p>
    <w:p w:rsidR="009A106D" w:rsidRDefault="006D1380">
      <w:pPr>
        <w:rPr>
          <w:lang w:val="es-ES"/>
        </w:rPr>
        <w:pPrChange w:id="1032" w:author="Dahianna Vega Leiva" w:date="2010-11-02T11:17:00Z">
          <w:pPr>
            <w:pStyle w:val="Ttulo2"/>
          </w:pPr>
        </w:pPrChange>
      </w:pPr>
      <w:ins w:id="1033" w:author="Rodrigo Riquelme" w:date="2010-11-02T23:31:00Z">
        <w:r>
          <w:rPr>
            <w:lang w:val="es-ES"/>
          </w:rPr>
          <w:t xml:space="preserve">Por esta razón se </w:t>
        </w:r>
      </w:ins>
      <w:ins w:id="1034" w:author="Rodrigo Riquelme" w:date="2010-11-02T23:34:00Z">
        <w:r w:rsidR="00DB24E3">
          <w:rPr>
            <w:lang w:val="es-ES"/>
          </w:rPr>
          <w:t>hizo</w:t>
        </w:r>
      </w:ins>
      <w:ins w:id="1035" w:author="Rodrigo Riquelme" w:date="2010-11-02T23:31:00Z">
        <w:r>
          <w:rPr>
            <w:lang w:val="es-ES"/>
          </w:rPr>
          <w:t xml:space="preserve"> </w:t>
        </w:r>
      </w:ins>
      <w:ins w:id="1036" w:author="Rodrigo Riquelme" w:date="2010-11-02T23:34:00Z">
        <w:r w:rsidR="00DB24E3">
          <w:rPr>
            <w:lang w:val="es-ES"/>
          </w:rPr>
          <w:t xml:space="preserve">para este proyecto un resumen </w:t>
        </w:r>
      </w:ins>
      <w:ins w:id="1037" w:author="Rodrigo Riquelme" w:date="2010-11-02T23:31:00Z">
        <w:r>
          <w:rPr>
            <w:lang w:val="es-ES"/>
          </w:rPr>
          <w:t xml:space="preserve">de la investigación en implementaciones </w:t>
        </w:r>
      </w:ins>
      <w:ins w:id="1038" w:author="Rodrigo Riquelme" w:date="2010-11-02T23:32:00Z">
        <w:r>
          <w:rPr>
            <w:lang w:val="es-ES"/>
          </w:rPr>
          <w:t>lo m</w:t>
        </w:r>
      </w:ins>
      <w:ins w:id="1039" w:author="copesa" w:date="2010-11-11T11:20:00Z">
        <w:r w:rsidR="00C51FDD">
          <w:rPr>
            <w:lang w:val="es-ES"/>
          </w:rPr>
          <w:t>á</w:t>
        </w:r>
      </w:ins>
      <w:ins w:id="1040" w:author="Rodrigo Riquelme" w:date="2010-11-02T23:32:00Z">
        <w:del w:id="1041" w:author="copesa" w:date="2010-11-11T11:20:00Z">
          <w:r w:rsidDel="00C51FDD">
            <w:rPr>
              <w:lang w:val="es-ES"/>
            </w:rPr>
            <w:delText>a</w:delText>
          </w:r>
        </w:del>
        <w:r>
          <w:rPr>
            <w:lang w:val="es-ES"/>
          </w:rPr>
          <w:t>s parecidas posible en</w:t>
        </w:r>
      </w:ins>
      <w:ins w:id="1042" w:author="Rodrigo Riquelme" w:date="2010-11-02T23:31:00Z">
        <w:r>
          <w:rPr>
            <w:lang w:val="es-ES"/>
          </w:rPr>
          <w:t xml:space="preserve"> este paradigma de desarrollo</w:t>
        </w:r>
      </w:ins>
      <w:ins w:id="1043" w:author="Rodrigo Riquelme" w:date="2010-11-02T23:32:00Z">
        <w:r w:rsidR="00110FBA">
          <w:rPr>
            <w:lang w:val="es-ES"/>
          </w:rPr>
          <w:t xml:space="preserve"> en cuanto a construcción de objetos con XML</w:t>
        </w:r>
        <w:r>
          <w:rPr>
            <w:lang w:val="es-ES"/>
          </w:rPr>
          <w:t>.</w:t>
        </w:r>
      </w:ins>
      <w:ins w:id="1044" w:author="Rodrigo Riquelme" w:date="2010-11-02T23:31:00Z">
        <w:r>
          <w:rPr>
            <w:lang w:val="es-ES"/>
          </w:rPr>
          <w:t xml:space="preserve"> </w:t>
        </w:r>
      </w:ins>
    </w:p>
    <w:p w:rsidR="009A106D" w:rsidRDefault="001B5244">
      <w:pPr>
        <w:pStyle w:val="Subttulo"/>
        <w:outlineLvl w:val="2"/>
        <w:pPrChange w:id="1045" w:author="Rodrigo Riquelme" w:date="2010-11-02T23:36:00Z">
          <w:pPr>
            <w:pStyle w:val="Subttulo"/>
          </w:pPr>
        </w:pPrChange>
      </w:pPr>
      <w:bookmarkStart w:id="1046" w:name="_Toc277197765"/>
      <w:r>
        <w:t xml:space="preserve">2.2.1. </w:t>
      </w:r>
      <w:del w:id="1047" w:author="Rodrigo Riquelme" w:date="2010-11-03T00:53:00Z">
        <w:r w:rsidDel="00452D69">
          <w:delText>Soap</w:delText>
        </w:r>
      </w:del>
      <w:ins w:id="1048" w:author="Rodrigo Riquelme" w:date="2010-11-03T00:53:00Z">
        <w:r w:rsidR="00452D69">
          <w:t>SOAP</w:t>
        </w:r>
      </w:ins>
      <w:bookmarkEnd w:id="1046"/>
    </w:p>
    <w:p w:rsidR="001B5244" w:rsidRDefault="00DA4F25" w:rsidP="001B5244">
      <w:pPr>
        <w:rPr>
          <w:szCs w:val="24"/>
          <w:lang w:val="es-ES"/>
        </w:rPr>
      </w:pPr>
      <w:del w:id="1049" w:author="Rodrigo Riquelme" w:date="2010-11-03T00:53:00Z">
        <w:r w:rsidDel="00452D69">
          <w:rPr>
            <w:szCs w:val="24"/>
            <w:lang w:val="es-ES"/>
          </w:rPr>
          <w:delText xml:space="preserve">Soap </w:delText>
        </w:r>
      </w:del>
      <w:ins w:id="1050" w:author="Rodrigo Riquelme" w:date="2010-11-03T00:53:00Z">
        <w:r w:rsidR="00452D69">
          <w:rPr>
            <w:szCs w:val="24"/>
            <w:lang w:val="es-ES"/>
          </w:rPr>
          <w:t xml:space="preserve">SOAP </w:t>
        </w:r>
      </w:ins>
      <w:r>
        <w:rPr>
          <w:szCs w:val="24"/>
          <w:lang w:val="es-ES"/>
        </w:rPr>
        <w:t>(</w:t>
      </w:r>
      <w:r w:rsidR="000A1BB0">
        <w:rPr>
          <w:szCs w:val="24"/>
          <w:lang w:val="es-ES"/>
        </w:rPr>
        <w:t xml:space="preserve">Simple </w:t>
      </w:r>
      <w:proofErr w:type="spellStart"/>
      <w:r w:rsidR="000A1BB0">
        <w:rPr>
          <w:szCs w:val="24"/>
          <w:lang w:val="es-ES"/>
        </w:rPr>
        <w:t>Object</w:t>
      </w:r>
      <w:proofErr w:type="spellEnd"/>
      <w:r w:rsidR="000A1BB0">
        <w:rPr>
          <w:szCs w:val="24"/>
          <w:lang w:val="es-ES"/>
        </w:rPr>
        <w:t xml:space="preserve"> Access </w:t>
      </w:r>
      <w:proofErr w:type="spellStart"/>
      <w:r w:rsidR="000A1BB0">
        <w:rPr>
          <w:szCs w:val="24"/>
          <w:lang w:val="es-ES"/>
        </w:rPr>
        <w:t>Protocol</w:t>
      </w:r>
      <w:proofErr w:type="spellEnd"/>
      <w:r w:rsidR="000A1BB0">
        <w:rPr>
          <w:szCs w:val="24"/>
          <w:lang w:val="es-ES"/>
        </w:rPr>
        <w:t xml:space="preserve">) es un protocolo de mensajes entre </w:t>
      </w:r>
      <w:r>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w:t>
      </w:r>
      <w:del w:id="1051" w:author="Dahianna Vega Leiva" w:date="2010-11-02T11:15:00Z">
        <w:r w:rsidR="000A1BB0" w:rsidDel="008158A9">
          <w:rPr>
            <w:szCs w:val="24"/>
            <w:lang w:val="es-ES"/>
          </w:rPr>
          <w:delText xml:space="preserve"> </w:delText>
        </w:r>
      </w:del>
      <w:r w:rsidR="000A1BB0">
        <w:rPr>
          <w:szCs w:val="24"/>
          <w:lang w:val="es-ES"/>
        </w:rPr>
        <w:t>para invocar procedimientos en forma remota y utiliza protocolos para trasportar mensajes de texto.</w:t>
      </w:r>
      <w:r>
        <w:rPr>
          <w:szCs w:val="24"/>
          <w:lang w:val="es-ES"/>
        </w:rPr>
        <w:t xml:space="preserve"> Siendo</w:t>
      </w:r>
      <w:r w:rsidR="000A1BB0">
        <w:rPr>
          <w:szCs w:val="24"/>
          <w:lang w:val="es-ES"/>
        </w:rPr>
        <w:t xml:space="preserve"> cualquier aplicación que cumpla las especificaciones puede invocar y proveer de servicios.</w:t>
      </w:r>
    </w:p>
    <w:p w:rsidR="000A1BB0" w:rsidRDefault="00DA4F25" w:rsidP="001B5244">
      <w:pPr>
        <w:rPr>
          <w:szCs w:val="24"/>
          <w:lang w:val="es-ES"/>
        </w:rPr>
      </w:pPr>
      <w:del w:id="1052" w:author="Dahianna Vega Leiva" w:date="2010-11-02T11:15:00Z">
        <w:r w:rsidDel="008158A9">
          <w:rPr>
            <w:szCs w:val="24"/>
            <w:lang w:val="es-ES"/>
          </w:rPr>
          <w:delText>Sopa</w:delText>
        </w:r>
        <w:r w:rsidR="000A1BB0" w:rsidDel="008158A9">
          <w:rPr>
            <w:szCs w:val="24"/>
            <w:lang w:val="es-ES"/>
          </w:rPr>
          <w:delText xml:space="preserve"> </w:delText>
        </w:r>
      </w:del>
      <w:proofErr w:type="spellStart"/>
      <w:ins w:id="1053" w:author="Dahianna Vega Leiva" w:date="2010-11-02T11:15:00Z">
        <w:r w:rsidR="008158A9">
          <w:rPr>
            <w:szCs w:val="24"/>
            <w:lang w:val="es-ES"/>
          </w:rPr>
          <w:t>Soap</w:t>
        </w:r>
        <w:proofErr w:type="spellEnd"/>
        <w:r w:rsidR="008158A9">
          <w:rPr>
            <w:szCs w:val="24"/>
            <w:lang w:val="es-ES"/>
          </w:rPr>
          <w:t xml:space="preserve"> </w:t>
        </w:r>
      </w:ins>
      <w:r w:rsidR="000A1BB0">
        <w:rPr>
          <w:szCs w:val="24"/>
          <w:lang w:val="es-ES"/>
        </w:rPr>
        <w:t xml:space="preserve">contiene información adicional en el documento </w:t>
      </w:r>
      <w:r w:rsidR="008158A9">
        <w:rPr>
          <w:szCs w:val="24"/>
          <w:lang w:val="es-ES"/>
        </w:rPr>
        <w:t>XML</w:t>
      </w:r>
      <w:r w:rsidR="000A1BB0">
        <w:rPr>
          <w:szCs w:val="24"/>
          <w:lang w:val="es-ES"/>
        </w:rPr>
        <w:t>,</w:t>
      </w:r>
      <w:r>
        <w:rPr>
          <w:szCs w:val="24"/>
          <w:lang w:val="es-ES"/>
        </w:rPr>
        <w:t xml:space="preserve"> </w:t>
      </w:r>
      <w:r w:rsidR="000A1BB0">
        <w:rPr>
          <w:szCs w:val="24"/>
          <w:lang w:val="es-ES"/>
        </w:rPr>
        <w:t>como arreglos,</w:t>
      </w:r>
      <w:r>
        <w:rPr>
          <w:szCs w:val="24"/>
          <w:lang w:val="es-ES"/>
        </w:rPr>
        <w:t xml:space="preserve"> </w:t>
      </w:r>
      <w:r w:rsidR="000A1BB0">
        <w:rPr>
          <w:szCs w:val="24"/>
          <w:lang w:val="es-ES"/>
        </w:rPr>
        <w:t xml:space="preserve">el modelo </w:t>
      </w:r>
      <w:r>
        <w:rPr>
          <w:szCs w:val="24"/>
          <w:lang w:val="es-ES"/>
        </w:rPr>
        <w:t>descentralizado</w:t>
      </w:r>
      <w:del w:id="1054" w:author="Dahianna Vega Leiva" w:date="2010-11-02T11:16:00Z">
        <w:r w:rsidR="000A1BB0" w:rsidDel="008158A9">
          <w:rPr>
            <w:szCs w:val="24"/>
            <w:lang w:val="es-ES"/>
          </w:rPr>
          <w:delText>,</w:delText>
        </w:r>
        <w:r w:rsidDel="008158A9">
          <w:rPr>
            <w:szCs w:val="24"/>
            <w:lang w:val="es-ES"/>
          </w:rPr>
          <w:delText xml:space="preserve"> </w:delText>
        </w:r>
        <w:r w:rsidR="000A1BB0" w:rsidDel="008158A9">
          <w:rPr>
            <w:szCs w:val="24"/>
            <w:lang w:val="es-ES"/>
          </w:rPr>
          <w:delText xml:space="preserve">esto </w:delText>
        </w:r>
      </w:del>
      <w:del w:id="1055" w:author="Dahianna Vega Leiva" w:date="2010-11-02T11:15:00Z">
        <w:r w:rsidR="000A1BB0" w:rsidDel="008158A9">
          <w:rPr>
            <w:szCs w:val="24"/>
            <w:lang w:val="es-ES"/>
          </w:rPr>
          <w:delText xml:space="preserve"> </w:delText>
        </w:r>
      </w:del>
      <w:del w:id="1056" w:author="Dahianna Vega Leiva" w:date="2010-11-02T11:16:00Z">
        <w:r w:rsidDel="008158A9">
          <w:rPr>
            <w:szCs w:val="24"/>
            <w:lang w:val="es-ES"/>
          </w:rPr>
          <w:delText>significa</w:delText>
        </w:r>
        <w:r w:rsidR="000A1BB0" w:rsidDel="008158A9">
          <w:rPr>
            <w:szCs w:val="24"/>
            <w:lang w:val="es-ES"/>
          </w:rPr>
          <w:delText xml:space="preserve"> que</w:delText>
        </w:r>
      </w:del>
      <w:ins w:id="1057" w:author="Dahianna Vega Leiva" w:date="2010-11-02T11:16:00Z">
        <w:r w:rsidR="008158A9">
          <w:rPr>
            <w:szCs w:val="24"/>
            <w:lang w:val="es-ES"/>
          </w:rPr>
          <w:t xml:space="preserve">, es decir, </w:t>
        </w:r>
      </w:ins>
      <w:del w:id="1058" w:author="Dahianna Vega Leiva" w:date="2010-11-02T11:16:00Z">
        <w:r w:rsidR="000A1BB0" w:rsidDel="008158A9">
          <w:rPr>
            <w:szCs w:val="24"/>
            <w:lang w:val="es-ES"/>
          </w:rPr>
          <w:delText xml:space="preserve"> </w:delText>
        </w:r>
      </w:del>
      <w:r w:rsidR="000A1BB0">
        <w:rPr>
          <w:szCs w:val="24"/>
          <w:lang w:val="es-ES"/>
        </w:rPr>
        <w:t>puede ser procesado por varios intermediarios</w:t>
      </w:r>
      <w:ins w:id="1059" w:author="Dahianna Vega Leiva" w:date="2010-11-02T11:16:00Z">
        <w:r w:rsidR="008158A9">
          <w:rPr>
            <w:szCs w:val="24"/>
            <w:lang w:val="es-ES"/>
          </w:rPr>
          <w:t>. A</w:t>
        </w:r>
      </w:ins>
      <w:del w:id="1060" w:author="Dahianna Vega Leiva" w:date="2010-11-02T11:16:00Z">
        <w:r w:rsidR="000A1BB0" w:rsidDel="008158A9">
          <w:rPr>
            <w:szCs w:val="24"/>
            <w:lang w:val="es-ES"/>
          </w:rPr>
          <w:delText>,</w:delText>
        </w:r>
        <w:r w:rsidDel="008158A9">
          <w:rPr>
            <w:szCs w:val="24"/>
            <w:lang w:val="es-ES"/>
          </w:rPr>
          <w:delText xml:space="preserve"> a</w:delText>
        </w:r>
      </w:del>
      <w:r>
        <w:rPr>
          <w:szCs w:val="24"/>
          <w:lang w:val="es-ES"/>
        </w:rPr>
        <w:t>demás</w:t>
      </w:r>
      <w:r w:rsidR="000A1BB0">
        <w:rPr>
          <w:szCs w:val="24"/>
          <w:lang w:val="es-ES"/>
        </w:rPr>
        <w:t xml:space="preserve"> posee </w:t>
      </w:r>
      <w:r>
        <w:rPr>
          <w:szCs w:val="24"/>
          <w:lang w:val="es-ES"/>
        </w:rPr>
        <w:t>características</w:t>
      </w:r>
      <w:r w:rsidR="000A1BB0">
        <w:rPr>
          <w:szCs w:val="24"/>
          <w:lang w:val="es-ES"/>
        </w:rPr>
        <w:t xml:space="preserve"> </w:t>
      </w:r>
      <w:del w:id="1061" w:author="Dahianna Vega Leiva" w:date="2010-11-02T11:16:00Z">
        <w:r w:rsidR="000A1BB0" w:rsidDel="008158A9">
          <w:rPr>
            <w:szCs w:val="24"/>
            <w:lang w:val="es-ES"/>
          </w:rPr>
          <w:delText>especificas</w:delText>
        </w:r>
      </w:del>
      <w:ins w:id="1062" w:author="Dahianna Vega Leiva" w:date="2010-11-02T11:16:00Z">
        <w:r w:rsidR="008158A9">
          <w:rPr>
            <w:szCs w:val="24"/>
            <w:lang w:val="es-ES"/>
          </w:rPr>
          <w:t>específicas</w:t>
        </w:r>
      </w:ins>
      <w:r w:rsidR="000A1BB0">
        <w:rPr>
          <w:szCs w:val="24"/>
          <w:lang w:val="es-ES"/>
        </w:rPr>
        <w:t xml:space="preserve"> para operaciones RPC con </w:t>
      </w:r>
      <w:r>
        <w:rPr>
          <w:szCs w:val="24"/>
          <w:lang w:val="es-ES"/>
        </w:rPr>
        <w:t>parámetros</w:t>
      </w:r>
      <w:r w:rsidR="000A1BB0">
        <w:rPr>
          <w:szCs w:val="24"/>
          <w:lang w:val="es-ES"/>
        </w:rPr>
        <w:t xml:space="preserve"> de entrada /salida.</w:t>
      </w:r>
    </w:p>
    <w:p w:rsidR="000A1BB0" w:rsidRDefault="000A1BB0" w:rsidP="000A1BB0">
      <w:pPr>
        <w:spacing w:after="0" w:line="240" w:lineRule="auto"/>
        <w:ind w:right="144"/>
        <w:rPr>
          <w:rFonts w:ascii="Georgia" w:hAnsi="Georgia" w:cs="Arial"/>
          <w:color w:val="445555"/>
          <w:sz w:val="21"/>
          <w:szCs w:val="21"/>
          <w:lang w:val="es-ES"/>
        </w:rPr>
      </w:pPr>
      <w:r w:rsidRPr="00DA4F25">
        <w:rPr>
          <w:rFonts w:ascii="Verdana" w:eastAsia="Times New Roman" w:hAnsi="Verdana" w:cs="Times New Roman"/>
          <w:sz w:val="20"/>
          <w:szCs w:val="20"/>
          <w:lang w:val="es-ES"/>
        </w:rPr>
        <w:t> </w:t>
      </w:r>
    </w:p>
    <w:p w:rsidR="000B4A00" w:rsidRDefault="000B4A00" w:rsidP="001B5244">
      <w:pPr>
        <w:pStyle w:val="Subttulo"/>
        <w:rPr>
          <w:ins w:id="1063" w:author="Rodrigo Riquelme" w:date="2010-11-02T23:47:00Z"/>
        </w:rPr>
      </w:pPr>
    </w:p>
    <w:p w:rsidR="009A106D" w:rsidRDefault="000B0972">
      <w:pPr>
        <w:pPrChange w:id="1064" w:author="Rodrigo Riquelme" w:date="2010-11-02T23:47:00Z">
          <w:pPr>
            <w:pStyle w:val="Subttulo"/>
          </w:pPr>
        </w:pPrChange>
      </w:pPr>
      <w:ins w:id="1065" w:author="Rodrigo Riquelme" w:date="2010-11-02T23:47:00Z">
        <w:r>
          <w:lastRenderedPageBreak/>
          <w:t xml:space="preserve">La siguiente figura </w:t>
        </w:r>
      </w:ins>
      <w:ins w:id="1066" w:author="Rodrigo Riquelme" w:date="2010-11-02T23:48:00Z">
        <w:r>
          <w:t>muestra un esquema de un objeto SOAP como envoltura para un mensaje de correo electrónico.</w:t>
        </w:r>
      </w:ins>
    </w:p>
    <w:p w:rsidR="009A106D" w:rsidRDefault="009A106D">
      <w:pPr>
        <w:pStyle w:val="Subttulo"/>
        <w:keepNext/>
        <w:rPr>
          <w:ins w:id="1067" w:author="Rodrigo Riquelme" w:date="2010-11-04T18:30:00Z"/>
        </w:rPr>
        <w:pPrChange w:id="1068" w:author="Rodrigo Riquelme" w:date="2010-11-04T18:30:00Z">
          <w:pPr>
            <w:pStyle w:val="Subttulo"/>
          </w:pPr>
        </w:pPrChange>
      </w:pPr>
      <w:ins w:id="1069" w:author="Rodrigo Riquelme" w:date="2010-11-02T23:40:00Z">
        <w:r>
          <w:rPr>
            <w:rFonts w:ascii="Verdana" w:hAnsi="Verdana"/>
            <w:b w:val="0"/>
            <w:noProof/>
            <w:color w:val="000000"/>
            <w:sz w:val="18"/>
            <w:szCs w:val="18"/>
            <w:lang w:eastAsia="es-CL"/>
            <w:rPrChange w:id="1070">
              <w:rPr>
                <w:noProof/>
                <w:color w:val="0000FF"/>
                <w:u w:val="single"/>
                <w:lang w:eastAsia="es-CL"/>
              </w:rPr>
            </w:rPrChange>
          </w:rPr>
          <w:drawing>
            <wp:inline distT="0" distB="0" distL="0" distR="0" wp14:anchorId="303864D2" wp14:editId="7E80878E">
              <wp:extent cx="5248275" cy="3448050"/>
              <wp:effectExtent l="1905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248275" cy="3448050"/>
                      </a:xfrm>
                      <a:prstGeom prst="rect">
                        <a:avLst/>
                      </a:prstGeom>
                      <a:noFill/>
                      <a:ln w="9525">
                        <a:noFill/>
                        <a:miter lim="800000"/>
                        <a:headEnd/>
                        <a:tailEnd/>
                      </a:ln>
                    </pic:spPr>
                  </pic:pic>
                </a:graphicData>
              </a:graphic>
            </wp:inline>
          </w:drawing>
        </w:r>
      </w:ins>
    </w:p>
    <w:p w:rsidR="009A106D" w:rsidRDefault="002843D3">
      <w:pPr>
        <w:pStyle w:val="Epgrafe"/>
        <w:jc w:val="center"/>
        <w:rPr>
          <w:ins w:id="1071" w:author="Rodrigo Riquelme" w:date="2010-11-04T18:30:00Z"/>
        </w:rPr>
        <w:pPrChange w:id="1072" w:author="Rodrigo Riquelme" w:date="2010-11-04T18:30:00Z">
          <w:pPr>
            <w:pStyle w:val="Epgrafe"/>
          </w:pPr>
        </w:pPrChange>
      </w:pPr>
      <w:bookmarkStart w:id="1073" w:name="_Toc276683967"/>
      <w:bookmarkStart w:id="1074" w:name="_Toc276684035"/>
      <w:ins w:id="1075" w:author="Rodrigo Riquelme" w:date="2010-11-04T18:30:00Z">
        <w:r>
          <w:t xml:space="preserve">Ilustración </w:t>
        </w:r>
        <w:r w:rsidR="00427C5E">
          <w:fldChar w:fldCharType="begin"/>
        </w:r>
        <w:r>
          <w:instrText xml:space="preserve"> SEQ Ilustración \* ARABIC </w:instrText>
        </w:r>
      </w:ins>
      <w:r w:rsidR="00427C5E">
        <w:fldChar w:fldCharType="separate"/>
      </w:r>
      <w:ins w:id="1076" w:author="copesa" w:date="2010-11-11T11:32:00Z">
        <w:r w:rsidR="00D8095E">
          <w:rPr>
            <w:noProof/>
          </w:rPr>
          <w:t>3</w:t>
        </w:r>
      </w:ins>
      <w:ins w:id="1077" w:author="Rodrigo Riquelme" w:date="2010-11-04T18:30:00Z">
        <w:r w:rsidR="00427C5E">
          <w:fldChar w:fldCharType="end"/>
        </w:r>
        <w:r>
          <w:t xml:space="preserve"> - </w:t>
        </w:r>
        <w:r w:rsidRPr="001D0396">
          <w:t>Esquema SOAP seg</w:t>
        </w:r>
      </w:ins>
      <w:ins w:id="1078" w:author="Rodrigo Riquelme" w:date="2010-11-10T00:24:00Z">
        <w:r w:rsidR="00F8658A">
          <w:t>ú</w:t>
        </w:r>
      </w:ins>
      <w:ins w:id="1079" w:author="Rodrigo Riquelme" w:date="2010-11-04T18:30:00Z">
        <w:r w:rsidRPr="001D0396">
          <w:t>n la W3C</w:t>
        </w:r>
        <w:bookmarkEnd w:id="1073"/>
        <w:bookmarkEnd w:id="1074"/>
      </w:ins>
    </w:p>
    <w:p w:rsidR="009A106D" w:rsidRDefault="009A106D">
      <w:pPr>
        <w:pStyle w:val="Ttulo7"/>
        <w:rPr>
          <w:del w:id="1080" w:author="Rodrigo Riquelme" w:date="2010-11-04T18:31:00Z"/>
        </w:rPr>
        <w:pPrChange w:id="1081" w:author="Rodrigo Riquelme" w:date="2010-11-04T18:31:00Z">
          <w:pPr>
            <w:pStyle w:val="Subttulo"/>
          </w:pPr>
        </w:pPrChange>
      </w:pPr>
      <w:del w:id="1082" w:author="Rodrigo Riquelme" w:date="2010-11-02T23:40:00Z">
        <w:r>
          <w:rPr>
            <w:noProof/>
            <w:lang w:eastAsia="es-CL"/>
            <w:rPrChange w:id="1083">
              <w:rPr>
                <w:noProof/>
                <w:color w:val="0000FF"/>
                <w:u w:val="single"/>
                <w:lang w:eastAsia="es-CL"/>
              </w:rPr>
            </w:rPrChange>
          </w:rPr>
          <w:drawing>
            <wp:inline distT="0" distB="0" distL="0" distR="0" wp14:anchorId="23DD466D" wp14:editId="7AE3968A">
              <wp:extent cx="5610225" cy="2714625"/>
              <wp:effectExtent l="19050" t="0" r="9525" b="0"/>
              <wp:docPr id="7" name="Imagen 7" descr="http://www.monografias.com/trabajos29/protocolo-acceso/Image11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www.monografias.com/trabajos29/protocolo-acceso/Image1167.gif"/>
                      <pic:cNvPicPr>
                        <a:picLocks noChangeAspect="1" noChangeArrowheads="1"/>
                      </pic:cNvPicPr>
                    </pic:nvPicPr>
                    <pic:blipFill>
                      <a:blip r:embed="rId17"/>
                      <a:srcRect/>
                      <a:stretch>
                        <a:fillRect/>
                      </a:stretch>
                    </pic:blipFill>
                    <pic:spPr bwMode="auto">
                      <a:xfrm>
                        <a:off x="0" y="0"/>
                        <a:ext cx="5610225" cy="2714625"/>
                      </a:xfrm>
                      <a:prstGeom prst="rect">
                        <a:avLst/>
                      </a:prstGeom>
                      <a:noFill/>
                      <a:ln w="9525">
                        <a:noFill/>
                        <a:miter lim="800000"/>
                        <a:headEnd/>
                        <a:tailEnd/>
                      </a:ln>
                    </pic:spPr>
                  </pic:pic>
                </a:graphicData>
              </a:graphic>
            </wp:inline>
          </w:drawing>
        </w:r>
      </w:del>
    </w:p>
    <w:p w:rsidR="009A106D" w:rsidRDefault="00427C5E">
      <w:pPr>
        <w:pStyle w:val="Ttulo7"/>
        <w:rPr>
          <w:del w:id="1084" w:author="Rodrigo Riquelme" w:date="2010-11-04T18:31:00Z"/>
        </w:rPr>
        <w:pPrChange w:id="1085" w:author="Rodrigo Riquelme" w:date="2010-11-04T18:31:00Z">
          <w:pPr>
            <w:pStyle w:val="Epgrafe"/>
          </w:pPr>
        </w:pPrChange>
      </w:pPr>
      <w:del w:id="1086" w:author="Rodrigo Riquelme" w:date="2010-11-04T18:31:00Z">
        <w:r w:rsidRPr="00427C5E">
          <w:rPr>
            <w:b/>
            <w:rPrChange w:id="1087" w:author="Rodrigo Riquelme" w:date="2010-11-02T23:45:00Z">
              <w:rPr>
                <w:color w:val="0000FF"/>
                <w:u w:val="single"/>
              </w:rPr>
            </w:rPrChange>
          </w:rPr>
          <w:delText>Figura 2:</w:delText>
        </w:r>
        <w:r w:rsidR="00740F36" w:rsidRPr="00740F36" w:rsidDel="002843D3">
          <w:delText xml:space="preserve"> </w:delText>
        </w:r>
      </w:del>
      <w:commentRangeStart w:id="1088"/>
      <w:del w:id="1089" w:author="Rodrigo Riquelme" w:date="2010-11-02T23:45:00Z">
        <w:r w:rsidR="00771E9F" w:rsidRPr="00771E9F" w:rsidDel="000B0972">
          <w:delText xml:space="preserve">A continuación se </w:delText>
        </w:r>
        <w:r w:rsidRPr="00771E9F" w:rsidDel="000B0972">
          <w:fldChar w:fldCharType="begin"/>
        </w:r>
        <w:r w:rsidR="00771E9F" w:rsidRPr="00771E9F" w:rsidDel="000B0972">
          <w:delInstrText>HYPERLINK "http://www.monografias.com/trabajos11/tebas/tebas.shtml"</w:delInstrText>
        </w:r>
        <w:r w:rsidRPr="00771E9F" w:rsidDel="000B0972">
          <w:fldChar w:fldCharType="separate"/>
        </w:r>
        <w:r w:rsidR="00771E9F" w:rsidRPr="00771E9F" w:rsidDel="000B0972">
          <w:delText>muestra</w:delText>
        </w:r>
        <w:r w:rsidRPr="00771E9F" w:rsidDel="000B0972">
          <w:fldChar w:fldCharType="end"/>
        </w:r>
        <w:r w:rsidR="00771E9F" w:rsidRPr="00771E9F" w:rsidDel="000B0972">
          <w:delText xml:space="preserve"> un esquema del funcionamiento de SOAP</w:delText>
        </w:r>
        <w:commentRangeEnd w:id="1088"/>
        <w:r w:rsidR="008158A9" w:rsidDel="000B0972">
          <w:rPr>
            <w:rStyle w:val="Refdecomentario"/>
            <w:b/>
            <w:bCs/>
            <w:color w:val="auto"/>
          </w:rPr>
          <w:commentReference w:id="1088"/>
        </w:r>
      </w:del>
    </w:p>
    <w:p w:rsidR="009A106D" w:rsidRDefault="00427C5E">
      <w:pPr>
        <w:pStyle w:val="Ttulo7"/>
        <w:rPr>
          <w:rStyle w:val="nfasis"/>
          <w:b/>
          <w:bCs/>
          <w:i w:val="0"/>
          <w:rPrChange w:id="1090" w:author="Rodrigo Riquelme" w:date="2010-11-02T23:44:00Z">
            <w:rPr>
              <w:rStyle w:val="nfasis"/>
              <w:rFonts w:eastAsia="Calibri" w:cs="Calibri"/>
              <w:b w:val="0"/>
              <w:bCs w:val="0"/>
              <w:color w:val="auto"/>
              <w:sz w:val="24"/>
              <w:szCs w:val="22"/>
              <w:lang w:eastAsia="ar-SA"/>
            </w:rPr>
          </w:rPrChange>
        </w:rPr>
        <w:pPrChange w:id="1091" w:author="Rodrigo Riquelme" w:date="2010-11-04T18:31:00Z">
          <w:pPr>
            <w:pStyle w:val="Epgrafe"/>
          </w:pPr>
        </w:pPrChange>
      </w:pPr>
      <w:ins w:id="1092" w:author="Dahianna Vega Leiva" w:date="2010-11-02T11:16:00Z">
        <w:del w:id="1093" w:author="Rodrigo Riquelme" w:date="2010-11-04T18:31:00Z">
          <w:r w:rsidRPr="00427C5E">
            <w:rPr>
              <w:rStyle w:val="nfasis"/>
              <w:b/>
              <w:i w:val="0"/>
              <w:rPrChange w:id="1094" w:author="Rodrigo Riquelme" w:date="2010-11-02T23:46:00Z">
                <w:rPr>
                  <w:rStyle w:val="nfasis"/>
                </w:rPr>
              </w:rPrChange>
            </w:rPr>
            <w:delText>Fuente</w:delText>
          </w:r>
        </w:del>
      </w:ins>
      <w:ins w:id="1095" w:author="Rodrigo Riquelme" w:date="2010-11-02T23:47:00Z">
        <w:r>
          <w:rPr>
            <w:rStyle w:val="nfasis"/>
            <w:i w:val="0"/>
          </w:rPr>
          <w:fldChar w:fldCharType="begin"/>
        </w:r>
        <w:r w:rsidR="000B0972">
          <w:rPr>
            <w:rStyle w:val="nfasis"/>
            <w:i w:val="0"/>
          </w:rPr>
          <w:instrText xml:space="preserve"> HYPERLINK "http://www.w3.org/TR/soap12-af/%23W3C.WD-soap-part2" </w:instrText>
        </w:r>
        <w:r>
          <w:rPr>
            <w:rStyle w:val="nfasis"/>
            <w:i w:val="0"/>
          </w:rPr>
          <w:fldChar w:fldCharType="separate"/>
        </w:r>
        <w:r w:rsidRPr="00427C5E">
          <w:rPr>
            <w:rStyle w:val="Hipervnculo"/>
            <w:rPrChange w:id="1096" w:author="Rodrigo Riquelme" w:date="2010-11-02T23:44:00Z">
              <w:rPr>
                <w:rStyle w:val="nfasis"/>
              </w:rPr>
            </w:rPrChange>
          </w:rPr>
          <w:t>http://www.w3.org/TR/soap12-af/#W3C.WD-soap-part2</w:t>
        </w:r>
        <w:r>
          <w:rPr>
            <w:rStyle w:val="nfasis"/>
            <w:i w:val="0"/>
          </w:rPr>
          <w:fldChar w:fldCharType="end"/>
        </w:r>
      </w:ins>
      <w:ins w:id="1097" w:author="Dahianna Vega Leiva" w:date="2010-11-02T11:16:00Z">
        <w:del w:id="1098" w:author="Rodrigo Riquelme" w:date="2010-11-02T23:42:00Z">
          <w:r w:rsidR="008158A9" w:rsidRPr="000B0972" w:rsidDel="000B0972">
            <w:rPr>
              <w:rStyle w:val="nfasis"/>
              <w:i w:val="0"/>
            </w:rPr>
            <w:delText xml:space="preserve">: </w:delText>
          </w:r>
        </w:del>
      </w:ins>
      <w:del w:id="1099" w:author="Rodrigo Riquelme" w:date="2010-11-02T23:42:00Z">
        <w:r w:rsidRPr="000B6CE0" w:rsidDel="000B0972">
          <w:rPr>
            <w:rStyle w:val="nfasis"/>
            <w:i w:val="0"/>
          </w:rPr>
          <w:fldChar w:fldCharType="begin"/>
        </w:r>
        <w:r w:rsidRPr="00016E7A">
          <w:rPr>
            <w:rStyle w:val="nfasis"/>
            <w:i w:val="0"/>
          </w:rPr>
          <w:delInstrText>HYPERLINK "http://www.monografias.com/trabajos29/protocolo-acceso/protocolo-acceso.shtml"</w:delInstrText>
        </w:r>
        <w:r w:rsidRPr="000B6CE0" w:rsidDel="000B0972">
          <w:rPr>
            <w:rStyle w:val="nfasis"/>
            <w:i w:val="0"/>
          </w:rPr>
          <w:fldChar w:fldCharType="separate"/>
        </w:r>
        <w:r w:rsidRPr="000B6CE0">
          <w:rPr>
            <w:rStyle w:val="Hipervnculo"/>
            <w:color w:val="000000"/>
            <w:u w:val="none"/>
          </w:rPr>
          <w:delText>http://www.monografias.com/trabajos29/protocolo-acceso/protocolo-acceso.shtml</w:delText>
        </w:r>
        <w:r w:rsidRPr="000B6CE0" w:rsidDel="000B0972">
          <w:rPr>
            <w:rStyle w:val="nfasis"/>
            <w:i w:val="0"/>
          </w:rPr>
          <w:fldChar w:fldCharType="end"/>
        </w:r>
      </w:del>
    </w:p>
    <w:p w:rsidR="009A106D" w:rsidRDefault="009A106D">
      <w:pPr>
        <w:rPr>
          <w:ins w:id="1100" w:author="Rodrigo Riquelme" w:date="2010-11-02T23:51:00Z"/>
          <w:rStyle w:val="nfasis"/>
          <w:i w:val="0"/>
          <w:iCs/>
          <w:sz w:val="20"/>
          <w:szCs w:val="20"/>
          <w:lang w:val="en-US" w:eastAsia="es-ES"/>
        </w:rPr>
        <w:pPrChange w:id="1101" w:author="Rodrigo Riquelme" w:date="2010-11-02T23:51:00Z">
          <w:pPr>
            <w:pStyle w:val="Epgrafe"/>
          </w:pPr>
        </w:pPrChange>
      </w:pPr>
    </w:p>
    <w:p w:rsidR="009A106D" w:rsidRPr="00016E7A" w:rsidRDefault="0010316E">
      <w:pPr>
        <w:rPr>
          <w:rStyle w:val="nfasis"/>
          <w:b/>
          <w:bCs/>
          <w:i w:val="0"/>
          <w:iCs/>
          <w:sz w:val="20"/>
          <w:szCs w:val="20"/>
          <w:lang w:val="es-ES" w:eastAsia="es-ES"/>
          <w:rPrChange w:id="1102" w:author="Wolf" w:date="2010-11-10T21:52:00Z">
            <w:rPr>
              <w:rStyle w:val="nfasis"/>
              <w:b w:val="0"/>
              <w:bCs w:val="0"/>
              <w:i w:val="0"/>
              <w:iCs/>
              <w:sz w:val="20"/>
              <w:szCs w:val="20"/>
              <w:lang w:val="en-US" w:eastAsia="es-ES"/>
            </w:rPr>
          </w:rPrChange>
        </w:rPr>
        <w:pPrChange w:id="1103" w:author="Rodrigo Riquelme" w:date="2010-11-02T23:51:00Z">
          <w:pPr>
            <w:pStyle w:val="Epgrafe"/>
          </w:pPr>
        </w:pPrChange>
      </w:pPr>
      <w:ins w:id="1104" w:author="Rodrigo Riquelme" w:date="2010-11-02T23:50:00Z">
        <w:r w:rsidRPr="0010316E">
          <w:rPr>
            <w:rStyle w:val="nfasis"/>
            <w:i w:val="0"/>
          </w:rPr>
          <w:t xml:space="preserve">SOAP fue desarrollado por Microsoft </w:t>
        </w:r>
      </w:ins>
      <w:ins w:id="1105" w:author="Rodrigo Riquelme" w:date="2010-11-03T00:54:00Z">
        <w:r w:rsidR="00452D69">
          <w:rPr>
            <w:rStyle w:val="nfasis"/>
            <w:i w:val="0"/>
          </w:rPr>
          <w:t>junto con</w:t>
        </w:r>
      </w:ins>
      <w:ins w:id="1106" w:author="Rodrigo Riquelme" w:date="2010-11-02T23:50:00Z">
        <w:r w:rsidRPr="0010316E">
          <w:rPr>
            <w:rStyle w:val="nfasis"/>
            <w:i w:val="0"/>
          </w:rPr>
          <w:t xml:space="preserve"> IBM y actualmente es parte de los estándares de la W3C.</w:t>
        </w:r>
      </w:ins>
    </w:p>
    <w:p w:rsidR="00740F36" w:rsidRPr="00740F36" w:rsidDel="00E30482" w:rsidRDefault="00740F36" w:rsidP="00740F36">
      <w:pPr>
        <w:pStyle w:val="Epgrafe"/>
        <w:rPr>
          <w:del w:id="1107" w:author="Rodrigo Riquelme" w:date="2010-11-02T23:51:00Z"/>
          <w:rStyle w:val="nfasis"/>
        </w:rPr>
      </w:pPr>
      <w:del w:id="1108" w:author="Rodrigo Riquelme" w:date="2010-11-02T23:51:00Z">
        <w:r w:rsidRPr="00740F36" w:rsidDel="00E30482">
          <w:rPr>
            <w:rStyle w:val="nfasis"/>
          </w:rPr>
          <w:lastRenderedPageBreak/>
          <w:delText xml:space="preserve"> </w:delText>
        </w:r>
      </w:del>
    </w:p>
    <w:p w:rsidR="000B4A00" w:rsidDel="00E30482" w:rsidRDefault="000B4A00" w:rsidP="001B5244">
      <w:pPr>
        <w:pStyle w:val="Subttulo"/>
        <w:rPr>
          <w:del w:id="1109" w:author="Rodrigo Riquelme" w:date="2010-11-02T23:51:00Z"/>
        </w:rPr>
      </w:pPr>
    </w:p>
    <w:p w:rsidR="000B4A00" w:rsidDel="00E30482" w:rsidRDefault="000B4A00" w:rsidP="001B5244">
      <w:pPr>
        <w:pStyle w:val="Subttulo"/>
        <w:rPr>
          <w:del w:id="1110" w:author="Rodrigo Riquelme" w:date="2010-11-02T23:51:00Z"/>
        </w:rPr>
      </w:pPr>
    </w:p>
    <w:p w:rsidR="00771E9F" w:rsidDel="00E30482" w:rsidRDefault="00771E9F" w:rsidP="001B5244">
      <w:pPr>
        <w:pStyle w:val="Subttulo"/>
        <w:rPr>
          <w:del w:id="1111" w:author="Rodrigo Riquelme" w:date="2010-11-02T23:51:00Z"/>
        </w:rPr>
      </w:pPr>
    </w:p>
    <w:p w:rsidR="009A106D" w:rsidRDefault="001B5244">
      <w:pPr>
        <w:pStyle w:val="Subttulo"/>
        <w:outlineLvl w:val="2"/>
        <w:pPrChange w:id="1112" w:author="Rodrigo Riquelme" w:date="2010-11-02T23:52:00Z">
          <w:pPr>
            <w:pStyle w:val="Subttulo"/>
          </w:pPr>
        </w:pPrChange>
      </w:pPr>
      <w:bookmarkStart w:id="1113" w:name="_Toc277197766"/>
      <w:r>
        <w:t xml:space="preserve">2.2.2. </w:t>
      </w:r>
      <w:del w:id="1114" w:author="Rodrigo Riquelme" w:date="2010-11-03T00:54:00Z">
        <w:r w:rsidDel="00A71B02">
          <w:delText>Rest</w:delText>
        </w:r>
      </w:del>
      <w:ins w:id="1115" w:author="Rodrigo Riquelme" w:date="2010-11-03T00:54:00Z">
        <w:r w:rsidR="00A71B02">
          <w:t>REST</w:t>
        </w:r>
      </w:ins>
      <w:bookmarkEnd w:id="1113"/>
    </w:p>
    <w:p w:rsidR="000B4A00" w:rsidRDefault="000B4A00" w:rsidP="000B4A00">
      <w:pPr>
        <w:rPr>
          <w:szCs w:val="24"/>
          <w:lang w:val="es-ES"/>
        </w:rPr>
      </w:pPr>
      <w:del w:id="1116" w:author="Rodrigo Riquelme" w:date="2010-11-03T00:54:00Z">
        <w:r w:rsidDel="00A71B02">
          <w:rPr>
            <w:szCs w:val="24"/>
            <w:lang w:val="es-ES"/>
          </w:rPr>
          <w:delText>Rest</w:delText>
        </w:r>
      </w:del>
      <w:ins w:id="1117" w:author="Dahianna Vega Leiva" w:date="2010-11-02T11:16:00Z">
        <w:del w:id="1118" w:author="Rodrigo Riquelme" w:date="2010-11-03T00:54:00Z">
          <w:r w:rsidR="008158A9" w:rsidDel="00A71B02">
            <w:rPr>
              <w:szCs w:val="24"/>
              <w:lang w:val="es-ES"/>
            </w:rPr>
            <w:delText xml:space="preserve"> </w:delText>
          </w:r>
        </w:del>
      </w:ins>
      <w:ins w:id="1119" w:author="Rodrigo Riquelme" w:date="2010-11-03T00:54:00Z">
        <w:r w:rsidR="00A71B02">
          <w:rPr>
            <w:szCs w:val="24"/>
            <w:lang w:val="es-ES"/>
          </w:rPr>
          <w:t xml:space="preserve">REST </w:t>
        </w:r>
      </w:ins>
      <w:r>
        <w:rPr>
          <w:szCs w:val="24"/>
          <w:lang w:val="es-ES"/>
        </w:rPr>
        <w:t>(</w:t>
      </w:r>
      <w:proofErr w:type="spellStart"/>
      <w:r>
        <w:rPr>
          <w:szCs w:val="24"/>
          <w:lang w:val="es-ES"/>
        </w:rPr>
        <w:t>Representational</w:t>
      </w:r>
      <w:proofErr w:type="spellEnd"/>
      <w:r>
        <w:rPr>
          <w:szCs w:val="24"/>
          <w:lang w:val="es-ES"/>
        </w:rPr>
        <w:t xml:space="preserve"> </w:t>
      </w:r>
      <w:proofErr w:type="spellStart"/>
      <w:r>
        <w:rPr>
          <w:szCs w:val="24"/>
          <w:lang w:val="es-ES"/>
        </w:rPr>
        <w:t>State</w:t>
      </w:r>
      <w:proofErr w:type="spellEnd"/>
      <w:r>
        <w:rPr>
          <w:szCs w:val="24"/>
          <w:lang w:val="es-ES"/>
        </w:rPr>
        <w:t xml:space="preserve"> Transfer) es un conjunto de principios de una arquitectura de software para sistemas hipermedia</w:t>
      </w:r>
      <w:del w:id="1120" w:author="Wolf" w:date="2010-11-10T23:32:00Z">
        <w:r w:rsidDel="000B6CE0">
          <w:rPr>
            <w:szCs w:val="24"/>
            <w:lang w:val="es-ES"/>
          </w:rPr>
          <w:delText xml:space="preserve"> que son del tipo distribuido como </w:delText>
        </w:r>
        <w:r w:rsidRPr="000B4A00" w:rsidDel="000B6CE0">
          <w:rPr>
            <w:szCs w:val="24"/>
            <w:lang w:val="es-ES"/>
          </w:rPr>
          <w:delText>www.</w:delText>
        </w:r>
        <w:r w:rsidDel="000B6CE0">
          <w:rPr>
            <w:szCs w:val="24"/>
            <w:lang w:val="es-ES"/>
          </w:rPr>
          <w:delText xml:space="preserve"> En la actualidad para describir cualquier tipo de interfaz web que utilicé </w:delText>
        </w:r>
      </w:del>
      <w:ins w:id="1121" w:author="Dahianna Vega Leiva" w:date="2010-11-02T11:17:00Z">
        <w:del w:id="1122" w:author="Wolf" w:date="2010-11-10T23:32:00Z">
          <w:r w:rsidR="008158A9" w:rsidDel="000B6CE0">
            <w:rPr>
              <w:szCs w:val="24"/>
              <w:lang w:val="es-ES"/>
            </w:rPr>
            <w:delText xml:space="preserve">utilice </w:delText>
          </w:r>
        </w:del>
      </w:ins>
      <w:del w:id="1123" w:author="Wolf" w:date="2010-11-10T23:32:00Z">
        <w:r w:rsidDel="000B6CE0">
          <w:rPr>
            <w:szCs w:val="24"/>
            <w:lang w:val="es-ES"/>
          </w:rPr>
          <w:delText>XML y http, claro que sin las abstracciones de protocolos de intercambio de servicios SOAP.</w:delText>
        </w:r>
      </w:del>
    </w:p>
    <w:p w:rsidR="000B4A00" w:rsidRDefault="000B4A00" w:rsidP="000B4A00">
      <w:del w:id="1124" w:author="Wolf" w:date="2010-11-10T23:32:00Z">
        <w:r w:rsidDel="000B6CE0">
          <w:delText xml:space="preserve">Rest </w:delText>
        </w:r>
      </w:del>
      <w:ins w:id="1125" w:author="Wolf" w:date="2010-11-10T23:32:00Z">
        <w:r w:rsidR="000B6CE0">
          <w:t xml:space="preserve">REST </w:t>
        </w:r>
      </w:ins>
      <w:r>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w:t>
      </w:r>
      <w:proofErr w:type="spellStart"/>
      <w:r>
        <w:t>direccionable</w:t>
      </w:r>
      <w:proofErr w:type="spellEnd"/>
      <w:r>
        <w:t xml:space="preserve"> </w:t>
      </w:r>
      <w:del w:id="1126" w:author="Rodrigo Riquelme" w:date="2010-11-10T00:24:00Z">
        <w:r w:rsidDel="00F8658A">
          <w:delText>ú</w:delText>
        </w:r>
      </w:del>
      <w:ins w:id="1127" w:author="Rodrigo Riquelme" w:date="2010-11-10T00:24:00Z">
        <w:r w:rsidR="00F8658A">
          <w:t>ú</w:t>
        </w:r>
      </w:ins>
      <w:r>
        <w:t xml:space="preserve">nicamente a través de su </w:t>
      </w:r>
      <w:proofErr w:type="spellStart"/>
      <w:r>
        <w:t>url</w:t>
      </w:r>
      <w:proofErr w:type="spellEnd"/>
      <w:r>
        <w:t>.</w:t>
      </w:r>
    </w:p>
    <w:p w:rsidR="001B5244" w:rsidRPr="000B4A00" w:rsidRDefault="000B4A00" w:rsidP="000B4A00">
      <w:pPr>
        <w:numPr>
          <w:ilvl w:val="0"/>
          <w:numId w:val="21"/>
        </w:numPr>
        <w:rPr>
          <w:szCs w:val="24"/>
          <w:lang w:val="es-ES"/>
        </w:rPr>
      </w:pPr>
      <w:r>
        <w:t xml:space="preserve">El </w:t>
      </w:r>
      <w:r w:rsidRPr="000B4A00">
        <w:t xml:space="preserve">uso de </w:t>
      </w:r>
      <w:proofErr w:type="spellStart"/>
      <w:r w:rsidRPr="000B4A00">
        <w:t>hipermedios</w:t>
      </w:r>
      <w:proofErr w:type="spellEnd"/>
      <w:r>
        <w:t>, HTML o XML.</w:t>
      </w:r>
    </w:p>
    <w:p w:rsidR="001B5244" w:rsidRDefault="001B5244" w:rsidP="007C0EE8">
      <w:pPr>
        <w:pStyle w:val="Ttulo2"/>
        <w:rPr>
          <w:lang w:val="es-ES"/>
        </w:rPr>
      </w:pPr>
    </w:p>
    <w:p w:rsidR="00D47F1E" w:rsidRDefault="00D47F1E" w:rsidP="001B5244">
      <w:pPr>
        <w:pStyle w:val="Subttulo"/>
      </w:pP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ins w:id="1128" w:author="Wolf" w:date="2010-11-10T23:32:00Z"/>
          <w:rFonts w:eastAsia="Times New Roman" w:cs="Times New Roman"/>
          <w:b/>
          <w:sz w:val="28"/>
          <w:szCs w:val="24"/>
        </w:rPr>
      </w:pPr>
      <w:ins w:id="1129" w:author="Wolf" w:date="2010-11-10T23:32:00Z">
        <w:r>
          <w:br w:type="page"/>
        </w:r>
      </w:ins>
    </w:p>
    <w:p w:rsidR="009A106D" w:rsidRDefault="001B5244">
      <w:pPr>
        <w:pStyle w:val="Subttulo"/>
        <w:outlineLvl w:val="2"/>
        <w:rPr>
          <w:del w:id="1130" w:author="Rodrigo Riquelme" w:date="2010-11-03T00:54:00Z"/>
        </w:rPr>
        <w:pPrChange w:id="1131" w:author="Rodrigo Riquelme" w:date="2010-11-02T23:53:00Z">
          <w:pPr>
            <w:pStyle w:val="Subttulo"/>
          </w:pPr>
        </w:pPrChange>
      </w:pPr>
      <w:del w:id="1132" w:author="Rodrigo Riquelme" w:date="2010-11-03T00:54:00Z">
        <w:r w:rsidDel="0010704F">
          <w:lastRenderedPageBreak/>
          <w:delText xml:space="preserve">2.2.3. </w:delText>
        </w:r>
      </w:del>
      <w:del w:id="1133" w:author="Rodrigo Riquelme" w:date="2010-11-02T23:53:00Z">
        <w:r w:rsidDel="00E30482">
          <w:delText xml:space="preserve">Xml </w:delText>
        </w:r>
      </w:del>
      <w:del w:id="1134" w:author="Rodrigo Riquelme" w:date="2010-11-03T00:54:00Z">
        <w:r w:rsidDel="0010704F">
          <w:delText xml:space="preserve">Orientado a </w:delText>
        </w:r>
      </w:del>
      <w:del w:id="1135" w:author="Rodrigo Riquelme" w:date="2010-11-02T23:53:00Z">
        <w:r w:rsidDel="002D6DA9">
          <w:delText>Mvc</w:delText>
        </w:r>
      </w:del>
    </w:p>
    <w:p w:rsidR="001B5244" w:rsidDel="0010704F" w:rsidRDefault="00E671C4" w:rsidP="001B5244">
      <w:pPr>
        <w:rPr>
          <w:del w:id="1136" w:author="Rodrigo Riquelme" w:date="2010-11-03T00:54:00Z"/>
          <w:szCs w:val="24"/>
          <w:lang w:val="es-ES"/>
        </w:rPr>
      </w:pPr>
      <w:commentRangeStart w:id="1137"/>
      <w:del w:id="1138" w:author="Rodrigo Riquelme" w:date="2010-11-02T23:54:00Z">
        <w:r w:rsidDel="008D0191">
          <w:rPr>
            <w:szCs w:val="24"/>
            <w:lang w:val="es-ES"/>
          </w:rPr>
          <w:delText>P</w:delText>
        </w:r>
      </w:del>
      <w:del w:id="1139" w:author="Rodrigo Riquelme" w:date="2010-11-03T00:54:00Z">
        <w:r w:rsidDel="0010704F">
          <w:rPr>
            <w:szCs w:val="24"/>
            <w:lang w:val="es-ES"/>
          </w:rPr>
          <w:delText xml:space="preserve">rotocolo </w:delText>
        </w:r>
        <w:r w:rsidR="00631E9B" w:rsidDel="0010704F">
          <w:rPr>
            <w:szCs w:val="24"/>
            <w:lang w:val="es-ES"/>
          </w:rPr>
          <w:delText>X</w:delText>
        </w:r>
      </w:del>
      <w:del w:id="1140" w:author="Rodrigo Riquelme" w:date="2010-11-02T23:53:00Z">
        <w:r w:rsidR="00631E9B" w:rsidDel="00E30482">
          <w:rPr>
            <w:szCs w:val="24"/>
            <w:lang w:val="es-ES"/>
          </w:rPr>
          <w:delText>ml</w:delText>
        </w:r>
      </w:del>
      <w:del w:id="1141" w:author="Rodrigo Riquelme" w:date="2010-11-03T00:54:00Z">
        <w:r w:rsidR="00631E9B" w:rsidDel="0010704F">
          <w:rPr>
            <w:szCs w:val="24"/>
            <w:lang w:val="es-ES"/>
          </w:rPr>
          <w:delText xml:space="preserve"> orientado a </w:delText>
        </w:r>
        <w:r w:rsidR="008158A9" w:rsidDel="0010704F">
          <w:rPr>
            <w:szCs w:val="24"/>
            <w:lang w:val="es-ES"/>
          </w:rPr>
          <w:delText>MVC</w:delText>
        </w:r>
      </w:del>
      <w:ins w:id="1142" w:author="Dahianna Vega Leiva" w:date="2010-11-02T11:18:00Z">
        <w:del w:id="1143" w:author="Rodrigo Riquelme" w:date="2010-11-03T00:54:00Z">
          <w:r w:rsidR="008158A9" w:rsidDel="0010704F">
            <w:rPr>
              <w:szCs w:val="24"/>
              <w:lang w:val="es-ES"/>
            </w:rPr>
            <w:delText xml:space="preserve"> </w:delText>
          </w:r>
        </w:del>
      </w:ins>
      <w:del w:id="1144" w:author="Rodrigo Riquelme" w:date="2010-11-03T00:54:00Z">
        <w:r w:rsidR="00631E9B" w:rsidDel="0010704F">
          <w:rPr>
            <w:szCs w:val="24"/>
            <w:lang w:val="es-ES"/>
          </w:rPr>
          <w:delText>(Modelo Vista Controlador) o Xml a 3 capas</w:delText>
        </w:r>
        <w:r w:rsidDel="0010704F">
          <w:rPr>
            <w:szCs w:val="24"/>
            <w:lang w:val="es-ES"/>
          </w:rPr>
          <w:delText>,</w:delText>
        </w:r>
      </w:del>
      <w:ins w:id="1145" w:author="Dahianna Vega Leiva" w:date="2010-11-02T11:18:00Z">
        <w:del w:id="1146" w:author="Rodrigo Riquelme" w:date="2010-11-03T00:54:00Z">
          <w:r w:rsidR="008158A9" w:rsidDel="0010704F">
            <w:rPr>
              <w:szCs w:val="24"/>
              <w:lang w:val="es-ES"/>
            </w:rPr>
            <w:delText xml:space="preserve"> </w:delText>
          </w:r>
        </w:del>
      </w:ins>
      <w:del w:id="1147" w:author="Rodrigo Riquelme" w:date="2010-11-03T00:54:00Z">
        <w:r w:rsidDel="0010704F">
          <w:rPr>
            <w:szCs w:val="24"/>
            <w:lang w:val="es-ES"/>
          </w:rPr>
          <w:delText>es la integracion</w:delText>
        </w:r>
      </w:del>
      <w:ins w:id="1148" w:author="Dahianna Vega Leiva" w:date="2010-11-02T11:18:00Z">
        <w:del w:id="1149" w:author="Rodrigo Riquelme" w:date="2010-11-03T00:54:00Z">
          <w:r w:rsidR="008158A9" w:rsidDel="0010704F">
            <w:rPr>
              <w:szCs w:val="24"/>
              <w:lang w:val="es-ES"/>
            </w:rPr>
            <w:delText>integración</w:delText>
          </w:r>
        </w:del>
      </w:ins>
      <w:del w:id="1150" w:author="Rodrigo Riquelme" w:date="2010-11-03T00:54:00Z">
        <w:r w:rsidDel="0010704F">
          <w:rPr>
            <w:szCs w:val="24"/>
            <w:lang w:val="es-ES"/>
          </w:rPr>
          <w:delText xml:space="preserve"> de diferentes aplicaciones en real time conpartiendo</w:delText>
        </w:r>
      </w:del>
      <w:ins w:id="1151" w:author="Dahianna Vega Leiva" w:date="2010-11-02T11:18:00Z">
        <w:del w:id="1152" w:author="Rodrigo Riquelme" w:date="2010-11-03T00:54:00Z">
          <w:r w:rsidR="008158A9" w:rsidDel="0010704F">
            <w:rPr>
              <w:szCs w:val="24"/>
              <w:lang w:val="es-ES"/>
            </w:rPr>
            <w:delText>compartiendo</w:delText>
          </w:r>
        </w:del>
      </w:ins>
      <w:del w:id="1153" w:author="Rodrigo Riquelme" w:date="2010-11-03T00:54:00Z">
        <w:r w:rsidDel="0010704F">
          <w:rPr>
            <w:szCs w:val="24"/>
            <w:lang w:val="es-ES"/>
          </w:rPr>
          <w:delText xml:space="preserve"> data base diferentes.segmentados</w:delText>
        </w:r>
      </w:del>
      <w:ins w:id="1154" w:author="Dahianna Vega Leiva" w:date="2010-11-02T11:18:00Z">
        <w:del w:id="1155" w:author="Rodrigo Riquelme" w:date="2010-11-03T00:54:00Z">
          <w:r w:rsidR="008158A9" w:rsidDel="0010704F">
            <w:rPr>
              <w:szCs w:val="24"/>
              <w:lang w:val="es-ES"/>
            </w:rPr>
            <w:delText>diferentes. Segmentado</w:delText>
          </w:r>
        </w:del>
      </w:ins>
      <w:del w:id="1156" w:author="Rodrigo Riquelme" w:date="2010-11-03T00:54:00Z">
        <w:r w:rsidDel="0010704F">
          <w:rPr>
            <w:szCs w:val="24"/>
            <w:lang w:val="es-ES"/>
          </w:rPr>
          <w:delText xml:space="preserve"> en 3 capas ,siendo</w:delText>
        </w:r>
      </w:del>
      <w:ins w:id="1157" w:author="Dahianna Vega Leiva" w:date="2010-11-02T11:18:00Z">
        <w:del w:id="1158" w:author="Rodrigo Riquelme" w:date="2010-11-03T00:54:00Z">
          <w:r w:rsidR="008158A9" w:rsidDel="0010704F">
            <w:rPr>
              <w:szCs w:val="24"/>
              <w:lang w:val="es-ES"/>
            </w:rPr>
            <w:delText>capas, siendo</w:delText>
          </w:r>
        </w:del>
      </w:ins>
      <w:del w:id="1159" w:author="Rodrigo Riquelme" w:date="2010-11-03T00:54:00Z">
        <w:r w:rsidDel="0010704F">
          <w:rPr>
            <w:szCs w:val="24"/>
            <w:lang w:val="es-ES"/>
          </w:rPr>
          <w:delText xml:space="preserve"> cada capa la que se preocupe</w:delText>
        </w:r>
      </w:del>
      <w:ins w:id="1160" w:author="Dahianna Vega Leiva" w:date="2010-11-02T11:18:00Z">
        <w:del w:id="1161" w:author="Rodrigo Riquelme" w:date="2010-11-03T00:54:00Z">
          <w:r w:rsidR="008158A9" w:rsidDel="0010704F">
            <w:rPr>
              <w:szCs w:val="24"/>
              <w:lang w:val="es-ES"/>
            </w:rPr>
            <w:delText>a</w:delText>
          </w:r>
        </w:del>
      </w:ins>
      <w:del w:id="1162" w:author="Rodrigo Riquelme" w:date="2010-11-03T00:54:00Z">
        <w:r w:rsidDel="0010704F">
          <w:rPr>
            <w:szCs w:val="24"/>
            <w:lang w:val="es-ES"/>
          </w:rPr>
          <w:delText xml:space="preserve"> de gestionar cada recurso en su nivel correspondiente.</w:delText>
        </w:r>
      </w:del>
    </w:p>
    <w:p w:rsidR="00E671C4" w:rsidDel="0010704F" w:rsidRDefault="00E671C4" w:rsidP="001B5244">
      <w:pPr>
        <w:rPr>
          <w:del w:id="1163" w:author="Rodrigo Riquelme" w:date="2010-11-03T00:54:00Z"/>
          <w:szCs w:val="24"/>
          <w:lang w:val="es-ES"/>
        </w:rPr>
      </w:pPr>
      <w:del w:id="1164" w:author="Rodrigo Riquelme" w:date="2010-11-03T00:54:00Z">
        <w:r w:rsidDel="0010704F">
          <w:rPr>
            <w:szCs w:val="24"/>
            <w:lang w:val="es-ES"/>
          </w:rPr>
          <w:delText>Utilizando la capa de presentación para gestionar las interfaces graficas de las aplicaciones.</w:delText>
        </w:r>
      </w:del>
    </w:p>
    <w:p w:rsidR="00BF4687" w:rsidDel="0010704F" w:rsidRDefault="00E671C4" w:rsidP="00E671C4">
      <w:pPr>
        <w:rPr>
          <w:del w:id="1165" w:author="Rodrigo Riquelme" w:date="2010-11-03T00:54:00Z"/>
          <w:szCs w:val="24"/>
          <w:lang w:val="es-ES"/>
        </w:rPr>
      </w:pPr>
      <w:del w:id="1166" w:author="Rodrigo Riquelme" w:date="2010-11-03T00:54:00Z">
        <w:r w:rsidDel="0010704F">
          <w:rPr>
            <w:szCs w:val="24"/>
            <w:lang w:val="es-ES"/>
          </w:rPr>
          <w:delText xml:space="preserve">La capa de de datos </w:delText>
        </w:r>
        <w:r w:rsidR="008B28A9" w:rsidDel="0010704F">
          <w:rPr>
            <w:szCs w:val="24"/>
            <w:lang w:val="es-ES"/>
          </w:rPr>
          <w:delText>será</w:delText>
        </w:r>
        <w:r w:rsidDel="0010704F">
          <w:rPr>
            <w:szCs w:val="24"/>
            <w:lang w:val="es-ES"/>
          </w:rPr>
          <w:delText xml:space="preserve"> la encargada de obtener los datos de la aplicación desde la capa anterior o capa de </w:delText>
        </w:r>
        <w:r w:rsidR="008B28A9" w:rsidDel="0010704F">
          <w:rPr>
            <w:szCs w:val="24"/>
            <w:lang w:val="es-ES"/>
          </w:rPr>
          <w:delText>presentación</w:delText>
        </w:r>
        <w:r w:rsidDel="0010704F">
          <w:rPr>
            <w:szCs w:val="24"/>
            <w:lang w:val="es-ES"/>
          </w:rPr>
          <w:delText xml:space="preserve"> y la capa xml nos </w:delText>
        </w:r>
        <w:r w:rsidR="008B28A9" w:rsidDel="0010704F">
          <w:rPr>
            <w:szCs w:val="24"/>
            <w:lang w:val="es-ES"/>
          </w:rPr>
          <w:delText>permitirá</w:delText>
        </w:r>
        <w:r w:rsidDel="0010704F">
          <w:rPr>
            <w:szCs w:val="24"/>
            <w:lang w:val="es-ES"/>
          </w:rPr>
          <w:delText xml:space="preserve"> obtener y manejar la distribución </w:delText>
        </w:r>
        <w:commentRangeEnd w:id="1137"/>
        <w:r w:rsidR="008158A9" w:rsidDel="0010704F">
          <w:rPr>
            <w:rStyle w:val="Refdecomentario"/>
            <w:rFonts w:eastAsia="Times New Roman" w:cs="Times New Roman"/>
            <w:szCs w:val="20"/>
            <w:lang w:eastAsia="en-US"/>
          </w:rPr>
          <w:commentReference w:id="1137"/>
        </w:r>
        <w:r w:rsidDel="0010704F">
          <w:rPr>
            <w:szCs w:val="24"/>
            <w:lang w:val="es-ES"/>
          </w:rPr>
          <w:delText xml:space="preserve">de los datos de las distintas </w:delText>
        </w:r>
        <w:r w:rsidR="008B28A9" w:rsidDel="0010704F">
          <w:rPr>
            <w:szCs w:val="24"/>
            <w:lang w:val="es-ES"/>
          </w:rPr>
          <w:delText>aplicaciones</w:delText>
        </w:r>
        <w:r w:rsidDel="0010704F">
          <w:rPr>
            <w:szCs w:val="24"/>
            <w:lang w:val="es-ES"/>
          </w:rPr>
          <w:delText xml:space="preserve"> desde una interfaz.</w:delText>
        </w:r>
      </w:del>
    </w:p>
    <w:p w:rsidR="00BF4687" w:rsidDel="008D0191" w:rsidRDefault="00BF4687" w:rsidP="00E671C4">
      <w:pPr>
        <w:rPr>
          <w:del w:id="1167" w:author="Rodrigo Riquelme" w:date="2010-11-02T23:55:00Z"/>
          <w:szCs w:val="24"/>
          <w:lang w:val="es-ES"/>
        </w:rPr>
      </w:pPr>
    </w:p>
    <w:p w:rsidR="00E671C4" w:rsidDel="0010704F" w:rsidRDefault="00E671C4" w:rsidP="00E671C4">
      <w:pPr>
        <w:rPr>
          <w:del w:id="1168" w:author="Rodrigo Riquelme" w:date="2010-11-03T00:54:00Z"/>
        </w:rPr>
      </w:pPr>
      <w:commentRangeStart w:id="1169"/>
      <w:del w:id="1170" w:author="Rodrigo Riquelme" w:date="2010-11-03T00:54:00Z">
        <w:r w:rsidDel="0010704F">
          <w:rPr>
            <w:szCs w:val="24"/>
            <w:lang w:val="es-ES"/>
          </w:rPr>
          <w:delText>Obteniendo los siguientes beneficios:</w:delText>
        </w:r>
        <w:commentRangeEnd w:id="1169"/>
        <w:r w:rsidR="00A60D8E" w:rsidDel="0010704F">
          <w:rPr>
            <w:rStyle w:val="Refdecomentario"/>
            <w:rFonts w:eastAsia="Times New Roman" w:cs="Times New Roman"/>
            <w:szCs w:val="20"/>
            <w:lang w:eastAsia="en-US"/>
          </w:rPr>
          <w:commentReference w:id="1169"/>
        </w:r>
      </w:del>
    </w:p>
    <w:p w:rsidR="00E671C4" w:rsidDel="0010704F" w:rsidRDefault="00E671C4" w:rsidP="00E671C4">
      <w:pPr>
        <w:numPr>
          <w:ilvl w:val="0"/>
          <w:numId w:val="21"/>
        </w:numPr>
        <w:rPr>
          <w:del w:id="1171" w:author="Rodrigo Riquelme" w:date="2010-11-03T00:54:00Z"/>
        </w:rPr>
      </w:pPr>
      <w:del w:id="1172" w:author="Rodrigo Riquelme" w:date="2010-11-03T00:54:00Z">
        <w:r w:rsidDel="0010704F">
          <w:delText xml:space="preserve">Un </w:delText>
        </w:r>
        <w:r w:rsidRPr="000B4A00" w:rsidDel="0010704F">
          <w:delText>protocolo cliente/servidor sin estado</w:delText>
        </w:r>
        <w:r w:rsidDel="0010704F">
          <w:delText xml:space="preserve">. </w:delText>
        </w:r>
      </w:del>
    </w:p>
    <w:p w:rsidR="00E671C4" w:rsidDel="0010704F" w:rsidRDefault="00E671C4" w:rsidP="00E671C4">
      <w:pPr>
        <w:numPr>
          <w:ilvl w:val="0"/>
          <w:numId w:val="21"/>
        </w:numPr>
        <w:rPr>
          <w:del w:id="1173" w:author="Rodrigo Riquelme" w:date="2010-11-03T00:54:00Z"/>
        </w:rPr>
      </w:pPr>
      <w:del w:id="1174" w:author="Rodrigo Riquelme" w:date="2010-11-03T00:54:00Z">
        <w:r w:rsidDel="0010704F">
          <w:delText xml:space="preserve">Acceso a la </w:delText>
        </w:r>
        <w:r w:rsidR="008B28A9" w:rsidDel="0010704F">
          <w:delText>información</w:delText>
        </w:r>
        <w:r w:rsidDel="0010704F">
          <w:delText xml:space="preserve"> en tiempo real.</w:delText>
        </w:r>
      </w:del>
    </w:p>
    <w:p w:rsidR="00E671C4" w:rsidDel="0010704F" w:rsidRDefault="00E671C4" w:rsidP="00E671C4">
      <w:pPr>
        <w:numPr>
          <w:ilvl w:val="0"/>
          <w:numId w:val="21"/>
        </w:numPr>
        <w:rPr>
          <w:del w:id="1175" w:author="Rodrigo Riquelme" w:date="2010-11-03T00:54:00Z"/>
        </w:rPr>
      </w:pPr>
      <w:del w:id="1176" w:author="Rodrigo Riquelme" w:date="2010-11-03T00:54:00Z">
        <w:r w:rsidDel="0010704F">
          <w:delText xml:space="preserve">Indexación y organización de la </w:delText>
        </w:r>
        <w:r w:rsidR="008B28A9" w:rsidDel="0010704F">
          <w:delText>información</w:delText>
        </w:r>
        <w:r w:rsidDel="0010704F">
          <w:delText xml:space="preserve"> desde una misma </w:delText>
        </w:r>
        <w:r w:rsidR="008B28A9" w:rsidDel="0010704F">
          <w:delText>interfaces</w:delText>
        </w:r>
      </w:del>
    </w:p>
    <w:p w:rsidR="00E671C4" w:rsidRPr="00BF4687" w:rsidDel="0010704F" w:rsidRDefault="008B28A9" w:rsidP="00E671C4">
      <w:pPr>
        <w:numPr>
          <w:ilvl w:val="0"/>
          <w:numId w:val="21"/>
        </w:numPr>
        <w:shd w:val="clear" w:color="auto" w:fill="FFFCF9"/>
        <w:suppressAutoHyphens w:val="0"/>
        <w:spacing w:before="90" w:after="90" w:line="270" w:lineRule="atLeast"/>
        <w:rPr>
          <w:del w:id="1177" w:author="Rodrigo Riquelme" w:date="2010-11-03T00:54:00Z"/>
          <w:rFonts w:ascii="Verdana" w:eastAsia="Times New Roman" w:hAnsi="Verdana" w:cs="Times New Roman"/>
          <w:sz w:val="19"/>
          <w:szCs w:val="19"/>
        </w:rPr>
      </w:pPr>
      <w:del w:id="1178" w:author="Rodrigo Riquelme" w:date="2010-11-03T00:54:00Z">
        <w:r w:rsidDel="0010704F">
          <w:delText>Obtención</w:delText>
        </w:r>
        <w:r w:rsidR="00E671C4" w:rsidDel="0010704F">
          <w:delText xml:space="preserve"> y distribución de datos desde varias aplicaciones desde un mismo. </w:delText>
        </w:r>
      </w:del>
    </w:p>
    <w:p w:rsidR="00BF4687" w:rsidRPr="00BF4687" w:rsidDel="0010704F" w:rsidRDefault="00BF4687" w:rsidP="00E671C4">
      <w:pPr>
        <w:numPr>
          <w:ilvl w:val="0"/>
          <w:numId w:val="21"/>
        </w:numPr>
        <w:shd w:val="clear" w:color="auto" w:fill="FFFCF9"/>
        <w:suppressAutoHyphens w:val="0"/>
        <w:spacing w:before="90" w:after="90" w:line="270" w:lineRule="atLeast"/>
        <w:rPr>
          <w:del w:id="1179" w:author="Rodrigo Riquelme" w:date="2010-11-03T00:54:00Z"/>
          <w:rFonts w:ascii="Verdana" w:eastAsia="Times New Roman" w:hAnsi="Verdana" w:cs="Times New Roman"/>
          <w:sz w:val="19"/>
          <w:szCs w:val="19"/>
        </w:rPr>
      </w:pPr>
      <w:del w:id="1180" w:author="Rodrigo Riquelme" w:date="2010-11-03T00:54:00Z">
        <w:r w:rsidDel="0010704F">
          <w:delText xml:space="preserve">Portabilidad de la </w:delText>
        </w:r>
        <w:r w:rsidR="008B28A9" w:rsidDel="0010704F">
          <w:delText>interfaces</w:delText>
        </w:r>
        <w:r w:rsidDel="0010704F">
          <w:delText xml:space="preserve"> de presentación a otras plataformas.</w:delText>
        </w:r>
      </w:del>
    </w:p>
    <w:p w:rsidR="00631E9B" w:rsidDel="0010704F" w:rsidRDefault="00BF4687" w:rsidP="00BF4687">
      <w:pPr>
        <w:numPr>
          <w:ilvl w:val="0"/>
          <w:numId w:val="21"/>
        </w:numPr>
        <w:shd w:val="clear" w:color="auto" w:fill="FFFCF9"/>
        <w:suppressAutoHyphens w:val="0"/>
        <w:spacing w:before="90" w:after="90" w:line="270" w:lineRule="atLeast"/>
        <w:rPr>
          <w:del w:id="1181" w:author="Rodrigo Riquelme" w:date="2010-11-03T00:54:00Z"/>
          <w:szCs w:val="24"/>
          <w:lang w:val="es-ES"/>
        </w:rPr>
      </w:pPr>
      <w:del w:id="1182" w:author="Rodrigo Riquelme" w:date="2010-11-03T00:54:00Z">
        <w:r w:rsidDel="0010704F">
          <w:delText xml:space="preserve">Desarrollos abiertos y </w:delText>
        </w:r>
        <w:r w:rsidR="008B28A9" w:rsidDel="0010704F">
          <w:delText>escalables, que</w:delText>
        </w:r>
        <w:r w:rsidDel="0010704F">
          <w:delText xml:space="preserve"> </w:delText>
        </w:r>
        <w:r w:rsidR="008B28A9" w:rsidDel="0010704F">
          <w:delText>permitirán</w:delText>
        </w:r>
        <w:r w:rsidDel="0010704F">
          <w:delText xml:space="preserve"> ampliar funcionalidades e integrarlas.</w:delText>
        </w:r>
        <w:r w:rsidDel="0010704F">
          <w:rPr>
            <w:szCs w:val="24"/>
            <w:lang w:val="es-ES"/>
          </w:rPr>
          <w:delText xml:space="preserve"> </w:delText>
        </w:r>
      </w:del>
    </w:p>
    <w:p w:rsidR="008D0191" w:rsidDel="0010704F" w:rsidRDefault="008D0191" w:rsidP="001B5244">
      <w:pPr>
        <w:rPr>
          <w:del w:id="1183" w:author="Rodrigo Riquelme" w:date="2010-11-03T00:54:00Z"/>
          <w:szCs w:val="24"/>
          <w:lang w:val="es-ES"/>
        </w:rPr>
      </w:pPr>
    </w:p>
    <w:p w:rsidR="000F1DB4" w:rsidDel="0010704F" w:rsidRDefault="009A106D" w:rsidP="000D2389">
      <w:pPr>
        <w:pStyle w:val="Subttulo"/>
        <w:jc w:val="center"/>
        <w:rPr>
          <w:del w:id="1184" w:author="Rodrigo Riquelme" w:date="2010-11-03T00:54:00Z"/>
        </w:rPr>
      </w:pPr>
      <w:del w:id="1185" w:author="Rodrigo Riquelme" w:date="2010-11-03T00:54:00Z">
        <w:r>
          <w:rPr>
            <w:noProof/>
            <w:lang w:eastAsia="es-CL"/>
            <w:rPrChange w:id="1186">
              <w:rPr>
                <w:i/>
                <w:noProof/>
                <w:lang w:eastAsia="es-CL"/>
              </w:rPr>
            </w:rPrChange>
          </w:rPr>
          <w:drawing>
            <wp:inline distT="0" distB="0" distL="0" distR="0" wp14:anchorId="08132F43" wp14:editId="6308CC05">
              <wp:extent cx="3562350" cy="752475"/>
              <wp:effectExtent l="19050" t="0" r="0" b="0"/>
              <wp:docPr id="8"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19"/>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del>
    </w:p>
    <w:p w:rsidR="00B374F2" w:rsidRPr="0006366D" w:rsidDel="0010704F" w:rsidRDefault="00B374F2" w:rsidP="00B374F2">
      <w:pPr>
        <w:pStyle w:val="Epgrafe"/>
        <w:jc w:val="center"/>
        <w:rPr>
          <w:del w:id="1187" w:author="Rodrigo Riquelme" w:date="2010-11-03T00:54:00Z"/>
          <w:lang w:val="es-ES"/>
        </w:rPr>
      </w:pPr>
      <w:del w:id="1188" w:author="Rodrigo Riquelme" w:date="2010-11-03T00:54:00Z">
        <w:r w:rsidDel="0010704F">
          <w:delText>Figura:Esquema de XML Orientado a MVC</w:delText>
        </w:r>
        <w:r w:rsidDel="0010704F">
          <w:rPr>
            <w:noProof/>
          </w:rPr>
          <w:delText xml:space="preserve"> </w:delText>
        </w:r>
        <w:r w:rsidR="00427C5E" w:rsidDel="0010704F">
          <w:rPr>
            <w:noProof/>
            <w:lang w:val="es-ES"/>
          </w:rPr>
          <w:fldChar w:fldCharType="begin"/>
        </w:r>
        <w:r w:rsidDel="0010704F">
          <w:rPr>
            <w:noProof/>
            <w:lang w:val="es-ES"/>
          </w:rPr>
          <w:delInstrText>HYPERLINK "http://www.titansol.com/?sec=bloque4&amp;lang=es"</w:delInstrText>
        </w:r>
        <w:r w:rsidR="00427C5E" w:rsidDel="0010704F">
          <w:rPr>
            <w:noProof/>
            <w:lang w:val="es-ES"/>
          </w:rPr>
          <w:fldChar w:fldCharType="separate"/>
        </w:r>
        <w:r w:rsidDel="0010704F">
          <w:rPr>
            <w:rStyle w:val="Hipervnculo"/>
            <w:noProof/>
            <w:lang w:val="es-ES"/>
          </w:rPr>
          <w:delText>http://www.titansol.com/?sec=bloque4&amp;lang=es</w:delText>
        </w:r>
        <w:r w:rsidR="00427C5E" w:rsidDel="0010704F">
          <w:rPr>
            <w:noProof/>
            <w:lang w:val="es-ES"/>
          </w:rPr>
          <w:fldChar w:fldCharType="end"/>
        </w:r>
      </w:del>
    </w:p>
    <w:p w:rsidR="009A106D" w:rsidRDefault="001B5244">
      <w:pPr>
        <w:pStyle w:val="Subttulo"/>
        <w:outlineLvl w:val="2"/>
        <w:pPrChange w:id="1189" w:author="Rodrigo Riquelme" w:date="2010-11-02T23:59:00Z">
          <w:pPr>
            <w:pStyle w:val="Subttulo"/>
          </w:pPr>
        </w:pPrChange>
      </w:pPr>
      <w:bookmarkStart w:id="1190" w:name="_Toc277197767"/>
      <w:r>
        <w:t>2.2.</w:t>
      </w:r>
      <w:ins w:id="1191" w:author="Rodrigo Riquelme" w:date="2010-11-03T10:39:00Z">
        <w:r w:rsidR="00E25300">
          <w:t>3</w:t>
        </w:r>
      </w:ins>
      <w:del w:id="1192" w:author="Rodrigo Riquelme" w:date="2010-11-03T00:54:00Z">
        <w:r w:rsidDel="0010704F">
          <w:delText>4</w:delText>
        </w:r>
      </w:del>
      <w:r>
        <w:t>. R</w:t>
      </w:r>
      <w:ins w:id="1193" w:author="Rodrigo Riquelme" w:date="2010-11-02T23:59:00Z">
        <w:r w:rsidR="00F977D8">
          <w:t>SS</w:t>
        </w:r>
      </w:ins>
      <w:bookmarkEnd w:id="1190"/>
      <w:del w:id="1194" w:author="Rodrigo Riquelme" w:date="2010-11-02T23:59:00Z">
        <w:r w:rsidDel="00F977D8">
          <w:delText>ss</w:delText>
        </w:r>
      </w:del>
    </w:p>
    <w:p w:rsidR="000F1DB4" w:rsidRDefault="008B28A9" w:rsidP="00986D24">
      <w:pPr>
        <w:rPr>
          <w:szCs w:val="24"/>
          <w:lang w:val="es-ES"/>
        </w:rPr>
      </w:pPr>
      <w:r>
        <w:rPr>
          <w:szCs w:val="24"/>
          <w:lang w:val="es-ES"/>
        </w:rPr>
        <w:t>RSS (</w:t>
      </w:r>
      <w:proofErr w:type="spellStart"/>
      <w:r w:rsidR="000F1DB4">
        <w:rPr>
          <w:szCs w:val="24"/>
          <w:lang w:val="es-ES"/>
        </w:rPr>
        <w:t>Site</w:t>
      </w:r>
      <w:proofErr w:type="spellEnd"/>
      <w:r w:rsidR="000F1DB4">
        <w:rPr>
          <w:szCs w:val="24"/>
          <w:lang w:val="es-ES"/>
        </w:rPr>
        <w:t xml:space="preserve"> </w:t>
      </w:r>
      <w:proofErr w:type="spellStart"/>
      <w:r w:rsidR="000F1DB4">
        <w:rPr>
          <w:szCs w:val="24"/>
          <w:lang w:val="es-ES"/>
        </w:rPr>
        <w:t>Sumary</w:t>
      </w:r>
      <w:proofErr w:type="spellEnd"/>
      <w:r w:rsidR="000F1DB4">
        <w:rPr>
          <w:szCs w:val="24"/>
          <w:lang w:val="es-ES"/>
        </w:rPr>
        <w:t xml:space="preserve"> </w:t>
      </w:r>
      <w:proofErr w:type="spellStart"/>
      <w:r w:rsidR="000F1DB4">
        <w:rPr>
          <w:szCs w:val="24"/>
          <w:lang w:val="es-ES"/>
        </w:rPr>
        <w:t>or</w:t>
      </w:r>
      <w:proofErr w:type="spellEnd"/>
      <w:r w:rsidR="000F1DB4">
        <w:rPr>
          <w:szCs w:val="24"/>
          <w:lang w:val="es-ES"/>
        </w:rPr>
        <w:t xml:space="preserve"> </w:t>
      </w:r>
      <w:proofErr w:type="spellStart"/>
      <w:r w:rsidR="000F1DB4">
        <w:rPr>
          <w:szCs w:val="24"/>
          <w:lang w:val="es-ES"/>
        </w:rPr>
        <w:t>Rich</w:t>
      </w:r>
      <w:proofErr w:type="spellEnd"/>
      <w:r w:rsidR="000F1DB4">
        <w:rPr>
          <w:szCs w:val="24"/>
          <w:lang w:val="es-ES"/>
        </w:rPr>
        <w:t xml:space="preserve"> </w:t>
      </w:r>
      <w:proofErr w:type="spellStart"/>
      <w:r w:rsidR="000F1DB4">
        <w:rPr>
          <w:szCs w:val="24"/>
          <w:lang w:val="es-ES"/>
        </w:rPr>
        <w:t>Site</w:t>
      </w:r>
      <w:proofErr w:type="spellEnd"/>
      <w:r w:rsidR="000F1DB4">
        <w:rPr>
          <w:szCs w:val="24"/>
          <w:lang w:val="es-ES"/>
        </w:rPr>
        <w:t xml:space="preserve"> </w:t>
      </w:r>
      <w:proofErr w:type="spellStart"/>
      <w:r w:rsidR="000F1DB4">
        <w:rPr>
          <w:szCs w:val="24"/>
          <w:lang w:val="es-ES"/>
        </w:rPr>
        <w:t>Sumary</w:t>
      </w:r>
      <w:proofErr w:type="spellEnd"/>
      <w:r w:rsidR="000F1DB4">
        <w:rPr>
          <w:szCs w:val="24"/>
          <w:lang w:val="es-ES"/>
        </w:rPr>
        <w:t xml:space="preserve">) es un formato XML para </w:t>
      </w:r>
      <w:del w:id="1195" w:author="Dahianna Vega Leiva" w:date="2010-11-02T11:20:00Z">
        <w:r w:rsidR="000F1DB4" w:rsidDel="007D1427">
          <w:rPr>
            <w:szCs w:val="24"/>
            <w:lang w:val="es-ES"/>
          </w:rPr>
          <w:delText>conpartir</w:delText>
        </w:r>
      </w:del>
      <w:ins w:id="1196" w:author="Dahianna Vega Leiva" w:date="2010-11-02T11:20:00Z">
        <w:r w:rsidR="007D1427">
          <w:rPr>
            <w:szCs w:val="24"/>
            <w:lang w:val="es-ES"/>
          </w:rPr>
          <w:t>compartir</w:t>
        </w:r>
      </w:ins>
      <w:r w:rsidR="000F1DB4">
        <w:rPr>
          <w:szCs w:val="24"/>
          <w:lang w:val="es-ES"/>
        </w:rPr>
        <w:t xml:space="preserve"> contenido en la web.</w:t>
      </w:r>
      <w:ins w:id="1197" w:author="Dahianna Vega Leiva" w:date="2010-11-02T11:20:00Z">
        <w:r w:rsidR="007D1427">
          <w:rPr>
            <w:szCs w:val="24"/>
            <w:lang w:val="es-ES"/>
          </w:rPr>
          <w:t xml:space="preserve"> </w:t>
        </w:r>
      </w:ins>
      <w:r w:rsidR="000F1DB4">
        <w:rPr>
          <w:szCs w:val="24"/>
          <w:lang w:val="es-ES"/>
        </w:rPr>
        <w:t xml:space="preserve">El cual es usado para difundir información a los usuarios que se han adherido a una fuente </w:t>
      </w:r>
      <w:del w:id="1198" w:author="Wolf" w:date="2010-11-10T23:32:00Z">
        <w:r w:rsidR="000F1DB4" w:rsidDel="000B6CE0">
          <w:rPr>
            <w:szCs w:val="24"/>
            <w:lang w:val="es-ES"/>
          </w:rPr>
          <w:delText>o depositorio</w:delText>
        </w:r>
      </w:del>
      <w:ins w:id="1199" w:author="Dahianna Vega Leiva" w:date="2010-11-02T11:20:00Z">
        <w:del w:id="1200" w:author="Wolf" w:date="2010-11-10T23:32:00Z">
          <w:r w:rsidR="007D1427" w:rsidDel="000B6CE0">
            <w:rPr>
              <w:szCs w:val="24"/>
              <w:lang w:val="es-ES"/>
            </w:rPr>
            <w:delText>repositorio</w:delText>
          </w:r>
        </w:del>
      </w:ins>
      <w:del w:id="1201" w:author="Wolf" w:date="2010-11-10T23:32:00Z">
        <w:r w:rsidR="000F1DB4" w:rsidDel="000B6CE0">
          <w:rPr>
            <w:szCs w:val="24"/>
            <w:lang w:val="es-ES"/>
          </w:rPr>
          <w:delText xml:space="preserve"> de </w:delText>
        </w:r>
      </w:del>
      <w:ins w:id="1202" w:author="Wolf" w:date="2010-11-10T23:32:00Z">
        <w:r w:rsidR="000B6CE0">
          <w:rPr>
            <w:szCs w:val="24"/>
            <w:lang w:val="es-ES"/>
          </w:rPr>
          <w:t xml:space="preserve">de </w:t>
        </w:r>
      </w:ins>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ins w:id="1203" w:author="Rodrigo Riquelme" w:date="2010-11-03T00:00:00Z">
        <w:r w:rsidR="00F977D8">
          <w:rPr>
            <w:szCs w:val="24"/>
            <w:lang w:val="es-ES"/>
          </w:rPr>
          <w:t>SS</w:t>
        </w:r>
      </w:ins>
      <w:del w:id="1204" w:author="Rodrigo Riquelme" w:date="2010-11-03T00:00:00Z">
        <w:r w:rsidR="00986D24" w:rsidDel="00F977D8">
          <w:rPr>
            <w:szCs w:val="24"/>
            <w:lang w:val="es-ES"/>
          </w:rPr>
          <w:delText>ss</w:delText>
        </w:r>
      </w:del>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ins w:id="1205" w:author="Rodrigo Riquelme" w:date="2010-11-03T00:00:00Z">
        <w:r w:rsidR="00F977D8">
          <w:rPr>
            <w:szCs w:val="24"/>
            <w:lang w:val="es-ES"/>
          </w:rPr>
          <w:t>SS</w:t>
        </w:r>
      </w:ins>
      <w:del w:id="1206" w:author="Rodrigo Riquelme" w:date="2010-11-03T00:00:00Z">
        <w:r w:rsidR="00986D24" w:rsidDel="00F977D8">
          <w:rPr>
            <w:szCs w:val="24"/>
            <w:lang w:val="es-ES"/>
          </w:rPr>
          <w:delText>ss</w:delText>
        </w:r>
      </w:del>
      <w:r w:rsidR="00986D24">
        <w:rPr>
          <w:szCs w:val="24"/>
          <w:lang w:val="es-ES"/>
        </w:rPr>
        <w:t>.</w:t>
      </w:r>
    </w:p>
    <w:p w:rsidR="000333BC" w:rsidRPr="00DA4F25" w:rsidRDefault="000333BC" w:rsidP="000333BC">
      <w:pPr>
        <w:rPr>
          <w:lang w:val="es-ES"/>
        </w:rPr>
      </w:pPr>
      <w:r>
        <w:rPr>
          <w:szCs w:val="24"/>
          <w:lang w:val="es-ES"/>
        </w:rPr>
        <w:t xml:space="preserve">El </w:t>
      </w:r>
      <w:del w:id="1207" w:author="Rodrigo Riquelme" w:date="2010-11-03T00:00:00Z">
        <w:r w:rsidDel="004A6218">
          <w:rPr>
            <w:szCs w:val="24"/>
            <w:lang w:val="es-ES"/>
          </w:rPr>
          <w:delText xml:space="preserve">Rss </w:delText>
        </w:r>
      </w:del>
      <w:ins w:id="1208" w:author="Rodrigo Riquelme" w:date="2010-11-03T00:00:00Z">
        <w:r w:rsidR="004A6218">
          <w:rPr>
            <w:szCs w:val="24"/>
            <w:lang w:val="es-ES"/>
          </w:rPr>
          <w:t xml:space="preserve">RSS </w:t>
        </w:r>
      </w:ins>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del w:id="1209" w:author="Rodrigo Riquelme" w:date="2010-11-03T00:00:00Z">
        <w:r w:rsidDel="00835E67">
          <w:rPr>
            <w:szCs w:val="24"/>
            <w:lang w:val="es-ES"/>
          </w:rPr>
          <w:delText xml:space="preserve">Rss </w:delText>
        </w:r>
      </w:del>
      <w:ins w:id="1210" w:author="Rodrigo Riquelme" w:date="2010-11-03T00:00:00Z">
        <w:r w:rsidR="00835E67">
          <w:rPr>
            <w:szCs w:val="24"/>
            <w:lang w:val="es-ES"/>
          </w:rPr>
          <w:t xml:space="preserve">RSS </w:t>
        </w:r>
      </w:ins>
      <w:r>
        <w:rPr>
          <w:szCs w:val="24"/>
          <w:lang w:val="es-ES"/>
        </w:rPr>
        <w:t>o Canales R</w:t>
      </w:r>
      <w:ins w:id="1211" w:author="Rodrigo Riquelme" w:date="2010-11-03T00:00:00Z">
        <w:r w:rsidR="00835E67">
          <w:rPr>
            <w:szCs w:val="24"/>
            <w:lang w:val="es-ES"/>
          </w:rPr>
          <w:t>SS</w:t>
        </w:r>
      </w:ins>
      <w:del w:id="1212" w:author="Rodrigo Riquelme" w:date="2010-11-03T00:00:00Z">
        <w:r w:rsidDel="00835E67">
          <w:rPr>
            <w:szCs w:val="24"/>
            <w:lang w:val="es-ES"/>
          </w:rPr>
          <w:delText>ss</w:delText>
        </w:r>
      </w:del>
      <w:r>
        <w:rPr>
          <w:szCs w:val="24"/>
          <w:lang w:val="es-ES"/>
        </w:rPr>
        <w:t xml:space="preserve"> conservando toda la información en un solo lugar que se actualiza de forma permanente y automática. </w:t>
      </w:r>
    </w:p>
    <w:p w:rsidR="009A106D" w:rsidRDefault="00122C2B">
      <w:pPr>
        <w:keepNext/>
        <w:jc w:val="center"/>
        <w:rPr>
          <w:ins w:id="1213" w:author="Rodrigo Riquelme" w:date="2010-11-04T18:32:00Z"/>
        </w:rPr>
        <w:pPrChange w:id="1214" w:author="Rodrigo Riquelme" w:date="2010-11-04T18:32:00Z">
          <w:pPr>
            <w:jc w:val="center"/>
          </w:pPr>
        </w:pPrChange>
      </w:pPr>
      <w:r>
        <w:rPr>
          <w:rFonts w:ascii="Times New Roman" w:eastAsia="Times New Roman" w:hAnsi="Times New Roman" w:cs="Times New Roman"/>
          <w:noProof/>
          <w:szCs w:val="24"/>
          <w:lang w:eastAsia="es-CL"/>
        </w:rPr>
        <w:drawing>
          <wp:inline distT="0" distB="0" distL="0" distR="0" wp14:anchorId="6387BBDF" wp14:editId="693F54F8">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pPr>
        <w:pStyle w:val="Epgrafe"/>
        <w:jc w:val="center"/>
        <w:rPr>
          <w:rFonts w:ascii="Times New Roman" w:hAnsi="Times New Roman"/>
          <w:szCs w:val="24"/>
          <w:lang w:val="es-ES"/>
        </w:rPr>
        <w:pPrChange w:id="1215" w:author="Rodrigo Riquelme" w:date="2010-11-04T18:32:00Z">
          <w:pPr>
            <w:jc w:val="center"/>
          </w:pPr>
        </w:pPrChange>
      </w:pPr>
      <w:ins w:id="1216" w:author="Rodrigo Riquelme" w:date="2010-11-04T18:32:00Z">
        <w:r>
          <w:t xml:space="preserve">Ilustración </w:t>
        </w:r>
        <w:r w:rsidR="00427C5E">
          <w:fldChar w:fldCharType="begin"/>
        </w:r>
        <w:r>
          <w:instrText xml:space="preserve"> SEQ Ilustración \* ARABIC </w:instrText>
        </w:r>
      </w:ins>
      <w:r w:rsidR="00427C5E">
        <w:fldChar w:fldCharType="separate"/>
      </w:r>
      <w:ins w:id="1217" w:author="copesa" w:date="2010-11-11T11:32:00Z">
        <w:r w:rsidR="00D8095E">
          <w:rPr>
            <w:noProof/>
          </w:rPr>
          <w:t>4</w:t>
        </w:r>
      </w:ins>
      <w:ins w:id="1218" w:author="Rodrigo Riquelme" w:date="2010-11-04T18:32:00Z">
        <w:r w:rsidR="00427C5E">
          <w:fldChar w:fldCharType="end"/>
        </w:r>
        <w:r>
          <w:t xml:space="preserve"> - </w:t>
        </w:r>
        <w:r w:rsidRPr="008D05B2">
          <w:t>Esquema del funcionamiento de RSS</w:t>
        </w:r>
      </w:ins>
    </w:p>
    <w:p w:rsidR="000262D2" w:rsidRPr="00740F36" w:rsidDel="002843D3" w:rsidRDefault="000262D2" w:rsidP="000A7B9F">
      <w:pPr>
        <w:pStyle w:val="Epgrafe"/>
        <w:jc w:val="center"/>
        <w:rPr>
          <w:del w:id="1219" w:author="Rodrigo Riquelme" w:date="2010-11-04T18:32:00Z"/>
        </w:rPr>
      </w:pPr>
      <w:del w:id="1220" w:author="Rodrigo Riquelme" w:date="2010-11-04T18:32:00Z">
        <w:r w:rsidRPr="00740F36" w:rsidDel="002843D3">
          <w:delText xml:space="preserve">Figura </w:delText>
        </w:r>
        <w:r w:rsidDel="002843D3">
          <w:delText>2</w:delText>
        </w:r>
        <w:r w:rsidRPr="00740F36" w:rsidDel="002843D3">
          <w:delText xml:space="preserve">: </w:delText>
        </w:r>
        <w:r w:rsidDel="002843D3">
          <w:delText>E</w:delText>
        </w:r>
        <w:r w:rsidRPr="00771E9F" w:rsidDel="002843D3">
          <w:delText xml:space="preserve">squema del funcionamiento de </w:delText>
        </w:r>
        <w:r w:rsidDel="002843D3">
          <w:delText>RSS</w:delText>
        </w:r>
      </w:del>
    </w:p>
    <w:p w:rsidR="000262D2" w:rsidRDefault="00637A67"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rPr>
          <w:ins w:id="1221" w:author="Rodrigo Riquelme" w:date="2010-11-03T00:55:00Z"/>
        </w:rPr>
      </w:pPr>
      <w:ins w:id="1222" w:author="Rodrigo Riquelme" w:date="2010-11-04T18:32:00Z">
        <w:r>
          <w:br w:type="page"/>
        </w:r>
      </w:ins>
      <w:bookmarkStart w:id="1223" w:name="_Toc277197768"/>
      <w:ins w:id="1224" w:author="Rodrigo Riquelme" w:date="2010-11-03T00:55:00Z">
        <w:r w:rsidR="00AC2D2B">
          <w:lastRenderedPageBreak/>
          <w:t>2.2.</w:t>
        </w:r>
      </w:ins>
      <w:ins w:id="1225" w:author="Rodrigo Riquelme" w:date="2010-11-03T10:40:00Z">
        <w:r w:rsidR="00E25300">
          <w:t>4</w:t>
        </w:r>
      </w:ins>
      <w:ins w:id="1226" w:author="Rodrigo Riquelme" w:date="2010-11-03T00:55:00Z">
        <w:r w:rsidR="00AC2D2B">
          <w:t>. XML Orientado a MVC</w:t>
        </w:r>
        <w:bookmarkEnd w:id="1223"/>
      </w:ins>
    </w:p>
    <w:p w:rsidR="00AC2D2B" w:rsidRDefault="00AC2D2B" w:rsidP="00AC2D2B">
      <w:pPr>
        <w:rPr>
          <w:ins w:id="1227" w:author="Rodrigo Riquelme" w:date="2010-11-03T00:55:00Z"/>
          <w:szCs w:val="24"/>
          <w:lang w:val="es-ES"/>
        </w:rPr>
      </w:pPr>
      <w:ins w:id="1228" w:author="Rodrigo Riquelme" w:date="2010-11-03T00:55:00Z">
        <w:r>
          <w:rPr>
            <w:szCs w:val="24"/>
            <w:lang w:val="es-ES"/>
          </w:rPr>
          <w:t>El p</w:t>
        </w:r>
        <w:commentRangeStart w:id="1229"/>
        <w:r>
          <w:rPr>
            <w:szCs w:val="24"/>
            <w:lang w:val="es-ES"/>
          </w:rPr>
          <w:t xml:space="preserve">rotocolo XML orientado a MVC (Modelo Vista Controlador) o XML a 3 capas, es la integración de diferentes aplicaciones en </w:t>
        </w:r>
        <w:del w:id="1230" w:author="Wolf" w:date="2010-11-10T23:33:00Z">
          <w:r w:rsidDel="000B6CE0">
            <w:rPr>
              <w:szCs w:val="24"/>
              <w:lang w:val="es-ES"/>
            </w:rPr>
            <w:delText>real time</w:delText>
          </w:r>
        </w:del>
      </w:ins>
      <w:ins w:id="1231" w:author="Wolf" w:date="2010-11-10T23:33:00Z">
        <w:r w:rsidR="000B6CE0">
          <w:rPr>
            <w:szCs w:val="24"/>
            <w:lang w:val="es-ES"/>
          </w:rPr>
          <w:t>tiempo real</w:t>
        </w:r>
      </w:ins>
      <w:ins w:id="1232" w:author="Rodrigo Riquelme" w:date="2010-11-03T00:55:00Z">
        <w:r>
          <w:rPr>
            <w:szCs w:val="24"/>
            <w:lang w:val="es-ES"/>
          </w:rPr>
          <w:t xml:space="preserve"> compartiendo </w:t>
        </w:r>
      </w:ins>
      <w:ins w:id="1233" w:author="Rodrigo Riquelme" w:date="2010-11-05T10:32:00Z">
        <w:r w:rsidR="00A05E38">
          <w:rPr>
            <w:szCs w:val="24"/>
            <w:lang w:val="es-ES"/>
          </w:rPr>
          <w:t>bases de datos</w:t>
        </w:r>
      </w:ins>
      <w:ins w:id="1234" w:author="Rodrigo Riquelme" w:date="2010-11-03T00:55:00Z">
        <w:r>
          <w:rPr>
            <w:szCs w:val="24"/>
            <w:lang w:val="es-ES"/>
          </w:rPr>
          <w:t xml:space="preserve"> diferentes</w:t>
        </w:r>
        <w:del w:id="1235" w:author="Wolf" w:date="2010-11-10T23:34:00Z">
          <w:r w:rsidDel="00EE36CB">
            <w:rPr>
              <w:szCs w:val="24"/>
              <w:lang w:val="es-ES"/>
            </w:rPr>
            <w:delText>. Segmentado en 3 capas</w:delText>
          </w:r>
        </w:del>
        <w:r>
          <w:rPr>
            <w:szCs w:val="24"/>
            <w:lang w:val="es-ES"/>
          </w:rPr>
          <w:t>, siendo cada capa la que se preocupa de gestionar cada recurso en su nivel correspondiente.</w:t>
        </w:r>
      </w:ins>
    </w:p>
    <w:p w:rsidR="00AC2D2B" w:rsidRDefault="00AC2D2B" w:rsidP="00AC2D2B">
      <w:pPr>
        <w:rPr>
          <w:ins w:id="1236" w:author="Rodrigo Riquelme" w:date="2010-11-03T00:55:00Z"/>
          <w:szCs w:val="24"/>
          <w:lang w:val="es-ES"/>
        </w:rPr>
      </w:pPr>
      <w:ins w:id="1237" w:author="Rodrigo Riquelme" w:date="2010-11-03T00:55:00Z">
        <w:del w:id="1238" w:author="Wolf" w:date="2010-11-10T23:34:00Z">
          <w:r w:rsidDel="00EE36CB">
            <w:rPr>
              <w:szCs w:val="24"/>
              <w:lang w:val="es-ES"/>
            </w:rPr>
            <w:delText>Utilizando la</w:delText>
          </w:r>
        </w:del>
      </w:ins>
      <w:ins w:id="1239" w:author="Wolf" w:date="2010-11-10T23:34:00Z">
        <w:r w:rsidR="00EE36CB">
          <w:rPr>
            <w:szCs w:val="24"/>
            <w:lang w:val="es-ES"/>
          </w:rPr>
          <w:t>La</w:t>
        </w:r>
      </w:ins>
      <w:ins w:id="1240" w:author="Rodrigo Riquelme" w:date="2010-11-03T00:55:00Z">
        <w:r>
          <w:rPr>
            <w:szCs w:val="24"/>
            <w:lang w:val="es-ES"/>
          </w:rPr>
          <w:t xml:space="preserve"> capa de presentación </w:t>
        </w:r>
      </w:ins>
      <w:ins w:id="1241" w:author="Wolf" w:date="2010-11-10T23:34:00Z">
        <w:r w:rsidR="00EE36CB">
          <w:rPr>
            <w:szCs w:val="24"/>
            <w:lang w:val="es-ES"/>
          </w:rPr>
          <w:t xml:space="preserve">es usada </w:t>
        </w:r>
      </w:ins>
      <w:ins w:id="1242" w:author="Rodrigo Riquelme" w:date="2010-11-03T00:55:00Z">
        <w:r>
          <w:rPr>
            <w:szCs w:val="24"/>
            <w:lang w:val="es-ES"/>
          </w:rPr>
          <w:t>para gestionar las interfaces graficas de las aplicaciones.</w:t>
        </w:r>
      </w:ins>
    </w:p>
    <w:p w:rsidR="00EE36CB" w:rsidRDefault="00AC2D2B" w:rsidP="00AC2D2B">
      <w:pPr>
        <w:rPr>
          <w:ins w:id="1243" w:author="Wolf" w:date="2010-11-10T23:35:00Z"/>
          <w:szCs w:val="24"/>
          <w:lang w:val="es-ES"/>
        </w:rPr>
      </w:pPr>
      <w:ins w:id="1244" w:author="Rodrigo Riquelme" w:date="2010-11-03T00:55:00Z">
        <w:r>
          <w:rPr>
            <w:szCs w:val="24"/>
            <w:lang w:val="es-ES"/>
          </w:rPr>
          <w:t xml:space="preserve">La capa de </w:t>
        </w:r>
        <w:del w:id="1245" w:author="Wolf" w:date="2010-11-10T23:33:00Z">
          <w:r w:rsidDel="00EE36CB">
            <w:rPr>
              <w:szCs w:val="24"/>
              <w:lang w:val="es-ES"/>
            </w:rPr>
            <w:delText xml:space="preserve">de </w:delText>
          </w:r>
        </w:del>
        <w:r>
          <w:rPr>
            <w:szCs w:val="24"/>
            <w:lang w:val="es-ES"/>
          </w:rPr>
          <w:t xml:space="preserve">datos </w:t>
        </w:r>
        <w:del w:id="1246" w:author="Wolf" w:date="2010-11-10T23:34:00Z">
          <w:r w:rsidDel="00EE36CB">
            <w:rPr>
              <w:szCs w:val="24"/>
              <w:lang w:val="es-ES"/>
            </w:rPr>
            <w:delText>será</w:delText>
          </w:r>
        </w:del>
      </w:ins>
      <w:ins w:id="1247" w:author="Wolf" w:date="2010-11-10T23:34:00Z">
        <w:r w:rsidR="00EE36CB">
          <w:rPr>
            <w:szCs w:val="24"/>
            <w:lang w:val="es-ES"/>
          </w:rPr>
          <w:t>es</w:t>
        </w:r>
      </w:ins>
      <w:ins w:id="1248" w:author="Rodrigo Riquelme" w:date="2010-11-03T00:55:00Z">
        <w:r>
          <w:rPr>
            <w:szCs w:val="24"/>
            <w:lang w:val="es-ES"/>
          </w:rPr>
          <w:t xml:space="preserve"> la encargada de obtener los datos de la aplicación desde la capa anterior o capa de presentación</w:t>
        </w:r>
        <w:del w:id="1249" w:author="Wolf" w:date="2010-11-10T23:35:00Z">
          <w:r w:rsidDel="00EE36CB">
            <w:rPr>
              <w:szCs w:val="24"/>
              <w:lang w:val="es-ES"/>
            </w:rPr>
            <w:delText xml:space="preserve"> y</w:delText>
          </w:r>
        </w:del>
      </w:ins>
      <w:ins w:id="1250" w:author="Wolf" w:date="2010-11-10T23:35:00Z">
        <w:r w:rsidR="00EE36CB">
          <w:rPr>
            <w:szCs w:val="24"/>
            <w:lang w:val="es-ES"/>
          </w:rPr>
          <w:t>.</w:t>
        </w:r>
      </w:ins>
    </w:p>
    <w:p w:rsidR="00AC2D2B" w:rsidRDefault="00AC2D2B" w:rsidP="00AC2D2B">
      <w:pPr>
        <w:rPr>
          <w:ins w:id="1251" w:author="Rodrigo Riquelme" w:date="2010-11-03T00:55:00Z"/>
          <w:szCs w:val="24"/>
          <w:lang w:val="es-ES"/>
        </w:rPr>
      </w:pPr>
      <w:ins w:id="1252" w:author="Rodrigo Riquelme" w:date="2010-11-03T00:55:00Z">
        <w:del w:id="1253" w:author="Wolf" w:date="2010-11-10T23:35:00Z">
          <w:r w:rsidDel="00EE36CB">
            <w:rPr>
              <w:szCs w:val="24"/>
              <w:lang w:val="es-ES"/>
            </w:rPr>
            <w:delText xml:space="preserve"> l</w:delText>
          </w:r>
        </w:del>
      </w:ins>
      <w:ins w:id="1254" w:author="Wolf" w:date="2010-11-10T23:35:00Z">
        <w:r w:rsidR="00EE36CB">
          <w:rPr>
            <w:szCs w:val="24"/>
            <w:lang w:val="es-ES"/>
          </w:rPr>
          <w:t>L</w:t>
        </w:r>
      </w:ins>
      <w:ins w:id="1255" w:author="Rodrigo Riquelme" w:date="2010-11-03T00:55:00Z">
        <w:r>
          <w:rPr>
            <w:szCs w:val="24"/>
            <w:lang w:val="es-ES"/>
          </w:rPr>
          <w:t xml:space="preserve">a capa </w:t>
        </w:r>
        <w:proofErr w:type="spellStart"/>
        <w:r>
          <w:rPr>
            <w:szCs w:val="24"/>
            <w:lang w:val="es-ES"/>
          </w:rPr>
          <w:t>xml</w:t>
        </w:r>
      </w:ins>
      <w:proofErr w:type="spellEnd"/>
      <w:ins w:id="1256" w:author="Wolf" w:date="2010-11-10T23:35:00Z">
        <w:r w:rsidR="00EE36CB">
          <w:rPr>
            <w:szCs w:val="24"/>
            <w:lang w:val="es-ES"/>
          </w:rPr>
          <w:t xml:space="preserve"> (controlador)</w:t>
        </w:r>
      </w:ins>
      <w:ins w:id="1257" w:author="Rodrigo Riquelme" w:date="2010-11-03T00:55:00Z">
        <w:r>
          <w:rPr>
            <w:szCs w:val="24"/>
            <w:lang w:val="es-ES"/>
          </w:rPr>
          <w:t xml:space="preserve"> nos permitirá obtener y manejar la distribución </w:t>
        </w:r>
        <w:commentRangeEnd w:id="1229"/>
        <w:r>
          <w:rPr>
            <w:rStyle w:val="Refdecomentario"/>
            <w:rFonts w:eastAsia="Times New Roman" w:cs="Times New Roman"/>
            <w:szCs w:val="20"/>
            <w:lang w:eastAsia="en-US"/>
          </w:rPr>
          <w:commentReference w:id="1229"/>
        </w:r>
        <w:r>
          <w:rPr>
            <w:szCs w:val="24"/>
            <w:lang w:val="es-ES"/>
          </w:rPr>
          <w:t>de los datos de las distintas aplicaciones desde una interfaz.</w:t>
        </w:r>
      </w:ins>
    </w:p>
    <w:p w:rsidR="00AC2D2B" w:rsidRDefault="00AC2D2B" w:rsidP="00AC2D2B">
      <w:pPr>
        <w:rPr>
          <w:ins w:id="1258" w:author="Rodrigo Riquelme" w:date="2010-11-03T00:55:00Z"/>
        </w:rPr>
      </w:pPr>
      <w:commentRangeStart w:id="1259"/>
      <w:ins w:id="1260" w:author="Rodrigo Riquelme" w:date="2010-11-03T00:55:00Z">
        <w:del w:id="1261" w:author="Wolf" w:date="2010-11-10T23:35:00Z">
          <w:r w:rsidDel="00EE36CB">
            <w:rPr>
              <w:szCs w:val="24"/>
              <w:lang w:val="es-ES"/>
            </w:rPr>
            <w:delText>Obteniendo los siguientes beneficios</w:delText>
          </w:r>
        </w:del>
      </w:ins>
      <w:ins w:id="1262" w:author="Wolf" w:date="2010-11-10T23:35:00Z">
        <w:r w:rsidR="00EE36CB">
          <w:rPr>
            <w:szCs w:val="24"/>
            <w:lang w:val="es-ES"/>
          </w:rPr>
          <w:t>De esta forma se ob</w:t>
        </w:r>
      </w:ins>
      <w:ins w:id="1263" w:author="Wolf" w:date="2010-11-10T23:36:00Z">
        <w:r w:rsidR="00EE36CB">
          <w:rPr>
            <w:szCs w:val="24"/>
            <w:lang w:val="es-ES"/>
          </w:rPr>
          <w:t>tienen los siguientes beneficios</w:t>
        </w:r>
      </w:ins>
      <w:ins w:id="1264" w:author="Rodrigo Riquelme" w:date="2010-11-03T00:55:00Z">
        <w:r>
          <w:rPr>
            <w:szCs w:val="24"/>
            <w:lang w:val="es-ES"/>
          </w:rPr>
          <w:t>:</w:t>
        </w:r>
        <w:commentRangeEnd w:id="1259"/>
        <w:r>
          <w:rPr>
            <w:rStyle w:val="Refdecomentario"/>
            <w:rFonts w:eastAsia="Times New Roman" w:cs="Times New Roman"/>
            <w:szCs w:val="20"/>
            <w:lang w:eastAsia="en-US"/>
          </w:rPr>
          <w:commentReference w:id="1259"/>
        </w:r>
      </w:ins>
    </w:p>
    <w:p w:rsidR="00AC2D2B" w:rsidDel="00EE36CB" w:rsidRDefault="00AC2D2B" w:rsidP="00AC2D2B">
      <w:pPr>
        <w:numPr>
          <w:ilvl w:val="0"/>
          <w:numId w:val="21"/>
        </w:numPr>
        <w:rPr>
          <w:ins w:id="1265" w:author="Rodrigo Riquelme" w:date="2010-11-03T00:55:00Z"/>
          <w:del w:id="1266" w:author="Wolf" w:date="2010-11-10T23:35:00Z"/>
        </w:rPr>
      </w:pPr>
      <w:ins w:id="1267" w:author="Rodrigo Riquelme" w:date="2010-11-03T00:55:00Z">
        <w:del w:id="1268" w:author="Wolf" w:date="2010-11-10T23:35:00Z">
          <w:r w:rsidDel="00EE36CB">
            <w:delText xml:space="preserve">Un </w:delText>
          </w:r>
          <w:r w:rsidRPr="000B4A00" w:rsidDel="00EE36CB">
            <w:delText>protocolo cliente/servidor sin estado</w:delText>
          </w:r>
          <w:r w:rsidDel="00EE36CB">
            <w:delText xml:space="preserve">. </w:delText>
          </w:r>
        </w:del>
      </w:ins>
    </w:p>
    <w:p w:rsidR="00AC2D2B" w:rsidRDefault="00AC2D2B" w:rsidP="00AC2D2B">
      <w:pPr>
        <w:numPr>
          <w:ilvl w:val="0"/>
          <w:numId w:val="21"/>
        </w:numPr>
        <w:rPr>
          <w:ins w:id="1269" w:author="Rodrigo Riquelme" w:date="2010-11-03T00:55:00Z"/>
        </w:rPr>
      </w:pPr>
      <w:ins w:id="1270" w:author="Rodrigo Riquelme" w:date="2010-11-03T00:55:00Z">
        <w:r>
          <w:t>Acceso a la información en tiempo real.</w:t>
        </w:r>
      </w:ins>
    </w:p>
    <w:p w:rsidR="00AC2D2B" w:rsidRDefault="00AC2D2B" w:rsidP="00AC2D2B">
      <w:pPr>
        <w:numPr>
          <w:ilvl w:val="0"/>
          <w:numId w:val="21"/>
        </w:numPr>
        <w:rPr>
          <w:ins w:id="1271" w:author="Rodrigo Riquelme" w:date="2010-11-03T00:55:00Z"/>
        </w:rPr>
      </w:pPr>
      <w:ins w:id="1272" w:author="Rodrigo Riquelme" w:date="2010-11-03T00:55:00Z">
        <w:r>
          <w:t>Indexación y organización de la información desde una misma interfa</w:t>
        </w:r>
      </w:ins>
      <w:ins w:id="1273" w:author="Rodrigo Riquelme" w:date="2010-11-05T10:33:00Z">
        <w:r w:rsidR="00253CEA">
          <w:t>z</w:t>
        </w:r>
      </w:ins>
    </w:p>
    <w:p w:rsidR="00AC2D2B" w:rsidRPr="00BF4687" w:rsidRDefault="00AC2D2B" w:rsidP="00AC2D2B">
      <w:pPr>
        <w:numPr>
          <w:ilvl w:val="0"/>
          <w:numId w:val="21"/>
        </w:numPr>
        <w:shd w:val="clear" w:color="auto" w:fill="FFFCF9"/>
        <w:suppressAutoHyphens w:val="0"/>
        <w:spacing w:before="90" w:after="90" w:line="270" w:lineRule="atLeast"/>
        <w:rPr>
          <w:ins w:id="1274" w:author="Rodrigo Riquelme" w:date="2010-11-03T00:55:00Z"/>
          <w:rFonts w:ascii="Verdana" w:eastAsia="Times New Roman" w:hAnsi="Verdana" w:cs="Times New Roman"/>
          <w:sz w:val="19"/>
          <w:szCs w:val="19"/>
        </w:rPr>
      </w:pPr>
      <w:ins w:id="1275" w:author="Rodrigo Riquelme" w:date="2010-11-03T00:55:00Z">
        <w:r>
          <w:t xml:space="preserve">Obtención y distribución de datos desde varias aplicaciones desde un mismo. </w:t>
        </w:r>
      </w:ins>
    </w:p>
    <w:p w:rsidR="00AC2D2B" w:rsidRPr="00BF4687" w:rsidRDefault="00AC2D2B" w:rsidP="00AC2D2B">
      <w:pPr>
        <w:numPr>
          <w:ilvl w:val="0"/>
          <w:numId w:val="21"/>
        </w:numPr>
        <w:shd w:val="clear" w:color="auto" w:fill="FFFCF9"/>
        <w:suppressAutoHyphens w:val="0"/>
        <w:spacing w:before="90" w:after="90" w:line="270" w:lineRule="atLeast"/>
        <w:rPr>
          <w:ins w:id="1276" w:author="Rodrigo Riquelme" w:date="2010-11-03T00:55:00Z"/>
          <w:rFonts w:ascii="Verdana" w:eastAsia="Times New Roman" w:hAnsi="Verdana" w:cs="Times New Roman"/>
          <w:sz w:val="19"/>
          <w:szCs w:val="19"/>
        </w:rPr>
      </w:pPr>
      <w:ins w:id="1277" w:author="Rodrigo Riquelme" w:date="2010-11-03T00:55:00Z">
        <w:r>
          <w:t>Portabilidad de la interfaces de presentación a otras plataformas.</w:t>
        </w:r>
      </w:ins>
    </w:p>
    <w:p w:rsidR="00AC2D2B" w:rsidRDefault="00AC2D2B" w:rsidP="00AC2D2B">
      <w:pPr>
        <w:numPr>
          <w:ilvl w:val="0"/>
          <w:numId w:val="21"/>
        </w:numPr>
        <w:shd w:val="clear" w:color="auto" w:fill="FFFCF9"/>
        <w:suppressAutoHyphens w:val="0"/>
        <w:spacing w:before="90" w:after="90" w:line="270" w:lineRule="atLeast"/>
        <w:rPr>
          <w:ins w:id="1278" w:author="Rodrigo Riquelme" w:date="2010-11-03T00:55:00Z"/>
          <w:szCs w:val="24"/>
          <w:lang w:val="es-ES"/>
        </w:rPr>
      </w:pPr>
      <w:ins w:id="1279" w:author="Rodrigo Riquelme" w:date="2010-11-03T00:55:00Z">
        <w:r>
          <w:t>Desarrollos abiertos y escalables, que permitirán ampliar funcionalidades e integrarlas.</w:t>
        </w:r>
        <w:r>
          <w:rPr>
            <w:szCs w:val="24"/>
            <w:lang w:val="es-ES"/>
          </w:rPr>
          <w:t xml:space="preserve"> </w:t>
        </w:r>
      </w:ins>
    </w:p>
    <w:p w:rsidR="00AC2D2B" w:rsidRDefault="00AC2D2B" w:rsidP="00AC2D2B">
      <w:pPr>
        <w:rPr>
          <w:ins w:id="1280" w:author="Rodrigo Riquelme" w:date="2010-11-03T00:55:00Z"/>
          <w:szCs w:val="24"/>
          <w:lang w:val="es-ES"/>
        </w:rPr>
      </w:pPr>
    </w:p>
    <w:p w:rsidR="00AC2D2B" w:rsidRDefault="00AC2D2B" w:rsidP="00AC2D2B">
      <w:pPr>
        <w:rPr>
          <w:ins w:id="1281" w:author="Rodrigo Riquelme" w:date="2010-11-03T00:55:00Z"/>
          <w:szCs w:val="24"/>
          <w:lang w:val="es-ES"/>
        </w:rPr>
      </w:pPr>
      <w:ins w:id="1282" w:author="Rodrigo Riquelme" w:date="2010-11-03T00:55:00Z">
        <w:r>
          <w:rPr>
            <w:szCs w:val="24"/>
            <w:lang w:val="es-ES"/>
          </w:rPr>
          <w:t>En la siguiente figura se puede resumir el esquema de una solución XML bajo un modelo de 3 capas.</w:t>
        </w:r>
      </w:ins>
    </w:p>
    <w:p w:rsidR="009A106D" w:rsidRDefault="009A106D">
      <w:pPr>
        <w:pStyle w:val="Subttulo"/>
        <w:keepNext/>
        <w:jc w:val="center"/>
        <w:rPr>
          <w:ins w:id="1283" w:author="Rodrigo Riquelme" w:date="2010-11-04T18:33:00Z"/>
        </w:rPr>
        <w:pPrChange w:id="1284" w:author="Rodrigo Riquelme" w:date="2010-11-04T18:33:00Z">
          <w:pPr>
            <w:pStyle w:val="Subttulo"/>
            <w:jc w:val="center"/>
          </w:pPr>
        </w:pPrChange>
      </w:pPr>
      <w:ins w:id="1285" w:author="Rodrigo Riquelme" w:date="2010-11-03T00:55:00Z">
        <w:r>
          <w:rPr>
            <w:noProof/>
            <w:lang w:eastAsia="es-CL"/>
            <w:rPrChange w:id="1286">
              <w:rPr>
                <w:i/>
                <w:noProof/>
                <w:lang w:eastAsia="es-CL"/>
              </w:rPr>
            </w:rPrChange>
          </w:rPr>
          <w:drawing>
            <wp:inline distT="0" distB="0" distL="0" distR="0" wp14:anchorId="3DAB8AB5" wp14:editId="78F508B5">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19"/>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ins>
    </w:p>
    <w:p w:rsidR="009A106D" w:rsidRDefault="002843D3">
      <w:pPr>
        <w:pStyle w:val="Epgrafe"/>
        <w:jc w:val="center"/>
        <w:rPr>
          <w:ins w:id="1287" w:author="Rodrigo Riquelme" w:date="2010-11-03T00:55:00Z"/>
        </w:rPr>
        <w:pPrChange w:id="1288" w:author="Rodrigo Riquelme" w:date="2010-11-04T18:33:00Z">
          <w:pPr>
            <w:pStyle w:val="Subttulo"/>
            <w:jc w:val="center"/>
          </w:pPr>
        </w:pPrChange>
      </w:pPr>
      <w:bookmarkStart w:id="1289" w:name="_Toc276683968"/>
      <w:bookmarkStart w:id="1290" w:name="_Toc276684036"/>
      <w:ins w:id="1291" w:author="Rodrigo Riquelme" w:date="2010-11-04T18:33:00Z">
        <w:r>
          <w:t xml:space="preserve">Ilustración </w:t>
        </w:r>
        <w:r w:rsidR="00427C5E">
          <w:fldChar w:fldCharType="begin"/>
        </w:r>
        <w:r>
          <w:instrText xml:space="preserve"> SEQ Ilustración \* ARABIC </w:instrText>
        </w:r>
      </w:ins>
      <w:r w:rsidR="00427C5E">
        <w:fldChar w:fldCharType="separate"/>
      </w:r>
      <w:ins w:id="1292" w:author="copesa" w:date="2010-11-11T11:32:00Z">
        <w:r w:rsidR="00D8095E">
          <w:rPr>
            <w:noProof/>
          </w:rPr>
          <w:t>5</w:t>
        </w:r>
      </w:ins>
      <w:ins w:id="1293" w:author="Rodrigo Riquelme" w:date="2010-11-04T18:33:00Z">
        <w:r w:rsidR="00427C5E">
          <w:fldChar w:fldCharType="end"/>
        </w:r>
        <w:r>
          <w:t xml:space="preserve"> - </w:t>
        </w:r>
        <w:r w:rsidRPr="00E46373">
          <w:t>Esquema de XML Orientado a MVC</w:t>
        </w:r>
      </w:ins>
      <w:bookmarkEnd w:id="1289"/>
      <w:bookmarkEnd w:id="1290"/>
    </w:p>
    <w:p w:rsidR="00AC2D2B" w:rsidRPr="0006366D" w:rsidRDefault="00427C5E" w:rsidP="00AC2D2B">
      <w:pPr>
        <w:pStyle w:val="Epgrafe"/>
        <w:jc w:val="center"/>
        <w:rPr>
          <w:ins w:id="1294" w:author="Rodrigo Riquelme" w:date="2010-11-03T00:55:00Z"/>
          <w:lang w:val="es-ES"/>
        </w:rPr>
      </w:pPr>
      <w:ins w:id="1295" w:author="Rodrigo Riquelme" w:date="2010-11-03T00:55:00Z">
        <w:r>
          <w:rPr>
            <w:noProof/>
            <w:lang w:val="es-ES"/>
          </w:rPr>
          <w:fldChar w:fldCharType="begin"/>
        </w:r>
        <w:r w:rsidR="00AC2D2B">
          <w:rPr>
            <w:noProof/>
            <w:lang w:val="es-ES"/>
          </w:rPr>
          <w:instrText>HYPERLINK "http://www.titansol.com/?sec=bloque4&amp;lang=es"</w:instrText>
        </w:r>
        <w:r>
          <w:rPr>
            <w:noProof/>
            <w:lang w:val="es-ES"/>
          </w:rPr>
          <w:fldChar w:fldCharType="separate"/>
        </w:r>
        <w:r w:rsidR="00AC2D2B">
          <w:rPr>
            <w:rStyle w:val="Hipervnculo"/>
            <w:noProof/>
            <w:lang w:val="es-ES"/>
          </w:rPr>
          <w:t>http://www.titansol.com/?sec=bloque4&amp;lang=es</w:t>
        </w:r>
        <w:r>
          <w:rPr>
            <w:noProof/>
            <w:lang w:val="es-ES"/>
          </w:rPr>
          <w:fldChar w:fldCharType="end"/>
        </w:r>
      </w:ins>
    </w:p>
    <w:p w:rsidR="009A106D" w:rsidRDefault="00AC2D2B">
      <w:pPr>
        <w:pStyle w:val="Subttulo"/>
        <w:outlineLvl w:val="1"/>
        <w:rPr>
          <w:del w:id="1296" w:author="Rodrigo Riquelme" w:date="2010-11-03T00:02:00Z"/>
          <w:lang w:val="es-ES"/>
        </w:rPr>
        <w:pPrChange w:id="1297" w:author="Rodrigo Riquelme" w:date="2010-11-03T00:02:00Z">
          <w:pPr>
            <w:pStyle w:val="Ttulo2"/>
          </w:pPr>
        </w:pPrChange>
      </w:pPr>
      <w:ins w:id="1298" w:author="Rodrigo Riquelme" w:date="2010-11-03T00:55:00Z">
        <w:r>
          <w:br w:type="page"/>
        </w:r>
      </w:ins>
    </w:p>
    <w:p w:rsidR="009A106D" w:rsidRDefault="00D23AE3">
      <w:pPr>
        <w:pStyle w:val="Subttulo"/>
        <w:outlineLvl w:val="2"/>
        <w:rPr>
          <w:ins w:id="1299" w:author="Rodrigo Riquelme" w:date="2010-11-03T00:03:00Z"/>
        </w:rPr>
        <w:pPrChange w:id="1300" w:author="Rodrigo Riquelme" w:date="2010-11-03T00:56:00Z">
          <w:pPr>
            <w:pStyle w:val="Ttulo2"/>
          </w:pPr>
        </w:pPrChange>
      </w:pPr>
      <w:bookmarkStart w:id="1301" w:name="_Toc277197769"/>
      <w:r>
        <w:t>2.3</w:t>
      </w:r>
      <w:r w:rsidR="007C0EE8">
        <w:t>.</w:t>
      </w:r>
      <w:del w:id="1302" w:author="Rodrigo Riquelme" w:date="2010-11-03T00:20:00Z">
        <w:r w:rsidR="007C0EE8" w:rsidDel="005E1AF4">
          <w:delText xml:space="preserve"> </w:delText>
        </w:r>
      </w:del>
      <w:ins w:id="1303" w:author="Rodrigo Riquelme" w:date="2010-11-03T00:19:00Z">
        <w:r w:rsidR="005E1AF4">
          <w:t>1.</w:t>
        </w:r>
      </w:ins>
      <w:del w:id="1304" w:author="Rodrigo Riquelme" w:date="2010-11-03T00:14:00Z">
        <w:r w:rsidR="007C0EE8" w:rsidDel="006433BF">
          <w:delText xml:space="preserve">Tecnologías Web para </w:delText>
        </w:r>
      </w:del>
      <w:ins w:id="1305" w:author="Rodrigo Riquelme" w:date="2010-11-03T00:14:00Z">
        <w:r w:rsidR="006433BF">
          <w:t xml:space="preserve"> </w:t>
        </w:r>
      </w:ins>
      <w:r w:rsidR="007C0EE8">
        <w:t>Servi</w:t>
      </w:r>
      <w:ins w:id="1306" w:author="Rodrigo Riquelme" w:date="2010-11-03T00:14:00Z">
        <w:r w:rsidR="006433BF">
          <w:t>do</w:t>
        </w:r>
      </w:ins>
      <w:r w:rsidR="007C0EE8">
        <w:t xml:space="preserve">r </w:t>
      </w:r>
      <w:ins w:id="1307" w:author="Rodrigo Riquelme" w:date="2010-11-03T00:14:00Z">
        <w:r w:rsidR="006433BF">
          <w:t xml:space="preserve"> Web</w:t>
        </w:r>
      </w:ins>
      <w:bookmarkEnd w:id="1301"/>
      <w:del w:id="1308" w:author="Rodrigo Riquelme" w:date="2010-11-03T00:14:00Z">
        <w:r w:rsidR="007C0EE8" w:rsidRPr="00934267" w:rsidDel="006433BF">
          <w:delText>Videos</w:delText>
        </w:r>
      </w:del>
      <w:bookmarkEnd w:id="1011"/>
    </w:p>
    <w:p w:rsidR="009A106D" w:rsidRDefault="00A261A2">
      <w:pPr>
        <w:pPrChange w:id="1309" w:author="Rodrigo Riquelme" w:date="2010-11-03T00:03:00Z">
          <w:pPr>
            <w:pStyle w:val="Ttulo2"/>
          </w:pPr>
        </w:pPrChange>
      </w:pPr>
      <w:ins w:id="1310" w:author="Rodrigo Riquelme" w:date="2010-11-03T00:03:00Z">
        <w:r>
          <w:t xml:space="preserve">Dado que el </w:t>
        </w:r>
      </w:ins>
      <w:ins w:id="1311" w:author="Rodrigo Riquelme" w:date="2010-11-03T00:04:00Z">
        <w:r>
          <w:t xml:space="preserve">ámbito </w:t>
        </w:r>
        <w:r w:rsidR="00B07751">
          <w:t>de</w:t>
        </w:r>
      </w:ins>
      <w:ins w:id="1312" w:author="Rodrigo Riquelme" w:date="2010-11-03T00:17:00Z">
        <w:r w:rsidR="00B07751">
          <w:t xml:space="preserve">l </w:t>
        </w:r>
      </w:ins>
      <w:ins w:id="1313" w:author="Rodrigo Riquelme" w:date="2010-11-03T00:04:00Z">
        <w:r>
          <w:t xml:space="preserve">proyecto es la web </w:t>
        </w:r>
      </w:ins>
      <w:ins w:id="1314" w:author="Rodrigo Riquelme" w:date="2010-11-03T00:14:00Z">
        <w:r w:rsidR="006433BF">
          <w:t>y los contenidos que transporten los objetos</w:t>
        </w:r>
      </w:ins>
      <w:ins w:id="1315" w:author="Rodrigo Riquelme" w:date="2010-11-03T00:15:00Z">
        <w:r w:rsidR="006433BF">
          <w:t xml:space="preserve"> están alojados en servidores web</w:t>
        </w:r>
      </w:ins>
      <w:ins w:id="1316" w:author="Rodrigo Riquelme" w:date="2010-11-03T00:14:00Z">
        <w:r w:rsidR="006433BF">
          <w:t xml:space="preserve"> </w:t>
        </w:r>
      </w:ins>
      <w:ins w:id="1317" w:author="Rodrigo Riquelme" w:date="2010-11-03T00:04:00Z">
        <w:r>
          <w:t xml:space="preserve">se </w:t>
        </w:r>
      </w:ins>
      <w:ins w:id="1318" w:author="Rodrigo Riquelme" w:date="2010-11-03T00:15:00Z">
        <w:r w:rsidR="006433BF">
          <w:t>hará una pequeña defi</w:t>
        </w:r>
      </w:ins>
      <w:ins w:id="1319" w:author="Rodrigo Riquelme" w:date="2010-11-03T00:17:00Z">
        <w:r w:rsidR="009A5813">
          <w:t>ni</w:t>
        </w:r>
      </w:ins>
      <w:ins w:id="1320" w:author="Rodrigo Riquelme" w:date="2010-11-03T00:15:00Z">
        <w:r w:rsidR="006433BF">
          <w:t>ción de los que es un servidor web</w:t>
        </w:r>
      </w:ins>
      <w:ins w:id="1321" w:author="Rodrigo Riquelme" w:date="2010-11-03T00:04:00Z">
        <w:r>
          <w:t xml:space="preserve"> </w:t>
        </w:r>
      </w:ins>
    </w:p>
    <w:p w:rsidR="007C0EE8" w:rsidDel="006433BF" w:rsidRDefault="00D23AE3" w:rsidP="007C0EE8">
      <w:pPr>
        <w:pStyle w:val="Subttulo"/>
        <w:outlineLvl w:val="2"/>
        <w:rPr>
          <w:del w:id="1322" w:author="Rodrigo Riquelme" w:date="2010-11-03T00:13:00Z"/>
          <w:lang w:val="es-ES"/>
        </w:rPr>
      </w:pPr>
      <w:bookmarkStart w:id="1323" w:name="_Toc266039164"/>
      <w:del w:id="1324" w:author="Rodrigo Riquelme" w:date="2010-11-03T00:13:00Z">
        <w:r w:rsidDel="006433BF">
          <w:rPr>
            <w:lang w:val="es-ES"/>
          </w:rPr>
          <w:delText>2</w:delText>
        </w:r>
        <w:r w:rsidR="007C0EE8" w:rsidDel="006433BF">
          <w:rPr>
            <w:lang w:val="es-ES"/>
          </w:rPr>
          <w:delText>.</w:delText>
        </w:r>
        <w:r w:rsidDel="006433BF">
          <w:rPr>
            <w:lang w:val="es-ES"/>
          </w:rPr>
          <w:delText>3</w:delText>
        </w:r>
        <w:r w:rsidR="007C0EE8" w:rsidDel="006433BF">
          <w:rPr>
            <w:lang w:val="es-ES"/>
          </w:rPr>
          <w:delText>.1. Servidor Web</w:delText>
        </w:r>
        <w:bookmarkEnd w:id="1323"/>
      </w:del>
    </w:p>
    <w:p w:rsidR="007C0EE8"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0F5240" w:rsidDel="008E1A4C" w:rsidRDefault="009A106D" w:rsidP="000F5240">
      <w:pPr>
        <w:pStyle w:val="Epgrafe"/>
        <w:jc w:val="center"/>
        <w:rPr>
          <w:del w:id="1325" w:author="Rodrigo Riquelme" w:date="2010-11-03T00:02:00Z"/>
        </w:rPr>
      </w:pPr>
      <w:del w:id="1326" w:author="Rodrigo Riquelme" w:date="2010-11-03T00:02:00Z">
        <w:r>
          <w:rPr>
            <w:noProof/>
            <w:szCs w:val="24"/>
            <w:lang w:eastAsia="es-CL"/>
            <w:rPrChange w:id="1327">
              <w:rPr>
                <w:rFonts w:ascii="Cambria" w:hAnsi="Cambria"/>
                <w:i/>
                <w:iCs/>
                <w:noProof/>
                <w:sz w:val="28"/>
                <w:szCs w:val="28"/>
                <w:lang w:eastAsia="es-CL"/>
              </w:rPr>
            </w:rPrChange>
          </w:rPr>
          <w:drawing>
            <wp:inline distT="0" distB="0" distL="0" distR="0" wp14:anchorId="6B5C087A" wp14:editId="44BE32EC">
              <wp:extent cx="2419350" cy="2028825"/>
              <wp:effectExtent l="19050" t="0" r="0" b="0"/>
              <wp:docPr id="11" name="Imagen 1" descr="http://upload.wikimedia.org/wikipedia/commons/thumb/4/42/Wikimedia-Server.jpg/300px-Wikimedia-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upload.wikimedia.org/wikipedia/commons/thumb/4/42/Wikimedia-Server.jpg/300px-Wikimedia-Server.jpg"/>
                      <pic:cNvPicPr>
                        <a:picLocks noChangeAspect="1" noChangeArrowheads="1"/>
                      </pic:cNvPicPr>
                    </pic:nvPicPr>
                    <pic:blipFill>
                      <a:blip r:embed="rId22"/>
                      <a:srcRect/>
                      <a:stretch>
                        <a:fillRect/>
                      </a:stretch>
                    </pic:blipFill>
                    <pic:spPr bwMode="auto">
                      <a:xfrm>
                        <a:off x="0" y="0"/>
                        <a:ext cx="2419350" cy="2028825"/>
                      </a:xfrm>
                      <a:prstGeom prst="rect">
                        <a:avLst/>
                      </a:prstGeom>
                      <a:noFill/>
                      <a:ln w="9525">
                        <a:noFill/>
                        <a:miter lim="800000"/>
                        <a:headEnd/>
                        <a:tailEnd/>
                      </a:ln>
                    </pic:spPr>
                  </pic:pic>
                </a:graphicData>
              </a:graphic>
            </wp:inline>
          </w:drawing>
        </w:r>
      </w:del>
    </w:p>
    <w:p w:rsidR="000F5240" w:rsidRPr="0006366D" w:rsidDel="008E1A4C" w:rsidRDefault="000F5240" w:rsidP="000F5240">
      <w:pPr>
        <w:pStyle w:val="Epgrafe"/>
        <w:jc w:val="center"/>
        <w:rPr>
          <w:del w:id="1328" w:author="Rodrigo Riquelme" w:date="2010-11-03T00:02:00Z"/>
          <w:lang w:val="es-ES"/>
        </w:rPr>
      </w:pPr>
      <w:del w:id="1329" w:author="Rodrigo Riquelme" w:date="2010-11-03T00:02:00Z">
        <w:r w:rsidRPr="000F5240" w:rsidDel="008E1A4C">
          <w:delText xml:space="preserve"> </w:delText>
        </w:r>
        <w:r w:rsidDel="008E1A4C">
          <w:delText xml:space="preserve">Figura </w:delText>
        </w:r>
        <w:r w:rsidR="00427C5E" w:rsidDel="008E1A4C">
          <w:fldChar w:fldCharType="begin"/>
        </w:r>
        <w:r w:rsidDel="008E1A4C">
          <w:delInstrText xml:space="preserve"> SEQ Figura \* ARABIC </w:delInstrText>
        </w:r>
        <w:r w:rsidR="00427C5E" w:rsidDel="008E1A4C">
          <w:fldChar w:fldCharType="separate"/>
        </w:r>
        <w:r w:rsidDel="008E1A4C">
          <w:rPr>
            <w:noProof/>
          </w:rPr>
          <w:delText>1</w:delText>
        </w:r>
        <w:r w:rsidR="00427C5E" w:rsidDel="008E1A4C">
          <w:fldChar w:fldCharType="end"/>
        </w:r>
        <w:r w:rsidDel="008E1A4C">
          <w:delText>: Servidor web</w:delText>
        </w:r>
        <w:r w:rsidDel="008E1A4C">
          <w:rPr>
            <w:noProof/>
          </w:rPr>
          <w:delText xml:space="preserve"> </w:delText>
        </w:r>
        <w:r w:rsidR="00427C5E" w:rsidDel="008E1A4C">
          <w:rPr>
            <w:noProof/>
            <w:lang w:val="es-ES"/>
          </w:rPr>
          <w:fldChar w:fldCharType="begin"/>
        </w:r>
        <w:r w:rsidDel="008E1A4C">
          <w:rPr>
            <w:noProof/>
            <w:lang w:val="es-ES"/>
          </w:rPr>
          <w:delInstrText>HYPERLINK "http://es.wikipedia.org/wiki/Archivo:Wikimedia-Server.jpg"</w:delInstrText>
        </w:r>
        <w:r w:rsidR="00427C5E" w:rsidDel="008E1A4C">
          <w:rPr>
            <w:noProof/>
            <w:lang w:val="es-ES"/>
          </w:rPr>
          <w:fldChar w:fldCharType="separate"/>
        </w:r>
        <w:r w:rsidDel="008E1A4C">
          <w:rPr>
            <w:rStyle w:val="Hipervnculo"/>
            <w:noProof/>
            <w:lang w:val="es-ES"/>
          </w:rPr>
          <w:delText>http://es.wikipedia.org/wiki/Archivo:Wikimedia-Server.jpg</w:delText>
        </w:r>
        <w:r w:rsidR="00427C5E" w:rsidDel="008E1A4C">
          <w:rPr>
            <w:noProof/>
            <w:lang w:val="es-ES"/>
          </w:rPr>
          <w:fldChar w:fldCharType="end"/>
        </w:r>
      </w:del>
    </w:p>
    <w:p w:rsidR="000F5240" w:rsidRDefault="000F5240" w:rsidP="007C0EE8">
      <w:pPr>
        <w:rPr>
          <w:szCs w:val="24"/>
          <w:lang w:val="es-ES"/>
        </w:rPr>
      </w:pPr>
    </w:p>
    <w:p w:rsidR="007C0EE8" w:rsidRDefault="005E1AF4" w:rsidP="007C0EE8">
      <w:pPr>
        <w:pStyle w:val="Subttulo"/>
        <w:outlineLvl w:val="2"/>
        <w:rPr>
          <w:ins w:id="1330" w:author="Rodrigo Riquelme" w:date="2010-11-03T00:16:00Z"/>
          <w:lang w:val="es-ES"/>
        </w:rPr>
      </w:pPr>
      <w:bookmarkStart w:id="1331" w:name="_Toc266039165"/>
      <w:ins w:id="1332" w:author="Rodrigo Riquelme" w:date="2010-11-03T00:20:00Z">
        <w:r>
          <w:rPr>
            <w:lang w:val="es-ES"/>
          </w:rPr>
          <w:br w:type="page"/>
        </w:r>
      </w:ins>
      <w:bookmarkStart w:id="1333" w:name="_Toc277197770"/>
      <w:r w:rsidR="00D23AE3">
        <w:rPr>
          <w:lang w:val="es-ES"/>
        </w:rPr>
        <w:lastRenderedPageBreak/>
        <w:t>2</w:t>
      </w:r>
      <w:r w:rsidR="007C0EE8">
        <w:rPr>
          <w:lang w:val="es-ES"/>
        </w:rPr>
        <w:t>.</w:t>
      </w:r>
      <w:r w:rsidR="00D23AE3">
        <w:rPr>
          <w:lang w:val="es-ES"/>
        </w:rPr>
        <w:t>3</w:t>
      </w:r>
      <w:r w:rsidR="007C0EE8">
        <w:rPr>
          <w:lang w:val="es-ES"/>
        </w:rPr>
        <w:t xml:space="preserve">.2. </w:t>
      </w:r>
      <w:proofErr w:type="spellStart"/>
      <w:r w:rsidR="007C0EE8">
        <w:rPr>
          <w:lang w:val="es-ES"/>
        </w:rPr>
        <w:t>Stream</w:t>
      </w:r>
      <w:bookmarkEnd w:id="1331"/>
      <w:bookmarkEnd w:id="1333"/>
      <w:proofErr w:type="spellEnd"/>
    </w:p>
    <w:p w:rsidR="009A106D" w:rsidRDefault="009A5813">
      <w:pPr>
        <w:rPr>
          <w:ins w:id="1334" w:author="Rodrigo Riquelme" w:date="2010-11-03T00:20:00Z"/>
          <w:lang w:val="es-ES"/>
        </w:rPr>
        <w:pPrChange w:id="1335" w:author="Rodrigo Riquelme" w:date="2010-11-03T00:26:00Z">
          <w:pPr>
            <w:pStyle w:val="Subttulo"/>
            <w:outlineLvl w:val="2"/>
          </w:pPr>
        </w:pPrChange>
      </w:pPr>
      <w:ins w:id="1336" w:author="Rodrigo Riquelme" w:date="2010-11-03T00:16:00Z">
        <w:r>
          <w:rPr>
            <w:lang w:val="es-ES"/>
          </w:rPr>
          <w:t xml:space="preserve">Para que los contenidos almacenados en </w:t>
        </w:r>
      </w:ins>
      <w:ins w:id="1337" w:author="Rodrigo Riquelme" w:date="2010-11-03T00:17:00Z">
        <w:r w:rsidR="005E1AF4">
          <w:rPr>
            <w:lang w:val="es-ES"/>
          </w:rPr>
          <w:t>un servidor web sean visibles por usuarios del servicio debe existir un</w:t>
        </w:r>
      </w:ins>
      <w:ins w:id="1338" w:author="copesa" w:date="2010-11-11T11:21:00Z">
        <w:r w:rsidR="00293591">
          <w:rPr>
            <w:lang w:val="es-ES"/>
          </w:rPr>
          <w:t>a</w:t>
        </w:r>
      </w:ins>
      <w:ins w:id="1339" w:author="Rodrigo Riquelme" w:date="2010-11-03T00:17:00Z">
        <w:r w:rsidR="005E1AF4">
          <w:rPr>
            <w:lang w:val="es-ES"/>
          </w:rPr>
          <w:t xml:space="preserve"> descarga total o parcial de contenido</w:t>
        </w:r>
      </w:ins>
      <w:ins w:id="1340" w:author="Rodrigo Riquelme" w:date="2010-11-03T00:20:00Z">
        <w:r w:rsidR="005E1AF4">
          <w:rPr>
            <w:lang w:val="es-ES"/>
          </w:rPr>
          <w:t>.</w:t>
        </w:r>
      </w:ins>
    </w:p>
    <w:p w:rsidR="009A106D" w:rsidRDefault="005E1AF4">
      <w:pPr>
        <w:rPr>
          <w:lang w:val="es-ES"/>
        </w:rPr>
        <w:pPrChange w:id="1341" w:author="Rodrigo Riquelme" w:date="2010-11-03T00:26:00Z">
          <w:pPr>
            <w:pStyle w:val="Subttulo"/>
            <w:outlineLvl w:val="2"/>
          </w:pPr>
        </w:pPrChange>
      </w:pPr>
      <w:ins w:id="1342" w:author="Rodrigo Riquelme" w:date="2010-11-03T00:20:00Z">
        <w:r>
          <w:rPr>
            <w:lang w:val="es-ES"/>
          </w:rPr>
          <w:t>A este flujo</w:t>
        </w:r>
      </w:ins>
      <w:ins w:id="1343" w:author="Rodrigo Riquelme" w:date="2010-11-03T00:21:00Z">
        <w:r>
          <w:rPr>
            <w:lang w:val="es-ES"/>
          </w:rPr>
          <w:t xml:space="preserve"> </w:t>
        </w:r>
      </w:ins>
      <w:ins w:id="1344" w:author="Rodrigo Riquelme" w:date="2010-11-03T00:20:00Z">
        <w:r>
          <w:rPr>
            <w:lang w:val="es-ES"/>
          </w:rPr>
          <w:t xml:space="preserve">de </w:t>
        </w:r>
      </w:ins>
      <w:ins w:id="1345" w:author="Rodrigo Riquelme" w:date="2010-11-03T00:21:00Z">
        <w:r>
          <w:rPr>
            <w:lang w:val="es-ES"/>
          </w:rPr>
          <w:t xml:space="preserve">descarga de contenidos audiovisuales en tiempo real se le llama </w:t>
        </w:r>
        <w:proofErr w:type="spellStart"/>
        <w:r w:rsidR="00427C5E" w:rsidRPr="00427C5E">
          <w:rPr>
            <w:b/>
            <w:lang w:val="es-ES"/>
            <w:rPrChange w:id="1346" w:author="Rodrigo Riquelme" w:date="2010-11-03T00:21:00Z">
              <w:rPr>
                <w:i/>
                <w:lang w:val="es-ES"/>
              </w:rPr>
            </w:rPrChange>
          </w:rPr>
          <w:t>stream</w:t>
        </w:r>
        <w:proofErr w:type="spellEnd"/>
        <w:r>
          <w:rPr>
            <w:lang w:val="es-ES"/>
          </w:rPr>
          <w:t>.</w:t>
        </w:r>
      </w:ins>
    </w:p>
    <w:p w:rsidR="007C0EE8" w:rsidRDefault="005E1AF4" w:rsidP="001667D4">
      <w:pPr>
        <w:rPr>
          <w:szCs w:val="24"/>
        </w:rPr>
      </w:pPr>
      <w:proofErr w:type="spellStart"/>
      <w:ins w:id="1347" w:author="Rodrigo Riquelme" w:date="2010-11-03T00:22:00Z">
        <w:r>
          <w:rPr>
            <w:szCs w:val="24"/>
          </w:rPr>
          <w:t>Stream</w:t>
        </w:r>
        <w:proofErr w:type="spellEnd"/>
        <w:r>
          <w:rPr>
            <w:szCs w:val="24"/>
          </w:rPr>
          <w:t xml:space="preserve"> e</w:t>
        </w:r>
      </w:ins>
      <w:del w:id="1348" w:author="Rodrigo Riquelme" w:date="2010-11-03T00:22:00Z">
        <w:r w:rsidR="007C0EE8" w:rsidDel="005E1AF4">
          <w:rPr>
            <w:szCs w:val="24"/>
          </w:rPr>
          <w:delText>E</w:delText>
        </w:r>
      </w:del>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 xml:space="preserve">Existen dos modos de realizar </w:t>
      </w:r>
      <w:proofErr w:type="spellStart"/>
      <w:r>
        <w:rPr>
          <w:szCs w:val="24"/>
        </w:rPr>
        <w:t>Streaming</w:t>
      </w:r>
      <w:proofErr w:type="spellEnd"/>
      <w:r>
        <w:rPr>
          <w:szCs w:val="24"/>
        </w:rPr>
        <w:t xml:space="preserve"> de video: HTTP </w:t>
      </w:r>
      <w:proofErr w:type="spellStart"/>
      <w:r>
        <w:rPr>
          <w:szCs w:val="24"/>
        </w:rPr>
        <w:t>Delivery</w:t>
      </w:r>
      <w:proofErr w:type="spellEnd"/>
      <w:r>
        <w:rPr>
          <w:szCs w:val="24"/>
        </w:rPr>
        <w:t xml:space="preserve"> y </w:t>
      </w:r>
      <w:proofErr w:type="spellStart"/>
      <w:r>
        <w:rPr>
          <w:szCs w:val="24"/>
        </w:rPr>
        <w:t>Streaming</w:t>
      </w:r>
      <w:proofErr w:type="spellEnd"/>
      <w:r>
        <w:rPr>
          <w:szCs w:val="24"/>
        </w:rPr>
        <w:t>.</w:t>
      </w:r>
    </w:p>
    <w:p w:rsidR="007C0EE8" w:rsidRDefault="007C0EE8" w:rsidP="00B619D4"/>
    <w:p w:rsidR="007C0EE8" w:rsidRPr="007E48E2" w:rsidRDefault="00D23AE3" w:rsidP="007C0EE8">
      <w:pPr>
        <w:pStyle w:val="Subttulo"/>
        <w:outlineLvl w:val="2"/>
        <w:rPr>
          <w:lang w:val="es-ES"/>
        </w:rPr>
      </w:pPr>
      <w:bookmarkStart w:id="1349" w:name="_Toc266039166"/>
      <w:bookmarkStart w:id="1350" w:name="_Toc277197771"/>
      <w:r>
        <w:rPr>
          <w:lang w:val="es-ES"/>
        </w:rPr>
        <w:t>2</w:t>
      </w:r>
      <w:r w:rsidR="007C0EE8">
        <w:rPr>
          <w:lang w:val="es-ES"/>
        </w:rPr>
        <w:t>.</w:t>
      </w:r>
      <w:r>
        <w:rPr>
          <w:lang w:val="es-ES"/>
        </w:rPr>
        <w:t>3</w:t>
      </w:r>
      <w:r w:rsidR="007C0EE8">
        <w:rPr>
          <w:lang w:val="es-ES"/>
        </w:rPr>
        <w:t>.</w:t>
      </w:r>
      <w:del w:id="1351" w:author="Rodrigo Riquelme" w:date="2010-11-03T00:22:00Z">
        <w:r w:rsidR="007C0EE8" w:rsidDel="005E1AF4">
          <w:rPr>
            <w:lang w:val="es-ES"/>
          </w:rPr>
          <w:delText xml:space="preserve">3 </w:delText>
        </w:r>
      </w:del>
      <w:ins w:id="1352" w:author="Rodrigo Riquelme" w:date="2010-11-03T00:22:00Z">
        <w:r w:rsidR="005E1AF4">
          <w:rPr>
            <w:lang w:val="es-ES"/>
          </w:rPr>
          <w:t xml:space="preserve">2.1. </w:t>
        </w:r>
      </w:ins>
      <w:r w:rsidR="007C0EE8">
        <w:rPr>
          <w:lang w:val="es-ES"/>
        </w:rPr>
        <w:t xml:space="preserve">HTTP </w:t>
      </w:r>
      <w:proofErr w:type="spellStart"/>
      <w:r w:rsidR="007C0EE8">
        <w:rPr>
          <w:lang w:val="es-ES"/>
        </w:rPr>
        <w:t>Delivery</w:t>
      </w:r>
      <w:bookmarkEnd w:id="1349"/>
      <w:bookmarkEnd w:id="1350"/>
      <w:proofErr w:type="spellEnd"/>
    </w:p>
    <w:p w:rsidR="009A106D" w:rsidRDefault="007C0EE8" w:rsidP="00980A83">
      <w:pPr>
        <w:rPr>
          <w:szCs w:val="24"/>
        </w:rPr>
      </w:pPr>
      <w:r>
        <w:rPr>
          <w:szCs w:val="24"/>
          <w:lang w:val="es-ES"/>
        </w:rPr>
        <w:t xml:space="preserve">Es cuando se descarga un archivo multimedia almacenándolo en el dispositivo, </w:t>
      </w:r>
      <w:r w:rsidRPr="00980A83">
        <w:rPr>
          <w:rPrChange w:id="1353" w:author="Wolf" w:date="2010-11-10T23:36:00Z">
            <w:rPr>
              <w:rFonts w:eastAsia="Times New Roman" w:cs="Times New Roman"/>
              <w:b/>
              <w:sz w:val="28"/>
              <w:szCs w:val="24"/>
              <w:lang w:val="es-ES"/>
            </w:rPr>
          </w:rPrChange>
        </w:rPr>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del w:id="1354" w:author="Rodrigo Riquelme" w:date="2010-11-05T10:34:00Z">
        <w:r w:rsidRPr="00980A83" w:rsidDel="002439B8">
          <w:delText xml:space="preserve">hyperlink (vínculo) </w:delText>
        </w:r>
      </w:del>
      <w:ins w:id="1355" w:author="Rodrigo Riquelme" w:date="2010-11-05T10:34:00Z">
        <w:r w:rsidR="002439B8" w:rsidRPr="00980A83">
          <w:t xml:space="preserve">vínculo </w:t>
        </w:r>
      </w:ins>
      <w:r w:rsidRPr="00980A83">
        <w:t>al archivo.</w:t>
      </w:r>
    </w:p>
    <w:p w:rsidR="00980A83" w:rsidRDefault="00980A83">
      <w:pPr>
        <w:suppressAutoHyphens w:val="0"/>
        <w:spacing w:before="0" w:after="0" w:line="240" w:lineRule="auto"/>
        <w:jc w:val="left"/>
        <w:rPr>
          <w:ins w:id="1356" w:author="Wolf" w:date="2010-11-10T23:37:00Z"/>
          <w:szCs w:val="24"/>
        </w:rPr>
      </w:pPr>
      <w:ins w:id="1357" w:author="Wolf" w:date="2010-11-10T23:37:00Z">
        <w:r>
          <w:rPr>
            <w:szCs w:val="24"/>
          </w:rPr>
          <w:br w:type="page"/>
        </w:r>
      </w:ins>
    </w:p>
    <w:p w:rsidR="007C0EE8" w:rsidRDefault="007C0EE8" w:rsidP="007C0EE8">
      <w:pPr>
        <w:rPr>
          <w:szCs w:val="24"/>
        </w:rPr>
      </w:pPr>
      <w:r>
        <w:rPr>
          <w:szCs w:val="24"/>
        </w:rPr>
        <w:lastRenderedPageBreak/>
        <w:t xml:space="preserve">Esta forma de entrega de archivos también es conocida como HTTP </w:t>
      </w:r>
      <w:proofErr w:type="spellStart"/>
      <w:r>
        <w:rPr>
          <w:szCs w:val="24"/>
        </w:rPr>
        <w:t>Streaming</w:t>
      </w:r>
      <w:proofErr w:type="spellEnd"/>
      <w:r>
        <w:rPr>
          <w:szCs w:val="24"/>
        </w:rPr>
        <w:t xml:space="preserve">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 xml:space="preserve">Técnicamente este método no es </w:t>
      </w:r>
      <w:proofErr w:type="spellStart"/>
      <w:r>
        <w:rPr>
          <w:szCs w:val="24"/>
        </w:rPr>
        <w:t>Streaming</w:t>
      </w:r>
      <w:proofErr w:type="spellEnd"/>
      <w:r>
        <w:rPr>
          <w:szCs w:val="24"/>
        </w:rPr>
        <w:t xml:space="preserve"> de video pero es considerado como uno de los métodos.</w:t>
      </w:r>
    </w:p>
    <w:p w:rsidR="00B619D4" w:rsidRDefault="00B619D4" w:rsidP="007C0EE8">
      <w:pPr>
        <w:pStyle w:val="Subttulo"/>
      </w:pPr>
    </w:p>
    <w:p w:rsidR="009A106D" w:rsidRDefault="00D23AE3">
      <w:pPr>
        <w:pStyle w:val="Subttulo"/>
        <w:outlineLvl w:val="2"/>
        <w:pPrChange w:id="1358" w:author="Rodrigo Riquelme" w:date="2010-11-03T00:25:00Z">
          <w:pPr>
            <w:pStyle w:val="Subttulo"/>
          </w:pPr>
        </w:pPrChange>
      </w:pPr>
      <w:bookmarkStart w:id="1359" w:name="_Toc277197772"/>
      <w:r>
        <w:t>2</w:t>
      </w:r>
      <w:r w:rsidR="007C0EE8" w:rsidRPr="002C1010">
        <w:t>.</w:t>
      </w:r>
      <w:r>
        <w:t>3</w:t>
      </w:r>
      <w:r w:rsidR="007C0EE8" w:rsidRPr="002C1010">
        <w:t>.</w:t>
      </w:r>
      <w:del w:id="1360" w:author="Rodrigo Riquelme" w:date="2010-11-03T00:24:00Z">
        <w:r w:rsidR="007C0EE8" w:rsidRPr="002C1010" w:rsidDel="00246C1A">
          <w:delText xml:space="preserve">4 </w:delText>
        </w:r>
      </w:del>
      <w:ins w:id="1361" w:author="Rodrigo Riquelme" w:date="2010-11-03T00:24:00Z">
        <w:r w:rsidR="00246C1A">
          <w:t>2.2</w:t>
        </w:r>
      </w:ins>
      <w:ins w:id="1362" w:author="Rodrigo Riquelme" w:date="2010-11-03T00:26:00Z">
        <w:r w:rsidR="001667D4">
          <w:t>.</w:t>
        </w:r>
      </w:ins>
      <w:ins w:id="1363" w:author="Rodrigo Riquelme" w:date="2010-11-03T00:24:00Z">
        <w:r w:rsidR="00246C1A" w:rsidRPr="002C1010">
          <w:t xml:space="preserve"> </w:t>
        </w:r>
      </w:ins>
      <w:proofErr w:type="spellStart"/>
      <w:r w:rsidR="007C0EE8" w:rsidRPr="002C1010">
        <w:t>Streaming</w:t>
      </w:r>
      <w:bookmarkEnd w:id="1359"/>
      <w:proofErr w:type="spellEnd"/>
    </w:p>
    <w:p w:rsidR="007C0EE8" w:rsidRDefault="007C0EE8" w:rsidP="007C0EE8">
      <w:pPr>
        <w:rPr>
          <w:szCs w:val="24"/>
        </w:rPr>
      </w:pPr>
      <w:del w:id="1364" w:author="Rodrigo Riquelme" w:date="2010-11-03T00:24:00Z">
        <w:r w:rsidRPr="00AF1ECE" w:rsidDel="00B61177">
          <w:delText>La palabra Streaming proviene del Ingles  “stream ” la cual significa “flujo” o “Chorro” y alude a la característica de la tecnología que</w:delText>
        </w:r>
      </w:del>
      <w:ins w:id="1365" w:author="Rodrigo Riquelme" w:date="2010-11-03T00:24:00Z">
        <w:r w:rsidR="00B61177">
          <w:t>P</w:t>
        </w:r>
      </w:ins>
      <w:del w:id="1366" w:author="Rodrigo Riquelme" w:date="2010-11-03T00:24:00Z">
        <w:r w:rsidRPr="00AF1ECE" w:rsidDel="00B61177">
          <w:delText xml:space="preserve"> p</w:delText>
        </w:r>
      </w:del>
      <w:r w:rsidRPr="00AF1ECE">
        <w:t xml:space="preserve">ermite la descarga de un archivo el cual no posee ni principio ni final, donde el caso más claro es la transmisión en directo. El tema es que un </w:t>
      </w:r>
      <w:proofErr w:type="spellStart"/>
      <w:r w:rsidRPr="00AF1ECE">
        <w:t>Stream</w:t>
      </w:r>
      <w:proofErr w:type="spellEnd"/>
      <w:r w:rsidRPr="00AF1ECE">
        <w:t xml:space="preserve">  debe ser transmitido de modo que cualquiera pueda conectar con él en cualquier momento, y no solo al principio de la transmisión. El </w:t>
      </w:r>
      <w:proofErr w:type="spellStart"/>
      <w:r w:rsidRPr="00AF1ECE">
        <w:t>Streaming</w:t>
      </w:r>
      <w:proofErr w:type="spellEnd"/>
      <w:r w:rsidRPr="00AF1ECE">
        <w:t xml:space="preserve"> de video funciona de manera diferente al HTTP </w:t>
      </w:r>
      <w:proofErr w:type="spellStart"/>
      <w:r w:rsidRPr="00AF1ECE">
        <w:t>Delivery</w:t>
      </w:r>
      <w:proofErr w:type="spellEnd"/>
      <w:r w:rsidRPr="00AF1ECE">
        <w:t xml:space="preserve">, el usuario final es capaz de ver el archivo desde que </w:t>
      </w:r>
      <w:r>
        <w:t>é</w:t>
      </w:r>
      <w:r w:rsidRPr="00AF1ECE">
        <w:t xml:space="preserve">ste se </w:t>
      </w:r>
      <w:del w:id="1367" w:author="Rodrigo Riquelme" w:date="2010-11-03T00:25:00Z">
        <w:r w:rsidRPr="00AF1ECE" w:rsidDel="00B61177">
          <w:delText xml:space="preserve"> </w:delText>
        </w:r>
      </w:del>
      <w:r w:rsidRPr="00AF1ECE">
        <w:t>comienza a descargar</w:t>
      </w:r>
      <w:r>
        <w:t>. E</w:t>
      </w:r>
      <w:r w:rsidRPr="00AF1ECE">
        <w:t>l archivo es enviado en forma de tramas relativamente constantes para que el usuario final</w:t>
      </w:r>
      <w:r>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 xml:space="preserve">Para realizar </w:t>
      </w:r>
      <w:proofErr w:type="spellStart"/>
      <w:r>
        <w:rPr>
          <w:szCs w:val="24"/>
        </w:rPr>
        <w:t>Streaming</w:t>
      </w:r>
      <w:proofErr w:type="spellEnd"/>
      <w:r>
        <w:rPr>
          <w:szCs w:val="24"/>
        </w:rPr>
        <w:t xml:space="preserve"> de video es necesario un servidor especializado en </w:t>
      </w:r>
      <w:proofErr w:type="spellStart"/>
      <w:r>
        <w:rPr>
          <w:szCs w:val="24"/>
        </w:rPr>
        <w:t>Streaming</w:t>
      </w:r>
      <w:proofErr w:type="spellEnd"/>
      <w:r>
        <w:rPr>
          <w:szCs w:val="24"/>
        </w:rPr>
        <w:t>.</w:t>
      </w:r>
    </w:p>
    <w:p w:rsidR="007C0EE8" w:rsidRDefault="007C0EE8" w:rsidP="007C0EE8">
      <w:pPr>
        <w:rPr>
          <w:szCs w:val="24"/>
        </w:rPr>
      </w:pPr>
    </w:p>
    <w:p w:rsidR="009A106D" w:rsidRDefault="001667D4">
      <w:pPr>
        <w:pStyle w:val="Subttulo"/>
        <w:outlineLvl w:val="2"/>
        <w:rPr>
          <w:lang w:val="es-ES"/>
        </w:rPr>
        <w:pPrChange w:id="1368" w:author="Rodrigo Riquelme" w:date="2010-11-03T00:41:00Z">
          <w:pPr>
            <w:pStyle w:val="Subttulo"/>
          </w:pPr>
        </w:pPrChange>
      </w:pPr>
      <w:bookmarkStart w:id="1369" w:name="_Toc277197773"/>
      <w:ins w:id="1370" w:author="Rodrigo Riquelme" w:date="2010-11-03T00:27:00Z">
        <w:r>
          <w:rPr>
            <w:lang w:val="es-ES"/>
          </w:rPr>
          <w:t xml:space="preserve">2.3.2.3. </w:t>
        </w:r>
      </w:ins>
      <w:r w:rsidR="007C0EE8" w:rsidRPr="007E48E2">
        <w:rPr>
          <w:lang w:val="es-ES"/>
        </w:rPr>
        <w:t xml:space="preserve">Media </w:t>
      </w:r>
      <w:proofErr w:type="spellStart"/>
      <w:r w:rsidR="007C0EE8" w:rsidRPr="007E48E2">
        <w:rPr>
          <w:lang w:val="es-ES"/>
        </w:rPr>
        <w:t>Streaming</w:t>
      </w:r>
      <w:bookmarkEnd w:id="1369"/>
      <w:proofErr w:type="spellEnd"/>
    </w:p>
    <w:p w:rsidR="00391C96" w:rsidRDefault="007C0EE8" w:rsidP="00B7287C">
      <w:pPr>
        <w:rPr>
          <w:ins w:id="1371" w:author="Rodrigo Riquelme" w:date="2010-11-03T00:59:00Z"/>
        </w:rPr>
      </w:pPr>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4"/>
      </w:r>
    </w:p>
    <w:p w:rsidR="007C0EE8" w:rsidDel="001667D4" w:rsidRDefault="007C0EE8" w:rsidP="001667D4">
      <w:pPr>
        <w:rPr>
          <w:del w:id="1373" w:author="Rodrigo Riquelme" w:date="2010-11-03T00:28:00Z"/>
        </w:rPr>
      </w:pPr>
      <w:r>
        <w:br w:type="page"/>
      </w:r>
    </w:p>
    <w:p w:rsidR="007C0EE8" w:rsidRDefault="007C0EE8" w:rsidP="00B7287C">
      <w:r>
        <w:t>Con la recepción de una pequeña parte el cliente es capaz de entregar su contenido al usuario, mientras continua recibiendo la corriente de datos (</w:t>
      </w:r>
      <w:proofErr w:type="spellStart"/>
      <w:r>
        <w:t>Streaming</w:t>
      </w:r>
      <w:proofErr w:type="spellEnd"/>
      <w:r>
        <w:t>) que irá mostrando posteriormente. La parte almacenada act</w:t>
      </w:r>
      <w:del w:id="1374" w:author="Rodrigo Riquelme" w:date="2010-11-10T00:24:00Z">
        <w:r w:rsidDel="00F8658A">
          <w:delText>ú</w:delText>
        </w:r>
      </w:del>
      <w:ins w:id="1375" w:author="Rodrigo Riquelme" w:date="2010-11-10T00:24:00Z">
        <w:r w:rsidR="00F8658A">
          <w:t>ú</w:t>
        </w:r>
      </w:ins>
      <w:r>
        <w:t>a como “colchón” entre el ancho de banda irregular, que caracteriza a las redes TCP/IP y la continuidad que requieren las transmisiones de audio y video.</w:t>
      </w:r>
    </w:p>
    <w:p w:rsidR="009A106D" w:rsidRDefault="007C0EE8">
      <w:pPr>
        <w:rPr>
          <w:ins w:id="1376" w:author="Rodrigo Riquelme" w:date="2010-11-03T00:58:00Z"/>
        </w:rPr>
        <w:pPrChange w:id="1377" w:author="Rodrigo Riquelme" w:date="2010-11-03T00:58:00Z">
          <w:pPr>
            <w:pStyle w:val="Ttulo2"/>
          </w:pPr>
        </w:pPrChange>
      </w:pPr>
      <w:r w:rsidRPr="00B7287C">
        <w:t xml:space="preserve">Los productos de media </w:t>
      </w:r>
      <w:proofErr w:type="spellStart"/>
      <w:r w:rsidRPr="00B7287C">
        <w:t>Streaming</w:t>
      </w:r>
      <w:proofErr w:type="spellEnd"/>
      <w:r w:rsidRPr="00B7287C">
        <w:t xml:space="preserve"> contemplan la distribución de contenidos tanto en la Internet. Los contenidos pueden estar almacenados previamente en un servidor (video </w:t>
      </w:r>
      <w:proofErr w:type="spellStart"/>
      <w:r w:rsidRPr="00B7287C">
        <w:t>ondemand</w:t>
      </w:r>
      <w:proofErr w:type="spellEnd"/>
      <w:r w:rsidRPr="00B7287C">
        <w:t xml:space="preserve">, media </w:t>
      </w:r>
      <w:proofErr w:type="spellStart"/>
      <w:r w:rsidRPr="00B7287C">
        <w:t>Streaming</w:t>
      </w:r>
      <w:proofErr w:type="spellEnd"/>
      <w:r w:rsidRPr="00B7287C">
        <w:t>), o crearse en el mismo momento de su difusión (</w:t>
      </w:r>
      <w:proofErr w:type="spellStart"/>
      <w:r w:rsidRPr="00B7287C">
        <w:t>live</w:t>
      </w:r>
      <w:proofErr w:type="spellEnd"/>
      <w:r w:rsidRPr="00B7287C">
        <w:t xml:space="preserve"> media </w:t>
      </w:r>
      <w:proofErr w:type="spellStart"/>
      <w:r w:rsidRPr="00B7287C">
        <w:t>Streaming</w:t>
      </w:r>
      <w:proofErr w:type="spellEnd"/>
      <w:r w:rsidRPr="00B7287C">
        <w:t>). En ambos casos el audio y video se distribuyen</w:t>
      </w:r>
      <w:r>
        <w:t xml:space="preserve"> con un formato de codificación. </w:t>
      </w:r>
      <w:r>
        <w:rPr>
          <w:rStyle w:val="Refdenotaalpie"/>
          <w:lang w:val="es-ES"/>
        </w:rPr>
        <w:footnoteReference w:id="5"/>
      </w:r>
    </w:p>
    <w:p w:rsidR="009A106D" w:rsidRDefault="007C0EE8">
      <w:pPr>
        <w:pStyle w:val="Subttulo"/>
        <w:rPr>
          <w:del w:id="1379" w:author="Rodrigo Riquelme" w:date="2010-11-03T00:28:00Z"/>
        </w:rPr>
        <w:pPrChange w:id="1380" w:author="Rodrigo Riquelme" w:date="2010-11-03T00:58:00Z">
          <w:pPr>
            <w:pStyle w:val="Ttulo2"/>
          </w:pPr>
        </w:pPrChange>
      </w:pPr>
      <w:r>
        <w:br w:type="page"/>
      </w:r>
    </w:p>
    <w:p w:rsidR="009A106D" w:rsidRDefault="009A106D">
      <w:pPr>
        <w:rPr>
          <w:ins w:id="1381" w:author="Rodrigo Riquelme" w:date="2010-11-03T01:41:00Z"/>
        </w:rPr>
      </w:pPr>
    </w:p>
    <w:p w:rsidR="00BA71DB" w:rsidRPr="007E48E2" w:rsidRDefault="00BA71DB" w:rsidP="00BA71DB">
      <w:pPr>
        <w:pStyle w:val="Subttulo"/>
        <w:rPr>
          <w:ins w:id="1382" w:author="Rodrigo Riquelme" w:date="2010-11-03T01:41:00Z"/>
        </w:rPr>
      </w:pPr>
      <w:bookmarkStart w:id="1383" w:name="_Toc266039167"/>
      <w:ins w:id="1384" w:author="Rodrigo Riquelme" w:date="2010-11-03T01:41:00Z">
        <w:r w:rsidRPr="007E48E2">
          <w:t>2.</w:t>
        </w:r>
        <w:r>
          <w:t xml:space="preserve">3.2.4. </w:t>
        </w:r>
        <w:r w:rsidRPr="007E48E2">
          <w:t xml:space="preserve">Modelo de un servicio de </w:t>
        </w:r>
        <w:proofErr w:type="spellStart"/>
        <w:r w:rsidRPr="007E48E2">
          <w:t>streaming</w:t>
        </w:r>
        <w:proofErr w:type="spellEnd"/>
      </w:ins>
    </w:p>
    <w:p w:rsidR="009A106D" w:rsidRDefault="00BA71DB">
      <w:pPr>
        <w:rPr>
          <w:ins w:id="1385" w:author="Rodrigo Riquelme" w:date="2010-11-03T01:49:00Z"/>
        </w:rPr>
        <w:pPrChange w:id="1386" w:author="Rodrigo Riquelme" w:date="2010-11-03T01:48:00Z">
          <w:pPr>
            <w:pStyle w:val="Ttulo2"/>
          </w:pPr>
        </w:pPrChange>
      </w:pPr>
      <w:ins w:id="1387" w:author="Rodrigo Riquelme" w:date="2010-11-03T01:41:00Z">
        <w:r>
          <w:rPr>
            <w:szCs w:val="24"/>
          </w:rPr>
          <w:t xml:space="preserve">El esquema convencional para la instalación de un servicio de video </w:t>
        </w:r>
        <w:proofErr w:type="spellStart"/>
        <w:r>
          <w:rPr>
            <w:szCs w:val="24"/>
          </w:rPr>
          <w:t>streaming</w:t>
        </w:r>
        <w:proofErr w:type="spellEnd"/>
        <w:r>
          <w:rPr>
            <w:szCs w:val="24"/>
          </w:rPr>
          <w:t xml:space="preserve"> tiene dos actividades fundamentales y bien diferenciadas, la elaboración de contenidos en un formato digital, utilizando procedimientos de comprensión y la distribución de los contenidos por la red </w:t>
        </w:r>
        <w:r w:rsidRPr="001255CE">
          <w:t>de los clientes o usuarios finales.</w:t>
        </w:r>
      </w:ins>
    </w:p>
    <w:p w:rsidR="009A106D" w:rsidRDefault="009A106D">
      <w:pPr>
        <w:rPr>
          <w:ins w:id="1388" w:author="Rodrigo Riquelme" w:date="2010-11-03T01:45:00Z"/>
        </w:rPr>
        <w:pPrChange w:id="1389" w:author="Rodrigo Riquelme" w:date="2010-11-03T01:48:00Z">
          <w:pPr>
            <w:pStyle w:val="Ttulo2"/>
          </w:pPr>
        </w:pPrChange>
      </w:pPr>
    </w:p>
    <w:p w:rsidR="009A106D" w:rsidRDefault="009A106D">
      <w:pPr>
        <w:pStyle w:val="Subttulo"/>
        <w:keepNext/>
        <w:rPr>
          <w:ins w:id="1390" w:author="Rodrigo Riquelme" w:date="2010-11-04T18:34:00Z"/>
        </w:rPr>
        <w:pPrChange w:id="1391" w:author="Rodrigo Riquelme" w:date="2010-11-04T18:34:00Z">
          <w:pPr>
            <w:pStyle w:val="Subttulo"/>
          </w:pPr>
        </w:pPrChange>
      </w:pPr>
      <w:ins w:id="1392" w:author="Rodrigo Riquelme" w:date="2010-11-03T01:45:00Z">
        <w:r>
          <w:rPr>
            <w:noProof/>
            <w:lang w:eastAsia="es-CL"/>
            <w:rPrChange w:id="1393">
              <w:rPr>
                <w:i/>
                <w:noProof/>
                <w:lang w:eastAsia="es-CL"/>
              </w:rPr>
            </w:rPrChange>
          </w:rPr>
          <w:drawing>
            <wp:inline distT="0" distB="0" distL="0" distR="0" wp14:anchorId="4FB4524A" wp14:editId="53C5B075">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3"/>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ins>
    </w:p>
    <w:p w:rsidR="009A106D" w:rsidRDefault="00606B33">
      <w:pPr>
        <w:pStyle w:val="Epgrafe"/>
        <w:jc w:val="center"/>
        <w:rPr>
          <w:ins w:id="1394" w:author="Rodrigo Riquelme" w:date="2010-11-03T01:48:00Z"/>
        </w:rPr>
        <w:pPrChange w:id="1395" w:author="Rodrigo Riquelme" w:date="2010-11-04T18:34:00Z">
          <w:pPr>
            <w:pStyle w:val="Ttulo2"/>
          </w:pPr>
        </w:pPrChange>
      </w:pPr>
      <w:ins w:id="1396" w:author="Rodrigo Riquelme" w:date="2010-11-04T18:34:00Z">
        <w:r>
          <w:t xml:space="preserve">Ilustración </w:t>
        </w:r>
        <w:r w:rsidR="00427C5E">
          <w:fldChar w:fldCharType="begin"/>
        </w:r>
        <w:r>
          <w:instrText xml:space="preserve"> SEQ Ilustración \* ARABIC </w:instrText>
        </w:r>
      </w:ins>
      <w:r w:rsidR="00427C5E">
        <w:fldChar w:fldCharType="separate"/>
      </w:r>
      <w:ins w:id="1397" w:author="copesa" w:date="2010-11-11T11:32:00Z">
        <w:r w:rsidR="00D8095E">
          <w:rPr>
            <w:noProof/>
          </w:rPr>
          <w:t>6</w:t>
        </w:r>
      </w:ins>
      <w:ins w:id="1398" w:author="Rodrigo Riquelme" w:date="2010-11-04T18:34:00Z">
        <w:r w:rsidR="00427C5E">
          <w:fldChar w:fldCharType="end"/>
        </w:r>
        <w:r>
          <w:t xml:space="preserve"> - </w:t>
        </w:r>
        <w:r w:rsidRPr="00620C24">
          <w:t xml:space="preserve">Modelo típico de un servicio </w:t>
        </w:r>
        <w:proofErr w:type="spellStart"/>
        <w:r w:rsidRPr="00620C24">
          <w:t>streaming</w:t>
        </w:r>
      </w:ins>
      <w:proofErr w:type="spellEnd"/>
    </w:p>
    <w:p w:rsidR="00BA71DB" w:rsidRPr="008551A5" w:rsidRDefault="00427C5E" w:rsidP="00BA71DB">
      <w:pPr>
        <w:pStyle w:val="Epgrafe"/>
        <w:jc w:val="center"/>
        <w:rPr>
          <w:ins w:id="1399" w:author="Rodrigo Riquelme" w:date="2010-11-03T01:48:00Z"/>
          <w:noProof/>
          <w:sz w:val="24"/>
        </w:rPr>
      </w:pPr>
      <w:ins w:id="1400" w:author="Rodrigo Riquelme" w:date="2010-11-03T01:48:00Z">
        <w:r>
          <w:rPr>
            <w:noProof/>
            <w:lang w:val="es-ES"/>
          </w:rPr>
          <w:fldChar w:fldCharType="begin"/>
        </w:r>
        <w:r w:rsidR="00BA71DB">
          <w:rPr>
            <w:noProof/>
            <w:lang w:val="es-ES"/>
          </w:rPr>
          <w:instrText xml:space="preserve"> HYPERLINK "http://www.rediris.es/difusion/publicaciones/boletin/58-59/ponencia10.html" </w:instrText>
        </w:r>
        <w:r>
          <w:rPr>
            <w:noProof/>
            <w:lang w:val="es-ES"/>
          </w:rPr>
          <w:fldChar w:fldCharType="separate"/>
        </w:r>
        <w:r w:rsidR="00BA71DB" w:rsidRPr="0094433B">
          <w:rPr>
            <w:rStyle w:val="Hipervnculo"/>
            <w:noProof/>
            <w:lang w:val="es-ES"/>
          </w:rPr>
          <w:t>http://www.rediris.es/difusion/publicaciones/boletin/58-59/ponencia10.html</w:t>
        </w:r>
        <w:r>
          <w:rPr>
            <w:noProof/>
            <w:lang w:val="es-ES"/>
          </w:rPr>
          <w:fldChar w:fldCharType="end"/>
        </w:r>
      </w:ins>
    </w:p>
    <w:p w:rsidR="009A106D" w:rsidRDefault="00BA71DB">
      <w:pPr>
        <w:pStyle w:val="Subttulo"/>
        <w:outlineLvl w:val="1"/>
        <w:rPr>
          <w:ins w:id="1401" w:author="Rodrigo Riquelme" w:date="2010-11-03T00:31:00Z"/>
        </w:rPr>
        <w:pPrChange w:id="1402" w:author="Rodrigo Riquelme" w:date="2010-11-04T00:22:00Z">
          <w:pPr>
            <w:pStyle w:val="Ttulo2"/>
          </w:pPr>
        </w:pPrChange>
      </w:pPr>
      <w:ins w:id="1403" w:author="Rodrigo Riquelme" w:date="2010-11-03T01:42:00Z">
        <w:r>
          <w:br w:type="page"/>
        </w:r>
      </w:ins>
      <w:bookmarkStart w:id="1404" w:name="_Toc277197774"/>
      <w:r w:rsidR="00D23AE3">
        <w:lastRenderedPageBreak/>
        <w:t>2</w:t>
      </w:r>
      <w:r w:rsidR="007C0EE8">
        <w:t>.</w:t>
      </w:r>
      <w:del w:id="1405" w:author="Rodrigo Riquelme" w:date="2010-11-03T10:42:00Z">
        <w:r w:rsidR="007C0EE8" w:rsidDel="001B6042">
          <w:delText>3</w:delText>
        </w:r>
        <w:r w:rsidR="00D23AE3" w:rsidDel="001B6042">
          <w:delText>.</w:delText>
        </w:r>
      </w:del>
      <w:ins w:id="1406" w:author="Rodrigo Riquelme" w:date="2010-11-03T10:42:00Z">
        <w:r w:rsidR="001B6042">
          <w:t>4</w:t>
        </w:r>
      </w:ins>
      <w:ins w:id="1407" w:author="Rodrigo Riquelme" w:date="2010-11-03T00:29:00Z">
        <w:r w:rsidR="001667D4">
          <w:t>.</w:t>
        </w:r>
      </w:ins>
      <w:del w:id="1408" w:author="Rodrigo Riquelme" w:date="2010-11-03T00:29:00Z">
        <w:r w:rsidR="00D23AE3" w:rsidDel="001667D4">
          <w:delText>5</w:delText>
        </w:r>
      </w:del>
      <w:r w:rsidR="007C0EE8">
        <w:t xml:space="preserve"> </w:t>
      </w:r>
      <w:proofErr w:type="spellStart"/>
      <w:r w:rsidR="007C0EE8">
        <w:t>Codecs</w:t>
      </w:r>
      <w:proofErr w:type="spellEnd"/>
      <w:r w:rsidR="007C0EE8">
        <w:t xml:space="preserve"> de Video</w:t>
      </w:r>
      <w:bookmarkEnd w:id="1383"/>
      <w:bookmarkEnd w:id="1404"/>
    </w:p>
    <w:p w:rsidR="009A106D" w:rsidRDefault="00AE7A22">
      <w:pPr>
        <w:rPr>
          <w:ins w:id="1409" w:author="Rodrigo Riquelme" w:date="2010-11-03T00:37:00Z"/>
        </w:rPr>
        <w:pPrChange w:id="1410" w:author="Rodrigo Riquelme" w:date="2010-11-03T00:31:00Z">
          <w:pPr>
            <w:pStyle w:val="Ttulo2"/>
          </w:pPr>
        </w:pPrChange>
      </w:pPr>
      <w:ins w:id="1411" w:author="Rodrigo Riquelme" w:date="2010-11-03T00:31:00Z">
        <w:r>
          <w:t xml:space="preserve">Los contenidos multimedia </w:t>
        </w:r>
      </w:ins>
      <w:ins w:id="1412" w:author="Rodrigo Riquelme" w:date="2010-11-03T00:32:00Z">
        <w:r>
          <w:t xml:space="preserve">son interpretados por </w:t>
        </w:r>
        <w:proofErr w:type="spellStart"/>
        <w:r>
          <w:t>codecs</w:t>
        </w:r>
        <w:proofErr w:type="spellEnd"/>
        <w:r>
          <w:t xml:space="preserve"> los cuales permiten cap</w:t>
        </w:r>
        <w:r w:rsidR="00AE4BD5">
          <w:t>turar y reproducir el contenido</w:t>
        </w:r>
        <w:r>
          <w:t xml:space="preserve"> con distintas tasas de compresión seg</w:t>
        </w:r>
      </w:ins>
      <w:ins w:id="1413" w:author="Rodrigo Riquelme" w:date="2010-11-10T00:24:00Z">
        <w:r w:rsidR="00F8658A">
          <w:t>ú</w:t>
        </w:r>
      </w:ins>
      <w:ins w:id="1414" w:author="Rodrigo Riquelme" w:date="2010-11-03T00:32:00Z">
        <w:r>
          <w:t>n el algoritmo</w:t>
        </w:r>
      </w:ins>
      <w:ins w:id="1415" w:author="Rodrigo Riquelme" w:date="2010-11-03T00:33:00Z">
        <w:r w:rsidR="008F4A27">
          <w:t xml:space="preserve"> que posean</w:t>
        </w:r>
      </w:ins>
      <w:ins w:id="1416" w:author="Rodrigo Riquelme" w:date="2010-11-03T00:37:00Z">
        <w:r w:rsidR="008F4A27">
          <w:t>.</w:t>
        </w:r>
      </w:ins>
      <w:ins w:id="1417" w:author="Rodrigo Riquelme" w:date="2010-11-03T00:33:00Z">
        <w:r>
          <w:t xml:space="preserve"> </w:t>
        </w:r>
      </w:ins>
      <w:ins w:id="1418" w:author="Rodrigo Riquelme" w:date="2010-11-03T00:38:00Z">
        <w:r w:rsidR="008F4A27">
          <w:t>L</w:t>
        </w:r>
      </w:ins>
      <w:ins w:id="1419" w:author="Rodrigo Riquelme" w:date="2010-11-03T00:33:00Z">
        <w:r w:rsidR="00E24F1E">
          <w:t>a eficiencia de estos alg</w:t>
        </w:r>
        <w:r w:rsidR="00811CF5">
          <w:t>oritmos ha</w:t>
        </w:r>
        <w:r w:rsidR="00E24F1E">
          <w:t xml:space="preserve"> ido mejorando progresivamente lo que nos permite un</w:t>
        </w:r>
      </w:ins>
      <w:ins w:id="1420" w:author="Rodrigo Riquelme" w:date="2010-11-03T22:09:00Z">
        <w:r w:rsidR="00AE4BD5">
          <w:t>a</w:t>
        </w:r>
      </w:ins>
      <w:ins w:id="1421" w:author="Rodrigo Riquelme" w:date="2010-11-03T00:33:00Z">
        <w:r w:rsidR="00E24F1E">
          <w:t xml:space="preserve"> mejor calidad con menos peso</w:t>
        </w:r>
      </w:ins>
      <w:ins w:id="1422" w:author="Rodrigo Riquelme" w:date="2010-11-03T00:37:00Z">
        <w:r w:rsidR="008F4A27">
          <w:t>, esto también implica la conveniencia de reconvertir contenido</w:t>
        </w:r>
        <w:r w:rsidR="00811CF5">
          <w:t xml:space="preserve">s con </w:t>
        </w:r>
        <w:proofErr w:type="spellStart"/>
        <w:r w:rsidR="00811CF5">
          <w:t>codecs</w:t>
        </w:r>
        <w:proofErr w:type="spellEnd"/>
        <w:r w:rsidR="00811CF5">
          <w:t xml:space="preserve"> antiguos a otros m</w:t>
        </w:r>
      </w:ins>
      <w:ins w:id="1423" w:author="Rodrigo Riquelme" w:date="2010-11-03T22:09:00Z">
        <w:r w:rsidR="00AE4BE8">
          <w:t>á</w:t>
        </w:r>
      </w:ins>
      <w:ins w:id="1424" w:author="Rodrigo Riquelme" w:date="2010-11-03T00:37:00Z">
        <w:r w:rsidR="008F4A27">
          <w:t>s avanzados</w:t>
        </w:r>
      </w:ins>
      <w:ins w:id="1425" w:author="Rodrigo Riquelme" w:date="2010-11-03T00:39:00Z">
        <w:r w:rsidR="00811CF5">
          <w:t xml:space="preserve"> en la medida de lo posible</w:t>
        </w:r>
      </w:ins>
      <w:ins w:id="1426" w:author="Rodrigo Riquelme" w:date="2010-11-03T22:09:00Z">
        <w:r w:rsidR="00AE4BE8">
          <w:t>.</w:t>
        </w:r>
      </w:ins>
    </w:p>
    <w:p w:rsidR="009A106D" w:rsidRDefault="009A106D">
      <w:pPr>
        <w:rPr>
          <w:ins w:id="1427" w:author="Rodrigo Riquelme" w:date="2010-11-03T00:31:00Z"/>
        </w:rPr>
        <w:pPrChange w:id="1428" w:author="Rodrigo Riquelme" w:date="2010-11-03T00:31:00Z">
          <w:pPr>
            <w:pStyle w:val="Ttulo2"/>
          </w:pPr>
        </w:pPrChange>
      </w:pPr>
    </w:p>
    <w:p w:rsidR="009A106D" w:rsidRDefault="009A106D">
      <w:pPr>
        <w:jc w:val="center"/>
        <w:rPr>
          <w:del w:id="1429" w:author="Rodrigo Riquelme" w:date="2010-11-03T00:34:00Z"/>
        </w:rPr>
        <w:pPrChange w:id="1430" w:author="Rodrigo Riquelme" w:date="2010-11-03T00:34:00Z">
          <w:pPr>
            <w:pStyle w:val="Ttulo2"/>
          </w:pPr>
        </w:pPrChange>
      </w:pPr>
    </w:p>
    <w:p w:rsidR="007C0EE8" w:rsidRDefault="007C0EE8" w:rsidP="007C0EE8">
      <w:pPr>
        <w:rPr>
          <w:ins w:id="1431" w:author="Rodrigo Riquelme" w:date="2010-11-03T01:00:00Z"/>
          <w:szCs w:val="24"/>
        </w:rPr>
      </w:pPr>
      <w:r>
        <w:rPr>
          <w:szCs w:val="24"/>
        </w:rPr>
        <w:t>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w:t>
      </w:r>
      <w:proofErr w:type="spellStart"/>
      <w:r>
        <w:rPr>
          <w:szCs w:val="24"/>
        </w:rPr>
        <w:t>frame</w:t>
      </w:r>
      <w:proofErr w:type="spellEnd"/>
      <w:r>
        <w:rPr>
          <w:szCs w:val="24"/>
        </w:rPr>
        <w:t xml:space="preserv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Pr>
          <w:b/>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C40963" w:rsidDel="00B14D0D" w:rsidRDefault="00B14D0D" w:rsidP="007C0EE8">
      <w:pPr>
        <w:rPr>
          <w:del w:id="1432" w:author="Rodrigo Riquelme" w:date="2010-11-03T01:00:00Z"/>
        </w:rPr>
      </w:pPr>
      <w:bookmarkStart w:id="1433" w:name="_Toc277197775"/>
      <w:ins w:id="1434" w:author="Rodrigo Riquelme" w:date="2010-11-04T11:18:00Z">
        <w:r>
          <w:lastRenderedPageBreak/>
          <w:t>2.4.1.  H264 Mpeg-4 Parte 10</w:t>
        </w:r>
      </w:ins>
      <w:bookmarkEnd w:id="1433"/>
    </w:p>
    <w:p w:rsidR="009A106D" w:rsidRDefault="009A106D">
      <w:pPr>
        <w:pStyle w:val="Subttulo"/>
        <w:outlineLvl w:val="2"/>
        <w:rPr>
          <w:ins w:id="1435" w:author="Rodrigo Riquelme" w:date="2010-11-04T11:18:00Z"/>
        </w:rPr>
        <w:pPrChange w:id="1436" w:author="Rodrigo Riquelme" w:date="2010-11-04T11:18:00Z">
          <w:pPr/>
        </w:pPrChange>
      </w:pPr>
    </w:p>
    <w:p w:rsidR="009A106D" w:rsidRDefault="009A106D">
      <w:pPr>
        <w:outlineLvl w:val="2"/>
        <w:rPr>
          <w:del w:id="1437" w:author="Rodrigo Riquelme" w:date="2010-11-03T00:39:00Z"/>
          <w:b/>
          <w:bCs/>
        </w:rPr>
        <w:pPrChange w:id="1438" w:author="Rodrigo Riquelme" w:date="2010-11-03T01:00:00Z">
          <w:pPr/>
        </w:pPrChange>
      </w:pPr>
    </w:p>
    <w:p w:rsidR="009A106D" w:rsidRDefault="007C0EE8">
      <w:pPr>
        <w:spacing w:before="0" w:after="0" w:line="240" w:lineRule="auto"/>
        <w:jc w:val="left"/>
        <w:outlineLvl w:val="2"/>
        <w:rPr>
          <w:del w:id="1439" w:author="Rodrigo Riquelme" w:date="2010-11-03T00:39:00Z"/>
          <w:b/>
          <w:iCs/>
          <w:color w:val="000000"/>
          <w:spacing w:val="15"/>
          <w:szCs w:val="24"/>
        </w:rPr>
        <w:pPrChange w:id="1440" w:author="Rodrigo Riquelme" w:date="2010-11-03T01:00:00Z">
          <w:pPr>
            <w:spacing w:before="0" w:after="0" w:line="240" w:lineRule="auto"/>
            <w:jc w:val="left"/>
          </w:pPr>
        </w:pPrChange>
      </w:pPr>
      <w:del w:id="1441" w:author="Rodrigo Riquelme" w:date="2010-11-03T00:39:00Z">
        <w:r w:rsidDel="00B7287C">
          <w:br w:type="page"/>
        </w:r>
      </w:del>
    </w:p>
    <w:p w:rsidR="007C0EE8" w:rsidRPr="007E48E2" w:rsidDel="00333D97" w:rsidRDefault="00D23AE3" w:rsidP="00E96DD8">
      <w:pPr>
        <w:pStyle w:val="Subttulo"/>
        <w:outlineLvl w:val="2"/>
        <w:rPr>
          <w:del w:id="1442" w:author="Rodrigo Riquelme" w:date="2010-11-03T19:51:00Z"/>
        </w:rPr>
      </w:pPr>
      <w:bookmarkStart w:id="1443" w:name="_Toc266039168"/>
      <w:del w:id="1444" w:author="Rodrigo Riquelme" w:date="2010-11-03T10:43:00Z">
        <w:r w:rsidDel="00E96DD8">
          <w:delText>3</w:delText>
        </w:r>
        <w:r w:rsidR="007C0EE8" w:rsidRPr="007E48E2" w:rsidDel="00E96DD8">
          <w:delText>.3</w:delText>
        </w:r>
      </w:del>
      <w:del w:id="1445" w:author="Rodrigo Riquelme" w:date="2010-11-03T19:51:00Z">
        <w:r w:rsidR="007C0EE8" w:rsidRPr="007E48E2" w:rsidDel="00333D97">
          <w:delText>.1 H264</w:delText>
        </w:r>
        <w:bookmarkEnd w:id="1443"/>
      </w:del>
    </w:p>
    <w:p w:rsidR="007C0EE8" w:rsidRDefault="007C0EE8" w:rsidP="007C0EE8">
      <w:pPr>
        <w:rPr>
          <w:szCs w:val="24"/>
          <w:lang w:val="es-ES"/>
        </w:rPr>
      </w:pPr>
      <w:r>
        <w:rPr>
          <w:szCs w:val="24"/>
          <w:lang w:val="es-ES"/>
        </w:rPr>
        <w:t xml:space="preserve">Algoritmo de codificación de video también llamado MPG-4 parte 10 AVC. Creado específicamente para uso de video conferencias o Internet. Fue adaptado para ser usado con video de alta calidad manteniendo las propiedades de </w:t>
      </w:r>
      <w:proofErr w:type="spellStart"/>
      <w:r>
        <w:rPr>
          <w:szCs w:val="24"/>
          <w:lang w:val="es-ES"/>
        </w:rPr>
        <w:t>transportabilidad</w:t>
      </w:r>
      <w:proofErr w:type="spellEnd"/>
      <w:r>
        <w:rPr>
          <w:szCs w:val="24"/>
          <w:lang w:val="es-ES"/>
        </w:rPr>
        <w:t xml:space="preserve"> por internet</w:t>
      </w:r>
      <w:ins w:id="1446" w:author="copesa" w:date="2010-11-11T11:17:00Z">
        <w:r w:rsidR="00F35580">
          <w:rPr>
            <w:szCs w:val="24"/>
            <w:lang w:val="es-ES"/>
          </w:rPr>
          <w:t>.</w:t>
        </w:r>
      </w:ins>
      <w:r>
        <w:rPr>
          <w:szCs w:val="24"/>
          <w:lang w:val="es-ES"/>
        </w:rPr>
        <w:t xml:space="preserve"> </w:t>
      </w:r>
    </w:p>
    <w:p w:rsidR="009A106D" w:rsidRDefault="003B2254">
      <w:pPr>
        <w:pStyle w:val="Subttulo"/>
        <w:outlineLvl w:val="2"/>
        <w:rPr>
          <w:lang w:val="es-ES"/>
        </w:rPr>
        <w:pPrChange w:id="1447" w:author="Rodrigo Riquelme" w:date="2010-11-03T01:00:00Z">
          <w:pPr>
            <w:pStyle w:val="Subttulo"/>
          </w:pPr>
        </w:pPrChange>
      </w:pPr>
      <w:bookmarkStart w:id="1448" w:name="_Toc277197776"/>
      <w:ins w:id="1449" w:author="Rodrigo Riquelme" w:date="2010-11-03T01:21:00Z">
        <w:r>
          <w:rPr>
            <w:lang w:val="es-ES"/>
          </w:rPr>
          <w:t>2.</w:t>
        </w:r>
      </w:ins>
      <w:del w:id="1450" w:author="Rodrigo Riquelme" w:date="2010-11-03T10:43:00Z">
        <w:r w:rsidR="00D23AE3" w:rsidDel="00E96DD8">
          <w:rPr>
            <w:lang w:val="es-ES"/>
          </w:rPr>
          <w:delText>3</w:delText>
        </w:r>
        <w:r w:rsidR="007C0EE8" w:rsidRPr="007E48E2" w:rsidDel="00E96DD8">
          <w:rPr>
            <w:lang w:val="es-ES"/>
          </w:rPr>
          <w:delText>.3.</w:delText>
        </w:r>
      </w:del>
      <w:ins w:id="1451" w:author="Rodrigo Riquelme" w:date="2010-11-03T10:43:00Z">
        <w:r w:rsidR="00E96DD8">
          <w:rPr>
            <w:lang w:val="es-ES"/>
          </w:rPr>
          <w:t>4.</w:t>
        </w:r>
      </w:ins>
      <w:r w:rsidR="007C0EE8" w:rsidRPr="007E48E2">
        <w:rPr>
          <w:lang w:val="es-ES"/>
        </w:rPr>
        <w:t>2</w:t>
      </w:r>
      <w:ins w:id="1452" w:author="Rodrigo Riquelme" w:date="2010-11-03T00:59:00Z">
        <w:r w:rsidR="00F00A3E">
          <w:rPr>
            <w:lang w:val="es-ES"/>
          </w:rPr>
          <w:t>.</w:t>
        </w:r>
      </w:ins>
      <w:r w:rsidR="007C0EE8" w:rsidRPr="007E48E2">
        <w:rPr>
          <w:lang w:val="es-ES"/>
        </w:rPr>
        <w:t xml:space="preserve"> H263 </w:t>
      </w:r>
      <w:proofErr w:type="spellStart"/>
      <w:r w:rsidR="007C0EE8" w:rsidRPr="007E48E2">
        <w:rPr>
          <w:lang w:val="es-ES"/>
        </w:rPr>
        <w:t>Sorenson</w:t>
      </w:r>
      <w:bookmarkEnd w:id="1448"/>
      <w:proofErr w:type="spellEnd"/>
    </w:p>
    <w:p w:rsidR="007C0EE8" w:rsidRDefault="007C0EE8" w:rsidP="007C0EE8">
      <w:pPr>
        <w:rPr>
          <w:szCs w:val="24"/>
        </w:rPr>
      </w:pPr>
      <w:r>
        <w:rPr>
          <w:szCs w:val="24"/>
        </w:rPr>
        <w:t xml:space="preserve">También llamado </w:t>
      </w:r>
      <w:del w:id="1453" w:author="copesa" w:date="2010-11-11T11:21:00Z">
        <w:r w:rsidDel="00F41306">
          <w:rPr>
            <w:szCs w:val="24"/>
          </w:rPr>
          <w:delText xml:space="preserve">Sorenson </w:delText>
        </w:r>
      </w:del>
      <w:proofErr w:type="spellStart"/>
      <w:ins w:id="1454" w:author="copesa" w:date="2010-11-11T11:21:00Z">
        <w:r w:rsidR="00F41306">
          <w:rPr>
            <w:szCs w:val="24"/>
          </w:rPr>
          <w:t>Sorenson</w:t>
        </w:r>
        <w:proofErr w:type="spellEnd"/>
        <w:r w:rsidR="00F41306">
          <w:rPr>
            <w:szCs w:val="24"/>
          </w:rPr>
          <w:t xml:space="preserve"> </w:t>
        </w:r>
      </w:ins>
      <w:r>
        <w:rPr>
          <w:szCs w:val="24"/>
        </w:rPr>
        <w:t xml:space="preserve">Video Códec, </w:t>
      </w:r>
      <w:del w:id="1455" w:author="copesa" w:date="2010-11-11T11:21:00Z">
        <w:r w:rsidDel="00F41306">
          <w:rPr>
            <w:szCs w:val="24"/>
          </w:rPr>
          <w:delText xml:space="preserve">sorenson </w:delText>
        </w:r>
      </w:del>
      <w:proofErr w:type="spellStart"/>
      <w:ins w:id="1456" w:author="copesa" w:date="2010-11-11T11:21:00Z">
        <w:r w:rsidR="00F41306">
          <w:rPr>
            <w:szCs w:val="24"/>
          </w:rPr>
          <w:t>Sorenson</w:t>
        </w:r>
        <w:proofErr w:type="spellEnd"/>
        <w:r w:rsidR="00F41306">
          <w:rPr>
            <w:szCs w:val="24"/>
          </w:rPr>
          <w:t xml:space="preserve"> </w:t>
        </w:r>
      </w:ins>
      <w:r>
        <w:rPr>
          <w:szCs w:val="24"/>
        </w:rPr>
        <w:t xml:space="preserve">video </w:t>
      </w:r>
      <w:proofErr w:type="spellStart"/>
      <w:proofErr w:type="gramStart"/>
      <w:r>
        <w:rPr>
          <w:szCs w:val="24"/>
        </w:rPr>
        <w:t>Quantizer</w:t>
      </w:r>
      <w:proofErr w:type="spellEnd"/>
      <w:r>
        <w:rPr>
          <w:szCs w:val="24"/>
        </w:rPr>
        <w:t>(</w:t>
      </w:r>
      <w:proofErr w:type="gramEnd"/>
      <w:r>
        <w:rPr>
          <w:szCs w:val="24"/>
        </w:rPr>
        <w:t xml:space="preserve">SVQ), es un códec de video digital desarrollado por la empresa </w:t>
      </w:r>
      <w:del w:id="1457" w:author="copesa" w:date="2010-11-11T11:21:00Z">
        <w:r w:rsidDel="00F41306">
          <w:rPr>
            <w:szCs w:val="24"/>
          </w:rPr>
          <w:delText xml:space="preserve">sorenson </w:delText>
        </w:r>
      </w:del>
      <w:proofErr w:type="spellStart"/>
      <w:ins w:id="1458" w:author="copesa" w:date="2010-11-11T11:21:00Z">
        <w:r w:rsidR="00F41306">
          <w:rPr>
            <w:szCs w:val="24"/>
          </w:rPr>
          <w:t>Sorenson</w:t>
        </w:r>
        <w:proofErr w:type="spellEnd"/>
        <w:r w:rsidR="00F41306">
          <w:rPr>
            <w:szCs w:val="24"/>
          </w:rPr>
          <w:t xml:space="preserve"> </w:t>
        </w:r>
      </w:ins>
      <w:r>
        <w:rPr>
          <w:szCs w:val="24"/>
        </w:rPr>
        <w:t xml:space="preserve">media. Este códec es utilizado en formatos de video como </w:t>
      </w:r>
      <w:proofErr w:type="spellStart"/>
      <w:r>
        <w:rPr>
          <w:szCs w:val="24"/>
        </w:rPr>
        <w:t>Apple’s</w:t>
      </w:r>
      <w:proofErr w:type="spellEnd"/>
      <w:r>
        <w:rPr>
          <w:szCs w:val="24"/>
        </w:rPr>
        <w:t xml:space="preserve"> QuickTime y Macromedia flash.</w:t>
      </w:r>
    </w:p>
    <w:p w:rsidR="007C0EE8" w:rsidRDefault="007C0EE8" w:rsidP="007C0EE8">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del w:id="1459" w:author="Rodrigo Riquelme" w:date="2010-11-04T18:35:00Z">
        <w:r w:rsidDel="00F43C16">
          <w:rPr>
            <w:szCs w:val="24"/>
          </w:rPr>
          <w:delText xml:space="preserve"> </w:delText>
        </w:r>
      </w:del>
      <w:r>
        <w:rPr>
          <w:szCs w:val="24"/>
        </w:rPr>
        <w:t>:</w:t>
      </w:r>
      <w:del w:id="1460" w:author="Rodrigo Riquelme" w:date="2010-11-04T18:35:00Z">
        <w:r w:rsidDel="00F43C16">
          <w:rPr>
            <w:szCs w:val="24"/>
          </w:rPr>
          <w:delText xml:space="preserve"> </w:delText>
        </w:r>
      </w:del>
      <w:r>
        <w:rPr>
          <w:szCs w:val="24"/>
        </w:rPr>
        <w:t xml:space="preserve">amenaza fantasma”  en 1999. La versión de QuickTime 5.0.2, que incorporaba la 3 versión del códec de </w:t>
      </w:r>
      <w:proofErr w:type="spellStart"/>
      <w:r>
        <w:rPr>
          <w:szCs w:val="24"/>
        </w:rPr>
        <w:t>sorenson</w:t>
      </w:r>
      <w:proofErr w:type="spellEnd"/>
      <w:r>
        <w:rPr>
          <w:szCs w:val="24"/>
        </w:rPr>
        <w:t xml:space="preserve">, fue la </w:t>
      </w:r>
      <w:del w:id="1461" w:author="Rodrigo Riquelme" w:date="2010-11-10T00:24:00Z">
        <w:r w:rsidDel="00F8658A">
          <w:rPr>
            <w:szCs w:val="24"/>
          </w:rPr>
          <w:delText>ú</w:delText>
        </w:r>
      </w:del>
      <w:ins w:id="1462" w:author="Rodrigo Riquelme" w:date="2010-11-10T00:24:00Z">
        <w:r w:rsidR="00F8658A">
          <w:rPr>
            <w:szCs w:val="24"/>
          </w:rPr>
          <w:t>ú</w:t>
        </w:r>
      </w:ins>
      <w:r>
        <w:rPr>
          <w:szCs w:val="24"/>
        </w:rPr>
        <w:t xml:space="preserve">nica en incluir exclusivamente este códec ya que Apple decidió migrar a sistemas de codificación propietarios de la empresa. La nueva versión de </w:t>
      </w:r>
      <w:del w:id="1463" w:author="copesa" w:date="2010-11-11T11:21:00Z">
        <w:r w:rsidDel="00F41306">
          <w:rPr>
            <w:szCs w:val="24"/>
          </w:rPr>
          <w:delText xml:space="preserve">sorenson </w:delText>
        </w:r>
      </w:del>
      <w:proofErr w:type="spellStart"/>
      <w:ins w:id="1464" w:author="copesa" w:date="2010-11-11T11:21:00Z">
        <w:r w:rsidR="00F41306">
          <w:rPr>
            <w:szCs w:val="24"/>
          </w:rPr>
          <w:t>Sorenson</w:t>
        </w:r>
        <w:proofErr w:type="spellEnd"/>
        <w:r w:rsidR="00F41306">
          <w:rPr>
            <w:szCs w:val="24"/>
          </w:rPr>
          <w:t xml:space="preserve"> </w:t>
        </w:r>
      </w:ins>
      <w:r>
        <w:rPr>
          <w:szCs w:val="24"/>
        </w:rPr>
        <w:t xml:space="preserve">códec llamada </w:t>
      </w:r>
      <w:del w:id="1465" w:author="copesa" w:date="2010-11-11T11:21:00Z">
        <w:r w:rsidDel="00F41306">
          <w:rPr>
            <w:szCs w:val="24"/>
          </w:rPr>
          <w:delText xml:space="preserve">Sorenson </w:delText>
        </w:r>
      </w:del>
      <w:proofErr w:type="spellStart"/>
      <w:ins w:id="1466" w:author="copesa" w:date="2010-11-11T11:21:00Z">
        <w:r w:rsidR="00F41306">
          <w:rPr>
            <w:szCs w:val="24"/>
          </w:rPr>
          <w:t>Sorenson</w:t>
        </w:r>
        <w:proofErr w:type="spellEnd"/>
        <w:r w:rsidR="00F41306">
          <w:rPr>
            <w:szCs w:val="24"/>
          </w:rPr>
          <w:t xml:space="preserve"> </w:t>
        </w:r>
      </w:ins>
      <w:proofErr w:type="spellStart"/>
      <w:r>
        <w:rPr>
          <w:szCs w:val="24"/>
        </w:rPr>
        <w:t>Spark</w:t>
      </w:r>
      <w:proofErr w:type="spellEnd"/>
      <w:r>
        <w:rPr>
          <w:szCs w:val="24"/>
        </w:rPr>
        <w:t xml:space="preserve"> fue incluida en Macromedia flash MX convirtiéndose en el códec a utilizar por los productos Macromedia (Ahora Adobe) para la codificación de video en su formato FLV.</w:t>
      </w:r>
    </w:p>
    <w:p w:rsidR="009A106D" w:rsidRDefault="007C0EE8">
      <w:pPr>
        <w:pStyle w:val="Subttulo"/>
        <w:outlineLvl w:val="2"/>
        <w:rPr>
          <w:del w:id="1467" w:author="Rodrigo Riquelme" w:date="2010-11-03T01:01:00Z"/>
        </w:rPr>
        <w:pPrChange w:id="1468" w:author="Rodrigo Riquelme" w:date="2010-11-03T22:11:00Z">
          <w:pPr/>
        </w:pPrChange>
      </w:pPr>
      <w:r>
        <w:br w:type="page"/>
      </w:r>
    </w:p>
    <w:p w:rsidR="009A106D" w:rsidRDefault="00B44AE1">
      <w:pPr>
        <w:pStyle w:val="Subttulo"/>
        <w:rPr>
          <w:ins w:id="1469" w:author="Rodrigo Riquelme" w:date="2010-11-03T22:11:00Z"/>
        </w:rPr>
        <w:pPrChange w:id="1470" w:author="Rodrigo Riquelme" w:date="2010-11-03T22:11:00Z">
          <w:pPr>
            <w:spacing w:before="0" w:after="0" w:line="240" w:lineRule="auto"/>
            <w:jc w:val="left"/>
          </w:pPr>
        </w:pPrChange>
      </w:pPr>
      <w:ins w:id="1471" w:author="Rodrigo Riquelme" w:date="2010-11-03T22:11:00Z">
        <w:r>
          <w:t xml:space="preserve">2.4.3. </w:t>
        </w:r>
        <w:proofErr w:type="spellStart"/>
        <w:r>
          <w:t>TrueMotion</w:t>
        </w:r>
        <w:proofErr w:type="spellEnd"/>
      </w:ins>
    </w:p>
    <w:p w:rsidR="009A106D" w:rsidRDefault="00D23AE3">
      <w:pPr>
        <w:rPr>
          <w:del w:id="1472" w:author="Rodrigo Riquelme" w:date="2010-11-03T22:10:00Z"/>
          <w:lang w:val="es-ES"/>
        </w:rPr>
        <w:pPrChange w:id="1473" w:author="Rodrigo Riquelme" w:date="2010-11-03T22:11:00Z">
          <w:pPr>
            <w:pStyle w:val="Subttulo"/>
            <w:outlineLvl w:val="2"/>
          </w:pPr>
        </w:pPrChange>
      </w:pPr>
      <w:bookmarkStart w:id="1474" w:name="_Toc266039169"/>
      <w:del w:id="1475" w:author="Rodrigo Riquelme" w:date="2010-11-03T10:43:00Z">
        <w:r w:rsidDel="00E96DD8">
          <w:rPr>
            <w:lang w:val="es-ES"/>
          </w:rPr>
          <w:delText>3</w:delText>
        </w:r>
        <w:r w:rsidR="007C0EE8" w:rsidRPr="007E48E2" w:rsidDel="00E96DD8">
          <w:rPr>
            <w:lang w:val="es-ES"/>
          </w:rPr>
          <w:delText>.3.</w:delText>
        </w:r>
      </w:del>
      <w:del w:id="1476" w:author="Rodrigo Riquelme" w:date="2010-11-03T22:10:00Z">
        <w:r w:rsidR="007C0EE8" w:rsidRPr="007E48E2" w:rsidDel="00B44AE1">
          <w:rPr>
            <w:lang w:val="es-ES"/>
          </w:rPr>
          <w:delText>3 TrueMotion</w:delText>
        </w:r>
        <w:bookmarkEnd w:id="1474"/>
      </w:del>
    </w:p>
    <w:p w:rsidR="007C0EE8" w:rsidDel="00C40963" w:rsidRDefault="007C0EE8" w:rsidP="00B44AE1">
      <w:pPr>
        <w:rPr>
          <w:del w:id="1477" w:author="Rodrigo Riquelme" w:date="2010-11-03T01:04:00Z"/>
          <w:szCs w:val="24"/>
        </w:rPr>
      </w:pPr>
      <w:r>
        <w:rPr>
          <w:szCs w:val="24"/>
        </w:rPr>
        <w:t xml:space="preserve">Códec de video desarrollado por la empresa On2 </w:t>
      </w:r>
      <w:proofErr w:type="spellStart"/>
      <w:r>
        <w:rPr>
          <w:szCs w:val="24"/>
        </w:rPr>
        <w:t>technologies</w:t>
      </w:r>
      <w:proofErr w:type="spellEnd"/>
      <w:r>
        <w:rPr>
          <w:szCs w:val="24"/>
        </w:rPr>
        <w:t xml:space="preserve">  principalmente para juego de consolas y PC pero esta tecnología fue migrada por la empresa para la aplicación de </w:t>
      </w:r>
      <w:proofErr w:type="spellStart"/>
      <w:r>
        <w:rPr>
          <w:szCs w:val="24"/>
        </w:rPr>
        <w:t>Streaming</w:t>
      </w:r>
      <w:proofErr w:type="spellEnd"/>
      <w:r>
        <w:rPr>
          <w:szCs w:val="24"/>
        </w:rPr>
        <w:t xml:space="preserve"> de video de otras empresas como Adobe, Apple, </w:t>
      </w:r>
      <w:proofErr w:type="spellStart"/>
      <w:r>
        <w:rPr>
          <w:szCs w:val="24"/>
        </w:rPr>
        <w:t>Skype</w:t>
      </w:r>
      <w:proofErr w:type="spellEnd"/>
      <w:r>
        <w:rPr>
          <w:szCs w:val="24"/>
        </w:rPr>
        <w:t xml:space="preserve"> y </w:t>
      </w:r>
      <w:proofErr w:type="spellStart"/>
      <w:r>
        <w:rPr>
          <w:szCs w:val="24"/>
        </w:rPr>
        <w:t>AoL</w:t>
      </w:r>
      <w:proofErr w:type="spellEnd"/>
      <w:r>
        <w:rPr>
          <w:szCs w:val="24"/>
        </w:rPr>
        <w:t xml:space="preserve">. </w:t>
      </w:r>
      <w:del w:id="1478" w:author="Rodrigo Riquelme" w:date="2010-11-03T01:04:00Z">
        <w:r w:rsidDel="00C40963">
          <w:rPr>
            <w:szCs w:val="24"/>
          </w:rPr>
          <w:delText>La ventaja de este códec es la calidad del video obtenido y costos de patentes reducidos en comparación con otras tecnologías.</w:delText>
        </w:r>
      </w:del>
    </w:p>
    <w:p w:rsidR="007C0EE8" w:rsidDel="00C7247F" w:rsidRDefault="007C0EE8" w:rsidP="00C7247F">
      <w:pPr>
        <w:rPr>
          <w:del w:id="1479" w:author="Rodrigo Riquelme" w:date="2010-11-03T22:12:00Z"/>
          <w:bCs/>
        </w:rPr>
      </w:pPr>
    </w:p>
    <w:p w:rsidR="009A106D" w:rsidRDefault="007C0EE8">
      <w:pPr>
        <w:rPr>
          <w:del w:id="1480" w:author="Rodrigo Riquelme" w:date="2010-11-03T01:01:00Z"/>
          <w:b/>
          <w:iCs/>
          <w:color w:val="000000"/>
          <w:spacing w:val="15"/>
          <w:szCs w:val="24"/>
        </w:rPr>
        <w:pPrChange w:id="1481" w:author="Rodrigo Riquelme" w:date="2010-11-03T22:12:00Z">
          <w:pPr>
            <w:spacing w:before="0" w:line="276" w:lineRule="auto"/>
          </w:pPr>
        </w:pPrChange>
      </w:pPr>
      <w:del w:id="1482" w:author="Rodrigo Riquelme" w:date="2010-11-03T01:04:00Z">
        <w:r w:rsidDel="001C57E5">
          <w:br w:type="page"/>
        </w:r>
      </w:del>
    </w:p>
    <w:p w:rsidR="009A106D" w:rsidRDefault="00D23AE3">
      <w:pPr>
        <w:rPr>
          <w:del w:id="1483" w:author="Rodrigo Riquelme" w:date="2010-11-03T22:12:00Z"/>
        </w:rPr>
        <w:pPrChange w:id="1484" w:author="Rodrigo Riquelme" w:date="2010-11-03T22:12:00Z">
          <w:pPr>
            <w:pStyle w:val="Subttulo"/>
            <w:outlineLvl w:val="2"/>
          </w:pPr>
        </w:pPrChange>
      </w:pPr>
      <w:bookmarkStart w:id="1485" w:name="_Toc266039170"/>
      <w:del w:id="1486" w:author="Rodrigo Riquelme" w:date="2010-11-03T10:43:00Z">
        <w:r w:rsidDel="00E96DD8">
          <w:delText>3</w:delText>
        </w:r>
        <w:r w:rsidR="007C0EE8" w:rsidRPr="007E48E2" w:rsidDel="00E96DD8">
          <w:delText>.3</w:delText>
        </w:r>
      </w:del>
      <w:del w:id="1487" w:author="Rodrigo Riquelme" w:date="2010-11-03T22:12:00Z">
        <w:r w:rsidR="007C0EE8" w:rsidRPr="007E48E2" w:rsidDel="00C7247F">
          <w:delText>.4 OGG</w:delText>
        </w:r>
        <w:r w:rsidR="007C0EE8" w:rsidDel="00C7247F">
          <w:delText xml:space="preserve"> Theora</w:delText>
        </w:r>
        <w:bookmarkEnd w:id="1485"/>
      </w:del>
    </w:p>
    <w:p w:rsidR="00C7247F" w:rsidRDefault="00C7247F" w:rsidP="00C7247F">
      <w:pPr>
        <w:rPr>
          <w:ins w:id="1488" w:author="Rodrigo Riquelme" w:date="2010-11-03T22:12:00Z"/>
        </w:rPr>
      </w:pPr>
    </w:p>
    <w:p w:rsidR="009A106D" w:rsidRDefault="00C7247F">
      <w:pPr>
        <w:pStyle w:val="Subttulo"/>
        <w:outlineLvl w:val="2"/>
        <w:rPr>
          <w:ins w:id="1489" w:author="Rodrigo Riquelme" w:date="2010-11-03T22:12:00Z"/>
        </w:rPr>
        <w:pPrChange w:id="1490" w:author="Rodrigo Riquelme" w:date="2010-11-03T22:12:00Z">
          <w:pPr/>
        </w:pPrChange>
      </w:pPr>
      <w:bookmarkStart w:id="1491" w:name="_Toc277197777"/>
      <w:ins w:id="1492" w:author="Rodrigo Riquelme" w:date="2010-11-03T22:12:00Z">
        <w:r>
          <w:t xml:space="preserve">2.4.4. OGG </w:t>
        </w:r>
        <w:proofErr w:type="spellStart"/>
        <w:r>
          <w:t>Theora</w:t>
        </w:r>
        <w:bookmarkEnd w:id="1491"/>
        <w:proofErr w:type="spellEnd"/>
      </w:ins>
    </w:p>
    <w:p w:rsidR="007C0EE8" w:rsidRDefault="007C0EE8" w:rsidP="00C7247F">
      <w:r>
        <w:t xml:space="preserve">Es un formato de comprensión de archivos multimedia, desarrollado por la fundación xiph.org, este formato que es libre de patentes comerciales. Está diseñado principalmente para soporte a la transmisión de videos </w:t>
      </w:r>
      <w:proofErr w:type="spellStart"/>
      <w:r>
        <w:t>on</w:t>
      </w:r>
      <w:proofErr w:type="spellEnd"/>
      <w:r>
        <w:t xml:space="preserve">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pPr>
        <w:pStyle w:val="Subttulo"/>
        <w:outlineLvl w:val="2"/>
        <w:rPr>
          <w:lang w:val="es-ES"/>
        </w:rPr>
        <w:pPrChange w:id="1493" w:author="Rodrigo Riquelme" w:date="2010-11-03T01:02:00Z">
          <w:pPr>
            <w:pStyle w:val="Subttulo"/>
          </w:pPr>
        </w:pPrChange>
      </w:pPr>
      <w:bookmarkStart w:id="1494" w:name="_Toc277197778"/>
      <w:ins w:id="1495" w:author="Rodrigo Riquelme" w:date="2010-11-03T01:21:00Z">
        <w:r>
          <w:rPr>
            <w:lang w:val="es-ES"/>
          </w:rPr>
          <w:t>2.</w:t>
        </w:r>
      </w:ins>
      <w:del w:id="1496" w:author="Rodrigo Riquelme" w:date="2010-11-03T10:43:00Z">
        <w:r w:rsidR="00D23AE3" w:rsidDel="00E96DD8">
          <w:rPr>
            <w:lang w:val="es-ES"/>
          </w:rPr>
          <w:delText>3</w:delText>
        </w:r>
        <w:r w:rsidR="007C0EE8" w:rsidRPr="007E48E2" w:rsidDel="00E96DD8">
          <w:rPr>
            <w:lang w:val="es-ES"/>
          </w:rPr>
          <w:delText>.3</w:delText>
        </w:r>
      </w:del>
      <w:ins w:id="1497" w:author="Rodrigo Riquelme" w:date="2010-11-03T10:43:00Z">
        <w:r w:rsidR="00E96DD8">
          <w:rPr>
            <w:lang w:val="es-ES"/>
          </w:rPr>
          <w:t>4</w:t>
        </w:r>
      </w:ins>
      <w:r w:rsidR="007C0EE8" w:rsidRPr="007E48E2">
        <w:rPr>
          <w:lang w:val="es-ES"/>
        </w:rPr>
        <w:t>.5</w:t>
      </w:r>
      <w:ins w:id="1498" w:author="Rodrigo Riquelme" w:date="2010-11-03T01:03:00Z">
        <w:r w:rsidR="00C40963">
          <w:rPr>
            <w:lang w:val="es-ES"/>
          </w:rPr>
          <w:t>.</w:t>
        </w:r>
      </w:ins>
      <w:r w:rsidR="007C0EE8" w:rsidRPr="007E48E2">
        <w:rPr>
          <w:lang w:val="es-ES"/>
        </w:rPr>
        <w:t xml:space="preserve"> MPEG-4</w:t>
      </w:r>
      <w:bookmarkEnd w:id="149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w:t>
      </w:r>
      <w:proofErr w:type="gramStart"/>
      <w:r>
        <w:t>la</w:t>
      </w:r>
      <w:proofErr w:type="gramEnd"/>
      <w:r>
        <w:t xml:space="preserve"> alta cálida de video y el reducido tamaño de sus archivos.</w:t>
      </w:r>
    </w:p>
    <w:p w:rsidR="007C0EE8" w:rsidRDefault="007C0EE8" w:rsidP="007C0EE8"/>
    <w:p w:rsidR="00C40963" w:rsidRPr="007E48E2" w:rsidRDefault="003B2254" w:rsidP="00C40963">
      <w:pPr>
        <w:pStyle w:val="Subttulo"/>
        <w:outlineLvl w:val="2"/>
        <w:rPr>
          <w:ins w:id="1499" w:author="Rodrigo Riquelme" w:date="2010-11-03T01:03:00Z"/>
          <w:lang w:val="es-ES"/>
        </w:rPr>
      </w:pPr>
      <w:bookmarkStart w:id="1500" w:name="_Toc277197779"/>
      <w:ins w:id="1501" w:author="Rodrigo Riquelme" w:date="2010-11-03T01:22:00Z">
        <w:r>
          <w:rPr>
            <w:lang w:val="es-ES"/>
          </w:rPr>
          <w:lastRenderedPageBreak/>
          <w:t>2.</w:t>
        </w:r>
      </w:ins>
      <w:ins w:id="1502" w:author="Rodrigo Riquelme" w:date="2010-11-03T10:44:00Z">
        <w:r w:rsidR="00E96DD8">
          <w:rPr>
            <w:lang w:val="es-ES"/>
          </w:rPr>
          <w:t>4</w:t>
        </w:r>
      </w:ins>
      <w:ins w:id="1503" w:author="Rodrigo Riquelme" w:date="2010-11-03T01:03:00Z">
        <w:r w:rsidR="00C40963" w:rsidRPr="007E48E2">
          <w:rPr>
            <w:lang w:val="es-ES"/>
          </w:rPr>
          <w:t>.</w:t>
        </w:r>
        <w:r w:rsidR="00C40963">
          <w:rPr>
            <w:lang w:val="es-ES"/>
          </w:rPr>
          <w:t>6.</w:t>
        </w:r>
        <w:r w:rsidR="00C40963" w:rsidRPr="007E48E2">
          <w:rPr>
            <w:lang w:val="es-ES"/>
          </w:rPr>
          <w:t xml:space="preserve"> WMV</w:t>
        </w:r>
        <w:bookmarkEnd w:id="1500"/>
      </w:ins>
    </w:p>
    <w:p w:rsidR="00C40963" w:rsidRDefault="00C40963" w:rsidP="00C40963">
      <w:pPr>
        <w:rPr>
          <w:ins w:id="1504" w:author="Rodrigo Riquelme" w:date="2010-11-03T01:03:00Z"/>
          <w:szCs w:val="24"/>
        </w:rPr>
      </w:pPr>
      <w:ins w:id="1505" w:author="Rodrigo Riquelme" w:date="2010-11-03T01:03:00Z">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del w:id="1506" w:author="copesa" w:date="2010-11-11T11:22:00Z">
          <w:r w:rsidDel="007B54DD">
            <w:rPr>
              <w:szCs w:val="24"/>
            </w:rPr>
            <w:delText>a</w:delText>
          </w:r>
        </w:del>
      </w:ins>
      <w:proofErr w:type="spellStart"/>
      <w:ins w:id="1507" w:author="copesa" w:date="2010-11-11T11:22:00Z">
        <w:r w:rsidR="007B54DD">
          <w:rPr>
            <w:szCs w:val="24"/>
          </w:rPr>
          <w:t>A</w:t>
        </w:r>
      </w:ins>
      <w:ins w:id="1508" w:author="Rodrigo Riquelme" w:date="2010-11-03T01:03:00Z">
        <w:r>
          <w:rPr>
            <w:szCs w:val="24"/>
          </w:rPr>
          <w:t>dvanced</w:t>
        </w:r>
      </w:ins>
      <w:proofErr w:type="spellEnd"/>
      <w:ins w:id="1509" w:author="copesa" w:date="2010-11-11T11:22:00Z">
        <w:r w:rsidR="007B54DD">
          <w:rPr>
            <w:szCs w:val="24"/>
          </w:rPr>
          <w:t xml:space="preserve"> </w:t>
        </w:r>
      </w:ins>
      <w:proofErr w:type="spellStart"/>
      <w:ins w:id="1510" w:author="Rodrigo Riquelme" w:date="2010-11-03T01:03:00Z">
        <w:r>
          <w:rPr>
            <w:szCs w:val="24"/>
          </w:rPr>
          <w:t>Streaming</w:t>
        </w:r>
      </w:ins>
      <w:proofErr w:type="spellEnd"/>
      <w:ins w:id="1511" w:author="copesa" w:date="2010-11-11T11:22:00Z">
        <w:r w:rsidR="007B54DD">
          <w:rPr>
            <w:szCs w:val="24"/>
          </w:rPr>
          <w:t xml:space="preserve"> </w:t>
        </w:r>
        <w:proofErr w:type="spellStart"/>
        <w:r w:rsidR="007B54DD">
          <w:rPr>
            <w:szCs w:val="24"/>
          </w:rPr>
          <w:t>F</w:t>
        </w:r>
      </w:ins>
      <w:ins w:id="1512" w:author="Rodrigo Riquelme" w:date="2010-11-03T01:03:00Z">
        <w:del w:id="1513" w:author="copesa" w:date="2010-11-11T11:22:00Z">
          <w:r w:rsidDel="007B54DD">
            <w:rPr>
              <w:szCs w:val="24"/>
            </w:rPr>
            <w:delText>f</w:delText>
          </w:r>
        </w:del>
        <w:proofErr w:type="gramStart"/>
        <w:r>
          <w:rPr>
            <w:szCs w:val="24"/>
          </w:rPr>
          <w:t>ormat</w:t>
        </w:r>
        <w:proofErr w:type="spellEnd"/>
        <w:r>
          <w:rPr>
            <w:szCs w:val="24"/>
          </w:rPr>
          <w:t>(</w:t>
        </w:r>
        <w:proofErr w:type="gramEnd"/>
        <w:r>
          <w:rPr>
            <w:szCs w:val="24"/>
          </w:rPr>
          <w:t>.ASF).</w:t>
        </w:r>
      </w:ins>
    </w:p>
    <w:p w:rsidR="00C40963" w:rsidDel="001F0550" w:rsidRDefault="00C40963" w:rsidP="00C40963">
      <w:pPr>
        <w:rPr>
          <w:ins w:id="1514" w:author="Rodrigo Riquelme" w:date="2010-11-03T01:03:00Z"/>
          <w:del w:id="1515" w:author="copesa" w:date="2010-11-11T11:22:00Z"/>
          <w:szCs w:val="24"/>
        </w:rPr>
      </w:pPr>
      <w:ins w:id="1516" w:author="Rodrigo Riquelme" w:date="2010-11-03T01:03:00Z">
        <w:del w:id="1517" w:author="copesa" w:date="2010-11-11T11:22:00Z">
          <w:r w:rsidDel="001F0550">
            <w:rPr>
              <w:szCs w:val="24"/>
            </w:rPr>
            <w:delText>Dentro de las desventajas es que Microsoft suele cambiar los formatos por lo tanto, por ser propietario, podría tener problemas con productos que no fueran de la compañía.</w:delText>
          </w:r>
        </w:del>
      </w:ins>
    </w:p>
    <w:p w:rsidR="007C0EE8" w:rsidDel="006433BF" w:rsidRDefault="009A106D" w:rsidP="007C0EE8">
      <w:pPr>
        <w:keepNext/>
        <w:rPr>
          <w:del w:id="1518" w:author="Rodrigo Riquelme" w:date="2010-11-03T00:12:00Z"/>
        </w:rPr>
      </w:pPr>
      <w:del w:id="1519" w:author="Rodrigo Riquelme" w:date="2010-11-03T00:12:00Z">
        <w:r>
          <w:rPr>
            <w:noProof/>
            <w:lang w:eastAsia="es-CL"/>
            <w:rPrChange w:id="1520">
              <w:rPr>
                <w:rFonts w:eastAsia="Times New Roman" w:cs="Times New Roman"/>
                <w:b/>
                <w:i/>
                <w:noProof/>
                <w:sz w:val="28"/>
                <w:szCs w:val="24"/>
                <w:lang w:eastAsia="es-CL"/>
              </w:rPr>
            </w:rPrChange>
          </w:rPr>
          <w:drawing>
            <wp:inline distT="0" distB="0" distL="0" distR="0" wp14:anchorId="620F4E98" wp14:editId="0047121C">
              <wp:extent cx="5600700" cy="3305175"/>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4"/>
                      <a:srcRect/>
                      <a:stretch>
                        <a:fillRect/>
                      </a:stretch>
                    </pic:blipFill>
                    <pic:spPr bwMode="auto">
                      <a:xfrm>
                        <a:off x="0" y="0"/>
                        <a:ext cx="5600700" cy="3305175"/>
                      </a:xfrm>
                      <a:prstGeom prst="rect">
                        <a:avLst/>
                      </a:prstGeom>
                      <a:solidFill>
                        <a:srgbClr val="FFFFFF"/>
                      </a:solidFill>
                      <a:ln w="9525">
                        <a:noFill/>
                        <a:miter lim="800000"/>
                        <a:headEnd/>
                        <a:tailEnd/>
                      </a:ln>
                    </pic:spPr>
                  </pic:pic>
                </a:graphicData>
              </a:graphic>
            </wp:inline>
          </w:drawing>
        </w:r>
      </w:del>
    </w:p>
    <w:p w:rsidR="007C0EE8" w:rsidDel="006433BF" w:rsidRDefault="007C0EE8" w:rsidP="007C0EE8">
      <w:pPr>
        <w:pStyle w:val="Epgrafe"/>
        <w:jc w:val="center"/>
        <w:rPr>
          <w:del w:id="1521" w:author="Rodrigo Riquelme" w:date="2010-11-03T00:12:00Z"/>
        </w:rPr>
      </w:pPr>
      <w:bookmarkStart w:id="1522" w:name="_Toc266039197"/>
      <w:del w:id="1523" w:author="Rodrigo Riquelme" w:date="2010-11-03T00:12:00Z">
        <w:r w:rsidDel="006433BF">
          <w:delText xml:space="preserve">Figura </w:delText>
        </w:r>
        <w:r w:rsidR="00427C5E" w:rsidDel="006433BF">
          <w:rPr>
            <w:noProof/>
          </w:rPr>
          <w:fldChar w:fldCharType="begin"/>
        </w:r>
        <w:r w:rsidR="000B4A00" w:rsidDel="006433BF">
          <w:rPr>
            <w:noProof/>
          </w:rPr>
          <w:delInstrText xml:space="preserve"> HYPERLINK "2" </w:delInstrText>
        </w:r>
        <w:r w:rsidR="00427C5E" w:rsidDel="006433BF">
          <w:rPr>
            <w:noProof/>
          </w:rPr>
          <w:fldChar w:fldCharType="separate"/>
        </w:r>
        <w:r w:rsidR="000B4A00" w:rsidRPr="005A5D19" w:rsidDel="006433BF">
          <w:rPr>
            <w:rStyle w:val="Hipervnculo"/>
            <w:noProof/>
          </w:rPr>
          <w:delText>2</w:delText>
        </w:r>
        <w:r w:rsidR="00427C5E" w:rsidDel="006433BF">
          <w:rPr>
            <w:noProof/>
          </w:rPr>
          <w:fldChar w:fldCharType="end"/>
        </w:r>
        <w:r w:rsidDel="006433BF">
          <w:delText xml:space="preserve">: Como codifica MPEG 4 - </w:delText>
        </w:r>
        <w:r w:rsidR="00427C5E" w:rsidDel="006433BF">
          <w:fldChar w:fldCharType="begin"/>
        </w:r>
        <w:r w:rsidDel="006433BF">
          <w:delInstrText xml:space="preserve"> HYPERLINK "http://www.indigovision.com/whitepapers_mpeg4video.php" </w:delInstrText>
        </w:r>
        <w:r w:rsidR="00427C5E" w:rsidDel="006433BF">
          <w:fldChar w:fldCharType="separate"/>
        </w:r>
        <w:r w:rsidRPr="002E7E7F" w:rsidDel="006433BF">
          <w:rPr>
            <w:rStyle w:val="Hipervnculo"/>
          </w:rPr>
          <w:delText>http://www.indigovision.com/whitepapers_mpeg4video.php</w:delText>
        </w:r>
        <w:bookmarkEnd w:id="1522"/>
        <w:r w:rsidR="00427C5E" w:rsidDel="006433BF">
          <w:fldChar w:fldCharType="end"/>
        </w:r>
      </w:del>
    </w:p>
    <w:p w:rsidR="009A106D" w:rsidRDefault="007C0EE8">
      <w:pPr>
        <w:pStyle w:val="Subttulo"/>
        <w:outlineLvl w:val="2"/>
        <w:rPr>
          <w:del w:id="1524" w:author="Rodrigo Riquelme" w:date="2010-11-03T01:22:00Z"/>
        </w:rPr>
        <w:pPrChange w:id="1525" w:author="Rodrigo Riquelme" w:date="2010-11-04T00:25:00Z">
          <w:pPr>
            <w:spacing w:before="0" w:line="276" w:lineRule="auto"/>
          </w:pPr>
        </w:pPrChange>
      </w:pPr>
      <w:r>
        <w:br w:type="page"/>
      </w:r>
    </w:p>
    <w:p w:rsidR="009A106D" w:rsidRDefault="003B2254">
      <w:pPr>
        <w:pStyle w:val="Subttulo"/>
        <w:rPr>
          <w:lang w:val="es-ES"/>
        </w:rPr>
        <w:pPrChange w:id="1526" w:author="Rodrigo Riquelme" w:date="2010-11-03T01:22:00Z">
          <w:pPr>
            <w:pStyle w:val="Subttulo"/>
            <w:outlineLvl w:val="2"/>
          </w:pPr>
        </w:pPrChange>
      </w:pPr>
      <w:bookmarkStart w:id="1527" w:name="_Toc266039171"/>
      <w:ins w:id="1528" w:author="Rodrigo Riquelme" w:date="2010-11-03T01:22:00Z">
        <w:r>
          <w:rPr>
            <w:lang w:val="es-ES"/>
          </w:rPr>
          <w:t>2.</w:t>
        </w:r>
      </w:ins>
      <w:del w:id="1529" w:author="Rodrigo Riquelme" w:date="2010-11-03T10:44:00Z">
        <w:r w:rsidR="00D23AE3" w:rsidDel="00E96DD8">
          <w:rPr>
            <w:lang w:val="es-ES"/>
          </w:rPr>
          <w:delText>3</w:delText>
        </w:r>
        <w:r w:rsidR="007C0EE8" w:rsidRPr="007E48E2" w:rsidDel="00E96DD8">
          <w:rPr>
            <w:lang w:val="es-ES"/>
          </w:rPr>
          <w:delText>.3</w:delText>
        </w:r>
      </w:del>
      <w:ins w:id="1530" w:author="Rodrigo Riquelme" w:date="2010-11-03T10:44:00Z">
        <w:r w:rsidR="00E96DD8">
          <w:rPr>
            <w:lang w:val="es-ES"/>
          </w:rPr>
          <w:t>4</w:t>
        </w:r>
      </w:ins>
      <w:r w:rsidR="007C0EE8" w:rsidRPr="007E48E2">
        <w:rPr>
          <w:lang w:val="es-ES"/>
        </w:rPr>
        <w:t>.</w:t>
      </w:r>
      <w:del w:id="1531" w:author="Rodrigo Riquelme" w:date="2010-11-03T01:05:00Z">
        <w:r w:rsidR="007C0EE8" w:rsidRPr="007E48E2" w:rsidDel="001C57E5">
          <w:rPr>
            <w:lang w:val="es-ES"/>
          </w:rPr>
          <w:delText xml:space="preserve">6 </w:delText>
        </w:r>
      </w:del>
      <w:ins w:id="1532" w:author="Rodrigo Riquelme" w:date="2010-11-03T01:05:00Z">
        <w:r w:rsidR="001C57E5">
          <w:rPr>
            <w:lang w:val="es-ES"/>
          </w:rPr>
          <w:t>7</w:t>
        </w:r>
      </w:ins>
      <w:ins w:id="1533" w:author="Rodrigo Riquelme" w:date="2010-11-03T01:22:00Z">
        <w:r>
          <w:rPr>
            <w:lang w:val="es-ES"/>
          </w:rPr>
          <w:t>.</w:t>
        </w:r>
      </w:ins>
      <w:ins w:id="1534" w:author="Rodrigo Riquelme" w:date="2010-11-03T01:05:00Z">
        <w:r w:rsidR="001C57E5" w:rsidRPr="007E48E2">
          <w:rPr>
            <w:lang w:val="es-ES"/>
          </w:rPr>
          <w:t xml:space="preserve"> </w:t>
        </w:r>
      </w:ins>
      <w:r w:rsidR="007C0EE8" w:rsidRPr="007E48E2">
        <w:rPr>
          <w:lang w:val="es-ES"/>
        </w:rPr>
        <w:t>VP8</w:t>
      </w:r>
      <w:bookmarkEnd w:id="1527"/>
    </w:p>
    <w:p w:rsidR="007C0EE8" w:rsidRDefault="007C0EE8" w:rsidP="007C0EE8">
      <w:pPr>
        <w:rPr>
          <w:szCs w:val="24"/>
        </w:rPr>
      </w:pPr>
      <w:r>
        <w:rPr>
          <w:szCs w:val="24"/>
        </w:rPr>
        <w:t xml:space="preserve">VP8 es el </w:t>
      </w:r>
      <w:del w:id="1535" w:author="Rodrigo Riquelme" w:date="2010-11-10T00:24:00Z">
        <w:r w:rsidDel="00F8658A">
          <w:rPr>
            <w:szCs w:val="24"/>
          </w:rPr>
          <w:delText>ú</w:delText>
        </w:r>
      </w:del>
      <w:ins w:id="1536" w:author="Rodrigo Riquelme" w:date="2010-11-10T00:24:00Z">
        <w:r w:rsidR="00F8658A">
          <w:rPr>
            <w:szCs w:val="24"/>
          </w:rPr>
          <w:t>ú</w:t>
        </w:r>
      </w:ins>
      <w:r>
        <w:rPr>
          <w:szCs w:val="24"/>
        </w:rPr>
        <w:t>ltimo códec de video de On2 Technologies diseñado para reemplazar a su antecesor, VP7. Fue anunciado el 13 de septiembre de 2008.</w:t>
      </w:r>
    </w:p>
    <w:p w:rsidR="007C0EE8"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w:t>
      </w:r>
      <w:proofErr w:type="spellStart"/>
      <w:r>
        <w:rPr>
          <w:szCs w:val="24"/>
        </w:rPr>
        <w:t>Lesser</w:t>
      </w:r>
      <w:proofErr w:type="spellEnd"/>
      <w:r>
        <w:rPr>
          <w:szCs w:val="24"/>
        </w:rPr>
        <w:t xml:space="preserve"> General </w:t>
      </w:r>
      <w:proofErr w:type="spellStart"/>
      <w:r>
        <w:rPr>
          <w:szCs w:val="24"/>
        </w:rPr>
        <w:t>Public</w:t>
      </w:r>
      <w:proofErr w:type="spellEnd"/>
      <w:r>
        <w:rPr>
          <w:szCs w:val="24"/>
        </w:rPr>
        <w:t xml:space="preserve"> </w:t>
      </w:r>
      <w:proofErr w:type="spellStart"/>
      <w:r>
        <w:rPr>
          <w:szCs w:val="24"/>
        </w:rPr>
        <w:t>License</w:t>
      </w:r>
      <w:proofErr w:type="spellEnd"/>
      <w:r>
        <w:rPr>
          <w:szCs w:val="24"/>
        </w:rPr>
        <w:t xml:space="preserve"> en 2002 a la Fundación Xiph.org, del cual posteriormente derivó el códec de video </w:t>
      </w:r>
      <w:proofErr w:type="spellStart"/>
      <w:r>
        <w:rPr>
          <w:szCs w:val="24"/>
        </w:rPr>
        <w:t>Theora</w:t>
      </w:r>
      <w:proofErr w:type="spellEnd"/>
      <w:r>
        <w:rPr>
          <w:szCs w:val="24"/>
        </w:rPr>
        <w:t xml:space="preserve">. La Free Software </w:t>
      </w:r>
      <w:proofErr w:type="spellStart"/>
      <w:r>
        <w:rPr>
          <w:szCs w:val="24"/>
        </w:rPr>
        <w:t>Foundation</w:t>
      </w:r>
      <w:proofErr w:type="spellEnd"/>
      <w:r>
        <w:rPr>
          <w:szCs w:val="24"/>
        </w:rPr>
        <w:t xml:space="preserve"> fue la que más instó a Google para que llevara a cabo esta liberación. El 12 de marzo de 2010, esta fundación envió una carta abierta a Google solicitándole el reemplazo gradual del reproductor Adobe Flash Player y del códec H.264 en YouTube, con una mezcla de HTML5 y un VP8 de código abierto.</w:t>
      </w:r>
    </w:p>
    <w:p w:rsidR="007C0EE8" w:rsidRDefault="007C0EE8" w:rsidP="007C0EE8">
      <w:pPr>
        <w:rPr>
          <w:szCs w:val="24"/>
        </w:rPr>
      </w:pPr>
      <w:r>
        <w:rPr>
          <w:szCs w:val="24"/>
        </w:rPr>
        <w:t xml:space="preserve">Junto con el lanzamiento del código fuente de VP8 también se presentó el denominado proyecto </w:t>
      </w:r>
      <w:proofErr w:type="spellStart"/>
      <w:r>
        <w:rPr>
          <w:szCs w:val="24"/>
        </w:rPr>
        <w:t>WebM</w:t>
      </w:r>
      <w:proofErr w:type="spellEnd"/>
      <w:r>
        <w:rPr>
          <w:szCs w:val="24"/>
        </w:rPr>
        <w:t>,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7C0EE8" w:rsidDel="009D42E8" w:rsidRDefault="009D42E8" w:rsidP="007C0EE8">
      <w:pPr>
        <w:rPr>
          <w:del w:id="1537" w:author="Rodrigo Riquelme" w:date="2010-11-03T01:23:00Z"/>
        </w:rPr>
      </w:pPr>
      <w:bookmarkStart w:id="1538" w:name="_Toc277197780"/>
      <w:ins w:id="1539" w:author="Rodrigo Riquelme" w:date="2010-11-04T00:33:00Z">
        <w:r>
          <w:lastRenderedPageBreak/>
          <w:t xml:space="preserve">2.5. </w:t>
        </w:r>
      </w:ins>
      <w:ins w:id="1540" w:author="Rodrigo Riquelme" w:date="2010-11-05T01:39:00Z">
        <w:r w:rsidR="00682677">
          <w:t>Tecnologías</w:t>
        </w:r>
      </w:ins>
      <w:ins w:id="1541" w:author="Rodrigo Riquelme" w:date="2010-11-04T00:33:00Z">
        <w:r>
          <w:t xml:space="preserve"> Clientes</w:t>
        </w:r>
      </w:ins>
      <w:bookmarkEnd w:id="1538"/>
    </w:p>
    <w:p w:rsidR="009A106D" w:rsidRDefault="009A106D">
      <w:pPr>
        <w:pStyle w:val="Subttulo"/>
        <w:outlineLvl w:val="1"/>
        <w:rPr>
          <w:ins w:id="1542" w:author="Rodrigo Riquelme" w:date="2010-11-04T00:33:00Z"/>
        </w:rPr>
        <w:pPrChange w:id="1543" w:author="Rodrigo Riquelme" w:date="2010-11-04T00:33:00Z">
          <w:pPr/>
        </w:pPrChange>
      </w:pPr>
    </w:p>
    <w:p w:rsidR="007C0EE8" w:rsidRPr="007E48E2" w:rsidDel="00C40963" w:rsidRDefault="00D23AE3" w:rsidP="007C0EE8">
      <w:pPr>
        <w:pStyle w:val="Subttulo"/>
        <w:outlineLvl w:val="2"/>
        <w:rPr>
          <w:del w:id="1544" w:author="Rodrigo Riquelme" w:date="2010-11-03T01:03:00Z"/>
          <w:lang w:val="es-ES"/>
        </w:rPr>
      </w:pPr>
      <w:bookmarkStart w:id="1545" w:name="_Toc266039172"/>
      <w:del w:id="1546" w:author="Rodrigo Riquelme" w:date="2010-11-03T01:03:00Z">
        <w:r w:rsidDel="00C40963">
          <w:rPr>
            <w:lang w:val="es-ES"/>
          </w:rPr>
          <w:delText>3</w:delText>
        </w:r>
        <w:r w:rsidR="007C0EE8" w:rsidRPr="007E48E2" w:rsidDel="00C40963">
          <w:rPr>
            <w:lang w:val="es-ES"/>
          </w:rPr>
          <w:delText>.3.7 WMV</w:delText>
        </w:r>
        <w:bookmarkEnd w:id="1545"/>
      </w:del>
    </w:p>
    <w:p w:rsidR="007C0EE8" w:rsidDel="00C40963" w:rsidRDefault="007C0EE8" w:rsidP="007C0EE8">
      <w:pPr>
        <w:rPr>
          <w:del w:id="1547" w:author="Rodrigo Riquelme" w:date="2010-11-03T01:03:00Z"/>
          <w:szCs w:val="24"/>
        </w:rPr>
      </w:pPr>
      <w:del w:id="1548" w:author="Rodrigo Riquelme" w:date="2010-11-03T01:03:00Z">
        <w:r w:rsidDel="00C40963">
          <w:rPr>
            <w:szCs w:val="24"/>
          </w:rPr>
          <w:delText>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advancedStreamingformat(.ASF).</w:delText>
        </w:r>
      </w:del>
    </w:p>
    <w:p w:rsidR="007C0EE8" w:rsidDel="00C40963" w:rsidRDefault="007C0EE8" w:rsidP="007C0EE8">
      <w:pPr>
        <w:rPr>
          <w:del w:id="1549" w:author="Rodrigo Riquelme" w:date="2010-11-03T01:03:00Z"/>
          <w:szCs w:val="24"/>
        </w:rPr>
      </w:pPr>
      <w:del w:id="1550" w:author="Rodrigo Riquelme" w:date="2010-11-03T01:03:00Z">
        <w:r w:rsidDel="00C40963">
          <w:rPr>
            <w:szCs w:val="24"/>
          </w:rPr>
          <w:delText>Dentro de las desventajas es que Microsoft suele cambiar los formatos por lo tanto, por ser propietario, podría tener problemas con productos que no fueran de la compañía.</w:delText>
        </w:r>
      </w:del>
    </w:p>
    <w:p w:rsidR="007C0EE8" w:rsidRPr="007C349F" w:rsidDel="00B10416" w:rsidRDefault="007C0EE8" w:rsidP="007C0EE8">
      <w:pPr>
        <w:spacing w:before="0" w:line="276" w:lineRule="auto"/>
        <w:rPr>
          <w:del w:id="1551" w:author="Rodrigo Riquelme" w:date="2010-11-03T01:05:00Z"/>
          <w:b/>
          <w:bCs/>
          <w:color w:val="000000"/>
          <w:sz w:val="28"/>
          <w:szCs w:val="28"/>
        </w:rPr>
      </w:pPr>
      <w:del w:id="1552" w:author="Rodrigo Riquelme" w:date="2010-11-03T01:23:00Z">
        <w:r w:rsidDel="003B2254">
          <w:br w:type="page"/>
        </w:r>
      </w:del>
    </w:p>
    <w:p w:rsidR="009A106D" w:rsidRDefault="00D23AE3">
      <w:pPr>
        <w:pStyle w:val="Subttulo"/>
        <w:outlineLvl w:val="1"/>
        <w:rPr>
          <w:del w:id="1553" w:author="Rodrigo Riquelme" w:date="2010-11-03T22:14:00Z"/>
        </w:rPr>
        <w:pPrChange w:id="1554" w:author="Rodrigo Riquelme" w:date="2010-11-03T10:44:00Z">
          <w:pPr>
            <w:pStyle w:val="Ttulo2"/>
          </w:pPr>
        </w:pPrChange>
      </w:pPr>
      <w:bookmarkStart w:id="1555" w:name="_Toc266039173"/>
      <w:del w:id="1556" w:author="Rodrigo Riquelme" w:date="2010-11-03T10:44:00Z">
        <w:r w:rsidDel="00E96DD8">
          <w:delText>4</w:delText>
        </w:r>
        <w:r w:rsidR="007C0EE8" w:rsidRPr="007E48E2" w:rsidDel="00E96DD8">
          <w:delText>.</w:delText>
        </w:r>
        <w:r w:rsidDel="00E96DD8">
          <w:delText>1</w:delText>
        </w:r>
      </w:del>
      <w:del w:id="1557" w:author="Rodrigo Riquelme" w:date="2010-11-03T22:14:00Z">
        <w:r w:rsidR="007C0EE8" w:rsidDel="00FA69A0">
          <w:delText xml:space="preserve"> </w:delText>
        </w:r>
        <w:r w:rsidR="001B5244" w:rsidDel="00FA69A0">
          <w:delText xml:space="preserve">Tecnologías </w:delText>
        </w:r>
      </w:del>
      <w:del w:id="1558" w:author="Rodrigo Riquelme" w:date="2010-11-03T01:06:00Z">
        <w:r w:rsidR="001B5244" w:rsidDel="00B10416">
          <w:delText>de Video</w:delText>
        </w:r>
      </w:del>
      <w:bookmarkEnd w:id="1555"/>
    </w:p>
    <w:p w:rsidR="007C0EE8" w:rsidRDefault="007C0EE8" w:rsidP="007C0EE8">
      <w:pPr>
        <w:rPr>
          <w:szCs w:val="24"/>
        </w:rPr>
      </w:pPr>
      <w:del w:id="1559" w:author="Rodrigo Riquelme" w:date="2010-11-03T01:06:00Z">
        <w:r w:rsidDel="00B10416">
          <w:rPr>
            <w:szCs w:val="24"/>
          </w:rPr>
          <w:tab/>
        </w:r>
      </w:del>
      <w:r>
        <w:rPr>
          <w:szCs w:val="24"/>
        </w:rPr>
        <w:t xml:space="preserve">Existe una gran variedad de formatos de video con los cuales es posible realizar </w:t>
      </w:r>
      <w:proofErr w:type="spellStart"/>
      <w:r>
        <w:rPr>
          <w:szCs w:val="24"/>
        </w:rPr>
        <w:t>Streaming</w:t>
      </w:r>
      <w:proofErr w:type="spellEnd"/>
      <w:r>
        <w:rPr>
          <w:szCs w:val="24"/>
        </w:rPr>
        <w:t xml:space="preserve">, a continuación serán nombrados los que se encuentran más estandarizados como </w:t>
      </w:r>
      <w:proofErr w:type="spellStart"/>
      <w:r>
        <w:rPr>
          <w:szCs w:val="24"/>
        </w:rPr>
        <w:t>Quicktime</w:t>
      </w:r>
      <w:proofErr w:type="spellEnd"/>
      <w:r>
        <w:rPr>
          <w:szCs w:val="24"/>
        </w:rPr>
        <w:t xml:space="preserve">, Real Player, Windows Media y el </w:t>
      </w:r>
      <w:proofErr w:type="spellStart"/>
      <w:r>
        <w:rPr>
          <w:szCs w:val="24"/>
        </w:rPr>
        <w:t>mas</w:t>
      </w:r>
      <w:proofErr w:type="spellEnd"/>
      <w:r>
        <w:rPr>
          <w:szCs w:val="24"/>
        </w:rPr>
        <w:t xml:space="preserve"> difundido</w:t>
      </w:r>
      <w:ins w:id="1560" w:author="Rodrigo Riquelme" w:date="2010-11-03T01:09:00Z">
        <w:r w:rsidR="009A0F34">
          <w:rPr>
            <w:szCs w:val="24"/>
          </w:rPr>
          <w:t xml:space="preserve"> a la fecha</w:t>
        </w:r>
      </w:ins>
      <w:r>
        <w:rPr>
          <w:szCs w:val="24"/>
        </w:rPr>
        <w:t>: Flash</w:t>
      </w:r>
      <w:ins w:id="1561" w:author="Rodrigo Riquelme" w:date="2010-11-03T01:09:00Z">
        <w:r w:rsidR="009A0F34">
          <w:rPr>
            <w:szCs w:val="24"/>
          </w:rPr>
          <w:t xml:space="preserve"> Player</w:t>
        </w:r>
      </w:ins>
      <w:r>
        <w:rPr>
          <w:szCs w:val="24"/>
        </w:rPr>
        <w:t xml:space="preserve">, </w:t>
      </w:r>
      <w:del w:id="1562" w:author="Rodrigo Riquelme" w:date="2010-11-03T01:12:00Z">
        <w:r w:rsidDel="00056B56">
          <w:rPr>
            <w:szCs w:val="24"/>
          </w:rPr>
          <w:delText>cuyo reinado</w:delText>
        </w:r>
      </w:del>
      <w:ins w:id="1563" w:author="Rodrigo Riquelme" w:date="2010-11-03T01:12:00Z">
        <w:r w:rsidR="00056B56">
          <w:rPr>
            <w:szCs w:val="24"/>
          </w:rPr>
          <w:t>sin embargo</w:t>
        </w:r>
      </w:ins>
      <w:r>
        <w:rPr>
          <w:szCs w:val="24"/>
        </w:rPr>
        <w:t xml:space="preserve"> </w:t>
      </w:r>
      <w:ins w:id="1564" w:author="Rodrigo Riquelme" w:date="2010-11-03T01:14:00Z">
        <w:r w:rsidR="003F7ED8">
          <w:rPr>
            <w:szCs w:val="24"/>
          </w:rPr>
          <w:t xml:space="preserve">Flash </w:t>
        </w:r>
      </w:ins>
      <w:r>
        <w:rPr>
          <w:szCs w:val="24"/>
        </w:rPr>
        <w:t xml:space="preserve">está fuertemente amenazado con el </w:t>
      </w:r>
      <w:del w:id="1565" w:author="Rodrigo Riquelme" w:date="2010-11-03T01:11:00Z">
        <w:r w:rsidDel="00A66220">
          <w:rPr>
            <w:szCs w:val="24"/>
          </w:rPr>
          <w:delText>incipiente desarrollo de HTML 5.</w:delText>
        </w:r>
      </w:del>
      <w:ins w:id="1566" w:author="Rodrigo Riquelme" w:date="2010-11-03T01:11:00Z">
        <w:r w:rsidR="00A66220">
          <w:rPr>
            <w:szCs w:val="24"/>
          </w:rPr>
          <w:t xml:space="preserve">objeto </w:t>
        </w:r>
        <w:proofErr w:type="spellStart"/>
        <w:r w:rsidR="00A66220">
          <w:rPr>
            <w:szCs w:val="24"/>
          </w:rPr>
          <w:t>player</w:t>
        </w:r>
        <w:proofErr w:type="spellEnd"/>
        <w:r w:rsidR="00A66220">
          <w:rPr>
            <w:szCs w:val="24"/>
          </w:rPr>
          <w:t xml:space="preserve"> de </w:t>
        </w:r>
      </w:ins>
      <w:ins w:id="1567" w:author="Rodrigo Riquelme" w:date="2010-11-03T01:12:00Z">
        <w:r w:rsidR="00A66220">
          <w:rPr>
            <w:szCs w:val="24"/>
          </w:rPr>
          <w:t xml:space="preserve">HTML 5 el cual ya viene integrado en los navegadores </w:t>
        </w:r>
        <w:proofErr w:type="spellStart"/>
        <w:r w:rsidR="00A66220">
          <w:rPr>
            <w:szCs w:val="24"/>
          </w:rPr>
          <w:t>mas</w:t>
        </w:r>
        <w:proofErr w:type="spellEnd"/>
        <w:r w:rsidR="00A66220">
          <w:rPr>
            <w:szCs w:val="24"/>
          </w:rPr>
          <w:t xml:space="preserve"> avanzados</w:t>
        </w:r>
      </w:ins>
      <w:ins w:id="1568" w:author="Rodrigo Riquelme" w:date="2010-11-03T01:13:00Z">
        <w:r w:rsidR="00056B56">
          <w:rPr>
            <w:szCs w:val="24"/>
          </w:rPr>
          <w:t xml:space="preserve"> y </w:t>
        </w:r>
      </w:ins>
      <w:ins w:id="1569" w:author="Rodrigo Riquelme" w:date="2010-11-03T01:14:00Z">
        <w:r w:rsidR="00635A9D">
          <w:rPr>
            <w:szCs w:val="24"/>
          </w:rPr>
          <w:t xml:space="preserve">además de </w:t>
        </w:r>
      </w:ins>
      <w:ins w:id="1570" w:author="Rodrigo Riquelme" w:date="2010-11-03T01:13:00Z">
        <w:r w:rsidR="00056B56">
          <w:rPr>
            <w:szCs w:val="24"/>
          </w:rPr>
          <w:t xml:space="preserve">su no inclusión en </w:t>
        </w:r>
        <w:proofErr w:type="spellStart"/>
        <w:r w:rsidR="00056B56">
          <w:rPr>
            <w:szCs w:val="24"/>
          </w:rPr>
          <w:t>gadgets</w:t>
        </w:r>
        <w:proofErr w:type="spellEnd"/>
        <w:r w:rsidR="00056B56">
          <w:rPr>
            <w:szCs w:val="24"/>
          </w:rPr>
          <w:t xml:space="preserve"> Apple a partir de</w:t>
        </w:r>
      </w:ins>
      <w:ins w:id="1571" w:author="Rodrigo Riquelme" w:date="2010-11-03T01:14:00Z">
        <w:r w:rsidR="00462AEC">
          <w:rPr>
            <w:szCs w:val="24"/>
          </w:rPr>
          <w:t xml:space="preserve"> </w:t>
        </w:r>
      </w:ins>
      <w:ins w:id="1572" w:author="Rodrigo Riquelme" w:date="2010-11-03T01:13:00Z">
        <w:r w:rsidR="00056B56">
          <w:rPr>
            <w:szCs w:val="24"/>
          </w:rPr>
          <w:t>l</w:t>
        </w:r>
      </w:ins>
      <w:ins w:id="1573" w:author="Rodrigo Riquelme" w:date="2010-11-03T01:14:00Z">
        <w:r w:rsidR="00462AEC">
          <w:rPr>
            <w:szCs w:val="24"/>
          </w:rPr>
          <w:t xml:space="preserve">a </w:t>
        </w:r>
        <w:r w:rsidR="00D324DB">
          <w:rPr>
            <w:szCs w:val="24"/>
          </w:rPr>
          <w:t>creación del</w:t>
        </w:r>
      </w:ins>
      <w:ins w:id="1574" w:author="Rodrigo Riquelme" w:date="2010-11-03T01:13:00Z">
        <w:r w:rsidR="00056B56">
          <w:rPr>
            <w:szCs w:val="24"/>
          </w:rPr>
          <w:t xml:space="preserve"> iPod</w:t>
        </w:r>
      </w:ins>
      <w:ins w:id="1575" w:author="Rodrigo Riquelme" w:date="2010-11-03T01:12:00Z">
        <w:r w:rsidR="00A66220">
          <w:rPr>
            <w:szCs w:val="24"/>
          </w:rPr>
          <w:t>.</w:t>
        </w:r>
      </w:ins>
    </w:p>
    <w:p w:rsidR="00B23E60" w:rsidRDefault="00122C2B" w:rsidP="00B23E60">
      <w:pPr>
        <w:keepNext/>
        <w:jc w:val="center"/>
        <w:rPr>
          <w:ins w:id="1576" w:author="Rodrigo Riquelme" w:date="2010-11-04T22:30:00Z"/>
        </w:rPr>
      </w:pPr>
      <w:r>
        <w:rPr>
          <w:noProof/>
          <w:lang w:eastAsia="es-CL"/>
        </w:rPr>
        <w:drawing>
          <wp:inline distT="0" distB="0" distL="0" distR="0" wp14:anchorId="418E7D6F" wp14:editId="126EED2F">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5"/>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448DEE7A" wp14:editId="1402A653">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6"/>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44B37620" wp14:editId="33C77767">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14:anchorId="063C72BA" wp14:editId="580A07E9">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8"/>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pPr>
        <w:pStyle w:val="Epgrafe"/>
        <w:jc w:val="center"/>
        <w:pPrChange w:id="1577" w:author="Rodrigo Riquelme" w:date="2010-11-04T22:30:00Z">
          <w:pPr>
            <w:keepNext/>
          </w:pPr>
        </w:pPrChange>
      </w:pPr>
      <w:bookmarkStart w:id="1578" w:name="_Toc276683969"/>
      <w:bookmarkStart w:id="1579" w:name="_Toc276684037"/>
      <w:ins w:id="1580" w:author="Rodrigo Riquelme" w:date="2010-11-04T22:30:00Z">
        <w:r>
          <w:t xml:space="preserve">Ilustración </w:t>
        </w:r>
        <w:r w:rsidR="00427C5E">
          <w:fldChar w:fldCharType="begin"/>
        </w:r>
        <w:r>
          <w:instrText xml:space="preserve"> SEQ Ilustración \* ARABIC </w:instrText>
        </w:r>
      </w:ins>
      <w:r w:rsidR="00427C5E">
        <w:fldChar w:fldCharType="separate"/>
      </w:r>
      <w:ins w:id="1581" w:author="copesa" w:date="2010-11-11T11:32:00Z">
        <w:r w:rsidR="00D8095E">
          <w:rPr>
            <w:noProof/>
          </w:rPr>
          <w:t>7</w:t>
        </w:r>
      </w:ins>
      <w:ins w:id="1582" w:author="Rodrigo Riquelme" w:date="2010-11-04T22:30:00Z">
        <w:r w:rsidR="00427C5E">
          <w:fldChar w:fldCharType="end"/>
        </w:r>
        <w:r>
          <w:t xml:space="preserve"> - Logotipos de reproductores comerciales</w:t>
        </w:r>
      </w:ins>
      <w:bookmarkEnd w:id="1578"/>
      <w:bookmarkEnd w:id="1579"/>
    </w:p>
    <w:p w:rsidR="009A0F34" w:rsidRPr="007E48E2" w:rsidRDefault="007C0EE8" w:rsidP="009A0F34">
      <w:pPr>
        <w:pStyle w:val="Subttulo"/>
        <w:outlineLvl w:val="2"/>
        <w:rPr>
          <w:ins w:id="1583" w:author="Rodrigo Riquelme" w:date="2010-11-03T01:10:00Z"/>
          <w:lang w:val="es-ES"/>
        </w:rPr>
      </w:pPr>
      <w:bookmarkStart w:id="1584" w:name="_Toc266039198"/>
      <w:del w:id="1585" w:author="Rodrigo Riquelme" w:date="2010-11-04T22:29:00Z">
        <w:r w:rsidDel="00B23E60">
          <w:delText>Figura</w:delText>
        </w:r>
        <w:r w:rsidR="00427C5E" w:rsidDel="00B23E60">
          <w:fldChar w:fldCharType="begin"/>
        </w:r>
        <w:r w:rsidDel="00B23E60">
          <w:delInstrText xml:space="preserve"> SEQ Figura \* ARABIC </w:delInstrText>
        </w:r>
        <w:r w:rsidR="00427C5E" w:rsidDel="00B23E60">
          <w:fldChar w:fldCharType="separate"/>
        </w:r>
        <w:r w:rsidDel="00B23E60">
          <w:rPr>
            <w:noProof/>
          </w:rPr>
          <w:delText>3</w:delText>
        </w:r>
        <w:r w:rsidR="00427C5E" w:rsidDel="00B23E60">
          <w:fldChar w:fldCharType="end"/>
        </w:r>
        <w:r w:rsidDel="00B23E60">
          <w:delText>: Formatos comerciales más difundidos</w:delText>
        </w:r>
      </w:del>
      <w:bookmarkEnd w:id="1584"/>
      <w:ins w:id="1586" w:author="Rodrigo Riquelme" w:date="2010-11-03T01:11:00Z">
        <w:r w:rsidR="009A0F34">
          <w:rPr>
            <w:lang w:val="es-ES"/>
          </w:rPr>
          <w:br w:type="page"/>
        </w:r>
      </w:ins>
      <w:bookmarkStart w:id="1587" w:name="_Toc277197781"/>
      <w:ins w:id="1588" w:author="Rodrigo Riquelme" w:date="2010-11-03T01:24:00Z">
        <w:r w:rsidR="003B2254">
          <w:rPr>
            <w:lang w:val="es-ES"/>
          </w:rPr>
          <w:lastRenderedPageBreak/>
          <w:t>2.</w:t>
        </w:r>
      </w:ins>
      <w:ins w:id="1589" w:author="Rodrigo Riquelme" w:date="2010-11-03T10:44:00Z">
        <w:r w:rsidR="00E96DD8">
          <w:rPr>
            <w:lang w:val="es-ES"/>
          </w:rPr>
          <w:t>5</w:t>
        </w:r>
      </w:ins>
      <w:ins w:id="1590" w:author="Rodrigo Riquelme" w:date="2010-11-03T01:10:00Z">
        <w:r w:rsidR="009A0F34">
          <w:rPr>
            <w:lang w:val="es-ES"/>
          </w:rPr>
          <w:t>.1.</w:t>
        </w:r>
        <w:r w:rsidR="009A0F34" w:rsidRPr="007E48E2">
          <w:rPr>
            <w:lang w:val="es-ES"/>
          </w:rPr>
          <w:t xml:space="preserve"> Real Media Player</w:t>
        </w:r>
        <w:bookmarkEnd w:id="1587"/>
      </w:ins>
    </w:p>
    <w:p w:rsidR="009A0F34" w:rsidRDefault="009A0F34" w:rsidP="009A0F34">
      <w:pPr>
        <w:rPr>
          <w:ins w:id="1591" w:author="Rodrigo Riquelme" w:date="2010-11-03T01:10:00Z"/>
          <w:szCs w:val="24"/>
        </w:rPr>
      </w:pPr>
      <w:ins w:id="1592" w:author="Rodrigo Riquelme" w:date="2010-11-03T01:10:00Z">
        <w:r w:rsidRPr="00480336">
          <w:rPr>
            <w:szCs w:val="24"/>
          </w:rPr>
          <w:t xml:space="preserve">Real Media </w:t>
        </w:r>
        <w:r>
          <w:rPr>
            <w:szCs w:val="24"/>
          </w:rPr>
          <w:t xml:space="preserve">Player es uno de los primeros formatos en generar una solución de </w:t>
        </w:r>
        <w:proofErr w:type="spellStart"/>
        <w:r>
          <w:rPr>
            <w:szCs w:val="24"/>
          </w:rPr>
          <w:t>Streaming</w:t>
        </w:r>
        <w:proofErr w:type="spellEnd"/>
        <w:r>
          <w:rPr>
            <w:szCs w:val="24"/>
          </w:rPr>
          <w:t xml:space="preserve"> de video real, por esta razón es que su uso fue bastante difundido a mediados de la década de los 90, pero a pesar de su gran popularidad ha sido relevado por otros formatos de </w:t>
        </w:r>
        <w:proofErr w:type="spellStart"/>
        <w:r>
          <w:rPr>
            <w:szCs w:val="24"/>
          </w:rPr>
          <w:t>Streaming</w:t>
        </w:r>
        <w:proofErr w:type="spellEnd"/>
        <w:r>
          <w:rPr>
            <w:szCs w:val="24"/>
          </w:rPr>
          <w:t xml:space="preserve"> por el hecho de que su reproductor no estaba disponible en forma gratuita. La extensión de este formato es “.RM” (de real media). La </w:t>
        </w:r>
      </w:ins>
      <w:ins w:id="1593" w:author="Rodrigo Riquelme" w:date="2010-11-10T00:24:00Z">
        <w:r w:rsidR="00F8658A">
          <w:rPr>
            <w:szCs w:val="24"/>
          </w:rPr>
          <w:t>ú</w:t>
        </w:r>
      </w:ins>
      <w:ins w:id="1594" w:author="Rodrigo Riquelme" w:date="2010-11-03T01:10:00Z">
        <w:r>
          <w:rPr>
            <w:szCs w:val="24"/>
          </w:rPr>
          <w:t>ltima versión de su reproductor es Real Player version11.</w:t>
        </w:r>
      </w:ins>
    </w:p>
    <w:p w:rsidR="00B23E60" w:rsidRDefault="009A106D" w:rsidP="00B23E60">
      <w:pPr>
        <w:keepNext/>
        <w:jc w:val="center"/>
        <w:rPr>
          <w:ins w:id="1595" w:author="Rodrigo Riquelme" w:date="2010-11-04T22:30:00Z"/>
        </w:rPr>
      </w:pPr>
      <w:ins w:id="1596" w:author="Rodrigo Riquelme" w:date="2010-11-03T01:10:00Z">
        <w:r>
          <w:rPr>
            <w:noProof/>
            <w:lang w:eastAsia="es-CL"/>
            <w:rPrChange w:id="1597">
              <w:rPr>
                <w:i/>
                <w:noProof/>
                <w:lang w:eastAsia="es-CL"/>
              </w:rPr>
            </w:rPrChange>
          </w:rPr>
          <w:drawing>
            <wp:inline distT="0" distB="0" distL="0" distR="0" wp14:anchorId="13DE5448" wp14:editId="53541171">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9"/>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ins>
    </w:p>
    <w:p w:rsidR="009A106D" w:rsidRDefault="00B23E60">
      <w:pPr>
        <w:pStyle w:val="Epgrafe"/>
        <w:jc w:val="center"/>
        <w:rPr>
          <w:ins w:id="1598" w:author="Rodrigo Riquelme" w:date="2010-11-04T22:30:00Z"/>
        </w:rPr>
        <w:pPrChange w:id="1599" w:author="Rodrigo Riquelme" w:date="2010-11-04T22:30:00Z">
          <w:pPr>
            <w:keepNext/>
            <w:jc w:val="center"/>
          </w:pPr>
        </w:pPrChange>
      </w:pPr>
      <w:bookmarkStart w:id="1600" w:name="_Toc276683970"/>
      <w:bookmarkStart w:id="1601" w:name="_Toc276684038"/>
      <w:ins w:id="1602" w:author="Rodrigo Riquelme" w:date="2010-11-04T22:30:00Z">
        <w:r>
          <w:t xml:space="preserve">Ilustración </w:t>
        </w:r>
        <w:r w:rsidR="00427C5E">
          <w:fldChar w:fldCharType="begin"/>
        </w:r>
        <w:r>
          <w:instrText xml:space="preserve"> SEQ Ilustración \* ARABIC </w:instrText>
        </w:r>
      </w:ins>
      <w:r w:rsidR="00427C5E">
        <w:fldChar w:fldCharType="separate"/>
      </w:r>
      <w:ins w:id="1603" w:author="copesa" w:date="2010-11-11T11:32:00Z">
        <w:r w:rsidR="00D8095E">
          <w:rPr>
            <w:noProof/>
          </w:rPr>
          <w:t>8</w:t>
        </w:r>
      </w:ins>
      <w:ins w:id="1604" w:author="Rodrigo Riquelme" w:date="2010-11-04T22:30:00Z">
        <w:r w:rsidR="00427C5E">
          <w:fldChar w:fldCharType="end"/>
        </w:r>
        <w:r>
          <w:t xml:space="preserve"> - Real Player 11</w:t>
        </w:r>
        <w:bookmarkEnd w:id="1600"/>
        <w:bookmarkEnd w:id="1601"/>
      </w:ins>
    </w:p>
    <w:p w:rsidR="00B23E60" w:rsidRDefault="00427C5E" w:rsidP="00B23E60">
      <w:pPr>
        <w:pStyle w:val="Epgrafe"/>
        <w:jc w:val="center"/>
        <w:rPr>
          <w:ins w:id="1605" w:author="Rodrigo Riquelme" w:date="2010-11-04T22:31:00Z"/>
        </w:rPr>
      </w:pPr>
      <w:ins w:id="1606" w:author="Rodrigo Riquelme" w:date="2010-11-04T22:31:00Z">
        <w:r>
          <w:fldChar w:fldCharType="begin"/>
        </w:r>
        <w:r w:rsidR="00B23E60">
          <w:instrText xml:space="preserve"> HYPERLINK "http://www.real.com/" </w:instrText>
        </w:r>
        <w:r>
          <w:fldChar w:fldCharType="separate"/>
        </w:r>
        <w:r w:rsidR="00B23E60">
          <w:rPr>
            <w:rStyle w:val="Hipervnculo"/>
          </w:rPr>
          <w:t>http://www.real.com/</w:t>
        </w:r>
        <w:r>
          <w:fldChar w:fldCharType="end"/>
        </w:r>
      </w:ins>
    </w:p>
    <w:p w:rsidR="009A106D" w:rsidRDefault="009A106D">
      <w:pPr>
        <w:rPr>
          <w:ins w:id="1607" w:author="Rodrigo Riquelme" w:date="2010-11-03T01:10:00Z"/>
          <w:lang w:eastAsia="en-US"/>
          <w:rPrChange w:id="1608" w:author="Rodrigo Riquelme" w:date="2010-11-04T22:30:00Z">
            <w:rPr>
              <w:ins w:id="1609" w:author="Rodrigo Riquelme" w:date="2010-11-03T01:10:00Z"/>
            </w:rPr>
          </w:rPrChange>
        </w:rPr>
        <w:pPrChange w:id="1610" w:author="Rodrigo Riquelme" w:date="2010-11-04T22:30:00Z">
          <w:pPr>
            <w:keepNext/>
            <w:jc w:val="center"/>
          </w:pPr>
        </w:pPrChange>
      </w:pPr>
    </w:p>
    <w:p w:rsidR="009A106D" w:rsidRDefault="009A106D">
      <w:pPr>
        <w:rPr>
          <w:rPrChange w:id="1611" w:author="Rodrigo Riquelme" w:date="2010-11-03T01:10:00Z">
            <w:rPr/>
          </w:rPrChange>
        </w:rPr>
        <w:pPrChange w:id="1612" w:author="Rodrigo Riquelme" w:date="2010-11-03T01:10:00Z">
          <w:pPr>
            <w:pStyle w:val="Epgrafe"/>
            <w:jc w:val="center"/>
          </w:pPr>
        </w:pPrChange>
      </w:pPr>
    </w:p>
    <w:p w:rsidR="007C0EE8" w:rsidRPr="007E48E2" w:rsidRDefault="003B2254" w:rsidP="007C0EE8">
      <w:pPr>
        <w:pStyle w:val="Subttulo"/>
        <w:outlineLvl w:val="2"/>
        <w:rPr>
          <w:lang w:val="es-ES"/>
        </w:rPr>
      </w:pPr>
      <w:bookmarkStart w:id="1613" w:name="_Toc266039174"/>
      <w:bookmarkStart w:id="1614" w:name="_Toc277197782"/>
      <w:ins w:id="1615" w:author="Rodrigo Riquelme" w:date="2010-11-03T01:24:00Z">
        <w:r>
          <w:rPr>
            <w:lang w:val="es-ES"/>
          </w:rPr>
          <w:t>2.</w:t>
        </w:r>
      </w:ins>
      <w:del w:id="1616" w:author="Rodrigo Riquelme" w:date="2010-11-03T10:44:00Z">
        <w:r w:rsidR="00D23AE3" w:rsidDel="00E96DD8">
          <w:rPr>
            <w:lang w:val="es-ES"/>
          </w:rPr>
          <w:delText>4</w:delText>
        </w:r>
        <w:r w:rsidR="007C0EE8" w:rsidRPr="007E48E2" w:rsidDel="00E96DD8">
          <w:rPr>
            <w:lang w:val="es-ES"/>
          </w:rPr>
          <w:delText>.</w:delText>
        </w:r>
      </w:del>
      <w:del w:id="1617" w:author="Rodrigo Riquelme" w:date="2010-11-03T01:07:00Z">
        <w:r w:rsidR="007C0EE8" w:rsidRPr="007E48E2" w:rsidDel="00C834F5">
          <w:rPr>
            <w:lang w:val="es-ES"/>
          </w:rPr>
          <w:delText>4</w:delText>
        </w:r>
      </w:del>
      <w:ins w:id="1618" w:author="Rodrigo Riquelme" w:date="2010-11-03T10:44:00Z">
        <w:r w:rsidR="00E96DD8">
          <w:rPr>
            <w:lang w:val="es-ES"/>
          </w:rPr>
          <w:t>5</w:t>
        </w:r>
      </w:ins>
      <w:r w:rsidR="007C0EE8" w:rsidRPr="007E48E2">
        <w:rPr>
          <w:lang w:val="es-ES"/>
        </w:rPr>
        <w:t>.</w:t>
      </w:r>
      <w:ins w:id="1619" w:author="Rodrigo Riquelme" w:date="2010-11-03T01:15:00Z">
        <w:r w:rsidR="001679AA">
          <w:rPr>
            <w:lang w:val="es-ES"/>
          </w:rPr>
          <w:t>2</w:t>
        </w:r>
      </w:ins>
      <w:del w:id="1620" w:author="Rodrigo Riquelme" w:date="2010-11-03T01:15:00Z">
        <w:r w:rsidR="007C0EE8" w:rsidRPr="007E48E2" w:rsidDel="001679AA">
          <w:rPr>
            <w:lang w:val="es-ES"/>
          </w:rPr>
          <w:delText>1</w:delText>
        </w:r>
      </w:del>
      <w:ins w:id="1621" w:author="Rodrigo Riquelme" w:date="2010-11-03T01:06:00Z">
        <w:r w:rsidR="00C834F5">
          <w:rPr>
            <w:lang w:val="es-ES"/>
          </w:rPr>
          <w:t>.</w:t>
        </w:r>
      </w:ins>
      <w:r w:rsidR="007C0EE8" w:rsidRPr="007E48E2">
        <w:rPr>
          <w:lang w:val="es-ES"/>
        </w:rPr>
        <w:t xml:space="preserve"> Windows Media Player</w:t>
      </w:r>
      <w:bookmarkEnd w:id="1613"/>
      <w:bookmarkEnd w:id="1614"/>
    </w:p>
    <w:p w:rsidR="007C0EE8" w:rsidRDefault="007C0EE8" w:rsidP="007C0EE8">
      <w:pPr>
        <w:rPr>
          <w:szCs w:val="24"/>
        </w:rPr>
      </w:pPr>
      <w:del w:id="1622" w:author="Rodrigo Riquelme" w:date="2010-11-03T01:16:00Z">
        <w:r w:rsidDel="00B47582">
          <w:rPr>
            <w:szCs w:val="24"/>
          </w:rPr>
          <w:tab/>
        </w:r>
      </w:del>
      <w:r>
        <w:rPr>
          <w:szCs w:val="24"/>
        </w:rPr>
        <w:t xml:space="preserve">Microsoft se encuentra en un proyecto bastante ambicioso el cual consiste en agrupar y estabilizar todos los tipos de contenidos multimedia  dentro de un </w:t>
      </w:r>
      <w:del w:id="1623" w:author="Rodrigo Riquelme" w:date="2010-11-10T00:24:00Z">
        <w:r w:rsidDel="00F8658A">
          <w:rPr>
            <w:szCs w:val="24"/>
          </w:rPr>
          <w:delText>ú</w:delText>
        </w:r>
      </w:del>
      <w:ins w:id="1624" w:author="Rodrigo Riquelme" w:date="2010-11-10T00:24:00Z">
        <w:r w:rsidR="00F8658A">
          <w:rPr>
            <w:szCs w:val="24"/>
          </w:rPr>
          <w:t>ú</w:t>
        </w:r>
      </w:ins>
      <w:r>
        <w:rPr>
          <w:szCs w:val="24"/>
        </w:rPr>
        <w:t xml:space="preserve">nico concepto de estación de entretenimiento. </w:t>
      </w:r>
      <w:del w:id="1625" w:author="Rodrigo Riquelme" w:date="2010-11-03T01:15:00Z">
        <w:r w:rsidDel="006B63DA">
          <w:rPr>
            <w:szCs w:val="24"/>
          </w:rPr>
          <w:delText>Lamentablemente después de años de investigación y desarrollo</w:delText>
        </w:r>
      </w:del>
      <w:proofErr w:type="gramStart"/>
      <w:ins w:id="1626" w:author="Rodrigo Riquelme" w:date="2010-11-03T01:15:00Z">
        <w:r w:rsidR="006B63DA">
          <w:rPr>
            <w:szCs w:val="24"/>
          </w:rPr>
          <w:t>aunque</w:t>
        </w:r>
      </w:ins>
      <w:proofErr w:type="gramEnd"/>
      <w:r>
        <w:rPr>
          <w:szCs w:val="24"/>
        </w:rPr>
        <w:t xml:space="preserve"> no se han podido ver avances reales dentro de esta tecnología, solo versiones de la aplicación que re</w:t>
      </w:r>
      <w:del w:id="1627" w:author="Rodrigo Riquelme" w:date="2010-11-10T00:24:00Z">
        <w:r w:rsidDel="00F8658A">
          <w:rPr>
            <w:szCs w:val="24"/>
          </w:rPr>
          <w:delText>ú</w:delText>
        </w:r>
      </w:del>
      <w:ins w:id="1628" w:author="Rodrigo Riquelme" w:date="2010-11-10T00:24:00Z">
        <w:r w:rsidR="00F8658A">
          <w:rPr>
            <w:szCs w:val="24"/>
          </w:rPr>
          <w:t>ú</w:t>
        </w:r>
      </w:ins>
      <w:r>
        <w:rPr>
          <w:szCs w:val="24"/>
        </w:rPr>
        <w:t>nen los contenidos dentro de un manejador multimedia.</w:t>
      </w:r>
    </w:p>
    <w:p w:rsidR="00872F06" w:rsidRDefault="00122C2B" w:rsidP="00872F06">
      <w:pPr>
        <w:keepNext/>
        <w:jc w:val="center"/>
        <w:rPr>
          <w:ins w:id="1629" w:author="Rodrigo Riquelme" w:date="2010-11-04T23:03:00Z"/>
        </w:rPr>
      </w:pPr>
      <w:r>
        <w:rPr>
          <w:noProof/>
          <w:szCs w:val="24"/>
          <w:lang w:eastAsia="es-CL"/>
        </w:rPr>
        <w:drawing>
          <wp:inline distT="0" distB="0" distL="0" distR="0" wp14:anchorId="5B2DFA3C" wp14:editId="0DE5B601">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pPr>
        <w:pStyle w:val="Epgrafe"/>
        <w:jc w:val="center"/>
        <w:rPr>
          <w:ins w:id="1630" w:author="Rodrigo Riquelme" w:date="2010-11-04T23:03:00Z"/>
        </w:rPr>
        <w:pPrChange w:id="1631" w:author="Rodrigo Riquelme" w:date="2010-11-04T23:03:00Z">
          <w:pPr>
            <w:keepNext/>
            <w:jc w:val="center"/>
          </w:pPr>
        </w:pPrChange>
      </w:pPr>
      <w:bookmarkStart w:id="1632" w:name="_Toc276683971"/>
      <w:bookmarkStart w:id="1633" w:name="_Toc276684039"/>
      <w:ins w:id="1634" w:author="Rodrigo Riquelme" w:date="2010-11-04T23:03:00Z">
        <w:r>
          <w:t xml:space="preserve">Ilustración </w:t>
        </w:r>
        <w:r w:rsidR="00427C5E">
          <w:fldChar w:fldCharType="begin"/>
        </w:r>
        <w:r>
          <w:instrText xml:space="preserve"> SEQ Ilustración \* ARABIC </w:instrText>
        </w:r>
      </w:ins>
      <w:r w:rsidR="00427C5E">
        <w:fldChar w:fldCharType="separate"/>
      </w:r>
      <w:ins w:id="1635" w:author="copesa" w:date="2010-11-11T11:32:00Z">
        <w:r w:rsidR="00D8095E">
          <w:rPr>
            <w:noProof/>
          </w:rPr>
          <w:t>9</w:t>
        </w:r>
      </w:ins>
      <w:ins w:id="1636" w:author="Rodrigo Riquelme" w:date="2010-11-04T23:03:00Z">
        <w:r w:rsidR="00427C5E">
          <w:fldChar w:fldCharType="end"/>
        </w:r>
        <w:r>
          <w:t xml:space="preserve"> - </w:t>
        </w:r>
        <w:r w:rsidRPr="009849ED">
          <w:t>Presentación de Windows Media Center en Windows 7</w:t>
        </w:r>
        <w:bookmarkEnd w:id="1632"/>
        <w:bookmarkEnd w:id="1633"/>
      </w:ins>
    </w:p>
    <w:p w:rsidR="009A106D" w:rsidRPr="00016E7A" w:rsidRDefault="009A106D">
      <w:pPr>
        <w:pStyle w:val="Ttulo7"/>
        <w:rPr>
          <w:lang w:val="es-ES"/>
          <w:rPrChange w:id="1637" w:author="Wolf" w:date="2010-11-10T21:52:00Z">
            <w:rPr/>
          </w:rPrChange>
        </w:rPr>
        <w:pPrChange w:id="1638" w:author="Rodrigo Riquelme" w:date="2010-11-04T23:03:00Z">
          <w:pPr>
            <w:keepNext/>
            <w:jc w:val="center"/>
          </w:pPr>
        </w:pPrChange>
      </w:pPr>
    </w:p>
    <w:p w:rsidR="007C0EE8" w:rsidDel="00872F06" w:rsidRDefault="007C0EE8" w:rsidP="007C0EE8">
      <w:pPr>
        <w:pStyle w:val="Epgrafe"/>
        <w:jc w:val="center"/>
        <w:rPr>
          <w:del w:id="1639" w:author="Rodrigo Riquelme" w:date="2010-11-04T23:02:00Z"/>
        </w:rPr>
      </w:pPr>
      <w:bookmarkStart w:id="1640" w:name="_Toc266039199"/>
      <w:del w:id="1641" w:author="Rodrigo Riquelme" w:date="2010-11-04T23:02:00Z">
        <w:r w:rsidDel="00872F06">
          <w:delText xml:space="preserve">Figura </w:delText>
        </w:r>
        <w:r w:rsidR="00427C5E" w:rsidDel="00872F06">
          <w:fldChar w:fldCharType="begin"/>
        </w:r>
        <w:r w:rsidDel="00872F06">
          <w:delInstrText xml:space="preserve"> SEQ Figura \* ARABIC </w:delInstrText>
        </w:r>
        <w:r w:rsidR="00427C5E" w:rsidDel="00872F06">
          <w:fldChar w:fldCharType="separate"/>
        </w:r>
        <w:r w:rsidDel="00872F06">
          <w:rPr>
            <w:noProof/>
          </w:rPr>
          <w:delText>4</w:delText>
        </w:r>
        <w:r w:rsidR="00427C5E" w:rsidDel="00872F06">
          <w:fldChar w:fldCharType="end"/>
        </w:r>
        <w:r w:rsidDel="00872F06">
          <w:delText>: Presentación de Windows Media Center en Windows 7</w:delText>
        </w:r>
        <w:bookmarkEnd w:id="1640"/>
      </w:del>
    </w:p>
    <w:p w:rsidR="007C0EE8" w:rsidRDefault="007C0EE8" w:rsidP="007C0EE8">
      <w:pPr>
        <w:rPr>
          <w:b/>
          <w:szCs w:val="24"/>
        </w:rPr>
      </w:pPr>
    </w:p>
    <w:p w:rsidR="007C0EE8" w:rsidRPr="007E48E2" w:rsidDel="009A0F34" w:rsidRDefault="007C0EE8" w:rsidP="007C0EE8">
      <w:pPr>
        <w:pStyle w:val="Subttulo"/>
        <w:outlineLvl w:val="2"/>
        <w:rPr>
          <w:del w:id="1642" w:author="Rodrigo Riquelme" w:date="2010-11-03T01:08:00Z"/>
          <w:lang w:val="es-ES"/>
        </w:rPr>
      </w:pPr>
      <w:bookmarkStart w:id="1643" w:name="_Toc266039175"/>
      <w:del w:id="1644" w:author="Rodrigo Riquelme" w:date="2010-11-03T01:07:00Z">
        <w:r w:rsidRPr="007E48E2" w:rsidDel="00C834F5">
          <w:rPr>
            <w:lang w:val="es-ES"/>
          </w:rPr>
          <w:lastRenderedPageBreak/>
          <w:delText>2.</w:delText>
        </w:r>
      </w:del>
      <w:del w:id="1645" w:author="Rodrigo Riquelme" w:date="2010-11-03T01:08:00Z">
        <w:r w:rsidRPr="007E48E2" w:rsidDel="009A0F34">
          <w:rPr>
            <w:lang w:val="es-ES"/>
          </w:rPr>
          <w:delText>4.2 Real Media Player</w:delText>
        </w:r>
        <w:bookmarkEnd w:id="1643"/>
      </w:del>
    </w:p>
    <w:p w:rsidR="007C0EE8" w:rsidDel="009A0F34" w:rsidRDefault="007C0EE8" w:rsidP="007C0EE8">
      <w:pPr>
        <w:rPr>
          <w:del w:id="1646" w:author="Rodrigo Riquelme" w:date="2010-11-03T01:08:00Z"/>
          <w:szCs w:val="24"/>
        </w:rPr>
      </w:pPr>
      <w:del w:id="1647" w:author="Rodrigo Riquelme" w:date="2010-11-03T01:08:00Z">
        <w:r w:rsidDel="00935B67">
          <w:rPr>
            <w:szCs w:val="24"/>
          </w:rPr>
          <w:tab/>
        </w:r>
        <w:r w:rsidRPr="00480336" w:rsidDel="009A0F34">
          <w:rPr>
            <w:szCs w:val="24"/>
          </w:rPr>
          <w:delText xml:space="preserve">Real Media </w:delText>
        </w:r>
        <w:r w:rsidDel="009A0F34">
          <w:rPr>
            <w:szCs w:val="24"/>
          </w:rPr>
          <w:delText>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última versión de su reproductor es Real Player version11.</w:delText>
        </w:r>
      </w:del>
    </w:p>
    <w:p w:rsidR="007C0EE8" w:rsidDel="009A0F34" w:rsidRDefault="009A106D" w:rsidP="007C0EE8">
      <w:pPr>
        <w:keepNext/>
        <w:jc w:val="center"/>
        <w:rPr>
          <w:del w:id="1648" w:author="Rodrigo Riquelme" w:date="2010-11-03T01:08:00Z"/>
        </w:rPr>
      </w:pPr>
      <w:del w:id="1649" w:author="Rodrigo Riquelme" w:date="2010-11-03T01:08:00Z">
        <w:r>
          <w:rPr>
            <w:noProof/>
            <w:lang w:eastAsia="es-CL"/>
            <w:rPrChange w:id="1650">
              <w:rPr>
                <w:i/>
                <w:noProof/>
                <w:lang w:eastAsia="es-CL"/>
              </w:rPr>
            </w:rPrChange>
          </w:rPr>
          <w:drawing>
            <wp:inline distT="0" distB="0" distL="0" distR="0" wp14:anchorId="4083EE8C" wp14:editId="206354D1">
              <wp:extent cx="3810000" cy="2914650"/>
              <wp:effectExtent l="19050" t="0" r="0" b="0"/>
              <wp:docPr id="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9"/>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del>
    </w:p>
    <w:p w:rsidR="007C0EE8" w:rsidDel="009A0F34" w:rsidRDefault="007C0EE8" w:rsidP="007C0EE8">
      <w:pPr>
        <w:pStyle w:val="Epgrafe"/>
        <w:jc w:val="center"/>
        <w:rPr>
          <w:del w:id="1651" w:author="Rodrigo Riquelme" w:date="2010-11-03T01:08:00Z"/>
        </w:rPr>
      </w:pPr>
      <w:bookmarkStart w:id="1652" w:name="_Toc266039200"/>
      <w:del w:id="1653" w:author="Rodrigo Riquelme" w:date="2010-11-03T01:08:00Z">
        <w:r w:rsidDel="009A0F34">
          <w:delText xml:space="preserve">Figura </w:delText>
        </w:r>
        <w:r w:rsidR="00427C5E" w:rsidDel="009A0F34">
          <w:fldChar w:fldCharType="begin"/>
        </w:r>
        <w:r w:rsidDel="009A0F34">
          <w:delInstrText xml:space="preserve"> SEQ Figura \* ARABIC </w:delInstrText>
        </w:r>
        <w:r w:rsidR="00427C5E" w:rsidDel="009A0F34">
          <w:fldChar w:fldCharType="separate"/>
        </w:r>
        <w:r w:rsidDel="009A0F34">
          <w:rPr>
            <w:noProof/>
          </w:rPr>
          <w:delText>5</w:delText>
        </w:r>
        <w:r w:rsidR="00427C5E" w:rsidDel="009A0F34">
          <w:fldChar w:fldCharType="end"/>
        </w:r>
        <w:r w:rsidDel="009A0F34">
          <w:delText xml:space="preserve"> Real Player 11- </w:delText>
        </w:r>
        <w:r w:rsidR="00427C5E" w:rsidDel="009A0F34">
          <w:fldChar w:fldCharType="begin"/>
        </w:r>
        <w:r w:rsidDel="009A0F34">
          <w:delInstrText xml:space="preserve"> HYPERLINK "http://www.real.com/" </w:delInstrText>
        </w:r>
        <w:r w:rsidR="00427C5E" w:rsidDel="009A0F34">
          <w:fldChar w:fldCharType="separate"/>
        </w:r>
        <w:r w:rsidDel="009A0F34">
          <w:rPr>
            <w:rStyle w:val="Hipervnculo"/>
          </w:rPr>
          <w:delText>http://www.real.com/</w:delText>
        </w:r>
        <w:bookmarkEnd w:id="1652"/>
        <w:r w:rsidR="00427C5E" w:rsidDel="009A0F34">
          <w:fldChar w:fldCharType="end"/>
        </w:r>
      </w:del>
    </w:p>
    <w:p w:rsidR="007C0EE8" w:rsidRDefault="007C0EE8" w:rsidP="007C0EE8">
      <w:pPr>
        <w:rPr>
          <w:b/>
          <w:sz w:val="27"/>
        </w:rPr>
      </w:pPr>
    </w:p>
    <w:p w:rsidR="007C0EE8" w:rsidRPr="007E48E2" w:rsidRDefault="003B2254" w:rsidP="007C0EE8">
      <w:pPr>
        <w:pStyle w:val="Subttulo"/>
        <w:outlineLvl w:val="2"/>
        <w:rPr>
          <w:lang w:val="es-ES"/>
        </w:rPr>
      </w:pPr>
      <w:bookmarkStart w:id="1654" w:name="_Toc266039176"/>
      <w:bookmarkStart w:id="1655" w:name="_Toc277197783"/>
      <w:ins w:id="1656" w:author="Rodrigo Riquelme" w:date="2010-11-03T01:24:00Z">
        <w:r>
          <w:rPr>
            <w:lang w:val="es-ES"/>
          </w:rPr>
          <w:t>2.</w:t>
        </w:r>
      </w:ins>
      <w:del w:id="1657" w:author="Rodrigo Riquelme" w:date="2010-11-03T01:16:00Z">
        <w:r w:rsidR="007C0EE8" w:rsidRPr="007E48E2" w:rsidDel="00B47582">
          <w:rPr>
            <w:lang w:val="es-ES"/>
          </w:rPr>
          <w:delText>2.</w:delText>
        </w:r>
      </w:del>
      <w:del w:id="1658" w:author="Rodrigo Riquelme" w:date="2010-11-03T10:45:00Z">
        <w:r w:rsidR="007C0EE8" w:rsidRPr="007E48E2" w:rsidDel="00E96DD8">
          <w:rPr>
            <w:lang w:val="es-ES"/>
          </w:rPr>
          <w:delText>4.</w:delText>
        </w:r>
      </w:del>
      <w:ins w:id="1659" w:author="Rodrigo Riquelme" w:date="2010-11-03T10:45:00Z">
        <w:r w:rsidR="00E96DD8">
          <w:rPr>
            <w:lang w:val="es-ES"/>
          </w:rPr>
          <w:t>5.</w:t>
        </w:r>
      </w:ins>
      <w:r w:rsidR="007C0EE8" w:rsidRPr="007E48E2">
        <w:rPr>
          <w:lang w:val="es-ES"/>
        </w:rPr>
        <w:t>3</w:t>
      </w:r>
      <w:ins w:id="1660" w:author="Rodrigo Riquelme" w:date="2010-11-03T01:15:00Z">
        <w:r w:rsidR="00B47582">
          <w:rPr>
            <w:lang w:val="es-ES"/>
          </w:rPr>
          <w:t>.</w:t>
        </w:r>
      </w:ins>
      <w:r w:rsidR="007C0EE8">
        <w:rPr>
          <w:lang w:val="es-ES"/>
        </w:rPr>
        <w:t xml:space="preserve"> </w:t>
      </w:r>
      <w:proofErr w:type="spellStart"/>
      <w:r w:rsidR="007C0EE8" w:rsidRPr="007E48E2">
        <w:rPr>
          <w:lang w:val="es-ES"/>
        </w:rPr>
        <w:t>Quicktime</w:t>
      </w:r>
      <w:proofErr w:type="spellEnd"/>
      <w:r w:rsidR="007C0EE8" w:rsidRPr="007E48E2">
        <w:rPr>
          <w:lang w:val="es-ES"/>
        </w:rPr>
        <w:t xml:space="preserve"> Player</w:t>
      </w:r>
      <w:bookmarkEnd w:id="1654"/>
      <w:bookmarkEnd w:id="1655"/>
    </w:p>
    <w:p w:rsidR="007C0EE8" w:rsidRPr="00412554" w:rsidRDefault="007C0EE8" w:rsidP="007C0EE8">
      <w:pPr>
        <w:rPr>
          <w:szCs w:val="24"/>
          <w:u w:val="single"/>
        </w:rPr>
      </w:pPr>
      <w:del w:id="1661" w:author="Rodrigo Riquelme" w:date="2010-11-03T01:16:00Z">
        <w:r w:rsidDel="003B2254">
          <w:rPr>
            <w:szCs w:val="24"/>
          </w:rPr>
          <w:tab/>
        </w:r>
      </w:del>
      <w:r>
        <w:rPr>
          <w:szCs w:val="24"/>
        </w:rPr>
        <w:t xml:space="preserve">Es uno de los formatos más utilizados para la transmisión de </w:t>
      </w:r>
      <w:proofErr w:type="spellStart"/>
      <w:r>
        <w:rPr>
          <w:szCs w:val="24"/>
        </w:rPr>
        <w:t>Streaming</w:t>
      </w:r>
      <w:proofErr w:type="spellEnd"/>
      <w:r>
        <w:rPr>
          <w:szCs w:val="24"/>
        </w:rPr>
        <w:t xml:space="preserve">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w:t>
      </w:r>
      <w:proofErr w:type="spellStart"/>
      <w:r>
        <w:rPr>
          <w:szCs w:val="24"/>
        </w:rPr>
        <w:t>mov</w:t>
      </w:r>
      <w:proofErr w:type="spellEnd"/>
      <w:r>
        <w:rPr>
          <w:szCs w:val="24"/>
        </w:rPr>
        <w:t xml:space="preserve">, las versiones más recientes soportan el códec H.264. La </w:t>
      </w:r>
      <w:del w:id="1662" w:author="Rodrigo Riquelme" w:date="2010-11-10T00:24:00Z">
        <w:r w:rsidDel="00F8658A">
          <w:rPr>
            <w:szCs w:val="24"/>
          </w:rPr>
          <w:delText>ú</w:delText>
        </w:r>
      </w:del>
      <w:ins w:id="1663" w:author="Rodrigo Riquelme" w:date="2010-11-10T00:24:00Z">
        <w:r w:rsidR="00F8658A">
          <w:rPr>
            <w:szCs w:val="24"/>
          </w:rPr>
          <w:t>ú</w:t>
        </w:r>
      </w:ins>
      <w:r>
        <w:rPr>
          <w:szCs w:val="24"/>
        </w:rPr>
        <w:t xml:space="preserve">ltima versión de su reproductor es </w:t>
      </w:r>
      <w:proofErr w:type="spellStart"/>
      <w:r>
        <w:rPr>
          <w:szCs w:val="24"/>
        </w:rPr>
        <w:t>quicktime</w:t>
      </w:r>
      <w:proofErr w:type="spellEnd"/>
      <w:r>
        <w:rPr>
          <w:szCs w:val="24"/>
        </w:rPr>
        <w:t xml:space="preserve"> 7</w:t>
      </w:r>
      <w:ins w:id="1664" w:author="Rodrigo Riquelme" w:date="2010-11-03T01:17:00Z">
        <w:r w:rsidR="003B2254">
          <w:rPr>
            <w:szCs w:val="24"/>
          </w:rPr>
          <w:t xml:space="preserve"> es una alternativa propietaria al HTML</w:t>
        </w:r>
      </w:ins>
      <w:ins w:id="1665" w:author="Rodrigo Riquelme" w:date="2010-11-03T01:18:00Z">
        <w:r w:rsidR="003B2254">
          <w:rPr>
            <w:szCs w:val="24"/>
          </w:rPr>
          <w:t xml:space="preserve"> 5</w:t>
        </w:r>
      </w:ins>
      <w:ins w:id="1666" w:author="Rodrigo Riquelme" w:date="2010-11-03T01:17:00Z">
        <w:r w:rsidR="003B2254">
          <w:rPr>
            <w:szCs w:val="24"/>
          </w:rPr>
          <w:t xml:space="preserve"> en </w:t>
        </w:r>
        <w:proofErr w:type="spellStart"/>
        <w:r w:rsidR="003B2254">
          <w:rPr>
            <w:szCs w:val="24"/>
          </w:rPr>
          <w:t>iPods</w:t>
        </w:r>
        <w:proofErr w:type="spellEnd"/>
        <w:r w:rsidR="003B2254">
          <w:rPr>
            <w:szCs w:val="24"/>
          </w:rPr>
          <w:t xml:space="preserve"> y </w:t>
        </w:r>
        <w:proofErr w:type="spellStart"/>
        <w:r w:rsidR="003B2254">
          <w:rPr>
            <w:szCs w:val="24"/>
          </w:rPr>
          <w:t>iPhones</w:t>
        </w:r>
      </w:ins>
      <w:proofErr w:type="spellEnd"/>
      <w:r>
        <w:rPr>
          <w:szCs w:val="24"/>
        </w:rPr>
        <w:t>.</w:t>
      </w:r>
    </w:p>
    <w:p w:rsidR="00872F06" w:rsidRDefault="00122C2B" w:rsidP="00872F06">
      <w:pPr>
        <w:keepNext/>
        <w:jc w:val="center"/>
        <w:rPr>
          <w:ins w:id="1667" w:author="Rodrigo Riquelme" w:date="2010-11-04T23:04:00Z"/>
        </w:rPr>
      </w:pPr>
      <w:r>
        <w:rPr>
          <w:noProof/>
          <w:lang w:eastAsia="es-CL"/>
        </w:rPr>
        <w:drawing>
          <wp:inline distT="0" distB="0" distL="0" distR="0" wp14:anchorId="1DB9953E" wp14:editId="739F31A7">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pPr>
        <w:pStyle w:val="Epgrafe"/>
        <w:jc w:val="center"/>
        <w:pPrChange w:id="1668" w:author="Rodrigo Riquelme" w:date="2010-11-04T23:04:00Z">
          <w:pPr>
            <w:keepNext/>
            <w:jc w:val="center"/>
          </w:pPr>
        </w:pPrChange>
      </w:pPr>
      <w:ins w:id="1669" w:author="Rodrigo Riquelme" w:date="2010-11-04T23:04:00Z">
        <w:r>
          <w:t xml:space="preserve">Ilustración </w:t>
        </w:r>
        <w:r w:rsidR="00427C5E">
          <w:fldChar w:fldCharType="begin"/>
        </w:r>
        <w:r>
          <w:instrText xml:space="preserve"> SEQ Ilustración \* ARABIC </w:instrText>
        </w:r>
      </w:ins>
      <w:r w:rsidR="00427C5E">
        <w:fldChar w:fldCharType="separate"/>
      </w:r>
      <w:ins w:id="1670" w:author="copesa" w:date="2010-11-11T11:32:00Z">
        <w:r w:rsidR="00D8095E">
          <w:rPr>
            <w:noProof/>
          </w:rPr>
          <w:t>10</w:t>
        </w:r>
      </w:ins>
      <w:ins w:id="1671" w:author="Rodrigo Riquelme" w:date="2010-11-04T23:04:00Z">
        <w:r w:rsidR="00427C5E">
          <w:fldChar w:fldCharType="end"/>
        </w:r>
        <w:r>
          <w:t xml:space="preserve"> - </w:t>
        </w:r>
        <w:r w:rsidRPr="00F77C06">
          <w:t xml:space="preserve">Reproductor </w:t>
        </w:r>
        <w:proofErr w:type="spellStart"/>
        <w:r w:rsidRPr="00F77C06">
          <w:t>Quicktime</w:t>
        </w:r>
        <w:proofErr w:type="spellEnd"/>
        <w:r w:rsidRPr="00F77C06">
          <w:t xml:space="preserve"> 7</w:t>
        </w:r>
      </w:ins>
    </w:p>
    <w:p w:rsidR="007C0EE8" w:rsidRPr="003E7A01" w:rsidDel="00872F06" w:rsidRDefault="007C0EE8" w:rsidP="007C0EE8">
      <w:pPr>
        <w:pStyle w:val="Epgrafe"/>
        <w:jc w:val="center"/>
        <w:rPr>
          <w:del w:id="1672" w:author="Rodrigo Riquelme" w:date="2010-11-04T23:03:00Z"/>
          <w:lang w:val="en-US"/>
        </w:rPr>
      </w:pPr>
      <w:bookmarkStart w:id="1673" w:name="_Toc266039201"/>
      <w:del w:id="1674" w:author="Rodrigo Riquelme" w:date="2010-11-04T23:03:00Z">
        <w:r w:rsidRPr="003E7A01" w:rsidDel="00872F06">
          <w:rPr>
            <w:lang w:val="en-US"/>
          </w:rPr>
          <w:delText xml:space="preserve">Figura </w:delText>
        </w:r>
        <w:r w:rsidR="00427C5E" w:rsidDel="00872F06">
          <w:fldChar w:fldCharType="begin"/>
        </w:r>
        <w:r w:rsidRPr="003E7A01" w:rsidDel="00872F06">
          <w:rPr>
            <w:lang w:val="en-US"/>
          </w:rPr>
          <w:delInstrText xml:space="preserve"> SEQ Figura \* ARABIC </w:delInstrText>
        </w:r>
        <w:r w:rsidR="00427C5E" w:rsidDel="00872F06">
          <w:fldChar w:fldCharType="separate"/>
        </w:r>
        <w:r w:rsidDel="00872F06">
          <w:rPr>
            <w:noProof/>
            <w:lang w:val="en-US"/>
          </w:rPr>
          <w:delText>6</w:delText>
        </w:r>
        <w:r w:rsidR="00427C5E" w:rsidDel="00872F06">
          <w:fldChar w:fldCharType="end"/>
        </w:r>
        <w:r w:rsidRPr="003E7A01" w:rsidDel="00872F06">
          <w:rPr>
            <w:lang w:val="en-US"/>
          </w:rPr>
          <w:delText xml:space="preserve">: Reproductor Quicktime 7 </w:delText>
        </w:r>
        <w:r w:rsidDel="00872F06">
          <w:rPr>
            <w:lang w:val="en-US"/>
          </w:rPr>
          <w:delText xml:space="preserve">- </w:delText>
        </w:r>
        <w:r w:rsidRPr="003E7A01" w:rsidDel="00872F06">
          <w:rPr>
            <w:lang w:val="en-US"/>
          </w:rPr>
          <w:delText>Screenshot en Windows</w:delText>
        </w:r>
        <w:bookmarkEnd w:id="1673"/>
      </w:del>
    </w:p>
    <w:p w:rsidR="007C0EE8" w:rsidRPr="003E7A01" w:rsidDel="00852685" w:rsidRDefault="00A4311D" w:rsidP="007C0EE8">
      <w:pPr>
        <w:jc w:val="center"/>
        <w:rPr>
          <w:del w:id="1675" w:author="Rodrigo Riquelme" w:date="2010-11-03T01:26:00Z"/>
          <w:b/>
          <w:sz w:val="27"/>
          <w:lang w:val="en-US"/>
        </w:rPr>
      </w:pPr>
      <w:ins w:id="1676" w:author="Rodrigo Riquelme" w:date="2010-11-03T01:27:00Z">
        <w:r>
          <w:rPr>
            <w:b/>
            <w:sz w:val="27"/>
            <w:lang w:val="en-US"/>
          </w:rPr>
          <w:br w:type="page"/>
        </w:r>
      </w:ins>
    </w:p>
    <w:p w:rsidR="007C0EE8" w:rsidRPr="003E7A01" w:rsidRDefault="007C0EE8" w:rsidP="007C0EE8">
      <w:pPr>
        <w:pStyle w:val="Subttulo"/>
        <w:outlineLvl w:val="2"/>
      </w:pPr>
      <w:bookmarkStart w:id="1677" w:name="_Toc266039177"/>
      <w:bookmarkStart w:id="1678" w:name="_Toc277197784"/>
      <w:r w:rsidRPr="003E7A01">
        <w:t>2.</w:t>
      </w:r>
      <w:del w:id="1679" w:author="Rodrigo Riquelme" w:date="2010-11-03T10:46:00Z">
        <w:r w:rsidRPr="003E7A01" w:rsidDel="00E96DD8">
          <w:delText>4.</w:delText>
        </w:r>
      </w:del>
      <w:ins w:id="1680" w:author="Rodrigo Riquelme" w:date="2010-11-03T10:46:00Z">
        <w:r w:rsidR="00E96DD8">
          <w:t>5</w:t>
        </w:r>
      </w:ins>
      <w:ins w:id="1681" w:author="Rodrigo Riquelme" w:date="2010-11-03T01:25:00Z">
        <w:r w:rsidR="00852685">
          <w:t>.</w:t>
        </w:r>
      </w:ins>
      <w:r w:rsidRPr="003E7A01">
        <w:t>4</w:t>
      </w:r>
      <w:ins w:id="1682" w:author="Rodrigo Riquelme" w:date="2010-11-03T01:25:00Z">
        <w:r w:rsidR="00852685">
          <w:t>.</w:t>
        </w:r>
      </w:ins>
      <w:r w:rsidRPr="003E7A01">
        <w:t xml:space="preserve"> Adobe Flash</w:t>
      </w:r>
      <w:bookmarkEnd w:id="1677"/>
      <w:bookmarkEnd w:id="1678"/>
    </w:p>
    <w:p w:rsidR="007C0EE8" w:rsidRDefault="007C0EE8" w:rsidP="007C0EE8">
      <w:pPr>
        <w:rPr>
          <w:szCs w:val="24"/>
        </w:rPr>
      </w:pPr>
      <w:del w:id="1683" w:author="Rodrigo Riquelme" w:date="2010-11-03T01:26:00Z">
        <w:r w:rsidRPr="007C0EE8" w:rsidDel="00852685">
          <w:rPr>
            <w:szCs w:val="24"/>
          </w:rPr>
          <w:tab/>
        </w:r>
      </w:del>
      <w:r>
        <w:rPr>
          <w:szCs w:val="24"/>
        </w:rPr>
        <w:t xml:space="preserve">Es uno más </w:t>
      </w:r>
      <w:proofErr w:type="gramStart"/>
      <w:r>
        <w:rPr>
          <w:szCs w:val="24"/>
        </w:rPr>
        <w:t>usados</w:t>
      </w:r>
      <w:proofErr w:type="gramEnd"/>
      <w:r>
        <w:rPr>
          <w:szCs w:val="24"/>
        </w:rPr>
        <w:t xml:space="preserve"> para el uso de </w:t>
      </w:r>
      <w:proofErr w:type="spellStart"/>
      <w:r>
        <w:rPr>
          <w:szCs w:val="24"/>
        </w:rPr>
        <w:t>Streaming</w:t>
      </w:r>
      <w:proofErr w:type="spellEnd"/>
      <w:r>
        <w:rPr>
          <w:szCs w:val="24"/>
        </w:rPr>
        <w:t xml:space="preserve"> de video. Éste formato utiliza dos extensiones los .SWF y los .FLV. Los. .FLV son los videos propiamente tal  y los .SWF son los que reproducen dichos archivos. La gran ventaja de este formato es </w:t>
      </w:r>
      <w:proofErr w:type="gramStart"/>
      <w:r>
        <w:rPr>
          <w:szCs w:val="24"/>
        </w:rPr>
        <w:t>el n</w:t>
      </w:r>
      <w:del w:id="1684" w:author="Rodrigo Riquelme" w:date="2010-11-10T00:24:00Z">
        <w:r w:rsidDel="00F8658A">
          <w:rPr>
            <w:szCs w:val="24"/>
          </w:rPr>
          <w:delText>ú</w:delText>
        </w:r>
      </w:del>
      <w:ins w:id="1685" w:author="Rodrigo Riquelme" w:date="2010-11-10T00:24:00Z">
        <w:r w:rsidR="00F8658A">
          <w:rPr>
            <w:szCs w:val="24"/>
          </w:rPr>
          <w:t>ú</w:t>
        </w:r>
      </w:ins>
      <w:r>
        <w:rPr>
          <w:szCs w:val="24"/>
        </w:rPr>
        <w:t>mero</w:t>
      </w:r>
      <w:proofErr w:type="gramEnd"/>
      <w:r>
        <w:rPr>
          <w:szCs w:val="24"/>
        </w:rPr>
        <w:t xml:space="preserve"> de opciones de presentación que entrega adobe Flash entre las cuales está la generación de video interactivo. </w:t>
      </w:r>
      <w:proofErr w:type="gramStart"/>
      <w:r>
        <w:rPr>
          <w:szCs w:val="24"/>
        </w:rPr>
        <w:t>usa</w:t>
      </w:r>
      <w:proofErr w:type="gramEnd"/>
      <w:r>
        <w:rPr>
          <w:szCs w:val="24"/>
        </w:rPr>
        <w:t xml:space="preserve"> el formato FLV para la decodificación de los archivos, a partir de la versión 9 soporta el códec H.264.</w:t>
      </w:r>
    </w:p>
    <w:p w:rsidR="007C0EE8" w:rsidRDefault="007C0EE8" w:rsidP="007C0EE8">
      <w:del w:id="1686" w:author="Rodrigo Riquelme" w:date="2010-11-03T01:26:00Z">
        <w:r w:rsidDel="00852685">
          <w:tab/>
        </w:r>
      </w:del>
      <w:r>
        <w:t xml:space="preserve">Al ser Flash una plataforma de desarrollo permite ofrece una amplia gama de posibilidades para personalizar el reproductor. Dado esto, existen </w:t>
      </w:r>
      <w:proofErr w:type="spellStart"/>
      <w:r>
        <w:t>players</w:t>
      </w:r>
      <w:proofErr w:type="spellEnd"/>
      <w:r>
        <w:t xml:space="preserve">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proofErr w:type="spellStart"/>
      <w:r w:rsidRPr="007E48E2">
        <w:rPr>
          <w:lang w:val="es-ES"/>
        </w:rPr>
        <w:t>Flowplayer</w:t>
      </w:r>
      <w:proofErr w:type="spellEnd"/>
    </w:p>
    <w:p w:rsidR="007C0EE8" w:rsidRPr="00623E1F" w:rsidRDefault="007C0EE8" w:rsidP="007C0EE8">
      <w:del w:id="1687" w:author="Rodrigo Riquelme" w:date="2010-11-03T01:26:00Z">
        <w:r w:rsidDel="00852685">
          <w:rPr>
            <w:bCs/>
          </w:rPr>
          <w:tab/>
        </w:r>
      </w:del>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que </w:t>
      </w:r>
      <w:r w:rsidRPr="001E561A">
        <w:t>los usuarios</w:t>
      </w:r>
      <w:r>
        <w:t xml:space="preserve"> incrustar </w:t>
      </w:r>
      <w:proofErr w:type="spellStart"/>
      <w:r>
        <w:t>streams</w:t>
      </w:r>
      <w:proofErr w:type="spellEnd"/>
      <w:r>
        <w:t xml:space="preserve"> de videos personales en su página web.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del w:id="1688" w:author="Rodrigo Riquelme" w:date="2010-11-03T01:26:00Z">
        <w:r w:rsidDel="00852685">
          <w:tab/>
        </w:r>
      </w:del>
      <w:r>
        <w:t xml:space="preserve">Algunas de las características incluyen alto nivel de posibilidades de personalización, una API </w:t>
      </w:r>
      <w:proofErr w:type="spellStart"/>
      <w:r>
        <w:t>javascript</w:t>
      </w:r>
      <w:proofErr w:type="spellEnd"/>
      <w:r>
        <w:t xml:space="preserve">, arquitectura de </w:t>
      </w:r>
      <w:proofErr w:type="spellStart"/>
      <w:r>
        <w:t>plugins</w:t>
      </w:r>
      <w:proofErr w:type="spellEnd"/>
      <w:r>
        <w:t xml:space="preserve"> y el apoyo a diversos servidores de </w:t>
      </w:r>
      <w:proofErr w:type="spellStart"/>
      <w:r>
        <w:t>streaming</w:t>
      </w:r>
      <w:proofErr w:type="spellEnd"/>
      <w:r>
        <w:t>.</w:t>
      </w:r>
    </w:p>
    <w:p w:rsidR="007C0EE8" w:rsidDel="00A4311D" w:rsidRDefault="009A106D" w:rsidP="007C0EE8">
      <w:pPr>
        <w:pStyle w:val="Textoindependienteprimerasangra2"/>
        <w:keepNext/>
        <w:jc w:val="center"/>
        <w:rPr>
          <w:del w:id="1689" w:author="Rodrigo Riquelme" w:date="2010-11-03T01:27:00Z"/>
        </w:rPr>
      </w:pPr>
      <w:del w:id="1690" w:author="Rodrigo Riquelme" w:date="2010-11-03T01:27:00Z">
        <w:r>
          <w:rPr>
            <w:noProof/>
            <w:lang w:eastAsia="es-CL"/>
            <w:rPrChange w:id="1691">
              <w:rPr>
                <w:i/>
                <w:noProof/>
                <w:lang w:eastAsia="es-CL"/>
              </w:rPr>
            </w:rPrChange>
          </w:rPr>
          <w:drawing>
            <wp:inline distT="0" distB="0" distL="0" distR="0" wp14:anchorId="3D40D478" wp14:editId="7B23E2B8">
              <wp:extent cx="3305175" cy="2228850"/>
              <wp:effectExtent l="19050" t="0" r="9525" b="0"/>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a:srcRect l="10983" t="28932" r="27390" b="5899"/>
                      <a:stretch>
                        <a:fillRect/>
                      </a:stretch>
                    </pic:blipFill>
                    <pic:spPr bwMode="auto">
                      <a:xfrm>
                        <a:off x="0" y="0"/>
                        <a:ext cx="3305175" cy="2228850"/>
                      </a:xfrm>
                      <a:prstGeom prst="rect">
                        <a:avLst/>
                      </a:prstGeom>
                      <a:noFill/>
                      <a:ln w="9525">
                        <a:noFill/>
                        <a:miter lim="800000"/>
                        <a:headEnd/>
                        <a:tailEnd/>
                      </a:ln>
                    </pic:spPr>
                  </pic:pic>
                </a:graphicData>
              </a:graphic>
            </wp:inline>
          </w:drawing>
        </w:r>
      </w:del>
    </w:p>
    <w:p w:rsidR="007C0EE8" w:rsidRPr="00016E7A" w:rsidDel="00A4311D" w:rsidRDefault="007C0EE8" w:rsidP="007C0EE8">
      <w:pPr>
        <w:pStyle w:val="Epgrafe"/>
        <w:jc w:val="center"/>
        <w:rPr>
          <w:del w:id="1692" w:author="Rodrigo Riquelme" w:date="2010-11-03T01:27:00Z"/>
          <w:u w:val="single"/>
          <w:lang w:val="es-ES"/>
          <w:rPrChange w:id="1693" w:author="Wolf" w:date="2010-11-10T21:52:00Z">
            <w:rPr>
              <w:del w:id="1694" w:author="Rodrigo Riquelme" w:date="2010-11-03T01:27:00Z"/>
              <w:u w:val="single"/>
              <w:lang w:val="en-US"/>
            </w:rPr>
          </w:rPrChange>
        </w:rPr>
      </w:pPr>
      <w:bookmarkStart w:id="1695" w:name="_Toc266039202"/>
      <w:del w:id="1696" w:author="Rodrigo Riquelme" w:date="2010-11-03T01:27:00Z">
        <w:r w:rsidRPr="00016E7A" w:rsidDel="00A4311D">
          <w:rPr>
            <w:lang w:val="es-ES"/>
            <w:rPrChange w:id="1697" w:author="Wolf" w:date="2010-11-10T21:52:00Z">
              <w:rPr>
                <w:lang w:val="en-US"/>
              </w:rPr>
            </w:rPrChange>
          </w:rPr>
          <w:delText xml:space="preserve">Figura </w:delText>
        </w:r>
        <w:r w:rsidR="00427C5E" w:rsidRPr="00837C57" w:rsidDel="00A4311D">
          <w:fldChar w:fldCharType="begin"/>
        </w:r>
        <w:r w:rsidRPr="00016E7A" w:rsidDel="00A4311D">
          <w:rPr>
            <w:lang w:val="es-ES"/>
            <w:rPrChange w:id="1698" w:author="Wolf" w:date="2010-11-10T21:52:00Z">
              <w:rPr>
                <w:lang w:val="en-US"/>
              </w:rPr>
            </w:rPrChange>
          </w:rPr>
          <w:delInstrText xml:space="preserve"> SEQ Figura \* ARABIC </w:delInstrText>
        </w:r>
        <w:r w:rsidR="00427C5E" w:rsidRPr="00837C57" w:rsidDel="00A4311D">
          <w:fldChar w:fldCharType="separate"/>
        </w:r>
        <w:r w:rsidRPr="00016E7A" w:rsidDel="00A4311D">
          <w:rPr>
            <w:noProof/>
            <w:lang w:val="es-ES"/>
            <w:rPrChange w:id="1699" w:author="Wolf" w:date="2010-11-10T21:52:00Z">
              <w:rPr>
                <w:noProof/>
                <w:lang w:val="en-US"/>
              </w:rPr>
            </w:rPrChange>
          </w:rPr>
          <w:delText>7</w:delText>
        </w:r>
        <w:r w:rsidR="00427C5E" w:rsidRPr="00837C57" w:rsidDel="00A4311D">
          <w:fldChar w:fldCharType="end"/>
        </w:r>
        <w:r w:rsidRPr="00016E7A" w:rsidDel="00A4311D">
          <w:rPr>
            <w:lang w:val="es-ES"/>
            <w:rPrChange w:id="1700" w:author="Wolf" w:date="2010-11-10T21:52:00Z">
              <w:rPr>
                <w:lang w:val="en-US"/>
              </w:rPr>
            </w:rPrChange>
          </w:rPr>
          <w:delText xml:space="preserve">: Flow Player </w:delText>
        </w:r>
        <w:r w:rsidR="00427C5E" w:rsidDel="00A4311D">
          <w:rPr>
            <w:lang w:val="en-US"/>
          </w:rPr>
          <w:fldChar w:fldCharType="begin"/>
        </w:r>
        <w:r w:rsidRPr="00016E7A" w:rsidDel="00A4311D">
          <w:rPr>
            <w:lang w:val="es-ES"/>
            <w:rPrChange w:id="1701" w:author="Wolf" w:date="2010-11-10T21:52:00Z">
              <w:rPr>
                <w:lang w:val="en-US"/>
              </w:rPr>
            </w:rPrChange>
          </w:rPr>
          <w:delInstrText xml:space="preserve"> HYPERLINK "http://flowplayer.org" </w:delInstrText>
        </w:r>
        <w:r w:rsidR="00427C5E" w:rsidDel="00A4311D">
          <w:rPr>
            <w:lang w:val="en-US"/>
          </w:rPr>
          <w:fldChar w:fldCharType="separate"/>
        </w:r>
        <w:r w:rsidRPr="00016E7A" w:rsidDel="00A4311D">
          <w:rPr>
            <w:rStyle w:val="Hipervnculo"/>
            <w:lang w:val="es-ES"/>
            <w:rPrChange w:id="1702" w:author="Wolf" w:date="2010-11-10T21:52:00Z">
              <w:rPr>
                <w:rStyle w:val="Hipervnculo"/>
                <w:lang w:val="en-US"/>
              </w:rPr>
            </w:rPrChange>
          </w:rPr>
          <w:delText>http://flowplayer.org</w:delText>
        </w:r>
        <w:bookmarkEnd w:id="1695"/>
        <w:r w:rsidR="00427C5E" w:rsidDel="00A4311D">
          <w:rPr>
            <w:lang w:val="en-US"/>
          </w:rPr>
          <w:fldChar w:fldCharType="end"/>
        </w:r>
      </w:del>
    </w:p>
    <w:p w:rsidR="007C0EE8" w:rsidRPr="00F217E9" w:rsidDel="009926F6" w:rsidRDefault="007C0EE8" w:rsidP="007C0EE8">
      <w:pPr>
        <w:spacing w:before="0" w:after="0" w:line="240" w:lineRule="auto"/>
        <w:jc w:val="left"/>
        <w:rPr>
          <w:del w:id="1703" w:author="Rodrigo Riquelme" w:date="2010-11-03T01:30:00Z"/>
          <w:b/>
          <w:iCs/>
          <w:color w:val="000000"/>
          <w:spacing w:val="15"/>
          <w:szCs w:val="24"/>
          <w:lang w:val="en-US"/>
        </w:rPr>
      </w:pPr>
      <w:r w:rsidRPr="00016E7A">
        <w:rPr>
          <w:lang w:val="es-ES"/>
          <w:rPrChange w:id="1704" w:author="Wolf" w:date="2010-11-10T21:52:00Z">
            <w:rPr>
              <w:lang w:val="en-US"/>
            </w:rPr>
          </w:rPrChange>
        </w:rPr>
        <w:br w:type="page"/>
      </w:r>
    </w:p>
    <w:p w:rsidR="007C0EE8" w:rsidRPr="007E48E2" w:rsidRDefault="007C0EE8" w:rsidP="009926F6">
      <w:pPr>
        <w:pStyle w:val="Subttulo"/>
      </w:pPr>
      <w:proofErr w:type="spellStart"/>
      <w:r w:rsidRPr="007E48E2">
        <w:t>JWPlayer</w:t>
      </w:r>
      <w:proofErr w:type="spellEnd"/>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proofErr w:type="spellStart"/>
      <w:r w:rsidRPr="00720193">
        <w:t>plugins</w:t>
      </w:r>
      <w:proofErr w:type="spellEnd"/>
      <w:r>
        <w:t xml:space="preserve"> que lo hace </w:t>
      </w:r>
      <w:del w:id="1705" w:author="copesa" w:date="2010-11-11T11:23:00Z">
        <w:r w:rsidDel="00906D76">
          <w:delText xml:space="preserve">muy </w:delText>
        </w:r>
      </w:del>
      <w:ins w:id="1706" w:author="copesa" w:date="2010-11-11T11:23:00Z">
        <w:r w:rsidR="00906D76">
          <w:t>bastante</w:t>
        </w:r>
        <w:r w:rsidR="00906D76">
          <w:t xml:space="preserve"> </w:t>
        </w:r>
      </w:ins>
      <w:proofErr w:type="spellStart"/>
      <w:r>
        <w:t>versatil</w:t>
      </w:r>
      <w:proofErr w:type="spellEnd"/>
      <w:r>
        <w:t>.</w:t>
      </w:r>
    </w:p>
    <w:p w:rsidR="00872F06" w:rsidRDefault="00122C2B" w:rsidP="00872F06">
      <w:pPr>
        <w:pStyle w:val="Textoindependienteprimerasangra2"/>
        <w:keepNext/>
        <w:jc w:val="center"/>
        <w:rPr>
          <w:ins w:id="1707" w:author="Rodrigo Riquelme" w:date="2010-11-04T23:05:00Z"/>
        </w:rPr>
      </w:pPr>
      <w:r>
        <w:rPr>
          <w:noProof/>
          <w:lang w:eastAsia="es-CL"/>
        </w:rPr>
        <w:drawing>
          <wp:inline distT="0" distB="0" distL="0" distR="0" wp14:anchorId="2ABDB8F6" wp14:editId="4B6D829E">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3"/>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pPr>
        <w:pStyle w:val="Epgrafe"/>
        <w:jc w:val="center"/>
        <w:pPrChange w:id="1708" w:author="Rodrigo Riquelme" w:date="2010-11-04T23:05:00Z">
          <w:pPr>
            <w:pStyle w:val="Textoindependienteprimerasangra2"/>
            <w:keepNext/>
            <w:jc w:val="center"/>
          </w:pPr>
        </w:pPrChange>
      </w:pPr>
      <w:ins w:id="1709" w:author="Rodrigo Riquelme" w:date="2010-11-04T23:05:00Z">
        <w:r>
          <w:t xml:space="preserve">Ilustración </w:t>
        </w:r>
        <w:r w:rsidR="00427C5E">
          <w:fldChar w:fldCharType="begin"/>
        </w:r>
        <w:r>
          <w:instrText xml:space="preserve"> SEQ Ilustración \* ARABIC </w:instrText>
        </w:r>
      </w:ins>
      <w:r w:rsidR="00427C5E">
        <w:fldChar w:fldCharType="separate"/>
      </w:r>
      <w:ins w:id="1710" w:author="copesa" w:date="2010-11-11T11:32:00Z">
        <w:r w:rsidR="00D8095E">
          <w:rPr>
            <w:noProof/>
          </w:rPr>
          <w:t>11</w:t>
        </w:r>
      </w:ins>
      <w:ins w:id="1711" w:author="Rodrigo Riquelme" w:date="2010-11-04T23:05:00Z">
        <w:r w:rsidR="00427C5E">
          <w:fldChar w:fldCharType="end"/>
        </w:r>
      </w:ins>
      <w:ins w:id="1712" w:author="Rodrigo Riquelme" w:date="2010-11-05T00:50:00Z">
        <w:r w:rsidR="00D43B14">
          <w:t xml:space="preserve"> </w:t>
        </w:r>
      </w:ins>
      <w:ins w:id="1713" w:author="Rodrigo Riquelme" w:date="2010-11-04T23:05:00Z">
        <w:r>
          <w:t xml:space="preserve">- </w:t>
        </w:r>
        <w:r w:rsidRPr="000618C3">
          <w:t>JW Player</w:t>
        </w:r>
      </w:ins>
    </w:p>
    <w:p w:rsidR="007C0EE8" w:rsidRPr="007C0EE8" w:rsidRDefault="007C0EE8" w:rsidP="007C0EE8">
      <w:pPr>
        <w:pStyle w:val="Epgrafe"/>
        <w:jc w:val="center"/>
      </w:pPr>
      <w:bookmarkStart w:id="1714" w:name="_Toc266039203"/>
      <w:del w:id="1715" w:author="Rodrigo Riquelme" w:date="2010-11-04T23:04:00Z">
        <w:r w:rsidRPr="007C0EE8" w:rsidDel="00872F06">
          <w:delText xml:space="preserve">Figura </w:delText>
        </w:r>
        <w:r w:rsidR="00427C5E" w:rsidDel="00872F06">
          <w:fldChar w:fldCharType="begin"/>
        </w:r>
        <w:r w:rsidRPr="007C0EE8" w:rsidDel="00872F06">
          <w:delInstrText xml:space="preserve"> SEQ Figura \* ARABIC </w:delInstrText>
        </w:r>
        <w:r w:rsidR="00427C5E" w:rsidDel="00872F06">
          <w:fldChar w:fldCharType="separate"/>
        </w:r>
        <w:r w:rsidDel="00872F06">
          <w:rPr>
            <w:noProof/>
          </w:rPr>
          <w:delText>8</w:delText>
        </w:r>
        <w:r w:rsidR="00427C5E" w:rsidDel="00872F06">
          <w:fldChar w:fldCharType="end"/>
        </w:r>
        <w:r w:rsidDel="00872F06">
          <w:delText>:</w:delText>
        </w:r>
        <w:r w:rsidRPr="007C0EE8" w:rsidDel="00872F06">
          <w:delText xml:space="preserve"> JW Player </w:delText>
        </w:r>
      </w:del>
      <w:r w:rsidRPr="007C0EE8">
        <w:t xml:space="preserve">- </w:t>
      </w:r>
      <w:hyperlink r:id="rId34" w:history="1">
        <w:r w:rsidRPr="007C0EE8">
          <w:rPr>
            <w:rStyle w:val="Hipervnculo"/>
          </w:rPr>
          <w:t>http://www.longtailvideo.com</w:t>
        </w:r>
        <w:bookmarkEnd w:id="1714"/>
      </w:hyperlink>
    </w:p>
    <w:p w:rsidR="009A106D" w:rsidRDefault="00872F06">
      <w:pPr>
        <w:pStyle w:val="Subttulo"/>
        <w:rPr>
          <w:del w:id="1716" w:author="Rodrigo Riquelme" w:date="2010-11-03T01:27:00Z"/>
        </w:rPr>
        <w:pPrChange w:id="1717" w:author="Rodrigo Riquelme" w:date="2010-11-03T01:28:00Z">
          <w:pPr>
            <w:pStyle w:val="Textoindependienteprimerasangra2"/>
          </w:pPr>
        </w:pPrChange>
      </w:pPr>
      <w:ins w:id="1718" w:author="Rodrigo Riquelme" w:date="2010-11-04T23:04:00Z">
        <w:r>
          <w:br w:type="page"/>
        </w:r>
      </w:ins>
    </w:p>
    <w:p w:rsidR="009A106D" w:rsidRDefault="007C0EE8">
      <w:pPr>
        <w:pStyle w:val="Subttulo"/>
        <w:rPr>
          <w:ins w:id="1719" w:author="Rodrigo Riquelme" w:date="2010-11-03T01:28:00Z"/>
        </w:rPr>
        <w:pPrChange w:id="1720" w:author="Rodrigo Riquelme" w:date="2010-11-03T01:28:00Z">
          <w:pPr>
            <w:spacing w:before="0" w:after="0" w:line="240" w:lineRule="auto"/>
            <w:jc w:val="left"/>
          </w:pPr>
        </w:pPrChange>
      </w:pPr>
      <w:r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del w:id="1721" w:author="Rodrigo Riquelme" w:date="2010-11-03T01:28:00Z">
        <w:r w:rsidDel="00A4311D">
          <w:rPr>
            <w:lang w:eastAsia="es-CL"/>
          </w:rPr>
          <w:tab/>
        </w:r>
      </w:del>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del w:id="1722" w:author="Rodrigo Riquelme" w:date="2010-11-03T01:28:00Z">
        <w:r w:rsidDel="00A4311D">
          <w:rPr>
            <w:lang w:eastAsia="es-CL"/>
          </w:rPr>
          <w:tab/>
        </w:r>
      </w:del>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pPr>
        <w:pStyle w:val="Textoindependienteprimerasangra2"/>
        <w:ind w:left="0" w:firstLine="0"/>
        <w:pPrChange w:id="1723" w:author="Rodrigo Riquelme" w:date="2010-11-03T01:28:00Z">
          <w:pPr>
            <w:pStyle w:val="Textoindependienteprimerasangra2"/>
            <w:ind w:left="0"/>
          </w:pPr>
        </w:pPrChange>
      </w:pPr>
      <w:del w:id="1724" w:author="Rodrigo Riquelme" w:date="2010-11-03T01:28:00Z">
        <w:r w:rsidDel="00A4311D">
          <w:tab/>
        </w:r>
      </w:del>
      <w:r>
        <w:t>No es un reproductor específico es un marco de trabajo creado por una comunidad</w:t>
      </w:r>
      <w:ins w:id="1725" w:author="Rodrigo Riquelme" w:date="2010-11-03T01:28:00Z">
        <w:r w:rsidR="00A4311D">
          <w:t xml:space="preserve"> de desarrolladores en </w:t>
        </w:r>
      </w:ins>
      <w:ins w:id="1726" w:author="Rodrigo Riquelme" w:date="2010-11-03T01:29:00Z">
        <w:r w:rsidR="00A4311D">
          <w:t>tecnologías propietarias y apoyado por grandes empresas como Adobe y Microsoft</w:t>
        </w:r>
      </w:ins>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727" w:name="_Toc266039178"/>
      <w:bookmarkStart w:id="1728" w:name="_Toc277197785"/>
      <w:r w:rsidRPr="007E48E2">
        <w:rPr>
          <w:lang w:val="es-ES"/>
        </w:rPr>
        <w:lastRenderedPageBreak/>
        <w:t>2.</w:t>
      </w:r>
      <w:del w:id="1729" w:author="Rodrigo Riquelme" w:date="2010-11-03T10:46:00Z">
        <w:r w:rsidRPr="007E48E2" w:rsidDel="00E96DD8">
          <w:rPr>
            <w:lang w:val="es-ES"/>
          </w:rPr>
          <w:delText>4.</w:delText>
        </w:r>
      </w:del>
      <w:r w:rsidRPr="007E48E2">
        <w:rPr>
          <w:lang w:val="es-ES"/>
        </w:rPr>
        <w:t>5</w:t>
      </w:r>
      <w:ins w:id="1730" w:author="Rodrigo Riquelme" w:date="2010-11-03T01:38:00Z">
        <w:r w:rsidR="004A4771">
          <w:rPr>
            <w:lang w:val="es-ES"/>
          </w:rPr>
          <w:t>.</w:t>
        </w:r>
      </w:ins>
      <w:ins w:id="1731" w:author="Rodrigo Riquelme" w:date="2010-11-03T10:46:00Z">
        <w:r w:rsidR="00E96DD8">
          <w:rPr>
            <w:lang w:val="es-ES"/>
          </w:rPr>
          <w:t>5</w:t>
        </w:r>
      </w:ins>
      <w:r>
        <w:rPr>
          <w:lang w:val="es-ES"/>
        </w:rPr>
        <w:t xml:space="preserve"> </w:t>
      </w:r>
      <w:r w:rsidRPr="007E48E2">
        <w:rPr>
          <w:lang w:val="es-ES"/>
        </w:rPr>
        <w:t>Video HTML</w:t>
      </w:r>
      <w:ins w:id="1732" w:author="Rodrigo Riquelme" w:date="2010-11-03T10:46:00Z">
        <w:r w:rsidR="00CF4C85">
          <w:rPr>
            <w:lang w:val="es-ES"/>
          </w:rPr>
          <w:t xml:space="preserve"> </w:t>
        </w:r>
      </w:ins>
      <w:r w:rsidRPr="007E48E2">
        <w:rPr>
          <w:lang w:val="es-ES"/>
        </w:rPr>
        <w:t>5</w:t>
      </w:r>
      <w:bookmarkEnd w:id="1727"/>
      <w:bookmarkEnd w:id="1728"/>
    </w:p>
    <w:p w:rsidR="007C0EE8" w:rsidDel="000D2732" w:rsidRDefault="007C0EE8" w:rsidP="007C0EE8">
      <w:pPr>
        <w:rPr>
          <w:del w:id="1733" w:author="Rodrigo Riquelme" w:date="2010-11-03T01:32:00Z"/>
        </w:rPr>
      </w:pPr>
      <w:del w:id="1734" w:author="Rodrigo Riquelme" w:date="2010-11-03T01:30:00Z">
        <w:r w:rsidDel="009926F6">
          <w:tab/>
        </w:r>
      </w:del>
      <w:del w:id="1735" w:author="Rodrigo Riquelme" w:date="2010-11-03T01:32:00Z">
        <w:r w:rsidDel="000D2732">
          <w:delText xml:space="preserve">HTML 5 mejora la interoperabilidad y reduce los costos de desarrollo, adaptando las normas precisas sobre la forma de manejar todos los elementos HTML y cómo recuperarse de los errores. </w:delText>
        </w:r>
      </w:del>
    </w:p>
    <w:p w:rsidR="000F1D01" w:rsidRDefault="007C0EE8" w:rsidP="007C0EE8">
      <w:pPr>
        <w:rPr>
          <w:ins w:id="1736" w:author="Rodrigo Riquelme" w:date="2010-11-03T01:33:00Z"/>
        </w:rPr>
      </w:pPr>
      <w:del w:id="1737" w:author="Rodrigo Riquelme" w:date="2010-11-03T01:31:00Z">
        <w:r w:rsidDel="00C7413B">
          <w:tab/>
        </w:r>
      </w:del>
      <w:r>
        <w:t>Algunas de las nuevas características de HTML 5 son funciones para incluir, audio, vídeo, gráficos, del lado del cliente almacenamiento de datos y documentos interactivos</w:t>
      </w:r>
      <w:ins w:id="1738" w:author="Rodrigo Riquelme" w:date="2010-11-03T01:33:00Z">
        <w:r w:rsidR="000F1D01">
          <w:t>.</w:t>
        </w:r>
      </w:ins>
    </w:p>
    <w:p w:rsidR="007C0EE8" w:rsidRPr="00B56DEF" w:rsidDel="000F1D01" w:rsidRDefault="007C0EE8" w:rsidP="007C0EE8">
      <w:pPr>
        <w:rPr>
          <w:del w:id="1739" w:author="Rodrigo Riquelme" w:date="2010-11-03T01:32:00Z"/>
        </w:rPr>
      </w:pPr>
      <w:del w:id="1740" w:author="Rodrigo Riquelme" w:date="2010-11-03T01:32:00Z">
        <w:r w:rsidDel="000F1D01">
          <w:delText xml:space="preserve">. HTML 5 también contiene nuevos elementos como &lt;nav&gt;, &lt;header&gt;, &lt;footer&gt;, y la figura &lt;&gt;. </w:delText>
        </w:r>
      </w:del>
    </w:p>
    <w:p w:rsidR="007C0EE8" w:rsidRDefault="007C0EE8" w:rsidP="007C0EE8">
      <w:del w:id="1741" w:author="Rodrigo Riquelme" w:date="2010-11-03T01:31:00Z">
        <w:r w:rsidDel="00C7413B">
          <w:tab/>
        </w:r>
      </w:del>
      <w:r>
        <w:t xml:space="preserve">El grupo de trabajo HTML 5 incluye AOL, Apple, Google, IBM, Microsoft, Mozilla, Nokia, Opera, y muchos otros proveedores. </w:t>
      </w:r>
      <w:r>
        <w:rPr>
          <w:rStyle w:val="Refdenotaalpie"/>
        </w:rPr>
        <w:footnoteReference w:id="6"/>
      </w:r>
    </w:p>
    <w:p w:rsidR="007C0EE8" w:rsidRDefault="007C0EE8" w:rsidP="007C0EE8">
      <w:pPr>
        <w:rPr>
          <w:szCs w:val="24"/>
        </w:rPr>
      </w:pPr>
      <w:del w:id="1743" w:author="Rodrigo Riquelme" w:date="2010-11-03T01:31:00Z">
        <w:r w:rsidDel="00C7413B">
          <w:rPr>
            <w:szCs w:val="24"/>
          </w:rPr>
          <w:tab/>
        </w:r>
      </w:del>
      <w:r>
        <w:rPr>
          <w:szCs w:val="24"/>
        </w:rPr>
        <w:t>A</w:t>
      </w:r>
      <w:del w:id="1744" w:author="Rodrigo Riquelme" w:date="2010-11-10T00:24:00Z">
        <w:r w:rsidDel="00F8658A">
          <w:rPr>
            <w:szCs w:val="24"/>
          </w:rPr>
          <w:delText>ú</w:delText>
        </w:r>
      </w:del>
      <w:ins w:id="1745" w:author="Rodrigo Riquelme" w:date="2010-11-10T00:24:00Z">
        <w:r w:rsidR="00F8658A">
          <w:rPr>
            <w:szCs w:val="24"/>
          </w:rPr>
          <w:t>ú</w:t>
        </w:r>
      </w:ins>
      <w:r>
        <w:rPr>
          <w:szCs w:val="24"/>
        </w:rPr>
        <w:t>n no es un estándar de la W3C</w:t>
      </w:r>
      <w:ins w:id="1746" w:author="Rodrigo Riquelme" w:date="2010-11-03T01:31:00Z">
        <w:r w:rsidR="00891285">
          <w:rPr>
            <w:szCs w:val="24"/>
          </w:rPr>
          <w:t xml:space="preserve"> pero ya existen distintas implem</w:t>
        </w:r>
        <w:r w:rsidR="00C00CF9">
          <w:rPr>
            <w:szCs w:val="24"/>
          </w:rPr>
          <w:t>entaciones en los navegadores m</w:t>
        </w:r>
      </w:ins>
      <w:ins w:id="1747" w:author="Rodrigo Riquelme" w:date="2010-11-03T10:25:00Z">
        <w:r w:rsidR="00C00CF9">
          <w:rPr>
            <w:szCs w:val="24"/>
          </w:rPr>
          <w:t>á</w:t>
        </w:r>
      </w:ins>
      <w:ins w:id="1748" w:author="Rodrigo Riquelme" w:date="2010-11-03T01:31:00Z">
        <w:r w:rsidR="00891285">
          <w:rPr>
            <w:szCs w:val="24"/>
          </w:rPr>
          <w:t>s avanzados</w:t>
        </w:r>
      </w:ins>
      <w:r>
        <w:rPr>
          <w:szCs w:val="24"/>
        </w:rPr>
        <w:t>.</w:t>
      </w:r>
    </w:p>
    <w:p w:rsidR="009A106D" w:rsidRDefault="007C0EE8">
      <w:pPr>
        <w:pStyle w:val="Subttulo"/>
        <w:outlineLvl w:val="1"/>
        <w:rPr>
          <w:ins w:id="1749" w:author="Rodrigo Riquelme" w:date="2010-11-03T01:51:00Z"/>
        </w:rPr>
        <w:pPrChange w:id="1750" w:author="Rodrigo Riquelme" w:date="2010-11-04T11:49:00Z">
          <w:pPr>
            <w:spacing w:before="0" w:after="0" w:line="240" w:lineRule="auto"/>
            <w:jc w:val="left"/>
          </w:pPr>
        </w:pPrChange>
      </w:pPr>
      <w:r>
        <w:br w:type="page"/>
      </w:r>
      <w:bookmarkStart w:id="1751" w:name="_Toc277197786"/>
      <w:ins w:id="1752" w:author="Rodrigo Riquelme" w:date="2010-11-03T01:51:00Z">
        <w:r w:rsidR="003D5D52">
          <w:lastRenderedPageBreak/>
          <w:t>2.</w:t>
        </w:r>
      </w:ins>
      <w:ins w:id="1753" w:author="Rodrigo Riquelme" w:date="2010-11-03T10:47:00Z">
        <w:r w:rsidR="00CF4C85">
          <w:t>6</w:t>
        </w:r>
      </w:ins>
      <w:ins w:id="1754" w:author="Rodrigo Riquelme" w:date="2010-11-03T01:51:00Z">
        <w:r w:rsidR="003D5D52">
          <w:t xml:space="preserve">. </w:t>
        </w:r>
      </w:ins>
      <w:ins w:id="1755" w:author="Rodrigo Riquelme" w:date="2010-11-03T10:07:00Z">
        <w:r w:rsidR="006E6582">
          <w:t>C</w:t>
        </w:r>
      </w:ins>
      <w:ins w:id="1756" w:author="Rodrigo Riquelme" w:date="2010-11-03T01:51:00Z">
        <w:r w:rsidR="003D5D52">
          <w:t>onversión de videos</w:t>
        </w:r>
        <w:bookmarkEnd w:id="1751"/>
      </w:ins>
    </w:p>
    <w:p w:rsidR="009A106D" w:rsidRDefault="006E6582">
      <w:pPr>
        <w:rPr>
          <w:ins w:id="1757" w:author="Rodrigo Riquelme" w:date="2010-11-03T10:07:00Z"/>
        </w:rPr>
        <w:pPrChange w:id="1758" w:author="Rodrigo Riquelme" w:date="2010-11-03T01:51:00Z">
          <w:pPr>
            <w:spacing w:before="0" w:after="0" w:line="240" w:lineRule="auto"/>
            <w:jc w:val="left"/>
          </w:pPr>
        </w:pPrChange>
      </w:pPr>
      <w:ins w:id="1759" w:author="Rodrigo Riquelme" w:date="2010-11-03T10:07:00Z">
        <w:r>
          <w:t xml:space="preserve">La </w:t>
        </w:r>
      </w:ins>
      <w:ins w:id="1760" w:author="Rodrigo Riquelme" w:date="2010-11-03T10:08:00Z">
        <w:r>
          <w:t xml:space="preserve">conversión de videos consiste en recodificarlo para hacerlo compatible con otras plataformas además de ajustar la </w:t>
        </w:r>
      </w:ins>
      <w:ins w:id="1761" w:author="Rodrigo Riquelme" w:date="2010-11-03T10:09:00Z">
        <w:r>
          <w:t xml:space="preserve">relación de peso y calidad para un </w:t>
        </w:r>
        <w:proofErr w:type="spellStart"/>
        <w:r>
          <w:t>streaming</w:t>
        </w:r>
        <w:proofErr w:type="spellEnd"/>
        <w:r>
          <w:t xml:space="preserve"> fluido tomando en cuenta factores como tamaño de pantalla y ancho de banda</w:t>
        </w:r>
      </w:ins>
      <w:ins w:id="1762" w:author="Rodrigo Riquelme" w:date="2010-11-03T10:08:00Z">
        <w:r>
          <w:t>.</w:t>
        </w:r>
      </w:ins>
    </w:p>
    <w:p w:rsidR="009A106D" w:rsidRDefault="009A106D">
      <w:pPr>
        <w:rPr>
          <w:ins w:id="1763" w:author="Rodrigo Riquelme" w:date="2010-11-03T10:09:00Z"/>
        </w:rPr>
        <w:pPrChange w:id="1764" w:author="Rodrigo Riquelme" w:date="2010-11-03T01:51:00Z">
          <w:pPr>
            <w:spacing w:before="0" w:after="0" w:line="240" w:lineRule="auto"/>
            <w:jc w:val="left"/>
          </w:pPr>
        </w:pPrChange>
      </w:pPr>
    </w:p>
    <w:p w:rsidR="009A106D" w:rsidRDefault="003D5D52">
      <w:pPr>
        <w:rPr>
          <w:ins w:id="1765" w:author="Rodrigo Riquelme" w:date="2010-11-03T10:10:00Z"/>
        </w:rPr>
        <w:pPrChange w:id="1766" w:author="Rodrigo Riquelme" w:date="2010-11-03T01:51:00Z">
          <w:pPr>
            <w:spacing w:before="0" w:after="0" w:line="240" w:lineRule="auto"/>
            <w:jc w:val="left"/>
          </w:pPr>
        </w:pPrChange>
      </w:pPr>
      <w:ins w:id="1767" w:author="Rodrigo Riquelme" w:date="2010-11-03T01:51:00Z">
        <w:r>
          <w:t xml:space="preserve">Si bien existe una gran variedad de software de </w:t>
        </w:r>
      </w:ins>
      <w:ins w:id="1768" w:author="Rodrigo Riquelme" w:date="2010-11-03T01:52:00Z">
        <w:r>
          <w:t>conversión de escritorio con interfaz gr</w:t>
        </w:r>
      </w:ins>
      <w:ins w:id="1769" w:author="Rodrigo Riquelme" w:date="2010-11-03T01:54:00Z">
        <w:r>
          <w:t>áf</w:t>
        </w:r>
      </w:ins>
      <w:ins w:id="1770" w:author="Rodrigo Riquelme" w:date="2010-11-03T01:53:00Z">
        <w:r>
          <w:t>ica</w:t>
        </w:r>
      </w:ins>
      <w:ins w:id="1771" w:author="Rodrigo Riquelme" w:date="2010-11-03T01:54:00Z">
        <w:r>
          <w:t xml:space="preserve"> dedicado a productores audi</w:t>
        </w:r>
      </w:ins>
      <w:ins w:id="1772" w:author="Rodrigo Riquelme" w:date="2010-11-03T01:55:00Z">
        <w:r>
          <w:t>o</w:t>
        </w:r>
      </w:ins>
      <w:ins w:id="1773" w:author="Rodrigo Riquelme" w:date="2010-11-03T01:54:00Z">
        <w:r>
          <w:t>visuales y aficionados</w:t>
        </w:r>
      </w:ins>
      <w:ins w:id="1774" w:author="Rodrigo Riquelme" w:date="2010-11-03T01:55:00Z">
        <w:r>
          <w:t>, para hacer un conversión a través de un servidor web requiere algo de m</w:t>
        </w:r>
      </w:ins>
      <w:ins w:id="1775" w:author="Rodrigo Riquelme" w:date="2010-11-03T10:10:00Z">
        <w:r w:rsidR="00BE6736" w:rsidRPr="00BE6736">
          <w:t>á</w:t>
        </w:r>
      </w:ins>
      <w:ins w:id="1776" w:author="Rodrigo Riquelme" w:date="2010-11-03T01:56:00Z">
        <w:r>
          <w:t xml:space="preserve">s bajo nivel y que pueda ser ejecutado y configurado a través un script o </w:t>
        </w:r>
      </w:ins>
      <w:ins w:id="1777" w:author="Rodrigo Riquelme" w:date="2010-11-03T01:57:00Z">
        <w:r>
          <w:t>líneas de comandos que se ejecuten en una consola.</w:t>
        </w:r>
      </w:ins>
    </w:p>
    <w:p w:rsidR="009A106D" w:rsidRDefault="00BE6736">
      <w:pPr>
        <w:rPr>
          <w:ins w:id="1778" w:author="Rodrigo Riquelme" w:date="2010-11-03T10:10:00Z"/>
        </w:rPr>
        <w:pPrChange w:id="1779" w:author="Rodrigo Riquelme" w:date="2010-11-03T01:51:00Z">
          <w:pPr>
            <w:spacing w:before="0" w:after="0" w:line="240" w:lineRule="auto"/>
            <w:jc w:val="left"/>
          </w:pPr>
        </w:pPrChange>
      </w:pPr>
      <w:ins w:id="1780" w:author="Rodrigo Riquelme" w:date="2010-11-03T10:11:00Z">
        <w:r>
          <w:t>Una</w:t>
        </w:r>
      </w:ins>
      <w:ins w:id="1781" w:author="Rodrigo Riquelme" w:date="2010-11-03T10:10:00Z">
        <w:r>
          <w:t xml:space="preserve"> tecnología que cu</w:t>
        </w:r>
      </w:ins>
      <w:ins w:id="1782" w:author="Rodrigo Riquelme" w:date="2010-11-03T10:11:00Z">
        <w:r>
          <w:t xml:space="preserve">mple estas condiciones es </w:t>
        </w:r>
        <w:proofErr w:type="spellStart"/>
        <w:r>
          <w:t>FFmpeg</w:t>
        </w:r>
        <w:proofErr w:type="spellEnd"/>
        <w:r>
          <w:t>.</w:t>
        </w:r>
      </w:ins>
    </w:p>
    <w:p w:rsidR="009A106D" w:rsidRDefault="009A106D">
      <w:pPr>
        <w:rPr>
          <w:ins w:id="1783" w:author="Rodrigo Riquelme" w:date="2010-11-03T01:57:00Z"/>
        </w:rPr>
        <w:pPrChange w:id="1784" w:author="Rodrigo Riquelme" w:date="2010-11-03T01:51:00Z">
          <w:pPr>
            <w:spacing w:before="0" w:after="0" w:line="240" w:lineRule="auto"/>
            <w:jc w:val="left"/>
          </w:pPr>
        </w:pPrChange>
      </w:pPr>
    </w:p>
    <w:p w:rsidR="009A106D" w:rsidRDefault="009A106D">
      <w:pPr>
        <w:rPr>
          <w:del w:id="1785" w:author="Rodrigo Riquelme" w:date="2010-11-03T01:57:00Z"/>
        </w:rPr>
        <w:pPrChange w:id="1786" w:author="Rodrigo Riquelme" w:date="2010-11-03T01:51:00Z">
          <w:pPr>
            <w:spacing w:before="0" w:after="0" w:line="240" w:lineRule="auto"/>
            <w:jc w:val="left"/>
          </w:pPr>
        </w:pPrChange>
      </w:pPr>
    </w:p>
    <w:p w:rsidR="009A106D" w:rsidRDefault="007C0EE8">
      <w:pPr>
        <w:pStyle w:val="Subttulo"/>
        <w:rPr>
          <w:del w:id="1787" w:author="Rodrigo Riquelme" w:date="2010-11-03T01:35:00Z"/>
        </w:rPr>
        <w:pPrChange w:id="1788" w:author="Rodrigo Riquelme" w:date="2010-11-03T01:37:00Z">
          <w:pPr>
            <w:pStyle w:val="Ttulo2"/>
          </w:pPr>
        </w:pPrChange>
      </w:pPr>
      <w:bookmarkStart w:id="1789" w:name="_Toc266039179"/>
      <w:del w:id="1790" w:author="Rodrigo Riquelme" w:date="2010-11-03T01:35:00Z">
        <w:r w:rsidRPr="007E48E2" w:rsidDel="00A72014">
          <w:delText>2.5</w:delText>
        </w:r>
        <w:r w:rsidDel="00A72014">
          <w:delText xml:space="preserve"> </w:delText>
        </w:r>
        <w:r w:rsidRPr="007E48E2" w:rsidDel="00A72014">
          <w:delText>Screencast</w:delText>
        </w:r>
        <w:bookmarkEnd w:id="1789"/>
      </w:del>
    </w:p>
    <w:p w:rsidR="009A106D" w:rsidRDefault="007C0EE8">
      <w:pPr>
        <w:pStyle w:val="Subttulo"/>
        <w:rPr>
          <w:del w:id="1791" w:author="Rodrigo Riquelme" w:date="2010-11-03T01:35:00Z"/>
        </w:rPr>
        <w:pPrChange w:id="1792" w:author="Rodrigo Riquelme" w:date="2010-11-03T01:37:00Z">
          <w:pPr/>
        </w:pPrChange>
      </w:pPr>
      <w:del w:id="1793" w:author="Rodrigo Riquelme" w:date="2010-11-03T01:35:00Z">
        <w:r w:rsidDel="00A72014">
          <w:tab/>
          <w:delText xml:space="preserve">Es una grabación digital de la salida por pantalla de un computador, a veces contiene narración de audio. El término screencast surge en 1993 junto con la aplicación de nombre similar tales como lotusscreemcam. </w:delText>
        </w:r>
        <w:r w:rsidDel="00A72014">
          <w:rPr>
            <w:rStyle w:val="Refdenotaalpie"/>
          </w:rPr>
          <w:footnoteReference w:id="7"/>
        </w:r>
      </w:del>
    </w:p>
    <w:p w:rsidR="009A106D" w:rsidRDefault="009A106D">
      <w:pPr>
        <w:pStyle w:val="Subttulo"/>
        <w:rPr>
          <w:del w:id="1795" w:author="Rodrigo Riquelme" w:date="2010-11-03T01:35:00Z"/>
        </w:rPr>
        <w:pPrChange w:id="1796" w:author="Rodrigo Riquelme" w:date="2010-11-03T01:37:00Z">
          <w:pPr>
            <w:keepNext/>
            <w:jc w:val="center"/>
          </w:pPr>
        </w:pPrChange>
      </w:pPr>
      <w:del w:id="1797" w:author="Rodrigo Riquelme" w:date="2010-11-03T01:35:00Z">
        <w:r>
          <w:rPr>
            <w:noProof/>
            <w:sz w:val="27"/>
            <w:lang w:eastAsia="es-CL"/>
            <w:rPrChange w:id="1798">
              <w:rPr>
                <w:i/>
                <w:noProof/>
                <w:lang w:eastAsia="es-CL"/>
              </w:rPr>
            </w:rPrChange>
          </w:rPr>
          <w:drawing>
            <wp:inline distT="0" distB="0" distL="0" distR="0" wp14:anchorId="4338CBA7" wp14:editId="74E9A0DA">
              <wp:extent cx="4048125" cy="3381375"/>
              <wp:effectExtent l="19050" t="0" r="9525" b="0"/>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5"/>
                      <a:srcRect/>
                      <a:stretch>
                        <a:fillRect/>
                      </a:stretch>
                    </pic:blipFill>
                    <pic:spPr bwMode="auto">
                      <a:xfrm>
                        <a:off x="0" y="0"/>
                        <a:ext cx="4048125" cy="3381375"/>
                      </a:xfrm>
                      <a:prstGeom prst="rect">
                        <a:avLst/>
                      </a:prstGeom>
                      <a:solidFill>
                        <a:srgbClr val="FFFFFF"/>
                      </a:solidFill>
                      <a:ln w="9525">
                        <a:noFill/>
                        <a:miter lim="800000"/>
                        <a:headEnd/>
                        <a:tailEnd/>
                      </a:ln>
                    </pic:spPr>
                  </pic:pic>
                </a:graphicData>
              </a:graphic>
            </wp:inline>
          </w:drawing>
        </w:r>
      </w:del>
    </w:p>
    <w:p w:rsidR="009A106D" w:rsidRDefault="007C0EE8">
      <w:pPr>
        <w:pStyle w:val="Subttulo"/>
        <w:rPr>
          <w:del w:id="1799" w:author="Rodrigo Riquelme" w:date="2010-11-03T01:35:00Z"/>
          <w:sz w:val="27"/>
        </w:rPr>
        <w:pPrChange w:id="1800" w:author="Rodrigo Riquelme" w:date="2010-11-03T01:37:00Z">
          <w:pPr>
            <w:pStyle w:val="Epgrafe"/>
            <w:jc w:val="center"/>
          </w:pPr>
        </w:pPrChange>
      </w:pPr>
      <w:bookmarkStart w:id="1801" w:name="_Toc266039204"/>
      <w:del w:id="1802" w:author="Rodrigo Riquelme" w:date="2010-11-03T01:35:00Z">
        <w:r w:rsidRPr="00DA4F25" w:rsidDel="00A72014">
          <w:delText xml:space="preserve">Figura </w:delText>
        </w:r>
        <w:r w:rsidR="00427C5E" w:rsidRPr="00837C57" w:rsidDel="00A72014">
          <w:fldChar w:fldCharType="begin"/>
        </w:r>
        <w:r w:rsidRPr="00DA4F25" w:rsidDel="00A72014">
          <w:delInstrText xml:space="preserve"> SEQ Figura \* ARABIC </w:delInstrText>
        </w:r>
        <w:r w:rsidR="00427C5E" w:rsidRPr="00837C57" w:rsidDel="00A72014">
          <w:fldChar w:fldCharType="separate"/>
        </w:r>
        <w:r w:rsidRPr="00DA4F25" w:rsidDel="00A72014">
          <w:rPr>
            <w:noProof/>
          </w:rPr>
          <w:delText>9</w:delText>
        </w:r>
        <w:r w:rsidR="00427C5E" w:rsidRPr="00837C57" w:rsidDel="00A72014">
          <w:fldChar w:fldCharType="end"/>
        </w:r>
        <w:r w:rsidRPr="00DA4F25" w:rsidDel="00A72014">
          <w:delText>: Screencast  en Windows Vista</w:delText>
        </w:r>
        <w:bookmarkEnd w:id="1801"/>
      </w:del>
    </w:p>
    <w:p w:rsidR="009A106D" w:rsidRDefault="007C0EE8">
      <w:pPr>
        <w:pStyle w:val="Subttulo"/>
        <w:rPr>
          <w:del w:id="1803" w:author="Rodrigo Riquelme" w:date="2010-11-03T01:39:00Z"/>
        </w:rPr>
        <w:pPrChange w:id="1804" w:author="Rodrigo Riquelme" w:date="2010-11-03T01:37:00Z">
          <w:pPr>
            <w:pStyle w:val="Ttulo2"/>
          </w:pPr>
        </w:pPrChange>
      </w:pPr>
      <w:bookmarkStart w:id="1805" w:name="_Toc266039180"/>
      <w:del w:id="1806" w:author="Rodrigo Riquelme" w:date="2010-11-03T01:39:00Z">
        <w:r w:rsidRPr="007E48E2" w:rsidDel="00BA71DB">
          <w:delText>2.6</w:delText>
        </w:r>
        <w:r w:rsidDel="00BA71DB">
          <w:delText xml:space="preserve"> </w:delText>
        </w:r>
        <w:r w:rsidRPr="007E48E2" w:rsidDel="00BA71DB">
          <w:delText>Modelo de un servicio de streaming</w:delText>
        </w:r>
        <w:bookmarkEnd w:id="1805"/>
      </w:del>
    </w:p>
    <w:p w:rsidR="007C0EE8" w:rsidDel="00BA71DB" w:rsidRDefault="007C0EE8" w:rsidP="007C0EE8">
      <w:pPr>
        <w:rPr>
          <w:del w:id="1807" w:author="Rodrigo Riquelme" w:date="2010-11-03T01:39:00Z"/>
          <w:szCs w:val="24"/>
        </w:rPr>
      </w:pPr>
      <w:del w:id="1808" w:author="Rodrigo Riquelme" w:date="2010-11-03T01:39:00Z">
        <w:r w:rsidDel="00BA71DB">
          <w:rPr>
            <w:szCs w:val="24"/>
          </w:rPr>
          <w:tab/>
          <w:delText>El esquema convencional para la instalación de un servicio de video streaming tiene dos actividades fundamentales y bien diferenciadas, la elaboración de contenidos en un formato digital, utilizando procedimientos de comprensión y la distribución de los contenidos por la red de los clientes o usuarios finales.</w:delText>
        </w:r>
      </w:del>
    </w:p>
    <w:p w:rsidR="007C0EE8" w:rsidDel="004A4771" w:rsidRDefault="007C0EE8" w:rsidP="007C0EE8">
      <w:pPr>
        <w:rPr>
          <w:del w:id="1809" w:author="Rodrigo Riquelme" w:date="2010-11-03T01:35:00Z"/>
          <w:szCs w:val="24"/>
        </w:rPr>
      </w:pPr>
    </w:p>
    <w:p w:rsidR="007C0EE8" w:rsidDel="003D5D52" w:rsidRDefault="009A106D" w:rsidP="007C0EE8">
      <w:pPr>
        <w:rPr>
          <w:del w:id="1810" w:author="Rodrigo Riquelme" w:date="2010-11-03T01:50:00Z"/>
          <w:szCs w:val="24"/>
        </w:rPr>
      </w:pPr>
      <w:del w:id="1811" w:author="Rodrigo Riquelme" w:date="2010-11-03T01:45:00Z">
        <w:r>
          <w:rPr>
            <w:noProof/>
            <w:lang w:eastAsia="es-CL"/>
            <w:rPrChange w:id="1812">
              <w:rPr>
                <w:rFonts w:ascii="Cambria" w:eastAsia="Times New Roman" w:hAnsi="Cambria" w:cs="Times New Roman"/>
                <w:b/>
                <w:bCs/>
                <w:i/>
                <w:iCs/>
                <w:noProof/>
                <w:sz w:val="28"/>
                <w:szCs w:val="28"/>
                <w:lang w:eastAsia="es-CL"/>
              </w:rPr>
            </w:rPrChange>
          </w:rPr>
          <w:drawing>
            <wp:anchor distT="0" distB="0" distL="0" distR="0" simplePos="0" relativeHeight="251657216" behindDoc="0" locked="0" layoutInCell="1" allowOverlap="1" wp14:anchorId="41CCCD92" wp14:editId="68F735F9">
              <wp:simplePos x="0" y="0"/>
              <wp:positionH relativeFrom="column">
                <wp:align>center</wp:align>
              </wp:positionH>
              <wp:positionV relativeFrom="paragraph">
                <wp:posOffset>153035</wp:posOffset>
              </wp:positionV>
              <wp:extent cx="5610225" cy="2914015"/>
              <wp:effectExtent l="19050" t="0" r="9525" b="0"/>
              <wp:wrapSquare wrapText="largest"/>
              <wp:docPr id="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6"/>
                      <a:srcRect/>
                      <a:stretch>
                        <a:fillRect/>
                      </a:stretch>
                    </pic:blipFill>
                    <pic:spPr bwMode="auto">
                      <a:xfrm>
                        <a:off x="0" y="0"/>
                        <a:ext cx="5610225" cy="2914015"/>
                      </a:xfrm>
                      <a:prstGeom prst="rect">
                        <a:avLst/>
                      </a:prstGeom>
                      <a:solidFill>
                        <a:srgbClr val="FFFFFF"/>
                      </a:solidFill>
                      <a:ln w="9525">
                        <a:noFill/>
                        <a:miter lim="800000"/>
                        <a:headEnd/>
                        <a:tailEnd/>
                      </a:ln>
                    </pic:spPr>
                  </pic:pic>
                </a:graphicData>
              </a:graphic>
            </wp:anchor>
          </w:drawing>
        </w:r>
      </w:del>
    </w:p>
    <w:p w:rsidR="007C0EE8" w:rsidDel="00A72014" w:rsidRDefault="007C0EE8" w:rsidP="003D5D52">
      <w:pPr>
        <w:rPr>
          <w:del w:id="1813" w:author="Rodrigo Riquelme" w:date="2010-11-03T01:34:00Z"/>
          <w:b/>
          <w:szCs w:val="24"/>
        </w:rPr>
      </w:pPr>
    </w:p>
    <w:p w:rsidR="009A106D" w:rsidRDefault="007C0EE8">
      <w:pPr>
        <w:rPr>
          <w:del w:id="1814" w:author="Rodrigo Riquelme" w:date="2010-11-03T01:34:00Z"/>
          <w:lang w:val="es-ES"/>
        </w:rPr>
        <w:pPrChange w:id="1815" w:author="Rodrigo Riquelme" w:date="2010-11-03T01:50:00Z">
          <w:pPr>
            <w:pStyle w:val="Subttulo"/>
            <w:outlineLvl w:val="2"/>
          </w:pPr>
        </w:pPrChange>
      </w:pPr>
      <w:bookmarkStart w:id="1816" w:name="_Toc266039181"/>
      <w:del w:id="1817" w:author="Rodrigo Riquelme" w:date="2010-11-03T01:34:00Z">
        <w:r w:rsidRPr="007E48E2" w:rsidDel="00A72014">
          <w:rPr>
            <w:lang w:val="es-ES"/>
          </w:rPr>
          <w:delText>2.6.1 Video onDemand</w:delText>
        </w:r>
        <w:bookmarkEnd w:id="1816"/>
      </w:del>
    </w:p>
    <w:p w:rsidR="007C0EE8" w:rsidDel="00A72014" w:rsidRDefault="007C0EE8" w:rsidP="003D5D52">
      <w:pPr>
        <w:rPr>
          <w:del w:id="1818" w:author="Rodrigo Riquelme" w:date="2010-11-03T01:34:00Z"/>
          <w:szCs w:val="24"/>
        </w:rPr>
      </w:pPr>
      <w:del w:id="1819" w:author="Rodrigo Riquelme" w:date="2010-11-03T01:34:00Z">
        <w:r w:rsidDel="00A72014">
          <w:rPr>
            <w:szCs w:val="24"/>
          </w:rPr>
          <w:tab/>
          <w:delText>En la tecnología de video por demanda es la petición por usuarios individuales de archivos almacenados en el servidor. Este posee un índice de contenidos y de videos, sobre los que tiene un control parecido a un video de reproducción convencional (reproducir, adelantar, retroceder, pausar, etc.). Básicamente esta tecnología es portable para la implementación  de televisión digital, Streaming de video por internet, entre otros usos.</w:delText>
        </w:r>
        <w:r w:rsidRPr="00196B2C" w:rsidDel="00A72014">
          <w:rPr>
            <w:rStyle w:val="Refdenotaalpie"/>
            <w:szCs w:val="24"/>
          </w:rPr>
          <w:delText xml:space="preserve"> </w:delText>
        </w:r>
        <w:r w:rsidDel="00A72014">
          <w:rPr>
            <w:rStyle w:val="Refdenotaalpie"/>
            <w:szCs w:val="24"/>
          </w:rPr>
          <w:footnoteReference w:id="8"/>
        </w:r>
      </w:del>
    </w:p>
    <w:p w:rsidR="007C0EE8" w:rsidDel="00A72014" w:rsidRDefault="007C0EE8" w:rsidP="003D5D52">
      <w:pPr>
        <w:rPr>
          <w:del w:id="1821" w:author="Rodrigo Riquelme" w:date="2010-11-03T01:34:00Z"/>
          <w:szCs w:val="24"/>
        </w:rPr>
      </w:pPr>
      <w:del w:id="1822" w:author="Rodrigo Riquelme" w:date="2010-11-03T01:34:00Z">
        <w:r w:rsidDel="00A72014">
          <w:rPr>
            <w:szCs w:val="24"/>
          </w:rPr>
          <w:tab/>
          <w:delText>Youtube, Google Video y otros sitios de difusión de video en línea utilizan esta tecnología.</w:delText>
        </w:r>
      </w:del>
    </w:p>
    <w:p w:rsidR="009A106D" w:rsidRDefault="007C0EE8">
      <w:pPr>
        <w:rPr>
          <w:del w:id="1823" w:author="Rodrigo Riquelme" w:date="2010-11-03T01:50:00Z"/>
        </w:rPr>
        <w:pPrChange w:id="1824" w:author="Rodrigo Riquelme" w:date="2010-11-03T01:50:00Z">
          <w:pPr>
            <w:pStyle w:val="Subttulo"/>
            <w:outlineLvl w:val="1"/>
          </w:pPr>
        </w:pPrChange>
      </w:pPr>
      <w:del w:id="1825" w:author="Rodrigo Riquelme" w:date="2010-11-03T01:34:00Z">
        <w:r w:rsidDel="00A72014">
          <w:br w:type="page"/>
        </w:r>
      </w:del>
      <w:bookmarkStart w:id="1826" w:name="_Toc266039182"/>
      <w:del w:id="1827" w:author="Rodrigo Riquelme" w:date="2010-11-03T01:50:00Z">
        <w:r w:rsidR="00510B88" w:rsidDel="003D5D52">
          <w:delText>2.7 Desarrollo Web Cliente/Servidor</w:delText>
        </w:r>
      </w:del>
    </w:p>
    <w:p w:rsidR="00510B88" w:rsidDel="003D5D52" w:rsidRDefault="00510B88" w:rsidP="00510B88">
      <w:pPr>
        <w:pStyle w:val="Subttulo"/>
        <w:rPr>
          <w:del w:id="1828" w:author="Rodrigo Riquelme" w:date="2010-11-03T01:50:00Z"/>
        </w:rPr>
      </w:pPr>
    </w:p>
    <w:p w:rsidR="00510B88" w:rsidRPr="00A476A3" w:rsidRDefault="00510B88" w:rsidP="00510B88">
      <w:pPr>
        <w:pStyle w:val="Subttulo"/>
        <w:outlineLvl w:val="2"/>
      </w:pPr>
      <w:bookmarkStart w:id="1829" w:name="_Toc277197787"/>
      <w:r>
        <w:t>2.</w:t>
      </w:r>
      <w:del w:id="1830" w:author="Rodrigo Riquelme" w:date="2010-11-03T01:57:00Z">
        <w:r w:rsidDel="003D5D52">
          <w:delText>7.</w:delText>
        </w:r>
      </w:del>
      <w:ins w:id="1831" w:author="Rodrigo Riquelme" w:date="2010-11-03T10:47:00Z">
        <w:r w:rsidR="00CF4C85">
          <w:t>6</w:t>
        </w:r>
      </w:ins>
      <w:ins w:id="1832" w:author="Rodrigo Riquelme" w:date="2010-11-03T01:57:00Z">
        <w:r w:rsidR="003D5D52">
          <w:t>.</w:t>
        </w:r>
      </w:ins>
      <w:r>
        <w:t>1</w:t>
      </w:r>
      <w:ins w:id="1833" w:author="Rodrigo Riquelme" w:date="2010-11-03T01:57:00Z">
        <w:r w:rsidR="003D5D52">
          <w:t>.</w:t>
        </w:r>
      </w:ins>
      <w:r>
        <w:t xml:space="preserve"> </w:t>
      </w:r>
      <w:proofErr w:type="spellStart"/>
      <w:r>
        <w:t>FFmpeg</w:t>
      </w:r>
      <w:bookmarkEnd w:id="1829"/>
      <w:proofErr w:type="spellEnd"/>
    </w:p>
    <w:p w:rsidR="00D43B4F" w:rsidRDefault="00637A67" w:rsidP="00483D1B">
      <w:del w:id="1834" w:author="Rodrigo Riquelme" w:date="2010-11-03T01:46:00Z">
        <w:r>
          <w:rPr>
            <w:noProof/>
          </w:rPr>
          <w:pict>
            <v:shapetype id="_x0000_t202" coordsize="21600,21600" o:spt="202" path="m,l,21600r21600,l21600,xe">
              <v:stroke joinstyle="miter"/>
              <v:path gradientshapeok="t" o:connecttype="rect"/>
            </v:shapetype>
            <v:shape id="48 Cuadro de texto" o:spid="_x0000_s1028" type="#_x0000_t202" style="position:absolute;left:0;text-align:left;margin-left:-9.3pt;margin-top:121.85pt;width:441.75pt;height:47.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" stroked="f">
              <v:path arrowok="t"/>
              <v:textbox style="mso-next-textbox:#48 Cuadro de texto;mso-fit-shape-to-text:t" inset="0,0,0,0">
                <w:txbxContent>
                  <w:p w:rsidR="00F21C81" w:rsidRPr="008551A5" w:rsidRDefault="00F21C81" w:rsidP="007C0EE8">
                    <w:pPr>
                      <w:pStyle w:val="Epgrafe"/>
                      <w:jc w:val="center"/>
                      <w:rPr>
                        <w:noProof/>
                        <w:sz w:val="24"/>
                      </w:rPr>
                    </w:pPr>
                    <w:bookmarkStart w:id="1835" w:name="_Toc263900970"/>
                    <w:bookmarkStart w:id="1836" w:name="_Toc266039205"/>
                    <w:del w:id="1837" w:author="Rodrigo Riquelme" w:date="2010-11-03T01:46:00Z">
                      <w:r w:rsidDel="00BA71DB">
                        <w:delText xml:space="preserve">Figura </w:delText>
                      </w:r>
                      <w:r w:rsidDel="00BA71DB">
                        <w:fldChar w:fldCharType="begin"/>
                      </w:r>
                      <w:r w:rsidDel="00BA71DB">
                        <w:delInstrText xml:space="preserve"> SEQ Figura \* ARABIC </w:delInstrText>
                      </w:r>
                      <w:r w:rsidDel="00BA71DB">
                        <w:fldChar w:fldCharType="separate"/>
                      </w:r>
                      <w:r w:rsidDel="00BA71DB">
                        <w:rPr>
                          <w:noProof/>
                        </w:rPr>
                        <w:delText>10</w:delText>
                      </w:r>
                      <w:r w:rsidDel="00BA71DB">
                        <w:fldChar w:fldCharType="end"/>
                      </w:r>
                      <w:r w:rsidDel="00BA71DB">
                        <w:delText>: Modelo típico de un servicio streaming</w:delText>
                      </w:r>
                      <w:r w:rsidDel="00BA71DB">
                        <w:rPr>
                          <w:noProof/>
                        </w:rPr>
                        <w:delText xml:space="preserve"> </w:delText>
                      </w:r>
                      <w:r w:rsidDel="00BA71DB">
                        <w:rPr>
                          <w:noProof/>
                          <w:lang w:val="es-ES"/>
                        </w:rPr>
                        <w:fldChar w:fldCharType="begin"/>
                      </w:r>
                      <w:r w:rsidDel="00BA71DB">
                        <w:rPr>
                          <w:noProof/>
                          <w:lang w:val="es-ES"/>
                        </w:rPr>
                        <w:delInstrText xml:space="preserve"> HYPERLINK "http://www.rediris.es/difusion/publicaciones/boletin/58-59/ponencia10.html" </w:delInstrText>
                      </w:r>
                      <w:r w:rsidDel="00BA71DB">
                        <w:rPr>
                          <w:noProof/>
                          <w:lang w:val="es-ES"/>
                        </w:rPr>
                        <w:fldChar w:fldCharType="separate"/>
                      </w:r>
                      <w:r w:rsidRPr="0094433B" w:rsidDel="00BA71DB">
                        <w:rPr>
                          <w:rStyle w:val="Hipervnculo"/>
                          <w:noProof/>
                          <w:lang w:val="es-ES"/>
                        </w:rPr>
                        <w:delText>http://www.rediris.es/difusion/publicaciones/boletin/58-59/ponencia10.html</w:delText>
                      </w:r>
                      <w:bookmarkEnd w:id="1835"/>
                      <w:bookmarkEnd w:id="1836"/>
                      <w:r w:rsidDel="00BA71DB">
                        <w:rPr>
                          <w:noProof/>
                          <w:lang w:val="es-ES"/>
                        </w:rPr>
                        <w:fldChar w:fldCharType="end"/>
                      </w:r>
                    </w:del>
                  </w:p>
                </w:txbxContent>
              </v:textbox>
              <w10:wrap type="square" side="largest"/>
            </v:shape>
          </w:pict>
        </w:r>
        <w:r w:rsidR="00510B88" w:rsidRPr="007C0EE8" w:rsidDel="00BA71DB">
          <w:tab/>
        </w:r>
      </w:del>
      <w:proofErr w:type="spellStart"/>
      <w:r w:rsidR="00D43B4F">
        <w:t>FFmpeg</w:t>
      </w:r>
      <w:proofErr w:type="spellEnd"/>
      <w:r w:rsidR="00D43B4F">
        <w:t xml:space="preserve"> es una colección de software libre que sirve para grabar, convertir y realizar </w:t>
      </w:r>
      <w:proofErr w:type="spellStart"/>
      <w:r w:rsidR="00D43B4F">
        <w:t>streaming</w:t>
      </w:r>
      <w:proofErr w:type="spellEnd"/>
      <w:r w:rsidR="00D43B4F">
        <w:t xml:space="preserve"> de video </w:t>
      </w:r>
      <w:del w:id="1838" w:author="Rodrigo Riquelme" w:date="2010-11-03T01:58:00Z">
        <w:r w:rsidR="00D43B4F" w:rsidDel="00483D1B">
          <w:delText xml:space="preserve">como </w:delText>
        </w:r>
      </w:del>
      <w:ins w:id="1839" w:author="Rodrigo Riquelme" w:date="2010-11-03T01:58:00Z">
        <w:r w:rsidR="00483D1B">
          <w:t xml:space="preserve">y </w:t>
        </w:r>
      </w:ins>
      <w:r w:rsidR="00D43B4F">
        <w:t>audio,</w:t>
      </w:r>
      <w:ins w:id="1840" w:author="Rodrigo Riquelme" w:date="2010-11-03T01:58:00Z">
        <w:r w:rsidR="00483D1B">
          <w:t xml:space="preserve"> </w:t>
        </w:r>
      </w:ins>
      <w:r w:rsidR="00D43B4F">
        <w:t xml:space="preserve">la cual está desarrollada en lenguaje de programación C. </w:t>
      </w:r>
      <w:del w:id="1841" w:author="Rodrigo Riquelme" w:date="2010-11-03T01:58:00Z">
        <w:r w:rsidR="00D43B4F" w:rsidDel="00483D1B">
          <w:delText>El cual</w:delText>
        </w:r>
      </w:del>
      <w:ins w:id="1842" w:author="Rodrigo Riquelme" w:date="2010-11-03T01:58:00Z">
        <w:r w:rsidR="00483D1B">
          <w:t>I</w:t>
        </w:r>
      </w:ins>
      <w:del w:id="1843" w:author="Rodrigo Riquelme" w:date="2010-11-03T01:58:00Z">
        <w:r w:rsidR="00D43B4F" w:rsidDel="00483D1B">
          <w:delText xml:space="preserve"> i</w:delText>
        </w:r>
      </w:del>
      <w:r w:rsidR="00D43B4F">
        <w:t xml:space="preserve">ncluye </w:t>
      </w:r>
      <w:proofErr w:type="spellStart"/>
      <w:r w:rsidR="00D43B4F" w:rsidRPr="00D43B4F">
        <w:rPr>
          <w:lang w:val="es-ES"/>
        </w:rPr>
        <w:t>libavcodec</w:t>
      </w:r>
      <w:proofErr w:type="spellEnd"/>
      <w:r w:rsidR="00D43B4F" w:rsidRPr="00D43B4F">
        <w:t xml:space="preserve"> </w:t>
      </w:r>
      <w:r w:rsidR="00D43B4F">
        <w:t xml:space="preserve">que es una biblioteca que contiene la gran mayoría de </w:t>
      </w:r>
      <w:proofErr w:type="spellStart"/>
      <w:r w:rsidR="00D43B4F">
        <w:t>codecs</w:t>
      </w:r>
      <w:proofErr w:type="spellEnd"/>
      <w:r w:rsidR="00D43B4F">
        <w:t xml:space="preserve"> </w:t>
      </w:r>
      <w:proofErr w:type="spellStart"/>
      <w:r w:rsidR="00D43B4F">
        <w:t>FFmpeg</w:t>
      </w:r>
      <w:proofErr w:type="spellEnd"/>
      <w:r w:rsidR="00D43B4F">
        <w:t xml:space="preserve"> en Linux</w:t>
      </w:r>
      <w:ins w:id="1844" w:author="Rodrigo Riquelme" w:date="2010-11-03T01:58:00Z">
        <w:r w:rsidR="00483D1B">
          <w:t>,</w:t>
        </w:r>
      </w:ins>
      <w:r w:rsidR="00D43B4F">
        <w:t xml:space="preserve"> </w:t>
      </w:r>
      <w:del w:id="1845" w:author="Rodrigo Riquelme" w:date="2010-11-03T01:58:00Z">
        <w:r w:rsidR="00D43B4F" w:rsidDel="00483D1B">
          <w:delText xml:space="preserve">por ende es libre o GNU General Public License.El cual </w:delText>
        </w:r>
      </w:del>
      <w:r w:rsidR="00D43B4F">
        <w:t>también puede ser compilado en plataformas Windows.</w:t>
      </w:r>
    </w:p>
    <w:p w:rsidR="00D43B4F" w:rsidRDefault="00D43B4F" w:rsidP="00483D1B">
      <w:r>
        <w:lastRenderedPageBreak/>
        <w:t xml:space="preserve">Cabe mencionar que muchos de los </w:t>
      </w:r>
      <w:proofErr w:type="spellStart"/>
      <w:r>
        <w:t>codecs</w:t>
      </w:r>
      <w:proofErr w:type="spellEnd"/>
      <w:r>
        <w:t xml:space="preserve"> se realizaron de desde cero y la visión de que este código sea altamente reutilizable.</w:t>
      </w:r>
    </w:p>
    <w:p w:rsidR="00D43B4F" w:rsidRDefault="000F1DB4" w:rsidP="00483D1B">
      <w:del w:id="1846" w:author="Rodrigo Riquelme" w:date="2010-11-03T01:59:00Z">
        <w:r w:rsidDel="00483D1B">
          <w:delText>Además</w:delText>
        </w:r>
        <w:r w:rsidR="00D43B4F" w:rsidDel="00483D1B">
          <w:delText xml:space="preserve"> </w:delText>
        </w:r>
      </w:del>
      <w:proofErr w:type="spellStart"/>
      <w:ins w:id="1847" w:author="Rodrigo Riquelme" w:date="2010-11-03T01:59:00Z">
        <w:r w:rsidR="00483D1B">
          <w:t>L</w:t>
        </w:r>
      </w:ins>
      <w:del w:id="1848" w:author="Rodrigo Riquelme" w:date="2010-11-03T01:59:00Z">
        <w:r w:rsidR="00D43B4F" w:rsidDel="00483D1B">
          <w:delText>l</w:delText>
        </w:r>
      </w:del>
      <w:r w:rsidR="00D43B4F">
        <w:t>ibavcodec</w:t>
      </w:r>
      <w:proofErr w:type="spellEnd"/>
      <w:r w:rsidR="00D43B4F">
        <w:t xml:space="preserve"> es la biblioteca principal del proyecto </w:t>
      </w:r>
      <w:proofErr w:type="spellStart"/>
      <w:proofErr w:type="gramStart"/>
      <w:r w:rsidR="00D43B4F">
        <w:t>FFmpeg</w:t>
      </w:r>
      <w:proofErr w:type="spellEnd"/>
      <w:r w:rsidR="00D43B4F">
        <w:t xml:space="preserve"> ,La</w:t>
      </w:r>
      <w:proofErr w:type="gramEnd"/>
      <w:r w:rsidR="00D43B4F">
        <w:t xml:space="preserve"> cual es capaz de codificar y decodificar en diferentes formatos de audio y video.</w:t>
      </w:r>
    </w:p>
    <w:p w:rsidR="009A106D" w:rsidRDefault="00122C2B">
      <w:pPr>
        <w:keepNext/>
        <w:jc w:val="center"/>
        <w:rPr>
          <w:ins w:id="1849" w:author="Rodrigo Riquelme" w:date="2010-11-05T00:53:00Z"/>
        </w:rPr>
        <w:pPrChange w:id="1850" w:author="Rodrigo Riquelme" w:date="2010-11-05T00:53:00Z">
          <w:pPr/>
        </w:pPrChange>
      </w:pPr>
      <w:r>
        <w:rPr>
          <w:noProof/>
          <w:color w:val="0000FF"/>
          <w:lang w:eastAsia="es-CL"/>
        </w:rPr>
        <w:drawing>
          <wp:inline distT="0" distB="0" distL="0" distR="0" wp14:anchorId="6EDE8CC9" wp14:editId="6ACBFA78">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pPr>
        <w:pStyle w:val="Epgrafe"/>
        <w:jc w:val="center"/>
        <w:pPrChange w:id="1851" w:author="Rodrigo Riquelme" w:date="2010-11-05T00:53:00Z">
          <w:pPr/>
        </w:pPrChange>
      </w:pPr>
      <w:bookmarkStart w:id="1852" w:name="_Toc276683972"/>
      <w:bookmarkStart w:id="1853" w:name="_Toc276684040"/>
      <w:ins w:id="1854" w:author="Rodrigo Riquelme" w:date="2010-11-05T00:53:00Z">
        <w:r>
          <w:t xml:space="preserve">Ilustración </w:t>
        </w:r>
        <w:r w:rsidR="00427C5E">
          <w:fldChar w:fldCharType="begin"/>
        </w:r>
        <w:r>
          <w:instrText xml:space="preserve"> SEQ Ilustración \* ARABIC </w:instrText>
        </w:r>
      </w:ins>
      <w:r w:rsidR="00427C5E">
        <w:fldChar w:fldCharType="separate"/>
      </w:r>
      <w:ins w:id="1855" w:author="copesa" w:date="2010-11-11T11:32:00Z">
        <w:r w:rsidR="00D8095E">
          <w:rPr>
            <w:noProof/>
          </w:rPr>
          <w:t>12</w:t>
        </w:r>
      </w:ins>
      <w:ins w:id="1856" w:author="Rodrigo Riquelme" w:date="2010-11-05T00:53:00Z">
        <w:r w:rsidR="00427C5E">
          <w:fldChar w:fldCharType="end"/>
        </w:r>
        <w:r>
          <w:t xml:space="preserve"> - Esquema de componentes de </w:t>
        </w:r>
        <w:proofErr w:type="spellStart"/>
        <w:r>
          <w:t>FFmpeg</w:t>
        </w:r>
      </w:ins>
      <w:bookmarkEnd w:id="1852"/>
      <w:bookmarkEnd w:id="1853"/>
      <w:proofErr w:type="spellEnd"/>
    </w:p>
    <w:p w:rsidR="00107078" w:rsidRPr="008551A5" w:rsidRDefault="00BB2EFB" w:rsidP="00107078">
      <w:pPr>
        <w:pStyle w:val="Epgrafe"/>
        <w:jc w:val="center"/>
        <w:rPr>
          <w:noProof/>
          <w:sz w:val="24"/>
        </w:rPr>
      </w:pPr>
      <w:del w:id="1857" w:author="Rodrigo Riquelme" w:date="2010-11-05T00:53:00Z">
        <w:r w:rsidDel="00D84BC4">
          <w:delText xml:space="preserve">Figura </w:delText>
        </w:r>
        <w:r w:rsidR="00427C5E" w:rsidDel="00D84BC4">
          <w:fldChar w:fldCharType="begin"/>
        </w:r>
        <w:r w:rsidDel="00D84BC4">
          <w:delInstrText xml:space="preserve"> SEQ Figura \* ARABIC </w:delInstrText>
        </w:r>
        <w:r w:rsidR="00427C5E" w:rsidDel="00D84BC4">
          <w:fldChar w:fldCharType="separate"/>
        </w:r>
        <w:r w:rsidDel="00D84BC4">
          <w:rPr>
            <w:noProof/>
          </w:rPr>
          <w:delText>11</w:delText>
        </w:r>
        <w:r w:rsidR="00427C5E" w:rsidDel="00D84BC4">
          <w:fldChar w:fldCharType="end"/>
        </w:r>
        <w:r w:rsidDel="00D84BC4">
          <w:delText xml:space="preserve">: Esquema de </w:delText>
        </w:r>
      </w:del>
      <w:del w:id="1858" w:author="Rodrigo Riquelme" w:date="2010-11-03T01:59:00Z">
        <w:r w:rsidDel="00C03238">
          <w:delText xml:space="preserve">funcionamiento </w:delText>
        </w:r>
      </w:del>
      <w:del w:id="1859" w:author="Rodrigo Riquelme" w:date="2010-11-05T00:53:00Z">
        <w:r w:rsidDel="00D84BC4">
          <w:delText>FFmpeg</w:delText>
        </w:r>
      </w:del>
      <w:r w:rsidRPr="00DA4F25">
        <w:rPr>
          <w:lang w:val="es-ES"/>
        </w:rPr>
        <w:t xml:space="preserve"> </w:t>
      </w:r>
      <w:hyperlink r:id="rId39" w:history="1">
        <w:r w:rsidRPr="00DA4F25">
          <w:rPr>
            <w:rStyle w:val="Hipervnculo"/>
            <w:lang w:val="es-ES"/>
          </w:rPr>
          <w:t>http://es.wikipedia.org/wiki/Archivo:FFmpeg.svg</w:t>
        </w:r>
      </w:hyperlink>
    </w:p>
    <w:p w:rsidR="006859D3" w:rsidRDefault="00B56667" w:rsidP="006859D3">
      <w:pPr>
        <w:pStyle w:val="Subttulo"/>
        <w:outlineLvl w:val="1"/>
        <w:rPr>
          <w:ins w:id="1860" w:author="Rodrigo Riquelme" w:date="2010-11-04T00:11:00Z"/>
        </w:rPr>
      </w:pPr>
      <w:ins w:id="1861" w:author="Rodrigo Riquelme" w:date="2010-11-03T02:01:00Z">
        <w:r>
          <w:br w:type="page"/>
        </w:r>
      </w:ins>
      <w:bookmarkStart w:id="1862" w:name="_Toc277197788"/>
      <w:ins w:id="1863" w:author="Rodrigo Riquelme" w:date="2010-11-04T00:16:00Z">
        <w:r w:rsidR="00155E35">
          <w:lastRenderedPageBreak/>
          <w:t>2</w:t>
        </w:r>
      </w:ins>
      <w:ins w:id="1864" w:author="Rodrigo Riquelme" w:date="2010-11-04T00:11:00Z">
        <w:r w:rsidR="00155E35">
          <w:t>.</w:t>
        </w:r>
      </w:ins>
      <w:ins w:id="1865" w:author="Rodrigo Riquelme" w:date="2010-11-04T00:16:00Z">
        <w:r w:rsidR="00155E35">
          <w:t>7.</w:t>
        </w:r>
      </w:ins>
      <w:ins w:id="1866" w:author="Rodrigo Riquelme" w:date="2010-11-04T00:11:00Z">
        <w:r w:rsidR="006859D3">
          <w:t xml:space="preserve"> IPTV</w:t>
        </w:r>
        <w:bookmarkEnd w:id="1862"/>
      </w:ins>
    </w:p>
    <w:p w:rsidR="006859D3" w:rsidRDefault="006859D3">
      <w:pPr>
        <w:rPr>
          <w:ins w:id="1867" w:author="Rodrigo Riquelme" w:date="2010-11-04T00:11:00Z"/>
        </w:rPr>
        <w:pPrChange w:id="1868" w:author="Wolf" w:date="2010-11-11T00:04:00Z">
          <w:pPr>
            <w:spacing w:line="300" w:lineRule="auto"/>
          </w:pPr>
        </w:pPrChange>
      </w:pPr>
      <w:ins w:id="1869" w:author="Rodrigo Riquelme" w:date="2010-11-04T00:11:00Z">
        <w:r w:rsidRPr="00C25634">
          <w:t xml:space="preserve">Internet Protocolo Televisión (IPTV) de servicios es cada vez más y más popular entre las compañías de telecomunicaciones, ya que puede ofrecer programas de televisión en cualquier momento en cualquier lugar. </w:t>
        </w:r>
        <w:r w:rsidRPr="00016E7A">
          <w:rPr>
            <w:rStyle w:val="google-src-text1"/>
            <w:rFonts w:cs="Arial"/>
            <w:lang w:val="es-ES"/>
            <w:rPrChange w:id="1870" w:author="Wolf" w:date="2010-11-10T21:53:00Z">
              <w:rPr>
                <w:rStyle w:val="google-src-text1"/>
                <w:rFonts w:cs="Arial"/>
                <w:lang w:val="en-US"/>
              </w:rPr>
            </w:rPrChange>
          </w:rPr>
          <w:t>Based on IP protocol, IPTV features advantages like bandwidth efficiency and ease of management.</w:t>
        </w:r>
        <w:r w:rsidRPr="00016E7A">
          <w:rPr>
            <w:lang w:val="es-ES"/>
            <w:rPrChange w:id="1871" w:author="Wolf" w:date="2010-11-10T21:53:00Z">
              <w:rPr>
                <w:rFonts w:cs="Arial"/>
                <w:lang w:val="en-US"/>
              </w:rPr>
            </w:rPrChange>
          </w:rPr>
          <w:t xml:space="preserve"> </w:t>
        </w:r>
        <w:r w:rsidRPr="00C25634">
          <w:t xml:space="preserve">Basado en el protocolo IP, IPTV características ventajas como la eficiencia de ancho de banda y la facilidad de gestión. </w:t>
        </w:r>
        <w:r w:rsidRPr="00016E7A">
          <w:rPr>
            <w:rStyle w:val="google-src-text1"/>
            <w:rFonts w:cs="Arial"/>
            <w:lang w:val="es-ES"/>
            <w:rPrChange w:id="1872" w:author="Wolf" w:date="2010-11-10T21:53:00Z">
              <w:rPr>
                <w:rStyle w:val="google-src-text1"/>
                <w:rFonts w:cs="Arial"/>
                <w:lang w:val="en-US"/>
              </w:rPr>
            </w:rPrChange>
          </w:rPr>
          <w:t>IPTV supports both broadcast and unicast services like LiveTV and VideoOnDemand.</w:t>
        </w:r>
        <w:r w:rsidRPr="00016E7A">
          <w:rPr>
            <w:lang w:val="es-ES"/>
            <w:rPrChange w:id="1873" w:author="Wolf" w:date="2010-11-10T21:53:00Z">
              <w:rPr>
                <w:rFonts w:cs="Arial"/>
                <w:lang w:val="en-US"/>
              </w:rPr>
            </w:rPrChange>
          </w:rPr>
          <w:t xml:space="preserve"> </w:t>
        </w:r>
        <w:r w:rsidRPr="00C25634">
          <w:t xml:space="preserve">IPTV es compatible con los servicios de radiodifusión  como </w:t>
        </w:r>
        <w:proofErr w:type="spellStart"/>
        <w:r w:rsidRPr="00C25634">
          <w:t>LiveTV</w:t>
        </w:r>
        <w:proofErr w:type="spellEnd"/>
        <w:r w:rsidRPr="00C25634">
          <w:t xml:space="preserve"> y </w:t>
        </w:r>
        <w:proofErr w:type="spellStart"/>
        <w:r w:rsidRPr="00C25634">
          <w:t>VideoOnDemand</w:t>
        </w:r>
        <w:proofErr w:type="spellEnd"/>
        <w:r w:rsidRPr="00C25634">
          <w:t xml:space="preserve">. </w:t>
        </w:r>
        <w:r w:rsidRPr="00016E7A">
          <w:rPr>
            <w:rStyle w:val="google-src-text1"/>
            <w:rFonts w:cs="Arial"/>
            <w:lang w:val="es-ES"/>
            <w:rPrChange w:id="1874" w:author="Wolf" w:date="2010-11-10T21:53:00Z">
              <w:rPr>
                <w:rStyle w:val="google-src-text1"/>
                <w:rFonts w:cs="Arial"/>
                <w:lang w:val="en-US"/>
              </w:rPr>
            </w:rPrChange>
          </w:rPr>
          <w:t>WiMAX wireless system, capable of ensuring high bandwidths and low latencies, is suitable for delivering multimedia services.</w:t>
        </w:r>
        <w:r w:rsidRPr="00016E7A">
          <w:rPr>
            <w:lang w:val="es-ES"/>
            <w:rPrChange w:id="1875" w:author="Wolf" w:date="2010-11-10T21:53:00Z">
              <w:rPr>
                <w:rFonts w:cs="Arial"/>
                <w:lang w:val="en-US"/>
              </w:rPr>
            </w:rPrChange>
          </w:rPr>
          <w:t xml:space="preserve"> </w:t>
        </w:r>
        <w:r w:rsidRPr="00C25634">
          <w:t xml:space="preserve">Sistema de </w:t>
        </w:r>
        <w:proofErr w:type="spellStart"/>
        <w:r w:rsidRPr="00C25634">
          <w:t>WiMAX</w:t>
        </w:r>
        <w:proofErr w:type="spellEnd"/>
        <w:r w:rsidRPr="00C25634">
          <w:t xml:space="preserve"> móvil, capaz de garantizar altos anchos de banda y baja latencia, es adecuado para la prestación de servicios multimedia. </w:t>
        </w:r>
        <w:r w:rsidRPr="00016E7A">
          <w:rPr>
            <w:rStyle w:val="google-src-text1"/>
            <w:rFonts w:cs="Arial"/>
            <w:lang w:val="es-ES"/>
            <w:rPrChange w:id="1876" w:author="Wolf" w:date="2010-11-10T21:53:00Z">
              <w:rPr>
                <w:rStyle w:val="google-src-text1"/>
                <w:rFonts w:cs="Arial"/>
                <w:lang w:val="en-US"/>
              </w:rPr>
            </w:rPrChange>
          </w:rPr>
          <w:t>In addition, it also provides wide area coverage, mobility support, and non-line-of-sight operation.</w:t>
        </w:r>
        <w:r w:rsidRPr="00016E7A">
          <w:rPr>
            <w:lang w:val="es-ES"/>
            <w:rPrChange w:id="1877" w:author="Wolf" w:date="2010-11-10T21:53:00Z">
              <w:rPr>
                <w:rFonts w:cs="Arial"/>
                <w:lang w:val="en-US"/>
              </w:rPr>
            </w:rPrChange>
          </w:rPr>
          <w:t xml:space="preserve"> </w:t>
        </w:r>
        <w:r w:rsidRPr="00C25634">
          <w:t xml:space="preserve">Además, también proporciona una cobertura de área amplia, apoyo a la movilidad, y no la línea de operación de la vista. </w:t>
        </w:r>
        <w:r w:rsidRPr="00016E7A">
          <w:rPr>
            <w:rStyle w:val="google-src-text1"/>
            <w:rFonts w:cs="Arial"/>
            <w:lang w:val="es-ES"/>
            <w:rPrChange w:id="1878" w:author="Wolf" w:date="2010-11-10T21:53:00Z">
              <w:rPr>
                <w:rStyle w:val="google-src-text1"/>
                <w:rFonts w:cs="Arial"/>
                <w:lang w:val="en-US"/>
              </w:rPr>
            </w:rPrChange>
          </w:rPr>
          <w:t>Therefore, WiMAX is a promising solution for delivering IPTV services anytime anywhere, especially to rural areas or remote locations.</w:t>
        </w:r>
        <w:r w:rsidRPr="00016E7A">
          <w:rPr>
            <w:lang w:val="es-ES"/>
            <w:rPrChange w:id="1879" w:author="Wolf" w:date="2010-11-10T21:53:00Z">
              <w:rPr>
                <w:rFonts w:cs="Arial"/>
                <w:lang w:val="en-US"/>
              </w:rPr>
            </w:rPrChange>
          </w:rPr>
          <w:t xml:space="preserve"> </w:t>
        </w:r>
        <w:r w:rsidRPr="00C25634">
          <w:t xml:space="preserve">Por lo tanto, </w:t>
        </w:r>
        <w:proofErr w:type="spellStart"/>
        <w:r w:rsidRPr="00C25634">
          <w:t>WiMAX</w:t>
        </w:r>
        <w:proofErr w:type="spellEnd"/>
        <w:r w:rsidRPr="00C25634">
          <w:t xml:space="preserve"> es una solución prometedora para la entrega de servicios de IPTV en cualquier momento en cualquier lugar, especialmente a </w:t>
        </w:r>
        <w:r>
          <w:t>l</w:t>
        </w:r>
        <w:r w:rsidRPr="00C25634">
          <w:t xml:space="preserve">as zonas rurales o lugares remotos. </w:t>
        </w:r>
      </w:ins>
    </w:p>
    <w:p w:rsidR="006859D3" w:rsidRDefault="006859D3">
      <w:pPr>
        <w:rPr>
          <w:ins w:id="1880" w:author="Rodrigo Riquelme" w:date="2010-11-04T00:11:00Z"/>
        </w:rPr>
        <w:pPrChange w:id="1881" w:author="Wolf" w:date="2010-11-11T00:04:00Z">
          <w:pPr>
            <w:spacing w:line="300" w:lineRule="auto"/>
          </w:pPr>
        </w:pPrChange>
      </w:pPr>
      <w:ins w:id="1882" w:author="Rodrigo Riquelme" w:date="2010-11-04T00:11:00Z">
        <w:r>
          <w:t>Formatos más ocupados son: H261, MPEG1, H263, MPEG2, MPEG3, MPEG4, WMV.</w:t>
        </w:r>
      </w:ins>
    </w:p>
    <w:p w:rsidR="006859D3" w:rsidRDefault="006859D3" w:rsidP="006859D3">
      <w:pPr>
        <w:spacing w:line="300" w:lineRule="auto"/>
        <w:rPr>
          <w:ins w:id="1883" w:author="Rodrigo Riquelme" w:date="2010-11-04T00:11:00Z"/>
          <w:rFonts w:cs="Arial"/>
        </w:rPr>
      </w:pPr>
    </w:p>
    <w:p w:rsidR="006859D3" w:rsidRDefault="006859D3">
      <w:pPr>
        <w:rPr>
          <w:ins w:id="1884" w:author="Rodrigo Riquelme" w:date="2010-11-04T00:11:00Z"/>
        </w:rPr>
        <w:pPrChange w:id="1885" w:author="Wolf" w:date="2010-11-11T00:04:00Z">
          <w:pPr>
            <w:spacing w:line="300" w:lineRule="auto"/>
          </w:pPr>
        </w:pPrChange>
      </w:pPr>
      <w:ins w:id="1886" w:author="Rodrigo Riquelme" w:date="2010-11-04T00:11:00Z">
        <w:r>
          <w:br w:type="page"/>
        </w:r>
        <w:r>
          <w:lastRenderedPageBreak/>
          <w:t>La siguiente ilustración muestra el funcionamiento e infraestructura de los servicios de IPTV</w:t>
        </w:r>
      </w:ins>
    </w:p>
    <w:p w:rsidR="009A106D" w:rsidRDefault="009A106D">
      <w:pPr>
        <w:keepNext/>
        <w:spacing w:line="300" w:lineRule="auto"/>
        <w:jc w:val="center"/>
        <w:rPr>
          <w:ins w:id="1887" w:author="Rodrigo Riquelme" w:date="2010-11-05T01:04:00Z"/>
        </w:rPr>
        <w:pPrChange w:id="1888" w:author="Rodrigo Riquelme" w:date="2010-11-05T01:04:00Z">
          <w:pPr>
            <w:spacing w:line="300" w:lineRule="auto"/>
            <w:jc w:val="center"/>
          </w:pPr>
        </w:pPrChange>
      </w:pPr>
      <w:ins w:id="1889" w:author="Rodrigo Riquelme" w:date="2010-11-04T00:11:00Z">
        <w:r>
          <w:rPr>
            <w:rFonts w:cs="Arial"/>
            <w:noProof/>
            <w:lang w:eastAsia="es-CL"/>
            <w:rPrChange w:id="1890">
              <w:rPr>
                <w:i/>
                <w:noProof/>
                <w:lang w:eastAsia="es-CL"/>
              </w:rPr>
            </w:rPrChange>
          </w:rPr>
          <w:drawing>
            <wp:inline distT="0" distB="0" distL="0" distR="0" wp14:anchorId="2E54CCC0" wp14:editId="063F9EAC">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a:srcRect/>
                      <a:stretch>
                        <a:fillRect/>
                      </a:stretch>
                    </pic:blipFill>
                    <pic:spPr bwMode="auto">
                      <a:xfrm>
                        <a:off x="0" y="0"/>
                        <a:ext cx="3219450" cy="3209925"/>
                      </a:xfrm>
                      <a:prstGeom prst="rect">
                        <a:avLst/>
                      </a:prstGeom>
                      <a:noFill/>
                      <a:ln w="9525">
                        <a:noFill/>
                        <a:miter lim="800000"/>
                        <a:headEnd/>
                        <a:tailEnd/>
                      </a:ln>
                    </pic:spPr>
                  </pic:pic>
                </a:graphicData>
              </a:graphic>
            </wp:inline>
          </w:drawing>
        </w:r>
      </w:ins>
    </w:p>
    <w:p w:rsidR="009A106D" w:rsidRDefault="00BF06F7">
      <w:pPr>
        <w:pStyle w:val="Epgrafe"/>
        <w:jc w:val="center"/>
        <w:rPr>
          <w:ins w:id="1891" w:author="Rodrigo Riquelme" w:date="2010-11-04T00:11:00Z"/>
          <w:rFonts w:cs="Arial"/>
        </w:rPr>
        <w:pPrChange w:id="1892" w:author="Rodrigo Riquelme" w:date="2010-11-05T01:05:00Z">
          <w:pPr>
            <w:spacing w:line="300" w:lineRule="auto"/>
            <w:jc w:val="center"/>
          </w:pPr>
        </w:pPrChange>
      </w:pPr>
      <w:bookmarkStart w:id="1893" w:name="_Toc276683973"/>
      <w:bookmarkStart w:id="1894" w:name="_Toc276684041"/>
      <w:ins w:id="1895" w:author="Rodrigo Riquelme" w:date="2010-11-05T01:04:00Z">
        <w:r>
          <w:t xml:space="preserve">Ilustración </w:t>
        </w:r>
        <w:r w:rsidR="00427C5E">
          <w:fldChar w:fldCharType="begin"/>
        </w:r>
        <w:r>
          <w:instrText xml:space="preserve"> SEQ Ilustración \* ARABIC </w:instrText>
        </w:r>
      </w:ins>
      <w:r w:rsidR="00427C5E">
        <w:fldChar w:fldCharType="separate"/>
      </w:r>
      <w:ins w:id="1896" w:author="copesa" w:date="2010-11-11T11:32:00Z">
        <w:r w:rsidR="00D8095E">
          <w:rPr>
            <w:noProof/>
          </w:rPr>
          <w:t>13</w:t>
        </w:r>
      </w:ins>
      <w:ins w:id="1897" w:author="Rodrigo Riquelme" w:date="2010-11-05T01:04:00Z">
        <w:r w:rsidR="00427C5E">
          <w:fldChar w:fldCharType="end"/>
        </w:r>
        <w:r>
          <w:t xml:space="preserve"> - Infraestructura de redes IPTV</w:t>
        </w:r>
      </w:ins>
      <w:bookmarkEnd w:id="1893"/>
      <w:bookmarkEnd w:id="1894"/>
    </w:p>
    <w:p w:rsidR="006859D3" w:rsidRPr="00016E7A" w:rsidRDefault="00427C5E" w:rsidP="006859D3">
      <w:pPr>
        <w:pStyle w:val="Ttulo7"/>
        <w:rPr>
          <w:ins w:id="1898" w:author="Rodrigo Riquelme" w:date="2010-11-04T00:11:00Z"/>
          <w:lang w:val="es-ES"/>
          <w:rPrChange w:id="1899" w:author="Wolf" w:date="2010-11-10T21:53:00Z">
            <w:rPr>
              <w:ins w:id="1900" w:author="Rodrigo Riquelme" w:date="2010-11-04T00:11:00Z"/>
            </w:rPr>
          </w:rPrChange>
        </w:rPr>
      </w:pPr>
      <w:ins w:id="1901" w:author="Rodrigo Riquelme" w:date="2010-11-04T00:11:00Z">
        <w:r>
          <w:fldChar w:fldCharType="begin"/>
        </w:r>
        <w:r w:rsidR="006859D3" w:rsidRPr="00016E7A">
          <w:rPr>
            <w:lang w:val="es-ES"/>
            <w:rPrChange w:id="1902" w:author="Wolf" w:date="2010-11-10T21:53:00Z">
              <w:rPr>
                <w:rFonts w:eastAsia="Calibri" w:cs="Calibri"/>
                <w:iCs w:val="0"/>
                <w:color w:val="auto"/>
                <w:sz w:val="24"/>
                <w:szCs w:val="22"/>
                <w:lang w:val="es-CL" w:eastAsia="ar-SA"/>
              </w:rPr>
            </w:rPrChange>
          </w:rPr>
          <w:instrText xml:space="preserve"> HYPERLINK "http://edna.dml.ce.sharif.edu/dmlsite/content/iptv" </w:instrText>
        </w:r>
        <w:r>
          <w:fldChar w:fldCharType="separate"/>
        </w:r>
        <w:r w:rsidR="006859D3" w:rsidRPr="00016E7A">
          <w:rPr>
            <w:rStyle w:val="Hipervnculo"/>
            <w:rFonts w:cs="Arial"/>
            <w:lang w:val="es-ES"/>
            <w:rPrChange w:id="1903" w:author="Wolf" w:date="2010-11-10T21:53:00Z">
              <w:rPr>
                <w:rStyle w:val="Hipervnculo"/>
                <w:rFonts w:eastAsia="Calibri" w:cs="Arial"/>
                <w:iCs w:val="0"/>
                <w:sz w:val="24"/>
                <w:szCs w:val="22"/>
                <w:lang w:val="es-CL" w:eastAsia="ar-SA"/>
              </w:rPr>
            </w:rPrChange>
          </w:rPr>
          <w:t>http://edna.dml.ce.sharif.edu/dmlsite/content/iptv</w:t>
        </w:r>
        <w:r>
          <w:fldChar w:fldCharType="end"/>
        </w:r>
      </w:ins>
    </w:p>
    <w:p w:rsidR="009A106D" w:rsidRDefault="006859D3">
      <w:pPr>
        <w:pStyle w:val="Subttulo"/>
        <w:outlineLvl w:val="1"/>
        <w:rPr>
          <w:ins w:id="1904" w:author="Rodrigo Riquelme" w:date="2010-11-04T00:30:00Z"/>
        </w:rPr>
        <w:pPrChange w:id="1905" w:author="Rodrigo Riquelme" w:date="2010-11-04T00:31:00Z">
          <w:pPr/>
        </w:pPrChange>
      </w:pPr>
      <w:ins w:id="1906" w:author="Rodrigo Riquelme" w:date="2010-11-04T00:11:00Z">
        <w:r>
          <w:br w:type="page"/>
        </w:r>
      </w:ins>
      <w:bookmarkStart w:id="1907" w:name="_Toc277197789"/>
      <w:ins w:id="1908" w:author="Rodrigo Riquelme" w:date="2010-11-04T00:30:00Z">
        <w:r w:rsidR="007F68C8">
          <w:lastRenderedPageBreak/>
          <w:t>2.8. Metodología de Desarrollo</w:t>
        </w:r>
        <w:bookmarkEnd w:id="1907"/>
      </w:ins>
    </w:p>
    <w:p w:rsidR="009A106D" w:rsidRDefault="007C0EE8">
      <w:pPr>
        <w:rPr>
          <w:del w:id="1909" w:author="Rodrigo Riquelme" w:date="2010-11-03T02:01:00Z"/>
        </w:rPr>
        <w:pPrChange w:id="1910" w:author="Rodrigo Riquelme" w:date="2010-11-04T00:30:00Z">
          <w:pPr>
            <w:pStyle w:val="Subttulo"/>
            <w:outlineLvl w:val="1"/>
          </w:pPr>
        </w:pPrChange>
      </w:pPr>
      <w:del w:id="1911" w:author="Rodrigo Riquelme" w:date="2010-11-03T02:01:00Z">
        <w:r w:rsidRPr="007F68C8" w:rsidDel="00C03238">
          <w:delText>2.7 Metodología de Desarrollo</w:delText>
        </w:r>
        <w:bookmarkEnd w:id="1826"/>
      </w:del>
    </w:p>
    <w:p w:rsidR="009A106D" w:rsidRDefault="009A106D">
      <w:pPr>
        <w:rPr>
          <w:del w:id="1912" w:author="Rodrigo Riquelme" w:date="2010-11-03T02:01:00Z"/>
        </w:rPr>
        <w:pPrChange w:id="1913" w:author="Rodrigo Riquelme" w:date="2010-11-04T00:30:00Z">
          <w:pPr>
            <w:pStyle w:val="Subttulo"/>
          </w:pPr>
        </w:pPrChange>
      </w:pPr>
    </w:p>
    <w:p w:rsidR="009A106D" w:rsidRDefault="00427C5E">
      <w:pPr>
        <w:rPr>
          <w:del w:id="1914" w:author="Rodrigo Riquelme" w:date="2010-11-04T00:30:00Z"/>
        </w:rPr>
        <w:pPrChange w:id="1915" w:author="Rodrigo Riquelme" w:date="2010-11-04T00:30:00Z">
          <w:pPr>
            <w:pStyle w:val="Subttulo"/>
            <w:outlineLvl w:val="2"/>
          </w:pPr>
        </w:pPrChange>
      </w:pPr>
      <w:bookmarkStart w:id="1916" w:name="_Toc266039183"/>
      <w:del w:id="1917" w:author="Rodrigo Riquelme" w:date="2010-11-04T00:30:00Z">
        <w:r w:rsidRPr="00427C5E">
          <w:rPr>
            <w:rPrChange w:id="1918" w:author="Rodrigo Riquelme" w:date="2010-11-04T00:30:00Z">
              <w:rPr>
                <w:i/>
              </w:rPr>
            </w:rPrChange>
          </w:rPr>
          <w:delText>2.</w:delText>
        </w:r>
      </w:del>
      <w:del w:id="1919" w:author="Rodrigo Riquelme" w:date="2010-11-03T02:01:00Z">
        <w:r w:rsidRPr="00427C5E">
          <w:rPr>
            <w:rPrChange w:id="1920" w:author="Rodrigo Riquelme" w:date="2010-11-04T00:30:00Z">
              <w:rPr>
                <w:i/>
              </w:rPr>
            </w:rPrChange>
          </w:rPr>
          <w:delText xml:space="preserve">7.1 Elección de la </w:delText>
        </w:r>
      </w:del>
      <w:del w:id="1921" w:author="Rodrigo Riquelme" w:date="2010-11-04T00:30:00Z">
        <w:r w:rsidRPr="00427C5E">
          <w:rPr>
            <w:rPrChange w:id="1922" w:author="Rodrigo Riquelme" w:date="2010-11-04T00:30:00Z">
              <w:rPr>
                <w:i/>
              </w:rPr>
            </w:rPrChange>
          </w:rPr>
          <w:delText>Metodología</w:delText>
        </w:r>
        <w:bookmarkEnd w:id="1916"/>
      </w:del>
    </w:p>
    <w:p w:rsidR="007C0EE8" w:rsidRDefault="00427C5E" w:rsidP="007F68C8">
      <w:pPr>
        <w:rPr>
          <w:ins w:id="1923" w:author="Wolf" w:date="2010-11-11T00:08:00Z"/>
        </w:rPr>
      </w:pPr>
      <w:del w:id="1924" w:author="Rodrigo Riquelme" w:date="2010-11-03T02:01:00Z">
        <w:r w:rsidRPr="00427C5E">
          <w:rPr>
            <w:rPrChange w:id="1925" w:author="Rodrigo Riquelme" w:date="2010-11-04T00:30:00Z">
              <w:rPr>
                <w:rFonts w:eastAsia="Times New Roman" w:cs="Times New Roman"/>
                <w:b/>
                <w:i/>
                <w:sz w:val="28"/>
                <w:szCs w:val="24"/>
              </w:rPr>
            </w:rPrChange>
          </w:rPr>
          <w:tab/>
        </w:r>
      </w:del>
      <w:del w:id="1926" w:author="Wolf" w:date="2010-11-11T00:05:00Z">
        <w:r w:rsidRPr="00427C5E" w:rsidDel="00785991">
          <w:rPr>
            <w:rPrChange w:id="1927" w:author="Rodrigo Riquelme" w:date="2010-11-04T00:30:00Z">
              <w:rPr>
                <w:rFonts w:eastAsia="Times New Roman" w:cs="Times New Roman"/>
                <w:b/>
                <w:i/>
                <w:sz w:val="28"/>
                <w:szCs w:val="24"/>
              </w:rPr>
            </w:rPrChange>
          </w:rPr>
          <w:delText>Como se pudo apreciar dentro</w:delText>
        </w:r>
      </w:del>
      <w:ins w:id="1928" w:author="Wolf" w:date="2010-11-11T00:05:00Z">
        <w:r w:rsidR="00785991">
          <w:t>Dentro</w:t>
        </w:r>
      </w:ins>
      <w:r w:rsidRPr="00427C5E">
        <w:rPr>
          <w:rPrChange w:id="1929" w:author="Rodrigo Riquelme" w:date="2010-11-04T00:30:00Z">
            <w:rPr>
              <w:rFonts w:eastAsia="Times New Roman" w:cs="Times New Roman"/>
              <w:b/>
              <w:i/>
              <w:sz w:val="28"/>
              <w:szCs w:val="24"/>
            </w:rPr>
          </w:rPrChange>
        </w:rPr>
        <w:t xml:space="preserve"> del campo de acción de este proyecto hay un grado considerable de incertidumbre en cuanto a cuales tecnologías dominarán el </w:t>
      </w:r>
      <w:del w:id="1930" w:author="Wolf" w:date="2010-11-11T00:05:00Z">
        <w:r w:rsidRPr="00427C5E" w:rsidDel="00785991">
          <w:rPr>
            <w:rPrChange w:id="1931" w:author="Rodrigo Riquelme" w:date="2010-11-04T00:30:00Z">
              <w:rPr>
                <w:rFonts w:eastAsia="Times New Roman" w:cs="Times New Roman"/>
                <w:b/>
                <w:i/>
                <w:sz w:val="28"/>
                <w:szCs w:val="24"/>
              </w:rPr>
            </w:rPrChange>
          </w:rPr>
          <w:delText xml:space="preserve">mercado </w:delText>
        </w:r>
      </w:del>
      <w:ins w:id="1932" w:author="Wolf" w:date="2010-11-11T00:05:00Z">
        <w:r w:rsidR="00785991">
          <w:t>negocio</w:t>
        </w:r>
        <w:r w:rsidR="00785991" w:rsidRPr="00427C5E">
          <w:rPr>
            <w:rPrChange w:id="1933" w:author="Rodrigo Riquelme" w:date="2010-11-04T00:30:00Z">
              <w:rPr>
                <w:rFonts w:eastAsia="Times New Roman" w:cs="Times New Roman"/>
                <w:b/>
                <w:i/>
                <w:sz w:val="28"/>
                <w:szCs w:val="24"/>
              </w:rPr>
            </w:rPrChange>
          </w:rPr>
          <w:t xml:space="preserve"> </w:t>
        </w:r>
      </w:ins>
      <w:r w:rsidRPr="00427C5E">
        <w:rPr>
          <w:rPrChange w:id="1934" w:author="Rodrigo Riquelme" w:date="2010-11-04T00:30:00Z">
            <w:rPr>
              <w:rFonts w:eastAsia="Times New Roman" w:cs="Times New Roman"/>
              <w:b/>
              <w:i/>
              <w:sz w:val="28"/>
              <w:szCs w:val="24"/>
            </w:rPr>
          </w:rPrChange>
        </w:rPr>
        <w:t xml:space="preserve">de la difusión de contenidos multimedia en la Internet. </w:t>
      </w:r>
      <w:del w:id="1935" w:author="Wolf" w:date="2010-11-11T00:05:00Z">
        <w:r w:rsidRPr="00427C5E" w:rsidDel="00785991">
          <w:rPr>
            <w:rPrChange w:id="1936" w:author="Rodrigo Riquelme" w:date="2010-11-04T00:30:00Z">
              <w:rPr>
                <w:rFonts w:eastAsia="Times New Roman" w:cs="Times New Roman"/>
                <w:b/>
                <w:i/>
                <w:sz w:val="28"/>
                <w:szCs w:val="24"/>
              </w:rPr>
            </w:rPrChange>
          </w:rPr>
          <w:delText>Aú</w:delText>
        </w:r>
      </w:del>
      <w:ins w:id="1937" w:author="Rodrigo Riquelme" w:date="2010-11-10T00:24:00Z">
        <w:del w:id="1938" w:author="Wolf" w:date="2010-11-11T00:05:00Z">
          <w:r w:rsidR="00F8658A" w:rsidDel="00785991">
            <w:delText>ú</w:delText>
          </w:r>
        </w:del>
      </w:ins>
      <w:del w:id="1939" w:author="Wolf" w:date="2010-11-11T00:05:00Z">
        <w:r w:rsidRPr="00427C5E" w:rsidDel="00785991">
          <w:rPr>
            <w:rPrChange w:id="1940" w:author="Rodrigo Riquelme" w:date="2010-11-04T00:30:00Z">
              <w:rPr>
                <w:rFonts w:eastAsia="Times New Roman" w:cs="Times New Roman"/>
                <w:b/>
                <w:i/>
                <w:sz w:val="28"/>
                <w:szCs w:val="24"/>
              </w:rPr>
            </w:rPrChange>
          </w:rPr>
          <w:delText>n f</w:delText>
        </w:r>
      </w:del>
      <w:ins w:id="1941" w:author="Wolf" w:date="2010-11-11T00:05:00Z">
        <w:r w:rsidR="00785991">
          <w:t>F</w:t>
        </w:r>
      </w:ins>
      <w:r w:rsidRPr="00427C5E">
        <w:rPr>
          <w:rPrChange w:id="1942" w:author="Rodrigo Riquelme" w:date="2010-11-04T00:30:00Z">
            <w:rPr>
              <w:rFonts w:eastAsia="Times New Roman" w:cs="Times New Roman"/>
              <w:b/>
              <w:i/>
              <w:sz w:val="28"/>
              <w:szCs w:val="24"/>
            </w:rPr>
          </w:rPrChange>
        </w:rPr>
        <w:t>alta</w:t>
      </w:r>
      <w:ins w:id="1943" w:author="Wolf" w:date="2010-11-11T00:05:00Z">
        <w:r w:rsidR="00785991">
          <w:t>n cosas</w:t>
        </w:r>
      </w:ins>
      <w:r w:rsidRPr="00427C5E">
        <w:rPr>
          <w:rPrChange w:id="1944" w:author="Rodrigo Riquelme" w:date="2010-11-04T00:30:00Z">
            <w:rPr>
              <w:rFonts w:eastAsia="Times New Roman" w:cs="Times New Roman"/>
              <w:b/>
              <w:i/>
              <w:sz w:val="28"/>
              <w:szCs w:val="24"/>
            </w:rPr>
          </w:rPrChange>
        </w:rPr>
        <w:t xml:space="preserve"> </w:t>
      </w:r>
      <w:del w:id="1945" w:author="Wolf" w:date="2010-11-11T00:05:00Z">
        <w:r w:rsidRPr="00427C5E" w:rsidDel="00785991">
          <w:rPr>
            <w:rPrChange w:id="1946" w:author="Rodrigo Riquelme" w:date="2010-11-04T00:30:00Z">
              <w:rPr>
                <w:rFonts w:eastAsia="Times New Roman" w:cs="Times New Roman"/>
                <w:b/>
                <w:i/>
                <w:sz w:val="28"/>
                <w:szCs w:val="24"/>
              </w:rPr>
            </w:rPrChange>
          </w:rPr>
          <w:delText xml:space="preserve">mucho </w:delText>
        </w:r>
      </w:del>
      <w:r w:rsidRPr="00427C5E">
        <w:rPr>
          <w:rPrChange w:id="1947" w:author="Rodrigo Riquelme" w:date="2010-11-04T00:30:00Z">
            <w:rPr>
              <w:rFonts w:eastAsia="Times New Roman" w:cs="Times New Roman"/>
              <w:b/>
              <w:i/>
              <w:sz w:val="28"/>
              <w:szCs w:val="24"/>
            </w:rPr>
          </w:rPrChange>
        </w:rPr>
        <w:t>por estandarizar y existen muchas tecnologías candidatas a ser un estándar dentro del mediano plazo que en este momento están en un estado incipiente.</w:t>
      </w:r>
    </w:p>
    <w:p w:rsidR="00086DDA" w:rsidRPr="007F68C8" w:rsidDel="004F3AD4" w:rsidRDefault="00086DDA" w:rsidP="007F68C8">
      <w:pPr>
        <w:rPr>
          <w:del w:id="1948" w:author="Wolf" w:date="2010-11-11T00:08:00Z"/>
        </w:rPr>
      </w:pPr>
    </w:p>
    <w:p w:rsidR="007C0EE8" w:rsidRDefault="007C0EE8" w:rsidP="007C0EE8">
      <w:pPr>
        <w:rPr>
          <w:ins w:id="1949" w:author="Wolf" w:date="2010-11-11T00:08:00Z"/>
        </w:rPr>
      </w:pPr>
      <w:del w:id="1950" w:author="Rodrigo Riquelme" w:date="2010-11-03T02:02:00Z">
        <w:r w:rsidDel="00B56667">
          <w:tab/>
        </w:r>
      </w:del>
      <w:r>
        <w:t xml:space="preserve">Por </w:t>
      </w:r>
      <w:del w:id="1951" w:author="Wolf" w:date="2010-11-11T00:06:00Z">
        <w:r w:rsidDel="00785991">
          <w:delText>lo anterior se necesita trabajar con una metodología</w:delText>
        </w:r>
      </w:del>
      <w:ins w:id="1952" w:author="Wolf" w:date="2010-11-11T00:06:00Z">
        <w:r w:rsidR="00785991">
          <w:t>es necesario un modelo de desarrollo altamente iterativo</w:t>
        </w:r>
      </w:ins>
      <w:r>
        <w:t xml:space="preserve"> </w:t>
      </w:r>
      <w:del w:id="1953" w:author="Wolf" w:date="2010-11-11T00:06:00Z">
        <w:r w:rsidDel="00785991">
          <w:delText>en la que las iteraciones</w:delText>
        </w:r>
      </w:del>
      <w:ins w:id="1954" w:author="Wolf" w:date="2010-11-11T00:06:00Z">
        <w:r w:rsidR="00785991">
          <w:t>para que el software</w:t>
        </w:r>
      </w:ins>
      <w:r>
        <w:t xml:space="preserve"> </w:t>
      </w:r>
      <w:del w:id="1955" w:author="Wolf" w:date="2010-11-11T00:07:00Z">
        <w:r w:rsidDel="00785991">
          <w:delText xml:space="preserve">en el desarrollo </w:delText>
        </w:r>
      </w:del>
      <w:r>
        <w:t>pueda</w:t>
      </w:r>
      <w:del w:id="1956" w:author="Wolf" w:date="2010-11-11T00:07:00Z">
        <w:r w:rsidDel="00785991">
          <w:delText>n</w:delText>
        </w:r>
      </w:del>
      <w:r>
        <w:t xml:space="preserve"> adaptarse lo más rápidamente posible a los cambios del entorno</w:t>
      </w:r>
      <w:del w:id="1957" w:author="Wolf" w:date="2010-11-11T00:07:00Z">
        <w:r w:rsidDel="00785991">
          <w:delText>, por lo tanto estamos hablando de metodologías ágiles</w:delText>
        </w:r>
      </w:del>
      <w:r>
        <w:t>.</w:t>
      </w:r>
    </w:p>
    <w:p w:rsidR="00086DDA" w:rsidDel="004F3AD4" w:rsidRDefault="00086DDA" w:rsidP="007C0EE8">
      <w:pPr>
        <w:rPr>
          <w:del w:id="1958" w:author="Wolf" w:date="2010-11-11T00:08:00Z"/>
        </w:rPr>
      </w:pPr>
    </w:p>
    <w:p w:rsidR="009A106D" w:rsidRDefault="00785991">
      <w:pPr>
        <w:pStyle w:val="Textoindependienteprimerasangra2"/>
        <w:ind w:left="0" w:firstLine="0"/>
        <w:rPr>
          <w:ins w:id="1959" w:author="Rodrigo Riquelme" w:date="2010-11-03T10:13:00Z"/>
        </w:rPr>
        <w:pPrChange w:id="1960" w:author="Rodrigo Riquelme" w:date="2010-11-03T02:02:00Z">
          <w:pPr>
            <w:pStyle w:val="Textoindependienteprimerasangra2"/>
            <w:ind w:left="0"/>
          </w:pPr>
        </w:pPrChange>
      </w:pPr>
      <w:ins w:id="1961" w:author="Wolf" w:date="2010-11-11T00:07:00Z">
        <w:r>
          <w:t xml:space="preserve">Para cumplir con esto se trabajará en el campo de las metodologías ágiles </w:t>
        </w:r>
      </w:ins>
      <w:del w:id="1962" w:author="Rodrigo Riquelme" w:date="2010-11-03T02:02:00Z">
        <w:r w:rsidR="007C0EE8" w:rsidDel="00B56667">
          <w:tab/>
        </w:r>
      </w:del>
      <w:r w:rsidR="007C0EE8">
        <w:t xml:space="preserve">Dentro del paradigma de métodos ágiles se propone la metodología </w:t>
      </w:r>
      <w:r w:rsidR="007C0EE8" w:rsidRPr="00E70E19">
        <w:t xml:space="preserve">Extreme </w:t>
      </w:r>
      <w:proofErr w:type="spellStart"/>
      <w:r w:rsidR="007C0EE8" w:rsidRPr="00E70E19">
        <w:t>Programming</w:t>
      </w:r>
      <w:proofErr w:type="spellEnd"/>
      <w:r w:rsidR="007C0EE8" w:rsidRPr="00E70E19">
        <w:t xml:space="preserve"> o XP</w:t>
      </w:r>
      <w:ins w:id="1963" w:author="Wolf" w:date="2010-11-11T00:08:00Z">
        <w:r>
          <w:t xml:space="preserve"> bajo el modelo de Software Libre</w:t>
        </w:r>
      </w:ins>
      <w:r w:rsidR="007C0EE8" w:rsidRPr="00E70E19">
        <w:t>.</w:t>
      </w:r>
    </w:p>
    <w:p w:rsidR="009A106D" w:rsidDel="00785991" w:rsidRDefault="00AD11DA">
      <w:pPr>
        <w:pStyle w:val="Textoindependienteprimerasangra2"/>
        <w:ind w:left="0" w:firstLine="0"/>
        <w:rPr>
          <w:ins w:id="1964" w:author="Rodrigo Riquelme" w:date="2010-11-03T11:05:00Z"/>
          <w:del w:id="1965" w:author="Wolf" w:date="2010-11-11T00:05:00Z"/>
        </w:rPr>
        <w:pPrChange w:id="1966" w:author="Rodrigo Riquelme" w:date="2010-11-03T02:02:00Z">
          <w:pPr>
            <w:pStyle w:val="Textoindependienteprimerasangra2"/>
            <w:ind w:left="0"/>
          </w:pPr>
        </w:pPrChange>
      </w:pPr>
      <w:ins w:id="1967" w:author="Rodrigo Riquelme" w:date="2010-11-03T11:01:00Z">
        <w:del w:id="1968" w:author="Wolf" w:date="2010-11-11T00:05:00Z">
          <w:r w:rsidDel="00785991">
            <w:delText>Se</w:delText>
          </w:r>
        </w:del>
      </w:ins>
      <w:ins w:id="1969" w:author="Rodrigo Riquelme" w:date="2010-11-03T11:00:00Z">
        <w:del w:id="1970" w:author="Wolf" w:date="2010-11-11T00:05:00Z">
          <w:r w:rsidDel="00785991">
            <w:delText xml:space="preserve"> compartirá </w:delText>
          </w:r>
        </w:del>
      </w:ins>
      <w:ins w:id="1971" w:author="Rodrigo Riquelme" w:date="2010-11-03T11:03:00Z">
        <w:del w:id="1972" w:author="Wolf" w:date="2010-11-11T00:05:00Z">
          <w:r w:rsidDel="00785991">
            <w:delText>e</w:delText>
          </w:r>
        </w:del>
      </w:ins>
      <w:ins w:id="1973" w:author="Rodrigo Riquelme" w:date="2010-11-03T11:00:00Z">
        <w:del w:id="1974" w:author="Wolf" w:date="2010-11-11T00:05:00Z">
          <w:r w:rsidDel="00785991">
            <w:delText xml:space="preserve">l código fuente </w:delText>
          </w:r>
        </w:del>
      </w:ins>
      <w:ins w:id="1975" w:author="Rodrigo Riquelme" w:date="2010-11-03T11:01:00Z">
        <w:del w:id="1976" w:author="Wolf" w:date="2010-11-11T00:05:00Z">
          <w:r w:rsidDel="00785991">
            <w:delText>mediante repositorios Sub</w:delText>
          </w:r>
        </w:del>
      </w:ins>
      <w:ins w:id="1977" w:author="Rodrigo Riquelme" w:date="2010-11-10T00:06:00Z">
        <w:del w:id="1978" w:author="Wolf" w:date="2010-11-11T00:05:00Z">
          <w:r w:rsidR="00CB4E46" w:rsidDel="00785991">
            <w:delText>v</w:delText>
          </w:r>
        </w:del>
      </w:ins>
      <w:ins w:id="1979" w:author="Rodrigo Riquelme" w:date="2010-11-03T11:01:00Z">
        <w:del w:id="1980" w:author="Wolf" w:date="2010-11-11T00:05:00Z">
          <w:r w:rsidDel="00785991">
            <w:delText xml:space="preserve">ersion (SVN) el cual es una herramienta para el desarrollo </w:delText>
          </w:r>
        </w:del>
      </w:ins>
      <w:ins w:id="1981" w:author="Rodrigo Riquelme" w:date="2010-11-03T11:02:00Z">
        <w:del w:id="1982" w:author="Wolf" w:date="2010-11-11T00:05:00Z">
          <w:r w:rsidDel="00785991">
            <w:delText xml:space="preserve">ágil de </w:delText>
          </w:r>
        </w:del>
      </w:ins>
      <w:ins w:id="1983" w:author="Rodrigo Riquelme" w:date="2010-11-03T11:04:00Z">
        <w:del w:id="1984" w:author="Wolf" w:date="2010-11-11T00:05:00Z">
          <w:r w:rsidR="00600608" w:rsidDel="00785991">
            <w:delText>aplicaciones</w:delText>
          </w:r>
        </w:del>
      </w:ins>
      <w:ins w:id="1985" w:author="Rodrigo Riquelme" w:date="2010-11-03T11:13:00Z">
        <w:del w:id="1986" w:author="Wolf" w:date="2010-11-11T00:05:00Z">
          <w:r w:rsidR="007425B4" w:rsidDel="00785991">
            <w:delText xml:space="preserve"> el cual sirve como control de versiones</w:delText>
          </w:r>
        </w:del>
      </w:ins>
      <w:ins w:id="1987" w:author="Rodrigo Riquelme" w:date="2010-11-03T11:04:00Z">
        <w:del w:id="1988" w:author="Wolf" w:date="2010-11-11T00:05:00Z">
          <w:r w:rsidR="00600608" w:rsidDel="00785991">
            <w:delText>. Originalmente se fue diseñado para compartir código fuente pero sirve para cualquier tipo de archivo</w:delText>
          </w:r>
        </w:del>
      </w:ins>
      <w:ins w:id="1989" w:author="Rodrigo Riquelme" w:date="2010-11-03T11:05:00Z">
        <w:del w:id="1990" w:author="Wolf" w:date="2010-11-11T00:05:00Z">
          <w:r w:rsidR="00600608" w:rsidDel="00785991">
            <w:delText xml:space="preserve"> sea o no sea de texto</w:delText>
          </w:r>
        </w:del>
      </w:ins>
      <w:ins w:id="1991" w:author="Rodrigo Riquelme" w:date="2010-11-04T00:17:00Z">
        <w:del w:id="1992" w:author="Wolf" w:date="2010-11-11T00:05:00Z">
          <w:r w:rsidR="00AA7C2B" w:rsidDel="00785991">
            <w:delText xml:space="preserve"> plano</w:delText>
          </w:r>
        </w:del>
      </w:ins>
      <w:ins w:id="1993" w:author="Rodrigo Riquelme" w:date="2010-11-03T11:04:00Z">
        <w:del w:id="1994" w:author="Wolf" w:date="2010-11-11T00:05:00Z">
          <w:r w:rsidR="00600608" w:rsidDel="00785991">
            <w:delText>, incluso binarios.</w:delText>
          </w:r>
        </w:del>
      </w:ins>
    </w:p>
    <w:p w:rsidR="009A106D" w:rsidDel="00785991" w:rsidRDefault="00A44DF9">
      <w:pPr>
        <w:pStyle w:val="Textoindependienteprimerasangra2"/>
        <w:ind w:left="0" w:firstLine="0"/>
        <w:rPr>
          <w:ins w:id="1995" w:author="Rodrigo Riquelme" w:date="2010-11-03T11:16:00Z"/>
          <w:del w:id="1996" w:author="Wolf" w:date="2010-11-11T00:05:00Z"/>
        </w:rPr>
        <w:pPrChange w:id="1997" w:author="Rodrigo Riquelme" w:date="2010-11-03T02:02:00Z">
          <w:pPr>
            <w:pStyle w:val="Textoindependienteprimerasangra2"/>
            <w:ind w:left="0"/>
          </w:pPr>
        </w:pPrChange>
      </w:pPr>
      <w:ins w:id="1998" w:author="Rodrigo Riquelme" w:date="2010-11-03T11:15:00Z">
        <w:del w:id="1999" w:author="Wolf" w:date="2010-11-11T00:05:00Z">
          <w:r w:rsidDel="00785991">
            <w:br w:type="page"/>
          </w:r>
        </w:del>
      </w:ins>
      <w:ins w:id="2000" w:author="Rodrigo Riquelme" w:date="2010-11-03T11:05:00Z">
        <w:del w:id="2001" w:author="Wolf" w:date="2010-11-11T00:05:00Z">
          <w:r w:rsidR="00672EE1" w:rsidDel="00785991">
            <w:delText xml:space="preserve">Se usará el servicio de Google </w:delText>
          </w:r>
        </w:del>
      </w:ins>
      <w:ins w:id="2002" w:author="Rodrigo Riquelme" w:date="2010-11-03T11:06:00Z">
        <w:del w:id="2003" w:author="Wolf" w:date="2010-11-11T00:05:00Z">
          <w:r w:rsidR="00672EE1" w:rsidDel="00785991">
            <w:delText xml:space="preserve">Code </w:delText>
          </w:r>
        </w:del>
      </w:ins>
      <w:ins w:id="2004" w:author="Rodrigo Riquelme" w:date="2010-11-03T11:05:00Z">
        <w:del w:id="2005" w:author="Wolf" w:date="2010-11-11T00:05:00Z">
          <w:r w:rsidR="00672EE1" w:rsidDel="00785991">
            <w:delText xml:space="preserve">para </w:delText>
          </w:r>
        </w:del>
      </w:ins>
      <w:ins w:id="2006" w:author="Rodrigo Riquelme" w:date="2010-11-03T11:06:00Z">
        <w:del w:id="2007" w:author="Wolf" w:date="2010-11-11T00:05:00Z">
          <w:r w:rsidR="00672EE1" w:rsidDel="00785991">
            <w:delText>el desarrollo de</w:delText>
          </w:r>
        </w:del>
      </w:ins>
      <w:ins w:id="2008" w:author="Rodrigo Riquelme" w:date="2010-11-03T11:05:00Z">
        <w:del w:id="2009" w:author="Wolf" w:date="2010-11-11T00:05:00Z">
          <w:r w:rsidR="00672EE1" w:rsidDel="00785991">
            <w:delText xml:space="preserve"> proyectos</w:delText>
          </w:r>
        </w:del>
      </w:ins>
      <w:ins w:id="2010" w:author="Rodrigo Riquelme" w:date="2010-11-03T11:15:00Z">
        <w:del w:id="2011" w:author="Wolf" w:date="2010-11-11T00:05:00Z">
          <w:r w:rsidDel="00785991">
            <w:delText xml:space="preserve"> de software lo cual incluye un servicio de repositorios Subversion y Mercurial</w:delText>
          </w:r>
        </w:del>
      </w:ins>
      <w:ins w:id="2012" w:author="Rodrigo Riquelme" w:date="2010-11-03T11:06:00Z">
        <w:del w:id="2013" w:author="Wolf" w:date="2010-11-11T00:05:00Z">
          <w:r w:rsidR="00672EE1" w:rsidDel="00785991">
            <w:delText>, para</w:delText>
          </w:r>
        </w:del>
      </w:ins>
      <w:ins w:id="2014" w:author="Rodrigo Riquelme" w:date="2010-11-03T11:16:00Z">
        <w:del w:id="2015" w:author="Wolf" w:date="2010-11-11T00:05:00Z">
          <w:r w:rsidDel="00785991">
            <w:delText xml:space="preserve"> usar este servicio</w:delText>
          </w:r>
        </w:del>
      </w:ins>
      <w:ins w:id="2016" w:author="Rodrigo Riquelme" w:date="2010-11-03T11:06:00Z">
        <w:del w:id="2017" w:author="Wolf" w:date="2010-11-11T00:05:00Z">
          <w:r w:rsidR="00672EE1" w:rsidDel="00785991">
            <w:delText xml:space="preserve"> el trabajo debe ser licenciado bajo una licencia Open Source.</w:delText>
          </w:r>
        </w:del>
      </w:ins>
    </w:p>
    <w:p w:rsidR="009A106D" w:rsidDel="00785991" w:rsidRDefault="009A106D">
      <w:pPr>
        <w:pStyle w:val="Textoindependienteprimerasangra2"/>
        <w:ind w:left="0" w:firstLine="0"/>
        <w:rPr>
          <w:ins w:id="2018" w:author="Rodrigo Riquelme" w:date="2010-11-03T11:06:00Z"/>
          <w:del w:id="2019" w:author="Wolf" w:date="2010-11-11T00:05:00Z"/>
        </w:rPr>
        <w:pPrChange w:id="2020" w:author="Rodrigo Riquelme" w:date="2010-11-03T02:02:00Z">
          <w:pPr>
            <w:pStyle w:val="Textoindependienteprimerasangra2"/>
            <w:ind w:left="0"/>
          </w:pPr>
        </w:pPrChange>
      </w:pPr>
    </w:p>
    <w:p w:rsidR="009A106D" w:rsidDel="00785991" w:rsidRDefault="00672EE1">
      <w:pPr>
        <w:pStyle w:val="Textoindependienteprimerasangra2"/>
        <w:ind w:left="0" w:firstLine="0"/>
        <w:rPr>
          <w:ins w:id="2021" w:author="Rodrigo Riquelme" w:date="2010-11-03T11:18:00Z"/>
          <w:del w:id="2022" w:author="Wolf" w:date="2010-11-11T00:05:00Z"/>
        </w:rPr>
        <w:pPrChange w:id="2023" w:author="Rodrigo Riquelme" w:date="2010-11-03T02:02:00Z">
          <w:pPr>
            <w:pStyle w:val="Textoindependienteprimerasangra2"/>
            <w:ind w:left="0"/>
          </w:pPr>
        </w:pPrChange>
      </w:pPr>
      <w:ins w:id="2024" w:author="Rodrigo Riquelme" w:date="2010-11-03T11:07:00Z">
        <w:del w:id="2025" w:author="Wolf" w:date="2010-11-11T00:05:00Z">
          <w:r w:rsidDel="00785991">
            <w:delText>Se escogió la licencia GPL GNU v2, esto implica que el trabajo puede ser bajado, estudiado,</w:delText>
          </w:r>
        </w:del>
      </w:ins>
      <w:ins w:id="2026" w:author="Rodrigo Riquelme" w:date="2010-11-03T11:08:00Z">
        <w:del w:id="2027" w:author="Wolf" w:date="2010-11-11T00:05:00Z">
          <w:r w:rsidDel="00785991">
            <w:delText xml:space="preserve"> ejecutado y</w:delText>
          </w:r>
        </w:del>
      </w:ins>
      <w:ins w:id="2028" w:author="Rodrigo Riquelme" w:date="2010-11-03T11:07:00Z">
        <w:del w:id="2029" w:author="Wolf" w:date="2010-11-11T00:05:00Z">
          <w:r w:rsidDel="00785991">
            <w:delText xml:space="preserve"> modificado</w:delText>
          </w:r>
        </w:del>
      </w:ins>
      <w:ins w:id="2030" w:author="Rodrigo Riquelme" w:date="2010-11-03T11:08:00Z">
        <w:del w:id="2031" w:author="Wolf" w:date="2010-11-11T00:05:00Z">
          <w:r w:rsidDel="00785991">
            <w:delText xml:space="preserve"> por cualquier</w:delText>
          </w:r>
        </w:del>
      </w:ins>
      <w:ins w:id="2032" w:author="Rodrigo Riquelme" w:date="2010-11-03T11:16:00Z">
        <w:del w:id="2033" w:author="Wolf" w:date="2010-11-11T00:05:00Z">
          <w:r w:rsidR="00A44DF9" w:rsidDel="00785991">
            <w:delText xml:space="preserve"> persona</w:delText>
          </w:r>
        </w:del>
      </w:ins>
      <w:ins w:id="2034" w:author="Rodrigo Riquelme" w:date="2010-11-03T11:08:00Z">
        <w:del w:id="2035" w:author="Wolf" w:date="2010-11-11T00:05:00Z">
          <w:r w:rsidDel="00785991">
            <w:delText xml:space="preserve">, pero </w:delText>
          </w:r>
        </w:del>
      </w:ins>
      <w:ins w:id="2036" w:author="Rodrigo Riquelme" w:date="2010-11-03T11:14:00Z">
        <w:del w:id="2037" w:author="Wolf" w:date="2010-11-11T00:05:00Z">
          <w:r w:rsidR="00C77951" w:rsidDel="00785991">
            <w:delText>quien lo haga debe liberar el software bajo los mismos términos.</w:delText>
          </w:r>
        </w:del>
      </w:ins>
      <w:ins w:id="2038" w:author="Rodrigo Riquelme" w:date="2010-11-03T11:17:00Z">
        <w:del w:id="2039" w:author="Wolf" w:date="2010-11-11T00:05:00Z">
          <w:r w:rsidR="00BE15C2" w:rsidDel="00785991">
            <w:delText xml:space="preserve"> </w:delText>
          </w:r>
        </w:del>
      </w:ins>
    </w:p>
    <w:p w:rsidR="009A106D" w:rsidDel="00785991" w:rsidRDefault="009A106D">
      <w:pPr>
        <w:pStyle w:val="Textoindependienteprimerasangra2"/>
        <w:ind w:left="0" w:firstLine="0"/>
        <w:rPr>
          <w:ins w:id="2040" w:author="Rodrigo Riquelme" w:date="2010-11-03T11:18:00Z"/>
          <w:del w:id="2041" w:author="Wolf" w:date="2010-11-11T00:05:00Z"/>
        </w:rPr>
        <w:pPrChange w:id="2042" w:author="Rodrigo Riquelme" w:date="2010-11-03T02:02:00Z">
          <w:pPr>
            <w:pStyle w:val="Textoindependienteprimerasangra2"/>
            <w:ind w:left="0"/>
          </w:pPr>
        </w:pPrChange>
      </w:pPr>
    </w:p>
    <w:p w:rsidR="009A106D" w:rsidDel="00785991" w:rsidRDefault="00BE15C2">
      <w:pPr>
        <w:pStyle w:val="Textoindependienteprimerasangra2"/>
        <w:ind w:left="0" w:firstLine="0"/>
        <w:rPr>
          <w:ins w:id="2043" w:author="Rodrigo Riquelme" w:date="2010-11-03T11:19:00Z"/>
          <w:del w:id="2044" w:author="Wolf" w:date="2010-11-11T00:05:00Z"/>
        </w:rPr>
        <w:pPrChange w:id="2045" w:author="Rodrigo Riquelme" w:date="2010-11-03T02:02:00Z">
          <w:pPr>
            <w:pStyle w:val="Textoindependienteprimerasangra2"/>
            <w:ind w:left="0"/>
          </w:pPr>
        </w:pPrChange>
      </w:pPr>
      <w:ins w:id="2046" w:author="Rodrigo Riquelme" w:date="2010-11-03T11:17:00Z">
        <w:del w:id="2047" w:author="Wolf" w:date="2010-11-11T00:05:00Z">
          <w:r w:rsidDel="00785991">
            <w:delText>Esta licencia no es incompatible con licencias comercial</w:delText>
          </w:r>
        </w:del>
      </w:ins>
      <w:ins w:id="2048" w:author="Rodrigo Riquelme" w:date="2010-11-03T11:18:00Z">
        <w:del w:id="2049" w:author="Wolf" w:date="2010-11-11T00:05:00Z">
          <w:r w:rsidDel="00785991">
            <w:delText>es, solo garantiza que todas las implementaciones sean Open Source.</w:delText>
          </w:r>
        </w:del>
      </w:ins>
    </w:p>
    <w:p w:rsidR="009A106D" w:rsidDel="00785991" w:rsidRDefault="009A106D">
      <w:pPr>
        <w:pStyle w:val="Textoindependienteprimerasangra2"/>
        <w:ind w:left="0" w:firstLine="0"/>
        <w:rPr>
          <w:ins w:id="2050" w:author="Rodrigo Riquelme" w:date="2010-11-03T11:19:00Z"/>
          <w:del w:id="2051" w:author="Wolf" w:date="2010-11-11T00:05:00Z"/>
        </w:rPr>
        <w:pPrChange w:id="2052" w:author="Rodrigo Riquelme" w:date="2010-11-03T02:02:00Z">
          <w:pPr>
            <w:pStyle w:val="Textoindependienteprimerasangra2"/>
            <w:ind w:left="0"/>
          </w:pPr>
        </w:pPrChange>
      </w:pPr>
    </w:p>
    <w:p w:rsidR="009A106D" w:rsidDel="00785991" w:rsidRDefault="00D35D5B">
      <w:pPr>
        <w:pStyle w:val="Textoindependienteprimerasangra2"/>
        <w:ind w:left="0" w:firstLine="0"/>
        <w:rPr>
          <w:del w:id="2053" w:author="Wolf" w:date="2010-11-11T00:05:00Z"/>
        </w:rPr>
        <w:pPrChange w:id="2054" w:author="Rodrigo Riquelme" w:date="2010-11-03T02:02:00Z">
          <w:pPr>
            <w:pStyle w:val="Textoindependienteprimerasangra2"/>
            <w:ind w:left="0"/>
          </w:pPr>
        </w:pPrChange>
      </w:pPr>
      <w:ins w:id="2055" w:author="Rodrigo Riquelme" w:date="2010-11-03T11:19:00Z">
        <w:del w:id="2056" w:author="Wolf" w:date="2010-11-11T00:05:00Z">
          <w:r w:rsidDel="00785991">
            <w:delText>La contraparte a</w:delText>
          </w:r>
        </w:del>
      </w:ins>
      <w:ins w:id="2057" w:author="Rodrigo Riquelme" w:date="2010-11-04T00:12:00Z">
        <w:del w:id="2058" w:author="Wolf" w:date="2010-11-11T00:05:00Z">
          <w:r w:rsidDel="00785991">
            <w:delText xml:space="preserve">l </w:delText>
          </w:r>
        </w:del>
      </w:ins>
      <w:ins w:id="2059" w:author="Rodrigo Riquelme" w:date="2010-11-03T11:19:00Z">
        <w:del w:id="2060" w:author="Wolf" w:date="2010-11-11T00:05:00Z">
          <w:r w:rsidR="00550589" w:rsidDel="00785991">
            <w:delText xml:space="preserve">paradigma de </w:delText>
          </w:r>
        </w:del>
      </w:ins>
      <w:ins w:id="2061" w:author="Rodrigo Riquelme" w:date="2010-11-04T00:12:00Z">
        <w:del w:id="2062" w:author="Wolf" w:date="2010-11-11T00:05:00Z">
          <w:r w:rsidDel="00785991">
            <w:delText>Open Source</w:delText>
          </w:r>
        </w:del>
      </w:ins>
      <w:ins w:id="2063" w:author="Rodrigo Riquelme" w:date="2010-11-03T11:19:00Z">
        <w:del w:id="2064" w:author="Wolf" w:date="2010-11-11T00:05:00Z">
          <w:r w:rsidR="00550589" w:rsidDel="00785991">
            <w:delText xml:space="preserve"> es el software privativo.</w:delText>
          </w:r>
        </w:del>
      </w:ins>
      <w:ins w:id="2065" w:author="Rodrigo Riquelme" w:date="2010-11-03T11:17:00Z">
        <w:del w:id="2066" w:author="Wolf" w:date="2010-11-11T00:05:00Z">
          <w:r w:rsidR="00BE15C2" w:rsidDel="00785991">
            <w:delText xml:space="preserve"> </w:delText>
          </w:r>
        </w:del>
      </w:ins>
    </w:p>
    <w:p w:rsidR="007C0EE8" w:rsidRPr="00531853" w:rsidRDefault="007C0EE8" w:rsidP="006859D3">
      <w:pPr>
        <w:pStyle w:val="Subttulo"/>
        <w:outlineLvl w:val="2"/>
      </w:pPr>
      <w:r>
        <w:br w:type="page"/>
      </w:r>
      <w:bookmarkStart w:id="2067" w:name="_Toc266039184"/>
      <w:bookmarkStart w:id="2068" w:name="_Toc277197790"/>
      <w:r w:rsidRPr="00531853">
        <w:lastRenderedPageBreak/>
        <w:t>2.</w:t>
      </w:r>
      <w:del w:id="2069" w:author="Wolf" w:date="2010-11-10T22:50:00Z">
        <w:r w:rsidRPr="00531853" w:rsidDel="00B60CF3">
          <w:delText>7</w:delText>
        </w:r>
      </w:del>
      <w:ins w:id="2070" w:author="Wolf" w:date="2010-11-10T22:50:00Z">
        <w:r w:rsidR="00B60CF3">
          <w:t>8</w:t>
        </w:r>
      </w:ins>
      <w:r w:rsidRPr="00531853">
        <w:t>.</w:t>
      </w:r>
      <w:del w:id="2071" w:author="Wolf" w:date="2010-11-10T22:50:00Z">
        <w:r w:rsidRPr="00531853" w:rsidDel="00B60CF3">
          <w:delText>2</w:delText>
        </w:r>
      </w:del>
      <w:ins w:id="2072" w:author="Wolf" w:date="2010-11-10T22:50:00Z">
        <w:r w:rsidR="00B60CF3">
          <w:t>1</w:t>
        </w:r>
      </w:ins>
      <w:r w:rsidRPr="00531853">
        <w:t xml:space="preserve"> Extreme </w:t>
      </w:r>
      <w:proofErr w:type="spellStart"/>
      <w:r w:rsidRPr="00531853">
        <w:t>Programming</w:t>
      </w:r>
      <w:bookmarkEnd w:id="2067"/>
      <w:bookmarkEnd w:id="2068"/>
      <w:proofErr w:type="spellEnd"/>
    </w:p>
    <w:p w:rsidR="009A106D" w:rsidRDefault="007C0EE8">
      <w:pPr>
        <w:pPrChange w:id="2073" w:author="Rodrigo Riquelme" w:date="2010-11-10T00:06:00Z">
          <w:pPr>
            <w:pStyle w:val="Textoindependienteprimerasangra2"/>
            <w:ind w:left="0"/>
          </w:pPr>
        </w:pPrChange>
      </w:pPr>
      <w:r>
        <w:t xml:space="preserve">Extreme </w:t>
      </w:r>
      <w:proofErr w:type="spellStart"/>
      <w:r>
        <w:t>Programming</w:t>
      </w:r>
      <w:proofErr w:type="spellEnd"/>
      <w:r>
        <w:t xml:space="preserve"> (XP) es un enfoque de la ingeniería de software. Es </w:t>
      </w:r>
      <w:proofErr w:type="gramStart"/>
      <w:r>
        <w:t>la</w:t>
      </w:r>
      <w:proofErr w:type="gramEnd"/>
      <w:r>
        <w:t xml:space="preserve">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9"/>
      </w:r>
    </w:p>
    <w:p w:rsidR="009A106D" w:rsidRDefault="009A106D">
      <w:pPr>
        <w:pStyle w:val="Subttulo"/>
        <w:jc w:val="center"/>
        <w:outlineLvl w:val="2"/>
        <w:pPrChange w:id="2074" w:author="Rodrigo Riquelme" w:date="2010-11-10T00:06:00Z">
          <w:pPr>
            <w:pStyle w:val="Textoindependienteprimerasangra2"/>
            <w:ind w:left="0"/>
          </w:pPr>
        </w:pPrChange>
      </w:pPr>
      <w:del w:id="2075" w:author="Wolf" w:date="2010-11-10T23:38:00Z">
        <w:r w:rsidDel="009C31E1">
          <w:rPr>
            <w:noProof/>
            <w:lang w:eastAsia="es-CL"/>
            <w:rPrChange w:id="2076">
              <w:rPr>
                <w:b/>
                <w:i/>
                <w:noProof/>
                <w:lang w:eastAsia="es-CL"/>
              </w:rPr>
            </w:rPrChange>
          </w:rPr>
          <w:drawing>
            <wp:inline distT="0" distB="0" distL="0" distR="0" wp14:anchorId="51B6D372" wp14:editId="6DDAA7A2">
              <wp:extent cx="4105275" cy="2362200"/>
              <wp:effectExtent l="19050" t="0" r="9525" b="0"/>
              <wp:docPr id="27" name="Imagen 2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11"/>
                      <pic:cNvPicPr>
                        <a:picLocks noChangeAspect="1" noChangeArrowheads="1"/>
                      </pic:cNvPicPr>
                    </pic:nvPicPr>
                    <pic:blipFill>
                      <a:blip r:embed="rId41"/>
                      <a:srcRect/>
                      <a:stretch>
                        <a:fillRect/>
                      </a:stretch>
                    </pic:blipFill>
                    <pic:spPr bwMode="auto">
                      <a:xfrm>
                        <a:off x="0" y="0"/>
                        <a:ext cx="4105275" cy="2362200"/>
                      </a:xfrm>
                      <a:prstGeom prst="rect">
                        <a:avLst/>
                      </a:prstGeom>
                      <a:noFill/>
                      <a:ln w="9525">
                        <a:noFill/>
                        <a:miter lim="800000"/>
                        <a:headEnd/>
                        <a:tailEnd/>
                      </a:ln>
                    </pic:spPr>
                  </pic:pic>
                </a:graphicData>
              </a:graphic>
            </wp:inline>
          </w:drawing>
        </w:r>
      </w:del>
    </w:p>
    <w:p w:rsidR="009C31E1" w:rsidRDefault="009C31E1">
      <w:pPr>
        <w:suppressAutoHyphens w:val="0"/>
        <w:spacing w:before="0" w:after="0" w:line="240" w:lineRule="auto"/>
        <w:jc w:val="left"/>
        <w:rPr>
          <w:ins w:id="2077" w:author="Wolf" w:date="2010-11-10T23:38:00Z"/>
        </w:rPr>
      </w:pPr>
      <w:ins w:id="2078" w:author="Wolf" w:date="2010-11-10T23:38:00Z">
        <w:r>
          <w:br w:type="page"/>
        </w:r>
      </w:ins>
    </w:p>
    <w:p w:rsidR="007C0EE8" w:rsidRPr="00621B28" w:rsidRDefault="007C0EE8">
      <w:pPr>
        <w:pPrChange w:id="2079" w:author="Rodrigo Riquelme" w:date="2010-11-10T00:07:00Z">
          <w:pPr>
            <w:pStyle w:val="Subttulo"/>
          </w:pPr>
        </w:pPrChange>
      </w:pPr>
      <w:r w:rsidRPr="00621B28">
        <w:lastRenderedPageBreak/>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del w:id="2080" w:author="Rodrigo Riquelme" w:date="2010-11-10T00:24:00Z">
        <w:r w:rsidDel="00F8658A">
          <w:rPr>
            <w:lang w:eastAsia="es-CL"/>
          </w:rPr>
          <w:delText>ú</w:delText>
        </w:r>
      </w:del>
      <w:ins w:id="2081" w:author="Rodrigo Riquelme" w:date="2010-11-10T00:24:00Z">
        <w:r w:rsidR="00F8658A">
          <w:rPr>
            <w:lang w:eastAsia="es-CL"/>
          </w:rPr>
          <w:t>ú</w:t>
        </w:r>
      </w:ins>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del w:id="2082" w:author="Rodrigo Riquelme" w:date="2010-11-10T00:24:00Z">
        <w:r w:rsidDel="00F8658A">
          <w:rPr>
            <w:lang w:eastAsia="es-CL"/>
          </w:rPr>
          <w:delText>ú</w:delText>
        </w:r>
      </w:del>
      <w:ins w:id="2083" w:author="Rodrigo Riquelme" w:date="2010-11-10T00:24:00Z">
        <w:r w:rsidR="00F8658A">
          <w:rPr>
            <w:lang w:eastAsia="es-CL"/>
          </w:rPr>
          <w:t>ú</w:t>
        </w:r>
      </w:ins>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proofErr w:type="spellStart"/>
      <w:r>
        <w:rPr>
          <w:lang w:eastAsia="es-CL"/>
        </w:rPr>
        <w:t>extendibles</w:t>
      </w:r>
      <w:proofErr w:type="spellEnd"/>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Actitud hacia el cambio: los clientes ven el software tempranamente.</w:t>
      </w:r>
    </w:p>
    <w:p w:rsidR="009A106D" w:rsidRDefault="007C0EE8">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D03261" w:rsidRDefault="00D03261">
      <w:pPr>
        <w:suppressAutoHyphens w:val="0"/>
        <w:spacing w:before="0" w:after="0" w:line="240" w:lineRule="auto"/>
        <w:jc w:val="left"/>
        <w:rPr>
          <w:ins w:id="2084" w:author="Wolf" w:date="2010-11-10T22:19:00Z"/>
          <w:rFonts w:eastAsia="Times New Roman" w:cs="Times New Roman"/>
          <w:b/>
          <w:sz w:val="28"/>
          <w:szCs w:val="24"/>
        </w:rPr>
      </w:pPr>
      <w:ins w:id="2085" w:author="Wolf" w:date="2010-11-10T22:19:00Z">
        <w:r>
          <w:br w:type="page"/>
        </w:r>
      </w:ins>
    </w:p>
    <w:p w:rsidR="00245FC0" w:rsidRDefault="00F21C81">
      <w:pPr>
        <w:pStyle w:val="Subttulo"/>
        <w:outlineLvl w:val="2"/>
        <w:rPr>
          <w:ins w:id="2086" w:author="Rodrigo Riquelme" w:date="2010-11-10T00:08:00Z"/>
        </w:rPr>
        <w:pPrChange w:id="2087" w:author="Wolf" w:date="2010-11-10T22:00:00Z">
          <w:pPr>
            <w:pStyle w:val="Textoindependienteprimerasangra2"/>
            <w:ind w:left="0"/>
          </w:pPr>
        </w:pPrChange>
      </w:pPr>
      <w:bookmarkStart w:id="2088" w:name="_Toc277197791"/>
      <w:ins w:id="2089" w:author="Wolf" w:date="2010-11-10T22:00:00Z">
        <w:r>
          <w:lastRenderedPageBreak/>
          <w:t>2.</w:t>
        </w:r>
      </w:ins>
      <w:ins w:id="2090" w:author="Wolf" w:date="2010-11-10T22:50:00Z">
        <w:r w:rsidR="00B60CF3">
          <w:t>8.2</w:t>
        </w:r>
      </w:ins>
      <w:ins w:id="2091" w:author="Wolf" w:date="2010-11-10T22:00:00Z">
        <w:r>
          <w:t xml:space="preserve"> </w:t>
        </w:r>
      </w:ins>
      <w:moveFromRangeStart w:id="2092" w:author="Rodrigo Riquelme" w:date="2010-11-10T00:09:00Z" w:name="move277111088"/>
      <w:moveFrom w:id="2093" w:author="Rodrigo Riquelme" w:date="2010-11-10T00:09:00Z">
        <w:r w:rsidR="007C0EE8" w:rsidDel="00245FC0">
          <w:t>XP se complementa perfectamente con Scrum ya que Scrum se basa en la actitud y los principios de las personas para llevar adelante el proyecto, estos principios son esenciales para el desarrollo ágil:</w:t>
        </w:r>
      </w:moveFrom>
      <w:moveFromRangeEnd w:id="2092"/>
      <w:proofErr w:type="spellStart"/>
      <w:ins w:id="2094" w:author="Rodrigo Riquelme" w:date="2010-11-10T00:09:00Z">
        <w:r w:rsidR="00245FC0">
          <w:t>Scrum</w:t>
        </w:r>
      </w:ins>
      <w:bookmarkEnd w:id="2088"/>
      <w:proofErr w:type="spellEnd"/>
    </w:p>
    <w:p w:rsidR="00CC5BD0" w:rsidRDefault="00245FC0" w:rsidP="00245FC0">
      <w:pPr>
        <w:rPr>
          <w:ins w:id="2095" w:author="Wolf" w:date="2010-11-10T22:19:00Z"/>
        </w:rPr>
      </w:pPr>
      <w:moveToRangeStart w:id="2096" w:author="Rodrigo Riquelme" w:date="2010-11-10T00:09:00Z" w:name="move277111088"/>
      <w:moveTo w:id="2097" w:author="Rodrigo Riquelme" w:date="2010-11-10T00:09:00Z">
        <w:r>
          <w:t xml:space="preserve">XP se complementa </w:t>
        </w:r>
        <w:del w:id="2098" w:author="Wolf" w:date="2010-11-10T22:00:00Z">
          <w:r w:rsidDel="00F21C81">
            <w:delText>perfectamente</w:delText>
          </w:r>
        </w:del>
      </w:moveTo>
      <w:ins w:id="2099" w:author="Wolf" w:date="2010-11-10T22:00:00Z">
        <w:r w:rsidR="00F21C81">
          <w:t>bien</w:t>
        </w:r>
      </w:ins>
      <w:moveTo w:id="2100" w:author="Rodrigo Riquelme" w:date="2010-11-10T00:09:00Z">
        <w:r>
          <w:t xml:space="preserve"> con </w:t>
        </w:r>
        <w:proofErr w:type="spellStart"/>
        <w:r>
          <w:t>Scrum</w:t>
        </w:r>
        <w:proofErr w:type="spellEnd"/>
        <w:r>
          <w:t xml:space="preserve"> ya que</w:t>
        </w:r>
      </w:moveTo>
      <w:ins w:id="2101" w:author="Wolf" w:date="2010-11-10T22:01:00Z">
        <w:r w:rsidR="00F21C81">
          <w:t xml:space="preserve"> para el éxito de un proyecto basado en metodologías ágiles como XP es necesario contar con una m</w:t>
        </w:r>
      </w:ins>
      <w:ins w:id="2102" w:author="Wolf" w:date="2010-11-10T22:02:00Z">
        <w:r w:rsidR="00F21C81">
          <w:t>a</w:t>
        </w:r>
      </w:ins>
      <w:ins w:id="2103" w:author="Wolf" w:date="2010-11-10T22:01:00Z">
        <w:r w:rsidR="00F21C81">
          <w:t>sa</w:t>
        </w:r>
      </w:ins>
      <w:ins w:id="2104" w:author="Wolf" w:date="2010-11-10T22:02:00Z">
        <w:r w:rsidR="00F21C81">
          <w:t xml:space="preserve"> crítica de recursos human</w:t>
        </w:r>
        <w:r w:rsidR="00CC5BD0">
          <w:t>os comprometidos con el proyect</w:t>
        </w:r>
      </w:ins>
      <w:ins w:id="2105" w:author="Wolf" w:date="2010-11-10T22:19:00Z">
        <w:r w:rsidR="00CC5BD0">
          <w:t>o.</w:t>
        </w:r>
      </w:ins>
    </w:p>
    <w:p w:rsidR="00245FC0" w:rsidRDefault="00245FC0" w:rsidP="00245FC0">
      <w:moveTo w:id="2106" w:author="Rodrigo Riquelme" w:date="2010-11-10T00:09:00Z">
        <w:del w:id="2107" w:author="Wolf" w:date="2010-11-10T22:19:00Z">
          <w:r w:rsidDel="00CC5BD0">
            <w:delText xml:space="preserve"> </w:delText>
          </w:r>
        </w:del>
        <w:proofErr w:type="spellStart"/>
        <w:r>
          <w:t>Scrum</w:t>
        </w:r>
        <w:proofErr w:type="spellEnd"/>
        <w:r>
          <w:t xml:space="preserve"> se basa en la actitud y los principios de las personas para llevar adelante el proyecto, estos principios son esenciales para el desarrollo ágil</w:t>
        </w:r>
      </w:moveTo>
      <w:ins w:id="2108" w:author="Wolf" w:date="2010-11-10T22:19:00Z">
        <w:r w:rsidR="00CC5BD0">
          <w:t xml:space="preserve"> </w:t>
        </w:r>
      </w:ins>
      <w:ins w:id="2109" w:author="Rodrigo Riquelme" w:date="2010-11-10T00:55:00Z">
        <w:del w:id="2110" w:author="Wolf" w:date="2010-11-10T22:19:00Z">
          <w:r w:rsidR="00F07CBC" w:rsidDel="00CC5BD0">
            <w:delText>, ya que los mé</w:delText>
          </w:r>
        </w:del>
      </w:ins>
      <w:ins w:id="2111" w:author="Wolf" w:date="2010-11-10T22:19:00Z">
        <w:r w:rsidR="00CC5BD0">
          <w:t>.</w:t>
        </w:r>
      </w:ins>
      <w:moveTo w:id="2112" w:author="Rodrigo Riquelme" w:date="2010-11-10T00:09:00Z">
        <w:del w:id="2113" w:author="Wolf" w:date="2010-11-10T22:19:00Z">
          <w:r w:rsidDel="00CC5BD0">
            <w:delText>:</w:delText>
          </w:r>
        </w:del>
      </w:moveTo>
    </w:p>
    <w:moveToRangeEnd w:id="2096"/>
    <w:p w:rsidR="00245FC0" w:rsidDel="00245FC0" w:rsidRDefault="00245FC0">
      <w:pPr>
        <w:rPr>
          <w:del w:id="2114" w:author="Rodrigo Riquelme" w:date="2010-11-10T00:09:00Z"/>
        </w:rPr>
        <w:pPrChange w:id="2115" w:author="Rodrigo Riquelme" w:date="2010-11-10T00:07:00Z">
          <w:pPr>
            <w:pStyle w:val="Textoindependienteprimerasangra2"/>
            <w:ind w:left="0"/>
          </w:pPr>
        </w:pPrChange>
      </w:pPr>
    </w:p>
    <w:p w:rsidR="00245FC0" w:rsidDel="00CC5BD0" w:rsidRDefault="00245FC0">
      <w:pPr>
        <w:rPr>
          <w:ins w:id="2116" w:author="Rodrigo Riquelme" w:date="2010-11-10T00:09:00Z"/>
          <w:del w:id="2117" w:author="Wolf" w:date="2010-11-10T22:20:00Z"/>
          <w:b/>
          <w:bCs/>
          <w:lang w:eastAsia="es-CL"/>
        </w:rPr>
        <w:pPrChange w:id="2118" w:author="Rodrigo Riquelme" w:date="2010-11-10T00:07:00Z">
          <w:pPr>
            <w:numPr>
              <w:numId w:val="9"/>
            </w:numPr>
            <w:suppressAutoHyphens w:val="0"/>
            <w:spacing w:before="240" w:after="440"/>
            <w:ind w:left="720" w:hanging="360"/>
          </w:pPr>
        </w:pPrChange>
      </w:pPr>
    </w:p>
    <w:p w:rsidR="009A106D" w:rsidRDefault="007C0EE8">
      <w:pPr>
        <w:rPr>
          <w:lang w:eastAsia="es-CL"/>
        </w:rPr>
        <w:pPrChange w:id="2119" w:author="Rodrigo Riquelme" w:date="2010-11-10T00:07:00Z">
          <w:pPr>
            <w:numPr>
              <w:numId w:val="9"/>
            </w:numPr>
            <w:suppressAutoHyphens w:val="0"/>
            <w:spacing w:before="240" w:after="440"/>
            <w:ind w:left="720" w:hanging="360"/>
          </w:pPr>
        </w:pPrChange>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pPr>
        <w:rPr>
          <w:lang w:eastAsia="es-CL"/>
        </w:rPr>
        <w:pPrChange w:id="2120" w:author="Rodrigo Riquelme" w:date="2010-11-10T00:07:00Z">
          <w:pPr>
            <w:numPr>
              <w:numId w:val="9"/>
            </w:numPr>
            <w:suppressAutoHyphens w:val="0"/>
            <w:spacing w:before="240" w:after="440"/>
            <w:ind w:left="720" w:hanging="360"/>
          </w:pPr>
        </w:pPrChange>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pPr>
        <w:rPr>
          <w:lang w:eastAsia="es-CL"/>
        </w:rPr>
        <w:pPrChange w:id="2121" w:author="Rodrigo Riquelme" w:date="2010-11-10T00:07:00Z">
          <w:pPr>
            <w:numPr>
              <w:numId w:val="9"/>
            </w:numPr>
            <w:suppressAutoHyphens w:val="0"/>
            <w:spacing w:before="240" w:after="440"/>
            <w:ind w:left="720" w:hanging="360"/>
          </w:pPr>
        </w:pPrChange>
      </w:pPr>
      <w:r w:rsidRPr="00757A97">
        <w:rPr>
          <w:b/>
          <w:bCs/>
          <w:lang w:eastAsia="es-CL"/>
        </w:rPr>
        <w:t>Transparencia / Honestidad</w:t>
      </w:r>
      <w:r w:rsidRPr="00757A97">
        <w:rPr>
          <w:lang w:eastAsia="es-CL"/>
        </w:rPr>
        <w:t xml:space="preserve">: </w:t>
      </w:r>
      <w:proofErr w:type="spellStart"/>
      <w:r w:rsidRPr="00757A97">
        <w:rPr>
          <w:lang w:eastAsia="es-CL"/>
        </w:rPr>
        <w:t>Scrum</w:t>
      </w:r>
      <w:proofErr w:type="spellEnd"/>
      <w:r w:rsidRPr="00757A97">
        <w:rPr>
          <w:lang w:eastAsia="es-CL"/>
        </w:rPr>
        <w:t xml:space="preserve"> mantiene todo acerca del proyecto visible a todos. </w:t>
      </w:r>
    </w:p>
    <w:p w:rsidR="009A106D" w:rsidRDefault="007C0EE8">
      <w:pPr>
        <w:rPr>
          <w:lang w:eastAsia="es-CL"/>
        </w:rPr>
        <w:pPrChange w:id="2122" w:author="Rodrigo Riquelme" w:date="2010-11-10T00:07:00Z">
          <w:pPr>
            <w:numPr>
              <w:numId w:val="9"/>
            </w:numPr>
            <w:suppressAutoHyphens w:val="0"/>
            <w:spacing w:before="240" w:after="440"/>
            <w:ind w:left="720" w:hanging="360"/>
          </w:pPr>
        </w:pPrChange>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pPr>
        <w:rPr>
          <w:lang w:eastAsia="es-CL"/>
        </w:rPr>
        <w:pPrChange w:id="2123" w:author="Rodrigo Riquelme" w:date="2010-11-10T00:07:00Z">
          <w:pPr>
            <w:numPr>
              <w:numId w:val="9"/>
            </w:numPr>
            <w:suppressAutoHyphens w:val="0"/>
            <w:spacing w:before="240" w:after="440"/>
            <w:ind w:left="720" w:hanging="360"/>
          </w:pPr>
        </w:pPrChange>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9A106D" w:rsidRDefault="009A106D">
      <w:pPr>
        <w:pStyle w:val="Subttulo"/>
        <w:rPr>
          <w:ins w:id="2124" w:author="Wolf" w:date="2010-11-10T22:20:00Z"/>
        </w:rPr>
        <w:pPrChange w:id="2125" w:author="Rodrigo Riquelme" w:date="2010-11-04T00:12:00Z">
          <w:pPr>
            <w:pStyle w:val="Textoindependienteprimerasangra2"/>
            <w:ind w:left="0"/>
          </w:pPr>
        </w:pPrChange>
      </w:pPr>
    </w:p>
    <w:p w:rsidR="002E7305" w:rsidRDefault="002E7305">
      <w:pPr>
        <w:suppressAutoHyphens w:val="0"/>
        <w:spacing w:before="0" w:after="0" w:line="240" w:lineRule="auto"/>
        <w:jc w:val="left"/>
        <w:rPr>
          <w:ins w:id="2126" w:author="Wolf" w:date="2010-11-10T23:03:00Z"/>
          <w:rFonts w:eastAsia="Times New Roman" w:cs="Times New Roman"/>
          <w:b/>
          <w:sz w:val="28"/>
          <w:szCs w:val="24"/>
        </w:rPr>
      </w:pPr>
      <w:ins w:id="2127" w:author="Wolf" w:date="2010-11-10T23:03:00Z">
        <w:r>
          <w:br w:type="page"/>
        </w:r>
      </w:ins>
    </w:p>
    <w:p w:rsidR="00CC5BD0" w:rsidRDefault="00B60CF3">
      <w:pPr>
        <w:pStyle w:val="Subttulo"/>
        <w:outlineLvl w:val="2"/>
        <w:rPr>
          <w:ins w:id="2128" w:author="Wolf" w:date="2010-11-10T22:21:00Z"/>
        </w:rPr>
        <w:pPrChange w:id="2129" w:author="Wolf" w:date="2010-11-10T23:39:00Z">
          <w:pPr>
            <w:pStyle w:val="Textoindependienteprimerasangra2"/>
            <w:ind w:left="0"/>
          </w:pPr>
        </w:pPrChange>
      </w:pPr>
      <w:bookmarkStart w:id="2130" w:name="_Toc277197792"/>
      <w:ins w:id="2131" w:author="Wolf" w:date="2010-11-10T22:20:00Z">
        <w:r>
          <w:lastRenderedPageBreak/>
          <w:t>2.</w:t>
        </w:r>
      </w:ins>
      <w:ins w:id="2132" w:author="Wolf" w:date="2010-11-10T22:50:00Z">
        <w:r>
          <w:t>8.3</w:t>
        </w:r>
      </w:ins>
      <w:ins w:id="2133" w:author="Wolf" w:date="2010-11-10T22:21:00Z">
        <w:r w:rsidR="00CC5BD0">
          <w:t xml:space="preserve"> </w:t>
        </w:r>
      </w:ins>
      <w:ins w:id="2134" w:author="Wolf" w:date="2010-11-10T23:13:00Z">
        <w:r w:rsidR="00665B89">
          <w:t>Software Libre</w:t>
        </w:r>
      </w:ins>
      <w:bookmarkEnd w:id="2130"/>
    </w:p>
    <w:p w:rsidR="002E7305" w:rsidRDefault="002E7305">
      <w:pPr>
        <w:rPr>
          <w:ins w:id="2135" w:author="Wolf" w:date="2010-11-10T23:03:00Z"/>
        </w:rPr>
        <w:pPrChange w:id="2136" w:author="Wolf" w:date="2010-11-10T22:20:00Z">
          <w:pPr>
            <w:pStyle w:val="Textoindependienteprimerasangra2"/>
            <w:ind w:left="0"/>
          </w:pPr>
        </w:pPrChange>
      </w:pPr>
      <w:ins w:id="2137" w:author="Wolf" w:date="2010-11-10T23:00:00Z">
        <w:r>
          <w:t xml:space="preserve">Dentro de </w:t>
        </w:r>
        <w:del w:id="2138" w:author="copesa" w:date="2010-11-11T11:24:00Z">
          <w:r w:rsidDel="00060073">
            <w:delText>nuestro</w:delText>
          </w:r>
        </w:del>
      </w:ins>
      <w:ins w:id="2139" w:author="copesa" w:date="2010-11-11T11:24:00Z">
        <w:r w:rsidR="00060073">
          <w:t>la</w:t>
        </w:r>
      </w:ins>
      <w:ins w:id="2140" w:author="Wolf" w:date="2010-11-10T23:00:00Z">
        <w:r>
          <w:t xml:space="preserve"> metodología de desarrollo usaremos</w:t>
        </w:r>
      </w:ins>
      <w:ins w:id="2141" w:author="Wolf" w:date="2010-11-10T23:03:00Z">
        <w:r>
          <w:t xml:space="preserve"> el modelo</w:t>
        </w:r>
      </w:ins>
      <w:ins w:id="2142" w:author="Wolf" w:date="2010-11-10T22:54:00Z">
        <w:r>
          <w:t xml:space="preserve"> de software libre</w:t>
        </w:r>
      </w:ins>
      <w:ins w:id="2143" w:author="Wolf" w:date="2010-11-10T23:03:00Z">
        <w:r>
          <w:t>.</w:t>
        </w:r>
      </w:ins>
    </w:p>
    <w:p w:rsidR="004D680B" w:rsidRDefault="002E7305">
      <w:pPr>
        <w:rPr>
          <w:ins w:id="2144" w:author="Wolf" w:date="2010-11-10T23:09:00Z"/>
        </w:rPr>
        <w:pPrChange w:id="2145" w:author="Wolf" w:date="2010-11-10T22:20:00Z">
          <w:pPr>
            <w:pStyle w:val="Textoindependienteprimerasangra2"/>
            <w:ind w:left="0"/>
          </w:pPr>
        </w:pPrChange>
      </w:pPr>
      <w:ins w:id="2146" w:author="Wolf" w:date="2010-11-10T23:03:00Z">
        <w:r>
          <w:t>Exitosos proyectos</w:t>
        </w:r>
      </w:ins>
      <w:ins w:id="2147" w:author="Wolf" w:date="2010-11-10T22:54:00Z">
        <w:r>
          <w:t xml:space="preserve"> </w:t>
        </w:r>
      </w:ins>
      <w:ins w:id="2148" w:author="Wolf" w:date="2010-11-10T23:03:00Z">
        <w:r>
          <w:t>como Linux,</w:t>
        </w:r>
      </w:ins>
      <w:ins w:id="2149" w:author="Wolf" w:date="2010-11-10T23:04:00Z">
        <w:r>
          <w:t xml:space="preserve"> Apache, Open Office </w:t>
        </w:r>
      </w:ins>
      <w:ins w:id="2150" w:author="Wolf" w:date="2010-11-10T23:06:00Z">
        <w:r w:rsidR="003B4032">
          <w:t xml:space="preserve">y </w:t>
        </w:r>
      </w:ins>
      <w:ins w:id="2151" w:author="Wolf" w:date="2010-11-10T23:04:00Z">
        <w:r>
          <w:t>Firefox</w:t>
        </w:r>
        <w:r w:rsidR="003B4032">
          <w:t xml:space="preserve"> </w:t>
        </w:r>
      </w:ins>
      <w:ins w:id="2152" w:author="Wolf" w:date="2010-11-10T23:06:00Z">
        <w:r w:rsidR="003B4032">
          <w:t>(</w:t>
        </w:r>
      </w:ins>
      <w:ins w:id="2153" w:author="Wolf" w:date="2010-11-10T23:04:00Z">
        <w:r w:rsidR="003B4032">
          <w:t>cuyos orígenes se remontan al moribundo p</w:t>
        </w:r>
      </w:ins>
      <w:ins w:id="2154" w:author="Wolf" w:date="2010-11-10T23:05:00Z">
        <w:r w:rsidR="003B4032">
          <w:t>royecto propietario Netscape</w:t>
        </w:r>
      </w:ins>
      <w:ins w:id="2155" w:author="Wolf" w:date="2010-11-10T23:06:00Z">
        <w:r w:rsidR="003B4032">
          <w:t>)</w:t>
        </w:r>
      </w:ins>
      <w:ins w:id="2156" w:author="Wolf" w:date="2010-11-10T23:05:00Z">
        <w:r w:rsidR="003B4032">
          <w:t xml:space="preserve"> </w:t>
        </w:r>
      </w:ins>
      <w:ins w:id="2157" w:author="Wolf" w:date="2010-11-10T23:12:00Z">
        <w:r w:rsidR="004D680B">
          <w:t xml:space="preserve">entre otros, </w:t>
        </w:r>
      </w:ins>
      <w:ins w:id="2158" w:author="Wolf" w:date="2010-11-10T23:05:00Z">
        <w:r w:rsidR="003B4032">
          <w:t>han</w:t>
        </w:r>
      </w:ins>
      <w:ins w:id="2159" w:author="Wolf" w:date="2010-11-10T23:04:00Z">
        <w:r>
          <w:t xml:space="preserve"> </w:t>
        </w:r>
      </w:ins>
      <w:ins w:id="2160" w:author="Wolf" w:date="2010-11-10T22:54:00Z">
        <w:r>
          <w:t>dem</w:t>
        </w:r>
      </w:ins>
      <w:ins w:id="2161" w:author="Wolf" w:date="2010-11-10T23:05:00Z">
        <w:r w:rsidR="003B4032">
          <w:t>o</w:t>
        </w:r>
      </w:ins>
      <w:ins w:id="2162" w:author="Wolf" w:date="2010-11-10T23:04:00Z">
        <w:r w:rsidR="003B4032">
          <w:t>stra</w:t>
        </w:r>
      </w:ins>
      <w:ins w:id="2163" w:author="Wolf" w:date="2010-11-10T23:05:00Z">
        <w:r w:rsidR="003B4032">
          <w:t xml:space="preserve">do la eficacia de </w:t>
        </w:r>
      </w:ins>
      <w:ins w:id="2164" w:author="Wolf" w:date="2010-11-10T23:07:00Z">
        <w:r w:rsidR="003B4032">
          <w:t>liberar el Software para mantener los proyectos de software vivos y en desarrollo</w:t>
        </w:r>
      </w:ins>
      <w:ins w:id="2165" w:author="Wolf" w:date="2010-11-10T23:12:00Z">
        <w:r w:rsidR="004D680B">
          <w:t>.</w:t>
        </w:r>
      </w:ins>
    </w:p>
    <w:p w:rsidR="00CC5BD0" w:rsidRDefault="004D680B">
      <w:pPr>
        <w:rPr>
          <w:ins w:id="2166" w:author="Wolf" w:date="2010-11-10T23:24:00Z"/>
        </w:rPr>
        <w:pPrChange w:id="2167" w:author="Wolf" w:date="2010-11-10T22:20:00Z">
          <w:pPr>
            <w:pStyle w:val="Textoindependienteprimerasangra2"/>
            <w:ind w:left="0"/>
          </w:pPr>
        </w:pPrChange>
      </w:pPr>
      <w:ins w:id="2168" w:author="Wolf" w:date="2010-11-10T23:09:00Z">
        <w:r>
          <w:t>Al respecto citaremos algunos puntos del libro “</w:t>
        </w:r>
        <w:proofErr w:type="spellStart"/>
        <w:r>
          <w:t>The</w:t>
        </w:r>
        <w:proofErr w:type="spellEnd"/>
        <w:r>
          <w:t xml:space="preserve"> </w:t>
        </w:r>
        <w:proofErr w:type="spellStart"/>
        <w:r>
          <w:t>Cathedral</w:t>
        </w:r>
        <w:proofErr w:type="spellEnd"/>
        <w:r>
          <w:t xml:space="preserve"> </w:t>
        </w:r>
      </w:ins>
      <w:ins w:id="2169" w:author="Wolf" w:date="2010-11-10T23:10:00Z">
        <w:r>
          <w:t xml:space="preserve">&amp; </w:t>
        </w:r>
        <w:proofErr w:type="spellStart"/>
        <w:r>
          <w:t>The</w:t>
        </w:r>
        <w:proofErr w:type="spellEnd"/>
        <w:r>
          <w:t xml:space="preserve"> </w:t>
        </w:r>
        <w:proofErr w:type="spellStart"/>
        <w:r>
          <w:t>Bazaar</w:t>
        </w:r>
      </w:ins>
      <w:proofErr w:type="spellEnd"/>
      <w:ins w:id="2170" w:author="Wolf" w:date="2010-11-10T23:09:00Z">
        <w:r>
          <w:t>”</w:t>
        </w:r>
      </w:ins>
      <w:ins w:id="2171" w:author="Wolf" w:date="2010-11-10T23:10:00Z">
        <w:r>
          <w:t xml:space="preserve"> </w:t>
        </w:r>
      </w:ins>
      <w:ins w:id="2172" w:author="Wolf" w:date="2010-11-10T23:12:00Z">
        <w:r>
          <w:t xml:space="preserve">escrito por </w:t>
        </w:r>
      </w:ins>
      <w:ins w:id="2173" w:author="Wolf" w:date="2010-11-10T23:24:00Z">
        <w:r w:rsidR="00C2697B" w:rsidRPr="00C2697B">
          <w:t>Eric S. Raymond</w:t>
        </w:r>
        <w:r w:rsidR="00C2697B">
          <w:t xml:space="preserve"> en 1997 </w:t>
        </w:r>
      </w:ins>
      <w:ins w:id="2174" w:author="Wolf" w:date="2010-11-10T23:10:00Z">
        <w:r>
          <w:t>como principios del modelo</w:t>
        </w:r>
      </w:ins>
      <w:ins w:id="2175" w:author="Wolf" w:date="2010-11-10T23:11:00Z">
        <w:r>
          <w:t xml:space="preserve"> de desarrollo</w:t>
        </w:r>
      </w:ins>
      <w:ins w:id="2176" w:author="Wolf" w:date="2010-11-10T23:10:00Z">
        <w:r>
          <w:t xml:space="preserve"> de software libre</w:t>
        </w:r>
      </w:ins>
      <w:ins w:id="2177" w:author="Wolf" w:date="2010-11-10T23:22:00Z">
        <w:r w:rsidR="00C2697B">
          <w:t xml:space="preserve"> los cuales </w:t>
        </w:r>
      </w:ins>
      <w:ins w:id="2178" w:author="Wolf" w:date="2010-11-10T23:25:00Z">
        <w:r w:rsidR="00C2697B">
          <w:t xml:space="preserve">encajan </w:t>
        </w:r>
      </w:ins>
      <w:ins w:id="2179" w:author="Wolf" w:date="2010-11-10T23:23:00Z">
        <w:r w:rsidR="00C2697B">
          <w:t xml:space="preserve">perfectamente en </w:t>
        </w:r>
      </w:ins>
      <w:ins w:id="2180" w:author="Wolf" w:date="2010-11-10T23:25:00Z">
        <w:r w:rsidR="00C2697B">
          <w:t>el</w:t>
        </w:r>
      </w:ins>
      <w:ins w:id="2181" w:author="Wolf" w:date="2010-11-10T23:23:00Z">
        <w:r w:rsidR="00C2697B">
          <w:t xml:space="preserve"> campo </w:t>
        </w:r>
      </w:ins>
      <w:ins w:id="2182" w:author="Wolf" w:date="2010-11-10T23:24:00Z">
        <w:r w:rsidR="00C2697B">
          <w:t>de</w:t>
        </w:r>
      </w:ins>
      <w:ins w:id="2183" w:author="Wolf" w:date="2010-11-10T23:22:00Z">
        <w:r w:rsidR="00C2697B">
          <w:t xml:space="preserve"> </w:t>
        </w:r>
      </w:ins>
      <w:ins w:id="2184" w:author="Wolf" w:date="2010-11-10T23:23:00Z">
        <w:r w:rsidR="00C2697B">
          <w:t>métodos</w:t>
        </w:r>
      </w:ins>
      <w:ins w:id="2185" w:author="Wolf" w:date="2010-11-10T23:22:00Z">
        <w:r w:rsidR="00C2697B">
          <w:t xml:space="preserve"> </w:t>
        </w:r>
      </w:ins>
      <w:ins w:id="2186" w:author="Wolf" w:date="2010-11-10T23:23:00Z">
        <w:r w:rsidR="00C2697B">
          <w:t>ágiles</w:t>
        </w:r>
      </w:ins>
      <w:ins w:id="2187" w:author="Wolf" w:date="2010-11-10T23:25:00Z">
        <w:r w:rsidR="00C2697B">
          <w:t xml:space="preserve"> propuesto</w:t>
        </w:r>
      </w:ins>
      <w:ins w:id="2188" w:author="Wolf" w:date="2010-11-10T23:41:00Z">
        <w:r w:rsidR="00867674">
          <w:rPr>
            <w:rStyle w:val="Refdenotaalpie"/>
          </w:rPr>
          <w:footnoteReference w:id="12"/>
        </w:r>
      </w:ins>
      <w:ins w:id="2193" w:author="Wolf" w:date="2010-11-10T23:07:00Z">
        <w:r w:rsidR="003B4032">
          <w:t>.</w:t>
        </w:r>
      </w:ins>
    </w:p>
    <w:p w:rsidR="00C2697B" w:rsidRDefault="00C2697B">
      <w:pPr>
        <w:rPr>
          <w:ins w:id="2194" w:author="Wolf" w:date="2010-11-10T23:12:00Z"/>
        </w:rPr>
        <w:pPrChange w:id="2195" w:author="Wolf" w:date="2010-11-10T22:20:00Z">
          <w:pPr>
            <w:pStyle w:val="Textoindependienteprimerasangra2"/>
            <w:ind w:left="0"/>
          </w:pPr>
        </w:pPrChange>
      </w:pPr>
    </w:p>
    <w:p w:rsidR="004D680B" w:rsidRPr="004D680B" w:rsidRDefault="004D680B">
      <w:pPr>
        <w:pStyle w:val="Prrafodelista"/>
        <w:numPr>
          <w:ilvl w:val="0"/>
          <w:numId w:val="31"/>
        </w:numPr>
        <w:rPr>
          <w:ins w:id="2196" w:author="Wolf" w:date="2010-11-10T23:11:00Z"/>
          <w:rPrChange w:id="2197" w:author="Wolf" w:date="2010-11-10T23:11:00Z">
            <w:rPr>
              <w:ins w:id="2198" w:author="Wolf" w:date="2010-11-10T23:11:00Z"/>
              <w:rFonts w:eastAsia="Times New Roman" w:cs="Arial"/>
              <w:color w:val="000000"/>
              <w:sz w:val="20"/>
              <w:szCs w:val="20"/>
              <w:lang w:val="en-US" w:eastAsia="en-US"/>
            </w:rPr>
          </w:rPrChange>
        </w:rPr>
        <w:pPrChange w:id="2199" w:author="Wolf" w:date="2010-11-10T23:11:00Z">
          <w:pPr>
            <w:numPr>
              <w:numId w:val="30"/>
            </w:numPr>
            <w:tabs>
              <w:tab w:val="num" w:pos="720"/>
            </w:tabs>
            <w:suppressAutoHyphens w:val="0"/>
            <w:spacing w:before="100" w:beforeAutospacing="1" w:after="24" w:line="360" w:lineRule="atLeast"/>
            <w:ind w:left="720" w:hanging="360"/>
            <w:jc w:val="left"/>
          </w:pPr>
        </w:pPrChange>
      </w:pPr>
      <w:ins w:id="2200" w:author="Wolf" w:date="2010-11-10T23:11:00Z">
        <w:r w:rsidRPr="004D680B">
          <w:rPr>
            <w:rPrChange w:id="2201" w:author="Wolf" w:date="2010-11-10T23:11:00Z">
              <w:rPr>
                <w:rFonts w:eastAsia="Times New Roman" w:cs="Arial"/>
                <w:color w:val="000000"/>
                <w:sz w:val="20"/>
                <w:szCs w:val="20"/>
                <w:lang w:val="en-US" w:eastAsia="en-US"/>
              </w:rPr>
            </w:rPrChange>
          </w:rPr>
          <w:t>Todo buen trabajo de software comienza a partir de las necesidades personales del programador (todo buen trabajo empieza cuando uno tiene que rascarse su propia comezón).</w:t>
        </w:r>
      </w:ins>
    </w:p>
    <w:p w:rsidR="004D680B" w:rsidRPr="004D680B" w:rsidRDefault="004D680B">
      <w:pPr>
        <w:pStyle w:val="Prrafodelista"/>
        <w:numPr>
          <w:ilvl w:val="0"/>
          <w:numId w:val="31"/>
        </w:numPr>
        <w:rPr>
          <w:ins w:id="2202" w:author="Wolf" w:date="2010-11-10T23:11:00Z"/>
          <w:rPrChange w:id="2203" w:author="Wolf" w:date="2010-11-10T23:11:00Z">
            <w:rPr>
              <w:ins w:id="2204" w:author="Wolf" w:date="2010-11-10T23:11:00Z"/>
              <w:rFonts w:eastAsia="Times New Roman" w:cs="Arial"/>
              <w:color w:val="000000"/>
              <w:sz w:val="20"/>
              <w:szCs w:val="20"/>
              <w:lang w:val="en-US" w:eastAsia="en-US"/>
            </w:rPr>
          </w:rPrChange>
        </w:rPr>
        <w:pPrChange w:id="2205" w:author="Wolf" w:date="2010-11-10T23:11:00Z">
          <w:pPr>
            <w:numPr>
              <w:numId w:val="30"/>
            </w:numPr>
            <w:tabs>
              <w:tab w:val="num" w:pos="720"/>
            </w:tabs>
            <w:suppressAutoHyphens w:val="0"/>
            <w:spacing w:before="100" w:beforeAutospacing="1" w:after="24" w:line="360" w:lineRule="atLeast"/>
            <w:ind w:left="720" w:hanging="360"/>
            <w:jc w:val="left"/>
          </w:pPr>
        </w:pPrChange>
      </w:pPr>
      <w:ins w:id="2206" w:author="Wolf" w:date="2010-11-10T23:11:00Z">
        <w:r w:rsidRPr="004D680B">
          <w:rPr>
            <w:rPrChange w:id="2207" w:author="Wolf" w:date="2010-11-10T23:11:00Z">
              <w:rPr>
                <w:rFonts w:eastAsia="Times New Roman" w:cs="Arial"/>
                <w:color w:val="000000"/>
                <w:sz w:val="20"/>
                <w:szCs w:val="20"/>
                <w:lang w:val="en-US" w:eastAsia="en-US"/>
              </w:rPr>
            </w:rPrChange>
          </w:rPr>
          <w:t>Los buenos programadores saben qué escribir. Los mejores, qué reescribir (y reutilizar).</w:t>
        </w:r>
      </w:ins>
    </w:p>
    <w:p w:rsidR="00C2697B" w:rsidRDefault="004D680B">
      <w:pPr>
        <w:pStyle w:val="Prrafodelista"/>
        <w:numPr>
          <w:ilvl w:val="0"/>
          <w:numId w:val="31"/>
        </w:numPr>
        <w:rPr>
          <w:ins w:id="2208" w:author="Wolf" w:date="2010-11-10T23:19:00Z"/>
        </w:rPr>
        <w:pPrChange w:id="2209" w:author="Wolf" w:date="2010-11-10T23:11:00Z">
          <w:pPr>
            <w:numPr>
              <w:numId w:val="30"/>
            </w:numPr>
            <w:tabs>
              <w:tab w:val="num" w:pos="720"/>
            </w:tabs>
            <w:suppressAutoHyphens w:val="0"/>
            <w:spacing w:before="100" w:beforeAutospacing="1" w:after="24" w:line="360" w:lineRule="atLeast"/>
            <w:ind w:left="720" w:hanging="360"/>
            <w:jc w:val="left"/>
          </w:pPr>
        </w:pPrChange>
      </w:pPr>
      <w:ins w:id="2210" w:author="Wolf" w:date="2010-11-10T23:11:00Z">
        <w:del w:id="2211" w:author="copesa" w:date="2010-11-11T11:25:00Z">
          <w:r w:rsidRPr="004D680B" w:rsidDel="00DC3FF9">
            <w:rPr>
              <w:rPrChange w:id="2212" w:author="Wolf" w:date="2010-11-10T23:11:00Z">
                <w:rPr>
                  <w:rFonts w:eastAsia="Times New Roman" w:cs="Arial"/>
                  <w:color w:val="000000"/>
                  <w:sz w:val="20"/>
                  <w:szCs w:val="20"/>
                  <w:lang w:val="en-US" w:eastAsia="en-US"/>
                </w:rPr>
              </w:rPrChange>
            </w:rPr>
            <w:delText>"</w:delText>
          </w:r>
        </w:del>
        <w:r w:rsidRPr="004D680B">
          <w:rPr>
            <w:rPrChange w:id="2213" w:author="Wolf" w:date="2010-11-10T23:11:00Z">
              <w:rPr>
                <w:rFonts w:eastAsia="Times New Roman" w:cs="Arial"/>
                <w:color w:val="000000"/>
                <w:sz w:val="20"/>
                <w:szCs w:val="20"/>
                <w:lang w:val="en-US" w:eastAsia="en-US"/>
              </w:rPr>
            </w:rPrChange>
          </w:rPr>
          <w:t>Considere desecharlo; de todos modos tendrá que hacerlo</w:t>
        </w:r>
      </w:ins>
    </w:p>
    <w:p w:rsidR="004D680B" w:rsidRPr="004D680B" w:rsidRDefault="004D680B">
      <w:pPr>
        <w:pStyle w:val="Prrafodelista"/>
        <w:numPr>
          <w:ilvl w:val="0"/>
          <w:numId w:val="31"/>
        </w:numPr>
        <w:rPr>
          <w:ins w:id="2214" w:author="Wolf" w:date="2010-11-10T23:11:00Z"/>
          <w:rPrChange w:id="2215" w:author="Wolf" w:date="2010-11-10T23:11:00Z">
            <w:rPr>
              <w:ins w:id="2216" w:author="Wolf" w:date="2010-11-10T23:11:00Z"/>
              <w:rFonts w:eastAsia="Times New Roman" w:cs="Arial"/>
              <w:color w:val="000000"/>
              <w:sz w:val="20"/>
              <w:szCs w:val="20"/>
              <w:lang w:val="en-US" w:eastAsia="en-US"/>
            </w:rPr>
          </w:rPrChange>
        </w:rPr>
        <w:pPrChange w:id="2217" w:author="Wolf" w:date="2010-11-10T23:11:00Z">
          <w:pPr>
            <w:numPr>
              <w:numId w:val="30"/>
            </w:numPr>
            <w:tabs>
              <w:tab w:val="num" w:pos="720"/>
            </w:tabs>
            <w:suppressAutoHyphens w:val="0"/>
            <w:spacing w:before="100" w:beforeAutospacing="1" w:after="24" w:line="360" w:lineRule="atLeast"/>
            <w:ind w:left="720" w:hanging="360"/>
            <w:jc w:val="left"/>
          </w:pPr>
        </w:pPrChange>
      </w:pPr>
      <w:ins w:id="2218" w:author="Wolf" w:date="2010-11-10T23:11:00Z">
        <w:r w:rsidRPr="004D680B">
          <w:rPr>
            <w:rPrChange w:id="2219" w:author="Wolf" w:date="2010-11-10T23:11:00Z">
              <w:rPr>
                <w:rFonts w:eastAsia="Times New Roman" w:cs="Arial"/>
                <w:color w:val="000000"/>
                <w:sz w:val="20"/>
                <w:szCs w:val="20"/>
                <w:lang w:val="en-US" w:eastAsia="en-US"/>
              </w:rPr>
            </w:rPrChange>
          </w:rPr>
          <w:lastRenderedPageBreak/>
          <w:t>Si tienes la actitud adecuada, encontrarás problemas interesantes.</w:t>
        </w:r>
      </w:ins>
    </w:p>
    <w:p w:rsidR="004D680B" w:rsidRPr="004D680B" w:rsidRDefault="004D680B">
      <w:pPr>
        <w:pStyle w:val="Prrafodelista"/>
        <w:numPr>
          <w:ilvl w:val="0"/>
          <w:numId w:val="31"/>
        </w:numPr>
        <w:rPr>
          <w:ins w:id="2220" w:author="Wolf" w:date="2010-11-10T23:11:00Z"/>
          <w:rPrChange w:id="2221" w:author="Wolf" w:date="2010-11-10T23:11:00Z">
            <w:rPr>
              <w:ins w:id="2222" w:author="Wolf" w:date="2010-11-10T23:11:00Z"/>
              <w:rFonts w:eastAsia="Times New Roman" w:cs="Arial"/>
              <w:color w:val="000000"/>
              <w:sz w:val="20"/>
              <w:szCs w:val="20"/>
              <w:lang w:val="en-US" w:eastAsia="en-US"/>
            </w:rPr>
          </w:rPrChange>
        </w:rPr>
        <w:pPrChange w:id="2223" w:author="Wolf" w:date="2010-11-10T23:11:00Z">
          <w:pPr>
            <w:numPr>
              <w:numId w:val="30"/>
            </w:numPr>
            <w:tabs>
              <w:tab w:val="num" w:pos="720"/>
            </w:tabs>
            <w:suppressAutoHyphens w:val="0"/>
            <w:spacing w:before="100" w:beforeAutospacing="1" w:after="24" w:line="360" w:lineRule="atLeast"/>
            <w:ind w:left="720" w:hanging="360"/>
            <w:jc w:val="left"/>
          </w:pPr>
        </w:pPrChange>
      </w:pPr>
      <w:ins w:id="2224" w:author="Wolf" w:date="2010-11-10T23:11:00Z">
        <w:r w:rsidRPr="004D680B">
          <w:rPr>
            <w:rPrChange w:id="2225" w:author="Wolf" w:date="2010-11-10T23:11:00Z">
              <w:rPr>
                <w:rFonts w:eastAsia="Times New Roman" w:cs="Arial"/>
                <w:color w:val="000000"/>
                <w:sz w:val="20"/>
                <w:szCs w:val="20"/>
                <w:lang w:val="en-US" w:eastAsia="en-US"/>
              </w:rPr>
            </w:rPrChange>
          </w:rPr>
          <w:t>Cuando se pierde el interés en un programa, el último deber es darlo en herencia a un sucesor competente.</w:t>
        </w:r>
      </w:ins>
    </w:p>
    <w:p w:rsidR="004D680B" w:rsidRPr="004D680B" w:rsidRDefault="004D680B">
      <w:pPr>
        <w:pStyle w:val="Prrafodelista"/>
        <w:numPr>
          <w:ilvl w:val="0"/>
          <w:numId w:val="31"/>
        </w:numPr>
        <w:rPr>
          <w:ins w:id="2226" w:author="Wolf" w:date="2010-11-10T23:11:00Z"/>
          <w:rPrChange w:id="2227" w:author="Wolf" w:date="2010-11-10T23:11:00Z">
            <w:rPr>
              <w:ins w:id="2228" w:author="Wolf" w:date="2010-11-10T23:11:00Z"/>
              <w:rFonts w:eastAsia="Times New Roman" w:cs="Arial"/>
              <w:color w:val="000000"/>
              <w:sz w:val="20"/>
              <w:szCs w:val="20"/>
              <w:lang w:val="en-US" w:eastAsia="en-US"/>
            </w:rPr>
          </w:rPrChange>
        </w:rPr>
        <w:pPrChange w:id="2229" w:author="Wolf" w:date="2010-11-10T23:11:00Z">
          <w:pPr>
            <w:numPr>
              <w:numId w:val="30"/>
            </w:numPr>
            <w:tabs>
              <w:tab w:val="num" w:pos="720"/>
            </w:tabs>
            <w:suppressAutoHyphens w:val="0"/>
            <w:spacing w:before="100" w:beforeAutospacing="1" w:after="24" w:line="360" w:lineRule="atLeast"/>
            <w:ind w:left="720" w:hanging="360"/>
            <w:jc w:val="left"/>
          </w:pPr>
        </w:pPrChange>
      </w:pPr>
      <w:ins w:id="2230" w:author="Wolf" w:date="2010-11-10T23:11:00Z">
        <w:r w:rsidRPr="004D680B">
          <w:rPr>
            <w:rPrChange w:id="2231" w:author="Wolf" w:date="2010-11-10T23:11:00Z">
              <w:rPr>
                <w:rFonts w:eastAsia="Times New Roman" w:cs="Arial"/>
                <w:color w:val="000000"/>
                <w:sz w:val="20"/>
                <w:szCs w:val="20"/>
                <w:lang w:val="en-US" w:eastAsia="en-US"/>
              </w:rPr>
            </w:rPrChange>
          </w:rPr>
          <w:t>Tratar a los usuarios como colaboradores es la forma más apropiada de mejorar el código, y la más efectiva de depurarlo.</w:t>
        </w:r>
      </w:ins>
    </w:p>
    <w:p w:rsidR="004D680B" w:rsidRPr="004D680B" w:rsidRDefault="004D680B">
      <w:pPr>
        <w:pStyle w:val="Prrafodelista"/>
        <w:numPr>
          <w:ilvl w:val="0"/>
          <w:numId w:val="31"/>
        </w:numPr>
        <w:rPr>
          <w:ins w:id="2232" w:author="Wolf" w:date="2010-11-10T23:11:00Z"/>
          <w:rPrChange w:id="2233" w:author="Wolf" w:date="2010-11-10T23:11:00Z">
            <w:rPr>
              <w:ins w:id="2234" w:author="Wolf" w:date="2010-11-10T23:11:00Z"/>
              <w:rFonts w:eastAsia="Times New Roman" w:cs="Arial"/>
              <w:color w:val="000000"/>
              <w:sz w:val="20"/>
              <w:szCs w:val="20"/>
              <w:lang w:val="en-US" w:eastAsia="en-US"/>
            </w:rPr>
          </w:rPrChange>
        </w:rPr>
        <w:pPrChange w:id="2235" w:author="Wolf" w:date="2010-11-10T23:11:00Z">
          <w:pPr>
            <w:numPr>
              <w:numId w:val="30"/>
            </w:numPr>
            <w:tabs>
              <w:tab w:val="num" w:pos="720"/>
            </w:tabs>
            <w:suppressAutoHyphens w:val="0"/>
            <w:spacing w:before="100" w:beforeAutospacing="1" w:after="24" w:line="360" w:lineRule="atLeast"/>
            <w:ind w:left="720" w:hanging="360"/>
            <w:jc w:val="left"/>
          </w:pPr>
        </w:pPrChange>
      </w:pPr>
      <w:ins w:id="2236" w:author="Wolf" w:date="2010-11-10T23:11:00Z">
        <w:r w:rsidRPr="004D680B">
          <w:rPr>
            <w:rPrChange w:id="2237" w:author="Wolf" w:date="2010-11-10T23:11:00Z">
              <w:rPr>
                <w:rFonts w:eastAsia="Times New Roman" w:cs="Arial"/>
                <w:color w:val="000000"/>
                <w:sz w:val="20"/>
                <w:szCs w:val="20"/>
                <w:lang w:val="en-US" w:eastAsia="en-US"/>
              </w:rPr>
            </w:rPrChange>
          </w:rPr>
          <w:t>Libere rápido y a menudo, y escuche a sus clientes.</w:t>
        </w:r>
      </w:ins>
    </w:p>
    <w:p w:rsidR="004D680B" w:rsidRPr="004D680B" w:rsidRDefault="004D680B">
      <w:pPr>
        <w:pStyle w:val="Prrafodelista"/>
        <w:numPr>
          <w:ilvl w:val="0"/>
          <w:numId w:val="31"/>
        </w:numPr>
        <w:rPr>
          <w:ins w:id="2238" w:author="Wolf" w:date="2010-11-10T23:11:00Z"/>
          <w:rPrChange w:id="2239" w:author="Wolf" w:date="2010-11-10T23:11:00Z">
            <w:rPr>
              <w:ins w:id="2240" w:author="Wolf" w:date="2010-11-10T23:11:00Z"/>
              <w:rFonts w:eastAsia="Times New Roman" w:cs="Arial"/>
              <w:color w:val="000000"/>
              <w:sz w:val="20"/>
              <w:szCs w:val="20"/>
              <w:lang w:val="en-US" w:eastAsia="en-US"/>
            </w:rPr>
          </w:rPrChange>
        </w:rPr>
        <w:pPrChange w:id="2241" w:author="Wolf" w:date="2010-11-10T23:11:00Z">
          <w:pPr>
            <w:numPr>
              <w:numId w:val="30"/>
            </w:numPr>
            <w:tabs>
              <w:tab w:val="num" w:pos="720"/>
            </w:tabs>
            <w:suppressAutoHyphens w:val="0"/>
            <w:spacing w:before="100" w:beforeAutospacing="1" w:after="24" w:line="360" w:lineRule="atLeast"/>
            <w:ind w:left="720" w:hanging="360"/>
            <w:jc w:val="left"/>
          </w:pPr>
        </w:pPrChange>
      </w:pPr>
      <w:ins w:id="2242" w:author="Wolf" w:date="2010-11-10T23:11:00Z">
        <w:r w:rsidRPr="004D680B">
          <w:rPr>
            <w:rPrChange w:id="2243" w:author="Wolf" w:date="2010-11-10T23:11:00Z">
              <w:rPr>
                <w:rFonts w:eastAsia="Times New Roman" w:cs="Arial"/>
                <w:color w:val="000000"/>
                <w:sz w:val="20"/>
                <w:szCs w:val="20"/>
                <w:lang w:val="en-US" w:eastAsia="en-US"/>
              </w:rPr>
            </w:rPrChange>
          </w:rPr>
          <w:t>Dada una base suficiente de desarrolladores asistentes y beta-</w:t>
        </w:r>
        <w:proofErr w:type="spellStart"/>
        <w:r w:rsidRPr="004D680B">
          <w:rPr>
            <w:rPrChange w:id="2244" w:author="Wolf" w:date="2010-11-10T23:11:00Z">
              <w:rPr>
                <w:rFonts w:eastAsia="Times New Roman" w:cs="Arial"/>
                <w:color w:val="000000"/>
                <w:sz w:val="20"/>
                <w:szCs w:val="20"/>
                <w:lang w:val="en-US" w:eastAsia="en-US"/>
              </w:rPr>
            </w:rPrChange>
          </w:rPr>
          <w:t>testers</w:t>
        </w:r>
        <w:proofErr w:type="spellEnd"/>
        <w:r w:rsidRPr="004D680B">
          <w:rPr>
            <w:rPrChange w:id="2245" w:author="Wolf" w:date="2010-11-10T23:11:00Z">
              <w:rPr>
                <w:rFonts w:eastAsia="Times New Roman" w:cs="Arial"/>
                <w:color w:val="000000"/>
                <w:sz w:val="20"/>
                <w:szCs w:val="20"/>
                <w:lang w:val="en-US" w:eastAsia="en-US"/>
              </w:rPr>
            </w:rPrChange>
          </w:rPr>
          <w:t>, casi cualquier problema puede ser caracterizado rápidamente, y su solución ser obvia al menos para alguien. O, dicho de manera menos formal, "con muchas miradas, todos l</w:t>
        </w:r>
        <w:r w:rsidR="00C2697B" w:rsidRPr="00C2697B">
          <w:t>os errores saltarán a la vista"</w:t>
        </w:r>
      </w:ins>
      <w:ins w:id="2246" w:author="Wolf" w:date="2010-11-10T23:26:00Z">
        <w:r w:rsidR="00C2697B">
          <w:t>.</w:t>
        </w:r>
      </w:ins>
    </w:p>
    <w:p w:rsidR="004D680B" w:rsidRPr="004D680B" w:rsidRDefault="004D680B">
      <w:pPr>
        <w:pStyle w:val="Prrafodelista"/>
        <w:numPr>
          <w:ilvl w:val="0"/>
          <w:numId w:val="31"/>
        </w:numPr>
        <w:rPr>
          <w:ins w:id="2247" w:author="Wolf" w:date="2010-11-10T23:11:00Z"/>
          <w:rPrChange w:id="2248" w:author="Wolf" w:date="2010-11-10T23:11:00Z">
            <w:rPr>
              <w:ins w:id="2249" w:author="Wolf" w:date="2010-11-10T23:11:00Z"/>
              <w:rFonts w:eastAsia="Times New Roman" w:cs="Arial"/>
              <w:color w:val="000000"/>
              <w:sz w:val="20"/>
              <w:szCs w:val="20"/>
              <w:lang w:val="en-US" w:eastAsia="en-US"/>
            </w:rPr>
          </w:rPrChange>
        </w:rPr>
        <w:pPrChange w:id="2250" w:author="Wolf" w:date="2010-11-10T23:11:00Z">
          <w:pPr>
            <w:numPr>
              <w:numId w:val="30"/>
            </w:numPr>
            <w:tabs>
              <w:tab w:val="num" w:pos="720"/>
            </w:tabs>
            <w:suppressAutoHyphens w:val="0"/>
            <w:spacing w:before="100" w:beforeAutospacing="1" w:after="24" w:line="360" w:lineRule="atLeast"/>
            <w:ind w:left="720" w:hanging="360"/>
            <w:jc w:val="left"/>
          </w:pPr>
        </w:pPrChange>
      </w:pPr>
      <w:ins w:id="2251" w:author="Wolf" w:date="2010-11-10T23:11:00Z">
        <w:r w:rsidRPr="004D680B">
          <w:rPr>
            <w:rPrChange w:id="2252" w:author="Wolf" w:date="2010-11-10T23:11:00Z">
              <w:rPr>
                <w:rFonts w:eastAsia="Times New Roman" w:cs="Arial"/>
                <w:color w:val="000000"/>
                <w:sz w:val="20"/>
                <w:szCs w:val="20"/>
                <w:lang w:val="en-US" w:eastAsia="en-US"/>
              </w:rPr>
            </w:rPrChange>
          </w:rPr>
          <w:t>Las estructuras de datos inteligentes y el código burdo funcionan mucho mejor que en el caso inverso.</w:t>
        </w:r>
      </w:ins>
    </w:p>
    <w:p w:rsidR="004D680B" w:rsidRPr="004D680B" w:rsidRDefault="004D680B">
      <w:pPr>
        <w:pStyle w:val="Prrafodelista"/>
        <w:numPr>
          <w:ilvl w:val="0"/>
          <w:numId w:val="31"/>
        </w:numPr>
        <w:rPr>
          <w:ins w:id="2253" w:author="Wolf" w:date="2010-11-10T23:11:00Z"/>
          <w:rPrChange w:id="2254" w:author="Wolf" w:date="2010-11-10T23:11:00Z">
            <w:rPr>
              <w:ins w:id="2255" w:author="Wolf" w:date="2010-11-10T23:11:00Z"/>
              <w:rFonts w:eastAsia="Times New Roman" w:cs="Arial"/>
              <w:color w:val="000000"/>
              <w:sz w:val="20"/>
              <w:szCs w:val="20"/>
              <w:lang w:val="en-US" w:eastAsia="en-US"/>
            </w:rPr>
          </w:rPrChange>
        </w:rPr>
        <w:pPrChange w:id="2256" w:author="Wolf" w:date="2010-11-10T23:11:00Z">
          <w:pPr>
            <w:numPr>
              <w:numId w:val="30"/>
            </w:numPr>
            <w:tabs>
              <w:tab w:val="num" w:pos="720"/>
            </w:tabs>
            <w:suppressAutoHyphens w:val="0"/>
            <w:spacing w:before="100" w:beforeAutospacing="1" w:after="24" w:line="360" w:lineRule="atLeast"/>
            <w:ind w:left="720" w:hanging="360"/>
            <w:jc w:val="left"/>
          </w:pPr>
        </w:pPrChange>
      </w:pPr>
      <w:ins w:id="2257" w:author="Wolf" w:date="2010-11-10T23:11:00Z">
        <w:r w:rsidRPr="004D680B">
          <w:rPr>
            <w:rPrChange w:id="2258" w:author="Wolf" w:date="2010-11-10T23:11:00Z">
              <w:rPr>
                <w:rFonts w:eastAsia="Times New Roman" w:cs="Arial"/>
                <w:color w:val="000000"/>
                <w:sz w:val="20"/>
                <w:szCs w:val="20"/>
                <w:lang w:val="en-US" w:eastAsia="en-US"/>
              </w:rPr>
            </w:rPrChange>
          </w:rPr>
          <w:t>Si</w:t>
        </w:r>
      </w:ins>
      <w:ins w:id="2259" w:author="Wolf" w:date="2010-11-10T23:20:00Z">
        <w:r w:rsidR="00C2697B">
          <w:t xml:space="preserve"> </w:t>
        </w:r>
      </w:ins>
      <w:ins w:id="2260" w:author="Wolf" w:date="2010-11-10T23:11:00Z">
        <w:r w:rsidRPr="004D680B">
          <w:rPr>
            <w:rPrChange w:id="2261" w:author="Wolf" w:date="2010-11-10T23:11:00Z">
              <w:rPr>
                <w:rFonts w:eastAsia="Times New Roman" w:cs="Arial"/>
                <w:color w:val="000000"/>
                <w:sz w:val="20"/>
                <w:szCs w:val="20"/>
                <w:lang w:val="en-US" w:eastAsia="en-US"/>
              </w:rPr>
            </w:rPrChange>
          </w:rPr>
          <w:t>usted trata a sus analistas (beta-</w:t>
        </w:r>
        <w:proofErr w:type="spellStart"/>
        <w:r w:rsidRPr="004D680B">
          <w:rPr>
            <w:rPrChange w:id="2262" w:author="Wolf" w:date="2010-11-10T23:11:00Z">
              <w:rPr>
                <w:rFonts w:eastAsia="Times New Roman" w:cs="Arial"/>
                <w:color w:val="000000"/>
                <w:sz w:val="20"/>
                <w:szCs w:val="20"/>
                <w:lang w:val="en-US" w:eastAsia="en-US"/>
              </w:rPr>
            </w:rPrChange>
          </w:rPr>
          <w:t>testers</w:t>
        </w:r>
        <w:proofErr w:type="spellEnd"/>
        <w:r w:rsidRPr="004D680B">
          <w:rPr>
            <w:rPrChange w:id="2263" w:author="Wolf" w:date="2010-11-10T23:11:00Z">
              <w:rPr>
                <w:rFonts w:eastAsia="Times New Roman" w:cs="Arial"/>
                <w:color w:val="000000"/>
                <w:sz w:val="20"/>
                <w:szCs w:val="20"/>
                <w:lang w:val="en-US" w:eastAsia="en-US"/>
              </w:rPr>
            </w:rPrChange>
          </w:rPr>
          <w:t>) como si fueran su recurso más valioso, ellos le responderán convirtiéndose en su recurso más valioso.</w:t>
        </w:r>
      </w:ins>
    </w:p>
    <w:p w:rsidR="004D680B" w:rsidRPr="004D680B" w:rsidRDefault="004D680B">
      <w:pPr>
        <w:pStyle w:val="Prrafodelista"/>
        <w:numPr>
          <w:ilvl w:val="0"/>
          <w:numId w:val="31"/>
        </w:numPr>
        <w:rPr>
          <w:ins w:id="2264" w:author="Wolf" w:date="2010-11-10T23:11:00Z"/>
          <w:lang w:val="en-US"/>
        </w:rPr>
        <w:pPrChange w:id="2265" w:author="Wolf" w:date="2010-11-10T23:11:00Z">
          <w:pPr>
            <w:numPr>
              <w:numId w:val="30"/>
            </w:numPr>
            <w:tabs>
              <w:tab w:val="num" w:pos="720"/>
            </w:tabs>
            <w:suppressAutoHyphens w:val="0"/>
            <w:spacing w:before="100" w:beforeAutospacing="1" w:after="24" w:line="360" w:lineRule="atLeast"/>
            <w:ind w:left="720" w:hanging="360"/>
            <w:jc w:val="left"/>
          </w:pPr>
        </w:pPrChange>
      </w:pPr>
      <w:ins w:id="2266" w:author="Wolf" w:date="2010-11-10T23:11:00Z">
        <w:r w:rsidRPr="004D680B">
          <w:rPr>
            <w:rPrChange w:id="2267" w:author="Wolf" w:date="2010-11-10T23:11:00Z">
              <w:rPr>
                <w:rFonts w:eastAsia="Times New Roman" w:cs="Arial"/>
                <w:color w:val="000000"/>
                <w:sz w:val="20"/>
                <w:szCs w:val="20"/>
                <w:lang w:val="en-US" w:eastAsia="en-US"/>
              </w:rPr>
            </w:rPrChange>
          </w:rPr>
          <w:t xml:space="preserve">Lo mejor después de tener buenas ideas es reconocer las buenas ideas de sus usuarios. </w:t>
        </w:r>
        <w:proofErr w:type="spellStart"/>
        <w:r w:rsidRPr="004D680B">
          <w:rPr>
            <w:lang w:val="en-US"/>
          </w:rPr>
          <w:t>Esto</w:t>
        </w:r>
        <w:proofErr w:type="spellEnd"/>
        <w:r w:rsidRPr="004D680B">
          <w:rPr>
            <w:lang w:val="en-US"/>
          </w:rPr>
          <w:t xml:space="preserve"> </w:t>
        </w:r>
        <w:proofErr w:type="spellStart"/>
        <w:r w:rsidRPr="004D680B">
          <w:rPr>
            <w:lang w:val="en-US"/>
          </w:rPr>
          <w:t>último</w:t>
        </w:r>
        <w:proofErr w:type="spellEnd"/>
        <w:r w:rsidRPr="004D680B">
          <w:rPr>
            <w:lang w:val="en-US"/>
          </w:rPr>
          <w:t xml:space="preserve"> </w:t>
        </w:r>
        <w:proofErr w:type="spellStart"/>
        <w:r w:rsidRPr="004D680B">
          <w:rPr>
            <w:lang w:val="en-US"/>
          </w:rPr>
          <w:t>es</w:t>
        </w:r>
        <w:proofErr w:type="spellEnd"/>
        <w:r w:rsidRPr="004D680B">
          <w:rPr>
            <w:lang w:val="en-US"/>
          </w:rPr>
          <w:t xml:space="preserve"> a </w:t>
        </w:r>
        <w:proofErr w:type="spellStart"/>
        <w:r w:rsidRPr="004D680B">
          <w:rPr>
            <w:lang w:val="en-US"/>
          </w:rPr>
          <w:t>veces</w:t>
        </w:r>
        <w:proofErr w:type="spellEnd"/>
        <w:r w:rsidRPr="004D680B">
          <w:rPr>
            <w:lang w:val="en-US"/>
          </w:rPr>
          <w:t xml:space="preserve"> lo </w:t>
        </w:r>
        <w:proofErr w:type="spellStart"/>
        <w:r w:rsidRPr="004D680B">
          <w:rPr>
            <w:lang w:val="en-US"/>
          </w:rPr>
          <w:t>mejor</w:t>
        </w:r>
        <w:proofErr w:type="spellEnd"/>
        <w:r w:rsidRPr="004D680B">
          <w:rPr>
            <w:lang w:val="en-US"/>
          </w:rPr>
          <w:t>.</w:t>
        </w:r>
      </w:ins>
    </w:p>
    <w:p w:rsidR="004D680B" w:rsidRPr="004D680B" w:rsidRDefault="004D680B">
      <w:pPr>
        <w:pStyle w:val="Prrafodelista"/>
        <w:numPr>
          <w:ilvl w:val="0"/>
          <w:numId w:val="31"/>
        </w:numPr>
        <w:rPr>
          <w:ins w:id="2268" w:author="Wolf" w:date="2010-11-10T23:11:00Z"/>
          <w:rPrChange w:id="2269" w:author="Wolf" w:date="2010-11-10T23:11:00Z">
            <w:rPr>
              <w:ins w:id="2270" w:author="Wolf" w:date="2010-11-10T23:11:00Z"/>
              <w:rFonts w:eastAsia="Times New Roman" w:cs="Arial"/>
              <w:color w:val="000000"/>
              <w:sz w:val="20"/>
              <w:szCs w:val="20"/>
              <w:lang w:val="en-US" w:eastAsia="en-US"/>
            </w:rPr>
          </w:rPrChange>
        </w:rPr>
        <w:pPrChange w:id="2271" w:author="Wolf" w:date="2010-11-10T23:11:00Z">
          <w:pPr>
            <w:numPr>
              <w:numId w:val="30"/>
            </w:numPr>
            <w:tabs>
              <w:tab w:val="num" w:pos="720"/>
            </w:tabs>
            <w:suppressAutoHyphens w:val="0"/>
            <w:spacing w:before="100" w:beforeAutospacing="1" w:after="24" w:line="360" w:lineRule="atLeast"/>
            <w:ind w:left="720" w:hanging="360"/>
            <w:jc w:val="left"/>
          </w:pPr>
        </w:pPrChange>
      </w:pPr>
      <w:ins w:id="2272" w:author="Wolf" w:date="2010-11-10T23:11:00Z">
        <w:r w:rsidRPr="004D680B">
          <w:rPr>
            <w:rPrChange w:id="2273" w:author="Wolf" w:date="2010-11-10T23:11:00Z">
              <w:rPr>
                <w:rFonts w:eastAsia="Times New Roman" w:cs="Arial"/>
                <w:color w:val="000000"/>
                <w:sz w:val="20"/>
                <w:szCs w:val="20"/>
                <w:lang w:val="en-US" w:eastAsia="en-US"/>
              </w:rPr>
            </w:rPrChange>
          </w:rPr>
          <w:t>Frecuentemente, las soluciones más innovadoras y espectaculares provienen de comprender que la concepción del problema era errónea.</w:t>
        </w:r>
      </w:ins>
    </w:p>
    <w:p w:rsidR="004D680B" w:rsidRPr="004D680B" w:rsidRDefault="004D680B">
      <w:pPr>
        <w:pStyle w:val="Prrafodelista"/>
        <w:numPr>
          <w:ilvl w:val="0"/>
          <w:numId w:val="31"/>
        </w:numPr>
        <w:rPr>
          <w:ins w:id="2274" w:author="Wolf" w:date="2010-11-10T23:11:00Z"/>
          <w:rPrChange w:id="2275" w:author="Wolf" w:date="2010-11-10T23:11:00Z">
            <w:rPr>
              <w:ins w:id="2276" w:author="Wolf" w:date="2010-11-10T23:11:00Z"/>
              <w:rFonts w:eastAsia="Times New Roman" w:cs="Arial"/>
              <w:color w:val="000000"/>
              <w:sz w:val="20"/>
              <w:szCs w:val="20"/>
              <w:lang w:val="en-US" w:eastAsia="en-US"/>
            </w:rPr>
          </w:rPrChange>
        </w:rPr>
        <w:pPrChange w:id="2277" w:author="Wolf" w:date="2010-11-10T23:11:00Z">
          <w:pPr>
            <w:numPr>
              <w:numId w:val="30"/>
            </w:numPr>
            <w:tabs>
              <w:tab w:val="num" w:pos="720"/>
            </w:tabs>
            <w:suppressAutoHyphens w:val="0"/>
            <w:spacing w:before="100" w:beforeAutospacing="1" w:after="24" w:line="360" w:lineRule="atLeast"/>
            <w:ind w:left="720" w:hanging="360"/>
            <w:jc w:val="left"/>
          </w:pPr>
        </w:pPrChange>
      </w:pPr>
      <w:ins w:id="2278" w:author="Wolf" w:date="2010-11-10T23:11:00Z">
        <w:del w:id="2279" w:author="copesa" w:date="2010-11-11T11:25:00Z">
          <w:r w:rsidRPr="004D680B" w:rsidDel="00DC3FF9">
            <w:rPr>
              <w:rPrChange w:id="2280" w:author="Wolf" w:date="2010-11-10T23:11:00Z">
                <w:rPr>
                  <w:rFonts w:eastAsia="Times New Roman" w:cs="Arial"/>
                  <w:color w:val="000000"/>
                  <w:sz w:val="20"/>
                  <w:szCs w:val="20"/>
                  <w:lang w:val="en-US" w:eastAsia="en-US"/>
                </w:rPr>
              </w:rPrChange>
            </w:rPr>
            <w:lastRenderedPageBreak/>
            <w:delText>"</w:delText>
          </w:r>
        </w:del>
        <w:r w:rsidRPr="004D680B">
          <w:rPr>
            <w:rPrChange w:id="2281" w:author="Wolf" w:date="2010-11-10T23:11:00Z">
              <w:rPr>
                <w:rFonts w:eastAsia="Times New Roman" w:cs="Arial"/>
                <w:color w:val="000000"/>
                <w:sz w:val="20"/>
                <w:szCs w:val="20"/>
                <w:lang w:val="en-US" w:eastAsia="en-US"/>
              </w:rPr>
            </w:rPrChange>
          </w:rPr>
          <w:t>La perfección (en diseño) se alcanza no cuando ya no hay nada que agregar, sino cuando ya no hay nada que quitar.</w:t>
        </w:r>
        <w:del w:id="2282" w:author="copesa" w:date="2010-11-11T11:25:00Z">
          <w:r w:rsidRPr="004D680B" w:rsidDel="00DC3FF9">
            <w:rPr>
              <w:rPrChange w:id="2283" w:author="Wolf" w:date="2010-11-10T23:11:00Z">
                <w:rPr>
                  <w:rFonts w:eastAsia="Times New Roman" w:cs="Arial"/>
                  <w:color w:val="000000"/>
                  <w:sz w:val="20"/>
                  <w:szCs w:val="20"/>
                  <w:lang w:val="en-US" w:eastAsia="en-US"/>
                </w:rPr>
              </w:rPrChange>
            </w:rPr>
            <w:delText>"</w:delText>
          </w:r>
        </w:del>
      </w:ins>
    </w:p>
    <w:p w:rsidR="004D680B" w:rsidRPr="004D680B" w:rsidRDefault="004D680B">
      <w:pPr>
        <w:pStyle w:val="Prrafodelista"/>
        <w:numPr>
          <w:ilvl w:val="0"/>
          <w:numId w:val="31"/>
        </w:numPr>
        <w:rPr>
          <w:ins w:id="2284" w:author="Wolf" w:date="2010-11-10T23:11:00Z"/>
          <w:rPrChange w:id="2285" w:author="Wolf" w:date="2010-11-10T23:11:00Z">
            <w:rPr>
              <w:ins w:id="2286" w:author="Wolf" w:date="2010-11-10T23:11:00Z"/>
              <w:rFonts w:eastAsia="Times New Roman" w:cs="Arial"/>
              <w:color w:val="000000"/>
              <w:sz w:val="20"/>
              <w:szCs w:val="20"/>
              <w:lang w:val="en-US" w:eastAsia="en-US"/>
            </w:rPr>
          </w:rPrChange>
        </w:rPr>
        <w:pPrChange w:id="2287" w:author="Wolf" w:date="2010-11-10T23:11:00Z">
          <w:pPr>
            <w:numPr>
              <w:numId w:val="30"/>
            </w:numPr>
            <w:tabs>
              <w:tab w:val="num" w:pos="720"/>
            </w:tabs>
            <w:suppressAutoHyphens w:val="0"/>
            <w:spacing w:before="100" w:beforeAutospacing="1" w:after="24" w:line="360" w:lineRule="atLeast"/>
            <w:ind w:left="720" w:hanging="360"/>
            <w:jc w:val="left"/>
          </w:pPr>
        </w:pPrChange>
      </w:pPr>
      <w:ins w:id="2288" w:author="Wolf" w:date="2010-11-10T23:11:00Z">
        <w:r w:rsidRPr="004D680B">
          <w:rPr>
            <w:rPrChange w:id="2289" w:author="Wolf" w:date="2010-11-10T23:11:00Z">
              <w:rPr>
                <w:rFonts w:eastAsia="Times New Roman" w:cs="Arial"/>
                <w:color w:val="000000"/>
                <w:sz w:val="20"/>
                <w:szCs w:val="20"/>
                <w:lang w:val="en-US" w:eastAsia="en-US"/>
              </w:rPr>
            </w:rPrChange>
          </w:rPr>
          <w:t>Toda herramienta es útil empleándose de la forma prevista, pero una *gran* herramienta es la que se presta a ser utilizada de la manera menos esperada.</w:t>
        </w:r>
      </w:ins>
    </w:p>
    <w:p w:rsidR="004D680B" w:rsidRPr="004D680B" w:rsidRDefault="004D680B">
      <w:pPr>
        <w:pStyle w:val="Prrafodelista"/>
        <w:numPr>
          <w:ilvl w:val="0"/>
          <w:numId w:val="31"/>
        </w:numPr>
        <w:rPr>
          <w:ins w:id="2290" w:author="Wolf" w:date="2010-11-10T23:11:00Z"/>
          <w:rPrChange w:id="2291" w:author="Wolf" w:date="2010-11-10T23:11:00Z">
            <w:rPr>
              <w:ins w:id="2292" w:author="Wolf" w:date="2010-11-10T23:11:00Z"/>
              <w:rFonts w:eastAsia="Times New Roman" w:cs="Arial"/>
              <w:color w:val="000000"/>
              <w:sz w:val="20"/>
              <w:szCs w:val="20"/>
              <w:lang w:val="en-US" w:eastAsia="en-US"/>
            </w:rPr>
          </w:rPrChange>
        </w:rPr>
        <w:pPrChange w:id="2293" w:author="Wolf" w:date="2010-11-10T23:11:00Z">
          <w:pPr>
            <w:numPr>
              <w:numId w:val="30"/>
            </w:numPr>
            <w:tabs>
              <w:tab w:val="num" w:pos="720"/>
            </w:tabs>
            <w:suppressAutoHyphens w:val="0"/>
            <w:spacing w:before="100" w:beforeAutospacing="1" w:after="24" w:line="360" w:lineRule="atLeast"/>
            <w:ind w:left="720" w:hanging="360"/>
            <w:jc w:val="left"/>
          </w:pPr>
        </w:pPrChange>
      </w:pPr>
      <w:ins w:id="2294" w:author="Wolf" w:date="2010-11-10T23:11:00Z">
        <w:r w:rsidRPr="004D680B">
          <w:rPr>
            <w:rPrChange w:id="2295" w:author="Wolf" w:date="2010-11-10T23:11:00Z">
              <w:rPr>
                <w:rFonts w:eastAsia="Times New Roman" w:cs="Arial"/>
                <w:color w:val="000000"/>
                <w:sz w:val="20"/>
                <w:szCs w:val="20"/>
                <w:lang w:val="en-US" w:eastAsia="en-US"/>
              </w:rPr>
            </w:rPrChange>
          </w:rPr>
          <w:t>Cuándo se escribe software para una puerta de enlace de cualquier tipo, hay que tomar la precaución de alterar el flujo de datos lo menos posible, y nunca eliminar información a menos que los receptores obli</w:t>
        </w:r>
        <w:r w:rsidR="00C2697B" w:rsidRPr="00C2697B">
          <w:t>guen a hacerlo</w:t>
        </w:r>
      </w:ins>
      <w:ins w:id="2296" w:author="Wolf" w:date="2010-11-10T23:22:00Z">
        <w:r w:rsidR="00C2697B">
          <w:t>.</w:t>
        </w:r>
      </w:ins>
    </w:p>
    <w:p w:rsidR="004D680B" w:rsidRPr="004D680B" w:rsidRDefault="004D680B">
      <w:pPr>
        <w:pStyle w:val="Prrafodelista"/>
        <w:numPr>
          <w:ilvl w:val="0"/>
          <w:numId w:val="31"/>
        </w:numPr>
        <w:rPr>
          <w:ins w:id="2297" w:author="Wolf" w:date="2010-11-10T23:11:00Z"/>
          <w:rPrChange w:id="2298" w:author="Wolf" w:date="2010-11-10T23:11:00Z">
            <w:rPr>
              <w:ins w:id="2299" w:author="Wolf" w:date="2010-11-10T23:11:00Z"/>
              <w:rFonts w:eastAsia="Times New Roman" w:cs="Arial"/>
              <w:color w:val="000000"/>
              <w:sz w:val="20"/>
              <w:szCs w:val="20"/>
              <w:lang w:val="en-US" w:eastAsia="en-US"/>
            </w:rPr>
          </w:rPrChange>
        </w:rPr>
        <w:pPrChange w:id="2300" w:author="Wolf" w:date="2010-11-10T23:11:00Z">
          <w:pPr>
            <w:numPr>
              <w:numId w:val="30"/>
            </w:numPr>
            <w:tabs>
              <w:tab w:val="num" w:pos="720"/>
            </w:tabs>
            <w:suppressAutoHyphens w:val="0"/>
            <w:spacing w:before="100" w:beforeAutospacing="1" w:after="24" w:line="360" w:lineRule="atLeast"/>
            <w:ind w:left="720" w:hanging="360"/>
            <w:jc w:val="left"/>
          </w:pPr>
        </w:pPrChange>
      </w:pPr>
      <w:ins w:id="2301" w:author="Wolf" w:date="2010-11-10T23:11:00Z">
        <w:r w:rsidRPr="004D680B">
          <w:rPr>
            <w:rPrChange w:id="2302" w:author="Wolf" w:date="2010-11-10T23:11:00Z">
              <w:rPr>
                <w:rFonts w:eastAsia="Times New Roman" w:cs="Arial"/>
                <w:color w:val="000000"/>
                <w:sz w:val="20"/>
                <w:szCs w:val="20"/>
                <w:lang w:val="en-US" w:eastAsia="en-US"/>
              </w:rPr>
            </w:rPrChange>
          </w:rPr>
          <w:t>Un sistema de seguridad es tan seguro como secreto. Cuídese de los secretos a medias.</w:t>
        </w:r>
      </w:ins>
    </w:p>
    <w:p w:rsidR="004D680B" w:rsidRPr="004D680B" w:rsidRDefault="004D680B">
      <w:pPr>
        <w:pStyle w:val="Prrafodelista"/>
        <w:numPr>
          <w:ilvl w:val="0"/>
          <w:numId w:val="31"/>
        </w:numPr>
        <w:rPr>
          <w:ins w:id="2303" w:author="Wolf" w:date="2010-11-10T23:11:00Z"/>
          <w:rPrChange w:id="2304" w:author="Wolf" w:date="2010-11-10T23:11:00Z">
            <w:rPr>
              <w:ins w:id="2305" w:author="Wolf" w:date="2010-11-10T23:11:00Z"/>
              <w:rFonts w:eastAsia="Times New Roman" w:cs="Arial"/>
              <w:color w:val="000000"/>
              <w:sz w:val="20"/>
              <w:szCs w:val="20"/>
              <w:lang w:val="en-US" w:eastAsia="en-US"/>
            </w:rPr>
          </w:rPrChange>
        </w:rPr>
        <w:pPrChange w:id="2306" w:author="Wolf" w:date="2010-11-10T23:11:00Z">
          <w:pPr>
            <w:numPr>
              <w:numId w:val="30"/>
            </w:numPr>
            <w:tabs>
              <w:tab w:val="num" w:pos="720"/>
            </w:tabs>
            <w:suppressAutoHyphens w:val="0"/>
            <w:spacing w:before="100" w:beforeAutospacing="1" w:after="24" w:line="360" w:lineRule="atLeast"/>
            <w:ind w:left="720" w:hanging="360"/>
            <w:jc w:val="left"/>
          </w:pPr>
        </w:pPrChange>
      </w:pPr>
      <w:ins w:id="2307" w:author="Wolf" w:date="2010-11-10T23:11:00Z">
        <w:r w:rsidRPr="004D680B">
          <w:rPr>
            <w:rPrChange w:id="2308" w:author="Wolf" w:date="2010-11-10T23:11:00Z">
              <w:rPr>
                <w:rFonts w:eastAsia="Times New Roman" w:cs="Arial"/>
                <w:color w:val="000000"/>
                <w:sz w:val="20"/>
                <w:szCs w:val="20"/>
                <w:lang w:val="en-US" w:eastAsia="en-US"/>
              </w:rPr>
            </w:rPrChange>
          </w:rPr>
          <w:t>Para resolver un problema interesante, comience por encontrar un problema que le resulte interesante.</w:t>
        </w:r>
      </w:ins>
    </w:p>
    <w:p w:rsidR="004D680B" w:rsidRPr="004D680B" w:rsidRDefault="004D680B">
      <w:pPr>
        <w:pStyle w:val="Prrafodelista"/>
        <w:numPr>
          <w:ilvl w:val="0"/>
          <w:numId w:val="31"/>
        </w:numPr>
        <w:rPr>
          <w:ins w:id="2309" w:author="Wolf" w:date="2010-11-10T23:11:00Z"/>
          <w:rPrChange w:id="2310" w:author="Wolf" w:date="2010-11-10T23:11:00Z">
            <w:rPr>
              <w:ins w:id="2311" w:author="Wolf" w:date="2010-11-10T23:11:00Z"/>
              <w:rFonts w:eastAsia="Times New Roman" w:cs="Arial"/>
              <w:color w:val="000000"/>
              <w:sz w:val="20"/>
              <w:szCs w:val="20"/>
              <w:lang w:val="en-US" w:eastAsia="en-US"/>
            </w:rPr>
          </w:rPrChange>
        </w:rPr>
        <w:pPrChange w:id="2312" w:author="Wolf" w:date="2010-11-10T23:11:00Z">
          <w:pPr>
            <w:numPr>
              <w:numId w:val="30"/>
            </w:numPr>
            <w:tabs>
              <w:tab w:val="num" w:pos="720"/>
            </w:tabs>
            <w:suppressAutoHyphens w:val="0"/>
            <w:spacing w:before="100" w:beforeAutospacing="1" w:after="24" w:line="360" w:lineRule="atLeast"/>
            <w:ind w:left="720" w:hanging="360"/>
            <w:jc w:val="left"/>
          </w:pPr>
        </w:pPrChange>
      </w:pPr>
      <w:ins w:id="2313" w:author="Wolf" w:date="2010-11-10T23:11:00Z">
        <w:r w:rsidRPr="004D680B">
          <w:rPr>
            <w:rPrChange w:id="2314" w:author="Wolf" w:date="2010-11-10T23:11:00Z">
              <w:rPr>
                <w:rFonts w:eastAsia="Times New Roman" w:cs="Arial"/>
                <w:color w:val="000000"/>
                <w:sz w:val="20"/>
                <w:szCs w:val="20"/>
                <w:lang w:val="en-US" w:eastAsia="en-US"/>
              </w:rPr>
            </w:rPrChange>
          </w:rPr>
          <w:t>Si el coordinador de desarrollo tiene un medio al menos tan bueno como lo es Internet, y sabe dirigir sin coerción, muchas cabezas serán, inevitablemente, mejor que una.</w:t>
        </w:r>
      </w:ins>
    </w:p>
    <w:p w:rsidR="004D680B" w:rsidRPr="004D680B" w:rsidRDefault="004D680B">
      <w:pPr>
        <w:rPr>
          <w:ins w:id="2315" w:author="Wolf" w:date="2010-11-10T22:21:00Z"/>
          <w:lang w:val="es-ES"/>
          <w:rPrChange w:id="2316" w:author="Wolf" w:date="2010-11-10T23:11:00Z">
            <w:rPr>
              <w:ins w:id="2317" w:author="Wolf" w:date="2010-11-10T22:21:00Z"/>
            </w:rPr>
          </w:rPrChange>
        </w:rPr>
        <w:pPrChange w:id="2318" w:author="Wolf" w:date="2010-11-10T22:20:00Z">
          <w:pPr>
            <w:pStyle w:val="Textoindependienteprimerasangra2"/>
            <w:ind w:left="0"/>
          </w:pPr>
        </w:pPrChange>
      </w:pPr>
    </w:p>
    <w:p w:rsidR="00CC5BD0" w:rsidRPr="00CC5BD0" w:rsidRDefault="00CC5BD0">
      <w:pPr>
        <w:pPrChange w:id="2319" w:author="Wolf" w:date="2010-11-10T22:20:00Z">
          <w:pPr>
            <w:pStyle w:val="Textoindependienteprimerasangra2"/>
            <w:ind w:left="0"/>
          </w:pPr>
        </w:pPrChange>
      </w:pPr>
    </w:p>
    <w:p w:rsidR="00C2697B" w:rsidRDefault="00C2697B">
      <w:pPr>
        <w:suppressAutoHyphens w:val="0"/>
        <w:spacing w:before="0" w:after="0" w:line="240" w:lineRule="auto"/>
        <w:jc w:val="left"/>
        <w:rPr>
          <w:ins w:id="2320" w:author="Wolf" w:date="2010-11-10T23:22:00Z"/>
          <w:rFonts w:eastAsia="Times New Roman" w:cs="Times New Roman"/>
          <w:b/>
          <w:sz w:val="28"/>
          <w:szCs w:val="24"/>
        </w:rPr>
      </w:pPr>
      <w:ins w:id="2321" w:author="Wolf" w:date="2010-11-10T23:22:00Z">
        <w:r>
          <w:br w:type="page"/>
        </w:r>
      </w:ins>
    </w:p>
    <w:p w:rsidR="00665B89" w:rsidRDefault="00665B89">
      <w:pPr>
        <w:pStyle w:val="Subttulo"/>
        <w:outlineLvl w:val="2"/>
        <w:rPr>
          <w:ins w:id="2322" w:author="Wolf" w:date="2010-11-10T23:14:00Z"/>
        </w:rPr>
        <w:pPrChange w:id="2323" w:author="Wolf" w:date="2010-11-10T23:14:00Z">
          <w:pPr>
            <w:pStyle w:val="Ttulo"/>
            <w:outlineLvl w:val="0"/>
          </w:pPr>
        </w:pPrChange>
      </w:pPr>
      <w:bookmarkStart w:id="2324" w:name="_Toc277197793"/>
      <w:ins w:id="2325" w:author="Wolf" w:date="2010-11-10T23:14:00Z">
        <w:r>
          <w:lastRenderedPageBreak/>
          <w:t xml:space="preserve">2.8.3.1 </w:t>
        </w:r>
      </w:ins>
      <w:ins w:id="2326" w:author="Wolf" w:date="2010-11-10T23:13:00Z">
        <w:r>
          <w:t>Licencia GNU GPL v2</w:t>
        </w:r>
      </w:ins>
      <w:bookmarkEnd w:id="2324"/>
    </w:p>
    <w:p w:rsidR="00665B89" w:rsidRDefault="00665B89">
      <w:pPr>
        <w:rPr>
          <w:ins w:id="2327" w:author="Wolf" w:date="2010-11-10T23:14:00Z"/>
        </w:rPr>
        <w:pPrChange w:id="2328" w:author="Wolf" w:date="2010-11-10T23:14:00Z">
          <w:pPr>
            <w:pStyle w:val="Ttulo"/>
            <w:outlineLvl w:val="0"/>
          </w:pPr>
        </w:pPrChange>
      </w:pPr>
      <w:ins w:id="2329" w:author="Wolf" w:date="2010-11-10T23:14:00Z">
        <w:r>
          <w:t>El proyecto estará liberado bajo la licencia GNU GPL v2.</w:t>
        </w:r>
      </w:ins>
    </w:p>
    <w:p w:rsidR="00FD5D87" w:rsidRDefault="00F8658A">
      <w:pPr>
        <w:rPr>
          <w:ins w:id="2330" w:author="Rodrigo Riquelme" w:date="2010-11-10T00:28:00Z"/>
        </w:rPr>
        <w:pPrChange w:id="2331" w:author="Rodrigo Riquelme" w:date="2010-11-10T00:24:00Z">
          <w:pPr>
            <w:pStyle w:val="Ttulo"/>
            <w:outlineLvl w:val="0"/>
          </w:pPr>
        </w:pPrChange>
      </w:pPr>
      <w:ins w:id="2332" w:author="Rodrigo Riquelme" w:date="2010-11-10T00:23:00Z">
        <w:del w:id="2333" w:author="Wolf" w:date="2010-11-10T23:01:00Z">
          <w:r w:rsidRPr="00F8658A" w:rsidDel="002E7305">
            <w:delText>Las licencias que cubren la mayor parte del software est</w:delText>
          </w:r>
        </w:del>
      </w:ins>
      <w:ins w:id="2334" w:author="Rodrigo Riquelme" w:date="2010-11-10T00:27:00Z">
        <w:del w:id="2335" w:author="Wolf" w:date="2010-11-10T23:01:00Z">
          <w:r w:rsidDel="002E7305">
            <w:delText>á</w:delText>
          </w:r>
        </w:del>
      </w:ins>
      <w:ins w:id="2336" w:author="Rodrigo Riquelme" w:date="2010-11-10T00:23:00Z">
        <w:del w:id="2337" w:author="Wolf" w:date="2010-11-10T23:01:00Z">
          <w:r w:rsidRPr="00F8658A" w:rsidDel="002E7305">
            <w:delText>n dise</w:delText>
          </w:r>
        </w:del>
      </w:ins>
      <w:ins w:id="2338" w:author="Rodrigo Riquelme" w:date="2010-11-10T00:27:00Z">
        <w:del w:id="2339" w:author="Wolf" w:date="2010-11-10T23:01:00Z">
          <w:r w:rsidDel="002E7305">
            <w:delText>ñ</w:delText>
          </w:r>
        </w:del>
      </w:ins>
      <w:ins w:id="2340" w:author="Rodrigo Riquelme" w:date="2010-11-10T00:23:00Z">
        <w:del w:id="2341" w:author="Wolf" w:date="2010-11-10T23:01:00Z">
          <w:r w:rsidRPr="00F8658A" w:rsidDel="002E7305">
            <w:delText xml:space="preserve">adas para quitarle </w:delText>
          </w:r>
        </w:del>
      </w:ins>
      <w:ins w:id="2342" w:author="Rodrigo Riquelme" w:date="2010-11-10T00:27:00Z">
        <w:del w:id="2343" w:author="Wolf" w:date="2010-11-10T23:01:00Z">
          <w:r w:rsidDel="002E7305">
            <w:delText>al software</w:delText>
          </w:r>
        </w:del>
      </w:ins>
      <w:ins w:id="2344" w:author="Rodrigo Riquelme" w:date="2010-11-10T00:23:00Z">
        <w:del w:id="2345" w:author="Wolf" w:date="2010-11-10T23:01:00Z">
          <w:r w:rsidRPr="00F8658A" w:rsidDel="002E7305">
            <w:delText xml:space="preserve"> la libertad de compartirlo y modificarlo. </w:delText>
          </w:r>
        </w:del>
      </w:ins>
      <w:ins w:id="2346" w:author="Rodrigo Riquelme" w:date="2010-11-10T00:27:00Z">
        <w:r w:rsidR="00F976B5">
          <w:t>L</w:t>
        </w:r>
      </w:ins>
      <w:ins w:id="2347" w:author="Rodrigo Riquelme" w:date="2010-11-10T00:23:00Z">
        <w:r w:rsidRPr="00F8658A">
          <w:t>a Licencia P</w:t>
        </w:r>
      </w:ins>
      <w:ins w:id="2348" w:author="Rodrigo Riquelme" w:date="2010-11-10T00:27:00Z">
        <w:r w:rsidR="00FC7DFB">
          <w:t>ú</w:t>
        </w:r>
      </w:ins>
      <w:ins w:id="2349" w:author="Rodrigo Riquelme" w:date="2010-11-10T00:23:00Z">
        <w:r w:rsidRPr="00F8658A">
          <w:t>blica Gen</w:t>
        </w:r>
        <w:r w:rsidR="00FC7DFB">
          <w:t>eral de GNU pretende garantizar</w:t>
        </w:r>
        <w:r w:rsidRPr="00F8658A">
          <w:t xml:space="preserve"> la libertad de compartir y modificar </w:t>
        </w:r>
      </w:ins>
      <w:ins w:id="2350" w:author="Wolf" w:date="2010-11-10T23:01:00Z">
        <w:r w:rsidR="002E7305">
          <w:t xml:space="preserve">el </w:t>
        </w:r>
      </w:ins>
      <w:ins w:id="2351" w:author="Rodrigo Riquelme" w:date="2010-11-10T00:23:00Z">
        <w:r w:rsidRPr="00F8658A">
          <w:t>software</w:t>
        </w:r>
        <w:del w:id="2352" w:author="Wolf" w:date="2010-11-10T23:01:00Z">
          <w:r w:rsidRPr="00F8658A" w:rsidDel="002E7305">
            <w:delText xml:space="preserve"> libre, para</w:delText>
          </w:r>
        </w:del>
      </w:ins>
      <w:ins w:id="2353" w:author="Wolf" w:date="2010-11-10T23:01:00Z">
        <w:r w:rsidR="002E7305">
          <w:t xml:space="preserve"> y</w:t>
        </w:r>
      </w:ins>
      <w:ins w:id="2354" w:author="Rodrigo Riquelme" w:date="2010-11-10T00:23:00Z">
        <w:r w:rsidRPr="00F8658A">
          <w:t xml:space="preserve"> asegurar que el software es libre para todos sus usuarios. </w:t>
        </w:r>
      </w:ins>
    </w:p>
    <w:p w:rsidR="00F8658A" w:rsidRPr="00F8658A" w:rsidRDefault="00F8658A">
      <w:pPr>
        <w:rPr>
          <w:ins w:id="2355" w:author="Rodrigo Riquelme" w:date="2010-11-10T00:23:00Z"/>
        </w:rPr>
        <w:pPrChange w:id="2356" w:author="Rodrigo Riquelme" w:date="2010-11-10T00:24:00Z">
          <w:pPr>
            <w:pStyle w:val="Ttulo"/>
            <w:outlineLvl w:val="0"/>
          </w:pPr>
        </w:pPrChange>
      </w:pPr>
      <w:ins w:id="2357" w:author="Rodrigo Riquelme" w:date="2010-11-10T00:23:00Z">
        <w:r w:rsidRPr="00F8658A">
          <w:t xml:space="preserve">Cuando </w:t>
        </w:r>
      </w:ins>
      <w:ins w:id="2358" w:author="Wolf" w:date="2010-11-10T23:01:00Z">
        <w:r w:rsidR="002E7305">
          <w:t xml:space="preserve">se </w:t>
        </w:r>
      </w:ins>
      <w:ins w:id="2359" w:author="Rodrigo Riquelme" w:date="2010-11-10T00:23:00Z">
        <w:r w:rsidRPr="00F8658A">
          <w:t>habla</w:t>
        </w:r>
        <w:del w:id="2360" w:author="Wolf" w:date="2010-11-10T23:01:00Z">
          <w:r w:rsidRPr="00F8658A" w:rsidDel="002E7305">
            <w:delText>mos</w:delText>
          </w:r>
        </w:del>
        <w:r w:rsidRPr="00F8658A">
          <w:t xml:space="preserve"> de software libre, </w:t>
        </w:r>
        <w:del w:id="2361" w:author="Wolf" w:date="2010-11-10T23:01:00Z">
          <w:r w:rsidRPr="00F8658A" w:rsidDel="002E7305">
            <w:delText>estamos</w:delText>
          </w:r>
        </w:del>
      </w:ins>
      <w:ins w:id="2362" w:author="Wolf" w:date="2010-11-10T23:01:00Z">
        <w:r w:rsidR="002E7305">
          <w:t>se</w:t>
        </w:r>
      </w:ins>
      <w:ins w:id="2363" w:author="Rodrigo Riquelme" w:date="2010-11-10T00:23:00Z">
        <w:r w:rsidRPr="00F8658A">
          <w:t xml:space="preserve"> refi</w:t>
        </w:r>
      </w:ins>
      <w:ins w:id="2364" w:author="Wolf" w:date="2010-11-10T23:01:00Z">
        <w:r w:rsidR="002E7305">
          <w:t>e</w:t>
        </w:r>
      </w:ins>
      <w:ins w:id="2365" w:author="Rodrigo Riquelme" w:date="2010-11-10T00:23:00Z">
        <w:r w:rsidRPr="00F8658A">
          <w:t>r</w:t>
        </w:r>
        <w:del w:id="2366" w:author="Wolf" w:date="2010-11-10T23:02:00Z">
          <w:r w:rsidRPr="00F8658A" w:rsidDel="002E7305">
            <w:delText>i</w:delText>
          </w:r>
        </w:del>
      </w:ins>
      <w:ins w:id="2367" w:author="Rodrigo Riquelme" w:date="2010-11-10T00:28:00Z">
        <w:del w:id="2368" w:author="Wolf" w:date="2010-11-10T23:01:00Z">
          <w:r w:rsidR="00136505" w:rsidDel="002E7305">
            <w:delText>é</w:delText>
          </w:r>
        </w:del>
      </w:ins>
      <w:ins w:id="2369" w:author="Rodrigo Riquelme" w:date="2010-11-10T00:23:00Z">
        <w:del w:id="2370" w:author="Wolf" w:date="2010-11-10T23:01:00Z">
          <w:r w:rsidRPr="00F8658A" w:rsidDel="002E7305">
            <w:delText>ndonos</w:delText>
          </w:r>
        </w:del>
      </w:ins>
      <w:ins w:id="2371" w:author="Wolf" w:date="2010-11-10T23:01:00Z">
        <w:r w:rsidR="002E7305">
          <w:t>e</w:t>
        </w:r>
      </w:ins>
      <w:ins w:id="2372" w:author="Rodrigo Riquelme" w:date="2010-11-10T00:23:00Z">
        <w:r w:rsidRPr="00F8658A">
          <w:t xml:space="preserve"> a libertad, no a precio. </w:t>
        </w:r>
      </w:ins>
      <w:ins w:id="2373" w:author="Rodrigo Riquelme" w:date="2010-11-10T00:29:00Z">
        <w:del w:id="2374" w:author="Wolf" w:date="2010-11-10T23:02:00Z">
          <w:r w:rsidR="008017F9" w:rsidDel="002E7305">
            <w:delText>La idea</w:delText>
          </w:r>
        </w:del>
      </w:ins>
      <w:ins w:id="2375" w:author="Rodrigo Riquelme" w:date="2010-11-10T00:23:00Z">
        <w:del w:id="2376" w:author="Wolf" w:date="2010-11-10T23:02:00Z">
          <w:r w:rsidRPr="00F8658A" w:rsidDel="002E7305">
            <w:delText xml:space="preserve"> </w:delText>
          </w:r>
        </w:del>
      </w:ins>
      <w:ins w:id="2377" w:author="Rodrigo Riquelme" w:date="2010-11-10T00:29:00Z">
        <w:del w:id="2378" w:author="Wolf" w:date="2010-11-10T23:02:00Z">
          <w:r w:rsidR="008017F9" w:rsidDel="002E7305">
            <w:delText>es tener</w:delText>
          </w:r>
        </w:del>
      </w:ins>
      <w:ins w:id="2379" w:author="Rodrigo Riquelme" w:date="2010-11-10T00:23:00Z">
        <w:del w:id="2380" w:author="Wolf" w:date="2010-11-10T23:02:00Z">
          <w:r w:rsidRPr="00F8658A" w:rsidDel="002E7305">
            <w:delText xml:space="preserve"> la libertad</w:delText>
          </w:r>
        </w:del>
      </w:ins>
      <w:ins w:id="2381" w:author="Wolf" w:date="2010-11-10T23:02:00Z">
        <w:r w:rsidR="002E7305">
          <w:t>Es posible</w:t>
        </w:r>
      </w:ins>
      <w:ins w:id="2382" w:author="Rodrigo Riquelme" w:date="2010-11-10T00:23:00Z">
        <w:del w:id="2383" w:author="Wolf" w:date="2010-11-10T23:02:00Z">
          <w:r w:rsidRPr="00F8658A" w:rsidDel="002E7305">
            <w:delText xml:space="preserve"> de </w:delText>
          </w:r>
        </w:del>
      </w:ins>
      <w:ins w:id="2384" w:author="Wolf" w:date="2010-11-10T23:02:00Z">
        <w:r w:rsidR="002E7305">
          <w:t xml:space="preserve"> </w:t>
        </w:r>
      </w:ins>
      <w:ins w:id="2385" w:author="Rodrigo Riquelme" w:date="2010-11-10T00:23:00Z">
        <w:r w:rsidRPr="00F8658A">
          <w:t>distr</w:t>
        </w:r>
        <w:r w:rsidR="008017F9">
          <w:t xml:space="preserve">ibuir copias de software libre </w:t>
        </w:r>
        <w:r w:rsidRPr="00F8658A">
          <w:t xml:space="preserve">y cobrar por ese servicio si </w:t>
        </w:r>
      </w:ins>
      <w:ins w:id="2386" w:author="Rodrigo Riquelme" w:date="2010-11-10T00:29:00Z">
        <w:r w:rsidR="008017F9">
          <w:t xml:space="preserve">se </w:t>
        </w:r>
      </w:ins>
      <w:ins w:id="2387" w:author="Rodrigo Riquelme" w:date="2010-11-10T00:23:00Z">
        <w:r w:rsidRPr="00F8658A">
          <w:t>quier</w:t>
        </w:r>
        <w:r w:rsidR="008017F9">
          <w:t>e</w:t>
        </w:r>
        <w:r w:rsidRPr="00F8658A">
          <w:t xml:space="preserve">, de </w:t>
        </w:r>
        <w:del w:id="2388" w:author="copesa" w:date="2010-11-11T11:26:00Z">
          <w:r w:rsidRPr="00F8658A" w:rsidDel="00A67E2D">
            <w:delText>que reciba</w:delText>
          </w:r>
        </w:del>
      </w:ins>
      <w:ins w:id="2389" w:author="copesa" w:date="2010-11-11T11:26:00Z">
        <w:r w:rsidR="00A67E2D">
          <w:t>recibir</w:t>
        </w:r>
      </w:ins>
      <w:ins w:id="2390" w:author="Rodrigo Riquelme" w:date="2010-11-10T00:23:00Z">
        <w:r w:rsidRPr="00F8658A">
          <w:t xml:space="preserve"> el c</w:t>
        </w:r>
      </w:ins>
      <w:ins w:id="2391" w:author="Rodrigo Riquelme" w:date="2010-11-10T00:29:00Z">
        <w:r w:rsidR="008017F9">
          <w:t>ó</w:t>
        </w:r>
      </w:ins>
      <w:ins w:id="2392" w:author="Rodrigo Riquelme" w:date="2010-11-10T00:23:00Z">
        <w:r w:rsidRPr="00F8658A">
          <w:t xml:space="preserve">digo fuente o que </w:t>
        </w:r>
      </w:ins>
      <w:ins w:id="2393" w:author="copesa" w:date="2010-11-11T11:26:00Z">
        <w:r w:rsidR="00A67E2D">
          <w:t xml:space="preserve">se </w:t>
        </w:r>
      </w:ins>
      <w:ins w:id="2394" w:author="Rodrigo Riquelme" w:date="2010-11-10T00:23:00Z">
        <w:r w:rsidRPr="00F8658A">
          <w:t>pueda conseguir</w:t>
        </w:r>
        <w:del w:id="2395" w:author="copesa" w:date="2010-11-11T11:26:00Z">
          <w:r w:rsidRPr="00F8658A" w:rsidDel="00A67E2D">
            <w:delText>lo</w:delText>
          </w:r>
        </w:del>
        <w:r w:rsidRPr="00F8658A">
          <w:t xml:space="preserve"> si </w:t>
        </w:r>
        <w:del w:id="2396" w:author="copesa" w:date="2010-11-11T11:26:00Z">
          <w:r w:rsidRPr="00F8658A" w:rsidDel="00A67E2D">
            <w:delText>lo</w:delText>
          </w:r>
        </w:del>
      </w:ins>
      <w:ins w:id="2397" w:author="copesa" w:date="2010-11-11T11:26:00Z">
        <w:r w:rsidR="00A67E2D">
          <w:t>se</w:t>
        </w:r>
      </w:ins>
      <w:ins w:id="2398" w:author="Rodrigo Riquelme" w:date="2010-11-10T00:23:00Z">
        <w:r w:rsidRPr="00F8658A">
          <w:t xml:space="preserve"> quiere, de que</w:t>
        </w:r>
      </w:ins>
      <w:ins w:id="2399" w:author="copesa" w:date="2010-11-11T11:26:00Z">
        <w:r w:rsidR="00A67E2D">
          <w:t xml:space="preserve"> se</w:t>
        </w:r>
      </w:ins>
      <w:ins w:id="2400" w:author="Rodrigo Riquelme" w:date="2010-11-10T00:23:00Z">
        <w:r w:rsidRPr="00F8658A">
          <w:t xml:space="preserve"> pueda modificar el software o usar fragmentos de </w:t>
        </w:r>
      </w:ins>
      <w:ins w:id="2401" w:author="Rodrigo Riquelme" w:date="2010-11-10T00:30:00Z">
        <w:r w:rsidR="00FC764F">
          <w:t>é</w:t>
        </w:r>
      </w:ins>
      <w:ins w:id="2402" w:author="Rodrigo Riquelme" w:date="2010-11-10T00:23:00Z">
        <w:r w:rsidRPr="00F8658A">
          <w:t xml:space="preserve">l en nuevos programas libres, y de que </w:t>
        </w:r>
      </w:ins>
      <w:ins w:id="2403" w:author="copesa" w:date="2010-11-11T11:26:00Z">
        <w:r w:rsidR="00A67E2D">
          <w:t xml:space="preserve">los involucrados </w:t>
        </w:r>
      </w:ins>
      <w:ins w:id="2404" w:author="Rodrigo Riquelme" w:date="2010-11-10T00:23:00Z">
        <w:r w:rsidRPr="00F8658A">
          <w:t>sepa</w:t>
        </w:r>
      </w:ins>
      <w:ins w:id="2405" w:author="copesa" w:date="2010-11-11T11:26:00Z">
        <w:r w:rsidR="00A67E2D">
          <w:t>n</w:t>
        </w:r>
      </w:ins>
      <w:ins w:id="2406" w:author="Rodrigo Riquelme" w:date="2010-11-10T00:23:00Z">
        <w:r w:rsidRPr="00F8658A">
          <w:t xml:space="preserve"> que puede hacer todas estas cosas.</w:t>
        </w:r>
      </w:ins>
    </w:p>
    <w:p w:rsidR="00F8658A" w:rsidRPr="00F8658A" w:rsidDel="002E7305" w:rsidRDefault="00F8658A">
      <w:pPr>
        <w:rPr>
          <w:ins w:id="2407" w:author="Rodrigo Riquelme" w:date="2010-11-10T00:23:00Z"/>
          <w:del w:id="2408" w:author="Wolf" w:date="2010-11-10T23:03:00Z"/>
        </w:rPr>
        <w:pPrChange w:id="2409" w:author="Rodrigo Riquelme" w:date="2010-11-10T00:24:00Z">
          <w:pPr>
            <w:pStyle w:val="Ttulo"/>
            <w:outlineLvl w:val="0"/>
          </w:pPr>
        </w:pPrChange>
      </w:pPr>
    </w:p>
    <w:p w:rsidR="00142AB7" w:rsidRDefault="00F8658A">
      <w:pPr>
        <w:rPr>
          <w:ins w:id="2410" w:author="Rodrigo Riquelme" w:date="2010-11-10T00:44:00Z"/>
        </w:rPr>
        <w:pPrChange w:id="2411" w:author="Rodrigo Riquelme" w:date="2010-11-10T00:24:00Z">
          <w:pPr>
            <w:pStyle w:val="Ttulo"/>
          </w:pPr>
        </w:pPrChange>
      </w:pPr>
      <w:ins w:id="2412" w:author="Rodrigo Riquelme" w:date="2010-11-10T00:23:00Z">
        <w:r w:rsidRPr="00F8658A">
          <w:t xml:space="preserve">Para proteger </w:t>
        </w:r>
        <w:del w:id="2413" w:author="Wolf" w:date="2010-11-11T00:09:00Z">
          <w:r w:rsidRPr="00F8658A" w:rsidDel="00D201C4">
            <w:delText>sus</w:delText>
          </w:r>
        </w:del>
      </w:ins>
      <w:ins w:id="2414" w:author="Wolf" w:date="2010-11-11T00:09:00Z">
        <w:r w:rsidR="00D201C4">
          <w:t>esos</w:t>
        </w:r>
      </w:ins>
      <w:ins w:id="2415" w:author="Rodrigo Riquelme" w:date="2010-11-10T00:23:00Z">
        <w:r w:rsidRPr="00F8658A">
          <w:t xml:space="preserve"> derechos </w:t>
        </w:r>
      </w:ins>
      <w:ins w:id="2416" w:author="Wolf" w:date="2010-11-11T00:09:00Z">
        <w:r w:rsidR="00D201C4">
          <w:t xml:space="preserve">se </w:t>
        </w:r>
      </w:ins>
      <w:ins w:id="2417" w:author="Rodrigo Riquelme" w:date="2010-11-10T00:23:00Z">
        <w:r w:rsidRPr="00F8658A">
          <w:t>necesita</w:t>
        </w:r>
        <w:del w:id="2418" w:author="Wolf" w:date="2010-11-11T00:09:00Z">
          <w:r w:rsidRPr="00F8658A" w:rsidDel="00D201C4">
            <w:delText>mos</w:delText>
          </w:r>
        </w:del>
      </w:ins>
      <w:ins w:id="2419" w:author="Wolf" w:date="2010-11-11T00:09:00Z">
        <w:r w:rsidR="00D201C4">
          <w:t>n</w:t>
        </w:r>
      </w:ins>
      <w:ins w:id="2420" w:author="Rodrigo Riquelme" w:date="2010-11-10T00:23:00Z">
        <w:r w:rsidRPr="00F8658A">
          <w:t xml:space="preserve"> algunas restricciones que </w:t>
        </w:r>
        <w:del w:id="2421" w:author="copesa" w:date="2010-11-11T11:27:00Z">
          <w:r w:rsidRPr="00F8658A" w:rsidDel="00D34E3D">
            <w:delText>prohiban</w:delText>
          </w:r>
        </w:del>
      </w:ins>
      <w:ins w:id="2422" w:author="copesa" w:date="2010-11-11T11:27:00Z">
        <w:r w:rsidR="00D34E3D" w:rsidRPr="00F8658A">
          <w:t>prohíban</w:t>
        </w:r>
      </w:ins>
      <w:ins w:id="2423" w:author="Rodrigo Riquelme" w:date="2010-11-10T00:23:00Z">
        <w:r w:rsidRPr="00F8658A">
          <w:t xml:space="preserve"> a cualquiera negar</w:t>
        </w:r>
        <w:del w:id="2424" w:author="Wolf" w:date="2010-11-11T00:09:00Z">
          <w:r w:rsidRPr="00F8658A" w:rsidDel="00D201C4">
            <w:delText>le a usted</w:delText>
          </w:r>
        </w:del>
        <w:r w:rsidRPr="00F8658A">
          <w:t xml:space="preserve"> estos derechos</w:t>
        </w:r>
      </w:ins>
      <w:ins w:id="2425" w:author="Wolf" w:date="2010-11-11T00:09:00Z">
        <w:r w:rsidR="00D201C4">
          <w:t xml:space="preserve"> a terceros</w:t>
        </w:r>
      </w:ins>
      <w:ins w:id="2426" w:author="Rodrigo Riquelme" w:date="2010-11-10T00:23:00Z">
        <w:r w:rsidRPr="00F8658A">
          <w:t xml:space="preserve"> o pedir</w:t>
        </w:r>
        <w:del w:id="2427" w:author="Wolf" w:date="2010-11-11T00:09:00Z">
          <w:r w:rsidRPr="00F8658A" w:rsidDel="00D201C4">
            <w:delText>le</w:delText>
          </w:r>
        </w:del>
        <w:r w:rsidRPr="00F8658A">
          <w:t xml:space="preserve"> que </w:t>
        </w:r>
      </w:ins>
      <w:ins w:id="2428" w:author="Wolf" w:date="2010-11-11T00:09:00Z">
        <w:r w:rsidR="00D201C4">
          <w:t xml:space="preserve">se </w:t>
        </w:r>
      </w:ins>
      <w:ins w:id="2429" w:author="Rodrigo Riquelme" w:date="2010-11-10T00:23:00Z">
        <w:r w:rsidRPr="00F8658A">
          <w:t xml:space="preserve">renuncie a ellos. Estas restricciones se traducen en ciertas obligaciones que le afectan si </w:t>
        </w:r>
      </w:ins>
      <w:ins w:id="2430" w:author="Wolf" w:date="2010-11-11T00:10:00Z">
        <w:r w:rsidR="00D201C4">
          <w:t xml:space="preserve">se </w:t>
        </w:r>
      </w:ins>
      <w:ins w:id="2431" w:author="Rodrigo Riquelme" w:date="2010-11-10T00:23:00Z">
        <w:r w:rsidRPr="00F8658A">
          <w:t>distribuye</w:t>
        </w:r>
      </w:ins>
      <w:ins w:id="2432" w:author="Wolf" w:date="2010-11-11T00:10:00Z">
        <w:r w:rsidR="00D201C4">
          <w:t>n</w:t>
        </w:r>
      </w:ins>
      <w:ins w:id="2433" w:author="Rodrigo Riquelme" w:date="2010-11-10T00:23:00Z">
        <w:r w:rsidRPr="00F8658A">
          <w:t xml:space="preserve"> copias del software, o si </w:t>
        </w:r>
        <w:del w:id="2434" w:author="Wolf" w:date="2010-11-11T00:10:00Z">
          <w:r w:rsidRPr="00F8658A" w:rsidDel="00D201C4">
            <w:delText>lo</w:delText>
          </w:r>
        </w:del>
      </w:ins>
      <w:ins w:id="2435" w:author="Wolf" w:date="2010-11-11T00:10:00Z">
        <w:r w:rsidR="00D201C4">
          <w:t>son</w:t>
        </w:r>
      </w:ins>
      <w:ins w:id="2436" w:author="Rodrigo Riquelme" w:date="2010-11-10T00:23:00Z">
        <w:r w:rsidRPr="00F8658A">
          <w:t xml:space="preserve"> modifica</w:t>
        </w:r>
      </w:ins>
      <w:ins w:id="2437" w:author="Wolf" w:date="2010-11-11T00:10:00Z">
        <w:r w:rsidR="00D201C4">
          <w:t>das</w:t>
        </w:r>
      </w:ins>
      <w:ins w:id="2438" w:author="Rodrigo Riquelme" w:date="2010-11-10T00:23:00Z">
        <w:r w:rsidRPr="00F8658A">
          <w:t>.</w:t>
        </w:r>
      </w:ins>
      <w:ins w:id="2439" w:author="Rodrigo Riquelme" w:date="2010-11-10T00:44:00Z">
        <w:r w:rsidR="00142AB7">
          <w:rPr>
            <w:rStyle w:val="Refdenotaalpie"/>
          </w:rPr>
          <w:footnoteReference w:id="13"/>
        </w:r>
      </w:ins>
    </w:p>
    <w:p w:rsidR="003607CB" w:rsidRDefault="003607CB">
      <w:pPr>
        <w:suppressAutoHyphens w:val="0"/>
        <w:spacing w:before="0" w:after="0" w:line="240" w:lineRule="auto"/>
        <w:jc w:val="left"/>
        <w:rPr>
          <w:ins w:id="2442" w:author="Wolf" w:date="2010-11-11T00:11:00Z"/>
          <w:rFonts w:eastAsia="Times New Roman" w:cs="Times New Roman"/>
          <w:b/>
          <w:bCs/>
          <w:color w:val="548DD4"/>
          <w:kern w:val="1"/>
          <w:sz w:val="28"/>
          <w:szCs w:val="32"/>
        </w:rPr>
      </w:pPr>
      <w:ins w:id="2443" w:author="Wolf" w:date="2010-11-11T00:11:00Z">
        <w:r>
          <w:br w:type="page"/>
        </w:r>
      </w:ins>
    </w:p>
    <w:p w:rsidR="003607CB" w:rsidRDefault="003607CB" w:rsidP="003607CB">
      <w:pPr>
        <w:pStyle w:val="Subttulo"/>
        <w:outlineLvl w:val="1"/>
        <w:rPr>
          <w:ins w:id="2444" w:author="Wolf" w:date="2010-11-11T00:11:00Z"/>
        </w:rPr>
      </w:pPr>
      <w:bookmarkStart w:id="2445" w:name="_Toc277197794"/>
      <w:ins w:id="2446" w:author="Wolf" w:date="2010-11-11T00:12:00Z">
        <w:r>
          <w:lastRenderedPageBreak/>
          <w:t>2</w:t>
        </w:r>
      </w:ins>
      <w:ins w:id="2447" w:author="Wolf" w:date="2010-11-11T00:11:00Z">
        <w:r>
          <w:t>.</w:t>
        </w:r>
      </w:ins>
      <w:ins w:id="2448" w:author="Wolf" w:date="2010-11-11T00:12:00Z">
        <w:r>
          <w:t>9</w:t>
        </w:r>
      </w:ins>
      <w:ins w:id="2449" w:author="Wolf" w:date="2010-11-11T00:11:00Z">
        <w:r>
          <w:t xml:space="preserve">. </w:t>
        </w:r>
        <w:proofErr w:type="spellStart"/>
        <w:r>
          <w:t>Frameworks</w:t>
        </w:r>
        <w:bookmarkEnd w:id="2445"/>
        <w:proofErr w:type="spellEnd"/>
      </w:ins>
    </w:p>
    <w:p w:rsidR="003607CB" w:rsidRDefault="003607CB" w:rsidP="003607CB">
      <w:pPr>
        <w:rPr>
          <w:ins w:id="2450" w:author="Wolf" w:date="2010-11-11T00:11:00Z"/>
          <w:rFonts w:cs="Arial"/>
        </w:rPr>
      </w:pPr>
      <w:ins w:id="2451" w:author="Wolf" w:date="2010-11-11T00:11:00Z">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ins>
    </w:p>
    <w:p w:rsidR="003607CB" w:rsidRPr="00786C40" w:rsidRDefault="003607CB" w:rsidP="003607CB">
      <w:pPr>
        <w:rPr>
          <w:ins w:id="2452" w:author="Wolf" w:date="2010-11-11T00:11:00Z"/>
          <w:rFonts w:cs="Arial"/>
        </w:rPr>
      </w:pPr>
      <w:ins w:id="2453" w:author="Wolf" w:date="2010-11-11T00:11:00Z">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ins>
    </w:p>
    <w:p w:rsidR="003607CB" w:rsidRPr="00786C40" w:rsidRDefault="003607CB" w:rsidP="003607CB">
      <w:pPr>
        <w:rPr>
          <w:ins w:id="2454" w:author="Wolf" w:date="2010-11-11T00:11:00Z"/>
          <w:rFonts w:cs="Arial"/>
        </w:rPr>
      </w:pPr>
      <w:ins w:id="2455" w:author="Wolf" w:date="2010-11-11T00:11:00Z">
        <w:r w:rsidRPr="00786C40">
          <w:rPr>
            <w:rFonts w:cs="Arial"/>
          </w:rPr>
          <w:t>Típicamente, puede incluir soporte de Programas, bibliotecas y un lenguaje interpretado entre otros programas para ayudar a desarrollar y unir los diferentes componentes de un proyecto.</w:t>
        </w:r>
      </w:ins>
    </w:p>
    <w:p w:rsidR="003607CB" w:rsidRPr="00786C40" w:rsidRDefault="003607CB" w:rsidP="003607CB">
      <w:pPr>
        <w:rPr>
          <w:ins w:id="2456" w:author="Wolf" w:date="2010-11-11T00:11:00Z"/>
          <w:rFonts w:cs="Arial"/>
        </w:rPr>
      </w:pPr>
      <w:ins w:id="2457" w:author="Wolf" w:date="2010-11-11T00:11:00Z">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ins>
    </w:p>
    <w:p w:rsidR="003607CB" w:rsidRDefault="003607CB" w:rsidP="003607CB">
      <w:pPr>
        <w:pStyle w:val="Subttulo"/>
        <w:outlineLvl w:val="1"/>
        <w:rPr>
          <w:ins w:id="2458" w:author="Wolf" w:date="2010-11-11T00:11:00Z"/>
        </w:rPr>
      </w:pPr>
    </w:p>
    <w:p w:rsidR="003607CB" w:rsidRPr="00BE13A4" w:rsidRDefault="003607CB" w:rsidP="003607CB">
      <w:pPr>
        <w:pStyle w:val="Subttulo"/>
        <w:outlineLvl w:val="2"/>
        <w:rPr>
          <w:ins w:id="2459" w:author="Wolf" w:date="2010-11-11T00:11:00Z"/>
          <w:u w:val="single"/>
        </w:rPr>
      </w:pPr>
      <w:ins w:id="2460" w:author="Wolf" w:date="2010-11-11T00:11:00Z">
        <w:r>
          <w:br w:type="page"/>
        </w:r>
      </w:ins>
      <w:bookmarkStart w:id="2461" w:name="_Toc277197795"/>
      <w:ins w:id="2462" w:author="Wolf" w:date="2010-11-11T00:12:00Z">
        <w:r>
          <w:lastRenderedPageBreak/>
          <w:t>2</w:t>
        </w:r>
      </w:ins>
      <w:ins w:id="2463" w:author="Wolf" w:date="2010-11-11T00:11:00Z">
        <w:r>
          <w:t>.</w:t>
        </w:r>
      </w:ins>
      <w:ins w:id="2464" w:author="Wolf" w:date="2010-11-11T00:12:00Z">
        <w:r>
          <w:t>9</w:t>
        </w:r>
      </w:ins>
      <w:ins w:id="2465" w:author="Wolf" w:date="2010-11-11T00:11:00Z">
        <w:r>
          <w:t xml:space="preserve">.1. </w:t>
        </w:r>
        <w:proofErr w:type="spellStart"/>
        <w:r>
          <w:t>Zend</w:t>
        </w:r>
        <w:proofErr w:type="spellEnd"/>
        <w:r>
          <w:t xml:space="preserve"> Framework</w:t>
        </w:r>
        <w:bookmarkEnd w:id="2461"/>
      </w:ins>
    </w:p>
    <w:p w:rsidR="003607CB" w:rsidRDefault="003607CB" w:rsidP="003607CB">
      <w:pPr>
        <w:rPr>
          <w:ins w:id="2466" w:author="Wolf" w:date="2010-11-11T00:11:00Z"/>
        </w:rPr>
      </w:pPr>
      <w:proofErr w:type="spellStart"/>
      <w:ins w:id="2467" w:author="Wolf" w:date="2010-11-11T00:11:00Z">
        <w:r>
          <w:t>Zend</w:t>
        </w:r>
        <w:proofErr w:type="spellEnd"/>
        <w:r>
          <w:t xml:space="preserve"> es la principal compañía que está detrás del desarrollo de PHP.</w:t>
        </w:r>
        <w:r w:rsidRPr="00C25634">
          <w:t xml:space="preserve"> </w:t>
        </w:r>
        <w:r>
          <w:t xml:space="preserve">Este </w:t>
        </w:r>
        <w:proofErr w:type="spellStart"/>
        <w:r>
          <w:t>framework</w:t>
        </w:r>
        <w:proofErr w:type="spellEnd"/>
        <w:r>
          <w:t xml:space="preserve"> </w:t>
        </w:r>
        <w:r w:rsidRPr="00C25634">
          <w:t xml:space="preserve">se centra en la construcción de </w:t>
        </w:r>
        <w:r>
          <w:t xml:space="preserve">desarrollo más seguro, fiable y moderno en aplicaciones y servicios Web 2.0. Es de código abierto simple, cien por ciento dirigido a la orientación a objeto. </w:t>
        </w:r>
        <w:proofErr w:type="spellStart"/>
        <w:r>
          <w:t>Zend</w:t>
        </w:r>
        <w:proofErr w:type="spellEnd"/>
        <w:r>
          <w:t xml:space="preserve"> Framework ofrece un gran rendimiento y robusta implementación Modelo Vista Controlador (MVC).</w:t>
        </w:r>
      </w:ins>
    </w:p>
    <w:p w:rsidR="003607CB" w:rsidRDefault="003607CB" w:rsidP="003607CB">
      <w:pPr>
        <w:rPr>
          <w:ins w:id="2468" w:author="Wolf" w:date="2010-11-11T00:11:00Z"/>
          <w:rFonts w:cs="Arial"/>
        </w:rPr>
      </w:pPr>
      <w:ins w:id="2469" w:author="Wolf" w:date="2010-11-11T00:11:00Z">
        <w:r>
          <w:t>En el siguiente diagrama podemos ver un resumen de sus componentes.</w:t>
        </w:r>
      </w:ins>
    </w:p>
    <w:p w:rsidR="003607CB" w:rsidRDefault="003607CB" w:rsidP="003607CB">
      <w:pPr>
        <w:pStyle w:val="NormalWeb"/>
        <w:keepNext/>
        <w:rPr>
          <w:ins w:id="2470" w:author="Wolf" w:date="2010-11-11T00:11:00Z"/>
        </w:rPr>
      </w:pPr>
      <w:ins w:id="2471" w:author="Wolf" w:date="2010-11-11T00:11:00Z">
        <w:r w:rsidRPr="00BE13A4">
          <w:rPr>
            <w:rFonts w:ascii="Arial" w:hAnsi="Arial" w:cs="Arial"/>
            <w:noProof/>
            <w:lang w:val="es-CL" w:eastAsia="es-CL"/>
            <w:rPrChange w:id="2472">
              <w:rPr>
                <w:rFonts w:ascii="Arial" w:hAnsi="Arial" w:cs="Times New Roman"/>
                <w:b/>
                <w:bCs/>
                <w:noProof/>
                <w:color w:val="548DD4"/>
                <w:kern w:val="1"/>
                <w:sz w:val="28"/>
                <w:szCs w:val="32"/>
                <w:lang w:val="es-CL" w:eastAsia="es-CL"/>
              </w:rPr>
            </w:rPrChange>
          </w:rPr>
          <w:drawing>
            <wp:inline distT="0" distB="0" distL="0" distR="0" wp14:anchorId="14915173" wp14:editId="25EE7727">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a:srcRect/>
                      <a:stretch>
                        <a:fillRect/>
                      </a:stretch>
                    </pic:blipFill>
                    <pic:spPr bwMode="auto">
                      <a:xfrm>
                        <a:off x="0" y="0"/>
                        <a:ext cx="4543425" cy="3019425"/>
                      </a:xfrm>
                      <a:prstGeom prst="rect">
                        <a:avLst/>
                      </a:prstGeom>
                      <a:noFill/>
                      <a:ln w="9525">
                        <a:noFill/>
                        <a:miter lim="800000"/>
                        <a:headEnd/>
                        <a:tailEnd/>
                      </a:ln>
                    </pic:spPr>
                  </pic:pic>
                </a:graphicData>
              </a:graphic>
            </wp:inline>
          </w:drawing>
        </w:r>
      </w:ins>
    </w:p>
    <w:p w:rsidR="003607CB" w:rsidRDefault="003607CB" w:rsidP="003607CB">
      <w:pPr>
        <w:pStyle w:val="Epgrafe"/>
        <w:jc w:val="center"/>
        <w:rPr>
          <w:ins w:id="2473" w:author="Wolf" w:date="2010-11-11T00:11:00Z"/>
          <w:rFonts w:cs="Arial"/>
        </w:rPr>
      </w:pPr>
      <w:ins w:id="2474" w:author="Wolf" w:date="2010-11-11T00:11:00Z">
        <w:r>
          <w:t xml:space="preserve">Ilustración </w:t>
        </w:r>
        <w:r>
          <w:fldChar w:fldCharType="begin"/>
        </w:r>
        <w:r>
          <w:instrText xml:space="preserve"> SEQ Ilustración \* ARABIC </w:instrText>
        </w:r>
        <w:r>
          <w:fldChar w:fldCharType="separate"/>
        </w:r>
      </w:ins>
      <w:ins w:id="2475" w:author="copesa" w:date="2010-11-11T11:32:00Z">
        <w:r w:rsidR="00D8095E">
          <w:rPr>
            <w:noProof/>
          </w:rPr>
          <w:t>14</w:t>
        </w:r>
      </w:ins>
      <w:ins w:id="2476" w:author="Wolf" w:date="2010-11-11T00:11:00Z">
        <w:r>
          <w:fldChar w:fldCharType="end"/>
        </w:r>
        <w:r>
          <w:t xml:space="preserve"> - Visión general </w:t>
        </w:r>
        <w:proofErr w:type="spellStart"/>
        <w:r>
          <w:t>Zend</w:t>
        </w:r>
        <w:proofErr w:type="spellEnd"/>
        <w:r>
          <w:t xml:space="preserve"> Framework</w:t>
        </w:r>
      </w:ins>
    </w:p>
    <w:p w:rsidR="003607CB" w:rsidRDefault="003607CB" w:rsidP="003607CB">
      <w:pPr>
        <w:pStyle w:val="Epgrafe"/>
        <w:jc w:val="center"/>
        <w:rPr>
          <w:ins w:id="2477" w:author="Wolf" w:date="2010-11-11T00:11:00Z"/>
          <w:lang w:val="pt-BR"/>
        </w:rPr>
      </w:pPr>
      <w:ins w:id="2478" w:author="Wolf" w:date="2010-11-11T00:11:00Z">
        <w:r>
          <w:rPr>
            <w:lang w:val="pt-BR"/>
          </w:rPr>
          <w:fldChar w:fldCharType="begin"/>
        </w:r>
        <w:r>
          <w:rPr>
            <w:lang w:val="pt-BR"/>
          </w:rPr>
          <w:instrText xml:space="preserve"> HYPERLINK "</w:instrText>
        </w:r>
        <w:r w:rsidRPr="00FA3648">
          <w:rPr>
            <w:lang w:val="pt-BR"/>
          </w:rPr>
          <w:instrText>http://www.programania.net/otros/zend-framework-una-vision-general/</w:instrText>
        </w:r>
        <w:r>
          <w:rPr>
            <w:lang w:val="pt-BR"/>
          </w:rPr>
          <w:instrText xml:space="preserve">" </w:instrText>
        </w:r>
        <w:r>
          <w:rPr>
            <w:lang w:val="pt-BR"/>
          </w:rPr>
          <w:fldChar w:fldCharType="separate"/>
        </w:r>
        <w:r w:rsidRPr="00754E0D">
          <w:rPr>
            <w:rStyle w:val="Hipervnculo"/>
            <w:lang w:val="pt-BR"/>
          </w:rPr>
          <w:t>http://www.programania.net/otros/zend-framework-una-vision-general/</w:t>
        </w:r>
        <w:r>
          <w:rPr>
            <w:lang w:val="pt-BR"/>
          </w:rPr>
          <w:fldChar w:fldCharType="end"/>
        </w:r>
      </w:ins>
    </w:p>
    <w:p w:rsidR="003607CB" w:rsidRDefault="003607CB" w:rsidP="003607CB">
      <w:pPr>
        <w:pStyle w:val="Subttulo"/>
        <w:outlineLvl w:val="2"/>
        <w:rPr>
          <w:ins w:id="2479" w:author="Wolf" w:date="2010-11-11T00:11:00Z"/>
        </w:rPr>
      </w:pPr>
      <w:ins w:id="2480" w:author="Wolf" w:date="2010-11-11T00:11:00Z">
        <w:r>
          <w:br w:type="page"/>
        </w:r>
      </w:ins>
      <w:bookmarkStart w:id="2481" w:name="_Toc277197796"/>
      <w:ins w:id="2482" w:author="Wolf" w:date="2010-11-11T00:12:00Z">
        <w:r>
          <w:lastRenderedPageBreak/>
          <w:t>2</w:t>
        </w:r>
      </w:ins>
      <w:ins w:id="2483" w:author="Wolf" w:date="2010-11-11T00:11:00Z">
        <w:r>
          <w:t>.</w:t>
        </w:r>
      </w:ins>
      <w:ins w:id="2484" w:author="Wolf" w:date="2010-11-11T00:12:00Z">
        <w:r>
          <w:t>9</w:t>
        </w:r>
      </w:ins>
      <w:ins w:id="2485" w:author="Wolf" w:date="2010-11-11T00:11:00Z">
        <w:r>
          <w:t xml:space="preserve">.2. Google Web </w:t>
        </w:r>
        <w:proofErr w:type="spellStart"/>
        <w:r>
          <w:t>Toolkit</w:t>
        </w:r>
        <w:bookmarkEnd w:id="2481"/>
        <w:proofErr w:type="spellEnd"/>
      </w:ins>
    </w:p>
    <w:p w:rsidR="003607CB" w:rsidRDefault="003607CB" w:rsidP="003607CB">
      <w:pPr>
        <w:spacing w:line="300" w:lineRule="auto"/>
        <w:rPr>
          <w:ins w:id="2486" w:author="Wolf" w:date="2010-11-11T00:11:00Z"/>
          <w:rFonts w:cs="Arial"/>
        </w:rPr>
      </w:pPr>
      <w:ins w:id="2487" w:author="Wolf" w:date="2010-11-11T00:11:00Z">
        <w:r w:rsidRPr="00BE13A4">
          <w:rPr>
            <w:rStyle w:val="google-src-text1"/>
            <w:rFonts w:cs="Arial"/>
            <w:lang w:val="es-ES"/>
          </w:rPr>
          <w:t>Google Web Toolkit (GWT) is a development toolkit for building and optimizing complex browser-based applications.</w:t>
        </w:r>
        <w:r w:rsidRPr="00C25634">
          <w:rPr>
            <w:rFonts w:cs="Arial"/>
          </w:rPr>
          <w:t xml:space="preserve">Google Web </w:t>
        </w:r>
        <w:proofErr w:type="spellStart"/>
        <w:r w:rsidRPr="00C25634">
          <w:rPr>
            <w:rFonts w:cs="Arial"/>
          </w:rPr>
          <w:t>Toolkit</w:t>
        </w:r>
        <w:proofErr w:type="spellEnd"/>
        <w:r w:rsidRPr="00C25634">
          <w:rPr>
            <w:rFonts w:cs="Arial"/>
          </w:rPr>
          <w:t xml:space="preserve"> (GWT</w:t>
        </w:r>
        <w:r>
          <w:rPr>
            <w:rFonts w:cs="Arial"/>
          </w:rPr>
          <w:t xml:space="preserve"> Framework</w:t>
        </w:r>
        <w:r w:rsidRPr="00C25634">
          <w:rPr>
            <w:rFonts w:cs="Arial"/>
          </w:rPr>
          <w:t>) es un conjunto de herramientas de des</w:t>
        </w:r>
        <w:r>
          <w:rPr>
            <w:rFonts w:cs="Arial"/>
          </w:rPr>
          <w:t>arrollo para crear y optimizar la complejidad basada</w:t>
        </w:r>
        <w:r w:rsidRPr="00C25634">
          <w:rPr>
            <w:rFonts w:cs="Arial"/>
          </w:rPr>
          <w:t xml:space="preserve"> en</w:t>
        </w:r>
        <w:r>
          <w:rPr>
            <w:rFonts w:cs="Arial"/>
          </w:rPr>
          <w:t xml:space="preserve"> las</w:t>
        </w:r>
        <w:r w:rsidRPr="00C25634">
          <w:rPr>
            <w:rFonts w:cs="Arial"/>
          </w:rPr>
          <w:t xml:space="preserve"> aplicaciones de</w:t>
        </w:r>
        <w:r>
          <w:rPr>
            <w:rFonts w:cs="Arial"/>
          </w:rPr>
          <w:t>l</w:t>
        </w:r>
        <w:r w:rsidRPr="00C25634">
          <w:rPr>
            <w:rFonts w:cs="Arial"/>
          </w:rPr>
          <w:t xml:space="preserve"> navegador. </w:t>
        </w:r>
        <w:r>
          <w:rPr>
            <w:rFonts w:cs="Arial"/>
          </w:rPr>
          <w:t>Está bajo la plataforma Java,</w:t>
        </w:r>
        <w:r w:rsidRPr="00BE13A4">
          <w:rPr>
            <w:rStyle w:val="google-src-text1"/>
            <w:rFonts w:cs="Arial"/>
            <w:lang w:val="es-ES"/>
          </w:rPr>
          <w:t>Its goal is to enable productive development of high-performance web applications without the developer having to be an expert in browser quirks, XMLHttpRequest, and JavaScript.</w:t>
        </w:r>
        <w:r w:rsidRPr="00BE13A4">
          <w:rPr>
            <w:rFonts w:cs="Arial"/>
            <w:lang w:val="es-ES"/>
          </w:rPr>
          <w:t xml:space="preserve"> </w:t>
        </w:r>
        <w:r>
          <w:rPr>
            <w:rFonts w:cs="Arial"/>
          </w:rPr>
          <w:t>s</w:t>
        </w:r>
        <w:r w:rsidRPr="00C25634">
          <w:rPr>
            <w:rFonts w:cs="Arial"/>
          </w:rPr>
          <w:t xml:space="preserve">u objetivo es permitir el desarrollo productivo de rendimiento de aplicaciones Web de alto nivel  sin que el desarrollador tenga que ser un experto en navegadores, </w:t>
        </w:r>
        <w:proofErr w:type="spellStart"/>
        <w:r w:rsidRPr="00C25634">
          <w:rPr>
            <w:rFonts w:cs="Arial"/>
          </w:rPr>
          <w:t>XMLHttpRequest</w:t>
        </w:r>
        <w:proofErr w:type="spellEnd"/>
        <w:r w:rsidRPr="00C25634">
          <w:rPr>
            <w:rFonts w:cs="Arial"/>
          </w:rPr>
          <w:t xml:space="preserve"> y JavaScript. </w:t>
        </w:r>
        <w:r w:rsidRPr="00BE13A4">
          <w:rPr>
            <w:rStyle w:val="google-src-text1"/>
            <w:rFonts w:cs="Arial"/>
            <w:lang w:val="es-ES"/>
          </w:rPr>
          <w:t>GWT is used by many products at Google, including Google Wave and the new version of AdWords.</w:t>
        </w:r>
        <w:r w:rsidRPr="00BE13A4">
          <w:rPr>
            <w:rFonts w:cs="Arial"/>
            <w:lang w:val="es-ES"/>
          </w:rPr>
          <w:t xml:space="preserve">GWT es utilizado por muchos productos de Google, incluyendo Google Wave y la nueva versión de </w:t>
        </w:r>
        <w:proofErr w:type="spellStart"/>
        <w:r w:rsidRPr="00BE13A4">
          <w:rPr>
            <w:rFonts w:cs="Arial"/>
            <w:lang w:val="es-ES"/>
          </w:rPr>
          <w:t>AdWords</w:t>
        </w:r>
        <w:proofErr w:type="spellEnd"/>
        <w:r w:rsidRPr="00BE13A4">
          <w:rPr>
            <w:rFonts w:cs="Arial"/>
            <w:lang w:val="es-ES"/>
          </w:rPr>
          <w:t xml:space="preserve">. </w:t>
        </w:r>
        <w:r w:rsidRPr="00BE13A4">
          <w:rPr>
            <w:rStyle w:val="google-src-text1"/>
            <w:rFonts w:cs="Arial"/>
            <w:lang w:val="es-ES"/>
          </w:rPr>
          <w:t>It's open source, completely free, and used by thousands of developers around the world.</w:t>
        </w:r>
        <w:r w:rsidRPr="00BE13A4">
          <w:rPr>
            <w:rFonts w:cs="Arial"/>
            <w:lang w:val="es-ES"/>
          </w:rPr>
          <w:t xml:space="preserve"> </w:t>
        </w:r>
        <w:r w:rsidRPr="00C25634">
          <w:rPr>
            <w:rFonts w:cs="Arial"/>
          </w:rPr>
          <w:t xml:space="preserve">Es </w:t>
        </w:r>
        <w:del w:id="2488" w:author="copesa" w:date="2010-11-11T11:27:00Z">
          <w:r w:rsidDel="00D34E3D">
            <w:rPr>
              <w:rFonts w:cs="Arial"/>
            </w:rPr>
            <w:delText>Open Source</w:delText>
          </w:r>
        </w:del>
      </w:ins>
      <w:ins w:id="2489" w:author="copesa" w:date="2010-11-11T11:27:00Z">
        <w:r w:rsidR="00D34E3D">
          <w:rPr>
            <w:rFonts w:cs="Arial"/>
          </w:rPr>
          <w:t>de código abierto</w:t>
        </w:r>
      </w:ins>
      <w:ins w:id="2490" w:author="Wolf" w:date="2010-11-11T00:11:00Z">
        <w:r>
          <w:rPr>
            <w:rFonts w:cs="Arial"/>
          </w:rPr>
          <w:t>.</w:t>
        </w:r>
      </w:ins>
    </w:p>
    <w:p w:rsidR="003607CB" w:rsidRDefault="003607CB" w:rsidP="003607CB">
      <w:pPr>
        <w:keepNext/>
        <w:spacing w:line="300" w:lineRule="auto"/>
        <w:jc w:val="center"/>
        <w:rPr>
          <w:ins w:id="2491" w:author="Wolf" w:date="2010-11-11T00:11:00Z"/>
        </w:rPr>
      </w:pPr>
      <w:ins w:id="2492" w:author="Wolf" w:date="2010-11-11T00:11:00Z">
        <w:r w:rsidRPr="00BE13A4">
          <w:rPr>
            <w:rFonts w:cs="Arial"/>
            <w:noProof/>
            <w:lang w:eastAsia="es-CL"/>
            <w:rPrChange w:id="2493">
              <w:rPr>
                <w:rFonts w:eastAsia="Times New Roman" w:cs="Times New Roman"/>
                <w:b/>
                <w:bCs/>
                <w:noProof/>
                <w:color w:val="548DD4"/>
                <w:kern w:val="1"/>
                <w:sz w:val="28"/>
                <w:szCs w:val="32"/>
                <w:lang w:eastAsia="es-CL"/>
              </w:rPr>
            </w:rPrChange>
          </w:rPr>
          <w:drawing>
            <wp:inline distT="0" distB="0" distL="0" distR="0" wp14:anchorId="485DECDB" wp14:editId="565477A8">
              <wp:extent cx="4857750" cy="3000375"/>
              <wp:effectExtent l="1905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4857750" cy="3000375"/>
                      </a:xfrm>
                      <a:prstGeom prst="rect">
                        <a:avLst/>
                      </a:prstGeom>
                      <a:noFill/>
                      <a:ln w="9525">
                        <a:noFill/>
                        <a:miter lim="800000"/>
                        <a:headEnd/>
                        <a:tailEnd/>
                      </a:ln>
                    </pic:spPr>
                  </pic:pic>
                </a:graphicData>
              </a:graphic>
            </wp:inline>
          </w:drawing>
        </w:r>
      </w:ins>
    </w:p>
    <w:p w:rsidR="003607CB" w:rsidRDefault="003607CB" w:rsidP="003607CB">
      <w:pPr>
        <w:pStyle w:val="Epgrafe"/>
        <w:jc w:val="center"/>
        <w:rPr>
          <w:ins w:id="2494" w:author="Wolf" w:date="2010-11-11T00:11:00Z"/>
        </w:rPr>
      </w:pPr>
      <w:ins w:id="2495" w:author="Wolf" w:date="2010-11-11T00:11:00Z">
        <w:r>
          <w:t xml:space="preserve">Ilustración </w:t>
        </w:r>
        <w:r>
          <w:fldChar w:fldCharType="begin"/>
        </w:r>
        <w:r>
          <w:instrText xml:space="preserve"> SEQ Ilustración \* ARABIC </w:instrText>
        </w:r>
        <w:r>
          <w:fldChar w:fldCharType="separate"/>
        </w:r>
      </w:ins>
      <w:ins w:id="2496" w:author="copesa" w:date="2010-11-11T11:32:00Z">
        <w:r w:rsidR="00D8095E">
          <w:rPr>
            <w:noProof/>
          </w:rPr>
          <w:t>15</w:t>
        </w:r>
      </w:ins>
      <w:ins w:id="2497" w:author="Wolf" w:date="2010-11-11T00:11:00Z">
        <w:r>
          <w:fldChar w:fldCharType="end"/>
        </w:r>
        <w:r>
          <w:t xml:space="preserve"> - Esquema de </w:t>
        </w:r>
        <w:proofErr w:type="spellStart"/>
        <w:r>
          <w:t>Widgets</w:t>
        </w:r>
        <w:proofErr w:type="spellEnd"/>
        <w:r>
          <w:t xml:space="preserve"> GWT</w:t>
        </w:r>
      </w:ins>
    </w:p>
    <w:p w:rsidR="003607CB" w:rsidRPr="00BE13A4" w:rsidRDefault="003607CB" w:rsidP="003607CB">
      <w:pPr>
        <w:pStyle w:val="Ttulo7"/>
        <w:rPr>
          <w:ins w:id="2498" w:author="Wolf" w:date="2010-11-11T00:11:00Z"/>
          <w:lang w:val="es-ES"/>
        </w:rPr>
      </w:pPr>
      <w:ins w:id="2499" w:author="Wolf" w:date="2010-11-11T00:11:00Z">
        <w:r>
          <w:fldChar w:fldCharType="begin"/>
        </w:r>
        <w:r w:rsidRPr="00BE13A4">
          <w:rPr>
            <w:lang w:val="es-ES"/>
          </w:rPr>
          <w:instrText xml:space="preserve"> HYPERLINK "http://java.ociweb.com/mark/programming/GWT.html" </w:instrText>
        </w:r>
        <w:r>
          <w:fldChar w:fldCharType="separate"/>
        </w:r>
        <w:r w:rsidRPr="00BE13A4">
          <w:rPr>
            <w:rStyle w:val="Hipervnculo"/>
            <w:lang w:val="es-ES"/>
          </w:rPr>
          <w:t>http://java.ociweb.com/mark/programming/GWT.html</w:t>
        </w:r>
        <w:r>
          <w:fldChar w:fldCharType="end"/>
        </w:r>
      </w:ins>
    </w:p>
    <w:p w:rsidR="003607CB" w:rsidRPr="00BE13A4" w:rsidRDefault="003607CB" w:rsidP="003607CB">
      <w:pPr>
        <w:pStyle w:val="Ttulo7"/>
        <w:rPr>
          <w:ins w:id="2500" w:author="Wolf" w:date="2010-11-11T00:11:00Z"/>
          <w:lang w:val="es-ES"/>
        </w:rPr>
      </w:pPr>
      <w:ins w:id="2501" w:author="Wolf" w:date="2010-11-11T00:11:00Z">
        <w:r w:rsidRPr="00BE13A4">
          <w:rPr>
            <w:lang w:val="es-ES"/>
          </w:rPr>
          <w:t>.</w:t>
        </w:r>
      </w:ins>
    </w:p>
    <w:p w:rsidR="009A106D" w:rsidRDefault="007C0EE8">
      <w:pPr>
        <w:pStyle w:val="Ttulo"/>
        <w:outlineLvl w:val="0"/>
        <w:pPrChange w:id="2502" w:author="Wolf" w:date="2010-11-10T21:59:00Z">
          <w:pPr>
            <w:pStyle w:val="Ttulo"/>
          </w:pPr>
        </w:pPrChange>
      </w:pPr>
      <w:r w:rsidRPr="007E48E2">
        <w:br w:type="page"/>
      </w:r>
      <w:bookmarkStart w:id="2503" w:name="_Toc277197797"/>
      <w:r w:rsidRPr="007E48E2">
        <w:lastRenderedPageBreak/>
        <w:t>Capítulo 3: Estado del Arte</w:t>
      </w:r>
      <w:bookmarkEnd w:id="2503"/>
    </w:p>
    <w:p w:rsidR="009A106D" w:rsidDel="003607CB" w:rsidRDefault="00C537E9">
      <w:pPr>
        <w:pStyle w:val="Subttulo"/>
        <w:outlineLvl w:val="1"/>
        <w:rPr>
          <w:ins w:id="2504" w:author="Rodrigo Riquelme" w:date="2010-11-03T16:55:00Z"/>
          <w:del w:id="2505" w:author="Wolf" w:date="2010-11-11T00:11:00Z"/>
        </w:rPr>
        <w:pPrChange w:id="2506" w:author="Rodrigo Riquelme" w:date="2010-11-03T16:55:00Z">
          <w:pPr/>
        </w:pPrChange>
      </w:pPr>
      <w:bookmarkStart w:id="2507" w:name="_Toc266039185"/>
      <w:ins w:id="2508" w:author="Rodrigo Riquelme" w:date="2010-11-03T16:55:00Z">
        <w:del w:id="2509" w:author="Wolf" w:date="2010-11-11T00:11:00Z">
          <w:r w:rsidDel="003607CB">
            <w:delText>3.1. Frameworks</w:delText>
          </w:r>
        </w:del>
      </w:ins>
    </w:p>
    <w:p w:rsidR="007D2176" w:rsidDel="003607CB" w:rsidRDefault="007D2176" w:rsidP="00C537E9">
      <w:pPr>
        <w:rPr>
          <w:ins w:id="2510" w:author="Rodrigo Riquelme" w:date="2010-11-03T17:28:00Z"/>
          <w:del w:id="2511" w:author="Wolf" w:date="2010-11-11T00:11:00Z"/>
          <w:rFonts w:cs="Arial"/>
        </w:rPr>
      </w:pPr>
      <w:ins w:id="2512" w:author="Rodrigo Riquelme" w:date="2010-11-03T17:26:00Z">
        <w:del w:id="2513" w:author="Wolf" w:date="2010-11-11T00:11:00Z">
          <w:r w:rsidDel="003607CB">
            <w:rPr>
              <w:rFonts w:cs="Arial"/>
            </w:rPr>
            <w:delText xml:space="preserve">Parte medular de este proyecto es la creación de </w:delText>
          </w:r>
        </w:del>
      </w:ins>
      <w:ins w:id="2514" w:author="Rodrigo Riquelme" w:date="2010-11-03T17:27:00Z">
        <w:del w:id="2515" w:author="Wolf" w:date="2010-11-11T00:11:00Z">
          <w:r w:rsidR="005B2E95" w:rsidDel="003607CB">
            <w:rPr>
              <w:rFonts w:cs="Arial"/>
            </w:rPr>
            <w:delText>un marco de trabajo</w:delText>
          </w:r>
        </w:del>
      </w:ins>
      <w:ins w:id="2516" w:author="Rodrigo Riquelme" w:date="2010-11-03T17:29:00Z">
        <w:del w:id="2517" w:author="Wolf" w:date="2010-11-11T00:11:00Z">
          <w:r w:rsidR="00461AE2" w:rsidDel="003607CB">
            <w:rPr>
              <w:rFonts w:cs="Arial"/>
            </w:rPr>
            <w:delText xml:space="preserve"> o Framework,</w:delText>
          </w:r>
        </w:del>
      </w:ins>
      <w:ins w:id="2518" w:author="Rodrigo Riquelme" w:date="2010-11-03T17:27:00Z">
        <w:del w:id="2519" w:author="Wolf" w:date="2010-11-11T00:11:00Z">
          <w:r w:rsidR="005B2E95" w:rsidDel="003607CB">
            <w:rPr>
              <w:rFonts w:cs="Arial"/>
            </w:rPr>
            <w:delText xml:space="preserve"> por esta </w:delText>
          </w:r>
        </w:del>
      </w:ins>
      <w:ins w:id="2520" w:author="Rodrigo Riquelme" w:date="2010-11-03T17:28:00Z">
        <w:del w:id="2521" w:author="Wolf" w:date="2010-11-11T00:11:00Z">
          <w:r w:rsidR="005B2E95" w:rsidDel="003607CB">
            <w:rPr>
              <w:rFonts w:cs="Arial"/>
            </w:rPr>
            <w:delText>razón es pertinente de hacer una definición técnica de</w:delText>
          </w:r>
        </w:del>
      </w:ins>
      <w:ins w:id="2522" w:author="Rodrigo Riquelme" w:date="2010-11-03T17:29:00Z">
        <w:del w:id="2523" w:author="Wolf" w:date="2010-11-11T00:11:00Z">
          <w:r w:rsidR="005B2E95" w:rsidDel="003607CB">
            <w:rPr>
              <w:rFonts w:cs="Arial"/>
            </w:rPr>
            <w:delText xml:space="preserve"> lo que es</w:delText>
          </w:r>
        </w:del>
      </w:ins>
      <w:ins w:id="2524" w:author="Rodrigo Riquelme" w:date="2010-11-03T17:28:00Z">
        <w:del w:id="2525" w:author="Wolf" w:date="2010-11-11T00:11:00Z">
          <w:r w:rsidR="005B2E95" w:rsidDel="003607CB">
            <w:rPr>
              <w:rFonts w:cs="Arial"/>
            </w:rPr>
            <w:delText xml:space="preserve"> un Framework</w:delText>
          </w:r>
        </w:del>
      </w:ins>
      <w:ins w:id="2526" w:author="Rodrigo Riquelme" w:date="2010-11-03T17:29:00Z">
        <w:del w:id="2527" w:author="Wolf" w:date="2010-11-11T00:11:00Z">
          <w:r w:rsidR="005B2E95" w:rsidDel="003607CB">
            <w:rPr>
              <w:rFonts w:cs="Arial"/>
            </w:rPr>
            <w:delText xml:space="preserve"> </w:delText>
          </w:r>
          <w:r w:rsidR="00461AE2" w:rsidDel="003607CB">
            <w:rPr>
              <w:rFonts w:cs="Arial"/>
            </w:rPr>
            <w:delText>una p</w:delText>
          </w:r>
        </w:del>
      </w:ins>
      <w:ins w:id="2528" w:author="Rodrigo Riquelme" w:date="2010-11-03T17:30:00Z">
        <w:del w:id="2529" w:author="Wolf" w:date="2010-11-11T00:11:00Z">
          <w:r w:rsidR="00461AE2" w:rsidDel="003607CB">
            <w:rPr>
              <w:rFonts w:cs="Arial"/>
            </w:rPr>
            <w:delText>e</w:delText>
          </w:r>
        </w:del>
      </w:ins>
      <w:ins w:id="2530" w:author="Rodrigo Riquelme" w:date="2010-11-03T17:29:00Z">
        <w:del w:id="2531" w:author="Wolf" w:date="2010-11-11T00:11:00Z">
          <w:r w:rsidR="00461AE2" w:rsidDel="003607CB">
            <w:rPr>
              <w:rFonts w:cs="Arial"/>
            </w:rPr>
            <w:delText>queña des</w:delText>
          </w:r>
        </w:del>
      </w:ins>
      <w:ins w:id="2532" w:author="Rodrigo Riquelme" w:date="2010-11-03T17:30:00Z">
        <w:del w:id="2533" w:author="Wolf" w:date="2010-11-11T00:11:00Z">
          <w:r w:rsidR="00461AE2" w:rsidDel="003607CB">
            <w:rPr>
              <w:rFonts w:cs="Arial"/>
            </w:rPr>
            <w:delText>cripci</w:delText>
          </w:r>
          <w:r w:rsidR="00461AE2" w:rsidRPr="00461AE2" w:rsidDel="003607CB">
            <w:rPr>
              <w:rFonts w:cs="Arial"/>
            </w:rPr>
            <w:delText>ó</w:delText>
          </w:r>
          <w:r w:rsidR="00461AE2" w:rsidDel="003607CB">
            <w:rPr>
              <w:rFonts w:cs="Arial"/>
            </w:rPr>
            <w:delText>n</w:delText>
          </w:r>
        </w:del>
      </w:ins>
      <w:ins w:id="2534" w:author="Rodrigo Riquelme" w:date="2010-11-03T17:29:00Z">
        <w:del w:id="2535" w:author="Wolf" w:date="2010-11-11T00:11:00Z">
          <w:r w:rsidR="005B2E95" w:rsidDel="003607CB">
            <w:rPr>
              <w:rFonts w:cs="Arial"/>
            </w:rPr>
            <w:delText xml:space="preserve"> </w:delText>
          </w:r>
          <w:r w:rsidR="00461AE2" w:rsidDel="003607CB">
            <w:rPr>
              <w:rFonts w:cs="Arial"/>
            </w:rPr>
            <w:delText xml:space="preserve">de algunos de </w:delText>
          </w:r>
        </w:del>
      </w:ins>
      <w:ins w:id="2536" w:author="Rodrigo Riquelme" w:date="2010-11-03T17:31:00Z">
        <w:del w:id="2537" w:author="Wolf" w:date="2010-11-11T00:11:00Z">
          <w:r w:rsidR="00461AE2" w:rsidDel="003607CB">
            <w:rPr>
              <w:rFonts w:cs="Arial"/>
            </w:rPr>
            <w:delText>los más usados en la web</w:delText>
          </w:r>
        </w:del>
      </w:ins>
      <w:ins w:id="2538" w:author="Rodrigo Riquelme" w:date="2010-11-03T17:28:00Z">
        <w:del w:id="2539" w:author="Wolf" w:date="2010-11-11T00:11:00Z">
          <w:r w:rsidR="005B2E95" w:rsidDel="003607CB">
            <w:rPr>
              <w:rFonts w:cs="Arial"/>
            </w:rPr>
            <w:delText>.</w:delText>
          </w:r>
        </w:del>
      </w:ins>
    </w:p>
    <w:p w:rsidR="00C537E9" w:rsidRPr="00786C40" w:rsidDel="003607CB" w:rsidRDefault="00C537E9" w:rsidP="00C537E9">
      <w:pPr>
        <w:rPr>
          <w:ins w:id="2540" w:author="Rodrigo Riquelme" w:date="2010-11-03T16:55:00Z"/>
          <w:del w:id="2541" w:author="Wolf" w:date="2010-11-11T00:11:00Z"/>
          <w:rFonts w:cs="Arial"/>
        </w:rPr>
      </w:pPr>
      <w:ins w:id="2542" w:author="Rodrigo Riquelme" w:date="2010-11-03T16:55:00Z">
        <w:del w:id="2543" w:author="Wolf" w:date="2010-11-11T00:11:00Z">
          <w:r w:rsidRPr="00786C40" w:rsidDel="003607CB">
            <w:rPr>
              <w:rFonts w:cs="Arial"/>
            </w:rPr>
            <w:delText xml:space="preserve">Un </w:delText>
          </w:r>
          <w:r w:rsidRPr="00786C40" w:rsidDel="003607CB">
            <w:rPr>
              <w:rFonts w:cs="Arial"/>
              <w:b/>
              <w:bCs/>
            </w:rPr>
            <w:delText>Framework</w:delText>
          </w:r>
          <w:r w:rsidRPr="00786C40" w:rsidDel="003607CB">
            <w:rPr>
              <w:rFonts w:cs="Arial"/>
            </w:rPr>
            <w:delText xml:space="preserve"> es una estructura conceptual y tecnológica de soporte definida, normalmente con artefactos o módulos de software concretos, con base en la cual otro proyecto de software  puede ser organizado y desarrollado.</w:delText>
          </w:r>
        </w:del>
      </w:ins>
    </w:p>
    <w:p w:rsidR="00C537E9" w:rsidRPr="00786C40" w:rsidDel="003607CB" w:rsidRDefault="00C537E9" w:rsidP="00C537E9">
      <w:pPr>
        <w:rPr>
          <w:ins w:id="2544" w:author="Rodrigo Riquelme" w:date="2010-11-03T16:55:00Z"/>
          <w:del w:id="2545" w:author="Wolf" w:date="2010-11-11T00:11:00Z"/>
          <w:rFonts w:cs="Arial"/>
        </w:rPr>
      </w:pPr>
      <w:ins w:id="2546" w:author="Rodrigo Riquelme" w:date="2010-11-03T16:55:00Z">
        <w:del w:id="2547" w:author="Wolf" w:date="2010-11-10T21:58:00Z">
          <w:r w:rsidRPr="00786C40" w:rsidDel="00016E7A">
            <w:rPr>
              <w:rFonts w:cs="Arial"/>
            </w:rPr>
            <w:delText xml:space="preserve"> </w:delText>
          </w:r>
        </w:del>
        <w:del w:id="2548" w:author="Wolf" w:date="2010-11-11T00:11:00Z">
          <w:r w:rsidRPr="00786C40" w:rsidDel="003607CB">
            <w:rPr>
              <w:rFonts w:cs="Arial"/>
            </w:rPr>
            <w:delText>Típicamente, puede incluir soporte de Programas, bibliotecas y un lenguaje interpretado entre otros programas para ayudar a desarrollar y unir los diferentes componentes de un proyecto.</w:delText>
          </w:r>
        </w:del>
      </w:ins>
    </w:p>
    <w:p w:rsidR="00C537E9" w:rsidRPr="00786C40" w:rsidDel="003607CB" w:rsidRDefault="00C537E9" w:rsidP="00C537E9">
      <w:pPr>
        <w:rPr>
          <w:ins w:id="2549" w:author="Rodrigo Riquelme" w:date="2010-11-03T16:55:00Z"/>
          <w:del w:id="2550" w:author="Wolf" w:date="2010-11-11T00:11:00Z"/>
          <w:rFonts w:cs="Arial"/>
        </w:rPr>
      </w:pPr>
      <w:ins w:id="2551" w:author="Rodrigo Riquelme" w:date="2010-11-03T16:55:00Z">
        <w:del w:id="2552" w:author="Wolf" w:date="2010-11-11T00:11:00Z">
          <w:r w:rsidRPr="00786C40" w:rsidDel="003607CB">
            <w:rPr>
              <w:rFonts w:cs="Arial"/>
            </w:rPr>
            <w:delText xml:space="preserve">Los Framework  hoy en día simplifican el desarrollo de aplicaciones web </w:delText>
          </w:r>
        </w:del>
      </w:ins>
      <w:ins w:id="2553" w:author="Rodrigo Riquelme" w:date="2010-11-03T16:56:00Z">
        <w:del w:id="2554" w:author="Wolf" w:date="2010-11-11T00:11:00Z">
          <w:r w:rsidR="009F3AC5" w:rsidDel="003607CB">
            <w:rPr>
              <w:rFonts w:cs="Arial"/>
            </w:rPr>
            <w:delText>y muchos implementan</w:delText>
          </w:r>
        </w:del>
      </w:ins>
      <w:ins w:id="2555" w:author="Rodrigo Riquelme" w:date="2010-11-03T16:55:00Z">
        <w:del w:id="2556" w:author="Wolf" w:date="2010-11-11T00:11:00Z">
          <w:r w:rsidRPr="00786C40" w:rsidDel="003607CB">
            <w:rPr>
              <w:rFonts w:cs="Arial"/>
            </w:rPr>
            <w:delText xml:space="preserve"> el patrón arquitectónico MVC (Modelo, Vista, Controlador).</w:delText>
          </w:r>
        </w:del>
      </w:ins>
    </w:p>
    <w:p w:rsidR="009A106D" w:rsidDel="003607CB" w:rsidRDefault="009A106D">
      <w:pPr>
        <w:pStyle w:val="Subttulo"/>
        <w:outlineLvl w:val="1"/>
        <w:rPr>
          <w:ins w:id="2557" w:author="Rodrigo Riquelme" w:date="2010-11-03T16:55:00Z"/>
          <w:del w:id="2558" w:author="Wolf" w:date="2010-11-11T00:11:00Z"/>
        </w:rPr>
        <w:pPrChange w:id="2559" w:author="Rodrigo Riquelme" w:date="2010-11-03T11:44:00Z">
          <w:pPr>
            <w:pStyle w:val="Ttulo2"/>
          </w:pPr>
        </w:pPrChange>
      </w:pPr>
    </w:p>
    <w:p w:rsidR="009A106D" w:rsidDel="003607CB" w:rsidRDefault="00461AE2">
      <w:pPr>
        <w:pStyle w:val="Subttulo"/>
        <w:outlineLvl w:val="2"/>
        <w:rPr>
          <w:ins w:id="2560" w:author="Rodrigo Riquelme" w:date="2010-11-03T17:08:00Z"/>
          <w:del w:id="2561" w:author="Wolf" w:date="2010-11-11T00:11:00Z"/>
          <w:u w:val="single"/>
          <w:rPrChange w:id="2562" w:author="Rodrigo Riquelme" w:date="2010-11-03T17:08:00Z">
            <w:rPr>
              <w:ins w:id="2563" w:author="Rodrigo Riquelme" w:date="2010-11-03T17:08:00Z"/>
              <w:del w:id="2564" w:author="Wolf" w:date="2010-11-11T00:11:00Z"/>
            </w:rPr>
          </w:rPrChange>
        </w:rPr>
        <w:pPrChange w:id="2565" w:author="Rodrigo Riquelme" w:date="2010-11-04T11:46:00Z">
          <w:pPr>
            <w:pStyle w:val="Subttulo"/>
            <w:outlineLvl w:val="1"/>
          </w:pPr>
        </w:pPrChange>
      </w:pPr>
      <w:ins w:id="2566" w:author="Rodrigo Riquelme" w:date="2010-11-03T17:31:00Z">
        <w:del w:id="2567" w:author="Wolf" w:date="2010-11-11T00:11:00Z">
          <w:r w:rsidDel="003607CB">
            <w:br w:type="page"/>
          </w:r>
        </w:del>
      </w:ins>
      <w:ins w:id="2568" w:author="Rodrigo Riquelme" w:date="2010-11-03T17:08:00Z">
        <w:del w:id="2569" w:author="Wolf" w:date="2010-11-11T00:11:00Z">
          <w:r w:rsidR="003A6297" w:rsidDel="003607CB">
            <w:delText>3.1.1. Zend Framework</w:delText>
          </w:r>
        </w:del>
      </w:ins>
    </w:p>
    <w:p w:rsidR="009A106D" w:rsidDel="003607CB" w:rsidRDefault="00D37185">
      <w:pPr>
        <w:rPr>
          <w:ins w:id="2570" w:author="Rodrigo Riquelme" w:date="2010-11-03T17:33:00Z"/>
          <w:del w:id="2571" w:author="Wolf" w:date="2010-11-11T00:11:00Z"/>
        </w:rPr>
        <w:pPrChange w:id="2572" w:author="Rodrigo Riquelme" w:date="2010-11-03T17:08:00Z">
          <w:pPr>
            <w:pStyle w:val="NormalWeb"/>
          </w:pPr>
        </w:pPrChange>
      </w:pPr>
      <w:ins w:id="2573" w:author="Rodrigo Riquelme" w:date="2010-11-03T17:32:00Z">
        <w:del w:id="2574" w:author="Wolf" w:date="2010-11-11T00:11:00Z">
          <w:r w:rsidDel="003607CB">
            <w:delText>Zend es la principal compañía que está detrás del desarrollo de PHP.</w:delText>
          </w:r>
        </w:del>
      </w:ins>
      <w:ins w:id="2575" w:author="Rodrigo Riquelme" w:date="2010-11-03T17:08:00Z">
        <w:del w:id="2576" w:author="Wolf" w:date="2010-11-11T00:11:00Z">
          <w:r w:rsidR="003A6297" w:rsidRPr="00C25634" w:rsidDel="003607CB">
            <w:delText xml:space="preserve"> </w:delText>
          </w:r>
        </w:del>
      </w:ins>
      <w:ins w:id="2577" w:author="Rodrigo Riquelme" w:date="2010-11-03T17:32:00Z">
        <w:del w:id="2578" w:author="Wolf" w:date="2010-11-11T00:11:00Z">
          <w:r w:rsidDel="003607CB">
            <w:delText xml:space="preserve">Este framework </w:delText>
          </w:r>
        </w:del>
      </w:ins>
      <w:ins w:id="2579" w:author="Rodrigo Riquelme" w:date="2010-11-03T17:08:00Z">
        <w:del w:id="2580" w:author="Wolf" w:date="2010-11-11T00:11:00Z">
          <w:r w:rsidR="003A6297" w:rsidRPr="00C25634" w:rsidDel="003607CB">
            <w:delText xml:space="preserve">se centra en la construcción de </w:delText>
          </w:r>
          <w:r w:rsidR="003A6297" w:rsidDel="003607CB">
            <w:delText>desarrollo más seguro, fiable y moderno en aplicaciones y servicios Web 2.0. Es de código abierto simple, cien por ciento dirigido a la orientación a objeto. Zend Framework ofrece un gran rendimiento y robusta implementación Modelo Vista Controlado</w:delText>
          </w:r>
        </w:del>
      </w:ins>
      <w:ins w:id="2581" w:author="Rodrigo Riquelme" w:date="2010-11-03T17:33:00Z">
        <w:del w:id="2582" w:author="Wolf" w:date="2010-11-11T00:11:00Z">
          <w:r w:rsidR="00944A46" w:rsidDel="003607CB">
            <w:delText>r</w:delText>
          </w:r>
        </w:del>
      </w:ins>
      <w:ins w:id="2583" w:author="Rodrigo Riquelme" w:date="2010-11-03T17:08:00Z">
        <w:del w:id="2584" w:author="Wolf" w:date="2010-11-11T00:11:00Z">
          <w:r w:rsidR="003A6297" w:rsidDel="003607CB">
            <w:delText xml:space="preserve"> (MVC).</w:delText>
          </w:r>
        </w:del>
      </w:ins>
    </w:p>
    <w:p w:rsidR="009A106D" w:rsidDel="003607CB" w:rsidRDefault="006C2C34">
      <w:pPr>
        <w:rPr>
          <w:ins w:id="2585" w:author="Rodrigo Riquelme" w:date="2010-11-03T17:08:00Z"/>
          <w:del w:id="2586" w:author="Wolf" w:date="2010-11-11T00:11:00Z"/>
          <w:rFonts w:cs="Arial"/>
        </w:rPr>
        <w:pPrChange w:id="2587" w:author="Rodrigo Riquelme" w:date="2010-11-03T17:34:00Z">
          <w:pPr>
            <w:pStyle w:val="NormalWeb"/>
          </w:pPr>
        </w:pPrChange>
      </w:pPr>
      <w:ins w:id="2588" w:author="Rodrigo Riquelme" w:date="2010-11-03T17:33:00Z">
        <w:del w:id="2589" w:author="Wolf" w:date="2010-11-11T00:11:00Z">
          <w:r w:rsidDel="003607CB">
            <w:delText>En el siguiente diagrama podemos ver un resumen de sus componentes.</w:delText>
          </w:r>
        </w:del>
      </w:ins>
    </w:p>
    <w:p w:rsidR="009A106D" w:rsidDel="003607CB" w:rsidRDefault="009A106D">
      <w:pPr>
        <w:pStyle w:val="NormalWeb"/>
        <w:keepNext/>
        <w:rPr>
          <w:ins w:id="2590" w:author="Rodrigo Riquelme" w:date="2010-11-05T01:06:00Z"/>
          <w:del w:id="2591" w:author="Wolf" w:date="2010-11-11T00:11:00Z"/>
        </w:rPr>
        <w:pPrChange w:id="2592" w:author="Rodrigo Riquelme" w:date="2010-11-05T01:06:00Z">
          <w:pPr>
            <w:pStyle w:val="NormalWeb"/>
          </w:pPr>
        </w:pPrChange>
      </w:pPr>
      <w:ins w:id="2593" w:author="Rodrigo Riquelme" w:date="2010-11-03T17:08:00Z">
        <w:del w:id="2594" w:author="Wolf" w:date="2010-11-11T00:11:00Z">
          <w:r w:rsidDel="003607CB">
            <w:rPr>
              <w:rFonts w:ascii="Arial" w:hAnsi="Arial" w:cs="Arial"/>
              <w:noProof/>
              <w:lang w:eastAsia="es-CL"/>
              <w:rPrChange w:id="2595">
                <w:rPr>
                  <w:i/>
                  <w:noProof/>
                  <w:lang w:eastAsia="es-CL"/>
                </w:rPr>
              </w:rPrChange>
            </w:rPr>
            <w:drawing>
              <wp:inline distT="0" distB="0" distL="0" distR="0" wp14:anchorId="76E378B7" wp14:editId="0F9AF986">
                <wp:extent cx="4543425" cy="3019425"/>
                <wp:effectExtent l="19050" t="0" r="9525" b="0"/>
                <wp:docPr id="28" name="Imagen 28"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a:srcRect/>
                        <a:stretch>
                          <a:fillRect/>
                        </a:stretch>
                      </pic:blipFill>
                      <pic:spPr bwMode="auto">
                        <a:xfrm>
                          <a:off x="0" y="0"/>
                          <a:ext cx="4543425" cy="3019425"/>
                        </a:xfrm>
                        <a:prstGeom prst="rect">
                          <a:avLst/>
                        </a:prstGeom>
                        <a:noFill/>
                        <a:ln w="9525">
                          <a:noFill/>
                          <a:miter lim="800000"/>
                          <a:headEnd/>
                          <a:tailEnd/>
                        </a:ln>
                      </pic:spPr>
                    </pic:pic>
                  </a:graphicData>
                </a:graphic>
              </wp:inline>
            </w:drawing>
          </w:r>
        </w:del>
      </w:ins>
    </w:p>
    <w:p w:rsidR="009A106D" w:rsidDel="003607CB" w:rsidRDefault="002C101B">
      <w:pPr>
        <w:pStyle w:val="Epgrafe"/>
        <w:jc w:val="center"/>
        <w:rPr>
          <w:ins w:id="2596" w:author="Rodrigo Riquelme" w:date="2010-11-03T17:08:00Z"/>
          <w:del w:id="2597" w:author="Wolf" w:date="2010-11-11T00:11:00Z"/>
          <w:rFonts w:cs="Arial"/>
        </w:rPr>
        <w:pPrChange w:id="2598" w:author="Rodrigo Riquelme" w:date="2010-11-05T01:06:00Z">
          <w:pPr>
            <w:pStyle w:val="NormalWeb"/>
          </w:pPr>
        </w:pPrChange>
      </w:pPr>
      <w:bookmarkStart w:id="2599" w:name="_Toc276683974"/>
      <w:bookmarkStart w:id="2600" w:name="_Toc276684042"/>
      <w:ins w:id="2601" w:author="Rodrigo Riquelme" w:date="2010-11-05T01:06:00Z">
        <w:del w:id="2602" w:author="Wolf" w:date="2010-11-11T00:11:00Z">
          <w:r w:rsidDel="003607CB">
            <w:delText xml:space="preserve">Ilustración </w:delText>
          </w:r>
          <w:r w:rsidR="00427C5E" w:rsidDel="003607CB">
            <w:fldChar w:fldCharType="begin"/>
          </w:r>
          <w:r w:rsidDel="003607CB">
            <w:delInstrText xml:space="preserve"> SEQ Ilustración \* ARABIC </w:delInstrText>
          </w:r>
        </w:del>
      </w:ins>
      <w:del w:id="2603" w:author="Wolf" w:date="2010-11-11T00:11:00Z">
        <w:r w:rsidR="00427C5E" w:rsidDel="003607CB">
          <w:fldChar w:fldCharType="end"/>
        </w:r>
      </w:del>
      <w:ins w:id="2604" w:author="Rodrigo Riquelme" w:date="2010-11-05T01:06:00Z">
        <w:del w:id="2605" w:author="Wolf" w:date="2010-11-11T00:11:00Z">
          <w:r w:rsidDel="003607CB">
            <w:delText xml:space="preserve"> - Visión general Zend Framework</w:delText>
          </w:r>
        </w:del>
      </w:ins>
      <w:bookmarkEnd w:id="2599"/>
      <w:bookmarkEnd w:id="2600"/>
    </w:p>
    <w:p w:rsidR="003A6297" w:rsidDel="003607CB" w:rsidRDefault="00427C5E" w:rsidP="003A6297">
      <w:pPr>
        <w:pStyle w:val="Epgrafe"/>
        <w:jc w:val="center"/>
        <w:rPr>
          <w:ins w:id="2606" w:author="Rodrigo Riquelme" w:date="2010-11-03T17:08:00Z"/>
          <w:del w:id="2607" w:author="Wolf" w:date="2010-11-11T00:11:00Z"/>
          <w:lang w:val="pt-BR"/>
        </w:rPr>
      </w:pPr>
      <w:ins w:id="2608" w:author="Rodrigo Riquelme" w:date="2010-11-03T17:08:00Z">
        <w:del w:id="2609" w:author="Wolf" w:date="2010-11-11T00:11:00Z">
          <w:r w:rsidDel="003607CB">
            <w:rPr>
              <w:lang w:val="pt-BR"/>
            </w:rPr>
            <w:fldChar w:fldCharType="begin"/>
          </w:r>
          <w:r w:rsidR="003A6297" w:rsidDel="003607CB">
            <w:rPr>
              <w:lang w:val="pt-BR"/>
            </w:rPr>
            <w:delInstrText xml:space="preserve"> HYPERLINK "</w:delInstrText>
          </w:r>
          <w:r w:rsidR="003A6297" w:rsidRPr="00FA3648" w:rsidDel="003607CB">
            <w:rPr>
              <w:lang w:val="pt-BR"/>
            </w:rPr>
            <w:delInstrText>http://www.programania.net/otros/zend-framework-una-vision-general/</w:delInstrText>
          </w:r>
          <w:r w:rsidR="003A6297" w:rsidDel="003607CB">
            <w:rPr>
              <w:lang w:val="pt-BR"/>
            </w:rPr>
            <w:delInstrText xml:space="preserve">" </w:delInstrText>
          </w:r>
          <w:r w:rsidDel="003607CB">
            <w:rPr>
              <w:lang w:val="pt-BR"/>
            </w:rPr>
            <w:fldChar w:fldCharType="separate"/>
          </w:r>
          <w:r w:rsidR="003A6297" w:rsidRPr="00754E0D" w:rsidDel="003607CB">
            <w:rPr>
              <w:rStyle w:val="Hipervnculo"/>
              <w:lang w:val="pt-BR"/>
            </w:rPr>
            <w:delText>http://www.programania.net/otros/zend-framework-una-vision-general/</w:delText>
          </w:r>
          <w:r w:rsidDel="003607CB">
            <w:rPr>
              <w:lang w:val="pt-BR"/>
            </w:rPr>
            <w:fldChar w:fldCharType="end"/>
          </w:r>
        </w:del>
      </w:ins>
    </w:p>
    <w:p w:rsidR="009A106D" w:rsidDel="003607CB" w:rsidRDefault="00037C76">
      <w:pPr>
        <w:pStyle w:val="Subttulo"/>
        <w:outlineLvl w:val="2"/>
        <w:rPr>
          <w:ins w:id="2610" w:author="Rodrigo Riquelme" w:date="2010-11-03T18:18:00Z"/>
          <w:del w:id="2611" w:author="Wolf" w:date="2010-11-11T00:11:00Z"/>
        </w:rPr>
        <w:pPrChange w:id="2612" w:author="Rodrigo Riquelme" w:date="2010-11-04T11:46:00Z">
          <w:pPr>
            <w:spacing w:line="300" w:lineRule="auto"/>
          </w:pPr>
        </w:pPrChange>
      </w:pPr>
      <w:ins w:id="2613" w:author="Rodrigo Riquelme" w:date="2010-11-03T16:56:00Z">
        <w:del w:id="2614" w:author="Wolf" w:date="2010-11-11T00:11:00Z">
          <w:r w:rsidDel="003607CB">
            <w:br w:type="page"/>
          </w:r>
        </w:del>
      </w:ins>
      <w:ins w:id="2615" w:author="Rodrigo Riquelme" w:date="2010-11-03T18:19:00Z">
        <w:del w:id="2616" w:author="Wolf" w:date="2010-11-11T00:11:00Z">
          <w:r w:rsidR="008739B6" w:rsidDel="003607CB">
            <w:delText xml:space="preserve">3.1.2. </w:delText>
          </w:r>
        </w:del>
      </w:ins>
      <w:ins w:id="2617" w:author="Rodrigo Riquelme" w:date="2010-11-03T18:18:00Z">
        <w:del w:id="2618" w:author="Wolf" w:date="2010-11-11T00:11:00Z">
          <w:r w:rsidR="008739B6" w:rsidDel="003607CB">
            <w:delText>Google Web Toolkit</w:delText>
          </w:r>
        </w:del>
      </w:ins>
    </w:p>
    <w:p w:rsidR="008508B2" w:rsidDel="003607CB" w:rsidRDefault="002A62AB" w:rsidP="002A62AB">
      <w:pPr>
        <w:spacing w:line="300" w:lineRule="auto"/>
        <w:rPr>
          <w:ins w:id="2619" w:author="Rodrigo Riquelme" w:date="2010-11-03T18:29:00Z"/>
          <w:del w:id="2620" w:author="Wolf" w:date="2010-11-11T00:11:00Z"/>
          <w:rFonts w:cs="Arial"/>
        </w:rPr>
      </w:pPr>
      <w:ins w:id="2621" w:author="Rodrigo Riquelme" w:date="2010-11-03T17:46:00Z">
        <w:del w:id="2622" w:author="Wolf" w:date="2010-11-11T00:11:00Z">
          <w:r w:rsidRPr="00016E7A" w:rsidDel="003607CB">
            <w:rPr>
              <w:rStyle w:val="google-src-text1"/>
              <w:rFonts w:cs="Arial"/>
              <w:lang w:val="es-ES"/>
              <w:rPrChange w:id="2623" w:author="Wolf" w:date="2010-11-10T21:53:00Z">
                <w:rPr>
                  <w:rStyle w:val="google-src-text1"/>
                  <w:rFonts w:cs="Arial"/>
                  <w:lang w:val="en-US"/>
                </w:rPr>
              </w:rPrChange>
            </w:rPr>
            <w:delText>Google Web Toolkit (GWT) is a development toolkit for building and optimizing complex browser-based applications.</w:delText>
          </w:r>
          <w:r w:rsidRPr="00C25634" w:rsidDel="003607CB">
            <w:rPr>
              <w:rFonts w:cs="Arial"/>
            </w:rPr>
            <w:delText>Google Web Toolkit (GWT</w:delText>
          </w:r>
          <w:r w:rsidDel="003607CB">
            <w:rPr>
              <w:rFonts w:cs="Arial"/>
            </w:rPr>
            <w:delText xml:space="preserve"> Framework</w:delText>
          </w:r>
          <w:r w:rsidRPr="00C25634" w:rsidDel="003607CB">
            <w:rPr>
              <w:rFonts w:cs="Arial"/>
            </w:rPr>
            <w:delText>) es un conjunto de herramientas de des</w:delText>
          </w:r>
          <w:r w:rsidDel="003607CB">
            <w:rPr>
              <w:rFonts w:cs="Arial"/>
            </w:rPr>
            <w:delText>arrollo para crear y optimizar la complejidad basada</w:delText>
          </w:r>
          <w:r w:rsidRPr="00C25634" w:rsidDel="003607CB">
            <w:rPr>
              <w:rFonts w:cs="Arial"/>
            </w:rPr>
            <w:delText xml:space="preserve"> en</w:delText>
          </w:r>
          <w:r w:rsidDel="003607CB">
            <w:rPr>
              <w:rFonts w:cs="Arial"/>
            </w:rPr>
            <w:delText xml:space="preserve"> las</w:delText>
          </w:r>
          <w:r w:rsidRPr="00C25634" w:rsidDel="003607CB">
            <w:rPr>
              <w:rFonts w:cs="Arial"/>
            </w:rPr>
            <w:delText xml:space="preserve"> aplicaciones de</w:delText>
          </w:r>
          <w:r w:rsidDel="003607CB">
            <w:rPr>
              <w:rFonts w:cs="Arial"/>
            </w:rPr>
            <w:delText>l</w:delText>
          </w:r>
          <w:r w:rsidRPr="00C25634" w:rsidDel="003607CB">
            <w:rPr>
              <w:rFonts w:cs="Arial"/>
            </w:rPr>
            <w:delText xml:space="preserve"> navegador. </w:delText>
          </w:r>
        </w:del>
      </w:ins>
      <w:ins w:id="2624" w:author="Rodrigo Riquelme" w:date="2010-11-03T18:27:00Z">
        <w:del w:id="2625" w:author="Wolf" w:date="2010-11-11T00:11:00Z">
          <w:r w:rsidR="00376979" w:rsidDel="003607CB">
            <w:rPr>
              <w:rFonts w:cs="Arial"/>
            </w:rPr>
            <w:delText>Está bajo la plataforma Java,</w:delText>
          </w:r>
        </w:del>
      </w:ins>
      <w:ins w:id="2626" w:author="Rodrigo Riquelme" w:date="2010-11-03T17:46:00Z">
        <w:del w:id="2627" w:author="Wolf" w:date="2010-11-11T00:11:00Z">
          <w:r w:rsidRPr="00016E7A" w:rsidDel="003607CB">
            <w:rPr>
              <w:rStyle w:val="google-src-text1"/>
              <w:rFonts w:cs="Arial"/>
              <w:lang w:val="es-ES"/>
              <w:rPrChange w:id="2628" w:author="Wolf" w:date="2010-11-10T21:53:00Z">
                <w:rPr>
                  <w:rStyle w:val="google-src-text1"/>
                  <w:rFonts w:cs="Arial"/>
                  <w:lang w:val="en-US"/>
                </w:rPr>
              </w:rPrChange>
            </w:rPr>
            <w:delText>Its goal is to enable productive development of high-performance web applications without the developer having to be an expert in browser quirks, XMLHttpRequest, and JavaScript.</w:delText>
          </w:r>
          <w:r w:rsidRPr="00016E7A" w:rsidDel="003607CB">
            <w:rPr>
              <w:rFonts w:cs="Arial"/>
              <w:lang w:val="es-ES"/>
              <w:rPrChange w:id="2629" w:author="Wolf" w:date="2010-11-10T21:53:00Z">
                <w:rPr>
                  <w:rFonts w:cs="Arial"/>
                  <w:lang w:val="en-US"/>
                </w:rPr>
              </w:rPrChange>
            </w:rPr>
            <w:delText xml:space="preserve"> </w:delText>
          </w:r>
        </w:del>
      </w:ins>
      <w:ins w:id="2630" w:author="Rodrigo Riquelme" w:date="2010-11-03T18:27:00Z">
        <w:del w:id="2631" w:author="Wolf" w:date="2010-11-11T00:11:00Z">
          <w:r w:rsidR="00376979" w:rsidDel="003607CB">
            <w:rPr>
              <w:rFonts w:cs="Arial"/>
            </w:rPr>
            <w:delText>s</w:delText>
          </w:r>
        </w:del>
      </w:ins>
      <w:ins w:id="2632" w:author="Rodrigo Riquelme" w:date="2010-11-03T17:46:00Z">
        <w:del w:id="2633" w:author="Wolf" w:date="2010-11-11T00:11:00Z">
          <w:r w:rsidRPr="00C25634" w:rsidDel="003607CB">
            <w:rPr>
              <w:rFonts w:cs="Arial"/>
            </w:rPr>
            <w:delText xml:space="preserve">u objetivo es permitir el desarrollo productivo de rendimiento de aplicaciones Web de alto nivel  sin que el desarrollador tenga que ser un experto en navegadores, XMLHttpRequest y JavaScript. </w:delText>
          </w:r>
          <w:r w:rsidRPr="00016E7A" w:rsidDel="003607CB">
            <w:rPr>
              <w:rStyle w:val="google-src-text1"/>
              <w:rFonts w:cs="Arial"/>
              <w:lang w:val="es-ES"/>
              <w:rPrChange w:id="2634" w:author="Wolf" w:date="2010-11-10T21:53:00Z">
                <w:rPr>
                  <w:rStyle w:val="google-src-text1"/>
                  <w:rFonts w:cs="Arial"/>
                  <w:lang w:val="en-US"/>
                </w:rPr>
              </w:rPrChange>
            </w:rPr>
            <w:delText>GWT is used by many products at Google, including Google Wave and the new version of AdWords.</w:delText>
          </w:r>
          <w:r w:rsidRPr="00016E7A" w:rsidDel="003607CB">
            <w:rPr>
              <w:rFonts w:cs="Arial"/>
              <w:lang w:val="es-ES"/>
              <w:rPrChange w:id="2635" w:author="Wolf" w:date="2010-11-10T21:53:00Z">
                <w:rPr>
                  <w:rFonts w:cs="Arial"/>
                  <w:lang w:val="en-US"/>
                </w:rPr>
              </w:rPrChange>
            </w:rPr>
            <w:delText xml:space="preserve">GWT es utilizado por muchos productos de Google, incluyendo Google Wave y la nueva versión de AdWords. </w:delText>
          </w:r>
          <w:r w:rsidRPr="00016E7A" w:rsidDel="003607CB">
            <w:rPr>
              <w:rStyle w:val="google-src-text1"/>
              <w:rFonts w:cs="Arial"/>
              <w:lang w:val="es-ES"/>
              <w:rPrChange w:id="2636" w:author="Wolf" w:date="2010-11-10T21:53:00Z">
                <w:rPr>
                  <w:rStyle w:val="google-src-text1"/>
                  <w:rFonts w:cs="Arial"/>
                  <w:lang w:val="en-US"/>
                </w:rPr>
              </w:rPrChange>
            </w:rPr>
            <w:delText>It's open source, completely free, and used by thousands of developers around the world.</w:delText>
          </w:r>
          <w:r w:rsidRPr="00016E7A" w:rsidDel="003607CB">
            <w:rPr>
              <w:rFonts w:cs="Arial"/>
              <w:lang w:val="es-ES"/>
              <w:rPrChange w:id="2637" w:author="Wolf" w:date="2010-11-10T21:53:00Z">
                <w:rPr>
                  <w:rFonts w:cs="Arial"/>
                  <w:lang w:val="en-US"/>
                </w:rPr>
              </w:rPrChange>
            </w:rPr>
            <w:delText xml:space="preserve"> </w:delText>
          </w:r>
          <w:r w:rsidRPr="00C25634" w:rsidDel="003607CB">
            <w:rPr>
              <w:rFonts w:cs="Arial"/>
            </w:rPr>
            <w:delText xml:space="preserve">Es </w:delText>
          </w:r>
        </w:del>
      </w:ins>
      <w:ins w:id="2638" w:author="Rodrigo Riquelme" w:date="2010-11-03T22:58:00Z">
        <w:del w:id="2639" w:author="Wolf" w:date="2010-11-11T00:11:00Z">
          <w:r w:rsidR="00E739A7" w:rsidDel="003607CB">
            <w:rPr>
              <w:rFonts w:cs="Arial"/>
            </w:rPr>
            <w:delText>Open Source</w:delText>
          </w:r>
        </w:del>
      </w:ins>
      <w:ins w:id="2640" w:author="Rodrigo Riquelme" w:date="2010-11-03T18:29:00Z">
        <w:del w:id="2641" w:author="Wolf" w:date="2010-11-11T00:11:00Z">
          <w:r w:rsidR="008508B2" w:rsidDel="003607CB">
            <w:rPr>
              <w:rFonts w:cs="Arial"/>
            </w:rPr>
            <w:delText>.</w:delText>
          </w:r>
        </w:del>
      </w:ins>
    </w:p>
    <w:p w:rsidR="009A106D" w:rsidDel="003607CB" w:rsidRDefault="009A106D">
      <w:pPr>
        <w:keepNext/>
        <w:spacing w:line="300" w:lineRule="auto"/>
        <w:jc w:val="center"/>
        <w:rPr>
          <w:ins w:id="2642" w:author="Rodrigo Riquelme" w:date="2010-11-05T01:07:00Z"/>
          <w:del w:id="2643" w:author="Wolf" w:date="2010-11-11T00:11:00Z"/>
        </w:rPr>
        <w:pPrChange w:id="2644" w:author="Rodrigo Riquelme" w:date="2010-11-05T01:07:00Z">
          <w:pPr>
            <w:spacing w:line="300" w:lineRule="auto"/>
          </w:pPr>
        </w:pPrChange>
      </w:pPr>
      <w:ins w:id="2645" w:author="Rodrigo Riquelme" w:date="2010-11-03T22:53:00Z">
        <w:del w:id="2646" w:author="Wolf" w:date="2010-11-11T00:11:00Z">
          <w:r w:rsidDel="003607CB">
            <w:rPr>
              <w:rFonts w:cs="Arial"/>
              <w:noProof/>
              <w:lang w:eastAsia="es-CL"/>
              <w:rPrChange w:id="2647">
                <w:rPr>
                  <w:i/>
                  <w:noProof/>
                  <w:lang w:eastAsia="es-CL"/>
                </w:rPr>
              </w:rPrChange>
            </w:rPr>
            <w:drawing>
              <wp:inline distT="0" distB="0" distL="0" distR="0" wp14:anchorId="476332AA" wp14:editId="439B8B4F">
                <wp:extent cx="4857750" cy="3000375"/>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4857750" cy="3000375"/>
                        </a:xfrm>
                        <a:prstGeom prst="rect">
                          <a:avLst/>
                        </a:prstGeom>
                        <a:noFill/>
                        <a:ln w="9525">
                          <a:noFill/>
                          <a:miter lim="800000"/>
                          <a:headEnd/>
                          <a:tailEnd/>
                        </a:ln>
                      </pic:spPr>
                    </pic:pic>
                  </a:graphicData>
                </a:graphic>
              </wp:inline>
            </w:drawing>
          </w:r>
        </w:del>
      </w:ins>
    </w:p>
    <w:p w:rsidR="009A106D" w:rsidDel="003607CB" w:rsidRDefault="00937EE7">
      <w:pPr>
        <w:pStyle w:val="Epgrafe"/>
        <w:jc w:val="center"/>
        <w:rPr>
          <w:ins w:id="2648" w:author="Rodrigo Riquelme" w:date="2010-11-05T01:08:00Z"/>
          <w:del w:id="2649" w:author="Wolf" w:date="2010-11-11T00:11:00Z"/>
        </w:rPr>
        <w:pPrChange w:id="2650" w:author="Rodrigo Riquelme" w:date="2010-11-05T01:08:00Z">
          <w:pPr>
            <w:spacing w:line="300" w:lineRule="auto"/>
          </w:pPr>
        </w:pPrChange>
      </w:pPr>
      <w:bookmarkStart w:id="2651" w:name="_Toc276683975"/>
      <w:bookmarkStart w:id="2652" w:name="_Toc276684043"/>
      <w:ins w:id="2653" w:author="Rodrigo Riquelme" w:date="2010-11-05T01:07:00Z">
        <w:del w:id="2654" w:author="Wolf" w:date="2010-11-11T00:11:00Z">
          <w:r w:rsidDel="003607CB">
            <w:delText xml:space="preserve">Ilustración </w:delText>
          </w:r>
          <w:r w:rsidR="00427C5E" w:rsidDel="003607CB">
            <w:fldChar w:fldCharType="begin"/>
          </w:r>
          <w:r w:rsidDel="003607CB">
            <w:delInstrText xml:space="preserve"> SEQ Ilustración \* ARABIC </w:delInstrText>
          </w:r>
        </w:del>
      </w:ins>
      <w:del w:id="2655" w:author="Wolf" w:date="2010-11-11T00:11:00Z">
        <w:r w:rsidR="00427C5E" w:rsidDel="003607CB">
          <w:fldChar w:fldCharType="end"/>
        </w:r>
      </w:del>
      <w:ins w:id="2656" w:author="Rodrigo Riquelme" w:date="2010-11-05T01:07:00Z">
        <w:del w:id="2657" w:author="Wolf" w:date="2010-11-11T00:11:00Z">
          <w:r w:rsidDel="003607CB">
            <w:delText xml:space="preserve"> - Esquema de Widgets GWT</w:delText>
          </w:r>
        </w:del>
      </w:ins>
      <w:bookmarkEnd w:id="2651"/>
      <w:bookmarkEnd w:id="2652"/>
    </w:p>
    <w:p w:rsidR="009A106D" w:rsidRPr="00016E7A" w:rsidDel="003607CB" w:rsidRDefault="00427C5E">
      <w:pPr>
        <w:pStyle w:val="Ttulo7"/>
        <w:rPr>
          <w:ins w:id="2658" w:author="Rodrigo Riquelme" w:date="2010-11-03T17:47:00Z"/>
          <w:del w:id="2659" w:author="Wolf" w:date="2010-11-11T00:11:00Z"/>
          <w:lang w:val="es-ES"/>
          <w:rPrChange w:id="2660" w:author="Wolf" w:date="2010-11-10T21:53:00Z">
            <w:rPr>
              <w:ins w:id="2661" w:author="Rodrigo Riquelme" w:date="2010-11-03T17:47:00Z"/>
              <w:del w:id="2662" w:author="Wolf" w:date="2010-11-11T00:11:00Z"/>
            </w:rPr>
          </w:rPrChange>
        </w:rPr>
        <w:pPrChange w:id="2663" w:author="Rodrigo Riquelme" w:date="2010-11-05T01:08:00Z">
          <w:pPr>
            <w:spacing w:line="300" w:lineRule="auto"/>
          </w:pPr>
        </w:pPrChange>
      </w:pPr>
      <w:ins w:id="2664" w:author="Rodrigo Riquelme" w:date="2010-11-05T01:08:00Z">
        <w:del w:id="2665" w:author="Wolf" w:date="2010-11-11T00:11:00Z">
          <w:r w:rsidDel="003607CB">
            <w:fldChar w:fldCharType="begin"/>
          </w:r>
          <w:r w:rsidR="00937EE7" w:rsidRPr="00016E7A" w:rsidDel="003607CB">
            <w:rPr>
              <w:lang w:val="es-ES"/>
              <w:rPrChange w:id="2666" w:author="Wolf" w:date="2010-11-10T21:53:00Z">
                <w:rPr/>
              </w:rPrChange>
            </w:rPr>
            <w:delInstrText xml:space="preserve"> HYPERLINK "http://java.ociweb.com/mark/programming/GWT.html" </w:delInstrText>
          </w:r>
          <w:r w:rsidDel="003607CB">
            <w:fldChar w:fldCharType="separate"/>
          </w:r>
          <w:r w:rsidR="00937EE7" w:rsidRPr="00016E7A" w:rsidDel="003607CB">
            <w:rPr>
              <w:rStyle w:val="Hipervnculo"/>
              <w:lang w:val="es-ES"/>
              <w:rPrChange w:id="2667" w:author="Wolf" w:date="2010-11-10T21:53:00Z">
                <w:rPr>
                  <w:rStyle w:val="Hipervnculo"/>
                </w:rPr>
              </w:rPrChange>
            </w:rPr>
            <w:delText>http://java.ociweb.com/mark/programming/GWT.html</w:delText>
          </w:r>
          <w:r w:rsidDel="003607CB">
            <w:fldChar w:fldCharType="end"/>
          </w:r>
        </w:del>
      </w:ins>
    </w:p>
    <w:p w:rsidR="0017190B" w:rsidRPr="00016E7A" w:rsidDel="003607CB" w:rsidRDefault="00E41C15" w:rsidP="0017190B">
      <w:pPr>
        <w:pStyle w:val="Ttulo7"/>
        <w:rPr>
          <w:ins w:id="2668" w:author="Rodrigo Riquelme" w:date="2010-11-03T17:47:00Z"/>
          <w:del w:id="2669" w:author="Wolf" w:date="2010-11-11T00:11:00Z"/>
          <w:lang w:val="es-ES"/>
          <w:rPrChange w:id="2670" w:author="Wolf" w:date="2010-11-10T21:53:00Z">
            <w:rPr>
              <w:ins w:id="2671" w:author="Rodrigo Riquelme" w:date="2010-11-03T17:47:00Z"/>
              <w:del w:id="2672" w:author="Wolf" w:date="2010-11-11T00:11:00Z"/>
            </w:rPr>
          </w:rPrChange>
        </w:rPr>
      </w:pPr>
      <w:ins w:id="2673" w:author="Rodrigo Riquelme" w:date="2010-11-03T22:57:00Z">
        <w:del w:id="2674" w:author="Wolf" w:date="2010-11-11T00:11:00Z">
          <w:r w:rsidRPr="00016E7A" w:rsidDel="003607CB">
            <w:rPr>
              <w:lang w:val="es-ES"/>
              <w:rPrChange w:id="2675" w:author="Wolf" w:date="2010-11-10T21:53:00Z">
                <w:rPr/>
              </w:rPrChange>
            </w:rPr>
            <w:delText>.</w:delText>
          </w:r>
        </w:del>
      </w:ins>
    </w:p>
    <w:p w:rsidR="009A106D" w:rsidRDefault="0084529C">
      <w:pPr>
        <w:pStyle w:val="Subttulo"/>
        <w:outlineLvl w:val="1"/>
        <w:rPr>
          <w:ins w:id="2676" w:author="Rodrigo Riquelme" w:date="2010-11-03T11:41:00Z"/>
        </w:rPr>
        <w:pPrChange w:id="2677" w:author="Rodrigo Riquelme" w:date="2010-11-03T11:44:00Z">
          <w:pPr>
            <w:pStyle w:val="Ttulo2"/>
          </w:pPr>
        </w:pPrChange>
      </w:pPr>
      <w:ins w:id="2678" w:author="Rodrigo Riquelme" w:date="2010-11-03T22:54:00Z">
        <w:del w:id="2679" w:author="Wolf" w:date="2010-11-11T00:12:00Z">
          <w:r w:rsidDel="003607CB">
            <w:br w:type="page"/>
          </w:r>
        </w:del>
      </w:ins>
      <w:bookmarkStart w:id="2680" w:name="_Toc277197798"/>
      <w:r w:rsidR="007C0EE8" w:rsidRPr="007E48E2">
        <w:t>3.</w:t>
      </w:r>
      <w:del w:id="2681" w:author="Rodrigo Riquelme" w:date="2010-11-03T16:56:00Z">
        <w:r w:rsidR="007C0EE8" w:rsidRPr="007E48E2" w:rsidDel="009F3AC5">
          <w:delText>1</w:delText>
        </w:r>
      </w:del>
      <w:ins w:id="2682" w:author="Rodrigo Riquelme" w:date="2010-11-03T16:56:00Z">
        <w:del w:id="2683" w:author="Wolf" w:date="2010-11-11T00:12:00Z">
          <w:r w:rsidR="009F3AC5" w:rsidDel="003607CB">
            <w:delText>2</w:delText>
          </w:r>
        </w:del>
      </w:ins>
      <w:ins w:id="2684" w:author="Wolf" w:date="2010-11-11T00:12:00Z">
        <w:r w:rsidR="003607CB">
          <w:t>1</w:t>
        </w:r>
      </w:ins>
      <w:ins w:id="2685" w:author="Rodrigo Riquelme" w:date="2010-11-03T11:44:00Z">
        <w:r w:rsidR="008E4C93">
          <w:t>.</w:t>
        </w:r>
      </w:ins>
      <w:r w:rsidR="007C0EE8" w:rsidRPr="007E48E2">
        <w:t xml:space="preserve"> Gestores de Contenidos multimedia existentes</w:t>
      </w:r>
      <w:bookmarkEnd w:id="2507"/>
      <w:bookmarkEnd w:id="2680"/>
    </w:p>
    <w:p w:rsidR="009A106D" w:rsidRDefault="00B26461">
      <w:pPr>
        <w:pPrChange w:id="2686" w:author="Rodrigo Riquelme" w:date="2010-11-03T11:41:00Z">
          <w:pPr>
            <w:pStyle w:val="Ttulo2"/>
          </w:pPr>
        </w:pPrChange>
      </w:pPr>
      <w:ins w:id="2687" w:author="Rodrigo Riquelme" w:date="2010-11-03T11:41:00Z">
        <w:r>
          <w:t xml:space="preserve">El marco de trabajo </w:t>
        </w:r>
      </w:ins>
      <w:ins w:id="2688" w:author="Rodrigo Riquelme" w:date="2010-11-03T17:34:00Z">
        <w:r w:rsidR="00976F42">
          <w:t xml:space="preserve">o Framework </w:t>
        </w:r>
      </w:ins>
      <w:ins w:id="2689" w:author="Rodrigo Riquelme" w:date="2010-11-03T22:59:00Z">
        <w:r w:rsidR="001775E9">
          <w:t>a desarrollar</w:t>
        </w:r>
      </w:ins>
      <w:ins w:id="2690" w:author="Rodrigo Riquelme" w:date="2010-11-03T11:41:00Z">
        <w:r w:rsidR="001775E9">
          <w:t xml:space="preserve"> </w:t>
        </w:r>
      </w:ins>
      <w:ins w:id="2691" w:author="Rodrigo Riquelme" w:date="2010-11-03T23:00:00Z">
        <w:r w:rsidR="001775E9">
          <w:t xml:space="preserve">deberá </w:t>
        </w:r>
      </w:ins>
      <w:ins w:id="2692" w:author="Rodrigo Riquelme" w:date="2010-11-03T11:41:00Z">
        <w:r>
          <w:t xml:space="preserve">servir en </w:t>
        </w:r>
      </w:ins>
      <w:ins w:id="2693" w:author="Rodrigo Riquelme" w:date="2010-11-10T00:24:00Z">
        <w:r w:rsidR="00F8658A">
          <w:t>ú</w:t>
        </w:r>
      </w:ins>
      <w:ins w:id="2694" w:author="Rodrigo Riquelme" w:date="2010-11-03T11:41:00Z">
        <w:r>
          <w:t>ltima instancia para un Gestor de Contenidos o CMS (</w:t>
        </w:r>
      </w:ins>
      <w:ins w:id="2695" w:author="Rodrigo Riquelme" w:date="2010-11-03T11:42:00Z">
        <w:r>
          <w:t xml:space="preserve">Content Management </w:t>
        </w:r>
        <w:proofErr w:type="spellStart"/>
        <w:r>
          <w:t>System</w:t>
        </w:r>
      </w:ins>
      <w:proofErr w:type="spellEnd"/>
      <w:ins w:id="2696" w:author="Rodrigo Riquelme" w:date="2010-11-03T11:41:00Z">
        <w:r>
          <w:t>)</w:t>
        </w:r>
      </w:ins>
      <w:ins w:id="2697" w:author="Rodrigo Riquelme" w:date="2010-11-03T11:43:00Z">
        <w:r>
          <w:t xml:space="preserve"> </w:t>
        </w:r>
      </w:ins>
      <w:ins w:id="2698" w:author="Rodrigo Riquelme" w:date="2010-11-03T23:00:00Z">
        <w:r w:rsidR="00C0506D">
          <w:t>a continuación se presentara</w:t>
        </w:r>
      </w:ins>
      <w:ins w:id="2699" w:author="Rodrigo Riquelme" w:date="2010-11-03T11:43:00Z">
        <w:r w:rsidR="008E4C93">
          <w:t xml:space="preserve"> un resumen de los CMS que se encuentran en el mercado </w:t>
        </w:r>
      </w:ins>
      <w:ins w:id="2700" w:author="Rodrigo Riquelme" w:date="2010-11-03T11:44:00Z">
        <w:r w:rsidR="008E4C93">
          <w:t>que tengan características multimedia.</w:t>
        </w:r>
      </w:ins>
    </w:p>
    <w:p w:rsidR="009A106D" w:rsidRDefault="007C0EE8">
      <w:pPr>
        <w:pStyle w:val="Subttulo"/>
        <w:outlineLvl w:val="2"/>
        <w:rPr>
          <w:lang w:val="es-ES"/>
        </w:rPr>
        <w:pPrChange w:id="2701" w:author="Rodrigo Riquelme" w:date="2010-11-03T10:49:00Z">
          <w:pPr>
            <w:pStyle w:val="Subttulo"/>
          </w:pPr>
        </w:pPrChange>
      </w:pPr>
      <w:bookmarkStart w:id="2702" w:name="_Toc277197799"/>
      <w:r w:rsidRPr="007E48E2">
        <w:rPr>
          <w:lang w:val="es-ES"/>
        </w:rPr>
        <w:t>3.</w:t>
      </w:r>
      <w:del w:id="2703" w:author="Rodrigo Riquelme" w:date="2010-11-03T16:56:00Z">
        <w:r w:rsidRPr="007E48E2" w:rsidDel="00920726">
          <w:rPr>
            <w:lang w:val="es-ES"/>
          </w:rPr>
          <w:delText>1</w:delText>
        </w:r>
      </w:del>
      <w:ins w:id="2704" w:author="Wolf" w:date="2010-11-11T00:12:00Z">
        <w:r w:rsidR="003607CB">
          <w:rPr>
            <w:lang w:val="es-ES"/>
          </w:rPr>
          <w:t>1</w:t>
        </w:r>
      </w:ins>
      <w:ins w:id="2705" w:author="Rodrigo Riquelme" w:date="2010-11-03T16:56:00Z">
        <w:del w:id="2706" w:author="Wolf" w:date="2010-11-11T00:12:00Z">
          <w:r w:rsidR="00920726" w:rsidDel="003607CB">
            <w:rPr>
              <w:lang w:val="es-ES"/>
            </w:rPr>
            <w:delText>2</w:delText>
          </w:r>
        </w:del>
      </w:ins>
      <w:r w:rsidRPr="007E48E2">
        <w:rPr>
          <w:lang w:val="es-ES"/>
        </w:rPr>
        <w:t>.1</w:t>
      </w:r>
      <w:ins w:id="2707" w:author="Rodrigo Riquelme" w:date="2010-11-03T11:44:00Z">
        <w:r w:rsidR="008E4C93">
          <w:rPr>
            <w:lang w:val="es-ES"/>
          </w:rPr>
          <w:t>.</w:t>
        </w:r>
      </w:ins>
      <w:r w:rsidRPr="007E48E2">
        <w:rPr>
          <w:lang w:val="es-ES"/>
        </w:rPr>
        <w:t xml:space="preserve"> </w:t>
      </w:r>
      <w:proofErr w:type="spellStart"/>
      <w:r w:rsidRPr="007E48E2">
        <w:rPr>
          <w:lang w:val="es-ES"/>
        </w:rPr>
        <w:t>PHPMotion</w:t>
      </w:r>
      <w:bookmarkEnd w:id="2702"/>
      <w:proofErr w:type="spellEnd"/>
      <w:r w:rsidRPr="007E48E2">
        <w:rPr>
          <w:lang w:val="es-ES"/>
        </w:rPr>
        <w:tab/>
      </w:r>
    </w:p>
    <w:p w:rsidR="007C0EE8" w:rsidRPr="00640374" w:rsidRDefault="007C0EE8" w:rsidP="000E54BF">
      <w:pPr>
        <w:rPr>
          <w:lang w:eastAsia="es-ES"/>
        </w:rPr>
      </w:pPr>
      <w:del w:id="2708" w:author="Rodrigo Riquelme" w:date="2010-11-03T10:49:00Z">
        <w:r w:rsidDel="000E54BF">
          <w:tab/>
        </w:r>
      </w:del>
      <w:proofErr w:type="spellStart"/>
      <w:r w:rsidRPr="00A527DD">
        <w:t>PHPMotion</w:t>
      </w:r>
      <w:proofErr w:type="spellEnd"/>
      <w:r>
        <w:t xml:space="preserve"> </w:t>
      </w:r>
      <w:r w:rsidRPr="00640374">
        <w:rPr>
          <w:lang w:eastAsia="es-ES"/>
        </w:rPr>
        <w:t>es un script creado en PHP que</w:t>
      </w:r>
      <w:r>
        <w:rPr>
          <w:lang w:eastAsia="es-ES"/>
        </w:rPr>
        <w:t xml:space="preserve"> permite crear un sitio tipo </w:t>
      </w:r>
      <w:proofErr w:type="spellStart"/>
      <w:r>
        <w:rPr>
          <w:lang w:eastAsia="es-ES"/>
        </w:rPr>
        <w:t>Youtube</w:t>
      </w:r>
      <w:proofErr w:type="spellEnd"/>
      <w:r w:rsidRPr="00640374">
        <w:rPr>
          <w:lang w:eastAsia="es-ES"/>
        </w:rPr>
        <w:t>.</w:t>
      </w:r>
      <w:r>
        <w:rPr>
          <w:lang w:eastAsia="es-ES"/>
        </w:rPr>
        <w:t xml:space="preserve"> Entre sus principales características están:</w:t>
      </w:r>
    </w:p>
    <w:p w:rsidR="009A106D" w:rsidRDefault="007C0EE8">
      <w:pPr>
        <w:numPr>
          <w:ilvl w:val="0"/>
          <w:numId w:val="28"/>
        </w:numPr>
        <w:rPr>
          <w:lang w:eastAsia="es-ES"/>
        </w:rPr>
        <w:pPrChange w:id="2709" w:author="Rodrigo Riquelme" w:date="2010-11-03T10:49:00Z">
          <w:pPr>
            <w:pStyle w:val="Sinespaciado"/>
            <w:numPr>
              <w:numId w:val="8"/>
            </w:numPr>
            <w:suppressAutoHyphens w:val="0"/>
            <w:ind w:left="720" w:hanging="360"/>
            <w:jc w:val="both"/>
          </w:pPr>
        </w:pPrChange>
      </w:pPr>
      <w:r w:rsidRPr="00640374">
        <w:rPr>
          <w:lang w:eastAsia="es-ES"/>
        </w:rPr>
        <w:t>Facilidad para subir v</w:t>
      </w:r>
      <w:ins w:id="2710" w:author="Rodrigo Riquelme" w:date="2010-11-05T10:39:00Z">
        <w:r w:rsidR="00810D0C">
          <w:rPr>
            <w:lang w:eastAsia="es-ES"/>
          </w:rPr>
          <w:t>i</w:t>
        </w:r>
      </w:ins>
      <w:del w:id="2711" w:author="Rodrigo Riquelme" w:date="2010-11-05T10:39:00Z">
        <w:r w:rsidRPr="00640374" w:rsidDel="00810D0C">
          <w:rPr>
            <w:lang w:eastAsia="es-ES"/>
          </w:rPr>
          <w:delText>í</w:delText>
        </w:r>
      </w:del>
      <w:r w:rsidRPr="00640374">
        <w:rPr>
          <w:lang w:eastAsia="es-ES"/>
        </w:rPr>
        <w:t>deos directamente desde el computador del usuario.</w:t>
      </w:r>
    </w:p>
    <w:p w:rsidR="009A106D" w:rsidRDefault="007C0EE8">
      <w:pPr>
        <w:numPr>
          <w:ilvl w:val="0"/>
          <w:numId w:val="28"/>
        </w:numPr>
        <w:rPr>
          <w:lang w:eastAsia="es-ES"/>
        </w:rPr>
        <w:pPrChange w:id="2712" w:author="Rodrigo Riquelme" w:date="2010-11-03T10:49:00Z">
          <w:pPr>
            <w:pStyle w:val="Sinespaciado"/>
            <w:numPr>
              <w:numId w:val="8"/>
            </w:numPr>
            <w:suppressAutoHyphens w:val="0"/>
            <w:ind w:left="720" w:hanging="360"/>
            <w:jc w:val="both"/>
          </w:pPr>
        </w:pPrChange>
      </w:pPr>
      <w:r w:rsidRPr="00640374">
        <w:rPr>
          <w:lang w:eastAsia="es-ES"/>
        </w:rPr>
        <w:t>Soporta varios formatos de vídeo (</w:t>
      </w:r>
      <w:proofErr w:type="spellStart"/>
      <w:r w:rsidRPr="00640374">
        <w:rPr>
          <w:lang w:eastAsia="es-ES"/>
        </w:rPr>
        <w:t>mpg</w:t>
      </w:r>
      <w:proofErr w:type="spellEnd"/>
      <w:r w:rsidRPr="00640374">
        <w:rPr>
          <w:lang w:eastAsia="es-ES"/>
        </w:rPr>
        <w:t xml:space="preserve">, </w:t>
      </w:r>
      <w:proofErr w:type="spellStart"/>
      <w:r w:rsidRPr="00640374">
        <w:rPr>
          <w:lang w:eastAsia="es-ES"/>
        </w:rPr>
        <w:t>avi</w:t>
      </w:r>
      <w:proofErr w:type="spellEnd"/>
      <w:r w:rsidRPr="00640374">
        <w:rPr>
          <w:lang w:eastAsia="es-ES"/>
        </w:rPr>
        <w:t xml:space="preserve">, </w:t>
      </w:r>
      <w:proofErr w:type="spellStart"/>
      <w:r w:rsidRPr="00640374">
        <w:rPr>
          <w:lang w:eastAsia="es-ES"/>
        </w:rPr>
        <w:t>divx</w:t>
      </w:r>
      <w:proofErr w:type="spellEnd"/>
      <w:r w:rsidRPr="00640374">
        <w:rPr>
          <w:lang w:eastAsia="es-ES"/>
        </w:rPr>
        <w:t xml:space="preserve"> y mas)</w:t>
      </w:r>
    </w:p>
    <w:p w:rsidR="009A106D" w:rsidRDefault="007C0EE8">
      <w:pPr>
        <w:numPr>
          <w:ilvl w:val="0"/>
          <w:numId w:val="28"/>
        </w:numPr>
        <w:rPr>
          <w:lang w:eastAsia="es-ES"/>
        </w:rPr>
        <w:pPrChange w:id="2713" w:author="Rodrigo Riquelme" w:date="2010-11-03T10:49:00Z">
          <w:pPr>
            <w:pStyle w:val="Sinespaciado"/>
            <w:numPr>
              <w:numId w:val="8"/>
            </w:numPr>
            <w:suppressAutoHyphens w:val="0"/>
            <w:ind w:left="720" w:hanging="360"/>
            <w:jc w:val="both"/>
          </w:pPr>
        </w:pPrChange>
      </w:pPr>
      <w:r w:rsidRPr="00640374">
        <w:rPr>
          <w:lang w:eastAsia="es-ES"/>
        </w:rPr>
        <w:t>Facilidad para editar los datos del vídeo (</w:t>
      </w:r>
      <w:proofErr w:type="spellStart"/>
      <w:r w:rsidRPr="00640374">
        <w:rPr>
          <w:lang w:eastAsia="es-ES"/>
        </w:rPr>
        <w:t>titulo</w:t>
      </w:r>
      <w:proofErr w:type="spellEnd"/>
      <w:r w:rsidRPr="00640374">
        <w:rPr>
          <w:lang w:eastAsia="es-ES"/>
        </w:rPr>
        <w:t xml:space="preserve">, descripción y </w:t>
      </w:r>
      <w:proofErr w:type="spellStart"/>
      <w:r w:rsidRPr="00640374">
        <w:rPr>
          <w:lang w:eastAsia="es-ES"/>
        </w:rPr>
        <w:t>tags</w:t>
      </w:r>
      <w:proofErr w:type="spellEnd"/>
      <w:r w:rsidRPr="00640374">
        <w:rPr>
          <w:lang w:eastAsia="es-ES"/>
        </w:rPr>
        <w:t>)</w:t>
      </w:r>
    </w:p>
    <w:p w:rsidR="009A106D" w:rsidRDefault="007C0EE8">
      <w:pPr>
        <w:numPr>
          <w:ilvl w:val="0"/>
          <w:numId w:val="28"/>
        </w:numPr>
        <w:rPr>
          <w:lang w:eastAsia="es-ES"/>
        </w:rPr>
        <w:pPrChange w:id="2714" w:author="Rodrigo Riquelme" w:date="2010-11-03T10:49:00Z">
          <w:pPr>
            <w:pStyle w:val="Sinespaciado"/>
            <w:numPr>
              <w:numId w:val="8"/>
            </w:numPr>
            <w:suppressAutoHyphens w:val="0"/>
            <w:ind w:left="720" w:hanging="360"/>
            <w:jc w:val="both"/>
          </w:pPr>
        </w:pPrChange>
      </w:pPr>
      <w:r w:rsidRPr="00640374">
        <w:rPr>
          <w:lang w:eastAsia="es-ES"/>
        </w:rPr>
        <w:t xml:space="preserve">Soporte para </w:t>
      </w:r>
      <w:del w:id="2715" w:author="Rodrigo Riquelme" w:date="2010-11-05T10:39:00Z">
        <w:r w:rsidRPr="00640374" w:rsidDel="00810D0C">
          <w:rPr>
            <w:lang w:eastAsia="es-ES"/>
          </w:rPr>
          <w:delText>v</w:delText>
        </w:r>
      </w:del>
      <w:ins w:id="2716" w:author="Rodrigo Riquelme" w:date="2010-11-05T10:39:00Z">
        <w:r w:rsidR="00810D0C">
          <w:rPr>
            <w:lang w:eastAsia="es-ES"/>
          </w:rPr>
          <w:t>vi</w:t>
        </w:r>
      </w:ins>
      <w:del w:id="2717" w:author="Rodrigo Riquelme" w:date="2010-11-05T10:39:00Z">
        <w:r w:rsidRPr="00640374" w:rsidDel="00810D0C">
          <w:rPr>
            <w:lang w:eastAsia="es-ES"/>
          </w:rPr>
          <w:delText>í</w:delText>
        </w:r>
      </w:del>
      <w:r w:rsidRPr="00640374">
        <w:rPr>
          <w:lang w:eastAsia="es-ES"/>
        </w:rPr>
        <w:t>deos p</w:t>
      </w:r>
      <w:del w:id="2718" w:author="Rodrigo Riquelme" w:date="2010-11-10T00:24:00Z">
        <w:r w:rsidRPr="00640374" w:rsidDel="00F8658A">
          <w:rPr>
            <w:lang w:eastAsia="es-ES"/>
          </w:rPr>
          <w:delText>ú</w:delText>
        </w:r>
      </w:del>
      <w:ins w:id="2719" w:author="Rodrigo Riquelme" w:date="2010-11-10T00:24:00Z">
        <w:r w:rsidR="00F8658A">
          <w:rPr>
            <w:lang w:eastAsia="es-ES"/>
          </w:rPr>
          <w:t>ú</w:t>
        </w:r>
      </w:ins>
      <w:r w:rsidRPr="00640374">
        <w:rPr>
          <w:lang w:eastAsia="es-ES"/>
        </w:rPr>
        <w:t>blicos y privados.</w:t>
      </w:r>
    </w:p>
    <w:p w:rsidR="009A106D" w:rsidRDefault="007C0EE8">
      <w:pPr>
        <w:numPr>
          <w:ilvl w:val="0"/>
          <w:numId w:val="28"/>
        </w:numPr>
        <w:rPr>
          <w:lang w:eastAsia="es-ES"/>
        </w:rPr>
        <w:pPrChange w:id="2720" w:author="Rodrigo Riquelme" w:date="2010-11-03T10:49:00Z">
          <w:pPr>
            <w:pStyle w:val="Sinespaciado"/>
            <w:numPr>
              <w:numId w:val="8"/>
            </w:numPr>
            <w:suppressAutoHyphens w:val="0"/>
            <w:ind w:left="720" w:hanging="360"/>
            <w:jc w:val="both"/>
          </w:pPr>
        </w:pPrChange>
      </w:pPr>
      <w:r w:rsidRPr="00640374">
        <w:rPr>
          <w:lang w:eastAsia="es-ES"/>
        </w:rPr>
        <w:t>Soporte para comentarios en los v</w:t>
      </w:r>
      <w:ins w:id="2721" w:author="Rodrigo Riquelme" w:date="2010-11-05T10:39:00Z">
        <w:r w:rsidR="00810D0C">
          <w:rPr>
            <w:lang w:eastAsia="es-ES"/>
          </w:rPr>
          <w:t>i</w:t>
        </w:r>
      </w:ins>
      <w:del w:id="2722" w:author="Rodrigo Riquelme" w:date="2010-11-05T10:39:00Z">
        <w:r w:rsidRPr="00640374" w:rsidDel="00810D0C">
          <w:rPr>
            <w:lang w:eastAsia="es-ES"/>
          </w:rPr>
          <w:delText>í</w:delText>
        </w:r>
      </w:del>
      <w:r w:rsidRPr="00640374">
        <w:rPr>
          <w:lang w:eastAsia="es-ES"/>
        </w:rPr>
        <w:t>deos.</w:t>
      </w:r>
    </w:p>
    <w:p w:rsidR="009A106D" w:rsidRDefault="007C0EE8">
      <w:pPr>
        <w:numPr>
          <w:ilvl w:val="0"/>
          <w:numId w:val="28"/>
        </w:numPr>
        <w:rPr>
          <w:lang w:eastAsia="es-ES"/>
        </w:rPr>
        <w:pPrChange w:id="2723" w:author="Rodrigo Riquelme" w:date="2010-11-03T10:49:00Z">
          <w:pPr>
            <w:pStyle w:val="Sinespaciado"/>
            <w:numPr>
              <w:numId w:val="8"/>
            </w:numPr>
            <w:suppressAutoHyphens w:val="0"/>
            <w:ind w:left="720" w:hanging="360"/>
            <w:jc w:val="both"/>
          </w:pPr>
        </w:pPrChange>
      </w:pPr>
      <w:r w:rsidRPr="00640374">
        <w:rPr>
          <w:lang w:eastAsia="es-ES"/>
        </w:rPr>
        <w:t xml:space="preserve">Soporte para embeber </w:t>
      </w:r>
      <w:del w:id="2724" w:author="Rodrigo Riquelme" w:date="2010-11-05T10:39:00Z">
        <w:r w:rsidRPr="00640374" w:rsidDel="00810D0C">
          <w:rPr>
            <w:lang w:eastAsia="es-ES"/>
          </w:rPr>
          <w:delText xml:space="preserve">vídeos </w:delText>
        </w:r>
      </w:del>
      <w:ins w:id="2725" w:author="Rodrigo Riquelme" w:date="2010-11-05T10:39:00Z">
        <w:r w:rsidR="00810D0C">
          <w:rPr>
            <w:lang w:eastAsia="es-ES"/>
          </w:rPr>
          <w:t xml:space="preserve">videos </w:t>
        </w:r>
      </w:ins>
      <w:r w:rsidRPr="00640374">
        <w:rPr>
          <w:lang w:eastAsia="es-ES"/>
        </w:rPr>
        <w:t>en otros dominios.</w:t>
      </w:r>
    </w:p>
    <w:p w:rsidR="009A106D" w:rsidRDefault="007C0EE8">
      <w:pPr>
        <w:numPr>
          <w:ilvl w:val="0"/>
          <w:numId w:val="28"/>
        </w:numPr>
        <w:rPr>
          <w:lang w:eastAsia="es-ES"/>
        </w:rPr>
        <w:pPrChange w:id="2726" w:author="Rodrigo Riquelme" w:date="2010-11-03T10:49:00Z">
          <w:pPr>
            <w:pStyle w:val="Sinespaciado"/>
            <w:numPr>
              <w:numId w:val="8"/>
            </w:numPr>
            <w:suppressAutoHyphens w:val="0"/>
            <w:ind w:left="720" w:hanging="360"/>
            <w:jc w:val="both"/>
          </w:pPr>
        </w:pPrChange>
      </w:pPr>
      <w:r w:rsidRPr="00640374">
        <w:rPr>
          <w:lang w:eastAsia="es-ES"/>
        </w:rPr>
        <w:t>Soporte para grupos.</w:t>
      </w:r>
    </w:p>
    <w:p w:rsidR="009A106D" w:rsidRDefault="007C0EE8">
      <w:pPr>
        <w:numPr>
          <w:ilvl w:val="0"/>
          <w:numId w:val="28"/>
        </w:numPr>
        <w:rPr>
          <w:lang w:eastAsia="es-ES"/>
        </w:rPr>
        <w:pPrChange w:id="2727" w:author="Rodrigo Riquelme" w:date="2010-11-03T10:49:00Z">
          <w:pPr>
            <w:pStyle w:val="Sinespaciado"/>
            <w:numPr>
              <w:numId w:val="8"/>
            </w:numPr>
            <w:suppressAutoHyphens w:val="0"/>
            <w:ind w:left="720" w:hanging="360"/>
            <w:jc w:val="both"/>
          </w:pPr>
        </w:pPrChange>
      </w:pPr>
      <w:r w:rsidRPr="00640374">
        <w:rPr>
          <w:lang w:eastAsia="es-ES"/>
        </w:rPr>
        <w:lastRenderedPageBreak/>
        <w:t>Facilidad para crear favoritos</w:t>
      </w:r>
    </w:p>
    <w:p w:rsidR="009A106D" w:rsidRDefault="007C0EE8">
      <w:pPr>
        <w:numPr>
          <w:ilvl w:val="0"/>
          <w:numId w:val="28"/>
        </w:numPr>
        <w:rPr>
          <w:lang w:eastAsia="es-ES"/>
        </w:rPr>
        <w:pPrChange w:id="2728" w:author="Rodrigo Riquelme" w:date="2010-11-03T10:49:00Z">
          <w:pPr>
            <w:pStyle w:val="Sinespaciado"/>
            <w:numPr>
              <w:numId w:val="8"/>
            </w:numPr>
            <w:suppressAutoHyphens w:val="0"/>
            <w:ind w:left="720" w:hanging="360"/>
            <w:jc w:val="both"/>
          </w:pPr>
        </w:pPrChange>
      </w:pPr>
      <w:r w:rsidRPr="00640374">
        <w:rPr>
          <w:lang w:eastAsia="es-ES"/>
        </w:rPr>
        <w:t>Cuenta con un administrador de publicidad.</w:t>
      </w:r>
    </w:p>
    <w:p w:rsidR="007C0EE8" w:rsidRPr="007167C6" w:rsidRDefault="007C0EE8" w:rsidP="004B1608">
      <w:del w:id="2729" w:author="Rodrigo Riquelme" w:date="2010-11-03T11:20:00Z">
        <w:r w:rsidDel="004B1608">
          <w:rPr>
            <w:lang w:eastAsia="es-ES"/>
          </w:rPr>
          <w:tab/>
        </w:r>
      </w:del>
      <w:r>
        <w:rPr>
          <w:lang w:eastAsia="es-ES"/>
        </w:rPr>
        <w:t xml:space="preserve">Usa PHP 4.3 </w:t>
      </w:r>
      <w:proofErr w:type="spellStart"/>
      <w:r>
        <w:rPr>
          <w:lang w:eastAsia="es-ES"/>
        </w:rPr>
        <w:t>M</w:t>
      </w:r>
      <w:r w:rsidRPr="00640374">
        <w:rPr>
          <w:lang w:eastAsia="es-ES"/>
        </w:rPr>
        <w:t>ySQL</w:t>
      </w:r>
      <w:proofErr w:type="spellEnd"/>
      <w:r>
        <w:rPr>
          <w:lang w:eastAsia="es-ES"/>
        </w:rPr>
        <w:t xml:space="preserve">, </w:t>
      </w:r>
      <w:r w:rsidRPr="00640374">
        <w:rPr>
          <w:lang w:eastAsia="es-ES"/>
        </w:rPr>
        <w:t xml:space="preserve">LAME MP3 </w:t>
      </w:r>
      <w:proofErr w:type="spellStart"/>
      <w:r w:rsidRPr="00640374">
        <w:rPr>
          <w:lang w:eastAsia="es-ES"/>
        </w:rPr>
        <w:t>Encoder</w:t>
      </w:r>
      <w:proofErr w:type="spellEnd"/>
      <w:r>
        <w:rPr>
          <w:lang w:eastAsia="es-ES"/>
        </w:rPr>
        <w:t xml:space="preserve">, </w:t>
      </w:r>
      <w:proofErr w:type="spellStart"/>
      <w:r>
        <w:rPr>
          <w:lang w:eastAsia="es-ES"/>
        </w:rPr>
        <w:t>L</w:t>
      </w:r>
      <w:r w:rsidRPr="00640374">
        <w:rPr>
          <w:lang w:eastAsia="es-ES"/>
        </w:rPr>
        <w:t>ibogg</w:t>
      </w:r>
      <w:proofErr w:type="spellEnd"/>
      <w:r w:rsidRPr="00640374">
        <w:rPr>
          <w:lang w:eastAsia="es-ES"/>
        </w:rPr>
        <w:t xml:space="preserve"> + </w:t>
      </w:r>
      <w:proofErr w:type="spellStart"/>
      <w:r w:rsidRPr="00640374">
        <w:rPr>
          <w:lang w:eastAsia="es-ES"/>
        </w:rPr>
        <w:t>Libvorbis</w:t>
      </w:r>
      <w:proofErr w:type="spellEnd"/>
      <w:r>
        <w:rPr>
          <w:lang w:eastAsia="es-ES"/>
        </w:rPr>
        <w:t xml:space="preserve">, </w:t>
      </w:r>
      <w:proofErr w:type="spellStart"/>
      <w:r w:rsidRPr="00640374">
        <w:rPr>
          <w:lang w:eastAsia="es-ES"/>
        </w:rPr>
        <w:t>Mencoder</w:t>
      </w:r>
      <w:proofErr w:type="spellEnd"/>
      <w:r w:rsidRPr="00640374">
        <w:rPr>
          <w:lang w:eastAsia="es-ES"/>
        </w:rPr>
        <w:t xml:space="preserve"> y </w:t>
      </w:r>
      <w:r>
        <w:rPr>
          <w:lang w:eastAsia="es-ES"/>
        </w:rPr>
        <w:t xml:space="preserve">además </w:t>
      </w:r>
      <w:proofErr w:type="spellStart"/>
      <w:r w:rsidRPr="00640374">
        <w:rPr>
          <w:lang w:eastAsia="es-ES"/>
        </w:rPr>
        <w:t>Mplayer</w:t>
      </w:r>
      <w:proofErr w:type="spellEnd"/>
      <w:r>
        <w:rPr>
          <w:lang w:eastAsia="es-ES"/>
        </w:rPr>
        <w:t xml:space="preserve">, </w:t>
      </w:r>
      <w:proofErr w:type="spellStart"/>
      <w:r w:rsidRPr="00640374">
        <w:rPr>
          <w:lang w:eastAsia="es-ES"/>
        </w:rPr>
        <w:t>FFMpeg</w:t>
      </w:r>
      <w:proofErr w:type="spellEnd"/>
      <w:r w:rsidRPr="00640374">
        <w:rPr>
          <w:lang w:eastAsia="es-ES"/>
        </w:rPr>
        <w:t>-PHP</w:t>
      </w:r>
      <w:r>
        <w:rPr>
          <w:lang w:eastAsia="es-ES"/>
        </w:rPr>
        <w:t>, GD 2.</w:t>
      </w:r>
    </w:p>
    <w:p w:rsidR="00B33534" w:rsidRDefault="00122C2B" w:rsidP="00B33534">
      <w:pPr>
        <w:pStyle w:val="Textoindependienteprimerasangra2"/>
        <w:keepNext/>
        <w:jc w:val="center"/>
        <w:rPr>
          <w:ins w:id="2730" w:author="Rodrigo Riquelme" w:date="2010-11-05T01:09:00Z"/>
        </w:rPr>
      </w:pPr>
      <w:r>
        <w:rPr>
          <w:noProof/>
          <w:lang w:eastAsia="es-CL"/>
        </w:rPr>
        <w:drawing>
          <wp:inline distT="0" distB="0" distL="0" distR="0" wp14:anchorId="49CA77C5" wp14:editId="7761A75D">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4"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pPr>
        <w:pStyle w:val="Epgrafe"/>
        <w:jc w:val="center"/>
        <w:pPrChange w:id="2731" w:author="Rodrigo Riquelme" w:date="2010-11-05T01:09:00Z">
          <w:pPr>
            <w:pStyle w:val="Textoindependienteprimerasangra2"/>
            <w:keepNext/>
            <w:jc w:val="center"/>
          </w:pPr>
        </w:pPrChange>
      </w:pPr>
      <w:bookmarkStart w:id="2732" w:name="_Toc276683976"/>
      <w:bookmarkStart w:id="2733" w:name="_Toc276684044"/>
      <w:ins w:id="2734" w:author="Rodrigo Riquelme" w:date="2010-11-05T01:09:00Z">
        <w:r>
          <w:t xml:space="preserve">Ilustración </w:t>
        </w:r>
        <w:r w:rsidR="00427C5E">
          <w:fldChar w:fldCharType="begin"/>
        </w:r>
        <w:r>
          <w:instrText xml:space="preserve"> SEQ Ilustración \* ARABIC </w:instrText>
        </w:r>
      </w:ins>
      <w:r w:rsidR="00427C5E">
        <w:fldChar w:fldCharType="separate"/>
      </w:r>
      <w:ins w:id="2735" w:author="copesa" w:date="2010-11-11T11:32:00Z">
        <w:r w:rsidR="00D8095E">
          <w:rPr>
            <w:noProof/>
          </w:rPr>
          <w:t>16</w:t>
        </w:r>
      </w:ins>
      <w:ins w:id="2736" w:author="Rodrigo Riquelme" w:date="2010-11-05T01:09:00Z">
        <w:r w:rsidR="00427C5E">
          <w:fldChar w:fldCharType="end"/>
        </w:r>
        <w:r>
          <w:t xml:space="preserve"> - Web </w:t>
        </w:r>
        <w:proofErr w:type="spellStart"/>
        <w:r>
          <w:t>PHPMotion</w:t>
        </w:r>
      </w:ins>
      <w:bookmarkEnd w:id="2732"/>
      <w:bookmarkEnd w:id="2733"/>
      <w:proofErr w:type="spellEnd"/>
    </w:p>
    <w:p w:rsidR="007C0EE8" w:rsidRPr="00016E7A" w:rsidRDefault="00427C5E" w:rsidP="007C0EE8">
      <w:pPr>
        <w:pStyle w:val="Epgrafe"/>
        <w:jc w:val="center"/>
        <w:rPr>
          <w:b w:val="0"/>
          <w:lang w:val="es-ES"/>
          <w:rPrChange w:id="2737" w:author="Wolf" w:date="2010-11-10T21:53:00Z">
            <w:rPr>
              <w:lang w:val="en-US"/>
            </w:rPr>
          </w:rPrChange>
        </w:rPr>
      </w:pPr>
      <w:bookmarkStart w:id="2738" w:name="_Toc266039206"/>
      <w:del w:id="2739" w:author="Rodrigo Riquelme" w:date="2010-11-05T01:09:00Z">
        <w:r w:rsidRPr="00016E7A">
          <w:rPr>
            <w:b w:val="0"/>
            <w:lang w:val="es-ES"/>
            <w:rPrChange w:id="2740" w:author="Wolf" w:date="2010-11-10T21:53:00Z">
              <w:rPr>
                <w:rFonts w:eastAsia="Calibri"/>
                <w:b w:val="0"/>
                <w:bCs w:val="0"/>
                <w:i/>
                <w:color w:val="auto"/>
                <w:sz w:val="24"/>
                <w:szCs w:val="22"/>
                <w:lang w:val="en-US" w:eastAsia="ar-SA"/>
              </w:rPr>
            </w:rPrChange>
          </w:rPr>
          <w:delText xml:space="preserve">Figura </w:delText>
        </w:r>
        <w:r w:rsidRPr="00427C5E" w:rsidDel="00B33534">
          <w:rPr>
            <w:b w:val="0"/>
            <w:rPrChange w:id="2741" w:author="Rodrigo Riquelme" w:date="2010-11-05T01:11:00Z">
              <w:rPr>
                <w:rFonts w:eastAsia="Calibri"/>
                <w:b w:val="0"/>
                <w:bCs w:val="0"/>
                <w:i/>
                <w:color w:val="auto"/>
                <w:sz w:val="24"/>
                <w:szCs w:val="22"/>
                <w:lang w:eastAsia="ar-SA"/>
              </w:rPr>
            </w:rPrChange>
          </w:rPr>
          <w:fldChar w:fldCharType="begin"/>
        </w:r>
        <w:r w:rsidRPr="00016E7A">
          <w:rPr>
            <w:b w:val="0"/>
            <w:lang w:val="es-ES"/>
            <w:rPrChange w:id="2742" w:author="Wolf" w:date="2010-11-10T21:53:00Z">
              <w:rPr>
                <w:rFonts w:eastAsia="Calibri"/>
                <w:b w:val="0"/>
                <w:bCs w:val="0"/>
                <w:i/>
                <w:color w:val="auto"/>
                <w:sz w:val="24"/>
                <w:szCs w:val="22"/>
                <w:lang w:val="en-US" w:eastAsia="ar-SA"/>
              </w:rPr>
            </w:rPrChange>
          </w:rPr>
          <w:delInstrText xml:space="preserve"> SEQ Figura \* ARABIC </w:delInstrText>
        </w:r>
        <w:r w:rsidRPr="00427C5E" w:rsidDel="00B33534">
          <w:rPr>
            <w:b w:val="0"/>
            <w:rPrChange w:id="2743" w:author="Rodrigo Riquelme" w:date="2010-11-05T01:11:00Z">
              <w:rPr>
                <w:rFonts w:eastAsia="Calibri"/>
                <w:b w:val="0"/>
                <w:bCs w:val="0"/>
                <w:i/>
                <w:color w:val="auto"/>
                <w:sz w:val="24"/>
                <w:szCs w:val="22"/>
                <w:lang w:eastAsia="ar-SA"/>
              </w:rPr>
            </w:rPrChange>
          </w:rPr>
          <w:fldChar w:fldCharType="separate"/>
        </w:r>
        <w:r w:rsidRPr="00016E7A">
          <w:rPr>
            <w:b w:val="0"/>
            <w:noProof/>
            <w:lang w:val="es-ES"/>
            <w:rPrChange w:id="2744" w:author="Wolf" w:date="2010-11-10T21:53:00Z">
              <w:rPr>
                <w:rFonts w:eastAsia="Calibri"/>
                <w:b w:val="0"/>
                <w:bCs w:val="0"/>
                <w:i/>
                <w:noProof/>
                <w:color w:val="auto"/>
                <w:sz w:val="24"/>
                <w:szCs w:val="22"/>
                <w:lang w:val="en-US" w:eastAsia="ar-SA"/>
              </w:rPr>
            </w:rPrChange>
          </w:rPr>
          <w:delText>11</w:delText>
        </w:r>
        <w:r w:rsidRPr="00427C5E" w:rsidDel="00B33534">
          <w:rPr>
            <w:b w:val="0"/>
            <w:rPrChange w:id="2745" w:author="Rodrigo Riquelme" w:date="2010-11-05T01:11:00Z">
              <w:rPr>
                <w:rFonts w:eastAsia="Calibri"/>
                <w:b w:val="0"/>
                <w:bCs w:val="0"/>
                <w:i/>
                <w:color w:val="auto"/>
                <w:sz w:val="24"/>
                <w:szCs w:val="22"/>
                <w:lang w:eastAsia="ar-SA"/>
              </w:rPr>
            </w:rPrChange>
          </w:rPr>
          <w:fldChar w:fldCharType="end"/>
        </w:r>
        <w:r w:rsidRPr="00016E7A">
          <w:rPr>
            <w:b w:val="0"/>
            <w:lang w:val="es-ES"/>
            <w:rPrChange w:id="2746" w:author="Wolf" w:date="2010-11-10T21:53:00Z">
              <w:rPr>
                <w:rFonts w:eastAsia="Calibri"/>
                <w:b w:val="0"/>
                <w:bCs w:val="0"/>
                <w:i/>
                <w:color w:val="auto"/>
                <w:sz w:val="24"/>
                <w:szCs w:val="22"/>
                <w:lang w:val="en-US" w:eastAsia="ar-SA"/>
              </w:rPr>
            </w:rPrChange>
          </w:rPr>
          <w:delText xml:space="preserve">: PHPMotion - </w:delText>
        </w:r>
      </w:del>
      <w:r w:rsidRPr="00427C5E">
        <w:rPr>
          <w:b w:val="0"/>
          <w:rPrChange w:id="2747" w:author="Rodrigo Riquelme" w:date="2010-11-05T01:11:00Z">
            <w:rPr>
              <w:rFonts w:eastAsia="Calibri"/>
              <w:b w:val="0"/>
              <w:bCs w:val="0"/>
              <w:color w:val="0000FF"/>
              <w:sz w:val="24"/>
              <w:szCs w:val="22"/>
              <w:u w:val="single"/>
              <w:lang w:eastAsia="ar-SA"/>
            </w:rPr>
          </w:rPrChange>
        </w:rPr>
        <w:fldChar w:fldCharType="begin"/>
      </w:r>
      <w:r w:rsidRPr="00016E7A">
        <w:rPr>
          <w:b w:val="0"/>
          <w:lang w:val="es-ES"/>
          <w:rPrChange w:id="2748" w:author="Wolf" w:date="2010-11-10T21:53:00Z">
            <w:rPr>
              <w:rFonts w:eastAsia="Calibri"/>
              <w:b w:val="0"/>
              <w:bCs w:val="0"/>
              <w:i/>
              <w:color w:val="auto"/>
              <w:sz w:val="24"/>
              <w:szCs w:val="22"/>
              <w:lang w:val="en-US" w:eastAsia="ar-SA"/>
            </w:rPr>
          </w:rPrChange>
        </w:rPr>
        <w:instrText xml:space="preserve"> HYPERLINK "http://www.phpmotion.com/" </w:instrText>
      </w:r>
      <w:r w:rsidRPr="00427C5E">
        <w:rPr>
          <w:b w:val="0"/>
          <w:rPrChange w:id="2749" w:author="Rodrigo Riquelme" w:date="2010-11-05T01:11:00Z">
            <w:rPr>
              <w:rFonts w:eastAsia="Calibri"/>
              <w:b w:val="0"/>
              <w:bCs w:val="0"/>
              <w:color w:val="0000FF"/>
              <w:sz w:val="24"/>
              <w:szCs w:val="22"/>
              <w:u w:val="single"/>
              <w:lang w:eastAsia="ar-SA"/>
            </w:rPr>
          </w:rPrChange>
        </w:rPr>
        <w:fldChar w:fldCharType="separate"/>
      </w:r>
      <w:r w:rsidRPr="00016E7A">
        <w:rPr>
          <w:rStyle w:val="Hipervnculo"/>
          <w:b w:val="0"/>
          <w:lang w:val="es-ES"/>
          <w:rPrChange w:id="2750" w:author="Wolf" w:date="2010-11-10T21:53:00Z">
            <w:rPr>
              <w:rStyle w:val="Hipervnculo"/>
              <w:rFonts w:eastAsia="Calibri"/>
              <w:b w:val="0"/>
              <w:bCs w:val="0"/>
              <w:sz w:val="24"/>
              <w:szCs w:val="22"/>
              <w:lang w:val="en-US" w:eastAsia="ar-SA"/>
            </w:rPr>
          </w:rPrChange>
        </w:rPr>
        <w:t>http://www.phpmotion.com/</w:t>
      </w:r>
      <w:bookmarkEnd w:id="2738"/>
      <w:r w:rsidRPr="00427C5E">
        <w:rPr>
          <w:b w:val="0"/>
          <w:rPrChange w:id="2751" w:author="Rodrigo Riquelme" w:date="2010-11-05T01:11:00Z">
            <w:rPr>
              <w:rFonts w:eastAsia="Calibri"/>
              <w:b w:val="0"/>
              <w:bCs w:val="0"/>
              <w:color w:val="0000FF"/>
              <w:sz w:val="24"/>
              <w:szCs w:val="22"/>
              <w:u w:val="single"/>
              <w:lang w:eastAsia="ar-SA"/>
            </w:rPr>
          </w:rPrChange>
        </w:rPr>
        <w:fldChar w:fldCharType="end"/>
      </w:r>
    </w:p>
    <w:p w:rsidR="009A106D" w:rsidRDefault="00F76108">
      <w:pPr>
        <w:pStyle w:val="Subttulo"/>
        <w:outlineLvl w:val="2"/>
        <w:rPr>
          <w:lang w:val="es-ES"/>
        </w:rPr>
        <w:pPrChange w:id="2752" w:author="Rodrigo Riquelme" w:date="2010-11-03T11:45:00Z">
          <w:pPr>
            <w:pStyle w:val="Subttulo"/>
          </w:pPr>
        </w:pPrChange>
      </w:pPr>
      <w:ins w:id="2753" w:author="Rodrigo Riquelme" w:date="2010-11-03T17:42:00Z">
        <w:r>
          <w:rPr>
            <w:lang w:val="es-ES"/>
          </w:rPr>
          <w:br w:type="page"/>
        </w:r>
      </w:ins>
      <w:bookmarkStart w:id="2754" w:name="_Toc277197800"/>
      <w:r w:rsidR="007C0EE8" w:rsidRPr="007E48E2">
        <w:rPr>
          <w:lang w:val="es-ES"/>
        </w:rPr>
        <w:lastRenderedPageBreak/>
        <w:t>3.</w:t>
      </w:r>
      <w:del w:id="2755" w:author="Rodrigo Riquelme" w:date="2010-11-04T11:21:00Z">
        <w:r w:rsidR="007C0EE8" w:rsidRPr="007E48E2" w:rsidDel="00ED2766">
          <w:rPr>
            <w:lang w:val="es-ES"/>
          </w:rPr>
          <w:delText>1</w:delText>
        </w:r>
      </w:del>
      <w:ins w:id="2756" w:author="Wolf" w:date="2010-11-11T00:12:00Z">
        <w:r w:rsidR="003607CB">
          <w:rPr>
            <w:lang w:val="es-ES"/>
          </w:rPr>
          <w:t>1</w:t>
        </w:r>
      </w:ins>
      <w:ins w:id="2757" w:author="Rodrigo Riquelme" w:date="2010-11-04T11:21:00Z">
        <w:del w:id="2758" w:author="Wolf" w:date="2010-11-11T00:12:00Z">
          <w:r w:rsidR="00ED2766" w:rsidDel="003607CB">
            <w:rPr>
              <w:lang w:val="es-ES"/>
            </w:rPr>
            <w:delText>2</w:delText>
          </w:r>
        </w:del>
      </w:ins>
      <w:r w:rsidR="007C0EE8" w:rsidRPr="007E48E2">
        <w:rPr>
          <w:lang w:val="es-ES"/>
        </w:rPr>
        <w:t>.2</w:t>
      </w:r>
      <w:ins w:id="2759" w:author="Rodrigo Riquelme" w:date="2010-11-03T11:45:00Z">
        <w:r w:rsidR="00A9067E">
          <w:rPr>
            <w:lang w:val="es-ES"/>
          </w:rPr>
          <w:t>.</w:t>
        </w:r>
      </w:ins>
      <w:r w:rsidR="007C0EE8" w:rsidRPr="007E48E2">
        <w:rPr>
          <w:lang w:val="es-ES"/>
        </w:rPr>
        <w:t xml:space="preserve"> </w:t>
      </w:r>
      <w:proofErr w:type="spellStart"/>
      <w:r w:rsidR="007C0EE8" w:rsidRPr="007E48E2">
        <w:rPr>
          <w:lang w:val="es-ES"/>
        </w:rPr>
        <w:t>OsTube</w:t>
      </w:r>
      <w:bookmarkEnd w:id="2754"/>
      <w:proofErr w:type="spellEnd"/>
    </w:p>
    <w:p w:rsidR="007C0EE8" w:rsidRPr="007F307B" w:rsidRDefault="007C0EE8" w:rsidP="007C0EE8">
      <w:pPr>
        <w:rPr>
          <w:lang w:eastAsia="es-CL"/>
        </w:rPr>
      </w:pPr>
      <w:del w:id="2760" w:author="Rodrigo Riquelme" w:date="2010-11-03T11:45:00Z">
        <w:r w:rsidDel="00CE64A1">
          <w:rPr>
            <w:lang w:eastAsia="es-CL"/>
          </w:rPr>
          <w:tab/>
        </w:r>
      </w:del>
      <w:proofErr w:type="spellStart"/>
      <w:r>
        <w:rPr>
          <w:lang w:eastAsia="es-CL"/>
        </w:rPr>
        <w:t>OSTube</w:t>
      </w:r>
      <w:proofErr w:type="spellEnd"/>
      <w:ins w:id="2761" w:author="Rodrigo Riquelme" w:date="2010-11-04T11:20:00Z">
        <w:r w:rsidR="00ED2766">
          <w:rPr>
            <w:lang w:eastAsia="es-CL"/>
          </w:rPr>
          <w:t xml:space="preserve"> e</w:t>
        </w:r>
      </w:ins>
      <w:del w:id="2762" w:author="Rodrigo Riquelme" w:date="2010-11-04T11:20:00Z">
        <w:r w:rsidRPr="007F307B" w:rsidDel="00ED2766">
          <w:rPr>
            <w:lang w:eastAsia="es-CL"/>
          </w:rPr>
          <w:delText>E</w:delText>
        </w:r>
      </w:del>
      <w:r w:rsidRPr="007F307B">
        <w:rPr>
          <w:lang w:eastAsia="es-CL"/>
        </w:rPr>
        <w:t>s un CMS de videos basado en PHP4</w:t>
      </w:r>
      <w:r>
        <w:rPr>
          <w:lang w:eastAsia="es-CL"/>
        </w:rPr>
        <w:t xml:space="preserve"> con </w:t>
      </w:r>
      <w:proofErr w:type="spellStart"/>
      <w:r>
        <w:rPr>
          <w:lang w:eastAsia="es-CL"/>
        </w:rPr>
        <w:t>MySQL</w:t>
      </w:r>
      <w:proofErr w:type="spellEnd"/>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del w:id="2763" w:author="Rodrigo Riquelme" w:date="2010-11-03T11:45:00Z">
        <w:r w:rsidDel="00CE64A1">
          <w:rPr>
            <w:lang w:eastAsia="es-CL"/>
          </w:rPr>
          <w:tab/>
        </w:r>
      </w:del>
      <w:r>
        <w:rPr>
          <w:lang w:eastAsia="es-CL"/>
        </w:rPr>
        <w:t xml:space="preserve">Usa </w:t>
      </w:r>
      <w:proofErr w:type="spellStart"/>
      <w:r w:rsidRPr="00A053A0">
        <w:rPr>
          <w:lang w:eastAsia="es-CL"/>
        </w:rPr>
        <w:t>MPlayer</w:t>
      </w:r>
      <w:proofErr w:type="spellEnd"/>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del w:id="2764" w:author="Rodrigo Riquelme" w:date="2010-11-03T17:42:00Z">
        <w:r w:rsidDel="00FF2E88">
          <w:rPr>
            <w:lang w:eastAsia="es-CL"/>
          </w:rPr>
          <w:tab/>
        </w:r>
      </w:del>
      <w:r w:rsidRPr="00A053A0">
        <w:rPr>
          <w:lang w:eastAsia="es-CL"/>
        </w:rPr>
        <w:t>Está en Inglés y Alemán, tiene versiones Free, Profesional y empresarial.</w:t>
      </w:r>
    </w:p>
    <w:p w:rsidR="009A106D" w:rsidRDefault="00122C2B">
      <w:pPr>
        <w:pStyle w:val="Textoindependienteprimerasangra2"/>
        <w:keepNext/>
        <w:jc w:val="center"/>
        <w:rPr>
          <w:ins w:id="2765" w:author="Rodrigo Riquelme" w:date="2010-11-05T01:10:00Z"/>
        </w:rPr>
        <w:pPrChange w:id="2766" w:author="Rodrigo Riquelme" w:date="2010-11-05T01:10:00Z">
          <w:pPr>
            <w:pStyle w:val="Textoindependienteprimerasangra2"/>
            <w:keepNext/>
          </w:pPr>
        </w:pPrChange>
      </w:pPr>
      <w:r>
        <w:rPr>
          <w:noProof/>
          <w:lang w:eastAsia="es-CL"/>
        </w:rPr>
        <w:drawing>
          <wp:inline distT="0" distB="0" distL="0" distR="0" wp14:anchorId="785EA314" wp14:editId="61A31FB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5"/>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pPr>
        <w:pStyle w:val="Epgrafe"/>
        <w:jc w:val="center"/>
        <w:pPrChange w:id="2767" w:author="Rodrigo Riquelme" w:date="2010-11-05T01:10:00Z">
          <w:pPr>
            <w:pStyle w:val="Textoindependienteprimerasangra2"/>
            <w:keepNext/>
          </w:pPr>
        </w:pPrChange>
      </w:pPr>
      <w:bookmarkStart w:id="2768" w:name="_Toc276683977"/>
      <w:bookmarkStart w:id="2769" w:name="_Toc276684045"/>
      <w:ins w:id="2770" w:author="Rodrigo Riquelme" w:date="2010-11-05T01:10:00Z">
        <w:r>
          <w:t xml:space="preserve">Ilustración </w:t>
        </w:r>
        <w:r w:rsidR="00427C5E">
          <w:fldChar w:fldCharType="begin"/>
        </w:r>
        <w:r>
          <w:instrText xml:space="preserve"> SEQ Ilustración \* ARABIC </w:instrText>
        </w:r>
      </w:ins>
      <w:r w:rsidR="00427C5E">
        <w:fldChar w:fldCharType="separate"/>
      </w:r>
      <w:ins w:id="2771" w:author="copesa" w:date="2010-11-11T11:32:00Z">
        <w:r w:rsidR="00D8095E">
          <w:rPr>
            <w:noProof/>
          </w:rPr>
          <w:t>17</w:t>
        </w:r>
      </w:ins>
      <w:ins w:id="2772" w:author="Rodrigo Riquelme" w:date="2010-11-05T01:10:00Z">
        <w:r w:rsidR="00427C5E">
          <w:fldChar w:fldCharType="end"/>
        </w:r>
        <w:r>
          <w:t xml:space="preserve"> - </w:t>
        </w:r>
        <w:proofErr w:type="spellStart"/>
        <w:r w:rsidRPr="00AE733E">
          <w:t>OSTube</w:t>
        </w:r>
      </w:ins>
      <w:bookmarkEnd w:id="2768"/>
      <w:bookmarkEnd w:id="2769"/>
      <w:proofErr w:type="spellEnd"/>
    </w:p>
    <w:p w:rsidR="007C0EE8" w:rsidRPr="0026694D" w:rsidRDefault="007C0EE8" w:rsidP="007C0EE8">
      <w:pPr>
        <w:pStyle w:val="Epgrafe"/>
        <w:jc w:val="center"/>
        <w:rPr>
          <w:b w:val="0"/>
          <w:lang w:val="pt-BR"/>
          <w:rPrChange w:id="2773" w:author="Rodrigo Riquelme" w:date="2010-11-05T01:11:00Z">
            <w:rPr>
              <w:lang w:val="pt-BR"/>
            </w:rPr>
          </w:rPrChange>
        </w:rPr>
      </w:pPr>
      <w:bookmarkStart w:id="2774" w:name="_Toc266039207"/>
      <w:del w:id="2775" w:author="Rodrigo Riquelme" w:date="2010-11-05T01:10:00Z">
        <w:r w:rsidRPr="00BD1B4B" w:rsidDel="00726EFC">
          <w:rPr>
            <w:lang w:val="pt-BR"/>
          </w:rPr>
          <w:delText xml:space="preserve">Figura </w:delText>
        </w:r>
        <w:r w:rsidR="00427C5E" w:rsidDel="00726EFC">
          <w:fldChar w:fldCharType="begin"/>
        </w:r>
        <w:r w:rsidRPr="00BD1B4B" w:rsidDel="00726EFC">
          <w:rPr>
            <w:lang w:val="pt-BR"/>
          </w:rPr>
          <w:delInstrText xml:space="preserve"> SEQ Figura \* ARABIC </w:delInstrText>
        </w:r>
        <w:r w:rsidR="00427C5E" w:rsidDel="00726EFC">
          <w:fldChar w:fldCharType="separate"/>
        </w:r>
        <w:r w:rsidDel="00726EFC">
          <w:rPr>
            <w:noProof/>
            <w:lang w:val="pt-BR"/>
          </w:rPr>
          <w:delText>12</w:delText>
        </w:r>
        <w:r w:rsidR="00427C5E" w:rsidDel="00726EFC">
          <w:fldChar w:fldCharType="end"/>
        </w:r>
        <w:r w:rsidRPr="00BD1B4B" w:rsidDel="00726EFC">
          <w:rPr>
            <w:lang w:val="pt-BR"/>
          </w:rPr>
          <w:delText>: OSTube</w:delText>
        </w:r>
      </w:del>
      <w:r w:rsidRPr="00BD1B4B">
        <w:rPr>
          <w:lang w:val="pt-BR"/>
        </w:rPr>
        <w:t xml:space="preserve"> </w:t>
      </w:r>
      <w:r w:rsidR="00427C5E" w:rsidRPr="00427C5E">
        <w:rPr>
          <w:b w:val="0"/>
          <w:rPrChange w:id="2776" w:author="Rodrigo Riquelme" w:date="2010-11-05T01:11:00Z">
            <w:rPr>
              <w:rFonts w:eastAsia="Calibri"/>
              <w:b w:val="0"/>
              <w:bCs w:val="0"/>
              <w:color w:val="0000FF"/>
              <w:sz w:val="24"/>
              <w:szCs w:val="22"/>
              <w:u w:val="single"/>
              <w:lang w:eastAsia="ar-SA"/>
            </w:rPr>
          </w:rPrChange>
        </w:rPr>
        <w:fldChar w:fldCharType="begin"/>
      </w:r>
      <w:r w:rsidR="00427C5E" w:rsidRPr="00427C5E">
        <w:rPr>
          <w:b w:val="0"/>
          <w:lang w:val="pt-BR"/>
          <w:rPrChange w:id="2777" w:author="Rodrigo Riquelme" w:date="2010-11-05T01:11:00Z">
            <w:rPr>
              <w:rFonts w:eastAsia="Calibri"/>
              <w:b w:val="0"/>
              <w:bCs w:val="0"/>
              <w:color w:val="0000FF"/>
              <w:sz w:val="24"/>
              <w:szCs w:val="22"/>
              <w:u w:val="single"/>
              <w:lang w:val="pt-BR" w:eastAsia="ar-SA"/>
            </w:rPr>
          </w:rPrChange>
        </w:rPr>
        <w:instrText xml:space="preserve"> HYPERLINK "http://www.ostube.de/en/ostube" </w:instrText>
      </w:r>
      <w:r w:rsidR="00427C5E" w:rsidRPr="00427C5E">
        <w:rPr>
          <w:b w:val="0"/>
          <w:rPrChange w:id="2778" w:author="Rodrigo Riquelme" w:date="2010-11-05T01:11:00Z">
            <w:rPr>
              <w:rFonts w:eastAsia="Calibri"/>
              <w:b w:val="0"/>
              <w:bCs w:val="0"/>
              <w:color w:val="0000FF"/>
              <w:sz w:val="24"/>
              <w:szCs w:val="22"/>
              <w:u w:val="single"/>
              <w:lang w:eastAsia="ar-SA"/>
            </w:rPr>
          </w:rPrChange>
        </w:rPr>
        <w:fldChar w:fldCharType="separate"/>
      </w:r>
      <w:r w:rsidR="00427C5E" w:rsidRPr="00427C5E">
        <w:rPr>
          <w:rStyle w:val="Hipervnculo"/>
          <w:b w:val="0"/>
          <w:lang w:val="pt-BR"/>
          <w:rPrChange w:id="2779" w:author="Rodrigo Riquelme" w:date="2010-11-05T01:11:00Z">
            <w:rPr>
              <w:rStyle w:val="Hipervnculo"/>
              <w:rFonts w:eastAsia="Calibri"/>
              <w:b w:val="0"/>
              <w:bCs w:val="0"/>
              <w:sz w:val="24"/>
              <w:szCs w:val="22"/>
              <w:lang w:val="pt-BR" w:eastAsia="ar-SA"/>
            </w:rPr>
          </w:rPrChange>
        </w:rPr>
        <w:t>http://www.ostube.de/en/ostube</w:t>
      </w:r>
      <w:bookmarkEnd w:id="2774"/>
      <w:r w:rsidR="00427C5E" w:rsidRPr="00427C5E">
        <w:rPr>
          <w:b w:val="0"/>
          <w:rPrChange w:id="2780" w:author="Rodrigo Riquelme" w:date="2010-11-05T01:11:00Z">
            <w:rPr>
              <w:rFonts w:eastAsia="Calibri"/>
              <w:b w:val="0"/>
              <w:bCs w:val="0"/>
              <w:color w:val="0000FF"/>
              <w:sz w:val="24"/>
              <w:szCs w:val="22"/>
              <w:u w:val="single"/>
              <w:lang w:eastAsia="ar-SA"/>
            </w:rPr>
          </w:rPrChange>
        </w:rP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pPr>
        <w:pStyle w:val="Subttulo"/>
        <w:outlineLvl w:val="1"/>
        <w:rPr>
          <w:ins w:id="2781" w:author="Rodrigo Riquelme" w:date="2010-11-03T23:01:00Z"/>
        </w:rPr>
        <w:pPrChange w:id="2782" w:author="Rodrigo Riquelme" w:date="2010-11-03T11:46:00Z">
          <w:pPr>
            <w:pStyle w:val="Ttulo2"/>
          </w:pPr>
        </w:pPrChange>
      </w:pPr>
      <w:bookmarkStart w:id="2783" w:name="_Toc266039186"/>
      <w:bookmarkStart w:id="2784" w:name="_Toc277197801"/>
      <w:r w:rsidRPr="007E48E2">
        <w:lastRenderedPageBreak/>
        <w:t>3.</w:t>
      </w:r>
      <w:ins w:id="2785" w:author="Wolf" w:date="2010-11-11T00:12:00Z">
        <w:r w:rsidR="003607CB">
          <w:t>2</w:t>
        </w:r>
      </w:ins>
      <w:ins w:id="2786" w:author="Rodrigo Riquelme" w:date="2010-11-04T00:20:00Z">
        <w:del w:id="2787" w:author="Wolf" w:date="2010-11-11T00:12:00Z">
          <w:r w:rsidR="00EF26DE" w:rsidDel="003607CB">
            <w:delText>3</w:delText>
          </w:r>
        </w:del>
      </w:ins>
      <w:del w:id="2788" w:author="Rodrigo Riquelme" w:date="2010-11-04T00:20:00Z">
        <w:r w:rsidRPr="007E48E2" w:rsidDel="00EF26DE">
          <w:delText>2</w:delText>
        </w:r>
      </w:del>
      <w:ins w:id="2789" w:author="Rodrigo Riquelme" w:date="2010-11-03T11:50:00Z">
        <w:r w:rsidR="00BB77FD">
          <w:t>.</w:t>
        </w:r>
      </w:ins>
      <w:r w:rsidRPr="007E48E2">
        <w:t xml:space="preserve"> Sitios de contenidos multimedia de referencia</w:t>
      </w:r>
      <w:bookmarkEnd w:id="2783"/>
      <w:bookmarkEnd w:id="2784"/>
    </w:p>
    <w:p w:rsidR="009A106D" w:rsidRDefault="005B09D3">
      <w:pPr>
        <w:rPr>
          <w:ins w:id="2790" w:author="Rodrigo Riquelme" w:date="2010-11-03T23:05:00Z"/>
        </w:rPr>
        <w:pPrChange w:id="2791" w:author="Rodrigo Riquelme" w:date="2010-11-03T23:01:00Z">
          <w:pPr>
            <w:pStyle w:val="Ttulo2"/>
          </w:pPr>
        </w:pPrChange>
      </w:pPr>
      <w:ins w:id="2792" w:author="Rodrigo Riquelme" w:date="2010-11-03T23:01:00Z">
        <w:r>
          <w:t xml:space="preserve">Los gestores de contenidos multimedia como los que se presentaron tienen como finalidad ser el soporte de software </w:t>
        </w:r>
      </w:ins>
      <w:ins w:id="2793" w:author="Rodrigo Riquelme" w:date="2010-11-03T23:04:00Z">
        <w:r>
          <w:t xml:space="preserve">para </w:t>
        </w:r>
      </w:ins>
      <w:ins w:id="2794" w:author="Rodrigo Riquelme" w:date="2010-11-03T23:05:00Z">
        <w:r>
          <w:t xml:space="preserve">desarrollar y </w:t>
        </w:r>
      </w:ins>
      <w:ins w:id="2795" w:author="Rodrigo Riquelme" w:date="2010-11-03T23:04:00Z">
        <w:r>
          <w:t xml:space="preserve">mantener </w:t>
        </w:r>
      </w:ins>
      <w:ins w:id="2796" w:author="Rodrigo Riquelme" w:date="2010-11-03T23:05:00Z">
        <w:r>
          <w:t>un sitio web con cuyo fuerte sean los contenidos audiovisuales.</w:t>
        </w:r>
      </w:ins>
    </w:p>
    <w:p w:rsidR="009A106D" w:rsidRDefault="005B09D3">
      <w:pPr>
        <w:rPr>
          <w:iCs/>
          <w:rPrChange w:id="2797" w:author="Rodrigo Riquelme" w:date="2010-11-03T23:01:00Z">
            <w:rPr>
              <w:iCs w:val="0"/>
              <w:spacing w:val="15"/>
            </w:rPr>
          </w:rPrChange>
        </w:rPr>
        <w:pPrChange w:id="2798" w:author="Rodrigo Riquelme" w:date="2010-11-03T23:01:00Z">
          <w:pPr>
            <w:pStyle w:val="Ttulo2"/>
          </w:pPr>
        </w:pPrChange>
      </w:pPr>
      <w:ins w:id="2799" w:author="Rodrigo Riquelme" w:date="2010-11-03T23:06:00Z">
        <w:r>
          <w:t xml:space="preserve">A continuación se </w:t>
        </w:r>
      </w:ins>
      <w:ins w:id="2800" w:author="Rodrigo Riquelme" w:date="2010-11-03T23:07:00Z">
        <w:r>
          <w:t>mostrará</w:t>
        </w:r>
      </w:ins>
      <w:ins w:id="2801" w:author="Rodrigo Riquelme" w:date="2010-11-03T23:06:00Z">
        <w:r>
          <w:t xml:space="preserve"> un listado de </w:t>
        </w:r>
      </w:ins>
      <w:ins w:id="2802" w:author="Rodrigo Riquelme" w:date="2010-11-03T23:07:00Z">
        <w:r>
          <w:t>los principales sitios web de esas características a nivel mundial y nacional.</w:t>
        </w:r>
      </w:ins>
    </w:p>
    <w:p w:rsidR="007C0EE8" w:rsidDel="00805B6B" w:rsidRDefault="007C0EE8" w:rsidP="007C0EE8">
      <w:pPr>
        <w:pStyle w:val="Subttulo"/>
        <w:outlineLvl w:val="2"/>
        <w:rPr>
          <w:del w:id="2803" w:author="Rodrigo Riquelme" w:date="2010-11-03T11:48:00Z"/>
          <w:lang w:val="es-ES"/>
        </w:rPr>
      </w:pPr>
      <w:bookmarkStart w:id="2804" w:name="_Toc266039187"/>
      <w:bookmarkStart w:id="2805" w:name="_Toc277197802"/>
      <w:r w:rsidRPr="00BD1B4B">
        <w:rPr>
          <w:lang w:val="es-ES"/>
        </w:rPr>
        <w:t>3.</w:t>
      </w:r>
      <w:ins w:id="2806" w:author="Wolf" w:date="2010-11-11T00:12:00Z">
        <w:r w:rsidR="003607CB">
          <w:rPr>
            <w:lang w:val="es-ES"/>
          </w:rPr>
          <w:t>2</w:t>
        </w:r>
      </w:ins>
      <w:ins w:id="2807" w:author="Rodrigo Riquelme" w:date="2010-11-04T00:20:00Z">
        <w:del w:id="2808" w:author="Wolf" w:date="2010-11-11T00:12:00Z">
          <w:r w:rsidR="00EF26DE" w:rsidDel="003607CB">
            <w:rPr>
              <w:lang w:val="es-ES"/>
            </w:rPr>
            <w:delText>3</w:delText>
          </w:r>
        </w:del>
      </w:ins>
      <w:del w:id="2809" w:author="Rodrigo Riquelme" w:date="2010-11-04T00:20:00Z">
        <w:r w:rsidRPr="00BD1B4B" w:rsidDel="00EF26DE">
          <w:rPr>
            <w:lang w:val="es-ES"/>
          </w:rPr>
          <w:delText>2</w:delText>
        </w:r>
      </w:del>
      <w:r w:rsidRPr="00BD1B4B">
        <w:rPr>
          <w:lang w:val="es-ES"/>
        </w:rPr>
        <w:t>.1</w:t>
      </w:r>
      <w:ins w:id="2810" w:author="Rodrigo Riquelme" w:date="2010-11-03T11:50:00Z">
        <w:r w:rsidR="00BB77FD">
          <w:rPr>
            <w:lang w:val="es-ES"/>
          </w:rPr>
          <w:t>.</w:t>
        </w:r>
      </w:ins>
      <w:r w:rsidRPr="00BD1B4B">
        <w:rPr>
          <w:lang w:val="es-ES"/>
        </w:rPr>
        <w:t xml:space="preserve"> </w:t>
      </w:r>
      <w:proofErr w:type="spellStart"/>
      <w:r w:rsidRPr="00BD1B4B">
        <w:rPr>
          <w:lang w:val="es-ES"/>
        </w:rPr>
        <w:t>Youtube</w:t>
      </w:r>
      <w:bookmarkEnd w:id="2804"/>
      <w:bookmarkEnd w:id="2805"/>
      <w:proofErr w:type="spellEnd"/>
    </w:p>
    <w:p w:rsidR="009A106D" w:rsidRDefault="009A106D">
      <w:pPr>
        <w:pStyle w:val="Subttulo"/>
        <w:outlineLvl w:val="2"/>
        <w:rPr>
          <w:ins w:id="2811" w:author="Rodrigo Riquelme" w:date="2010-11-03T11:48:00Z"/>
        </w:rPr>
        <w:pPrChange w:id="2812" w:author="Rodrigo Riquelme" w:date="2010-11-03T11:48:00Z">
          <w:pPr>
            <w:pStyle w:val="Textoindependienteprimerasangra2"/>
            <w:keepNext/>
            <w:ind w:left="0" w:firstLine="426"/>
          </w:pPr>
        </w:pPrChange>
      </w:pPr>
    </w:p>
    <w:p w:rsidR="009A106D" w:rsidRDefault="007C0EE8">
      <w:pPr>
        <w:pPrChange w:id="2813" w:author="Rodrigo Riquelme" w:date="2010-11-03T11:49:00Z">
          <w:pPr>
            <w:pStyle w:val="Textoindependienteprimerasangra2"/>
            <w:keepNext/>
            <w:ind w:left="0" w:firstLine="426"/>
          </w:pPr>
        </w:pPrChange>
      </w:pPr>
      <w:r w:rsidRPr="00113170">
        <w:t xml:space="preserve">Fue creado por tres antiguos empleados de </w:t>
      </w:r>
      <w:r w:rsidR="00427C5E">
        <w:fldChar w:fldCharType="begin"/>
      </w:r>
      <w:r>
        <w:instrText>HYPERLINK "http://es.wikipedia.org/wiki/PayPal" \o "PayPal"</w:instrText>
      </w:r>
      <w:r w:rsidR="00427C5E">
        <w:fldChar w:fldCharType="separate"/>
      </w:r>
      <w:r w:rsidRPr="00113170">
        <w:t>PayPal</w:t>
      </w:r>
      <w:r w:rsidR="00427C5E">
        <w:fldChar w:fldCharType="end"/>
      </w:r>
      <w:r w:rsidRPr="00113170">
        <w:t xml:space="preserve"> en febrero de 2005. En noviembre de 2006 lo adquirió Google y ahora opera como una de sus </w:t>
      </w:r>
      <w:r w:rsidR="00427C5E">
        <w:fldChar w:fldCharType="begin"/>
      </w:r>
      <w:r>
        <w:instrText>HYPERLINK "http://es.wikipedia.org/wiki/Filial" \o "Filial"</w:instrText>
      </w:r>
      <w:r w:rsidR="00427C5E">
        <w:fldChar w:fldCharType="separate"/>
      </w:r>
      <w:r w:rsidRPr="00113170">
        <w:t>filiales</w:t>
      </w:r>
      <w:r w:rsidR="00427C5E">
        <w:fldChar w:fldCharType="end"/>
      </w:r>
      <w:r w:rsidRPr="00113170">
        <w:t xml:space="preserve">. YouTube usa un reproductor en línea basado en </w:t>
      </w:r>
      <w:r w:rsidR="00427C5E">
        <w:fldChar w:fldCharType="begin"/>
      </w:r>
      <w:r>
        <w:instrText>HYPERLINK "http://es.wikipedia.org/wiki/Adobe_Flash" \o "Adobe Flash"</w:instrText>
      </w:r>
      <w:r w:rsidR="00427C5E">
        <w:fldChar w:fldCharType="separate"/>
      </w:r>
      <w:r w:rsidRPr="00113170">
        <w:t>Adobe Flash</w:t>
      </w:r>
      <w:r w:rsidR="00427C5E">
        <w:fldChar w:fldCharType="end"/>
      </w:r>
      <w:r w:rsidRPr="00113170">
        <w:t xml:space="preserve"> para servir su contenido. Es muy popular gracias a la posibilidad de alojar </w:t>
      </w:r>
      <w:del w:id="2814" w:author="Rodrigo Riquelme" w:date="2010-11-05T10:39:00Z">
        <w:r w:rsidRPr="00113170" w:rsidDel="00810D0C">
          <w:delText xml:space="preserve">vídeos </w:delText>
        </w:r>
      </w:del>
      <w:ins w:id="2815" w:author="Rodrigo Riquelme" w:date="2010-11-05T10:39:00Z">
        <w:r w:rsidR="00810D0C">
          <w:t xml:space="preserve">videos </w:t>
        </w:r>
      </w:ins>
      <w:r w:rsidRPr="00113170">
        <w:t xml:space="preserve">personales de manera sencilla. Aloja una variedad de clips de películas, </w:t>
      </w:r>
      <w:r w:rsidR="00427C5E">
        <w:fldChar w:fldCharType="begin"/>
      </w:r>
      <w:r>
        <w:instrText>HYPERLINK "http://es.wikipedia.org/wiki/Programa_de_televisi%C3%B3n" \o "Programa de televisión"</w:instrText>
      </w:r>
      <w:r w:rsidR="00427C5E">
        <w:fldChar w:fldCharType="separate"/>
      </w:r>
      <w:r w:rsidRPr="00113170">
        <w:t>programas de televisión</w:t>
      </w:r>
      <w:r w:rsidR="00427C5E">
        <w:fldChar w:fldCharType="end"/>
      </w:r>
      <w:r w:rsidRPr="00113170">
        <w:t xml:space="preserve">, </w:t>
      </w:r>
      <w:r w:rsidR="00427C5E">
        <w:fldChar w:fldCharType="begin"/>
      </w:r>
      <w:r>
        <w:instrText>HYPERLINK "http://es.wikipedia.org/wiki/V%C3%ADdeo_musical" \o "Vídeo musical"</w:instrText>
      </w:r>
      <w:r w:rsidR="00427C5E">
        <w:fldChar w:fldCharType="separate"/>
      </w:r>
      <w:del w:id="2816" w:author="Rodrigo Riquelme" w:date="2010-11-05T10:39:00Z">
        <w:r w:rsidRPr="00113170" w:rsidDel="00810D0C">
          <w:delText xml:space="preserve">vídeos </w:delText>
        </w:r>
      </w:del>
      <w:ins w:id="2817" w:author="Rodrigo Riquelme" w:date="2010-11-05T10:39:00Z">
        <w:r w:rsidR="00810D0C">
          <w:t xml:space="preserve">videos </w:t>
        </w:r>
      </w:ins>
      <w:r w:rsidRPr="00113170">
        <w:t>musicales</w:t>
      </w:r>
      <w:r w:rsidR="00427C5E">
        <w:fldChar w:fldCharType="end"/>
      </w:r>
      <w:r w:rsidRPr="00113170">
        <w:t xml:space="preserve">, así como contenidos amateur como </w:t>
      </w:r>
      <w:r w:rsidR="00427C5E">
        <w:fldChar w:fldCharType="begin"/>
      </w:r>
      <w:r>
        <w:instrText>HYPERLINK "http://es.wikipedia.org/wiki/Videoblog" \o "Videoblog"</w:instrText>
      </w:r>
      <w:r w:rsidR="00427C5E">
        <w:fldChar w:fldCharType="separate"/>
      </w:r>
      <w:proofErr w:type="spellStart"/>
      <w:r w:rsidRPr="00113170">
        <w:t>videoblogs</w:t>
      </w:r>
      <w:proofErr w:type="spellEnd"/>
      <w:r w:rsidR="00427C5E">
        <w:fldChar w:fldCharType="end"/>
      </w:r>
      <w:r w:rsidRPr="00113170">
        <w:t xml:space="preserve">. Los enlaces a </w:t>
      </w:r>
      <w:del w:id="2818" w:author="Rodrigo Riquelme" w:date="2010-11-05T10:39:00Z">
        <w:r w:rsidRPr="00113170" w:rsidDel="00810D0C">
          <w:delText xml:space="preserve">vídeos </w:delText>
        </w:r>
      </w:del>
      <w:ins w:id="2819" w:author="Rodrigo Riquelme" w:date="2010-11-05T10:39:00Z">
        <w:r w:rsidR="00810D0C">
          <w:t xml:space="preserve">videos </w:t>
        </w:r>
      </w:ins>
      <w:r w:rsidRPr="00113170">
        <w:t xml:space="preserve">de YouTube pueden ser también puestos en </w:t>
      </w:r>
      <w:r w:rsidR="00427C5E">
        <w:fldChar w:fldCharType="begin"/>
      </w:r>
      <w:r>
        <w:instrText>HYPERLINK "http://es.wikipedia.org/wiki/Blogs" \o "Blogs"</w:instrText>
      </w:r>
      <w:r w:rsidR="00427C5E">
        <w:fldChar w:fldCharType="separate"/>
      </w:r>
      <w:r w:rsidRPr="00113170">
        <w:t>blogs</w:t>
      </w:r>
      <w:r w:rsidR="00427C5E">
        <w:fldChar w:fldCharType="end"/>
      </w:r>
      <w:r w:rsidRPr="00113170">
        <w:t xml:space="preserve"> y sitios electrónicos personales usando </w:t>
      </w:r>
      <w:r w:rsidR="00427C5E">
        <w:fldChar w:fldCharType="begin"/>
      </w:r>
      <w:r>
        <w:instrText>HYPERLINK "http://es.wikipedia.org/wiki/Interfaz_de_programaci%C3%B3n_de_aplicaciones" \o "Interfaz de programación de aplicaciones"</w:instrText>
      </w:r>
      <w:r w:rsidR="00427C5E">
        <w:fldChar w:fldCharType="separate"/>
      </w:r>
      <w:r w:rsidRPr="00113170">
        <w:t>API</w:t>
      </w:r>
      <w:r w:rsidR="00427C5E">
        <w:fldChar w:fldCharType="end"/>
      </w:r>
      <w:r w:rsidRPr="00113170">
        <w:t xml:space="preserve"> o incrustando cierto código </w:t>
      </w:r>
      <w:r w:rsidR="00427C5E">
        <w:fldChar w:fldCharType="begin"/>
      </w:r>
      <w:r>
        <w:instrText>HYPERLINK "http://es.wikipedia.org/wiki/HTML" \o "HTML"</w:instrText>
      </w:r>
      <w:r w:rsidR="00427C5E">
        <w:fldChar w:fldCharType="separate"/>
      </w:r>
      <w:r w:rsidRPr="00113170">
        <w:t>HTML</w:t>
      </w:r>
      <w:r w:rsidR="00427C5E">
        <w:fldChar w:fldCharType="end"/>
      </w:r>
      <w:r>
        <w:t>.</w:t>
      </w:r>
    </w:p>
    <w:p w:rsidR="0026694D" w:rsidRDefault="00122C2B" w:rsidP="0026694D">
      <w:pPr>
        <w:pStyle w:val="Textoindependienteprimerasangra2"/>
        <w:keepNext/>
        <w:ind w:left="0" w:firstLine="426"/>
        <w:jc w:val="center"/>
        <w:rPr>
          <w:ins w:id="2820" w:author="Rodrigo Riquelme" w:date="2010-11-05T01:12:00Z"/>
        </w:rPr>
      </w:pPr>
      <w:r>
        <w:rPr>
          <w:noProof/>
          <w:lang w:eastAsia="es-CL"/>
        </w:rPr>
        <w:lastRenderedPageBreak/>
        <w:drawing>
          <wp:inline distT="0" distB="0" distL="0" distR="0" wp14:anchorId="4A0392A8" wp14:editId="061E0A35">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pPr>
        <w:pStyle w:val="Epgrafe"/>
        <w:jc w:val="center"/>
        <w:pPrChange w:id="2821" w:author="Rodrigo Riquelme" w:date="2010-11-05T01:12:00Z">
          <w:pPr>
            <w:pStyle w:val="Textoindependienteprimerasangra2"/>
            <w:keepNext/>
            <w:ind w:left="0" w:firstLine="426"/>
            <w:jc w:val="center"/>
          </w:pPr>
        </w:pPrChange>
      </w:pPr>
      <w:bookmarkStart w:id="2822" w:name="_Toc276683978"/>
      <w:bookmarkStart w:id="2823" w:name="_Toc276684046"/>
      <w:ins w:id="2824" w:author="Rodrigo Riquelme" w:date="2010-11-05T01:12:00Z">
        <w:r>
          <w:t xml:space="preserve">Ilustración </w:t>
        </w:r>
        <w:r w:rsidR="00427C5E">
          <w:fldChar w:fldCharType="begin"/>
        </w:r>
        <w:r>
          <w:instrText xml:space="preserve"> SEQ Ilustración \* ARABIC </w:instrText>
        </w:r>
      </w:ins>
      <w:r w:rsidR="00427C5E">
        <w:fldChar w:fldCharType="separate"/>
      </w:r>
      <w:ins w:id="2825" w:author="copesa" w:date="2010-11-11T11:32:00Z">
        <w:r w:rsidR="00D8095E">
          <w:rPr>
            <w:noProof/>
          </w:rPr>
          <w:t>18</w:t>
        </w:r>
      </w:ins>
      <w:ins w:id="2826" w:author="Rodrigo Riquelme" w:date="2010-11-05T01:12:00Z">
        <w:r w:rsidR="00427C5E">
          <w:fldChar w:fldCharType="end"/>
        </w:r>
        <w:r>
          <w:t xml:space="preserve"> - </w:t>
        </w:r>
        <w:proofErr w:type="spellStart"/>
        <w:r w:rsidRPr="001D6F6B">
          <w:t>Youtube</w:t>
        </w:r>
      </w:ins>
      <w:bookmarkEnd w:id="2822"/>
      <w:bookmarkEnd w:id="2823"/>
      <w:proofErr w:type="spellEnd"/>
    </w:p>
    <w:p w:rsidR="007C0EE8" w:rsidRPr="0026694D" w:rsidRDefault="00427C5E" w:rsidP="00771E9F">
      <w:pPr>
        <w:pStyle w:val="Epgrafe"/>
        <w:jc w:val="center"/>
        <w:rPr>
          <w:b w:val="0"/>
          <w:iCs/>
          <w:spacing w:val="15"/>
          <w:szCs w:val="24"/>
          <w:lang w:val="es-ES" w:eastAsia="es-ES"/>
        </w:rPr>
      </w:pPr>
      <w:bookmarkStart w:id="2827" w:name="_Toc266039208"/>
      <w:del w:id="2828" w:author="Rodrigo Riquelme" w:date="2010-11-05T01:11:00Z">
        <w:r w:rsidRPr="00427C5E">
          <w:rPr>
            <w:b w:val="0"/>
            <w:rPrChange w:id="2829" w:author="Rodrigo Riquelme" w:date="2010-11-05T01:12:00Z">
              <w:rPr>
                <w:rFonts w:eastAsia="Calibri"/>
                <w:b w:val="0"/>
                <w:bCs w:val="0"/>
                <w:color w:val="0000FF"/>
                <w:sz w:val="24"/>
                <w:szCs w:val="22"/>
                <w:u w:val="single"/>
                <w:lang w:eastAsia="ar-SA"/>
              </w:rPr>
            </w:rPrChange>
          </w:rPr>
          <w:delText xml:space="preserve">Figura </w:delText>
        </w:r>
        <w:r w:rsidRPr="00427C5E" w:rsidDel="0026694D">
          <w:rPr>
            <w:b w:val="0"/>
            <w:rPrChange w:id="2830" w:author="Rodrigo Riquelme" w:date="2010-11-05T01:12:00Z">
              <w:rPr>
                <w:rFonts w:eastAsia="Calibri"/>
                <w:b w:val="0"/>
                <w:bCs w:val="0"/>
                <w:color w:val="0000FF"/>
                <w:sz w:val="24"/>
                <w:szCs w:val="22"/>
                <w:u w:val="single"/>
                <w:lang w:eastAsia="ar-SA"/>
              </w:rPr>
            </w:rPrChange>
          </w:rPr>
          <w:fldChar w:fldCharType="begin"/>
        </w:r>
        <w:r w:rsidRPr="00427C5E">
          <w:rPr>
            <w:b w:val="0"/>
            <w:rPrChange w:id="2831" w:author="Rodrigo Riquelme" w:date="2010-11-05T01:12:00Z">
              <w:rPr>
                <w:rFonts w:eastAsia="Calibri"/>
                <w:b w:val="0"/>
                <w:bCs w:val="0"/>
                <w:color w:val="0000FF"/>
                <w:sz w:val="24"/>
                <w:szCs w:val="22"/>
                <w:u w:val="single"/>
                <w:lang w:eastAsia="ar-SA"/>
              </w:rPr>
            </w:rPrChange>
          </w:rPr>
          <w:delInstrText xml:space="preserve"> SEQ Figura \* ARABIC </w:delInstrText>
        </w:r>
        <w:r w:rsidRPr="00427C5E" w:rsidDel="0026694D">
          <w:rPr>
            <w:b w:val="0"/>
            <w:rPrChange w:id="2832" w:author="Rodrigo Riquelme" w:date="2010-11-05T01:12:00Z">
              <w:rPr>
                <w:rFonts w:eastAsia="Calibri"/>
                <w:b w:val="0"/>
                <w:bCs w:val="0"/>
                <w:color w:val="0000FF"/>
                <w:sz w:val="24"/>
                <w:szCs w:val="22"/>
                <w:u w:val="single"/>
                <w:lang w:eastAsia="ar-SA"/>
              </w:rPr>
            </w:rPrChange>
          </w:rPr>
          <w:fldChar w:fldCharType="separate"/>
        </w:r>
        <w:r w:rsidRPr="00427C5E">
          <w:rPr>
            <w:b w:val="0"/>
            <w:noProof/>
            <w:rPrChange w:id="2833" w:author="Rodrigo Riquelme" w:date="2010-11-05T01:12:00Z">
              <w:rPr>
                <w:rFonts w:eastAsia="Calibri"/>
                <w:b w:val="0"/>
                <w:bCs w:val="0"/>
                <w:noProof/>
                <w:color w:val="0000FF"/>
                <w:sz w:val="24"/>
                <w:szCs w:val="22"/>
                <w:u w:val="single"/>
                <w:lang w:eastAsia="ar-SA"/>
              </w:rPr>
            </w:rPrChange>
          </w:rPr>
          <w:delText>13</w:delText>
        </w:r>
        <w:r w:rsidRPr="00427C5E" w:rsidDel="0026694D">
          <w:rPr>
            <w:b w:val="0"/>
            <w:rPrChange w:id="2834" w:author="Rodrigo Riquelme" w:date="2010-11-05T01:12:00Z">
              <w:rPr>
                <w:rFonts w:eastAsia="Calibri"/>
                <w:b w:val="0"/>
                <w:bCs w:val="0"/>
                <w:color w:val="0000FF"/>
                <w:sz w:val="24"/>
                <w:szCs w:val="22"/>
                <w:u w:val="single"/>
                <w:lang w:eastAsia="ar-SA"/>
              </w:rPr>
            </w:rPrChange>
          </w:rPr>
          <w:fldChar w:fldCharType="end"/>
        </w:r>
        <w:r w:rsidRPr="00427C5E">
          <w:rPr>
            <w:b w:val="0"/>
            <w:rPrChange w:id="2835" w:author="Rodrigo Riquelme" w:date="2010-11-05T01:12:00Z">
              <w:rPr>
                <w:rFonts w:eastAsia="Calibri"/>
                <w:b w:val="0"/>
                <w:bCs w:val="0"/>
                <w:color w:val="0000FF"/>
                <w:sz w:val="24"/>
                <w:szCs w:val="22"/>
                <w:u w:val="single"/>
                <w:lang w:eastAsia="ar-SA"/>
              </w:rPr>
            </w:rPrChange>
          </w:rPr>
          <w:delText>: Youtube</w:delText>
        </w:r>
      </w:del>
      <w:del w:id="2836" w:author="Rodrigo Riquelme" w:date="2010-11-05T01:12:00Z">
        <w:r w:rsidRPr="00427C5E">
          <w:rPr>
            <w:b w:val="0"/>
            <w:rPrChange w:id="2837" w:author="Rodrigo Riquelme" w:date="2010-11-05T01:12:00Z">
              <w:rPr>
                <w:rFonts w:eastAsia="Calibri"/>
                <w:b w:val="0"/>
                <w:bCs w:val="0"/>
                <w:color w:val="0000FF"/>
                <w:sz w:val="24"/>
                <w:szCs w:val="22"/>
                <w:u w:val="single"/>
                <w:lang w:eastAsia="ar-SA"/>
              </w:rPr>
            </w:rPrChange>
          </w:rPr>
          <w:delText xml:space="preserve"> </w:delText>
        </w:r>
      </w:del>
      <w:del w:id="2838" w:author="Rodrigo Riquelme" w:date="2010-11-05T01:11:00Z">
        <w:r w:rsidRPr="00427C5E">
          <w:rPr>
            <w:b w:val="0"/>
            <w:rPrChange w:id="2839" w:author="Rodrigo Riquelme" w:date="2010-11-05T01:12:00Z">
              <w:rPr>
                <w:rFonts w:eastAsia="Calibri"/>
                <w:b w:val="0"/>
                <w:bCs w:val="0"/>
                <w:color w:val="0000FF"/>
                <w:sz w:val="24"/>
                <w:szCs w:val="22"/>
                <w:u w:val="single"/>
                <w:lang w:eastAsia="ar-SA"/>
              </w:rPr>
            </w:rPrChange>
          </w:rPr>
          <w:delText xml:space="preserve">– </w:delText>
        </w:r>
      </w:del>
      <w:r w:rsidRPr="00427C5E">
        <w:rPr>
          <w:b w:val="0"/>
          <w:rPrChange w:id="2840" w:author="Rodrigo Riquelme" w:date="2010-11-05T01:12:00Z">
            <w:rPr>
              <w:rFonts w:eastAsia="Calibri"/>
              <w:b w:val="0"/>
              <w:bCs w:val="0"/>
              <w:color w:val="0000FF"/>
              <w:sz w:val="24"/>
              <w:szCs w:val="22"/>
              <w:u w:val="single"/>
              <w:lang w:eastAsia="ar-SA"/>
            </w:rPr>
          </w:rPrChange>
        </w:rPr>
        <w:fldChar w:fldCharType="begin"/>
      </w:r>
      <w:r w:rsidRPr="00427C5E">
        <w:rPr>
          <w:b w:val="0"/>
          <w:rPrChange w:id="2841" w:author="Rodrigo Riquelme" w:date="2010-11-05T01:12:00Z">
            <w:rPr>
              <w:rFonts w:eastAsia="Calibri"/>
              <w:b w:val="0"/>
              <w:bCs w:val="0"/>
              <w:color w:val="0000FF"/>
              <w:sz w:val="24"/>
              <w:szCs w:val="22"/>
              <w:u w:val="single"/>
              <w:lang w:eastAsia="ar-SA"/>
            </w:rPr>
          </w:rPrChange>
        </w:rPr>
        <w:instrText xml:space="preserve"> HYPERLINK "http://www.youtube.com" </w:instrText>
      </w:r>
      <w:r w:rsidRPr="00427C5E">
        <w:rPr>
          <w:b w:val="0"/>
          <w:rPrChange w:id="2842" w:author="Rodrigo Riquelme" w:date="2010-11-05T01:12:00Z">
            <w:rPr>
              <w:rFonts w:eastAsia="Calibri"/>
              <w:b w:val="0"/>
              <w:bCs w:val="0"/>
              <w:color w:val="0000FF"/>
              <w:sz w:val="24"/>
              <w:szCs w:val="22"/>
              <w:u w:val="single"/>
              <w:lang w:eastAsia="ar-SA"/>
            </w:rPr>
          </w:rPrChange>
        </w:rPr>
        <w:fldChar w:fldCharType="separate"/>
      </w:r>
      <w:r w:rsidRPr="00427C5E">
        <w:rPr>
          <w:rStyle w:val="Hipervnculo"/>
          <w:b w:val="0"/>
          <w:rPrChange w:id="2843" w:author="Rodrigo Riquelme" w:date="2010-11-05T01:12:00Z">
            <w:rPr>
              <w:rStyle w:val="Hipervnculo"/>
              <w:rFonts w:eastAsia="Calibri"/>
              <w:b w:val="0"/>
              <w:bCs w:val="0"/>
              <w:sz w:val="24"/>
              <w:szCs w:val="22"/>
              <w:lang w:eastAsia="ar-SA"/>
            </w:rPr>
          </w:rPrChange>
        </w:rPr>
        <w:t>http://www.youtube.com</w:t>
      </w:r>
      <w:bookmarkEnd w:id="2827"/>
      <w:r w:rsidRPr="00427C5E">
        <w:rPr>
          <w:b w:val="0"/>
          <w:rPrChange w:id="2844" w:author="Rodrigo Riquelme" w:date="2010-11-05T01:12:00Z">
            <w:rPr>
              <w:rFonts w:eastAsia="Calibri"/>
              <w:b w:val="0"/>
              <w:bCs w:val="0"/>
              <w:color w:val="0000FF"/>
              <w:sz w:val="24"/>
              <w:szCs w:val="22"/>
              <w:u w:val="single"/>
              <w:lang w:eastAsia="ar-SA"/>
            </w:rPr>
          </w:rPrChange>
        </w:rPr>
        <w:fldChar w:fldCharType="end"/>
      </w:r>
    </w:p>
    <w:p w:rsidR="00771E9F" w:rsidRDefault="00771E9F" w:rsidP="007C0EE8">
      <w:pPr>
        <w:pStyle w:val="Subttulo"/>
        <w:outlineLvl w:val="2"/>
        <w:rPr>
          <w:lang w:val="es-ES"/>
        </w:rPr>
      </w:pPr>
      <w:bookmarkStart w:id="2845" w:name="_Toc266039188"/>
    </w:p>
    <w:p w:rsidR="007C0EE8" w:rsidRPr="007E48E2" w:rsidRDefault="007C0EE8" w:rsidP="007C0EE8">
      <w:pPr>
        <w:pStyle w:val="Subttulo"/>
        <w:outlineLvl w:val="2"/>
        <w:rPr>
          <w:lang w:val="es-ES"/>
        </w:rPr>
      </w:pPr>
      <w:bookmarkStart w:id="2846" w:name="_Toc277197803"/>
      <w:r w:rsidRPr="007E48E2">
        <w:rPr>
          <w:lang w:val="es-ES"/>
        </w:rPr>
        <w:t>3.</w:t>
      </w:r>
      <w:ins w:id="2847" w:author="Wolf" w:date="2010-11-11T00:12:00Z">
        <w:r w:rsidR="003607CB">
          <w:rPr>
            <w:lang w:val="es-ES"/>
          </w:rPr>
          <w:t>2</w:t>
        </w:r>
      </w:ins>
      <w:ins w:id="2848" w:author="Rodrigo Riquelme" w:date="2010-11-04T00:20:00Z">
        <w:del w:id="2849" w:author="Wolf" w:date="2010-11-11T00:12:00Z">
          <w:r w:rsidR="00EF26DE" w:rsidDel="003607CB">
            <w:rPr>
              <w:lang w:val="es-ES"/>
            </w:rPr>
            <w:delText>3</w:delText>
          </w:r>
        </w:del>
      </w:ins>
      <w:del w:id="2850" w:author="Rodrigo Riquelme" w:date="2010-11-04T00:20:00Z">
        <w:r w:rsidRPr="007E48E2" w:rsidDel="00EF26DE">
          <w:rPr>
            <w:lang w:val="es-ES"/>
          </w:rPr>
          <w:delText>2</w:delText>
        </w:r>
      </w:del>
      <w:r w:rsidRPr="007E48E2">
        <w:rPr>
          <w:lang w:val="es-ES"/>
        </w:rPr>
        <w:t>.2</w:t>
      </w:r>
      <w:ins w:id="2851" w:author="Rodrigo Riquelme" w:date="2010-11-03T11:51:00Z">
        <w:r w:rsidR="008B28C3">
          <w:rPr>
            <w:lang w:val="es-ES"/>
          </w:rPr>
          <w:t>.</w:t>
        </w:r>
      </w:ins>
      <w:r w:rsidRPr="007E48E2">
        <w:rPr>
          <w:lang w:val="es-ES"/>
        </w:rPr>
        <w:t xml:space="preserve"> Google Video</w:t>
      </w:r>
      <w:bookmarkEnd w:id="2845"/>
      <w:bookmarkEnd w:id="2846"/>
    </w:p>
    <w:p w:rsidR="007C0EE8" w:rsidRDefault="007C0EE8" w:rsidP="007C0EE8">
      <w:del w:id="2852" w:author="Rodrigo Riquelme" w:date="2010-11-03T11:51:00Z">
        <w:r w:rsidDel="008B28C3">
          <w:rPr>
            <w:b/>
            <w:bCs/>
          </w:rPr>
          <w:tab/>
        </w:r>
      </w:del>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del w:id="2853" w:author="Rodrigo Riquelme" w:date="2010-11-10T00:04:00Z">
        <w:r w:rsidRPr="001A7D23" w:rsidDel="003A35CD">
          <w:delText>YouTube</w:delText>
        </w:r>
      </w:del>
      <w:proofErr w:type="spellStart"/>
      <w:ins w:id="2854" w:author="Rodrigo Riquelme" w:date="2010-11-10T00:04:00Z">
        <w:r w:rsidR="003A35CD" w:rsidRPr="001A7D23">
          <w:t>You</w:t>
        </w:r>
        <w:r w:rsidR="003A35CD">
          <w:t>t</w:t>
        </w:r>
        <w:r w:rsidR="003A35CD" w:rsidRPr="001A7D23">
          <w:t>ube</w:t>
        </w:r>
      </w:ins>
      <w:proofErr w:type="spellEnd"/>
      <w:r>
        <w:t xml:space="preserve">, a la que terminó comprando el </w:t>
      </w:r>
      <w:del w:id="2855" w:author="Rodrigo Riquelme" w:date="2010-11-03T11:53:00Z">
        <w:r w:rsidDel="008B28C3">
          <w:delText xml:space="preserve">10 de octubre de </w:delText>
        </w:r>
      </w:del>
      <w:r>
        <w:t xml:space="preserve">2006. Finalmente, Google Vídeo pasó a funcionar como un mero buscador de </w:t>
      </w:r>
      <w:del w:id="2856" w:author="Rodrigo Riquelme" w:date="2010-11-05T10:39:00Z">
        <w:r w:rsidDel="00810D0C">
          <w:delText xml:space="preserve">vídeos </w:delText>
        </w:r>
      </w:del>
      <w:ins w:id="2857" w:author="Rodrigo Riquelme" w:date="2010-11-05T10:39:00Z">
        <w:r w:rsidR="00810D0C">
          <w:t xml:space="preserve">videos </w:t>
        </w:r>
      </w:ins>
      <w:r>
        <w:t xml:space="preserve">en la red, pasando a ser YouTube el </w:t>
      </w:r>
      <w:del w:id="2858" w:author="Rodrigo Riquelme" w:date="2010-11-10T00:24:00Z">
        <w:r w:rsidDel="00F8658A">
          <w:delText>ú</w:delText>
        </w:r>
      </w:del>
      <w:ins w:id="2859" w:author="Rodrigo Riquelme" w:date="2010-11-10T00:24:00Z">
        <w:r w:rsidR="00F8658A">
          <w:t>ú</w:t>
        </w:r>
      </w:ins>
      <w:r>
        <w:t>nico servicio que permite la subida de vídeos.</w:t>
      </w:r>
    </w:p>
    <w:p w:rsidR="007C0EE8" w:rsidRDefault="007C0EE8" w:rsidP="007C0EE8">
      <w:del w:id="2860" w:author="Rodrigo Riquelme" w:date="2010-11-03T11:51:00Z">
        <w:r w:rsidDel="008B28C3">
          <w:tab/>
        </w:r>
      </w:del>
      <w:r>
        <w:t>En su sitio web describen así el servicio:</w:t>
      </w:r>
    </w:p>
    <w:p w:rsidR="007C0EE8" w:rsidRDefault="007C0EE8" w:rsidP="007C0EE8">
      <w:del w:id="2861" w:author="Rodrigo Riquelme" w:date="2010-11-03T11:51:00Z">
        <w:r w:rsidDel="008B28C3">
          <w:rPr>
            <w:i/>
            <w:iCs/>
          </w:rPr>
          <w:tab/>
        </w:r>
      </w:del>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4"/>
      </w:r>
    </w:p>
    <w:p w:rsidR="007C0EE8" w:rsidDel="005943B5" w:rsidRDefault="007C0EE8" w:rsidP="007C0EE8">
      <w:pPr>
        <w:rPr>
          <w:del w:id="2862" w:author="Rodrigo Riquelme" w:date="2010-11-03T11:53:00Z"/>
        </w:rPr>
      </w:pPr>
    </w:p>
    <w:p w:rsidR="007C0EE8" w:rsidRDefault="007C0EE8" w:rsidP="007C0EE8">
      <w:del w:id="2863" w:author="Rodrigo Riquelme" w:date="2010-11-03T11:51:00Z">
        <w:r w:rsidDel="008B28C3">
          <w:tab/>
        </w:r>
      </w:del>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pPr>
        <w:keepNext/>
        <w:jc w:val="center"/>
        <w:rPr>
          <w:ins w:id="2864" w:author="Rodrigo Riquelme" w:date="2010-11-05T01:13:00Z"/>
        </w:rPr>
        <w:pPrChange w:id="2865" w:author="Rodrigo Riquelme" w:date="2010-11-05T01:13:00Z">
          <w:pPr>
            <w:keepNext/>
          </w:pPr>
        </w:pPrChange>
      </w:pPr>
      <w:r>
        <w:rPr>
          <w:noProof/>
          <w:lang w:eastAsia="es-CL"/>
        </w:rPr>
        <w:drawing>
          <wp:inline distT="0" distB="0" distL="0" distR="0" wp14:anchorId="497A3831" wp14:editId="70CA9EB1">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7"/>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pPr>
        <w:pStyle w:val="Epgrafe"/>
        <w:jc w:val="center"/>
        <w:pPrChange w:id="2866" w:author="Rodrigo Riquelme" w:date="2010-11-05T01:13:00Z">
          <w:pPr>
            <w:keepNext/>
          </w:pPr>
        </w:pPrChange>
      </w:pPr>
      <w:ins w:id="2867" w:author="Rodrigo Riquelme" w:date="2010-11-05T01:13:00Z">
        <w:r>
          <w:t xml:space="preserve">Ilustración </w:t>
        </w:r>
        <w:r w:rsidR="00427C5E">
          <w:fldChar w:fldCharType="begin"/>
        </w:r>
        <w:r>
          <w:instrText xml:space="preserve"> SEQ Ilustración \* ARABIC </w:instrText>
        </w:r>
      </w:ins>
      <w:r w:rsidR="00427C5E">
        <w:fldChar w:fldCharType="separate"/>
      </w:r>
      <w:ins w:id="2868" w:author="copesa" w:date="2010-11-11T11:32:00Z">
        <w:r w:rsidR="00D8095E">
          <w:rPr>
            <w:noProof/>
          </w:rPr>
          <w:t>19</w:t>
        </w:r>
      </w:ins>
      <w:ins w:id="2869" w:author="Rodrigo Riquelme" w:date="2010-11-05T01:13:00Z">
        <w:r w:rsidR="00427C5E">
          <w:fldChar w:fldCharType="end"/>
        </w:r>
        <w:r>
          <w:t xml:space="preserve"> - Google Video</w:t>
        </w:r>
      </w:ins>
    </w:p>
    <w:p w:rsidR="007C0EE8" w:rsidRPr="0026694D" w:rsidRDefault="00427C5E" w:rsidP="007C0EE8">
      <w:pPr>
        <w:pStyle w:val="Epgrafe"/>
        <w:jc w:val="center"/>
        <w:rPr>
          <w:b w:val="0"/>
          <w:rPrChange w:id="2870" w:author="Rodrigo Riquelme" w:date="2010-11-05T01:13:00Z">
            <w:rPr/>
          </w:rPrChange>
        </w:rPr>
      </w:pPr>
      <w:bookmarkStart w:id="2871" w:name="_Toc266039209"/>
      <w:del w:id="2872" w:author="Rodrigo Riquelme" w:date="2010-11-05T01:12:00Z">
        <w:r w:rsidRPr="00427C5E">
          <w:rPr>
            <w:b w:val="0"/>
            <w:rPrChange w:id="2873" w:author="Rodrigo Riquelme" w:date="2010-11-05T01:13:00Z">
              <w:rPr>
                <w:rFonts w:eastAsia="Calibri" w:cs="Calibri"/>
                <w:b w:val="0"/>
                <w:bCs w:val="0"/>
                <w:color w:val="0000FF"/>
                <w:sz w:val="24"/>
                <w:szCs w:val="22"/>
                <w:u w:val="single"/>
                <w:lang w:eastAsia="ar-SA"/>
              </w:rPr>
            </w:rPrChange>
          </w:rPr>
          <w:delText xml:space="preserve">Figura </w:delText>
        </w:r>
        <w:r w:rsidRPr="00427C5E" w:rsidDel="0026694D">
          <w:rPr>
            <w:b w:val="0"/>
            <w:rPrChange w:id="2874" w:author="Rodrigo Riquelme" w:date="2010-11-05T01:13:00Z">
              <w:rPr>
                <w:rFonts w:eastAsia="Calibri" w:cs="Calibri"/>
                <w:b w:val="0"/>
                <w:bCs w:val="0"/>
                <w:color w:val="0000FF"/>
                <w:sz w:val="24"/>
                <w:szCs w:val="22"/>
                <w:u w:val="single"/>
                <w:lang w:eastAsia="ar-SA"/>
              </w:rPr>
            </w:rPrChange>
          </w:rPr>
          <w:fldChar w:fldCharType="begin"/>
        </w:r>
        <w:r w:rsidRPr="00427C5E">
          <w:rPr>
            <w:b w:val="0"/>
            <w:rPrChange w:id="2875" w:author="Rodrigo Riquelme" w:date="2010-11-05T01:13:00Z">
              <w:rPr>
                <w:rFonts w:eastAsia="Calibri" w:cs="Calibri"/>
                <w:b w:val="0"/>
                <w:bCs w:val="0"/>
                <w:color w:val="0000FF"/>
                <w:sz w:val="24"/>
                <w:szCs w:val="22"/>
                <w:u w:val="single"/>
                <w:lang w:eastAsia="ar-SA"/>
              </w:rPr>
            </w:rPrChange>
          </w:rPr>
          <w:delInstrText xml:space="preserve"> SEQ Figura \* ARABIC </w:delInstrText>
        </w:r>
        <w:r w:rsidRPr="00427C5E" w:rsidDel="0026694D">
          <w:rPr>
            <w:b w:val="0"/>
            <w:rPrChange w:id="2876" w:author="Rodrigo Riquelme" w:date="2010-11-05T01:13:00Z">
              <w:rPr>
                <w:rFonts w:eastAsia="Calibri" w:cs="Calibri"/>
                <w:b w:val="0"/>
                <w:bCs w:val="0"/>
                <w:color w:val="0000FF"/>
                <w:sz w:val="24"/>
                <w:szCs w:val="22"/>
                <w:u w:val="single"/>
                <w:lang w:eastAsia="ar-SA"/>
              </w:rPr>
            </w:rPrChange>
          </w:rPr>
          <w:fldChar w:fldCharType="separate"/>
        </w:r>
        <w:r w:rsidRPr="00427C5E">
          <w:rPr>
            <w:b w:val="0"/>
            <w:noProof/>
            <w:rPrChange w:id="2877" w:author="Rodrigo Riquelme" w:date="2010-11-05T01:13:00Z">
              <w:rPr>
                <w:rFonts w:eastAsia="Calibri" w:cs="Calibri"/>
                <w:b w:val="0"/>
                <w:bCs w:val="0"/>
                <w:noProof/>
                <w:color w:val="0000FF"/>
                <w:sz w:val="24"/>
                <w:szCs w:val="22"/>
                <w:u w:val="single"/>
                <w:lang w:eastAsia="ar-SA"/>
              </w:rPr>
            </w:rPrChange>
          </w:rPr>
          <w:delText>14</w:delText>
        </w:r>
        <w:r w:rsidRPr="00427C5E" w:rsidDel="0026694D">
          <w:rPr>
            <w:b w:val="0"/>
            <w:rPrChange w:id="2878" w:author="Rodrigo Riquelme" w:date="2010-11-05T01:13:00Z">
              <w:rPr>
                <w:rFonts w:eastAsia="Calibri" w:cs="Calibri"/>
                <w:b w:val="0"/>
                <w:bCs w:val="0"/>
                <w:color w:val="0000FF"/>
                <w:sz w:val="24"/>
                <w:szCs w:val="22"/>
                <w:u w:val="single"/>
                <w:lang w:eastAsia="ar-SA"/>
              </w:rPr>
            </w:rPrChange>
          </w:rPr>
          <w:fldChar w:fldCharType="end"/>
        </w:r>
        <w:r w:rsidRPr="00427C5E">
          <w:rPr>
            <w:b w:val="0"/>
            <w:rPrChange w:id="2879" w:author="Rodrigo Riquelme" w:date="2010-11-05T01:13:00Z">
              <w:rPr>
                <w:rFonts w:eastAsia="Calibri" w:cs="Calibri"/>
                <w:b w:val="0"/>
                <w:bCs w:val="0"/>
                <w:color w:val="0000FF"/>
                <w:sz w:val="24"/>
                <w:szCs w:val="22"/>
                <w:u w:val="single"/>
                <w:lang w:eastAsia="ar-SA"/>
              </w:rPr>
            </w:rPrChange>
          </w:rPr>
          <w:delText xml:space="preserve">: Google Videos </w:delText>
        </w:r>
      </w:del>
      <w:r w:rsidRPr="00427C5E">
        <w:rPr>
          <w:b w:val="0"/>
          <w:rPrChange w:id="2880" w:author="Rodrigo Riquelme" w:date="2010-11-05T01:13:00Z">
            <w:rPr>
              <w:rFonts w:eastAsia="Calibri" w:cs="Calibri"/>
              <w:b w:val="0"/>
              <w:bCs w:val="0"/>
              <w:color w:val="0000FF"/>
              <w:sz w:val="24"/>
              <w:szCs w:val="22"/>
              <w:u w:val="single"/>
              <w:lang w:eastAsia="ar-SA"/>
            </w:rPr>
          </w:rPrChange>
        </w:rPr>
        <w:fldChar w:fldCharType="begin"/>
      </w:r>
      <w:r w:rsidRPr="00427C5E">
        <w:rPr>
          <w:b w:val="0"/>
          <w:rPrChange w:id="2881" w:author="Rodrigo Riquelme" w:date="2010-11-05T01:13:00Z">
            <w:rPr>
              <w:rFonts w:eastAsia="Calibri" w:cs="Calibri"/>
              <w:b w:val="0"/>
              <w:bCs w:val="0"/>
              <w:color w:val="0000FF"/>
              <w:sz w:val="24"/>
              <w:szCs w:val="22"/>
              <w:u w:val="single"/>
              <w:lang w:eastAsia="ar-SA"/>
            </w:rPr>
          </w:rPrChange>
        </w:rPr>
        <w:instrText xml:space="preserve"> HYPERLINK "http://video.google.es/" </w:instrText>
      </w:r>
      <w:r w:rsidRPr="00427C5E">
        <w:rPr>
          <w:b w:val="0"/>
          <w:rPrChange w:id="2882" w:author="Rodrigo Riquelme" w:date="2010-11-05T01:13:00Z">
            <w:rPr>
              <w:rFonts w:eastAsia="Calibri" w:cs="Calibri"/>
              <w:b w:val="0"/>
              <w:bCs w:val="0"/>
              <w:color w:val="0000FF"/>
              <w:sz w:val="24"/>
              <w:szCs w:val="22"/>
              <w:u w:val="single"/>
              <w:lang w:eastAsia="ar-SA"/>
            </w:rPr>
          </w:rPrChange>
        </w:rPr>
        <w:fldChar w:fldCharType="separate"/>
      </w:r>
      <w:r w:rsidRPr="00427C5E">
        <w:rPr>
          <w:rStyle w:val="Hipervnculo"/>
          <w:b w:val="0"/>
          <w:rPrChange w:id="2883" w:author="Rodrigo Riquelme" w:date="2010-11-05T01:13:00Z">
            <w:rPr>
              <w:rStyle w:val="Hipervnculo"/>
              <w:rFonts w:eastAsia="Calibri" w:cs="Calibri"/>
              <w:b w:val="0"/>
              <w:bCs w:val="0"/>
              <w:sz w:val="24"/>
              <w:szCs w:val="22"/>
              <w:lang w:eastAsia="ar-SA"/>
            </w:rPr>
          </w:rPrChange>
        </w:rPr>
        <w:t>http://video.google.es/</w:t>
      </w:r>
      <w:bookmarkEnd w:id="2871"/>
      <w:r w:rsidRPr="00427C5E">
        <w:rPr>
          <w:b w:val="0"/>
          <w:rPrChange w:id="2884" w:author="Rodrigo Riquelme" w:date="2010-11-05T01:13:00Z">
            <w:rPr>
              <w:rFonts w:eastAsia="Calibri" w:cs="Calibri"/>
              <w:b w:val="0"/>
              <w:bCs w:val="0"/>
              <w:color w:val="0000FF"/>
              <w:sz w:val="24"/>
              <w:szCs w:val="22"/>
              <w:u w:val="single"/>
              <w:lang w:eastAsia="ar-SA"/>
            </w:rPr>
          </w:rPrChange>
        </w:rPr>
        <w:fldChar w:fldCharType="end"/>
      </w:r>
    </w:p>
    <w:p w:rsidR="007C0EE8" w:rsidRPr="00837C57" w:rsidRDefault="007C0EE8" w:rsidP="007C0EE8"/>
    <w:p w:rsidR="007C0EE8" w:rsidRDefault="007C0EE8" w:rsidP="007C0EE8">
      <w:pPr>
        <w:rPr>
          <w:ins w:id="2885" w:author="Rodrigo Riquelme" w:date="2010-11-03T11:54:00Z"/>
          <w:noProof/>
        </w:rPr>
      </w:pPr>
      <w:r>
        <w:lastRenderedPageBreak/>
        <w:t xml:space="preserve">El 9 de enero de 2006, Google puso a disposición de sus usuarios su propio reproductor de video y añadió la posibilidad de descargar los videos de su página en formato </w:t>
      </w:r>
      <w:proofErr w:type="spellStart"/>
      <w:r>
        <w:t>gvi</w:t>
      </w:r>
      <w:proofErr w:type="spellEnd"/>
      <w:r>
        <w:t xml:space="preserve">, y en formato .mp4 preparado para </w:t>
      </w:r>
      <w:r w:rsidRPr="00A57C66">
        <w:t>iPod</w:t>
      </w:r>
      <w:r>
        <w:t xml:space="preserve"> y </w:t>
      </w:r>
      <w:r w:rsidRPr="00A57C66">
        <w:t>PSP</w:t>
      </w:r>
      <w:r>
        <w:t>.</w:t>
      </w:r>
      <w:r>
        <w:rPr>
          <w:noProof/>
        </w:rPr>
        <w:t xml:space="preserve"> </w:t>
      </w:r>
    </w:p>
    <w:p w:rsidR="006C6F8F" w:rsidRDefault="006C6F8F" w:rsidP="007C0EE8">
      <w:ins w:id="2886" w:author="Rodrigo Riquelme" w:date="2010-11-03T11:54:00Z">
        <w:r>
          <w:rPr>
            <w:noProof/>
          </w:rPr>
          <w:t xml:space="preserve">Se prevee que Google paulatinamente ira </w:t>
        </w:r>
      </w:ins>
      <w:ins w:id="2887" w:author="Rodrigo Riquelme" w:date="2010-11-03T12:01:00Z">
        <w:r w:rsidR="00FB473F">
          <w:rPr>
            <w:noProof/>
          </w:rPr>
          <w:t>migrando este servicio hacia Google TV, un servicio que funciona por IPTV</w:t>
        </w:r>
      </w:ins>
      <w:ins w:id="2888" w:author="Rodrigo Riquelme" w:date="2010-11-03T12:09:00Z">
        <w:r w:rsidR="009379AA">
          <w:rPr>
            <w:noProof/>
          </w:rPr>
          <w:t>, tecnolog</w:t>
        </w:r>
      </w:ins>
      <w:ins w:id="2889" w:author="Rodrigo Riquelme" w:date="2010-11-03T12:10:00Z">
        <w:r w:rsidR="009379AA">
          <w:rPr>
            <w:noProof/>
          </w:rPr>
          <w:t xml:space="preserve">ia que </w:t>
        </w:r>
        <w:r w:rsidR="00A91165">
          <w:rPr>
            <w:noProof/>
          </w:rPr>
          <w:t xml:space="preserve">ya </w:t>
        </w:r>
        <w:r w:rsidR="009379AA">
          <w:rPr>
            <w:noProof/>
          </w:rPr>
          <w:t>se</w:t>
        </w:r>
      </w:ins>
      <w:ins w:id="2890" w:author="Rodrigo Riquelme" w:date="2010-11-03T12:09:00Z">
        <w:r w:rsidR="009379AA">
          <w:rPr>
            <w:noProof/>
          </w:rPr>
          <w:t xml:space="preserve"> encuentra presente </w:t>
        </w:r>
      </w:ins>
      <w:ins w:id="2891" w:author="Rodrigo Riquelme" w:date="2010-11-03T12:10:00Z">
        <w:r w:rsidR="009379AA">
          <w:rPr>
            <w:noProof/>
          </w:rPr>
          <w:t>en los televisores mas avanzados</w:t>
        </w:r>
      </w:ins>
      <w:ins w:id="2892" w:author="Rodrigo Riquelme" w:date="2010-11-03T12:01:00Z">
        <w:r w:rsidR="00FB473F">
          <w:rPr>
            <w:noProof/>
          </w:rPr>
          <w:t xml:space="preserve">. </w:t>
        </w:r>
      </w:ins>
    </w:p>
    <w:p w:rsidR="007C0EE8" w:rsidRPr="000134B2" w:rsidRDefault="007C0EE8" w:rsidP="007C0EE8">
      <w:pPr>
        <w:rPr>
          <w:u w:val="single"/>
        </w:rPr>
      </w:pPr>
    </w:p>
    <w:p w:rsidR="007C0EE8" w:rsidRPr="007C0EE8" w:rsidDel="003B213D" w:rsidRDefault="007C0EE8" w:rsidP="007C0EE8">
      <w:pPr>
        <w:spacing w:before="0" w:after="0" w:line="240" w:lineRule="auto"/>
        <w:jc w:val="left"/>
        <w:rPr>
          <w:del w:id="2893" w:author="Rodrigo Riquelme" w:date="2010-11-03T12:02:00Z"/>
          <w:b/>
          <w:iCs/>
          <w:color w:val="000000"/>
          <w:spacing w:val="15"/>
          <w:szCs w:val="24"/>
        </w:rPr>
      </w:pPr>
      <w:r w:rsidRPr="007C0EE8">
        <w:br w:type="page"/>
      </w:r>
    </w:p>
    <w:p w:rsidR="007C0EE8" w:rsidRPr="007E48E2" w:rsidRDefault="007C0EE8" w:rsidP="003B213D">
      <w:pPr>
        <w:pStyle w:val="Subttulo"/>
        <w:outlineLvl w:val="2"/>
      </w:pPr>
      <w:bookmarkStart w:id="2894" w:name="_Toc266039189"/>
      <w:bookmarkStart w:id="2895" w:name="_Toc277197804"/>
      <w:r w:rsidRPr="007E48E2">
        <w:t>3.</w:t>
      </w:r>
      <w:ins w:id="2896" w:author="Wolf" w:date="2010-11-11T00:13:00Z">
        <w:r w:rsidR="003607CB">
          <w:t>2</w:t>
        </w:r>
      </w:ins>
      <w:ins w:id="2897" w:author="Rodrigo Riquelme" w:date="2010-11-04T00:21:00Z">
        <w:del w:id="2898" w:author="Wolf" w:date="2010-11-11T00:13:00Z">
          <w:r w:rsidR="00EF26DE" w:rsidDel="003607CB">
            <w:delText>3</w:delText>
          </w:r>
        </w:del>
      </w:ins>
      <w:del w:id="2899" w:author="Rodrigo Riquelme" w:date="2010-11-04T00:21:00Z">
        <w:r w:rsidRPr="007E48E2" w:rsidDel="00EF26DE">
          <w:delText>2</w:delText>
        </w:r>
      </w:del>
      <w:r w:rsidRPr="007E48E2">
        <w:t>.3</w:t>
      </w:r>
      <w:ins w:id="2900" w:author="Rodrigo Riquelme" w:date="2010-11-03T16:36:00Z">
        <w:r w:rsidR="004578B2">
          <w:t>.</w:t>
        </w:r>
      </w:ins>
      <w:r>
        <w:t xml:space="preserve"> </w:t>
      </w:r>
      <w:proofErr w:type="spellStart"/>
      <w:r w:rsidRPr="007E48E2">
        <w:t>Vimeo</w:t>
      </w:r>
      <w:bookmarkEnd w:id="2894"/>
      <w:bookmarkEnd w:id="2895"/>
      <w:proofErr w:type="spellEnd"/>
    </w:p>
    <w:p w:rsidR="007C0EE8" w:rsidRDefault="007C0EE8" w:rsidP="007C0EE8">
      <w:del w:id="2901" w:author="Rodrigo Riquelme" w:date="2010-11-03T12:02:00Z">
        <w:r w:rsidDel="003B213D">
          <w:rPr>
            <w:b/>
            <w:bCs/>
          </w:rPr>
          <w:tab/>
        </w:r>
      </w:del>
      <w:proofErr w:type="spellStart"/>
      <w:r>
        <w:rPr>
          <w:b/>
          <w:bCs/>
        </w:rPr>
        <w:t>Vimeo</w:t>
      </w:r>
      <w:proofErr w:type="spellEnd"/>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w:t>
      </w:r>
      <w:proofErr w:type="spellStart"/>
      <w:r>
        <w:t>InterActiveCorp</w:t>
      </w:r>
      <w:proofErr w:type="spellEnd"/>
      <w:r>
        <w:t xml:space="preserve">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del w:id="2902" w:author="Rodrigo Riquelme" w:date="2010-11-03T12:02:00Z">
        <w:r w:rsidDel="00815459">
          <w:tab/>
        </w:r>
      </w:del>
      <w:proofErr w:type="spellStart"/>
      <w:r>
        <w:t>Vimeo</w:t>
      </w:r>
      <w:proofErr w:type="spellEnd"/>
      <w:r>
        <w:t xml:space="preserve">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w:t>
      </w:r>
      <w:proofErr w:type="spellStart"/>
      <w:r>
        <w:t>Vimeo</w:t>
      </w:r>
      <w:proofErr w:type="spellEnd"/>
      <w:r>
        <w:t xml:space="preserve"> ofrece una opción para </w:t>
      </w:r>
      <w:r w:rsidRPr="00454A1A">
        <w:t>videos de alta definición</w:t>
      </w:r>
    </w:p>
    <w:p w:rsidR="009A106D" w:rsidRDefault="00122C2B">
      <w:pPr>
        <w:pStyle w:val="Ttulo"/>
        <w:keepNext/>
        <w:rPr>
          <w:ins w:id="2903" w:author="Rodrigo Riquelme" w:date="2010-11-05T01:13:00Z"/>
        </w:rPr>
        <w:pPrChange w:id="2904" w:author="Rodrigo Riquelme" w:date="2010-11-05T01:13:00Z">
          <w:pPr>
            <w:pStyle w:val="Ttulo"/>
          </w:pPr>
        </w:pPrChange>
      </w:pPr>
      <w:r>
        <w:rPr>
          <w:noProof/>
          <w:lang w:eastAsia="es-CL"/>
        </w:rPr>
        <w:drawing>
          <wp:inline distT="0" distB="0" distL="0" distR="0" wp14:anchorId="2836E5E9" wp14:editId="5D1EEDFD">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pPr>
        <w:pStyle w:val="Epgrafe"/>
        <w:jc w:val="center"/>
        <w:pPrChange w:id="2905" w:author="Rodrigo Riquelme" w:date="2010-11-05T01:13:00Z">
          <w:pPr>
            <w:keepNext/>
          </w:pPr>
        </w:pPrChange>
      </w:pPr>
      <w:ins w:id="2906" w:author="Rodrigo Riquelme" w:date="2010-11-05T01:13:00Z">
        <w:r>
          <w:t xml:space="preserve">Ilustración </w:t>
        </w:r>
        <w:r w:rsidR="00427C5E">
          <w:fldChar w:fldCharType="begin"/>
        </w:r>
        <w:r>
          <w:instrText xml:space="preserve"> SEQ Ilustración \* ARABIC </w:instrText>
        </w:r>
      </w:ins>
      <w:r w:rsidR="00427C5E">
        <w:fldChar w:fldCharType="separate"/>
      </w:r>
      <w:ins w:id="2907" w:author="copesa" w:date="2010-11-11T11:32:00Z">
        <w:r w:rsidR="00D8095E">
          <w:rPr>
            <w:noProof/>
          </w:rPr>
          <w:t>20</w:t>
        </w:r>
      </w:ins>
      <w:ins w:id="2908" w:author="Rodrigo Riquelme" w:date="2010-11-05T01:13:00Z">
        <w:r w:rsidR="00427C5E">
          <w:fldChar w:fldCharType="end"/>
        </w:r>
        <w:r>
          <w:t xml:space="preserve"> - </w:t>
        </w:r>
        <w:proofErr w:type="spellStart"/>
        <w:r>
          <w:t>Vimeo</w:t>
        </w:r>
      </w:ins>
      <w:proofErr w:type="spellEnd"/>
    </w:p>
    <w:p w:rsidR="007C0EE8" w:rsidRPr="0026694D" w:rsidRDefault="00427C5E" w:rsidP="007C0EE8">
      <w:pPr>
        <w:pStyle w:val="Epgrafe"/>
        <w:jc w:val="center"/>
        <w:rPr>
          <w:b w:val="0"/>
          <w:lang w:val="pt-BR"/>
          <w:rPrChange w:id="2909" w:author="Rodrigo Riquelme" w:date="2010-11-05T01:14:00Z">
            <w:rPr>
              <w:lang w:val="pt-BR"/>
            </w:rPr>
          </w:rPrChange>
        </w:rPr>
      </w:pPr>
      <w:bookmarkStart w:id="2910" w:name="_Toc266039210"/>
      <w:del w:id="2911" w:author="Rodrigo Riquelme" w:date="2010-11-05T01:14:00Z">
        <w:r w:rsidRPr="00427C5E">
          <w:rPr>
            <w:b w:val="0"/>
            <w:lang w:val="pt-BR"/>
            <w:rPrChange w:id="2912" w:author="Rodrigo Riquelme" w:date="2010-11-05T01:14:00Z">
              <w:rPr>
                <w:rFonts w:eastAsia="Calibri" w:cs="Calibri"/>
                <w:b w:val="0"/>
                <w:bCs w:val="0"/>
                <w:color w:val="0000FF"/>
                <w:sz w:val="24"/>
                <w:szCs w:val="22"/>
                <w:u w:val="single"/>
                <w:lang w:val="pt-BR" w:eastAsia="ar-SA"/>
              </w:rPr>
            </w:rPrChange>
          </w:rPr>
          <w:delText xml:space="preserve">Figura </w:delText>
        </w:r>
        <w:r w:rsidRPr="00427C5E" w:rsidDel="0026694D">
          <w:rPr>
            <w:b w:val="0"/>
            <w:rPrChange w:id="2913" w:author="Rodrigo Riquelme" w:date="2010-11-05T01:14:00Z">
              <w:rPr>
                <w:rFonts w:eastAsia="Calibri" w:cs="Calibri"/>
                <w:b w:val="0"/>
                <w:bCs w:val="0"/>
                <w:color w:val="0000FF"/>
                <w:sz w:val="24"/>
                <w:szCs w:val="22"/>
                <w:u w:val="single"/>
                <w:lang w:eastAsia="ar-SA"/>
              </w:rPr>
            </w:rPrChange>
          </w:rPr>
          <w:fldChar w:fldCharType="begin"/>
        </w:r>
        <w:r w:rsidRPr="00427C5E">
          <w:rPr>
            <w:b w:val="0"/>
            <w:lang w:val="pt-BR"/>
            <w:rPrChange w:id="2914" w:author="Rodrigo Riquelme" w:date="2010-11-05T01:14:00Z">
              <w:rPr>
                <w:rFonts w:eastAsia="Calibri" w:cs="Calibri"/>
                <w:b w:val="0"/>
                <w:bCs w:val="0"/>
                <w:color w:val="0000FF"/>
                <w:sz w:val="24"/>
                <w:szCs w:val="22"/>
                <w:u w:val="single"/>
                <w:lang w:val="pt-BR" w:eastAsia="ar-SA"/>
              </w:rPr>
            </w:rPrChange>
          </w:rPr>
          <w:delInstrText xml:space="preserve"> SEQ Figura \* ARABIC </w:delInstrText>
        </w:r>
        <w:r w:rsidRPr="00427C5E" w:rsidDel="0026694D">
          <w:rPr>
            <w:b w:val="0"/>
            <w:rPrChange w:id="2915" w:author="Rodrigo Riquelme" w:date="2010-11-05T01:14:00Z">
              <w:rPr>
                <w:rFonts w:eastAsia="Calibri" w:cs="Calibri"/>
                <w:b w:val="0"/>
                <w:bCs w:val="0"/>
                <w:color w:val="0000FF"/>
                <w:sz w:val="24"/>
                <w:szCs w:val="22"/>
                <w:u w:val="single"/>
                <w:lang w:eastAsia="ar-SA"/>
              </w:rPr>
            </w:rPrChange>
          </w:rPr>
          <w:fldChar w:fldCharType="separate"/>
        </w:r>
        <w:r w:rsidRPr="00427C5E">
          <w:rPr>
            <w:b w:val="0"/>
            <w:noProof/>
            <w:lang w:val="pt-BR"/>
            <w:rPrChange w:id="2916" w:author="Rodrigo Riquelme" w:date="2010-11-05T01:14:00Z">
              <w:rPr>
                <w:rFonts w:eastAsia="Calibri" w:cs="Calibri"/>
                <w:b w:val="0"/>
                <w:bCs w:val="0"/>
                <w:noProof/>
                <w:color w:val="0000FF"/>
                <w:sz w:val="24"/>
                <w:szCs w:val="22"/>
                <w:u w:val="single"/>
                <w:lang w:val="pt-BR" w:eastAsia="ar-SA"/>
              </w:rPr>
            </w:rPrChange>
          </w:rPr>
          <w:delText>15</w:delText>
        </w:r>
        <w:r w:rsidRPr="00427C5E" w:rsidDel="0026694D">
          <w:rPr>
            <w:b w:val="0"/>
            <w:rPrChange w:id="2917" w:author="Rodrigo Riquelme" w:date="2010-11-05T01:14:00Z">
              <w:rPr>
                <w:rFonts w:eastAsia="Calibri" w:cs="Calibri"/>
                <w:b w:val="0"/>
                <w:bCs w:val="0"/>
                <w:color w:val="0000FF"/>
                <w:sz w:val="24"/>
                <w:szCs w:val="22"/>
                <w:u w:val="single"/>
                <w:lang w:eastAsia="ar-SA"/>
              </w:rPr>
            </w:rPrChange>
          </w:rPr>
          <w:fldChar w:fldCharType="end"/>
        </w:r>
        <w:r w:rsidRPr="00427C5E">
          <w:rPr>
            <w:b w:val="0"/>
            <w:lang w:val="pt-BR"/>
            <w:rPrChange w:id="2918" w:author="Rodrigo Riquelme" w:date="2010-11-05T01:14:00Z">
              <w:rPr>
                <w:rFonts w:eastAsia="Calibri" w:cs="Calibri"/>
                <w:b w:val="0"/>
                <w:bCs w:val="0"/>
                <w:color w:val="0000FF"/>
                <w:sz w:val="24"/>
                <w:szCs w:val="22"/>
                <w:u w:val="single"/>
                <w:lang w:val="pt-BR" w:eastAsia="ar-SA"/>
              </w:rPr>
            </w:rPrChange>
          </w:rPr>
          <w:delText xml:space="preserve">: Vimeo - </w:delText>
        </w:r>
      </w:del>
      <w:r w:rsidRPr="00427C5E">
        <w:rPr>
          <w:b w:val="0"/>
          <w:rPrChange w:id="2919" w:author="Rodrigo Riquelme" w:date="2010-11-05T01:14:00Z">
            <w:rPr>
              <w:rFonts w:eastAsia="Calibri" w:cs="Calibri"/>
              <w:b w:val="0"/>
              <w:bCs w:val="0"/>
              <w:color w:val="0000FF"/>
              <w:sz w:val="24"/>
              <w:szCs w:val="22"/>
              <w:u w:val="single"/>
              <w:lang w:eastAsia="ar-SA"/>
            </w:rPr>
          </w:rPrChange>
        </w:rPr>
        <w:fldChar w:fldCharType="begin"/>
      </w:r>
      <w:r w:rsidRPr="00427C5E">
        <w:rPr>
          <w:b w:val="0"/>
          <w:lang w:val="pt-BR"/>
          <w:rPrChange w:id="2920" w:author="Rodrigo Riquelme" w:date="2010-11-05T01:14:00Z">
            <w:rPr>
              <w:rFonts w:eastAsia="Calibri" w:cs="Calibri"/>
              <w:b w:val="0"/>
              <w:bCs w:val="0"/>
              <w:color w:val="0000FF"/>
              <w:sz w:val="24"/>
              <w:szCs w:val="22"/>
              <w:u w:val="single"/>
              <w:lang w:val="pt-BR" w:eastAsia="ar-SA"/>
            </w:rPr>
          </w:rPrChange>
        </w:rPr>
        <w:instrText xml:space="preserve"> HYPERLINK "http://vimeo.com/" </w:instrText>
      </w:r>
      <w:r w:rsidRPr="00427C5E">
        <w:rPr>
          <w:b w:val="0"/>
          <w:rPrChange w:id="2921" w:author="Rodrigo Riquelme" w:date="2010-11-05T01:14: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2922" w:author="Rodrigo Riquelme" w:date="2010-11-05T01:14:00Z">
            <w:rPr>
              <w:rStyle w:val="Hipervnculo"/>
              <w:rFonts w:eastAsia="Calibri" w:cs="Calibri"/>
              <w:b w:val="0"/>
              <w:bCs w:val="0"/>
              <w:sz w:val="24"/>
              <w:szCs w:val="22"/>
              <w:lang w:val="pt-BR" w:eastAsia="ar-SA"/>
            </w:rPr>
          </w:rPrChange>
        </w:rPr>
        <w:t>http://vimeo.com/</w:t>
      </w:r>
      <w:bookmarkEnd w:id="2910"/>
      <w:r w:rsidRPr="00427C5E">
        <w:rPr>
          <w:b w:val="0"/>
          <w:rPrChange w:id="2923" w:author="Rodrigo Riquelme" w:date="2010-11-05T01:14:00Z">
            <w:rPr>
              <w:rFonts w:eastAsia="Calibri" w:cs="Calibri"/>
              <w:b w:val="0"/>
              <w:bCs w:val="0"/>
              <w:color w:val="0000FF"/>
              <w:sz w:val="24"/>
              <w:szCs w:val="22"/>
              <w:u w:val="single"/>
              <w:lang w:eastAsia="ar-SA"/>
            </w:rPr>
          </w:rPrChange>
        </w:rPr>
        <w:fldChar w:fldCharType="end"/>
      </w:r>
    </w:p>
    <w:p w:rsidR="007C0EE8" w:rsidRPr="007E48E2" w:rsidRDefault="0026694D" w:rsidP="007C0EE8">
      <w:pPr>
        <w:pStyle w:val="Subttulo"/>
        <w:outlineLvl w:val="2"/>
        <w:rPr>
          <w:lang w:val="es-ES"/>
        </w:rPr>
      </w:pPr>
      <w:bookmarkStart w:id="2924" w:name="_Toc266039190"/>
      <w:ins w:id="2925" w:author="Rodrigo Riquelme" w:date="2010-11-05T01:13:00Z">
        <w:r>
          <w:rPr>
            <w:lang w:val="es-ES"/>
          </w:rPr>
          <w:br w:type="page"/>
        </w:r>
      </w:ins>
      <w:bookmarkStart w:id="2926" w:name="_Toc277197805"/>
      <w:r w:rsidR="007C0EE8" w:rsidRPr="007E48E2">
        <w:rPr>
          <w:lang w:val="es-ES"/>
        </w:rPr>
        <w:lastRenderedPageBreak/>
        <w:t>3.</w:t>
      </w:r>
      <w:ins w:id="2927" w:author="Wolf" w:date="2010-11-11T00:13:00Z">
        <w:r w:rsidR="003607CB">
          <w:rPr>
            <w:lang w:val="es-ES"/>
          </w:rPr>
          <w:t>2</w:t>
        </w:r>
      </w:ins>
      <w:ins w:id="2928" w:author="Rodrigo Riquelme" w:date="2010-11-04T00:21:00Z">
        <w:del w:id="2929" w:author="Wolf" w:date="2010-11-11T00:13:00Z">
          <w:r w:rsidR="00EF26DE" w:rsidDel="003607CB">
            <w:rPr>
              <w:lang w:val="es-ES"/>
            </w:rPr>
            <w:delText>3</w:delText>
          </w:r>
        </w:del>
      </w:ins>
      <w:del w:id="2930" w:author="Rodrigo Riquelme" w:date="2010-11-04T00:21:00Z">
        <w:r w:rsidR="007C0EE8" w:rsidRPr="007E48E2" w:rsidDel="00EF26DE">
          <w:rPr>
            <w:lang w:val="es-ES"/>
          </w:rPr>
          <w:delText>2</w:delText>
        </w:r>
      </w:del>
      <w:r w:rsidR="007C0EE8" w:rsidRPr="007E48E2">
        <w:rPr>
          <w:lang w:val="es-ES"/>
        </w:rPr>
        <w:t>.4</w:t>
      </w:r>
      <w:ins w:id="2931" w:author="Rodrigo Riquelme" w:date="2010-11-03T16:36:00Z">
        <w:r w:rsidR="004578B2">
          <w:rPr>
            <w:lang w:val="es-ES"/>
          </w:rPr>
          <w:t>.</w:t>
        </w:r>
      </w:ins>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2924"/>
      <w:bookmarkEnd w:id="2926"/>
    </w:p>
    <w:p w:rsidR="007C0EE8" w:rsidRDefault="007C0EE8" w:rsidP="007C0EE8">
      <w:del w:id="2932" w:author="Rodrigo Riquelme" w:date="2010-11-03T12:03:00Z">
        <w:r w:rsidDel="00A97D3A">
          <w:tab/>
        </w:r>
        <w:r w:rsidRPr="001A31F2" w:rsidDel="00A97D3A">
          <w:delText>E</w:delText>
        </w:r>
      </w:del>
      <w:ins w:id="2933" w:author="Rodrigo Riquelme" w:date="2010-11-03T12:03:00Z">
        <w:r w:rsidR="00A97D3A">
          <w:t>E</w:t>
        </w:r>
      </w:ins>
      <w:r w:rsidRPr="001A31F2">
        <w:t>st</w:t>
      </w:r>
      <w:r>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rPr>
          <w:ins w:id="2934" w:author="Rodrigo Riquelme" w:date="2010-11-05T01:15:00Z"/>
        </w:rPr>
      </w:pPr>
      <w:r>
        <w:rPr>
          <w:noProof/>
          <w:lang w:eastAsia="es-CL"/>
        </w:rPr>
        <w:drawing>
          <wp:inline distT="0" distB="0" distL="0" distR="0" wp14:anchorId="069CF4A8" wp14:editId="4E627A2B">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9"/>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pPr>
        <w:pStyle w:val="Epgrafe"/>
        <w:jc w:val="center"/>
        <w:pPrChange w:id="2935" w:author="Rodrigo Riquelme" w:date="2010-11-05T01:15:00Z">
          <w:pPr>
            <w:keepNext/>
          </w:pPr>
        </w:pPrChange>
      </w:pPr>
      <w:bookmarkStart w:id="2936" w:name="_Toc276683979"/>
      <w:bookmarkStart w:id="2937" w:name="_Toc276684047"/>
      <w:ins w:id="2938" w:author="Rodrigo Riquelme" w:date="2010-11-05T01:15:00Z">
        <w:r>
          <w:t xml:space="preserve">Ilustración </w:t>
        </w:r>
        <w:r w:rsidR="00427C5E">
          <w:fldChar w:fldCharType="begin"/>
        </w:r>
        <w:r>
          <w:instrText xml:space="preserve"> SEQ Ilustración \* ARABIC </w:instrText>
        </w:r>
      </w:ins>
      <w:r w:rsidR="00427C5E">
        <w:fldChar w:fldCharType="separate"/>
      </w:r>
      <w:ins w:id="2939" w:author="copesa" w:date="2010-11-11T11:32:00Z">
        <w:r w:rsidR="00D8095E">
          <w:rPr>
            <w:noProof/>
          </w:rPr>
          <w:t>21</w:t>
        </w:r>
      </w:ins>
      <w:ins w:id="2940" w:author="Rodrigo Riquelme" w:date="2010-11-05T01:15:00Z">
        <w:r w:rsidR="00427C5E">
          <w:fldChar w:fldCharType="end"/>
        </w:r>
        <w:r>
          <w:t xml:space="preserve"> - Terra TV</w:t>
        </w:r>
      </w:ins>
      <w:bookmarkEnd w:id="2936"/>
      <w:bookmarkEnd w:id="2937"/>
    </w:p>
    <w:p w:rsidR="007C0EE8" w:rsidRPr="00744678" w:rsidRDefault="00427C5E" w:rsidP="007C0EE8">
      <w:pPr>
        <w:pStyle w:val="Epgrafe"/>
        <w:jc w:val="center"/>
        <w:rPr>
          <w:b w:val="0"/>
          <w:lang w:val="pt-BR"/>
          <w:rPrChange w:id="2941" w:author="Rodrigo Riquelme" w:date="2010-11-05T01:15:00Z">
            <w:rPr>
              <w:lang w:val="pt-BR"/>
            </w:rPr>
          </w:rPrChange>
        </w:rPr>
      </w:pPr>
      <w:bookmarkStart w:id="2942" w:name="_Toc266039211"/>
      <w:del w:id="2943" w:author="Rodrigo Riquelme" w:date="2010-11-05T01:15:00Z">
        <w:r w:rsidRPr="00427C5E">
          <w:rPr>
            <w:b w:val="0"/>
            <w:lang w:val="pt-BR"/>
            <w:rPrChange w:id="2944" w:author="Rodrigo Riquelme" w:date="2010-11-05T01:15:00Z">
              <w:rPr>
                <w:rFonts w:eastAsia="Calibri" w:cs="Calibri"/>
                <w:b w:val="0"/>
                <w:bCs w:val="0"/>
                <w:color w:val="0000FF"/>
                <w:sz w:val="24"/>
                <w:szCs w:val="22"/>
                <w:u w:val="single"/>
                <w:lang w:val="pt-BR" w:eastAsia="ar-SA"/>
              </w:rPr>
            </w:rPrChange>
          </w:rPr>
          <w:delText xml:space="preserve">Figura </w:delText>
        </w:r>
        <w:r w:rsidRPr="00427C5E" w:rsidDel="00744678">
          <w:rPr>
            <w:b w:val="0"/>
            <w:rPrChange w:id="2945"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2946" w:author="Rodrigo Riquelme" w:date="2010-11-05T01:15:00Z">
              <w:rPr>
                <w:rFonts w:eastAsia="Calibri" w:cs="Calibri"/>
                <w:b w:val="0"/>
                <w:bCs w:val="0"/>
                <w:color w:val="0000FF"/>
                <w:sz w:val="24"/>
                <w:szCs w:val="22"/>
                <w:u w:val="single"/>
                <w:lang w:val="pt-BR" w:eastAsia="ar-SA"/>
              </w:rPr>
            </w:rPrChange>
          </w:rPr>
          <w:delInstrText xml:space="preserve"> SEQ Figura \* ARABIC </w:delInstrText>
        </w:r>
        <w:r w:rsidRPr="00427C5E" w:rsidDel="00744678">
          <w:rPr>
            <w:b w:val="0"/>
            <w:rPrChange w:id="2947" w:author="Rodrigo Riquelme" w:date="2010-11-05T01:15:00Z">
              <w:rPr>
                <w:rFonts w:eastAsia="Calibri" w:cs="Calibri"/>
                <w:b w:val="0"/>
                <w:bCs w:val="0"/>
                <w:color w:val="0000FF"/>
                <w:sz w:val="24"/>
                <w:szCs w:val="22"/>
                <w:u w:val="single"/>
                <w:lang w:eastAsia="ar-SA"/>
              </w:rPr>
            </w:rPrChange>
          </w:rPr>
          <w:fldChar w:fldCharType="separate"/>
        </w:r>
        <w:r w:rsidRPr="00427C5E">
          <w:rPr>
            <w:b w:val="0"/>
            <w:noProof/>
            <w:lang w:val="pt-BR"/>
            <w:rPrChange w:id="2948" w:author="Rodrigo Riquelme" w:date="2010-11-05T01:15:00Z">
              <w:rPr>
                <w:rFonts w:eastAsia="Calibri" w:cs="Calibri"/>
                <w:b w:val="0"/>
                <w:bCs w:val="0"/>
                <w:noProof/>
                <w:color w:val="0000FF"/>
                <w:sz w:val="24"/>
                <w:szCs w:val="22"/>
                <w:u w:val="single"/>
                <w:lang w:val="pt-BR" w:eastAsia="ar-SA"/>
              </w:rPr>
            </w:rPrChange>
          </w:rPr>
          <w:delText>16</w:delText>
        </w:r>
        <w:r w:rsidRPr="00427C5E" w:rsidDel="00744678">
          <w:rPr>
            <w:b w:val="0"/>
            <w:rPrChange w:id="2949" w:author="Rodrigo Riquelme" w:date="2010-11-05T01:15:00Z">
              <w:rPr>
                <w:rFonts w:eastAsia="Calibri" w:cs="Calibri"/>
                <w:b w:val="0"/>
                <w:bCs w:val="0"/>
                <w:color w:val="0000FF"/>
                <w:sz w:val="24"/>
                <w:szCs w:val="22"/>
                <w:u w:val="single"/>
                <w:lang w:eastAsia="ar-SA"/>
              </w:rPr>
            </w:rPrChange>
          </w:rPr>
          <w:fldChar w:fldCharType="end"/>
        </w:r>
        <w:r w:rsidRPr="00427C5E">
          <w:rPr>
            <w:b w:val="0"/>
            <w:lang w:val="pt-BR"/>
            <w:rPrChange w:id="2950" w:author="Rodrigo Riquelme" w:date="2010-11-05T01:15:00Z">
              <w:rPr>
                <w:rFonts w:eastAsia="Calibri" w:cs="Calibri"/>
                <w:b w:val="0"/>
                <w:bCs w:val="0"/>
                <w:color w:val="0000FF"/>
                <w:sz w:val="24"/>
                <w:szCs w:val="22"/>
                <w:u w:val="single"/>
                <w:lang w:val="pt-BR" w:eastAsia="ar-SA"/>
              </w:rPr>
            </w:rPrChange>
          </w:rPr>
          <w:delText xml:space="preserve">: Terra TV - </w:delText>
        </w:r>
      </w:del>
      <w:r w:rsidRPr="00427C5E">
        <w:rPr>
          <w:b w:val="0"/>
          <w:rPrChange w:id="2951"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2952" w:author="Rodrigo Riquelme" w:date="2010-11-05T01:15:00Z">
            <w:rPr>
              <w:rFonts w:eastAsia="Calibri" w:cs="Calibri"/>
              <w:b w:val="0"/>
              <w:bCs w:val="0"/>
              <w:color w:val="0000FF"/>
              <w:sz w:val="24"/>
              <w:szCs w:val="22"/>
              <w:u w:val="single"/>
              <w:lang w:val="pt-BR" w:eastAsia="ar-SA"/>
            </w:rPr>
          </w:rPrChange>
        </w:rPr>
        <w:instrText xml:space="preserve"> HYPERLINK "http://www.terratv.terra.cl" </w:instrText>
      </w:r>
      <w:r w:rsidRPr="00427C5E">
        <w:rPr>
          <w:b w:val="0"/>
          <w:rPrChange w:id="2953" w:author="Rodrigo Riquelme" w:date="2010-11-05T01:15: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2954" w:author="Rodrigo Riquelme" w:date="2010-11-05T01:15:00Z">
            <w:rPr>
              <w:rStyle w:val="Hipervnculo"/>
              <w:rFonts w:eastAsia="Calibri" w:cs="Calibri"/>
              <w:b w:val="0"/>
              <w:bCs w:val="0"/>
              <w:sz w:val="24"/>
              <w:szCs w:val="22"/>
              <w:lang w:val="pt-BR" w:eastAsia="ar-SA"/>
            </w:rPr>
          </w:rPrChange>
        </w:rPr>
        <w:t>http://www.terratv.terra.cl</w:t>
      </w:r>
      <w:bookmarkEnd w:id="2942"/>
      <w:r w:rsidRPr="00427C5E">
        <w:rPr>
          <w:b w:val="0"/>
          <w:rPrChange w:id="2955" w:author="Rodrigo Riquelme" w:date="2010-11-05T01:15:00Z">
            <w:rPr>
              <w:rFonts w:eastAsia="Calibri" w:cs="Calibri"/>
              <w:b w:val="0"/>
              <w:bCs w:val="0"/>
              <w:color w:val="0000FF"/>
              <w:sz w:val="24"/>
              <w:szCs w:val="22"/>
              <w:u w:val="single"/>
              <w:lang w:eastAsia="ar-SA"/>
            </w:rPr>
          </w:rPrChange>
        </w:rPr>
        <w:fldChar w:fldCharType="end"/>
      </w:r>
    </w:p>
    <w:p w:rsidR="009A106D" w:rsidRDefault="007C0EE8">
      <w:pPr>
        <w:pStyle w:val="Subttulo"/>
        <w:outlineLvl w:val="2"/>
        <w:rPr>
          <w:del w:id="2956" w:author="Rodrigo Riquelme" w:date="2010-11-03T12:12:00Z"/>
          <w:iCs/>
          <w:color w:val="000000"/>
          <w:spacing w:val="15"/>
        </w:rPr>
        <w:pPrChange w:id="2957" w:author="Rodrigo Riquelme" w:date="2010-11-03T12:12:00Z">
          <w:pPr>
            <w:spacing w:before="0" w:after="0" w:line="240" w:lineRule="auto"/>
            <w:jc w:val="left"/>
          </w:pPr>
        </w:pPrChange>
      </w:pPr>
      <w:r w:rsidRPr="00BD1B4B">
        <w:br w:type="page"/>
      </w:r>
    </w:p>
    <w:p w:rsidR="009A106D" w:rsidRDefault="007C0EE8">
      <w:pPr>
        <w:pStyle w:val="Subttulo"/>
        <w:rPr>
          <w:lang w:val="es-ES"/>
        </w:rPr>
        <w:pPrChange w:id="2958" w:author="Rodrigo Riquelme" w:date="2010-11-03T12:12:00Z">
          <w:pPr>
            <w:pStyle w:val="Subttulo"/>
            <w:outlineLvl w:val="2"/>
          </w:pPr>
        </w:pPrChange>
      </w:pPr>
      <w:bookmarkStart w:id="2959" w:name="_Toc266039191"/>
      <w:r w:rsidRPr="007E48E2">
        <w:rPr>
          <w:lang w:val="es-ES"/>
        </w:rPr>
        <w:t>3.</w:t>
      </w:r>
      <w:ins w:id="2960" w:author="Wolf" w:date="2010-11-11T00:13:00Z">
        <w:r w:rsidR="003607CB">
          <w:rPr>
            <w:lang w:val="es-ES"/>
          </w:rPr>
          <w:t>2</w:t>
        </w:r>
      </w:ins>
      <w:ins w:id="2961" w:author="Rodrigo Riquelme" w:date="2010-11-04T00:21:00Z">
        <w:del w:id="2962" w:author="Wolf" w:date="2010-11-11T00:13:00Z">
          <w:r w:rsidR="00EF26DE" w:rsidDel="003607CB">
            <w:rPr>
              <w:lang w:val="es-ES"/>
            </w:rPr>
            <w:delText>3</w:delText>
          </w:r>
        </w:del>
      </w:ins>
      <w:del w:id="2963" w:author="Rodrigo Riquelme" w:date="2010-11-04T00:21:00Z">
        <w:r w:rsidRPr="007E48E2" w:rsidDel="00EF26DE">
          <w:rPr>
            <w:lang w:val="es-ES"/>
          </w:rPr>
          <w:delText>2</w:delText>
        </w:r>
      </w:del>
      <w:r w:rsidRPr="007E48E2">
        <w:rPr>
          <w:lang w:val="es-ES"/>
        </w:rPr>
        <w:t>.5</w:t>
      </w:r>
      <w:ins w:id="2964" w:author="Rodrigo Riquelme" w:date="2010-11-03T16:36:00Z">
        <w:r w:rsidR="004578B2">
          <w:rPr>
            <w:lang w:val="es-ES"/>
          </w:rPr>
          <w:t>.</w:t>
        </w:r>
      </w:ins>
      <w:r>
        <w:rPr>
          <w:lang w:val="es-ES"/>
        </w:rPr>
        <w:t xml:space="preserve"> </w:t>
      </w:r>
      <w:proofErr w:type="spellStart"/>
      <w:r w:rsidRPr="007E48E2">
        <w:rPr>
          <w:lang w:val="es-ES"/>
        </w:rPr>
        <w:t>EmolTV</w:t>
      </w:r>
      <w:bookmarkEnd w:id="2959"/>
      <w:proofErr w:type="spellEnd"/>
    </w:p>
    <w:p w:rsidR="007C0EE8" w:rsidRDefault="007C0EE8" w:rsidP="007C0EE8">
      <w:del w:id="2965" w:author="Rodrigo Riquelme" w:date="2010-11-03T12:13:00Z">
        <w:r w:rsidDel="00161A09">
          <w:tab/>
        </w:r>
      </w:del>
      <w:r w:rsidRPr="0065480A">
        <w:t>Es el portal de videos de</w:t>
      </w:r>
      <w:r>
        <w:t xml:space="preserve"> El M</w:t>
      </w:r>
      <w:r w:rsidRPr="0065480A">
        <w:t xml:space="preserve">ercurio, tiene una interfaz bastante </w:t>
      </w:r>
      <w:r>
        <w:t>ágil</w:t>
      </w:r>
      <w:r w:rsidRPr="0065480A">
        <w:t xml:space="preserve"> en la navegaci</w:t>
      </w:r>
      <w:r>
        <w:t xml:space="preserve">ón aprovechando las ventajas de Ajax para cargar los videos. Esto se ha logrado sacrificando un poco el </w:t>
      </w:r>
      <w:proofErr w:type="spellStart"/>
      <w:r>
        <w:t>feedback</w:t>
      </w:r>
      <w:proofErr w:type="spellEnd"/>
      <w:r>
        <w:t xml:space="preserve"> del usuario el cual no tiene la posibilidad de poner sus comentarios en el mismo sitio, lo cual permite que la interfaz sea más simple.</w:t>
      </w:r>
    </w:p>
    <w:p w:rsidR="007C0EE8" w:rsidRDefault="007C0EE8" w:rsidP="007C0EE8">
      <w:del w:id="2966" w:author="Rodrigo Riquelme" w:date="2010-11-03T12:13:00Z">
        <w:r w:rsidDel="00161A09">
          <w:tab/>
        </w:r>
      </w:del>
      <w:r>
        <w:t xml:space="preserve">No maneja listas de reproducción </w:t>
      </w:r>
      <w:del w:id="2967" w:author="Rodrigo Riquelme" w:date="2010-11-03T12:13:00Z">
        <w:r w:rsidDel="00161A09">
          <w:delText>automática l</w:delText>
        </w:r>
      </w:del>
      <w:ins w:id="2968" w:author="Rodrigo Riquelme" w:date="2010-11-03T12:13:00Z">
        <w:r w:rsidR="00161A09">
          <w:t>l</w:t>
        </w:r>
      </w:ins>
      <w:r>
        <w:t>o que exige la interacción del usuario para mantenerse funcionado.</w:t>
      </w:r>
    </w:p>
    <w:p w:rsidR="007C0EE8" w:rsidRPr="0065480A" w:rsidRDefault="007C0EE8" w:rsidP="007C0EE8">
      <w:del w:id="2969" w:author="Rodrigo Riquelme" w:date="2010-11-03T12:13:00Z">
        <w:r w:rsidDel="00161A09">
          <w:tab/>
        </w:r>
      </w:del>
      <w:r>
        <w:t>Aparentemente no tiene una solución inteligente para las cortinas publicitarias, éstas aparecen fusionadas en el proceso de edición manual con el video mismo.</w:t>
      </w:r>
    </w:p>
    <w:p w:rsidR="00744678" w:rsidRDefault="00122C2B" w:rsidP="00744678">
      <w:pPr>
        <w:keepNext/>
        <w:jc w:val="center"/>
        <w:rPr>
          <w:ins w:id="2970" w:author="Rodrigo Riquelme" w:date="2010-11-05T01:15:00Z"/>
        </w:rPr>
      </w:pPr>
      <w:r>
        <w:rPr>
          <w:noProof/>
          <w:lang w:eastAsia="es-CL"/>
        </w:rPr>
        <w:drawing>
          <wp:inline distT="0" distB="0" distL="0" distR="0" wp14:anchorId="32F592BF" wp14:editId="120B7C09">
            <wp:extent cx="3381375" cy="2133600"/>
            <wp:effectExtent l="19050" t="0" r="9525"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0"/>
                    <a:srcRect t="20567" r="21286"/>
                    <a:stretch>
                      <a:fillRect/>
                    </a:stretch>
                  </pic:blipFill>
                  <pic:spPr bwMode="auto">
                    <a:xfrm>
                      <a:off x="0" y="0"/>
                      <a:ext cx="3381375" cy="2133600"/>
                    </a:xfrm>
                    <a:prstGeom prst="rect">
                      <a:avLst/>
                    </a:prstGeom>
                    <a:noFill/>
                    <a:ln w="9525">
                      <a:noFill/>
                      <a:miter lim="800000"/>
                      <a:headEnd/>
                      <a:tailEnd/>
                    </a:ln>
                  </pic:spPr>
                </pic:pic>
              </a:graphicData>
            </a:graphic>
          </wp:inline>
        </w:drawing>
      </w:r>
    </w:p>
    <w:p w:rsidR="009A106D" w:rsidRDefault="00744678">
      <w:pPr>
        <w:pStyle w:val="Epgrafe"/>
        <w:jc w:val="center"/>
        <w:pPrChange w:id="2971" w:author="Rodrigo Riquelme" w:date="2010-11-05T01:15:00Z">
          <w:pPr>
            <w:keepNext/>
            <w:jc w:val="center"/>
          </w:pPr>
        </w:pPrChange>
      </w:pPr>
      <w:ins w:id="2972" w:author="Rodrigo Riquelme" w:date="2010-11-05T01:15:00Z">
        <w:r>
          <w:t xml:space="preserve">Ilustración </w:t>
        </w:r>
        <w:r w:rsidR="00427C5E">
          <w:fldChar w:fldCharType="begin"/>
        </w:r>
        <w:r>
          <w:instrText xml:space="preserve"> SEQ Ilustración \* ARABIC </w:instrText>
        </w:r>
      </w:ins>
      <w:r w:rsidR="00427C5E">
        <w:fldChar w:fldCharType="separate"/>
      </w:r>
      <w:ins w:id="2973" w:author="copesa" w:date="2010-11-11T11:32:00Z">
        <w:r w:rsidR="00D8095E">
          <w:rPr>
            <w:noProof/>
          </w:rPr>
          <w:t>22</w:t>
        </w:r>
      </w:ins>
      <w:ins w:id="2974" w:author="Rodrigo Riquelme" w:date="2010-11-05T01:15:00Z">
        <w:r w:rsidR="00427C5E">
          <w:fldChar w:fldCharType="end"/>
        </w:r>
        <w:r>
          <w:t xml:space="preserve"> - </w:t>
        </w:r>
        <w:proofErr w:type="spellStart"/>
        <w:r>
          <w:t>Emol</w:t>
        </w:r>
        <w:proofErr w:type="spellEnd"/>
        <w:r>
          <w:t xml:space="preserve"> TV</w:t>
        </w:r>
      </w:ins>
    </w:p>
    <w:p w:rsidR="007C0EE8" w:rsidRPr="00744678" w:rsidRDefault="00427C5E" w:rsidP="007C0EE8">
      <w:pPr>
        <w:pStyle w:val="Epgrafe"/>
        <w:jc w:val="center"/>
        <w:rPr>
          <w:b w:val="0"/>
          <w:lang w:val="pt-BR"/>
          <w:rPrChange w:id="2975" w:author="Rodrigo Riquelme" w:date="2010-11-05T01:15:00Z">
            <w:rPr>
              <w:lang w:val="pt-BR"/>
            </w:rPr>
          </w:rPrChange>
        </w:rPr>
      </w:pPr>
      <w:bookmarkStart w:id="2976" w:name="_Toc266039212"/>
      <w:del w:id="2977" w:author="Rodrigo Riquelme" w:date="2010-11-05T01:15:00Z">
        <w:r w:rsidRPr="00427C5E">
          <w:rPr>
            <w:b w:val="0"/>
            <w:lang w:val="pt-BR"/>
            <w:rPrChange w:id="2978" w:author="Rodrigo Riquelme" w:date="2010-11-05T01:15:00Z">
              <w:rPr>
                <w:rFonts w:eastAsia="Calibri" w:cs="Calibri"/>
                <w:b w:val="0"/>
                <w:bCs w:val="0"/>
                <w:color w:val="0000FF"/>
                <w:sz w:val="24"/>
                <w:szCs w:val="22"/>
                <w:u w:val="single"/>
                <w:lang w:val="pt-BR" w:eastAsia="ar-SA"/>
              </w:rPr>
            </w:rPrChange>
          </w:rPr>
          <w:delText xml:space="preserve">Figura </w:delText>
        </w:r>
        <w:r w:rsidRPr="00427C5E" w:rsidDel="00744678">
          <w:rPr>
            <w:b w:val="0"/>
            <w:rPrChange w:id="2979"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2980" w:author="Rodrigo Riquelme" w:date="2010-11-05T01:15:00Z">
              <w:rPr>
                <w:rFonts w:eastAsia="Calibri" w:cs="Calibri"/>
                <w:b w:val="0"/>
                <w:bCs w:val="0"/>
                <w:color w:val="0000FF"/>
                <w:sz w:val="24"/>
                <w:szCs w:val="22"/>
                <w:u w:val="single"/>
                <w:lang w:val="pt-BR" w:eastAsia="ar-SA"/>
              </w:rPr>
            </w:rPrChange>
          </w:rPr>
          <w:delInstrText xml:space="preserve"> SEQ Figura \* ARABIC </w:delInstrText>
        </w:r>
        <w:r w:rsidRPr="00427C5E" w:rsidDel="00744678">
          <w:rPr>
            <w:b w:val="0"/>
            <w:rPrChange w:id="2981" w:author="Rodrigo Riquelme" w:date="2010-11-05T01:15:00Z">
              <w:rPr>
                <w:rFonts w:eastAsia="Calibri" w:cs="Calibri"/>
                <w:b w:val="0"/>
                <w:bCs w:val="0"/>
                <w:color w:val="0000FF"/>
                <w:sz w:val="24"/>
                <w:szCs w:val="22"/>
                <w:u w:val="single"/>
                <w:lang w:eastAsia="ar-SA"/>
              </w:rPr>
            </w:rPrChange>
          </w:rPr>
          <w:fldChar w:fldCharType="separate"/>
        </w:r>
        <w:r w:rsidRPr="00427C5E">
          <w:rPr>
            <w:b w:val="0"/>
            <w:noProof/>
            <w:lang w:val="pt-BR"/>
            <w:rPrChange w:id="2982" w:author="Rodrigo Riquelme" w:date="2010-11-05T01:15:00Z">
              <w:rPr>
                <w:rFonts w:eastAsia="Calibri" w:cs="Calibri"/>
                <w:b w:val="0"/>
                <w:bCs w:val="0"/>
                <w:noProof/>
                <w:color w:val="0000FF"/>
                <w:sz w:val="24"/>
                <w:szCs w:val="22"/>
                <w:u w:val="single"/>
                <w:lang w:val="pt-BR" w:eastAsia="ar-SA"/>
              </w:rPr>
            </w:rPrChange>
          </w:rPr>
          <w:delText>17</w:delText>
        </w:r>
        <w:r w:rsidRPr="00427C5E" w:rsidDel="00744678">
          <w:rPr>
            <w:b w:val="0"/>
            <w:rPrChange w:id="2983" w:author="Rodrigo Riquelme" w:date="2010-11-05T01:15:00Z">
              <w:rPr>
                <w:rFonts w:eastAsia="Calibri" w:cs="Calibri"/>
                <w:b w:val="0"/>
                <w:bCs w:val="0"/>
                <w:color w:val="0000FF"/>
                <w:sz w:val="24"/>
                <w:szCs w:val="22"/>
                <w:u w:val="single"/>
                <w:lang w:eastAsia="ar-SA"/>
              </w:rPr>
            </w:rPrChange>
          </w:rPr>
          <w:fldChar w:fldCharType="end"/>
        </w:r>
        <w:r w:rsidRPr="00427C5E">
          <w:rPr>
            <w:b w:val="0"/>
            <w:lang w:val="pt-BR"/>
            <w:rPrChange w:id="2984" w:author="Rodrigo Riquelme" w:date="2010-11-05T01:15:00Z">
              <w:rPr>
                <w:rFonts w:eastAsia="Calibri" w:cs="Calibri"/>
                <w:b w:val="0"/>
                <w:bCs w:val="0"/>
                <w:color w:val="0000FF"/>
                <w:sz w:val="24"/>
                <w:szCs w:val="22"/>
                <w:u w:val="single"/>
                <w:lang w:val="pt-BR" w:eastAsia="ar-SA"/>
              </w:rPr>
            </w:rPrChange>
          </w:rPr>
          <w:delText xml:space="preserve">: Emol TV - </w:delText>
        </w:r>
      </w:del>
      <w:r w:rsidRPr="00427C5E">
        <w:rPr>
          <w:b w:val="0"/>
          <w:rPrChange w:id="2985" w:author="Rodrigo Riquelme" w:date="2010-11-05T01:15:00Z">
            <w:rPr>
              <w:rFonts w:eastAsia="Calibri" w:cs="Calibri"/>
              <w:b w:val="0"/>
              <w:bCs w:val="0"/>
              <w:color w:val="0000FF"/>
              <w:sz w:val="24"/>
              <w:szCs w:val="22"/>
              <w:u w:val="single"/>
              <w:lang w:eastAsia="ar-SA"/>
            </w:rPr>
          </w:rPrChange>
        </w:rPr>
        <w:fldChar w:fldCharType="begin"/>
      </w:r>
      <w:r w:rsidRPr="00427C5E">
        <w:rPr>
          <w:b w:val="0"/>
          <w:lang w:val="pt-BR"/>
          <w:rPrChange w:id="2986" w:author="Rodrigo Riquelme" w:date="2010-11-05T01:15:00Z">
            <w:rPr>
              <w:rFonts w:eastAsia="Calibri" w:cs="Calibri"/>
              <w:b w:val="0"/>
              <w:bCs w:val="0"/>
              <w:color w:val="0000FF"/>
              <w:sz w:val="24"/>
              <w:szCs w:val="22"/>
              <w:u w:val="single"/>
              <w:lang w:val="pt-BR" w:eastAsia="ar-SA"/>
            </w:rPr>
          </w:rPrChange>
        </w:rPr>
        <w:instrText xml:space="preserve"> HYPERLINK "http://www.emoltv.emol.com" </w:instrText>
      </w:r>
      <w:r w:rsidRPr="00427C5E">
        <w:rPr>
          <w:b w:val="0"/>
          <w:rPrChange w:id="2987" w:author="Rodrigo Riquelme" w:date="2010-11-05T01:15:00Z">
            <w:rPr>
              <w:rFonts w:eastAsia="Calibri" w:cs="Calibri"/>
              <w:b w:val="0"/>
              <w:bCs w:val="0"/>
              <w:color w:val="0000FF"/>
              <w:sz w:val="24"/>
              <w:szCs w:val="22"/>
              <w:u w:val="single"/>
              <w:lang w:eastAsia="ar-SA"/>
            </w:rPr>
          </w:rPrChange>
        </w:rPr>
        <w:fldChar w:fldCharType="separate"/>
      </w:r>
      <w:r w:rsidRPr="00427C5E">
        <w:rPr>
          <w:rStyle w:val="Hipervnculo"/>
          <w:b w:val="0"/>
          <w:lang w:val="pt-BR"/>
          <w:rPrChange w:id="2988" w:author="Rodrigo Riquelme" w:date="2010-11-05T01:15:00Z">
            <w:rPr>
              <w:rStyle w:val="Hipervnculo"/>
              <w:rFonts w:eastAsia="Calibri" w:cs="Calibri"/>
              <w:b w:val="0"/>
              <w:bCs w:val="0"/>
              <w:sz w:val="24"/>
              <w:szCs w:val="22"/>
              <w:lang w:val="pt-BR" w:eastAsia="ar-SA"/>
            </w:rPr>
          </w:rPrChange>
        </w:rPr>
        <w:t>http://www.emoltv.emol.com</w:t>
      </w:r>
      <w:bookmarkEnd w:id="2976"/>
      <w:r w:rsidRPr="00427C5E">
        <w:rPr>
          <w:b w:val="0"/>
          <w:rPrChange w:id="2989" w:author="Rodrigo Riquelme" w:date="2010-11-05T01:15:00Z">
            <w:rPr>
              <w:rFonts w:eastAsia="Calibri" w:cs="Calibri"/>
              <w:b w:val="0"/>
              <w:bCs w:val="0"/>
              <w:color w:val="0000FF"/>
              <w:sz w:val="24"/>
              <w:szCs w:val="22"/>
              <w:u w:val="single"/>
              <w:lang w:eastAsia="ar-SA"/>
            </w:rPr>
          </w:rPrChange>
        </w:rPr>
        <w:fldChar w:fldCharType="end"/>
      </w:r>
    </w:p>
    <w:p w:rsidR="007C0EE8" w:rsidRPr="00016E7A" w:rsidRDefault="007C0EE8" w:rsidP="007C0EE8">
      <w:pPr>
        <w:pStyle w:val="Subttulo"/>
        <w:outlineLvl w:val="2"/>
        <w:rPr>
          <w:lang w:val="es-ES"/>
          <w:rPrChange w:id="2990" w:author="Wolf" w:date="2010-11-10T21:53:00Z">
            <w:rPr>
              <w:lang w:val="en-US"/>
            </w:rPr>
          </w:rPrChange>
        </w:rPr>
      </w:pPr>
      <w:bookmarkStart w:id="2991" w:name="_Toc266039192"/>
      <w:bookmarkStart w:id="2992" w:name="_Toc277197806"/>
      <w:r w:rsidRPr="00016E7A">
        <w:rPr>
          <w:lang w:val="es-ES"/>
          <w:rPrChange w:id="2993" w:author="Wolf" w:date="2010-11-10T21:53:00Z">
            <w:rPr>
              <w:rFonts w:eastAsia="Calibri" w:cs="Calibri"/>
              <w:b w:val="0"/>
              <w:sz w:val="24"/>
              <w:szCs w:val="22"/>
              <w:lang w:val="en-US"/>
            </w:rPr>
          </w:rPrChange>
        </w:rPr>
        <w:lastRenderedPageBreak/>
        <w:t>3.</w:t>
      </w:r>
      <w:ins w:id="2994" w:author="Wolf" w:date="2010-11-11T00:13:00Z">
        <w:r w:rsidR="003607CB">
          <w:rPr>
            <w:lang w:val="es-ES"/>
          </w:rPr>
          <w:t>2</w:t>
        </w:r>
      </w:ins>
      <w:ins w:id="2995" w:author="Rodrigo Riquelme" w:date="2010-11-04T00:21:00Z">
        <w:del w:id="2996" w:author="Wolf" w:date="2010-11-11T00:13:00Z">
          <w:r w:rsidR="00EF26DE" w:rsidRPr="00016E7A" w:rsidDel="003607CB">
            <w:rPr>
              <w:lang w:val="es-ES"/>
              <w:rPrChange w:id="2997" w:author="Wolf" w:date="2010-11-10T21:53:00Z">
                <w:rPr>
                  <w:rFonts w:eastAsia="Calibri" w:cs="Calibri"/>
                  <w:b w:val="0"/>
                  <w:sz w:val="24"/>
                  <w:szCs w:val="22"/>
                  <w:lang w:val="en-US"/>
                </w:rPr>
              </w:rPrChange>
            </w:rPr>
            <w:delText>3</w:delText>
          </w:r>
        </w:del>
      </w:ins>
      <w:del w:id="2998" w:author="Rodrigo Riquelme" w:date="2010-11-04T00:21:00Z">
        <w:r w:rsidRPr="00016E7A" w:rsidDel="00EF26DE">
          <w:rPr>
            <w:lang w:val="es-ES"/>
            <w:rPrChange w:id="2999" w:author="Wolf" w:date="2010-11-10T21:53:00Z">
              <w:rPr>
                <w:rFonts w:eastAsia="Calibri" w:cs="Calibri"/>
                <w:b w:val="0"/>
                <w:sz w:val="24"/>
                <w:szCs w:val="22"/>
                <w:lang w:val="en-US"/>
              </w:rPr>
            </w:rPrChange>
          </w:rPr>
          <w:delText>2</w:delText>
        </w:r>
      </w:del>
      <w:r w:rsidRPr="00016E7A">
        <w:rPr>
          <w:lang w:val="es-ES"/>
          <w:rPrChange w:id="3000" w:author="Wolf" w:date="2010-11-10T21:53:00Z">
            <w:rPr>
              <w:rFonts w:eastAsia="Calibri" w:cs="Calibri"/>
              <w:b w:val="0"/>
              <w:sz w:val="24"/>
              <w:szCs w:val="22"/>
              <w:lang w:val="en-US"/>
            </w:rPr>
          </w:rPrChange>
        </w:rPr>
        <w:t>.6</w:t>
      </w:r>
      <w:ins w:id="3001" w:author="Rodrigo Riquelme" w:date="2010-11-03T12:14:00Z">
        <w:r w:rsidR="00FE6036" w:rsidRPr="00016E7A">
          <w:rPr>
            <w:lang w:val="es-ES"/>
            <w:rPrChange w:id="3002" w:author="Wolf" w:date="2010-11-10T21:53:00Z">
              <w:rPr>
                <w:rFonts w:eastAsia="Calibri" w:cs="Calibri"/>
                <w:b w:val="0"/>
                <w:sz w:val="24"/>
                <w:szCs w:val="22"/>
                <w:lang w:val="en-US"/>
              </w:rPr>
            </w:rPrChange>
          </w:rPr>
          <w:t>.</w:t>
        </w:r>
      </w:ins>
      <w:r w:rsidRPr="00016E7A">
        <w:rPr>
          <w:lang w:val="es-ES"/>
          <w:rPrChange w:id="3003" w:author="Wolf" w:date="2010-11-10T21:53:00Z">
            <w:rPr>
              <w:rFonts w:eastAsia="Calibri" w:cs="Calibri"/>
              <w:b w:val="0"/>
              <w:sz w:val="24"/>
              <w:szCs w:val="22"/>
              <w:lang w:val="en-US"/>
            </w:rPr>
          </w:rPrChange>
        </w:rPr>
        <w:t xml:space="preserve"> 3TV</w:t>
      </w:r>
      <w:bookmarkEnd w:id="2991"/>
      <w:bookmarkEnd w:id="2992"/>
    </w:p>
    <w:p w:rsidR="007C0EE8" w:rsidRDefault="007C0EE8" w:rsidP="007C0EE8">
      <w:del w:id="3004" w:author="Rodrigo Riquelme" w:date="2010-11-03T12:15:00Z">
        <w:r w:rsidRPr="00016E7A" w:rsidDel="00FE6036">
          <w:rPr>
            <w:lang w:val="es-ES"/>
            <w:rPrChange w:id="3005" w:author="Wolf" w:date="2010-11-10T21:53:00Z">
              <w:rPr>
                <w:lang w:val="en-US"/>
              </w:rPr>
            </w:rPrChange>
          </w:rPr>
          <w:tab/>
        </w:r>
      </w:del>
      <w:r>
        <w:t xml:space="preserve">Es el sitio de videos de La </w:t>
      </w:r>
      <w:r w:rsidRPr="005B640B">
        <w:t>Tercera</w:t>
      </w:r>
      <w:r>
        <w:t>, t</w:t>
      </w:r>
      <w:r w:rsidRPr="00D22B8B">
        <w:t xml:space="preserve">iene un despliegue bastante </w:t>
      </w:r>
      <w:r>
        <w:t xml:space="preserve">predecible, parece un clon de una versión antigua de </w:t>
      </w:r>
      <w:proofErr w:type="spellStart"/>
      <w:r>
        <w:t>youtube</w:t>
      </w:r>
      <w:proofErr w:type="spellEnd"/>
      <w:r w:rsidRPr="00D22B8B">
        <w:t xml:space="preserve">, </w:t>
      </w:r>
      <w:r>
        <w:t xml:space="preserve">el </w:t>
      </w:r>
      <w:del w:id="3006" w:author="Rodrigo Riquelme" w:date="2010-11-10T00:24:00Z">
        <w:r w:rsidDel="00F8658A">
          <w:delText>ú</w:delText>
        </w:r>
      </w:del>
      <w:ins w:id="3007" w:author="Rodrigo Riquelme" w:date="2010-11-10T00:24:00Z">
        <w:r w:rsidR="00F8658A">
          <w:t>ú</w:t>
        </w:r>
      </w:ins>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del w:id="3008" w:author="Rodrigo Riquelme" w:date="2010-11-03T12:15:00Z">
        <w:r w:rsidDel="00FE6036">
          <w:tab/>
        </w:r>
      </w:del>
      <w:r>
        <w:t>Tiene una implementación de publicidad que aprovecha las capacidades del reproductor JW Player los videos están en versión HD (H.264) y calidad normal (</w:t>
      </w:r>
      <w:proofErr w:type="spellStart"/>
      <w:r>
        <w:t>flv</w:t>
      </w:r>
      <w:proofErr w:type="spellEnd"/>
      <w:r>
        <w:t>).</w:t>
      </w:r>
    </w:p>
    <w:p w:rsidR="009A106D" w:rsidRDefault="007C0EE8">
      <w:pPr>
        <w:pStyle w:val="Textoindependienteprimerasangra2"/>
        <w:ind w:left="0" w:firstLine="0"/>
        <w:rPr>
          <w:ins w:id="3009" w:author="Rodrigo Riquelme" w:date="2010-11-03T16:39:00Z"/>
        </w:rPr>
        <w:pPrChange w:id="3010" w:author="Rodrigo Riquelme" w:date="2010-11-03T16:39:00Z">
          <w:pPr>
            <w:pStyle w:val="Textoindependienteprimerasangra2"/>
            <w:ind w:left="0" w:firstLine="0"/>
            <w:jc w:val="left"/>
          </w:pPr>
        </w:pPrChange>
      </w:pPr>
      <w:r>
        <w:t xml:space="preserve">No hay listas de reproducción por lo </w:t>
      </w:r>
      <w:del w:id="3011" w:author="Rodrigo Riquelme" w:date="2010-11-03T12:15:00Z">
        <w:r w:rsidDel="00054AD3">
          <w:delText xml:space="preserve">que la experiencia es bastante poco fluida, ya que </w:delText>
        </w:r>
      </w:del>
      <w:ins w:id="3012" w:author="Rodrigo Riquelme" w:date="2010-11-03T12:15:00Z">
        <w:r w:rsidR="00054AD3">
          <w:t xml:space="preserve">que </w:t>
        </w:r>
      </w:ins>
      <w:r>
        <w:t>requiere una constante interacción con el usuario para mantenerse</w:t>
      </w:r>
      <w:ins w:id="3013" w:author="Rodrigo Riquelme" w:date="2010-11-03T16:38:00Z">
        <w:r w:rsidR="00054BA9">
          <w:t xml:space="preserve"> funcionando.</w:t>
        </w:r>
      </w:ins>
      <w:r>
        <w:t xml:space="preserve"> </w:t>
      </w:r>
    </w:p>
    <w:p w:rsidR="009A106D" w:rsidRDefault="007C0EE8">
      <w:pPr>
        <w:pStyle w:val="Textoindependienteprimerasangra2"/>
        <w:keepNext/>
        <w:ind w:left="0" w:firstLine="0"/>
        <w:jc w:val="center"/>
        <w:rPr>
          <w:ins w:id="3014" w:author="Rodrigo Riquelme" w:date="2010-11-05T01:16:00Z"/>
        </w:rPr>
        <w:pPrChange w:id="3015" w:author="Rodrigo Riquelme" w:date="2010-11-05T01:16:00Z">
          <w:pPr>
            <w:pStyle w:val="Textoindependienteprimerasangra2"/>
            <w:ind w:left="0" w:firstLine="0"/>
            <w:jc w:val="center"/>
          </w:pPr>
        </w:pPrChange>
      </w:pPr>
      <w:del w:id="3016" w:author="Rodrigo Riquelme" w:date="2010-11-03T16:38:00Z">
        <w:r w:rsidDel="00054BA9">
          <w:delText>funcionando.</w:delText>
        </w:r>
      </w:del>
      <w:r w:rsidR="00122C2B">
        <w:rPr>
          <w:noProof/>
          <w:lang w:eastAsia="es-CL"/>
        </w:rPr>
        <w:drawing>
          <wp:inline distT="0" distB="0" distL="0" distR="0" wp14:anchorId="5DA22628" wp14:editId="309EB1E9">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1"/>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pPr>
        <w:pStyle w:val="Epgrafe"/>
        <w:jc w:val="center"/>
        <w:pPrChange w:id="3017" w:author="Rodrigo Riquelme" w:date="2010-11-05T01:16:00Z">
          <w:pPr>
            <w:pStyle w:val="Textoindependienteprimerasangra2"/>
            <w:ind w:left="0" w:firstLine="0"/>
            <w:jc w:val="left"/>
          </w:pPr>
        </w:pPrChange>
      </w:pPr>
      <w:bookmarkStart w:id="3018" w:name="_Toc276683980"/>
      <w:bookmarkStart w:id="3019" w:name="_Toc276684048"/>
      <w:ins w:id="3020" w:author="Rodrigo Riquelme" w:date="2010-11-05T01:16:00Z">
        <w:r>
          <w:t xml:space="preserve">Ilustración </w:t>
        </w:r>
        <w:r w:rsidR="00427C5E">
          <w:fldChar w:fldCharType="begin"/>
        </w:r>
        <w:r>
          <w:instrText xml:space="preserve"> SEQ Ilustración \* ARABIC </w:instrText>
        </w:r>
      </w:ins>
      <w:r w:rsidR="00427C5E">
        <w:fldChar w:fldCharType="separate"/>
      </w:r>
      <w:ins w:id="3021" w:author="copesa" w:date="2010-11-11T11:32:00Z">
        <w:r w:rsidR="00D8095E">
          <w:rPr>
            <w:noProof/>
          </w:rPr>
          <w:t>23</w:t>
        </w:r>
      </w:ins>
      <w:ins w:id="3022" w:author="Rodrigo Riquelme" w:date="2010-11-05T01:16:00Z">
        <w:r w:rsidR="00427C5E">
          <w:fldChar w:fldCharType="end"/>
        </w:r>
        <w:r>
          <w:t xml:space="preserve"> - </w:t>
        </w:r>
        <w:r w:rsidRPr="00B90018">
          <w:t>3TV</w:t>
        </w:r>
      </w:ins>
      <w:bookmarkEnd w:id="3018"/>
      <w:bookmarkEnd w:id="3019"/>
    </w:p>
    <w:p w:rsidR="007C0EE8" w:rsidRPr="00016E7A" w:rsidRDefault="007C0EE8" w:rsidP="007C0EE8">
      <w:pPr>
        <w:pStyle w:val="Epgrafe"/>
        <w:jc w:val="center"/>
        <w:rPr>
          <w:b w:val="0"/>
          <w:lang w:val="es-ES"/>
          <w:rPrChange w:id="3023" w:author="Wolf" w:date="2010-11-10T21:53:00Z">
            <w:rPr>
              <w:lang w:val="en-US"/>
            </w:rPr>
          </w:rPrChange>
        </w:rPr>
      </w:pPr>
      <w:bookmarkStart w:id="3024" w:name="_Toc266039213"/>
      <w:del w:id="3025" w:author="Rodrigo Riquelme" w:date="2010-11-05T01:16:00Z">
        <w:r w:rsidRPr="00BD1B4B" w:rsidDel="00744678">
          <w:rPr>
            <w:lang w:val="pt-BR"/>
          </w:rPr>
          <w:delText xml:space="preserve">Figura </w:delText>
        </w:r>
        <w:r w:rsidR="00427C5E" w:rsidDel="00744678">
          <w:fldChar w:fldCharType="begin"/>
        </w:r>
        <w:r w:rsidRPr="00BD1B4B" w:rsidDel="00744678">
          <w:rPr>
            <w:lang w:val="pt-BR"/>
          </w:rPr>
          <w:delInstrText xml:space="preserve"> SEQ Figura \* ARABIC </w:delInstrText>
        </w:r>
        <w:r w:rsidR="00427C5E" w:rsidDel="00744678">
          <w:fldChar w:fldCharType="separate"/>
        </w:r>
        <w:r w:rsidDel="00744678">
          <w:rPr>
            <w:noProof/>
            <w:lang w:val="pt-BR"/>
          </w:rPr>
          <w:delText>18</w:delText>
        </w:r>
        <w:r w:rsidR="00427C5E" w:rsidDel="00744678">
          <w:fldChar w:fldCharType="end"/>
        </w:r>
        <w:r w:rsidRPr="00BD1B4B" w:rsidDel="00744678">
          <w:rPr>
            <w:lang w:val="pt-BR"/>
          </w:rPr>
          <w:delText>: 3TV -</w:delText>
        </w:r>
      </w:del>
      <w:r w:rsidRPr="00BD1B4B">
        <w:rPr>
          <w:lang w:val="pt-BR"/>
        </w:rPr>
        <w:t xml:space="preserve"> </w:t>
      </w:r>
      <w:r w:rsidR="00427C5E" w:rsidRPr="00427C5E">
        <w:rPr>
          <w:b w:val="0"/>
          <w:lang w:val="en-US"/>
          <w:rPrChange w:id="3026" w:author="Rodrigo Riquelme" w:date="2010-11-05T01:16:00Z">
            <w:rPr>
              <w:rFonts w:eastAsia="Calibri"/>
              <w:b w:val="0"/>
              <w:bCs w:val="0"/>
              <w:color w:val="0000FF"/>
              <w:sz w:val="24"/>
              <w:szCs w:val="22"/>
              <w:u w:val="single"/>
              <w:lang w:val="en-US" w:eastAsia="ar-SA"/>
            </w:rPr>
          </w:rPrChange>
        </w:rPr>
        <w:fldChar w:fldCharType="begin"/>
      </w:r>
      <w:r w:rsidR="00427C5E" w:rsidRPr="00427C5E">
        <w:rPr>
          <w:b w:val="0"/>
          <w:lang w:val="pt-BR"/>
          <w:rPrChange w:id="3027" w:author="Rodrigo Riquelme" w:date="2010-11-05T01:16:00Z">
            <w:rPr>
              <w:rFonts w:eastAsia="Calibri"/>
              <w:b w:val="0"/>
              <w:bCs w:val="0"/>
              <w:color w:val="0000FF"/>
              <w:sz w:val="24"/>
              <w:szCs w:val="22"/>
              <w:u w:val="single"/>
              <w:lang w:val="pt-BR" w:eastAsia="ar-SA"/>
            </w:rPr>
          </w:rPrChange>
        </w:rPr>
        <w:instrText xml:space="preserve"> HYPERLINK "http://www.3tv.cl" </w:instrText>
      </w:r>
      <w:r w:rsidR="00427C5E" w:rsidRPr="00427C5E">
        <w:rPr>
          <w:b w:val="0"/>
          <w:lang w:val="en-US"/>
          <w:rPrChange w:id="3028" w:author="Rodrigo Riquelme" w:date="2010-11-05T01:16:00Z">
            <w:rPr>
              <w:rFonts w:eastAsia="Calibri"/>
              <w:b w:val="0"/>
              <w:bCs w:val="0"/>
              <w:color w:val="0000FF"/>
              <w:sz w:val="24"/>
              <w:szCs w:val="22"/>
              <w:u w:val="single"/>
              <w:lang w:val="en-US" w:eastAsia="ar-SA"/>
            </w:rPr>
          </w:rPrChange>
        </w:rPr>
        <w:fldChar w:fldCharType="separate"/>
      </w:r>
      <w:r w:rsidR="00427C5E" w:rsidRPr="00427C5E">
        <w:rPr>
          <w:rStyle w:val="Hipervnculo"/>
          <w:b w:val="0"/>
          <w:lang w:val="pt-BR"/>
          <w:rPrChange w:id="3029" w:author="Rodrigo Riquelme" w:date="2010-11-05T01:16:00Z">
            <w:rPr>
              <w:rStyle w:val="Hipervnculo"/>
              <w:rFonts w:eastAsia="Calibri"/>
              <w:b w:val="0"/>
              <w:bCs w:val="0"/>
              <w:sz w:val="24"/>
              <w:szCs w:val="22"/>
              <w:lang w:val="pt-BR" w:eastAsia="ar-SA"/>
            </w:rPr>
          </w:rPrChange>
        </w:rPr>
        <w:t>http://www.3tv.cl</w:t>
      </w:r>
      <w:bookmarkEnd w:id="3024"/>
      <w:r w:rsidR="00427C5E" w:rsidRPr="00427C5E">
        <w:rPr>
          <w:b w:val="0"/>
          <w:lang w:val="en-US"/>
          <w:rPrChange w:id="3030" w:author="Rodrigo Riquelme" w:date="2010-11-05T01:16:00Z">
            <w:rPr>
              <w:rFonts w:eastAsia="Calibri"/>
              <w:b w:val="0"/>
              <w:bCs w:val="0"/>
              <w:color w:val="0000FF"/>
              <w:sz w:val="24"/>
              <w:szCs w:val="22"/>
              <w:u w:val="single"/>
              <w:lang w:val="en-US" w:eastAsia="ar-SA"/>
            </w:rPr>
          </w:rPrChange>
        </w:rPr>
        <w:fldChar w:fldCharType="end"/>
      </w:r>
    </w:p>
    <w:p w:rsidR="009A106D" w:rsidRPr="00016E7A" w:rsidRDefault="00421830">
      <w:pPr>
        <w:pStyle w:val="Subttulo"/>
        <w:outlineLvl w:val="1"/>
        <w:rPr>
          <w:ins w:id="3031" w:author="Rodrigo Riquelme" w:date="2010-11-04T00:03:00Z"/>
          <w:lang w:val="es-ES"/>
          <w:rPrChange w:id="3032" w:author="Wolf" w:date="2010-11-10T21:53:00Z">
            <w:rPr>
              <w:ins w:id="3033" w:author="Rodrigo Riquelme" w:date="2010-11-04T00:03:00Z"/>
              <w:lang w:val="en-US"/>
            </w:rPr>
          </w:rPrChange>
        </w:rPr>
        <w:pPrChange w:id="3034" w:author="Rodrigo Riquelme" w:date="2010-11-04T11:48:00Z">
          <w:pPr>
            <w:pStyle w:val="Subttulo"/>
            <w:outlineLvl w:val="2"/>
          </w:pPr>
        </w:pPrChange>
      </w:pPr>
      <w:bookmarkStart w:id="3035" w:name="_Toc277197807"/>
      <w:ins w:id="3036" w:author="Rodrigo Riquelme" w:date="2010-11-04T00:03:00Z">
        <w:r w:rsidRPr="00016E7A">
          <w:rPr>
            <w:lang w:val="es-ES"/>
            <w:rPrChange w:id="3037" w:author="Wolf" w:date="2010-11-10T21:53:00Z">
              <w:rPr>
                <w:lang w:val="en-US"/>
              </w:rPr>
            </w:rPrChange>
          </w:rPr>
          <w:lastRenderedPageBreak/>
          <w:t>3.</w:t>
        </w:r>
      </w:ins>
      <w:ins w:id="3038" w:author="Wolf" w:date="2010-11-11T00:13:00Z">
        <w:r w:rsidR="003607CB">
          <w:rPr>
            <w:lang w:val="es-ES"/>
          </w:rPr>
          <w:t>3</w:t>
        </w:r>
      </w:ins>
      <w:ins w:id="3039" w:author="Rodrigo Riquelme" w:date="2010-11-04T00:21:00Z">
        <w:del w:id="3040" w:author="Wolf" w:date="2010-11-11T00:13:00Z">
          <w:r w:rsidR="00EF26DE" w:rsidRPr="00016E7A" w:rsidDel="003607CB">
            <w:rPr>
              <w:lang w:val="es-ES"/>
              <w:rPrChange w:id="3041" w:author="Wolf" w:date="2010-11-10T21:53:00Z">
                <w:rPr>
                  <w:lang w:val="en-US"/>
                </w:rPr>
              </w:rPrChange>
            </w:rPr>
            <w:delText>4</w:delText>
          </w:r>
        </w:del>
      </w:ins>
      <w:ins w:id="3042" w:author="Rodrigo Riquelme" w:date="2010-11-04T00:03:00Z">
        <w:r w:rsidRPr="00016E7A">
          <w:rPr>
            <w:lang w:val="es-ES"/>
            <w:rPrChange w:id="3043" w:author="Wolf" w:date="2010-11-10T21:53:00Z">
              <w:rPr>
                <w:lang w:val="en-US"/>
              </w:rPr>
            </w:rPrChange>
          </w:rPr>
          <w:t>. Google TV</w:t>
        </w:r>
        <w:bookmarkEnd w:id="3035"/>
      </w:ins>
    </w:p>
    <w:p w:rsidR="00421830" w:rsidRDefault="00421830" w:rsidP="00421830">
      <w:pPr>
        <w:rPr>
          <w:ins w:id="3044" w:author="Rodrigo Riquelme" w:date="2010-11-04T00:02:00Z"/>
        </w:rPr>
      </w:pPr>
      <w:ins w:id="3045" w:author="Rodrigo Riquelme" w:date="2010-11-04T00:02:00Z">
        <w:r w:rsidRPr="00532391">
          <w:rPr>
            <w:b/>
            <w:bCs/>
          </w:rPr>
          <w:t>Google TV</w:t>
        </w:r>
        <w:r w:rsidRPr="00532391">
          <w:t xml:space="preserve"> es una plataforma de hardware y software para  televisores de alta definición basado en el sistema operativo </w:t>
        </w:r>
        <w:proofErr w:type="spellStart"/>
        <w:r w:rsidRPr="00532391">
          <w:t>Android</w:t>
        </w:r>
        <w:proofErr w:type="spellEnd"/>
        <w:r w:rsidRPr="00532391">
          <w:t xml:space="preserve">, a </w:t>
        </w:r>
        <w:r>
          <w:t xml:space="preserve">través del </w:t>
        </w:r>
        <w:r w:rsidRPr="00532391">
          <w:t xml:space="preserve"> uso de </w:t>
        </w:r>
        <w:proofErr w:type="spellStart"/>
        <w:r w:rsidRPr="00532391">
          <w:t>IPTV.</w:t>
        </w:r>
        <w:r>
          <w:t>E</w:t>
        </w:r>
        <w:r w:rsidRPr="00532391">
          <w:t>n</w:t>
        </w:r>
        <w:proofErr w:type="spellEnd"/>
        <w:r w:rsidRPr="00532391">
          <w:t xml:space="preserve"> simples palabras este consiste en llevar todo el contenido de Internet </w:t>
        </w:r>
        <w:proofErr w:type="spellStart"/>
        <w:r w:rsidRPr="00532391">
          <w:t>mas</w:t>
        </w:r>
        <w:proofErr w:type="spellEnd"/>
        <w:r w:rsidRPr="00532391">
          <w:t xml:space="preserve"> la TV digital a nuestras casa</w:t>
        </w:r>
        <w:r>
          <w:t xml:space="preserve"> además de interactuar con estas</w:t>
        </w:r>
        <w:r w:rsidRPr="00532391">
          <w:t xml:space="preserve">. </w:t>
        </w:r>
      </w:ins>
    </w:p>
    <w:p w:rsidR="00421830" w:rsidRPr="00532391" w:rsidRDefault="00421830" w:rsidP="00421830">
      <w:pPr>
        <w:rPr>
          <w:ins w:id="3046" w:author="Rodrigo Riquelme" w:date="2010-11-04T00:02:00Z"/>
        </w:rPr>
      </w:pPr>
      <w:ins w:id="3047" w:author="Rodrigo Riquelme" w:date="2010-11-04T00:02:00Z">
        <w:r w:rsidRPr="00532391">
          <w:t xml:space="preserve">Google TV funciona sobre </w:t>
        </w:r>
        <w:proofErr w:type="spellStart"/>
        <w:r w:rsidRPr="00532391">
          <w:t>Android</w:t>
        </w:r>
        <w:proofErr w:type="spellEnd"/>
        <w:r w:rsidRPr="00532391">
          <w:t xml:space="preserve"> 2.1 y puede ser actualizado de forma remota. El navegador es Google </w:t>
        </w:r>
        <w:proofErr w:type="spellStart"/>
        <w:r w:rsidRPr="00532391">
          <w:t>Chrome</w:t>
        </w:r>
        <w:proofErr w:type="spellEnd"/>
        <w:r w:rsidRPr="00532391">
          <w:t xml:space="preserve">, corriendo Flash. El uso de </w:t>
        </w:r>
        <w:proofErr w:type="spellStart"/>
        <w:r w:rsidRPr="00532391">
          <w:t>Android</w:t>
        </w:r>
        <w:proofErr w:type="spellEnd"/>
        <w:r w:rsidRPr="00532391">
          <w:t xml:space="preserve"> permite que las aplicaciones de los móviles funcionen también en la TV.</w:t>
        </w:r>
      </w:ins>
    </w:p>
    <w:p w:rsidR="00421830" w:rsidRPr="00532391" w:rsidRDefault="00421830" w:rsidP="00421830">
      <w:pPr>
        <w:rPr>
          <w:ins w:id="3048" w:author="Rodrigo Riquelme" w:date="2010-11-04T00:02:00Z"/>
        </w:rPr>
      </w:pPr>
      <w:ins w:id="3049" w:author="Rodrigo Riquelme" w:date="2010-11-04T00:02:00Z">
        <w:r w:rsidRPr="00532391">
          <w:t xml:space="preserve">Los desarrolladores ya pueden comenzar a crear aplicaciones para Google TV, y se espera que se lance un </w:t>
        </w:r>
        <w:proofErr w:type="spellStart"/>
        <w:r w:rsidRPr="00532391">
          <w:t>Android</w:t>
        </w:r>
        <w:proofErr w:type="spellEnd"/>
        <w:r w:rsidRPr="00532391">
          <w:t xml:space="preserve"> </w:t>
        </w:r>
        <w:proofErr w:type="spellStart"/>
        <w:r w:rsidRPr="00532391">
          <w:t>Market</w:t>
        </w:r>
        <w:proofErr w:type="spellEnd"/>
        <w:r w:rsidRPr="00532391">
          <w:t xml:space="preserve"> para este sistema a principios de 2011. Para entonces también estarán disponibles </w:t>
        </w:r>
        <w:proofErr w:type="spellStart"/>
        <w:r w:rsidRPr="00532391">
          <w:t>APIs</w:t>
        </w:r>
        <w:proofErr w:type="spellEnd"/>
        <w:r w:rsidRPr="00532391">
          <w:t xml:space="preserve"> para Google TV.</w:t>
        </w:r>
      </w:ins>
    </w:p>
    <w:p w:rsidR="00421830" w:rsidRDefault="00421830" w:rsidP="00421830">
      <w:pPr>
        <w:rPr>
          <w:ins w:id="3050" w:author="Rodrigo Riquelme" w:date="2010-11-04T00:02:00Z"/>
        </w:rPr>
      </w:pPr>
      <w:ins w:id="3051" w:author="Rodrigo Riquelme" w:date="2010-11-04T00:02:00Z">
        <w:r>
          <w:t>Existe una alianza</w:t>
        </w:r>
        <w:r w:rsidRPr="00532391">
          <w:t xml:space="preserve"> estratégica conformada con Google, Sony e Intel </w:t>
        </w:r>
        <w:r>
          <w:t>para el desarrollo de esta plataforma y otras similares basadas en IPTV</w:t>
        </w:r>
        <w:r w:rsidRPr="00532391">
          <w:t>.</w:t>
        </w:r>
      </w:ins>
    </w:p>
    <w:p w:rsidR="00421830" w:rsidRPr="00532391" w:rsidRDefault="00421830" w:rsidP="00421830">
      <w:pPr>
        <w:rPr>
          <w:ins w:id="3052" w:author="Rodrigo Riquelme" w:date="2010-11-04T00:02:00Z"/>
        </w:rPr>
      </w:pPr>
      <w:ins w:id="3053" w:author="Rodrigo Riquelme" w:date="2010-11-04T00:02:00Z">
        <w:r>
          <w:t xml:space="preserve">Los protocolos de comunicación de estos dispositivos con servidores web están basados en XML también acepta formatos RSS ya existentes como </w:t>
        </w:r>
        <w:proofErr w:type="spellStart"/>
        <w:r>
          <w:t>playlists</w:t>
        </w:r>
        <w:proofErr w:type="spellEnd"/>
        <w:r>
          <w:t xml:space="preserve"> de iTunes.</w:t>
        </w:r>
      </w:ins>
    </w:p>
    <w:p w:rsidR="00421830" w:rsidRDefault="00421830" w:rsidP="00421830">
      <w:pPr>
        <w:pStyle w:val="NormalWeb"/>
        <w:rPr>
          <w:ins w:id="3054" w:author="Rodrigo Riquelme" w:date="2010-11-04T00:02:00Z"/>
        </w:rPr>
      </w:pPr>
    </w:p>
    <w:p w:rsidR="00421830" w:rsidRDefault="00421830" w:rsidP="00421830">
      <w:pPr>
        <w:pStyle w:val="NormalWeb"/>
        <w:rPr>
          <w:ins w:id="3055" w:author="Rodrigo Riquelme" w:date="2010-11-04T00:02:00Z"/>
        </w:rPr>
      </w:pPr>
    </w:p>
    <w:p w:rsidR="00421830" w:rsidRDefault="00421830" w:rsidP="00421830">
      <w:pPr>
        <w:rPr>
          <w:ins w:id="3056" w:author="Rodrigo Riquelme" w:date="2010-11-04T00:02:00Z"/>
        </w:rPr>
      </w:pPr>
      <w:ins w:id="3057" w:author="Rodrigo Riquelme" w:date="2010-11-04T00:02:00Z">
        <w:r w:rsidRPr="00532391">
          <w:lastRenderedPageBreak/>
          <w:t>Sony lanzo el primer modelo de televisores de alta definición</w:t>
        </w:r>
        <w:r>
          <w:t xml:space="preserve"> fusionado con G</w:t>
        </w:r>
        <w:r w:rsidRPr="00532391">
          <w:t xml:space="preserve">oogle TV a diferencia con otras TV con </w:t>
        </w:r>
        <w:r>
          <w:t>I</w:t>
        </w:r>
        <w:r w:rsidRPr="00532391">
          <w:t>nternet, esta permite al usu</w:t>
        </w:r>
        <w:r>
          <w:t>a</w:t>
        </w:r>
        <w:r w:rsidRPr="00532391">
          <w:t>rio navegar a través</w:t>
        </w:r>
        <w:r>
          <w:t xml:space="preserve"> de G</w:t>
        </w:r>
        <w:r w:rsidRPr="00532391">
          <w:t xml:space="preserve">oogle </w:t>
        </w:r>
        <w:proofErr w:type="spellStart"/>
        <w:r w:rsidRPr="00532391">
          <w:t>Chrome</w:t>
        </w:r>
        <w:proofErr w:type="spellEnd"/>
        <w:r w:rsidRPr="00532391">
          <w:t xml:space="preserve"> y ver televisión de m</w:t>
        </w:r>
        <w:r>
          <w:t xml:space="preserve">anera </w:t>
        </w:r>
        <w:proofErr w:type="spellStart"/>
        <w:r>
          <w:t>simultanea</w:t>
        </w:r>
        <w:proofErr w:type="spellEnd"/>
        <w:r>
          <w:t xml:space="preserve"> utilizando la O</w:t>
        </w:r>
        <w:r w:rsidRPr="00532391">
          <w:t xml:space="preserve">pción </w:t>
        </w:r>
        <w:r>
          <w:t>P</w:t>
        </w:r>
        <w:r w:rsidRPr="00532391">
          <w:t xml:space="preserve">icture in </w:t>
        </w:r>
        <w:r>
          <w:t>P</w:t>
        </w:r>
        <w:r w:rsidRPr="00532391">
          <w:t xml:space="preserve">icture, estos TV están equipados con un hardware que contiene un procesador Intel </w:t>
        </w:r>
        <w:proofErr w:type="spellStart"/>
        <w:r w:rsidRPr="00532391">
          <w:t>Atom</w:t>
        </w:r>
        <w:proofErr w:type="spellEnd"/>
        <w:r w:rsidRPr="00532391">
          <w:t xml:space="preserve"> y una capacidad de 8GB de memoria, conectividad </w:t>
        </w:r>
        <w:proofErr w:type="spellStart"/>
        <w:r w:rsidRPr="00532391">
          <w:t>WiFi</w:t>
        </w:r>
        <w:proofErr w:type="spellEnd"/>
        <w:r w:rsidRPr="00532391">
          <w:t>.</w:t>
        </w:r>
      </w:ins>
    </w:p>
    <w:p w:rsidR="009A106D" w:rsidRDefault="009A106D">
      <w:pPr>
        <w:pStyle w:val="NormalWeb"/>
        <w:keepNext/>
        <w:jc w:val="center"/>
        <w:rPr>
          <w:ins w:id="3058" w:author="Rodrigo Riquelme" w:date="2010-11-05T01:18:00Z"/>
        </w:rPr>
        <w:pPrChange w:id="3059" w:author="Rodrigo Riquelme" w:date="2010-11-05T01:18:00Z">
          <w:pPr>
            <w:pStyle w:val="NormalWeb"/>
            <w:jc w:val="center"/>
          </w:pPr>
        </w:pPrChange>
      </w:pPr>
      <w:ins w:id="3060" w:author="Rodrigo Riquelme" w:date="2010-11-04T00:02:00Z">
        <w:r>
          <w:rPr>
            <w:noProof/>
            <w:lang w:val="es-CL" w:eastAsia="es-CL"/>
            <w:rPrChange w:id="3061">
              <w:rPr>
                <w:noProof/>
                <w:color w:val="0000FF"/>
                <w:u w:val="single"/>
                <w:lang w:val="es-CL" w:eastAsia="es-CL"/>
              </w:rPr>
            </w:rPrChange>
          </w:rPr>
          <w:drawing>
            <wp:inline distT="0" distB="0" distL="0" distR="0" wp14:anchorId="531C0844" wp14:editId="7576039F">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2"/>
                      <a:srcRect/>
                      <a:stretch>
                        <a:fillRect/>
                      </a:stretch>
                    </pic:blipFill>
                    <pic:spPr bwMode="auto">
                      <a:xfrm>
                        <a:off x="0" y="0"/>
                        <a:ext cx="2514600" cy="1885950"/>
                      </a:xfrm>
                      <a:prstGeom prst="rect">
                        <a:avLst/>
                      </a:prstGeom>
                      <a:noFill/>
                      <a:ln w="9525">
                        <a:noFill/>
                        <a:miter lim="800000"/>
                        <a:headEnd/>
                        <a:tailEnd/>
                      </a:ln>
                    </pic:spPr>
                  </pic:pic>
                </a:graphicData>
              </a:graphic>
            </wp:inline>
          </w:drawing>
        </w:r>
      </w:ins>
    </w:p>
    <w:p w:rsidR="009A106D" w:rsidRDefault="00F708D7">
      <w:pPr>
        <w:pStyle w:val="Epgrafe"/>
        <w:jc w:val="center"/>
        <w:rPr>
          <w:ins w:id="3062" w:author="Rodrigo Riquelme" w:date="2010-11-04T00:02:00Z"/>
          <w:noProof/>
          <w:lang w:eastAsia="es-ES"/>
        </w:rPr>
        <w:pPrChange w:id="3063" w:author="Rodrigo Riquelme" w:date="2010-11-05T01:18:00Z">
          <w:pPr>
            <w:pStyle w:val="NormalWeb"/>
            <w:jc w:val="center"/>
          </w:pPr>
        </w:pPrChange>
      </w:pPr>
      <w:bookmarkStart w:id="3064" w:name="_Toc276683981"/>
      <w:bookmarkStart w:id="3065" w:name="_Toc276684049"/>
      <w:ins w:id="3066" w:author="Rodrigo Riquelme" w:date="2010-11-05T01:18:00Z">
        <w:r>
          <w:t xml:space="preserve">Ilustración </w:t>
        </w:r>
        <w:r w:rsidR="00427C5E">
          <w:fldChar w:fldCharType="begin"/>
        </w:r>
        <w:r>
          <w:instrText xml:space="preserve"> SEQ Ilustración \* ARABIC </w:instrText>
        </w:r>
      </w:ins>
      <w:r w:rsidR="00427C5E">
        <w:fldChar w:fldCharType="separate"/>
      </w:r>
      <w:ins w:id="3067" w:author="copesa" w:date="2010-11-11T11:32:00Z">
        <w:r w:rsidR="00D8095E">
          <w:rPr>
            <w:noProof/>
          </w:rPr>
          <w:t>24</w:t>
        </w:r>
      </w:ins>
      <w:ins w:id="3068" w:author="Rodrigo Riquelme" w:date="2010-11-05T01:18:00Z">
        <w:r w:rsidR="00427C5E">
          <w:fldChar w:fldCharType="end"/>
        </w:r>
        <w:r>
          <w:t xml:space="preserve"> – Google TV en un televisor IPTV conectado a internet</w:t>
        </w:r>
      </w:ins>
      <w:bookmarkEnd w:id="3064"/>
      <w:bookmarkEnd w:id="3065"/>
    </w:p>
    <w:p w:rsidR="009A106D" w:rsidRPr="00016E7A" w:rsidRDefault="00427C5E">
      <w:pPr>
        <w:pStyle w:val="Ttulo7"/>
        <w:rPr>
          <w:ins w:id="3069" w:author="Rodrigo Riquelme" w:date="2010-11-04T00:02:00Z"/>
          <w:kern w:val="36"/>
          <w:lang w:val="es-CL"/>
          <w:rPrChange w:id="3070" w:author="Wolf" w:date="2010-11-10T21:53:00Z">
            <w:rPr>
              <w:ins w:id="3071" w:author="Rodrigo Riquelme" w:date="2010-11-04T00:02:00Z"/>
              <w:kern w:val="36"/>
            </w:rPr>
          </w:rPrChange>
        </w:rPr>
        <w:pPrChange w:id="3072" w:author="Rodrigo Riquelme" w:date="2010-11-04T00:04:00Z">
          <w:pPr>
            <w:pStyle w:val="NormalWeb"/>
            <w:jc w:val="center"/>
          </w:pPr>
        </w:pPrChange>
      </w:pPr>
      <w:ins w:id="3073" w:author="Rodrigo Riquelme" w:date="2010-11-04T00:02:00Z">
        <w:r>
          <w:rPr>
            <w:kern w:val="36"/>
          </w:rPr>
          <w:fldChar w:fldCharType="begin"/>
        </w:r>
        <w:r w:rsidR="00421830" w:rsidRPr="00016E7A">
          <w:rPr>
            <w:kern w:val="36"/>
            <w:lang w:val="es-CL"/>
            <w:rPrChange w:id="3074" w:author="Wolf" w:date="2010-11-10T21:53:00Z">
              <w:rPr>
                <w:kern w:val="36"/>
              </w:rPr>
            </w:rPrChange>
          </w:rPr>
          <w:instrText xml:space="preserve"> HYPERLINK "http://www.fayerwayer.com/2010/05/google-tv-ya-esta-al-aire/" </w:instrText>
        </w:r>
        <w:r>
          <w:rPr>
            <w:kern w:val="36"/>
          </w:rPr>
          <w:fldChar w:fldCharType="separate"/>
        </w:r>
        <w:r w:rsidR="00421830" w:rsidRPr="00016E7A">
          <w:rPr>
            <w:rStyle w:val="Hipervnculo"/>
            <w:rFonts w:cs="Arial"/>
            <w:bCs/>
            <w:kern w:val="36"/>
            <w:lang w:val="es-CL"/>
            <w:rPrChange w:id="3075" w:author="Wolf" w:date="2010-11-10T21:53:00Z">
              <w:rPr>
                <w:rStyle w:val="Hipervnculo"/>
                <w:rFonts w:cs="Arial"/>
                <w:bCs/>
                <w:kern w:val="36"/>
              </w:rPr>
            </w:rPrChange>
          </w:rPr>
          <w:t>http://www.fayerwayer.com/2010/05/google-tv-ya-esta-al-aire/</w:t>
        </w:r>
        <w:r>
          <w:rPr>
            <w:kern w:val="36"/>
          </w:rPr>
          <w:fldChar w:fldCharType="end"/>
        </w:r>
      </w:ins>
    </w:p>
    <w:p w:rsidR="009A106D" w:rsidRPr="00016E7A" w:rsidRDefault="009A106D">
      <w:pPr>
        <w:rPr>
          <w:del w:id="3076" w:author="Rodrigo Riquelme" w:date="2010-11-03T16:53:00Z"/>
          <w:rPrChange w:id="3077" w:author="Wolf" w:date="2010-11-10T21:53:00Z">
            <w:rPr>
              <w:del w:id="3078" w:author="Rodrigo Riquelme" w:date="2010-11-03T16:53:00Z"/>
              <w:lang w:val="en-US"/>
            </w:rPr>
          </w:rPrChange>
        </w:rPr>
        <w:pPrChange w:id="3079" w:author="Rodrigo Riquelme" w:date="2010-11-03T16:53:00Z">
          <w:pPr>
            <w:pStyle w:val="Subttulo"/>
          </w:pPr>
        </w:pPrChange>
      </w:pPr>
    </w:p>
    <w:p w:rsidR="009A106D" w:rsidRPr="00016E7A" w:rsidRDefault="009A106D">
      <w:pPr>
        <w:rPr>
          <w:del w:id="3080" w:author="Rodrigo Riquelme" w:date="2010-11-03T16:53:00Z"/>
          <w:rPrChange w:id="3081" w:author="Wolf" w:date="2010-11-10T21:53:00Z">
            <w:rPr>
              <w:del w:id="3082" w:author="Rodrigo Riquelme" w:date="2010-11-03T16:53:00Z"/>
              <w:lang w:val="en-US"/>
            </w:rPr>
          </w:rPrChange>
        </w:rPr>
      </w:pPr>
    </w:p>
    <w:p w:rsidR="009A106D" w:rsidRPr="00016E7A" w:rsidRDefault="009A106D">
      <w:pPr>
        <w:rPr>
          <w:del w:id="3083" w:author="Rodrigo Riquelme" w:date="2010-11-03T16:53:00Z"/>
          <w:rPrChange w:id="3084" w:author="Wolf" w:date="2010-11-10T21:53:00Z">
            <w:rPr>
              <w:del w:id="3085" w:author="Rodrigo Riquelme" w:date="2010-11-03T16:53:00Z"/>
              <w:lang w:val="en-US"/>
            </w:rPr>
          </w:rPrChange>
        </w:rPr>
      </w:pPr>
    </w:p>
    <w:p w:rsidR="009A106D" w:rsidRPr="00016E7A" w:rsidRDefault="009A106D">
      <w:pPr>
        <w:rPr>
          <w:del w:id="3086" w:author="Rodrigo Riquelme" w:date="2010-11-03T16:53:00Z"/>
          <w:rPrChange w:id="3087" w:author="Wolf" w:date="2010-11-10T21:53:00Z">
            <w:rPr>
              <w:del w:id="3088" w:author="Rodrigo Riquelme" w:date="2010-11-03T16:53:00Z"/>
              <w:lang w:val="en-US"/>
            </w:rPr>
          </w:rPrChange>
        </w:rPr>
      </w:pPr>
    </w:p>
    <w:p w:rsidR="009A106D" w:rsidRDefault="00427C5E">
      <w:pPr>
        <w:rPr>
          <w:del w:id="3089" w:author="Rodrigo Riquelme" w:date="2010-11-03T16:53:00Z"/>
        </w:rPr>
        <w:pPrChange w:id="3090" w:author="Rodrigo Riquelme" w:date="2010-11-03T16:53:00Z">
          <w:pPr>
            <w:pStyle w:val="Subttulo"/>
          </w:pPr>
        </w:pPrChange>
      </w:pPr>
      <w:del w:id="3091" w:author="Rodrigo Riquelme" w:date="2010-11-03T16:53:00Z">
        <w:r w:rsidRPr="00427C5E">
          <w:rPr>
            <w:rPrChange w:id="3092" w:author="Rodrigo Riquelme" w:date="2010-11-03T16:54:00Z">
              <w:rPr>
                <w:color w:val="0000FF"/>
                <w:u w:val="single"/>
              </w:rPr>
            </w:rPrChange>
          </w:rPr>
          <w:delText xml:space="preserve">Estado del arte </w:delText>
        </w:r>
      </w:del>
    </w:p>
    <w:p w:rsidR="009A106D" w:rsidRDefault="009A106D">
      <w:pPr>
        <w:rPr>
          <w:del w:id="3093" w:author="Rodrigo Riquelme" w:date="2010-11-03T16:53:00Z"/>
          <w:rFonts w:cs="Arial"/>
        </w:rPr>
      </w:pPr>
    </w:p>
    <w:p w:rsidR="009A106D" w:rsidRDefault="00427C5E">
      <w:pPr>
        <w:rPr>
          <w:del w:id="3094" w:author="Rodrigo Riquelme" w:date="2010-11-03T16:54:00Z"/>
          <w:rFonts w:cs="Arial"/>
        </w:rPr>
        <w:pPrChange w:id="3095" w:author="Rodrigo Riquelme" w:date="2010-11-03T16:53:00Z">
          <w:pPr>
            <w:pStyle w:val="NormalWeb"/>
          </w:pPr>
        </w:pPrChange>
      </w:pPr>
      <w:del w:id="3096" w:author="Rodrigo Riquelme" w:date="2010-11-03T16:54:00Z">
        <w:r w:rsidRPr="00427C5E">
          <w:rPr>
            <w:rFonts w:cs="Arial"/>
            <w:rPrChange w:id="3097" w:author="Rodrigo Riquelme" w:date="2010-11-03T16:54:00Z">
              <w:rPr>
                <w:rFonts w:cs="Arial"/>
                <w:color w:val="0000FF"/>
                <w:u w:val="single"/>
              </w:rPr>
            </w:rPrChange>
          </w:rPr>
          <w:delText xml:space="preserve">Un </w:delText>
        </w:r>
        <w:r w:rsidRPr="00427C5E">
          <w:rPr>
            <w:rFonts w:cs="Arial"/>
            <w:b/>
            <w:bCs/>
            <w:rPrChange w:id="3098" w:author="Rodrigo Riquelme" w:date="2010-11-03T16:54:00Z">
              <w:rPr>
                <w:rFonts w:cs="Arial"/>
                <w:b/>
                <w:bCs/>
                <w:color w:val="0000FF"/>
                <w:u w:val="single"/>
              </w:rPr>
            </w:rPrChange>
          </w:rPr>
          <w:delText>Framework</w:delText>
        </w:r>
        <w:r w:rsidRPr="00427C5E">
          <w:rPr>
            <w:rFonts w:cs="Arial"/>
            <w:rPrChange w:id="3099" w:author="Rodrigo Riquelme" w:date="2010-11-03T16:54:00Z">
              <w:rPr>
                <w:rFonts w:cs="Arial"/>
                <w:color w:val="0000FF"/>
                <w:u w:val="single"/>
              </w:rPr>
            </w:rPrChange>
          </w:rPr>
          <w:delText xml:space="preserve"> es una estructura conceptual y tecnológica de soporte definida, normalmente con artefactos o módulos de software concretos, con base en la cual otro proyecto de software  puede ser organizado y desarrollado.</w:delText>
        </w:r>
      </w:del>
    </w:p>
    <w:p w:rsidR="009A106D" w:rsidRDefault="00427C5E">
      <w:pPr>
        <w:rPr>
          <w:del w:id="3100" w:author="Rodrigo Riquelme" w:date="2010-11-03T16:54:00Z"/>
          <w:rFonts w:cs="Arial"/>
        </w:rPr>
        <w:pPrChange w:id="3101" w:author="Rodrigo Riquelme" w:date="2010-11-03T16:53:00Z">
          <w:pPr>
            <w:pStyle w:val="NormalWeb"/>
          </w:pPr>
        </w:pPrChange>
      </w:pPr>
      <w:del w:id="3102" w:author="Rodrigo Riquelme" w:date="2010-11-03T16:54:00Z">
        <w:r w:rsidRPr="00427C5E">
          <w:rPr>
            <w:rFonts w:cs="Arial"/>
            <w:rPrChange w:id="3103" w:author="Rodrigo Riquelme" w:date="2010-11-03T16:54:00Z">
              <w:rPr>
                <w:rFonts w:cs="Arial"/>
                <w:color w:val="0000FF"/>
                <w:u w:val="single"/>
              </w:rPr>
            </w:rPrChange>
          </w:rPr>
          <w:delText xml:space="preserve"> Típicamente, puede incluir soporte de Programas, bibliotecas y un lenguaje interpretado entre otros programas para ayudar a desarrollar y unir los diferentes componentes de un proyecto.</w:delText>
        </w:r>
      </w:del>
    </w:p>
    <w:p w:rsidR="009A106D" w:rsidRDefault="00427C5E">
      <w:pPr>
        <w:rPr>
          <w:del w:id="3104" w:author="Rodrigo Riquelme" w:date="2010-11-03T16:54:00Z"/>
          <w:rFonts w:cs="Arial"/>
        </w:rPr>
        <w:pPrChange w:id="3105" w:author="Rodrigo Riquelme" w:date="2010-11-03T16:53:00Z">
          <w:pPr>
            <w:pStyle w:val="NormalWeb"/>
          </w:pPr>
        </w:pPrChange>
      </w:pPr>
      <w:del w:id="3106" w:author="Rodrigo Riquelme" w:date="2010-11-03T16:54:00Z">
        <w:r w:rsidRPr="00427C5E">
          <w:rPr>
            <w:rFonts w:cs="Arial"/>
            <w:rPrChange w:id="3107" w:author="Rodrigo Riquelme" w:date="2010-11-03T16:54:00Z">
              <w:rPr>
                <w:rFonts w:cs="Arial"/>
                <w:color w:val="0000FF"/>
                <w:u w:val="single"/>
              </w:rPr>
            </w:rPrChange>
          </w:rPr>
          <w:delText xml:space="preserve">Los Framework  hoy en día simplifican el desarrollo de aplicaciones </w:delText>
        </w:r>
      </w:del>
      <w:del w:id="3108" w:author="Rodrigo Riquelme" w:date="2010-11-03T16:40:00Z">
        <w:r w:rsidRPr="00427C5E">
          <w:rPr>
            <w:rFonts w:cs="Arial"/>
            <w:rPrChange w:id="3109" w:author="Rodrigo Riquelme" w:date="2010-11-03T16:54:00Z">
              <w:rPr>
                <w:rFonts w:cs="Arial"/>
                <w:color w:val="0000FF"/>
                <w:u w:val="single"/>
              </w:rPr>
            </w:rPrChange>
          </w:rPr>
          <w:delText xml:space="preserve">Web 2.0 </w:delText>
        </w:r>
      </w:del>
      <w:del w:id="3110" w:author="Rodrigo Riquelme" w:date="2010-11-03T16:54:00Z">
        <w:r w:rsidRPr="00427C5E">
          <w:rPr>
            <w:rFonts w:cs="Arial"/>
            <w:rPrChange w:id="3111" w:author="Rodrigo Riquelme" w:date="2010-11-03T16:54:00Z">
              <w:rPr>
                <w:rFonts w:cs="Arial"/>
                <w:color w:val="0000FF"/>
                <w:u w:val="single"/>
              </w:rPr>
            </w:rPrChange>
          </w:rPr>
          <w:delText>ya que implementa el patrón arquitectónico MVC (Modelo, Vista, Control).</w:delText>
        </w:r>
      </w:del>
    </w:p>
    <w:p w:rsidR="009A253E" w:rsidDel="00284B05" w:rsidRDefault="009A253E" w:rsidP="00476EE0">
      <w:pPr>
        <w:pStyle w:val="NormalWeb"/>
        <w:rPr>
          <w:del w:id="3112" w:author="Rodrigo Riquelme" w:date="2010-11-03T23:09:00Z"/>
          <w:rStyle w:val="google-src-text1"/>
          <w:rFonts w:ascii="Arial" w:hAnsi="Arial" w:cs="Arial"/>
          <w:vanish w:val="0"/>
        </w:rPr>
      </w:pPr>
    </w:p>
    <w:p w:rsidR="00FA3648" w:rsidDel="00284B05" w:rsidRDefault="00FA3648" w:rsidP="00476EE0">
      <w:pPr>
        <w:pStyle w:val="NormalWeb"/>
        <w:rPr>
          <w:del w:id="3113" w:author="Rodrigo Riquelme" w:date="2010-11-03T23:09:00Z"/>
          <w:rStyle w:val="google-src-text1"/>
          <w:rFonts w:ascii="Arial" w:hAnsi="Arial" w:cs="Arial"/>
          <w:vanish w:val="0"/>
        </w:rPr>
      </w:pPr>
    </w:p>
    <w:p w:rsidR="00FA3648" w:rsidDel="00284B05" w:rsidRDefault="00FA3648" w:rsidP="00476EE0">
      <w:pPr>
        <w:pStyle w:val="NormalWeb"/>
        <w:rPr>
          <w:del w:id="3114" w:author="Rodrigo Riquelme" w:date="2010-11-03T23:09:00Z"/>
          <w:rStyle w:val="google-src-text1"/>
          <w:rFonts w:ascii="Arial" w:hAnsi="Arial" w:cs="Arial"/>
          <w:vanish w:val="0"/>
        </w:rPr>
      </w:pPr>
    </w:p>
    <w:p w:rsidR="00FA3648" w:rsidDel="00284B05" w:rsidRDefault="00FA3648" w:rsidP="00476EE0">
      <w:pPr>
        <w:pStyle w:val="NormalWeb"/>
        <w:rPr>
          <w:del w:id="3115" w:author="Rodrigo Riquelme" w:date="2010-11-03T23:09:00Z"/>
          <w:rStyle w:val="google-src-text1"/>
          <w:rFonts w:ascii="Arial" w:hAnsi="Arial" w:cs="Arial"/>
          <w:vanish w:val="0"/>
        </w:rPr>
      </w:pPr>
    </w:p>
    <w:p w:rsidR="00FA3648" w:rsidDel="00284B05" w:rsidRDefault="00FA3648" w:rsidP="00476EE0">
      <w:pPr>
        <w:pStyle w:val="NormalWeb"/>
        <w:rPr>
          <w:del w:id="3116" w:author="Rodrigo Riquelme" w:date="2010-11-03T23:09:00Z"/>
          <w:rStyle w:val="google-src-text1"/>
          <w:rFonts w:ascii="Arial" w:hAnsi="Arial" w:cs="Arial"/>
          <w:vanish w:val="0"/>
        </w:rPr>
      </w:pPr>
    </w:p>
    <w:p w:rsidR="00FA3648" w:rsidDel="00284B05" w:rsidRDefault="00FA3648" w:rsidP="00476EE0">
      <w:pPr>
        <w:pStyle w:val="NormalWeb"/>
        <w:rPr>
          <w:del w:id="3117" w:author="Rodrigo Riquelme" w:date="2010-11-03T23:09:00Z"/>
          <w:rStyle w:val="google-src-text1"/>
          <w:rFonts w:ascii="Arial" w:hAnsi="Arial" w:cs="Arial"/>
          <w:vanish w:val="0"/>
        </w:rPr>
      </w:pPr>
    </w:p>
    <w:p w:rsidR="00FA3648" w:rsidDel="00284B05" w:rsidRDefault="00FA3648" w:rsidP="00476EE0">
      <w:pPr>
        <w:pStyle w:val="NormalWeb"/>
        <w:rPr>
          <w:del w:id="3118" w:author="Rodrigo Riquelme" w:date="2010-11-03T23:09:00Z"/>
          <w:rStyle w:val="google-src-text1"/>
          <w:rFonts w:ascii="Arial" w:hAnsi="Arial" w:cs="Arial"/>
          <w:vanish w:val="0"/>
        </w:rPr>
      </w:pPr>
    </w:p>
    <w:p w:rsidR="00FA3648" w:rsidDel="00284B05" w:rsidRDefault="00FA3648" w:rsidP="00476EE0">
      <w:pPr>
        <w:pStyle w:val="NormalWeb"/>
        <w:rPr>
          <w:del w:id="3119" w:author="Rodrigo Riquelme" w:date="2010-11-03T23:09:00Z"/>
          <w:rStyle w:val="google-src-text1"/>
          <w:rFonts w:ascii="Arial" w:hAnsi="Arial" w:cs="Arial"/>
          <w:vanish w:val="0"/>
        </w:rPr>
      </w:pPr>
    </w:p>
    <w:p w:rsidR="00FA3648" w:rsidDel="00284B05" w:rsidRDefault="00FA3648" w:rsidP="00476EE0">
      <w:pPr>
        <w:pStyle w:val="NormalWeb"/>
        <w:rPr>
          <w:del w:id="3120" w:author="Rodrigo Riquelme" w:date="2010-11-03T23:09:00Z"/>
          <w:rStyle w:val="google-src-text1"/>
          <w:rFonts w:ascii="Arial" w:hAnsi="Arial" w:cs="Arial"/>
          <w:vanish w:val="0"/>
        </w:rPr>
      </w:pPr>
    </w:p>
    <w:p w:rsidR="00476EE0" w:rsidDel="003A6297" w:rsidRDefault="00476EE0" w:rsidP="00476EE0">
      <w:pPr>
        <w:pStyle w:val="NormalWeb"/>
        <w:rPr>
          <w:del w:id="3121" w:author="Rodrigo Riquelme" w:date="2010-11-03T17:06:00Z"/>
          <w:rFonts w:ascii="Arial" w:hAnsi="Arial" w:cs="Arial"/>
        </w:rPr>
      </w:pPr>
      <w:del w:id="3122" w:author="Rodrigo Riquelme" w:date="2010-11-03T17:06:00Z">
        <w:r w:rsidRPr="00016E7A" w:rsidDel="003A6297">
          <w:rPr>
            <w:rStyle w:val="google-src-text1"/>
            <w:rFonts w:cs="Arial"/>
            <w:lang w:val="es-CL"/>
            <w:rPrChange w:id="3123" w:author="Wolf" w:date="2010-11-10T21:53:00Z">
              <w:rPr>
                <w:rStyle w:val="google-src-text1"/>
                <w:rFonts w:cs="Arial"/>
                <w:lang w:val="en-US"/>
              </w:rPr>
            </w:rPrChange>
          </w:rPr>
          <w:delText xml:space="preserve">Zend Framework is focused on building more secure, reliable, and modern Web 2.0 applications &amp; web services, and consuming widely available APIs from leading vendors like </w:delText>
        </w:r>
        <w:r w:rsidR="00427C5E" w:rsidRPr="00C25634" w:rsidDel="003A6297">
          <w:rPr>
            <w:rStyle w:val="google-src-text1"/>
            <w:rFonts w:cs="Arial"/>
          </w:rPr>
          <w:fldChar w:fldCharType="begin"/>
        </w:r>
        <w:r w:rsidRPr="00016E7A" w:rsidDel="003A6297">
          <w:rPr>
            <w:rStyle w:val="google-src-text1"/>
            <w:rFonts w:cs="Arial"/>
            <w:lang w:val="es-CL"/>
            <w:rPrChange w:id="3124" w:author="Wolf" w:date="2010-11-10T21:53:00Z">
              <w:rPr>
                <w:rStyle w:val="google-src-text1"/>
                <w:rFonts w:cs="Arial"/>
                <w:lang w:val="en-US"/>
              </w:rPr>
            </w:rPrChange>
          </w:rPr>
          <w:delInstrText xml:space="preserve"> HYPERLINK "http://translate.googleusercontent.com/translate_c?hl=es&amp;sl=en&amp;tl=es&amp;u=http://code.google.com/apis/gdata&amp;rurl=translate.google.cl&amp;usg=ALkJrhgV-P2CQgippjIMU7hKHfimEeBgNg" \t "_blank" </w:delInstrText>
        </w:r>
        <w:r w:rsidR="00427C5E" w:rsidRPr="00C25634" w:rsidDel="003A6297">
          <w:rPr>
            <w:rStyle w:val="google-src-text1"/>
            <w:rFonts w:cs="Arial"/>
          </w:rPr>
          <w:fldChar w:fldCharType="separate"/>
        </w:r>
        <w:r w:rsidRPr="00016E7A" w:rsidDel="003A6297">
          <w:rPr>
            <w:rStyle w:val="Hipervnculo"/>
            <w:vanish/>
            <w:lang w:val="es-CL"/>
            <w:rPrChange w:id="3125" w:author="Wolf" w:date="2010-11-10T21:53:00Z">
              <w:rPr>
                <w:rStyle w:val="Hipervnculo"/>
                <w:vanish/>
                <w:lang w:val="en-US"/>
              </w:rPr>
            </w:rPrChange>
          </w:rPr>
          <w:delText>Google</w:delText>
        </w:r>
        <w:r w:rsidR="00427C5E" w:rsidRPr="00C25634" w:rsidDel="003A6297">
          <w:rPr>
            <w:rStyle w:val="google-src-text1"/>
            <w:rFonts w:cs="Arial"/>
          </w:rPr>
          <w:fldChar w:fldCharType="end"/>
        </w:r>
        <w:r w:rsidRPr="00016E7A" w:rsidDel="003A6297">
          <w:rPr>
            <w:rStyle w:val="google-src-text1"/>
            <w:rFonts w:cs="Arial"/>
            <w:lang w:val="es-CL"/>
            <w:rPrChange w:id="3126" w:author="Wolf" w:date="2010-11-10T21:53:00Z">
              <w:rPr>
                <w:rStyle w:val="google-src-text1"/>
                <w:rFonts w:cs="Arial"/>
                <w:lang w:val="en-US"/>
              </w:rPr>
            </w:rPrChange>
          </w:rPr>
          <w:delText xml:space="preserve"> , </w:delText>
        </w:r>
        <w:r w:rsidR="00427C5E" w:rsidRPr="00C25634" w:rsidDel="003A6297">
          <w:rPr>
            <w:rStyle w:val="google-src-text1"/>
            <w:rFonts w:cs="Arial"/>
          </w:rPr>
          <w:fldChar w:fldCharType="begin"/>
        </w:r>
        <w:r w:rsidRPr="00016E7A" w:rsidDel="003A6297">
          <w:rPr>
            <w:rStyle w:val="google-src-text1"/>
            <w:rFonts w:cs="Arial"/>
            <w:lang w:val="es-CL"/>
            <w:rPrChange w:id="3127" w:author="Wolf" w:date="2010-11-10T21:53:00Z">
              <w:rPr>
                <w:rStyle w:val="google-src-text1"/>
                <w:rFonts w:cs="Arial"/>
                <w:lang w:val="en-US"/>
              </w:rPr>
            </w:rPrChange>
          </w:rPr>
          <w:delInstrText xml:space="preserve"> HYPERLINK "http://translate.googleusercontent.com/translate_c?hl=es&amp;sl=en&amp;tl=es&amp;u=http://aws.amazon.com/&amp;rurl=translate.google.cl&amp;usg=ALkJrhhFZQpl6mlVzCAmMVEIJvB9TGvGkw" \t "_blank" </w:delInstrText>
        </w:r>
        <w:r w:rsidR="00427C5E" w:rsidRPr="00C25634" w:rsidDel="003A6297">
          <w:rPr>
            <w:rStyle w:val="google-src-text1"/>
            <w:rFonts w:cs="Arial"/>
          </w:rPr>
          <w:fldChar w:fldCharType="separate"/>
        </w:r>
        <w:r w:rsidRPr="00016E7A" w:rsidDel="003A6297">
          <w:rPr>
            <w:rStyle w:val="Hipervnculo"/>
            <w:vanish/>
            <w:lang w:val="es-CL"/>
            <w:rPrChange w:id="3128" w:author="Wolf" w:date="2010-11-10T21:53:00Z">
              <w:rPr>
                <w:rStyle w:val="Hipervnculo"/>
                <w:vanish/>
                <w:lang w:val="en-US"/>
              </w:rPr>
            </w:rPrChange>
          </w:rPr>
          <w:delText>Amazon</w:delText>
        </w:r>
        <w:r w:rsidR="00427C5E" w:rsidRPr="00C25634" w:rsidDel="003A6297">
          <w:rPr>
            <w:rStyle w:val="google-src-text1"/>
            <w:rFonts w:cs="Arial"/>
          </w:rPr>
          <w:fldChar w:fldCharType="end"/>
        </w:r>
        <w:r w:rsidRPr="00016E7A" w:rsidDel="003A6297">
          <w:rPr>
            <w:rStyle w:val="google-src-text1"/>
            <w:rFonts w:cs="Arial"/>
            <w:lang w:val="es-CL"/>
            <w:rPrChange w:id="3129" w:author="Wolf" w:date="2010-11-10T21:53:00Z">
              <w:rPr>
                <w:rStyle w:val="google-src-text1"/>
                <w:rFonts w:cs="Arial"/>
                <w:lang w:val="en-US"/>
              </w:rPr>
            </w:rPrChange>
          </w:rPr>
          <w:delText xml:space="preserve"> , </w:delText>
        </w:r>
        <w:r w:rsidR="00427C5E" w:rsidRPr="00C25634" w:rsidDel="003A6297">
          <w:rPr>
            <w:rStyle w:val="google-src-text1"/>
            <w:rFonts w:cs="Arial"/>
          </w:rPr>
          <w:fldChar w:fldCharType="begin"/>
        </w:r>
        <w:r w:rsidRPr="00016E7A" w:rsidDel="003A6297">
          <w:rPr>
            <w:rStyle w:val="google-src-text1"/>
            <w:rFonts w:cs="Arial"/>
            <w:lang w:val="es-CL"/>
            <w:rPrChange w:id="3130" w:author="Wolf" w:date="2010-11-10T21:53:00Z">
              <w:rPr>
                <w:rStyle w:val="google-src-text1"/>
                <w:rFonts w:cs="Arial"/>
                <w:lang w:val="en-US"/>
              </w:rPr>
            </w:rPrChange>
          </w:rPr>
          <w:delInstrText xml:space="preserve"> HYPERLINK "http://translate.googleusercontent.com/translate_c?hl=es&amp;sl=en&amp;tl=es&amp;u=http://developer.yahoo.com/&amp;rurl=translate.google.cl&amp;usg=ALkJrhg3SQId9_lHooaPR5ftsekqDy37Gg" \t "_blank" </w:delInstrText>
        </w:r>
        <w:r w:rsidR="00427C5E" w:rsidRPr="00C25634" w:rsidDel="003A6297">
          <w:rPr>
            <w:rStyle w:val="google-src-text1"/>
            <w:rFonts w:cs="Arial"/>
          </w:rPr>
          <w:fldChar w:fldCharType="separate"/>
        </w:r>
        <w:r w:rsidRPr="00016E7A" w:rsidDel="003A6297">
          <w:rPr>
            <w:rStyle w:val="Hipervnculo"/>
            <w:vanish/>
            <w:lang w:val="es-CL"/>
            <w:rPrChange w:id="3131" w:author="Wolf" w:date="2010-11-10T21:53:00Z">
              <w:rPr>
                <w:rStyle w:val="Hipervnculo"/>
                <w:vanish/>
                <w:lang w:val="en-US"/>
              </w:rPr>
            </w:rPrChange>
          </w:rPr>
          <w:delText>Yahoo!</w:delText>
        </w:r>
        <w:r w:rsidR="00427C5E" w:rsidRPr="00C25634" w:rsidDel="003A6297">
          <w:rPr>
            <w:rStyle w:val="google-src-text1"/>
            <w:rFonts w:cs="Arial"/>
          </w:rPr>
          <w:fldChar w:fldCharType="end"/>
        </w:r>
        <w:r w:rsidRPr="00016E7A" w:rsidDel="003A6297">
          <w:rPr>
            <w:rStyle w:val="google-src-text1"/>
            <w:rFonts w:cs="Arial"/>
            <w:lang w:val="es-CL"/>
            <w:rPrChange w:id="3132" w:author="Wolf" w:date="2010-11-10T21:53:00Z">
              <w:rPr>
                <w:rStyle w:val="google-src-text1"/>
                <w:rFonts w:cs="Arial"/>
                <w:lang w:val="en-US"/>
              </w:rPr>
            </w:rPrChange>
          </w:rPr>
          <w:delText xml:space="preserve"> , </w:delText>
        </w:r>
        <w:r w:rsidR="00427C5E" w:rsidRPr="00C25634" w:rsidDel="003A6297">
          <w:rPr>
            <w:rStyle w:val="google-src-text1"/>
            <w:rFonts w:cs="Arial"/>
          </w:rPr>
          <w:fldChar w:fldCharType="begin"/>
        </w:r>
        <w:r w:rsidRPr="00016E7A" w:rsidDel="003A6297">
          <w:rPr>
            <w:rStyle w:val="google-src-text1"/>
            <w:rFonts w:cs="Arial"/>
            <w:lang w:val="es-CL"/>
            <w:rPrChange w:id="3133" w:author="Wolf" w:date="2010-11-10T21:53:00Z">
              <w:rPr>
                <w:rStyle w:val="google-src-text1"/>
                <w:rFonts w:cs="Arial"/>
                <w:lang w:val="en-US"/>
              </w:rPr>
            </w:rPrChange>
          </w:rPr>
          <w:delInstrText xml:space="preserve"> HYPERLINK "http://translate.googleusercontent.com/translate_c?hl=es&amp;sl=en&amp;tl=es&amp;u=http://flickr.com/services/&amp;rurl=translate.google.cl&amp;usg=ALkJrhjWkKLhJYuaB2QhuX0MSNmDKNJS8g" \t "_blank" </w:delInstrText>
        </w:r>
        <w:r w:rsidR="00427C5E" w:rsidRPr="00C25634" w:rsidDel="003A6297">
          <w:rPr>
            <w:rStyle w:val="google-src-text1"/>
            <w:rFonts w:cs="Arial"/>
          </w:rPr>
          <w:fldChar w:fldCharType="separate"/>
        </w:r>
        <w:r w:rsidRPr="00016E7A" w:rsidDel="003A6297">
          <w:rPr>
            <w:rStyle w:val="Hipervnculo"/>
            <w:vanish/>
            <w:lang w:val="es-CL"/>
            <w:rPrChange w:id="3134" w:author="Wolf" w:date="2010-11-10T21:53:00Z">
              <w:rPr>
                <w:rStyle w:val="Hipervnculo"/>
                <w:vanish/>
                <w:lang w:val="en-US"/>
              </w:rPr>
            </w:rPrChange>
          </w:rPr>
          <w:delText>Flickr</w:delText>
        </w:r>
        <w:r w:rsidR="00427C5E" w:rsidRPr="00C25634" w:rsidDel="003A6297">
          <w:rPr>
            <w:rStyle w:val="google-src-text1"/>
            <w:rFonts w:cs="Arial"/>
          </w:rPr>
          <w:fldChar w:fldCharType="end"/>
        </w:r>
        <w:r w:rsidRPr="00016E7A" w:rsidDel="003A6297">
          <w:rPr>
            <w:rStyle w:val="google-src-text1"/>
            <w:rFonts w:cs="Arial"/>
            <w:lang w:val="es-CL"/>
            <w:rPrChange w:id="3135" w:author="Wolf" w:date="2010-11-10T21:53:00Z">
              <w:rPr>
                <w:rStyle w:val="google-src-text1"/>
                <w:rFonts w:cs="Arial"/>
                <w:lang w:val="en-US"/>
              </w:rPr>
            </w:rPrChange>
          </w:rPr>
          <w:delText xml:space="preserve"> , as well as API providers and cataloguers like </w:delText>
        </w:r>
        <w:r w:rsidR="00427C5E" w:rsidRPr="00C25634" w:rsidDel="003A6297">
          <w:rPr>
            <w:rStyle w:val="google-src-text1"/>
            <w:rFonts w:cs="Arial"/>
          </w:rPr>
          <w:fldChar w:fldCharType="begin"/>
        </w:r>
        <w:r w:rsidRPr="00016E7A" w:rsidDel="003A6297">
          <w:rPr>
            <w:rStyle w:val="google-src-text1"/>
            <w:rFonts w:cs="Arial"/>
            <w:lang w:val="es-CL"/>
            <w:rPrChange w:id="3136" w:author="Wolf" w:date="2010-11-10T21:53:00Z">
              <w:rPr>
                <w:rStyle w:val="google-src-text1"/>
                <w:rFonts w:cs="Arial"/>
                <w:lang w:val="en-US"/>
              </w:rPr>
            </w:rPrChange>
          </w:rPr>
          <w:delInstrText xml:space="preserve"> HYPERLINK "http://translate.googleusercontent.com/translate_c?hl=es&amp;sl=en&amp;tl=es&amp;u=http://www.strikeiron.com/&amp;rurl=translate.google.cl&amp;usg=ALkJrhjKFmHUSyBjCaWwZPVAEm-Cu4jkqg" \t "_blank" </w:delInstrText>
        </w:r>
        <w:r w:rsidR="00427C5E" w:rsidRPr="00C25634" w:rsidDel="003A6297">
          <w:rPr>
            <w:rStyle w:val="google-src-text1"/>
            <w:rFonts w:cs="Arial"/>
          </w:rPr>
          <w:fldChar w:fldCharType="separate"/>
        </w:r>
        <w:r w:rsidRPr="00016E7A" w:rsidDel="003A6297">
          <w:rPr>
            <w:rStyle w:val="Hipervnculo"/>
            <w:vanish/>
            <w:lang w:val="es-CL"/>
            <w:rPrChange w:id="3137" w:author="Wolf" w:date="2010-11-10T21:53:00Z">
              <w:rPr>
                <w:rStyle w:val="Hipervnculo"/>
                <w:vanish/>
                <w:lang w:val="en-US"/>
              </w:rPr>
            </w:rPrChange>
          </w:rPr>
          <w:delText>StrikeIron</w:delText>
        </w:r>
        <w:r w:rsidR="00427C5E" w:rsidRPr="00C25634" w:rsidDel="003A6297">
          <w:rPr>
            <w:rStyle w:val="google-src-text1"/>
            <w:rFonts w:cs="Arial"/>
          </w:rPr>
          <w:fldChar w:fldCharType="end"/>
        </w:r>
        <w:r w:rsidRPr="00016E7A" w:rsidDel="003A6297">
          <w:rPr>
            <w:rStyle w:val="google-src-text1"/>
            <w:rFonts w:cs="Arial"/>
            <w:lang w:val="es-CL"/>
            <w:rPrChange w:id="3138" w:author="Wolf" w:date="2010-11-10T21:53:00Z">
              <w:rPr>
                <w:rStyle w:val="google-src-text1"/>
                <w:rFonts w:cs="Arial"/>
                <w:lang w:val="en-US"/>
              </w:rPr>
            </w:rPrChange>
          </w:rPr>
          <w:delText xml:space="preserve"> and </w:delText>
        </w:r>
        <w:r w:rsidR="00427C5E" w:rsidRPr="00C25634" w:rsidDel="003A6297">
          <w:rPr>
            <w:rStyle w:val="google-src-text1"/>
            <w:rFonts w:cs="Arial"/>
          </w:rPr>
          <w:fldChar w:fldCharType="begin"/>
        </w:r>
        <w:r w:rsidRPr="00016E7A" w:rsidDel="003A6297">
          <w:rPr>
            <w:rStyle w:val="google-src-text1"/>
            <w:rFonts w:cs="Arial"/>
            <w:lang w:val="es-CL"/>
            <w:rPrChange w:id="3139" w:author="Wolf" w:date="2010-11-10T21:53:00Z">
              <w:rPr>
                <w:rStyle w:val="google-src-text1"/>
                <w:rFonts w:cs="Arial"/>
                <w:lang w:val="en-US"/>
              </w:rPr>
            </w:rPrChange>
          </w:rPr>
          <w:delInstrText xml:space="preserve"> HYPERLINK "http://translate.googleusercontent.com/translate_c?hl=es&amp;sl=en&amp;tl=es&amp;u=http://www.programmableweb.com/&amp;rurl=translate.google.cl&amp;usg=ALkJrhjeozjXv0miq44OpKpz--1u5J-KCw" \t "_blank" </w:delInstrText>
        </w:r>
        <w:r w:rsidR="00427C5E" w:rsidRPr="00C25634" w:rsidDel="003A6297">
          <w:rPr>
            <w:rStyle w:val="google-src-text1"/>
            <w:rFonts w:cs="Arial"/>
          </w:rPr>
          <w:fldChar w:fldCharType="separate"/>
        </w:r>
        <w:r w:rsidRPr="00016E7A" w:rsidDel="003A6297">
          <w:rPr>
            <w:rStyle w:val="Hipervnculo"/>
            <w:vanish/>
            <w:lang w:val="es-CL"/>
            <w:rPrChange w:id="3140" w:author="Wolf" w:date="2010-11-10T21:53:00Z">
              <w:rPr>
                <w:rStyle w:val="Hipervnculo"/>
                <w:vanish/>
                <w:lang w:val="en-US"/>
              </w:rPr>
            </w:rPrChange>
          </w:rPr>
          <w:delText>ProgrammableWeb</w:delText>
        </w:r>
        <w:r w:rsidR="00427C5E" w:rsidRPr="00C25634" w:rsidDel="003A6297">
          <w:rPr>
            <w:rStyle w:val="google-src-text1"/>
            <w:rFonts w:cs="Arial"/>
          </w:rPr>
          <w:fldChar w:fldCharType="end"/>
        </w:r>
        <w:r w:rsidRPr="00016E7A" w:rsidDel="003A6297">
          <w:rPr>
            <w:rStyle w:val="google-src-text1"/>
            <w:rFonts w:cs="Arial"/>
            <w:lang w:val="es-CL"/>
            <w:rPrChange w:id="3141" w:author="Wolf" w:date="2010-11-10T21:53:00Z">
              <w:rPr>
                <w:rStyle w:val="google-src-text1"/>
                <w:rFonts w:cs="Arial"/>
                <w:lang w:val="en-US"/>
              </w:rPr>
            </w:rPrChange>
          </w:rPr>
          <w:delText xml:space="preserve"> .</w:delText>
        </w:r>
        <w:r w:rsidRPr="00016E7A" w:rsidDel="003A6297">
          <w:rPr>
            <w:rFonts w:cs="Arial"/>
            <w:lang w:val="es-CL"/>
            <w:rPrChange w:id="3142" w:author="Wolf" w:date="2010-11-10T21:53:00Z">
              <w:rPr>
                <w:rFonts w:cs="Arial"/>
                <w:lang w:val="en-US"/>
              </w:rPr>
            </w:rPrChange>
          </w:rPr>
          <w:delText xml:space="preserve"> </w:delText>
        </w:r>
        <w:r w:rsidRPr="00C25634" w:rsidDel="003A6297">
          <w:rPr>
            <w:rFonts w:ascii="Arial" w:hAnsi="Arial" w:cs="Arial"/>
          </w:rPr>
          <w:delText xml:space="preserve">Zend Framework se centra en la construcción de </w:delText>
        </w:r>
        <w:r w:rsidR="009A253E" w:rsidDel="003A6297">
          <w:rPr>
            <w:rFonts w:ascii="Arial" w:hAnsi="Arial" w:cs="Arial"/>
          </w:rPr>
          <w:delText xml:space="preserve">desarrollo más seguro, fiable y moderno en </w:delText>
        </w:r>
        <w:r w:rsidR="0009007F" w:rsidDel="003A6297">
          <w:rPr>
            <w:rFonts w:ascii="Arial" w:hAnsi="Arial" w:cs="Arial"/>
          </w:rPr>
          <w:delText xml:space="preserve">aplicaciones </w:delText>
        </w:r>
        <w:r w:rsidR="009A253E" w:rsidDel="003A6297">
          <w:rPr>
            <w:rFonts w:ascii="Arial" w:hAnsi="Arial" w:cs="Arial"/>
          </w:rPr>
          <w:delText xml:space="preserve">y servicios </w:delText>
        </w:r>
        <w:r w:rsidR="0009007F" w:rsidDel="003A6297">
          <w:rPr>
            <w:rFonts w:ascii="Arial" w:hAnsi="Arial" w:cs="Arial"/>
          </w:rPr>
          <w:delText xml:space="preserve">Web </w:delText>
        </w:r>
        <w:r w:rsidR="009A253E" w:rsidDel="003A6297">
          <w:rPr>
            <w:rFonts w:ascii="Arial" w:hAnsi="Arial" w:cs="Arial"/>
          </w:rPr>
          <w:delText>2.0. Es de código abierto simple, cien por ciento</w:delText>
        </w:r>
        <w:r w:rsidR="00FB799B" w:rsidDel="003A6297">
          <w:rPr>
            <w:rFonts w:ascii="Arial" w:hAnsi="Arial" w:cs="Arial"/>
          </w:rPr>
          <w:delText xml:space="preserve"> dirigido</w:delText>
        </w:r>
        <w:r w:rsidR="009A253E" w:rsidDel="003A6297">
          <w:rPr>
            <w:rFonts w:ascii="Arial" w:hAnsi="Arial" w:cs="Arial"/>
          </w:rPr>
          <w:delText xml:space="preserve"> a la  orientación a objeto</w:delText>
        </w:r>
        <w:r w:rsidR="00FB799B" w:rsidDel="003A6297">
          <w:rPr>
            <w:rFonts w:ascii="Arial" w:hAnsi="Arial" w:cs="Arial"/>
          </w:rPr>
          <w:delText>.</w:delText>
        </w:r>
        <w:r w:rsidR="009A253E" w:rsidDel="003A6297">
          <w:rPr>
            <w:rFonts w:ascii="Arial" w:hAnsi="Arial" w:cs="Arial"/>
          </w:rPr>
          <w:delText xml:space="preserve"> Zend Framework ofrece un gran rendimiento y robusta implementación </w:delText>
        </w:r>
        <w:r w:rsidR="00FB799B" w:rsidDel="003A6297">
          <w:rPr>
            <w:rFonts w:ascii="Arial" w:hAnsi="Arial" w:cs="Arial"/>
          </w:rPr>
          <w:delText>Modelo Vista Controlado (</w:delText>
        </w:r>
        <w:r w:rsidR="009A253E" w:rsidDel="003A6297">
          <w:rPr>
            <w:rFonts w:ascii="Arial" w:hAnsi="Arial" w:cs="Arial"/>
          </w:rPr>
          <w:delText>MVC</w:delText>
        </w:r>
        <w:r w:rsidR="00FB799B" w:rsidDel="003A6297">
          <w:rPr>
            <w:rFonts w:ascii="Arial" w:hAnsi="Arial" w:cs="Arial"/>
          </w:rPr>
          <w:delText>).</w:delText>
        </w:r>
      </w:del>
    </w:p>
    <w:p w:rsidR="00FA3648" w:rsidDel="003A6297" w:rsidRDefault="00FA3648" w:rsidP="00476EE0">
      <w:pPr>
        <w:pStyle w:val="NormalWeb"/>
        <w:rPr>
          <w:del w:id="3143" w:author="Rodrigo Riquelme" w:date="2010-11-03T17:06:00Z"/>
          <w:rFonts w:ascii="Arial" w:hAnsi="Arial" w:cs="Arial"/>
        </w:rPr>
      </w:pPr>
    </w:p>
    <w:p w:rsidR="00FA3648" w:rsidDel="003A6297" w:rsidRDefault="009A106D" w:rsidP="00476EE0">
      <w:pPr>
        <w:pStyle w:val="NormalWeb"/>
        <w:rPr>
          <w:del w:id="3144" w:author="Rodrigo Riquelme" w:date="2010-11-03T17:06:00Z"/>
          <w:rFonts w:ascii="Arial" w:hAnsi="Arial" w:cs="Arial"/>
        </w:rPr>
      </w:pPr>
      <w:del w:id="3145" w:author="Rodrigo Riquelme" w:date="2010-11-03T17:06:00Z">
        <w:r>
          <w:rPr>
            <w:rFonts w:ascii="Arial" w:hAnsi="Arial" w:cs="Arial"/>
            <w:noProof/>
            <w:lang w:eastAsia="es-CL"/>
            <w:rPrChange w:id="3146">
              <w:rPr>
                <w:noProof/>
                <w:color w:val="0000FF"/>
                <w:u w:val="single"/>
                <w:lang w:eastAsia="es-CL"/>
              </w:rPr>
            </w:rPrChange>
          </w:rPr>
          <w:drawing>
            <wp:inline distT="0" distB="0" distL="0" distR="0">
              <wp:extent cx="4933950" cy="3276600"/>
              <wp:effectExtent l="19050" t="0" r="0" b="0"/>
              <wp:docPr id="39" name="Imagen 3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zend-framework"/>
                      <pic:cNvPicPr>
                        <a:picLocks noChangeAspect="1" noChangeArrowheads="1"/>
                      </pic:cNvPicPr>
                    </pic:nvPicPr>
                    <pic:blipFill>
                      <a:blip r:embed="rId42"/>
                      <a:srcRect/>
                      <a:stretch>
                        <a:fillRect/>
                      </a:stretch>
                    </pic:blipFill>
                    <pic:spPr bwMode="auto">
                      <a:xfrm>
                        <a:off x="0" y="0"/>
                        <a:ext cx="4933950" cy="3276600"/>
                      </a:xfrm>
                      <a:prstGeom prst="rect">
                        <a:avLst/>
                      </a:prstGeom>
                      <a:noFill/>
                      <a:ln w="9525">
                        <a:noFill/>
                        <a:miter lim="800000"/>
                        <a:headEnd/>
                        <a:tailEnd/>
                      </a:ln>
                    </pic:spPr>
                  </pic:pic>
                </a:graphicData>
              </a:graphic>
            </wp:inline>
          </w:drawing>
        </w:r>
      </w:del>
    </w:p>
    <w:p w:rsidR="00A11741" w:rsidDel="003A6297" w:rsidRDefault="00FA3648" w:rsidP="003D3D2F">
      <w:pPr>
        <w:pStyle w:val="Epgrafe"/>
        <w:jc w:val="center"/>
        <w:rPr>
          <w:del w:id="3147" w:author="Rodrigo Riquelme" w:date="2010-11-03T17:06:00Z"/>
          <w:lang w:val="pt-BR"/>
        </w:rPr>
      </w:pPr>
      <w:del w:id="3148" w:author="Rodrigo Riquelme" w:date="2010-11-03T17:06:00Z">
        <w:r w:rsidRPr="00BD1B4B" w:rsidDel="003A6297">
          <w:rPr>
            <w:lang w:val="pt-BR"/>
          </w:rPr>
          <w:delText xml:space="preserve">Figura </w:delText>
        </w:r>
        <w:r w:rsidDel="003A6297">
          <w:delText>19</w:delText>
        </w:r>
        <w:r w:rsidRPr="00BD1B4B" w:rsidDel="003A6297">
          <w:rPr>
            <w:lang w:val="pt-BR"/>
          </w:rPr>
          <w:delText xml:space="preserve">: </w:delText>
        </w:r>
        <w:r w:rsidRPr="00FA3648" w:rsidDel="003A6297">
          <w:delText>visión</w:delText>
        </w:r>
        <w:r w:rsidDel="003A6297">
          <w:rPr>
            <w:lang w:val="pt-BR"/>
          </w:rPr>
          <w:delText xml:space="preserve"> general</w:delText>
        </w:r>
        <w:r w:rsidRPr="00BD1B4B" w:rsidDel="003A6297">
          <w:rPr>
            <w:lang w:val="pt-BR"/>
          </w:rPr>
          <w:delText xml:space="preserve"> - </w:delText>
        </w:r>
        <w:r w:rsidR="00427C5E" w:rsidDel="003A6297">
          <w:rPr>
            <w:lang w:val="pt-BR"/>
          </w:rPr>
          <w:fldChar w:fldCharType="begin"/>
        </w:r>
        <w:r w:rsidR="003D3D2F" w:rsidDel="003A6297">
          <w:rPr>
            <w:lang w:val="pt-BR"/>
          </w:rPr>
          <w:delInstrText xml:space="preserve"> HYPERLINK "</w:delInstrText>
        </w:r>
        <w:r w:rsidR="003D3D2F" w:rsidRPr="00FA3648" w:rsidDel="003A6297">
          <w:rPr>
            <w:lang w:val="pt-BR"/>
          </w:rPr>
          <w:delInstrText>http://www.programania.net/otros/zend-framework-una-vision-general/</w:delInstrText>
        </w:r>
        <w:r w:rsidR="003D3D2F" w:rsidDel="003A6297">
          <w:rPr>
            <w:lang w:val="pt-BR"/>
          </w:rPr>
          <w:delInstrText xml:space="preserve">" </w:delInstrText>
        </w:r>
        <w:r w:rsidR="00427C5E" w:rsidDel="003A6297">
          <w:rPr>
            <w:lang w:val="pt-BR"/>
          </w:rPr>
          <w:fldChar w:fldCharType="separate"/>
        </w:r>
        <w:r w:rsidR="003D3D2F" w:rsidRPr="00754E0D" w:rsidDel="003A6297">
          <w:rPr>
            <w:rStyle w:val="Hipervnculo"/>
            <w:lang w:val="pt-BR"/>
          </w:rPr>
          <w:delText>http://www.programania.net/otros/zend-framework-una-vision-general/</w:delText>
        </w:r>
        <w:r w:rsidR="00427C5E" w:rsidDel="003A6297">
          <w:rPr>
            <w:lang w:val="pt-BR"/>
          </w:rPr>
          <w:fldChar w:fldCharType="end"/>
        </w:r>
      </w:del>
    </w:p>
    <w:p w:rsidR="003D3D2F" w:rsidRPr="003D3D2F" w:rsidDel="00284B05" w:rsidRDefault="003D3D2F" w:rsidP="003D3D2F">
      <w:pPr>
        <w:rPr>
          <w:del w:id="3149" w:author="Rodrigo Riquelme" w:date="2010-11-03T23:09:00Z"/>
          <w:lang w:val="pt-BR" w:eastAsia="en-US"/>
        </w:rPr>
      </w:pPr>
    </w:p>
    <w:p w:rsidR="003D3D2F" w:rsidRPr="00C25634" w:rsidDel="00284B05" w:rsidRDefault="003D3D2F" w:rsidP="00476EE0">
      <w:pPr>
        <w:pStyle w:val="NormalWeb"/>
        <w:rPr>
          <w:del w:id="3150" w:author="Rodrigo Riquelme" w:date="2010-11-03T23:09:00Z"/>
          <w:rFonts w:ascii="Arial" w:hAnsi="Arial" w:cs="Arial"/>
        </w:rPr>
      </w:pPr>
    </w:p>
    <w:p w:rsidR="00476EE0" w:rsidDel="002A62AB" w:rsidRDefault="00476EE0" w:rsidP="00476EE0">
      <w:pPr>
        <w:spacing w:line="300" w:lineRule="auto"/>
        <w:rPr>
          <w:del w:id="3151" w:author="Rodrigo Riquelme" w:date="2010-11-03T17:44:00Z"/>
          <w:rFonts w:cs="Arial"/>
        </w:rPr>
      </w:pPr>
      <w:del w:id="3152" w:author="Rodrigo Riquelme" w:date="2010-11-03T17:44:00Z">
        <w:r w:rsidRPr="00016E7A" w:rsidDel="002A62AB">
          <w:rPr>
            <w:rStyle w:val="google-src-text1"/>
            <w:rFonts w:cs="Arial"/>
            <w:rPrChange w:id="3153" w:author="Wolf" w:date="2010-11-10T21:53:00Z">
              <w:rPr>
                <w:rStyle w:val="google-src-text1"/>
                <w:rFonts w:ascii="Times New Roman" w:eastAsia="Times New Roman" w:hAnsi="Times New Roman" w:cs="Arial"/>
                <w:szCs w:val="24"/>
                <w:lang w:val="en-US"/>
              </w:rPr>
            </w:rPrChange>
          </w:rPr>
          <w:delText>Google Web Toolkit (GWT) is a development toolkit for building and optimizing complex browser-based applications.</w:delText>
        </w:r>
        <w:r w:rsidRPr="00016E7A" w:rsidDel="002A62AB">
          <w:rPr>
            <w:rFonts w:cs="Arial"/>
            <w:rPrChange w:id="3154" w:author="Wolf" w:date="2010-11-10T21:53:00Z">
              <w:rPr>
                <w:rFonts w:ascii="Times New Roman" w:eastAsia="Times New Roman" w:hAnsi="Times New Roman" w:cs="Arial"/>
                <w:szCs w:val="24"/>
                <w:lang w:val="en-US"/>
              </w:rPr>
            </w:rPrChange>
          </w:rPr>
          <w:delText xml:space="preserve"> </w:delText>
        </w:r>
        <w:r w:rsidRPr="00C25634" w:rsidDel="002A62AB">
          <w:rPr>
            <w:rFonts w:cs="Arial"/>
          </w:rPr>
          <w:delText>Google Web Toolkit (GWT</w:delText>
        </w:r>
        <w:r w:rsidR="00302827" w:rsidDel="002A62AB">
          <w:rPr>
            <w:rFonts w:cs="Arial"/>
          </w:rPr>
          <w:delText xml:space="preserve"> Framework</w:delText>
        </w:r>
        <w:r w:rsidRPr="00C25634" w:rsidDel="002A62AB">
          <w:rPr>
            <w:rFonts w:cs="Arial"/>
          </w:rPr>
          <w:delText>) es un conjunto de herramientas de des</w:delText>
        </w:r>
        <w:r w:rsidR="00302827" w:rsidDel="002A62AB">
          <w:rPr>
            <w:rFonts w:cs="Arial"/>
          </w:rPr>
          <w:delText>arrollo para crear y optimizar la complejidad basada</w:delText>
        </w:r>
        <w:r w:rsidRPr="00C25634" w:rsidDel="002A62AB">
          <w:rPr>
            <w:rFonts w:cs="Arial"/>
          </w:rPr>
          <w:delText xml:space="preserve"> en</w:delText>
        </w:r>
        <w:r w:rsidR="00302827" w:rsidDel="002A62AB">
          <w:rPr>
            <w:rFonts w:cs="Arial"/>
          </w:rPr>
          <w:delText xml:space="preserve"> las</w:delText>
        </w:r>
        <w:r w:rsidRPr="00C25634" w:rsidDel="002A62AB">
          <w:rPr>
            <w:rFonts w:cs="Arial"/>
          </w:rPr>
          <w:delText xml:space="preserve"> aplicaciones de</w:delText>
        </w:r>
        <w:r w:rsidR="00302827" w:rsidDel="002A62AB">
          <w:rPr>
            <w:rFonts w:cs="Arial"/>
          </w:rPr>
          <w:delText>l</w:delText>
        </w:r>
        <w:r w:rsidRPr="00C25634" w:rsidDel="002A62AB">
          <w:rPr>
            <w:rFonts w:cs="Arial"/>
          </w:rPr>
          <w:delText xml:space="preserve"> navegador. </w:delText>
        </w:r>
        <w:r w:rsidRPr="00016E7A" w:rsidDel="002A62AB">
          <w:rPr>
            <w:rStyle w:val="google-src-text1"/>
            <w:rFonts w:cs="Arial"/>
            <w:rPrChange w:id="3155" w:author="Wolf" w:date="2010-11-10T21:53:00Z">
              <w:rPr>
                <w:rStyle w:val="google-src-text1"/>
                <w:rFonts w:ascii="Times New Roman" w:eastAsia="Times New Roman" w:hAnsi="Times New Roman" w:cs="Arial"/>
                <w:szCs w:val="24"/>
                <w:lang w:val="en-US"/>
              </w:rPr>
            </w:rPrChange>
          </w:rPr>
          <w:delText>Its goal is to enable productive development of high-performance web applications without the developer having to be an expert in browser quirks, XMLHttpRequest, and JavaScript.</w:delText>
        </w:r>
        <w:r w:rsidRPr="00016E7A" w:rsidDel="002A62AB">
          <w:rPr>
            <w:rFonts w:cs="Arial"/>
            <w:rPrChange w:id="3156" w:author="Wolf" w:date="2010-11-10T21:53:00Z">
              <w:rPr>
                <w:rFonts w:ascii="Times New Roman" w:eastAsia="Times New Roman" w:hAnsi="Times New Roman" w:cs="Arial"/>
                <w:szCs w:val="24"/>
                <w:lang w:val="en-US"/>
              </w:rPr>
            </w:rPrChange>
          </w:rPr>
          <w:delText xml:space="preserve"> </w:delText>
        </w:r>
        <w:r w:rsidRPr="00C25634" w:rsidDel="002A62AB">
          <w:rPr>
            <w:rFonts w:cs="Arial"/>
          </w:rPr>
          <w:delText xml:space="preserve">Su objetivo es permitir el desarrollo productivo de rendimiento de aplicaciones Web de alto nivel  sin que el desarrollador tenga que ser un experto en navegadores, XMLHttpRequest y JavaScript. </w:delText>
        </w:r>
        <w:r w:rsidRPr="00016E7A" w:rsidDel="002A62AB">
          <w:rPr>
            <w:rStyle w:val="google-src-text1"/>
            <w:rFonts w:cs="Arial"/>
            <w:rPrChange w:id="3157" w:author="Wolf" w:date="2010-11-10T21:53:00Z">
              <w:rPr>
                <w:rStyle w:val="google-src-text1"/>
                <w:rFonts w:ascii="Times New Roman" w:eastAsia="Times New Roman" w:hAnsi="Times New Roman" w:cs="Arial"/>
                <w:szCs w:val="24"/>
                <w:lang w:val="en-US"/>
              </w:rPr>
            </w:rPrChange>
          </w:rPr>
          <w:delText>GWT is used by many products at Google, including Google Wave and the new version of AdWords.</w:delText>
        </w:r>
        <w:r w:rsidRPr="00016E7A" w:rsidDel="002A62AB">
          <w:rPr>
            <w:rFonts w:cs="Arial"/>
            <w:rPrChange w:id="3158" w:author="Wolf" w:date="2010-11-10T21:53:00Z">
              <w:rPr>
                <w:rFonts w:ascii="Times New Roman" w:eastAsia="Times New Roman" w:hAnsi="Times New Roman" w:cs="Arial"/>
                <w:szCs w:val="24"/>
                <w:lang w:val="en-US"/>
              </w:rPr>
            </w:rPrChange>
          </w:rPr>
          <w:delText xml:space="preserve">GWT es utilizado por muchos productos de Google, incluyendo Google Wave y la nueva versión de AdWords. </w:delText>
        </w:r>
        <w:r w:rsidRPr="00016E7A" w:rsidDel="002A62AB">
          <w:rPr>
            <w:rStyle w:val="google-src-text1"/>
            <w:rFonts w:cs="Arial"/>
            <w:rPrChange w:id="3159" w:author="Wolf" w:date="2010-11-10T21:53:00Z">
              <w:rPr>
                <w:rStyle w:val="google-src-text1"/>
                <w:rFonts w:ascii="Times New Roman" w:eastAsia="Times New Roman" w:hAnsi="Times New Roman" w:cs="Arial"/>
                <w:szCs w:val="24"/>
                <w:lang w:val="en-US"/>
              </w:rPr>
            </w:rPrChange>
          </w:rPr>
          <w:delText>It's open source, completely free, and used by thousands of developers around the world.</w:delText>
        </w:r>
        <w:r w:rsidRPr="00016E7A" w:rsidDel="002A62AB">
          <w:rPr>
            <w:rFonts w:cs="Arial"/>
            <w:rPrChange w:id="3160" w:author="Wolf" w:date="2010-11-10T21:53:00Z">
              <w:rPr>
                <w:rFonts w:ascii="Times New Roman" w:eastAsia="Times New Roman" w:hAnsi="Times New Roman" w:cs="Arial"/>
                <w:szCs w:val="24"/>
                <w:lang w:val="en-US"/>
              </w:rPr>
            </w:rPrChange>
          </w:rPr>
          <w:delText xml:space="preserve"> </w:delText>
        </w:r>
        <w:r w:rsidRPr="00C25634" w:rsidDel="002A62AB">
          <w:rPr>
            <w:rFonts w:cs="Arial"/>
          </w:rPr>
          <w:delText xml:space="preserve">Es de código abierto, totalmente gratuito, y utilizado por miles de desarrolladores de todo el mundo. </w:delText>
        </w:r>
      </w:del>
    </w:p>
    <w:p w:rsidR="00BB189B" w:rsidDel="002A62AB" w:rsidRDefault="009A106D" w:rsidP="00476EE0">
      <w:pPr>
        <w:spacing w:line="300" w:lineRule="auto"/>
        <w:rPr>
          <w:del w:id="3161" w:author="Rodrigo Riquelme" w:date="2010-11-03T17:44:00Z"/>
          <w:rFonts w:cs="Arial"/>
        </w:rPr>
      </w:pPr>
      <w:del w:id="3162" w:author="Rodrigo Riquelme" w:date="2010-11-03T17:44:00Z">
        <w:r>
          <w:rPr>
            <w:rFonts w:cs="Arial"/>
            <w:noProof/>
            <w:lang w:eastAsia="es-CL"/>
            <w:rPrChange w:id="3163">
              <w:rPr>
                <w:rFonts w:ascii="Times New Roman" w:eastAsia="Times New Roman" w:hAnsi="Times New Roman"/>
                <w:noProof/>
                <w:color w:val="0000FF"/>
                <w:szCs w:val="24"/>
                <w:u w:val="single"/>
                <w:lang w:eastAsia="es-CL"/>
              </w:rPr>
            </w:rPrChange>
          </w:rPr>
          <w:drawing>
            <wp:inline distT="0" distB="0" distL="0" distR="0">
              <wp:extent cx="5191125" cy="3352800"/>
              <wp:effectExtent l="19050" t="0" r="9525" b="0"/>
              <wp:docPr id="40" name="Imagen 40" descr="WebM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bMode1"/>
                      <pic:cNvPicPr>
                        <a:picLocks noChangeAspect="1" noChangeArrowheads="1"/>
                      </pic:cNvPicPr>
                    </pic:nvPicPr>
                    <pic:blipFill>
                      <a:blip r:embed="rId53"/>
                      <a:srcRect/>
                      <a:stretch>
                        <a:fillRect/>
                      </a:stretch>
                    </pic:blipFill>
                    <pic:spPr bwMode="auto">
                      <a:xfrm>
                        <a:off x="0" y="0"/>
                        <a:ext cx="5191125" cy="3352800"/>
                      </a:xfrm>
                      <a:prstGeom prst="rect">
                        <a:avLst/>
                      </a:prstGeom>
                      <a:noFill/>
                      <a:ln w="9525">
                        <a:noFill/>
                        <a:miter lim="800000"/>
                        <a:headEnd/>
                        <a:tailEnd/>
                      </a:ln>
                    </pic:spPr>
                  </pic:pic>
                </a:graphicData>
              </a:graphic>
            </wp:inline>
          </w:drawing>
        </w:r>
      </w:del>
    </w:p>
    <w:p w:rsidR="003D3D2F" w:rsidDel="00421830" w:rsidRDefault="003D3D2F" w:rsidP="003D3D2F">
      <w:pPr>
        <w:pStyle w:val="Epgrafe"/>
        <w:jc w:val="center"/>
        <w:rPr>
          <w:del w:id="3164" w:author="Rodrigo Riquelme" w:date="2010-11-04T00:02:00Z"/>
          <w:lang w:val="pt-BR"/>
        </w:rPr>
      </w:pPr>
      <w:del w:id="3165" w:author="Rodrigo Riquelme" w:date="2010-11-03T17:44:00Z">
        <w:r w:rsidRPr="00BD1B4B" w:rsidDel="002A62AB">
          <w:rPr>
            <w:lang w:val="pt-BR"/>
          </w:rPr>
          <w:delText xml:space="preserve">Figura </w:delText>
        </w:r>
        <w:r w:rsidR="00106B18" w:rsidDel="002A62AB">
          <w:delText>20</w:delText>
        </w:r>
        <w:r w:rsidRPr="00BD1B4B" w:rsidDel="002A62AB">
          <w:rPr>
            <w:lang w:val="pt-BR"/>
          </w:rPr>
          <w:delText xml:space="preserve">: </w:delText>
        </w:r>
        <w:r w:rsidR="00106B18" w:rsidDel="002A62AB">
          <w:delText>vista web</w:delText>
        </w:r>
        <w:r w:rsidRPr="00BD1B4B" w:rsidDel="002A62AB">
          <w:rPr>
            <w:lang w:val="pt-BR"/>
          </w:rPr>
          <w:delText xml:space="preserve"> - </w:delText>
        </w:r>
        <w:r w:rsidR="00427C5E" w:rsidDel="002A62AB">
          <w:rPr>
            <w:lang w:val="pt-BR"/>
          </w:rPr>
          <w:fldChar w:fldCharType="begin"/>
        </w:r>
        <w:r w:rsidR="00106B18" w:rsidDel="002A62AB">
          <w:rPr>
            <w:lang w:val="pt-BR"/>
          </w:rPr>
          <w:delInstrText xml:space="preserve"> HYPERLINK "h</w:delInstrText>
        </w:r>
        <w:r w:rsidR="00106B18" w:rsidRPr="00106B18" w:rsidDel="002A62AB">
          <w:rPr>
            <w:lang w:val="pt-BR"/>
          </w:rPr>
          <w:delInstrText>ttp://code.google.com/intl/es/webtoolkit/doc/1.6/DevGuideCompilingAndDebugging.html</w:delInstrText>
        </w:r>
        <w:r w:rsidR="00106B18" w:rsidDel="002A62AB">
          <w:rPr>
            <w:lang w:val="pt-BR"/>
          </w:rPr>
          <w:delInstrText xml:space="preserve">" </w:delInstrText>
        </w:r>
        <w:r w:rsidR="00427C5E" w:rsidDel="002A62AB">
          <w:rPr>
            <w:lang w:val="pt-BR"/>
          </w:rPr>
          <w:fldChar w:fldCharType="separate"/>
        </w:r>
        <w:r w:rsidR="00106B18" w:rsidRPr="00754E0D" w:rsidDel="002A62AB">
          <w:rPr>
            <w:rStyle w:val="Hipervnculo"/>
            <w:lang w:val="pt-BR"/>
          </w:rPr>
          <w:delText>http://code.google.com/intl/es/webtoolkit/doc/1.6/DevGuideCompilingAndDebugging.html</w:delText>
        </w:r>
        <w:r w:rsidR="00427C5E" w:rsidDel="002A62AB">
          <w:rPr>
            <w:lang w:val="pt-BR"/>
          </w:rPr>
          <w:fldChar w:fldCharType="end"/>
        </w:r>
      </w:del>
    </w:p>
    <w:p w:rsidR="00421830" w:rsidRDefault="00421830" w:rsidP="00476EE0">
      <w:pPr>
        <w:spacing w:line="300" w:lineRule="auto"/>
        <w:rPr>
          <w:ins w:id="3166" w:author="Rodrigo Riquelme" w:date="2010-11-04T00:02:00Z"/>
          <w:rFonts w:cs="Arial"/>
        </w:rPr>
      </w:pPr>
    </w:p>
    <w:p w:rsidR="00461808" w:rsidDel="006859D3" w:rsidRDefault="00476EE0" w:rsidP="00476EE0">
      <w:pPr>
        <w:spacing w:line="300" w:lineRule="auto"/>
        <w:rPr>
          <w:del w:id="3167" w:author="Rodrigo Riquelme" w:date="2010-11-04T00:10:00Z"/>
          <w:rFonts w:cs="Arial"/>
        </w:rPr>
      </w:pPr>
      <w:del w:id="3168" w:author="Rodrigo Riquelme" w:date="2010-11-04T00:10:00Z">
        <w:r w:rsidRPr="00C25634" w:rsidDel="006859D3">
          <w:rPr>
            <w:rFonts w:cs="Arial"/>
          </w:rPr>
          <w:delText xml:space="preserve">Internet </w:delText>
        </w:r>
        <w:r w:rsidR="00954384" w:rsidRPr="00C25634" w:rsidDel="006859D3">
          <w:rPr>
            <w:rFonts w:cs="Arial"/>
          </w:rPr>
          <w:delText>Protocolo</w:delText>
        </w:r>
        <w:r w:rsidRPr="00C25634" w:rsidDel="006859D3">
          <w:rPr>
            <w:rFonts w:cs="Arial"/>
          </w:rPr>
          <w:delText xml:space="preserve"> </w:delText>
        </w:r>
        <w:r w:rsidR="00954384" w:rsidRPr="00C25634" w:rsidDel="006859D3">
          <w:rPr>
            <w:rFonts w:cs="Arial"/>
          </w:rPr>
          <w:delText>Televisión</w:delText>
        </w:r>
        <w:r w:rsidRPr="00C25634" w:rsidDel="006859D3">
          <w:rPr>
            <w:rFonts w:cs="Arial"/>
          </w:rPr>
          <w:delText xml:space="preserve"> (IPTV) de servicios es cada vez más y más popular entre las compañías de telecomunicaciones, ya que puede ofrecer programas de televisión en cualquier momento en cualquier lugar. </w:delText>
        </w:r>
        <w:r w:rsidRPr="00016E7A" w:rsidDel="006859D3">
          <w:rPr>
            <w:rStyle w:val="google-src-text1"/>
            <w:rFonts w:cs="Arial"/>
            <w:rPrChange w:id="3169" w:author="Wolf" w:date="2010-11-10T21:53:00Z">
              <w:rPr>
                <w:rStyle w:val="google-src-text1"/>
                <w:rFonts w:ascii="Times New Roman" w:eastAsia="Times New Roman" w:hAnsi="Times New Roman" w:cs="Arial"/>
                <w:szCs w:val="24"/>
                <w:lang w:val="en-US"/>
              </w:rPr>
            </w:rPrChange>
          </w:rPr>
          <w:delText>Based on IP protocol, IPTV features advantages like bandwidth efficiency and ease of management.</w:delText>
        </w:r>
        <w:r w:rsidRPr="00016E7A" w:rsidDel="006859D3">
          <w:rPr>
            <w:rFonts w:cs="Arial"/>
            <w:rPrChange w:id="3170" w:author="Wolf" w:date="2010-11-10T21:53:00Z">
              <w:rPr>
                <w:rFonts w:ascii="Times New Roman" w:eastAsia="Times New Roman" w:hAnsi="Times New Roman" w:cs="Arial"/>
                <w:szCs w:val="24"/>
                <w:lang w:val="en-US"/>
              </w:rPr>
            </w:rPrChange>
          </w:rPr>
          <w:delText xml:space="preserve"> </w:delText>
        </w:r>
        <w:r w:rsidRPr="00C25634" w:rsidDel="006859D3">
          <w:rPr>
            <w:rFonts w:cs="Arial"/>
          </w:rPr>
          <w:delText xml:space="preserve">Basado en el protocolo IP, IPTV características ventajas como la eficiencia de ancho de banda y la facilidad de gestión. </w:delText>
        </w:r>
        <w:r w:rsidRPr="00016E7A" w:rsidDel="006859D3">
          <w:rPr>
            <w:rStyle w:val="google-src-text1"/>
            <w:rFonts w:cs="Arial"/>
            <w:rPrChange w:id="3171" w:author="Wolf" w:date="2010-11-10T21:53:00Z">
              <w:rPr>
                <w:rStyle w:val="google-src-text1"/>
                <w:rFonts w:ascii="Times New Roman" w:eastAsia="Times New Roman" w:hAnsi="Times New Roman" w:cs="Arial"/>
                <w:szCs w:val="24"/>
                <w:lang w:val="en-US"/>
              </w:rPr>
            </w:rPrChange>
          </w:rPr>
          <w:delText>IPTV supports both broadcast and unicast services like LiveTV and VideoOnDemand.</w:delText>
        </w:r>
        <w:r w:rsidRPr="00016E7A" w:rsidDel="006859D3">
          <w:rPr>
            <w:rFonts w:cs="Arial"/>
            <w:rPrChange w:id="3172" w:author="Wolf" w:date="2010-11-10T21:53:00Z">
              <w:rPr>
                <w:rFonts w:ascii="Times New Roman" w:eastAsia="Times New Roman" w:hAnsi="Times New Roman" w:cs="Arial"/>
                <w:szCs w:val="24"/>
                <w:lang w:val="en-US"/>
              </w:rPr>
            </w:rPrChange>
          </w:rPr>
          <w:delText xml:space="preserve"> </w:delText>
        </w:r>
        <w:r w:rsidRPr="00C25634" w:rsidDel="006859D3">
          <w:rPr>
            <w:rFonts w:cs="Arial"/>
          </w:rPr>
          <w:delText xml:space="preserve">IPTV es compatible con los servicios de radiodifusión  como LiveTV y VideoOnDemand. </w:delText>
        </w:r>
        <w:r w:rsidRPr="00016E7A" w:rsidDel="006859D3">
          <w:rPr>
            <w:rStyle w:val="google-src-text1"/>
            <w:rFonts w:cs="Arial"/>
            <w:rPrChange w:id="3173" w:author="Wolf" w:date="2010-11-10T21:53:00Z">
              <w:rPr>
                <w:rStyle w:val="google-src-text1"/>
                <w:rFonts w:ascii="Times New Roman" w:eastAsia="Times New Roman" w:hAnsi="Times New Roman" w:cs="Arial"/>
                <w:szCs w:val="24"/>
                <w:lang w:val="en-US"/>
              </w:rPr>
            </w:rPrChange>
          </w:rPr>
          <w:delText>WiMAX wireless system, capable of ensuring high bandwidths and low latencies, is suitable for delivering multimedia services.</w:delText>
        </w:r>
        <w:r w:rsidRPr="00016E7A" w:rsidDel="006859D3">
          <w:rPr>
            <w:rFonts w:cs="Arial"/>
            <w:rPrChange w:id="3174" w:author="Wolf" w:date="2010-11-10T21:53:00Z">
              <w:rPr>
                <w:rFonts w:ascii="Times New Roman" w:eastAsia="Times New Roman" w:hAnsi="Times New Roman" w:cs="Arial"/>
                <w:szCs w:val="24"/>
                <w:lang w:val="en-US"/>
              </w:rPr>
            </w:rPrChange>
          </w:rPr>
          <w:delText xml:space="preserve"> </w:delText>
        </w:r>
        <w:r w:rsidR="00954384" w:rsidRPr="00C25634" w:rsidDel="006859D3">
          <w:rPr>
            <w:rFonts w:cs="Arial"/>
          </w:rPr>
          <w:delText>Sistema</w:delText>
        </w:r>
        <w:r w:rsidRPr="00C25634" w:rsidDel="006859D3">
          <w:rPr>
            <w:rFonts w:cs="Arial"/>
          </w:rPr>
          <w:delText xml:space="preserve"> de WiMAX móvil, capaz de garantizar altos anchos de banda y baja latencia, es adecuado para la prestación de servicios multimedia. </w:delText>
        </w:r>
        <w:r w:rsidRPr="00016E7A" w:rsidDel="006859D3">
          <w:rPr>
            <w:rStyle w:val="google-src-text1"/>
            <w:rFonts w:cs="Arial"/>
            <w:rPrChange w:id="3175" w:author="Wolf" w:date="2010-11-10T21:53:00Z">
              <w:rPr>
                <w:rStyle w:val="google-src-text1"/>
                <w:rFonts w:ascii="Times New Roman" w:eastAsia="Times New Roman" w:hAnsi="Times New Roman" w:cs="Arial"/>
                <w:szCs w:val="24"/>
                <w:lang w:val="en-US"/>
              </w:rPr>
            </w:rPrChange>
          </w:rPr>
          <w:delText>In addition, it also provides wide area coverage, mobility support, and non-line-of-sight operation.</w:delText>
        </w:r>
        <w:r w:rsidRPr="00016E7A" w:rsidDel="006859D3">
          <w:rPr>
            <w:rFonts w:cs="Arial"/>
            <w:rPrChange w:id="3176" w:author="Wolf" w:date="2010-11-10T21:53:00Z">
              <w:rPr>
                <w:rFonts w:ascii="Times New Roman" w:eastAsia="Times New Roman" w:hAnsi="Times New Roman" w:cs="Arial"/>
                <w:szCs w:val="24"/>
                <w:lang w:val="en-US"/>
              </w:rPr>
            </w:rPrChange>
          </w:rPr>
          <w:delText xml:space="preserve"> </w:delText>
        </w:r>
        <w:r w:rsidRPr="00C25634" w:rsidDel="006859D3">
          <w:rPr>
            <w:rFonts w:cs="Arial"/>
          </w:rPr>
          <w:delText xml:space="preserve">Además, también proporciona una cobertura de área amplia, apoyo a la movilidad, y no la línea de operación de la vista. </w:delText>
        </w:r>
        <w:r w:rsidRPr="00016E7A" w:rsidDel="006859D3">
          <w:rPr>
            <w:rStyle w:val="google-src-text1"/>
            <w:rFonts w:cs="Arial"/>
            <w:rPrChange w:id="3177" w:author="Wolf" w:date="2010-11-10T21:53:00Z">
              <w:rPr>
                <w:rStyle w:val="google-src-text1"/>
                <w:rFonts w:ascii="Times New Roman" w:eastAsia="Times New Roman" w:hAnsi="Times New Roman" w:cs="Arial"/>
                <w:szCs w:val="24"/>
                <w:lang w:val="en-US"/>
              </w:rPr>
            </w:rPrChange>
          </w:rPr>
          <w:delText>Therefore, WiMAX is a promising solution for delivering IPTV services anytime anywhere, especially to rural areas or remote locations.</w:delText>
        </w:r>
        <w:r w:rsidRPr="00016E7A" w:rsidDel="006859D3">
          <w:rPr>
            <w:rFonts w:cs="Arial"/>
            <w:rPrChange w:id="3178" w:author="Wolf" w:date="2010-11-10T21:53:00Z">
              <w:rPr>
                <w:rFonts w:ascii="Times New Roman" w:eastAsia="Times New Roman" w:hAnsi="Times New Roman" w:cs="Arial"/>
                <w:szCs w:val="24"/>
                <w:lang w:val="en-US"/>
              </w:rPr>
            </w:rPrChange>
          </w:rPr>
          <w:delText xml:space="preserve"> </w:delText>
        </w:r>
        <w:r w:rsidRPr="00C25634" w:rsidDel="006859D3">
          <w:rPr>
            <w:rFonts w:cs="Arial"/>
          </w:rPr>
          <w:delText xml:space="preserve">Por lo tanto, WiMAX es una solución prometedora para la entrega de servicios de IPTV en cualquier momento en cualquier lugar, especialmente a </w:delText>
        </w:r>
        <w:r w:rsidDel="006859D3">
          <w:rPr>
            <w:rFonts w:cs="Arial"/>
          </w:rPr>
          <w:delText>l</w:delText>
        </w:r>
        <w:r w:rsidRPr="00C25634" w:rsidDel="006859D3">
          <w:rPr>
            <w:rFonts w:cs="Arial"/>
          </w:rPr>
          <w:delText xml:space="preserve">as zonas rurales o lugares remotos. </w:delText>
        </w:r>
      </w:del>
    </w:p>
    <w:p w:rsidR="00461808" w:rsidDel="006859D3" w:rsidRDefault="00461808" w:rsidP="00476EE0">
      <w:pPr>
        <w:spacing w:line="300" w:lineRule="auto"/>
        <w:rPr>
          <w:del w:id="3179" w:author="Rodrigo Riquelme" w:date="2010-11-04T00:10:00Z"/>
          <w:rFonts w:cs="Arial"/>
        </w:rPr>
      </w:pPr>
      <w:del w:id="3180" w:author="Rodrigo Riquelme" w:date="2010-11-04T00:10:00Z">
        <w:r w:rsidDel="006859D3">
          <w:rPr>
            <w:rFonts w:cs="Arial"/>
          </w:rPr>
          <w:delText xml:space="preserve">Formatos </w:delText>
        </w:r>
        <w:r w:rsidR="006A4192" w:rsidDel="006859D3">
          <w:rPr>
            <w:rFonts w:cs="Arial"/>
          </w:rPr>
          <w:delText>más</w:delText>
        </w:r>
        <w:r w:rsidDel="006859D3">
          <w:rPr>
            <w:rFonts w:cs="Arial"/>
          </w:rPr>
          <w:delText xml:space="preserve"> ocupados </w:delText>
        </w:r>
        <w:r w:rsidR="006A4192" w:rsidDel="006859D3">
          <w:rPr>
            <w:rFonts w:cs="Arial"/>
          </w:rPr>
          <w:delText>son:</w:delText>
        </w:r>
        <w:r w:rsidDel="006859D3">
          <w:rPr>
            <w:rFonts w:cs="Arial"/>
          </w:rPr>
          <w:delText xml:space="preserve"> H261,</w:delText>
        </w:r>
        <w:r w:rsidR="006A4192" w:rsidDel="006859D3">
          <w:rPr>
            <w:rFonts w:cs="Arial"/>
          </w:rPr>
          <w:delText xml:space="preserve"> </w:delText>
        </w:r>
        <w:r w:rsidDel="006859D3">
          <w:rPr>
            <w:rFonts w:cs="Arial"/>
          </w:rPr>
          <w:delText>MPEG1,</w:delText>
        </w:r>
        <w:r w:rsidR="006A4192" w:rsidDel="006859D3">
          <w:rPr>
            <w:rFonts w:cs="Arial"/>
          </w:rPr>
          <w:delText xml:space="preserve"> </w:delText>
        </w:r>
        <w:r w:rsidDel="006859D3">
          <w:rPr>
            <w:rFonts w:cs="Arial"/>
          </w:rPr>
          <w:delText>H263,</w:delText>
        </w:r>
        <w:r w:rsidR="006A4192" w:rsidDel="006859D3">
          <w:rPr>
            <w:rFonts w:cs="Arial"/>
          </w:rPr>
          <w:delText xml:space="preserve"> </w:delText>
        </w:r>
        <w:r w:rsidDel="006859D3">
          <w:rPr>
            <w:rFonts w:cs="Arial"/>
          </w:rPr>
          <w:delText>MPEG2,</w:delText>
        </w:r>
        <w:r w:rsidR="006A4192" w:rsidDel="006859D3">
          <w:rPr>
            <w:rFonts w:cs="Arial"/>
          </w:rPr>
          <w:delText xml:space="preserve"> </w:delText>
        </w:r>
        <w:r w:rsidDel="006859D3">
          <w:rPr>
            <w:rFonts w:cs="Arial"/>
          </w:rPr>
          <w:delText>MPEG3,</w:delText>
        </w:r>
        <w:r w:rsidR="006A4192" w:rsidDel="006859D3">
          <w:rPr>
            <w:rFonts w:cs="Arial"/>
          </w:rPr>
          <w:delText xml:space="preserve"> </w:delText>
        </w:r>
        <w:r w:rsidDel="006859D3">
          <w:rPr>
            <w:rFonts w:cs="Arial"/>
          </w:rPr>
          <w:delText>MPEG4,</w:delText>
        </w:r>
        <w:r w:rsidR="006A4192" w:rsidDel="006859D3">
          <w:rPr>
            <w:rFonts w:cs="Arial"/>
          </w:rPr>
          <w:delText xml:space="preserve"> </w:delText>
        </w:r>
        <w:r w:rsidDel="006859D3">
          <w:rPr>
            <w:rFonts w:cs="Arial"/>
          </w:rPr>
          <w:delText>WMV</w:delText>
        </w:r>
        <w:r w:rsidR="006A4192" w:rsidDel="006859D3">
          <w:rPr>
            <w:rFonts w:cs="Arial"/>
          </w:rPr>
          <w:delText>.</w:delText>
        </w:r>
      </w:del>
    </w:p>
    <w:p w:rsidR="006A4192" w:rsidDel="00AA62F5" w:rsidRDefault="006A4192" w:rsidP="00476EE0">
      <w:pPr>
        <w:spacing w:line="300" w:lineRule="auto"/>
        <w:rPr>
          <w:del w:id="3181" w:author="Rodrigo Riquelme" w:date="2010-11-04T00:05:00Z"/>
          <w:rFonts w:cs="Arial"/>
        </w:rPr>
      </w:pPr>
      <w:del w:id="3182" w:author="Rodrigo Riquelme" w:date="2010-11-04T00:10:00Z">
        <w:r w:rsidDel="006859D3">
          <w:rPr>
            <w:rFonts w:cs="Arial"/>
          </w:rPr>
          <w:delText>El desarrollo en el mundo: en Europa movistar ofrece desde el año 2009 un servicio de TV IP, otras compañías han experimentado en servicios IPTV en EEUU , las compañías Verizon y Bellsouth ofrecen IPTV junto a telefonía IP y Banda Ancha Internet.</w:delText>
        </w:r>
      </w:del>
    </w:p>
    <w:p w:rsidR="00BC661F" w:rsidDel="00AA62F5" w:rsidRDefault="00BC661F" w:rsidP="00476EE0">
      <w:pPr>
        <w:spacing w:line="300" w:lineRule="auto"/>
        <w:rPr>
          <w:del w:id="3183" w:author="Rodrigo Riquelme" w:date="2010-11-04T00:05:00Z"/>
          <w:rFonts w:cs="Arial"/>
        </w:rPr>
      </w:pPr>
    </w:p>
    <w:p w:rsidR="00BC661F" w:rsidDel="00AA62F5" w:rsidRDefault="00BC661F" w:rsidP="00476EE0">
      <w:pPr>
        <w:spacing w:line="300" w:lineRule="auto"/>
        <w:rPr>
          <w:del w:id="3184" w:author="Rodrigo Riquelme" w:date="2010-11-04T00:05:00Z"/>
          <w:rFonts w:cs="Arial"/>
        </w:rPr>
      </w:pPr>
    </w:p>
    <w:p w:rsidR="00BC661F" w:rsidDel="006859D3" w:rsidRDefault="00BC661F" w:rsidP="00476EE0">
      <w:pPr>
        <w:spacing w:line="300" w:lineRule="auto"/>
        <w:rPr>
          <w:del w:id="3185" w:author="Rodrigo Riquelme" w:date="2010-11-04T00:10:00Z"/>
          <w:rFonts w:cs="Arial"/>
        </w:rPr>
      </w:pPr>
    </w:p>
    <w:p w:rsidR="00BC661F" w:rsidDel="006859D3" w:rsidRDefault="00BC661F" w:rsidP="00476EE0">
      <w:pPr>
        <w:spacing w:line="300" w:lineRule="auto"/>
        <w:rPr>
          <w:del w:id="3186" w:author="Rodrigo Riquelme" w:date="2010-11-04T00:10:00Z"/>
          <w:rFonts w:cs="Arial"/>
        </w:rPr>
      </w:pPr>
    </w:p>
    <w:p w:rsidR="00BC661F" w:rsidDel="006859D3" w:rsidRDefault="00BC661F" w:rsidP="00476EE0">
      <w:pPr>
        <w:spacing w:line="300" w:lineRule="auto"/>
        <w:rPr>
          <w:del w:id="3187" w:author="Rodrigo Riquelme" w:date="2010-11-04T00:10:00Z"/>
          <w:rFonts w:cs="Arial"/>
        </w:rPr>
      </w:pPr>
    </w:p>
    <w:p w:rsidR="006A4192" w:rsidDel="004C50FC" w:rsidRDefault="006A4192" w:rsidP="00476EE0">
      <w:pPr>
        <w:spacing w:line="300" w:lineRule="auto"/>
        <w:rPr>
          <w:del w:id="3188" w:author="Rodrigo Riquelme" w:date="2010-11-03T23:59:00Z"/>
          <w:rFonts w:cs="Arial"/>
        </w:rPr>
      </w:pPr>
      <w:del w:id="3189" w:author="Rodrigo Riquelme" w:date="2010-11-03T23:59:00Z">
        <w:r w:rsidDel="004C50FC">
          <w:rPr>
            <w:rFonts w:cs="Arial"/>
          </w:rPr>
          <w:delText>En Chile Movistar lanzo en junio 2009 su servicio IPTV en complemento con su TV Digital para ofrecer servicios interactivos como video On Demand.</w:delText>
        </w:r>
        <w:r w:rsidR="0002778F" w:rsidDel="004C50FC">
          <w:rPr>
            <w:rFonts w:cs="Arial"/>
          </w:rPr>
          <w:delText xml:space="preserve"> </w:delText>
        </w:r>
        <w:r w:rsidR="008B32C4" w:rsidDel="004C50FC">
          <w:rPr>
            <w:rFonts w:cs="Arial"/>
          </w:rPr>
          <w:delText>Telefónica</w:delText>
        </w:r>
        <w:r w:rsidR="0002778F" w:rsidDel="004C50FC">
          <w:rPr>
            <w:rFonts w:cs="Arial"/>
          </w:rPr>
          <w:delText xml:space="preserve"> del sur es Pionera en este servicio.</w:delText>
        </w:r>
      </w:del>
    </w:p>
    <w:p w:rsidR="006A4192" w:rsidDel="006859D3" w:rsidRDefault="009A106D" w:rsidP="00BC661F">
      <w:pPr>
        <w:spacing w:line="300" w:lineRule="auto"/>
        <w:jc w:val="center"/>
        <w:rPr>
          <w:del w:id="3190" w:author="Rodrigo Riquelme" w:date="2010-11-04T00:10:00Z"/>
          <w:rFonts w:cs="Arial"/>
        </w:rPr>
      </w:pPr>
      <w:del w:id="3191" w:author="Rodrigo Riquelme" w:date="2010-11-04T00:10:00Z">
        <w:r>
          <w:rPr>
            <w:rFonts w:cs="Arial"/>
            <w:noProof/>
            <w:lang w:eastAsia="es-CL"/>
            <w:rPrChange w:id="3192">
              <w:rPr>
                <w:rFonts w:ascii="Times New Roman" w:eastAsia="Times New Roman" w:hAnsi="Times New Roman"/>
                <w:noProof/>
                <w:color w:val="0000FF"/>
                <w:szCs w:val="24"/>
                <w:u w:val="single"/>
                <w:lang w:eastAsia="es-CL"/>
              </w:rPr>
            </w:rPrChange>
          </w:rPr>
          <w:drawing>
            <wp:inline distT="0" distB="0" distL="0" distR="0">
              <wp:extent cx="3219450" cy="3209925"/>
              <wp:effectExtent l="19050" t="0" r="0" b="0"/>
              <wp:docPr id="41" name="Imagen 41"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ptv"/>
                      <pic:cNvPicPr>
                        <a:picLocks noChangeAspect="1" noChangeArrowheads="1"/>
                      </pic:cNvPicPr>
                    </pic:nvPicPr>
                    <pic:blipFill>
                      <a:blip r:embed="rId40"/>
                      <a:srcRect/>
                      <a:stretch>
                        <a:fillRect/>
                      </a:stretch>
                    </pic:blipFill>
                    <pic:spPr bwMode="auto">
                      <a:xfrm>
                        <a:off x="0" y="0"/>
                        <a:ext cx="3219450" cy="3209925"/>
                      </a:xfrm>
                      <a:prstGeom prst="rect">
                        <a:avLst/>
                      </a:prstGeom>
                      <a:noFill/>
                      <a:ln w="9525">
                        <a:noFill/>
                        <a:miter lim="800000"/>
                        <a:headEnd/>
                        <a:tailEnd/>
                      </a:ln>
                    </pic:spPr>
                  </pic:pic>
                </a:graphicData>
              </a:graphic>
            </wp:inline>
          </w:drawing>
        </w:r>
      </w:del>
    </w:p>
    <w:p w:rsidR="001041B2" w:rsidDel="006859D3" w:rsidRDefault="001041B2" w:rsidP="00476EE0">
      <w:pPr>
        <w:spacing w:line="300" w:lineRule="auto"/>
        <w:rPr>
          <w:del w:id="3193" w:author="Rodrigo Riquelme" w:date="2010-11-04T00:10:00Z"/>
          <w:rFonts w:cs="Arial"/>
        </w:rPr>
      </w:pPr>
    </w:p>
    <w:p w:rsidR="009A106D" w:rsidRPr="005A6108" w:rsidRDefault="00427C5E">
      <w:pPr>
        <w:pStyle w:val="Ttulo7"/>
        <w:rPr>
          <w:del w:id="3194" w:author="Rodrigo Riquelme" w:date="2010-11-04T00:10:00Z"/>
        </w:rPr>
        <w:pPrChange w:id="3195" w:author="Rodrigo Riquelme" w:date="2010-11-03T23:59:00Z">
          <w:pPr>
            <w:spacing w:line="300" w:lineRule="auto"/>
          </w:pPr>
        </w:pPrChange>
      </w:pPr>
      <w:del w:id="3196" w:author="Rodrigo Riquelme" w:date="2010-11-04T00:10:00Z">
        <w:r w:rsidRPr="00427C5E">
          <w:rPr>
            <w:b/>
            <w:lang w:val="pt-BR"/>
            <w:rPrChange w:id="3197" w:author="Rodrigo Riquelme" w:date="2010-11-03T23:59:00Z">
              <w:rPr>
                <w:color w:val="0000FF"/>
                <w:u w:val="single"/>
                <w:lang w:val="pt-BR"/>
              </w:rPr>
            </w:rPrChange>
          </w:rPr>
          <w:delText xml:space="preserve">Figura </w:delText>
        </w:r>
        <w:r w:rsidRPr="00016E7A">
          <w:rPr>
            <w:b/>
            <w:rPrChange w:id="3198" w:author="Wolf" w:date="2010-11-10T21:53:00Z">
              <w:rPr>
                <w:color w:val="0000FF"/>
                <w:u w:val="single"/>
              </w:rPr>
            </w:rPrChange>
          </w:rPr>
          <w:delText>21</w:delText>
        </w:r>
        <w:r w:rsidR="001041B2" w:rsidRPr="00BD1B4B" w:rsidDel="006859D3">
          <w:rPr>
            <w:lang w:val="pt-BR"/>
          </w:rPr>
          <w:delText xml:space="preserve">: </w:delText>
        </w:r>
        <w:r w:rsidR="001041B2" w:rsidRPr="005A6108" w:rsidDel="006859D3">
          <w:delText>Diagrama IPTV</w:delText>
        </w:r>
        <w:r w:rsidR="001041B2" w:rsidRPr="00BD1B4B" w:rsidDel="006859D3">
          <w:rPr>
            <w:lang w:val="pt-BR"/>
          </w:rPr>
          <w:delText xml:space="preserve"> - </w:delText>
        </w:r>
        <w:r w:rsidDel="006859D3">
          <w:fldChar w:fldCharType="begin"/>
        </w:r>
        <w:r w:rsidR="001041B2" w:rsidRPr="00016E7A" w:rsidDel="006859D3">
          <w:rPr>
            <w:rPrChange w:id="3199" w:author="Wolf" w:date="2010-11-10T21:53:00Z">
              <w:rPr/>
            </w:rPrChange>
          </w:rPr>
          <w:delInstrText xml:space="preserve"> HYPERLINK "http://edna.dml.ce.sharif.edu/dmlsite/content/iptv" </w:delInstrText>
        </w:r>
        <w:r w:rsidDel="006859D3">
          <w:fldChar w:fldCharType="separate"/>
        </w:r>
        <w:r w:rsidR="001041B2" w:rsidRPr="005A6108" w:rsidDel="006859D3">
          <w:rPr>
            <w:rStyle w:val="Hipervnculo"/>
            <w:rFonts w:cs="Arial"/>
          </w:rPr>
          <w:delText>http://edna.dml.ce.sharif.edu/dmlsite/content/iptv</w:delText>
        </w:r>
        <w:r w:rsidDel="006859D3">
          <w:fldChar w:fldCharType="end"/>
        </w:r>
      </w:del>
    </w:p>
    <w:p w:rsidR="006D33D1" w:rsidDel="00284B05" w:rsidRDefault="00476EE0" w:rsidP="006D33D1">
      <w:pPr>
        <w:spacing w:line="300" w:lineRule="auto"/>
        <w:rPr>
          <w:del w:id="3200" w:author="Rodrigo Riquelme" w:date="2010-11-03T23:09:00Z"/>
          <w:rFonts w:cs="Arial"/>
          <w:color w:val="494949"/>
        </w:rPr>
      </w:pPr>
      <w:del w:id="3201" w:author="Rodrigo Riquelme" w:date="2010-11-03T23:09:00Z">
        <w:r w:rsidRPr="000247F2" w:rsidDel="00284B05">
          <w:rPr>
            <w:rFonts w:cs="Arial"/>
            <w:b/>
            <w:color w:val="494949"/>
          </w:rPr>
          <w:delText xml:space="preserve">DotNetNuke </w:delText>
        </w:r>
        <w:r w:rsidRPr="00532391" w:rsidDel="00284B05">
          <w:rPr>
            <w:rFonts w:cs="Arial"/>
            <w:color w:val="494949"/>
          </w:rPr>
          <w:delText xml:space="preserve">es una fuente abierta de aplicaciones Web ideal marco para la creación e implementación de proyectos tales como sitios Web comerciales, intranets y extranets corporativas, portales de publicación en línea, y la costumbre aplicaciones verticales. </w:delText>
        </w:r>
        <w:r w:rsidRPr="00016E7A" w:rsidDel="00284B05">
          <w:rPr>
            <w:rStyle w:val="google-src-text1"/>
            <w:rFonts w:cs="Arial"/>
            <w:color w:val="494949"/>
            <w:rPrChange w:id="3202" w:author="Wolf" w:date="2010-11-10T21:53:00Z">
              <w:rPr>
                <w:rStyle w:val="google-src-text1"/>
                <w:rFonts w:cs="Arial"/>
                <w:color w:val="494949"/>
                <w:lang w:val="en-US"/>
              </w:rPr>
            </w:rPrChange>
          </w:rPr>
          <w:delText>DotNetNuke is provided as open-source software, licensed under a BSD agreement.</w:delText>
        </w:r>
        <w:r w:rsidRPr="00016E7A" w:rsidDel="00284B05">
          <w:rPr>
            <w:rFonts w:cs="Arial"/>
            <w:color w:val="494949"/>
            <w:rPrChange w:id="3203" w:author="Wolf" w:date="2010-11-10T21:53:00Z">
              <w:rPr>
                <w:rFonts w:cs="Arial"/>
                <w:color w:val="494949"/>
                <w:lang w:val="en-US"/>
              </w:rPr>
            </w:rPrChange>
          </w:rPr>
          <w:delText xml:space="preserve"> </w:delText>
        </w:r>
        <w:r w:rsidRPr="00532391" w:rsidDel="00284B05">
          <w:rPr>
            <w:rFonts w:cs="Arial"/>
            <w:color w:val="494949"/>
          </w:rPr>
          <w:delText xml:space="preserve">Además se ofrece como software de código abierto, licenciado bajo un acuerdo de BSD. </w:delText>
        </w:r>
        <w:r w:rsidRPr="00016E7A" w:rsidDel="00284B05">
          <w:rPr>
            <w:rStyle w:val="google-src-text1"/>
            <w:rFonts w:cs="Arial"/>
            <w:color w:val="494949"/>
            <w:rPrChange w:id="3204" w:author="Wolf" w:date="2010-11-10T21:53:00Z">
              <w:rPr>
                <w:rStyle w:val="google-src-text1"/>
                <w:rFonts w:cs="Arial"/>
                <w:color w:val="494949"/>
                <w:lang w:val="en-US"/>
              </w:rPr>
            </w:rPrChange>
          </w:rPr>
          <w:delText>In general, this license grants the general public permission to obtain the software free-of-charge.</w:delText>
        </w:r>
        <w:r w:rsidRPr="00016E7A" w:rsidDel="00284B05">
          <w:rPr>
            <w:rFonts w:cs="Arial"/>
            <w:color w:val="494949"/>
            <w:rPrChange w:id="3205" w:author="Wolf" w:date="2010-11-10T21:53:00Z">
              <w:rPr>
                <w:rFonts w:cs="Arial"/>
                <w:color w:val="494949"/>
                <w:lang w:val="en-US"/>
              </w:rPr>
            </w:rPrChange>
          </w:rPr>
          <w:delText xml:space="preserve"> </w:delText>
        </w:r>
        <w:r w:rsidRPr="00532391" w:rsidDel="00284B05">
          <w:rPr>
            <w:rFonts w:cs="Arial"/>
            <w:color w:val="494949"/>
          </w:rPr>
          <w:delText xml:space="preserve">En general, esta licencia se concede el permiso del público en general para obtener el software libre de cargo. </w:delText>
        </w:r>
        <w:r w:rsidRPr="00016E7A" w:rsidDel="00284B05">
          <w:rPr>
            <w:rStyle w:val="google-src-text1"/>
            <w:rFonts w:cs="Arial"/>
            <w:color w:val="494949"/>
            <w:rPrChange w:id="3206" w:author="Wolf" w:date="2010-11-10T21:53:00Z">
              <w:rPr>
                <w:rStyle w:val="google-src-text1"/>
                <w:rFonts w:cs="Arial"/>
                <w:color w:val="494949"/>
                <w:lang w:val="en-US"/>
              </w:rPr>
            </w:rPrChange>
          </w:rPr>
          <w:delText>It also allows individuals to do whatever they wish with the application framework, both commercially and non-commercially, with the simple requirement of giving credit back to the DotNetNuke project community.</w:delText>
        </w:r>
        <w:r w:rsidRPr="00016E7A" w:rsidDel="00284B05">
          <w:rPr>
            <w:rFonts w:cs="Arial"/>
            <w:color w:val="494949"/>
            <w:rPrChange w:id="3207" w:author="Wolf" w:date="2010-11-10T21:53:00Z">
              <w:rPr>
                <w:rFonts w:cs="Arial"/>
                <w:color w:val="494949"/>
                <w:lang w:val="en-US"/>
              </w:rPr>
            </w:rPrChange>
          </w:rPr>
          <w:delText xml:space="preserve"> </w:delText>
        </w:r>
        <w:r w:rsidRPr="00532391" w:rsidDel="00284B05">
          <w:rPr>
            <w:rFonts w:cs="Arial"/>
            <w:color w:val="494949"/>
          </w:rPr>
          <w:delText>También permite a los individuos para hacer lo que quieran con el marco de aplicación, tanto comercial como no comercial, con el simple requisito de dar crédito a la comunidad del proyecto DotNetNuke.</w:delText>
        </w:r>
      </w:del>
    </w:p>
    <w:p w:rsidR="000247F2" w:rsidDel="00284B05" w:rsidRDefault="00476EE0" w:rsidP="006D33D1">
      <w:pPr>
        <w:spacing w:line="300" w:lineRule="auto"/>
        <w:rPr>
          <w:del w:id="3208" w:author="Rodrigo Riquelme" w:date="2010-11-03T23:09:00Z"/>
          <w:rFonts w:cs="Arial"/>
        </w:rPr>
      </w:pPr>
      <w:del w:id="3209" w:author="Rodrigo Riquelme" w:date="2010-11-03T23:09:00Z">
        <w:r w:rsidRPr="00532391" w:rsidDel="00284B05">
          <w:rPr>
            <w:rFonts w:cs="Arial"/>
            <w:color w:val="494949"/>
          </w:rPr>
          <w:delText xml:space="preserve"> </w:delText>
        </w:r>
        <w:r w:rsidR="007E3131" w:rsidDel="00284B05">
          <w:rPr>
            <w:rFonts w:cs="Arial"/>
            <w:color w:val="494949"/>
          </w:rPr>
          <w:delText>Es muy utilizado en todo el mundo en chile hay</w:delText>
        </w:r>
        <w:r w:rsidR="006D33D1" w:rsidDel="00284B05">
          <w:rPr>
            <w:rFonts w:cs="Arial"/>
            <w:color w:val="494949"/>
          </w:rPr>
          <w:delText xml:space="preserve"> </w:delText>
        </w:r>
        <w:r w:rsidR="007E3131" w:rsidDel="00284B05">
          <w:rPr>
            <w:rFonts w:cs="Arial"/>
            <w:color w:val="494949"/>
          </w:rPr>
          <w:delText>comunidades de</w:delText>
        </w:r>
        <w:r w:rsidR="006D33D1" w:rsidDel="00284B05">
          <w:rPr>
            <w:rFonts w:cs="Arial"/>
            <w:color w:val="494949"/>
          </w:rPr>
          <w:delText xml:space="preserve"> Gamers y portales</w:delText>
        </w:r>
        <w:r w:rsidRPr="00532391" w:rsidDel="00284B05">
          <w:rPr>
            <w:rStyle w:val="google-src-text1"/>
            <w:rFonts w:cs="Arial"/>
            <w:color w:val="494949"/>
          </w:rPr>
          <w:delText>”</w:delText>
        </w:r>
        <w:r w:rsidRPr="00532391" w:rsidDel="00284B05">
          <w:rPr>
            <w:rFonts w:cs="Arial"/>
            <w:color w:val="494949"/>
          </w:rPr>
          <w:delText xml:space="preserve"> </w:delText>
        </w:r>
        <w:r w:rsidR="006D33D1" w:rsidDel="00284B05">
          <w:rPr>
            <w:rFonts w:cs="Arial"/>
          </w:rPr>
          <w:delText>de proveedores (</w:delText>
        </w:r>
        <w:r w:rsidR="006D33D1" w:rsidRPr="006D33D1" w:rsidDel="00284B05">
          <w:rPr>
            <w:rFonts w:cs="Arial"/>
          </w:rPr>
          <w:delText>http://www.chileproveedores.cl/DNN/Tarifas.aspx</w:delText>
        </w:r>
        <w:r w:rsidR="006D33D1" w:rsidDel="00284B05">
          <w:rPr>
            <w:rFonts w:cs="Arial"/>
          </w:rPr>
          <w:delText>).</w:delText>
        </w:r>
      </w:del>
    </w:p>
    <w:p w:rsidR="000247F2" w:rsidDel="004C50FC" w:rsidRDefault="009A106D" w:rsidP="000247F2">
      <w:pPr>
        <w:pStyle w:val="NormalWeb"/>
        <w:jc w:val="center"/>
        <w:rPr>
          <w:del w:id="3210" w:author="Rodrigo Riquelme" w:date="2010-11-03T23:58:00Z"/>
          <w:rFonts w:ascii="Arial" w:hAnsi="Arial" w:cs="Arial"/>
        </w:rPr>
      </w:pPr>
      <w:del w:id="3211" w:author="Rodrigo Riquelme" w:date="2010-11-03T23:09:00Z">
        <w:r>
          <w:rPr>
            <w:rFonts w:cs="Arial"/>
            <w:noProof/>
            <w:lang w:eastAsia="es-CL"/>
            <w:rPrChange w:id="3212">
              <w:rPr>
                <w:noProof/>
                <w:color w:val="0000FF"/>
                <w:u w:val="single"/>
                <w:lang w:eastAsia="es-CL"/>
              </w:rPr>
            </w:rPrChange>
          </w:rPr>
          <w:drawing>
            <wp:inline distT="0" distB="0" distL="0" distR="0">
              <wp:extent cx="3038475" cy="2657475"/>
              <wp:effectExtent l="19050" t="0" r="9525" b="0"/>
              <wp:docPr id="42" name="Imagen 42" descr="dnn_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n_800"/>
                      <pic:cNvPicPr>
                        <a:picLocks noChangeAspect="1" noChangeArrowheads="1"/>
                      </pic:cNvPicPr>
                    </pic:nvPicPr>
                    <pic:blipFill>
                      <a:blip r:embed="rId54" cstate="print"/>
                      <a:srcRect/>
                      <a:stretch>
                        <a:fillRect/>
                      </a:stretch>
                    </pic:blipFill>
                    <pic:spPr bwMode="auto">
                      <a:xfrm>
                        <a:off x="0" y="0"/>
                        <a:ext cx="3038475" cy="2657475"/>
                      </a:xfrm>
                      <a:prstGeom prst="rect">
                        <a:avLst/>
                      </a:prstGeom>
                      <a:noFill/>
                      <a:ln w="9525">
                        <a:noFill/>
                        <a:miter lim="800000"/>
                        <a:headEnd/>
                        <a:tailEnd/>
                      </a:ln>
                    </pic:spPr>
                  </pic:pic>
                </a:graphicData>
              </a:graphic>
            </wp:inline>
          </w:drawing>
        </w:r>
      </w:del>
    </w:p>
    <w:p w:rsidR="000247F2" w:rsidDel="004C50FC" w:rsidRDefault="000247F2" w:rsidP="000247F2">
      <w:pPr>
        <w:pStyle w:val="NormalWeb"/>
        <w:jc w:val="center"/>
        <w:rPr>
          <w:del w:id="3213" w:author="Rodrigo Riquelme" w:date="2010-11-03T23:58:00Z"/>
          <w:rFonts w:ascii="Arial" w:hAnsi="Arial" w:cs="Arial"/>
        </w:rPr>
      </w:pPr>
      <w:del w:id="3214" w:author="Rodrigo Riquelme" w:date="2010-11-03T23:58:00Z">
        <w:r w:rsidRPr="00BD1B4B" w:rsidDel="004C50FC">
          <w:rPr>
            <w:lang w:val="pt-BR"/>
          </w:rPr>
          <w:delText xml:space="preserve">Figura </w:delText>
        </w:r>
        <w:r w:rsidDel="004C50FC">
          <w:delText>22</w:delText>
        </w:r>
        <w:r w:rsidRPr="00BD1B4B" w:rsidDel="004C50FC">
          <w:rPr>
            <w:lang w:val="pt-BR"/>
          </w:rPr>
          <w:delText xml:space="preserve">: </w:delText>
        </w:r>
        <w:r w:rsidDel="004C50FC">
          <w:delText>Pagina WEB</w:delText>
        </w:r>
        <w:r w:rsidRPr="00BD1B4B" w:rsidDel="004C50FC">
          <w:rPr>
            <w:lang w:val="pt-BR"/>
          </w:rPr>
          <w:delText xml:space="preserve"> </w:delText>
        </w:r>
        <w:r w:rsidR="00427C5E" w:rsidDel="004C50FC">
          <w:rPr>
            <w:rFonts w:cs="Arial"/>
          </w:rPr>
          <w:fldChar w:fldCharType="begin"/>
        </w:r>
        <w:r w:rsidDel="004C50FC">
          <w:rPr>
            <w:rFonts w:ascii="Arial" w:hAnsi="Arial" w:cs="Arial"/>
          </w:rPr>
          <w:delInstrText xml:space="preserve"> HYPERLINK "</w:delInstrText>
        </w:r>
        <w:r w:rsidRPr="000247F2" w:rsidDel="004C50FC">
          <w:rPr>
            <w:rFonts w:ascii="Arial" w:hAnsi="Arial" w:cs="Arial"/>
          </w:rPr>
          <w:delInstrText>http://www.dotnetnuke.com</w:delInstrText>
        </w:r>
        <w:r w:rsidDel="004C50FC">
          <w:rPr>
            <w:rFonts w:ascii="Arial" w:hAnsi="Arial" w:cs="Arial"/>
          </w:rPr>
          <w:delInstrText xml:space="preserve">" </w:delInstrText>
        </w:r>
        <w:r w:rsidR="00427C5E" w:rsidDel="004C50FC">
          <w:rPr>
            <w:rFonts w:cs="Arial"/>
          </w:rPr>
          <w:fldChar w:fldCharType="separate"/>
        </w:r>
        <w:r w:rsidRPr="00754E0D" w:rsidDel="004C50FC">
          <w:rPr>
            <w:rStyle w:val="Hipervnculo"/>
            <w:rFonts w:ascii="Arial" w:hAnsi="Arial" w:cs="Arial"/>
          </w:rPr>
          <w:delText>http://www.dotnetnuke.com</w:delText>
        </w:r>
        <w:r w:rsidR="00427C5E" w:rsidDel="004C50FC">
          <w:rPr>
            <w:rFonts w:cs="Arial"/>
          </w:rPr>
          <w:fldChar w:fldCharType="end"/>
        </w:r>
      </w:del>
    </w:p>
    <w:p w:rsidR="00476EE0" w:rsidRPr="00C25634" w:rsidDel="00284B05" w:rsidRDefault="00BE610F" w:rsidP="00476EE0">
      <w:pPr>
        <w:pStyle w:val="NormalWeb"/>
        <w:rPr>
          <w:del w:id="3215" w:author="Rodrigo Riquelme" w:date="2010-11-03T23:09:00Z"/>
          <w:rFonts w:ascii="Arial" w:hAnsi="Arial" w:cs="Arial"/>
        </w:rPr>
      </w:pPr>
      <w:del w:id="3216" w:author="Rodrigo Riquelme" w:date="2010-11-03T23:09:00Z">
        <w:r w:rsidDel="00284B05">
          <w:rPr>
            <w:rFonts w:ascii="Arial" w:hAnsi="Arial" w:cs="Arial"/>
            <w:b/>
            <w:bCs/>
          </w:rPr>
          <w:delText>M</w:delText>
        </w:r>
        <w:r w:rsidR="00476EE0" w:rsidRPr="00C25634" w:rsidDel="00284B05">
          <w:rPr>
            <w:rFonts w:ascii="Arial" w:hAnsi="Arial" w:cs="Arial"/>
            <w:b/>
            <w:bCs/>
          </w:rPr>
          <w:delText>odelo Vista Controlador (MVC)</w:delText>
        </w:r>
        <w:r w:rsidR="00476EE0" w:rsidRPr="00C25634" w:rsidDel="00284B05">
          <w:rPr>
            <w:rFonts w:ascii="Arial" w:hAnsi="Arial" w:cs="Arial"/>
          </w:rPr>
          <w:delText xml:space="preserve"> es un estilo de Arquitectura de software que separa los datos de una aplicación, la interfaz de usuario, y la lógica de control  en tres componentes  distintos. El estilo de llamada y retorno MVC se ve frecuentemente en aplicaciones Web, donde la vista es la página HTML y el código que provee de datos dinámicos a la página. El modelo es el Sistema de Gestión de Base de Datos  y la Lógica de negocio, y el controlador es el responsable de recibir los eventos de entrada desde la vista.</w:delText>
        </w:r>
      </w:del>
    </w:p>
    <w:p w:rsidR="00476EE0" w:rsidRPr="00C25634" w:rsidDel="00284B05" w:rsidRDefault="009A106D" w:rsidP="00476EE0">
      <w:pPr>
        <w:pStyle w:val="NormalWeb"/>
        <w:jc w:val="center"/>
        <w:rPr>
          <w:del w:id="3217" w:author="Rodrigo Riquelme" w:date="2010-11-03T23:09:00Z"/>
          <w:rFonts w:ascii="Arial" w:hAnsi="Arial" w:cs="Arial"/>
        </w:rPr>
      </w:pPr>
      <w:del w:id="3218" w:author="Rodrigo Riquelme" w:date="2010-11-03T23:09:00Z">
        <w:r>
          <w:rPr>
            <w:rFonts w:cs="Arial"/>
            <w:noProof/>
            <w:color w:val="0000FF"/>
            <w:lang w:eastAsia="es-CL"/>
            <w:rPrChange w:id="3219">
              <w:rPr>
                <w:noProof/>
                <w:color w:val="0000FF"/>
                <w:u w:val="single"/>
                <w:lang w:eastAsia="es-CL"/>
              </w:rPr>
            </w:rPrChange>
          </w:rPr>
          <w:drawing>
            <wp:inline distT="0" distB="0" distL="0" distR="0">
              <wp:extent cx="3057525" cy="1438275"/>
              <wp:effectExtent l="19050" t="0" r="9525" b="0"/>
              <wp:docPr id="43" name="Imagen 43" descr="Archivo:ModelViewControllerDiagram 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ModelViewControllerDiagram es.svg"/>
                      <pic:cNvPicPr>
                        <a:picLocks noChangeAspect="1" noChangeArrowheads="1"/>
                      </pic:cNvPicPr>
                    </pic:nvPicPr>
                    <pic:blipFill>
                      <a:blip r:embed="rId55"/>
                      <a:srcRect/>
                      <a:stretch>
                        <a:fillRect/>
                      </a:stretch>
                    </pic:blipFill>
                    <pic:spPr bwMode="auto">
                      <a:xfrm>
                        <a:off x="0" y="0"/>
                        <a:ext cx="3057525" cy="1438275"/>
                      </a:xfrm>
                      <a:prstGeom prst="rect">
                        <a:avLst/>
                      </a:prstGeom>
                      <a:noFill/>
                      <a:ln w="9525">
                        <a:noFill/>
                        <a:miter lim="800000"/>
                        <a:headEnd/>
                        <a:tailEnd/>
                      </a:ln>
                    </pic:spPr>
                  </pic:pic>
                </a:graphicData>
              </a:graphic>
            </wp:inline>
          </w:drawing>
        </w:r>
      </w:del>
    </w:p>
    <w:p w:rsidR="00476EE0" w:rsidRPr="00C25634" w:rsidDel="00284B05" w:rsidRDefault="00BE610F" w:rsidP="00476EE0">
      <w:pPr>
        <w:pStyle w:val="NormalWeb"/>
        <w:rPr>
          <w:del w:id="3220" w:author="Rodrigo Riquelme" w:date="2010-11-03T23:09:00Z"/>
          <w:rFonts w:ascii="Arial" w:hAnsi="Arial" w:cs="Arial"/>
        </w:rPr>
      </w:pPr>
      <w:del w:id="3221" w:author="Rodrigo Riquelme" w:date="2010-11-03T23:09:00Z">
        <w:r w:rsidRPr="00BD1B4B" w:rsidDel="00284B05">
          <w:rPr>
            <w:lang w:val="pt-BR"/>
          </w:rPr>
          <w:delText xml:space="preserve">Figura </w:delText>
        </w:r>
        <w:r w:rsidDel="00284B05">
          <w:delText>23</w:delText>
        </w:r>
        <w:r w:rsidRPr="00BD1B4B" w:rsidDel="00284B05">
          <w:rPr>
            <w:lang w:val="pt-BR"/>
          </w:rPr>
          <w:delText xml:space="preserve">: </w:delText>
        </w:r>
        <w:r w:rsidR="00476EE0" w:rsidRPr="00C25634" w:rsidDel="00284B05">
          <w:rPr>
            <w:rFonts w:ascii="Arial" w:hAnsi="Arial" w:cs="Arial"/>
          </w:rPr>
          <w:delText>El  diagrama sencillo que muestra la relación entre el modelo, la vista y el controlador. Nota: las líneas sólidas indican una asociación directa, y las punteadas una indirecta</w:delText>
        </w:r>
      </w:del>
    </w:p>
    <w:p w:rsidR="00E93BF3" w:rsidDel="00284B05" w:rsidRDefault="00E93BF3" w:rsidP="00476EE0">
      <w:pPr>
        <w:pStyle w:val="NormalWeb"/>
        <w:rPr>
          <w:del w:id="3222" w:author="Rodrigo Riquelme" w:date="2010-11-03T23:09:00Z"/>
          <w:rFonts w:ascii="Arial" w:hAnsi="Arial"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476EE0" w:rsidDel="007D4986" w:rsidRDefault="00476EE0" w:rsidP="00476EE0">
      <w:pPr>
        <w:pStyle w:val="NormalWeb"/>
        <w:rPr>
          <w:del w:id="3223" w:author="Rodrigo Riquelme" w:date="2010-11-05T01:39:00Z"/>
          <w:rFonts w:ascii="Arial" w:hAnsi="Arial" w:cs="Arial"/>
        </w:rPr>
      </w:pPr>
    </w:p>
    <w:p w:rsidR="00476EE0" w:rsidRPr="00532391" w:rsidDel="006859D3" w:rsidRDefault="00476EE0" w:rsidP="00476EE0">
      <w:pPr>
        <w:pStyle w:val="NormalWeb"/>
        <w:rPr>
          <w:del w:id="3224" w:author="Rodrigo Riquelme" w:date="2010-11-04T00:08:00Z"/>
          <w:b/>
          <w:bCs/>
        </w:rPr>
      </w:pPr>
    </w:p>
    <w:p w:rsidR="009A106D" w:rsidRDefault="00476EE0">
      <w:pPr>
        <w:rPr>
          <w:del w:id="3225" w:author="Rodrigo Riquelme" w:date="2010-11-04T00:01:00Z"/>
        </w:rPr>
        <w:pPrChange w:id="3226" w:author="Rodrigo Riquelme" w:date="2010-11-03T23:58:00Z">
          <w:pPr>
            <w:pStyle w:val="NormalWeb"/>
          </w:pPr>
        </w:pPrChange>
      </w:pPr>
      <w:del w:id="3227" w:author="Rodrigo Riquelme" w:date="2010-11-04T00:01:00Z">
        <w:r w:rsidRPr="00532391" w:rsidDel="00421830">
          <w:rPr>
            <w:b/>
            <w:bCs/>
          </w:rPr>
          <w:delText>Google TV</w:delText>
        </w:r>
        <w:r w:rsidRPr="00532391" w:rsidDel="00421830">
          <w:delText xml:space="preserve"> es una plataforma de hardware y software para  televisores de alta definición basado en el sistema operativo Android, a </w:delText>
        </w:r>
        <w:r w:rsidDel="00421830">
          <w:delText xml:space="preserve">través del </w:delText>
        </w:r>
        <w:r w:rsidRPr="00532391" w:rsidDel="00421830">
          <w:delText xml:space="preserve"> uso de IPTV.</w:delText>
        </w:r>
        <w:r w:rsidDel="00421830">
          <w:delText>E</w:delText>
        </w:r>
        <w:r w:rsidRPr="00532391" w:rsidDel="00421830">
          <w:delText>n simples palabras este consiste en llevar todo el contenido de Internet mas la TV digital a nuestras casa</w:delText>
        </w:r>
        <w:r w:rsidDel="00421830">
          <w:delText xml:space="preserve"> además de interactuar con estas</w:delText>
        </w:r>
        <w:r w:rsidRPr="00532391" w:rsidDel="00421830">
          <w:delText xml:space="preserve">. </w:delText>
        </w:r>
      </w:del>
    </w:p>
    <w:p w:rsidR="009A106D" w:rsidRDefault="00476EE0">
      <w:pPr>
        <w:rPr>
          <w:del w:id="3228" w:author="Rodrigo Riquelme" w:date="2010-11-04T00:01:00Z"/>
        </w:rPr>
        <w:pPrChange w:id="3229" w:author="Rodrigo Riquelme" w:date="2010-11-03T23:58:00Z">
          <w:pPr>
            <w:pStyle w:val="NormalWeb"/>
          </w:pPr>
        </w:pPrChange>
      </w:pPr>
      <w:del w:id="3230" w:author="Rodrigo Riquelme" w:date="2010-11-04T00:01:00Z">
        <w:r w:rsidRPr="00532391" w:rsidDel="00421830">
          <w:delText>Google TV funciona sobre Android 2.1 y puede ser actualizado de forma remota. El navegador es Google Chrome, corriendo Flash. El uso de Android permite que las aplicaciones de los móviles funcionen también en la TV.</w:delText>
        </w:r>
      </w:del>
    </w:p>
    <w:p w:rsidR="009A106D" w:rsidRDefault="00476EE0">
      <w:pPr>
        <w:rPr>
          <w:del w:id="3231" w:author="Rodrigo Riquelme" w:date="2010-11-04T00:01:00Z"/>
        </w:rPr>
        <w:pPrChange w:id="3232" w:author="Rodrigo Riquelme" w:date="2010-11-03T23:58:00Z">
          <w:pPr>
            <w:pStyle w:val="NormalWeb"/>
          </w:pPr>
        </w:pPrChange>
      </w:pPr>
      <w:del w:id="3233" w:author="Rodrigo Riquelme" w:date="2010-11-04T00:01:00Z">
        <w:r w:rsidRPr="00532391" w:rsidDel="00421830">
          <w:delText>Los desarrolladores ya pueden comenzar a crear aplicaciones para Google TV, y se espera que se lance un Android Market para este sistema a principios de 2011. Para entonces también estarán disponibles APIs para Google TV.</w:delText>
        </w:r>
      </w:del>
    </w:p>
    <w:p w:rsidR="009A106D" w:rsidRDefault="00476EE0">
      <w:pPr>
        <w:rPr>
          <w:del w:id="3234" w:author="Rodrigo Riquelme" w:date="2010-11-04T00:01:00Z"/>
        </w:rPr>
        <w:pPrChange w:id="3235" w:author="Rodrigo Riquelme" w:date="2010-11-03T23:58:00Z">
          <w:pPr>
            <w:pStyle w:val="NormalWeb"/>
          </w:pPr>
        </w:pPrChange>
      </w:pPr>
      <w:del w:id="3236" w:author="Rodrigo Riquelme" w:date="2010-11-03T23:10:00Z">
        <w:r w:rsidRPr="00532391" w:rsidDel="00284B05">
          <w:delText>La alianza</w:delText>
        </w:r>
      </w:del>
      <w:del w:id="3237" w:author="Rodrigo Riquelme" w:date="2010-11-04T00:01:00Z">
        <w:r w:rsidRPr="00532391" w:rsidDel="00421830">
          <w:delText xml:space="preserve"> estratégica conformada con Google, Sony e Intel </w:delText>
        </w:r>
      </w:del>
      <w:del w:id="3238" w:author="Rodrigo Riquelme" w:date="2010-11-03T23:10:00Z">
        <w:r w:rsidRPr="00532391" w:rsidDel="00284B05">
          <w:delText>ya tiene sus frutos</w:delText>
        </w:r>
      </w:del>
      <w:del w:id="3239" w:author="Rodrigo Riquelme" w:date="2010-11-04T00:01:00Z">
        <w:r w:rsidRPr="00532391" w:rsidDel="00421830">
          <w:delText>.</w:delText>
        </w:r>
      </w:del>
    </w:p>
    <w:p w:rsidR="00483602" w:rsidDel="00421830" w:rsidRDefault="00483602" w:rsidP="00476EE0">
      <w:pPr>
        <w:pStyle w:val="NormalWeb"/>
        <w:rPr>
          <w:del w:id="3240" w:author="Rodrigo Riquelme" w:date="2010-11-04T00:01:00Z"/>
        </w:rPr>
      </w:pPr>
    </w:p>
    <w:p w:rsidR="00483602" w:rsidDel="00421830" w:rsidRDefault="00483602" w:rsidP="00476EE0">
      <w:pPr>
        <w:pStyle w:val="NormalWeb"/>
        <w:rPr>
          <w:del w:id="3241" w:author="Rodrigo Riquelme" w:date="2010-11-04T00:01:00Z"/>
        </w:rPr>
      </w:pPr>
    </w:p>
    <w:p w:rsidR="00483602" w:rsidDel="00421830" w:rsidRDefault="00483602" w:rsidP="00476EE0">
      <w:pPr>
        <w:pStyle w:val="NormalWeb"/>
        <w:rPr>
          <w:del w:id="3242" w:author="Rodrigo Riquelme" w:date="2010-11-04T00:01:00Z"/>
        </w:rPr>
      </w:pPr>
    </w:p>
    <w:p w:rsidR="00483602" w:rsidDel="00421830" w:rsidRDefault="00483602" w:rsidP="00476EE0">
      <w:pPr>
        <w:pStyle w:val="NormalWeb"/>
        <w:rPr>
          <w:del w:id="3243" w:author="Rodrigo Riquelme" w:date="2010-11-04T00:01:00Z"/>
        </w:rPr>
      </w:pPr>
    </w:p>
    <w:p w:rsidR="00483602" w:rsidDel="00421830" w:rsidRDefault="00483602" w:rsidP="00476EE0">
      <w:pPr>
        <w:pStyle w:val="NormalWeb"/>
        <w:rPr>
          <w:del w:id="3244" w:author="Rodrigo Riquelme" w:date="2010-11-04T00:01:00Z"/>
        </w:rPr>
      </w:pPr>
    </w:p>
    <w:p w:rsidR="00483602" w:rsidDel="00421830" w:rsidRDefault="00483602" w:rsidP="00476EE0">
      <w:pPr>
        <w:pStyle w:val="NormalWeb"/>
        <w:rPr>
          <w:del w:id="3245" w:author="Rodrigo Riquelme" w:date="2010-11-04T00:01:00Z"/>
        </w:rPr>
      </w:pPr>
    </w:p>
    <w:p w:rsidR="00483602" w:rsidDel="00421830" w:rsidRDefault="00483602" w:rsidP="00476EE0">
      <w:pPr>
        <w:pStyle w:val="NormalWeb"/>
        <w:rPr>
          <w:del w:id="3246" w:author="Rodrigo Riquelme" w:date="2010-11-04T00:01:00Z"/>
        </w:rPr>
      </w:pPr>
    </w:p>
    <w:p w:rsidR="00483602" w:rsidDel="00421830" w:rsidRDefault="00483602" w:rsidP="00476EE0">
      <w:pPr>
        <w:pStyle w:val="NormalWeb"/>
        <w:rPr>
          <w:del w:id="3247" w:author="Rodrigo Riquelme" w:date="2010-11-04T00:01:00Z"/>
        </w:rPr>
      </w:pPr>
    </w:p>
    <w:p w:rsidR="00483602" w:rsidDel="00421830" w:rsidRDefault="00483602" w:rsidP="00476EE0">
      <w:pPr>
        <w:pStyle w:val="NormalWeb"/>
        <w:rPr>
          <w:del w:id="3248" w:author="Rodrigo Riquelme" w:date="2010-11-04T00:01:00Z"/>
        </w:rPr>
      </w:pPr>
    </w:p>
    <w:p w:rsidR="009A106D" w:rsidRDefault="00476EE0">
      <w:pPr>
        <w:rPr>
          <w:del w:id="3249" w:author="Rodrigo Riquelme" w:date="2010-11-04T00:01:00Z"/>
        </w:rPr>
        <w:pPrChange w:id="3250" w:author="Rodrigo Riquelme" w:date="2010-11-04T00:00:00Z">
          <w:pPr>
            <w:pStyle w:val="NormalWeb"/>
          </w:pPr>
        </w:pPrChange>
      </w:pPr>
      <w:del w:id="3251" w:author="Rodrigo Riquelme" w:date="2010-11-04T00:01:00Z">
        <w:r w:rsidRPr="00532391" w:rsidDel="00421830">
          <w:delText>Sony lanzo el primer modelo de televisores de alta definición</w:delText>
        </w:r>
        <w:r w:rsidDel="00421830">
          <w:delText xml:space="preserve"> fusionado con G</w:delText>
        </w:r>
        <w:r w:rsidRPr="00532391" w:rsidDel="00421830">
          <w:delText xml:space="preserve">oogle TV a diferencia con otras TV con </w:delText>
        </w:r>
        <w:r w:rsidDel="00421830">
          <w:delText>I</w:delText>
        </w:r>
        <w:r w:rsidRPr="00532391" w:rsidDel="00421830">
          <w:delText>nternet, esta permite al usu</w:delText>
        </w:r>
        <w:r w:rsidDel="00421830">
          <w:delText>a</w:delText>
        </w:r>
        <w:r w:rsidRPr="00532391" w:rsidDel="00421830">
          <w:delText>rio navegar a través</w:delText>
        </w:r>
        <w:r w:rsidDel="00421830">
          <w:delText xml:space="preserve"> de G</w:delText>
        </w:r>
        <w:r w:rsidRPr="00532391" w:rsidDel="00421830">
          <w:delText>oogle Chrome y ver televisión de m</w:delText>
        </w:r>
        <w:r w:rsidDel="00421830">
          <w:delText xml:space="preserve">anera simultanea utilizando la </w:delText>
        </w:r>
        <w:r w:rsidR="00954384" w:rsidDel="00421830">
          <w:delText>O</w:delText>
        </w:r>
        <w:r w:rsidR="00954384" w:rsidRPr="00532391" w:rsidDel="00421830">
          <w:delText>pción</w:delText>
        </w:r>
        <w:r w:rsidRPr="00532391" w:rsidDel="00421830">
          <w:delText xml:space="preserve"> </w:delText>
        </w:r>
        <w:r w:rsidDel="00421830">
          <w:delText>P</w:delText>
        </w:r>
        <w:r w:rsidRPr="00532391" w:rsidDel="00421830">
          <w:delText xml:space="preserve">icture in </w:delText>
        </w:r>
        <w:r w:rsidDel="00421830">
          <w:delText>P</w:delText>
        </w:r>
        <w:r w:rsidRPr="00532391" w:rsidDel="00421830">
          <w:delText>icture, estos TV están equipados con un hardware que contiene un procesador Intel Atom y una capacidad de 8GB de memoria, conectividad WiFi.</w:delText>
        </w:r>
      </w:del>
    </w:p>
    <w:p w:rsidR="001370C2" w:rsidDel="00421830" w:rsidRDefault="009A106D" w:rsidP="00483602">
      <w:pPr>
        <w:pStyle w:val="NormalWeb"/>
        <w:jc w:val="center"/>
        <w:rPr>
          <w:del w:id="3252" w:author="Rodrigo Riquelme" w:date="2010-11-04T00:01:00Z"/>
          <w:noProof/>
          <w:lang w:eastAsia="es-ES"/>
        </w:rPr>
      </w:pPr>
      <w:del w:id="3253" w:author="Rodrigo Riquelme" w:date="2010-11-04T00:01:00Z">
        <w:r>
          <w:rPr>
            <w:noProof/>
            <w:lang w:eastAsia="es-CL"/>
            <w:rPrChange w:id="3254">
              <w:rPr>
                <w:noProof/>
                <w:color w:val="0000FF"/>
                <w:u w:val="single"/>
                <w:lang w:eastAsia="es-CL"/>
              </w:rPr>
            </w:rPrChange>
          </w:rPr>
          <w:drawing>
            <wp:inline distT="0" distB="0" distL="0" distR="0">
              <wp:extent cx="2514600" cy="1885950"/>
              <wp:effectExtent l="19050" t="0" r="0" b="0"/>
              <wp:docPr id="44"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2"/>
                      <a:srcRect/>
                      <a:stretch>
                        <a:fillRect/>
                      </a:stretch>
                    </pic:blipFill>
                    <pic:spPr bwMode="auto">
                      <a:xfrm>
                        <a:off x="0" y="0"/>
                        <a:ext cx="2514600" cy="1885950"/>
                      </a:xfrm>
                      <a:prstGeom prst="rect">
                        <a:avLst/>
                      </a:prstGeom>
                      <a:noFill/>
                      <a:ln w="9525">
                        <a:noFill/>
                        <a:miter lim="800000"/>
                        <a:headEnd/>
                        <a:tailEnd/>
                      </a:ln>
                    </pic:spPr>
                  </pic:pic>
                </a:graphicData>
              </a:graphic>
            </wp:inline>
          </w:drawing>
        </w:r>
      </w:del>
    </w:p>
    <w:p w:rsidR="00483602" w:rsidDel="00421830" w:rsidRDefault="00483602" w:rsidP="00483602">
      <w:pPr>
        <w:pStyle w:val="NormalWeb"/>
        <w:jc w:val="center"/>
        <w:rPr>
          <w:del w:id="3255" w:author="Rodrigo Riquelme" w:date="2010-11-04T00:01:00Z"/>
          <w:rFonts w:ascii="Arial" w:hAnsi="Arial" w:cs="Arial"/>
          <w:bCs/>
          <w:color w:val="000000"/>
          <w:kern w:val="36"/>
        </w:rPr>
      </w:pPr>
      <w:del w:id="3256" w:author="Rodrigo Riquelme" w:date="2010-11-04T00:01:00Z">
        <w:r w:rsidRPr="00CD2AC2" w:rsidDel="00421830">
          <w:rPr>
            <w:b/>
            <w:lang w:val="pt-BR"/>
          </w:rPr>
          <w:delText xml:space="preserve">Figura </w:delText>
        </w:r>
        <w:r w:rsidRPr="00CD2AC2" w:rsidDel="00421830">
          <w:rPr>
            <w:b/>
          </w:rPr>
          <w:delText>24:</w:delText>
        </w:r>
        <w:r w:rsidRPr="00CD2AC2" w:rsidDel="00421830">
          <w:delText xml:space="preserve"> </w:delText>
        </w:r>
        <w:r w:rsidR="00427C5E" w:rsidDel="00421830">
          <w:rPr>
            <w:rFonts w:cs="Arial"/>
            <w:bCs/>
            <w:color w:val="000000"/>
            <w:kern w:val="36"/>
          </w:rPr>
          <w:fldChar w:fldCharType="begin"/>
        </w:r>
        <w:r w:rsidR="00CD2AC2" w:rsidDel="00421830">
          <w:rPr>
            <w:rFonts w:ascii="Arial" w:hAnsi="Arial" w:cs="Arial"/>
            <w:bCs/>
            <w:color w:val="000000"/>
            <w:kern w:val="36"/>
          </w:rPr>
          <w:delInstrText xml:space="preserve"> HYPERLINK "</w:delInstrText>
        </w:r>
        <w:r w:rsidR="00CD2AC2" w:rsidRPr="00CD2AC2" w:rsidDel="00421830">
          <w:rPr>
            <w:rFonts w:ascii="Arial" w:hAnsi="Arial" w:cs="Arial"/>
            <w:bCs/>
            <w:color w:val="000000"/>
            <w:kern w:val="36"/>
          </w:rPr>
          <w:delInstrText>http://www.fayerwayer.com/2010/05/google-tv-ya-esta-al-aire/</w:delInstrText>
        </w:r>
        <w:r w:rsidR="00CD2AC2" w:rsidDel="00421830">
          <w:rPr>
            <w:rFonts w:ascii="Arial" w:hAnsi="Arial" w:cs="Arial"/>
            <w:bCs/>
            <w:color w:val="000000"/>
            <w:kern w:val="36"/>
          </w:rPr>
          <w:delInstrText xml:space="preserve">" </w:delInstrText>
        </w:r>
        <w:r w:rsidR="00427C5E" w:rsidDel="00421830">
          <w:rPr>
            <w:rFonts w:cs="Arial"/>
            <w:bCs/>
            <w:color w:val="000000"/>
            <w:kern w:val="36"/>
          </w:rPr>
          <w:fldChar w:fldCharType="separate"/>
        </w:r>
        <w:r w:rsidR="00CD2AC2" w:rsidRPr="00754E0D" w:rsidDel="00421830">
          <w:rPr>
            <w:rStyle w:val="Hipervnculo"/>
            <w:rFonts w:ascii="Arial" w:hAnsi="Arial" w:cs="Arial"/>
            <w:bCs/>
            <w:kern w:val="36"/>
          </w:rPr>
          <w:delText>http://www.fayerwayer.com/2010/05/google-tv-ya-esta-al-aire/</w:delText>
        </w:r>
        <w:r w:rsidR="00427C5E" w:rsidDel="00421830">
          <w:rPr>
            <w:rFonts w:cs="Arial"/>
            <w:bCs/>
            <w:color w:val="000000"/>
            <w:kern w:val="36"/>
          </w:rPr>
          <w:fldChar w:fldCharType="end"/>
        </w:r>
      </w:del>
    </w:p>
    <w:p w:rsidR="00CD2AC2" w:rsidRPr="00CD2AC2" w:rsidDel="006859D3" w:rsidRDefault="00CD2AC2" w:rsidP="00483602">
      <w:pPr>
        <w:pStyle w:val="NormalWeb"/>
        <w:jc w:val="center"/>
        <w:rPr>
          <w:del w:id="3257" w:author="Rodrigo Riquelme" w:date="2010-11-04T00:08:00Z"/>
          <w:rFonts w:ascii="Arial" w:hAnsi="Arial" w:cs="Arial"/>
          <w:bCs/>
          <w:color w:val="000000"/>
          <w:kern w:val="36"/>
        </w:rPr>
      </w:pPr>
    </w:p>
    <w:p w:rsidR="00483602" w:rsidRPr="00532391" w:rsidDel="006859D3" w:rsidRDefault="00483602" w:rsidP="00483602">
      <w:pPr>
        <w:pStyle w:val="NormalWeb"/>
        <w:jc w:val="center"/>
        <w:rPr>
          <w:del w:id="3258" w:author="Rodrigo Riquelme" w:date="2010-11-04T00:08:00Z"/>
        </w:rPr>
      </w:pPr>
    </w:p>
    <w:p w:rsidR="00476EE0" w:rsidRPr="00476EE0" w:rsidDel="006859D3" w:rsidRDefault="00476EE0" w:rsidP="00476EE0">
      <w:pPr>
        <w:rPr>
          <w:del w:id="3259" w:author="Rodrigo Riquelme" w:date="2010-11-04T00:08:00Z"/>
          <w:lang w:val="es-ES"/>
        </w:rPr>
      </w:pPr>
    </w:p>
    <w:p w:rsidR="007C0EE8" w:rsidRPr="00476EE0" w:rsidDel="006859D3" w:rsidRDefault="007C0EE8" w:rsidP="007C0EE8">
      <w:pPr>
        <w:pStyle w:val="Subttulo"/>
        <w:rPr>
          <w:del w:id="3260" w:author="Rodrigo Riquelme" w:date="2010-11-04T00:08:00Z"/>
          <w:lang w:val="es-ES"/>
        </w:rPr>
      </w:pPr>
    </w:p>
    <w:p w:rsidR="00C53B23" w:rsidDel="006859D3" w:rsidRDefault="00C53B23" w:rsidP="00C53B23">
      <w:pPr>
        <w:pStyle w:val="Subttulo"/>
        <w:outlineLvl w:val="2"/>
        <w:rPr>
          <w:del w:id="3261" w:author="Rodrigo Riquelme" w:date="2010-11-04T00:08:00Z"/>
        </w:rPr>
      </w:pPr>
    </w:p>
    <w:p w:rsidR="00C53B23" w:rsidDel="007D4986" w:rsidRDefault="00C53B23" w:rsidP="00C53B23">
      <w:pPr>
        <w:pStyle w:val="Subttulo"/>
        <w:outlineLvl w:val="2"/>
        <w:rPr>
          <w:del w:id="3262" w:author="Rodrigo Riquelme" w:date="2010-11-05T01:39:00Z"/>
        </w:rPr>
      </w:pPr>
    </w:p>
    <w:p w:rsidR="009A106D" w:rsidRDefault="00CC20D5">
      <w:pPr>
        <w:pStyle w:val="Ttulo"/>
        <w:pageBreakBefore/>
        <w:outlineLvl w:val="0"/>
        <w:rPr>
          <w:lang w:val="en-GB"/>
        </w:rPr>
        <w:pPrChange w:id="3263" w:author="Rodrigo Riquelme" w:date="2010-11-04T00:18:00Z">
          <w:pPr>
            <w:pStyle w:val="Ttulo"/>
            <w:pageBreakBefore/>
          </w:pPr>
        </w:pPrChange>
      </w:pPr>
      <w:del w:id="3264" w:author="Rodrigo Riquelme" w:date="2010-11-04T00:18:00Z">
        <w:r w:rsidRPr="00DA4F25" w:rsidDel="00E84D2E">
          <w:rPr>
            <w:lang w:val="en-GB"/>
          </w:rPr>
          <w:lastRenderedPageBreak/>
          <w:delText>5</w:delText>
        </w:r>
      </w:del>
      <w:bookmarkStart w:id="3265" w:name="_Toc277197808"/>
      <w:ins w:id="3266" w:author="Rodrigo Riquelme" w:date="2010-11-04T00:18:00Z">
        <w:r w:rsidR="00E84D2E">
          <w:rPr>
            <w:lang w:val="en-GB"/>
          </w:rPr>
          <w:t>4</w:t>
        </w:r>
      </w:ins>
      <w:r w:rsidRPr="00DA4F25">
        <w:rPr>
          <w:lang w:val="en-GB"/>
        </w:rPr>
        <w:t>. BIBLIOGRAFÍA PROPUESTA</w:t>
      </w:r>
      <w:bookmarkEnd w:id="3265"/>
    </w:p>
    <w:p w:rsidR="00CC20D5" w:rsidRDefault="00CC20D5" w:rsidP="00F6639F">
      <w:pPr>
        <w:pStyle w:val="Lista21"/>
        <w:ind w:left="360"/>
        <w:rPr>
          <w:lang w:val="en-US"/>
        </w:rPr>
        <w:pPrChange w:id="3267" w:author="copesa" w:date="2010-11-11T11:27:00Z">
          <w:pPr>
            <w:pStyle w:val="Lista21"/>
          </w:pPr>
        </w:pPrChange>
      </w:pPr>
      <w:r>
        <w:rPr>
          <w:lang w:val="en-US"/>
        </w:rPr>
        <w:t>a)</w:t>
      </w:r>
      <w:r>
        <w:rPr>
          <w:lang w:val="en-US"/>
        </w:rPr>
        <w:tab/>
      </w:r>
      <w:proofErr w:type="spellStart"/>
      <w:r>
        <w:rPr>
          <w:lang w:val="en-US"/>
        </w:rPr>
        <w:t>Libros</w:t>
      </w:r>
      <w:proofErr w:type="spellEnd"/>
    </w:p>
    <w:p w:rsidR="00CC20D5" w:rsidRDefault="00CC20D5">
      <w:pPr>
        <w:pStyle w:val="Continuarlista21"/>
        <w:ind w:left="0"/>
        <w:rPr>
          <w:lang w:val="es-ES"/>
        </w:rPr>
      </w:pPr>
      <w:r>
        <w:rPr>
          <w:b/>
          <w:i/>
          <w:lang w:val="en-US"/>
        </w:rPr>
        <w:t xml:space="preserve">“Feature Driven Development </w:t>
      </w:r>
      <w:proofErr w:type="gramStart"/>
      <w:r>
        <w:rPr>
          <w:b/>
          <w:i/>
          <w:lang w:val="en-US"/>
        </w:rPr>
        <w:t>A</w:t>
      </w:r>
      <w:proofErr w:type="gramEnd"/>
      <w:r>
        <w:rPr>
          <w:b/>
          <w:i/>
          <w:lang w:val="en-US"/>
        </w:rPr>
        <w:t xml:space="preserve"> Human-Powered Methodology for Small Teams”. </w:t>
      </w:r>
      <w:r>
        <w:rPr>
          <w:lang w:val="es-ES"/>
        </w:rPr>
        <w:t xml:space="preserve">Autor: </w:t>
      </w:r>
      <w:proofErr w:type="spellStart"/>
      <w:r>
        <w:rPr>
          <w:lang w:val="es-ES"/>
        </w:rPr>
        <w:t>Alistair</w:t>
      </w:r>
      <w:proofErr w:type="spellEnd"/>
      <w:r>
        <w:rPr>
          <w:lang w:val="es-ES"/>
        </w:rPr>
        <w:t xml:space="preserve"> </w:t>
      </w:r>
      <w:proofErr w:type="spellStart"/>
      <w:r>
        <w:rPr>
          <w:lang w:val="es-ES"/>
        </w:rPr>
        <w:t>Cockburn</w:t>
      </w:r>
      <w:proofErr w:type="spellEnd"/>
      <w:r>
        <w:rPr>
          <w:lang w:val="es-ES"/>
        </w:rPr>
        <w:t xml:space="preserve"> 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 xml:space="preserve">Autor: </w:t>
      </w:r>
      <w:proofErr w:type="spellStart"/>
      <w:r>
        <w:t>Craing</w:t>
      </w:r>
      <w:proofErr w:type="spellEnd"/>
      <w:r>
        <w:t xml:space="preserve"> </w:t>
      </w:r>
      <w:proofErr w:type="spellStart"/>
      <w:r>
        <w:t>Larman</w:t>
      </w:r>
      <w:proofErr w:type="spellEnd"/>
      <w:r>
        <w:t>.</w:t>
      </w: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w:t>
      </w:r>
      <w:proofErr w:type="spellStart"/>
      <w:r>
        <w:rPr>
          <w:lang w:val="es-ES"/>
        </w:rPr>
        <w:t>Straub</w:t>
      </w:r>
      <w:proofErr w:type="spellEnd"/>
      <w:r>
        <w:rPr>
          <w:lang w:val="es-ES"/>
        </w:rPr>
        <w:t xml:space="preserve"> Año 2008. </w:t>
      </w:r>
    </w:p>
    <w:p w:rsidR="00CD2AC2" w:rsidRPr="00FC49A8" w:rsidRDefault="00CD2AC2">
      <w:pPr>
        <w:pStyle w:val="Lista21"/>
        <w:rPr>
          <w:lang w:val="es-ES"/>
        </w:rPr>
      </w:pPr>
    </w:p>
    <w:p w:rsidR="00CC20D5" w:rsidRDefault="00CC20D5" w:rsidP="00F6639F">
      <w:pPr>
        <w:pStyle w:val="Lista21"/>
        <w:ind w:left="360"/>
        <w:rPr>
          <w:lang w:val="en-US"/>
        </w:rPr>
        <w:pPrChange w:id="3268" w:author="copesa" w:date="2010-11-11T11:28:00Z">
          <w:pPr>
            <w:pStyle w:val="Lista21"/>
          </w:pPr>
        </w:pPrChange>
      </w:pPr>
      <w:r>
        <w:rPr>
          <w:lang w:val="en-US"/>
        </w:rPr>
        <w:t>b)</w:t>
      </w:r>
      <w:r>
        <w:rPr>
          <w:lang w:val="en-US"/>
        </w:rPr>
        <w:tab/>
      </w:r>
      <w:proofErr w:type="spellStart"/>
      <w:r>
        <w:rPr>
          <w:lang w:val="en-US"/>
        </w:rPr>
        <w:t>Sitios</w:t>
      </w:r>
      <w:proofErr w:type="spellEnd"/>
      <w:r>
        <w:rPr>
          <w:lang w:val="en-US"/>
        </w:rPr>
        <w:t xml:space="preserve"> Web</w:t>
      </w:r>
    </w:p>
    <w:p w:rsidR="00CC20D5" w:rsidRDefault="00CC20D5">
      <w:pPr>
        <w:autoSpaceDE w:val="0"/>
        <w:spacing w:after="0" w:line="100" w:lineRule="atLeast"/>
        <w:rPr>
          <w:b/>
          <w:i/>
          <w:szCs w:val="24"/>
          <w:lang w:val="en-US"/>
        </w:rPr>
      </w:pPr>
    </w:p>
    <w:p w:rsidR="00CC20D5" w:rsidRDefault="00CC20D5">
      <w:pPr>
        <w:pStyle w:val="Continuarlista21"/>
        <w:ind w:left="0"/>
        <w:rPr>
          <w:rStyle w:val="Hipervnculo"/>
          <w:color w:val="000000"/>
          <w:u w:val="none"/>
          <w:lang w:val="en-US"/>
        </w:rPr>
      </w:pP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w:t>
      </w:r>
      <w:proofErr w:type="spellStart"/>
      <w:r>
        <w:rPr>
          <w:rStyle w:val="Hipervnculo"/>
          <w:b/>
          <w:bCs/>
          <w:color w:val="000000"/>
          <w:szCs w:val="24"/>
          <w:u w:val="none"/>
          <w:lang w:val="en-US"/>
        </w:rPr>
        <w:t>FFmpeg</w:t>
      </w:r>
      <w:proofErr w:type="spellEnd"/>
      <w:r>
        <w:rPr>
          <w:rStyle w:val="Hipervnculo"/>
          <w:b/>
          <w:bCs/>
          <w:color w:val="000000"/>
          <w:szCs w:val="24"/>
          <w:u w:val="none"/>
          <w:lang w:val="en-US"/>
        </w:rPr>
        <w:t xml:space="preserve"> Project </w:t>
      </w:r>
      <w:r w:rsidR="00F21C81">
        <w:fldChar w:fldCharType="begin"/>
      </w:r>
      <w:r w:rsidR="00F21C81" w:rsidRPr="00016E7A">
        <w:rPr>
          <w:lang w:val="en-US"/>
          <w:rPrChange w:id="3269" w:author="Wolf" w:date="2010-11-10T21:53:00Z">
            <w:rPr>
              <w:rFonts w:eastAsia="Times New Roman" w:cs="Times New Roman"/>
              <w:b/>
              <w:bCs/>
              <w:color w:val="548DD4"/>
              <w:kern w:val="1"/>
              <w:sz w:val="28"/>
              <w:szCs w:val="32"/>
            </w:rPr>
          </w:rPrChange>
        </w:rPr>
        <w:instrText xml:space="preserve"> HYPERLINK "http://www.ffmpeg.org/" </w:instrText>
      </w:r>
      <w:r w:rsidR="00F21C81">
        <w:fldChar w:fldCharType="separate"/>
      </w:r>
      <w:r w:rsidRPr="007C0EE8">
        <w:rPr>
          <w:rStyle w:val="Hipervnculo"/>
          <w:lang w:val="en-US"/>
        </w:rPr>
        <w:t>http://www.ffmpeg.org/</w:t>
      </w:r>
      <w:r w:rsidR="00F21C81">
        <w:rPr>
          <w:rStyle w:val="Hipervnculo"/>
          <w:lang w:val="en-US"/>
        </w:rPr>
        <w:fldChar w:fldCharType="end"/>
      </w:r>
      <w:r w:rsidR="00F21C81">
        <w:fldChar w:fldCharType="begin"/>
      </w:r>
      <w:r w:rsidR="00F21C81" w:rsidRPr="00016E7A">
        <w:rPr>
          <w:lang w:val="en-US"/>
          <w:rPrChange w:id="3270" w:author="Wolf" w:date="2010-11-10T21:53:00Z">
            <w:rPr>
              <w:rFonts w:eastAsia="Times New Roman" w:cs="Times New Roman"/>
              <w:b/>
              <w:bCs/>
              <w:color w:val="548DD4"/>
              <w:kern w:val="1"/>
              <w:sz w:val="28"/>
              <w:szCs w:val="32"/>
            </w:rPr>
          </w:rPrChange>
        </w:rPr>
        <w:instrText xml:space="preserve"> HYPERLINK "http://www.ffmpeg.org/" </w:instrText>
      </w:r>
      <w:r w:rsidR="00F21C81">
        <w:fldChar w:fldCharType="separate"/>
      </w:r>
      <w:r w:rsidRPr="007C0EE8">
        <w:rPr>
          <w:rStyle w:val="Hipervnculo"/>
          <w:lang w:val="en-US"/>
        </w:rPr>
        <w:t xml:space="preserve"> </w:t>
      </w:r>
      <w:r w:rsidR="00F21C81">
        <w:rPr>
          <w:rStyle w:val="Hipervnculo"/>
          <w:lang w:val="en-US"/>
        </w:rPr>
        <w:fldChar w:fldCharType="end"/>
      </w:r>
      <w:r>
        <w:rPr>
          <w:rStyle w:val="Hipervnculo"/>
          <w:color w:val="000000"/>
          <w:u w:val="none"/>
          <w:lang w:val="en-US"/>
        </w:rPr>
        <w:t xml:space="preserve">(22 </w:t>
      </w:r>
      <w:proofErr w:type="spellStart"/>
      <w:r>
        <w:rPr>
          <w:rStyle w:val="Hipervnculo"/>
          <w:color w:val="000000"/>
          <w:u w:val="none"/>
          <w:lang w:val="en-US"/>
        </w:rPr>
        <w:t>Marzo</w:t>
      </w:r>
      <w:proofErr w:type="spellEnd"/>
      <w:r>
        <w:rPr>
          <w:rStyle w:val="Hipervnculo"/>
          <w:color w:val="000000"/>
          <w:u w:val="none"/>
          <w:lang w:val="en-US"/>
        </w:rPr>
        <w:t xml:space="preserve">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56" w:history="1">
        <w:r>
          <w:rPr>
            <w:rStyle w:val="Hipervnculo"/>
          </w:rPr>
          <w:t>http://es.wikipedia.org/wiki/Acceso_Multimedia_Universal</w:t>
        </w:r>
      </w:hyperlink>
      <w:hyperlink r:id="rId57" w:history="1">
        <w:r>
          <w:rPr>
            <w:rStyle w:val="Hipervnculo"/>
          </w:rPr>
          <w:t xml:space="preserve"> </w:t>
        </w:r>
      </w:hyperlink>
      <w:r w:rsidRPr="007C0EE8">
        <w:rPr>
          <w:rStyle w:val="Hipervnculo"/>
          <w:color w:val="000000"/>
          <w:u w:val="none"/>
        </w:rPr>
        <w:t>(02 de Mayo 2010)</w:t>
      </w:r>
      <w:hyperlink r:id="rId58" w:history="1">
        <w:r>
          <w:rPr>
            <w:rStyle w:val="Hipervnculo"/>
          </w:rPr>
          <w:t xml:space="preserve"> </w:t>
        </w:r>
      </w:hyperlink>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59"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FC49A8">
        <w:rPr>
          <w:rFonts w:cs="Arial"/>
          <w:lang w:val="en-US"/>
        </w:rPr>
        <w:t>Google Web Toolkit (</w:t>
      </w:r>
      <w:r w:rsidR="00302827" w:rsidRPr="00FC49A8">
        <w:rPr>
          <w:rStyle w:val="Hipervnculo"/>
          <w:color w:val="000000"/>
          <w:u w:val="none"/>
          <w:lang w:val="en-US"/>
        </w:rPr>
        <w:t>GWT</w:t>
      </w:r>
      <w:r w:rsidRPr="00FC49A8">
        <w:rPr>
          <w:rStyle w:val="Hipervnculo"/>
          <w:color w:val="000000"/>
          <w:u w:val="none"/>
          <w:lang w:val="en-US"/>
        </w:rPr>
        <w:t>)</w:t>
      </w:r>
      <w:r w:rsidR="00302827" w:rsidRPr="00FC49A8">
        <w:rPr>
          <w:rStyle w:val="Hipervnculo"/>
          <w:color w:val="000000"/>
          <w:u w:val="none"/>
          <w:lang w:val="en-US"/>
        </w:rPr>
        <w:t xml:space="preserve"> </w:t>
      </w:r>
      <w:r w:rsidR="00F21C81">
        <w:fldChar w:fldCharType="begin"/>
      </w:r>
      <w:r w:rsidR="00F21C81" w:rsidRPr="00016E7A">
        <w:rPr>
          <w:lang w:val="en-US"/>
          <w:rPrChange w:id="3271" w:author="Wolf" w:date="2010-11-10T21:53:00Z">
            <w:rPr>
              <w:rFonts w:eastAsia="Times New Roman" w:cs="Times New Roman"/>
              <w:b/>
              <w:bCs/>
              <w:color w:val="548DD4"/>
              <w:kern w:val="1"/>
              <w:sz w:val="28"/>
              <w:szCs w:val="32"/>
            </w:rPr>
          </w:rPrChange>
        </w:rPr>
        <w:instrText xml:space="preserve"> HYPERLINK "http://code.google.com/intl/es/webtoolkit/" </w:instrText>
      </w:r>
      <w:r w:rsidR="00F21C81">
        <w:fldChar w:fldCharType="separate"/>
      </w:r>
      <w:r w:rsidRPr="00FC49A8">
        <w:rPr>
          <w:rStyle w:val="Hipervnculo"/>
          <w:lang w:val="en-US"/>
        </w:rPr>
        <w:t>http://code.google.com/intl/es/webtoolkit/</w:t>
      </w:r>
      <w:r w:rsidR="00F21C81">
        <w:rPr>
          <w:rStyle w:val="Hipervnculo"/>
          <w:lang w:val="en-US"/>
        </w:rPr>
        <w:fldChar w:fldCharType="end"/>
      </w:r>
    </w:p>
    <w:p w:rsidR="008B32C4" w:rsidRDefault="008B32C4">
      <w:pPr>
        <w:pStyle w:val="Continuarlista21"/>
        <w:ind w:left="0"/>
        <w:rPr>
          <w:rStyle w:val="Hipervnculo"/>
          <w:color w:val="000000"/>
          <w:u w:val="none"/>
        </w:rPr>
      </w:pPr>
      <w:r w:rsidRPr="008B32C4">
        <w:rPr>
          <w:bCs/>
        </w:rPr>
        <w:lastRenderedPageBreak/>
        <w:t xml:space="preserve">Internet </w:t>
      </w:r>
      <w:proofErr w:type="spellStart"/>
      <w:r w:rsidRPr="008B32C4">
        <w:rPr>
          <w:bCs/>
        </w:rPr>
        <w:t>Protocol</w:t>
      </w:r>
      <w:proofErr w:type="spellEnd"/>
      <w:r w:rsidRPr="008B32C4">
        <w:rPr>
          <w:bCs/>
        </w:rPr>
        <w:t xml:space="preserve"> Televisión</w:t>
      </w:r>
      <w:r>
        <w:rPr>
          <w:bCs/>
        </w:rPr>
        <w:t xml:space="preserve"> (</w:t>
      </w:r>
      <w:r w:rsidRPr="008B32C4">
        <w:rPr>
          <w:rStyle w:val="Hipervnculo"/>
          <w:color w:val="000000"/>
          <w:u w:val="none"/>
        </w:rPr>
        <w:t>IPTV</w:t>
      </w:r>
      <w:r>
        <w:rPr>
          <w:rStyle w:val="Hipervnculo"/>
          <w:color w:val="000000"/>
          <w:u w:val="none"/>
        </w:rPr>
        <w:t xml:space="preserve">)  </w:t>
      </w:r>
      <w:hyperlink r:id="rId60" w:history="1">
        <w:r w:rsidRPr="00754E0D">
          <w:rPr>
            <w:rStyle w:val="Hipervnculo"/>
          </w:rPr>
          <w:t>http://es.wikipedia.org/wiki/IPTV</w:t>
        </w:r>
      </w:hyperlink>
    </w:p>
    <w:p w:rsidR="000247F2" w:rsidRPr="00FC49A8" w:rsidDel="00AC3149" w:rsidRDefault="000247F2">
      <w:pPr>
        <w:pStyle w:val="Continuarlista21"/>
        <w:ind w:left="0"/>
        <w:rPr>
          <w:del w:id="3272" w:author="Rodrigo Riquelme" w:date="2010-11-05T10:36:00Z"/>
          <w:rStyle w:val="Hipervnculo"/>
          <w:color w:val="000000"/>
          <w:u w:val="none"/>
          <w:lang w:val="en-US"/>
        </w:rPr>
      </w:pPr>
      <w:del w:id="3273" w:author="Rodrigo Riquelme" w:date="2010-11-05T10:36:00Z">
        <w:r w:rsidRPr="00FC49A8" w:rsidDel="00AC3149">
          <w:rPr>
            <w:rStyle w:val="Hipervnculo"/>
            <w:color w:val="000000"/>
            <w:u w:val="none"/>
            <w:lang w:val="en-US"/>
          </w:rPr>
          <w:delText xml:space="preserve">DotNetNuke </w:delText>
        </w:r>
        <w:r w:rsidR="00427C5E" w:rsidDel="00AC3149">
          <w:rPr>
            <w:rStyle w:val="Hipervnculo"/>
            <w:color w:val="000000"/>
            <w:u w:val="none"/>
          </w:rPr>
          <w:fldChar w:fldCharType="begin"/>
        </w:r>
        <w:r w:rsidRPr="00FC49A8" w:rsidDel="00AC3149">
          <w:rPr>
            <w:rStyle w:val="Hipervnculo"/>
            <w:color w:val="000000"/>
            <w:u w:val="none"/>
            <w:lang w:val="en-US"/>
          </w:rPr>
          <w:delInstrText xml:space="preserve"> HYPERLINK "http://www.dotnetnuke.com" </w:delInstrText>
        </w:r>
        <w:r w:rsidR="00427C5E" w:rsidDel="00AC3149">
          <w:rPr>
            <w:rStyle w:val="Hipervnculo"/>
            <w:color w:val="000000"/>
            <w:u w:val="none"/>
          </w:rPr>
          <w:fldChar w:fldCharType="separate"/>
        </w:r>
        <w:r w:rsidRPr="00FC49A8" w:rsidDel="00AC3149">
          <w:rPr>
            <w:rStyle w:val="Hipervnculo"/>
            <w:lang w:val="en-US"/>
          </w:rPr>
          <w:delText>http://www.dotnetnuke.com</w:delText>
        </w:r>
        <w:r w:rsidR="00427C5E" w:rsidDel="00AC3149">
          <w:rPr>
            <w:rStyle w:val="Hipervnculo"/>
            <w:color w:val="000000"/>
            <w:u w:val="none"/>
          </w:rPr>
          <w:fldChar w:fldCharType="end"/>
        </w:r>
      </w:del>
    </w:p>
    <w:p w:rsidR="009A106D" w:rsidRDefault="00483602">
      <w:pPr>
        <w:pStyle w:val="Continuarlista21"/>
        <w:ind w:left="708" w:hanging="708"/>
        <w:rPr>
          <w:rStyle w:val="Hipervnculo"/>
          <w:color w:val="000000"/>
          <w:u w:val="none"/>
          <w:lang w:val="en-US"/>
        </w:rPr>
        <w:pPrChange w:id="3274" w:author="Rodrigo Riquelme" w:date="2010-11-05T10:38:00Z">
          <w:pPr>
            <w:pStyle w:val="Continuarlista21"/>
            <w:ind w:left="0"/>
          </w:pPr>
        </w:pPrChange>
      </w:pPr>
      <w:r w:rsidRPr="00FC49A8">
        <w:rPr>
          <w:rStyle w:val="Hipervnculo"/>
          <w:color w:val="000000"/>
          <w:u w:val="none"/>
          <w:lang w:val="en-US"/>
        </w:rPr>
        <w:t xml:space="preserve">Google TV </w:t>
      </w:r>
      <w:r w:rsidR="00427C5E">
        <w:rPr>
          <w:rStyle w:val="Hipervnculo"/>
          <w:color w:val="000000"/>
          <w:u w:val="none"/>
        </w:rPr>
        <w:fldChar w:fldCharType="begin"/>
      </w:r>
      <w:r w:rsidR="00CD2AC2" w:rsidRPr="00FC49A8">
        <w:rPr>
          <w:rStyle w:val="Hipervnculo"/>
          <w:color w:val="000000"/>
          <w:u w:val="none"/>
          <w:lang w:val="en-US"/>
        </w:rPr>
        <w:instrText xml:space="preserve"> HYPERLINK "http://www.google.com/tv/" </w:instrText>
      </w:r>
      <w:r w:rsidR="00427C5E">
        <w:rPr>
          <w:rStyle w:val="Hipervnculo"/>
          <w:color w:val="000000"/>
          <w:u w:val="none"/>
        </w:rPr>
        <w:fldChar w:fldCharType="separate"/>
      </w:r>
      <w:r w:rsidR="00CD2AC2" w:rsidRPr="00FC49A8">
        <w:rPr>
          <w:rStyle w:val="Hipervnculo"/>
          <w:lang w:val="en-US"/>
        </w:rPr>
        <w:t>http://www.google.com/tv/</w:t>
      </w:r>
      <w:r w:rsidR="00427C5E">
        <w:rPr>
          <w:rStyle w:val="Hipervnculo"/>
          <w:color w:val="000000"/>
          <w:u w:val="none"/>
        </w:rPr>
        <w:fldChar w:fldCharType="end"/>
      </w: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bookmarkStart w:id="3275" w:name="_GoBack"/>
      <w:bookmarkEnd w:id="3275"/>
    </w:p>
    <w:p w:rsidR="00A11741" w:rsidRPr="00FC49A8" w:rsidRDefault="00A11741">
      <w:pPr>
        <w:pStyle w:val="Continuarlista21"/>
        <w:ind w:left="0"/>
        <w:rPr>
          <w:lang w:val="en-US"/>
        </w:rPr>
      </w:pPr>
    </w:p>
    <w:sectPr w:rsidR="00A11741" w:rsidRPr="00FC49A8" w:rsidSect="00427C5E">
      <w:headerReference w:type="even" r:id="rId61"/>
      <w:headerReference w:type="default" r:id="rId62"/>
      <w:footerReference w:type="even" r:id="rId63"/>
      <w:footerReference w:type="default" r:id="rId64"/>
      <w:headerReference w:type="first" r:id="rId65"/>
      <w:footerReference w:type="first" r:id="rId66"/>
      <w:pgSz w:w="12240" w:h="15840"/>
      <w:pgMar w:top="1686" w:right="1701" w:bottom="1686" w:left="1701" w:header="1417" w:footer="1417"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88" w:author="Dahianna Vega Leiva" w:date="2010-11-02T11:16:00Z" w:initials="DVL">
    <w:p w:rsidR="00F21C81" w:rsidRPr="008158A9" w:rsidRDefault="00F21C81">
      <w:pPr>
        <w:pStyle w:val="Textocomentario"/>
        <w:rPr>
          <w:lang w:val="es-ES"/>
        </w:rPr>
      </w:pPr>
      <w:r>
        <w:rPr>
          <w:rStyle w:val="Refdecomentario"/>
        </w:rPr>
        <w:annotationRef/>
      </w:r>
      <w:r>
        <w:rPr>
          <w:lang w:val="es-ES"/>
        </w:rPr>
        <w:t xml:space="preserve">Antes de la figura, y en esta sección se le debe dar un nombre a la figura, </w:t>
      </w:r>
    </w:p>
  </w:comment>
  <w:comment w:id="1137" w:author="Dahianna Vega Leiva" w:date="2010-11-02T11:19:00Z" w:initials="DVL">
    <w:p w:rsidR="00F21C81" w:rsidRPr="008158A9" w:rsidRDefault="00F21C81">
      <w:pPr>
        <w:pStyle w:val="Textocomentario"/>
        <w:rPr>
          <w:lang w:val="es-ES"/>
        </w:rPr>
      </w:pPr>
      <w:r>
        <w:rPr>
          <w:rStyle w:val="Refdecomentario"/>
        </w:rPr>
        <w:annotationRef/>
      </w:r>
      <w:r>
        <w:rPr>
          <w:lang w:val="es-ES"/>
        </w:rPr>
        <w:t>Redactar mejor, no se entiende nada. Darle sentido a los párrafos por favor, la tesis no es glosario.</w:t>
      </w:r>
    </w:p>
  </w:comment>
  <w:comment w:id="1169" w:author="Dahianna Vega Leiva" w:date="2010-11-02T11:19:00Z" w:initials="DVL">
    <w:p w:rsidR="00F21C81" w:rsidRPr="00A60D8E" w:rsidRDefault="00F21C81">
      <w:pPr>
        <w:pStyle w:val="Textocomentario"/>
        <w:rPr>
          <w:lang w:val="es-ES"/>
        </w:rPr>
      </w:pPr>
      <w:r>
        <w:rPr>
          <w:rStyle w:val="Refdecomentario"/>
        </w:rPr>
        <w:annotationRef/>
      </w:r>
      <w:r>
        <w:rPr>
          <w:lang w:val="es-ES"/>
        </w:rPr>
        <w:t xml:space="preserve">No tiene coherencia con lo anterior. </w:t>
      </w:r>
    </w:p>
  </w:comment>
  <w:comment w:id="1229" w:author="Dahianna Vega Leiva" w:date="2010-11-03T00:55:00Z" w:initials="DVL">
    <w:p w:rsidR="00F21C81" w:rsidRPr="008158A9" w:rsidRDefault="00F21C81" w:rsidP="00AC2D2B">
      <w:pPr>
        <w:pStyle w:val="Textocomentario"/>
        <w:rPr>
          <w:lang w:val="es-ES"/>
        </w:rPr>
      </w:pPr>
      <w:r>
        <w:rPr>
          <w:rStyle w:val="Refdecomentario"/>
        </w:rPr>
        <w:annotationRef/>
      </w:r>
      <w:r>
        <w:rPr>
          <w:lang w:val="es-ES"/>
        </w:rPr>
        <w:t>Redactar mejor, no se entiende nada. Darle sentido a los párrafos por favor, la tesis no es glosario.</w:t>
      </w:r>
    </w:p>
  </w:comment>
  <w:comment w:id="1259" w:author="Dahianna Vega Leiva" w:date="2010-11-03T00:55:00Z" w:initials="DVL">
    <w:p w:rsidR="00F21C81" w:rsidRPr="00A60D8E" w:rsidRDefault="00F21C81" w:rsidP="00AC2D2B">
      <w:pPr>
        <w:pStyle w:val="Textocomentario"/>
        <w:rPr>
          <w:lang w:val="es-ES"/>
        </w:rPr>
      </w:pPr>
      <w:r>
        <w:rPr>
          <w:rStyle w:val="Refdecomentario"/>
        </w:rPr>
        <w:annotationRef/>
      </w:r>
      <w:r>
        <w:rPr>
          <w:lang w:val="es-ES"/>
        </w:rPr>
        <w:t xml:space="preserve">No tiene coherencia con lo anterior.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7A67" w:rsidRDefault="00637A67">
      <w:pPr>
        <w:spacing w:before="0" w:after="0" w:line="240" w:lineRule="auto"/>
      </w:pPr>
      <w:r>
        <w:separator/>
      </w:r>
    </w:p>
  </w:endnote>
  <w:endnote w:type="continuationSeparator" w:id="0">
    <w:p w:rsidR="00637A67" w:rsidRDefault="00637A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pPr>
      <w:pStyle w:val="Piedepgina"/>
      <w:pBdr>
        <w:bottom w:val="single" w:sz="8" w:space="1" w:color="000000"/>
      </w:pBdr>
    </w:pPr>
  </w:p>
  <w:tbl>
    <w:tblPr>
      <w:tblW w:w="0" w:type="auto"/>
      <w:tblLayout w:type="fixed"/>
      <w:tblLook w:val="0000" w:firstRow="0" w:lastRow="0" w:firstColumn="0" w:lastColumn="0" w:noHBand="0" w:noVBand="0"/>
    </w:tblPr>
    <w:tblGrid>
      <w:gridCol w:w="1242"/>
      <w:gridCol w:w="7668"/>
    </w:tblGrid>
    <w:tr w:rsidR="00F21C81">
      <w:tc>
        <w:tcPr>
          <w:tcW w:w="1242" w:type="dxa"/>
          <w:shd w:val="clear" w:color="auto" w:fill="auto"/>
        </w:tcPr>
        <w:p w:rsidR="00F21C81" w:rsidRDefault="00F21C81">
          <w:pPr>
            <w:pStyle w:val="Piedepgina"/>
            <w:snapToGrid w:val="0"/>
            <w:rPr>
              <w:b/>
              <w:sz w:val="16"/>
              <w:szCs w:val="16"/>
            </w:rPr>
          </w:pPr>
          <w:r>
            <w:rPr>
              <w:b/>
              <w:sz w:val="16"/>
              <w:szCs w:val="16"/>
            </w:rPr>
            <w:t>Profesor:</w:t>
          </w:r>
        </w:p>
      </w:tc>
      <w:tc>
        <w:tcPr>
          <w:tcW w:w="7668" w:type="dxa"/>
          <w:shd w:val="clear" w:color="auto" w:fill="auto"/>
        </w:tcPr>
        <w:p w:rsidR="00F21C81" w:rsidRDefault="00F21C81" w:rsidP="0048078F">
          <w:pPr>
            <w:pStyle w:val="Piedepgina"/>
            <w:snapToGrid w:val="0"/>
            <w:jc w:val="left"/>
            <w:rPr>
              <w:sz w:val="16"/>
              <w:szCs w:val="16"/>
            </w:rPr>
          </w:pPr>
          <w:proofErr w:type="spellStart"/>
          <w:r>
            <w:rPr>
              <w:sz w:val="16"/>
              <w:szCs w:val="16"/>
            </w:rPr>
            <w:t>Dahianna</w:t>
          </w:r>
          <w:proofErr w:type="spellEnd"/>
          <w:r>
            <w:rPr>
              <w:sz w:val="16"/>
              <w:szCs w:val="16"/>
            </w:rPr>
            <w:t xml:space="preserve"> Vega L.                                                                                                                                                Página   </w:t>
          </w:r>
          <w:r>
            <w:rPr>
              <w:sz w:val="16"/>
              <w:szCs w:val="16"/>
            </w:rPr>
            <w:fldChar w:fldCharType="begin"/>
          </w:r>
          <w:r>
            <w:rPr>
              <w:sz w:val="16"/>
              <w:szCs w:val="16"/>
            </w:rPr>
            <w:instrText xml:space="preserve"> PAGE </w:instrText>
          </w:r>
          <w:r>
            <w:rPr>
              <w:sz w:val="16"/>
              <w:szCs w:val="16"/>
            </w:rPr>
            <w:fldChar w:fldCharType="separate"/>
          </w:r>
          <w:r w:rsidR="00D8095E">
            <w:rPr>
              <w:noProof/>
              <w:sz w:val="16"/>
              <w:szCs w:val="16"/>
            </w:rPr>
            <w:t>81</w:t>
          </w:r>
          <w:r>
            <w:rPr>
              <w:sz w:val="16"/>
              <w:szCs w:val="16"/>
            </w:rPr>
            <w:fldChar w:fldCharType="end"/>
          </w:r>
          <w:r>
            <w:rPr>
              <w:sz w:val="16"/>
              <w:szCs w:val="16"/>
            </w:rPr>
            <w:t xml:space="preserve"> de </w:t>
          </w:r>
          <w:del w:id="3276" w:author="Rodrigo Riquelme" w:date="2010-11-03T12:19:00Z">
            <w:r w:rsidDel="006A52CC">
              <w:rPr>
                <w:sz w:val="16"/>
                <w:szCs w:val="16"/>
              </w:rPr>
              <w:delText>12</w:delText>
            </w:r>
          </w:del>
          <w:ins w:id="3277" w:author="Rodrigo Riquelme" w:date="2010-11-03T16:49:00Z">
            <w:r>
              <w:rPr>
                <w:sz w:val="16"/>
                <w:szCs w:val="16"/>
              </w:rPr>
              <w:fldChar w:fldCharType="begin"/>
            </w:r>
            <w:r>
              <w:rPr>
                <w:sz w:val="16"/>
                <w:szCs w:val="16"/>
              </w:rPr>
              <w:instrText xml:space="preserve"> NUMPAGES   \* MERGEFORMAT </w:instrText>
            </w:r>
          </w:ins>
          <w:r>
            <w:rPr>
              <w:sz w:val="16"/>
              <w:szCs w:val="16"/>
            </w:rPr>
            <w:fldChar w:fldCharType="separate"/>
          </w:r>
          <w:r w:rsidR="00D8095E">
            <w:rPr>
              <w:noProof/>
              <w:sz w:val="16"/>
              <w:szCs w:val="16"/>
            </w:rPr>
            <w:t>81</w:t>
          </w:r>
          <w:ins w:id="3278" w:author="Rodrigo Riquelme" w:date="2010-11-03T16:49:00Z">
            <w:r>
              <w:rPr>
                <w:sz w:val="16"/>
                <w:szCs w:val="16"/>
              </w:rPr>
              <w:fldChar w:fldCharType="end"/>
            </w:r>
          </w:ins>
        </w:p>
      </w:tc>
    </w:tr>
    <w:tr w:rsidR="00F21C81">
      <w:tc>
        <w:tcPr>
          <w:tcW w:w="1242" w:type="dxa"/>
          <w:shd w:val="clear" w:color="auto" w:fill="auto"/>
        </w:tcPr>
        <w:p w:rsidR="00F21C81" w:rsidRDefault="00F21C81">
          <w:pPr>
            <w:pStyle w:val="Piedepgina"/>
            <w:snapToGrid w:val="0"/>
            <w:rPr>
              <w:b/>
              <w:sz w:val="16"/>
              <w:szCs w:val="16"/>
            </w:rPr>
          </w:pPr>
          <w:r>
            <w:rPr>
              <w:b/>
              <w:sz w:val="16"/>
              <w:szCs w:val="16"/>
            </w:rPr>
            <w:t>Alumnos:</w:t>
          </w:r>
        </w:p>
      </w:tc>
      <w:tc>
        <w:tcPr>
          <w:tcW w:w="7668" w:type="dxa"/>
          <w:shd w:val="clear" w:color="auto" w:fill="auto"/>
        </w:tcPr>
        <w:p w:rsidR="00F21C81" w:rsidRDefault="00F21C81">
          <w:pPr>
            <w:pStyle w:val="Piedepgina"/>
            <w:snapToGrid w:val="0"/>
            <w:rPr>
              <w:sz w:val="16"/>
              <w:szCs w:val="16"/>
            </w:rPr>
          </w:pPr>
          <w:r>
            <w:rPr>
              <w:sz w:val="16"/>
              <w:szCs w:val="16"/>
            </w:rPr>
            <w:t>Rogelio Elías, Rodrigo Riquelme, Manuel Canales</w:t>
          </w:r>
        </w:p>
      </w:tc>
    </w:tr>
    <w:tr w:rsidR="00F21C81">
      <w:tc>
        <w:tcPr>
          <w:tcW w:w="1242" w:type="dxa"/>
          <w:shd w:val="clear" w:color="auto" w:fill="auto"/>
        </w:tcPr>
        <w:p w:rsidR="00F21C81" w:rsidRDefault="00F21C81">
          <w:pPr>
            <w:pStyle w:val="Piedepgina"/>
            <w:snapToGrid w:val="0"/>
            <w:rPr>
              <w:b/>
              <w:sz w:val="16"/>
              <w:szCs w:val="16"/>
            </w:rPr>
          </w:pPr>
          <w:r>
            <w:rPr>
              <w:b/>
              <w:sz w:val="16"/>
              <w:szCs w:val="16"/>
            </w:rPr>
            <w:t>Tema:</w:t>
          </w:r>
        </w:p>
      </w:tc>
      <w:tc>
        <w:tcPr>
          <w:tcW w:w="7668" w:type="dxa"/>
          <w:shd w:val="clear" w:color="auto" w:fill="auto"/>
        </w:tcPr>
        <w:p w:rsidR="00F21C81" w:rsidRDefault="00F21C81">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F21C81" w:rsidRDefault="00F21C81">
    <w:pPr>
      <w:pStyle w:val="Piedepgina"/>
      <w:spacing w:after="20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7A67" w:rsidRDefault="00637A67">
      <w:pPr>
        <w:spacing w:before="0" w:after="0" w:line="240" w:lineRule="auto"/>
      </w:pPr>
      <w:r>
        <w:separator/>
      </w:r>
    </w:p>
  </w:footnote>
  <w:footnote w:type="continuationSeparator" w:id="0">
    <w:p w:rsidR="00637A67" w:rsidRDefault="00637A67">
      <w:pPr>
        <w:spacing w:before="0" w:after="0" w:line="240" w:lineRule="auto"/>
      </w:pPr>
      <w:r>
        <w:continuationSeparator/>
      </w:r>
    </w:p>
  </w:footnote>
  <w:footnote w:id="1">
    <w:p w:rsidR="00F21C81" w:rsidRDefault="00F21C81"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2">
    <w:p w:rsidR="00F21C81" w:rsidRPr="007C0EE8" w:rsidRDefault="00F21C81"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3">
    <w:p w:rsidR="00F21C81" w:rsidRPr="00CD3F39" w:rsidRDefault="00F21C81" w:rsidP="007C0EE8">
      <w:pPr>
        <w:pStyle w:val="Textonotapie"/>
        <w:rPr>
          <w:lang w:val="en-US"/>
        </w:rPr>
      </w:pPr>
      <w:r>
        <w:rPr>
          <w:rStyle w:val="Refdenotaalpie"/>
          <w:lang w:val="en-US"/>
        </w:rPr>
        <w:t>3</w:t>
      </w:r>
      <w:r w:rsidRPr="00CD3F39">
        <w:rPr>
          <w:lang w:val="en-US"/>
        </w:rPr>
        <w:t xml:space="preserve"> </w:t>
      </w:r>
      <w:r w:rsidRPr="00CD3F39">
        <w:rPr>
          <w:rFonts w:cs="Arial"/>
          <w:color w:val="000000"/>
          <w:szCs w:val="24"/>
          <w:lang w:val="en-US"/>
        </w:rPr>
        <w:t xml:space="preserve">UMA, Wikipedia </w:t>
      </w:r>
      <w:r>
        <w:fldChar w:fldCharType="begin"/>
      </w:r>
      <w:r w:rsidRPr="00016E7A">
        <w:rPr>
          <w:lang w:val="en-US"/>
          <w:rPrChange w:id="1008" w:author="Wolf" w:date="2010-11-10T21:53:00Z">
            <w:rPr>
              <w:rFonts w:eastAsia="Calibri" w:cs="Calibri"/>
              <w:sz w:val="24"/>
              <w:szCs w:val="22"/>
              <w:lang w:eastAsia="ar-SA"/>
            </w:rPr>
          </w:rPrChange>
        </w:rPr>
        <w:instrText xml:space="preserve"> HYPERLINK "http://es.wikipedia.org/wiki/Acceso_Multimedia_Universal" </w:instrText>
      </w:r>
      <w:r>
        <w:fldChar w:fldCharType="separate"/>
      </w:r>
      <w:r w:rsidRPr="00CD3F39">
        <w:rPr>
          <w:rStyle w:val="Hipervnculo"/>
          <w:szCs w:val="24"/>
          <w:lang w:val="en-US"/>
        </w:rPr>
        <w:t>http://es.wikipedia.org/wiki/Acceso_Multimedia_Universal</w:t>
      </w:r>
      <w:r>
        <w:rPr>
          <w:rStyle w:val="Hipervnculo"/>
          <w:szCs w:val="24"/>
          <w:lang w:val="en-US"/>
        </w:rPr>
        <w:fldChar w:fldCharType="end"/>
      </w:r>
    </w:p>
  </w:footnote>
  <w:footnote w:id="4">
    <w:p w:rsidR="00F21C81" w:rsidRPr="007C34C3" w:rsidRDefault="00F21C81"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What is Streaming</w:t>
      </w:r>
      <w:proofErr w:type="gramStart"/>
      <w:r w:rsidRPr="007C34C3">
        <w:rPr>
          <w:sz w:val="20"/>
          <w:szCs w:val="20"/>
          <w:lang w:val="en-US"/>
        </w:rPr>
        <w:t>?,</w:t>
      </w:r>
      <w:proofErr w:type="gramEnd"/>
      <w:r w:rsidRPr="007C34C3">
        <w:rPr>
          <w:sz w:val="20"/>
          <w:szCs w:val="20"/>
          <w:lang w:val="en-US"/>
        </w:rPr>
        <w:t xml:space="preserve"> Matt Voss. </w:t>
      </w:r>
      <w:proofErr w:type="gramStart"/>
      <w:r w:rsidRPr="007C34C3">
        <w:rPr>
          <w:sz w:val="20"/>
          <w:szCs w:val="20"/>
          <w:lang w:val="en-US"/>
        </w:rPr>
        <w:t>Texas A&amp;M University.</w:t>
      </w:r>
      <w:proofErr w:type="gramEnd"/>
      <w:r w:rsidRPr="007C34C3">
        <w:rPr>
          <w:sz w:val="20"/>
          <w:szCs w:val="20"/>
          <w:lang w:val="en-US"/>
        </w:rPr>
        <w:t xml:space="preserve"> </w:t>
      </w:r>
      <w:r>
        <w:fldChar w:fldCharType="begin"/>
      </w:r>
      <w:r w:rsidRPr="00016E7A">
        <w:rPr>
          <w:lang w:val="en-US"/>
          <w:rPrChange w:id="1372" w:author="Wolf" w:date="2010-11-10T21:53:00Z">
            <w:rPr/>
          </w:rPrChange>
        </w:rPr>
        <w:instrText xml:space="preserve"> HYPERLINK "http://helpdesk.doit.wisc.edu/helpdesk/page.php?id=5325" </w:instrText>
      </w:r>
      <w:r>
        <w:fldChar w:fldCharType="separate"/>
      </w:r>
      <w:r w:rsidRPr="007C34C3">
        <w:rPr>
          <w:rStyle w:val="Hipervnculo"/>
          <w:sz w:val="20"/>
          <w:szCs w:val="20"/>
          <w:lang w:val="en-US"/>
        </w:rPr>
        <w:t>http://helpdesk.doit.wisc.edu/helpdesk/page.php?id=5325</w:t>
      </w:r>
      <w:r>
        <w:rPr>
          <w:rStyle w:val="Hipervnculo"/>
          <w:sz w:val="20"/>
          <w:szCs w:val="20"/>
          <w:lang w:val="en-US"/>
        </w:rPr>
        <w:fldChar w:fldCharType="end"/>
      </w:r>
    </w:p>
    <w:p w:rsidR="00F21C81" w:rsidRPr="007C34C3" w:rsidRDefault="00F21C81" w:rsidP="007C0EE8">
      <w:pPr>
        <w:pStyle w:val="Textonotapie"/>
        <w:rPr>
          <w:lang w:val="en-US"/>
        </w:rPr>
      </w:pPr>
    </w:p>
  </w:footnote>
  <w:footnote w:id="5">
    <w:p w:rsidR="00F21C81" w:rsidRPr="00FF7249" w:rsidRDefault="00F21C81" w:rsidP="007C0EE8">
      <w:pPr>
        <w:spacing w:line="240" w:lineRule="auto"/>
        <w:jc w:val="left"/>
        <w:rPr>
          <w:lang w:val="en-US"/>
        </w:rPr>
      </w:pPr>
      <w:r>
        <w:rPr>
          <w:rStyle w:val="Refdenotaalpie"/>
          <w:szCs w:val="20"/>
          <w:lang w:val="en-US"/>
        </w:rPr>
        <w:t>5</w:t>
      </w:r>
      <w:r w:rsidRPr="00FF7249">
        <w:rPr>
          <w:sz w:val="20"/>
          <w:szCs w:val="20"/>
          <w:lang w:val="en-US"/>
        </w:rPr>
        <w:t xml:space="preserve"> What is Streaming</w:t>
      </w:r>
      <w:proofErr w:type="gramStart"/>
      <w:r w:rsidRPr="00FF7249">
        <w:rPr>
          <w:sz w:val="20"/>
          <w:szCs w:val="20"/>
          <w:lang w:val="en-US"/>
        </w:rPr>
        <w:t>?,</w:t>
      </w:r>
      <w:proofErr w:type="gramEnd"/>
      <w:r w:rsidRPr="00FF7249">
        <w:rPr>
          <w:sz w:val="20"/>
          <w:szCs w:val="20"/>
          <w:lang w:val="en-US"/>
        </w:rPr>
        <w:t xml:space="preserve"> Matt Voss. </w:t>
      </w:r>
      <w:proofErr w:type="gramStart"/>
      <w:r w:rsidRPr="00FF7249">
        <w:rPr>
          <w:sz w:val="20"/>
          <w:szCs w:val="20"/>
          <w:lang w:val="en-US"/>
        </w:rPr>
        <w:t>Texas A&amp;M University.</w:t>
      </w:r>
      <w:proofErr w:type="gramEnd"/>
      <w:r w:rsidRPr="00FF7249">
        <w:rPr>
          <w:sz w:val="20"/>
          <w:szCs w:val="20"/>
          <w:lang w:val="en-US"/>
        </w:rPr>
        <w:t xml:space="preserve"> </w:t>
      </w:r>
      <w:r>
        <w:fldChar w:fldCharType="begin"/>
      </w:r>
      <w:r w:rsidRPr="00016E7A">
        <w:rPr>
          <w:lang w:val="en-US"/>
          <w:rPrChange w:id="1378" w:author="Wolf" w:date="2010-11-10T21:53:00Z">
            <w:rPr/>
          </w:rPrChange>
        </w:rPr>
        <w:instrText xml:space="preserve"> HYPERLINK "http://helpdesk.doit.wisc.edu/helpdesk/page.php?id=5325" </w:instrText>
      </w:r>
      <w:r>
        <w:fldChar w:fldCharType="separate"/>
      </w:r>
      <w:r w:rsidRPr="00FF7249">
        <w:rPr>
          <w:rStyle w:val="Hipervnculo"/>
          <w:sz w:val="20"/>
          <w:szCs w:val="20"/>
          <w:lang w:val="en-US"/>
        </w:rPr>
        <w:t>http://helpdesk.doit.wisc.edu/helpdesk/page.php?id=5325</w:t>
      </w:r>
      <w:r>
        <w:rPr>
          <w:rStyle w:val="Hipervnculo"/>
          <w:sz w:val="20"/>
          <w:szCs w:val="20"/>
          <w:lang w:val="en-US"/>
        </w:rPr>
        <w:fldChar w:fldCharType="end"/>
      </w:r>
    </w:p>
  </w:footnote>
  <w:footnote w:id="6">
    <w:p w:rsidR="00F21C81" w:rsidRPr="00894735" w:rsidRDefault="00F21C81" w:rsidP="007C0EE8">
      <w:pPr>
        <w:pStyle w:val="Textonotapie"/>
        <w:tabs>
          <w:tab w:val="left" w:pos="5610"/>
        </w:tabs>
        <w:rPr>
          <w:lang w:val="en-US"/>
        </w:rPr>
      </w:pPr>
      <w:r>
        <w:rPr>
          <w:rStyle w:val="Refdenotaalpie"/>
        </w:rPr>
        <w:footnoteRef/>
      </w:r>
      <w:r w:rsidRPr="00B7626F">
        <w:rPr>
          <w:lang w:val="en-US"/>
        </w:rPr>
        <w:t xml:space="preserve"> HTML5, W3C </w:t>
      </w:r>
      <w:r>
        <w:fldChar w:fldCharType="begin"/>
      </w:r>
      <w:r w:rsidRPr="00016E7A">
        <w:rPr>
          <w:lang w:val="en-US"/>
          <w:rPrChange w:id="1742" w:author="Wolf" w:date="2010-11-10T21:53:00Z">
            <w:rPr>
              <w:rFonts w:eastAsia="Calibri" w:cs="Calibri"/>
              <w:sz w:val="24"/>
              <w:szCs w:val="22"/>
              <w:lang w:eastAsia="ar-SA"/>
            </w:rPr>
          </w:rPrChange>
        </w:rPr>
        <w:instrText xml:space="preserve"> HYPERLINK "http://dev.w3.org/html5/spec/" </w:instrText>
      </w:r>
      <w:r>
        <w:fldChar w:fldCharType="separate"/>
      </w:r>
      <w:r w:rsidRPr="00894735">
        <w:rPr>
          <w:rStyle w:val="Hipervnculo"/>
          <w:lang w:val="en-US"/>
        </w:rPr>
        <w:t>http://dev.w3.org/html5/spec/</w:t>
      </w:r>
      <w:r>
        <w:rPr>
          <w:rStyle w:val="Hipervnculo"/>
          <w:lang w:val="en-US"/>
        </w:rPr>
        <w:fldChar w:fldCharType="end"/>
      </w:r>
    </w:p>
  </w:footnote>
  <w:footnote w:id="7">
    <w:p w:rsidR="00F21C81" w:rsidRPr="002E0181" w:rsidRDefault="00F21C81" w:rsidP="007C0EE8">
      <w:pPr>
        <w:pStyle w:val="Textonotapie"/>
        <w:jc w:val="left"/>
        <w:rPr>
          <w:lang w:val="en-US"/>
        </w:rPr>
      </w:pPr>
      <w:r>
        <w:rPr>
          <w:rStyle w:val="Refdenotaalpie"/>
        </w:rPr>
        <w:footnoteRef/>
      </w:r>
      <w:r w:rsidRPr="002E0181">
        <w:rPr>
          <w:lang w:val="en-US"/>
        </w:rPr>
        <w:t xml:space="preserve"> </w:t>
      </w:r>
      <w:r w:rsidRPr="00F773C1">
        <w:rPr>
          <w:lang w:val="en-US"/>
        </w:rPr>
        <w:t xml:space="preserve">What Is </w:t>
      </w:r>
      <w:proofErr w:type="spellStart"/>
      <w:r w:rsidRPr="00625A3A">
        <w:rPr>
          <w:lang w:val="en-US"/>
        </w:rPr>
        <w:t>Screencasting</w:t>
      </w:r>
      <w:proofErr w:type="spellEnd"/>
      <w:r>
        <w:rPr>
          <w:lang w:val="en-US"/>
        </w:rPr>
        <w:t xml:space="preserve">?, </w:t>
      </w:r>
      <w:proofErr w:type="spellStart"/>
      <w:r w:rsidRPr="00F773C1">
        <w:rPr>
          <w:lang w:val="en-US"/>
        </w:rPr>
        <w:t>Udell,Jon</w:t>
      </w:r>
      <w:proofErr w:type="spellEnd"/>
      <w:r w:rsidRPr="00F773C1">
        <w:rPr>
          <w:lang w:val="en-US"/>
        </w:rPr>
        <w:t xml:space="preserve"> </w:t>
      </w:r>
      <w:r>
        <w:fldChar w:fldCharType="begin"/>
      </w:r>
      <w:r w:rsidRPr="00016E7A">
        <w:rPr>
          <w:lang w:val="en-US"/>
          <w:rPrChange w:id="1794" w:author="Wolf" w:date="2010-11-10T21:53:00Z">
            <w:rPr>
              <w:rFonts w:eastAsia="Calibri" w:cs="Calibri"/>
              <w:sz w:val="24"/>
              <w:szCs w:val="22"/>
              <w:lang w:eastAsia="ar-SA"/>
            </w:rPr>
          </w:rPrChange>
        </w:rPr>
        <w:instrText xml:space="preserve"> HYPERLINK "http://www.oreillynet.com/pub/a/oreilly/digitalmedia/2005/11/16/what-is-screencasting.html" </w:instrText>
      </w:r>
      <w:r>
        <w:fldChar w:fldCharType="separate"/>
      </w:r>
      <w:r w:rsidRPr="00625A3A">
        <w:rPr>
          <w:rStyle w:val="Hipervnculo"/>
          <w:lang w:val="en-US"/>
        </w:rPr>
        <w:t>http://www.oreillynet.com/pub/a/oreilly/digitalmedia/2005/11/16/what-is-screencasting.html</w:t>
      </w:r>
      <w:r>
        <w:rPr>
          <w:rStyle w:val="Hipervnculo"/>
          <w:lang w:val="en-US"/>
        </w:rPr>
        <w:fldChar w:fldCharType="end"/>
      </w:r>
    </w:p>
  </w:footnote>
  <w:footnote w:id="8">
    <w:p w:rsidR="00F21C81" w:rsidRPr="00B074D2" w:rsidRDefault="00F21C81" w:rsidP="007C0EE8">
      <w:pPr>
        <w:pStyle w:val="Textonotapie"/>
        <w:rPr>
          <w:lang w:val="en-US"/>
        </w:rPr>
      </w:pPr>
      <w:r>
        <w:rPr>
          <w:rStyle w:val="Refdenotaalpie"/>
        </w:rPr>
        <w:footnoteRef/>
      </w:r>
      <w:r w:rsidRPr="00B074D2">
        <w:rPr>
          <w:lang w:val="en-US"/>
        </w:rPr>
        <w:t xml:space="preserve"> </w:t>
      </w:r>
      <w:r w:rsidRPr="003D70EE">
        <w:rPr>
          <w:lang w:val="en-US"/>
        </w:rPr>
        <w:t xml:space="preserve">Video on Demand </w:t>
      </w:r>
      <w:r>
        <w:fldChar w:fldCharType="begin"/>
      </w:r>
      <w:r w:rsidRPr="00016E7A">
        <w:rPr>
          <w:lang w:val="en-US"/>
          <w:rPrChange w:id="1820" w:author="Wolf" w:date="2010-11-10T21:53:00Z">
            <w:rPr>
              <w:rFonts w:eastAsia="Calibri" w:cs="Calibri"/>
              <w:sz w:val="24"/>
              <w:szCs w:val="22"/>
              <w:lang w:eastAsia="ar-SA"/>
            </w:rPr>
          </w:rPrChange>
        </w:rPr>
        <w:instrText xml:space="preserve"> HYPERLINK "http://www.videoondemandsoftware.com" </w:instrText>
      </w:r>
      <w:r>
        <w:fldChar w:fldCharType="separate"/>
      </w:r>
      <w:r>
        <w:rPr>
          <w:rStyle w:val="Hipervnculo"/>
          <w:lang w:val="en-US"/>
        </w:rPr>
        <w:t>http://www.videoondemandsoftware.com</w:t>
      </w:r>
      <w:r>
        <w:rPr>
          <w:rStyle w:val="Hipervnculo"/>
          <w:lang w:val="en-US"/>
        </w:rPr>
        <w:fldChar w:fldCharType="end"/>
      </w:r>
    </w:p>
  </w:footnote>
  <w:footnote w:id="9">
    <w:p w:rsidR="00F21C81" w:rsidRPr="007C0EE8" w:rsidRDefault="00F21C81" w:rsidP="007C0EE8">
      <w:pPr>
        <w:pStyle w:val="Textonotapie"/>
      </w:pPr>
      <w:r>
        <w:rPr>
          <w:rStyle w:val="Refdenotaalpie"/>
        </w:rPr>
        <w:footnoteRef/>
      </w:r>
      <w:r w:rsidRPr="007C0EE8">
        <w:t xml:space="preserve"> Extreme </w:t>
      </w:r>
      <w:proofErr w:type="spellStart"/>
      <w:r w:rsidRPr="007C0EE8">
        <w:t>Programming</w:t>
      </w:r>
      <w:proofErr w:type="spellEnd"/>
      <w:r w:rsidRPr="007C0EE8">
        <w:t xml:space="preserve">, Dos Ideas </w:t>
      </w:r>
      <w:hyperlink r:id="rId3" w:history="1">
        <w:r w:rsidRPr="007C0EE8">
          <w:rPr>
            <w:rStyle w:val="Hipervnculo"/>
          </w:rPr>
          <w:t>http://www.dosideas.com/wiki/Extreme_Programming</w:t>
        </w:r>
      </w:hyperlink>
    </w:p>
  </w:footnote>
  <w:footnote w:id="10">
    <w:p w:rsidR="00F21C81" w:rsidRPr="00621B28" w:rsidRDefault="00F21C81"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 xml:space="preserve">Extreme </w:t>
      </w:r>
      <w:proofErr w:type="spellStart"/>
      <w:r w:rsidRPr="00621B28">
        <w:rPr>
          <w:sz w:val="20"/>
          <w:szCs w:val="20"/>
        </w:rPr>
        <w:t>Programming</w:t>
      </w:r>
      <w:proofErr w:type="spellEnd"/>
      <w:r w:rsidRPr="00621B28">
        <w:rPr>
          <w:sz w:val="20"/>
          <w:szCs w:val="20"/>
        </w:rPr>
        <w:t>, Universidad La República, Uruguay</w:t>
      </w:r>
      <w:r>
        <w:rPr>
          <w:sz w:val="20"/>
          <w:szCs w:val="20"/>
        </w:rPr>
        <w:t xml:space="preserve"> </w:t>
      </w:r>
      <w:hyperlink r:id="rId4" w:history="1">
        <w:r w:rsidRPr="00621B28">
          <w:rPr>
            <w:rStyle w:val="Hipervnculo"/>
            <w:sz w:val="20"/>
            <w:szCs w:val="20"/>
          </w:rPr>
          <w:t>http://iie.fing.edu.uy/~nacho/blandos/seminario/XProg1.html</w:t>
        </w:r>
      </w:hyperlink>
    </w:p>
    <w:p w:rsidR="00F21C81" w:rsidRDefault="00F21C81" w:rsidP="007C0EE8">
      <w:pPr>
        <w:pStyle w:val="Textonotapie"/>
      </w:pPr>
    </w:p>
    <w:p w:rsidR="00F21C81" w:rsidRPr="00621B28" w:rsidRDefault="00F21C81" w:rsidP="007C0EE8">
      <w:pPr>
        <w:pStyle w:val="Textonotapie"/>
      </w:pPr>
    </w:p>
  </w:footnote>
  <w:footnote w:id="11">
    <w:p w:rsidR="00F21C81" w:rsidRDefault="00F21C81" w:rsidP="007C0EE8">
      <w:pPr>
        <w:pStyle w:val="Textonotapie"/>
      </w:pPr>
      <w:r>
        <w:rPr>
          <w:rStyle w:val="Refdenotaalpie"/>
        </w:rPr>
        <w:footnoteRef/>
      </w:r>
      <w:r>
        <w:t xml:space="preserve"> </w:t>
      </w:r>
      <w:proofErr w:type="spellStart"/>
      <w:r>
        <w:t>Scrum</w:t>
      </w:r>
      <w:proofErr w:type="spellEnd"/>
      <w:r>
        <w:t xml:space="preserve">, Dos Ideas </w:t>
      </w:r>
      <w:hyperlink r:id="rId5" w:history="1">
        <w:r w:rsidRPr="00D50BAB">
          <w:rPr>
            <w:rStyle w:val="Hipervnculo"/>
          </w:rPr>
          <w:t>http://www.dosideas.com/wiki/Scrum</w:t>
        </w:r>
      </w:hyperlink>
    </w:p>
  </w:footnote>
  <w:footnote w:id="12">
    <w:p w:rsidR="00867674" w:rsidRPr="00867674" w:rsidRDefault="00867674">
      <w:pPr>
        <w:pStyle w:val="Textonotapie"/>
        <w:rPr>
          <w:lang w:val="en-US"/>
          <w:rPrChange w:id="2189" w:author="Wolf" w:date="2010-11-10T23:41:00Z">
            <w:rPr/>
          </w:rPrChange>
        </w:rPr>
      </w:pPr>
      <w:ins w:id="2190" w:author="Wolf" w:date="2010-11-10T23:41:00Z">
        <w:r>
          <w:rPr>
            <w:rStyle w:val="Refdenotaalpie"/>
          </w:rPr>
          <w:footnoteRef/>
        </w:r>
        <w:r w:rsidRPr="00867674">
          <w:rPr>
            <w:lang w:val="en-US"/>
            <w:rPrChange w:id="2191" w:author="Wolf" w:date="2010-11-10T23:41:00Z">
              <w:rPr>
                <w:rFonts w:eastAsia="Calibri" w:cs="Calibri"/>
                <w:sz w:val="24"/>
                <w:szCs w:val="22"/>
                <w:lang w:eastAsia="ar-SA"/>
              </w:rPr>
            </w:rPrChange>
          </w:rPr>
          <w:t xml:space="preserve"> </w:t>
        </w:r>
        <w:r>
          <w:rPr>
            <w:lang w:val="en-US"/>
          </w:rPr>
          <w:t xml:space="preserve"> </w:t>
        </w:r>
        <w:r w:rsidRPr="00867674">
          <w:rPr>
            <w:lang w:val="en-US"/>
            <w:rPrChange w:id="2192" w:author="Wolf" w:date="2010-11-10T23:41:00Z">
              <w:rPr>
                <w:rFonts w:eastAsia="Calibri" w:cs="Calibri"/>
                <w:sz w:val="24"/>
                <w:szCs w:val="22"/>
                <w:lang w:eastAsia="ar-SA"/>
              </w:rPr>
            </w:rPrChange>
          </w:rPr>
          <w:t>The Cathedral &amp; the Bazaar - Eric S. Raymond - O'Reilly Media 2001</w:t>
        </w:r>
      </w:ins>
    </w:p>
  </w:footnote>
  <w:footnote w:id="13">
    <w:p w:rsidR="00F21C81" w:rsidRDefault="00F21C81">
      <w:pPr>
        <w:pStyle w:val="Textonotapie"/>
      </w:pPr>
      <w:ins w:id="2440" w:author="Rodrigo Riquelme" w:date="2010-11-10T00:44:00Z">
        <w:r>
          <w:rPr>
            <w:rStyle w:val="Refdenotaalpie"/>
          </w:rPr>
          <w:footnoteRef/>
        </w:r>
        <w:r>
          <w:t xml:space="preserve"> Licencia GPL GNU v2 </w:t>
        </w:r>
      </w:ins>
      <w:ins w:id="2441" w:author="Rodrigo Riquelme" w:date="2010-11-10T00:45:00Z">
        <w:r>
          <w:fldChar w:fldCharType="begin"/>
        </w:r>
        <w:r>
          <w:instrText xml:space="preserve"> HYPERLINK "http://www.gnu.org/licenses/gpl-2.0.html" </w:instrText>
        </w:r>
        <w:r>
          <w:fldChar w:fldCharType="separate"/>
        </w:r>
        <w:r w:rsidRPr="00142AB7">
          <w:rPr>
            <w:rStyle w:val="Hipervnculo"/>
          </w:rPr>
          <w:t>http://www.gnu.org/licenses/gpl-2.0.html</w:t>
        </w:r>
        <w:r>
          <w:fldChar w:fldCharType="end"/>
        </w:r>
      </w:ins>
    </w:p>
  </w:footnote>
  <w:footnote w:id="14">
    <w:p w:rsidR="00F21C81" w:rsidRPr="00621B28" w:rsidRDefault="00F21C81" w:rsidP="007C0EE8">
      <w:pPr>
        <w:pStyle w:val="Textonotapie"/>
      </w:pPr>
      <w:r>
        <w:rPr>
          <w:rStyle w:val="Refdenotaalpie"/>
        </w:rPr>
        <w:footnoteRef/>
      </w:r>
      <w:r w:rsidRPr="00621B28">
        <w:t xml:space="preserve"> </w:t>
      </w:r>
      <w:r w:rsidRPr="00621B28">
        <w:rPr>
          <w:rFonts w:cs="Arial"/>
          <w:szCs w:val="24"/>
        </w:rPr>
        <w:t xml:space="preserve">Google Video, Wikipedia </w:t>
      </w:r>
      <w:hyperlink r:id="rId6"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pPr>
      <w:pStyle w:val="Encabezado"/>
    </w:pPr>
  </w:p>
  <w:tbl>
    <w:tblPr>
      <w:tblW w:w="0" w:type="auto"/>
      <w:tblLayout w:type="fixed"/>
      <w:tblLook w:val="0000" w:firstRow="0" w:lastRow="0" w:firstColumn="0" w:lastColumn="0" w:noHBand="0" w:noVBand="0"/>
    </w:tblPr>
    <w:tblGrid>
      <w:gridCol w:w="2277"/>
      <w:gridCol w:w="4377"/>
      <w:gridCol w:w="2277"/>
    </w:tblGrid>
    <w:tr w:rsidR="00F21C81">
      <w:trPr>
        <w:trHeight w:val="899"/>
      </w:trPr>
      <w:tc>
        <w:tcPr>
          <w:tcW w:w="2277" w:type="dxa"/>
          <w:shd w:val="clear" w:color="auto" w:fill="auto"/>
        </w:tcPr>
        <w:p w:rsidR="00F21C81" w:rsidRDefault="00F21C81">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F21C81" w:rsidRDefault="00F21C81">
          <w:pPr>
            <w:pStyle w:val="Encabezado"/>
            <w:snapToGrid w:val="0"/>
            <w:jc w:val="center"/>
            <w:rPr>
              <w:sz w:val="16"/>
              <w:szCs w:val="16"/>
            </w:rPr>
          </w:pPr>
          <w:r>
            <w:rPr>
              <w:sz w:val="16"/>
              <w:szCs w:val="16"/>
            </w:rPr>
            <w:t>Universidad de Viña del Mar</w:t>
          </w:r>
        </w:p>
        <w:p w:rsidR="00F21C81" w:rsidRDefault="00F21C81">
          <w:pPr>
            <w:pStyle w:val="Encabezado"/>
            <w:jc w:val="center"/>
            <w:rPr>
              <w:sz w:val="16"/>
              <w:szCs w:val="16"/>
            </w:rPr>
          </w:pPr>
          <w:r>
            <w:rPr>
              <w:sz w:val="16"/>
              <w:szCs w:val="16"/>
            </w:rPr>
            <w:t>Ingeniería en Informática</w:t>
          </w:r>
        </w:p>
        <w:p w:rsidR="00F21C81" w:rsidRDefault="00F21C81">
          <w:pPr>
            <w:pStyle w:val="Encabezado"/>
            <w:jc w:val="center"/>
            <w:rPr>
              <w:sz w:val="16"/>
              <w:szCs w:val="16"/>
            </w:rPr>
          </w:pPr>
          <w:r>
            <w:rPr>
              <w:sz w:val="16"/>
              <w:szCs w:val="16"/>
            </w:rPr>
            <w:t>Propuesta Proyecto de Titulo –  Septiembre 2010</w:t>
          </w:r>
        </w:p>
        <w:p w:rsidR="00F21C81" w:rsidRDefault="00F21C81">
          <w:pPr>
            <w:pStyle w:val="Encabezado"/>
            <w:jc w:val="center"/>
          </w:pPr>
        </w:p>
      </w:tc>
      <w:tc>
        <w:tcPr>
          <w:tcW w:w="2277" w:type="dxa"/>
          <w:shd w:val="clear" w:color="auto" w:fill="auto"/>
        </w:tcPr>
        <w:p w:rsidR="00F21C81" w:rsidRDefault="00F21C81">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F21C81" w:rsidRDefault="00F21C81">
    <w:pPr>
      <w:pStyle w:val="Encabezado"/>
    </w:pPr>
  </w:p>
  <w:p w:rsidR="00F21C81" w:rsidRDefault="00F21C8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C81" w:rsidRDefault="00F21C8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6">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8"/>
  </w:num>
  <w:num w:numId="10">
    <w:abstractNumId w:val="16"/>
  </w:num>
  <w:num w:numId="11">
    <w:abstractNumId w:val="10"/>
  </w:num>
  <w:num w:numId="12">
    <w:abstractNumId w:val="21"/>
  </w:num>
  <w:num w:numId="13">
    <w:abstractNumId w:val="22"/>
  </w:num>
  <w:num w:numId="14">
    <w:abstractNumId w:val="29"/>
  </w:num>
  <w:num w:numId="15">
    <w:abstractNumId w:val="28"/>
  </w:num>
  <w:num w:numId="16">
    <w:abstractNumId w:val="8"/>
  </w:num>
  <w:num w:numId="17">
    <w:abstractNumId w:val="17"/>
  </w:num>
  <w:num w:numId="18">
    <w:abstractNumId w:val="20"/>
  </w:num>
  <w:num w:numId="19">
    <w:abstractNumId w:val="9"/>
  </w:num>
  <w:num w:numId="20">
    <w:abstractNumId w:val="30"/>
  </w:num>
  <w:num w:numId="21">
    <w:abstractNumId w:val="25"/>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26"/>
  </w:num>
  <w:num w:numId="25">
    <w:abstractNumId w:val="6"/>
  </w:num>
  <w:num w:numId="26">
    <w:abstractNumId w:val="27"/>
  </w:num>
  <w:num w:numId="27">
    <w:abstractNumId w:val="23"/>
  </w:num>
  <w:num w:numId="28">
    <w:abstractNumId w:val="15"/>
  </w:num>
  <w:num w:numId="29">
    <w:abstractNumId w:val="24"/>
  </w:num>
  <w:num w:numId="30">
    <w:abstractNumId w:val="19"/>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7C0EE8"/>
    <w:rsid w:val="00005BCC"/>
    <w:rsid w:val="00014739"/>
    <w:rsid w:val="00016E7A"/>
    <w:rsid w:val="00021C8E"/>
    <w:rsid w:val="000247F2"/>
    <w:rsid w:val="00024A8B"/>
    <w:rsid w:val="000262D2"/>
    <w:rsid w:val="0002778F"/>
    <w:rsid w:val="000333BC"/>
    <w:rsid w:val="00037C76"/>
    <w:rsid w:val="000400D2"/>
    <w:rsid w:val="00054AD3"/>
    <w:rsid w:val="00054B08"/>
    <w:rsid w:val="00054BA9"/>
    <w:rsid w:val="00056B56"/>
    <w:rsid w:val="00060073"/>
    <w:rsid w:val="00073F3B"/>
    <w:rsid w:val="00086DDA"/>
    <w:rsid w:val="0009007F"/>
    <w:rsid w:val="000924AF"/>
    <w:rsid w:val="000A0447"/>
    <w:rsid w:val="000A1BB0"/>
    <w:rsid w:val="000A7B9F"/>
    <w:rsid w:val="000B0972"/>
    <w:rsid w:val="000B4A00"/>
    <w:rsid w:val="000B6CE0"/>
    <w:rsid w:val="000D2389"/>
    <w:rsid w:val="000D2732"/>
    <w:rsid w:val="000E0AEE"/>
    <w:rsid w:val="000E54BF"/>
    <w:rsid w:val="000F1D01"/>
    <w:rsid w:val="000F1DB4"/>
    <w:rsid w:val="000F5240"/>
    <w:rsid w:val="0010316E"/>
    <w:rsid w:val="001041B2"/>
    <w:rsid w:val="00106B18"/>
    <w:rsid w:val="0010704F"/>
    <w:rsid w:val="00107078"/>
    <w:rsid w:val="00110FBA"/>
    <w:rsid w:val="001121A4"/>
    <w:rsid w:val="00122C2B"/>
    <w:rsid w:val="001238EE"/>
    <w:rsid w:val="001255CE"/>
    <w:rsid w:val="00136505"/>
    <w:rsid w:val="001370C2"/>
    <w:rsid w:val="00142AB7"/>
    <w:rsid w:val="00150836"/>
    <w:rsid w:val="00155E35"/>
    <w:rsid w:val="00161A09"/>
    <w:rsid w:val="001667D4"/>
    <w:rsid w:val="001679AA"/>
    <w:rsid w:val="0017190B"/>
    <w:rsid w:val="001775E9"/>
    <w:rsid w:val="001A5898"/>
    <w:rsid w:val="001B5244"/>
    <w:rsid w:val="001B6042"/>
    <w:rsid w:val="001B7DCE"/>
    <w:rsid w:val="001C07A4"/>
    <w:rsid w:val="001C57E5"/>
    <w:rsid w:val="001D2C1D"/>
    <w:rsid w:val="001F0550"/>
    <w:rsid w:val="001F06F0"/>
    <w:rsid w:val="00202EFE"/>
    <w:rsid w:val="00206594"/>
    <w:rsid w:val="00215C19"/>
    <w:rsid w:val="002439B8"/>
    <w:rsid w:val="00245FC0"/>
    <w:rsid w:val="00246C1A"/>
    <w:rsid w:val="00253CEA"/>
    <w:rsid w:val="0026694D"/>
    <w:rsid w:val="00276C45"/>
    <w:rsid w:val="002843D3"/>
    <w:rsid w:val="00284B05"/>
    <w:rsid w:val="00293591"/>
    <w:rsid w:val="002A1E19"/>
    <w:rsid w:val="002A62AB"/>
    <w:rsid w:val="002B1AB8"/>
    <w:rsid w:val="002B6F6F"/>
    <w:rsid w:val="002C101B"/>
    <w:rsid w:val="002C5BCC"/>
    <w:rsid w:val="002D6DA9"/>
    <w:rsid w:val="002D7A96"/>
    <w:rsid w:val="002E7305"/>
    <w:rsid w:val="00300BBC"/>
    <w:rsid w:val="00302827"/>
    <w:rsid w:val="00310055"/>
    <w:rsid w:val="00321514"/>
    <w:rsid w:val="00322D13"/>
    <w:rsid w:val="00324824"/>
    <w:rsid w:val="003248BB"/>
    <w:rsid w:val="00333D97"/>
    <w:rsid w:val="003541C0"/>
    <w:rsid w:val="003607CB"/>
    <w:rsid w:val="00371C17"/>
    <w:rsid w:val="00376979"/>
    <w:rsid w:val="0038599E"/>
    <w:rsid w:val="00391C96"/>
    <w:rsid w:val="00391FD4"/>
    <w:rsid w:val="003A125F"/>
    <w:rsid w:val="003A19EE"/>
    <w:rsid w:val="003A35CD"/>
    <w:rsid w:val="003A6297"/>
    <w:rsid w:val="003B11DD"/>
    <w:rsid w:val="003B213D"/>
    <w:rsid w:val="003B2254"/>
    <w:rsid w:val="003B4032"/>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1808"/>
    <w:rsid w:val="00461AE2"/>
    <w:rsid w:val="00462AEC"/>
    <w:rsid w:val="004755EB"/>
    <w:rsid w:val="00476EE0"/>
    <w:rsid w:val="0048078F"/>
    <w:rsid w:val="00483602"/>
    <w:rsid w:val="00483D1B"/>
    <w:rsid w:val="004A4771"/>
    <w:rsid w:val="004A6218"/>
    <w:rsid w:val="004B127E"/>
    <w:rsid w:val="004B1608"/>
    <w:rsid w:val="004C231D"/>
    <w:rsid w:val="004C50FC"/>
    <w:rsid w:val="004D680B"/>
    <w:rsid w:val="004E22E8"/>
    <w:rsid w:val="004F3AD4"/>
    <w:rsid w:val="004F74E1"/>
    <w:rsid w:val="00510B88"/>
    <w:rsid w:val="00521807"/>
    <w:rsid w:val="00527FC1"/>
    <w:rsid w:val="00550589"/>
    <w:rsid w:val="00563E3B"/>
    <w:rsid w:val="00571777"/>
    <w:rsid w:val="00574573"/>
    <w:rsid w:val="005943B5"/>
    <w:rsid w:val="005A16B6"/>
    <w:rsid w:val="005A3AFE"/>
    <w:rsid w:val="005A6108"/>
    <w:rsid w:val="005B09D3"/>
    <w:rsid w:val="005B2E95"/>
    <w:rsid w:val="005C6126"/>
    <w:rsid w:val="005E1AF4"/>
    <w:rsid w:val="00600608"/>
    <w:rsid w:val="00601004"/>
    <w:rsid w:val="006051F6"/>
    <w:rsid w:val="00606B33"/>
    <w:rsid w:val="00611E5E"/>
    <w:rsid w:val="00616F8A"/>
    <w:rsid w:val="006239A4"/>
    <w:rsid w:val="006318D3"/>
    <w:rsid w:val="00631E9B"/>
    <w:rsid w:val="00632E5B"/>
    <w:rsid w:val="006333E2"/>
    <w:rsid w:val="00635A9D"/>
    <w:rsid w:val="00637A67"/>
    <w:rsid w:val="006433BF"/>
    <w:rsid w:val="00663CAF"/>
    <w:rsid w:val="00665B89"/>
    <w:rsid w:val="00672EE1"/>
    <w:rsid w:val="00674E2A"/>
    <w:rsid w:val="00682677"/>
    <w:rsid w:val="006859D3"/>
    <w:rsid w:val="00694258"/>
    <w:rsid w:val="006A4192"/>
    <w:rsid w:val="006A52CC"/>
    <w:rsid w:val="006A6A8F"/>
    <w:rsid w:val="006B45DD"/>
    <w:rsid w:val="006B63DA"/>
    <w:rsid w:val="006C2C34"/>
    <w:rsid w:val="006C5A13"/>
    <w:rsid w:val="006C6F8F"/>
    <w:rsid w:val="006D1380"/>
    <w:rsid w:val="006D33D1"/>
    <w:rsid w:val="006E6582"/>
    <w:rsid w:val="006F37EE"/>
    <w:rsid w:val="00717212"/>
    <w:rsid w:val="00722425"/>
    <w:rsid w:val="007245FB"/>
    <w:rsid w:val="00726EFC"/>
    <w:rsid w:val="007337B5"/>
    <w:rsid w:val="00740F36"/>
    <w:rsid w:val="007425B4"/>
    <w:rsid w:val="00744678"/>
    <w:rsid w:val="00747AA3"/>
    <w:rsid w:val="00766C40"/>
    <w:rsid w:val="00771E9F"/>
    <w:rsid w:val="00777486"/>
    <w:rsid w:val="00782715"/>
    <w:rsid w:val="00785991"/>
    <w:rsid w:val="00786C40"/>
    <w:rsid w:val="007B533B"/>
    <w:rsid w:val="007B54DD"/>
    <w:rsid w:val="007C0EE8"/>
    <w:rsid w:val="007C67FF"/>
    <w:rsid w:val="007D1427"/>
    <w:rsid w:val="007D2176"/>
    <w:rsid w:val="007D4986"/>
    <w:rsid w:val="007E13DB"/>
    <w:rsid w:val="007E3131"/>
    <w:rsid w:val="007E5811"/>
    <w:rsid w:val="007E67EB"/>
    <w:rsid w:val="007F68C8"/>
    <w:rsid w:val="00800DE3"/>
    <w:rsid w:val="008017F9"/>
    <w:rsid w:val="00805B6B"/>
    <w:rsid w:val="00810D0C"/>
    <w:rsid w:val="00811CF5"/>
    <w:rsid w:val="00815459"/>
    <w:rsid w:val="008158A9"/>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91285"/>
    <w:rsid w:val="008A2342"/>
    <w:rsid w:val="008A666D"/>
    <w:rsid w:val="008B100A"/>
    <w:rsid w:val="008B163A"/>
    <w:rsid w:val="008B28A9"/>
    <w:rsid w:val="008B28C3"/>
    <w:rsid w:val="008B32C4"/>
    <w:rsid w:val="008B5509"/>
    <w:rsid w:val="008D0191"/>
    <w:rsid w:val="008D2A76"/>
    <w:rsid w:val="008E1A4C"/>
    <w:rsid w:val="008E38F2"/>
    <w:rsid w:val="008E4C93"/>
    <w:rsid w:val="008F4A27"/>
    <w:rsid w:val="009004D2"/>
    <w:rsid w:val="009025FA"/>
    <w:rsid w:val="00906D76"/>
    <w:rsid w:val="00915BC4"/>
    <w:rsid w:val="009167B2"/>
    <w:rsid w:val="00920726"/>
    <w:rsid w:val="00927F8B"/>
    <w:rsid w:val="00935B67"/>
    <w:rsid w:val="009379AA"/>
    <w:rsid w:val="00937EE7"/>
    <w:rsid w:val="00944A46"/>
    <w:rsid w:val="00944D7B"/>
    <w:rsid w:val="00950B1E"/>
    <w:rsid w:val="00950B27"/>
    <w:rsid w:val="00954384"/>
    <w:rsid w:val="00976F42"/>
    <w:rsid w:val="00980A83"/>
    <w:rsid w:val="00980B1B"/>
    <w:rsid w:val="00981360"/>
    <w:rsid w:val="00983B96"/>
    <w:rsid w:val="00986D24"/>
    <w:rsid w:val="009926F6"/>
    <w:rsid w:val="00993E3D"/>
    <w:rsid w:val="009945AA"/>
    <w:rsid w:val="00997A58"/>
    <w:rsid w:val="009A0F34"/>
    <w:rsid w:val="009A106D"/>
    <w:rsid w:val="009A253E"/>
    <w:rsid w:val="009A5813"/>
    <w:rsid w:val="009B4BDB"/>
    <w:rsid w:val="009B58E0"/>
    <w:rsid w:val="009C31E1"/>
    <w:rsid w:val="009C351A"/>
    <w:rsid w:val="009C582D"/>
    <w:rsid w:val="009D42E8"/>
    <w:rsid w:val="009E052F"/>
    <w:rsid w:val="009E2965"/>
    <w:rsid w:val="009F3AC5"/>
    <w:rsid w:val="00A0238E"/>
    <w:rsid w:val="00A05E38"/>
    <w:rsid w:val="00A11741"/>
    <w:rsid w:val="00A154BD"/>
    <w:rsid w:val="00A1578F"/>
    <w:rsid w:val="00A16D95"/>
    <w:rsid w:val="00A204D6"/>
    <w:rsid w:val="00A261A2"/>
    <w:rsid w:val="00A404FD"/>
    <w:rsid w:val="00A4311D"/>
    <w:rsid w:val="00A44DF9"/>
    <w:rsid w:val="00A46681"/>
    <w:rsid w:val="00A50981"/>
    <w:rsid w:val="00A50AC9"/>
    <w:rsid w:val="00A60D8E"/>
    <w:rsid w:val="00A66220"/>
    <w:rsid w:val="00A66ED2"/>
    <w:rsid w:val="00A67E2D"/>
    <w:rsid w:val="00A71059"/>
    <w:rsid w:val="00A71B02"/>
    <w:rsid w:val="00A72014"/>
    <w:rsid w:val="00A849F2"/>
    <w:rsid w:val="00A9067E"/>
    <w:rsid w:val="00A91165"/>
    <w:rsid w:val="00A94289"/>
    <w:rsid w:val="00A97D3A"/>
    <w:rsid w:val="00AA5FD9"/>
    <w:rsid w:val="00AA62F5"/>
    <w:rsid w:val="00AA7C2B"/>
    <w:rsid w:val="00AC1375"/>
    <w:rsid w:val="00AC2D2B"/>
    <w:rsid w:val="00AC3149"/>
    <w:rsid w:val="00AD11DA"/>
    <w:rsid w:val="00AE27E7"/>
    <w:rsid w:val="00AE4BD5"/>
    <w:rsid w:val="00AE4BE8"/>
    <w:rsid w:val="00AE7A22"/>
    <w:rsid w:val="00B07751"/>
    <w:rsid w:val="00B10416"/>
    <w:rsid w:val="00B14D0D"/>
    <w:rsid w:val="00B23E60"/>
    <w:rsid w:val="00B26461"/>
    <w:rsid w:val="00B33534"/>
    <w:rsid w:val="00B374F2"/>
    <w:rsid w:val="00B44AE1"/>
    <w:rsid w:val="00B47582"/>
    <w:rsid w:val="00B522BC"/>
    <w:rsid w:val="00B56667"/>
    <w:rsid w:val="00B60CF3"/>
    <w:rsid w:val="00B61177"/>
    <w:rsid w:val="00B619D4"/>
    <w:rsid w:val="00B64315"/>
    <w:rsid w:val="00B65375"/>
    <w:rsid w:val="00B7287C"/>
    <w:rsid w:val="00B85C3A"/>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F06F7"/>
    <w:rsid w:val="00BF4687"/>
    <w:rsid w:val="00BF4986"/>
    <w:rsid w:val="00C00CF9"/>
    <w:rsid w:val="00C03238"/>
    <w:rsid w:val="00C0506D"/>
    <w:rsid w:val="00C23573"/>
    <w:rsid w:val="00C26636"/>
    <w:rsid w:val="00C2697B"/>
    <w:rsid w:val="00C40963"/>
    <w:rsid w:val="00C51FDD"/>
    <w:rsid w:val="00C53443"/>
    <w:rsid w:val="00C537E9"/>
    <w:rsid w:val="00C53B23"/>
    <w:rsid w:val="00C632B8"/>
    <w:rsid w:val="00C7247F"/>
    <w:rsid w:val="00C7413B"/>
    <w:rsid w:val="00C77951"/>
    <w:rsid w:val="00C8251B"/>
    <w:rsid w:val="00C834F5"/>
    <w:rsid w:val="00C94D27"/>
    <w:rsid w:val="00CB4E46"/>
    <w:rsid w:val="00CC20D5"/>
    <w:rsid w:val="00CC259D"/>
    <w:rsid w:val="00CC4174"/>
    <w:rsid w:val="00CC5BD0"/>
    <w:rsid w:val="00CD2AC2"/>
    <w:rsid w:val="00CD3D71"/>
    <w:rsid w:val="00CE12D6"/>
    <w:rsid w:val="00CE64A1"/>
    <w:rsid w:val="00CF4C85"/>
    <w:rsid w:val="00D03261"/>
    <w:rsid w:val="00D201C4"/>
    <w:rsid w:val="00D23AE3"/>
    <w:rsid w:val="00D324DB"/>
    <w:rsid w:val="00D34E3D"/>
    <w:rsid w:val="00D35B60"/>
    <w:rsid w:val="00D35D5B"/>
    <w:rsid w:val="00D37185"/>
    <w:rsid w:val="00D43B14"/>
    <w:rsid w:val="00D43B4F"/>
    <w:rsid w:val="00D45E01"/>
    <w:rsid w:val="00D47F1E"/>
    <w:rsid w:val="00D51E5A"/>
    <w:rsid w:val="00D56AA3"/>
    <w:rsid w:val="00D63091"/>
    <w:rsid w:val="00D72575"/>
    <w:rsid w:val="00D8095E"/>
    <w:rsid w:val="00D84BC4"/>
    <w:rsid w:val="00D85835"/>
    <w:rsid w:val="00D86518"/>
    <w:rsid w:val="00DA4F25"/>
    <w:rsid w:val="00DA6185"/>
    <w:rsid w:val="00DB1A5C"/>
    <w:rsid w:val="00DB24E3"/>
    <w:rsid w:val="00DB6B03"/>
    <w:rsid w:val="00DB7979"/>
    <w:rsid w:val="00DC1D34"/>
    <w:rsid w:val="00DC2D25"/>
    <w:rsid w:val="00DC3FF9"/>
    <w:rsid w:val="00DC6EE1"/>
    <w:rsid w:val="00DC768B"/>
    <w:rsid w:val="00DD7C06"/>
    <w:rsid w:val="00DE0ADE"/>
    <w:rsid w:val="00DE48AA"/>
    <w:rsid w:val="00DF14AE"/>
    <w:rsid w:val="00E010D5"/>
    <w:rsid w:val="00E20AFA"/>
    <w:rsid w:val="00E20D1B"/>
    <w:rsid w:val="00E24326"/>
    <w:rsid w:val="00E24F1E"/>
    <w:rsid w:val="00E25300"/>
    <w:rsid w:val="00E30482"/>
    <w:rsid w:val="00E30B4E"/>
    <w:rsid w:val="00E41C15"/>
    <w:rsid w:val="00E63E99"/>
    <w:rsid w:val="00E671C4"/>
    <w:rsid w:val="00E739A7"/>
    <w:rsid w:val="00E77FC1"/>
    <w:rsid w:val="00E84D2E"/>
    <w:rsid w:val="00E904C8"/>
    <w:rsid w:val="00E93BF3"/>
    <w:rsid w:val="00E96BF0"/>
    <w:rsid w:val="00E96DD8"/>
    <w:rsid w:val="00EC2C83"/>
    <w:rsid w:val="00ED2766"/>
    <w:rsid w:val="00ED3ECE"/>
    <w:rsid w:val="00EE2A42"/>
    <w:rsid w:val="00EE36CB"/>
    <w:rsid w:val="00EE5B9E"/>
    <w:rsid w:val="00EF26DE"/>
    <w:rsid w:val="00F00A3E"/>
    <w:rsid w:val="00F07CBC"/>
    <w:rsid w:val="00F124C8"/>
    <w:rsid w:val="00F146AC"/>
    <w:rsid w:val="00F21C81"/>
    <w:rsid w:val="00F34704"/>
    <w:rsid w:val="00F35580"/>
    <w:rsid w:val="00F41306"/>
    <w:rsid w:val="00F43C16"/>
    <w:rsid w:val="00F6639F"/>
    <w:rsid w:val="00F708D7"/>
    <w:rsid w:val="00F721FC"/>
    <w:rsid w:val="00F76108"/>
    <w:rsid w:val="00F8658A"/>
    <w:rsid w:val="00F96E3B"/>
    <w:rsid w:val="00F976B5"/>
    <w:rsid w:val="00F977D8"/>
    <w:rsid w:val="00FA3648"/>
    <w:rsid w:val="00FA5140"/>
    <w:rsid w:val="00FA69A0"/>
    <w:rsid w:val="00FB1780"/>
    <w:rsid w:val="00FB39EE"/>
    <w:rsid w:val="00FB473F"/>
    <w:rsid w:val="00FB799B"/>
    <w:rsid w:val="00FC49A8"/>
    <w:rsid w:val="00FC764F"/>
    <w:rsid w:val="00FC7DFB"/>
    <w:rsid w:val="00FD1A54"/>
    <w:rsid w:val="00FD5D87"/>
    <w:rsid w:val="00FD6607"/>
    <w:rsid w:val="00FE47A5"/>
    <w:rsid w:val="00FE6036"/>
    <w:rsid w:val="00FF22D4"/>
    <w:rsid w:val="00FF2E8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0"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Change w:id="0" w:author="Wolf" w:date="2010-11-02T23:12:00Z">
        <w:pPr>
          <w:suppressAutoHyphens/>
          <w:snapToGrid w:val="0"/>
          <w:spacing w:before="120" w:line="100" w:lineRule="atLeast"/>
          <w:jc w:val="center"/>
          <w:outlineLvl w:val="2"/>
        </w:pPr>
      </w:pPrChange>
    </w:pPr>
    <w:rPr>
      <w:rFonts w:cs="Times New Roman"/>
      <w:sz w:val="20"/>
      <w:szCs w:val="20"/>
      <w:rPrChange w:id="0" w:author="Wolf" w:date="2010-11-02T23:12:00Z">
        <w:rPr>
          <w:rFonts w:ascii="Arial" w:eastAsia="Calibri" w:hAnsi="Arial" w:cs="Arial"/>
          <w:b/>
          <w:lang w:val="es-CL" w:eastAsia="ar-SA" w:bidi="ar-SA"/>
        </w:rPr>
      </w:rPrChange>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Change w:id="1" w:author="Wolf" w:date="2010-11-04T18:27:00Z">
        <w:pPr>
          <w:keepNext/>
          <w:keepLines/>
          <w:spacing w:before="200" w:line="360" w:lineRule="auto"/>
          <w:jc w:val="both"/>
          <w:outlineLvl w:val="6"/>
        </w:pPr>
      </w:pPrChange>
    </w:pPr>
    <w:rPr>
      <w:rFonts w:eastAsia="Times New Roman" w:cs="Times New Roman"/>
      <w:iCs/>
      <w:color w:val="000000"/>
      <w:sz w:val="20"/>
      <w:szCs w:val="20"/>
      <w:lang w:val="en-US" w:eastAsia="es-ES"/>
      <w:rPrChange w:id="1" w:author="Wolf" w:date="2010-11-04T18:27:00Z">
        <w:rPr>
          <w:rFonts w:ascii="Arial" w:hAnsi="Arial"/>
          <w:i/>
          <w:iCs/>
          <w:color w:val="404040"/>
          <w:lang w:val="en-US" w:eastAsia="es-ES" w:bidi="ar-SA"/>
        </w:rPr>
      </w:rPrChange>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0">
    <w:name w:val="Epígrafe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cs="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Change w:id="2" w:author="Wolf" w:date="2010-11-05T01:23:00Z">
        <w:pPr>
          <w:spacing w:before="240" w:after="440" w:line="360" w:lineRule="auto"/>
          <w:jc w:val="both"/>
        </w:pPr>
      </w:pPrChange>
    </w:pPr>
    <w:rPr>
      <w:szCs w:val="20"/>
      <w:rPrChange w:id="2" w:author="Wolf" w:date="2010-11-05T01:23:00Z">
        <w:rPr>
          <w:rFonts w:ascii="Arial" w:hAnsi="Arial"/>
          <w:sz w:val="24"/>
          <w:szCs w:val="22"/>
          <w:lang w:val="es-CL" w:eastAsia="en-US" w:bidi="ar-SA"/>
        </w:rPr>
      </w:rPrChange>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Change w:id="3" w:author="Wolf" w:date="2010-11-02T22:55:00Z">
        <w:pPr>
          <w:suppressAutoHyphens/>
          <w:spacing w:before="120" w:after="200" w:line="360" w:lineRule="auto"/>
          <w:jc w:val="both"/>
        </w:pPr>
      </w:pPrChange>
    </w:pPr>
    <w:rPr>
      <w:i/>
      <w:iCs/>
      <w:color w:val="548DD4"/>
      <w:sz w:val="22"/>
      <w:rPrChange w:id="3" w:author="Wolf" w:date="2010-11-02T22:55:00Z">
        <w:rPr>
          <w:rFonts w:ascii="Arial" w:eastAsia="Calibri" w:hAnsi="Arial" w:cs="Calibri"/>
          <w:i/>
          <w:iCs/>
          <w:color w:val="548DD4"/>
          <w:sz w:val="24"/>
          <w:szCs w:val="22"/>
          <w:lang w:val="es-CL" w:eastAsia="ar-SA" w:bidi="ar-SA"/>
        </w:rPr>
      </w:rPrChange>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omments" Target="comments.xml"/><Relationship Id="rId26" Type="http://schemas.openxmlformats.org/officeDocument/2006/relationships/image" Target="media/image13.jpeg"/><Relationship Id="rId39" Type="http://schemas.openxmlformats.org/officeDocument/2006/relationships/hyperlink" Target="http://es.wikipedia.org/wiki/Archivo:FFmpeg.svg" TargetMode="External"/><Relationship Id="rId21" Type="http://schemas.openxmlformats.org/officeDocument/2006/relationships/hyperlink" Target="http://www.monografias.com/trabajos29/protocolo-acceso/protocolo-acceso.shtml" TargetMode="External"/><Relationship Id="rId34" Type="http://schemas.openxmlformats.org/officeDocument/2006/relationships/hyperlink" Target="http://www.longtailvideo.com"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rodrigo.riquelme@latercera.com"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es.wikipedia.org/wiki/Archivo:FFmpeg.svg"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es.wikipedia.org/wiki/Acceso_Multimedia_Universal" TargetMode="External"/><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es.wikipedia.org/wiki/Acceso_Multimedia_Universal" TargetMode="External"/><Relationship Id="rId61" Type="http://schemas.openxmlformats.org/officeDocument/2006/relationships/header" Target="header1.xml"/><Relationship Id="rId10" Type="http://schemas.openxmlformats.org/officeDocument/2006/relationships/hyperlink" Target="mailto:Rogelio.elias@sonda.com" TargetMode="External"/><Relationship Id="rId19" Type="http://schemas.openxmlformats.org/officeDocument/2006/relationships/image" Target="media/image7.png"/><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hyperlink" Target="http://es.wikipedia.org/wiki/IPTV" TargetMode="External"/><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es.wikipedia.org/wiki/Acceso_Multimedia_Universal"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mailto:mcanalesaraneda@yahoo.es"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http://www.dosideas.com/wiki/Agil"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dosideas.com/wiki/Scrum" TargetMode="External"/><Relationship Id="rId4" Type="http://schemas.openxmlformats.org/officeDocument/2006/relationships/hyperlink" Target="http://iie.fing.edu.uy/~nacho/blandos/seminario/XProg1.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EE76EDB-2AF2-4B82-9D59-60AD6FF39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Pages>
  <Words>13454</Words>
  <Characters>73998</Characters>
  <Application>Microsoft Office Word</Application>
  <DocSecurity>0</DocSecurity>
  <Lines>616</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87278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Alejandro Ordenes</dc:creator>
  <cp:lastModifiedBy>copesa</cp:lastModifiedBy>
  <cp:revision>40</cp:revision>
  <cp:lastPrinted>2010-11-11T14:32:00Z</cp:lastPrinted>
  <dcterms:created xsi:type="dcterms:W3CDTF">2010-11-10T23:43:00Z</dcterms:created>
  <dcterms:modified xsi:type="dcterms:W3CDTF">2010-11-11T14:34:00Z</dcterms:modified>
</cp:coreProperties>
</file>