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C5E">
            <w:pPr>
              <w:pStyle w:val="Sinespaciado"/>
              <w:snapToGrid w:val="0"/>
              <w:jc w:val="both"/>
            </w:pPr>
            <w:hyperlink r:id="rId9" w:history="1">
              <w:r w:rsidR="00CC20D5">
                <w:rPr>
                  <w:rStyle w:val="Hipervnculo"/>
                </w:rPr>
                <w:t>Rogelio.elias@sonda.com</w:t>
              </w:r>
            </w:hyperlink>
          </w:p>
          <w:p w:rsidR="00CC20D5" w:rsidRDefault="00427C5E">
            <w:pPr>
              <w:pStyle w:val="Sinespaciado"/>
              <w:snapToGrid w:val="0"/>
              <w:jc w:val="both"/>
            </w:pPr>
            <w:hyperlink r:id="rId10" w:history="1">
              <w:r w:rsidR="00CC20D5">
                <w:rPr>
                  <w:rStyle w:val="Hipervnculo"/>
                </w:rPr>
                <w:t>rodrigo.riquelme@latercera.com</w:t>
              </w:r>
            </w:hyperlink>
          </w:p>
          <w:p w:rsidR="00CC20D5" w:rsidRDefault="00427C5E">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38599E" w:rsidRPr="00D45E01" w:rsidRDefault="0038599E" w:rsidP="006239A4">
      <w:pPr>
        <w:pStyle w:val="Ttulo"/>
      </w:pPr>
      <w:del w:id="4" w:author="Rodrigo Riquelme" w:date="2010-11-02T22:38:00Z">
        <w:r w:rsidRPr="006239A4" w:rsidDel="00D45E01">
          <w:lastRenderedPageBreak/>
          <w:delText>Capítulo 1: Introducción</w:delText>
        </w:r>
      </w:del>
      <w:r w:rsidR="00427C5E" w:rsidRPr="00427C5E">
        <w:rPr>
          <w:rPrChange w:id="5" w:author="Rodrigo Riquelme" w:date="2010-11-02T22:42:00Z">
            <w:rPr>
              <w:rFonts w:eastAsia="Calibri" w:cs="Calibri"/>
              <w:b w:val="0"/>
              <w:bCs w:val="0"/>
              <w:color w:val="auto"/>
              <w:kern w:val="0"/>
              <w:sz w:val="24"/>
              <w:szCs w:val="22"/>
            </w:rPr>
          </w:rPrChange>
        </w:rPr>
        <w:t>Indice</w:t>
      </w:r>
      <w:r w:rsidR="00D45E01">
        <w:t xml:space="preserve"> General</w:t>
      </w:r>
    </w:p>
    <w:p w:rsidR="0038599E" w:rsidRDefault="0038599E">
      <w:pPr>
        <w:pStyle w:val="TDC2"/>
        <w:tabs>
          <w:tab w:val="right" w:leader="dot" w:pos="8828"/>
        </w:tabs>
        <w:rPr>
          <w:lang w:val="es-ES"/>
        </w:rPr>
      </w:pPr>
    </w:p>
    <w:p w:rsidR="00BA5900" w:rsidRDefault="00427C5E">
      <w:pPr>
        <w:pStyle w:val="TDC1"/>
        <w:rPr>
          <w:ins w:id="6" w:author="Rodrigo Riquelme" w:date="2010-11-04T11:49:00Z"/>
          <w:rFonts w:ascii="Calibri" w:hAnsi="Calibri" w:cs="Times New Roman"/>
          <w:b w:val="0"/>
          <w:sz w:val="22"/>
          <w:lang w:eastAsia="es-CL"/>
        </w:rPr>
      </w:pPr>
      <w:r w:rsidRPr="00427C5E">
        <w:rPr>
          <w:lang w:val="es-ES"/>
        </w:rPr>
        <w:fldChar w:fldCharType="begin"/>
      </w:r>
      <w:r w:rsidR="00410993">
        <w:rPr>
          <w:lang w:val="es-ES"/>
        </w:rPr>
        <w:instrText xml:space="preserve"> TOC \o "1-3" \h \z \u </w:instrText>
      </w:r>
      <w:r w:rsidRPr="00427C5E">
        <w:rPr>
          <w:lang w:val="es-ES"/>
        </w:rPr>
        <w:fldChar w:fldCharType="separate"/>
      </w:r>
      <w:ins w:id="7"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"_Toc276634711"</w:instrText>
        </w:r>
        <w:r w:rsidR="00BA5900" w:rsidRPr="00C27A2D">
          <w:rPr>
            <w:rStyle w:val="Hipervnculo"/>
          </w:rPr>
          <w:instrText xml:space="preserve"> </w:instrText>
        </w:r>
        <w:r w:rsidRPr="00C27A2D">
          <w:rPr>
            <w:rStyle w:val="Hipervnculo"/>
          </w:rPr>
          <w:fldChar w:fldCharType="separate"/>
        </w:r>
        <w:r w:rsidR="00BA5900" w:rsidRPr="00C27A2D">
          <w:rPr>
            <w:rStyle w:val="Hipervnculo"/>
          </w:rPr>
          <w:t>Capítulo 1. Introducción</w:t>
        </w:r>
        <w:r w:rsidR="00BA5900">
          <w:rPr>
            <w:webHidden/>
          </w:rPr>
          <w:tab/>
        </w:r>
        <w:r>
          <w:rPr>
            <w:webHidden/>
          </w:rPr>
          <w:fldChar w:fldCharType="begin"/>
        </w:r>
        <w:r w:rsidR="00BA5900">
          <w:rPr>
            <w:webHidden/>
          </w:rPr>
          <w:instrText xml:space="preserve"> PAGEREF _Toc276634711 \h </w:instrText>
        </w:r>
      </w:ins>
      <w:r>
        <w:rPr>
          <w:webHidden/>
        </w:rPr>
      </w:r>
      <w:r>
        <w:rPr>
          <w:webHidden/>
        </w:rPr>
        <w:fldChar w:fldCharType="separate"/>
      </w:r>
      <w:ins w:id="8" w:author="Rodrigo Riquelme" w:date="2010-11-04T11:49:00Z">
        <w:r w:rsidR="00BA5900">
          <w:rPr>
            <w:webHidden/>
          </w:rPr>
          <w:t>7</w:t>
        </w:r>
        <w:r>
          <w:rPr>
            <w:webHidden/>
          </w:rPr>
          <w:fldChar w:fldCharType="end"/>
        </w:r>
        <w:r w:rsidRPr="00C27A2D">
          <w:rPr>
            <w:rStyle w:val="Hipervnculo"/>
          </w:rPr>
          <w:fldChar w:fldCharType="end"/>
        </w:r>
      </w:ins>
    </w:p>
    <w:p w:rsidR="00BA5900" w:rsidRDefault="00427C5E">
      <w:pPr>
        <w:pStyle w:val="TDC2"/>
        <w:tabs>
          <w:tab w:val="right" w:leader="dot" w:pos="8828"/>
        </w:tabs>
        <w:rPr>
          <w:ins w:id="9" w:author="Rodrigo Riquelme" w:date="2010-11-04T11:49:00Z"/>
          <w:rFonts w:ascii="Calibri" w:hAnsi="Calibri"/>
          <w:noProof/>
          <w:sz w:val="22"/>
          <w:lang w:eastAsia="es-CL"/>
        </w:rPr>
      </w:pPr>
      <w:ins w:id="1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Resumen</w:t>
        </w:r>
        <w:r w:rsidR="00BA5900">
          <w:rPr>
            <w:noProof/>
            <w:webHidden/>
          </w:rPr>
          <w:tab/>
        </w:r>
        <w:r>
          <w:rPr>
            <w:noProof/>
            <w:webHidden/>
          </w:rPr>
          <w:fldChar w:fldCharType="begin"/>
        </w:r>
        <w:r w:rsidR="00BA5900">
          <w:rPr>
            <w:noProof/>
            <w:webHidden/>
          </w:rPr>
          <w:instrText xml:space="preserve"> PAGEREF _Toc276634712 \h </w:instrText>
        </w:r>
      </w:ins>
      <w:r>
        <w:rPr>
          <w:noProof/>
          <w:webHidden/>
        </w:rPr>
      </w:r>
      <w:r>
        <w:rPr>
          <w:noProof/>
          <w:webHidden/>
        </w:rPr>
        <w:fldChar w:fldCharType="separate"/>
      </w:r>
      <w:ins w:id="11" w:author="Rodrigo Riquelme" w:date="2010-11-04T11:49:00Z">
        <w:r w:rsidR="00BA5900">
          <w:rPr>
            <w:noProof/>
            <w:webHidden/>
          </w:rPr>
          <w:t>7</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2" w:author="Rodrigo Riquelme" w:date="2010-11-04T11:49:00Z"/>
          <w:rFonts w:ascii="Calibri" w:hAnsi="Calibri"/>
          <w:noProof/>
          <w:sz w:val="22"/>
          <w:lang w:eastAsia="es-CL"/>
        </w:rPr>
      </w:pPr>
      <w:ins w:id="1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1.1. Formulación General del Proyecto</w:t>
        </w:r>
        <w:r w:rsidR="00BA5900">
          <w:rPr>
            <w:noProof/>
            <w:webHidden/>
          </w:rPr>
          <w:tab/>
        </w:r>
        <w:r>
          <w:rPr>
            <w:noProof/>
            <w:webHidden/>
          </w:rPr>
          <w:fldChar w:fldCharType="begin"/>
        </w:r>
        <w:r w:rsidR="00BA5900">
          <w:rPr>
            <w:noProof/>
            <w:webHidden/>
          </w:rPr>
          <w:instrText xml:space="preserve"> PAGEREF _Toc276634713 \h </w:instrText>
        </w:r>
      </w:ins>
      <w:r>
        <w:rPr>
          <w:noProof/>
          <w:webHidden/>
        </w:rPr>
      </w:r>
      <w:r>
        <w:rPr>
          <w:noProof/>
          <w:webHidden/>
        </w:rPr>
        <w:fldChar w:fldCharType="separate"/>
      </w:r>
      <w:ins w:id="14" w:author="Rodrigo Riquelme" w:date="2010-11-04T11:49:00Z">
        <w:r w:rsidR="00BA5900">
          <w:rPr>
            <w:noProof/>
            <w:webHidden/>
          </w:rPr>
          <w:t>10</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5" w:author="Rodrigo Riquelme" w:date="2010-11-04T11:49:00Z"/>
          <w:rFonts w:ascii="Calibri" w:hAnsi="Calibri"/>
          <w:noProof/>
          <w:sz w:val="22"/>
          <w:lang w:eastAsia="es-CL"/>
        </w:rPr>
      </w:pPr>
      <w:ins w:id="1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kern w:val="1"/>
          </w:rPr>
          <w:t>1.2. Objetivos</w:t>
        </w:r>
        <w:r w:rsidR="00BA5900">
          <w:rPr>
            <w:noProof/>
            <w:webHidden/>
          </w:rPr>
          <w:tab/>
        </w:r>
        <w:r>
          <w:rPr>
            <w:noProof/>
            <w:webHidden/>
          </w:rPr>
          <w:fldChar w:fldCharType="begin"/>
        </w:r>
        <w:r w:rsidR="00BA5900">
          <w:rPr>
            <w:noProof/>
            <w:webHidden/>
          </w:rPr>
          <w:instrText xml:space="preserve"> PAGEREF _Toc276634714 \h </w:instrText>
        </w:r>
      </w:ins>
      <w:r>
        <w:rPr>
          <w:noProof/>
          <w:webHidden/>
        </w:rPr>
      </w:r>
      <w:r>
        <w:rPr>
          <w:noProof/>
          <w:webHidden/>
        </w:rPr>
        <w:fldChar w:fldCharType="separate"/>
      </w:r>
      <w:ins w:id="17"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8" w:author="Rodrigo Riquelme" w:date="2010-11-04T11:49:00Z"/>
          <w:rFonts w:ascii="Calibri" w:hAnsi="Calibri"/>
          <w:noProof/>
          <w:sz w:val="22"/>
        </w:rPr>
      </w:pPr>
      <w:ins w:id="1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kern w:val="1"/>
          </w:rPr>
          <w:t>1.2.1. Objetivo General</w:t>
        </w:r>
        <w:r w:rsidR="00BA5900">
          <w:rPr>
            <w:noProof/>
            <w:webHidden/>
          </w:rPr>
          <w:tab/>
        </w:r>
        <w:r>
          <w:rPr>
            <w:noProof/>
            <w:webHidden/>
          </w:rPr>
          <w:fldChar w:fldCharType="begin"/>
        </w:r>
        <w:r w:rsidR="00BA5900">
          <w:rPr>
            <w:noProof/>
            <w:webHidden/>
          </w:rPr>
          <w:instrText xml:space="preserve"> PAGEREF _Toc276634715 \h </w:instrText>
        </w:r>
      </w:ins>
      <w:r>
        <w:rPr>
          <w:noProof/>
          <w:webHidden/>
        </w:rPr>
      </w:r>
      <w:r>
        <w:rPr>
          <w:noProof/>
          <w:webHidden/>
        </w:rPr>
        <w:fldChar w:fldCharType="separate"/>
      </w:r>
      <w:ins w:id="20"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21" w:author="Rodrigo Riquelme" w:date="2010-11-04T11:49:00Z"/>
          <w:rFonts w:ascii="Calibri" w:hAnsi="Calibri"/>
          <w:noProof/>
          <w:sz w:val="22"/>
        </w:rPr>
      </w:pPr>
      <w:ins w:id="2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1.2.1. Objetivos Especificos</w:t>
        </w:r>
        <w:r w:rsidR="00BA5900">
          <w:rPr>
            <w:noProof/>
            <w:webHidden/>
          </w:rPr>
          <w:tab/>
        </w:r>
        <w:r>
          <w:rPr>
            <w:noProof/>
            <w:webHidden/>
          </w:rPr>
          <w:fldChar w:fldCharType="begin"/>
        </w:r>
        <w:r w:rsidR="00BA5900">
          <w:rPr>
            <w:noProof/>
            <w:webHidden/>
          </w:rPr>
          <w:instrText xml:space="preserve"> PAGEREF _Toc276634716 \h </w:instrText>
        </w:r>
      </w:ins>
      <w:r>
        <w:rPr>
          <w:noProof/>
          <w:webHidden/>
        </w:rPr>
      </w:r>
      <w:r>
        <w:rPr>
          <w:noProof/>
          <w:webHidden/>
        </w:rPr>
        <w:fldChar w:fldCharType="separate"/>
      </w:r>
      <w:ins w:id="23" w:author="Rodrigo Riquelme" w:date="2010-11-04T11:49:00Z">
        <w:r w:rsidR="00BA5900">
          <w:rPr>
            <w:noProof/>
            <w:webHidden/>
          </w:rPr>
          <w:t>13</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24" w:author="Rodrigo Riquelme" w:date="2010-11-04T11:49:00Z"/>
          <w:rFonts w:ascii="Calibri" w:hAnsi="Calibri"/>
          <w:noProof/>
          <w:sz w:val="22"/>
          <w:lang w:eastAsia="es-CL"/>
        </w:rPr>
      </w:pPr>
      <w:ins w:id="2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1.3. Metodologia a Emplear para Desarrollar el Proyecto</w:t>
        </w:r>
        <w:r w:rsidR="00BA5900">
          <w:rPr>
            <w:noProof/>
            <w:webHidden/>
          </w:rPr>
          <w:tab/>
        </w:r>
        <w:r>
          <w:rPr>
            <w:noProof/>
            <w:webHidden/>
          </w:rPr>
          <w:fldChar w:fldCharType="begin"/>
        </w:r>
        <w:r w:rsidR="00BA5900">
          <w:rPr>
            <w:noProof/>
            <w:webHidden/>
          </w:rPr>
          <w:instrText xml:space="preserve"> PAGEREF _Toc276634717 \h </w:instrText>
        </w:r>
      </w:ins>
      <w:r>
        <w:rPr>
          <w:noProof/>
          <w:webHidden/>
        </w:rPr>
      </w:r>
      <w:r>
        <w:rPr>
          <w:noProof/>
          <w:webHidden/>
        </w:rPr>
        <w:fldChar w:fldCharType="separate"/>
      </w:r>
      <w:ins w:id="26" w:author="Rodrigo Riquelme" w:date="2010-11-04T11:49:00Z">
        <w:r w:rsidR="00BA5900">
          <w:rPr>
            <w:noProof/>
            <w:webHidden/>
          </w:rPr>
          <w:t>15</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27" w:author="Rodrigo Riquelme" w:date="2010-11-04T11:49:00Z"/>
          <w:rFonts w:ascii="Calibri" w:hAnsi="Calibri"/>
          <w:noProof/>
          <w:sz w:val="22"/>
          <w:lang w:eastAsia="es-CL"/>
        </w:rPr>
      </w:pPr>
      <w:ins w:id="2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"_Toc276634718"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1.4. Planificacion Inicial</w:t>
        </w:r>
        <w:r w:rsidR="00BA5900">
          <w:rPr>
            <w:noProof/>
            <w:webHidden/>
          </w:rPr>
          <w:tab/>
        </w:r>
        <w:r>
          <w:rPr>
            <w:noProof/>
            <w:webHidden/>
          </w:rPr>
          <w:fldChar w:fldCharType="begin"/>
        </w:r>
        <w:r w:rsidR="00BA5900">
          <w:rPr>
            <w:noProof/>
            <w:webHidden/>
          </w:rPr>
          <w:instrText xml:space="preserve"> PAGEREF _Toc276634718 \h </w:instrText>
        </w:r>
      </w:ins>
      <w:r>
        <w:rPr>
          <w:noProof/>
          <w:webHidden/>
        </w:rPr>
      </w:r>
      <w:r>
        <w:rPr>
          <w:noProof/>
          <w:webHidden/>
        </w:rPr>
        <w:fldChar w:fldCharType="separate"/>
      </w:r>
      <w:ins w:id="29" w:author="Rodrigo Riquelme" w:date="2010-11-04T11:49:00Z">
        <w:r w:rsidR="00BA5900">
          <w:rPr>
            <w:noProof/>
            <w:webHidden/>
          </w:rPr>
          <w:t>16</w:t>
        </w:r>
        <w:r>
          <w:rPr>
            <w:noProof/>
            <w:webHidden/>
          </w:rPr>
          <w:fldChar w:fldCharType="end"/>
        </w:r>
        <w:r w:rsidRPr="00C27A2D">
          <w:rPr>
            <w:rStyle w:val="Hipervnculo"/>
            <w:noProof/>
          </w:rPr>
          <w:fldChar w:fldCharType="end"/>
        </w:r>
      </w:ins>
    </w:p>
    <w:p w:rsidR="00BA5900" w:rsidRDefault="00427C5E">
      <w:pPr>
        <w:pStyle w:val="TDC1"/>
        <w:rPr>
          <w:ins w:id="30" w:author="Rodrigo Riquelme" w:date="2010-11-04T11:49:00Z"/>
          <w:rFonts w:ascii="Calibri" w:hAnsi="Calibri" w:cs="Times New Roman"/>
          <w:b w:val="0"/>
          <w:sz w:val="22"/>
          <w:lang w:eastAsia="es-CL"/>
        </w:rPr>
      </w:pPr>
      <w:ins w:id="31"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"_Toc276634719"</w:instrText>
        </w:r>
        <w:r w:rsidR="00BA5900" w:rsidRPr="00C27A2D">
          <w:rPr>
            <w:rStyle w:val="Hipervnculo"/>
          </w:rPr>
          <w:instrText xml:space="preserve"> </w:instrText>
        </w:r>
        <w:r w:rsidRPr="00C27A2D">
          <w:rPr>
            <w:rStyle w:val="Hipervnculo"/>
          </w:rPr>
          <w:fldChar w:fldCharType="separate"/>
        </w:r>
        <w:r w:rsidR="00BA5900" w:rsidRPr="00C27A2D">
          <w:rPr>
            <w:rStyle w:val="Hipervnculo"/>
          </w:rPr>
          <w:t>Capítulo 2. Marco Teórico</w:t>
        </w:r>
        <w:r w:rsidR="00BA5900">
          <w:rPr>
            <w:webHidden/>
          </w:rPr>
          <w:tab/>
        </w:r>
        <w:r>
          <w:rPr>
            <w:webHidden/>
          </w:rPr>
          <w:fldChar w:fldCharType="begin"/>
        </w:r>
        <w:r w:rsidR="00BA5900">
          <w:rPr>
            <w:webHidden/>
          </w:rPr>
          <w:instrText xml:space="preserve"> PAGEREF _Toc276634719 \h </w:instrText>
        </w:r>
      </w:ins>
      <w:r>
        <w:rPr>
          <w:webHidden/>
        </w:rPr>
      </w:r>
      <w:r>
        <w:rPr>
          <w:webHidden/>
        </w:rPr>
        <w:fldChar w:fldCharType="separate"/>
      </w:r>
      <w:ins w:id="32" w:author="Rodrigo Riquelme" w:date="2010-11-04T11:49:00Z">
        <w:r w:rsidR="00BA5900">
          <w:rPr>
            <w:webHidden/>
          </w:rPr>
          <w:t>18</w:t>
        </w:r>
        <w:r>
          <w:rPr>
            <w:webHidden/>
          </w:rPr>
          <w:fldChar w:fldCharType="end"/>
        </w:r>
        <w:r w:rsidRPr="00C27A2D">
          <w:rPr>
            <w:rStyle w:val="Hipervnculo"/>
          </w:rPr>
          <w:fldChar w:fldCharType="end"/>
        </w:r>
      </w:ins>
    </w:p>
    <w:p w:rsidR="00BA5900" w:rsidRDefault="00427C5E">
      <w:pPr>
        <w:pStyle w:val="TDC2"/>
        <w:tabs>
          <w:tab w:val="right" w:leader="dot" w:pos="8828"/>
        </w:tabs>
        <w:rPr>
          <w:ins w:id="33" w:author="Rodrigo Riquelme" w:date="2010-11-04T11:49:00Z"/>
          <w:rFonts w:ascii="Calibri" w:hAnsi="Calibri"/>
          <w:noProof/>
          <w:sz w:val="22"/>
          <w:lang w:eastAsia="es-CL"/>
        </w:rPr>
      </w:pPr>
      <w:ins w:id="3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2.1. Acceso Multimedia Universal</w:t>
        </w:r>
        <w:r w:rsidR="00BA5900">
          <w:rPr>
            <w:noProof/>
            <w:webHidden/>
          </w:rPr>
          <w:tab/>
        </w:r>
        <w:r>
          <w:rPr>
            <w:noProof/>
            <w:webHidden/>
          </w:rPr>
          <w:fldChar w:fldCharType="begin"/>
        </w:r>
        <w:r w:rsidR="00BA5900">
          <w:rPr>
            <w:noProof/>
            <w:webHidden/>
          </w:rPr>
          <w:instrText xml:space="preserve"> PAGEREF _Toc276634720 \h </w:instrText>
        </w:r>
      </w:ins>
      <w:r>
        <w:rPr>
          <w:noProof/>
          <w:webHidden/>
        </w:rPr>
      </w:r>
      <w:r>
        <w:rPr>
          <w:noProof/>
          <w:webHidden/>
        </w:rPr>
        <w:fldChar w:fldCharType="separate"/>
      </w:r>
      <w:ins w:id="35" w:author="Rodrigo Riquelme" w:date="2010-11-04T11:49:00Z">
        <w:r w:rsidR="00BA5900">
          <w:rPr>
            <w:noProof/>
            <w:webHidden/>
          </w:rPr>
          <w:t>18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36" w:author="Rodrigo Riquelme" w:date="2010-11-04T11:49:00Z"/>
          <w:rFonts w:ascii="Calibri" w:hAnsi="Calibri"/>
          <w:noProof/>
          <w:sz w:val="22"/>
          <w:lang w:eastAsia="es-CL"/>
        </w:rPr>
      </w:pPr>
      <w:ins w:id="3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 Protocolo XML orientado a objetos</w:t>
        </w:r>
        <w:r w:rsidR="00BA5900">
          <w:rPr>
            <w:noProof/>
            <w:webHidden/>
          </w:rPr>
          <w:tab/>
        </w:r>
        <w:r>
          <w:rPr>
            <w:noProof/>
            <w:webHidden/>
          </w:rPr>
          <w:fldChar w:fldCharType="begin"/>
        </w:r>
        <w:r w:rsidR="00BA5900">
          <w:rPr>
            <w:noProof/>
            <w:webHidden/>
          </w:rPr>
          <w:instrText xml:space="preserve"> PAGEREF _Toc276634721 \h </w:instrText>
        </w:r>
      </w:ins>
      <w:r>
        <w:rPr>
          <w:noProof/>
          <w:webHidden/>
        </w:rPr>
      </w:r>
      <w:r>
        <w:rPr>
          <w:noProof/>
          <w:webHidden/>
        </w:rPr>
        <w:fldChar w:fldCharType="separate"/>
      </w:r>
      <w:ins w:id="38" w:author="Rodrigo Riquelme" w:date="2010-11-04T11:49:00Z">
        <w:r w:rsidR="00BA5900">
          <w:rPr>
            <w:noProof/>
            <w:webHidden/>
          </w:rPr>
          <w:t>24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39" w:author="Rodrigo Riquelme" w:date="2010-11-04T11:49:00Z"/>
          <w:rFonts w:ascii="Calibri" w:hAnsi="Calibri"/>
          <w:noProof/>
          <w:sz w:val="22"/>
        </w:rPr>
      </w:pPr>
      <w:ins w:id="4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2.2.1. SOAP</w:t>
        </w:r>
        <w:r w:rsidR="00BA5900">
          <w:rPr>
            <w:noProof/>
            <w:webHidden/>
          </w:rPr>
          <w:tab/>
        </w:r>
        <w:r>
          <w:rPr>
            <w:noProof/>
            <w:webHidden/>
          </w:rPr>
          <w:fldChar w:fldCharType="begin"/>
        </w:r>
        <w:r w:rsidR="00BA5900">
          <w:rPr>
            <w:noProof/>
            <w:webHidden/>
          </w:rPr>
          <w:instrText xml:space="preserve"> PAGEREF _Toc276634722 \h </w:instrText>
        </w:r>
      </w:ins>
      <w:r>
        <w:rPr>
          <w:noProof/>
          <w:webHidden/>
        </w:rPr>
      </w:r>
      <w:r>
        <w:rPr>
          <w:noProof/>
          <w:webHidden/>
        </w:rPr>
        <w:fldChar w:fldCharType="separate"/>
      </w:r>
      <w:ins w:id="41" w:author="Rodrigo Riquelme" w:date="2010-11-04T11:49:00Z">
        <w:r w:rsidR="00BA5900">
          <w:rPr>
            <w:noProof/>
            <w:webHidden/>
          </w:rPr>
          <w:t>24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2" w:author="Rodrigo Riquelme" w:date="2010-11-04T11:49:00Z"/>
          <w:rFonts w:ascii="Calibri" w:hAnsi="Calibri"/>
          <w:noProof/>
          <w:sz w:val="22"/>
        </w:rPr>
      </w:pPr>
      <w:ins w:id="4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2.2.2. REST</w:t>
        </w:r>
        <w:r w:rsidR="00BA5900">
          <w:rPr>
            <w:noProof/>
            <w:webHidden/>
          </w:rPr>
          <w:tab/>
        </w:r>
        <w:r>
          <w:rPr>
            <w:noProof/>
            <w:webHidden/>
          </w:rPr>
          <w:fldChar w:fldCharType="begin"/>
        </w:r>
        <w:r w:rsidR="00BA5900">
          <w:rPr>
            <w:noProof/>
            <w:webHidden/>
          </w:rPr>
          <w:instrText xml:space="preserve"> PAGEREF _Toc276634723 \h </w:instrText>
        </w:r>
      </w:ins>
      <w:r>
        <w:rPr>
          <w:noProof/>
          <w:webHidden/>
        </w:rPr>
      </w:r>
      <w:r>
        <w:rPr>
          <w:noProof/>
          <w:webHidden/>
        </w:rPr>
        <w:fldChar w:fldCharType="separate"/>
      </w:r>
      <w:ins w:id="44" w:author="Rodrigo Riquelme" w:date="2010-11-04T11:49:00Z">
        <w:r w:rsidR="00BA5900">
          <w:rPr>
            <w:noProof/>
            <w:webHidden/>
          </w:rPr>
          <w:t>26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5" w:author="Rodrigo Riquelme" w:date="2010-11-04T11:49:00Z"/>
          <w:rFonts w:ascii="Calibri" w:hAnsi="Calibri"/>
          <w:noProof/>
          <w:sz w:val="22"/>
        </w:rPr>
      </w:pPr>
      <w:ins w:id="46"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"_Toc276634724"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2.2.3. RSS</w:t>
        </w:r>
        <w:r w:rsidR="00BA5900">
          <w:rPr>
            <w:noProof/>
            <w:webHidden/>
          </w:rPr>
          <w:tab/>
        </w:r>
        <w:r>
          <w:rPr>
            <w:noProof/>
            <w:webHidden/>
          </w:rPr>
          <w:fldChar w:fldCharType="begin"/>
        </w:r>
        <w:r w:rsidR="00BA5900">
          <w:rPr>
            <w:noProof/>
            <w:webHidden/>
          </w:rPr>
          <w:instrText xml:space="preserve"> PAGEREF _Toc276634724 \h </w:instrText>
        </w:r>
      </w:ins>
      <w:r>
        <w:rPr>
          <w:noProof/>
          <w:webHidden/>
        </w:rPr>
      </w:r>
      <w:r>
        <w:rPr>
          <w:noProof/>
          <w:webHidden/>
        </w:rPr>
        <w:fldChar w:fldCharType="separate"/>
      </w:r>
      <w:ins w:id="47" w:author="Rodrigo Riquelme" w:date="2010-11-04T11:49:00Z">
        <w:r w:rsidR="00BA5900">
          <w:rPr>
            <w:noProof/>
            <w:webHidden/>
          </w:rPr>
          <w:t>27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48" w:author="Rodrigo Riquelme" w:date="2010-11-04T11:49:00Z"/>
          <w:rFonts w:ascii="Calibri" w:hAnsi="Calibri"/>
          <w:noProof/>
          <w:sz w:val="22"/>
        </w:rPr>
      </w:pPr>
      <w:ins w:id="4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2.2.4. XML Orientado a MVC</w:t>
        </w:r>
        <w:r w:rsidR="00BA5900">
          <w:rPr>
            <w:noProof/>
            <w:webHidden/>
          </w:rPr>
          <w:tab/>
        </w:r>
        <w:r>
          <w:rPr>
            <w:noProof/>
            <w:webHidden/>
          </w:rPr>
          <w:fldChar w:fldCharType="begin"/>
        </w:r>
        <w:r w:rsidR="00BA5900">
          <w:rPr>
            <w:noProof/>
            <w:webHidden/>
          </w:rPr>
          <w:instrText xml:space="preserve"> PAGEREF _Toc276634725 \h </w:instrText>
        </w:r>
      </w:ins>
      <w:r>
        <w:rPr>
          <w:noProof/>
          <w:webHidden/>
        </w:rPr>
      </w:r>
      <w:r>
        <w:rPr>
          <w:noProof/>
          <w:webHidden/>
        </w:rPr>
        <w:fldChar w:fldCharType="separate"/>
      </w:r>
      <w:ins w:id="50" w:author="Rodrigo Riquelme" w:date="2010-11-04T11:49:00Z">
        <w:r w:rsidR="00BA5900">
          <w:rPr>
            <w:noProof/>
            <w:webHidden/>
          </w:rPr>
          <w:t>28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1" w:author="Rodrigo Riquelme" w:date="2010-11-04T11:49:00Z"/>
          <w:rFonts w:ascii="Calibri" w:hAnsi="Calibri"/>
          <w:noProof/>
          <w:sz w:val="22"/>
        </w:rPr>
      </w:pPr>
      <w:ins w:id="5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2.3.1. Servidor  Web</w:t>
        </w:r>
        <w:r w:rsidR="00BA5900">
          <w:rPr>
            <w:noProof/>
            <w:webHidden/>
          </w:rPr>
          <w:tab/>
        </w:r>
        <w:r>
          <w:rPr>
            <w:noProof/>
            <w:webHidden/>
          </w:rPr>
          <w:fldChar w:fldCharType="begin"/>
        </w:r>
        <w:r w:rsidR="00BA5900">
          <w:rPr>
            <w:noProof/>
            <w:webHidden/>
          </w:rPr>
          <w:instrText xml:space="preserve"> PAGEREF _Toc276634726 \h </w:instrText>
        </w:r>
      </w:ins>
      <w:r>
        <w:rPr>
          <w:noProof/>
          <w:webHidden/>
        </w:rPr>
      </w:r>
      <w:r>
        <w:rPr>
          <w:noProof/>
          <w:webHidden/>
        </w:rPr>
        <w:fldChar w:fldCharType="separate"/>
      </w:r>
      <w:ins w:id="53" w:author="Rodrigo Riquelme" w:date="2010-11-04T11:49:00Z">
        <w:r w:rsidR="00BA5900">
          <w:rPr>
            <w:noProof/>
            <w:webHidden/>
          </w:rPr>
          <w:t>30</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4" w:author="Rodrigo Riquelme" w:date="2010-11-04T11:49:00Z"/>
          <w:rFonts w:ascii="Calibri" w:hAnsi="Calibri"/>
          <w:noProof/>
          <w:sz w:val="22"/>
        </w:rPr>
      </w:pPr>
      <w:ins w:id="5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 Stream</w:t>
        </w:r>
        <w:r w:rsidR="00BA5900">
          <w:rPr>
            <w:noProof/>
            <w:webHidden/>
          </w:rPr>
          <w:tab/>
        </w:r>
        <w:r>
          <w:rPr>
            <w:noProof/>
            <w:webHidden/>
          </w:rPr>
          <w:fldChar w:fldCharType="begin"/>
        </w:r>
        <w:r w:rsidR="00BA5900">
          <w:rPr>
            <w:noProof/>
            <w:webHidden/>
          </w:rPr>
          <w:instrText xml:space="preserve"> PAGEREF _Toc276634727 \h </w:instrText>
        </w:r>
      </w:ins>
      <w:r>
        <w:rPr>
          <w:noProof/>
          <w:webHidden/>
        </w:rPr>
      </w:r>
      <w:r>
        <w:rPr>
          <w:noProof/>
          <w:webHidden/>
        </w:rPr>
        <w:fldChar w:fldCharType="separate"/>
      </w:r>
      <w:ins w:id="56" w:author="Rodrigo Riquelme" w:date="2010-11-04T11:49:00Z">
        <w:r w:rsidR="00BA5900">
          <w:rPr>
            <w:noProof/>
            <w:webHidden/>
          </w:rPr>
          <w:t>31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57" w:author="Rodrigo Riquelme" w:date="2010-11-04T11:49:00Z"/>
          <w:rFonts w:ascii="Calibri" w:hAnsi="Calibri"/>
          <w:noProof/>
          <w:sz w:val="22"/>
        </w:rPr>
      </w:pPr>
      <w:ins w:id="5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2.3.2.1. HTTP Delivery</w:t>
        </w:r>
        <w:r w:rsidR="00BA5900">
          <w:rPr>
            <w:noProof/>
            <w:webHidden/>
          </w:rPr>
          <w:tab/>
        </w:r>
        <w:r>
          <w:rPr>
            <w:noProof/>
            <w:webHidden/>
          </w:rPr>
          <w:fldChar w:fldCharType="begin"/>
        </w:r>
        <w:r w:rsidR="00BA5900">
          <w:rPr>
            <w:noProof/>
            <w:webHidden/>
          </w:rPr>
          <w:instrText xml:space="preserve"> PAGEREF _Toc276634728 \h </w:instrText>
        </w:r>
      </w:ins>
      <w:r>
        <w:rPr>
          <w:noProof/>
          <w:webHidden/>
        </w:rPr>
      </w:r>
      <w:r>
        <w:rPr>
          <w:noProof/>
          <w:webHidden/>
        </w:rPr>
        <w:fldChar w:fldCharType="separate"/>
      </w:r>
      <w:ins w:id="59" w:author="Rodrigo Riquelme" w:date="2010-11-04T11:49:00Z">
        <w:r w:rsidR="00BA5900">
          <w:rPr>
            <w:noProof/>
            <w:webHidden/>
          </w:rPr>
          <w:t>31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0" w:author="Rodrigo Riquelme" w:date="2010-11-04T11:49:00Z"/>
          <w:rFonts w:ascii="Calibri" w:hAnsi="Calibri"/>
          <w:noProof/>
          <w:sz w:val="22"/>
        </w:rPr>
      </w:pPr>
      <w:ins w:id="6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"_Toc276634729"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2.3.2.2. Streaming</w:t>
        </w:r>
        <w:r w:rsidR="00BA5900">
          <w:rPr>
            <w:noProof/>
            <w:webHidden/>
          </w:rPr>
          <w:tab/>
        </w:r>
        <w:r>
          <w:rPr>
            <w:noProof/>
            <w:webHidden/>
          </w:rPr>
          <w:fldChar w:fldCharType="begin"/>
        </w:r>
        <w:r w:rsidR="00BA5900">
          <w:rPr>
            <w:noProof/>
            <w:webHidden/>
          </w:rPr>
          <w:instrText xml:space="preserve"> PAGEREF _Toc276634729 \h </w:instrText>
        </w:r>
      </w:ins>
      <w:r>
        <w:rPr>
          <w:noProof/>
          <w:webHidden/>
        </w:rPr>
      </w:r>
      <w:r>
        <w:rPr>
          <w:noProof/>
          <w:webHidden/>
        </w:rPr>
        <w:fldChar w:fldCharType="separate"/>
      </w:r>
      <w:ins w:id="62" w:author="Rodrigo Riquelme" w:date="2010-11-04T11:49:00Z">
        <w:r w:rsidR="00BA5900">
          <w:rPr>
            <w:noProof/>
            <w:webHidden/>
          </w:rPr>
          <w:t>32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3" w:author="Rodrigo Riquelme" w:date="2010-11-04T11:49:00Z"/>
          <w:rFonts w:ascii="Calibri" w:hAnsi="Calibri"/>
          <w:noProof/>
          <w:sz w:val="22"/>
        </w:rPr>
      </w:pPr>
      <w:ins w:id="6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2.3.2.3. Media Streaming</w:t>
        </w:r>
        <w:r w:rsidR="00BA5900">
          <w:rPr>
            <w:noProof/>
            <w:webHidden/>
          </w:rPr>
          <w:tab/>
        </w:r>
        <w:r>
          <w:rPr>
            <w:noProof/>
            <w:webHidden/>
          </w:rPr>
          <w:fldChar w:fldCharType="begin"/>
        </w:r>
        <w:r w:rsidR="00BA5900">
          <w:rPr>
            <w:noProof/>
            <w:webHidden/>
          </w:rPr>
          <w:instrText xml:space="preserve"> PAGEREF _Toc276634730 \h </w:instrText>
        </w:r>
      </w:ins>
      <w:r>
        <w:rPr>
          <w:noProof/>
          <w:webHidden/>
        </w:rPr>
      </w:r>
      <w:r>
        <w:rPr>
          <w:noProof/>
          <w:webHidden/>
        </w:rPr>
        <w:fldChar w:fldCharType="separate"/>
      </w:r>
      <w:ins w:id="65" w:author="Rodrigo Riquelme" w:date="2010-11-04T11:49:00Z">
        <w:r w:rsidR="00BA5900">
          <w:rPr>
            <w:noProof/>
            <w:webHidden/>
          </w:rPr>
          <w:t>33</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66" w:author="Rodrigo Riquelme" w:date="2010-11-04T11:49:00Z"/>
          <w:rFonts w:ascii="Calibri" w:hAnsi="Calibri"/>
          <w:noProof/>
          <w:sz w:val="22"/>
          <w:lang w:eastAsia="es-CL"/>
        </w:rPr>
      </w:pPr>
      <w:ins w:id="6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 Codecs de Video</w:t>
        </w:r>
        <w:r w:rsidR="00BA5900">
          <w:rPr>
            <w:noProof/>
            <w:webHidden/>
          </w:rPr>
          <w:tab/>
        </w:r>
        <w:r>
          <w:rPr>
            <w:noProof/>
            <w:webHidden/>
          </w:rPr>
          <w:fldChar w:fldCharType="begin"/>
        </w:r>
        <w:r w:rsidR="00BA5900">
          <w:rPr>
            <w:noProof/>
            <w:webHidden/>
          </w:rPr>
          <w:instrText xml:space="preserve"> PAGEREF _Toc276634731 \h </w:instrText>
        </w:r>
      </w:ins>
      <w:r>
        <w:rPr>
          <w:noProof/>
          <w:webHidden/>
        </w:rPr>
      </w:r>
      <w:r>
        <w:rPr>
          <w:noProof/>
          <w:webHidden/>
        </w:rPr>
        <w:fldChar w:fldCharType="separate"/>
      </w:r>
      <w:ins w:id="68" w:author="Rodrigo Riquelme" w:date="2010-11-04T11:49:00Z">
        <w:r w:rsidR="00BA5900">
          <w:rPr>
            <w:noProof/>
            <w:webHidden/>
          </w:rPr>
          <w:t>36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69" w:author="Rodrigo Riquelme" w:date="2010-11-04T11:49:00Z"/>
          <w:rFonts w:ascii="Calibri" w:hAnsi="Calibri"/>
          <w:noProof/>
          <w:sz w:val="22"/>
        </w:rPr>
      </w:pPr>
      <w:ins w:id="7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2.4.1.  H264 Mpeg-4 Parte 10</w:t>
        </w:r>
        <w:r w:rsidR="00BA5900">
          <w:rPr>
            <w:noProof/>
            <w:webHidden/>
          </w:rPr>
          <w:tab/>
        </w:r>
        <w:r>
          <w:rPr>
            <w:noProof/>
            <w:webHidden/>
          </w:rPr>
          <w:fldChar w:fldCharType="begin"/>
        </w:r>
        <w:r w:rsidR="00BA5900">
          <w:rPr>
            <w:noProof/>
            <w:webHidden/>
          </w:rPr>
          <w:instrText xml:space="preserve"> PAGEREF _Toc276634732 \h </w:instrText>
        </w:r>
      </w:ins>
      <w:r>
        <w:rPr>
          <w:noProof/>
          <w:webHidden/>
        </w:rPr>
      </w:r>
      <w:r>
        <w:rPr>
          <w:noProof/>
          <w:webHidden/>
        </w:rPr>
        <w:fldChar w:fldCharType="separate"/>
      </w:r>
      <w:ins w:id="71" w:author="Rodrigo Riquelme" w:date="2010-11-04T11:49:00Z">
        <w:r w:rsidR="00BA5900">
          <w:rPr>
            <w:noProof/>
            <w:webHidden/>
          </w:rPr>
          <w:t>37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2" w:author="Rodrigo Riquelme" w:date="2010-11-04T11:49:00Z"/>
          <w:rFonts w:ascii="Calibri" w:hAnsi="Calibri"/>
          <w:noProof/>
          <w:sz w:val="22"/>
        </w:rPr>
      </w:pPr>
      <w:ins w:id="7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2.4.2. H263 Sorenson</w:t>
        </w:r>
        <w:r w:rsidR="00BA5900">
          <w:rPr>
            <w:noProof/>
            <w:webHidden/>
          </w:rPr>
          <w:tab/>
        </w:r>
        <w:r>
          <w:rPr>
            <w:noProof/>
            <w:webHidden/>
          </w:rPr>
          <w:fldChar w:fldCharType="begin"/>
        </w:r>
        <w:r w:rsidR="00BA5900">
          <w:rPr>
            <w:noProof/>
            <w:webHidden/>
          </w:rPr>
          <w:instrText xml:space="preserve"> PAGEREF _Toc276634733 \h </w:instrText>
        </w:r>
      </w:ins>
      <w:r>
        <w:rPr>
          <w:noProof/>
          <w:webHidden/>
        </w:rPr>
      </w:r>
      <w:r>
        <w:rPr>
          <w:noProof/>
          <w:webHidden/>
        </w:rPr>
        <w:fldChar w:fldCharType="separate"/>
      </w:r>
      <w:ins w:id="74" w:author="Rodrigo Riquelme" w:date="2010-11-04T11:49:00Z">
        <w:r w:rsidR="00BA5900">
          <w:rPr>
            <w:noProof/>
            <w:webHidden/>
          </w:rPr>
          <w:t>37</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5" w:author="Rodrigo Riquelme" w:date="2010-11-04T11:49:00Z"/>
          <w:rFonts w:ascii="Calibri" w:hAnsi="Calibri"/>
          <w:noProof/>
          <w:sz w:val="22"/>
        </w:rPr>
      </w:pPr>
      <w:ins w:id="7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2.4.4. OGG Theora</w:t>
        </w:r>
        <w:r w:rsidR="00BA5900">
          <w:rPr>
            <w:noProof/>
            <w:webHidden/>
          </w:rPr>
          <w:tab/>
        </w:r>
        <w:r>
          <w:rPr>
            <w:noProof/>
            <w:webHidden/>
          </w:rPr>
          <w:fldChar w:fldCharType="begin"/>
        </w:r>
        <w:r w:rsidR="00BA5900">
          <w:rPr>
            <w:noProof/>
            <w:webHidden/>
          </w:rPr>
          <w:instrText xml:space="preserve"> PAGEREF _Toc276634734 \h </w:instrText>
        </w:r>
      </w:ins>
      <w:r>
        <w:rPr>
          <w:noProof/>
          <w:webHidden/>
        </w:rPr>
      </w:r>
      <w:r>
        <w:rPr>
          <w:noProof/>
          <w:webHidden/>
        </w:rPr>
        <w:fldChar w:fldCharType="separate"/>
      </w:r>
      <w:ins w:id="77" w:author="Rodrigo Riquelme" w:date="2010-11-04T11:49:00Z">
        <w:r w:rsidR="00BA5900">
          <w:rPr>
            <w:noProof/>
            <w:webHidden/>
          </w:rPr>
          <w:t>38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78" w:author="Rodrigo Riquelme" w:date="2010-11-04T11:49:00Z"/>
          <w:rFonts w:ascii="Calibri" w:hAnsi="Calibri"/>
          <w:noProof/>
          <w:sz w:val="22"/>
        </w:rPr>
      </w:pPr>
      <w:ins w:id="7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2.4.5. MPEG-4</w:t>
        </w:r>
        <w:r w:rsidR="00BA5900">
          <w:rPr>
            <w:noProof/>
            <w:webHidden/>
          </w:rPr>
          <w:tab/>
        </w:r>
        <w:r>
          <w:rPr>
            <w:noProof/>
            <w:webHidden/>
          </w:rPr>
          <w:fldChar w:fldCharType="begin"/>
        </w:r>
        <w:r w:rsidR="00BA5900">
          <w:rPr>
            <w:noProof/>
            <w:webHidden/>
          </w:rPr>
          <w:instrText xml:space="preserve"> PAGEREF _Toc276634735 \h </w:instrText>
        </w:r>
      </w:ins>
      <w:r>
        <w:rPr>
          <w:noProof/>
          <w:webHidden/>
        </w:rPr>
      </w:r>
      <w:r>
        <w:rPr>
          <w:noProof/>
          <w:webHidden/>
        </w:rPr>
        <w:fldChar w:fldCharType="separate"/>
      </w:r>
      <w:ins w:id="80" w:author="Rodrigo Riquelme" w:date="2010-11-04T11:49:00Z">
        <w:r w:rsidR="00BA5900">
          <w:rPr>
            <w:noProof/>
            <w:webHidden/>
          </w:rPr>
          <w:t>38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81" w:author="Rodrigo Riquelme" w:date="2010-11-04T11:49:00Z"/>
          <w:rFonts w:ascii="Calibri" w:hAnsi="Calibri"/>
          <w:noProof/>
          <w:sz w:val="22"/>
        </w:rPr>
      </w:pPr>
      <w:ins w:id="8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2.4.6. WMV</w:t>
        </w:r>
        <w:r w:rsidR="00BA5900">
          <w:rPr>
            <w:noProof/>
            <w:webHidden/>
          </w:rPr>
          <w:tab/>
        </w:r>
        <w:r>
          <w:rPr>
            <w:noProof/>
            <w:webHidden/>
          </w:rPr>
          <w:fldChar w:fldCharType="begin"/>
        </w:r>
        <w:r w:rsidR="00BA5900">
          <w:rPr>
            <w:noProof/>
            <w:webHidden/>
          </w:rPr>
          <w:instrText xml:space="preserve"> PAGEREF _Toc276634736 \h </w:instrText>
        </w:r>
      </w:ins>
      <w:r>
        <w:rPr>
          <w:noProof/>
          <w:webHidden/>
        </w:rPr>
      </w:r>
      <w:r>
        <w:rPr>
          <w:noProof/>
          <w:webHidden/>
        </w:rPr>
        <w:fldChar w:fldCharType="separate"/>
      </w:r>
      <w:ins w:id="83" w:author="Rodrigo Riquelme" w:date="2010-11-04T11:49:00Z">
        <w:r w:rsidR="00BA5900">
          <w:rPr>
            <w:noProof/>
            <w:webHidden/>
          </w:rPr>
          <w:t>39</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84" w:author="Rodrigo Riquelme" w:date="2010-11-04T11:49:00Z"/>
          <w:rFonts w:ascii="Calibri" w:hAnsi="Calibri"/>
          <w:noProof/>
          <w:sz w:val="22"/>
          <w:lang w:eastAsia="es-CL"/>
        </w:rPr>
      </w:pPr>
      <w:ins w:id="8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2.5. Tecnologias Clientes</w:t>
        </w:r>
        <w:r w:rsidR="00BA5900">
          <w:rPr>
            <w:noProof/>
            <w:webHidden/>
          </w:rPr>
          <w:tab/>
        </w:r>
        <w:r>
          <w:rPr>
            <w:noProof/>
            <w:webHidden/>
          </w:rPr>
          <w:fldChar w:fldCharType="begin"/>
        </w:r>
        <w:r w:rsidR="00BA5900">
          <w:rPr>
            <w:noProof/>
            <w:webHidden/>
          </w:rPr>
          <w:instrText xml:space="preserve"> PAGEREF _Toc276634737 \h </w:instrText>
        </w:r>
      </w:ins>
      <w:r>
        <w:rPr>
          <w:noProof/>
          <w:webHidden/>
        </w:rPr>
      </w:r>
      <w:r>
        <w:rPr>
          <w:noProof/>
          <w:webHidden/>
        </w:rPr>
        <w:fldChar w:fldCharType="separate"/>
      </w:r>
      <w:ins w:id="86" w:author="Rodrigo Riquelme" w:date="2010-11-04T11:49:00Z">
        <w:r w:rsidR="00BA5900">
          <w:rPr>
            <w:noProof/>
            <w:webHidden/>
          </w:rPr>
          <w:t>41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87" w:author="Rodrigo Riquelme" w:date="2010-11-04T11:49:00Z"/>
          <w:rFonts w:ascii="Calibri" w:hAnsi="Calibri"/>
          <w:noProof/>
          <w:sz w:val="22"/>
        </w:rPr>
      </w:pPr>
      <w:ins w:id="8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2.5.1. Real Media Player</w:t>
        </w:r>
        <w:r w:rsidR="00BA5900">
          <w:rPr>
            <w:noProof/>
            <w:webHidden/>
          </w:rPr>
          <w:tab/>
        </w:r>
        <w:r>
          <w:rPr>
            <w:noProof/>
            <w:webHidden/>
          </w:rPr>
          <w:fldChar w:fldCharType="begin"/>
        </w:r>
        <w:r w:rsidR="00BA5900">
          <w:rPr>
            <w:noProof/>
            <w:webHidden/>
          </w:rPr>
          <w:instrText xml:space="preserve"> PAGEREF _Toc276634738 \h </w:instrText>
        </w:r>
      </w:ins>
      <w:r>
        <w:rPr>
          <w:noProof/>
          <w:webHidden/>
        </w:rPr>
      </w:r>
      <w:r>
        <w:rPr>
          <w:noProof/>
          <w:webHidden/>
        </w:rPr>
        <w:fldChar w:fldCharType="separate"/>
      </w:r>
      <w:ins w:id="89" w:author="Rodrigo Riquelme" w:date="2010-11-04T11:49:00Z">
        <w:r w:rsidR="00BA5900">
          <w:rPr>
            <w:noProof/>
            <w:webHidden/>
          </w:rPr>
          <w:t>42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0" w:author="Rodrigo Riquelme" w:date="2010-11-04T11:49:00Z"/>
          <w:rFonts w:ascii="Calibri" w:hAnsi="Calibri"/>
          <w:noProof/>
          <w:sz w:val="22"/>
        </w:rPr>
      </w:pPr>
      <w:ins w:id="9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"_Toc276634739"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2.5.2. Windows Media Player</w:t>
        </w:r>
        <w:r w:rsidR="00BA5900">
          <w:rPr>
            <w:noProof/>
            <w:webHidden/>
          </w:rPr>
          <w:tab/>
        </w:r>
        <w:r>
          <w:rPr>
            <w:noProof/>
            <w:webHidden/>
          </w:rPr>
          <w:fldChar w:fldCharType="begin"/>
        </w:r>
        <w:r w:rsidR="00BA5900">
          <w:rPr>
            <w:noProof/>
            <w:webHidden/>
          </w:rPr>
          <w:instrText xml:space="preserve"> PAGEREF _Toc276634739 \h </w:instrText>
        </w:r>
      </w:ins>
      <w:r>
        <w:rPr>
          <w:noProof/>
          <w:webHidden/>
        </w:rPr>
      </w:r>
      <w:r>
        <w:rPr>
          <w:noProof/>
          <w:webHidden/>
        </w:rPr>
        <w:fldChar w:fldCharType="separate"/>
      </w:r>
      <w:ins w:id="92" w:author="Rodrigo Riquelme" w:date="2010-11-04T11:49:00Z">
        <w:r w:rsidR="00BA5900">
          <w:rPr>
            <w:noProof/>
            <w:webHidden/>
          </w:rPr>
          <w:t>43</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3" w:author="Rodrigo Riquelme" w:date="2010-11-04T11:49:00Z"/>
          <w:rFonts w:ascii="Calibri" w:hAnsi="Calibri"/>
          <w:noProof/>
          <w:sz w:val="22"/>
        </w:rPr>
      </w:pPr>
      <w:ins w:id="94"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"_Toc276634740"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2.5.3. Quicktime Player</w:t>
        </w:r>
        <w:r w:rsidR="00BA5900">
          <w:rPr>
            <w:noProof/>
            <w:webHidden/>
          </w:rPr>
          <w:tab/>
        </w:r>
        <w:r>
          <w:rPr>
            <w:noProof/>
            <w:webHidden/>
          </w:rPr>
          <w:fldChar w:fldCharType="begin"/>
        </w:r>
        <w:r w:rsidR="00BA5900">
          <w:rPr>
            <w:noProof/>
            <w:webHidden/>
          </w:rPr>
          <w:instrText xml:space="preserve"> PAGEREF _Toc276634740 \h </w:instrText>
        </w:r>
      </w:ins>
      <w:r>
        <w:rPr>
          <w:noProof/>
          <w:webHidden/>
        </w:rPr>
      </w:r>
      <w:r>
        <w:rPr>
          <w:noProof/>
          <w:webHidden/>
        </w:rPr>
        <w:fldChar w:fldCharType="separate"/>
      </w:r>
      <w:ins w:id="95" w:author="Rodrigo Riquelme" w:date="2010-11-04T11:49:00Z">
        <w:r w:rsidR="00BA5900">
          <w:rPr>
            <w:noProof/>
            <w:webHidden/>
          </w:rPr>
          <w:t>44</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6" w:author="Rodrigo Riquelme" w:date="2010-11-04T11:49:00Z"/>
          <w:rFonts w:ascii="Calibri" w:hAnsi="Calibri"/>
          <w:noProof/>
          <w:sz w:val="22"/>
        </w:rPr>
      </w:pPr>
      <w:ins w:id="9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2.5.4. Adobe Flash</w:t>
        </w:r>
        <w:r w:rsidR="00BA5900">
          <w:rPr>
            <w:noProof/>
            <w:webHidden/>
          </w:rPr>
          <w:tab/>
        </w:r>
        <w:r>
          <w:rPr>
            <w:noProof/>
            <w:webHidden/>
          </w:rPr>
          <w:fldChar w:fldCharType="begin"/>
        </w:r>
        <w:r w:rsidR="00BA5900">
          <w:rPr>
            <w:noProof/>
            <w:webHidden/>
          </w:rPr>
          <w:instrText xml:space="preserve"> PAGEREF _Toc276634741 \h </w:instrText>
        </w:r>
      </w:ins>
      <w:r>
        <w:rPr>
          <w:noProof/>
          <w:webHidden/>
        </w:rPr>
      </w:r>
      <w:r>
        <w:rPr>
          <w:noProof/>
          <w:webHidden/>
        </w:rPr>
        <w:fldChar w:fldCharType="separate"/>
      </w:r>
      <w:ins w:id="98" w:author="Rodrigo Riquelme" w:date="2010-11-04T11:49:00Z">
        <w:r w:rsidR="00BA5900">
          <w:rPr>
            <w:noProof/>
            <w:webHidden/>
          </w:rPr>
          <w:t>45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99" w:author="Rodrigo Riquelme" w:date="2010-11-04T11:49:00Z"/>
          <w:rFonts w:ascii="Calibri" w:hAnsi="Calibri"/>
          <w:noProof/>
          <w:sz w:val="22"/>
        </w:rPr>
      </w:pPr>
      <w:ins w:id="10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2.5.5 Video HTML 5</w:t>
        </w:r>
        <w:r w:rsidR="00BA5900">
          <w:rPr>
            <w:noProof/>
            <w:webHidden/>
          </w:rPr>
          <w:tab/>
        </w:r>
        <w:r>
          <w:rPr>
            <w:noProof/>
            <w:webHidden/>
          </w:rPr>
          <w:fldChar w:fldCharType="begin"/>
        </w:r>
        <w:r w:rsidR="00BA5900">
          <w:rPr>
            <w:noProof/>
            <w:webHidden/>
          </w:rPr>
          <w:instrText xml:space="preserve"> PAGEREF _Toc276634742 \h </w:instrText>
        </w:r>
      </w:ins>
      <w:r>
        <w:rPr>
          <w:noProof/>
          <w:webHidden/>
        </w:rPr>
      </w:r>
      <w:r>
        <w:rPr>
          <w:noProof/>
          <w:webHidden/>
        </w:rPr>
        <w:fldChar w:fldCharType="separate"/>
      </w:r>
      <w:ins w:id="101" w:author="Rodrigo Riquelme" w:date="2010-11-04T11:49:00Z">
        <w:r w:rsidR="00BA5900">
          <w:rPr>
            <w:noProof/>
            <w:webHidden/>
          </w:rPr>
          <w:t>48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02" w:author="Rodrigo Riquelme" w:date="2010-11-04T11:49:00Z"/>
          <w:rFonts w:ascii="Calibri" w:hAnsi="Calibri"/>
          <w:noProof/>
          <w:sz w:val="22"/>
          <w:lang w:eastAsia="es-CL"/>
        </w:rPr>
      </w:pPr>
      <w:ins w:id="10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2.6. Conversión de videos</w:t>
        </w:r>
        <w:r w:rsidR="00BA5900">
          <w:rPr>
            <w:noProof/>
            <w:webHidden/>
          </w:rPr>
          <w:tab/>
        </w:r>
        <w:r>
          <w:rPr>
            <w:noProof/>
            <w:webHidden/>
          </w:rPr>
          <w:fldChar w:fldCharType="begin"/>
        </w:r>
        <w:r w:rsidR="00BA5900">
          <w:rPr>
            <w:noProof/>
            <w:webHidden/>
          </w:rPr>
          <w:instrText xml:space="preserve"> PAGEREF _Toc276634743 \h </w:instrText>
        </w:r>
      </w:ins>
      <w:r>
        <w:rPr>
          <w:noProof/>
          <w:webHidden/>
        </w:rPr>
      </w:r>
      <w:r>
        <w:rPr>
          <w:noProof/>
          <w:webHidden/>
        </w:rPr>
        <w:fldChar w:fldCharType="separate"/>
      </w:r>
      <w:ins w:id="104" w:author="Rodrigo Riquelme" w:date="2010-11-04T11:49:00Z">
        <w:r w:rsidR="00BA5900">
          <w:rPr>
            <w:noProof/>
            <w:webHidden/>
          </w:rPr>
          <w:t>49</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05" w:author="Rodrigo Riquelme" w:date="2010-11-04T11:49:00Z"/>
          <w:rFonts w:ascii="Calibri" w:hAnsi="Calibri"/>
          <w:noProof/>
          <w:sz w:val="22"/>
        </w:rPr>
      </w:pPr>
      <w:ins w:id="10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2.6.1. FFmpeg</w:t>
        </w:r>
        <w:r w:rsidR="00BA5900">
          <w:rPr>
            <w:noProof/>
            <w:webHidden/>
          </w:rPr>
          <w:tab/>
        </w:r>
        <w:r>
          <w:rPr>
            <w:noProof/>
            <w:webHidden/>
          </w:rPr>
          <w:fldChar w:fldCharType="begin"/>
        </w:r>
        <w:r w:rsidR="00BA5900">
          <w:rPr>
            <w:noProof/>
            <w:webHidden/>
          </w:rPr>
          <w:instrText xml:space="preserve"> PAGEREF _Toc276634744 \h </w:instrText>
        </w:r>
      </w:ins>
      <w:r>
        <w:rPr>
          <w:noProof/>
          <w:webHidden/>
        </w:rPr>
      </w:r>
      <w:r>
        <w:rPr>
          <w:noProof/>
          <w:webHidden/>
        </w:rPr>
        <w:fldChar w:fldCharType="separate"/>
      </w:r>
      <w:ins w:id="107" w:author="Rodrigo Riquelme" w:date="2010-11-04T11:49:00Z">
        <w:r w:rsidR="00BA5900">
          <w:rPr>
            <w:noProof/>
            <w:webHidden/>
          </w:rPr>
          <w:t>49</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08" w:author="Rodrigo Riquelme" w:date="2010-11-04T11:49:00Z"/>
          <w:rFonts w:ascii="Calibri" w:hAnsi="Calibri"/>
          <w:noProof/>
          <w:sz w:val="22"/>
          <w:lang w:eastAsia="es-CL"/>
        </w:rPr>
      </w:pPr>
      <w:ins w:id="109"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2.7. IPTV</w:t>
        </w:r>
        <w:r w:rsidR="00BA5900">
          <w:rPr>
            <w:noProof/>
            <w:webHidden/>
          </w:rPr>
          <w:tab/>
        </w:r>
        <w:r>
          <w:rPr>
            <w:noProof/>
            <w:webHidden/>
          </w:rPr>
          <w:fldChar w:fldCharType="begin"/>
        </w:r>
        <w:r w:rsidR="00BA5900">
          <w:rPr>
            <w:noProof/>
            <w:webHidden/>
          </w:rPr>
          <w:instrText xml:space="preserve"> PAGEREF _Toc276634745 \h </w:instrText>
        </w:r>
      </w:ins>
      <w:r>
        <w:rPr>
          <w:noProof/>
          <w:webHidden/>
        </w:rPr>
      </w:r>
      <w:r>
        <w:rPr>
          <w:noProof/>
          <w:webHidden/>
        </w:rPr>
        <w:fldChar w:fldCharType="separate"/>
      </w:r>
      <w:ins w:id="110" w:author="Rodrigo Riquelme" w:date="2010-11-04T11:49:00Z">
        <w:r w:rsidR="00BA5900">
          <w:rPr>
            <w:noProof/>
            <w:webHidden/>
          </w:rPr>
          <w:t>51</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11" w:author="Rodrigo Riquelme" w:date="2010-11-04T11:49:00Z"/>
          <w:rFonts w:ascii="Calibri" w:hAnsi="Calibri"/>
          <w:noProof/>
          <w:sz w:val="22"/>
          <w:lang w:eastAsia="es-CL"/>
        </w:rPr>
      </w:pPr>
      <w:ins w:id="11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2.8. Metodología de Desarrollo</w:t>
        </w:r>
        <w:r w:rsidR="00BA5900">
          <w:rPr>
            <w:noProof/>
            <w:webHidden/>
          </w:rPr>
          <w:tab/>
        </w:r>
        <w:r>
          <w:rPr>
            <w:noProof/>
            <w:webHidden/>
          </w:rPr>
          <w:fldChar w:fldCharType="begin"/>
        </w:r>
        <w:r w:rsidR="00BA5900">
          <w:rPr>
            <w:noProof/>
            <w:webHidden/>
          </w:rPr>
          <w:instrText xml:space="preserve"> PAGEREF _Toc276634746 \h </w:instrText>
        </w:r>
      </w:ins>
      <w:r>
        <w:rPr>
          <w:noProof/>
          <w:webHidden/>
        </w:rPr>
      </w:r>
      <w:r>
        <w:rPr>
          <w:noProof/>
          <w:webHidden/>
        </w:rPr>
        <w:fldChar w:fldCharType="separate"/>
      </w:r>
      <w:ins w:id="113" w:author="Rodrigo Riquelme" w:date="2010-11-04T11:49:00Z">
        <w:r w:rsidR="00BA5900">
          <w:rPr>
            <w:noProof/>
            <w:webHidden/>
          </w:rPr>
          <w:t>53</w:t>
        </w:r>
        <w:r>
          <w:rPr>
            <w:noProof/>
            <w:webHidden/>
          </w:rPr>
          <w:fldChar w:fldCharType="end"/>
        </w:r>
        <w:r w:rsidRPr="00C27A2D">
          <w:rPr>
            <w:rStyle w:val="Hipervnculo"/>
            <w:noProof/>
          </w:rPr>
          <w:fldChar w:fldCharType="end"/>
        </w:r>
      </w:ins>
    </w:p>
    <w:p w:rsidR="00BA5900" w:rsidRDefault="00427C5E">
      <w:pPr>
        <w:pStyle w:val="TDC1"/>
        <w:rPr>
          <w:ins w:id="114" w:author="Rodrigo Riquelme" w:date="2010-11-04T11:49:00Z"/>
          <w:rFonts w:ascii="Calibri" w:hAnsi="Calibri" w:cs="Times New Roman"/>
          <w:b w:val="0"/>
          <w:sz w:val="22"/>
          <w:lang w:eastAsia="es-CL"/>
        </w:rPr>
      </w:pPr>
      <w:ins w:id="115"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"_Toc276634747"</w:instrText>
        </w:r>
        <w:r w:rsidR="00BA5900" w:rsidRPr="00C27A2D">
          <w:rPr>
            <w:rStyle w:val="Hipervnculo"/>
          </w:rPr>
          <w:instrText xml:space="preserve"> </w:instrText>
        </w:r>
        <w:r w:rsidRPr="00C27A2D">
          <w:rPr>
            <w:rStyle w:val="Hipervnculo"/>
          </w:rPr>
          <w:fldChar w:fldCharType="separate"/>
        </w:r>
        <w:r w:rsidR="00BA5900" w:rsidRPr="00C27A2D">
          <w:rPr>
            <w:rStyle w:val="Hipervnculo"/>
            <w:lang w:val="es-ES"/>
          </w:rPr>
          <w:t>Capítulo 3: Estado del Arte</w:t>
        </w:r>
        <w:r w:rsidR="00BA5900">
          <w:rPr>
            <w:webHidden/>
          </w:rPr>
          <w:tab/>
        </w:r>
        <w:r>
          <w:rPr>
            <w:webHidden/>
          </w:rPr>
          <w:fldChar w:fldCharType="begin"/>
        </w:r>
        <w:r w:rsidR="00BA5900">
          <w:rPr>
            <w:webHidden/>
          </w:rPr>
          <w:instrText xml:space="preserve"> PAGEREF _Toc276634747 \h </w:instrText>
        </w:r>
      </w:ins>
      <w:r>
        <w:rPr>
          <w:webHidden/>
        </w:rPr>
      </w:r>
      <w:r>
        <w:rPr>
          <w:webHidden/>
        </w:rPr>
        <w:fldChar w:fldCharType="separate"/>
      </w:r>
      <w:ins w:id="116" w:author="Rodrigo Riquelme" w:date="2010-11-04T11:49:00Z">
        <w:r w:rsidR="00BA5900">
          <w:rPr>
            <w:webHidden/>
          </w:rPr>
          <w:t>55</w:t>
        </w:r>
        <w:r>
          <w:rPr>
            <w:webHidden/>
          </w:rPr>
          <w:fldChar w:fldCharType="end"/>
        </w:r>
        <w:r w:rsidRPr="00C27A2D">
          <w:rPr>
            <w:rStyle w:val="Hipervnculo"/>
          </w:rPr>
          <w:fldChar w:fldCharType="end"/>
        </w:r>
      </w:ins>
    </w:p>
    <w:p w:rsidR="00BA5900" w:rsidRDefault="00427C5E">
      <w:pPr>
        <w:pStyle w:val="TDC2"/>
        <w:tabs>
          <w:tab w:val="right" w:leader="dot" w:pos="8828"/>
        </w:tabs>
        <w:rPr>
          <w:ins w:id="117" w:author="Rodrigo Riquelme" w:date="2010-11-04T11:49:00Z"/>
          <w:rFonts w:ascii="Calibri" w:hAnsi="Calibri"/>
          <w:noProof/>
          <w:sz w:val="22"/>
          <w:lang w:eastAsia="es-CL"/>
        </w:rPr>
      </w:pPr>
      <w:ins w:id="11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 Frameworks</w:t>
        </w:r>
        <w:r w:rsidR="00BA5900">
          <w:rPr>
            <w:noProof/>
            <w:webHidden/>
          </w:rPr>
          <w:tab/>
        </w:r>
        <w:r>
          <w:rPr>
            <w:noProof/>
            <w:webHidden/>
          </w:rPr>
          <w:fldChar w:fldCharType="begin"/>
        </w:r>
        <w:r w:rsidR="00BA5900">
          <w:rPr>
            <w:noProof/>
            <w:webHidden/>
          </w:rPr>
          <w:instrText xml:space="preserve"> PAGEREF _Toc276634748 \h </w:instrText>
        </w:r>
      </w:ins>
      <w:r>
        <w:rPr>
          <w:noProof/>
          <w:webHidden/>
        </w:rPr>
      </w:r>
      <w:r>
        <w:rPr>
          <w:noProof/>
          <w:webHidden/>
        </w:rPr>
        <w:fldChar w:fldCharType="separate"/>
      </w:r>
      <w:ins w:id="119" w:author="Rodrigo Riquelme" w:date="2010-11-04T11:49:00Z">
        <w:r w:rsidR="00BA5900">
          <w:rPr>
            <w:noProof/>
            <w:webHidden/>
          </w:rPr>
          <w:t>55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0" w:author="Rodrigo Riquelme" w:date="2010-11-04T11:49:00Z"/>
          <w:rFonts w:ascii="Calibri" w:hAnsi="Calibri"/>
          <w:noProof/>
          <w:sz w:val="22"/>
        </w:rPr>
      </w:pPr>
      <w:ins w:id="12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"_Toc276634749"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3.1.1. Zend Framework</w:t>
        </w:r>
        <w:r w:rsidR="00BA5900">
          <w:rPr>
            <w:noProof/>
            <w:webHidden/>
          </w:rPr>
          <w:tab/>
        </w:r>
        <w:r>
          <w:rPr>
            <w:noProof/>
            <w:webHidden/>
          </w:rPr>
          <w:fldChar w:fldCharType="begin"/>
        </w:r>
        <w:r w:rsidR="00BA5900">
          <w:rPr>
            <w:noProof/>
            <w:webHidden/>
          </w:rPr>
          <w:instrText xml:space="preserve"> PAGEREF _Toc276634749 \h </w:instrText>
        </w:r>
      </w:ins>
      <w:r>
        <w:rPr>
          <w:noProof/>
          <w:webHidden/>
        </w:rPr>
      </w:r>
      <w:r>
        <w:rPr>
          <w:noProof/>
          <w:webHidden/>
        </w:rPr>
        <w:fldChar w:fldCharType="separate"/>
      </w:r>
      <w:ins w:id="122" w:author="Rodrigo Riquelme" w:date="2010-11-04T11:49:00Z">
        <w:r w:rsidR="00BA5900">
          <w:rPr>
            <w:noProof/>
            <w:webHidden/>
          </w:rPr>
          <w:t>56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3" w:author="Rodrigo Riquelme" w:date="2010-11-04T11:49:00Z"/>
          <w:rFonts w:ascii="Calibri" w:hAnsi="Calibri"/>
          <w:noProof/>
          <w:sz w:val="22"/>
        </w:rPr>
      </w:pPr>
      <w:ins w:id="12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3.1.2. Google Web Toolkit</w:t>
        </w:r>
        <w:r w:rsidR="00BA5900">
          <w:rPr>
            <w:noProof/>
            <w:webHidden/>
          </w:rPr>
          <w:tab/>
        </w:r>
        <w:r>
          <w:rPr>
            <w:noProof/>
            <w:webHidden/>
          </w:rPr>
          <w:fldChar w:fldCharType="begin"/>
        </w:r>
        <w:r w:rsidR="00BA5900">
          <w:rPr>
            <w:noProof/>
            <w:webHidden/>
          </w:rPr>
          <w:instrText xml:space="preserve"> PAGEREF _Toc276634750 \h </w:instrText>
        </w:r>
      </w:ins>
      <w:r>
        <w:rPr>
          <w:noProof/>
          <w:webHidden/>
        </w:rPr>
      </w:r>
      <w:r>
        <w:rPr>
          <w:noProof/>
          <w:webHidden/>
        </w:rPr>
        <w:fldChar w:fldCharType="separate"/>
      </w:r>
      <w:ins w:id="125" w:author="Rodrigo Riquelme" w:date="2010-11-04T11:49:00Z">
        <w:r w:rsidR="00BA5900">
          <w:rPr>
            <w:noProof/>
            <w:webHidden/>
          </w:rPr>
          <w:t>57</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26" w:author="Rodrigo Riquelme" w:date="2010-11-04T11:49:00Z"/>
          <w:rFonts w:ascii="Calibri" w:hAnsi="Calibri"/>
          <w:noProof/>
          <w:sz w:val="22"/>
          <w:lang w:eastAsia="es-CL"/>
        </w:rPr>
      </w:pPr>
      <w:ins w:id="127"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"_Toc276634751"</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3.2. Gestores de Contenidos multimedia existentes</w:t>
        </w:r>
        <w:r w:rsidR="00BA5900">
          <w:rPr>
            <w:noProof/>
            <w:webHidden/>
          </w:rPr>
          <w:tab/>
        </w:r>
        <w:r>
          <w:rPr>
            <w:noProof/>
            <w:webHidden/>
          </w:rPr>
          <w:fldChar w:fldCharType="begin"/>
        </w:r>
        <w:r w:rsidR="00BA5900">
          <w:rPr>
            <w:noProof/>
            <w:webHidden/>
          </w:rPr>
          <w:instrText xml:space="preserve"> PAGEREF _Toc276634751 \h </w:instrText>
        </w:r>
      </w:ins>
      <w:r>
        <w:rPr>
          <w:noProof/>
          <w:webHidden/>
        </w:rPr>
      </w:r>
      <w:r>
        <w:rPr>
          <w:noProof/>
          <w:webHidden/>
        </w:rPr>
        <w:fldChar w:fldCharType="separate"/>
      </w:r>
      <w:ins w:id="128" w:author="Rodrigo Riquelme" w:date="2010-11-04T11:49:00Z">
        <w:r w:rsidR="00BA5900">
          <w:rPr>
            <w:noProof/>
            <w:webHidden/>
          </w:rPr>
          <w:t>58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29" w:author="Rodrigo Riquelme" w:date="2010-11-04T11:49:00Z"/>
          <w:rFonts w:ascii="Calibri" w:hAnsi="Calibri"/>
          <w:noProof/>
          <w:sz w:val="22"/>
        </w:rPr>
      </w:pPr>
      <w:ins w:id="130"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"_Toc276634752"</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3.2.1. PHPMotion</w:t>
        </w:r>
        <w:r w:rsidR="00BA5900">
          <w:rPr>
            <w:noProof/>
            <w:webHidden/>
          </w:rPr>
          <w:tab/>
        </w:r>
        <w:r>
          <w:rPr>
            <w:noProof/>
            <w:webHidden/>
          </w:rPr>
          <w:fldChar w:fldCharType="begin"/>
        </w:r>
        <w:r w:rsidR="00BA5900">
          <w:rPr>
            <w:noProof/>
            <w:webHidden/>
          </w:rPr>
          <w:instrText xml:space="preserve"> PAGEREF _Toc276634752 \h </w:instrText>
        </w:r>
      </w:ins>
      <w:r>
        <w:rPr>
          <w:noProof/>
          <w:webHidden/>
        </w:rPr>
      </w:r>
      <w:r>
        <w:rPr>
          <w:noProof/>
          <w:webHidden/>
        </w:rPr>
        <w:fldChar w:fldCharType="separate"/>
      </w:r>
      <w:ins w:id="131" w:author="Rodrigo Riquelme" w:date="2010-11-04T11:49:00Z">
        <w:r w:rsidR="00BA5900">
          <w:rPr>
            <w:noProof/>
            <w:webHidden/>
          </w:rPr>
          <w:t>58</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32" w:author="Rodrigo Riquelme" w:date="2010-11-04T11:49:00Z"/>
          <w:rFonts w:ascii="Calibri" w:hAnsi="Calibri"/>
          <w:noProof/>
          <w:sz w:val="22"/>
        </w:rPr>
      </w:pPr>
      <w:ins w:id="133"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"_Toc276634753"</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3.2.2. OsTube</w:t>
        </w:r>
        <w:r w:rsidR="00BA5900">
          <w:rPr>
            <w:noProof/>
            <w:webHidden/>
          </w:rPr>
          <w:tab/>
        </w:r>
        <w:r>
          <w:rPr>
            <w:noProof/>
            <w:webHidden/>
          </w:rPr>
          <w:fldChar w:fldCharType="begin"/>
        </w:r>
        <w:r w:rsidR="00BA5900">
          <w:rPr>
            <w:noProof/>
            <w:webHidden/>
          </w:rPr>
          <w:instrText xml:space="preserve"> PAGEREF _Toc276634753 \h </w:instrText>
        </w:r>
      </w:ins>
      <w:r>
        <w:rPr>
          <w:noProof/>
          <w:webHidden/>
        </w:rPr>
      </w:r>
      <w:r>
        <w:rPr>
          <w:noProof/>
          <w:webHidden/>
        </w:rPr>
        <w:fldChar w:fldCharType="separate"/>
      </w:r>
      <w:ins w:id="134" w:author="Rodrigo Riquelme" w:date="2010-11-04T11:49:00Z">
        <w:r w:rsidR="00BA5900">
          <w:rPr>
            <w:noProof/>
            <w:webHidden/>
          </w:rPr>
          <w:t>60</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35" w:author="Rodrigo Riquelme" w:date="2010-11-04T11:49:00Z"/>
          <w:rFonts w:ascii="Calibri" w:hAnsi="Calibri"/>
          <w:noProof/>
          <w:sz w:val="22"/>
          <w:lang w:eastAsia="es-CL"/>
        </w:rPr>
      </w:pPr>
      <w:ins w:id="136"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"_Toc276634754"</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3.3. Sitios de contenidos multimedia de referencia</w:t>
        </w:r>
        <w:r w:rsidR="00BA5900">
          <w:rPr>
            <w:noProof/>
            <w:webHidden/>
          </w:rPr>
          <w:tab/>
        </w:r>
        <w:r>
          <w:rPr>
            <w:noProof/>
            <w:webHidden/>
          </w:rPr>
          <w:fldChar w:fldCharType="begin"/>
        </w:r>
        <w:r w:rsidR="00BA5900">
          <w:rPr>
            <w:noProof/>
            <w:webHidden/>
          </w:rPr>
          <w:instrText xml:space="preserve"> PAGEREF _Toc276634754 \h </w:instrText>
        </w:r>
      </w:ins>
      <w:r>
        <w:rPr>
          <w:noProof/>
          <w:webHidden/>
        </w:rPr>
      </w:r>
      <w:r>
        <w:rPr>
          <w:noProof/>
          <w:webHidden/>
        </w:rPr>
        <w:fldChar w:fldCharType="separate"/>
      </w:r>
      <w:ins w:id="137" w:author="Rodrigo Riquelme" w:date="2010-11-04T11:49:00Z">
        <w:r w:rsidR="00BA5900">
          <w:rPr>
            <w:noProof/>
            <w:webHidden/>
          </w:rPr>
          <w:t>61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38" w:author="Rodrigo Riquelme" w:date="2010-11-04T11:49:00Z"/>
          <w:rFonts w:ascii="Calibri" w:hAnsi="Calibri"/>
          <w:noProof/>
          <w:sz w:val="22"/>
        </w:rPr>
      </w:pPr>
      <w:ins w:id="139" w:author="Rodrigo Riquelme" w:date="2010-11-04T11:49:00Z">
        <w:r w:rsidRPr="00C27A2D">
          <w:rPr>
            <w:rStyle w:val="Hipervnculo"/>
            <w:noProof/>
          </w:rPr>
          <w:lastRenderedPageBreak/>
          <w:fldChar w:fldCharType="begin"/>
        </w:r>
        <w:r w:rsidR="00BA5900" w:rsidRPr="00C27A2D">
          <w:rPr>
            <w:rStyle w:val="Hipervnculo"/>
            <w:noProof/>
          </w:rPr>
          <w:instrText xml:space="preserve"> </w:instrText>
        </w:r>
        <w:r w:rsidR="00BA5900">
          <w:rPr>
            <w:noProof/>
          </w:rPr>
          <w:instrText>HYPERLINK \l "_Toc276634755"</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3.3.1. Youtube</w:t>
        </w:r>
        <w:r w:rsidR="00BA5900">
          <w:rPr>
            <w:noProof/>
            <w:webHidden/>
          </w:rPr>
          <w:tab/>
        </w:r>
        <w:r>
          <w:rPr>
            <w:noProof/>
            <w:webHidden/>
          </w:rPr>
          <w:fldChar w:fldCharType="begin"/>
        </w:r>
        <w:r w:rsidR="00BA5900">
          <w:rPr>
            <w:noProof/>
            <w:webHidden/>
          </w:rPr>
          <w:instrText xml:space="preserve"> PAGEREF _Toc276634755 \h </w:instrText>
        </w:r>
      </w:ins>
      <w:r>
        <w:rPr>
          <w:noProof/>
          <w:webHidden/>
        </w:rPr>
      </w:r>
      <w:r>
        <w:rPr>
          <w:noProof/>
          <w:webHidden/>
        </w:rPr>
        <w:fldChar w:fldCharType="separate"/>
      </w:r>
      <w:ins w:id="140" w:author="Rodrigo Riquelme" w:date="2010-11-04T11:49:00Z">
        <w:r w:rsidR="00BA5900">
          <w:rPr>
            <w:noProof/>
            <w:webHidden/>
          </w:rPr>
          <w:t>61</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1" w:author="Rodrigo Riquelme" w:date="2010-11-04T11:49:00Z"/>
          <w:rFonts w:ascii="Calibri" w:hAnsi="Calibri"/>
          <w:noProof/>
          <w:sz w:val="22"/>
        </w:rPr>
      </w:pPr>
      <w:ins w:id="142"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"_Toc276634756"</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3.3.2. Google Video</w:t>
        </w:r>
        <w:r w:rsidR="00BA5900">
          <w:rPr>
            <w:noProof/>
            <w:webHidden/>
          </w:rPr>
          <w:tab/>
        </w:r>
        <w:r>
          <w:rPr>
            <w:noProof/>
            <w:webHidden/>
          </w:rPr>
          <w:fldChar w:fldCharType="begin"/>
        </w:r>
        <w:r w:rsidR="00BA5900">
          <w:rPr>
            <w:noProof/>
            <w:webHidden/>
          </w:rPr>
          <w:instrText xml:space="preserve"> PAGEREF _Toc276634756 \h </w:instrText>
        </w:r>
      </w:ins>
      <w:r>
        <w:rPr>
          <w:noProof/>
          <w:webHidden/>
        </w:rPr>
      </w:r>
      <w:r>
        <w:rPr>
          <w:noProof/>
          <w:webHidden/>
        </w:rPr>
        <w:fldChar w:fldCharType="separate"/>
      </w:r>
      <w:ins w:id="143" w:author="Rodrigo Riquelme" w:date="2010-11-04T11:49:00Z">
        <w:r w:rsidR="00BA5900">
          <w:rPr>
            <w:noProof/>
            <w:webHidden/>
          </w:rPr>
          <w:t>62</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4" w:author="Rodrigo Riquelme" w:date="2010-11-04T11:49:00Z"/>
          <w:rFonts w:ascii="Calibri" w:hAnsi="Calibri"/>
          <w:noProof/>
          <w:sz w:val="22"/>
        </w:rPr>
      </w:pPr>
      <w:ins w:id="145"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"_Toc276634757"</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rPr>
          <w:t>3.3.3. Vimeo</w:t>
        </w:r>
        <w:r w:rsidR="00BA5900">
          <w:rPr>
            <w:noProof/>
            <w:webHidden/>
          </w:rPr>
          <w:tab/>
        </w:r>
        <w:r>
          <w:rPr>
            <w:noProof/>
            <w:webHidden/>
          </w:rPr>
          <w:fldChar w:fldCharType="begin"/>
        </w:r>
        <w:r w:rsidR="00BA5900">
          <w:rPr>
            <w:noProof/>
            <w:webHidden/>
          </w:rPr>
          <w:instrText xml:space="preserve"> PAGEREF _Toc276634757 \h </w:instrText>
        </w:r>
      </w:ins>
      <w:r>
        <w:rPr>
          <w:noProof/>
          <w:webHidden/>
        </w:rPr>
      </w:r>
      <w:r>
        <w:rPr>
          <w:noProof/>
          <w:webHidden/>
        </w:rPr>
        <w:fldChar w:fldCharType="separate"/>
      </w:r>
      <w:ins w:id="146" w:author="Rodrigo Riquelme" w:date="2010-11-04T11:49:00Z">
        <w:r w:rsidR="00BA5900">
          <w:rPr>
            <w:noProof/>
            <w:webHidden/>
          </w:rPr>
          <w:t>65</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47" w:author="Rodrigo Riquelme" w:date="2010-11-04T11:49:00Z"/>
          <w:rFonts w:ascii="Calibri" w:hAnsi="Calibri"/>
          <w:noProof/>
          <w:sz w:val="22"/>
        </w:rPr>
      </w:pPr>
      <w:ins w:id="148"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"_Toc276634758"</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s-ES"/>
          </w:rPr>
          <w:t>3.3.4. Terra TV</w:t>
        </w:r>
        <w:r w:rsidR="00BA5900">
          <w:rPr>
            <w:noProof/>
            <w:webHidden/>
          </w:rPr>
          <w:tab/>
        </w:r>
        <w:r>
          <w:rPr>
            <w:noProof/>
            <w:webHidden/>
          </w:rPr>
          <w:fldChar w:fldCharType="begin"/>
        </w:r>
        <w:r w:rsidR="00BA5900">
          <w:rPr>
            <w:noProof/>
            <w:webHidden/>
          </w:rPr>
          <w:instrText xml:space="preserve"> PAGEREF _Toc276634758 \h </w:instrText>
        </w:r>
      </w:ins>
      <w:r>
        <w:rPr>
          <w:noProof/>
          <w:webHidden/>
        </w:rPr>
      </w:r>
      <w:r>
        <w:rPr>
          <w:noProof/>
          <w:webHidden/>
        </w:rPr>
        <w:fldChar w:fldCharType="separate"/>
      </w:r>
      <w:ins w:id="149" w:author="Rodrigo Riquelme" w:date="2010-11-04T11:49:00Z">
        <w:r w:rsidR="00BA5900">
          <w:rPr>
            <w:noProof/>
            <w:webHidden/>
          </w:rPr>
          <w:t>66</w:t>
        </w:r>
        <w:r>
          <w:rPr>
            <w:noProof/>
            <w:webHidden/>
          </w:rPr>
          <w:fldChar w:fldCharType="end"/>
        </w:r>
        <w:r w:rsidRPr="00C27A2D">
          <w:rPr>
            <w:rStyle w:val="Hipervnculo"/>
            <w:noProof/>
          </w:rPr>
          <w:fldChar w:fldCharType="end"/>
        </w:r>
      </w:ins>
    </w:p>
    <w:p w:rsidR="00BA5900" w:rsidRDefault="00427C5E">
      <w:pPr>
        <w:pStyle w:val="TDC3"/>
        <w:tabs>
          <w:tab w:val="right" w:leader="dot" w:pos="8828"/>
        </w:tabs>
        <w:rPr>
          <w:ins w:id="150" w:author="Rodrigo Riquelme" w:date="2010-11-04T11:49:00Z"/>
          <w:rFonts w:ascii="Calibri" w:hAnsi="Calibri"/>
          <w:noProof/>
          <w:sz w:val="22"/>
        </w:rPr>
      </w:pPr>
      <w:ins w:id="151"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"_Toc276634759"</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n-US"/>
          </w:rPr>
          <w:t>3.3.6. 3TV</w:t>
        </w:r>
        <w:r w:rsidR="00BA5900">
          <w:rPr>
            <w:noProof/>
            <w:webHidden/>
          </w:rPr>
          <w:tab/>
        </w:r>
        <w:r>
          <w:rPr>
            <w:noProof/>
            <w:webHidden/>
          </w:rPr>
          <w:fldChar w:fldCharType="begin"/>
        </w:r>
        <w:r w:rsidR="00BA5900">
          <w:rPr>
            <w:noProof/>
            <w:webHidden/>
          </w:rPr>
          <w:instrText xml:space="preserve"> PAGEREF _Toc276634759 \h </w:instrText>
        </w:r>
      </w:ins>
      <w:r>
        <w:rPr>
          <w:noProof/>
          <w:webHidden/>
        </w:rPr>
      </w:r>
      <w:r>
        <w:rPr>
          <w:noProof/>
          <w:webHidden/>
        </w:rPr>
        <w:fldChar w:fldCharType="separate"/>
      </w:r>
      <w:ins w:id="152" w:author="Rodrigo Riquelme" w:date="2010-11-04T11:49:00Z">
        <w:r w:rsidR="00BA5900">
          <w:rPr>
            <w:noProof/>
            <w:webHidden/>
          </w:rPr>
          <w:t>68</w:t>
        </w:r>
        <w:r>
          <w:rPr>
            <w:noProof/>
            <w:webHidden/>
          </w:rPr>
          <w:fldChar w:fldCharType="end"/>
        </w:r>
        <w:r w:rsidRPr="00C27A2D">
          <w:rPr>
            <w:rStyle w:val="Hipervnculo"/>
            <w:noProof/>
          </w:rPr>
          <w:fldChar w:fldCharType="end"/>
        </w:r>
      </w:ins>
    </w:p>
    <w:p w:rsidR="00BA5900" w:rsidRDefault="00427C5E">
      <w:pPr>
        <w:pStyle w:val="TDC2"/>
        <w:tabs>
          <w:tab w:val="right" w:leader="dot" w:pos="8828"/>
        </w:tabs>
        <w:rPr>
          <w:ins w:id="153" w:author="Rodrigo Riquelme" w:date="2010-11-04T11:49:00Z"/>
          <w:rFonts w:ascii="Calibri" w:hAnsi="Calibri"/>
          <w:noProof/>
          <w:sz w:val="22"/>
          <w:lang w:eastAsia="es-CL"/>
        </w:rPr>
      </w:pPr>
      <w:ins w:id="154" w:author="Rodrigo Riquelme" w:date="2010-11-04T11:49:00Z">
        <w:r w:rsidRPr="00C27A2D">
          <w:rPr>
            <w:rStyle w:val="Hipervnculo"/>
            <w:noProof/>
          </w:rPr>
          <w:fldChar w:fldCharType="begin"/>
        </w:r>
        <w:r w:rsidR="00BA5900" w:rsidRPr="00C27A2D">
          <w:rPr>
            <w:rStyle w:val="Hipervnculo"/>
            <w:noProof/>
          </w:rPr>
          <w:instrText xml:space="preserve"> </w:instrText>
        </w:r>
        <w:r w:rsidR="00BA5900">
          <w:rPr>
            <w:noProof/>
          </w:rPr>
          <w:instrText>HYPERLINK \l "_Toc276634760"</w:instrText>
        </w:r>
        <w:r w:rsidR="00BA5900" w:rsidRPr="00C27A2D">
          <w:rPr>
            <w:rStyle w:val="Hipervnculo"/>
            <w:noProof/>
          </w:rPr>
          <w:instrText xml:space="preserve"> </w:instrText>
        </w:r>
        <w:r w:rsidRPr="00C27A2D">
          <w:rPr>
            <w:rStyle w:val="Hipervnculo"/>
            <w:noProof/>
          </w:rPr>
          <w:fldChar w:fldCharType="separate"/>
        </w:r>
        <w:r w:rsidR="00BA5900" w:rsidRPr="00C27A2D">
          <w:rPr>
            <w:rStyle w:val="Hipervnculo"/>
            <w:noProof/>
            <w:lang w:val="en-US"/>
          </w:rPr>
          <w:t>3.4. Google TV</w:t>
        </w:r>
        <w:r w:rsidR="00BA5900">
          <w:rPr>
            <w:noProof/>
            <w:webHidden/>
          </w:rPr>
          <w:tab/>
        </w:r>
        <w:r>
          <w:rPr>
            <w:noProof/>
            <w:webHidden/>
          </w:rPr>
          <w:fldChar w:fldCharType="begin"/>
        </w:r>
        <w:r w:rsidR="00BA5900">
          <w:rPr>
            <w:noProof/>
            <w:webHidden/>
          </w:rPr>
          <w:instrText xml:space="preserve"> PAGEREF _Toc276634760 \h </w:instrText>
        </w:r>
      </w:ins>
      <w:r>
        <w:rPr>
          <w:noProof/>
          <w:webHidden/>
        </w:rPr>
      </w:r>
      <w:r>
        <w:rPr>
          <w:noProof/>
          <w:webHidden/>
        </w:rPr>
        <w:fldChar w:fldCharType="separate"/>
      </w:r>
      <w:ins w:id="155" w:author="Rodrigo Riquelme" w:date="2010-11-04T11:49:00Z">
        <w:r w:rsidR="00BA5900">
          <w:rPr>
            <w:noProof/>
            <w:webHidden/>
          </w:rPr>
          <w:t>69</w:t>
        </w:r>
        <w:r>
          <w:rPr>
            <w:noProof/>
            <w:webHidden/>
          </w:rPr>
          <w:fldChar w:fldCharType="end"/>
        </w:r>
        <w:r w:rsidRPr="00C27A2D">
          <w:rPr>
            <w:rStyle w:val="Hipervnculo"/>
            <w:noProof/>
          </w:rPr>
          <w:fldChar w:fldCharType="end"/>
        </w:r>
      </w:ins>
    </w:p>
    <w:p w:rsidR="00BA5900" w:rsidRDefault="00427C5E">
      <w:pPr>
        <w:pStyle w:val="TDC1"/>
        <w:rPr>
          <w:ins w:id="156" w:author="Rodrigo Riquelme" w:date="2010-11-04T11:49:00Z"/>
          <w:rFonts w:ascii="Calibri" w:hAnsi="Calibri" w:cs="Times New Roman"/>
          <w:b w:val="0"/>
          <w:sz w:val="22"/>
          <w:lang w:eastAsia="es-CL"/>
        </w:rPr>
      </w:pPr>
      <w:ins w:id="157" w:author="Rodrigo Riquelme" w:date="2010-11-04T11:49:00Z">
        <w:r w:rsidRPr="00C27A2D">
          <w:rPr>
            <w:rStyle w:val="Hipervnculo"/>
          </w:rPr>
          <w:fldChar w:fldCharType="begin"/>
        </w:r>
        <w:r w:rsidR="00BA5900" w:rsidRPr="00C27A2D">
          <w:rPr>
            <w:rStyle w:val="Hipervnculo"/>
          </w:rPr>
          <w:instrText xml:space="preserve"> </w:instrText>
        </w:r>
        <w:r w:rsidR="00BA5900">
          <w:instrText>HYPERLINK \l "_Toc276634761"</w:instrText>
        </w:r>
        <w:r w:rsidR="00BA5900" w:rsidRPr="00C27A2D">
          <w:rPr>
            <w:rStyle w:val="Hipervnculo"/>
          </w:rPr>
          <w:instrText xml:space="preserve"> </w:instrText>
        </w:r>
        <w:r w:rsidRPr="00C27A2D">
          <w:rPr>
            <w:rStyle w:val="Hipervnculo"/>
          </w:rPr>
          <w:fldChar w:fldCharType="separate"/>
        </w:r>
        <w:r w:rsidR="00BA5900" w:rsidRPr="00C27A2D">
          <w:rPr>
            <w:rStyle w:val="Hipervnculo"/>
            <w:lang w:val="en-GB"/>
          </w:rPr>
          <w:t>4. BIBLIOGRAFÍA PROPUESTA</w:t>
        </w:r>
        <w:r w:rsidR="00BA5900">
          <w:rPr>
            <w:webHidden/>
          </w:rPr>
          <w:tab/>
        </w:r>
        <w:r>
          <w:rPr>
            <w:webHidden/>
          </w:rPr>
          <w:fldChar w:fldCharType="begin"/>
        </w:r>
        <w:r w:rsidR="00BA5900">
          <w:rPr>
            <w:webHidden/>
          </w:rPr>
          <w:instrText xml:space="preserve"> PAGEREF _Toc276634761 \h </w:instrText>
        </w:r>
      </w:ins>
      <w:r>
        <w:rPr>
          <w:webHidden/>
        </w:rPr>
      </w:r>
      <w:r>
        <w:rPr>
          <w:webHidden/>
        </w:rPr>
        <w:fldChar w:fldCharType="separate"/>
      </w:r>
      <w:ins w:id="158" w:author="Rodrigo Riquelme" w:date="2010-11-04T11:49:00Z">
        <w:r w:rsidR="00BA5900">
          <w:rPr>
            <w:webHidden/>
          </w:rPr>
          <w:t>72</w:t>
        </w:r>
        <w:r>
          <w:rPr>
            <w:webHidden/>
          </w:rPr>
          <w:fldChar w:fldCharType="end"/>
        </w:r>
        <w:r w:rsidRPr="00C27A2D">
          <w:rPr>
            <w:rStyle w:val="Hipervnculo"/>
          </w:rPr>
          <w:fldChar w:fldCharType="end"/>
        </w:r>
      </w:ins>
    </w:p>
    <w:p w:rsidR="006239A4" w:rsidDel="002D7A96" w:rsidRDefault="006239A4">
      <w:pPr>
        <w:pStyle w:val="TDC1"/>
        <w:rPr>
          <w:del w:id="159" w:author="Rodrigo Riquelme" w:date="2010-11-02T22:47:00Z"/>
          <w:rFonts w:ascii="Calibri" w:hAnsi="Calibri" w:cs="Times New Roman"/>
          <w:b w:val="0"/>
          <w:sz w:val="22"/>
          <w:lang w:eastAsia="es-CL"/>
        </w:rPr>
      </w:pPr>
      <w:del w:id="160" w:author="Rodrigo Riquelme" w:date="2010-11-02T22:47:00Z">
        <w:r w:rsidRPr="002D7A96" w:rsidDel="002D7A96">
          <w:rPr>
            <w:rStyle w:val="Hipervnculo"/>
          </w:rPr>
          <w:delText>Capítulo 1: Introducción</w:delText>
        </w:r>
        <w:r w:rsidDel="002D7A96">
          <w:rPr>
            <w:webHidden/>
          </w:rPr>
          <w:tab/>
          <w:delText>6</w:delText>
        </w:r>
      </w:del>
    </w:p>
    <w:p w:rsidR="006239A4" w:rsidDel="002D7A96" w:rsidRDefault="006239A4">
      <w:pPr>
        <w:pStyle w:val="TDC2"/>
        <w:tabs>
          <w:tab w:val="right" w:leader="dot" w:pos="8828"/>
        </w:tabs>
        <w:rPr>
          <w:del w:id="161" w:author="Rodrigo Riquelme" w:date="2010-11-02T22:47:00Z"/>
          <w:rFonts w:ascii="Calibri" w:hAnsi="Calibri"/>
          <w:noProof/>
          <w:sz w:val="22"/>
          <w:lang w:eastAsia="es-CL"/>
        </w:rPr>
      </w:pPr>
      <w:del w:id="162" w:author="Rodrigo Riquelme" w:date="2010-11-02T22:47:00Z">
        <w:r w:rsidRPr="002D7A96" w:rsidDel="002D7A96">
          <w:rPr>
            <w:rStyle w:val="Hipervnculo"/>
            <w:noProof/>
          </w:rPr>
          <w:delText>2.1 Acceso Multimedia Universal</w:delText>
        </w:r>
        <w:r w:rsidDel="002D7A96">
          <w:rPr>
            <w:noProof/>
            <w:webHidden/>
          </w:rPr>
          <w:tab/>
          <w:delText>17</w:delText>
        </w:r>
      </w:del>
    </w:p>
    <w:p w:rsidR="006239A4" w:rsidDel="002D7A96" w:rsidRDefault="006239A4">
      <w:pPr>
        <w:pStyle w:val="TDC2"/>
        <w:tabs>
          <w:tab w:val="right" w:leader="dot" w:pos="8828"/>
        </w:tabs>
        <w:rPr>
          <w:del w:id="163" w:author="Rodrigo Riquelme" w:date="2010-11-02T22:47:00Z"/>
          <w:rFonts w:ascii="Calibri" w:hAnsi="Calibri"/>
          <w:noProof/>
          <w:sz w:val="22"/>
          <w:lang w:eastAsia="es-CL"/>
        </w:rPr>
      </w:pPr>
      <w:del w:id="164" w:author="Rodrigo Riquelme" w:date="2010-11-02T22:47:00Z">
        <w:r w:rsidRPr="002D7A96" w:rsidDel="002D7A96">
          <w:rPr>
            <w:rStyle w:val="Hipervnculo"/>
            <w:noProof/>
            <w:lang w:val="es-ES"/>
          </w:rPr>
          <w:delText>2.2. Protocolo Xml orientado a objeto.</w:delText>
        </w:r>
        <w:r w:rsidDel="002D7A96">
          <w:rPr>
            <w:noProof/>
            <w:webHidden/>
          </w:rPr>
          <w:tab/>
          <w:delText>23</w:delText>
        </w:r>
      </w:del>
    </w:p>
    <w:p w:rsidR="006239A4" w:rsidDel="002D7A96" w:rsidRDefault="006239A4">
      <w:pPr>
        <w:pStyle w:val="TDC2"/>
        <w:tabs>
          <w:tab w:val="right" w:leader="dot" w:pos="8828"/>
        </w:tabs>
        <w:rPr>
          <w:del w:id="165" w:author="Rodrigo Riquelme" w:date="2010-11-02T22:47:00Z"/>
          <w:rFonts w:ascii="Calibri" w:hAnsi="Calibri"/>
          <w:noProof/>
          <w:sz w:val="22"/>
          <w:lang w:eastAsia="es-CL"/>
        </w:rPr>
      </w:pPr>
      <w:del w:id="166" w:author="Rodrigo Riquelme" w:date="2010-11-02T22:47:00Z">
        <w:r w:rsidRPr="002D7A96" w:rsidDel="002D7A96">
          <w:rPr>
            <w:rStyle w:val="Hipervnculo"/>
            <w:noProof/>
            <w:lang w:val="es-ES"/>
          </w:rPr>
          <w:delText>2.3. Tecnologías Web para Servir Videos</w:delText>
        </w:r>
        <w:r w:rsidDel="002D7A96">
          <w:rPr>
            <w:noProof/>
            <w:webHidden/>
          </w:rPr>
          <w:tab/>
          <w:delText>28</w:delText>
        </w:r>
      </w:del>
    </w:p>
    <w:p w:rsidR="006239A4" w:rsidDel="002D7A96" w:rsidRDefault="006239A4">
      <w:pPr>
        <w:pStyle w:val="TDC3"/>
        <w:tabs>
          <w:tab w:val="right" w:leader="dot" w:pos="8828"/>
        </w:tabs>
        <w:rPr>
          <w:del w:id="167" w:author="Rodrigo Riquelme" w:date="2010-11-02T22:47:00Z"/>
          <w:rFonts w:ascii="Calibri" w:hAnsi="Calibri"/>
          <w:noProof/>
          <w:sz w:val="22"/>
        </w:rPr>
      </w:pPr>
      <w:del w:id="168" w:author="Rodrigo Riquelme" w:date="2010-11-02T22:47:00Z">
        <w:r w:rsidRPr="002D7A96" w:rsidDel="002D7A96">
          <w:rPr>
            <w:rStyle w:val="Hipervnculo"/>
            <w:noProof/>
            <w:lang w:val="es-ES"/>
          </w:rPr>
          <w:delText>2.3.1. Servidor Web</w:delText>
        </w:r>
        <w:r w:rsidDel="002D7A96">
          <w:rPr>
            <w:noProof/>
            <w:webHidden/>
          </w:rPr>
          <w:tab/>
          <w:delText>28</w:delText>
        </w:r>
      </w:del>
    </w:p>
    <w:p w:rsidR="006239A4" w:rsidDel="002D7A96" w:rsidRDefault="006239A4">
      <w:pPr>
        <w:pStyle w:val="TDC3"/>
        <w:tabs>
          <w:tab w:val="right" w:leader="dot" w:pos="8828"/>
        </w:tabs>
        <w:rPr>
          <w:del w:id="169" w:author="Rodrigo Riquelme" w:date="2010-11-02T22:47:00Z"/>
          <w:rFonts w:ascii="Calibri" w:hAnsi="Calibri"/>
          <w:noProof/>
          <w:sz w:val="22"/>
        </w:rPr>
      </w:pPr>
      <w:del w:id="170" w:author="Rodrigo Riquelme" w:date="2010-11-02T22:47:00Z">
        <w:r w:rsidRPr="002D7A96" w:rsidDel="002D7A96">
          <w:rPr>
            <w:rStyle w:val="Hipervnculo"/>
            <w:noProof/>
            <w:lang w:val="es-ES"/>
          </w:rPr>
          <w:delText>2.3.2. Stream</w:delText>
        </w:r>
        <w:r w:rsidDel="002D7A96">
          <w:rPr>
            <w:noProof/>
            <w:webHidden/>
          </w:rPr>
          <w:tab/>
          <w:delText>29</w:delText>
        </w:r>
      </w:del>
    </w:p>
    <w:p w:rsidR="006239A4" w:rsidDel="002D7A96" w:rsidRDefault="006239A4">
      <w:pPr>
        <w:pStyle w:val="TDC3"/>
        <w:tabs>
          <w:tab w:val="right" w:leader="dot" w:pos="8828"/>
        </w:tabs>
        <w:rPr>
          <w:del w:id="171" w:author="Rodrigo Riquelme" w:date="2010-11-02T22:47:00Z"/>
          <w:rFonts w:ascii="Calibri" w:hAnsi="Calibri"/>
          <w:noProof/>
          <w:sz w:val="22"/>
        </w:rPr>
      </w:pPr>
      <w:del w:id="172" w:author="Rodrigo Riquelme" w:date="2010-11-02T22:47:00Z">
        <w:r w:rsidRPr="002D7A96" w:rsidDel="002D7A96">
          <w:rPr>
            <w:rStyle w:val="Hipervnculo"/>
            <w:noProof/>
            <w:lang w:val="es-ES"/>
          </w:rPr>
          <w:delText>2.3.3 HTTP Delivery</w:delText>
        </w:r>
        <w:r w:rsidDel="002D7A96">
          <w:rPr>
            <w:noProof/>
            <w:webHidden/>
          </w:rPr>
          <w:tab/>
          <w:delText>30</w:delText>
        </w:r>
      </w:del>
    </w:p>
    <w:p w:rsidR="006239A4" w:rsidDel="002D7A96" w:rsidRDefault="006239A4">
      <w:pPr>
        <w:pStyle w:val="TDC2"/>
        <w:tabs>
          <w:tab w:val="right" w:leader="dot" w:pos="8828"/>
        </w:tabs>
        <w:rPr>
          <w:del w:id="173" w:author="Rodrigo Riquelme" w:date="2010-11-02T22:47:00Z"/>
          <w:rFonts w:ascii="Calibri" w:hAnsi="Calibri"/>
          <w:noProof/>
          <w:sz w:val="22"/>
          <w:lang w:eastAsia="es-CL"/>
        </w:rPr>
      </w:pPr>
      <w:del w:id="174" w:author="Rodrigo Riquelme" w:date="2010-11-02T22:47:00Z">
        <w:r w:rsidRPr="002D7A96" w:rsidDel="002D7A96">
          <w:rPr>
            <w:rStyle w:val="Hipervnculo"/>
            <w:noProof/>
            <w:lang w:val="es-ES"/>
          </w:rPr>
          <w:delText>2.3.5 Codecs de Video</w:delText>
        </w:r>
        <w:r w:rsidDel="002D7A96">
          <w:rPr>
            <w:noProof/>
            <w:webHidden/>
          </w:rPr>
          <w:tab/>
          <w:delText>34</w:delText>
        </w:r>
      </w:del>
    </w:p>
    <w:p w:rsidR="006239A4" w:rsidDel="002D7A96" w:rsidRDefault="006239A4">
      <w:pPr>
        <w:pStyle w:val="TDC3"/>
        <w:tabs>
          <w:tab w:val="right" w:leader="dot" w:pos="8828"/>
        </w:tabs>
        <w:rPr>
          <w:del w:id="175" w:author="Rodrigo Riquelme" w:date="2010-11-02T22:47:00Z"/>
          <w:rFonts w:ascii="Calibri" w:hAnsi="Calibri"/>
          <w:noProof/>
          <w:sz w:val="22"/>
        </w:rPr>
      </w:pPr>
      <w:del w:id="176" w:author="Rodrigo Riquelme" w:date="2010-11-02T22:47:00Z">
        <w:r w:rsidRPr="002D7A96" w:rsidDel="002D7A96">
          <w:rPr>
            <w:rStyle w:val="Hipervnculo"/>
            <w:noProof/>
            <w:lang w:val="es-ES"/>
          </w:rPr>
          <w:delText>3.3.1 H264</w:delText>
        </w:r>
        <w:r w:rsidDel="002D7A96">
          <w:rPr>
            <w:noProof/>
            <w:webHidden/>
          </w:rPr>
          <w:tab/>
          <w:delText>35</w:delText>
        </w:r>
      </w:del>
    </w:p>
    <w:p w:rsidR="006239A4" w:rsidDel="002D7A96" w:rsidRDefault="006239A4">
      <w:pPr>
        <w:pStyle w:val="TDC3"/>
        <w:tabs>
          <w:tab w:val="right" w:leader="dot" w:pos="8828"/>
        </w:tabs>
        <w:rPr>
          <w:del w:id="177" w:author="Rodrigo Riquelme" w:date="2010-11-02T22:47:00Z"/>
          <w:rFonts w:ascii="Calibri" w:hAnsi="Calibri"/>
          <w:noProof/>
          <w:sz w:val="22"/>
        </w:rPr>
      </w:pPr>
      <w:del w:id="178" w:author="Rodrigo Riquelme" w:date="2010-11-02T22:47:00Z">
        <w:r w:rsidRPr="002D7A96" w:rsidDel="002D7A96">
          <w:rPr>
            <w:rStyle w:val="Hipervnculo"/>
            <w:noProof/>
            <w:lang w:val="es-ES"/>
          </w:rPr>
          <w:delText>3.3.3 TrueMotion</w:delText>
        </w:r>
        <w:r w:rsidDel="002D7A96">
          <w:rPr>
            <w:noProof/>
            <w:webHidden/>
          </w:rPr>
          <w:tab/>
          <w:delText>36</w:delText>
        </w:r>
      </w:del>
    </w:p>
    <w:p w:rsidR="006239A4" w:rsidDel="002D7A96" w:rsidRDefault="006239A4">
      <w:pPr>
        <w:pStyle w:val="TDC3"/>
        <w:tabs>
          <w:tab w:val="right" w:leader="dot" w:pos="8828"/>
        </w:tabs>
        <w:rPr>
          <w:del w:id="179" w:author="Rodrigo Riquelme" w:date="2010-11-02T22:47:00Z"/>
          <w:rFonts w:ascii="Calibri" w:hAnsi="Calibri"/>
          <w:noProof/>
          <w:sz w:val="22"/>
        </w:rPr>
      </w:pPr>
      <w:del w:id="180" w:author="Rodrigo Riquelme" w:date="2010-11-02T22:47:00Z">
        <w:r w:rsidRPr="002D7A96" w:rsidDel="002D7A96">
          <w:rPr>
            <w:rStyle w:val="Hipervnculo"/>
            <w:noProof/>
            <w:lang w:val="es-ES"/>
          </w:rPr>
          <w:delText>3.3.4 OGG Theora</w:delText>
        </w:r>
        <w:r w:rsidDel="002D7A96">
          <w:rPr>
            <w:noProof/>
            <w:webHidden/>
          </w:rPr>
          <w:tab/>
          <w:delText>37</w:delText>
        </w:r>
      </w:del>
    </w:p>
    <w:p w:rsidR="006239A4" w:rsidDel="002D7A96" w:rsidRDefault="006239A4">
      <w:pPr>
        <w:pStyle w:val="TDC3"/>
        <w:tabs>
          <w:tab w:val="right" w:leader="dot" w:pos="8828"/>
        </w:tabs>
        <w:rPr>
          <w:del w:id="181" w:author="Rodrigo Riquelme" w:date="2010-11-02T22:47:00Z"/>
          <w:rFonts w:ascii="Calibri" w:hAnsi="Calibri"/>
          <w:noProof/>
          <w:sz w:val="22"/>
        </w:rPr>
      </w:pPr>
      <w:del w:id="182" w:author="Rodrigo Riquelme" w:date="2010-11-02T22:47:00Z">
        <w:r w:rsidRPr="002D7A96" w:rsidDel="002D7A96">
          <w:rPr>
            <w:rStyle w:val="Hipervnculo"/>
            <w:noProof/>
            <w:lang w:val="es-ES"/>
          </w:rPr>
          <w:delText>3.3.6 VP8</w:delText>
        </w:r>
        <w:r w:rsidDel="002D7A96">
          <w:rPr>
            <w:noProof/>
            <w:webHidden/>
          </w:rPr>
          <w:tab/>
          <w:delText>39</w:delText>
        </w:r>
      </w:del>
    </w:p>
    <w:p w:rsidR="006239A4" w:rsidDel="002D7A96" w:rsidRDefault="006239A4">
      <w:pPr>
        <w:pStyle w:val="TDC3"/>
        <w:tabs>
          <w:tab w:val="right" w:leader="dot" w:pos="8828"/>
        </w:tabs>
        <w:rPr>
          <w:del w:id="183" w:author="Rodrigo Riquelme" w:date="2010-11-02T22:47:00Z"/>
          <w:rFonts w:ascii="Calibri" w:hAnsi="Calibri"/>
          <w:noProof/>
          <w:sz w:val="22"/>
        </w:rPr>
      </w:pPr>
      <w:del w:id="184" w:author="Rodrigo Riquelme" w:date="2010-11-02T22:47:00Z">
        <w:r w:rsidRPr="002D7A96" w:rsidDel="002D7A96">
          <w:rPr>
            <w:rStyle w:val="Hipervnculo"/>
            <w:noProof/>
            <w:lang w:val="es-ES"/>
          </w:rPr>
          <w:delText>3.3.7 WMV</w:delText>
        </w:r>
        <w:r w:rsidDel="002D7A96">
          <w:rPr>
            <w:noProof/>
            <w:webHidden/>
          </w:rPr>
          <w:tab/>
          <w:delText>40</w:delText>
        </w:r>
      </w:del>
    </w:p>
    <w:p w:rsidR="006239A4" w:rsidDel="002D7A96" w:rsidRDefault="006239A4">
      <w:pPr>
        <w:pStyle w:val="TDC2"/>
        <w:tabs>
          <w:tab w:val="right" w:leader="dot" w:pos="8828"/>
        </w:tabs>
        <w:rPr>
          <w:del w:id="185" w:author="Rodrigo Riquelme" w:date="2010-11-02T22:47:00Z"/>
          <w:rFonts w:ascii="Calibri" w:hAnsi="Calibri"/>
          <w:noProof/>
          <w:sz w:val="22"/>
          <w:lang w:eastAsia="es-CL"/>
        </w:rPr>
      </w:pPr>
      <w:del w:id="186" w:author="Rodrigo Riquelme" w:date="2010-11-02T22:47:00Z">
        <w:r w:rsidRPr="002D7A96" w:rsidDel="002D7A96">
          <w:rPr>
            <w:rStyle w:val="Hipervnculo"/>
            <w:noProof/>
            <w:lang w:val="es-ES"/>
          </w:rPr>
          <w:delText>4.1 Tecnologías de Video</w:delText>
        </w:r>
        <w:r w:rsidDel="002D7A96">
          <w:rPr>
            <w:noProof/>
            <w:webHidden/>
          </w:rPr>
          <w:tab/>
          <w:delText>41</w:delText>
        </w:r>
      </w:del>
    </w:p>
    <w:p w:rsidR="006239A4" w:rsidDel="002D7A96" w:rsidRDefault="006239A4">
      <w:pPr>
        <w:pStyle w:val="TDC3"/>
        <w:tabs>
          <w:tab w:val="right" w:leader="dot" w:pos="8828"/>
        </w:tabs>
        <w:rPr>
          <w:del w:id="187" w:author="Rodrigo Riquelme" w:date="2010-11-02T22:47:00Z"/>
          <w:rFonts w:ascii="Calibri" w:hAnsi="Calibri"/>
          <w:noProof/>
          <w:sz w:val="22"/>
        </w:rPr>
      </w:pPr>
      <w:del w:id="188" w:author="Rodrigo Riquelme" w:date="2010-11-02T22:47:00Z">
        <w:r w:rsidRPr="002D7A96" w:rsidDel="002D7A96">
          <w:rPr>
            <w:rStyle w:val="Hipervnculo"/>
            <w:noProof/>
            <w:lang w:val="es-ES"/>
          </w:rPr>
          <w:delText>4.4.1 Windows Media Player</w:delText>
        </w:r>
        <w:r w:rsidDel="002D7A96">
          <w:rPr>
            <w:noProof/>
            <w:webHidden/>
          </w:rPr>
          <w:tab/>
          <w:delText>41</w:delText>
        </w:r>
      </w:del>
    </w:p>
    <w:p w:rsidR="006239A4" w:rsidDel="002D7A96" w:rsidRDefault="006239A4">
      <w:pPr>
        <w:pStyle w:val="TDC3"/>
        <w:tabs>
          <w:tab w:val="right" w:leader="dot" w:pos="8828"/>
        </w:tabs>
        <w:rPr>
          <w:del w:id="189" w:author="Rodrigo Riquelme" w:date="2010-11-02T22:47:00Z"/>
          <w:rFonts w:ascii="Calibri" w:hAnsi="Calibri"/>
          <w:noProof/>
          <w:sz w:val="22"/>
        </w:rPr>
      </w:pPr>
      <w:del w:id="190" w:author="Rodrigo Riquelme" w:date="2010-11-02T22:47:00Z">
        <w:r w:rsidRPr="002D7A96" w:rsidDel="002D7A96">
          <w:rPr>
            <w:rStyle w:val="Hipervnculo"/>
            <w:noProof/>
            <w:lang w:val="es-ES"/>
          </w:rPr>
          <w:delText>2.4.2 Real Media Player</w:delText>
        </w:r>
        <w:r w:rsidDel="002D7A96">
          <w:rPr>
            <w:noProof/>
            <w:webHidden/>
          </w:rPr>
          <w:tab/>
          <w:delText>42</w:delText>
        </w:r>
      </w:del>
    </w:p>
    <w:p w:rsidR="006239A4" w:rsidDel="002D7A96" w:rsidRDefault="006239A4">
      <w:pPr>
        <w:pStyle w:val="TDC3"/>
        <w:tabs>
          <w:tab w:val="right" w:leader="dot" w:pos="8828"/>
        </w:tabs>
        <w:rPr>
          <w:del w:id="191" w:author="Rodrigo Riquelme" w:date="2010-11-02T22:47:00Z"/>
          <w:rFonts w:ascii="Calibri" w:hAnsi="Calibri"/>
          <w:noProof/>
          <w:sz w:val="22"/>
        </w:rPr>
      </w:pPr>
      <w:del w:id="192" w:author="Rodrigo Riquelme" w:date="2010-11-02T22:47:00Z">
        <w:r w:rsidRPr="002D7A96" w:rsidDel="002D7A96">
          <w:rPr>
            <w:rStyle w:val="Hipervnculo"/>
            <w:noProof/>
            <w:lang w:val="es-ES"/>
          </w:rPr>
          <w:delText>2.4.3 Quicktime Player</w:delText>
        </w:r>
        <w:r w:rsidDel="002D7A96">
          <w:rPr>
            <w:noProof/>
            <w:webHidden/>
          </w:rPr>
          <w:tab/>
          <w:delText>43</w:delText>
        </w:r>
      </w:del>
    </w:p>
    <w:p w:rsidR="006239A4" w:rsidDel="002D7A96" w:rsidRDefault="006239A4">
      <w:pPr>
        <w:pStyle w:val="TDC3"/>
        <w:tabs>
          <w:tab w:val="right" w:leader="dot" w:pos="8828"/>
        </w:tabs>
        <w:rPr>
          <w:del w:id="193" w:author="Rodrigo Riquelme" w:date="2010-11-02T22:47:00Z"/>
          <w:rFonts w:ascii="Calibri" w:hAnsi="Calibri"/>
          <w:noProof/>
          <w:sz w:val="22"/>
        </w:rPr>
      </w:pPr>
      <w:del w:id="194" w:author="Rodrigo Riquelme" w:date="2010-11-02T22:47:00Z">
        <w:r w:rsidRPr="002D7A96" w:rsidDel="002D7A96">
          <w:rPr>
            <w:rStyle w:val="Hipervnculo"/>
            <w:noProof/>
          </w:rPr>
          <w:delText>2.4.4 Adobe Flash</w:delText>
        </w:r>
        <w:r w:rsidDel="002D7A96">
          <w:rPr>
            <w:noProof/>
            <w:webHidden/>
          </w:rPr>
          <w:tab/>
          <w:delText>44</w:delText>
        </w:r>
      </w:del>
    </w:p>
    <w:p w:rsidR="006239A4" w:rsidDel="002D7A96" w:rsidRDefault="006239A4">
      <w:pPr>
        <w:pStyle w:val="TDC3"/>
        <w:tabs>
          <w:tab w:val="right" w:leader="dot" w:pos="8828"/>
        </w:tabs>
        <w:rPr>
          <w:del w:id="195" w:author="Rodrigo Riquelme" w:date="2010-11-02T22:47:00Z"/>
          <w:rFonts w:ascii="Calibri" w:hAnsi="Calibri"/>
          <w:noProof/>
          <w:sz w:val="22"/>
        </w:rPr>
      </w:pPr>
      <w:del w:id="196" w:author="Rodrigo Riquelme" w:date="2010-11-02T22:47:00Z">
        <w:r w:rsidRPr="002D7A96" w:rsidDel="002D7A96">
          <w:rPr>
            <w:rStyle w:val="Hipervnculo"/>
            <w:noProof/>
            <w:lang w:val="es-ES"/>
          </w:rPr>
          <w:delText>2.4.5 Video HTML5</w:delText>
        </w:r>
        <w:r w:rsidDel="002D7A96">
          <w:rPr>
            <w:noProof/>
            <w:webHidden/>
          </w:rPr>
          <w:tab/>
          <w:delText>49</w:delText>
        </w:r>
      </w:del>
    </w:p>
    <w:p w:rsidR="006239A4" w:rsidDel="002D7A96" w:rsidRDefault="006239A4">
      <w:pPr>
        <w:pStyle w:val="TDC2"/>
        <w:tabs>
          <w:tab w:val="right" w:leader="dot" w:pos="8828"/>
        </w:tabs>
        <w:rPr>
          <w:del w:id="197" w:author="Rodrigo Riquelme" w:date="2010-11-02T22:47:00Z"/>
          <w:rFonts w:ascii="Calibri" w:hAnsi="Calibri"/>
          <w:noProof/>
          <w:sz w:val="22"/>
          <w:lang w:eastAsia="es-CL"/>
        </w:rPr>
      </w:pPr>
      <w:del w:id="198" w:author="Rodrigo Riquelme" w:date="2010-11-02T22:47:00Z">
        <w:r w:rsidRPr="002D7A96" w:rsidDel="002D7A96">
          <w:rPr>
            <w:rStyle w:val="Hipervnculo"/>
            <w:noProof/>
            <w:lang w:val="es-ES"/>
          </w:rPr>
          <w:delText>2.5 Screencast</w:delText>
        </w:r>
        <w:r w:rsidDel="002D7A96">
          <w:rPr>
            <w:noProof/>
            <w:webHidden/>
          </w:rPr>
          <w:tab/>
          <w:delText>50</w:delText>
        </w:r>
      </w:del>
    </w:p>
    <w:p w:rsidR="006239A4" w:rsidDel="002D7A96" w:rsidRDefault="006239A4">
      <w:pPr>
        <w:pStyle w:val="TDC2"/>
        <w:tabs>
          <w:tab w:val="right" w:leader="dot" w:pos="8828"/>
        </w:tabs>
        <w:rPr>
          <w:del w:id="199" w:author="Rodrigo Riquelme" w:date="2010-11-02T22:47:00Z"/>
          <w:rFonts w:ascii="Calibri" w:hAnsi="Calibri"/>
          <w:noProof/>
          <w:sz w:val="22"/>
          <w:lang w:eastAsia="es-CL"/>
        </w:rPr>
      </w:pPr>
      <w:del w:id="200" w:author="Rodrigo Riquelme" w:date="2010-11-02T22:47:00Z">
        <w:r w:rsidRPr="002D7A96" w:rsidDel="002D7A96">
          <w:rPr>
            <w:rStyle w:val="Hipervnculo"/>
            <w:noProof/>
            <w:lang w:val="es-ES"/>
          </w:rPr>
          <w:delText>2.6 Modelo de un servicio de streaming</w:delText>
        </w:r>
        <w:r w:rsidDel="002D7A96">
          <w:rPr>
            <w:noProof/>
            <w:webHidden/>
          </w:rPr>
          <w:tab/>
          <w:delText>51</w:delText>
        </w:r>
      </w:del>
    </w:p>
    <w:p w:rsidR="006239A4" w:rsidDel="002D7A96" w:rsidRDefault="006239A4">
      <w:pPr>
        <w:pStyle w:val="TDC3"/>
        <w:tabs>
          <w:tab w:val="right" w:leader="dot" w:pos="8828"/>
        </w:tabs>
        <w:rPr>
          <w:del w:id="201" w:author="Rodrigo Riquelme" w:date="2010-11-02T22:47:00Z"/>
          <w:rFonts w:ascii="Calibri" w:hAnsi="Calibri"/>
          <w:noProof/>
          <w:sz w:val="22"/>
        </w:rPr>
      </w:pPr>
      <w:del w:id="202" w:author="Rodrigo Riquelme" w:date="2010-11-02T22:47:00Z">
        <w:r w:rsidRPr="002D7A96" w:rsidDel="002D7A96">
          <w:rPr>
            <w:rStyle w:val="Hipervnculo"/>
            <w:noProof/>
            <w:lang w:val="es-ES"/>
          </w:rPr>
          <w:delText>2.6.1 Video onDemand</w:delText>
        </w:r>
        <w:r w:rsidDel="002D7A96">
          <w:rPr>
            <w:noProof/>
            <w:webHidden/>
          </w:rPr>
          <w:tab/>
          <w:delText>52</w:delText>
        </w:r>
      </w:del>
    </w:p>
    <w:p w:rsidR="006239A4" w:rsidDel="002D7A96" w:rsidRDefault="006239A4">
      <w:pPr>
        <w:pStyle w:val="TDC2"/>
        <w:tabs>
          <w:tab w:val="right" w:leader="dot" w:pos="8828"/>
        </w:tabs>
        <w:rPr>
          <w:del w:id="203" w:author="Rodrigo Riquelme" w:date="2010-11-02T22:47:00Z"/>
          <w:rFonts w:ascii="Calibri" w:hAnsi="Calibri"/>
          <w:noProof/>
          <w:sz w:val="22"/>
          <w:lang w:eastAsia="es-CL"/>
        </w:rPr>
      </w:pPr>
      <w:del w:id="204" w:author="Rodrigo Riquelme" w:date="2010-11-02T22:47:00Z">
        <w:r w:rsidRPr="002D7A96" w:rsidDel="002D7A96">
          <w:rPr>
            <w:rStyle w:val="Hipervnculo"/>
            <w:noProof/>
          </w:rPr>
          <w:delText>2.7 Desarrollo Web Cliente/Servidor</w:delText>
        </w:r>
        <w:r w:rsidDel="002D7A96">
          <w:rPr>
            <w:noProof/>
            <w:webHidden/>
          </w:rPr>
          <w:tab/>
          <w:delText>54</w:delText>
        </w:r>
      </w:del>
    </w:p>
    <w:p w:rsidR="006239A4" w:rsidDel="002D7A96" w:rsidRDefault="006239A4">
      <w:pPr>
        <w:pStyle w:val="TDC3"/>
        <w:tabs>
          <w:tab w:val="right" w:leader="dot" w:pos="8828"/>
        </w:tabs>
        <w:rPr>
          <w:del w:id="205" w:author="Rodrigo Riquelme" w:date="2010-11-02T22:47:00Z"/>
          <w:rFonts w:ascii="Calibri" w:hAnsi="Calibri"/>
          <w:noProof/>
          <w:sz w:val="22"/>
        </w:rPr>
      </w:pPr>
      <w:del w:id="206" w:author="Rodrigo Riquelme" w:date="2010-11-02T22:47:00Z">
        <w:r w:rsidRPr="002D7A96" w:rsidDel="002D7A96">
          <w:rPr>
            <w:rStyle w:val="Hipervnculo"/>
            <w:noProof/>
          </w:rPr>
          <w:delText>2.7.1 FFmpeg</w:delText>
        </w:r>
        <w:r w:rsidDel="002D7A96">
          <w:rPr>
            <w:noProof/>
            <w:webHidden/>
          </w:rPr>
          <w:tab/>
          <w:delText>54</w:delText>
        </w:r>
      </w:del>
    </w:p>
    <w:p w:rsidR="006239A4" w:rsidDel="002D7A96" w:rsidRDefault="006239A4">
      <w:pPr>
        <w:pStyle w:val="TDC2"/>
        <w:tabs>
          <w:tab w:val="right" w:leader="dot" w:pos="8828"/>
        </w:tabs>
        <w:rPr>
          <w:del w:id="207" w:author="Rodrigo Riquelme" w:date="2010-11-02T22:47:00Z"/>
          <w:rFonts w:ascii="Calibri" w:hAnsi="Calibri"/>
          <w:noProof/>
          <w:sz w:val="22"/>
          <w:lang w:eastAsia="es-CL"/>
        </w:rPr>
      </w:pPr>
      <w:del w:id="208" w:author="Rodrigo Riquelme" w:date="2010-11-02T22:47:00Z">
        <w:r w:rsidRPr="002D7A96" w:rsidDel="002D7A96">
          <w:rPr>
            <w:rStyle w:val="Hipervnculo"/>
            <w:noProof/>
          </w:rPr>
          <w:delText>2.7 Metodología de Desarrollo</w:delText>
        </w:r>
        <w:r w:rsidDel="002D7A96">
          <w:rPr>
            <w:noProof/>
            <w:webHidden/>
          </w:rPr>
          <w:tab/>
          <w:delText>55</w:delText>
        </w:r>
      </w:del>
    </w:p>
    <w:p w:rsidR="006239A4" w:rsidDel="002D7A96" w:rsidRDefault="006239A4">
      <w:pPr>
        <w:pStyle w:val="TDC3"/>
        <w:tabs>
          <w:tab w:val="right" w:leader="dot" w:pos="8828"/>
        </w:tabs>
        <w:rPr>
          <w:del w:id="209" w:author="Rodrigo Riquelme" w:date="2010-11-02T22:47:00Z"/>
          <w:rFonts w:ascii="Calibri" w:hAnsi="Calibri"/>
          <w:noProof/>
          <w:sz w:val="22"/>
        </w:rPr>
      </w:pPr>
      <w:del w:id="210" w:author="Rodrigo Riquelme" w:date="2010-11-02T22:47:00Z">
        <w:r w:rsidRPr="002D7A96" w:rsidDel="002D7A96">
          <w:rPr>
            <w:rStyle w:val="Hipervnculo"/>
            <w:noProof/>
          </w:rPr>
          <w:delText>2.7.1 Elección de la Metodología</w:delText>
        </w:r>
        <w:r w:rsidDel="002D7A96">
          <w:rPr>
            <w:noProof/>
            <w:webHidden/>
          </w:rPr>
          <w:tab/>
          <w:delText>55</w:delText>
        </w:r>
      </w:del>
    </w:p>
    <w:p w:rsidR="006239A4" w:rsidDel="002D7A96" w:rsidRDefault="006239A4">
      <w:pPr>
        <w:pStyle w:val="TDC3"/>
        <w:tabs>
          <w:tab w:val="right" w:leader="dot" w:pos="8828"/>
        </w:tabs>
        <w:rPr>
          <w:del w:id="211" w:author="Rodrigo Riquelme" w:date="2010-11-02T22:47:00Z"/>
          <w:rFonts w:ascii="Calibri" w:hAnsi="Calibri"/>
          <w:noProof/>
          <w:sz w:val="22"/>
        </w:rPr>
      </w:pPr>
      <w:del w:id="212" w:author="Rodrigo Riquelme" w:date="2010-11-02T22:47:00Z">
        <w:r w:rsidRPr="002D7A96" w:rsidDel="002D7A96">
          <w:rPr>
            <w:rStyle w:val="Hipervnculo"/>
            <w:noProof/>
          </w:rPr>
          <w:delText>2.7.2 Extreme Programming</w:delText>
        </w:r>
        <w:r w:rsidDel="002D7A96">
          <w:rPr>
            <w:noProof/>
            <w:webHidden/>
          </w:rPr>
          <w:tab/>
          <w:delText>56</w:delText>
        </w:r>
      </w:del>
    </w:p>
    <w:p w:rsidR="006239A4" w:rsidDel="002D7A96" w:rsidRDefault="006239A4">
      <w:pPr>
        <w:pStyle w:val="TDC2"/>
        <w:tabs>
          <w:tab w:val="right" w:leader="dot" w:pos="8828"/>
        </w:tabs>
        <w:rPr>
          <w:del w:id="213" w:author="Rodrigo Riquelme" w:date="2010-11-02T22:47:00Z"/>
          <w:rFonts w:ascii="Calibri" w:hAnsi="Calibri"/>
          <w:noProof/>
          <w:sz w:val="22"/>
          <w:lang w:eastAsia="es-CL"/>
        </w:rPr>
      </w:pPr>
      <w:del w:id="214" w:author="Rodrigo Riquelme" w:date="2010-11-02T22:47:00Z">
        <w:r w:rsidRPr="002D7A96" w:rsidDel="002D7A96">
          <w:rPr>
            <w:rStyle w:val="Hipervnculo"/>
            <w:noProof/>
            <w:lang w:val="es-ES"/>
          </w:rPr>
          <w:delText>3.1 Gestores de Contenidos multimedia existentes</w:delText>
        </w:r>
        <w:r w:rsidDel="002D7A96">
          <w:rPr>
            <w:noProof/>
            <w:webHidden/>
          </w:rPr>
          <w:tab/>
          <w:delText>60</w:delText>
        </w:r>
      </w:del>
    </w:p>
    <w:p w:rsidR="006239A4" w:rsidDel="002D7A96" w:rsidRDefault="006239A4">
      <w:pPr>
        <w:pStyle w:val="TDC2"/>
        <w:tabs>
          <w:tab w:val="right" w:leader="dot" w:pos="8828"/>
        </w:tabs>
        <w:rPr>
          <w:del w:id="215" w:author="Rodrigo Riquelme" w:date="2010-11-02T22:47:00Z"/>
          <w:rFonts w:ascii="Calibri" w:hAnsi="Calibri"/>
          <w:noProof/>
          <w:sz w:val="22"/>
          <w:lang w:eastAsia="es-CL"/>
        </w:rPr>
      </w:pPr>
      <w:del w:id="216" w:author="Rodrigo Riquelme" w:date="2010-11-02T22:47:00Z">
        <w:r w:rsidRPr="002D7A96" w:rsidDel="002D7A96">
          <w:rPr>
            <w:rStyle w:val="Hipervnculo"/>
            <w:noProof/>
            <w:lang w:val="es-ES"/>
          </w:rPr>
          <w:delText>3.2 Sitios de contenidos multimedia de referencia</w:delText>
        </w:r>
        <w:r w:rsidDel="002D7A96">
          <w:rPr>
            <w:noProof/>
            <w:webHidden/>
          </w:rPr>
          <w:tab/>
          <w:delText>63</w:delText>
        </w:r>
      </w:del>
    </w:p>
    <w:p w:rsidR="006239A4" w:rsidDel="002D7A96" w:rsidRDefault="006239A4">
      <w:pPr>
        <w:pStyle w:val="TDC3"/>
        <w:tabs>
          <w:tab w:val="right" w:leader="dot" w:pos="8828"/>
        </w:tabs>
        <w:rPr>
          <w:del w:id="217" w:author="Rodrigo Riquelme" w:date="2010-11-02T22:47:00Z"/>
          <w:rFonts w:ascii="Calibri" w:hAnsi="Calibri"/>
          <w:noProof/>
          <w:sz w:val="22"/>
        </w:rPr>
      </w:pPr>
      <w:del w:id="218" w:author="Rodrigo Riquelme" w:date="2010-11-02T22:47:00Z">
        <w:r w:rsidRPr="002D7A96" w:rsidDel="002D7A96">
          <w:rPr>
            <w:rStyle w:val="Hipervnculo"/>
            <w:noProof/>
            <w:lang w:val="es-ES"/>
          </w:rPr>
          <w:delText>3.2.1 Youtube</w:delText>
        </w:r>
        <w:r w:rsidDel="002D7A96">
          <w:rPr>
            <w:noProof/>
            <w:webHidden/>
          </w:rPr>
          <w:tab/>
          <w:delText>63</w:delText>
        </w:r>
      </w:del>
    </w:p>
    <w:p w:rsidR="006239A4" w:rsidDel="002D7A96" w:rsidRDefault="006239A4">
      <w:pPr>
        <w:pStyle w:val="TDC3"/>
        <w:tabs>
          <w:tab w:val="right" w:leader="dot" w:pos="8828"/>
        </w:tabs>
        <w:rPr>
          <w:del w:id="219" w:author="Rodrigo Riquelme" w:date="2010-11-02T22:47:00Z"/>
          <w:rFonts w:ascii="Calibri" w:hAnsi="Calibri"/>
          <w:noProof/>
          <w:sz w:val="22"/>
        </w:rPr>
      </w:pPr>
      <w:del w:id="220" w:author="Rodrigo Riquelme" w:date="2010-11-02T22:47:00Z">
        <w:r w:rsidRPr="002D7A96" w:rsidDel="002D7A96">
          <w:rPr>
            <w:rStyle w:val="Hipervnculo"/>
            <w:noProof/>
            <w:lang w:val="es-ES"/>
          </w:rPr>
          <w:delText>3.2.2 Google Video</w:delText>
        </w:r>
        <w:r w:rsidDel="002D7A96">
          <w:rPr>
            <w:noProof/>
            <w:webHidden/>
          </w:rPr>
          <w:tab/>
          <w:delText>65</w:delText>
        </w:r>
      </w:del>
    </w:p>
    <w:p w:rsidR="006239A4" w:rsidDel="002D7A96" w:rsidRDefault="006239A4">
      <w:pPr>
        <w:pStyle w:val="TDC3"/>
        <w:tabs>
          <w:tab w:val="right" w:leader="dot" w:pos="8828"/>
        </w:tabs>
        <w:rPr>
          <w:del w:id="221" w:author="Rodrigo Riquelme" w:date="2010-11-02T22:47:00Z"/>
          <w:rFonts w:ascii="Calibri" w:hAnsi="Calibri"/>
          <w:noProof/>
          <w:sz w:val="22"/>
        </w:rPr>
      </w:pPr>
      <w:del w:id="222" w:author="Rodrigo Riquelme" w:date="2010-11-02T22:47:00Z">
        <w:r w:rsidRPr="002D7A96" w:rsidDel="002D7A96">
          <w:rPr>
            <w:rStyle w:val="Hipervnculo"/>
            <w:noProof/>
            <w:lang w:val="es-ES"/>
          </w:rPr>
          <w:delText>3.2.3 Vimeo</w:delText>
        </w:r>
        <w:r w:rsidDel="002D7A96">
          <w:rPr>
            <w:noProof/>
            <w:webHidden/>
          </w:rPr>
          <w:tab/>
          <w:delText>67</w:delText>
        </w:r>
      </w:del>
    </w:p>
    <w:p w:rsidR="006239A4" w:rsidDel="002D7A96" w:rsidRDefault="006239A4">
      <w:pPr>
        <w:pStyle w:val="TDC3"/>
        <w:tabs>
          <w:tab w:val="right" w:leader="dot" w:pos="8828"/>
        </w:tabs>
        <w:rPr>
          <w:del w:id="223" w:author="Rodrigo Riquelme" w:date="2010-11-02T22:47:00Z"/>
          <w:rFonts w:ascii="Calibri" w:hAnsi="Calibri"/>
          <w:noProof/>
          <w:sz w:val="22"/>
        </w:rPr>
      </w:pPr>
      <w:del w:id="224" w:author="Rodrigo Riquelme" w:date="2010-11-02T22:47:00Z">
        <w:r w:rsidRPr="002D7A96" w:rsidDel="002D7A96">
          <w:rPr>
            <w:rStyle w:val="Hipervnculo"/>
            <w:noProof/>
            <w:lang w:val="es-ES"/>
          </w:rPr>
          <w:delText>3.2.4 Terra TV</w:delText>
        </w:r>
        <w:r w:rsidDel="002D7A96">
          <w:rPr>
            <w:noProof/>
            <w:webHidden/>
          </w:rPr>
          <w:tab/>
          <w:delText>68</w:delText>
        </w:r>
      </w:del>
    </w:p>
    <w:p w:rsidR="006239A4" w:rsidDel="002D7A96" w:rsidRDefault="006239A4">
      <w:pPr>
        <w:pStyle w:val="TDC3"/>
        <w:tabs>
          <w:tab w:val="right" w:leader="dot" w:pos="8828"/>
        </w:tabs>
        <w:rPr>
          <w:del w:id="225" w:author="Rodrigo Riquelme" w:date="2010-11-02T22:47:00Z"/>
          <w:rFonts w:ascii="Calibri" w:hAnsi="Calibri"/>
          <w:noProof/>
          <w:sz w:val="22"/>
        </w:rPr>
      </w:pPr>
      <w:del w:id="226" w:author="Rodrigo Riquelme" w:date="2010-11-02T22:47:00Z">
        <w:r w:rsidRPr="002D7A96" w:rsidDel="002D7A96">
          <w:rPr>
            <w:rStyle w:val="Hipervnculo"/>
            <w:noProof/>
            <w:lang w:val="es-ES"/>
          </w:rPr>
          <w:delText>3.2.5 EmolTV</w:delText>
        </w:r>
        <w:r w:rsidDel="002D7A96">
          <w:rPr>
            <w:noProof/>
            <w:webHidden/>
          </w:rPr>
          <w:tab/>
          <w:delText>70</w:delText>
        </w:r>
      </w:del>
    </w:p>
    <w:p w:rsidR="006239A4" w:rsidDel="002D7A96" w:rsidRDefault="006239A4">
      <w:pPr>
        <w:pStyle w:val="TDC3"/>
        <w:tabs>
          <w:tab w:val="right" w:leader="dot" w:pos="8828"/>
        </w:tabs>
        <w:rPr>
          <w:del w:id="227" w:author="Rodrigo Riquelme" w:date="2010-11-02T22:47:00Z"/>
          <w:rFonts w:ascii="Calibri" w:hAnsi="Calibri"/>
          <w:noProof/>
          <w:sz w:val="22"/>
        </w:rPr>
      </w:pPr>
      <w:del w:id="228" w:author="Rodrigo Riquelme" w:date="2010-11-02T22:47:00Z">
        <w:r w:rsidRPr="002D7A96" w:rsidDel="002D7A96">
          <w:rPr>
            <w:rStyle w:val="Hipervnculo"/>
            <w:noProof/>
            <w:lang w:val="en-US"/>
          </w:rPr>
          <w:delText>3.2.6 3TV</w:delText>
        </w:r>
        <w:r w:rsidDel="002D7A96">
          <w:rPr>
            <w:noProof/>
            <w:webHidden/>
          </w:rPr>
          <w:tab/>
          <w:delText>71</w:delText>
        </w:r>
      </w:del>
    </w:p>
    <w:p w:rsidR="00391FD4" w:rsidDel="006239A4" w:rsidRDefault="00391FD4">
      <w:pPr>
        <w:pStyle w:val="TDC2"/>
        <w:tabs>
          <w:tab w:val="right" w:leader="dot" w:pos="8828"/>
        </w:tabs>
        <w:rPr>
          <w:del w:id="229" w:author="Rodrigo Riquelme" w:date="2010-11-02T22:41:00Z"/>
          <w:rFonts w:ascii="Calibri" w:hAnsi="Calibri"/>
          <w:noProof/>
          <w:sz w:val="22"/>
          <w:lang w:eastAsia="es-CL"/>
        </w:rPr>
      </w:pPr>
      <w:del w:id="230" w:author="Rodrigo Riquelme" w:date="2010-11-02T22:41:00Z">
        <w:r w:rsidRPr="006239A4" w:rsidDel="006239A4">
          <w:rPr>
            <w:rStyle w:val="Hipervnculo"/>
            <w:noProof/>
          </w:rPr>
          <w:delText>2.1 Acceso Multimedia Universal</w:delText>
        </w:r>
        <w:r w:rsidDel="006239A4">
          <w:rPr>
            <w:noProof/>
            <w:webHidden/>
          </w:rPr>
          <w:tab/>
          <w:delText>17</w:delText>
        </w:r>
      </w:del>
    </w:p>
    <w:p w:rsidR="00391FD4" w:rsidDel="006239A4" w:rsidRDefault="00391FD4">
      <w:pPr>
        <w:pStyle w:val="TDC2"/>
        <w:tabs>
          <w:tab w:val="right" w:leader="dot" w:pos="8828"/>
        </w:tabs>
        <w:rPr>
          <w:del w:id="231" w:author="Rodrigo Riquelme" w:date="2010-11-02T22:41:00Z"/>
          <w:rFonts w:ascii="Calibri" w:hAnsi="Calibri"/>
          <w:noProof/>
          <w:sz w:val="22"/>
          <w:lang w:eastAsia="es-CL"/>
        </w:rPr>
      </w:pPr>
      <w:del w:id="232" w:author="Rodrigo Riquelme" w:date="2010-11-02T22:41:00Z">
        <w:r w:rsidRPr="006239A4" w:rsidDel="006239A4">
          <w:rPr>
            <w:rStyle w:val="Hipervnculo"/>
            <w:noProof/>
            <w:lang w:val="es-ES"/>
          </w:rPr>
          <w:delText>2.2. Protocolo Xml orientado a objeto.</w:delText>
        </w:r>
        <w:r w:rsidDel="006239A4">
          <w:rPr>
            <w:noProof/>
            <w:webHidden/>
          </w:rPr>
          <w:tab/>
          <w:delText>23</w:delText>
        </w:r>
      </w:del>
    </w:p>
    <w:p w:rsidR="00391FD4" w:rsidDel="006239A4" w:rsidRDefault="00391FD4">
      <w:pPr>
        <w:pStyle w:val="TDC2"/>
        <w:tabs>
          <w:tab w:val="right" w:leader="dot" w:pos="8828"/>
        </w:tabs>
        <w:rPr>
          <w:del w:id="233" w:author="Rodrigo Riquelme" w:date="2010-11-02T22:41:00Z"/>
          <w:rFonts w:ascii="Calibri" w:hAnsi="Calibri"/>
          <w:noProof/>
          <w:sz w:val="22"/>
          <w:lang w:eastAsia="es-CL"/>
        </w:rPr>
      </w:pPr>
      <w:del w:id="234" w:author="Rodrigo Riquelme" w:date="2010-11-02T22:41:00Z">
        <w:r w:rsidRPr="006239A4" w:rsidDel="006239A4">
          <w:rPr>
            <w:rStyle w:val="Hipervnculo"/>
            <w:noProof/>
            <w:lang w:val="es-ES"/>
          </w:rPr>
          <w:delText>2.3. Tecnologías Web para Servir Videos</w:delText>
        </w:r>
        <w:r w:rsidDel="006239A4">
          <w:rPr>
            <w:noProof/>
            <w:webHidden/>
          </w:rPr>
          <w:tab/>
          <w:delText>28</w:delText>
        </w:r>
      </w:del>
    </w:p>
    <w:p w:rsidR="00391FD4" w:rsidDel="006239A4" w:rsidRDefault="00391FD4">
      <w:pPr>
        <w:pStyle w:val="TDC3"/>
        <w:tabs>
          <w:tab w:val="right" w:leader="dot" w:pos="8828"/>
        </w:tabs>
        <w:rPr>
          <w:del w:id="235" w:author="Rodrigo Riquelme" w:date="2010-11-02T22:41:00Z"/>
          <w:rFonts w:ascii="Calibri" w:hAnsi="Calibri"/>
          <w:noProof/>
          <w:sz w:val="22"/>
        </w:rPr>
      </w:pPr>
      <w:del w:id="236" w:author="Rodrigo Riquelme" w:date="2010-11-02T22:41:00Z">
        <w:r w:rsidRPr="006239A4" w:rsidDel="006239A4">
          <w:rPr>
            <w:rStyle w:val="Hipervnculo"/>
            <w:noProof/>
            <w:lang w:val="es-ES"/>
          </w:rPr>
          <w:delText>2.3.1. Servidor Web</w:delText>
        </w:r>
        <w:r w:rsidDel="006239A4">
          <w:rPr>
            <w:noProof/>
            <w:webHidden/>
          </w:rPr>
          <w:tab/>
          <w:delText>28</w:delText>
        </w:r>
      </w:del>
    </w:p>
    <w:p w:rsidR="00391FD4" w:rsidDel="006239A4" w:rsidRDefault="00391FD4">
      <w:pPr>
        <w:pStyle w:val="TDC3"/>
        <w:tabs>
          <w:tab w:val="right" w:leader="dot" w:pos="8828"/>
        </w:tabs>
        <w:rPr>
          <w:del w:id="237" w:author="Rodrigo Riquelme" w:date="2010-11-02T22:41:00Z"/>
          <w:rFonts w:ascii="Calibri" w:hAnsi="Calibri"/>
          <w:noProof/>
          <w:sz w:val="22"/>
        </w:rPr>
      </w:pPr>
      <w:del w:id="238" w:author="Rodrigo Riquelme" w:date="2010-11-02T22:41:00Z">
        <w:r w:rsidRPr="006239A4" w:rsidDel="006239A4">
          <w:rPr>
            <w:rStyle w:val="Hipervnculo"/>
            <w:noProof/>
            <w:lang w:val="es-ES"/>
          </w:rPr>
          <w:delText>2.3.2. Stream</w:delText>
        </w:r>
        <w:r w:rsidDel="006239A4">
          <w:rPr>
            <w:noProof/>
            <w:webHidden/>
          </w:rPr>
          <w:tab/>
          <w:delText>29</w:delText>
        </w:r>
      </w:del>
    </w:p>
    <w:p w:rsidR="00391FD4" w:rsidDel="006239A4" w:rsidRDefault="00391FD4">
      <w:pPr>
        <w:pStyle w:val="TDC3"/>
        <w:tabs>
          <w:tab w:val="right" w:leader="dot" w:pos="8828"/>
        </w:tabs>
        <w:rPr>
          <w:del w:id="239" w:author="Rodrigo Riquelme" w:date="2010-11-02T22:41:00Z"/>
          <w:rFonts w:ascii="Calibri" w:hAnsi="Calibri"/>
          <w:noProof/>
          <w:sz w:val="22"/>
        </w:rPr>
      </w:pPr>
      <w:del w:id="240" w:author="Rodrigo Riquelme" w:date="2010-11-02T22:41:00Z">
        <w:r w:rsidRPr="006239A4" w:rsidDel="006239A4">
          <w:rPr>
            <w:rStyle w:val="Hipervnculo"/>
            <w:noProof/>
            <w:lang w:val="es-ES"/>
          </w:rPr>
          <w:delText>2.3.3 HTTP Delivery</w:delText>
        </w:r>
        <w:r w:rsidDel="006239A4">
          <w:rPr>
            <w:noProof/>
            <w:webHidden/>
          </w:rPr>
          <w:tab/>
          <w:delText>30</w:delText>
        </w:r>
      </w:del>
    </w:p>
    <w:p w:rsidR="00391FD4" w:rsidDel="006239A4" w:rsidRDefault="00391FD4">
      <w:pPr>
        <w:pStyle w:val="TDC2"/>
        <w:tabs>
          <w:tab w:val="right" w:leader="dot" w:pos="8828"/>
        </w:tabs>
        <w:rPr>
          <w:del w:id="241" w:author="Rodrigo Riquelme" w:date="2010-11-02T22:41:00Z"/>
          <w:rFonts w:ascii="Calibri" w:hAnsi="Calibri"/>
          <w:noProof/>
          <w:sz w:val="22"/>
          <w:lang w:eastAsia="es-CL"/>
        </w:rPr>
      </w:pPr>
      <w:del w:id="242" w:author="Rodrigo Riquelme" w:date="2010-11-02T22:41:00Z">
        <w:r w:rsidRPr="006239A4" w:rsidDel="006239A4">
          <w:rPr>
            <w:rStyle w:val="Hipervnculo"/>
            <w:noProof/>
            <w:lang w:val="es-ES"/>
          </w:rPr>
          <w:delText>2.3.5 Codecs de Video</w:delText>
        </w:r>
        <w:r w:rsidDel="006239A4">
          <w:rPr>
            <w:noProof/>
            <w:webHidden/>
          </w:rPr>
          <w:tab/>
          <w:delText>34</w:delText>
        </w:r>
      </w:del>
    </w:p>
    <w:p w:rsidR="00391FD4" w:rsidDel="006239A4" w:rsidRDefault="00391FD4">
      <w:pPr>
        <w:pStyle w:val="TDC3"/>
        <w:tabs>
          <w:tab w:val="right" w:leader="dot" w:pos="8828"/>
        </w:tabs>
        <w:rPr>
          <w:del w:id="243" w:author="Rodrigo Riquelme" w:date="2010-11-02T22:41:00Z"/>
          <w:rFonts w:ascii="Calibri" w:hAnsi="Calibri"/>
          <w:noProof/>
          <w:sz w:val="22"/>
        </w:rPr>
      </w:pPr>
      <w:del w:id="244" w:author="Rodrigo Riquelme" w:date="2010-11-02T22:41:00Z">
        <w:r w:rsidRPr="006239A4" w:rsidDel="006239A4">
          <w:rPr>
            <w:rStyle w:val="Hipervnculo"/>
            <w:noProof/>
            <w:lang w:val="es-ES"/>
          </w:rPr>
          <w:delText>3.3.1 H264</w:delText>
        </w:r>
        <w:r w:rsidDel="006239A4">
          <w:rPr>
            <w:noProof/>
            <w:webHidden/>
          </w:rPr>
          <w:tab/>
          <w:delText>35</w:delText>
        </w:r>
      </w:del>
    </w:p>
    <w:p w:rsidR="00391FD4" w:rsidDel="006239A4" w:rsidRDefault="00391FD4">
      <w:pPr>
        <w:pStyle w:val="TDC3"/>
        <w:tabs>
          <w:tab w:val="right" w:leader="dot" w:pos="8828"/>
        </w:tabs>
        <w:rPr>
          <w:del w:id="245" w:author="Rodrigo Riquelme" w:date="2010-11-02T22:41:00Z"/>
          <w:rFonts w:ascii="Calibri" w:hAnsi="Calibri"/>
          <w:noProof/>
          <w:sz w:val="22"/>
        </w:rPr>
      </w:pPr>
      <w:del w:id="246" w:author="Rodrigo Riquelme" w:date="2010-11-02T22:41:00Z">
        <w:r w:rsidRPr="006239A4" w:rsidDel="006239A4">
          <w:rPr>
            <w:rStyle w:val="Hipervnculo"/>
            <w:noProof/>
            <w:lang w:val="es-ES"/>
          </w:rPr>
          <w:delText>3.3.3 TrueMotion</w:delText>
        </w:r>
        <w:r w:rsidDel="006239A4">
          <w:rPr>
            <w:noProof/>
            <w:webHidden/>
          </w:rPr>
          <w:tab/>
          <w:delText>36</w:delText>
        </w:r>
      </w:del>
    </w:p>
    <w:p w:rsidR="00391FD4" w:rsidDel="006239A4" w:rsidRDefault="00391FD4">
      <w:pPr>
        <w:pStyle w:val="TDC3"/>
        <w:tabs>
          <w:tab w:val="right" w:leader="dot" w:pos="8828"/>
        </w:tabs>
        <w:rPr>
          <w:del w:id="247" w:author="Rodrigo Riquelme" w:date="2010-11-02T22:41:00Z"/>
          <w:rFonts w:ascii="Calibri" w:hAnsi="Calibri"/>
          <w:noProof/>
          <w:sz w:val="22"/>
        </w:rPr>
      </w:pPr>
      <w:del w:id="248" w:author="Rodrigo Riquelme" w:date="2010-11-02T22:41:00Z">
        <w:r w:rsidRPr="006239A4" w:rsidDel="006239A4">
          <w:rPr>
            <w:rStyle w:val="Hipervnculo"/>
            <w:noProof/>
            <w:lang w:val="es-ES"/>
          </w:rPr>
          <w:delText>3.3.4 OGG Theora</w:delText>
        </w:r>
        <w:r w:rsidDel="006239A4">
          <w:rPr>
            <w:noProof/>
            <w:webHidden/>
          </w:rPr>
          <w:tab/>
          <w:delText>37</w:delText>
        </w:r>
      </w:del>
    </w:p>
    <w:p w:rsidR="00391FD4" w:rsidDel="006239A4" w:rsidRDefault="00391FD4">
      <w:pPr>
        <w:pStyle w:val="TDC3"/>
        <w:tabs>
          <w:tab w:val="right" w:leader="dot" w:pos="8828"/>
        </w:tabs>
        <w:rPr>
          <w:del w:id="249" w:author="Rodrigo Riquelme" w:date="2010-11-02T22:41:00Z"/>
          <w:rFonts w:ascii="Calibri" w:hAnsi="Calibri"/>
          <w:noProof/>
          <w:sz w:val="22"/>
        </w:rPr>
      </w:pPr>
      <w:del w:id="250" w:author="Rodrigo Riquelme" w:date="2010-11-02T22:41:00Z">
        <w:r w:rsidRPr="006239A4" w:rsidDel="006239A4">
          <w:rPr>
            <w:rStyle w:val="Hipervnculo"/>
            <w:noProof/>
            <w:lang w:val="es-ES"/>
          </w:rPr>
          <w:delText>3.3.6 VP8</w:delText>
        </w:r>
        <w:r w:rsidDel="006239A4">
          <w:rPr>
            <w:noProof/>
            <w:webHidden/>
          </w:rPr>
          <w:tab/>
          <w:delText>39</w:delText>
        </w:r>
      </w:del>
    </w:p>
    <w:p w:rsidR="00391FD4" w:rsidDel="006239A4" w:rsidRDefault="00391FD4">
      <w:pPr>
        <w:pStyle w:val="TDC3"/>
        <w:tabs>
          <w:tab w:val="right" w:leader="dot" w:pos="8828"/>
        </w:tabs>
        <w:rPr>
          <w:del w:id="251" w:author="Rodrigo Riquelme" w:date="2010-11-02T22:41:00Z"/>
          <w:rFonts w:ascii="Calibri" w:hAnsi="Calibri"/>
          <w:noProof/>
          <w:sz w:val="22"/>
        </w:rPr>
      </w:pPr>
      <w:del w:id="252" w:author="Rodrigo Riquelme" w:date="2010-11-02T22:41:00Z">
        <w:r w:rsidRPr="006239A4" w:rsidDel="006239A4">
          <w:rPr>
            <w:rStyle w:val="Hipervnculo"/>
            <w:noProof/>
            <w:lang w:val="es-ES"/>
          </w:rPr>
          <w:delText>3.3.7 WMV</w:delText>
        </w:r>
        <w:r w:rsidDel="006239A4">
          <w:rPr>
            <w:noProof/>
            <w:webHidden/>
          </w:rPr>
          <w:tab/>
          <w:delText>40</w:delText>
        </w:r>
      </w:del>
    </w:p>
    <w:p w:rsidR="00391FD4" w:rsidDel="006239A4" w:rsidRDefault="00391FD4">
      <w:pPr>
        <w:pStyle w:val="TDC2"/>
        <w:tabs>
          <w:tab w:val="right" w:leader="dot" w:pos="8828"/>
        </w:tabs>
        <w:rPr>
          <w:del w:id="253" w:author="Rodrigo Riquelme" w:date="2010-11-02T22:41:00Z"/>
          <w:rFonts w:ascii="Calibri" w:hAnsi="Calibri"/>
          <w:noProof/>
          <w:sz w:val="22"/>
          <w:lang w:eastAsia="es-CL"/>
        </w:rPr>
      </w:pPr>
      <w:del w:id="254" w:author="Rodrigo Riquelme" w:date="2010-11-02T22:41:00Z">
        <w:r w:rsidRPr="006239A4" w:rsidDel="006239A4">
          <w:rPr>
            <w:rStyle w:val="Hipervnculo"/>
            <w:noProof/>
            <w:lang w:val="es-ES"/>
          </w:rPr>
          <w:delText>4.1 Tecnologías de Video</w:delText>
        </w:r>
        <w:r w:rsidDel="006239A4">
          <w:rPr>
            <w:noProof/>
            <w:webHidden/>
          </w:rPr>
          <w:tab/>
          <w:delText>41</w:delText>
        </w:r>
      </w:del>
    </w:p>
    <w:p w:rsidR="00391FD4" w:rsidDel="006239A4" w:rsidRDefault="00391FD4">
      <w:pPr>
        <w:pStyle w:val="TDC3"/>
        <w:tabs>
          <w:tab w:val="right" w:leader="dot" w:pos="8828"/>
        </w:tabs>
        <w:rPr>
          <w:del w:id="255" w:author="Rodrigo Riquelme" w:date="2010-11-02T22:41:00Z"/>
          <w:rFonts w:ascii="Calibri" w:hAnsi="Calibri"/>
          <w:noProof/>
          <w:sz w:val="22"/>
        </w:rPr>
      </w:pPr>
      <w:del w:id="256" w:author="Rodrigo Riquelme" w:date="2010-11-02T22:41:00Z">
        <w:r w:rsidRPr="006239A4" w:rsidDel="006239A4">
          <w:rPr>
            <w:rStyle w:val="Hipervnculo"/>
            <w:noProof/>
            <w:lang w:val="es-ES"/>
          </w:rPr>
          <w:delText>4.4.1 Windows Media Player</w:delText>
        </w:r>
        <w:r w:rsidDel="006239A4">
          <w:rPr>
            <w:noProof/>
            <w:webHidden/>
          </w:rPr>
          <w:tab/>
          <w:delText>41</w:delText>
        </w:r>
      </w:del>
    </w:p>
    <w:p w:rsidR="00391FD4" w:rsidDel="006239A4" w:rsidRDefault="00391FD4">
      <w:pPr>
        <w:pStyle w:val="TDC3"/>
        <w:tabs>
          <w:tab w:val="right" w:leader="dot" w:pos="8828"/>
        </w:tabs>
        <w:rPr>
          <w:del w:id="257" w:author="Rodrigo Riquelme" w:date="2010-11-02T22:41:00Z"/>
          <w:rFonts w:ascii="Calibri" w:hAnsi="Calibri"/>
          <w:noProof/>
          <w:sz w:val="22"/>
        </w:rPr>
      </w:pPr>
      <w:del w:id="258" w:author="Rodrigo Riquelme" w:date="2010-11-02T22:41:00Z">
        <w:r w:rsidRPr="006239A4" w:rsidDel="006239A4">
          <w:rPr>
            <w:rStyle w:val="Hipervnculo"/>
            <w:noProof/>
            <w:lang w:val="es-ES"/>
          </w:rPr>
          <w:delText>2.4.2 Real Media Player</w:delText>
        </w:r>
        <w:r w:rsidDel="006239A4">
          <w:rPr>
            <w:noProof/>
            <w:webHidden/>
          </w:rPr>
          <w:tab/>
          <w:delText>42</w:delText>
        </w:r>
      </w:del>
    </w:p>
    <w:p w:rsidR="00391FD4" w:rsidDel="006239A4" w:rsidRDefault="00391FD4">
      <w:pPr>
        <w:pStyle w:val="TDC3"/>
        <w:tabs>
          <w:tab w:val="right" w:leader="dot" w:pos="8828"/>
        </w:tabs>
        <w:rPr>
          <w:del w:id="259" w:author="Rodrigo Riquelme" w:date="2010-11-02T22:41:00Z"/>
          <w:rFonts w:ascii="Calibri" w:hAnsi="Calibri"/>
          <w:noProof/>
          <w:sz w:val="22"/>
        </w:rPr>
      </w:pPr>
      <w:del w:id="260" w:author="Rodrigo Riquelme" w:date="2010-11-02T22:41:00Z">
        <w:r w:rsidRPr="006239A4" w:rsidDel="006239A4">
          <w:rPr>
            <w:rStyle w:val="Hipervnculo"/>
            <w:noProof/>
            <w:lang w:val="es-ES"/>
          </w:rPr>
          <w:delText>2.4.3 Quicktime Player</w:delText>
        </w:r>
        <w:r w:rsidDel="006239A4">
          <w:rPr>
            <w:noProof/>
            <w:webHidden/>
          </w:rPr>
          <w:tab/>
          <w:delText>43</w:delText>
        </w:r>
      </w:del>
    </w:p>
    <w:p w:rsidR="00391FD4" w:rsidDel="006239A4" w:rsidRDefault="00391FD4">
      <w:pPr>
        <w:pStyle w:val="TDC3"/>
        <w:tabs>
          <w:tab w:val="right" w:leader="dot" w:pos="8828"/>
        </w:tabs>
        <w:rPr>
          <w:del w:id="261" w:author="Rodrigo Riquelme" w:date="2010-11-02T22:41:00Z"/>
          <w:rFonts w:ascii="Calibri" w:hAnsi="Calibri"/>
          <w:noProof/>
          <w:sz w:val="22"/>
        </w:rPr>
      </w:pPr>
      <w:del w:id="262" w:author="Rodrigo Riquelme" w:date="2010-11-02T22:41:00Z">
        <w:r w:rsidRPr="006239A4" w:rsidDel="006239A4">
          <w:rPr>
            <w:rStyle w:val="Hipervnculo"/>
            <w:noProof/>
          </w:rPr>
          <w:delText>2.4.4 Adobe Flash</w:delText>
        </w:r>
        <w:r w:rsidDel="006239A4">
          <w:rPr>
            <w:noProof/>
            <w:webHidden/>
          </w:rPr>
          <w:tab/>
          <w:delText>44</w:delText>
        </w:r>
      </w:del>
    </w:p>
    <w:p w:rsidR="00391FD4" w:rsidDel="006239A4" w:rsidRDefault="00391FD4">
      <w:pPr>
        <w:pStyle w:val="TDC3"/>
        <w:tabs>
          <w:tab w:val="right" w:leader="dot" w:pos="8828"/>
        </w:tabs>
        <w:rPr>
          <w:del w:id="263" w:author="Rodrigo Riquelme" w:date="2010-11-02T22:41:00Z"/>
          <w:rFonts w:ascii="Calibri" w:hAnsi="Calibri"/>
          <w:noProof/>
          <w:sz w:val="22"/>
        </w:rPr>
      </w:pPr>
      <w:del w:id="264" w:author="Rodrigo Riquelme" w:date="2010-11-02T22:41:00Z">
        <w:r w:rsidRPr="006239A4" w:rsidDel="006239A4">
          <w:rPr>
            <w:rStyle w:val="Hipervnculo"/>
            <w:noProof/>
            <w:lang w:val="es-ES"/>
          </w:rPr>
          <w:delText>2.4.5 Video HTML5</w:delText>
        </w:r>
        <w:r w:rsidDel="006239A4">
          <w:rPr>
            <w:noProof/>
            <w:webHidden/>
          </w:rPr>
          <w:tab/>
          <w:delText>49</w:delText>
        </w:r>
      </w:del>
    </w:p>
    <w:p w:rsidR="00391FD4" w:rsidDel="006239A4" w:rsidRDefault="00391FD4">
      <w:pPr>
        <w:pStyle w:val="TDC2"/>
        <w:tabs>
          <w:tab w:val="right" w:leader="dot" w:pos="8828"/>
        </w:tabs>
        <w:rPr>
          <w:del w:id="265" w:author="Rodrigo Riquelme" w:date="2010-11-02T22:41:00Z"/>
          <w:rFonts w:ascii="Calibri" w:hAnsi="Calibri"/>
          <w:noProof/>
          <w:sz w:val="22"/>
          <w:lang w:eastAsia="es-CL"/>
        </w:rPr>
      </w:pPr>
      <w:del w:id="266" w:author="Rodrigo Riquelme" w:date="2010-11-02T22:41:00Z">
        <w:r w:rsidRPr="006239A4" w:rsidDel="006239A4">
          <w:rPr>
            <w:rStyle w:val="Hipervnculo"/>
            <w:noProof/>
            <w:lang w:val="es-ES"/>
          </w:rPr>
          <w:delText>2.5 Screencast</w:delText>
        </w:r>
        <w:r w:rsidDel="006239A4">
          <w:rPr>
            <w:noProof/>
            <w:webHidden/>
          </w:rPr>
          <w:tab/>
          <w:delText>50</w:delText>
        </w:r>
      </w:del>
    </w:p>
    <w:p w:rsidR="00391FD4" w:rsidDel="006239A4" w:rsidRDefault="00391FD4">
      <w:pPr>
        <w:pStyle w:val="TDC2"/>
        <w:tabs>
          <w:tab w:val="right" w:leader="dot" w:pos="8828"/>
        </w:tabs>
        <w:rPr>
          <w:del w:id="267" w:author="Rodrigo Riquelme" w:date="2010-11-02T22:41:00Z"/>
          <w:rFonts w:ascii="Calibri" w:hAnsi="Calibri"/>
          <w:noProof/>
          <w:sz w:val="22"/>
          <w:lang w:eastAsia="es-CL"/>
        </w:rPr>
      </w:pPr>
      <w:del w:id="268" w:author="Rodrigo Riquelme" w:date="2010-11-02T22:41:00Z">
        <w:r w:rsidRPr="006239A4" w:rsidDel="006239A4">
          <w:rPr>
            <w:rStyle w:val="Hipervnculo"/>
            <w:noProof/>
            <w:lang w:val="es-ES"/>
          </w:rPr>
          <w:delText>2.6 Modelo de un servicio de streaming</w:delText>
        </w:r>
        <w:r w:rsidDel="006239A4">
          <w:rPr>
            <w:noProof/>
            <w:webHidden/>
          </w:rPr>
          <w:tab/>
          <w:delText>51</w:delText>
        </w:r>
      </w:del>
    </w:p>
    <w:p w:rsidR="00391FD4" w:rsidDel="006239A4" w:rsidRDefault="00391FD4">
      <w:pPr>
        <w:pStyle w:val="TDC3"/>
        <w:tabs>
          <w:tab w:val="right" w:leader="dot" w:pos="8828"/>
        </w:tabs>
        <w:rPr>
          <w:del w:id="269" w:author="Rodrigo Riquelme" w:date="2010-11-02T22:41:00Z"/>
          <w:rFonts w:ascii="Calibri" w:hAnsi="Calibri"/>
          <w:noProof/>
          <w:sz w:val="22"/>
        </w:rPr>
      </w:pPr>
      <w:del w:id="270" w:author="Rodrigo Riquelme" w:date="2010-11-02T22:41:00Z">
        <w:r w:rsidRPr="006239A4" w:rsidDel="006239A4">
          <w:rPr>
            <w:rStyle w:val="Hipervnculo"/>
            <w:noProof/>
            <w:lang w:val="es-ES"/>
          </w:rPr>
          <w:delText>2.6.1 Video onDemand</w:delText>
        </w:r>
        <w:r w:rsidDel="006239A4">
          <w:rPr>
            <w:noProof/>
            <w:webHidden/>
          </w:rPr>
          <w:tab/>
          <w:delText>52</w:delText>
        </w:r>
      </w:del>
    </w:p>
    <w:p w:rsidR="00391FD4" w:rsidDel="006239A4" w:rsidRDefault="00391FD4">
      <w:pPr>
        <w:pStyle w:val="TDC2"/>
        <w:tabs>
          <w:tab w:val="right" w:leader="dot" w:pos="8828"/>
        </w:tabs>
        <w:rPr>
          <w:del w:id="271" w:author="Rodrigo Riquelme" w:date="2010-11-02T22:41:00Z"/>
          <w:rFonts w:ascii="Calibri" w:hAnsi="Calibri"/>
          <w:noProof/>
          <w:sz w:val="22"/>
          <w:lang w:eastAsia="es-CL"/>
        </w:rPr>
      </w:pPr>
      <w:del w:id="272" w:author="Rodrigo Riquelme" w:date="2010-11-02T22:41:00Z">
        <w:r w:rsidRPr="006239A4" w:rsidDel="006239A4">
          <w:rPr>
            <w:rStyle w:val="Hipervnculo"/>
            <w:noProof/>
          </w:rPr>
          <w:delText>2.7 Desarrollo Web Cliente/Servidor</w:delText>
        </w:r>
        <w:r w:rsidDel="006239A4">
          <w:rPr>
            <w:noProof/>
            <w:webHidden/>
          </w:rPr>
          <w:tab/>
          <w:delText>54</w:delText>
        </w:r>
      </w:del>
    </w:p>
    <w:p w:rsidR="00391FD4" w:rsidDel="006239A4" w:rsidRDefault="00391FD4">
      <w:pPr>
        <w:pStyle w:val="TDC3"/>
        <w:tabs>
          <w:tab w:val="right" w:leader="dot" w:pos="8828"/>
        </w:tabs>
        <w:rPr>
          <w:del w:id="273" w:author="Rodrigo Riquelme" w:date="2010-11-02T22:41:00Z"/>
          <w:rFonts w:ascii="Calibri" w:hAnsi="Calibri"/>
          <w:noProof/>
          <w:sz w:val="22"/>
        </w:rPr>
      </w:pPr>
      <w:del w:id="274" w:author="Rodrigo Riquelme" w:date="2010-11-02T22:41:00Z">
        <w:r w:rsidRPr="006239A4" w:rsidDel="006239A4">
          <w:rPr>
            <w:rStyle w:val="Hipervnculo"/>
            <w:noProof/>
          </w:rPr>
          <w:delText>2.7.1 FFmpeg</w:delText>
        </w:r>
        <w:r w:rsidDel="006239A4">
          <w:rPr>
            <w:noProof/>
            <w:webHidden/>
          </w:rPr>
          <w:tab/>
          <w:delText>54</w:delText>
        </w:r>
      </w:del>
    </w:p>
    <w:p w:rsidR="00391FD4" w:rsidDel="006239A4" w:rsidRDefault="00391FD4">
      <w:pPr>
        <w:pStyle w:val="TDC2"/>
        <w:tabs>
          <w:tab w:val="right" w:leader="dot" w:pos="8828"/>
        </w:tabs>
        <w:rPr>
          <w:del w:id="275" w:author="Rodrigo Riquelme" w:date="2010-11-02T22:41:00Z"/>
          <w:rFonts w:ascii="Calibri" w:hAnsi="Calibri"/>
          <w:noProof/>
          <w:sz w:val="22"/>
          <w:lang w:eastAsia="es-CL"/>
        </w:rPr>
      </w:pPr>
      <w:del w:id="276" w:author="Rodrigo Riquelme" w:date="2010-11-02T22:41:00Z">
        <w:r w:rsidRPr="006239A4" w:rsidDel="006239A4">
          <w:rPr>
            <w:rStyle w:val="Hipervnculo"/>
            <w:noProof/>
          </w:rPr>
          <w:delText>2.7 Metodología de Desarrollo</w:delText>
        </w:r>
        <w:r w:rsidDel="006239A4">
          <w:rPr>
            <w:noProof/>
            <w:webHidden/>
          </w:rPr>
          <w:tab/>
          <w:delText>55</w:delText>
        </w:r>
      </w:del>
    </w:p>
    <w:p w:rsidR="00391FD4" w:rsidDel="006239A4" w:rsidRDefault="00391FD4">
      <w:pPr>
        <w:pStyle w:val="TDC3"/>
        <w:tabs>
          <w:tab w:val="right" w:leader="dot" w:pos="8828"/>
        </w:tabs>
        <w:rPr>
          <w:del w:id="277" w:author="Rodrigo Riquelme" w:date="2010-11-02T22:41:00Z"/>
          <w:rFonts w:ascii="Calibri" w:hAnsi="Calibri"/>
          <w:noProof/>
          <w:sz w:val="22"/>
        </w:rPr>
      </w:pPr>
      <w:del w:id="278" w:author="Rodrigo Riquelme" w:date="2010-11-02T22:41:00Z">
        <w:r w:rsidRPr="006239A4" w:rsidDel="006239A4">
          <w:rPr>
            <w:rStyle w:val="Hipervnculo"/>
            <w:noProof/>
          </w:rPr>
          <w:delText>2.7.1 Elección de la Metodología</w:delText>
        </w:r>
        <w:r w:rsidDel="006239A4">
          <w:rPr>
            <w:noProof/>
            <w:webHidden/>
          </w:rPr>
          <w:tab/>
          <w:delText>55</w:delText>
        </w:r>
      </w:del>
    </w:p>
    <w:p w:rsidR="00391FD4" w:rsidDel="006239A4" w:rsidRDefault="00391FD4">
      <w:pPr>
        <w:pStyle w:val="TDC3"/>
        <w:tabs>
          <w:tab w:val="right" w:leader="dot" w:pos="8828"/>
        </w:tabs>
        <w:rPr>
          <w:del w:id="279" w:author="Rodrigo Riquelme" w:date="2010-11-02T22:41:00Z"/>
          <w:rFonts w:ascii="Calibri" w:hAnsi="Calibri"/>
          <w:noProof/>
          <w:sz w:val="22"/>
        </w:rPr>
      </w:pPr>
      <w:del w:id="280" w:author="Rodrigo Riquelme" w:date="2010-11-02T22:41:00Z">
        <w:r w:rsidRPr="006239A4" w:rsidDel="006239A4">
          <w:rPr>
            <w:rStyle w:val="Hipervnculo"/>
            <w:noProof/>
          </w:rPr>
          <w:delText>2.7.2 Extreme Programming</w:delText>
        </w:r>
        <w:r w:rsidDel="006239A4">
          <w:rPr>
            <w:noProof/>
            <w:webHidden/>
          </w:rPr>
          <w:tab/>
          <w:delText>56</w:delText>
        </w:r>
      </w:del>
    </w:p>
    <w:p w:rsidR="00391FD4" w:rsidDel="006239A4" w:rsidRDefault="00391FD4">
      <w:pPr>
        <w:pStyle w:val="TDC2"/>
        <w:tabs>
          <w:tab w:val="right" w:leader="dot" w:pos="8828"/>
        </w:tabs>
        <w:rPr>
          <w:del w:id="281" w:author="Rodrigo Riquelme" w:date="2010-11-02T22:41:00Z"/>
          <w:rFonts w:ascii="Calibri" w:hAnsi="Calibri"/>
          <w:noProof/>
          <w:sz w:val="22"/>
          <w:lang w:eastAsia="es-CL"/>
        </w:rPr>
      </w:pPr>
      <w:del w:id="282" w:author="Rodrigo Riquelme" w:date="2010-11-02T22:41:00Z">
        <w:r w:rsidRPr="006239A4" w:rsidDel="006239A4">
          <w:rPr>
            <w:rStyle w:val="Hipervnculo"/>
            <w:noProof/>
            <w:lang w:val="es-ES"/>
          </w:rPr>
          <w:delText>3.1 Gestores de Contenidos multimedia existentes</w:delText>
        </w:r>
        <w:r w:rsidDel="006239A4">
          <w:rPr>
            <w:noProof/>
            <w:webHidden/>
          </w:rPr>
          <w:tab/>
          <w:delText>60</w:delText>
        </w:r>
      </w:del>
    </w:p>
    <w:p w:rsidR="00391FD4" w:rsidDel="006239A4" w:rsidRDefault="00391FD4">
      <w:pPr>
        <w:pStyle w:val="TDC2"/>
        <w:tabs>
          <w:tab w:val="right" w:leader="dot" w:pos="8828"/>
        </w:tabs>
        <w:rPr>
          <w:del w:id="283" w:author="Rodrigo Riquelme" w:date="2010-11-02T22:41:00Z"/>
          <w:rFonts w:ascii="Calibri" w:hAnsi="Calibri"/>
          <w:noProof/>
          <w:sz w:val="22"/>
          <w:lang w:eastAsia="es-CL"/>
        </w:rPr>
      </w:pPr>
      <w:del w:id="284" w:author="Rodrigo Riquelme" w:date="2010-11-02T22:41:00Z">
        <w:r w:rsidRPr="006239A4" w:rsidDel="006239A4">
          <w:rPr>
            <w:rStyle w:val="Hipervnculo"/>
            <w:noProof/>
            <w:lang w:val="es-ES"/>
          </w:rPr>
          <w:delText>3.2 Sitios de contenidos multimedia de referencia</w:delText>
        </w:r>
        <w:r w:rsidDel="006239A4">
          <w:rPr>
            <w:noProof/>
            <w:webHidden/>
          </w:rPr>
          <w:tab/>
          <w:delText>63</w:delText>
        </w:r>
      </w:del>
    </w:p>
    <w:p w:rsidR="00391FD4" w:rsidDel="006239A4" w:rsidRDefault="00391FD4">
      <w:pPr>
        <w:pStyle w:val="TDC3"/>
        <w:tabs>
          <w:tab w:val="right" w:leader="dot" w:pos="8828"/>
        </w:tabs>
        <w:rPr>
          <w:del w:id="285" w:author="Rodrigo Riquelme" w:date="2010-11-02T22:41:00Z"/>
          <w:rFonts w:ascii="Calibri" w:hAnsi="Calibri"/>
          <w:noProof/>
          <w:sz w:val="22"/>
        </w:rPr>
      </w:pPr>
      <w:del w:id="286" w:author="Rodrigo Riquelme" w:date="2010-11-02T22:41:00Z">
        <w:r w:rsidRPr="006239A4" w:rsidDel="006239A4">
          <w:rPr>
            <w:rStyle w:val="Hipervnculo"/>
            <w:noProof/>
            <w:lang w:val="es-ES"/>
          </w:rPr>
          <w:delText>3.2.1 Youtube</w:delText>
        </w:r>
        <w:r w:rsidDel="006239A4">
          <w:rPr>
            <w:noProof/>
            <w:webHidden/>
          </w:rPr>
          <w:tab/>
          <w:delText>63</w:delText>
        </w:r>
      </w:del>
    </w:p>
    <w:p w:rsidR="00391FD4" w:rsidDel="006239A4" w:rsidRDefault="00391FD4">
      <w:pPr>
        <w:pStyle w:val="TDC3"/>
        <w:tabs>
          <w:tab w:val="right" w:leader="dot" w:pos="8828"/>
        </w:tabs>
        <w:rPr>
          <w:del w:id="287" w:author="Rodrigo Riquelme" w:date="2010-11-02T22:41:00Z"/>
          <w:rFonts w:ascii="Calibri" w:hAnsi="Calibri"/>
          <w:noProof/>
          <w:sz w:val="22"/>
        </w:rPr>
      </w:pPr>
      <w:del w:id="288" w:author="Rodrigo Riquelme" w:date="2010-11-02T22:41:00Z">
        <w:r w:rsidRPr="006239A4" w:rsidDel="006239A4">
          <w:rPr>
            <w:rStyle w:val="Hipervnculo"/>
            <w:noProof/>
            <w:lang w:val="es-ES"/>
          </w:rPr>
          <w:delText>3.2.2 Google Video</w:delText>
        </w:r>
        <w:r w:rsidDel="006239A4">
          <w:rPr>
            <w:noProof/>
            <w:webHidden/>
          </w:rPr>
          <w:tab/>
          <w:delText>65</w:delText>
        </w:r>
      </w:del>
    </w:p>
    <w:p w:rsidR="00391FD4" w:rsidDel="006239A4" w:rsidRDefault="00391FD4">
      <w:pPr>
        <w:pStyle w:val="TDC3"/>
        <w:tabs>
          <w:tab w:val="right" w:leader="dot" w:pos="8828"/>
        </w:tabs>
        <w:rPr>
          <w:del w:id="289" w:author="Rodrigo Riquelme" w:date="2010-11-02T22:41:00Z"/>
          <w:rFonts w:ascii="Calibri" w:hAnsi="Calibri"/>
          <w:noProof/>
          <w:sz w:val="22"/>
        </w:rPr>
      </w:pPr>
      <w:del w:id="290" w:author="Rodrigo Riquelme" w:date="2010-11-02T22:41:00Z">
        <w:r w:rsidRPr="006239A4" w:rsidDel="006239A4">
          <w:rPr>
            <w:rStyle w:val="Hipervnculo"/>
            <w:noProof/>
            <w:lang w:val="es-ES"/>
          </w:rPr>
          <w:delText>3.2.3 Vimeo</w:delText>
        </w:r>
        <w:r w:rsidDel="006239A4">
          <w:rPr>
            <w:noProof/>
            <w:webHidden/>
          </w:rPr>
          <w:tab/>
          <w:delText>67</w:delText>
        </w:r>
      </w:del>
    </w:p>
    <w:p w:rsidR="00391FD4" w:rsidDel="006239A4" w:rsidRDefault="00391FD4">
      <w:pPr>
        <w:pStyle w:val="TDC3"/>
        <w:tabs>
          <w:tab w:val="right" w:leader="dot" w:pos="8828"/>
        </w:tabs>
        <w:rPr>
          <w:del w:id="291" w:author="Rodrigo Riquelme" w:date="2010-11-02T22:41:00Z"/>
          <w:rFonts w:ascii="Calibri" w:hAnsi="Calibri"/>
          <w:noProof/>
          <w:sz w:val="22"/>
        </w:rPr>
      </w:pPr>
      <w:del w:id="292" w:author="Rodrigo Riquelme" w:date="2010-11-02T22:41:00Z">
        <w:r w:rsidRPr="006239A4" w:rsidDel="006239A4">
          <w:rPr>
            <w:rStyle w:val="Hipervnculo"/>
            <w:noProof/>
            <w:lang w:val="es-ES"/>
          </w:rPr>
          <w:delText>3.2.4 Terra TV</w:delText>
        </w:r>
        <w:r w:rsidDel="006239A4">
          <w:rPr>
            <w:noProof/>
            <w:webHidden/>
          </w:rPr>
          <w:tab/>
          <w:delText>68</w:delText>
        </w:r>
      </w:del>
    </w:p>
    <w:p w:rsidR="00391FD4" w:rsidDel="006239A4" w:rsidRDefault="00391FD4">
      <w:pPr>
        <w:pStyle w:val="TDC3"/>
        <w:tabs>
          <w:tab w:val="right" w:leader="dot" w:pos="8828"/>
        </w:tabs>
        <w:rPr>
          <w:del w:id="293" w:author="Rodrigo Riquelme" w:date="2010-11-02T22:41:00Z"/>
          <w:rFonts w:ascii="Calibri" w:hAnsi="Calibri"/>
          <w:noProof/>
          <w:sz w:val="22"/>
        </w:rPr>
      </w:pPr>
      <w:del w:id="294" w:author="Rodrigo Riquelme" w:date="2010-11-02T22:41:00Z">
        <w:r w:rsidRPr="006239A4" w:rsidDel="006239A4">
          <w:rPr>
            <w:rStyle w:val="Hipervnculo"/>
            <w:noProof/>
            <w:lang w:val="es-ES"/>
          </w:rPr>
          <w:delText>3.2.5 EmolTV</w:delText>
        </w:r>
        <w:r w:rsidDel="006239A4">
          <w:rPr>
            <w:noProof/>
            <w:webHidden/>
          </w:rPr>
          <w:tab/>
          <w:delText>70</w:delText>
        </w:r>
      </w:del>
    </w:p>
    <w:p w:rsidR="00391FD4" w:rsidDel="006239A4" w:rsidRDefault="00391FD4">
      <w:pPr>
        <w:pStyle w:val="TDC3"/>
        <w:tabs>
          <w:tab w:val="right" w:leader="dot" w:pos="8828"/>
        </w:tabs>
        <w:rPr>
          <w:del w:id="295" w:author="Rodrigo Riquelme" w:date="2010-11-02T22:41:00Z"/>
          <w:rFonts w:ascii="Calibri" w:hAnsi="Calibri"/>
          <w:noProof/>
          <w:sz w:val="22"/>
        </w:rPr>
      </w:pPr>
      <w:del w:id="296" w:author="Rodrigo Riquelme" w:date="2010-11-02T22:41:00Z">
        <w:r w:rsidRPr="006239A4" w:rsidDel="006239A4">
          <w:rPr>
            <w:rStyle w:val="Hipervnculo"/>
            <w:noProof/>
            <w:lang w:val="en-US"/>
          </w:rPr>
          <w:delText>3.2.6 3TV</w:delText>
        </w:r>
        <w:r w:rsidDel="006239A4">
          <w:rPr>
            <w:noProof/>
            <w:webHidden/>
          </w:rPr>
          <w:tab/>
          <w:delText>71</w:delText>
        </w:r>
      </w:del>
    </w:p>
    <w:p w:rsidR="00391FD4" w:rsidRDefault="00427C5E">
      <w:pPr>
        <w:rPr>
          <w:lang w:val="es-ES"/>
        </w:rPr>
      </w:pPr>
      <w:r>
        <w:rPr>
          <w:lang w:val="es-ES"/>
        </w:rPr>
        <w:fldChar w:fldCharType="end"/>
      </w:r>
    </w:p>
    <w:p w:rsidR="004C231D" w:rsidRPr="004C231D" w:rsidRDefault="004C231D" w:rsidP="004C231D">
      <w:pPr>
        <w:pStyle w:val="Ttulo"/>
        <w:rPr>
          <w:ins w:id="297" w:author="Rodrigo Riquelme" w:date="2010-11-05T01:26:00Z"/>
        </w:rPr>
      </w:pPr>
      <w:ins w:id="298" w:author="Rodrigo Riquelme" w:date="2010-11-05T01:19:00Z">
        <w:r>
          <w:rPr>
            <w:lang w:val="es-ES"/>
          </w:rPr>
          <w:br w:type="page"/>
        </w:r>
      </w:ins>
      <w:ins w:id="299" w:author="Rodrigo Riquelme" w:date="2010-11-05T01:26:00Z">
        <w:r>
          <w:lastRenderedPageBreak/>
          <w:t>Tabla de Ilustraciones</w:t>
        </w:r>
      </w:ins>
    </w:p>
    <w:p w:rsidR="00E010D5" w:rsidRDefault="00E010D5" w:rsidP="00E010D5">
      <w:pPr>
        <w:pStyle w:val="Tabladeilustraciones"/>
        <w:tabs>
          <w:tab w:val="right" w:leader="dot" w:pos="8828"/>
        </w:tabs>
        <w:rPr>
          <w:ins w:id="300" w:author="Rodrigo Riquelme" w:date="2010-11-05T01:32:00Z"/>
          <w:rFonts w:ascii="Calibri" w:eastAsia="Times New Roman" w:hAnsi="Calibri" w:cs="Times New Roman"/>
          <w:noProof/>
          <w:sz w:val="22"/>
          <w:szCs w:val="22"/>
          <w:lang w:eastAsia="es-CL"/>
        </w:rPr>
      </w:pPr>
      <w:ins w:id="301" w:author="Rodrigo Riquelme" w:date="2010-11-05T01:31:00Z">
        <w:r>
          <w:rPr>
            <w:lang w:val="es-ES"/>
          </w:rPr>
          <w:t>I</w:t>
        </w:r>
      </w:ins>
      <w:ins w:id="302" w:author="Rodrigo Riquelme" w:date="2010-11-05T01:32:00Z">
        <w:r>
          <w:rPr>
            <w:noProof/>
          </w:rPr>
          <w:t>lustración 1 – Componentes que intervienen en acceso multimedia</w:t>
        </w:r>
        <w:r>
          <w:rPr>
            <w:noProof/>
          </w:rPr>
          <w:tab/>
          <w:t>10</w:t>
        </w:r>
      </w:ins>
    </w:p>
    <w:p w:rsidR="00E010D5" w:rsidRDefault="00427C5E">
      <w:pPr>
        <w:pStyle w:val="Tabladeilustraciones"/>
        <w:tabs>
          <w:tab w:val="right" w:leader="dot" w:pos="8828"/>
        </w:tabs>
        <w:rPr>
          <w:ins w:id="303" w:author="Rodrigo Riquelme" w:date="2010-11-05T01:31:00Z"/>
          <w:rFonts w:ascii="Calibri" w:eastAsia="Times New Roman" w:hAnsi="Calibri" w:cs="Times New Roman"/>
          <w:noProof/>
          <w:sz w:val="22"/>
          <w:szCs w:val="22"/>
          <w:lang w:eastAsia="es-CL"/>
        </w:rPr>
      </w:pPr>
      <w:ins w:id="304" w:author="Rodrigo Riquelme" w:date="2010-11-05T01:31:00Z">
        <w:r w:rsidRPr="00427C5E">
          <w:rPr>
            <w:lang w:val="es-ES"/>
          </w:rPr>
          <w:fldChar w:fldCharType="begin"/>
        </w:r>
        <w:r w:rsidR="00E010D5">
          <w:rPr>
            <w:lang w:val="es-ES"/>
          </w:rPr>
          <w:instrText xml:space="preserve"> TOC \c "Ilustración" </w:instrText>
        </w:r>
      </w:ins>
      <w:r w:rsidRPr="00427C5E">
        <w:rPr>
          <w:lang w:val="es-ES"/>
        </w:rPr>
        <w:fldChar w:fldCharType="separate"/>
      </w:r>
      <w:ins w:id="305" w:author="Rodrigo Riquelme" w:date="2010-11-05T01:31:00Z">
        <w:r w:rsidR="00E010D5">
          <w:rPr>
            <w:noProof/>
          </w:rPr>
          <w:t>Ilustración 2 - Adaptación de contenidos para un acceso universal</w:t>
        </w:r>
        <w:r w:rsidR="00E010D5">
          <w:rPr>
            <w:noProof/>
          </w:rPr>
          <w:tab/>
        </w:r>
        <w:r>
          <w:rPr>
            <w:noProof/>
          </w:rPr>
          <w:fldChar w:fldCharType="begin"/>
        </w:r>
        <w:r w:rsidR="00E010D5">
          <w:rPr>
            <w:noProof/>
          </w:rPr>
          <w:instrText xml:space="preserve"> PAGEREF _Toc276684034 \h </w:instrText>
        </w:r>
      </w:ins>
      <w:r>
        <w:rPr>
          <w:noProof/>
        </w:rPr>
      </w:r>
      <w:r>
        <w:rPr>
          <w:noProof/>
        </w:rPr>
        <w:fldChar w:fldCharType="separate"/>
      </w:r>
      <w:ins w:id="306" w:author="Rodrigo Riquelme" w:date="2010-11-05T01:31:00Z">
        <w:r w:rsidR="00E010D5">
          <w:rPr>
            <w:noProof/>
          </w:rPr>
          <w:t>23</w:t>
        </w:r>
        <w:r>
          <w:rPr>
            <w:noProof/>
          </w:rPr>
          <w:fldChar w:fldCharType="end"/>
        </w:r>
      </w:ins>
    </w:p>
    <w:p w:rsidR="00E010D5" w:rsidRDefault="00E010D5">
      <w:pPr>
        <w:pStyle w:val="Tabladeilustraciones"/>
        <w:tabs>
          <w:tab w:val="right" w:leader="dot" w:pos="8828"/>
        </w:tabs>
        <w:rPr>
          <w:ins w:id="307" w:author="Rodrigo Riquelme" w:date="2010-11-05T01:31:00Z"/>
          <w:rFonts w:ascii="Calibri" w:eastAsia="Times New Roman" w:hAnsi="Calibri" w:cs="Times New Roman"/>
          <w:noProof/>
          <w:sz w:val="22"/>
          <w:szCs w:val="22"/>
          <w:lang w:eastAsia="es-CL"/>
        </w:rPr>
      </w:pPr>
      <w:ins w:id="308" w:author="Rodrigo Riquelme" w:date="2010-11-05T01:31:00Z">
        <w:r>
          <w:rPr>
            <w:noProof/>
          </w:rPr>
          <w:t>Ilustración 3 - Esquema SOAP seg</w:t>
        </w:r>
      </w:ins>
      <w:ins w:id="309" w:author="Rodrigo Riquelme" w:date="2010-11-10T00:24:00Z">
        <w:r w:rsidR="00F8658A">
          <w:rPr>
            <w:noProof/>
          </w:rPr>
          <w:t>ú</w:t>
        </w:r>
      </w:ins>
      <w:ins w:id="310" w:author="Rodrigo Riquelme" w:date="2010-11-05T01:31:00Z">
        <w:r>
          <w:rPr>
            <w:noProof/>
          </w:rPr>
          <w:t>n la W3C</w:t>
        </w:r>
        <w:r>
          <w:rPr>
            <w:noProof/>
          </w:rPr>
          <w:tab/>
        </w:r>
        <w:r w:rsidR="00427C5E">
          <w:rPr>
            <w:noProof/>
          </w:rPr>
          <w:fldChar w:fldCharType="begin"/>
        </w:r>
        <w:r>
          <w:rPr>
            <w:noProof/>
          </w:rPr>
          <w:instrText xml:space="preserve"> PAGEREF _Toc276684035 \h </w:instrText>
        </w:r>
      </w:ins>
      <w:r w:rsidR="00427C5E">
        <w:rPr>
          <w:noProof/>
        </w:rPr>
      </w:r>
      <w:r w:rsidR="00427C5E">
        <w:rPr>
          <w:noProof/>
        </w:rPr>
        <w:fldChar w:fldCharType="separate"/>
      </w:r>
      <w:ins w:id="311" w:author="Rodrigo Riquelme" w:date="2010-11-05T01:31:00Z">
        <w:r>
          <w:rPr>
            <w:noProof/>
          </w:rPr>
          <w:t>26</w:t>
        </w:r>
        <w:r w:rsidR="00427C5E">
          <w:rPr>
            <w:noProof/>
          </w:rPr>
          <w:fldChar w:fldCharType="end"/>
        </w:r>
      </w:ins>
    </w:p>
    <w:p w:rsidR="00E010D5" w:rsidRDefault="00E010D5">
      <w:pPr>
        <w:pStyle w:val="Tabladeilustraciones"/>
        <w:tabs>
          <w:tab w:val="right" w:leader="dot" w:pos="8828"/>
        </w:tabs>
        <w:rPr>
          <w:ins w:id="312" w:author="Rodrigo Riquelme" w:date="2010-11-05T01:31:00Z"/>
          <w:rFonts w:ascii="Calibri" w:eastAsia="Times New Roman" w:hAnsi="Calibri" w:cs="Times New Roman"/>
          <w:noProof/>
          <w:sz w:val="22"/>
          <w:szCs w:val="22"/>
          <w:lang w:eastAsia="es-CL"/>
        </w:rPr>
      </w:pPr>
      <w:ins w:id="313" w:author="Rodrigo Riquelme" w:date="2010-11-05T01:31:00Z">
        <w:r>
          <w:rPr>
            <w:noProof/>
          </w:rPr>
          <w:t>Ilustración 5 - Esquema de XML Orientado a MVC</w:t>
        </w:r>
        <w:r>
          <w:rPr>
            <w:noProof/>
          </w:rPr>
          <w:tab/>
        </w:r>
        <w:r w:rsidR="00427C5E">
          <w:rPr>
            <w:noProof/>
          </w:rPr>
          <w:fldChar w:fldCharType="begin"/>
        </w:r>
        <w:r>
          <w:rPr>
            <w:noProof/>
          </w:rPr>
          <w:instrText xml:space="preserve"> PAGEREF _Toc276684036 \h </w:instrText>
        </w:r>
      </w:ins>
      <w:r w:rsidR="00427C5E">
        <w:rPr>
          <w:noProof/>
        </w:rPr>
      </w:r>
      <w:r w:rsidR="00427C5E">
        <w:rPr>
          <w:noProof/>
        </w:rPr>
        <w:fldChar w:fldCharType="separate"/>
      </w:r>
      <w:ins w:id="314" w:author="Rodrigo Riquelme" w:date="2010-11-05T01:31:00Z">
        <w:r>
          <w:rPr>
            <w:noProof/>
          </w:rPr>
          <w:t>30</w:t>
        </w:r>
        <w:r w:rsidR="00427C5E">
          <w:rPr>
            <w:noProof/>
          </w:rPr>
          <w:fldChar w:fldCharType="end"/>
        </w:r>
      </w:ins>
    </w:p>
    <w:p w:rsidR="00E010D5" w:rsidRDefault="00E010D5">
      <w:pPr>
        <w:pStyle w:val="Tabladeilustraciones"/>
        <w:tabs>
          <w:tab w:val="right" w:leader="dot" w:pos="8828"/>
        </w:tabs>
        <w:rPr>
          <w:ins w:id="315" w:author="Rodrigo Riquelme" w:date="2010-11-05T01:31:00Z"/>
          <w:rFonts w:ascii="Calibri" w:eastAsia="Times New Roman" w:hAnsi="Calibri" w:cs="Times New Roman"/>
          <w:noProof/>
          <w:sz w:val="22"/>
          <w:szCs w:val="22"/>
          <w:lang w:eastAsia="es-CL"/>
        </w:rPr>
      </w:pPr>
      <w:ins w:id="316" w:author="Rodrigo Riquelme" w:date="2010-11-05T01:31:00Z">
        <w:r>
          <w:rPr>
            <w:noProof/>
          </w:rPr>
          <w:t>Ilustración 7 - Logotipos de reproductores comerciales</w:t>
        </w:r>
        <w:r>
          <w:rPr>
            <w:noProof/>
          </w:rPr>
          <w:tab/>
        </w:r>
        <w:r w:rsidR="00427C5E">
          <w:rPr>
            <w:noProof/>
          </w:rPr>
          <w:fldChar w:fldCharType="begin"/>
        </w:r>
        <w:r>
          <w:rPr>
            <w:noProof/>
          </w:rPr>
          <w:instrText xml:space="preserve"> PAGEREF _Toc276684037 \h </w:instrText>
        </w:r>
      </w:ins>
      <w:r w:rsidR="00427C5E">
        <w:rPr>
          <w:noProof/>
        </w:rPr>
      </w:r>
      <w:r w:rsidR="00427C5E">
        <w:rPr>
          <w:noProof/>
        </w:rPr>
        <w:fldChar w:fldCharType="separate"/>
      </w:r>
      <w:ins w:id="317" w:author="Rodrigo Riquelme" w:date="2010-11-05T01:31:00Z">
        <w:r>
          <w:rPr>
            <w:noProof/>
          </w:rPr>
          <w:t>42</w:t>
        </w:r>
        <w:r w:rsidR="00427C5E">
          <w:rPr>
            <w:noProof/>
          </w:rPr>
          <w:fldChar w:fldCharType="end"/>
        </w:r>
      </w:ins>
    </w:p>
    <w:p w:rsidR="00E010D5" w:rsidRDefault="00E010D5">
      <w:pPr>
        <w:pStyle w:val="Tabladeilustraciones"/>
        <w:tabs>
          <w:tab w:val="right" w:leader="dot" w:pos="8828"/>
        </w:tabs>
        <w:rPr>
          <w:ins w:id="318" w:author="Rodrigo Riquelme" w:date="2010-11-05T01:31:00Z"/>
          <w:rFonts w:ascii="Calibri" w:eastAsia="Times New Roman" w:hAnsi="Calibri" w:cs="Times New Roman"/>
          <w:noProof/>
          <w:sz w:val="22"/>
          <w:szCs w:val="22"/>
          <w:lang w:eastAsia="es-CL"/>
        </w:rPr>
      </w:pPr>
      <w:ins w:id="319" w:author="Rodrigo Riquelme" w:date="2010-11-05T01:31:00Z">
        <w:r>
          <w:rPr>
            <w:noProof/>
          </w:rPr>
          <w:t>Ilustración 8 - Real Player 11</w:t>
        </w:r>
        <w:r>
          <w:rPr>
            <w:noProof/>
          </w:rPr>
          <w:tab/>
        </w:r>
        <w:r w:rsidR="00427C5E">
          <w:rPr>
            <w:noProof/>
          </w:rPr>
          <w:fldChar w:fldCharType="begin"/>
        </w:r>
        <w:r>
          <w:rPr>
            <w:noProof/>
          </w:rPr>
          <w:instrText xml:space="preserve"> PAGEREF _Toc276684038 \h </w:instrText>
        </w:r>
      </w:ins>
      <w:r w:rsidR="00427C5E">
        <w:rPr>
          <w:noProof/>
        </w:rPr>
      </w:r>
      <w:r w:rsidR="00427C5E">
        <w:rPr>
          <w:noProof/>
        </w:rPr>
        <w:fldChar w:fldCharType="separate"/>
      </w:r>
      <w:ins w:id="320" w:author="Rodrigo Riquelme" w:date="2010-11-05T01:31:00Z">
        <w:r>
          <w:rPr>
            <w:noProof/>
          </w:rPr>
          <w:t>43</w:t>
        </w:r>
        <w:r w:rsidR="00427C5E">
          <w:rPr>
            <w:noProof/>
          </w:rPr>
          <w:fldChar w:fldCharType="end"/>
        </w:r>
      </w:ins>
    </w:p>
    <w:p w:rsidR="00E010D5" w:rsidRDefault="00E010D5">
      <w:pPr>
        <w:pStyle w:val="Tabladeilustraciones"/>
        <w:tabs>
          <w:tab w:val="right" w:leader="dot" w:pos="8828"/>
        </w:tabs>
        <w:rPr>
          <w:ins w:id="321" w:author="Rodrigo Riquelme" w:date="2010-11-05T01:31:00Z"/>
          <w:rFonts w:ascii="Calibri" w:eastAsia="Times New Roman" w:hAnsi="Calibri" w:cs="Times New Roman"/>
          <w:noProof/>
          <w:sz w:val="22"/>
          <w:szCs w:val="22"/>
          <w:lang w:eastAsia="es-CL"/>
        </w:rPr>
      </w:pPr>
      <w:ins w:id="322" w:author="Rodrigo Riquelme" w:date="2010-11-05T01:31:00Z">
        <w:r>
          <w:rPr>
            <w:noProof/>
          </w:rPr>
          <w:t>Ilustración 9 - Presentación de Windows Media Center en Windows 7</w:t>
        </w:r>
        <w:r>
          <w:rPr>
            <w:noProof/>
          </w:rPr>
          <w:tab/>
        </w:r>
        <w:r w:rsidR="00427C5E">
          <w:rPr>
            <w:noProof/>
          </w:rPr>
          <w:fldChar w:fldCharType="begin"/>
        </w:r>
        <w:r>
          <w:rPr>
            <w:noProof/>
          </w:rPr>
          <w:instrText xml:space="preserve"> PAGEREF _Toc276684039 \h </w:instrText>
        </w:r>
      </w:ins>
      <w:r w:rsidR="00427C5E">
        <w:rPr>
          <w:noProof/>
        </w:rPr>
      </w:r>
      <w:r w:rsidR="00427C5E">
        <w:rPr>
          <w:noProof/>
        </w:rPr>
        <w:fldChar w:fldCharType="separate"/>
      </w:r>
      <w:ins w:id="323" w:author="Rodrigo Riquelme" w:date="2010-11-05T01:31:00Z">
        <w:r>
          <w:rPr>
            <w:noProof/>
          </w:rPr>
          <w:t>44</w:t>
        </w:r>
        <w:r w:rsidR="00427C5E">
          <w:rPr>
            <w:noProof/>
          </w:rPr>
          <w:fldChar w:fldCharType="end"/>
        </w:r>
      </w:ins>
    </w:p>
    <w:p w:rsidR="00E010D5" w:rsidRDefault="00E010D5">
      <w:pPr>
        <w:pStyle w:val="Tabladeilustraciones"/>
        <w:tabs>
          <w:tab w:val="right" w:leader="dot" w:pos="8828"/>
        </w:tabs>
        <w:rPr>
          <w:ins w:id="324" w:author="Rodrigo Riquelme" w:date="2010-11-05T01:31:00Z"/>
          <w:rFonts w:ascii="Calibri" w:eastAsia="Times New Roman" w:hAnsi="Calibri" w:cs="Times New Roman"/>
          <w:noProof/>
          <w:sz w:val="22"/>
          <w:szCs w:val="22"/>
          <w:lang w:eastAsia="es-CL"/>
        </w:rPr>
      </w:pPr>
      <w:ins w:id="325" w:author="Rodrigo Riquelme" w:date="2010-11-05T01:31:00Z">
        <w:r>
          <w:rPr>
            <w:noProof/>
          </w:rPr>
          <w:t>Ilustración 12 - Esquema de componentes de FFmpeg</w:t>
        </w:r>
        <w:r>
          <w:rPr>
            <w:noProof/>
          </w:rPr>
          <w:tab/>
        </w:r>
        <w:r w:rsidR="00427C5E">
          <w:rPr>
            <w:noProof/>
          </w:rPr>
          <w:fldChar w:fldCharType="begin"/>
        </w:r>
        <w:r>
          <w:rPr>
            <w:noProof/>
          </w:rPr>
          <w:instrText xml:space="preserve"> PAGEREF _Toc276684040 \h </w:instrText>
        </w:r>
      </w:ins>
      <w:r w:rsidR="00427C5E">
        <w:rPr>
          <w:noProof/>
        </w:rPr>
      </w:r>
      <w:r w:rsidR="00427C5E">
        <w:rPr>
          <w:noProof/>
        </w:rPr>
        <w:fldChar w:fldCharType="separate"/>
      </w:r>
      <w:ins w:id="326" w:author="Rodrigo Riquelme" w:date="2010-11-05T01:31:00Z">
        <w:r>
          <w:rPr>
            <w:noProof/>
          </w:rPr>
          <w:t>51</w:t>
        </w:r>
        <w:r w:rsidR="00427C5E">
          <w:rPr>
            <w:noProof/>
          </w:rPr>
          <w:fldChar w:fldCharType="end"/>
        </w:r>
      </w:ins>
    </w:p>
    <w:p w:rsidR="00E010D5" w:rsidRDefault="00E010D5">
      <w:pPr>
        <w:pStyle w:val="Tabladeilustraciones"/>
        <w:tabs>
          <w:tab w:val="right" w:leader="dot" w:pos="8828"/>
        </w:tabs>
        <w:rPr>
          <w:ins w:id="327" w:author="Rodrigo Riquelme" w:date="2010-11-05T01:31:00Z"/>
          <w:rFonts w:ascii="Calibri" w:eastAsia="Times New Roman" w:hAnsi="Calibri" w:cs="Times New Roman"/>
          <w:noProof/>
          <w:sz w:val="22"/>
          <w:szCs w:val="22"/>
          <w:lang w:eastAsia="es-CL"/>
        </w:rPr>
      </w:pPr>
      <w:ins w:id="328" w:author="Rodrigo Riquelme" w:date="2010-11-05T01:31:00Z">
        <w:r>
          <w:rPr>
            <w:noProof/>
          </w:rPr>
          <w:t>Ilustración 13 - Infraestructura de redes IPTV</w:t>
        </w:r>
        <w:r>
          <w:rPr>
            <w:noProof/>
          </w:rPr>
          <w:tab/>
        </w:r>
        <w:r w:rsidR="00427C5E">
          <w:rPr>
            <w:noProof/>
          </w:rPr>
          <w:fldChar w:fldCharType="begin"/>
        </w:r>
        <w:r>
          <w:rPr>
            <w:noProof/>
          </w:rPr>
          <w:instrText xml:space="preserve"> PAGEREF _Toc276684041 \h </w:instrText>
        </w:r>
      </w:ins>
      <w:r w:rsidR="00427C5E">
        <w:rPr>
          <w:noProof/>
        </w:rPr>
      </w:r>
      <w:r w:rsidR="00427C5E">
        <w:rPr>
          <w:noProof/>
        </w:rPr>
        <w:fldChar w:fldCharType="separate"/>
      </w:r>
      <w:ins w:id="329" w:author="Rodrigo Riquelme" w:date="2010-11-05T01:31:00Z">
        <w:r>
          <w:rPr>
            <w:noProof/>
          </w:rPr>
          <w:t>53</w:t>
        </w:r>
        <w:r w:rsidR="00427C5E">
          <w:rPr>
            <w:noProof/>
          </w:rPr>
          <w:fldChar w:fldCharType="end"/>
        </w:r>
      </w:ins>
    </w:p>
    <w:p w:rsidR="00E010D5" w:rsidRDefault="00E010D5">
      <w:pPr>
        <w:pStyle w:val="Tabladeilustraciones"/>
        <w:tabs>
          <w:tab w:val="right" w:leader="dot" w:pos="8828"/>
        </w:tabs>
        <w:rPr>
          <w:ins w:id="330" w:author="Rodrigo Riquelme" w:date="2010-11-05T01:31:00Z"/>
          <w:rFonts w:ascii="Calibri" w:eastAsia="Times New Roman" w:hAnsi="Calibri" w:cs="Times New Roman"/>
          <w:noProof/>
          <w:sz w:val="22"/>
          <w:szCs w:val="22"/>
          <w:lang w:eastAsia="es-CL"/>
        </w:rPr>
      </w:pPr>
      <w:ins w:id="331" w:author="Rodrigo Riquelme" w:date="2010-11-05T01:31:00Z">
        <w:r>
          <w:rPr>
            <w:noProof/>
          </w:rPr>
          <w:t>Ilustración 14 - Visión general Zend Framework</w:t>
        </w:r>
        <w:r>
          <w:rPr>
            <w:noProof/>
          </w:rPr>
          <w:tab/>
        </w:r>
        <w:r w:rsidR="00427C5E">
          <w:rPr>
            <w:noProof/>
          </w:rPr>
          <w:fldChar w:fldCharType="begin"/>
        </w:r>
        <w:r>
          <w:rPr>
            <w:noProof/>
          </w:rPr>
          <w:instrText xml:space="preserve"> PAGEREF _Toc276684042 \h </w:instrText>
        </w:r>
      </w:ins>
      <w:r w:rsidR="00427C5E">
        <w:rPr>
          <w:noProof/>
        </w:rPr>
      </w:r>
      <w:r w:rsidR="00427C5E">
        <w:rPr>
          <w:noProof/>
        </w:rPr>
        <w:fldChar w:fldCharType="separate"/>
      </w:r>
      <w:ins w:id="332" w:author="Rodrigo Riquelme" w:date="2010-11-05T01:31:00Z">
        <w:r>
          <w:rPr>
            <w:noProof/>
          </w:rPr>
          <w:t>57</w:t>
        </w:r>
        <w:r w:rsidR="00427C5E">
          <w:rPr>
            <w:noProof/>
          </w:rPr>
          <w:fldChar w:fldCharType="end"/>
        </w:r>
      </w:ins>
    </w:p>
    <w:p w:rsidR="00E010D5" w:rsidRDefault="00E010D5">
      <w:pPr>
        <w:pStyle w:val="Tabladeilustraciones"/>
        <w:tabs>
          <w:tab w:val="right" w:leader="dot" w:pos="8828"/>
        </w:tabs>
        <w:rPr>
          <w:ins w:id="333" w:author="Rodrigo Riquelme" w:date="2010-11-05T01:31:00Z"/>
          <w:rFonts w:ascii="Calibri" w:eastAsia="Times New Roman" w:hAnsi="Calibri" w:cs="Times New Roman"/>
          <w:noProof/>
          <w:sz w:val="22"/>
          <w:szCs w:val="22"/>
          <w:lang w:eastAsia="es-CL"/>
        </w:rPr>
      </w:pPr>
      <w:ins w:id="334" w:author="Rodrigo Riquelme" w:date="2010-11-05T01:31:00Z">
        <w:r>
          <w:rPr>
            <w:noProof/>
          </w:rPr>
          <w:t>Ilustración 15 - Esquema de Widgets GWT</w:t>
        </w:r>
        <w:r>
          <w:rPr>
            <w:noProof/>
          </w:rPr>
          <w:tab/>
        </w:r>
        <w:r w:rsidR="00427C5E">
          <w:rPr>
            <w:noProof/>
          </w:rPr>
          <w:fldChar w:fldCharType="begin"/>
        </w:r>
        <w:r>
          <w:rPr>
            <w:noProof/>
          </w:rPr>
          <w:instrText xml:space="preserve"> PAGEREF _Toc276684043 \h </w:instrText>
        </w:r>
      </w:ins>
      <w:r w:rsidR="00427C5E">
        <w:rPr>
          <w:noProof/>
        </w:rPr>
      </w:r>
      <w:r w:rsidR="00427C5E">
        <w:rPr>
          <w:noProof/>
        </w:rPr>
        <w:fldChar w:fldCharType="separate"/>
      </w:r>
      <w:ins w:id="335" w:author="Rodrigo Riquelme" w:date="2010-11-05T01:31:00Z">
        <w:r>
          <w:rPr>
            <w:noProof/>
          </w:rPr>
          <w:t>58</w:t>
        </w:r>
        <w:r w:rsidR="00427C5E">
          <w:rPr>
            <w:noProof/>
          </w:rPr>
          <w:fldChar w:fldCharType="end"/>
        </w:r>
      </w:ins>
    </w:p>
    <w:p w:rsidR="00E010D5" w:rsidRDefault="00E010D5">
      <w:pPr>
        <w:pStyle w:val="Tabladeilustraciones"/>
        <w:tabs>
          <w:tab w:val="right" w:leader="dot" w:pos="8828"/>
        </w:tabs>
        <w:rPr>
          <w:ins w:id="336" w:author="Rodrigo Riquelme" w:date="2010-11-05T01:31:00Z"/>
          <w:rFonts w:ascii="Calibri" w:eastAsia="Times New Roman" w:hAnsi="Calibri" w:cs="Times New Roman"/>
          <w:noProof/>
          <w:sz w:val="22"/>
          <w:szCs w:val="22"/>
          <w:lang w:eastAsia="es-CL"/>
        </w:rPr>
      </w:pPr>
      <w:ins w:id="337" w:author="Rodrigo Riquelme" w:date="2010-11-05T01:31:00Z">
        <w:r>
          <w:rPr>
            <w:noProof/>
          </w:rPr>
          <w:t>Ilustración 16 - Web PHPMotion</w:t>
        </w:r>
        <w:r>
          <w:rPr>
            <w:noProof/>
          </w:rPr>
          <w:tab/>
        </w:r>
        <w:r w:rsidR="00427C5E">
          <w:rPr>
            <w:noProof/>
          </w:rPr>
          <w:fldChar w:fldCharType="begin"/>
        </w:r>
        <w:r>
          <w:rPr>
            <w:noProof/>
          </w:rPr>
          <w:instrText xml:space="preserve"> PAGEREF _Toc276684044 \h </w:instrText>
        </w:r>
      </w:ins>
      <w:r w:rsidR="00427C5E">
        <w:rPr>
          <w:noProof/>
        </w:rPr>
      </w:r>
      <w:r w:rsidR="00427C5E">
        <w:rPr>
          <w:noProof/>
        </w:rPr>
        <w:fldChar w:fldCharType="separate"/>
      </w:r>
      <w:ins w:id="338" w:author="Rodrigo Riquelme" w:date="2010-11-05T01:31:00Z">
        <w:r>
          <w:rPr>
            <w:noProof/>
          </w:rPr>
          <w:t>60</w:t>
        </w:r>
        <w:r w:rsidR="00427C5E">
          <w:rPr>
            <w:noProof/>
          </w:rPr>
          <w:fldChar w:fldCharType="end"/>
        </w:r>
      </w:ins>
    </w:p>
    <w:p w:rsidR="00E010D5" w:rsidRDefault="00E010D5">
      <w:pPr>
        <w:pStyle w:val="Tabladeilustraciones"/>
        <w:tabs>
          <w:tab w:val="right" w:leader="dot" w:pos="8828"/>
        </w:tabs>
        <w:rPr>
          <w:ins w:id="339" w:author="Rodrigo Riquelme" w:date="2010-11-05T01:31:00Z"/>
          <w:rFonts w:ascii="Calibri" w:eastAsia="Times New Roman" w:hAnsi="Calibri" w:cs="Times New Roman"/>
          <w:noProof/>
          <w:sz w:val="22"/>
          <w:szCs w:val="22"/>
          <w:lang w:eastAsia="es-CL"/>
        </w:rPr>
      </w:pPr>
      <w:ins w:id="340" w:author="Rodrigo Riquelme" w:date="2010-11-05T01:31:00Z">
        <w:r>
          <w:rPr>
            <w:noProof/>
          </w:rPr>
          <w:t>Ilustración 17 - OSTube</w:t>
        </w:r>
        <w:r>
          <w:rPr>
            <w:noProof/>
          </w:rPr>
          <w:tab/>
        </w:r>
        <w:r w:rsidR="00427C5E">
          <w:rPr>
            <w:noProof/>
          </w:rPr>
          <w:fldChar w:fldCharType="begin"/>
        </w:r>
        <w:r>
          <w:rPr>
            <w:noProof/>
          </w:rPr>
          <w:instrText xml:space="preserve"> PAGEREF _Toc276684045 \h </w:instrText>
        </w:r>
      </w:ins>
      <w:r w:rsidR="00427C5E">
        <w:rPr>
          <w:noProof/>
        </w:rPr>
      </w:r>
      <w:r w:rsidR="00427C5E">
        <w:rPr>
          <w:noProof/>
        </w:rPr>
        <w:fldChar w:fldCharType="separate"/>
      </w:r>
      <w:ins w:id="341" w:author="Rodrigo Riquelme" w:date="2010-11-05T01:31:00Z">
        <w:r>
          <w:rPr>
            <w:noProof/>
          </w:rPr>
          <w:t>61</w:t>
        </w:r>
        <w:r w:rsidR="00427C5E">
          <w:rPr>
            <w:noProof/>
          </w:rPr>
          <w:fldChar w:fldCharType="end"/>
        </w:r>
      </w:ins>
    </w:p>
    <w:p w:rsidR="00E010D5" w:rsidRDefault="00E010D5">
      <w:pPr>
        <w:pStyle w:val="Tabladeilustraciones"/>
        <w:tabs>
          <w:tab w:val="right" w:leader="dot" w:pos="8828"/>
        </w:tabs>
        <w:rPr>
          <w:ins w:id="342" w:author="Rodrigo Riquelme" w:date="2010-11-05T01:31:00Z"/>
          <w:rFonts w:ascii="Calibri" w:eastAsia="Times New Roman" w:hAnsi="Calibri" w:cs="Times New Roman"/>
          <w:noProof/>
          <w:sz w:val="22"/>
          <w:szCs w:val="22"/>
          <w:lang w:eastAsia="es-CL"/>
        </w:rPr>
      </w:pPr>
      <w:ins w:id="343" w:author="Rodrigo Riquelme" w:date="2010-11-05T01:31:00Z">
        <w:r>
          <w:rPr>
            <w:noProof/>
          </w:rPr>
          <w:t>Ilustración 18 - Youtube</w:t>
        </w:r>
        <w:r>
          <w:rPr>
            <w:noProof/>
          </w:rPr>
          <w:tab/>
        </w:r>
        <w:r w:rsidR="00427C5E">
          <w:rPr>
            <w:noProof/>
          </w:rPr>
          <w:fldChar w:fldCharType="begin"/>
        </w:r>
        <w:r>
          <w:rPr>
            <w:noProof/>
          </w:rPr>
          <w:instrText xml:space="preserve"> PAGEREF _Toc276684046 \h </w:instrText>
        </w:r>
      </w:ins>
      <w:r w:rsidR="00427C5E">
        <w:rPr>
          <w:noProof/>
        </w:rPr>
      </w:r>
      <w:r w:rsidR="00427C5E">
        <w:rPr>
          <w:noProof/>
        </w:rPr>
        <w:fldChar w:fldCharType="separate"/>
      </w:r>
      <w:ins w:id="344" w:author="Rodrigo Riquelme" w:date="2010-11-05T01:31:00Z">
        <w:r>
          <w:rPr>
            <w:noProof/>
          </w:rPr>
          <w:t>63</w:t>
        </w:r>
        <w:r w:rsidR="00427C5E">
          <w:rPr>
            <w:noProof/>
          </w:rPr>
          <w:fldChar w:fldCharType="end"/>
        </w:r>
      </w:ins>
    </w:p>
    <w:p w:rsidR="00E010D5" w:rsidRDefault="00E010D5">
      <w:pPr>
        <w:pStyle w:val="Tabladeilustraciones"/>
        <w:tabs>
          <w:tab w:val="right" w:leader="dot" w:pos="8828"/>
        </w:tabs>
        <w:rPr>
          <w:ins w:id="345" w:author="Rodrigo Riquelme" w:date="2010-11-05T01:31:00Z"/>
          <w:rFonts w:ascii="Calibri" w:eastAsia="Times New Roman" w:hAnsi="Calibri" w:cs="Times New Roman"/>
          <w:noProof/>
          <w:sz w:val="22"/>
          <w:szCs w:val="22"/>
          <w:lang w:eastAsia="es-CL"/>
        </w:rPr>
      </w:pPr>
      <w:ins w:id="346" w:author="Rodrigo Riquelme" w:date="2010-11-05T01:31:00Z">
        <w:r>
          <w:rPr>
            <w:noProof/>
          </w:rPr>
          <w:t>Ilustración 21 - Terra TV</w:t>
        </w:r>
        <w:r>
          <w:rPr>
            <w:noProof/>
          </w:rPr>
          <w:tab/>
        </w:r>
        <w:r w:rsidR="00427C5E">
          <w:rPr>
            <w:noProof/>
          </w:rPr>
          <w:fldChar w:fldCharType="begin"/>
        </w:r>
        <w:r>
          <w:rPr>
            <w:noProof/>
          </w:rPr>
          <w:instrText xml:space="preserve"> PAGEREF _Toc276684047 \h </w:instrText>
        </w:r>
      </w:ins>
      <w:r w:rsidR="00427C5E">
        <w:rPr>
          <w:noProof/>
        </w:rPr>
      </w:r>
      <w:r w:rsidR="00427C5E">
        <w:rPr>
          <w:noProof/>
        </w:rPr>
        <w:fldChar w:fldCharType="separate"/>
      </w:r>
      <w:ins w:id="347" w:author="Rodrigo Riquelme" w:date="2010-11-05T01:31:00Z">
        <w:r>
          <w:rPr>
            <w:noProof/>
          </w:rPr>
          <w:t>67</w:t>
        </w:r>
        <w:r w:rsidR="00427C5E">
          <w:rPr>
            <w:noProof/>
          </w:rPr>
          <w:fldChar w:fldCharType="end"/>
        </w:r>
      </w:ins>
    </w:p>
    <w:p w:rsidR="00E010D5" w:rsidRDefault="00E010D5">
      <w:pPr>
        <w:pStyle w:val="Tabladeilustraciones"/>
        <w:tabs>
          <w:tab w:val="right" w:leader="dot" w:pos="8828"/>
        </w:tabs>
        <w:rPr>
          <w:ins w:id="348" w:author="Rodrigo Riquelme" w:date="2010-11-05T01:31:00Z"/>
          <w:rFonts w:ascii="Calibri" w:eastAsia="Times New Roman" w:hAnsi="Calibri" w:cs="Times New Roman"/>
          <w:noProof/>
          <w:sz w:val="22"/>
          <w:szCs w:val="22"/>
          <w:lang w:eastAsia="es-CL"/>
        </w:rPr>
      </w:pPr>
      <w:ins w:id="349" w:author="Rodrigo Riquelme" w:date="2010-11-05T01:31:00Z">
        <w:r>
          <w:rPr>
            <w:noProof/>
          </w:rPr>
          <w:t>Ilustración 23 - 3TV</w:t>
        </w:r>
        <w:r>
          <w:rPr>
            <w:noProof/>
          </w:rPr>
          <w:tab/>
        </w:r>
        <w:r w:rsidR="00427C5E">
          <w:rPr>
            <w:noProof/>
          </w:rPr>
          <w:fldChar w:fldCharType="begin"/>
        </w:r>
        <w:r>
          <w:rPr>
            <w:noProof/>
          </w:rPr>
          <w:instrText xml:space="preserve"> PAGEREF _Toc276684048 \h </w:instrText>
        </w:r>
      </w:ins>
      <w:r w:rsidR="00427C5E">
        <w:rPr>
          <w:noProof/>
        </w:rPr>
      </w:r>
      <w:r w:rsidR="00427C5E">
        <w:rPr>
          <w:noProof/>
        </w:rPr>
        <w:fldChar w:fldCharType="separate"/>
      </w:r>
      <w:ins w:id="350" w:author="Rodrigo Riquelme" w:date="2010-11-05T01:31:00Z">
        <w:r>
          <w:rPr>
            <w:noProof/>
          </w:rPr>
          <w:t>69</w:t>
        </w:r>
        <w:r w:rsidR="00427C5E">
          <w:rPr>
            <w:noProof/>
          </w:rPr>
          <w:fldChar w:fldCharType="end"/>
        </w:r>
      </w:ins>
    </w:p>
    <w:p w:rsidR="00E010D5" w:rsidRDefault="00E010D5">
      <w:pPr>
        <w:pStyle w:val="Tabladeilustraciones"/>
        <w:tabs>
          <w:tab w:val="right" w:leader="dot" w:pos="8828"/>
        </w:tabs>
        <w:rPr>
          <w:ins w:id="351" w:author="Rodrigo Riquelme" w:date="2010-11-05T01:31:00Z"/>
          <w:rFonts w:ascii="Calibri" w:eastAsia="Times New Roman" w:hAnsi="Calibri" w:cs="Times New Roman"/>
          <w:noProof/>
          <w:sz w:val="22"/>
          <w:szCs w:val="22"/>
          <w:lang w:eastAsia="es-CL"/>
        </w:rPr>
      </w:pPr>
      <w:ins w:id="352" w:author="Rodrigo Riquelme" w:date="2010-11-05T01:31:00Z">
        <w:r>
          <w:rPr>
            <w:noProof/>
          </w:rPr>
          <w:t>Ilustración 24 – Google TV en un televisor IPTV conectado a internet</w:t>
        </w:r>
        <w:r>
          <w:rPr>
            <w:noProof/>
          </w:rPr>
          <w:tab/>
        </w:r>
        <w:r w:rsidR="00427C5E">
          <w:rPr>
            <w:noProof/>
          </w:rPr>
          <w:fldChar w:fldCharType="begin"/>
        </w:r>
        <w:r>
          <w:rPr>
            <w:noProof/>
          </w:rPr>
          <w:instrText xml:space="preserve"> PAGEREF _Toc276684049 \h </w:instrText>
        </w:r>
      </w:ins>
      <w:r w:rsidR="00427C5E">
        <w:rPr>
          <w:noProof/>
        </w:rPr>
      </w:r>
      <w:r w:rsidR="00427C5E">
        <w:rPr>
          <w:noProof/>
        </w:rPr>
        <w:fldChar w:fldCharType="separate"/>
      </w:r>
      <w:ins w:id="353" w:author="Rodrigo Riquelme" w:date="2010-11-05T01:31:00Z">
        <w:r>
          <w:rPr>
            <w:noProof/>
          </w:rPr>
          <w:t>71</w:t>
        </w:r>
        <w:r w:rsidR="00427C5E">
          <w:rPr>
            <w:noProof/>
          </w:rPr>
          <w:fldChar w:fldCharType="end"/>
        </w:r>
      </w:ins>
    </w:p>
    <w:p w:rsidR="009A106D" w:rsidRDefault="00427C5E">
      <w:pPr>
        <w:pStyle w:val="Ttulo"/>
        <w:outlineLvl w:val="0"/>
        <w:pPrChange w:id="354" w:author="Rodrigo Riquelme" w:date="2010-11-02T22:40:00Z">
          <w:pPr>
            <w:pStyle w:val="Ttulo"/>
          </w:pPr>
        </w:pPrChange>
      </w:pPr>
      <w:ins w:id="355" w:author="Rodrigo Riquelme" w:date="2010-11-05T01:31:00Z">
        <w:r>
          <w:rPr>
            <w:lang w:val="es-ES"/>
          </w:rPr>
          <w:fldChar w:fldCharType="end"/>
        </w:r>
      </w:ins>
      <w:ins w:id="356" w:author="Rodrigo Riquelme" w:date="2010-11-02T22:37:00Z">
        <w:r w:rsidR="00391FD4">
          <w:rPr>
            <w:lang w:val="es-ES"/>
          </w:rPr>
          <w:br w:type="page"/>
        </w:r>
      </w:ins>
      <w:bookmarkStart w:id="357" w:name="_Toc276634711"/>
      <w:r w:rsidR="007C0EE8" w:rsidRPr="001D2C1D">
        <w:lastRenderedPageBreak/>
        <w:t>Capítulo 1</w:t>
      </w:r>
      <w:ins w:id="358" w:author="Rodrigo Riquelme" w:date="2010-11-02T22:51:00Z">
        <w:r w:rsidR="003A19EE">
          <w:t>.</w:t>
        </w:r>
      </w:ins>
      <w:del w:id="359" w:author="Rodrigo Riquelme" w:date="2010-11-02T22:51:00Z">
        <w:r w:rsidR="007C0EE8" w:rsidRPr="001D2C1D" w:rsidDel="003A19EE">
          <w:delText>:</w:delText>
        </w:r>
      </w:del>
      <w:r w:rsidR="007C0EE8" w:rsidRPr="001D2C1D">
        <w:t xml:space="preserve"> Introducción</w:t>
      </w:r>
      <w:bookmarkEnd w:id="357"/>
    </w:p>
    <w:p w:rsidR="009A106D" w:rsidRDefault="007C0EE8">
      <w:pPr>
        <w:pStyle w:val="Subttulo"/>
        <w:outlineLvl w:val="1"/>
        <w:pPrChange w:id="360" w:author="Rodrigo Riquelme" w:date="2010-11-02T23:01:00Z">
          <w:pPr>
            <w:pStyle w:val="Subttulo"/>
          </w:pPr>
        </w:pPrChange>
      </w:pPr>
      <w:del w:id="361" w:author="Rodrigo Riquelme" w:date="2010-11-02T22:50:00Z">
        <w:r w:rsidRPr="003A19EE" w:rsidDel="003A19EE">
          <w:delText>1.</w:delText>
        </w:r>
      </w:del>
      <w:del w:id="362" w:author="Rodrigo Riquelme" w:date="2010-11-02T22:48:00Z">
        <w:r w:rsidR="00CC20D5" w:rsidRPr="003A19EE" w:rsidDel="002D7A96">
          <w:delText>RESUMEN</w:delText>
        </w:r>
      </w:del>
      <w:bookmarkStart w:id="363" w:name="_Toc276634712"/>
      <w:ins w:id="364" w:author="Rodrigo Riquelme" w:date="2010-11-02T22:48:00Z">
        <w:r w:rsidR="002D7A96" w:rsidRPr="003A19EE">
          <w:t>R</w:t>
        </w:r>
        <w:r w:rsidR="00427C5E">
          <w:t>esumen</w:t>
        </w:r>
      </w:ins>
      <w:bookmarkEnd w:id="363"/>
    </w:p>
    <w:p w:rsidR="00CC20D5" w:rsidRDefault="00CC20D5">
      <w:pPr>
        <w:pStyle w:val="Sinespaciado"/>
        <w:jc w:val="both"/>
        <w:rPr>
          <w:rFonts w:ascii="Verdana" w:hAnsi="Verdana"/>
          <w:sz w:val="24"/>
        </w:rPr>
      </w:pPr>
    </w:p>
    <w:p w:rsidR="00CC20D5" w:rsidRDefault="00CC20D5" w:rsidP="00DD7C06">
      <w:r>
        <w:t xml:space="preserve">Durante los </w:t>
      </w:r>
      <w:del w:id="365" w:author="Rodrigo Riquelme" w:date="2010-11-10T00:24:00Z">
        <w:r w:rsidDel="00F8658A">
          <w:delText>ú</w:delText>
        </w:r>
      </w:del>
      <w:ins w:id="366" w:author="Rodrigo Riquelme" w:date="2010-11-10T00:24:00Z">
        <w:r w:rsidR="00F8658A">
          <w:t>ú</w:t>
        </w:r>
      </w:ins>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pPr>
        <w:rPr>
          <w:ins w:id="367" w:author="Dahianna Vega Leiva" w:date="2010-11-02T10:46:00Z"/>
        </w:rPr>
      </w:pPr>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FC49A8" w:rsidDel="003541C0" w:rsidRDefault="00FC49A8" w:rsidP="00FC49A8">
      <w:pPr>
        <w:rPr>
          <w:ins w:id="368" w:author="Dahianna Vega Leiva" w:date="2010-11-02T10:45:00Z"/>
          <w:del w:id="369" w:author="Rodrigo Riquelme" w:date="2010-11-02T22:16:00Z"/>
        </w:rPr>
      </w:pPr>
    </w:p>
    <w:p w:rsidR="00CC20D5" w:rsidRDefault="00CC20D5" w:rsidP="00FC49A8">
      <w:pPr>
        <w:rPr>
          <w:ins w:id="370" w:author="Dahianna Vega Leiva" w:date="2010-11-02T10:46:00Z"/>
        </w:rPr>
      </w:pPr>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Del="006239A4" w:rsidRDefault="00CC20D5">
      <w:pPr>
        <w:pStyle w:val="Listaconvietas21"/>
        <w:ind w:left="720" w:hanging="360"/>
        <w:rPr>
          <w:del w:id="371" w:author="Rodrigo Riquelme" w:date="2010-11-02T22:44:00Z"/>
        </w:rPr>
      </w:pPr>
    </w:p>
    <w:p w:rsidR="00CC20D5" w:rsidRDefault="001F06F0">
      <w:pPr>
        <w:pStyle w:val="Listaconvietas21"/>
        <w:ind w:left="360"/>
        <w:rPr>
          <w:ins w:id="372" w:author="Rodrigo Riquelme" w:date="2010-11-02T22:44:00Z"/>
        </w:rPr>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rPr>
          <w:ins w:id="373" w:author="Rodrigo Riquelme" w:date="2010-11-05T01:30:00Z"/>
        </w:rPr>
      </w:pPr>
      <w:del w:id="374" w:author="Rodrigo Riquelme" w:date="2010-11-04T18:18:00Z">
        <w:r w:rsidDel="00983B96">
          <w:fldChar w:fldCharType="begin"/>
        </w:r>
        <w:r w:rsidR="00CC20D5" w:rsidDel="00983B96">
          <w:delInstrText xml:space="preserve"> HYPERLINK "http://es.wikipedia.org/wiki/Archivo:Sistema_UMA.gif"</w:delInstrText>
        </w:r>
        <w:r w:rsidDel="00983B96">
          <w:fldChar w:fldCharType="separate"/>
        </w:r>
        <w:r w:rsidRPr="00427C5E">
          <w:rPr>
            <w:rPrChange w:id="375" w:author="Rodrigo Riquelme" w:date="2010-11-04T18:18:00Z">
              <w:rPr>
                <w:rStyle w:val="Hipervnculo"/>
                <w:rFonts w:eastAsia="Times New Roman" w:cs="Times New Roman"/>
                <w:b/>
                <w:sz w:val="28"/>
                <w:szCs w:val="24"/>
              </w:rPr>
            </w:rPrChange>
          </w:rPr>
          <w:delText xml:space="preserve"> </w:delText>
        </w:r>
        <w:r w:rsidR="009A106D">
          <w:rPr>
            <w:noProof/>
            <w:lang w:eastAsia="es-CL"/>
            <w:rPrChange w:id="376" w:author="Unknown">
              <w:rPr>
                <w:rFonts w:eastAsia="Times New Roman" w:cs="Times New Roman"/>
                <w:b/>
                <w:noProof/>
                <w:color w:val="0000FF"/>
                <w:sz w:val="28"/>
                <w:szCs w:val="24"/>
                <w:u w:val="single"/>
                <w:lang w:eastAsia="es-CL"/>
              </w:rPr>
            </w:rPrChange>
          </w:rPr>
          <w:drawing>
            <wp:inline distT="0" distB="0" distL="0" distR="0">
              <wp:extent cx="5715000" cy="220027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r w:rsidDel="00983B96">
          <w:fldChar w:fldCharType="end"/>
        </w:r>
      </w:del>
      <w:ins w:id="377" w:author="Rodrigo Riquelme" w:date="2010-11-04T18:18:00Z">
        <w:r w:rsidRPr="00427C5E">
          <w:rPr>
            <w:rPrChange w:id="378" w:author="Rodrigo Riquelme" w:date="2010-11-04T18:18:00Z">
              <w:rPr>
                <w:rStyle w:val="Hipervnculo"/>
                <w:rFonts w:eastAsia="Times New Roman" w:cs="Times New Roman"/>
                <w:b/>
                <w:sz w:val="28"/>
                <w:szCs w:val="24"/>
              </w:rPr>
            </w:rPrChange>
          </w:rPr>
          <w:t xml:space="preserve"> </w:t>
        </w:r>
        <w:r w:rsidR="009A106D">
          <w:rPr>
            <w:noProof/>
            <w:lang w:eastAsia="es-CL"/>
            <w:rPrChange w:id="379" w:author="Unknown">
              <w:rPr>
                <w:rFonts w:eastAsia="Times New Roman" w:cs="Times New Roman"/>
                <w:b/>
                <w:noProof/>
                <w:color w:val="0000FF"/>
                <w:sz w:val="28"/>
                <w:szCs w:val="24"/>
                <w:u w:val="single"/>
                <w:lang w:eastAsia="es-CL"/>
              </w:rPr>
            </w:rPrChange>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ins>
    </w:p>
    <w:p w:rsidR="009A106D" w:rsidRDefault="00E010D5">
      <w:pPr>
        <w:pStyle w:val="Epgrafe"/>
        <w:jc w:val="center"/>
        <w:rPr>
          <w:ins w:id="380" w:author="Rodrigo Riquelme" w:date="2010-11-05T01:24:00Z"/>
        </w:rPr>
        <w:pPrChange w:id="381" w:author="Rodrigo Riquelme" w:date="2010-11-05T01:30:00Z">
          <w:pPr>
            <w:pStyle w:val="Sinespaciado"/>
            <w:keepNext/>
            <w:jc w:val="center"/>
          </w:pPr>
        </w:pPrChange>
      </w:pPr>
      <w:ins w:id="382" w:author="Rodrigo Riquelme" w:date="2010-11-05T01:30:00Z">
        <w:r>
          <w:t xml:space="preserve">Ilustración </w:t>
        </w:r>
        <w:r w:rsidR="00427C5E">
          <w:fldChar w:fldCharType="begin"/>
        </w:r>
        <w:r>
          <w:instrText xml:space="preserve"> SEQ Ilustración \* ARABIC </w:instrText>
        </w:r>
      </w:ins>
      <w:r w:rsidR="00427C5E">
        <w:fldChar w:fldCharType="separate"/>
      </w:r>
      <w:ins w:id="383" w:author="Rodrigo Riquelme" w:date="2010-11-05T01:30:00Z">
        <w:r>
          <w:rPr>
            <w:noProof/>
          </w:rPr>
          <w:t>1</w:t>
        </w:r>
        <w:r w:rsidR="00427C5E">
          <w:fldChar w:fldCharType="end"/>
        </w:r>
        <w:r>
          <w:t xml:space="preserve"> - Componentes que intervienen en acceso multimedia web</w:t>
        </w:r>
      </w:ins>
    </w:p>
    <w:p w:rsidR="009A106D" w:rsidRDefault="00427C5E">
      <w:pPr>
        <w:pStyle w:val="Ttulo7"/>
        <w:rPr>
          <w:ins w:id="384" w:author="Rodrigo Riquelme" w:date="2010-11-04T18:18:00Z"/>
        </w:rPr>
        <w:pPrChange w:id="385" w:author="Rodrigo Riquelme" w:date="2010-11-04T18:22:00Z">
          <w:pPr>
            <w:pStyle w:val="Epgrafe"/>
          </w:pPr>
        </w:pPrChange>
      </w:pPr>
      <w:ins w:id="386" w:author="Rodrigo Riquelme" w:date="2010-11-04T18:22:00Z">
        <w:r>
          <w:fldChar w:fldCharType="begin"/>
        </w:r>
        <w:r w:rsidR="00983B96">
          <w:instrText xml:space="preserve"> HYPERLINK "http://es.wikipedia.org/wiki/Archivo:Sistema_UMA.gif" </w:instrText>
        </w:r>
        <w:r>
          <w:fldChar w:fldCharType="separate"/>
        </w:r>
        <w:r w:rsidR="00983B96" w:rsidRPr="00983B96">
          <w:rPr>
            <w:rStyle w:val="Hipervnculo"/>
            <w:lang w:eastAsia="en-US"/>
          </w:rPr>
          <w:t>http://es.wikipedia.org/wiki/Archivo:Sistema_UMA.gif</w:t>
        </w:r>
        <w:r>
          <w:fldChar w:fldCharType="end"/>
        </w:r>
      </w:ins>
    </w:p>
    <w:p w:rsidR="009A106D" w:rsidRDefault="00CC20D5">
      <w:pPr>
        <w:pStyle w:val="Ttulo7"/>
        <w:rPr>
          <w:del w:id="387" w:author="Rodrigo Riquelme" w:date="2010-11-04T18:18:00Z"/>
        </w:rPr>
        <w:pPrChange w:id="388" w:author="Rodrigo Riquelme" w:date="2010-11-04T18:19:00Z">
          <w:pPr>
            <w:pStyle w:val="Sinespaciado"/>
            <w:jc w:val="center"/>
          </w:pPr>
        </w:pPrChange>
      </w:pPr>
      <w:r w:rsidRPr="00983B96">
        <w:t xml:space="preserve"> </w:t>
      </w:r>
      <w:del w:id="389" w:author="Rodrigo Riquelme" w:date="2010-11-04T18:18:00Z">
        <w:r w:rsidR="00427C5E" w:rsidRPr="00427C5E">
          <w:rPr>
            <w:rPrChange w:id="390" w:author="Rodrigo Riquelme" w:date="2010-11-04T18:19:00Z">
              <w:rPr>
                <w:color w:val="0000FF"/>
                <w:u w:val="single"/>
              </w:rPr>
            </w:rPrChange>
          </w:rPr>
          <w:delText>Esquema de un sistema UMA</w:delText>
        </w:r>
      </w:del>
    </w:p>
    <w:p w:rsidR="00983B96" w:rsidRPr="00983B96" w:rsidDel="00983B96" w:rsidRDefault="00983B96" w:rsidP="00983B96">
      <w:pPr>
        <w:pStyle w:val="Ttulo7"/>
        <w:rPr>
          <w:ins w:id="391" w:author="Rodrigo Riquelme" w:date="2010-11-04T18:20:00Z"/>
        </w:rPr>
      </w:pPr>
    </w:p>
    <w:p w:rsidR="009A106D" w:rsidRDefault="00CC20D5">
      <w:pPr>
        <w:rPr>
          <w:del w:id="392" w:author="Rodrigo Riquelme" w:date="2010-11-04T18:21:00Z"/>
        </w:rPr>
        <w:pPrChange w:id="393" w:author="Rodrigo Riquelme" w:date="2010-11-04T18:21:00Z">
          <w:pPr>
            <w:pStyle w:val="Sinespaciado"/>
            <w:jc w:val="center"/>
          </w:pPr>
        </w:pPrChange>
      </w:pPr>
      <w:del w:id="394" w:author="Rodrigo Riquelme" w:date="2010-11-04T18:20:00Z">
        <w:r w:rsidRPr="00983B96" w:rsidDel="00983B96">
          <w:delText xml:space="preserve">Fuente: </w:delText>
        </w:r>
      </w:del>
      <w:del w:id="395" w:author="Rodrigo Riquelme" w:date="2010-11-04T18:21:00Z">
        <w:r w:rsidR="00427C5E" w:rsidRPr="00427C5E" w:rsidDel="00983B96">
          <w:fldChar w:fldCharType="begin"/>
        </w:r>
        <w:r w:rsidR="00427C5E" w:rsidRPr="00427C5E">
          <w:rPr>
            <w:rPrChange w:id="396" w:author="Rodrigo Riquelme" w:date="2010-11-04T18:21:00Z">
              <w:rPr>
                <w:color w:val="0000FF"/>
                <w:u w:val="single"/>
              </w:rPr>
            </w:rPrChange>
          </w:rPr>
          <w:delInstrText xml:space="preserve"> HYPERLINK "http://es.wikipedia.org/wiki/Archivo:Sistema_UMA.gif"</w:delInstrText>
        </w:r>
        <w:r w:rsidR="00427C5E" w:rsidRPr="00427C5E" w:rsidDel="00983B96">
          <w:rPr>
            <w:rPrChange w:id="397" w:author="Rodrigo Riquelme" w:date="2010-11-04T18:21:00Z">
              <w:rPr>
                <w:color w:val="0000FF"/>
                <w:u w:val="single"/>
              </w:rPr>
            </w:rPrChange>
          </w:rPr>
          <w:fldChar w:fldCharType="separate"/>
        </w:r>
        <w:r w:rsidR="00427C5E" w:rsidRPr="00427C5E">
          <w:rPr>
            <w:rPrChange w:id="398" w:author="Rodrigo Riquelme" w:date="2010-11-04T18:21:00Z">
              <w:rPr>
                <w:rStyle w:val="Hipervnculo"/>
              </w:rPr>
            </w:rPrChange>
          </w:rPr>
          <w:delText>http://es.wikipedia.org/wiki/Archivo:Sistema_UMA.gif</w:delText>
        </w:r>
        <w:r w:rsidR="00427C5E" w:rsidRPr="00427C5E" w:rsidDel="00983B96">
          <w:rPr>
            <w:rPrChange w:id="399" w:author="Rodrigo Riquelme" w:date="2010-11-04T18:21:00Z">
              <w:rPr>
                <w:color w:val="0000FF"/>
                <w:u w:val="single"/>
              </w:rPr>
            </w:rPrChange>
          </w:rPr>
          <w:fldChar w:fldCharType="end"/>
        </w:r>
        <w:r w:rsidR="00427C5E" w:rsidRPr="00427C5E">
          <w:rPr>
            <w:rPrChange w:id="400" w:author="Rodrigo Riquelme" w:date="2010-11-04T18:21:00Z">
              <w:rPr>
                <w:color w:val="0000FF"/>
                <w:u w:val="single"/>
              </w:rPr>
            </w:rPrChange>
          </w:rPr>
          <w:delText>.</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pPr>
        <w:pStyle w:val="Subttulo"/>
        <w:outlineLvl w:val="1"/>
        <w:pPrChange w:id="401" w:author="Rodrigo Riquelme" w:date="2010-11-02T22:45:00Z">
          <w:pPr>
            <w:pStyle w:val="Subttulo"/>
          </w:pPr>
        </w:pPrChange>
      </w:pPr>
      <w:ins w:id="402" w:author="Rodrigo Riquelme" w:date="2010-11-02T21:21:00Z">
        <w:r>
          <w:br w:type="page"/>
        </w:r>
      </w:ins>
      <w:bookmarkStart w:id="403" w:name="_Toc276634713"/>
      <w:r w:rsidR="00CC20D5" w:rsidRPr="00D56AA3">
        <w:lastRenderedPageBreak/>
        <w:t>1.</w:t>
      </w:r>
      <w:del w:id="404" w:author="Rodrigo Riquelme" w:date="2010-11-02T22:52:00Z">
        <w:r w:rsidR="00CC20D5" w:rsidRPr="00D56AA3" w:rsidDel="003A19EE">
          <w:delText>1</w:delText>
        </w:r>
      </w:del>
      <w:ins w:id="405" w:author="Rodrigo Riquelme" w:date="2010-11-02T23:02:00Z">
        <w:r w:rsidR="00C8251B">
          <w:t>1</w:t>
        </w:r>
      </w:ins>
      <w:ins w:id="406" w:author="Rodrigo Riquelme" w:date="2010-11-02T22:52:00Z">
        <w:r w:rsidR="003A19EE">
          <w:t xml:space="preserve">. </w:t>
        </w:r>
      </w:ins>
      <w:del w:id="407" w:author="Rodrigo Riquelme" w:date="2010-11-02T22:52:00Z">
        <w:r w:rsidR="00CC20D5" w:rsidRPr="00D56AA3" w:rsidDel="003A19EE">
          <w:delText>.</w:delText>
        </w:r>
      </w:del>
      <w:del w:id="408" w:author="Rodrigo Riquelme" w:date="2010-11-02T22:49:00Z">
        <w:r w:rsidR="00CC20D5" w:rsidRPr="00D56AA3" w:rsidDel="00D72575">
          <w:delText>FORMULACIÓN GENERAL DEL PROYECTO</w:delText>
        </w:r>
      </w:del>
      <w:ins w:id="409" w:author="Rodrigo Riquelme" w:date="2010-11-02T22:49:00Z">
        <w:r w:rsidR="00D72575">
          <w:t>Formulación General del Proyecto</w:t>
        </w:r>
      </w:ins>
      <w:bookmarkEnd w:id="403"/>
      <w:del w:id="410" w:author="Rodrigo Riquelme" w:date="2010-11-02T22:59:00Z">
        <w:r w:rsidR="00CC20D5" w:rsidRPr="00D56AA3" w:rsidDel="002C5BCC">
          <w:delText>.</w:delText>
        </w:r>
      </w:del>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Del="000400D2" w:rsidRDefault="00CC20D5" w:rsidP="00D56AA3">
      <w:pPr>
        <w:rPr>
          <w:del w:id="411" w:author="Dahianna Vega Leiva" w:date="2010-11-02T10:48:00Z"/>
        </w:rPr>
      </w:pP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Del="000400D2" w:rsidRDefault="00CC20D5" w:rsidP="00D56AA3">
      <w:pPr>
        <w:rPr>
          <w:del w:id="412" w:author="Dahianna Vega Leiva" w:date="2010-11-02T10:49:00Z"/>
        </w:rPr>
      </w:pP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Default="00427C5E">
      <w:pPr>
        <w:rPr>
          <w:vanish/>
          <w:rPrChange w:id="413" w:author="Dahianna Vega Leiva" w:date="2010-11-02T10:49:00Z">
            <w:rPr/>
          </w:rPrChange>
        </w:rPr>
        <w:pPrChange w:id="414" w:author="Dahianna Vega Leiva" w:date="2010-11-02T10:49:00Z">
          <w:pPr>
            <w:pStyle w:val="Textoindependiente"/>
            <w:pageBreakBefore/>
          </w:pPr>
        </w:pPrChange>
      </w:pPr>
      <w:r w:rsidRPr="00427C5E">
        <w:rPr>
          <w:vanish/>
          <w:rPrChange w:id="415" w:author="Dahianna Vega Leiva" w:date="2010-11-02T10:49:00Z">
            <w:rPr>
              <w:color w:val="0000FF"/>
              <w:u w:val="single"/>
            </w:rPr>
          </w:rPrChange>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C20D5">
      <w:pPr>
        <w:pStyle w:val="Sinespaciado"/>
        <w:jc w:val="center"/>
      </w:pPr>
      <w:r>
        <w:t>Fuente: http://onjava.com/onjava/2004/06/02/cg-vel-2.html</w:t>
      </w:r>
    </w:p>
    <w:p w:rsidR="009A106D" w:rsidRDefault="009A106D">
      <w:pPr>
        <w:pStyle w:val="Textoindependiente"/>
        <w:rPr>
          <w:ins w:id="416" w:author="Dahianna Vega Leiva" w:date="2010-11-02T10:53:00Z"/>
          <w:lang w:val="es-ES"/>
        </w:rPr>
        <w:pPrChange w:id="417" w:author="Dahianna Vega Leiva" w:date="2010-11-02T10:53:00Z">
          <w:pPr>
            <w:pStyle w:val="Textoindependiente"/>
            <w:pageBreakBefore/>
          </w:pPr>
        </w:pPrChange>
      </w:pPr>
    </w:p>
    <w:p w:rsidR="009A106D" w:rsidRDefault="00CC20D5">
      <w:pPr>
        <w:pStyle w:val="Textoindependiente"/>
        <w:rPr>
          <w:lang w:val="es-ES"/>
        </w:rPr>
        <w:pPrChange w:id="418" w:author="Dahianna Vega Leiva" w:date="2010-11-02T10:53:00Z">
          <w:pPr>
            <w:pStyle w:val="Textoindependiente"/>
            <w:pageBreakBefore/>
          </w:pPr>
        </w:pPrChange>
      </w:pPr>
      <w:r>
        <w:rPr>
          <w:lang w:val="es-ES"/>
        </w:rPr>
        <w:t>El siguiente es un esquema propuesto de un componente XML con elementos modelo y vista que reflejaría en un código universal una situación similar al diagrama anterior.</w:t>
      </w:r>
    </w:p>
    <w:p w:rsidR="009A106D" w:rsidRDefault="00427C5E">
      <w:pPr>
        <w:pStyle w:val="Cita"/>
        <w:rPr>
          <w:lang w:val="en-US"/>
        </w:rPr>
        <w:pPrChange w:id="419" w:author="Rodrigo Riquelme" w:date="2010-11-02T22:55:00Z">
          <w:pPr>
            <w:spacing w:line="240" w:lineRule="auto"/>
            <w:jc w:val="left"/>
          </w:pPr>
        </w:pPrChange>
      </w:pPr>
      <w:r w:rsidRPr="00427C5E">
        <w:rPr>
          <w:rPrChange w:id="420" w:author="Rodrigo Riquelme" w:date="2010-11-02T22:55:00Z">
            <w:rPr>
              <w:iCs/>
              <w:u w:val="single"/>
              <w:lang w:val="en-US"/>
            </w:rPr>
          </w:rPrChange>
        </w:rPr>
        <w:t>&lt;? xml version=”1.0”?&gt;</w:t>
      </w:r>
      <w:r w:rsidRPr="00427C5E">
        <w:rPr>
          <w:rPrChange w:id="421" w:author="Rodrigo Riquelme" w:date="2010-11-02T22:55:00Z">
            <w:rPr>
              <w:iCs/>
              <w:u w:val="single"/>
              <w:lang w:val="en-US"/>
            </w:rPr>
          </w:rPrChange>
        </w:rPr>
        <w:br/>
        <w:t>&lt;component name=”Model”&gt;</w:t>
      </w:r>
      <w:r w:rsidRPr="00427C5E">
        <w:rPr>
          <w:rPrChange w:id="422" w:author="Rodrigo Riquelme" w:date="2010-11-02T22:55:00Z">
            <w:rPr>
              <w:iCs/>
              <w:u w:val="single"/>
              <w:lang w:val="en-US"/>
            </w:rPr>
          </w:rPrChange>
        </w:rPr>
        <w:br/>
        <w:t>    &lt;model name=”InternalObjectModel”&gt;</w:t>
      </w:r>
      <w:r w:rsidRPr="00427C5E">
        <w:rPr>
          <w:rPrChange w:id="423" w:author="Rodrigo Riquelme" w:date="2010-11-02T22:55:00Z">
            <w:rPr>
              <w:iCs/>
              <w:u w:val="single"/>
              <w:lang w:val="en-US"/>
            </w:rPr>
          </w:rPrChange>
        </w:rPr>
        <w:br/>
        <w:t>        &lt;id&gt;%v&lt;/id&gt;</w:t>
      </w:r>
      <w:r w:rsidRPr="00427C5E">
        <w:rPr>
          <w:rPrChange w:id="424" w:author="Rodrigo Riquelme" w:date="2010-11-02T22:55:00Z">
            <w:rPr>
              <w:iCs/>
              <w:u w:val="single"/>
              <w:lang w:val="en-US"/>
            </w:rPr>
          </w:rPrChange>
        </w:rPr>
        <w:br/>
        <w:t>    &lt;/model&gt;</w:t>
      </w:r>
      <w:r w:rsidRPr="00427C5E">
        <w:rPr>
          <w:rPrChange w:id="425" w:author="Rodrigo Riquelme" w:date="2010-11-02T22:55:00Z">
            <w:rPr>
              <w:iCs/>
              <w:u w:val="single"/>
              <w:lang w:val="en-US"/>
            </w:rPr>
          </w:rPrChange>
        </w:rPr>
        <w:br/>
        <w:t>    &lt;view name=”Exporter”&gt;</w:t>
      </w:r>
      <w:r w:rsidRPr="00427C5E">
        <w:rPr>
          <w:rPrChange w:id="426" w:author="Rodrigo Riquelme" w:date="2010-11-02T22:55:00Z">
            <w:rPr>
              <w:iCs/>
              <w:u w:val="single"/>
              <w:lang w:val="en-US"/>
            </w:rPr>
          </w:rPrChange>
        </w:rPr>
        <w:br/>
        <w:t>        &lt;template&gt;cajita.html&lt;/template&gt;</w:t>
      </w:r>
      <w:r w:rsidRPr="00427C5E">
        <w:rPr>
          <w:rPrChange w:id="427" w:author="Rodrigo Riquelme" w:date="2010-11-02T22:55:00Z">
            <w:rPr>
              <w:iCs/>
              <w:u w:val="single"/>
              <w:lang w:val="en-US"/>
            </w:rPr>
          </w:rPrChange>
        </w:rPr>
        <w:br/>
        <w:t>        &lt;public_attribute&gt;true&lt;/ public_attribute</w:t>
      </w:r>
      <w:r w:rsidR="00CC20D5">
        <w:rPr>
          <w:lang w:val="en-US"/>
        </w:rPr>
        <w:t xml:space="preserve"> &gt;</w:t>
      </w:r>
      <w:r w:rsidR="00CC20D5">
        <w:rPr>
          <w:lang w:val="en-US"/>
        </w:rPr>
        <w:br/>
        <w:t>    &lt;/view&gt;</w:t>
      </w:r>
      <w:r w:rsidR="00CC20D5">
        <w:rPr>
          <w:lang w:val="en-US"/>
        </w:rPr>
        <w:br/>
        <w:t>&lt;/component&gt;</w:t>
      </w:r>
    </w:p>
    <w:p w:rsidR="000400D2" w:rsidDel="00410A68" w:rsidRDefault="000400D2">
      <w:pPr>
        <w:rPr>
          <w:ins w:id="428" w:author="Dahianna Vega Leiva" w:date="2010-11-02T10:53:00Z"/>
          <w:del w:id="429" w:author="Rodrigo Riquelme" w:date="2010-11-02T22:58:00Z"/>
          <w:lang w:val="es-ES"/>
        </w:rPr>
      </w:pPr>
    </w:p>
    <w:p w:rsidR="00CC20D5" w:rsidRDefault="00CC20D5">
      <w:pPr>
        <w:rPr>
          <w:lang w:val="es-ES"/>
        </w:rPr>
      </w:pPr>
      <w:r>
        <w:rPr>
          <w:lang w:val="es-ES"/>
        </w:rPr>
        <w:t>Como se puede apreciar en este ejemplo existe un objeto modelo y un objeto vista, dichos objetos modelados en XML no dependen de ning</w:t>
      </w:r>
      <w:del w:id="430" w:author="Rodrigo Riquelme" w:date="2010-11-10T00:24:00Z">
        <w:r w:rsidDel="00F8658A">
          <w:rPr>
            <w:lang w:val="es-ES"/>
          </w:rPr>
          <w:delText>ú</w:delText>
        </w:r>
      </w:del>
      <w:ins w:id="431" w:author="Rodrigo Riquelme" w:date="2010-11-10T00:24:00Z">
        <w:r w:rsidR="00F8658A">
          <w:rPr>
            <w:lang w:val="es-ES"/>
          </w:rPr>
          <w:t>ú</w:t>
        </w:r>
      </w:ins>
      <w:r>
        <w:rPr>
          <w:lang w:val="es-ES"/>
        </w:rPr>
        <w:t xml:space="preserve">n lenguaje de programación en particular, por lo tanto se puede mantener el </w:t>
      </w:r>
      <w:r>
        <w:rPr>
          <w:b/>
          <w:lang w:val="es-ES"/>
        </w:rPr>
        <w:t>diseño</w:t>
      </w:r>
      <w:r>
        <w:rPr>
          <w:lang w:val="es-ES"/>
        </w:rPr>
        <w:t xml:space="preserve"> de los </w:t>
      </w:r>
      <w:r>
        <w:rPr>
          <w:b/>
          <w:lang w:val="es-ES"/>
        </w:rPr>
        <w:t>componentes</w:t>
      </w:r>
      <w:r>
        <w:rPr>
          <w:lang w:val="es-ES"/>
        </w:rPr>
        <w:t xml:space="preserve"> XML sobre diferentes plataformas logrando una buena </w:t>
      </w:r>
      <w:r>
        <w:rPr>
          <w:b/>
          <w:lang w:val="es-ES"/>
        </w:rPr>
        <w:t>portabilidad</w:t>
      </w:r>
      <w:ins w:id="432" w:author="Dahianna Vega Leiva" w:date="2010-11-02T11:03:00Z">
        <w:r w:rsidR="00601004">
          <w:rPr>
            <w:lang w:val="es-ES"/>
          </w:rPr>
          <w:t>. O</w:t>
        </w:r>
      </w:ins>
      <w:del w:id="433" w:author="Dahianna Vega Leiva" w:date="2010-11-02T11:03:00Z">
        <w:r w:rsidDel="00601004">
          <w:rPr>
            <w:lang w:val="es-ES"/>
          </w:rPr>
          <w:delText>,  o</w:delText>
        </w:r>
      </w:del>
      <w:r>
        <w:rPr>
          <w:lang w:val="es-ES"/>
        </w:rPr>
        <w:t xml:space="preserve">cupando estos mismos componentes es posible comunicarse con diferentes plataformas a la vez, las cuales no necesariamente deben ser compatibles entre si de forma nativa, de esta forma se maximiza la </w:t>
      </w:r>
      <w:r>
        <w:rPr>
          <w:b/>
          <w:lang w:val="es-ES"/>
        </w:rPr>
        <w:t>interoperabilidad</w:t>
      </w:r>
      <w:r>
        <w:rPr>
          <w:lang w:val="es-ES"/>
        </w:rPr>
        <w:t>.</w:t>
      </w:r>
    </w:p>
    <w:p w:rsidR="00CC20D5" w:rsidRDefault="00CC20D5">
      <w:pPr>
        <w:rPr>
          <w:lang w:val="es-ES"/>
        </w:rPr>
      </w:pPr>
      <w:r>
        <w:rPr>
          <w:lang w:val="es-ES"/>
        </w:rPr>
        <w:t>Otro factor importante es que se separa el trabajo de programación en duro del diseño lógico de los componentes.</w:t>
      </w:r>
    </w:p>
    <w:p w:rsidR="009A106D" w:rsidRDefault="00C8251B">
      <w:pPr>
        <w:pStyle w:val="Subttulo"/>
        <w:outlineLvl w:val="1"/>
        <w:rPr>
          <w:ins w:id="434" w:author="Rodrigo Riquelme" w:date="2010-11-02T23:04:00Z"/>
          <w:kern w:val="1"/>
        </w:rPr>
        <w:pPrChange w:id="435" w:author="Rodrigo Riquelme" w:date="2010-11-02T23:07:00Z">
          <w:pPr>
            <w:pStyle w:val="Lista"/>
            <w:pageBreakBefore/>
          </w:pPr>
        </w:pPrChange>
      </w:pPr>
      <w:ins w:id="436" w:author="Rodrigo Riquelme" w:date="2010-11-02T23:06:00Z">
        <w:r>
          <w:rPr>
            <w:kern w:val="1"/>
          </w:rPr>
          <w:br w:type="page"/>
        </w:r>
      </w:ins>
      <w:bookmarkStart w:id="437" w:name="_Toc276634714"/>
      <w:ins w:id="438" w:author="Rodrigo Riquelme" w:date="2010-11-02T23:04:00Z">
        <w:r>
          <w:rPr>
            <w:kern w:val="1"/>
          </w:rPr>
          <w:lastRenderedPageBreak/>
          <w:t>1.2. Objetivos</w:t>
        </w:r>
        <w:bookmarkEnd w:id="437"/>
      </w:ins>
    </w:p>
    <w:p w:rsidR="009A106D" w:rsidRDefault="00C8251B">
      <w:pPr>
        <w:pStyle w:val="Subttulo"/>
        <w:outlineLvl w:val="2"/>
        <w:rPr>
          <w:b w:val="0"/>
          <w:kern w:val="1"/>
          <w:u w:val="single"/>
          <w:rPrChange w:id="439" w:author="Rodrigo Riquelme" w:date="2010-11-02T22:56:00Z">
            <w:rPr>
              <w:rFonts w:eastAsia="Times New Roman"/>
              <w:b/>
              <w:bCs/>
              <w:kern w:val="1"/>
              <w:sz w:val="28"/>
              <w:szCs w:val="32"/>
            </w:rPr>
          </w:rPrChange>
        </w:rPr>
        <w:pPrChange w:id="440" w:author="Rodrigo Riquelme" w:date="2010-11-02T23:07:00Z">
          <w:pPr>
            <w:pStyle w:val="Lista"/>
            <w:pageBreakBefore/>
          </w:pPr>
        </w:pPrChange>
      </w:pPr>
      <w:bookmarkStart w:id="441" w:name="_Toc276634715"/>
      <w:ins w:id="442" w:author="Rodrigo Riquelme" w:date="2010-11-02T23:03:00Z">
        <w:r>
          <w:rPr>
            <w:kern w:val="1"/>
          </w:rPr>
          <w:t>1.</w:t>
        </w:r>
      </w:ins>
      <w:del w:id="443" w:author="Rodrigo Riquelme" w:date="2010-11-02T22:56:00Z">
        <w:r w:rsidR="00CC20D5" w:rsidDel="003A19EE">
          <w:rPr>
            <w:kern w:val="1"/>
          </w:rPr>
          <w:delText>4</w:delText>
        </w:r>
      </w:del>
      <w:ins w:id="444" w:author="Rodrigo Riquelme" w:date="2010-11-02T22:56:00Z">
        <w:r w:rsidR="003A19EE">
          <w:rPr>
            <w:kern w:val="1"/>
          </w:rPr>
          <w:t>2</w:t>
        </w:r>
      </w:ins>
      <w:r w:rsidR="00CC20D5">
        <w:rPr>
          <w:kern w:val="1"/>
        </w:rPr>
        <w:t>.1</w:t>
      </w:r>
      <w:ins w:id="445" w:author="Rodrigo Riquelme" w:date="2010-11-02T22:56:00Z">
        <w:r w:rsidR="003A19EE">
          <w:rPr>
            <w:kern w:val="1"/>
          </w:rPr>
          <w:t>.</w:t>
        </w:r>
      </w:ins>
      <w:r w:rsidR="00CC20D5">
        <w:rPr>
          <w:kern w:val="1"/>
        </w:rPr>
        <w:t xml:space="preserve"> </w:t>
      </w:r>
      <w:del w:id="446" w:author="Rodrigo Riquelme" w:date="2010-11-02T22:56:00Z">
        <w:r w:rsidR="00CC20D5" w:rsidDel="003A19EE">
          <w:rPr>
            <w:kern w:val="1"/>
          </w:rPr>
          <w:delText>OBJETIVO GENERAL</w:delText>
        </w:r>
      </w:del>
      <w:ins w:id="447" w:author="Rodrigo Riquelme" w:date="2010-11-02T22:56:00Z">
        <w:r w:rsidR="003A19EE">
          <w:rPr>
            <w:kern w:val="1"/>
          </w:rPr>
          <w:t>Objetivo General</w:t>
        </w:r>
      </w:ins>
      <w:bookmarkEnd w:id="441"/>
    </w:p>
    <w:p w:rsidR="00CC20D5" w:rsidRDefault="00CC20D5">
      <w:r>
        <w:t>Desarrollar un Marco de Trabajo para el desarrollo de aplicaciones con características de Acceso Multimedia Universal.</w:t>
      </w:r>
    </w:p>
    <w:p w:rsidR="009A106D" w:rsidRDefault="00CC20D5">
      <w:pPr>
        <w:pStyle w:val="Subttulo"/>
        <w:outlineLvl w:val="2"/>
        <w:pPrChange w:id="448" w:author="Rodrigo Riquelme" w:date="2010-11-02T23:07:00Z">
          <w:pPr>
            <w:pStyle w:val="Ttulo"/>
            <w:jc w:val="left"/>
          </w:pPr>
        </w:pPrChange>
      </w:pPr>
      <w:del w:id="449" w:author="Rodrigo Riquelme" w:date="2010-11-02T22:56:00Z">
        <w:r w:rsidDel="003A19EE">
          <w:delText>4</w:delText>
        </w:r>
      </w:del>
      <w:bookmarkStart w:id="450" w:name="_Toc276634716"/>
      <w:ins w:id="451" w:author="Rodrigo Riquelme" w:date="2010-11-02T23:03:00Z">
        <w:r w:rsidR="00C8251B">
          <w:t>1</w:t>
        </w:r>
      </w:ins>
      <w:r>
        <w:t>.2</w:t>
      </w:r>
      <w:ins w:id="452" w:author="Rodrigo Riquelme" w:date="2010-11-02T22:56:00Z">
        <w:r w:rsidR="003A19EE">
          <w:t>.</w:t>
        </w:r>
      </w:ins>
      <w:ins w:id="453" w:author="Rodrigo Riquelme" w:date="2010-11-02T23:04:00Z">
        <w:r w:rsidR="00C8251B">
          <w:t>1.</w:t>
        </w:r>
      </w:ins>
      <w:r>
        <w:t xml:space="preserve"> </w:t>
      </w:r>
      <w:del w:id="454" w:author="Rodrigo Riquelme" w:date="2010-11-02T23:06:00Z">
        <w:r w:rsidDel="00C8251B">
          <w:delText>OBJETIVOS ESPECÍFICOS</w:delText>
        </w:r>
      </w:del>
      <w:ins w:id="455" w:author="Rodrigo Riquelme" w:date="2010-11-02T23:06:00Z">
        <w:r w:rsidR="00C8251B">
          <w:t xml:space="preserve">Objetivos </w:t>
        </w:r>
      </w:ins>
      <w:bookmarkEnd w:id="450"/>
      <w:ins w:id="456" w:author="Rodrigo Riquelme" w:date="2010-11-05T00:48:00Z">
        <w:r w:rsidR="009945AA">
          <w:t>Específicos</w:t>
        </w:r>
      </w:ins>
    </w:p>
    <w:p w:rsidR="00CC20D5" w:rsidRDefault="00CC20D5">
      <w:pPr>
        <w:numPr>
          <w:ilvl w:val="0"/>
          <w:numId w:val="4"/>
        </w:numPr>
      </w:pPr>
      <w:r>
        <w:t xml:space="preserve">Generar un </w:t>
      </w:r>
      <w:del w:id="457" w:author="Rodrigo Riquelme" w:date="2010-11-04T12:18:00Z">
        <w:r w:rsidDel="006C5A13">
          <w:rPr>
            <w:b/>
          </w:rPr>
          <w:delText xml:space="preserve">framework </w:delText>
        </w:r>
      </w:del>
      <w:ins w:id="458" w:author="Rodrigo Riquelme" w:date="2010-11-04T12:18:00Z">
        <w:r w:rsidR="006C5A13">
          <w:rPr>
            <w:b/>
          </w:rPr>
          <w:t xml:space="preserve">Framework </w:t>
        </w:r>
      </w:ins>
      <w:r>
        <w:rPr>
          <w:b/>
        </w:rPr>
        <w:t>MVC</w:t>
      </w:r>
      <w:r>
        <w:t xml:space="preserve"> sobre una plataforma </w:t>
      </w:r>
      <w:r>
        <w:rPr>
          <w:b/>
        </w:rPr>
        <w:t>específica</w:t>
      </w:r>
      <w:r>
        <w:t xml:space="preserve"> como Java o PHP que interact</w:t>
      </w:r>
      <w:del w:id="459" w:author="Rodrigo Riquelme" w:date="2010-11-10T00:24:00Z">
        <w:r w:rsidDel="00F8658A">
          <w:delText>ú</w:delText>
        </w:r>
      </w:del>
      <w:ins w:id="460" w:author="Rodrigo Riquelme" w:date="2010-11-10T00:24:00Z">
        <w:r w:rsidR="00F8658A">
          <w:t>ú</w:t>
        </w:r>
      </w:ins>
      <w:r>
        <w:t xml:space="preserve">e con componentes XML que a su vez puedan ser interpretados en cualquier plataforma </w:t>
      </w:r>
      <w:r>
        <w:rPr>
          <w:b/>
        </w:rPr>
        <w:t>genérica</w:t>
      </w:r>
      <w:r>
        <w:t xml:space="preserve"> con la programación necesaria.</w:t>
      </w:r>
    </w:p>
    <w:p w:rsidR="00CC20D5" w:rsidRDefault="00CC20D5">
      <w:pPr>
        <w:pStyle w:val="Listaconvietas31"/>
        <w:numPr>
          <w:ilvl w:val="0"/>
          <w:numId w:val="3"/>
        </w:numPr>
      </w:pPr>
      <w:r>
        <w:t xml:space="preserve">Generar un </w:t>
      </w:r>
      <w:r>
        <w:rPr>
          <w:b/>
        </w:rPr>
        <w:t>CMS</w:t>
      </w:r>
      <w:r>
        <w:t xml:space="preserve"> con este framework tomando en cuenta los principios UMA, esto quiere decir que el contenido audiovisual subido una sola vez debiera ser compatible con distintas plataformas (PCs, móviles, blackberrys, iphones, ipads, etc).</w:t>
      </w:r>
    </w:p>
    <w:p w:rsidR="00CC20D5" w:rsidRDefault="00CC20D5">
      <w:pPr>
        <w:pStyle w:val="Listaconvietas31"/>
        <w:numPr>
          <w:ilvl w:val="0"/>
          <w:numId w:val="3"/>
        </w:numPr>
      </w:pPr>
      <w:r>
        <w:t xml:space="preserve">Resolver la </w:t>
      </w:r>
      <w:r>
        <w:rPr>
          <w:b/>
        </w:rPr>
        <w:t>codificación</w:t>
      </w:r>
      <w:r>
        <w:t xml:space="preserve"> (FLV, MP4, MPG, </w:t>
      </w:r>
      <w:r w:rsidR="008B28A9">
        <w:t>etc.</w:t>
      </w:r>
      <w:r>
        <w:t xml:space="preserve">) del material audiovisual para que este pueda ser reproducido en las principales plataformas. </w:t>
      </w:r>
    </w:p>
    <w:p w:rsidR="00CC20D5" w:rsidRDefault="00CC20D5">
      <w:pPr>
        <w:pStyle w:val="Listaconvietas31"/>
        <w:numPr>
          <w:ilvl w:val="0"/>
          <w:numId w:val="3"/>
        </w:numPr>
      </w:pPr>
      <w:r>
        <w:t xml:space="preserve">Mostrar el despliegue de la información adecuado para cada dispositivo para que los contenidos sean accesibles en forma transparente a través de ellos, mediante los </w:t>
      </w:r>
      <w:r>
        <w:rPr>
          <w:b/>
        </w:rPr>
        <w:t>componentes XML</w:t>
      </w:r>
      <w:r>
        <w:t xml:space="preserve">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del w:id="461" w:author="Rodrigo Riquelme" w:date="2010-11-10T00:24:00Z">
        <w:r w:rsidDel="00F8658A">
          <w:delText>ú</w:delText>
        </w:r>
      </w:del>
      <w:ins w:id="462" w:author="Rodrigo Riquelme" w:date="2010-11-10T00:24:00Z">
        <w:r w:rsidR="00F8658A">
          <w:t>ú</w:t>
        </w:r>
      </w:ins>
      <w:r>
        <w:t>n no existan.</w:t>
      </w:r>
    </w:p>
    <w:p w:rsidR="009A106D" w:rsidRDefault="00321514">
      <w:pPr>
        <w:pStyle w:val="Subttulo"/>
        <w:outlineLvl w:val="1"/>
        <w:rPr>
          <w:rStyle w:val="Estilo14pt"/>
          <w:rFonts w:eastAsia="Calibri" w:cs="Calibri"/>
          <w:b w:val="0"/>
          <w:bCs/>
          <w:i/>
          <w:iCs/>
          <w:szCs w:val="22"/>
        </w:rPr>
        <w:pPrChange w:id="463" w:author="Rodrigo Riquelme" w:date="2010-11-03T00:47:00Z">
          <w:pPr>
            <w:pStyle w:val="Ttulo"/>
            <w:pageBreakBefore/>
          </w:pPr>
        </w:pPrChange>
      </w:pPr>
      <w:ins w:id="464" w:author="Rodrigo Riquelme" w:date="2010-11-02T23:17:00Z">
        <w:r>
          <w:rPr>
            <w:rStyle w:val="Estilo14pt"/>
          </w:rPr>
          <w:br w:type="page"/>
        </w:r>
      </w:ins>
      <w:del w:id="465" w:author="Rodrigo Riquelme" w:date="2010-11-02T23:10:00Z">
        <w:r w:rsidR="00CC20D5" w:rsidDel="00073F3B">
          <w:rPr>
            <w:rStyle w:val="Estilo14pt"/>
          </w:rPr>
          <w:lastRenderedPageBreak/>
          <w:delText>4</w:delText>
        </w:r>
      </w:del>
      <w:bookmarkStart w:id="466" w:name="_Toc276634717"/>
      <w:ins w:id="467" w:author="Rodrigo Riquelme" w:date="2010-11-02T23:10:00Z">
        <w:r w:rsidR="00073F3B">
          <w:rPr>
            <w:rStyle w:val="Estilo14pt"/>
          </w:rPr>
          <w:t>1</w:t>
        </w:r>
      </w:ins>
      <w:r w:rsidR="00CC20D5">
        <w:rPr>
          <w:rStyle w:val="Estilo14pt"/>
        </w:rPr>
        <w:t>.3</w:t>
      </w:r>
      <w:ins w:id="468" w:author="Rodrigo Riquelme" w:date="2010-11-02T23:08:00Z">
        <w:r w:rsidR="00632E5B">
          <w:rPr>
            <w:rStyle w:val="Estilo14pt"/>
          </w:rPr>
          <w:t>.</w:t>
        </w:r>
      </w:ins>
      <w:r w:rsidR="00CC20D5">
        <w:rPr>
          <w:rStyle w:val="Estilo14pt"/>
        </w:rPr>
        <w:t xml:space="preserve"> </w:t>
      </w:r>
      <w:del w:id="469" w:author="Rodrigo Riquelme" w:date="2010-11-02T23:08:00Z">
        <w:r w:rsidR="00CC20D5" w:rsidDel="00632E5B">
          <w:rPr>
            <w:rStyle w:val="Estilo14pt"/>
          </w:rPr>
          <w:delText>METODOLOGÍA A EMPLEAR PARA DESARROLLAR EL PROYECTO</w:delText>
        </w:r>
      </w:del>
      <w:ins w:id="470" w:author="Rodrigo Riquelme" w:date="2010-11-02T23:08:00Z">
        <w:r w:rsidR="009004D2">
          <w:rPr>
            <w:rStyle w:val="Estilo14pt"/>
          </w:rPr>
          <w:t>Metodolog</w:t>
        </w:r>
      </w:ins>
      <w:ins w:id="471" w:author="Rodrigo Riquelme" w:date="2010-11-04T18:13:00Z">
        <w:r w:rsidR="009004D2">
          <w:rPr>
            <w:rStyle w:val="Estilo14pt"/>
          </w:rPr>
          <w:t>í</w:t>
        </w:r>
      </w:ins>
      <w:ins w:id="472" w:author="Rodrigo Riquelme" w:date="2010-11-02T23:08:00Z">
        <w:r w:rsidR="00632E5B">
          <w:rPr>
            <w:rStyle w:val="Estilo14pt"/>
          </w:rPr>
          <w:t>a a Emplear para Desarrollar el Proyecto</w:t>
        </w:r>
      </w:ins>
      <w:bookmarkEnd w:id="466"/>
      <w:del w:id="473" w:author="Rodrigo Riquelme" w:date="2010-11-02T23:08:00Z">
        <w:r w:rsidR="00CC20D5" w:rsidDel="00632E5B">
          <w:rPr>
            <w:rStyle w:val="Estilo14pt"/>
          </w:rPr>
          <w:delText>.</w:delText>
        </w:r>
      </w:del>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Default="00CC20D5">
      <w:pPr>
        <w:rPr>
          <w:lang w:val="es-ES"/>
        </w:rPr>
      </w:pPr>
      <w:r>
        <w:rPr>
          <w:lang w:val="es-ES"/>
        </w:rPr>
        <w:t xml:space="preserve">Se utilizará un sistema de control de versiones para el software y documentación del desarrollo basado en </w:t>
      </w:r>
      <w:r w:rsidR="00310055">
        <w:rPr>
          <w:b/>
          <w:lang w:val="es-ES"/>
        </w:rPr>
        <w:t>Subversi</w:t>
      </w:r>
      <w:ins w:id="474" w:author="Rodrigo Riquelme" w:date="2010-11-04T18:13:00Z">
        <w:r w:rsidR="00413211">
          <w:rPr>
            <w:b/>
            <w:lang w:val="es-ES"/>
          </w:rPr>
          <w:t>o</w:t>
        </w:r>
      </w:ins>
      <w:del w:id="475" w:author="Rodrigo Riquelme" w:date="2010-11-04T18:13:00Z">
        <w:r w:rsidR="00310055" w:rsidDel="00413211">
          <w:rPr>
            <w:b/>
            <w:lang w:val="es-ES"/>
          </w:rPr>
          <w:delText>ó</w:delText>
        </w:r>
      </w:del>
      <w:r w:rsidR="00310055">
        <w:rPr>
          <w:b/>
          <w:lang w:val="es-ES"/>
        </w:rPr>
        <w:t>n</w:t>
      </w:r>
      <w:r>
        <w:rPr>
          <w:lang w:val="es-ES"/>
        </w:rPr>
        <w:t xml:space="preserve"> para ello </w:t>
      </w:r>
      <w:ins w:id="476" w:author="Rodrigo Riquelme" w:date="2010-11-03T00:48:00Z">
        <w:r w:rsidR="007B533B">
          <w:rPr>
            <w:lang w:val="es-ES"/>
          </w:rPr>
          <w:t xml:space="preserve">se </w:t>
        </w:r>
      </w:ins>
      <w:r>
        <w:rPr>
          <w:lang w:val="es-ES"/>
        </w:rPr>
        <w:t>usar</w:t>
      </w:r>
      <w:ins w:id="477" w:author="Rodrigo Riquelme" w:date="2010-11-03T00:49:00Z">
        <w:r w:rsidR="007B533B">
          <w:rPr>
            <w:lang w:val="es-ES"/>
          </w:rPr>
          <w:t>a</w:t>
        </w:r>
      </w:ins>
      <w:del w:id="478" w:author="Rodrigo Riquelme" w:date="2010-11-03T00:48:00Z">
        <w:r w:rsidDel="007B533B">
          <w:rPr>
            <w:lang w:val="es-ES"/>
          </w:rPr>
          <w:delText>emos</w:delText>
        </w:r>
      </w:del>
      <w:r>
        <w:rPr>
          <w:lang w:val="es-ES"/>
        </w:rPr>
        <w:t xml:space="preserve"> el servicio de repositorio </w:t>
      </w:r>
      <w:r w:rsidR="00310055">
        <w:rPr>
          <w:lang w:val="es-ES"/>
        </w:rPr>
        <w:t>Subversión</w:t>
      </w:r>
      <w:r>
        <w:rPr>
          <w:lang w:val="es-ES"/>
        </w:rPr>
        <w:t xml:space="preserve"> de </w:t>
      </w:r>
      <w:del w:id="479" w:author="Rodrigo Riquelme" w:date="2010-11-03T00:48:00Z">
        <w:r w:rsidDel="007B533B">
          <w:rPr>
            <w:lang w:val="es-ES"/>
          </w:rPr>
          <w:delText>springloops.com</w:delText>
        </w:r>
      </w:del>
      <w:ins w:id="480" w:author="Rodrigo Riquelme" w:date="2010-11-03T00:48:00Z">
        <w:r w:rsidR="007B533B">
          <w:rPr>
            <w:lang w:val="es-ES"/>
          </w:rPr>
          <w:t>Google y li</w:t>
        </w:r>
      </w:ins>
      <w:ins w:id="481" w:author="Rodrigo Riquelme" w:date="2010-11-03T00:49:00Z">
        <w:r w:rsidR="007B533B">
          <w:rPr>
            <w:lang w:val="es-ES"/>
          </w:rPr>
          <w:t>berara el software bajo la licencia GNU GPL</w:t>
        </w:r>
      </w:ins>
      <w:r>
        <w:rPr>
          <w:lang w:val="es-ES"/>
        </w:rPr>
        <w:t>.</w:t>
      </w:r>
    </w:p>
    <w:p w:rsidR="00CC20D5" w:rsidRDefault="00CC20D5">
      <w:pPr>
        <w:rPr>
          <w:lang w:val="es-ES"/>
        </w:rPr>
      </w:pPr>
      <w:r>
        <w:rPr>
          <w:lang w:val="es-ES"/>
        </w:rPr>
        <w:t xml:space="preserve">Se fijarán </w:t>
      </w:r>
      <w:r>
        <w:rPr>
          <w:b/>
          <w:lang w:val="es-ES"/>
        </w:rPr>
        <w:t>reuniones</w:t>
      </w:r>
      <w:r>
        <w:rPr>
          <w:lang w:val="es-ES"/>
        </w:rPr>
        <w:t xml:space="preserve"> semanales para controlar y coordinar el avance del proyecto.</w:t>
      </w:r>
    </w:p>
    <w:p w:rsidR="00CC20D5" w:rsidRDefault="00CC20D5">
      <w:pPr>
        <w:rPr>
          <w:lang w:val="es-ES"/>
        </w:rPr>
      </w:pPr>
      <w:r>
        <w:rPr>
          <w:lang w:val="es-ES"/>
        </w:rPr>
        <w:t xml:space="preserve">Se utilizará un IDE basado en </w:t>
      </w:r>
      <w:r>
        <w:rPr>
          <w:b/>
          <w:lang w:val="es-ES"/>
        </w:rPr>
        <w:t>Eclipse</w:t>
      </w:r>
      <w:r>
        <w:rPr>
          <w:lang w:val="es-ES"/>
        </w:rPr>
        <w:t xml:space="preserv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del w:id="482" w:author="Rodrigo Riquelme" w:date="2010-11-04T18:14:00Z">
        <w:r w:rsidDel="009025FA">
          <w:rPr>
            <w:lang w:val="es-ES"/>
          </w:rPr>
          <w:delText>SubVersion</w:delText>
        </w:r>
      </w:del>
      <w:ins w:id="483" w:author="Rodrigo Riquelme" w:date="2010-11-04T18:14:00Z">
        <w:r w:rsidR="009025FA">
          <w:rPr>
            <w:lang w:val="es-ES"/>
          </w:rPr>
          <w:t>Subversion</w:t>
        </w:r>
      </w:ins>
      <w:r>
        <w:rPr>
          <w:lang w:val="es-ES"/>
        </w:rPr>
        <w:t>.</w:t>
      </w:r>
    </w:p>
    <w:p w:rsidR="00CC20D5" w:rsidRDefault="00CC20D5">
      <w:pPr>
        <w:pStyle w:val="Listaconvietas31"/>
        <w:rPr>
          <w:lang w:val="es-ES"/>
        </w:rPr>
      </w:pPr>
      <w:r>
        <w:rPr>
          <w:b/>
          <w:lang w:val="es-ES"/>
        </w:rPr>
        <w:t>Producción</w:t>
      </w:r>
      <w:r>
        <w:rPr>
          <w:lang w:val="es-ES"/>
        </w:rPr>
        <w:t>: instalado en un servidor web accesible p</w:t>
      </w:r>
      <w:del w:id="484" w:author="Rodrigo Riquelme" w:date="2010-11-10T00:24:00Z">
        <w:r w:rsidDel="00F8658A">
          <w:rPr>
            <w:lang w:val="es-ES"/>
          </w:rPr>
          <w:delText>ú</w:delText>
        </w:r>
      </w:del>
      <w:ins w:id="485" w:author="Rodrigo Riquelme" w:date="2010-11-10T00:24:00Z">
        <w:r w:rsidR="00F8658A">
          <w:rPr>
            <w:lang w:val="es-ES"/>
          </w:rPr>
          <w:t>ú</w:t>
        </w:r>
      </w:ins>
      <w:r>
        <w:rPr>
          <w:lang w:val="es-ES"/>
        </w:rPr>
        <w:t>blicamente montado en una máquina Linux.</w:t>
      </w:r>
    </w:p>
    <w:p w:rsidR="009A106D" w:rsidRDefault="007B533B">
      <w:pPr>
        <w:pStyle w:val="Subttulo"/>
        <w:outlineLvl w:val="1"/>
        <w:pPrChange w:id="486" w:author="Rodrigo Riquelme" w:date="2010-11-03T00:48:00Z">
          <w:pPr>
            <w:pStyle w:val="Ttulo"/>
            <w:pageBreakBefore/>
          </w:pPr>
        </w:pPrChange>
      </w:pPr>
      <w:ins w:id="487" w:author="Rodrigo Riquelme" w:date="2010-11-03T00:48:00Z">
        <w:r>
          <w:br w:type="page"/>
        </w:r>
      </w:ins>
      <w:del w:id="488" w:author="Rodrigo Riquelme" w:date="2010-11-02T23:13:00Z">
        <w:r w:rsidR="00CC20D5" w:rsidDel="00321514">
          <w:lastRenderedPageBreak/>
          <w:delText>4.</w:delText>
        </w:r>
      </w:del>
      <w:bookmarkStart w:id="489" w:name="_Toc276634718"/>
      <w:ins w:id="490" w:author="Rodrigo Riquelme" w:date="2010-11-02T23:13:00Z">
        <w:r w:rsidR="00321514">
          <w:t>1.</w:t>
        </w:r>
      </w:ins>
      <w:r w:rsidR="00CC20D5">
        <w:t>4</w:t>
      </w:r>
      <w:del w:id="491" w:author="Rodrigo Riquelme" w:date="2010-11-02T23:10:00Z">
        <w:r w:rsidR="00CC20D5" w:rsidDel="006A6A8F">
          <w:delText xml:space="preserve"> PLANIFICACION INICIAL</w:delText>
        </w:r>
      </w:del>
      <w:r w:rsidR="00CC20D5">
        <w:t>.</w:t>
      </w:r>
      <w:ins w:id="492" w:author="Rodrigo Riquelme" w:date="2010-11-02T23:11:00Z">
        <w:r w:rsidR="006A6A8F">
          <w:t xml:space="preserve"> Planificacion Inicial</w:t>
        </w:r>
      </w:ins>
      <w:bookmarkEnd w:id="489"/>
    </w:p>
    <w:p w:rsidR="00CC20D5" w:rsidRDefault="00CC20D5">
      <w:pPr>
        <w:pStyle w:val="Continuarlista21"/>
        <w:ind w:left="0"/>
      </w:pPr>
      <w:r>
        <w:t>Seg</w:t>
      </w:r>
      <w:del w:id="493" w:author="Rodrigo Riquelme" w:date="2010-11-10T00:24:00Z">
        <w:r w:rsidDel="00F8658A">
          <w:delText>ú</w:delText>
        </w:r>
      </w:del>
      <w:ins w:id="494" w:author="Rodrigo Riquelme" w:date="2010-11-10T00:24:00Z">
        <w:r w:rsidR="00F8658A">
          <w:t>ú</w:t>
        </w:r>
      </w:ins>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495" w:author="Rodrigo Riquelme" w:date="2010-11-02T23:19:00Z">
                  <w:rPr>
                    <w:rFonts w:cs="Arial"/>
                    <w:b/>
                    <w:sz w:val="20"/>
                    <w:szCs w:val="20"/>
                  </w:rPr>
                </w:rPrChange>
              </w:rPr>
              <w:pPrChange w:id="496" w:author="Rodrigo Riquelme" w:date="2010-11-02T23:19:00Z">
                <w:pPr>
                  <w:snapToGrid w:val="0"/>
                  <w:spacing w:after="0" w:line="100" w:lineRule="atLeast"/>
                  <w:jc w:val="center"/>
                </w:pPr>
              </w:pPrChange>
            </w:pPr>
            <w:r w:rsidRPr="00427C5E">
              <w:rPr>
                <w:sz w:val="20"/>
                <w:szCs w:val="20"/>
                <w:rPrChange w:id="497" w:author="Rodrigo Riquelme" w:date="2010-11-02T23:19:00Z">
                  <w:rPr>
                    <w:rFonts w:cs="Arial"/>
                    <w:b/>
                    <w:color w:val="0000FF"/>
                    <w:sz w:val="20"/>
                    <w:szCs w:val="20"/>
                    <w:u w:val="single"/>
                  </w:rPr>
                </w:rPrChange>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498" w:author="Rodrigo Riquelme" w:date="2010-11-02T23:19:00Z">
                  <w:rPr>
                    <w:rFonts w:cs="Arial"/>
                    <w:b/>
                    <w:sz w:val="20"/>
                    <w:szCs w:val="20"/>
                  </w:rPr>
                </w:rPrChange>
              </w:rPr>
              <w:pPrChange w:id="499" w:author="Rodrigo Riquelme" w:date="2010-11-02T23:19:00Z">
                <w:pPr>
                  <w:snapToGrid w:val="0"/>
                  <w:spacing w:after="0" w:line="100" w:lineRule="atLeast"/>
                  <w:jc w:val="center"/>
                </w:pPr>
              </w:pPrChange>
            </w:pPr>
            <w:r w:rsidRPr="00427C5E">
              <w:rPr>
                <w:sz w:val="20"/>
                <w:szCs w:val="20"/>
                <w:rPrChange w:id="500" w:author="Rodrigo Riquelme" w:date="2010-11-02T23:19:00Z">
                  <w:rPr>
                    <w:rFonts w:cs="Arial"/>
                    <w:b/>
                    <w:color w:val="0000FF"/>
                    <w:sz w:val="20"/>
                    <w:szCs w:val="20"/>
                    <w:u w:val="single"/>
                  </w:rPr>
                </w:rPrChange>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b/>
                <w:sz w:val="20"/>
                <w:szCs w:val="20"/>
              </w:rPr>
              <w:pPrChange w:id="501" w:author="Rodrigo Riquelme" w:date="2010-11-02T23:19:00Z">
                <w:pPr>
                  <w:snapToGrid w:val="0"/>
                  <w:spacing w:after="0" w:line="100" w:lineRule="atLeast"/>
                  <w:jc w:val="center"/>
                </w:pPr>
              </w:pPrChange>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2" w:author="Rodrigo Riquelme" w:date="2010-11-02T23:19:00Z">
                <w:pPr>
                  <w:snapToGrid w:val="0"/>
                  <w:spacing w:after="0" w:line="100" w:lineRule="atLeast"/>
                </w:pPr>
              </w:pPrChange>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3" w:author="Rodrigo Riquelme" w:date="2010-11-02T23:19:00Z">
                <w:pPr>
                  <w:numPr>
                    <w:numId w:val="1"/>
                  </w:numPr>
                  <w:tabs>
                    <w:tab w:val="num" w:pos="0"/>
                  </w:tabs>
                  <w:snapToGrid w:val="0"/>
                  <w:spacing w:after="0" w:line="100" w:lineRule="atLeast"/>
                  <w:ind w:left="420" w:hanging="360"/>
                </w:pPr>
              </w:pPrChange>
            </w:pPr>
            <w:r w:rsidRPr="00E904C8">
              <w:rPr>
                <w:sz w:val="20"/>
                <w:szCs w:val="20"/>
              </w:rPr>
              <w:t>Investigación de sistemas con capacidades UMA (Universal Media Access).</w:t>
            </w:r>
          </w:p>
          <w:p w:rsidR="009A106D" w:rsidRDefault="00CC20D5">
            <w:pPr>
              <w:spacing w:line="240" w:lineRule="auto"/>
              <w:rPr>
                <w:sz w:val="20"/>
                <w:szCs w:val="20"/>
              </w:rPr>
              <w:pPrChange w:id="504" w:author="Rodrigo Riquelme" w:date="2010-11-02T23:19:00Z">
                <w:pPr>
                  <w:numPr>
                    <w:numId w:val="1"/>
                  </w:numPr>
                  <w:tabs>
                    <w:tab w:val="num" w:pos="0"/>
                  </w:tabs>
                  <w:spacing w:after="0" w:line="100" w:lineRule="atLeast"/>
                  <w:ind w:left="420" w:hanging="360"/>
                </w:pPr>
              </w:pPrChange>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05"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6" w:author="Rodrigo Riquelme" w:date="2010-11-02T23:19:00Z">
                <w:pPr>
                  <w:snapToGrid w:val="0"/>
                  <w:spacing w:after="0" w:line="100" w:lineRule="atLeast"/>
                </w:pPr>
              </w:pPrChange>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7" w:author="Rodrigo Riquelme" w:date="2010-11-02T23:19:00Z">
                <w:pPr>
                  <w:numPr>
                    <w:numId w:val="2"/>
                  </w:numPr>
                  <w:tabs>
                    <w:tab w:val="num" w:pos="0"/>
                  </w:tabs>
                  <w:snapToGrid w:val="0"/>
                  <w:spacing w:after="0" w:line="100" w:lineRule="atLeast"/>
                  <w:ind w:left="420" w:hanging="360"/>
                  <w:jc w:val="left"/>
                </w:pPr>
              </w:pPrChange>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08"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09" w:author="Rodrigo Riquelme" w:date="2010-11-02T23:19:00Z">
                <w:pPr>
                  <w:snapToGrid w:val="0"/>
                  <w:spacing w:after="0" w:line="100" w:lineRule="atLeast"/>
                </w:pPr>
              </w:pPrChange>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0" w:author="Rodrigo Riquelme" w:date="2010-11-02T23:19:00Z">
                <w:pPr>
                  <w:numPr>
                    <w:numId w:val="2"/>
                  </w:numPr>
                  <w:tabs>
                    <w:tab w:val="num" w:pos="0"/>
                  </w:tabs>
                  <w:snapToGrid w:val="0"/>
                  <w:spacing w:after="0" w:line="100" w:lineRule="atLeast"/>
                  <w:ind w:left="420" w:hanging="360"/>
                </w:pPr>
              </w:pPrChange>
            </w:pPr>
            <w:r w:rsidRPr="00E904C8">
              <w:rPr>
                <w:sz w:val="20"/>
                <w:szCs w:val="20"/>
              </w:rPr>
              <w:t xml:space="preserve">Modelamiento del framework </w:t>
            </w:r>
          </w:p>
          <w:p w:rsidR="009A106D" w:rsidRDefault="00CC20D5">
            <w:pPr>
              <w:spacing w:line="240" w:lineRule="auto"/>
              <w:rPr>
                <w:sz w:val="20"/>
                <w:szCs w:val="20"/>
              </w:rPr>
              <w:pPrChange w:id="511" w:author="Rodrigo Riquelme" w:date="2010-11-02T23:19:00Z">
                <w:pPr>
                  <w:numPr>
                    <w:numId w:val="2"/>
                  </w:numPr>
                  <w:tabs>
                    <w:tab w:val="num" w:pos="0"/>
                  </w:tabs>
                  <w:spacing w:after="0" w:line="100" w:lineRule="atLeast"/>
                  <w:ind w:left="420" w:hanging="360"/>
                </w:pPr>
              </w:pPrChange>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12"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3" w:author="Rodrigo Riquelme" w:date="2010-11-02T23:19:00Z">
                <w:pPr>
                  <w:snapToGrid w:val="0"/>
                  <w:spacing w:after="0" w:line="100" w:lineRule="atLeast"/>
                </w:pPr>
              </w:pPrChange>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4" w:author="Rodrigo Riquelme" w:date="2010-11-02T23:19:00Z">
                <w:pPr>
                  <w:numPr>
                    <w:numId w:val="2"/>
                  </w:numPr>
                  <w:tabs>
                    <w:tab w:val="num" w:pos="0"/>
                  </w:tabs>
                  <w:snapToGrid w:val="0"/>
                  <w:spacing w:after="0" w:line="100" w:lineRule="atLeast"/>
                  <w:ind w:left="420" w:hanging="360"/>
                </w:pPr>
              </w:pPrChange>
            </w:pPr>
            <w:r w:rsidRPr="00E904C8">
              <w:rPr>
                <w:sz w:val="20"/>
                <w:szCs w:val="20"/>
              </w:rPr>
              <w:t>Creación de maqueta funcional</w:t>
            </w:r>
          </w:p>
          <w:p w:rsidR="009A106D" w:rsidRDefault="00CC20D5">
            <w:pPr>
              <w:spacing w:line="240" w:lineRule="auto"/>
              <w:rPr>
                <w:sz w:val="20"/>
                <w:szCs w:val="20"/>
              </w:rPr>
              <w:pPrChange w:id="515" w:author="Rodrigo Riquelme" w:date="2010-11-02T23:19:00Z">
                <w:pPr>
                  <w:numPr>
                    <w:numId w:val="2"/>
                  </w:numPr>
                  <w:tabs>
                    <w:tab w:val="num" w:pos="0"/>
                  </w:tabs>
                  <w:spacing w:after="0" w:line="100" w:lineRule="atLeast"/>
                  <w:ind w:left="420" w:hanging="360"/>
                </w:pPr>
              </w:pPrChange>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16" w:author="Rodrigo Riquelme" w:date="2010-11-02T23:19:00Z">
                <w:pPr>
                  <w:snapToGrid w:val="0"/>
                  <w:spacing w:after="0" w:line="100" w:lineRule="atLeast"/>
                </w:pPr>
              </w:pPrChange>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7" w:author="Rodrigo Riquelme" w:date="2010-11-02T23:19:00Z">
                <w:pPr>
                  <w:snapToGrid w:val="0"/>
                  <w:spacing w:after="0" w:line="100" w:lineRule="atLeast"/>
                </w:pPr>
              </w:pPrChange>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18" w:author="Rodrigo Riquelme" w:date="2010-11-02T23:19:00Z">
                <w:pPr>
                  <w:numPr>
                    <w:numId w:val="2"/>
                  </w:numPr>
                  <w:tabs>
                    <w:tab w:val="num" w:pos="0"/>
                  </w:tabs>
                  <w:snapToGrid w:val="0"/>
                  <w:spacing w:after="0" w:line="100" w:lineRule="atLeast"/>
                  <w:ind w:left="420" w:hanging="360"/>
                </w:pPr>
              </w:pPrChange>
            </w:pPr>
            <w:r w:rsidRPr="00E904C8">
              <w:rPr>
                <w:sz w:val="20"/>
                <w:szCs w:val="20"/>
              </w:rPr>
              <w:t>Desarrollo de la  aplicación</w:t>
            </w:r>
          </w:p>
          <w:p w:rsidR="009A106D" w:rsidRDefault="00CC20D5">
            <w:pPr>
              <w:spacing w:line="240" w:lineRule="auto"/>
              <w:rPr>
                <w:sz w:val="20"/>
                <w:szCs w:val="20"/>
              </w:rPr>
              <w:pPrChange w:id="519" w:author="Rodrigo Riquelme" w:date="2010-11-02T23:19:00Z">
                <w:pPr>
                  <w:spacing w:after="0" w:line="100" w:lineRule="atLeast"/>
                  <w:ind w:left="420"/>
                </w:pPr>
              </w:pPrChange>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20" w:author="Rodrigo Riquelme" w:date="2010-11-02T23:19:00Z">
                <w:pPr>
                  <w:snapToGrid w:val="0"/>
                  <w:spacing w:after="0" w:line="100" w:lineRule="atLeast"/>
                </w:pPr>
              </w:pPrChange>
            </w:pPr>
            <w:del w:id="521" w:author="Rodrigo Riquelme" w:date="2010-11-03T21:49:00Z">
              <w:r w:rsidDel="00FD1A54">
                <w:rPr>
                  <w:rFonts w:cs="Arial"/>
                  <w:sz w:val="20"/>
                  <w:szCs w:val="20"/>
                </w:rPr>
                <w:delText xml:space="preserve">2 </w:delText>
              </w:r>
            </w:del>
            <w:ins w:id="522" w:author="Rodrigo Riquelme" w:date="2010-11-03T21:49:00Z">
              <w:r w:rsidR="00FD1A54">
                <w:rPr>
                  <w:rFonts w:cs="Arial"/>
                  <w:sz w:val="20"/>
                  <w:szCs w:val="20"/>
                </w:rPr>
                <w:t xml:space="preserve">3 </w:t>
              </w:r>
            </w:ins>
            <w:r>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3" w:author="Rodrigo Riquelme" w:date="2010-11-02T23:19:00Z">
                <w:pPr>
                  <w:snapToGrid w:val="0"/>
                  <w:spacing w:after="0" w:line="100" w:lineRule="atLeast"/>
                </w:pPr>
              </w:pPrChange>
            </w:pPr>
            <w:r w:rsidRPr="00E904C8">
              <w:rPr>
                <w:sz w:val="20"/>
                <w:szCs w:val="20"/>
              </w:rPr>
              <w:lastRenderedPageBreak/>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4" w:author="Rodrigo Riquelme" w:date="2010-11-02T23:19:00Z">
                <w:pPr>
                  <w:snapToGrid w:val="0"/>
                  <w:spacing w:after="0" w:line="100" w:lineRule="atLeast"/>
                  <w:ind w:left="417" w:right="-3" w:hanging="375"/>
                  <w:jc w:val="left"/>
                </w:pPr>
              </w:pPrChange>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25"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6" w:author="Rodrigo Riquelme" w:date="2010-11-02T23:19:00Z">
                <w:pPr>
                  <w:snapToGrid w:val="0"/>
                  <w:spacing w:after="0" w:line="100" w:lineRule="atLeast"/>
                </w:pPr>
              </w:pPrChange>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527" w:author="Rodrigo Riquelme" w:date="2010-11-02T23:19:00Z">
                <w:pPr>
                  <w:snapToGrid w:val="0"/>
                  <w:spacing w:after="0" w:line="100" w:lineRule="atLeast"/>
                  <w:ind w:left="417" w:right="-3" w:hanging="375"/>
                </w:pPr>
              </w:pPrChange>
            </w:pPr>
            <w:r w:rsidRPr="00E904C8">
              <w:rPr>
                <w:sz w:val="20"/>
                <w:szCs w:val="20"/>
              </w:rPr>
              <w:t xml:space="preserve">-    Al término de las pruebas se entregará un primer prototipo de producción junto con la documentación generada en la etapa de desarrollo. </w:t>
            </w:r>
          </w:p>
          <w:p w:rsidR="009A106D" w:rsidRDefault="00427C5E">
            <w:pPr>
              <w:spacing w:line="240" w:lineRule="auto"/>
              <w:rPr>
                <w:sz w:val="20"/>
                <w:szCs w:val="20"/>
              </w:rPr>
              <w:pPrChange w:id="528" w:author="Rodrigo Riquelme" w:date="2010-11-02T23:19:00Z">
                <w:pPr>
                  <w:snapToGrid w:val="0"/>
                  <w:spacing w:after="0" w:line="100" w:lineRule="atLeast"/>
                  <w:ind w:left="417" w:right="-3" w:hanging="375"/>
                </w:pPr>
              </w:pPrChange>
            </w:pPr>
            <w:r w:rsidRPr="00427C5E">
              <w:rPr>
                <w:sz w:val="20"/>
                <w:szCs w:val="20"/>
                <w:rPrChange w:id="529" w:author="Rodrigo Riquelme" w:date="2010-11-02T23:19:00Z">
                  <w:rPr>
                    <w:rFonts w:cs="Arial"/>
                    <w:color w:val="0000FF"/>
                    <w:sz w:val="20"/>
                    <w:szCs w:val="20"/>
                    <w:u w:val="single"/>
                  </w:rPr>
                </w:rPrChange>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530" w:author="Rodrigo Riquelme" w:date="2010-11-02T23:19:00Z">
                <w:pPr>
                  <w:snapToGrid w:val="0"/>
                  <w:spacing w:after="0" w:line="100" w:lineRule="atLeast"/>
                </w:pPr>
              </w:pPrChange>
            </w:pPr>
            <w:r>
              <w:rPr>
                <w:rFonts w:cs="Arial"/>
                <w:sz w:val="20"/>
                <w:szCs w:val="20"/>
              </w:rPr>
              <w:t>1 semana</w:t>
            </w:r>
          </w:p>
        </w:tc>
      </w:tr>
    </w:tbl>
    <w:p w:rsidR="00CC20D5" w:rsidRDefault="00CC20D5"/>
    <w:p w:rsidR="007C0EE8" w:rsidDel="00321514" w:rsidRDefault="007C0EE8" w:rsidP="007C0EE8">
      <w:pPr>
        <w:pStyle w:val="Ttulo"/>
        <w:pageBreakBefore/>
        <w:tabs>
          <w:tab w:val="left" w:pos="7425"/>
        </w:tabs>
        <w:jc w:val="left"/>
        <w:rPr>
          <w:del w:id="531" w:author="Rodrigo Riquelme" w:date="2010-11-02T23:13:00Z"/>
        </w:rPr>
      </w:pPr>
      <w:del w:id="532" w:author="Rodrigo Riquelme" w:date="2010-11-02T23:13:00Z">
        <w:r w:rsidDel="00321514">
          <w:tab/>
        </w:r>
      </w:del>
    </w:p>
    <w:p w:rsidR="00321514" w:rsidRDefault="00321514">
      <w:pPr>
        <w:rPr>
          <w:ins w:id="533" w:author="Rodrigo Riquelme" w:date="2010-11-02T23:13:00Z"/>
        </w:rPr>
      </w:pPr>
    </w:p>
    <w:p w:rsidR="001C07A4" w:rsidRDefault="001C07A4">
      <w:pPr>
        <w:rPr>
          <w:ins w:id="534" w:author="Rodrigo Riquelme" w:date="2010-11-03T00:43:00Z"/>
        </w:rPr>
      </w:pPr>
      <w:ins w:id="535" w:author="Rodrigo Riquelme" w:date="2010-11-03T00:43:00Z">
        <w:r>
          <w:rPr>
            <w:b/>
            <w:bCs/>
          </w:rPr>
          <w:br w:type="page"/>
        </w:r>
      </w:ins>
    </w:p>
    <w:tbl>
      <w:tblPr>
        <w:tblW w:w="9263" w:type="dxa"/>
        <w:tblLayout w:type="fixed"/>
        <w:tblCellMar>
          <w:top w:w="55" w:type="dxa"/>
          <w:left w:w="55" w:type="dxa"/>
          <w:bottom w:w="55" w:type="dxa"/>
          <w:right w:w="55" w:type="dxa"/>
        </w:tblCellMar>
        <w:tblLook w:val="0000"/>
        <w:tblPrChange w:id="536" w:author="Rodrigo Riquelme" w:date="2010-11-02T23:13:00Z">
          <w:tblPr>
            <w:tblW w:w="9263" w:type="dxa"/>
            <w:tblLayout w:type="fixed"/>
            <w:tblCellMar>
              <w:top w:w="55" w:type="dxa"/>
              <w:left w:w="55" w:type="dxa"/>
              <w:bottom w:w="55" w:type="dxa"/>
              <w:right w:w="55" w:type="dxa"/>
            </w:tblCellMar>
            <w:tblLook w:val="0000"/>
          </w:tblPr>
        </w:tblPrChange>
      </w:tblPr>
      <w:tblGrid>
        <w:gridCol w:w="9263"/>
        <w:tblGridChange w:id="537">
          <w:tblGrid>
            <w:gridCol w:w="9263"/>
          </w:tblGrid>
        </w:tblGridChange>
      </w:tblGrid>
      <w:tr w:rsidR="007C0EE8" w:rsidRPr="001C07A4" w:rsidTr="00321514">
        <w:tc>
          <w:tcPr>
            <w:tcW w:w="9263" w:type="dxa"/>
            <w:tcPrChange w:id="538" w:author="Rodrigo Riquelme" w:date="2010-11-02T23:13:00Z">
              <w:tcPr>
                <w:tcW w:w="8842" w:type="dxa"/>
              </w:tcPr>
            </w:tcPrChange>
          </w:tcPr>
          <w:p w:rsidR="009A106D" w:rsidRDefault="00427C5E">
            <w:pPr>
              <w:pStyle w:val="Ttulo"/>
              <w:outlineLvl w:val="0"/>
              <w:rPr>
                <w:rPrChange w:id="539" w:author="Rodrigo Riquelme" w:date="2010-11-03T00:43:00Z">
                  <w:rPr>
                    <w:lang w:eastAsia="en-US"/>
                  </w:rPr>
                </w:rPrChange>
              </w:rPr>
              <w:pPrChange w:id="540" w:author="Rodrigo Riquelme" w:date="2010-11-03T00:50:00Z">
                <w:pPr>
                  <w:pStyle w:val="Ttulo"/>
                </w:pPr>
              </w:pPrChange>
            </w:pPr>
            <w:bookmarkStart w:id="541" w:name="_Toc276634719"/>
            <w:r w:rsidRPr="00427C5E">
              <w:rPr>
                <w:rPrChange w:id="542" w:author="Rodrigo Riquelme" w:date="2010-11-03T00:43:00Z">
                  <w:rPr>
                    <w:color w:val="0000FF"/>
                    <w:u w:val="single"/>
                    <w:lang w:eastAsia="en-US"/>
                  </w:rPr>
                </w:rPrChange>
              </w:rPr>
              <w:lastRenderedPageBreak/>
              <w:t>Capítulo 2</w:t>
            </w:r>
            <w:ins w:id="543" w:author="Rodrigo Riquelme" w:date="2010-11-02T23:24:00Z">
              <w:r w:rsidRPr="00427C5E">
                <w:rPr>
                  <w:rPrChange w:id="544" w:author="Rodrigo Riquelme" w:date="2010-11-03T00:43:00Z">
                    <w:rPr>
                      <w:color w:val="0000FF"/>
                      <w:u w:val="single"/>
                      <w:lang w:eastAsia="en-US"/>
                    </w:rPr>
                  </w:rPrChange>
                </w:rPr>
                <w:t>.</w:t>
              </w:r>
            </w:ins>
            <w:del w:id="545" w:author="Rodrigo Riquelme" w:date="2010-11-02T23:24:00Z">
              <w:r w:rsidRPr="00427C5E">
                <w:rPr>
                  <w:rPrChange w:id="546" w:author="Rodrigo Riquelme" w:date="2010-11-03T00:43:00Z">
                    <w:rPr>
                      <w:color w:val="0000FF"/>
                      <w:u w:val="single"/>
                      <w:lang w:eastAsia="en-US"/>
                    </w:rPr>
                  </w:rPrChange>
                </w:rPr>
                <w:delText>:</w:delText>
              </w:r>
            </w:del>
            <w:r w:rsidRPr="00427C5E">
              <w:rPr>
                <w:rPrChange w:id="547" w:author="Rodrigo Riquelme" w:date="2010-11-03T00:43:00Z">
                  <w:rPr>
                    <w:color w:val="0000FF"/>
                    <w:u w:val="single"/>
                    <w:lang w:eastAsia="en-US"/>
                  </w:rPr>
                </w:rPrChange>
              </w:rPr>
              <w:t xml:space="preserve"> Marco Teórico</w:t>
            </w:r>
            <w:bookmarkEnd w:id="541"/>
          </w:p>
        </w:tc>
      </w:tr>
    </w:tbl>
    <w:p w:rsidR="009A106D" w:rsidRDefault="007C0EE8">
      <w:pPr>
        <w:pStyle w:val="Subttulo"/>
        <w:outlineLvl w:val="1"/>
        <w:pPrChange w:id="548" w:author="Rodrigo Riquelme" w:date="2010-11-03T00:50:00Z">
          <w:pPr>
            <w:pStyle w:val="Ttulo2"/>
          </w:pPr>
        </w:pPrChange>
      </w:pPr>
      <w:bookmarkStart w:id="549" w:name="_Toc266039162"/>
      <w:bookmarkStart w:id="550" w:name="_Toc276634720"/>
      <w:r w:rsidRPr="002D62D6">
        <w:t>2.1</w:t>
      </w:r>
      <w:ins w:id="551" w:author="Rodrigo Riquelme" w:date="2010-11-02T23:23:00Z">
        <w:r w:rsidR="008B100A">
          <w:t>.</w:t>
        </w:r>
      </w:ins>
      <w:r>
        <w:t xml:space="preserve"> </w:t>
      </w:r>
      <w:r w:rsidRPr="002D62D6">
        <w:t>Acceso Multimedia Universal</w:t>
      </w:r>
      <w:bookmarkEnd w:id="549"/>
      <w:bookmarkEnd w:id="550"/>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55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52"/>
    </w:p>
    <w:p w:rsidR="007C0EE8" w:rsidDel="00950B27" w:rsidRDefault="007C0EE8" w:rsidP="007C0EE8">
      <w:pPr>
        <w:pStyle w:val="Textoindependienteprimerasangra2"/>
        <w:rPr>
          <w:del w:id="553" w:author="Rodrigo Riquelme" w:date="2010-11-03T21:50:00Z"/>
        </w:rPr>
      </w:pPr>
      <w:del w:id="554" w:author="Rodrigo Riquelme" w:date="2010-11-03T21:50:00Z">
        <w:r w:rsidDel="00950B27">
          <w:lastRenderedPageBreak/>
          <w:br w:type="page"/>
        </w:r>
      </w:del>
    </w:p>
    <w:p w:rsidR="009A106D" w:rsidRDefault="007C0EE8">
      <w:pPr>
        <w:pStyle w:val="Textoindependienteprimerasangra2"/>
        <w:numPr>
          <w:ilvl w:val="0"/>
          <w:numId w:val="29"/>
        </w:numPr>
        <w:rPr>
          <w:szCs w:val="24"/>
          <w:lang w:val="es-ES"/>
        </w:rPr>
        <w:pPrChange w:id="555" w:author="Rodrigo Riquelme" w:date="2010-11-03T21:50:00Z">
          <w:pPr>
            <w:numPr>
              <w:numId w:val="4"/>
            </w:numPr>
            <w:tabs>
              <w:tab w:val="left" w:pos="0"/>
              <w:tab w:val="num" w:pos="707"/>
            </w:tabs>
            <w:suppressAutoHyphens w:val="0"/>
            <w:spacing w:before="240" w:after="440"/>
            <w:ind w:left="707" w:hanging="283"/>
          </w:pPr>
        </w:pPrChange>
      </w:pPr>
      <w:r w:rsidRPr="008535DE">
        <w:rPr>
          <w:b/>
        </w:rPr>
        <w:t xml:space="preserve">Herramientas de acceso al contenido: </w:t>
      </w:r>
      <w:r>
        <w:t>tareas como la descripción, indexado, análisis, b</w:t>
      </w:r>
      <w:del w:id="556" w:author="Rodrigo Riquelme" w:date="2010-11-10T00:24:00Z">
        <w:r w:rsidDel="00F8658A">
          <w:delText>ú</w:delText>
        </w:r>
      </w:del>
      <w:ins w:id="557" w:author="Rodrigo Riquelme" w:date="2010-11-10T00:24:00Z">
        <w:r w:rsidR="00F8658A">
          <w:t>ú</w:t>
        </w:r>
      </w:ins>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p>
    <w:p w:rsidR="007C0EE8" w:rsidRDefault="007C0EE8" w:rsidP="007C0EE8">
      <w:pPr>
        <w:pageBreakBefore/>
      </w:pPr>
      <w:r>
        <w:lastRenderedPageBreak/>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del w:id="558" w:author="Rodrigo Riquelme" w:date="2010-11-10T00:24:00Z">
        <w:r w:rsidDel="00F8658A">
          <w:delText>ú</w:delText>
        </w:r>
      </w:del>
      <w:ins w:id="559" w:author="Rodrigo Riquelme" w:date="2010-11-10T00:24:00Z">
        <w:r w:rsidR="00F8658A">
          <w:t>ú</w:t>
        </w:r>
      </w:ins>
      <w:r>
        <w:t>squeda de un determinado contenido es una tarea ardua, ya que la mayoría de la información no es ordenada ni catalogada, y por lo tanto no se tiene ning</w:t>
      </w:r>
      <w:del w:id="560" w:author="Rodrigo Riquelme" w:date="2010-11-10T00:24:00Z">
        <w:r w:rsidDel="00F8658A">
          <w:delText>ú</w:delText>
        </w:r>
      </w:del>
      <w:ins w:id="561" w:author="Rodrigo Riquelme" w:date="2010-11-10T00:24:00Z">
        <w:r w:rsidR="00F8658A">
          <w:t>ú</w:t>
        </w:r>
      </w:ins>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commentRangeStart w:id="562"/>
      <w:r>
        <w:rPr>
          <w:b/>
        </w:rPr>
        <w:t>Condiciones de acceso a la red diferentes y variables</w:t>
      </w:r>
      <w:r>
        <w:t>.</w:t>
      </w:r>
      <w:commentRangeEnd w:id="562"/>
      <w:r w:rsidR="00981360">
        <w:rPr>
          <w:rStyle w:val="Refdecomentario"/>
          <w:rFonts w:eastAsia="Times New Roman" w:cs="Times New Roman"/>
          <w:szCs w:val="20"/>
          <w:lang w:eastAsia="en-US"/>
        </w:rPr>
        <w:commentReference w:id="562"/>
      </w:r>
      <w:ins w:id="563" w:author="Rodrigo Riquelme" w:date="2010-11-03T21:52:00Z">
        <w:r w:rsidR="00950B27">
          <w:t xml:space="preserve"> </w:t>
        </w:r>
      </w:ins>
      <w:ins w:id="564" w:author="Rodrigo Riquelme" w:date="2010-11-03T21:53:00Z">
        <w:r w:rsidR="00950B27">
          <w:t>n</w:t>
        </w:r>
      </w:ins>
      <w:ins w:id="565" w:author="Rodrigo Riquelme" w:date="2010-11-03T21:52:00Z">
        <w:r w:rsidR="00950B27">
          <w:t xml:space="preserve">o </w:t>
        </w:r>
      </w:ins>
      <w:ins w:id="566" w:author="Rodrigo Riquelme" w:date="2010-11-03T21:53:00Z">
        <w:r w:rsidR="00950B27">
          <w:t>todos los terminales manejan los mismos protocolos de comunicación ni tienen el mismo ancho de banda.</w:t>
        </w:r>
      </w:ins>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w:t>
      </w:r>
      <w:del w:id="567" w:author="Rodrigo Riquelme" w:date="2010-11-03T21:53:00Z">
        <w:r w:rsidR="007C0EE8" w:rsidDel="004F74E1">
          <w:delText xml:space="preserve">lo máximo posible </w:delText>
        </w:r>
      </w:del>
      <w:r w:rsidR="007C0EE8">
        <w:t xml:space="preserve">de sus competidores y no facilitan la compatibilidad entre aparatos). El auge de las comunicaciones móviles </w:t>
      </w:r>
      <w:del w:id="568" w:author="Rodrigo Riquelme" w:date="2010-11-03T21:54:00Z">
        <w:r w:rsidR="007C0EE8" w:rsidDel="00A0238E">
          <w:delText xml:space="preserve">y su gran aceptación en la sociedad </w:delText>
        </w:r>
      </w:del>
      <w:r w:rsidR="007C0EE8">
        <w:t>ha fomentado la diversidad de terminales.</w:t>
      </w:r>
    </w:p>
    <w:p w:rsidR="007C0EE8" w:rsidRPr="00BD1B4B" w:rsidRDefault="007C0EE8" w:rsidP="007C0EE8">
      <w:pPr>
        <w:numPr>
          <w:ilvl w:val="0"/>
          <w:numId w:val="5"/>
        </w:numPr>
        <w:tabs>
          <w:tab w:val="left" w:pos="0"/>
          <w:tab w:val="num" w:pos="707"/>
        </w:tabs>
        <w:suppressAutoHyphens w:val="0"/>
        <w:spacing w:before="0" w:line="276" w:lineRule="auto"/>
        <w:ind w:left="424" w:hanging="283"/>
        <w:rPr>
          <w:b/>
        </w:rPr>
      </w:pPr>
      <w:r w:rsidRPr="007720FF">
        <w:rPr>
          <w:b/>
        </w:rPr>
        <w:lastRenderedPageBreak/>
        <w:t>Exigencias del usuario</w:t>
      </w:r>
      <w:r>
        <w:t xml:space="preserve">: No siempre la información o contenido deseado consigue llegar al usuario final con la mejor calidad posible. Cuando un dispositivo intenta acceder a contenido para el cuál no ha sido diseñado, el resultado es </w:t>
      </w:r>
      <w:commentRangeStart w:id="569"/>
      <w:r>
        <w:t>decepcionante.</w:t>
      </w:r>
      <w:r>
        <w:rPr>
          <w:rStyle w:val="Refdenotaalpie"/>
          <w:b/>
        </w:rPr>
        <w:footnoteReference w:id="3"/>
      </w:r>
      <w:commentRangeEnd w:id="569"/>
      <w:r w:rsidR="00981360">
        <w:rPr>
          <w:rStyle w:val="Refdecomentario"/>
          <w:rFonts w:eastAsia="Times New Roman" w:cs="Times New Roman"/>
          <w:szCs w:val="20"/>
          <w:lang w:eastAsia="en-US"/>
        </w:rPr>
        <w:commentReference w:id="569"/>
      </w:r>
    </w:p>
    <w:p w:rsidR="007C0EE8" w:rsidRPr="007720FF" w:rsidRDefault="007C0EE8" w:rsidP="007C0EE8">
      <w:pPr>
        <w:tabs>
          <w:tab w:val="left" w:pos="0"/>
        </w:tabs>
        <w:spacing w:before="0" w:line="276" w:lineRule="auto"/>
        <w:ind w:left="141"/>
        <w:rPr>
          <w:b/>
        </w:rPr>
      </w:pPr>
      <w:r w:rsidRPr="007720FF">
        <w:rPr>
          <w:b/>
        </w:rPr>
        <w:br w:type="page"/>
      </w:r>
    </w:p>
    <w:p w:rsidR="007C0EE8" w:rsidRDefault="007C0EE8" w:rsidP="007C0EE8">
      <w:pPr>
        <w:numPr>
          <w:ilvl w:val="0"/>
          <w:numId w:val="5"/>
        </w:numPr>
        <w:tabs>
          <w:tab w:val="left" w:pos="0"/>
          <w:tab w:val="num" w:pos="707"/>
        </w:tabs>
        <w:suppressAutoHyphens w:val="0"/>
        <w:spacing w:before="240" w:after="440"/>
        <w:ind w:left="707" w:hanging="283"/>
      </w:pPr>
      <w:r>
        <w:rPr>
          <w:b/>
          <w:szCs w:val="24"/>
        </w:rPr>
        <w:lastRenderedPageBreak/>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rPr>
          <w:ins w:id="570" w:author="Rodrigo Riquelme" w:date="2010-11-04T18:26:00Z"/>
        </w:rP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pPr>
        <w:pStyle w:val="Epgrafe"/>
        <w:jc w:val="center"/>
        <w:rPr>
          <w:ins w:id="571" w:author="Rodrigo Riquelme" w:date="2010-11-04T18:29:00Z"/>
        </w:rPr>
        <w:pPrChange w:id="572" w:author="Rodrigo Riquelme" w:date="2010-11-04T18:26:00Z">
          <w:pPr>
            <w:keepNext/>
            <w:jc w:val="center"/>
          </w:pPr>
        </w:pPrChange>
      </w:pPr>
      <w:bookmarkStart w:id="573" w:name="_Toc276683966"/>
      <w:bookmarkStart w:id="574" w:name="_Toc276684034"/>
      <w:ins w:id="575" w:author="Rodrigo Riquelme" w:date="2010-11-04T18:26:00Z">
        <w:r>
          <w:t xml:space="preserve">Ilustración </w:t>
        </w:r>
        <w:r w:rsidR="00427C5E">
          <w:fldChar w:fldCharType="begin"/>
        </w:r>
        <w:r>
          <w:instrText xml:space="preserve"> SEQ Ilustración \* ARABIC </w:instrText>
        </w:r>
      </w:ins>
      <w:r w:rsidR="00427C5E">
        <w:fldChar w:fldCharType="separate"/>
      </w:r>
      <w:ins w:id="576" w:author="Rodrigo Riquelme" w:date="2010-11-05T01:30:00Z">
        <w:r w:rsidR="00E010D5">
          <w:rPr>
            <w:noProof/>
          </w:rPr>
          <w:t>2</w:t>
        </w:r>
      </w:ins>
      <w:ins w:id="577" w:author="Rodrigo Riquelme" w:date="2010-11-04T18:26:00Z">
        <w:r w:rsidR="00427C5E">
          <w:fldChar w:fldCharType="end"/>
        </w:r>
        <w:r>
          <w:t xml:space="preserve"> - </w:t>
        </w:r>
        <w:r w:rsidRPr="00464E84">
          <w:t>Adaptación de cont</w:t>
        </w:r>
        <w:r>
          <w:t>enidos para un acceso universal</w:t>
        </w:r>
      </w:ins>
      <w:bookmarkEnd w:id="573"/>
      <w:bookmarkEnd w:id="574"/>
    </w:p>
    <w:p w:rsidR="009A106D" w:rsidRDefault="00427C5E">
      <w:pPr>
        <w:pStyle w:val="Ttulo7"/>
        <w:pPrChange w:id="578" w:author="Rodrigo Riquelme" w:date="2010-11-04T18:29:00Z">
          <w:pPr>
            <w:keepNext/>
            <w:jc w:val="center"/>
          </w:pPr>
        </w:pPrChange>
      </w:pPr>
      <w:ins w:id="579" w:author="Rodrigo Riquelme" w:date="2010-11-04T18:29:00Z">
        <w:r>
          <w:fldChar w:fldCharType="begin"/>
        </w:r>
        <w:r w:rsidR="002843D3">
          <w:instrText xml:space="preserve"> HYPERLINK "http://multimediacommunication.blogspot.com/2007/02/multimedia-communication-for-universal.html" </w:instrText>
        </w:r>
        <w:r>
          <w:fldChar w:fldCharType="separate"/>
        </w:r>
        <w:r w:rsidR="002843D3" w:rsidRPr="002843D3">
          <w:rPr>
            <w:rStyle w:val="Hipervnculo"/>
          </w:rPr>
          <w:t>http://multimediacommunication.blogspot.com/2007/02/multimedia-communication-for-universal.html</w:t>
        </w:r>
        <w:r>
          <w:fldChar w:fldCharType="end"/>
        </w:r>
      </w:ins>
    </w:p>
    <w:p w:rsidR="002843D3" w:rsidRDefault="002843D3" w:rsidP="007C0EE8">
      <w:pPr>
        <w:rPr>
          <w:ins w:id="580" w:author="Rodrigo Riquelme" w:date="2010-11-04T18:29:00Z"/>
        </w:rPr>
      </w:pPr>
      <w:bookmarkStart w:id="581" w:name="_Toc266039196"/>
    </w:p>
    <w:p w:rsidR="009A106D" w:rsidRDefault="007C0EE8">
      <w:pPr>
        <w:pStyle w:val="Ttulo7"/>
        <w:rPr>
          <w:del w:id="582" w:author="Rodrigo Riquelme" w:date="2010-11-04T18:27:00Z"/>
          <w:rPrChange w:id="583" w:author="Rodrigo Riquelme" w:date="2010-11-04T18:27:00Z">
            <w:rPr>
              <w:del w:id="584" w:author="Rodrigo Riquelme" w:date="2010-11-04T18:27:00Z"/>
              <w:lang w:val="es-ES"/>
            </w:rPr>
          </w:rPrChange>
        </w:rPr>
        <w:pPrChange w:id="585" w:author="Rodrigo Riquelme" w:date="2010-11-04T18:27:00Z">
          <w:pPr>
            <w:pStyle w:val="Epgrafe"/>
            <w:jc w:val="center"/>
          </w:pPr>
        </w:pPrChange>
      </w:pPr>
      <w:del w:id="586" w:author="Rodrigo Riquelme" w:date="2010-11-04T18:11:00Z">
        <w:r w:rsidRPr="002843D3" w:rsidDel="001A5898">
          <w:delText xml:space="preserve">Figura </w:delText>
        </w:r>
        <w:r w:rsidR="00427C5E" w:rsidRPr="00427C5E" w:rsidDel="001A5898">
          <w:fldChar w:fldCharType="begin"/>
        </w:r>
        <w:r w:rsidR="00427C5E" w:rsidRPr="00427C5E">
          <w:rPr>
            <w:rPrChange w:id="587" w:author="Rodrigo Riquelme" w:date="2010-11-04T18:27:00Z">
              <w:rPr>
                <w:b w:val="0"/>
                <w:bCs w:val="0"/>
                <w:color w:val="0000FF"/>
                <w:u w:val="single"/>
              </w:rPr>
            </w:rPrChange>
          </w:rPr>
          <w:delInstrText xml:space="preserve"> SEQ Figura \* ARABIC </w:delInstrText>
        </w:r>
        <w:r w:rsidR="00427C5E" w:rsidRPr="00427C5E" w:rsidDel="001A5898">
          <w:rPr>
            <w:rPrChange w:id="588" w:author="Rodrigo Riquelme" w:date="2010-11-04T18:27:00Z">
              <w:rPr>
                <w:b w:val="0"/>
                <w:bCs w:val="0"/>
                <w:color w:val="0000FF"/>
                <w:u w:val="single"/>
              </w:rPr>
            </w:rPrChange>
          </w:rPr>
          <w:fldChar w:fldCharType="separate"/>
        </w:r>
        <w:r w:rsidR="00427C5E" w:rsidRPr="00427C5E">
          <w:rPr>
            <w:rPrChange w:id="589" w:author="Rodrigo Riquelme" w:date="2010-11-04T18:27:00Z">
              <w:rPr>
                <w:b w:val="0"/>
                <w:bCs w:val="0"/>
                <w:noProof/>
                <w:color w:val="0000FF"/>
                <w:u w:val="single"/>
              </w:rPr>
            </w:rPrChange>
          </w:rPr>
          <w:delText>1</w:delText>
        </w:r>
        <w:r w:rsidR="00427C5E" w:rsidRPr="00427C5E" w:rsidDel="001A5898">
          <w:rPr>
            <w:rPrChange w:id="590" w:author="Rodrigo Riquelme" w:date="2010-11-04T18:27:00Z">
              <w:rPr>
                <w:b w:val="0"/>
                <w:bCs w:val="0"/>
                <w:color w:val="0000FF"/>
                <w:u w:val="single"/>
              </w:rPr>
            </w:rPrChange>
          </w:rPr>
          <w:fldChar w:fldCharType="end"/>
        </w:r>
        <w:r w:rsidR="00427C5E" w:rsidRPr="00427C5E">
          <w:rPr>
            <w:rPrChange w:id="591" w:author="Rodrigo Riquelme" w:date="2010-11-04T18:27:00Z">
              <w:rPr>
                <w:b w:val="0"/>
                <w:bCs w:val="0"/>
                <w:color w:val="0000FF"/>
                <w:u w:val="single"/>
              </w:rPr>
            </w:rPrChange>
          </w:rPr>
          <w:delText xml:space="preserve">: </w:delText>
        </w:r>
      </w:del>
      <w:del w:id="592" w:author="Rodrigo Riquelme" w:date="2010-11-04T18:26:00Z">
        <w:r w:rsidR="00427C5E" w:rsidRPr="00427C5E">
          <w:rPr>
            <w:rPrChange w:id="593" w:author="Rodrigo Riquelme" w:date="2010-11-04T18:27:00Z">
              <w:rPr>
                <w:b w:val="0"/>
                <w:bCs w:val="0"/>
                <w:color w:val="0000FF"/>
                <w:u w:val="single"/>
              </w:rPr>
            </w:rPrChange>
          </w:rPr>
          <w:delText xml:space="preserve">Adaptación de contenidos para un acceso universal </w:delText>
        </w:r>
      </w:del>
      <w:del w:id="594" w:author="Rodrigo Riquelme" w:date="2010-11-04T18:27:00Z">
        <w:r w:rsidR="00427C5E" w:rsidRPr="00427C5E" w:rsidDel="002843D3">
          <w:rPr>
            <w:rPrChange w:id="595" w:author="Rodrigo Riquelme" w:date="2010-11-04T18:27:00Z">
              <w:rPr>
                <w:b w:val="0"/>
                <w:bCs w:val="0"/>
                <w:noProof/>
                <w:color w:val="0000FF"/>
                <w:u w:val="single"/>
                <w:lang w:val="es-ES"/>
              </w:rPr>
            </w:rPrChange>
          </w:rPr>
          <w:fldChar w:fldCharType="begin"/>
        </w:r>
        <w:r w:rsidR="00427C5E" w:rsidRPr="00427C5E">
          <w:rPr>
            <w:rPrChange w:id="596" w:author="Rodrigo Riquelme" w:date="2010-11-04T18:27:00Z">
              <w:rPr>
                <w:b w:val="0"/>
                <w:bCs w:val="0"/>
                <w:noProof/>
                <w:color w:val="0000FF"/>
                <w:u w:val="single"/>
                <w:lang w:val="es-ES"/>
              </w:rPr>
            </w:rPrChange>
          </w:rPr>
          <w:delInstrText xml:space="preserve"> HYPERLINK "http://multimediacommunication.blogspot.com/2007/02/multimedia-communication-for-universal.html" </w:delInstrText>
        </w:r>
        <w:r w:rsidR="00427C5E" w:rsidRPr="00427C5E" w:rsidDel="002843D3">
          <w:rPr>
            <w:rPrChange w:id="597" w:author="Rodrigo Riquelme" w:date="2010-11-04T18:27:00Z">
              <w:rPr>
                <w:b w:val="0"/>
                <w:bCs w:val="0"/>
                <w:noProof/>
                <w:color w:val="0000FF"/>
                <w:u w:val="single"/>
                <w:lang w:val="es-ES"/>
              </w:rPr>
            </w:rPrChange>
          </w:rPr>
          <w:fldChar w:fldCharType="separate"/>
        </w:r>
        <w:r w:rsidR="00427C5E" w:rsidRPr="00427C5E">
          <w:rPr>
            <w:rStyle w:val="Hipervnculo"/>
            <w:color w:val="000000"/>
            <w:u w:val="none"/>
            <w:rPrChange w:id="598" w:author="Rodrigo Riquelme" w:date="2010-11-04T18:27:00Z">
              <w:rPr>
                <w:rStyle w:val="Hipervnculo"/>
                <w:b w:val="0"/>
                <w:bCs w:val="0"/>
                <w:noProof/>
                <w:lang w:val="es-ES"/>
              </w:rPr>
            </w:rPrChange>
          </w:rPr>
          <w:delText>http://multimediacommunication.blogspot.com/2007/02/multimedia-communication-for-universal.html</w:delText>
        </w:r>
        <w:bookmarkEnd w:id="581"/>
        <w:r w:rsidR="00427C5E" w:rsidRPr="00427C5E" w:rsidDel="002843D3">
          <w:rPr>
            <w:rPrChange w:id="599" w:author="Rodrigo Riquelme" w:date="2010-11-04T18:27:00Z">
              <w:rPr>
                <w:b w:val="0"/>
                <w:bCs w:val="0"/>
                <w:noProof/>
                <w:color w:val="0000FF"/>
                <w:u w:val="single"/>
                <w:lang w:val="es-ES"/>
              </w:rPr>
            </w:rPrChange>
          </w:rPr>
          <w:fldChar w:fldCharType="end"/>
        </w:r>
      </w:del>
    </w:p>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Pr="00F76D4D" w:rsidRDefault="007C0EE8" w:rsidP="007C0EE8">
      <w:r>
        <w:rPr>
          <w:szCs w:val="24"/>
        </w:rPr>
        <w:lastRenderedPageBreak/>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9A106D" w:rsidRDefault="008D2A76">
      <w:pPr>
        <w:pStyle w:val="Subttulo"/>
        <w:outlineLvl w:val="1"/>
        <w:rPr>
          <w:ins w:id="600" w:author="Dahianna Vega Leiva" w:date="2010-11-02T11:17:00Z"/>
        </w:rPr>
        <w:pPrChange w:id="601" w:author="Rodrigo Riquelme" w:date="2010-11-02T23:25:00Z">
          <w:pPr>
            <w:pStyle w:val="Ttulo2"/>
          </w:pPr>
        </w:pPrChange>
      </w:pPr>
      <w:bookmarkStart w:id="602" w:name="_Toc266039163"/>
      <w:ins w:id="603" w:author="Rodrigo Riquelme" w:date="2010-11-02T23:25:00Z">
        <w:r>
          <w:br w:type="page"/>
        </w:r>
      </w:ins>
      <w:bookmarkStart w:id="604" w:name="_Toc276634721"/>
      <w:r w:rsidR="001B5244">
        <w:lastRenderedPageBreak/>
        <w:t xml:space="preserve">2.2. Protocolo </w:t>
      </w:r>
      <w:del w:id="605" w:author="Rodrigo Riquelme" w:date="2010-11-03T00:53:00Z">
        <w:r w:rsidR="001B5244" w:rsidDel="00452D69">
          <w:delText xml:space="preserve">Xml </w:delText>
        </w:r>
      </w:del>
      <w:ins w:id="606" w:author="Rodrigo Riquelme" w:date="2010-11-03T00:53:00Z">
        <w:r w:rsidR="00452D69">
          <w:t xml:space="preserve">XML </w:t>
        </w:r>
      </w:ins>
      <w:r w:rsidR="001B5244">
        <w:t>orientado a objeto</w:t>
      </w:r>
      <w:ins w:id="607" w:author="Rodrigo Riquelme" w:date="2010-11-02T23:34:00Z">
        <w:r w:rsidR="00DB24E3">
          <w:t>s</w:t>
        </w:r>
      </w:ins>
      <w:bookmarkEnd w:id="604"/>
      <w:del w:id="608" w:author="Rodrigo Riquelme" w:date="2010-11-02T23:34:00Z">
        <w:r w:rsidR="001B5244" w:rsidDel="00DB24E3">
          <w:delText>.</w:delText>
        </w:r>
      </w:del>
    </w:p>
    <w:p w:rsidR="009A106D" w:rsidRDefault="008158A9">
      <w:pPr>
        <w:rPr>
          <w:ins w:id="609" w:author="Rodrigo Riquelme" w:date="2010-11-02T23:31:00Z"/>
          <w:lang w:val="es-ES"/>
        </w:rPr>
        <w:pPrChange w:id="610" w:author="Dahianna Vega Leiva" w:date="2010-11-02T11:17:00Z">
          <w:pPr>
            <w:pStyle w:val="Ttulo2"/>
          </w:pPr>
        </w:pPrChange>
      </w:pPr>
      <w:ins w:id="611" w:author="Dahianna Vega Leiva" w:date="2010-11-02T11:17:00Z">
        <w:del w:id="612" w:author="Rodrigo Riquelme" w:date="2010-11-02T23:25:00Z">
          <w:r w:rsidDel="008D2A76">
            <w:rPr>
              <w:lang w:val="es-ES"/>
            </w:rPr>
            <w:delText>PRIMERO INTRODUCIR TODO LO QUE VAN A PRESENTAR</w:delText>
          </w:r>
        </w:del>
      </w:ins>
      <w:ins w:id="613" w:author="Rodrigo Riquelme" w:date="2010-11-02T23:27:00Z">
        <w:r w:rsidR="008D2A76">
          <w:rPr>
            <w:lang w:val="es-ES"/>
          </w:rPr>
          <w:t>Se</w:t>
        </w:r>
      </w:ins>
      <w:ins w:id="614" w:author="Rodrigo Riquelme" w:date="2010-11-02T23:25:00Z">
        <w:r w:rsidR="008D2A76">
          <w:rPr>
            <w:lang w:val="es-ES"/>
          </w:rPr>
          <w:t xml:space="preserve"> pretende generar un marco de trabajo basado en objetos XML el cual funcionar</w:t>
        </w:r>
      </w:ins>
      <w:ins w:id="615" w:author="Rodrigo Riquelme" w:date="2010-11-02T23:26:00Z">
        <w:r w:rsidR="008D2A76">
          <w:rPr>
            <w:lang w:val="es-ES"/>
          </w:rPr>
          <w:t>a como una capa de obj</w:t>
        </w:r>
      </w:ins>
      <w:ins w:id="616" w:author="Rodrigo Riquelme" w:date="2010-11-02T23:27:00Z">
        <w:r w:rsidR="008D2A76">
          <w:rPr>
            <w:lang w:val="es-ES"/>
          </w:rPr>
          <w:t>e</w:t>
        </w:r>
      </w:ins>
      <w:ins w:id="617" w:author="Rodrigo Riquelme" w:date="2010-11-02T23:26:00Z">
        <w:r w:rsidR="008D2A76">
          <w:rPr>
            <w:lang w:val="es-ES"/>
          </w:rPr>
          <w:t xml:space="preserve">tos </w:t>
        </w:r>
      </w:ins>
      <w:ins w:id="618" w:author="Rodrigo Riquelme" w:date="2010-11-02T23:27:00Z">
        <w:r w:rsidR="008D2A76">
          <w:rPr>
            <w:lang w:val="es-ES"/>
          </w:rPr>
          <w:t xml:space="preserve">a ser interpretados </w:t>
        </w:r>
      </w:ins>
      <w:ins w:id="619" w:author="Rodrigo Riquelme" w:date="2010-11-02T23:28:00Z">
        <w:r w:rsidR="006D1380">
          <w:rPr>
            <w:lang w:val="es-ES"/>
          </w:rPr>
          <w:t>por un motor de scripting principalmente en el servidor</w:t>
        </w:r>
      </w:ins>
      <w:ins w:id="620" w:author="Rodrigo Riquelme" w:date="2010-11-02T23:30:00Z">
        <w:r w:rsidR="006D1380">
          <w:rPr>
            <w:lang w:val="es-ES"/>
          </w:rPr>
          <w:t xml:space="preserve"> (JSP, PHP) y eventualmente en el cliente (javascript)</w:t>
        </w:r>
      </w:ins>
      <w:ins w:id="621" w:author="Rodrigo Riquelme" w:date="2010-11-02T23:29:00Z">
        <w:r w:rsidR="006D1380">
          <w:rPr>
            <w:lang w:val="es-ES"/>
          </w:rPr>
          <w:t xml:space="preserve">. </w:t>
        </w:r>
      </w:ins>
      <w:ins w:id="622" w:author="Rodrigo Riquelme" w:date="2010-11-02T23:28:00Z">
        <w:r w:rsidR="006D1380">
          <w:rPr>
            <w:lang w:val="es-ES"/>
          </w:rPr>
          <w:t xml:space="preserve"> </w:t>
        </w:r>
      </w:ins>
    </w:p>
    <w:p w:rsidR="009A106D" w:rsidRDefault="006D1380">
      <w:pPr>
        <w:rPr>
          <w:lang w:val="es-ES"/>
        </w:rPr>
        <w:pPrChange w:id="623" w:author="Dahianna Vega Leiva" w:date="2010-11-02T11:17:00Z">
          <w:pPr>
            <w:pStyle w:val="Ttulo2"/>
          </w:pPr>
        </w:pPrChange>
      </w:pPr>
      <w:ins w:id="624" w:author="Rodrigo Riquelme" w:date="2010-11-02T23:31:00Z">
        <w:r>
          <w:rPr>
            <w:lang w:val="es-ES"/>
          </w:rPr>
          <w:t xml:space="preserve">Por esta razón se </w:t>
        </w:r>
      </w:ins>
      <w:ins w:id="625" w:author="Rodrigo Riquelme" w:date="2010-11-02T23:34:00Z">
        <w:r w:rsidR="00DB24E3">
          <w:rPr>
            <w:lang w:val="es-ES"/>
          </w:rPr>
          <w:t>hizo</w:t>
        </w:r>
      </w:ins>
      <w:ins w:id="626" w:author="Rodrigo Riquelme" w:date="2010-11-02T23:31:00Z">
        <w:r>
          <w:rPr>
            <w:lang w:val="es-ES"/>
          </w:rPr>
          <w:t xml:space="preserve"> </w:t>
        </w:r>
      </w:ins>
      <w:ins w:id="627" w:author="Rodrigo Riquelme" w:date="2010-11-02T23:34:00Z">
        <w:r w:rsidR="00DB24E3">
          <w:rPr>
            <w:lang w:val="es-ES"/>
          </w:rPr>
          <w:t xml:space="preserve">para este proyecto un resumen </w:t>
        </w:r>
      </w:ins>
      <w:ins w:id="628" w:author="Rodrigo Riquelme" w:date="2010-11-02T23:31:00Z">
        <w:r>
          <w:rPr>
            <w:lang w:val="es-ES"/>
          </w:rPr>
          <w:t xml:space="preserve">de la investigación en implementaciones </w:t>
        </w:r>
      </w:ins>
      <w:ins w:id="629" w:author="Rodrigo Riquelme" w:date="2010-11-02T23:32:00Z">
        <w:r>
          <w:rPr>
            <w:lang w:val="es-ES"/>
          </w:rPr>
          <w:t>lo mas parecidas posible en</w:t>
        </w:r>
      </w:ins>
      <w:ins w:id="630" w:author="Rodrigo Riquelme" w:date="2010-11-02T23:31:00Z">
        <w:r>
          <w:rPr>
            <w:lang w:val="es-ES"/>
          </w:rPr>
          <w:t xml:space="preserve"> este paradigma de desarrollo</w:t>
        </w:r>
      </w:ins>
      <w:ins w:id="631" w:author="Rodrigo Riquelme" w:date="2010-11-02T23:32:00Z">
        <w:r w:rsidR="00110FBA">
          <w:rPr>
            <w:lang w:val="es-ES"/>
          </w:rPr>
          <w:t xml:space="preserve"> en cuanto a construcción de objetos con XML</w:t>
        </w:r>
        <w:r>
          <w:rPr>
            <w:lang w:val="es-ES"/>
          </w:rPr>
          <w:t>.</w:t>
        </w:r>
      </w:ins>
      <w:ins w:id="632" w:author="Rodrigo Riquelme" w:date="2010-11-02T23:31:00Z">
        <w:r>
          <w:rPr>
            <w:lang w:val="es-ES"/>
          </w:rPr>
          <w:t xml:space="preserve"> </w:t>
        </w:r>
      </w:ins>
    </w:p>
    <w:p w:rsidR="009A106D" w:rsidRDefault="001B5244">
      <w:pPr>
        <w:pStyle w:val="Subttulo"/>
        <w:outlineLvl w:val="2"/>
        <w:pPrChange w:id="633" w:author="Rodrigo Riquelme" w:date="2010-11-02T23:36:00Z">
          <w:pPr>
            <w:pStyle w:val="Subttulo"/>
          </w:pPr>
        </w:pPrChange>
      </w:pPr>
      <w:bookmarkStart w:id="634" w:name="_Toc276634722"/>
      <w:r>
        <w:t xml:space="preserve">2.2.1. </w:t>
      </w:r>
      <w:del w:id="635" w:author="Rodrigo Riquelme" w:date="2010-11-03T00:53:00Z">
        <w:r w:rsidDel="00452D69">
          <w:delText>Soap</w:delText>
        </w:r>
      </w:del>
      <w:ins w:id="636" w:author="Rodrigo Riquelme" w:date="2010-11-03T00:53:00Z">
        <w:r w:rsidR="00452D69">
          <w:t>SOAP</w:t>
        </w:r>
      </w:ins>
      <w:bookmarkEnd w:id="634"/>
    </w:p>
    <w:p w:rsidR="001B5244" w:rsidRDefault="00DA4F25" w:rsidP="001B5244">
      <w:pPr>
        <w:rPr>
          <w:szCs w:val="24"/>
          <w:lang w:val="es-ES"/>
        </w:rPr>
      </w:pPr>
      <w:del w:id="637" w:author="Rodrigo Riquelme" w:date="2010-11-03T00:53:00Z">
        <w:r w:rsidDel="00452D69">
          <w:rPr>
            <w:szCs w:val="24"/>
            <w:lang w:val="es-ES"/>
          </w:rPr>
          <w:delText xml:space="preserve">Soap </w:delText>
        </w:r>
      </w:del>
      <w:ins w:id="638" w:author="Rodrigo Riquelme" w:date="2010-11-03T00:53:00Z">
        <w:r w:rsidR="00452D69">
          <w:rPr>
            <w:szCs w:val="24"/>
            <w:lang w:val="es-ES"/>
          </w:rPr>
          <w:t xml:space="preserve">SOAP </w:t>
        </w:r>
      </w:ins>
      <w:r>
        <w:rPr>
          <w:szCs w:val="24"/>
          <w:lang w:val="es-ES"/>
        </w:rPr>
        <w:t>(</w:t>
      </w:r>
      <w:r w:rsidR="000A1BB0">
        <w:rPr>
          <w:szCs w:val="24"/>
          <w:lang w:val="es-ES"/>
        </w:rPr>
        <w:t xml:space="preserve">Simple Object Access Protocol) es un protocolo de mensajes entre </w:t>
      </w:r>
      <w:r>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w:t>
      </w:r>
      <w:del w:id="639" w:author="Dahianna Vega Leiva" w:date="2010-11-02T11:15:00Z">
        <w:r w:rsidR="000A1BB0" w:rsidDel="008158A9">
          <w:rPr>
            <w:szCs w:val="24"/>
            <w:lang w:val="es-ES"/>
          </w:rPr>
          <w:delText xml:space="preserve"> </w:delText>
        </w:r>
      </w:del>
      <w:r w:rsidR="000A1BB0">
        <w:rPr>
          <w:szCs w:val="24"/>
          <w:lang w:val="es-ES"/>
        </w:rPr>
        <w:t>para invocar procedimientos en forma remota y utiliza protocolos para trasportar mensajes de texto.</w:t>
      </w:r>
      <w:r>
        <w:rPr>
          <w:szCs w:val="24"/>
          <w:lang w:val="es-ES"/>
        </w:rPr>
        <w:t xml:space="preserve"> Siendo</w:t>
      </w:r>
      <w:r w:rsidR="000A1BB0">
        <w:rPr>
          <w:szCs w:val="24"/>
          <w:lang w:val="es-ES"/>
        </w:rPr>
        <w:t xml:space="preserve"> cualquier aplicación que cumpla las especificaciones puede invocar y proveer de servicios.</w:t>
      </w:r>
    </w:p>
    <w:p w:rsidR="000A1BB0" w:rsidRDefault="00DA4F25" w:rsidP="001B5244">
      <w:pPr>
        <w:rPr>
          <w:szCs w:val="24"/>
          <w:lang w:val="es-ES"/>
        </w:rPr>
      </w:pPr>
      <w:del w:id="640" w:author="Dahianna Vega Leiva" w:date="2010-11-02T11:15:00Z">
        <w:r w:rsidDel="008158A9">
          <w:rPr>
            <w:szCs w:val="24"/>
            <w:lang w:val="es-ES"/>
          </w:rPr>
          <w:delText>Sopa</w:delText>
        </w:r>
        <w:r w:rsidR="000A1BB0" w:rsidDel="008158A9">
          <w:rPr>
            <w:szCs w:val="24"/>
            <w:lang w:val="es-ES"/>
          </w:rPr>
          <w:delText xml:space="preserve"> </w:delText>
        </w:r>
      </w:del>
      <w:ins w:id="641" w:author="Dahianna Vega Leiva" w:date="2010-11-02T11:15:00Z">
        <w:r w:rsidR="008158A9">
          <w:rPr>
            <w:szCs w:val="24"/>
            <w:lang w:val="es-ES"/>
          </w:rPr>
          <w:t xml:space="preserve">Soap </w:t>
        </w:r>
      </w:ins>
      <w:r w:rsidR="000A1BB0">
        <w:rPr>
          <w:szCs w:val="24"/>
          <w:lang w:val="es-ES"/>
        </w:rPr>
        <w:t xml:space="preserve">contiene información adicional en el documento </w:t>
      </w:r>
      <w:r w:rsidR="008158A9">
        <w:rPr>
          <w:szCs w:val="24"/>
          <w:lang w:val="es-ES"/>
        </w:rPr>
        <w:t>XML</w:t>
      </w:r>
      <w:r w:rsidR="000A1BB0">
        <w:rPr>
          <w:szCs w:val="24"/>
          <w:lang w:val="es-ES"/>
        </w:rPr>
        <w:t>,</w:t>
      </w:r>
      <w:r>
        <w:rPr>
          <w:szCs w:val="24"/>
          <w:lang w:val="es-ES"/>
        </w:rPr>
        <w:t xml:space="preserve"> </w:t>
      </w:r>
      <w:r w:rsidR="000A1BB0">
        <w:rPr>
          <w:szCs w:val="24"/>
          <w:lang w:val="es-ES"/>
        </w:rPr>
        <w:t>como arreglos,</w:t>
      </w:r>
      <w:r>
        <w:rPr>
          <w:szCs w:val="24"/>
          <w:lang w:val="es-ES"/>
        </w:rPr>
        <w:t xml:space="preserve"> </w:t>
      </w:r>
      <w:r w:rsidR="000A1BB0">
        <w:rPr>
          <w:szCs w:val="24"/>
          <w:lang w:val="es-ES"/>
        </w:rPr>
        <w:t xml:space="preserve">el modelo </w:t>
      </w:r>
      <w:r>
        <w:rPr>
          <w:szCs w:val="24"/>
          <w:lang w:val="es-ES"/>
        </w:rPr>
        <w:t>descentralizado</w:t>
      </w:r>
      <w:del w:id="642" w:author="Dahianna Vega Leiva" w:date="2010-11-02T11:16:00Z">
        <w:r w:rsidR="000A1BB0" w:rsidDel="008158A9">
          <w:rPr>
            <w:szCs w:val="24"/>
            <w:lang w:val="es-ES"/>
          </w:rPr>
          <w:delText>,</w:delText>
        </w:r>
        <w:r w:rsidDel="008158A9">
          <w:rPr>
            <w:szCs w:val="24"/>
            <w:lang w:val="es-ES"/>
          </w:rPr>
          <w:delText xml:space="preserve"> </w:delText>
        </w:r>
        <w:r w:rsidR="000A1BB0" w:rsidDel="008158A9">
          <w:rPr>
            <w:szCs w:val="24"/>
            <w:lang w:val="es-ES"/>
          </w:rPr>
          <w:delText xml:space="preserve">esto </w:delText>
        </w:r>
      </w:del>
      <w:del w:id="643" w:author="Dahianna Vega Leiva" w:date="2010-11-02T11:15:00Z">
        <w:r w:rsidR="000A1BB0" w:rsidDel="008158A9">
          <w:rPr>
            <w:szCs w:val="24"/>
            <w:lang w:val="es-ES"/>
          </w:rPr>
          <w:delText xml:space="preserve"> </w:delText>
        </w:r>
      </w:del>
      <w:del w:id="644" w:author="Dahianna Vega Leiva" w:date="2010-11-02T11:16:00Z">
        <w:r w:rsidDel="008158A9">
          <w:rPr>
            <w:szCs w:val="24"/>
            <w:lang w:val="es-ES"/>
          </w:rPr>
          <w:delText>significa</w:delText>
        </w:r>
        <w:r w:rsidR="000A1BB0" w:rsidDel="008158A9">
          <w:rPr>
            <w:szCs w:val="24"/>
            <w:lang w:val="es-ES"/>
          </w:rPr>
          <w:delText xml:space="preserve"> que</w:delText>
        </w:r>
      </w:del>
      <w:ins w:id="645" w:author="Dahianna Vega Leiva" w:date="2010-11-02T11:16:00Z">
        <w:r w:rsidR="008158A9">
          <w:rPr>
            <w:szCs w:val="24"/>
            <w:lang w:val="es-ES"/>
          </w:rPr>
          <w:t xml:space="preserve">, es decir, </w:t>
        </w:r>
      </w:ins>
      <w:del w:id="646" w:author="Dahianna Vega Leiva" w:date="2010-11-02T11:16:00Z">
        <w:r w:rsidR="000A1BB0" w:rsidDel="008158A9">
          <w:rPr>
            <w:szCs w:val="24"/>
            <w:lang w:val="es-ES"/>
          </w:rPr>
          <w:delText xml:space="preserve"> </w:delText>
        </w:r>
      </w:del>
      <w:r w:rsidR="000A1BB0">
        <w:rPr>
          <w:szCs w:val="24"/>
          <w:lang w:val="es-ES"/>
        </w:rPr>
        <w:t>puede ser procesado por varios intermediarios</w:t>
      </w:r>
      <w:ins w:id="647" w:author="Dahianna Vega Leiva" w:date="2010-11-02T11:16:00Z">
        <w:r w:rsidR="008158A9">
          <w:rPr>
            <w:szCs w:val="24"/>
            <w:lang w:val="es-ES"/>
          </w:rPr>
          <w:t>. A</w:t>
        </w:r>
      </w:ins>
      <w:del w:id="648" w:author="Dahianna Vega Leiva" w:date="2010-11-02T11:16:00Z">
        <w:r w:rsidR="000A1BB0" w:rsidDel="008158A9">
          <w:rPr>
            <w:szCs w:val="24"/>
            <w:lang w:val="es-ES"/>
          </w:rPr>
          <w:delText>,</w:delText>
        </w:r>
        <w:r w:rsidDel="008158A9">
          <w:rPr>
            <w:szCs w:val="24"/>
            <w:lang w:val="es-ES"/>
          </w:rPr>
          <w:delText xml:space="preserve"> a</w:delText>
        </w:r>
      </w:del>
      <w:r>
        <w:rPr>
          <w:szCs w:val="24"/>
          <w:lang w:val="es-ES"/>
        </w:rPr>
        <w:t>demás</w:t>
      </w:r>
      <w:r w:rsidR="000A1BB0">
        <w:rPr>
          <w:szCs w:val="24"/>
          <w:lang w:val="es-ES"/>
        </w:rPr>
        <w:t xml:space="preserve"> posee </w:t>
      </w:r>
      <w:r>
        <w:rPr>
          <w:szCs w:val="24"/>
          <w:lang w:val="es-ES"/>
        </w:rPr>
        <w:t>características</w:t>
      </w:r>
      <w:r w:rsidR="000A1BB0">
        <w:rPr>
          <w:szCs w:val="24"/>
          <w:lang w:val="es-ES"/>
        </w:rPr>
        <w:t xml:space="preserve"> </w:t>
      </w:r>
      <w:del w:id="649" w:author="Dahianna Vega Leiva" w:date="2010-11-02T11:16:00Z">
        <w:r w:rsidR="000A1BB0" w:rsidDel="008158A9">
          <w:rPr>
            <w:szCs w:val="24"/>
            <w:lang w:val="es-ES"/>
          </w:rPr>
          <w:delText>especificas</w:delText>
        </w:r>
      </w:del>
      <w:ins w:id="650" w:author="Dahianna Vega Leiva" w:date="2010-11-02T11:16:00Z">
        <w:r w:rsidR="008158A9">
          <w:rPr>
            <w:szCs w:val="24"/>
            <w:lang w:val="es-ES"/>
          </w:rPr>
          <w:t>específicas</w:t>
        </w:r>
      </w:ins>
      <w:r w:rsidR="000A1BB0">
        <w:rPr>
          <w:szCs w:val="24"/>
          <w:lang w:val="es-ES"/>
        </w:rPr>
        <w:t xml:space="preserve"> para operaciones RPC con </w:t>
      </w:r>
      <w:r>
        <w:rPr>
          <w:szCs w:val="24"/>
          <w:lang w:val="es-ES"/>
        </w:rPr>
        <w:t>parámetros</w:t>
      </w:r>
      <w:r w:rsidR="000A1BB0">
        <w:rPr>
          <w:szCs w:val="24"/>
          <w:lang w:val="es-ES"/>
        </w:rPr>
        <w:t xml:space="preserve"> de entrada /salida.</w:t>
      </w:r>
    </w:p>
    <w:p w:rsidR="000A1BB0" w:rsidRDefault="000A1BB0" w:rsidP="000A1BB0">
      <w:pPr>
        <w:spacing w:after="0" w:line="240" w:lineRule="auto"/>
        <w:ind w:right="144"/>
        <w:rPr>
          <w:rFonts w:ascii="Georgia" w:hAnsi="Georgia" w:cs="Arial"/>
          <w:color w:val="445555"/>
          <w:sz w:val="21"/>
          <w:szCs w:val="21"/>
          <w:lang w:val="es-ES"/>
        </w:rPr>
      </w:pPr>
      <w:r w:rsidRPr="00DA4F25">
        <w:rPr>
          <w:rFonts w:ascii="Verdana" w:eastAsia="Times New Roman" w:hAnsi="Verdana" w:cs="Times New Roman"/>
          <w:sz w:val="20"/>
          <w:szCs w:val="20"/>
          <w:lang w:val="es-ES"/>
        </w:rPr>
        <w:t> </w:t>
      </w:r>
    </w:p>
    <w:p w:rsidR="000B4A00" w:rsidRDefault="000B4A00" w:rsidP="001B5244">
      <w:pPr>
        <w:pStyle w:val="Subttulo"/>
        <w:rPr>
          <w:ins w:id="651" w:author="Rodrigo Riquelme" w:date="2010-11-02T23:47:00Z"/>
        </w:rPr>
      </w:pPr>
    </w:p>
    <w:p w:rsidR="009A106D" w:rsidRDefault="000B0972">
      <w:pPr>
        <w:pPrChange w:id="652" w:author="Rodrigo Riquelme" w:date="2010-11-02T23:47:00Z">
          <w:pPr>
            <w:pStyle w:val="Subttulo"/>
          </w:pPr>
        </w:pPrChange>
      </w:pPr>
      <w:ins w:id="653" w:author="Rodrigo Riquelme" w:date="2010-11-02T23:47:00Z">
        <w:r>
          <w:lastRenderedPageBreak/>
          <w:t xml:space="preserve">La siguiente figura </w:t>
        </w:r>
      </w:ins>
      <w:ins w:id="654" w:author="Rodrigo Riquelme" w:date="2010-11-02T23:48:00Z">
        <w:r>
          <w:t>muestra un esquema de un objeto SOAP como envoltura para un mensaje de correo electrónico.</w:t>
        </w:r>
      </w:ins>
    </w:p>
    <w:p w:rsidR="009A106D" w:rsidRDefault="009A106D">
      <w:pPr>
        <w:pStyle w:val="Subttulo"/>
        <w:keepNext/>
        <w:rPr>
          <w:ins w:id="655" w:author="Rodrigo Riquelme" w:date="2010-11-04T18:30:00Z"/>
        </w:rPr>
        <w:pPrChange w:id="656" w:author="Rodrigo Riquelme" w:date="2010-11-04T18:30:00Z">
          <w:pPr>
            <w:pStyle w:val="Subttulo"/>
          </w:pPr>
        </w:pPrChange>
      </w:pPr>
      <w:ins w:id="657" w:author="Rodrigo Riquelme" w:date="2010-11-02T23:40:00Z">
        <w:r>
          <w:rPr>
            <w:rFonts w:ascii="Verdana" w:hAnsi="Verdana"/>
            <w:b w:val="0"/>
            <w:noProof/>
            <w:color w:val="000000"/>
            <w:sz w:val="18"/>
            <w:szCs w:val="18"/>
            <w:lang w:eastAsia="es-CL"/>
            <w:rPrChange w:id="658" w:author="Unknown">
              <w:rPr>
                <w:noProof/>
                <w:color w:val="0000FF"/>
                <w:u w:val="single"/>
                <w:lang w:eastAsia="es-CL"/>
              </w:rPr>
            </w:rPrChange>
          </w:rPr>
          <w:drawing>
            <wp:inline distT="0" distB="0" distL="0" distR="0">
              <wp:extent cx="5248275" cy="3448050"/>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48275" cy="3448050"/>
                      </a:xfrm>
                      <a:prstGeom prst="rect">
                        <a:avLst/>
                      </a:prstGeom>
                      <a:noFill/>
                      <a:ln w="9525">
                        <a:noFill/>
                        <a:miter lim="800000"/>
                        <a:headEnd/>
                        <a:tailEnd/>
                      </a:ln>
                    </pic:spPr>
                  </pic:pic>
                </a:graphicData>
              </a:graphic>
            </wp:inline>
          </w:drawing>
        </w:r>
      </w:ins>
    </w:p>
    <w:p w:rsidR="009A106D" w:rsidRDefault="002843D3">
      <w:pPr>
        <w:pStyle w:val="Epgrafe"/>
        <w:jc w:val="center"/>
        <w:rPr>
          <w:ins w:id="659" w:author="Rodrigo Riquelme" w:date="2010-11-04T18:30:00Z"/>
        </w:rPr>
        <w:pPrChange w:id="660" w:author="Rodrigo Riquelme" w:date="2010-11-04T18:30:00Z">
          <w:pPr>
            <w:pStyle w:val="Epgrafe"/>
          </w:pPr>
        </w:pPrChange>
      </w:pPr>
      <w:bookmarkStart w:id="661" w:name="_Toc276683967"/>
      <w:bookmarkStart w:id="662" w:name="_Toc276684035"/>
      <w:ins w:id="663" w:author="Rodrigo Riquelme" w:date="2010-11-04T18:30:00Z">
        <w:r>
          <w:t xml:space="preserve">Ilustración </w:t>
        </w:r>
        <w:r w:rsidR="00427C5E">
          <w:fldChar w:fldCharType="begin"/>
        </w:r>
        <w:r>
          <w:instrText xml:space="preserve"> SEQ Ilustración \* ARABIC </w:instrText>
        </w:r>
      </w:ins>
      <w:r w:rsidR="00427C5E">
        <w:fldChar w:fldCharType="separate"/>
      </w:r>
      <w:ins w:id="664" w:author="Rodrigo Riquelme" w:date="2010-11-05T01:30:00Z">
        <w:r w:rsidR="00E010D5">
          <w:rPr>
            <w:noProof/>
          </w:rPr>
          <w:t>3</w:t>
        </w:r>
      </w:ins>
      <w:ins w:id="665" w:author="Rodrigo Riquelme" w:date="2010-11-04T18:30:00Z">
        <w:r w:rsidR="00427C5E">
          <w:fldChar w:fldCharType="end"/>
        </w:r>
        <w:r>
          <w:t xml:space="preserve"> - </w:t>
        </w:r>
        <w:r w:rsidRPr="001D0396">
          <w:t>Esquema SOAP seg</w:t>
        </w:r>
      </w:ins>
      <w:ins w:id="666" w:author="Rodrigo Riquelme" w:date="2010-11-10T00:24:00Z">
        <w:r w:rsidR="00F8658A">
          <w:t>ú</w:t>
        </w:r>
      </w:ins>
      <w:ins w:id="667" w:author="Rodrigo Riquelme" w:date="2010-11-04T18:30:00Z">
        <w:r w:rsidRPr="001D0396">
          <w:t>n la W3C</w:t>
        </w:r>
        <w:bookmarkEnd w:id="661"/>
        <w:bookmarkEnd w:id="662"/>
      </w:ins>
    </w:p>
    <w:p w:rsidR="009A106D" w:rsidRDefault="009A106D">
      <w:pPr>
        <w:pStyle w:val="Ttulo7"/>
        <w:rPr>
          <w:del w:id="668" w:author="Rodrigo Riquelme" w:date="2010-11-04T18:31:00Z"/>
        </w:rPr>
        <w:pPrChange w:id="669" w:author="Rodrigo Riquelme" w:date="2010-11-04T18:31:00Z">
          <w:pPr>
            <w:pStyle w:val="Subttulo"/>
          </w:pPr>
        </w:pPrChange>
      </w:pPr>
      <w:del w:id="670" w:author="Rodrigo Riquelme" w:date="2010-11-02T23:40:00Z">
        <w:r>
          <w:rPr>
            <w:noProof/>
            <w:lang w:eastAsia="es-CL"/>
            <w:rPrChange w:id="671" w:author="Unknown">
              <w:rPr>
                <w:b w:val="0"/>
                <w:noProof/>
                <w:color w:val="0000FF"/>
                <w:u w:val="single"/>
                <w:lang w:eastAsia="es-CL"/>
              </w:rPr>
            </w:rPrChange>
          </w:rPr>
          <w:drawing>
            <wp:inline distT="0" distB="0" distL="0" distR="0">
              <wp:extent cx="5610225" cy="2714625"/>
              <wp:effectExtent l="19050" t="0" r="9525" b="0"/>
              <wp:docPr id="7" name="Imagen 7" descr="http://www.monografias.com/trabajos29/protocolo-acceso/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monografias.com/trabajos29/protocolo-acceso/Image1167.gif"/>
                      <pic:cNvPicPr>
                        <a:picLocks noChangeAspect="1" noChangeArrowheads="1"/>
                      </pic:cNvPicPr>
                    </pic:nvPicPr>
                    <pic:blipFill>
                      <a:blip r:embed="rId17"/>
                      <a:srcRect/>
                      <a:stretch>
                        <a:fillRect/>
                      </a:stretch>
                    </pic:blipFill>
                    <pic:spPr bwMode="auto">
                      <a:xfrm>
                        <a:off x="0" y="0"/>
                        <a:ext cx="5610225" cy="2714625"/>
                      </a:xfrm>
                      <a:prstGeom prst="rect">
                        <a:avLst/>
                      </a:prstGeom>
                      <a:noFill/>
                      <a:ln w="9525">
                        <a:noFill/>
                        <a:miter lim="800000"/>
                        <a:headEnd/>
                        <a:tailEnd/>
                      </a:ln>
                    </pic:spPr>
                  </pic:pic>
                </a:graphicData>
              </a:graphic>
            </wp:inline>
          </w:drawing>
        </w:r>
      </w:del>
    </w:p>
    <w:p w:rsidR="009A106D" w:rsidRDefault="00427C5E">
      <w:pPr>
        <w:pStyle w:val="Ttulo7"/>
        <w:rPr>
          <w:del w:id="672" w:author="Rodrigo Riquelme" w:date="2010-11-04T18:31:00Z"/>
        </w:rPr>
        <w:pPrChange w:id="673" w:author="Rodrigo Riquelme" w:date="2010-11-04T18:31:00Z">
          <w:pPr>
            <w:pStyle w:val="Epgrafe"/>
          </w:pPr>
        </w:pPrChange>
      </w:pPr>
      <w:del w:id="674" w:author="Rodrigo Riquelme" w:date="2010-11-04T18:31:00Z">
        <w:r w:rsidRPr="00427C5E">
          <w:rPr>
            <w:b/>
            <w:rPrChange w:id="675" w:author="Rodrigo Riquelme" w:date="2010-11-02T23:45:00Z">
              <w:rPr>
                <w:b w:val="0"/>
                <w:bCs w:val="0"/>
                <w:color w:val="0000FF"/>
                <w:u w:val="single"/>
              </w:rPr>
            </w:rPrChange>
          </w:rPr>
          <w:delText>Figura 2:</w:delText>
        </w:r>
        <w:r w:rsidR="00740F36" w:rsidRPr="00740F36" w:rsidDel="002843D3">
          <w:delText xml:space="preserve"> </w:delText>
        </w:r>
      </w:del>
      <w:commentRangeStart w:id="676"/>
      <w:del w:id="677" w:author="Rodrigo Riquelme" w:date="2010-11-02T23:45:00Z">
        <w:r w:rsidR="00771E9F" w:rsidRPr="00771E9F" w:rsidDel="000B0972">
          <w:delText xml:space="preserve">A continuación se </w:delText>
        </w:r>
        <w:r w:rsidRPr="00771E9F" w:rsidDel="000B0972">
          <w:rPr>
            <w:iCs w:val="0"/>
          </w:rPr>
          <w:fldChar w:fldCharType="begin"/>
        </w:r>
        <w:r w:rsidR="00771E9F" w:rsidRPr="00771E9F" w:rsidDel="000B0972">
          <w:delInstrText>HYPERLINK "http://www.monografias.com/trabajos11/tebas/tebas.shtml"</w:delInstrText>
        </w:r>
        <w:r w:rsidRPr="00771E9F" w:rsidDel="000B0972">
          <w:rPr>
            <w:iCs w:val="0"/>
          </w:rPr>
          <w:fldChar w:fldCharType="separate"/>
        </w:r>
        <w:r w:rsidR="00771E9F" w:rsidRPr="00771E9F" w:rsidDel="000B0972">
          <w:delText>muestra</w:delText>
        </w:r>
        <w:r w:rsidRPr="00771E9F" w:rsidDel="000B0972">
          <w:rPr>
            <w:iCs w:val="0"/>
          </w:rPr>
          <w:fldChar w:fldCharType="end"/>
        </w:r>
        <w:r w:rsidR="00771E9F" w:rsidRPr="00771E9F" w:rsidDel="000B0972">
          <w:delText xml:space="preserve"> un esquema del funcionamiento de SOAP</w:delText>
        </w:r>
        <w:commentRangeEnd w:id="676"/>
        <w:r w:rsidR="008158A9" w:rsidDel="000B0972">
          <w:rPr>
            <w:rStyle w:val="Refdecomentario"/>
            <w:b/>
            <w:bCs/>
            <w:color w:val="auto"/>
          </w:rPr>
          <w:commentReference w:id="676"/>
        </w:r>
      </w:del>
    </w:p>
    <w:p w:rsidR="009A106D" w:rsidRDefault="00427C5E">
      <w:pPr>
        <w:pStyle w:val="Ttulo7"/>
        <w:rPr>
          <w:rStyle w:val="nfasis"/>
          <w:b/>
          <w:bCs/>
          <w:i w:val="0"/>
          <w:rPrChange w:id="678" w:author="Rodrigo Riquelme" w:date="2010-11-02T23:44:00Z">
            <w:rPr>
              <w:rStyle w:val="nfasis"/>
              <w:rFonts w:eastAsia="Calibri" w:cs="Calibri"/>
              <w:b w:val="0"/>
              <w:bCs w:val="0"/>
              <w:color w:val="auto"/>
              <w:sz w:val="24"/>
              <w:szCs w:val="22"/>
              <w:lang w:eastAsia="ar-SA"/>
            </w:rPr>
          </w:rPrChange>
        </w:rPr>
        <w:pPrChange w:id="679" w:author="Rodrigo Riquelme" w:date="2010-11-04T18:31:00Z">
          <w:pPr>
            <w:pStyle w:val="Epgrafe"/>
          </w:pPr>
        </w:pPrChange>
      </w:pPr>
      <w:ins w:id="680" w:author="Dahianna Vega Leiva" w:date="2010-11-02T11:16:00Z">
        <w:del w:id="681" w:author="Rodrigo Riquelme" w:date="2010-11-04T18:31:00Z">
          <w:r w:rsidRPr="00427C5E">
            <w:rPr>
              <w:rStyle w:val="nfasis"/>
              <w:b/>
              <w:i w:val="0"/>
              <w:rPrChange w:id="682" w:author="Rodrigo Riquelme" w:date="2010-11-02T23:46:00Z">
                <w:rPr>
                  <w:rStyle w:val="nfasis"/>
                  <w:b w:val="0"/>
                  <w:bCs w:val="0"/>
                  <w:iCs/>
                </w:rPr>
              </w:rPrChange>
            </w:rPr>
            <w:delText>Fuente</w:delText>
          </w:r>
        </w:del>
      </w:ins>
      <w:ins w:id="683" w:author="Rodrigo Riquelme" w:date="2010-11-02T23:47:00Z">
        <w:r>
          <w:rPr>
            <w:rStyle w:val="nfasis"/>
            <w:i w:val="0"/>
          </w:rPr>
          <w:fldChar w:fldCharType="begin"/>
        </w:r>
        <w:r w:rsidR="000B0972">
          <w:rPr>
            <w:rStyle w:val="nfasis"/>
            <w:i w:val="0"/>
          </w:rPr>
          <w:instrText xml:space="preserve"> HYPERLINK "http://www.w3.org/TR/soap12-af/%23W3C.WD-soap-part2" </w:instrText>
        </w:r>
        <w:r>
          <w:rPr>
            <w:rStyle w:val="nfasis"/>
            <w:i w:val="0"/>
          </w:rPr>
          <w:fldChar w:fldCharType="separate"/>
        </w:r>
        <w:r w:rsidRPr="00427C5E">
          <w:rPr>
            <w:rStyle w:val="Hipervnculo"/>
            <w:rPrChange w:id="684" w:author="Rodrigo Riquelme" w:date="2010-11-02T23:44:00Z">
              <w:rPr>
                <w:rStyle w:val="nfasis"/>
                <w:b w:val="0"/>
                <w:bCs w:val="0"/>
                <w:iCs/>
              </w:rPr>
            </w:rPrChange>
          </w:rPr>
          <w:t>http://www.w3.org/TR/soap12-af/#W3C.WD-soap-part2</w:t>
        </w:r>
        <w:r>
          <w:rPr>
            <w:rStyle w:val="nfasis"/>
            <w:i w:val="0"/>
          </w:rPr>
          <w:fldChar w:fldCharType="end"/>
        </w:r>
      </w:ins>
      <w:ins w:id="685" w:author="Dahianna Vega Leiva" w:date="2010-11-02T11:16:00Z">
        <w:del w:id="686" w:author="Rodrigo Riquelme" w:date="2010-11-02T23:42:00Z">
          <w:r w:rsidR="008158A9" w:rsidRPr="000B0972" w:rsidDel="000B0972">
            <w:rPr>
              <w:rStyle w:val="nfasis"/>
              <w:i w:val="0"/>
            </w:rPr>
            <w:delText xml:space="preserve">: </w:delText>
          </w:r>
        </w:del>
      </w:ins>
      <w:del w:id="687" w:author="Rodrigo Riquelme" w:date="2010-11-02T23:42:00Z">
        <w:r w:rsidRPr="00427C5E" w:rsidDel="000B0972">
          <w:rPr>
            <w:rStyle w:val="nfasis"/>
            <w:i w:val="0"/>
          </w:rPr>
          <w:fldChar w:fldCharType="begin"/>
        </w:r>
        <w:r w:rsidRPr="00427C5E">
          <w:rPr>
            <w:rStyle w:val="nfasis"/>
            <w:i w:val="0"/>
            <w:rPrChange w:id="688" w:author="Rodrigo Riquelme" w:date="2010-11-02T23:44:00Z">
              <w:rPr>
                <w:rStyle w:val="nfasis"/>
                <w:b w:val="0"/>
                <w:bCs w:val="0"/>
                <w:iCs/>
              </w:rPr>
            </w:rPrChange>
          </w:rPr>
          <w:delInstrText>HYPERLINK "http://www.monografias.com/trabajos29/protocolo-acceso/protocolo-acceso.shtml"</w:delInstrText>
        </w:r>
        <w:r w:rsidRPr="00427C5E" w:rsidDel="000B0972">
          <w:rPr>
            <w:rStyle w:val="nfasis"/>
            <w:i w:val="0"/>
            <w:rPrChange w:id="689" w:author="Rodrigo Riquelme" w:date="2010-11-02T23:44:00Z">
              <w:rPr>
                <w:rStyle w:val="nfasis"/>
                <w:b w:val="0"/>
                <w:bCs w:val="0"/>
                <w:iCs/>
              </w:rPr>
            </w:rPrChange>
          </w:rPr>
          <w:fldChar w:fldCharType="separate"/>
        </w:r>
        <w:r w:rsidRPr="00427C5E">
          <w:rPr>
            <w:rStyle w:val="Hipervnculo"/>
            <w:color w:val="000000"/>
            <w:u w:val="none"/>
            <w:rPrChange w:id="690" w:author="Rodrigo Riquelme" w:date="2010-11-02T23:44:00Z">
              <w:rPr>
                <w:rStyle w:val="Hipervnculo"/>
                <w:b w:val="0"/>
                <w:bCs w:val="0"/>
                <w:iCs/>
              </w:rPr>
            </w:rPrChange>
          </w:rPr>
          <w:delText>http://www.monografias.com/trabajos29/protocolo-acceso/protocolo-acceso.shtml</w:delText>
        </w:r>
        <w:r w:rsidRPr="00427C5E" w:rsidDel="000B0972">
          <w:rPr>
            <w:rStyle w:val="nfasis"/>
            <w:i w:val="0"/>
            <w:rPrChange w:id="691" w:author="Rodrigo Riquelme" w:date="2010-11-02T23:44:00Z">
              <w:rPr>
                <w:rStyle w:val="nfasis"/>
                <w:b w:val="0"/>
                <w:bCs w:val="0"/>
                <w:iCs/>
              </w:rPr>
            </w:rPrChange>
          </w:rPr>
          <w:fldChar w:fldCharType="end"/>
        </w:r>
      </w:del>
    </w:p>
    <w:p w:rsidR="009A106D" w:rsidRDefault="009A106D">
      <w:pPr>
        <w:rPr>
          <w:ins w:id="692" w:author="Rodrigo Riquelme" w:date="2010-11-02T23:51:00Z"/>
          <w:rStyle w:val="nfasis"/>
          <w:b/>
          <w:bCs/>
          <w:i w:val="0"/>
          <w:iCs/>
          <w:sz w:val="20"/>
          <w:szCs w:val="20"/>
          <w:lang w:val="en-US" w:eastAsia="es-ES"/>
        </w:rPr>
        <w:pPrChange w:id="693" w:author="Rodrigo Riquelme" w:date="2010-11-02T23:51:00Z">
          <w:pPr>
            <w:pStyle w:val="Epgrafe"/>
          </w:pPr>
        </w:pPrChange>
      </w:pPr>
    </w:p>
    <w:p w:rsidR="009A106D" w:rsidRDefault="0010316E">
      <w:pPr>
        <w:rPr>
          <w:rStyle w:val="nfasis"/>
          <w:b/>
          <w:bCs/>
          <w:i w:val="0"/>
          <w:iCs/>
          <w:sz w:val="20"/>
          <w:szCs w:val="20"/>
          <w:lang w:val="en-US" w:eastAsia="es-ES"/>
        </w:rPr>
        <w:pPrChange w:id="694" w:author="Rodrigo Riquelme" w:date="2010-11-02T23:51:00Z">
          <w:pPr>
            <w:pStyle w:val="Epgrafe"/>
          </w:pPr>
        </w:pPrChange>
      </w:pPr>
      <w:ins w:id="695" w:author="Rodrigo Riquelme" w:date="2010-11-02T23:50:00Z">
        <w:r w:rsidRPr="0010316E">
          <w:rPr>
            <w:rStyle w:val="nfasis"/>
            <w:i w:val="0"/>
          </w:rPr>
          <w:t xml:space="preserve">SOAP fue desarrollado por Microsoft </w:t>
        </w:r>
      </w:ins>
      <w:ins w:id="696" w:author="Rodrigo Riquelme" w:date="2010-11-03T00:54:00Z">
        <w:r w:rsidR="00452D69">
          <w:rPr>
            <w:rStyle w:val="nfasis"/>
            <w:i w:val="0"/>
          </w:rPr>
          <w:t>junto con</w:t>
        </w:r>
      </w:ins>
      <w:ins w:id="697" w:author="Rodrigo Riquelme" w:date="2010-11-02T23:50:00Z">
        <w:r w:rsidRPr="0010316E">
          <w:rPr>
            <w:rStyle w:val="nfasis"/>
            <w:i w:val="0"/>
          </w:rPr>
          <w:t xml:space="preserve"> IBM y actualmente es parte de los estándares de la W3C.</w:t>
        </w:r>
      </w:ins>
    </w:p>
    <w:p w:rsidR="00740F36" w:rsidRPr="00740F36" w:rsidDel="00E30482" w:rsidRDefault="00740F36" w:rsidP="00740F36">
      <w:pPr>
        <w:pStyle w:val="Epgrafe"/>
        <w:rPr>
          <w:del w:id="698" w:author="Rodrigo Riquelme" w:date="2010-11-02T23:51:00Z"/>
          <w:rStyle w:val="nfasis"/>
        </w:rPr>
      </w:pPr>
      <w:del w:id="699" w:author="Rodrigo Riquelme" w:date="2010-11-02T23:51:00Z">
        <w:r w:rsidRPr="00740F36" w:rsidDel="00E30482">
          <w:rPr>
            <w:rStyle w:val="nfasis"/>
          </w:rPr>
          <w:lastRenderedPageBreak/>
          <w:delText xml:space="preserve"> </w:delText>
        </w:r>
      </w:del>
    </w:p>
    <w:p w:rsidR="000B4A00" w:rsidDel="00E30482" w:rsidRDefault="000B4A00" w:rsidP="001B5244">
      <w:pPr>
        <w:pStyle w:val="Subttulo"/>
        <w:rPr>
          <w:del w:id="700" w:author="Rodrigo Riquelme" w:date="2010-11-02T23:51:00Z"/>
        </w:rPr>
      </w:pPr>
    </w:p>
    <w:p w:rsidR="000B4A00" w:rsidDel="00E30482" w:rsidRDefault="000B4A00" w:rsidP="001B5244">
      <w:pPr>
        <w:pStyle w:val="Subttulo"/>
        <w:rPr>
          <w:del w:id="701" w:author="Rodrigo Riquelme" w:date="2010-11-02T23:51:00Z"/>
        </w:rPr>
      </w:pPr>
    </w:p>
    <w:p w:rsidR="00771E9F" w:rsidDel="00E30482" w:rsidRDefault="00771E9F" w:rsidP="001B5244">
      <w:pPr>
        <w:pStyle w:val="Subttulo"/>
        <w:rPr>
          <w:del w:id="702" w:author="Rodrigo Riquelme" w:date="2010-11-02T23:51:00Z"/>
        </w:rPr>
      </w:pPr>
    </w:p>
    <w:p w:rsidR="009A106D" w:rsidRDefault="001B5244">
      <w:pPr>
        <w:pStyle w:val="Subttulo"/>
        <w:outlineLvl w:val="2"/>
        <w:pPrChange w:id="703" w:author="Rodrigo Riquelme" w:date="2010-11-02T23:52:00Z">
          <w:pPr>
            <w:pStyle w:val="Subttulo"/>
          </w:pPr>
        </w:pPrChange>
      </w:pPr>
      <w:bookmarkStart w:id="704" w:name="_Toc276634723"/>
      <w:r>
        <w:t xml:space="preserve">2.2.2. </w:t>
      </w:r>
      <w:del w:id="705" w:author="Rodrigo Riquelme" w:date="2010-11-03T00:54:00Z">
        <w:r w:rsidDel="00A71B02">
          <w:delText>Rest</w:delText>
        </w:r>
      </w:del>
      <w:ins w:id="706" w:author="Rodrigo Riquelme" w:date="2010-11-03T00:54:00Z">
        <w:r w:rsidR="00A71B02">
          <w:t>REST</w:t>
        </w:r>
      </w:ins>
      <w:bookmarkEnd w:id="704"/>
    </w:p>
    <w:p w:rsidR="000B4A00" w:rsidRDefault="000B4A00" w:rsidP="000B4A00">
      <w:pPr>
        <w:rPr>
          <w:szCs w:val="24"/>
          <w:lang w:val="es-ES"/>
        </w:rPr>
      </w:pPr>
      <w:del w:id="707" w:author="Rodrigo Riquelme" w:date="2010-11-03T00:54:00Z">
        <w:r w:rsidDel="00A71B02">
          <w:rPr>
            <w:szCs w:val="24"/>
            <w:lang w:val="es-ES"/>
          </w:rPr>
          <w:delText>Rest</w:delText>
        </w:r>
      </w:del>
      <w:ins w:id="708" w:author="Dahianna Vega Leiva" w:date="2010-11-02T11:16:00Z">
        <w:del w:id="709" w:author="Rodrigo Riquelme" w:date="2010-11-03T00:54:00Z">
          <w:r w:rsidR="008158A9" w:rsidDel="00A71B02">
            <w:rPr>
              <w:szCs w:val="24"/>
              <w:lang w:val="es-ES"/>
            </w:rPr>
            <w:delText xml:space="preserve"> </w:delText>
          </w:r>
        </w:del>
      </w:ins>
      <w:ins w:id="710" w:author="Rodrigo Riquelme" w:date="2010-11-03T00:54:00Z">
        <w:r w:rsidR="00A71B02">
          <w:rPr>
            <w:szCs w:val="24"/>
            <w:lang w:val="es-ES"/>
          </w:rPr>
          <w:t xml:space="preserve">REST </w:t>
        </w:r>
      </w:ins>
      <w:r>
        <w:rPr>
          <w:szCs w:val="24"/>
          <w:lang w:val="es-ES"/>
        </w:rPr>
        <w:t xml:space="preserve">(Representational State Transfer) es un conjunto de principios de una arquitectura de software para sistemas hipermedia que son del tipo distribuido como </w:t>
      </w:r>
      <w:r w:rsidRPr="000B4A00">
        <w:rPr>
          <w:szCs w:val="24"/>
          <w:lang w:val="es-ES"/>
        </w:rPr>
        <w:t>www.</w:t>
      </w:r>
      <w:r>
        <w:rPr>
          <w:szCs w:val="24"/>
          <w:lang w:val="es-ES"/>
        </w:rPr>
        <w:t xml:space="preserve"> </w:t>
      </w:r>
      <w:commentRangeStart w:id="711"/>
      <w:r>
        <w:rPr>
          <w:szCs w:val="24"/>
          <w:lang w:val="es-ES"/>
        </w:rPr>
        <w:t xml:space="preserve">En la actualidad para describir cualquier tipo de interfaz web que </w:t>
      </w:r>
      <w:del w:id="712" w:author="Dahianna Vega Leiva" w:date="2010-11-02T11:17:00Z">
        <w:r w:rsidDel="008158A9">
          <w:rPr>
            <w:szCs w:val="24"/>
            <w:lang w:val="es-ES"/>
          </w:rPr>
          <w:delText xml:space="preserve">utilicé </w:delText>
        </w:r>
      </w:del>
      <w:ins w:id="713" w:author="Dahianna Vega Leiva" w:date="2010-11-02T11:17:00Z">
        <w:r w:rsidR="008158A9">
          <w:rPr>
            <w:szCs w:val="24"/>
            <w:lang w:val="es-ES"/>
          </w:rPr>
          <w:t xml:space="preserve">utilice </w:t>
        </w:r>
      </w:ins>
      <w:r>
        <w:rPr>
          <w:szCs w:val="24"/>
          <w:lang w:val="es-ES"/>
        </w:rPr>
        <w:t>XML y http, claro que sin las abstracciones de protocolos de intercambio de servicios SOAP.</w:t>
      </w:r>
      <w:commentRangeEnd w:id="711"/>
      <w:r w:rsidR="008158A9">
        <w:rPr>
          <w:rStyle w:val="Refdecomentario"/>
          <w:rFonts w:eastAsia="Times New Roman" w:cs="Times New Roman"/>
          <w:szCs w:val="20"/>
          <w:lang w:eastAsia="en-US"/>
        </w:rPr>
        <w:commentReference w:id="711"/>
      </w:r>
    </w:p>
    <w:p w:rsidR="000B4A00" w:rsidRDefault="000B4A00" w:rsidP="000B4A00">
      <w:r>
        <w:t>Rest 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del w:id="714" w:author="Rodrigo Riquelme" w:date="2010-11-10T00:24:00Z">
        <w:r w:rsidDel="00F8658A">
          <w:delText>ú</w:delText>
        </w:r>
      </w:del>
      <w:ins w:id="715" w:author="Rodrigo Riquelme" w:date="2010-11-10T00:24:00Z">
        <w:r w:rsidR="00F8658A">
          <w:t>ú</w:t>
        </w:r>
      </w:ins>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1B5244" w:rsidRDefault="001B5244" w:rsidP="007C0EE8">
      <w:pPr>
        <w:pStyle w:val="Ttulo2"/>
        <w:rPr>
          <w:lang w:val="es-ES"/>
        </w:rPr>
      </w:pPr>
    </w:p>
    <w:p w:rsidR="00D47F1E" w:rsidRDefault="00D47F1E" w:rsidP="001B5244">
      <w:pPr>
        <w:pStyle w:val="Subttulo"/>
      </w:pPr>
    </w:p>
    <w:p w:rsidR="00D47F1E" w:rsidRDefault="00D47F1E" w:rsidP="001B5244">
      <w:pPr>
        <w:pStyle w:val="Subttulo"/>
      </w:pPr>
    </w:p>
    <w:p w:rsidR="00D47F1E" w:rsidRDefault="00D47F1E" w:rsidP="001B5244">
      <w:pPr>
        <w:pStyle w:val="Subttulo"/>
      </w:pPr>
    </w:p>
    <w:p w:rsidR="009A106D" w:rsidRDefault="001B5244">
      <w:pPr>
        <w:pStyle w:val="Subttulo"/>
        <w:outlineLvl w:val="2"/>
        <w:rPr>
          <w:del w:id="716" w:author="Rodrigo Riquelme" w:date="2010-11-03T00:54:00Z"/>
        </w:rPr>
        <w:pPrChange w:id="717" w:author="Rodrigo Riquelme" w:date="2010-11-02T23:53:00Z">
          <w:pPr>
            <w:pStyle w:val="Subttulo"/>
          </w:pPr>
        </w:pPrChange>
      </w:pPr>
      <w:del w:id="718" w:author="Rodrigo Riquelme" w:date="2010-11-03T00:54:00Z">
        <w:r w:rsidDel="0010704F">
          <w:lastRenderedPageBreak/>
          <w:delText xml:space="preserve">2.2.3. </w:delText>
        </w:r>
      </w:del>
      <w:del w:id="719" w:author="Rodrigo Riquelme" w:date="2010-11-02T23:53:00Z">
        <w:r w:rsidDel="00E30482">
          <w:delText xml:space="preserve">Xml </w:delText>
        </w:r>
      </w:del>
      <w:del w:id="720" w:author="Rodrigo Riquelme" w:date="2010-11-03T00:54:00Z">
        <w:r w:rsidDel="0010704F">
          <w:delText xml:space="preserve">Orientado a </w:delText>
        </w:r>
      </w:del>
      <w:del w:id="721" w:author="Rodrigo Riquelme" w:date="2010-11-02T23:53:00Z">
        <w:r w:rsidDel="002D6DA9">
          <w:delText>Mvc</w:delText>
        </w:r>
      </w:del>
    </w:p>
    <w:p w:rsidR="001B5244" w:rsidDel="0010704F" w:rsidRDefault="00E671C4" w:rsidP="001B5244">
      <w:pPr>
        <w:rPr>
          <w:del w:id="722" w:author="Rodrigo Riquelme" w:date="2010-11-03T00:54:00Z"/>
          <w:szCs w:val="24"/>
          <w:lang w:val="es-ES"/>
        </w:rPr>
      </w:pPr>
      <w:commentRangeStart w:id="723"/>
      <w:del w:id="724" w:author="Rodrigo Riquelme" w:date="2010-11-02T23:54:00Z">
        <w:r w:rsidDel="008D0191">
          <w:rPr>
            <w:szCs w:val="24"/>
            <w:lang w:val="es-ES"/>
          </w:rPr>
          <w:delText>P</w:delText>
        </w:r>
      </w:del>
      <w:del w:id="725" w:author="Rodrigo Riquelme" w:date="2010-11-03T00:54:00Z">
        <w:r w:rsidDel="0010704F">
          <w:rPr>
            <w:szCs w:val="24"/>
            <w:lang w:val="es-ES"/>
          </w:rPr>
          <w:delText xml:space="preserve">rotocolo </w:delText>
        </w:r>
        <w:r w:rsidR="00631E9B" w:rsidDel="0010704F">
          <w:rPr>
            <w:szCs w:val="24"/>
            <w:lang w:val="es-ES"/>
          </w:rPr>
          <w:delText>X</w:delText>
        </w:r>
      </w:del>
      <w:del w:id="726" w:author="Rodrigo Riquelme" w:date="2010-11-02T23:53:00Z">
        <w:r w:rsidR="00631E9B" w:rsidDel="00E30482">
          <w:rPr>
            <w:szCs w:val="24"/>
            <w:lang w:val="es-ES"/>
          </w:rPr>
          <w:delText>ml</w:delText>
        </w:r>
      </w:del>
      <w:del w:id="727" w:author="Rodrigo Riquelme" w:date="2010-11-03T00:54:00Z">
        <w:r w:rsidR="00631E9B" w:rsidDel="0010704F">
          <w:rPr>
            <w:szCs w:val="24"/>
            <w:lang w:val="es-ES"/>
          </w:rPr>
          <w:delText xml:space="preserve"> orientado a </w:delText>
        </w:r>
        <w:r w:rsidR="008158A9" w:rsidDel="0010704F">
          <w:rPr>
            <w:szCs w:val="24"/>
            <w:lang w:val="es-ES"/>
          </w:rPr>
          <w:delText>MVC</w:delText>
        </w:r>
      </w:del>
      <w:ins w:id="728" w:author="Dahianna Vega Leiva" w:date="2010-11-02T11:18:00Z">
        <w:del w:id="729" w:author="Rodrigo Riquelme" w:date="2010-11-03T00:54:00Z">
          <w:r w:rsidR="008158A9" w:rsidDel="0010704F">
            <w:rPr>
              <w:szCs w:val="24"/>
              <w:lang w:val="es-ES"/>
            </w:rPr>
            <w:delText xml:space="preserve"> </w:delText>
          </w:r>
        </w:del>
      </w:ins>
      <w:del w:id="730" w:author="Rodrigo Riquelme" w:date="2010-11-03T00:54:00Z">
        <w:r w:rsidR="00631E9B" w:rsidDel="0010704F">
          <w:rPr>
            <w:szCs w:val="24"/>
            <w:lang w:val="es-ES"/>
          </w:rPr>
          <w:delText>(Modelo Vista Controlador) o Xml a 3 capas</w:delText>
        </w:r>
        <w:r w:rsidDel="0010704F">
          <w:rPr>
            <w:szCs w:val="24"/>
            <w:lang w:val="es-ES"/>
          </w:rPr>
          <w:delText>,</w:delText>
        </w:r>
      </w:del>
      <w:ins w:id="731" w:author="Dahianna Vega Leiva" w:date="2010-11-02T11:18:00Z">
        <w:del w:id="732" w:author="Rodrigo Riquelme" w:date="2010-11-03T00:54:00Z">
          <w:r w:rsidR="008158A9" w:rsidDel="0010704F">
            <w:rPr>
              <w:szCs w:val="24"/>
              <w:lang w:val="es-ES"/>
            </w:rPr>
            <w:delText xml:space="preserve"> </w:delText>
          </w:r>
        </w:del>
      </w:ins>
      <w:del w:id="733" w:author="Rodrigo Riquelme" w:date="2010-11-03T00:54:00Z">
        <w:r w:rsidDel="0010704F">
          <w:rPr>
            <w:szCs w:val="24"/>
            <w:lang w:val="es-ES"/>
          </w:rPr>
          <w:delText>es la integracion</w:delText>
        </w:r>
      </w:del>
      <w:ins w:id="734" w:author="Dahianna Vega Leiva" w:date="2010-11-02T11:18:00Z">
        <w:del w:id="735" w:author="Rodrigo Riquelme" w:date="2010-11-03T00:54:00Z">
          <w:r w:rsidR="008158A9" w:rsidDel="0010704F">
            <w:rPr>
              <w:szCs w:val="24"/>
              <w:lang w:val="es-ES"/>
            </w:rPr>
            <w:delText>integración</w:delText>
          </w:r>
        </w:del>
      </w:ins>
      <w:del w:id="736" w:author="Rodrigo Riquelme" w:date="2010-11-03T00:54:00Z">
        <w:r w:rsidDel="0010704F">
          <w:rPr>
            <w:szCs w:val="24"/>
            <w:lang w:val="es-ES"/>
          </w:rPr>
          <w:delText xml:space="preserve"> de diferentes aplicaciones en real time conpartiendo</w:delText>
        </w:r>
      </w:del>
      <w:ins w:id="737" w:author="Dahianna Vega Leiva" w:date="2010-11-02T11:18:00Z">
        <w:del w:id="738" w:author="Rodrigo Riquelme" w:date="2010-11-03T00:54:00Z">
          <w:r w:rsidR="008158A9" w:rsidDel="0010704F">
            <w:rPr>
              <w:szCs w:val="24"/>
              <w:lang w:val="es-ES"/>
            </w:rPr>
            <w:delText>compartiendo</w:delText>
          </w:r>
        </w:del>
      </w:ins>
      <w:del w:id="739" w:author="Rodrigo Riquelme" w:date="2010-11-03T00:54:00Z">
        <w:r w:rsidDel="0010704F">
          <w:rPr>
            <w:szCs w:val="24"/>
            <w:lang w:val="es-ES"/>
          </w:rPr>
          <w:delText xml:space="preserve"> data base diferentes.segmentados</w:delText>
        </w:r>
      </w:del>
      <w:ins w:id="740" w:author="Dahianna Vega Leiva" w:date="2010-11-02T11:18:00Z">
        <w:del w:id="741" w:author="Rodrigo Riquelme" w:date="2010-11-03T00:54:00Z">
          <w:r w:rsidR="008158A9" w:rsidDel="0010704F">
            <w:rPr>
              <w:szCs w:val="24"/>
              <w:lang w:val="es-ES"/>
            </w:rPr>
            <w:delText>diferentes. Segmentado</w:delText>
          </w:r>
        </w:del>
      </w:ins>
      <w:del w:id="742" w:author="Rodrigo Riquelme" w:date="2010-11-03T00:54:00Z">
        <w:r w:rsidDel="0010704F">
          <w:rPr>
            <w:szCs w:val="24"/>
            <w:lang w:val="es-ES"/>
          </w:rPr>
          <w:delText xml:space="preserve"> en 3 capas ,siendo</w:delText>
        </w:r>
      </w:del>
      <w:ins w:id="743" w:author="Dahianna Vega Leiva" w:date="2010-11-02T11:18:00Z">
        <w:del w:id="744" w:author="Rodrigo Riquelme" w:date="2010-11-03T00:54:00Z">
          <w:r w:rsidR="008158A9" w:rsidDel="0010704F">
            <w:rPr>
              <w:szCs w:val="24"/>
              <w:lang w:val="es-ES"/>
            </w:rPr>
            <w:delText>capas, siendo</w:delText>
          </w:r>
        </w:del>
      </w:ins>
      <w:del w:id="745" w:author="Rodrigo Riquelme" w:date="2010-11-03T00:54:00Z">
        <w:r w:rsidDel="0010704F">
          <w:rPr>
            <w:szCs w:val="24"/>
            <w:lang w:val="es-ES"/>
          </w:rPr>
          <w:delText xml:space="preserve"> cada capa la que se preocupe</w:delText>
        </w:r>
      </w:del>
      <w:ins w:id="746" w:author="Dahianna Vega Leiva" w:date="2010-11-02T11:18:00Z">
        <w:del w:id="747" w:author="Rodrigo Riquelme" w:date="2010-11-03T00:54:00Z">
          <w:r w:rsidR="008158A9" w:rsidDel="0010704F">
            <w:rPr>
              <w:szCs w:val="24"/>
              <w:lang w:val="es-ES"/>
            </w:rPr>
            <w:delText>a</w:delText>
          </w:r>
        </w:del>
      </w:ins>
      <w:del w:id="748" w:author="Rodrigo Riquelme" w:date="2010-11-03T00:54:00Z">
        <w:r w:rsidDel="0010704F">
          <w:rPr>
            <w:szCs w:val="24"/>
            <w:lang w:val="es-ES"/>
          </w:rPr>
          <w:delText xml:space="preserve"> de gestionar cada recurso en su nivel correspondiente.</w:delText>
        </w:r>
      </w:del>
    </w:p>
    <w:p w:rsidR="00E671C4" w:rsidDel="0010704F" w:rsidRDefault="00E671C4" w:rsidP="001B5244">
      <w:pPr>
        <w:rPr>
          <w:del w:id="749" w:author="Rodrigo Riquelme" w:date="2010-11-03T00:54:00Z"/>
          <w:szCs w:val="24"/>
          <w:lang w:val="es-ES"/>
        </w:rPr>
      </w:pPr>
      <w:del w:id="750" w:author="Rodrigo Riquelme" w:date="2010-11-03T00:54:00Z">
        <w:r w:rsidDel="0010704F">
          <w:rPr>
            <w:szCs w:val="24"/>
            <w:lang w:val="es-ES"/>
          </w:rPr>
          <w:delText>Utilizando la capa de presentación para gestionar las interfaces graficas de las aplicaciones.</w:delText>
        </w:r>
      </w:del>
    </w:p>
    <w:p w:rsidR="00BF4687" w:rsidDel="0010704F" w:rsidRDefault="00E671C4" w:rsidP="00E671C4">
      <w:pPr>
        <w:rPr>
          <w:del w:id="751" w:author="Rodrigo Riquelme" w:date="2010-11-03T00:54:00Z"/>
          <w:szCs w:val="24"/>
          <w:lang w:val="es-ES"/>
        </w:rPr>
      </w:pPr>
      <w:del w:id="752" w:author="Rodrigo Riquelme" w:date="2010-11-03T00:54:00Z">
        <w:r w:rsidDel="0010704F">
          <w:rPr>
            <w:szCs w:val="24"/>
            <w:lang w:val="es-ES"/>
          </w:rPr>
          <w:delText xml:space="preserve">La capa de de datos </w:delText>
        </w:r>
        <w:r w:rsidR="008B28A9" w:rsidDel="0010704F">
          <w:rPr>
            <w:szCs w:val="24"/>
            <w:lang w:val="es-ES"/>
          </w:rPr>
          <w:delText>será</w:delText>
        </w:r>
        <w:r w:rsidDel="0010704F">
          <w:rPr>
            <w:szCs w:val="24"/>
            <w:lang w:val="es-ES"/>
          </w:rPr>
          <w:delText xml:space="preserve"> la encargada de obtener los datos de la aplicación desde la capa anterior o capa de </w:delText>
        </w:r>
        <w:r w:rsidR="008B28A9" w:rsidDel="0010704F">
          <w:rPr>
            <w:szCs w:val="24"/>
            <w:lang w:val="es-ES"/>
          </w:rPr>
          <w:delText>presentación</w:delText>
        </w:r>
        <w:r w:rsidDel="0010704F">
          <w:rPr>
            <w:szCs w:val="24"/>
            <w:lang w:val="es-ES"/>
          </w:rPr>
          <w:delText xml:space="preserve"> y la capa xml nos </w:delText>
        </w:r>
        <w:r w:rsidR="008B28A9" w:rsidDel="0010704F">
          <w:rPr>
            <w:szCs w:val="24"/>
            <w:lang w:val="es-ES"/>
          </w:rPr>
          <w:delText>permitirá</w:delText>
        </w:r>
        <w:r w:rsidDel="0010704F">
          <w:rPr>
            <w:szCs w:val="24"/>
            <w:lang w:val="es-ES"/>
          </w:rPr>
          <w:delText xml:space="preserve"> obtener y manejar la distribución </w:delText>
        </w:r>
        <w:commentRangeEnd w:id="723"/>
        <w:r w:rsidR="008158A9" w:rsidDel="0010704F">
          <w:rPr>
            <w:rStyle w:val="Refdecomentario"/>
            <w:rFonts w:eastAsia="Times New Roman" w:cs="Times New Roman"/>
            <w:szCs w:val="20"/>
            <w:lang w:eastAsia="en-US"/>
          </w:rPr>
          <w:commentReference w:id="723"/>
        </w:r>
        <w:r w:rsidDel="0010704F">
          <w:rPr>
            <w:szCs w:val="24"/>
            <w:lang w:val="es-ES"/>
          </w:rPr>
          <w:delText xml:space="preserve">de los datos de las distintas </w:delText>
        </w:r>
        <w:r w:rsidR="008B28A9" w:rsidDel="0010704F">
          <w:rPr>
            <w:szCs w:val="24"/>
            <w:lang w:val="es-ES"/>
          </w:rPr>
          <w:delText>aplicaciones</w:delText>
        </w:r>
        <w:r w:rsidDel="0010704F">
          <w:rPr>
            <w:szCs w:val="24"/>
            <w:lang w:val="es-ES"/>
          </w:rPr>
          <w:delText xml:space="preserve"> desde una interfaz.</w:delText>
        </w:r>
      </w:del>
    </w:p>
    <w:p w:rsidR="00BF4687" w:rsidDel="008D0191" w:rsidRDefault="00BF4687" w:rsidP="00E671C4">
      <w:pPr>
        <w:rPr>
          <w:del w:id="753" w:author="Rodrigo Riquelme" w:date="2010-11-02T23:55:00Z"/>
          <w:szCs w:val="24"/>
          <w:lang w:val="es-ES"/>
        </w:rPr>
      </w:pPr>
    </w:p>
    <w:p w:rsidR="00E671C4" w:rsidDel="0010704F" w:rsidRDefault="00E671C4" w:rsidP="00E671C4">
      <w:pPr>
        <w:rPr>
          <w:del w:id="754" w:author="Rodrigo Riquelme" w:date="2010-11-03T00:54:00Z"/>
        </w:rPr>
      </w:pPr>
      <w:commentRangeStart w:id="755"/>
      <w:del w:id="756" w:author="Rodrigo Riquelme" w:date="2010-11-03T00:54:00Z">
        <w:r w:rsidDel="0010704F">
          <w:rPr>
            <w:szCs w:val="24"/>
            <w:lang w:val="es-ES"/>
          </w:rPr>
          <w:delText>Obteniendo los siguientes beneficios:</w:delText>
        </w:r>
        <w:commentRangeEnd w:id="755"/>
        <w:r w:rsidR="00A60D8E" w:rsidDel="0010704F">
          <w:rPr>
            <w:rStyle w:val="Refdecomentario"/>
            <w:rFonts w:eastAsia="Times New Roman" w:cs="Times New Roman"/>
            <w:szCs w:val="20"/>
            <w:lang w:eastAsia="en-US"/>
          </w:rPr>
          <w:commentReference w:id="755"/>
        </w:r>
      </w:del>
    </w:p>
    <w:p w:rsidR="00E671C4" w:rsidDel="0010704F" w:rsidRDefault="00E671C4" w:rsidP="00E671C4">
      <w:pPr>
        <w:numPr>
          <w:ilvl w:val="0"/>
          <w:numId w:val="21"/>
        </w:numPr>
        <w:rPr>
          <w:del w:id="757" w:author="Rodrigo Riquelme" w:date="2010-11-03T00:54:00Z"/>
        </w:rPr>
      </w:pPr>
      <w:del w:id="758" w:author="Rodrigo Riquelme" w:date="2010-11-03T00:54:00Z">
        <w:r w:rsidDel="0010704F">
          <w:delText xml:space="preserve">Un </w:delText>
        </w:r>
        <w:r w:rsidRPr="000B4A00" w:rsidDel="0010704F">
          <w:delText>protocolo cliente/servidor sin estado</w:delText>
        </w:r>
        <w:r w:rsidDel="0010704F">
          <w:delText xml:space="preserve">. </w:delText>
        </w:r>
      </w:del>
    </w:p>
    <w:p w:rsidR="00E671C4" w:rsidDel="0010704F" w:rsidRDefault="00E671C4" w:rsidP="00E671C4">
      <w:pPr>
        <w:numPr>
          <w:ilvl w:val="0"/>
          <w:numId w:val="21"/>
        </w:numPr>
        <w:rPr>
          <w:del w:id="759" w:author="Rodrigo Riquelme" w:date="2010-11-03T00:54:00Z"/>
        </w:rPr>
      </w:pPr>
      <w:del w:id="760" w:author="Rodrigo Riquelme" w:date="2010-11-03T00:54:00Z">
        <w:r w:rsidDel="0010704F">
          <w:delText xml:space="preserve">Acceso a la </w:delText>
        </w:r>
        <w:r w:rsidR="008B28A9" w:rsidDel="0010704F">
          <w:delText>información</w:delText>
        </w:r>
        <w:r w:rsidDel="0010704F">
          <w:delText xml:space="preserve"> en tiempo real.</w:delText>
        </w:r>
      </w:del>
    </w:p>
    <w:p w:rsidR="00E671C4" w:rsidDel="0010704F" w:rsidRDefault="00E671C4" w:rsidP="00E671C4">
      <w:pPr>
        <w:numPr>
          <w:ilvl w:val="0"/>
          <w:numId w:val="21"/>
        </w:numPr>
        <w:rPr>
          <w:del w:id="761" w:author="Rodrigo Riquelme" w:date="2010-11-03T00:54:00Z"/>
        </w:rPr>
      </w:pPr>
      <w:del w:id="762" w:author="Rodrigo Riquelme" w:date="2010-11-03T00:54:00Z">
        <w:r w:rsidDel="0010704F">
          <w:delText xml:space="preserve">Indexación y organización de la </w:delText>
        </w:r>
        <w:r w:rsidR="008B28A9" w:rsidDel="0010704F">
          <w:delText>información</w:delText>
        </w:r>
        <w:r w:rsidDel="0010704F">
          <w:delText xml:space="preserve"> desde una misma </w:delText>
        </w:r>
        <w:r w:rsidR="008B28A9" w:rsidDel="0010704F">
          <w:delText>interfaces</w:delText>
        </w:r>
      </w:del>
    </w:p>
    <w:p w:rsidR="00E671C4" w:rsidRPr="00BF4687" w:rsidDel="0010704F" w:rsidRDefault="008B28A9" w:rsidP="00E671C4">
      <w:pPr>
        <w:numPr>
          <w:ilvl w:val="0"/>
          <w:numId w:val="21"/>
        </w:numPr>
        <w:shd w:val="clear" w:color="auto" w:fill="FFFCF9"/>
        <w:suppressAutoHyphens w:val="0"/>
        <w:spacing w:before="90" w:after="90" w:line="270" w:lineRule="atLeast"/>
        <w:rPr>
          <w:del w:id="763" w:author="Rodrigo Riquelme" w:date="2010-11-03T00:54:00Z"/>
          <w:rFonts w:ascii="Verdana" w:eastAsia="Times New Roman" w:hAnsi="Verdana" w:cs="Times New Roman"/>
          <w:sz w:val="19"/>
          <w:szCs w:val="19"/>
        </w:rPr>
      </w:pPr>
      <w:del w:id="764" w:author="Rodrigo Riquelme" w:date="2010-11-03T00:54:00Z">
        <w:r w:rsidDel="0010704F">
          <w:delText>Obtención</w:delText>
        </w:r>
        <w:r w:rsidR="00E671C4" w:rsidDel="0010704F">
          <w:delText xml:space="preserve"> y distribución de datos desde varias aplicaciones desde un mismo. </w:delText>
        </w:r>
      </w:del>
    </w:p>
    <w:p w:rsidR="00BF4687" w:rsidRPr="00BF4687" w:rsidDel="0010704F" w:rsidRDefault="00BF4687" w:rsidP="00E671C4">
      <w:pPr>
        <w:numPr>
          <w:ilvl w:val="0"/>
          <w:numId w:val="21"/>
        </w:numPr>
        <w:shd w:val="clear" w:color="auto" w:fill="FFFCF9"/>
        <w:suppressAutoHyphens w:val="0"/>
        <w:spacing w:before="90" w:after="90" w:line="270" w:lineRule="atLeast"/>
        <w:rPr>
          <w:del w:id="765" w:author="Rodrigo Riquelme" w:date="2010-11-03T00:54:00Z"/>
          <w:rFonts w:ascii="Verdana" w:eastAsia="Times New Roman" w:hAnsi="Verdana" w:cs="Times New Roman"/>
          <w:sz w:val="19"/>
          <w:szCs w:val="19"/>
        </w:rPr>
      </w:pPr>
      <w:del w:id="766" w:author="Rodrigo Riquelme" w:date="2010-11-03T00:54:00Z">
        <w:r w:rsidDel="0010704F">
          <w:delText xml:space="preserve">Portabilidad de la </w:delText>
        </w:r>
        <w:r w:rsidR="008B28A9" w:rsidDel="0010704F">
          <w:delText>interfaces</w:delText>
        </w:r>
        <w:r w:rsidDel="0010704F">
          <w:delText xml:space="preserve"> de presentación a otras plataformas.</w:delText>
        </w:r>
      </w:del>
    </w:p>
    <w:p w:rsidR="00631E9B" w:rsidDel="0010704F" w:rsidRDefault="00BF4687" w:rsidP="00BF4687">
      <w:pPr>
        <w:numPr>
          <w:ilvl w:val="0"/>
          <w:numId w:val="21"/>
        </w:numPr>
        <w:shd w:val="clear" w:color="auto" w:fill="FFFCF9"/>
        <w:suppressAutoHyphens w:val="0"/>
        <w:spacing w:before="90" w:after="90" w:line="270" w:lineRule="atLeast"/>
        <w:rPr>
          <w:del w:id="767" w:author="Rodrigo Riquelme" w:date="2010-11-03T00:54:00Z"/>
          <w:szCs w:val="24"/>
          <w:lang w:val="es-ES"/>
        </w:rPr>
      </w:pPr>
      <w:del w:id="768" w:author="Rodrigo Riquelme" w:date="2010-11-03T00:54:00Z">
        <w:r w:rsidDel="0010704F">
          <w:delText xml:space="preserve">Desarrollos abiertos y </w:delText>
        </w:r>
        <w:r w:rsidR="008B28A9" w:rsidDel="0010704F">
          <w:delText>escalables, que</w:delText>
        </w:r>
        <w:r w:rsidDel="0010704F">
          <w:delText xml:space="preserve"> </w:delText>
        </w:r>
        <w:r w:rsidR="008B28A9" w:rsidDel="0010704F">
          <w:delText>permitirán</w:delText>
        </w:r>
        <w:r w:rsidDel="0010704F">
          <w:delText xml:space="preserve"> ampliar funcionalidades e integrarlas.</w:delText>
        </w:r>
        <w:r w:rsidDel="0010704F">
          <w:rPr>
            <w:szCs w:val="24"/>
            <w:lang w:val="es-ES"/>
          </w:rPr>
          <w:delText xml:space="preserve"> </w:delText>
        </w:r>
      </w:del>
    </w:p>
    <w:p w:rsidR="008D0191" w:rsidDel="0010704F" w:rsidRDefault="008D0191" w:rsidP="001B5244">
      <w:pPr>
        <w:rPr>
          <w:del w:id="769" w:author="Rodrigo Riquelme" w:date="2010-11-03T00:54:00Z"/>
          <w:szCs w:val="24"/>
          <w:lang w:val="es-ES"/>
        </w:rPr>
      </w:pPr>
    </w:p>
    <w:p w:rsidR="000F1DB4" w:rsidDel="0010704F" w:rsidRDefault="009A106D" w:rsidP="000D2389">
      <w:pPr>
        <w:pStyle w:val="Subttulo"/>
        <w:jc w:val="center"/>
        <w:rPr>
          <w:del w:id="770" w:author="Rodrigo Riquelme" w:date="2010-11-03T00:54:00Z"/>
        </w:rPr>
      </w:pPr>
      <w:del w:id="771" w:author="Rodrigo Riquelme" w:date="2010-11-03T00:54:00Z">
        <w:r>
          <w:rPr>
            <w:b w:val="0"/>
            <w:noProof/>
            <w:lang w:eastAsia="es-CL"/>
            <w:rPrChange w:id="772" w:author="Unknown">
              <w:rPr>
                <w:b w:val="0"/>
                <w:i/>
                <w:noProof/>
                <w:lang w:eastAsia="es-CL"/>
              </w:rPr>
            </w:rPrChange>
          </w:rPr>
          <w:drawing>
            <wp:inline distT="0" distB="0" distL="0" distR="0">
              <wp:extent cx="3562350" cy="752475"/>
              <wp:effectExtent l="19050" t="0" r="0" b="0"/>
              <wp:docPr id="8"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del>
    </w:p>
    <w:p w:rsidR="00B374F2" w:rsidRPr="0006366D" w:rsidDel="0010704F" w:rsidRDefault="00B374F2" w:rsidP="00B374F2">
      <w:pPr>
        <w:pStyle w:val="Epgrafe"/>
        <w:jc w:val="center"/>
        <w:rPr>
          <w:del w:id="773" w:author="Rodrigo Riquelme" w:date="2010-11-03T00:54:00Z"/>
          <w:lang w:val="es-ES"/>
        </w:rPr>
      </w:pPr>
      <w:del w:id="774" w:author="Rodrigo Riquelme" w:date="2010-11-03T00:54:00Z">
        <w:r w:rsidDel="0010704F">
          <w:delText>Figura:Esquema de XML Orientado a MVC</w:delText>
        </w:r>
        <w:r w:rsidDel="0010704F">
          <w:rPr>
            <w:noProof/>
          </w:rPr>
          <w:delText xml:space="preserve"> </w:delText>
        </w:r>
        <w:r w:rsidR="00427C5E" w:rsidDel="0010704F">
          <w:rPr>
            <w:b w:val="0"/>
            <w:bCs w:val="0"/>
            <w:noProof/>
            <w:lang w:val="es-ES"/>
          </w:rPr>
          <w:fldChar w:fldCharType="begin"/>
        </w:r>
        <w:r w:rsidDel="0010704F">
          <w:rPr>
            <w:noProof/>
            <w:lang w:val="es-ES"/>
          </w:rPr>
          <w:delInstrText>HYPERLINK "http://www.titansol.com/?sec=bloque4&amp;lang=es"</w:delInstrText>
        </w:r>
        <w:r w:rsidR="00427C5E" w:rsidDel="0010704F">
          <w:rPr>
            <w:b w:val="0"/>
            <w:bCs w:val="0"/>
            <w:noProof/>
            <w:lang w:val="es-ES"/>
          </w:rPr>
          <w:fldChar w:fldCharType="separate"/>
        </w:r>
        <w:r w:rsidDel="0010704F">
          <w:rPr>
            <w:rStyle w:val="Hipervnculo"/>
            <w:noProof/>
            <w:lang w:val="es-ES"/>
          </w:rPr>
          <w:delText>http://www.titansol.com/?sec=bloque4&amp;lang=es</w:delText>
        </w:r>
        <w:r w:rsidR="00427C5E" w:rsidDel="0010704F">
          <w:rPr>
            <w:b w:val="0"/>
            <w:bCs w:val="0"/>
            <w:noProof/>
            <w:lang w:val="es-ES"/>
          </w:rPr>
          <w:fldChar w:fldCharType="end"/>
        </w:r>
      </w:del>
    </w:p>
    <w:p w:rsidR="009A106D" w:rsidRDefault="001B5244">
      <w:pPr>
        <w:pStyle w:val="Subttulo"/>
        <w:outlineLvl w:val="2"/>
        <w:pPrChange w:id="775" w:author="Rodrigo Riquelme" w:date="2010-11-02T23:59:00Z">
          <w:pPr>
            <w:pStyle w:val="Subttulo"/>
          </w:pPr>
        </w:pPrChange>
      </w:pPr>
      <w:bookmarkStart w:id="776" w:name="_Toc276634724"/>
      <w:r>
        <w:t>2.2.</w:t>
      </w:r>
      <w:ins w:id="777" w:author="Rodrigo Riquelme" w:date="2010-11-03T10:39:00Z">
        <w:r w:rsidR="00E25300">
          <w:t>3</w:t>
        </w:r>
      </w:ins>
      <w:del w:id="778" w:author="Rodrigo Riquelme" w:date="2010-11-03T00:54:00Z">
        <w:r w:rsidDel="0010704F">
          <w:delText>4</w:delText>
        </w:r>
      </w:del>
      <w:r>
        <w:t>. R</w:t>
      </w:r>
      <w:ins w:id="779" w:author="Rodrigo Riquelme" w:date="2010-11-02T23:59:00Z">
        <w:r w:rsidR="00F977D8">
          <w:t>SS</w:t>
        </w:r>
      </w:ins>
      <w:bookmarkEnd w:id="776"/>
      <w:del w:id="780" w:author="Rodrigo Riquelme" w:date="2010-11-02T23:59:00Z">
        <w:r w:rsidDel="00F977D8">
          <w:delText>ss</w:delText>
        </w:r>
      </w:del>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del w:id="781" w:author="Dahianna Vega Leiva" w:date="2010-11-02T11:20:00Z">
        <w:r w:rsidR="000F1DB4" w:rsidDel="007D1427">
          <w:rPr>
            <w:szCs w:val="24"/>
            <w:lang w:val="es-ES"/>
          </w:rPr>
          <w:delText>conpartir</w:delText>
        </w:r>
      </w:del>
      <w:ins w:id="782" w:author="Dahianna Vega Leiva" w:date="2010-11-02T11:20:00Z">
        <w:r w:rsidR="007D1427">
          <w:rPr>
            <w:szCs w:val="24"/>
            <w:lang w:val="es-ES"/>
          </w:rPr>
          <w:t>compartir</w:t>
        </w:r>
      </w:ins>
      <w:r w:rsidR="000F1DB4">
        <w:rPr>
          <w:szCs w:val="24"/>
          <w:lang w:val="es-ES"/>
        </w:rPr>
        <w:t xml:space="preserve"> contenido en la web.</w:t>
      </w:r>
      <w:ins w:id="783" w:author="Dahianna Vega Leiva" w:date="2010-11-02T11:20:00Z">
        <w:r w:rsidR="007D1427">
          <w:rPr>
            <w:szCs w:val="24"/>
            <w:lang w:val="es-ES"/>
          </w:rPr>
          <w:t xml:space="preserve"> </w:t>
        </w:r>
      </w:ins>
      <w:r w:rsidR="000F1DB4">
        <w:rPr>
          <w:szCs w:val="24"/>
          <w:lang w:val="es-ES"/>
        </w:rPr>
        <w:t xml:space="preserve">El cual es usado para difundir información a los usuarios que se han adherido a una fuente o </w:t>
      </w:r>
      <w:del w:id="784" w:author="Dahianna Vega Leiva" w:date="2010-11-02T11:20:00Z">
        <w:r w:rsidR="000F1DB4" w:rsidDel="007D1427">
          <w:rPr>
            <w:szCs w:val="24"/>
            <w:lang w:val="es-ES"/>
          </w:rPr>
          <w:delText>depositorio</w:delText>
        </w:r>
      </w:del>
      <w:ins w:id="785" w:author="Dahianna Vega Leiva" w:date="2010-11-02T11:20:00Z">
        <w:r w:rsidR="007D1427">
          <w:rPr>
            <w:szCs w:val="24"/>
            <w:lang w:val="es-ES"/>
          </w:rPr>
          <w:t>repositorio</w:t>
        </w:r>
      </w:ins>
      <w:r w:rsidR="000F1DB4">
        <w:rPr>
          <w:szCs w:val="24"/>
          <w:lang w:val="es-ES"/>
        </w:rPr>
        <w:t xml:space="preserve"> de contenidos que es actualizado de forma </w:t>
      </w:r>
      <w:r w:rsidR="006318D3">
        <w:rPr>
          <w:szCs w:val="24"/>
          <w:lang w:val="es-ES"/>
        </w:rPr>
        <w:t>permanente. El</w:t>
      </w:r>
      <w:r w:rsidR="00986D24">
        <w:rPr>
          <w:szCs w:val="24"/>
          <w:lang w:val="es-ES"/>
        </w:rPr>
        <w:t xml:space="preserve"> formato R</w:t>
      </w:r>
      <w:ins w:id="786" w:author="Rodrigo Riquelme" w:date="2010-11-03T00:00:00Z">
        <w:r w:rsidR="00F977D8">
          <w:rPr>
            <w:szCs w:val="24"/>
            <w:lang w:val="es-ES"/>
          </w:rPr>
          <w:t>SS</w:t>
        </w:r>
      </w:ins>
      <w:del w:id="787" w:author="Rodrigo Riquelme" w:date="2010-11-03T00:00:00Z">
        <w:r w:rsidR="00986D24" w:rsidDel="00F977D8">
          <w:rPr>
            <w:szCs w:val="24"/>
            <w:lang w:val="es-ES"/>
          </w:rPr>
          <w:delText>ss</w:delText>
        </w:r>
      </w:del>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ins w:id="788" w:author="Rodrigo Riquelme" w:date="2010-11-03T00:00:00Z">
        <w:r w:rsidR="00F977D8">
          <w:rPr>
            <w:szCs w:val="24"/>
            <w:lang w:val="es-ES"/>
          </w:rPr>
          <w:t>SS</w:t>
        </w:r>
      </w:ins>
      <w:del w:id="789" w:author="Rodrigo Riquelme" w:date="2010-11-03T00:00:00Z">
        <w:r w:rsidR="00986D24" w:rsidDel="00F977D8">
          <w:rPr>
            <w:szCs w:val="24"/>
            <w:lang w:val="es-ES"/>
          </w:rPr>
          <w:delText>ss</w:delText>
        </w:r>
      </w:del>
      <w:r w:rsidR="00986D24">
        <w:rPr>
          <w:szCs w:val="24"/>
          <w:lang w:val="es-ES"/>
        </w:rPr>
        <w:t>.</w:t>
      </w:r>
    </w:p>
    <w:p w:rsidR="000333BC" w:rsidRPr="00DA4F25" w:rsidRDefault="000333BC" w:rsidP="000333BC">
      <w:pPr>
        <w:rPr>
          <w:lang w:val="es-ES"/>
        </w:rPr>
      </w:pPr>
      <w:r>
        <w:rPr>
          <w:szCs w:val="24"/>
          <w:lang w:val="es-ES"/>
        </w:rPr>
        <w:t xml:space="preserve">El </w:t>
      </w:r>
      <w:del w:id="790" w:author="Rodrigo Riquelme" w:date="2010-11-03T00:00:00Z">
        <w:r w:rsidDel="004A6218">
          <w:rPr>
            <w:szCs w:val="24"/>
            <w:lang w:val="es-ES"/>
          </w:rPr>
          <w:delText xml:space="preserve">Rss </w:delText>
        </w:r>
      </w:del>
      <w:ins w:id="791" w:author="Rodrigo Riquelme" w:date="2010-11-03T00:00:00Z">
        <w:r w:rsidR="004A6218">
          <w:rPr>
            <w:szCs w:val="24"/>
            <w:lang w:val="es-ES"/>
          </w:rPr>
          <w:t xml:space="preserve">RSS </w:t>
        </w:r>
      </w:ins>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del w:id="792" w:author="Rodrigo Riquelme" w:date="2010-11-03T00:00:00Z">
        <w:r w:rsidDel="00835E67">
          <w:rPr>
            <w:szCs w:val="24"/>
            <w:lang w:val="es-ES"/>
          </w:rPr>
          <w:delText xml:space="preserve">Rss </w:delText>
        </w:r>
      </w:del>
      <w:ins w:id="793" w:author="Rodrigo Riquelme" w:date="2010-11-03T00:00:00Z">
        <w:r w:rsidR="00835E67">
          <w:rPr>
            <w:szCs w:val="24"/>
            <w:lang w:val="es-ES"/>
          </w:rPr>
          <w:t xml:space="preserve">RSS </w:t>
        </w:r>
      </w:ins>
      <w:r>
        <w:rPr>
          <w:szCs w:val="24"/>
          <w:lang w:val="es-ES"/>
        </w:rPr>
        <w:t>o Canales R</w:t>
      </w:r>
      <w:ins w:id="794" w:author="Rodrigo Riquelme" w:date="2010-11-03T00:00:00Z">
        <w:r w:rsidR="00835E67">
          <w:rPr>
            <w:szCs w:val="24"/>
            <w:lang w:val="es-ES"/>
          </w:rPr>
          <w:t>SS</w:t>
        </w:r>
      </w:ins>
      <w:del w:id="795" w:author="Rodrigo Riquelme" w:date="2010-11-03T00:00:00Z">
        <w:r w:rsidDel="00835E67">
          <w:rPr>
            <w:szCs w:val="24"/>
            <w:lang w:val="es-ES"/>
          </w:rPr>
          <w:delText>ss</w:delText>
        </w:r>
      </w:del>
      <w:r>
        <w:rPr>
          <w:szCs w:val="24"/>
          <w:lang w:val="es-ES"/>
        </w:rPr>
        <w:t xml:space="preserve"> conservando toda la información en un solo lugar que se actualiza de forma permanente y automática. </w:t>
      </w:r>
    </w:p>
    <w:p w:rsidR="009A106D" w:rsidRDefault="00122C2B">
      <w:pPr>
        <w:keepNext/>
        <w:jc w:val="center"/>
        <w:rPr>
          <w:ins w:id="796" w:author="Rodrigo Riquelme" w:date="2010-11-04T18:32:00Z"/>
        </w:rPr>
        <w:pPrChange w:id="797" w:author="Rodrigo Riquelme" w:date="2010-11-04T18:32:00Z">
          <w:pPr>
            <w:jc w:val="center"/>
          </w:pPr>
        </w:pPrChange>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9"/>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pPr>
        <w:pStyle w:val="Epgrafe"/>
        <w:jc w:val="center"/>
        <w:rPr>
          <w:rFonts w:ascii="Times New Roman" w:hAnsi="Times New Roman"/>
          <w:szCs w:val="24"/>
          <w:lang w:val="es-ES"/>
        </w:rPr>
        <w:pPrChange w:id="798" w:author="Rodrigo Riquelme" w:date="2010-11-04T18:32:00Z">
          <w:pPr>
            <w:jc w:val="center"/>
          </w:pPr>
        </w:pPrChange>
      </w:pPr>
      <w:ins w:id="799" w:author="Rodrigo Riquelme" w:date="2010-11-04T18:32:00Z">
        <w:r>
          <w:t xml:space="preserve">Ilustración </w:t>
        </w:r>
        <w:r w:rsidR="00427C5E">
          <w:fldChar w:fldCharType="begin"/>
        </w:r>
        <w:r>
          <w:instrText xml:space="preserve"> SEQ Ilustración \* ARABIC </w:instrText>
        </w:r>
      </w:ins>
      <w:r w:rsidR="00427C5E">
        <w:fldChar w:fldCharType="separate"/>
      </w:r>
      <w:ins w:id="800" w:author="Rodrigo Riquelme" w:date="2010-11-05T01:30:00Z">
        <w:r w:rsidR="00E010D5">
          <w:rPr>
            <w:noProof/>
          </w:rPr>
          <w:t>4</w:t>
        </w:r>
      </w:ins>
      <w:ins w:id="801" w:author="Rodrigo Riquelme" w:date="2010-11-04T18:32:00Z">
        <w:r w:rsidR="00427C5E">
          <w:fldChar w:fldCharType="end"/>
        </w:r>
        <w:r>
          <w:t xml:space="preserve"> - </w:t>
        </w:r>
        <w:r w:rsidRPr="008D05B2">
          <w:t>Esquema del funcionamiento de RSS</w:t>
        </w:r>
      </w:ins>
    </w:p>
    <w:p w:rsidR="000262D2" w:rsidRPr="00740F36" w:rsidDel="002843D3" w:rsidRDefault="000262D2" w:rsidP="000A7B9F">
      <w:pPr>
        <w:pStyle w:val="Epgrafe"/>
        <w:jc w:val="center"/>
        <w:rPr>
          <w:del w:id="802" w:author="Rodrigo Riquelme" w:date="2010-11-04T18:32:00Z"/>
        </w:rPr>
      </w:pPr>
      <w:del w:id="803" w:author="Rodrigo Riquelme" w:date="2010-11-04T18:32:00Z">
        <w:r w:rsidRPr="00740F36" w:rsidDel="002843D3">
          <w:delText xml:space="preserve">Figura </w:delText>
        </w:r>
        <w:r w:rsidDel="002843D3">
          <w:delText>2</w:delText>
        </w:r>
        <w:r w:rsidRPr="00740F36" w:rsidDel="002843D3">
          <w:delText xml:space="preserve">: </w:delText>
        </w:r>
        <w:r w:rsidDel="002843D3">
          <w:delText>E</w:delText>
        </w:r>
        <w:r w:rsidRPr="00771E9F" w:rsidDel="002843D3">
          <w:delText xml:space="preserve">squema del funcionamiento de </w:delText>
        </w:r>
        <w:r w:rsidDel="002843D3">
          <w:delText>RSS</w:delText>
        </w:r>
      </w:del>
    </w:p>
    <w:p w:rsidR="000262D2" w:rsidRDefault="00427C5E" w:rsidP="000A7B9F">
      <w:pPr>
        <w:pStyle w:val="Epgrafe"/>
        <w:jc w:val="center"/>
        <w:rPr>
          <w:rStyle w:val="nfasis"/>
        </w:rPr>
      </w:pPr>
      <w:hyperlink r:id="rId20" w:history="1">
        <w:r w:rsidR="000262D2">
          <w:rPr>
            <w:rStyle w:val="Hipervnculo"/>
          </w:rPr>
          <w:t>http://www.monografias.com/trabajos29/protocolo-acceso/protocolo-acceso.shtml</w:t>
        </w:r>
      </w:hyperlink>
    </w:p>
    <w:p w:rsidR="00AC2D2B" w:rsidRPr="001B5244" w:rsidRDefault="002843D3" w:rsidP="00AC2D2B">
      <w:pPr>
        <w:pStyle w:val="Subttulo"/>
        <w:outlineLvl w:val="2"/>
        <w:rPr>
          <w:ins w:id="804" w:author="Rodrigo Riquelme" w:date="2010-11-03T00:55:00Z"/>
        </w:rPr>
      </w:pPr>
      <w:bookmarkStart w:id="805" w:name="_Toc276634725"/>
      <w:ins w:id="806" w:author="Rodrigo Riquelme" w:date="2010-11-04T18:32:00Z">
        <w:r>
          <w:br w:type="page"/>
        </w:r>
      </w:ins>
      <w:ins w:id="807" w:author="Rodrigo Riquelme" w:date="2010-11-03T00:55:00Z">
        <w:r w:rsidR="00AC2D2B">
          <w:lastRenderedPageBreak/>
          <w:t>2.2.</w:t>
        </w:r>
      </w:ins>
      <w:ins w:id="808" w:author="Rodrigo Riquelme" w:date="2010-11-03T10:40:00Z">
        <w:r w:rsidR="00E25300">
          <w:t>4</w:t>
        </w:r>
      </w:ins>
      <w:ins w:id="809" w:author="Rodrigo Riquelme" w:date="2010-11-03T00:55:00Z">
        <w:r w:rsidR="00AC2D2B">
          <w:t>. XML Orientado a MVC</w:t>
        </w:r>
        <w:bookmarkEnd w:id="805"/>
      </w:ins>
    </w:p>
    <w:p w:rsidR="00AC2D2B" w:rsidRDefault="00AC2D2B" w:rsidP="00AC2D2B">
      <w:pPr>
        <w:rPr>
          <w:ins w:id="810" w:author="Rodrigo Riquelme" w:date="2010-11-03T00:55:00Z"/>
          <w:szCs w:val="24"/>
          <w:lang w:val="es-ES"/>
        </w:rPr>
      </w:pPr>
      <w:ins w:id="811" w:author="Rodrigo Riquelme" w:date="2010-11-03T00:55:00Z">
        <w:r>
          <w:rPr>
            <w:szCs w:val="24"/>
            <w:lang w:val="es-ES"/>
          </w:rPr>
          <w:t>El p</w:t>
        </w:r>
        <w:commentRangeStart w:id="812"/>
        <w:r>
          <w:rPr>
            <w:szCs w:val="24"/>
            <w:lang w:val="es-ES"/>
          </w:rPr>
          <w:t xml:space="preserve">rotocolo XML orientado a MVC (Modelo Vista Controlador) o XML a 3 capas, es la integración de diferentes aplicaciones en real time compartiendo </w:t>
        </w:r>
      </w:ins>
      <w:ins w:id="813" w:author="Rodrigo Riquelme" w:date="2010-11-05T10:32:00Z">
        <w:r w:rsidR="00A05E38">
          <w:rPr>
            <w:szCs w:val="24"/>
            <w:lang w:val="es-ES"/>
          </w:rPr>
          <w:t>bases de datos</w:t>
        </w:r>
      </w:ins>
      <w:ins w:id="814" w:author="Rodrigo Riquelme" w:date="2010-11-03T00:55:00Z">
        <w:r>
          <w:rPr>
            <w:szCs w:val="24"/>
            <w:lang w:val="es-ES"/>
          </w:rPr>
          <w:t xml:space="preserve"> diferentes. Segmentado en 3 capas, siendo cada capa la que se preocupa de gestionar cada recurso en su nivel correspondiente.</w:t>
        </w:r>
      </w:ins>
    </w:p>
    <w:p w:rsidR="00AC2D2B" w:rsidRDefault="00AC2D2B" w:rsidP="00AC2D2B">
      <w:pPr>
        <w:rPr>
          <w:ins w:id="815" w:author="Rodrigo Riquelme" w:date="2010-11-03T00:55:00Z"/>
          <w:szCs w:val="24"/>
          <w:lang w:val="es-ES"/>
        </w:rPr>
      </w:pPr>
      <w:ins w:id="816" w:author="Rodrigo Riquelme" w:date="2010-11-03T00:55:00Z">
        <w:r>
          <w:rPr>
            <w:szCs w:val="24"/>
            <w:lang w:val="es-ES"/>
          </w:rPr>
          <w:t>Utilizando la capa de presentación para gestionar las interfaces graficas de las aplicaciones.</w:t>
        </w:r>
      </w:ins>
    </w:p>
    <w:p w:rsidR="00AC2D2B" w:rsidRDefault="00AC2D2B" w:rsidP="00AC2D2B">
      <w:pPr>
        <w:rPr>
          <w:ins w:id="817" w:author="Rodrigo Riquelme" w:date="2010-11-03T00:55:00Z"/>
          <w:szCs w:val="24"/>
          <w:lang w:val="es-ES"/>
        </w:rPr>
      </w:pPr>
      <w:ins w:id="818" w:author="Rodrigo Riquelme" w:date="2010-11-03T00:55:00Z">
        <w:r>
          <w:rPr>
            <w:szCs w:val="24"/>
            <w:lang w:val="es-ES"/>
          </w:rPr>
          <w:t xml:space="preserve">La capa de de datos será la encargada de obtener los datos de la aplicación desde la capa anterior o capa de presentación y la capa xml nos permitirá obtener y manejar la distribución </w:t>
        </w:r>
        <w:commentRangeEnd w:id="812"/>
        <w:r>
          <w:rPr>
            <w:rStyle w:val="Refdecomentario"/>
            <w:rFonts w:eastAsia="Times New Roman" w:cs="Times New Roman"/>
            <w:szCs w:val="20"/>
            <w:lang w:eastAsia="en-US"/>
          </w:rPr>
          <w:commentReference w:id="812"/>
        </w:r>
        <w:r>
          <w:rPr>
            <w:szCs w:val="24"/>
            <w:lang w:val="es-ES"/>
          </w:rPr>
          <w:t>de los datos de las distintas aplicaciones desde una interfaz.</w:t>
        </w:r>
      </w:ins>
    </w:p>
    <w:p w:rsidR="00AC2D2B" w:rsidRDefault="00AC2D2B" w:rsidP="00AC2D2B">
      <w:pPr>
        <w:rPr>
          <w:ins w:id="819" w:author="Rodrigo Riquelme" w:date="2010-11-03T00:55:00Z"/>
        </w:rPr>
      </w:pPr>
      <w:commentRangeStart w:id="820"/>
      <w:ins w:id="821" w:author="Rodrigo Riquelme" w:date="2010-11-03T00:55:00Z">
        <w:r>
          <w:rPr>
            <w:szCs w:val="24"/>
            <w:lang w:val="es-ES"/>
          </w:rPr>
          <w:t>Obteniendo los siguientes beneficios:</w:t>
        </w:r>
        <w:commentRangeEnd w:id="820"/>
        <w:r>
          <w:rPr>
            <w:rStyle w:val="Refdecomentario"/>
            <w:rFonts w:eastAsia="Times New Roman" w:cs="Times New Roman"/>
            <w:szCs w:val="20"/>
            <w:lang w:eastAsia="en-US"/>
          </w:rPr>
          <w:commentReference w:id="820"/>
        </w:r>
      </w:ins>
    </w:p>
    <w:p w:rsidR="00AC2D2B" w:rsidRDefault="00AC2D2B" w:rsidP="00AC2D2B">
      <w:pPr>
        <w:numPr>
          <w:ilvl w:val="0"/>
          <w:numId w:val="21"/>
        </w:numPr>
        <w:rPr>
          <w:ins w:id="822" w:author="Rodrigo Riquelme" w:date="2010-11-03T00:55:00Z"/>
        </w:rPr>
      </w:pPr>
      <w:ins w:id="823" w:author="Rodrigo Riquelme" w:date="2010-11-03T00:55:00Z">
        <w:r>
          <w:t xml:space="preserve">Un </w:t>
        </w:r>
        <w:r w:rsidRPr="000B4A00">
          <w:t>protocolo cliente/servidor sin estado</w:t>
        </w:r>
        <w:r>
          <w:t xml:space="preserve">. </w:t>
        </w:r>
      </w:ins>
    </w:p>
    <w:p w:rsidR="00AC2D2B" w:rsidRDefault="00AC2D2B" w:rsidP="00AC2D2B">
      <w:pPr>
        <w:numPr>
          <w:ilvl w:val="0"/>
          <w:numId w:val="21"/>
        </w:numPr>
        <w:rPr>
          <w:ins w:id="824" w:author="Rodrigo Riquelme" w:date="2010-11-03T00:55:00Z"/>
        </w:rPr>
      </w:pPr>
      <w:ins w:id="825" w:author="Rodrigo Riquelme" w:date="2010-11-03T00:55:00Z">
        <w:r>
          <w:t>Acceso a la información en tiempo real.</w:t>
        </w:r>
      </w:ins>
    </w:p>
    <w:p w:rsidR="00AC2D2B" w:rsidRDefault="00AC2D2B" w:rsidP="00AC2D2B">
      <w:pPr>
        <w:numPr>
          <w:ilvl w:val="0"/>
          <w:numId w:val="21"/>
        </w:numPr>
        <w:rPr>
          <w:ins w:id="826" w:author="Rodrigo Riquelme" w:date="2010-11-03T00:55:00Z"/>
        </w:rPr>
      </w:pPr>
      <w:ins w:id="827" w:author="Rodrigo Riquelme" w:date="2010-11-03T00:55:00Z">
        <w:r>
          <w:t>Indexación y organización de la información desde una misma interfa</w:t>
        </w:r>
      </w:ins>
      <w:ins w:id="828" w:author="Rodrigo Riquelme" w:date="2010-11-05T10:33:00Z">
        <w:r w:rsidR="00253CEA">
          <w:t>z</w:t>
        </w:r>
      </w:ins>
    </w:p>
    <w:p w:rsidR="00AC2D2B" w:rsidRPr="00BF4687" w:rsidRDefault="00AC2D2B" w:rsidP="00AC2D2B">
      <w:pPr>
        <w:numPr>
          <w:ilvl w:val="0"/>
          <w:numId w:val="21"/>
        </w:numPr>
        <w:shd w:val="clear" w:color="auto" w:fill="FFFCF9"/>
        <w:suppressAutoHyphens w:val="0"/>
        <w:spacing w:before="90" w:after="90" w:line="270" w:lineRule="atLeast"/>
        <w:rPr>
          <w:ins w:id="829" w:author="Rodrigo Riquelme" w:date="2010-11-03T00:55:00Z"/>
          <w:rFonts w:ascii="Verdana" w:eastAsia="Times New Roman" w:hAnsi="Verdana" w:cs="Times New Roman"/>
          <w:sz w:val="19"/>
          <w:szCs w:val="19"/>
        </w:rPr>
      </w:pPr>
      <w:ins w:id="830" w:author="Rodrigo Riquelme" w:date="2010-11-03T00:55:00Z">
        <w:r>
          <w:t xml:space="preserve">Obtención y distribución de datos desde varias aplicaciones desde un mismo. </w:t>
        </w:r>
      </w:ins>
    </w:p>
    <w:p w:rsidR="00AC2D2B" w:rsidRPr="00BF4687" w:rsidRDefault="00AC2D2B" w:rsidP="00AC2D2B">
      <w:pPr>
        <w:numPr>
          <w:ilvl w:val="0"/>
          <w:numId w:val="21"/>
        </w:numPr>
        <w:shd w:val="clear" w:color="auto" w:fill="FFFCF9"/>
        <w:suppressAutoHyphens w:val="0"/>
        <w:spacing w:before="90" w:after="90" w:line="270" w:lineRule="atLeast"/>
        <w:rPr>
          <w:ins w:id="831" w:author="Rodrigo Riquelme" w:date="2010-11-03T00:55:00Z"/>
          <w:rFonts w:ascii="Verdana" w:eastAsia="Times New Roman" w:hAnsi="Verdana" w:cs="Times New Roman"/>
          <w:sz w:val="19"/>
          <w:szCs w:val="19"/>
        </w:rPr>
      </w:pPr>
      <w:ins w:id="832" w:author="Rodrigo Riquelme" w:date="2010-11-03T00:55:00Z">
        <w:r>
          <w:t>Portabilidad de la interfaces de presentación a otras plataformas.</w:t>
        </w:r>
      </w:ins>
    </w:p>
    <w:p w:rsidR="00AC2D2B" w:rsidRDefault="00AC2D2B" w:rsidP="00AC2D2B">
      <w:pPr>
        <w:numPr>
          <w:ilvl w:val="0"/>
          <w:numId w:val="21"/>
        </w:numPr>
        <w:shd w:val="clear" w:color="auto" w:fill="FFFCF9"/>
        <w:suppressAutoHyphens w:val="0"/>
        <w:spacing w:before="90" w:after="90" w:line="270" w:lineRule="atLeast"/>
        <w:rPr>
          <w:ins w:id="833" w:author="Rodrigo Riquelme" w:date="2010-11-03T00:55:00Z"/>
          <w:szCs w:val="24"/>
          <w:lang w:val="es-ES"/>
        </w:rPr>
      </w:pPr>
      <w:ins w:id="834" w:author="Rodrigo Riquelme" w:date="2010-11-03T00:55:00Z">
        <w:r>
          <w:lastRenderedPageBreak/>
          <w:t>Desarrollos abiertos y escalables, que permitirán ampliar funcionalidades e integrarlas.</w:t>
        </w:r>
        <w:r>
          <w:rPr>
            <w:szCs w:val="24"/>
            <w:lang w:val="es-ES"/>
          </w:rPr>
          <w:t xml:space="preserve"> </w:t>
        </w:r>
      </w:ins>
    </w:p>
    <w:p w:rsidR="00AC2D2B" w:rsidRDefault="00AC2D2B" w:rsidP="00AC2D2B">
      <w:pPr>
        <w:rPr>
          <w:ins w:id="835" w:author="Rodrigo Riquelme" w:date="2010-11-03T00:55:00Z"/>
          <w:szCs w:val="24"/>
          <w:lang w:val="es-ES"/>
        </w:rPr>
      </w:pPr>
    </w:p>
    <w:p w:rsidR="00AC2D2B" w:rsidRDefault="00AC2D2B" w:rsidP="00AC2D2B">
      <w:pPr>
        <w:rPr>
          <w:ins w:id="836" w:author="Rodrigo Riquelme" w:date="2010-11-03T00:55:00Z"/>
          <w:szCs w:val="24"/>
          <w:lang w:val="es-ES"/>
        </w:rPr>
      </w:pPr>
      <w:ins w:id="837" w:author="Rodrigo Riquelme" w:date="2010-11-03T00:55:00Z">
        <w:r>
          <w:rPr>
            <w:szCs w:val="24"/>
            <w:lang w:val="es-ES"/>
          </w:rPr>
          <w:t>En la siguiente figura se puede resumir el esquema de una solución XML bajo un modelo de 3 capas.</w:t>
        </w:r>
      </w:ins>
    </w:p>
    <w:p w:rsidR="009A106D" w:rsidRDefault="009A106D">
      <w:pPr>
        <w:pStyle w:val="Subttulo"/>
        <w:keepNext/>
        <w:jc w:val="center"/>
        <w:rPr>
          <w:ins w:id="838" w:author="Rodrigo Riquelme" w:date="2010-11-04T18:33:00Z"/>
        </w:rPr>
        <w:pPrChange w:id="839" w:author="Rodrigo Riquelme" w:date="2010-11-04T18:33:00Z">
          <w:pPr>
            <w:pStyle w:val="Subttulo"/>
            <w:jc w:val="center"/>
          </w:pPr>
        </w:pPrChange>
      </w:pPr>
      <w:ins w:id="840" w:author="Rodrigo Riquelme" w:date="2010-11-03T00:55:00Z">
        <w:r>
          <w:rPr>
            <w:noProof/>
            <w:lang w:eastAsia="es-CL"/>
            <w:rPrChange w:id="841" w:author="Unknown">
              <w:rPr>
                <w:i/>
                <w:noProof/>
                <w:lang w:eastAsia="es-CL"/>
              </w:rPr>
            </w:rPrChange>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8"/>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ins>
    </w:p>
    <w:p w:rsidR="009A106D" w:rsidRDefault="002843D3">
      <w:pPr>
        <w:pStyle w:val="Epgrafe"/>
        <w:jc w:val="center"/>
        <w:rPr>
          <w:ins w:id="842" w:author="Rodrigo Riquelme" w:date="2010-11-03T00:55:00Z"/>
        </w:rPr>
        <w:pPrChange w:id="843" w:author="Rodrigo Riquelme" w:date="2010-11-04T18:33:00Z">
          <w:pPr>
            <w:pStyle w:val="Subttulo"/>
            <w:jc w:val="center"/>
          </w:pPr>
        </w:pPrChange>
      </w:pPr>
      <w:bookmarkStart w:id="844" w:name="_Toc276683968"/>
      <w:bookmarkStart w:id="845" w:name="_Toc276684036"/>
      <w:ins w:id="846" w:author="Rodrigo Riquelme" w:date="2010-11-04T18:33:00Z">
        <w:r>
          <w:t xml:space="preserve">Ilustración </w:t>
        </w:r>
        <w:r w:rsidR="00427C5E">
          <w:fldChar w:fldCharType="begin"/>
        </w:r>
        <w:r>
          <w:instrText xml:space="preserve"> SEQ Ilustración \* ARABIC </w:instrText>
        </w:r>
      </w:ins>
      <w:r w:rsidR="00427C5E">
        <w:fldChar w:fldCharType="separate"/>
      </w:r>
      <w:ins w:id="847" w:author="Rodrigo Riquelme" w:date="2010-11-05T01:30:00Z">
        <w:r w:rsidR="00E010D5">
          <w:rPr>
            <w:noProof/>
          </w:rPr>
          <w:t>5</w:t>
        </w:r>
      </w:ins>
      <w:ins w:id="848" w:author="Rodrigo Riquelme" w:date="2010-11-04T18:33:00Z">
        <w:r w:rsidR="00427C5E">
          <w:fldChar w:fldCharType="end"/>
        </w:r>
        <w:r>
          <w:t xml:space="preserve"> - </w:t>
        </w:r>
        <w:r w:rsidRPr="00E46373">
          <w:t>Esquema de XML Orientado a MVC</w:t>
        </w:r>
      </w:ins>
      <w:bookmarkEnd w:id="844"/>
      <w:bookmarkEnd w:id="845"/>
    </w:p>
    <w:p w:rsidR="00AC2D2B" w:rsidRPr="0006366D" w:rsidRDefault="00427C5E" w:rsidP="00AC2D2B">
      <w:pPr>
        <w:pStyle w:val="Epgrafe"/>
        <w:jc w:val="center"/>
        <w:rPr>
          <w:ins w:id="849" w:author="Rodrigo Riquelme" w:date="2010-11-03T00:55:00Z"/>
          <w:lang w:val="es-ES"/>
        </w:rPr>
      </w:pPr>
      <w:ins w:id="850" w:author="Rodrigo Riquelme" w:date="2010-11-03T00:55:00Z">
        <w:r>
          <w:rPr>
            <w:noProof/>
            <w:lang w:val="es-ES"/>
          </w:rPr>
          <w:fldChar w:fldCharType="begin"/>
        </w:r>
        <w:r w:rsidR="00AC2D2B">
          <w:rPr>
            <w:noProof/>
            <w:lang w:val="es-ES"/>
          </w:rPr>
          <w:instrText>HYPERLINK "http://www.titansol.com/?sec=bloque4&amp;lang=es"</w:instrText>
        </w:r>
        <w:r>
          <w:rPr>
            <w:noProof/>
            <w:lang w:val="es-ES"/>
          </w:rPr>
          <w:fldChar w:fldCharType="separate"/>
        </w:r>
        <w:r w:rsidR="00AC2D2B">
          <w:rPr>
            <w:rStyle w:val="Hipervnculo"/>
            <w:noProof/>
            <w:lang w:val="es-ES"/>
          </w:rPr>
          <w:t>http://www.titansol.com/?sec=bloque4&amp;lang=es</w:t>
        </w:r>
        <w:r>
          <w:rPr>
            <w:noProof/>
            <w:lang w:val="es-ES"/>
          </w:rPr>
          <w:fldChar w:fldCharType="end"/>
        </w:r>
      </w:ins>
    </w:p>
    <w:p w:rsidR="009A106D" w:rsidRDefault="00AC2D2B">
      <w:pPr>
        <w:pStyle w:val="Subttulo"/>
        <w:outlineLvl w:val="1"/>
        <w:rPr>
          <w:del w:id="851" w:author="Rodrigo Riquelme" w:date="2010-11-03T00:02:00Z"/>
          <w:lang w:val="es-ES"/>
        </w:rPr>
        <w:pPrChange w:id="852" w:author="Rodrigo Riquelme" w:date="2010-11-03T00:02:00Z">
          <w:pPr>
            <w:pStyle w:val="Ttulo2"/>
          </w:pPr>
        </w:pPrChange>
      </w:pPr>
      <w:ins w:id="853" w:author="Rodrigo Riquelme" w:date="2010-11-03T00:55:00Z">
        <w:r>
          <w:br w:type="page"/>
        </w:r>
      </w:ins>
    </w:p>
    <w:p w:rsidR="009A106D" w:rsidRDefault="00D23AE3">
      <w:pPr>
        <w:pStyle w:val="Subttulo"/>
        <w:outlineLvl w:val="2"/>
        <w:rPr>
          <w:ins w:id="854" w:author="Rodrigo Riquelme" w:date="2010-11-03T00:03:00Z"/>
        </w:rPr>
        <w:pPrChange w:id="855" w:author="Rodrigo Riquelme" w:date="2010-11-03T00:56:00Z">
          <w:pPr>
            <w:pStyle w:val="Ttulo2"/>
          </w:pPr>
        </w:pPrChange>
      </w:pPr>
      <w:bookmarkStart w:id="856" w:name="_Toc276634726"/>
      <w:r>
        <w:t>2.3</w:t>
      </w:r>
      <w:r w:rsidR="007C0EE8">
        <w:t>.</w:t>
      </w:r>
      <w:del w:id="857" w:author="Rodrigo Riquelme" w:date="2010-11-03T00:20:00Z">
        <w:r w:rsidR="007C0EE8" w:rsidDel="005E1AF4">
          <w:delText xml:space="preserve"> </w:delText>
        </w:r>
      </w:del>
      <w:ins w:id="858" w:author="Rodrigo Riquelme" w:date="2010-11-03T00:19:00Z">
        <w:r w:rsidR="005E1AF4">
          <w:t>1.</w:t>
        </w:r>
      </w:ins>
      <w:del w:id="859" w:author="Rodrigo Riquelme" w:date="2010-11-03T00:14:00Z">
        <w:r w:rsidR="007C0EE8" w:rsidDel="006433BF">
          <w:delText xml:space="preserve">Tecnologías Web para </w:delText>
        </w:r>
      </w:del>
      <w:ins w:id="860" w:author="Rodrigo Riquelme" w:date="2010-11-03T00:14:00Z">
        <w:r w:rsidR="006433BF">
          <w:t xml:space="preserve"> </w:t>
        </w:r>
      </w:ins>
      <w:r w:rsidR="007C0EE8">
        <w:t>Servi</w:t>
      </w:r>
      <w:ins w:id="861" w:author="Rodrigo Riquelme" w:date="2010-11-03T00:14:00Z">
        <w:r w:rsidR="006433BF">
          <w:t>do</w:t>
        </w:r>
      </w:ins>
      <w:r w:rsidR="007C0EE8">
        <w:t xml:space="preserve">r </w:t>
      </w:r>
      <w:ins w:id="862" w:author="Rodrigo Riquelme" w:date="2010-11-03T00:14:00Z">
        <w:r w:rsidR="006433BF">
          <w:t xml:space="preserve"> Web</w:t>
        </w:r>
      </w:ins>
      <w:bookmarkEnd w:id="856"/>
      <w:del w:id="863" w:author="Rodrigo Riquelme" w:date="2010-11-03T00:14:00Z">
        <w:r w:rsidR="007C0EE8" w:rsidRPr="00934267" w:rsidDel="006433BF">
          <w:delText>Videos</w:delText>
        </w:r>
      </w:del>
      <w:bookmarkEnd w:id="602"/>
    </w:p>
    <w:p w:rsidR="009A106D" w:rsidRDefault="00A261A2">
      <w:pPr>
        <w:pPrChange w:id="864" w:author="Rodrigo Riquelme" w:date="2010-11-03T00:03:00Z">
          <w:pPr>
            <w:pStyle w:val="Ttulo2"/>
          </w:pPr>
        </w:pPrChange>
      </w:pPr>
      <w:ins w:id="865" w:author="Rodrigo Riquelme" w:date="2010-11-03T00:03:00Z">
        <w:r>
          <w:t xml:space="preserve">Dado que el </w:t>
        </w:r>
      </w:ins>
      <w:ins w:id="866" w:author="Rodrigo Riquelme" w:date="2010-11-03T00:04:00Z">
        <w:r>
          <w:t xml:space="preserve">ámbito </w:t>
        </w:r>
        <w:r w:rsidR="00B07751">
          <w:t>de</w:t>
        </w:r>
      </w:ins>
      <w:ins w:id="867" w:author="Rodrigo Riquelme" w:date="2010-11-03T00:17:00Z">
        <w:r w:rsidR="00B07751">
          <w:t xml:space="preserve">l </w:t>
        </w:r>
      </w:ins>
      <w:ins w:id="868" w:author="Rodrigo Riquelme" w:date="2010-11-03T00:04:00Z">
        <w:r>
          <w:t xml:space="preserve">proyecto es la web </w:t>
        </w:r>
      </w:ins>
      <w:ins w:id="869" w:author="Rodrigo Riquelme" w:date="2010-11-03T00:14:00Z">
        <w:r w:rsidR="006433BF">
          <w:t>y los contenidos que transporten los objetos</w:t>
        </w:r>
      </w:ins>
      <w:ins w:id="870" w:author="Rodrigo Riquelme" w:date="2010-11-03T00:15:00Z">
        <w:r w:rsidR="006433BF">
          <w:t xml:space="preserve"> están alojados en servidores web</w:t>
        </w:r>
      </w:ins>
      <w:ins w:id="871" w:author="Rodrigo Riquelme" w:date="2010-11-03T00:14:00Z">
        <w:r w:rsidR="006433BF">
          <w:t xml:space="preserve"> </w:t>
        </w:r>
      </w:ins>
      <w:ins w:id="872" w:author="Rodrigo Riquelme" w:date="2010-11-03T00:04:00Z">
        <w:r>
          <w:t xml:space="preserve">se </w:t>
        </w:r>
      </w:ins>
      <w:ins w:id="873" w:author="Rodrigo Riquelme" w:date="2010-11-03T00:15:00Z">
        <w:r w:rsidR="006433BF">
          <w:t>hará una pequeña defi</w:t>
        </w:r>
      </w:ins>
      <w:ins w:id="874" w:author="Rodrigo Riquelme" w:date="2010-11-03T00:17:00Z">
        <w:r w:rsidR="009A5813">
          <w:t>ni</w:t>
        </w:r>
      </w:ins>
      <w:ins w:id="875" w:author="Rodrigo Riquelme" w:date="2010-11-03T00:15:00Z">
        <w:r w:rsidR="006433BF">
          <w:t>ción de los que es un servidor web</w:t>
        </w:r>
      </w:ins>
      <w:ins w:id="876" w:author="Rodrigo Riquelme" w:date="2010-11-03T00:04:00Z">
        <w:r>
          <w:t xml:space="preserve"> </w:t>
        </w:r>
      </w:ins>
    </w:p>
    <w:p w:rsidR="007C0EE8" w:rsidDel="006433BF" w:rsidRDefault="00D23AE3" w:rsidP="007C0EE8">
      <w:pPr>
        <w:pStyle w:val="Subttulo"/>
        <w:outlineLvl w:val="2"/>
        <w:rPr>
          <w:del w:id="877" w:author="Rodrigo Riquelme" w:date="2010-11-03T00:13:00Z"/>
          <w:lang w:val="es-ES"/>
        </w:rPr>
      </w:pPr>
      <w:bookmarkStart w:id="878" w:name="_Toc266039164"/>
      <w:del w:id="879" w:author="Rodrigo Riquelme" w:date="2010-11-03T00:13:00Z">
        <w:r w:rsidDel="006433BF">
          <w:rPr>
            <w:lang w:val="es-ES"/>
          </w:rPr>
          <w:delText>2</w:delText>
        </w:r>
        <w:r w:rsidR="007C0EE8" w:rsidDel="006433BF">
          <w:rPr>
            <w:lang w:val="es-ES"/>
          </w:rPr>
          <w:delText>.</w:delText>
        </w:r>
        <w:r w:rsidDel="006433BF">
          <w:rPr>
            <w:lang w:val="es-ES"/>
          </w:rPr>
          <w:delText>3</w:delText>
        </w:r>
        <w:r w:rsidR="007C0EE8" w:rsidDel="006433BF">
          <w:rPr>
            <w:lang w:val="es-ES"/>
          </w:rPr>
          <w:delText>.1. Servidor Web</w:delText>
        </w:r>
        <w:bookmarkEnd w:id="878"/>
      </w:del>
    </w:p>
    <w:p w:rsidR="007C0EE8"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0F5240" w:rsidDel="008E1A4C" w:rsidRDefault="009A106D" w:rsidP="000F5240">
      <w:pPr>
        <w:pStyle w:val="Epgrafe"/>
        <w:jc w:val="center"/>
        <w:rPr>
          <w:del w:id="880" w:author="Rodrigo Riquelme" w:date="2010-11-03T00:02:00Z"/>
        </w:rPr>
      </w:pPr>
      <w:del w:id="881" w:author="Rodrigo Riquelme" w:date="2010-11-03T00:02:00Z">
        <w:r>
          <w:rPr>
            <w:b w:val="0"/>
            <w:bCs w:val="0"/>
            <w:noProof/>
            <w:szCs w:val="24"/>
            <w:lang w:eastAsia="es-CL"/>
            <w:rPrChange w:id="882" w:author="Unknown">
              <w:rPr>
                <w:rFonts w:ascii="Cambria" w:hAnsi="Cambria"/>
                <w:b w:val="0"/>
                <w:bCs w:val="0"/>
                <w:iCs/>
                <w:noProof/>
                <w:sz w:val="28"/>
                <w:szCs w:val="28"/>
                <w:lang w:eastAsia="es-CL"/>
              </w:rPr>
            </w:rPrChange>
          </w:rPr>
          <w:drawing>
            <wp:inline distT="0" distB="0" distL="0" distR="0">
              <wp:extent cx="2419350" cy="2028825"/>
              <wp:effectExtent l="19050" t="0" r="0" b="0"/>
              <wp:docPr id="11" name="Imagen 1" descr="http://upload.wikimedia.org/wikipedia/commons/thumb/4/42/Wikimedia-Server.jpg/300px-Wikimedia-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pload.wikimedia.org/wikipedia/commons/thumb/4/42/Wikimedia-Server.jpg/300px-Wikimedia-Server.jpg"/>
                      <pic:cNvPicPr>
                        <a:picLocks noChangeAspect="1" noChangeArrowheads="1"/>
                      </pic:cNvPicPr>
                    </pic:nvPicPr>
                    <pic:blipFill>
                      <a:blip r:embed="rId21"/>
                      <a:srcRect/>
                      <a:stretch>
                        <a:fillRect/>
                      </a:stretch>
                    </pic:blipFill>
                    <pic:spPr bwMode="auto">
                      <a:xfrm>
                        <a:off x="0" y="0"/>
                        <a:ext cx="2419350" cy="2028825"/>
                      </a:xfrm>
                      <a:prstGeom prst="rect">
                        <a:avLst/>
                      </a:prstGeom>
                      <a:noFill/>
                      <a:ln w="9525">
                        <a:noFill/>
                        <a:miter lim="800000"/>
                        <a:headEnd/>
                        <a:tailEnd/>
                      </a:ln>
                    </pic:spPr>
                  </pic:pic>
                </a:graphicData>
              </a:graphic>
            </wp:inline>
          </w:drawing>
        </w:r>
      </w:del>
    </w:p>
    <w:p w:rsidR="000F5240" w:rsidRPr="0006366D" w:rsidDel="008E1A4C" w:rsidRDefault="000F5240" w:rsidP="000F5240">
      <w:pPr>
        <w:pStyle w:val="Epgrafe"/>
        <w:jc w:val="center"/>
        <w:rPr>
          <w:del w:id="883" w:author="Rodrigo Riquelme" w:date="2010-11-03T00:02:00Z"/>
          <w:lang w:val="es-ES"/>
        </w:rPr>
      </w:pPr>
      <w:del w:id="884" w:author="Rodrigo Riquelme" w:date="2010-11-03T00:02:00Z">
        <w:r w:rsidRPr="000F5240" w:rsidDel="008E1A4C">
          <w:delText xml:space="preserve"> </w:delText>
        </w:r>
        <w:r w:rsidDel="008E1A4C">
          <w:delText xml:space="preserve">Figura </w:delText>
        </w:r>
        <w:r w:rsidR="00427C5E" w:rsidDel="008E1A4C">
          <w:rPr>
            <w:b w:val="0"/>
            <w:bCs w:val="0"/>
          </w:rPr>
          <w:fldChar w:fldCharType="begin"/>
        </w:r>
        <w:r w:rsidDel="008E1A4C">
          <w:delInstrText xml:space="preserve"> SEQ Figura \* ARABIC </w:delInstrText>
        </w:r>
        <w:r w:rsidR="00427C5E" w:rsidDel="008E1A4C">
          <w:rPr>
            <w:b w:val="0"/>
            <w:bCs w:val="0"/>
          </w:rPr>
          <w:fldChar w:fldCharType="separate"/>
        </w:r>
        <w:r w:rsidDel="008E1A4C">
          <w:rPr>
            <w:noProof/>
          </w:rPr>
          <w:delText>1</w:delText>
        </w:r>
        <w:r w:rsidR="00427C5E" w:rsidDel="008E1A4C">
          <w:rPr>
            <w:b w:val="0"/>
            <w:bCs w:val="0"/>
          </w:rPr>
          <w:fldChar w:fldCharType="end"/>
        </w:r>
        <w:r w:rsidDel="008E1A4C">
          <w:delText>: Servidor web</w:delText>
        </w:r>
        <w:r w:rsidDel="008E1A4C">
          <w:rPr>
            <w:noProof/>
          </w:rPr>
          <w:delText xml:space="preserve"> </w:delText>
        </w:r>
        <w:r w:rsidR="00427C5E" w:rsidDel="008E1A4C">
          <w:rPr>
            <w:b w:val="0"/>
            <w:bCs w:val="0"/>
            <w:noProof/>
            <w:lang w:val="es-ES"/>
          </w:rPr>
          <w:fldChar w:fldCharType="begin"/>
        </w:r>
        <w:r w:rsidDel="008E1A4C">
          <w:rPr>
            <w:noProof/>
            <w:lang w:val="es-ES"/>
          </w:rPr>
          <w:delInstrText>HYPERLINK "http://es.wikipedia.org/wiki/Archivo:Wikimedia-Server.jpg"</w:delInstrText>
        </w:r>
        <w:r w:rsidR="00427C5E" w:rsidDel="008E1A4C">
          <w:rPr>
            <w:b w:val="0"/>
            <w:bCs w:val="0"/>
            <w:noProof/>
            <w:lang w:val="es-ES"/>
          </w:rPr>
          <w:fldChar w:fldCharType="separate"/>
        </w:r>
        <w:r w:rsidDel="008E1A4C">
          <w:rPr>
            <w:rStyle w:val="Hipervnculo"/>
            <w:noProof/>
            <w:lang w:val="es-ES"/>
          </w:rPr>
          <w:delText>http://es.wikipedia.org/wiki/Archivo:Wikimedia-Server.jpg</w:delText>
        </w:r>
        <w:r w:rsidR="00427C5E" w:rsidDel="008E1A4C">
          <w:rPr>
            <w:b w:val="0"/>
            <w:bCs w:val="0"/>
            <w:noProof/>
            <w:lang w:val="es-ES"/>
          </w:rPr>
          <w:fldChar w:fldCharType="end"/>
        </w:r>
      </w:del>
    </w:p>
    <w:p w:rsidR="000F5240" w:rsidRDefault="000F5240" w:rsidP="007C0EE8">
      <w:pPr>
        <w:rPr>
          <w:szCs w:val="24"/>
          <w:lang w:val="es-ES"/>
        </w:rPr>
      </w:pPr>
    </w:p>
    <w:p w:rsidR="007C0EE8" w:rsidRDefault="005E1AF4" w:rsidP="007C0EE8">
      <w:pPr>
        <w:pStyle w:val="Subttulo"/>
        <w:outlineLvl w:val="2"/>
        <w:rPr>
          <w:ins w:id="885" w:author="Rodrigo Riquelme" w:date="2010-11-03T00:16:00Z"/>
          <w:lang w:val="es-ES"/>
        </w:rPr>
      </w:pPr>
      <w:bookmarkStart w:id="886" w:name="_Toc266039165"/>
      <w:ins w:id="887" w:author="Rodrigo Riquelme" w:date="2010-11-03T00:20:00Z">
        <w:r>
          <w:rPr>
            <w:lang w:val="es-ES"/>
          </w:rPr>
          <w:br w:type="page"/>
        </w:r>
      </w:ins>
      <w:bookmarkStart w:id="888" w:name="_Toc276634727"/>
      <w:r w:rsidR="00D23AE3">
        <w:rPr>
          <w:lang w:val="es-ES"/>
        </w:rPr>
        <w:lastRenderedPageBreak/>
        <w:t>2</w:t>
      </w:r>
      <w:r w:rsidR="007C0EE8">
        <w:rPr>
          <w:lang w:val="es-ES"/>
        </w:rPr>
        <w:t>.</w:t>
      </w:r>
      <w:r w:rsidR="00D23AE3">
        <w:rPr>
          <w:lang w:val="es-ES"/>
        </w:rPr>
        <w:t>3</w:t>
      </w:r>
      <w:r w:rsidR="007C0EE8">
        <w:rPr>
          <w:lang w:val="es-ES"/>
        </w:rPr>
        <w:t>.2. Stream</w:t>
      </w:r>
      <w:bookmarkEnd w:id="886"/>
      <w:bookmarkEnd w:id="888"/>
    </w:p>
    <w:p w:rsidR="009A106D" w:rsidRDefault="009A5813">
      <w:pPr>
        <w:rPr>
          <w:ins w:id="889" w:author="Rodrigo Riquelme" w:date="2010-11-03T00:20:00Z"/>
          <w:lang w:val="es-ES"/>
        </w:rPr>
        <w:pPrChange w:id="890" w:author="Rodrigo Riquelme" w:date="2010-11-03T00:26:00Z">
          <w:pPr>
            <w:pStyle w:val="Subttulo"/>
            <w:outlineLvl w:val="2"/>
          </w:pPr>
        </w:pPrChange>
      </w:pPr>
      <w:ins w:id="891" w:author="Rodrigo Riquelme" w:date="2010-11-03T00:16:00Z">
        <w:r>
          <w:rPr>
            <w:lang w:val="es-ES"/>
          </w:rPr>
          <w:t xml:space="preserve">Para que los contenidos almacenados en </w:t>
        </w:r>
      </w:ins>
      <w:ins w:id="892" w:author="Rodrigo Riquelme" w:date="2010-11-03T00:17:00Z">
        <w:r w:rsidR="005E1AF4">
          <w:rPr>
            <w:lang w:val="es-ES"/>
          </w:rPr>
          <w:t>un servidor web sean visibles por usuarios del servicio debe existir un descarga total o parcial de contenido</w:t>
        </w:r>
      </w:ins>
      <w:ins w:id="893" w:author="Rodrigo Riquelme" w:date="2010-11-03T00:20:00Z">
        <w:r w:rsidR="005E1AF4">
          <w:rPr>
            <w:lang w:val="es-ES"/>
          </w:rPr>
          <w:t>.</w:t>
        </w:r>
      </w:ins>
    </w:p>
    <w:p w:rsidR="009A106D" w:rsidRDefault="005E1AF4">
      <w:pPr>
        <w:rPr>
          <w:lang w:val="es-ES"/>
        </w:rPr>
        <w:pPrChange w:id="894" w:author="Rodrigo Riquelme" w:date="2010-11-03T00:26:00Z">
          <w:pPr>
            <w:pStyle w:val="Subttulo"/>
            <w:outlineLvl w:val="2"/>
          </w:pPr>
        </w:pPrChange>
      </w:pPr>
      <w:ins w:id="895" w:author="Rodrigo Riquelme" w:date="2010-11-03T00:20:00Z">
        <w:r>
          <w:rPr>
            <w:lang w:val="es-ES"/>
          </w:rPr>
          <w:t>A este flujo</w:t>
        </w:r>
      </w:ins>
      <w:ins w:id="896" w:author="Rodrigo Riquelme" w:date="2010-11-03T00:21:00Z">
        <w:r>
          <w:rPr>
            <w:lang w:val="es-ES"/>
          </w:rPr>
          <w:t xml:space="preserve"> </w:t>
        </w:r>
      </w:ins>
      <w:ins w:id="897" w:author="Rodrigo Riquelme" w:date="2010-11-03T00:20:00Z">
        <w:r>
          <w:rPr>
            <w:lang w:val="es-ES"/>
          </w:rPr>
          <w:t xml:space="preserve">de </w:t>
        </w:r>
      </w:ins>
      <w:ins w:id="898" w:author="Rodrigo Riquelme" w:date="2010-11-03T00:21:00Z">
        <w:r>
          <w:rPr>
            <w:lang w:val="es-ES"/>
          </w:rPr>
          <w:t xml:space="preserve">descarga de contenidos audiovisuales en tiempo real se le llama </w:t>
        </w:r>
        <w:r w:rsidR="00427C5E" w:rsidRPr="00427C5E">
          <w:rPr>
            <w:b/>
            <w:lang w:val="es-ES"/>
            <w:rPrChange w:id="899" w:author="Rodrigo Riquelme" w:date="2010-11-03T00:21:00Z">
              <w:rPr>
                <w:b w:val="0"/>
                <w:i/>
                <w:lang w:val="es-ES"/>
              </w:rPr>
            </w:rPrChange>
          </w:rPr>
          <w:t>stream</w:t>
        </w:r>
        <w:r>
          <w:rPr>
            <w:lang w:val="es-ES"/>
          </w:rPr>
          <w:t>.</w:t>
        </w:r>
      </w:ins>
    </w:p>
    <w:p w:rsidR="007C0EE8" w:rsidRDefault="005E1AF4" w:rsidP="001667D4">
      <w:pPr>
        <w:rPr>
          <w:szCs w:val="24"/>
        </w:rPr>
      </w:pPr>
      <w:ins w:id="900" w:author="Rodrigo Riquelme" w:date="2010-11-03T00:22:00Z">
        <w:r>
          <w:rPr>
            <w:szCs w:val="24"/>
          </w:rPr>
          <w:t>Stream e</w:t>
        </w:r>
      </w:ins>
      <w:del w:id="901" w:author="Rodrigo Riquelme" w:date="2010-11-03T00:22:00Z">
        <w:r w:rsidR="007C0EE8" w:rsidDel="005E1AF4">
          <w:rPr>
            <w:szCs w:val="24"/>
          </w:rPr>
          <w:delText>E</w:delText>
        </w:r>
      </w:del>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02" w:name="_Toc266039166"/>
      <w:bookmarkStart w:id="903" w:name="_Toc276634728"/>
      <w:r>
        <w:rPr>
          <w:lang w:val="es-ES"/>
        </w:rPr>
        <w:t>2</w:t>
      </w:r>
      <w:r w:rsidR="007C0EE8">
        <w:rPr>
          <w:lang w:val="es-ES"/>
        </w:rPr>
        <w:t>.</w:t>
      </w:r>
      <w:r>
        <w:rPr>
          <w:lang w:val="es-ES"/>
        </w:rPr>
        <w:t>3</w:t>
      </w:r>
      <w:r w:rsidR="007C0EE8">
        <w:rPr>
          <w:lang w:val="es-ES"/>
        </w:rPr>
        <w:t>.</w:t>
      </w:r>
      <w:del w:id="904" w:author="Rodrigo Riquelme" w:date="2010-11-03T00:22:00Z">
        <w:r w:rsidR="007C0EE8" w:rsidDel="005E1AF4">
          <w:rPr>
            <w:lang w:val="es-ES"/>
          </w:rPr>
          <w:delText xml:space="preserve">3 </w:delText>
        </w:r>
      </w:del>
      <w:ins w:id="905" w:author="Rodrigo Riquelme" w:date="2010-11-03T00:22:00Z">
        <w:r w:rsidR="005E1AF4">
          <w:rPr>
            <w:lang w:val="es-ES"/>
          </w:rPr>
          <w:t xml:space="preserve">2.1. </w:t>
        </w:r>
      </w:ins>
      <w:r w:rsidR="007C0EE8">
        <w:rPr>
          <w:lang w:val="es-ES"/>
        </w:rPr>
        <w:t>HTTP Delivery</w:t>
      </w:r>
      <w:bookmarkEnd w:id="902"/>
      <w:bookmarkEnd w:id="903"/>
    </w:p>
    <w:p w:rsidR="009A106D" w:rsidRDefault="007C0EE8">
      <w:pPr>
        <w:ind w:left="708" w:hanging="708"/>
        <w:rPr>
          <w:szCs w:val="24"/>
        </w:rPr>
        <w:pPrChange w:id="906" w:author="Rodrigo Riquelme" w:date="2010-11-05T10:35:00Z">
          <w:pPr/>
        </w:pPrChange>
      </w:pPr>
      <w:r>
        <w:rPr>
          <w:szCs w:val="24"/>
          <w:lang w:val="es-ES"/>
        </w:rPr>
        <w:t xml:space="preserve">Es cuando se descarga un archivo multimedia almacenándolo en el dispositivo, 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Pr>
          <w:szCs w:val="24"/>
        </w:rPr>
        <w:t xml:space="preserve">La forma más sencilla de difundir videos de esta manera es realizando un </w:t>
      </w:r>
      <w:del w:id="907" w:author="Rodrigo Riquelme" w:date="2010-11-05T10:34:00Z">
        <w:r w:rsidDel="002439B8">
          <w:rPr>
            <w:szCs w:val="24"/>
          </w:rPr>
          <w:delText xml:space="preserve">hyperlink (vínculo) </w:delText>
        </w:r>
      </w:del>
      <w:ins w:id="908" w:author="Rodrigo Riquelme" w:date="2010-11-05T10:34:00Z">
        <w:r w:rsidR="002439B8">
          <w:rPr>
            <w:szCs w:val="24"/>
          </w:rPr>
          <w:t xml:space="preserve">vínculo </w:t>
        </w:r>
      </w:ins>
      <w:r>
        <w:rPr>
          <w:szCs w:val="24"/>
        </w:rPr>
        <w:t>al archivo.</w:t>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pPr>
        <w:pStyle w:val="Subttulo"/>
        <w:outlineLvl w:val="2"/>
        <w:pPrChange w:id="909" w:author="Rodrigo Riquelme" w:date="2010-11-03T00:25:00Z">
          <w:pPr>
            <w:pStyle w:val="Subttulo"/>
          </w:pPr>
        </w:pPrChange>
      </w:pPr>
      <w:bookmarkStart w:id="910" w:name="_Toc276634729"/>
      <w:r>
        <w:t>2</w:t>
      </w:r>
      <w:r w:rsidR="007C0EE8" w:rsidRPr="002C1010">
        <w:t>.</w:t>
      </w:r>
      <w:r>
        <w:t>3</w:t>
      </w:r>
      <w:r w:rsidR="007C0EE8" w:rsidRPr="002C1010">
        <w:t>.</w:t>
      </w:r>
      <w:del w:id="911" w:author="Rodrigo Riquelme" w:date="2010-11-03T00:24:00Z">
        <w:r w:rsidR="007C0EE8" w:rsidRPr="002C1010" w:rsidDel="00246C1A">
          <w:delText xml:space="preserve">4 </w:delText>
        </w:r>
      </w:del>
      <w:ins w:id="912" w:author="Rodrigo Riquelme" w:date="2010-11-03T00:24:00Z">
        <w:r w:rsidR="00246C1A">
          <w:t>2.2</w:t>
        </w:r>
      </w:ins>
      <w:ins w:id="913" w:author="Rodrigo Riquelme" w:date="2010-11-03T00:26:00Z">
        <w:r w:rsidR="001667D4">
          <w:t>.</w:t>
        </w:r>
      </w:ins>
      <w:ins w:id="914" w:author="Rodrigo Riquelme" w:date="2010-11-03T00:24:00Z">
        <w:r w:rsidR="00246C1A" w:rsidRPr="002C1010">
          <w:t xml:space="preserve"> </w:t>
        </w:r>
      </w:ins>
      <w:r w:rsidR="007C0EE8" w:rsidRPr="002C1010">
        <w:t>Streaming</w:t>
      </w:r>
      <w:bookmarkEnd w:id="910"/>
    </w:p>
    <w:p w:rsidR="007C0EE8" w:rsidRDefault="007C0EE8" w:rsidP="007C0EE8">
      <w:pPr>
        <w:rPr>
          <w:szCs w:val="24"/>
        </w:rPr>
      </w:pPr>
      <w:del w:id="915" w:author="Rodrigo Riquelme" w:date="2010-11-03T00:24:00Z">
        <w:r w:rsidRPr="00AF1ECE" w:rsidDel="00B61177">
          <w:delText>La palabra Streaming proviene del Ingles  “stream ” la cual significa “flujo” o “Chorro” y alude a la característica de la tecnología que</w:delText>
        </w:r>
      </w:del>
      <w:ins w:id="916" w:author="Rodrigo Riquelme" w:date="2010-11-03T00:24:00Z">
        <w:r w:rsidR="00B61177">
          <w:t>P</w:t>
        </w:r>
      </w:ins>
      <w:del w:id="917" w:author="Rodrigo Riquelme" w:date="2010-11-03T00:24:00Z">
        <w:r w:rsidRPr="00AF1ECE" w:rsidDel="00B61177">
          <w:delText xml:space="preserve"> p</w:delText>
        </w:r>
      </w:del>
      <w:r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t>é</w:t>
      </w:r>
      <w:r w:rsidRPr="00AF1ECE">
        <w:t xml:space="preserve">ste se </w:t>
      </w:r>
      <w:del w:id="918" w:author="Rodrigo Riquelme" w:date="2010-11-03T00:25:00Z">
        <w:r w:rsidRPr="00AF1ECE" w:rsidDel="00B61177">
          <w:delText xml:space="preserve"> </w:delText>
        </w:r>
      </w:del>
      <w:r w:rsidRPr="00AF1ECE">
        <w:t>comienza a descargar</w:t>
      </w:r>
      <w:r>
        <w:t>. E</w:t>
      </w:r>
      <w:r w:rsidRPr="00AF1ECE">
        <w:t>l archivo es enviado en forma de tramas relativamente constantes para que el usuario final</w:t>
      </w:r>
      <w:r>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pPr>
        <w:pStyle w:val="Subttulo"/>
        <w:outlineLvl w:val="2"/>
        <w:rPr>
          <w:lang w:val="es-ES"/>
        </w:rPr>
        <w:pPrChange w:id="919" w:author="Rodrigo Riquelme" w:date="2010-11-03T00:41:00Z">
          <w:pPr>
            <w:pStyle w:val="Subttulo"/>
          </w:pPr>
        </w:pPrChange>
      </w:pPr>
      <w:bookmarkStart w:id="920" w:name="_Toc276634730"/>
      <w:ins w:id="921" w:author="Rodrigo Riquelme" w:date="2010-11-03T00:27:00Z">
        <w:r>
          <w:rPr>
            <w:lang w:val="es-ES"/>
          </w:rPr>
          <w:t xml:space="preserve">2.3.2.3. </w:t>
        </w:r>
      </w:ins>
      <w:r w:rsidR="007C0EE8" w:rsidRPr="007E48E2">
        <w:rPr>
          <w:lang w:val="es-ES"/>
        </w:rPr>
        <w:t>Media Streaming</w:t>
      </w:r>
      <w:bookmarkEnd w:id="920"/>
    </w:p>
    <w:p w:rsidR="00391C96" w:rsidRDefault="007C0EE8" w:rsidP="00B7287C">
      <w:pPr>
        <w:rPr>
          <w:ins w:id="922" w:author="Rodrigo Riquelme" w:date="2010-11-03T00:59:00Z"/>
        </w:rPr>
      </w:pPr>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Del="001667D4" w:rsidRDefault="007C0EE8" w:rsidP="001667D4">
      <w:pPr>
        <w:rPr>
          <w:del w:id="923" w:author="Rodrigo Riquelme" w:date="2010-11-03T00:28:00Z"/>
        </w:rPr>
      </w:pPr>
      <w:r>
        <w:br w:type="page"/>
      </w:r>
    </w:p>
    <w:p w:rsidR="007C0EE8" w:rsidRDefault="007C0EE8" w:rsidP="00B7287C">
      <w:r>
        <w:t>Con la recepción de una pequeña parte el cliente es capaz de entregar su contenido al usuario, mientras continua recibiendo la corriente de datos (Streaming) que irá mostrando posteriormente. La parte almacenada act</w:t>
      </w:r>
      <w:del w:id="924" w:author="Rodrigo Riquelme" w:date="2010-11-10T00:24:00Z">
        <w:r w:rsidDel="00F8658A">
          <w:delText>ú</w:delText>
        </w:r>
      </w:del>
      <w:ins w:id="925" w:author="Rodrigo Riquelme" w:date="2010-11-10T00:24:00Z">
        <w:r w:rsidR="00F8658A">
          <w:t>ú</w:t>
        </w:r>
      </w:ins>
      <w:r>
        <w:t>a como “colchón” entre el ancho de banda irregular, que caracteriza a las redes TCP/IP y la continuidad que requieren las transmisiones de audio y video.</w:t>
      </w:r>
    </w:p>
    <w:p w:rsidR="009A106D" w:rsidRDefault="007C0EE8">
      <w:pPr>
        <w:rPr>
          <w:ins w:id="926" w:author="Rodrigo Riquelme" w:date="2010-11-03T00:58:00Z"/>
        </w:rPr>
        <w:pPrChange w:id="927" w:author="Rodrigo Riquelme" w:date="2010-11-03T00:58:00Z">
          <w:pPr>
            <w:pStyle w:val="Ttulo2"/>
          </w:pPr>
        </w:pPrChange>
      </w:pPr>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pPr>
        <w:pStyle w:val="Subttulo"/>
        <w:rPr>
          <w:del w:id="928" w:author="Rodrigo Riquelme" w:date="2010-11-03T00:28:00Z"/>
        </w:rPr>
        <w:pPrChange w:id="929" w:author="Rodrigo Riquelme" w:date="2010-11-03T00:58:00Z">
          <w:pPr>
            <w:pStyle w:val="Ttulo2"/>
          </w:pPr>
        </w:pPrChange>
      </w:pPr>
      <w:r>
        <w:br w:type="page"/>
      </w:r>
    </w:p>
    <w:p w:rsidR="009A106D" w:rsidRDefault="009A106D">
      <w:pPr>
        <w:rPr>
          <w:ins w:id="930" w:author="Rodrigo Riquelme" w:date="2010-11-03T01:41:00Z"/>
        </w:rPr>
      </w:pPr>
    </w:p>
    <w:p w:rsidR="00BA71DB" w:rsidRPr="007E48E2" w:rsidRDefault="00BA71DB" w:rsidP="00BA71DB">
      <w:pPr>
        <w:pStyle w:val="Subttulo"/>
        <w:rPr>
          <w:ins w:id="931" w:author="Rodrigo Riquelme" w:date="2010-11-03T01:41:00Z"/>
        </w:rPr>
      </w:pPr>
      <w:bookmarkStart w:id="932" w:name="_Toc266039167"/>
      <w:ins w:id="933" w:author="Rodrigo Riquelme" w:date="2010-11-03T01:41:00Z">
        <w:r w:rsidRPr="007E48E2">
          <w:t>2.</w:t>
        </w:r>
        <w:r>
          <w:t xml:space="preserve">3.2.4. </w:t>
        </w:r>
        <w:r w:rsidRPr="007E48E2">
          <w:t>Modelo de un servicio de streaming</w:t>
        </w:r>
      </w:ins>
    </w:p>
    <w:p w:rsidR="009A106D" w:rsidRDefault="00BA71DB">
      <w:pPr>
        <w:rPr>
          <w:ins w:id="934" w:author="Rodrigo Riquelme" w:date="2010-11-03T01:49:00Z"/>
        </w:rPr>
        <w:pPrChange w:id="935" w:author="Rodrigo Riquelme" w:date="2010-11-03T01:48:00Z">
          <w:pPr>
            <w:pStyle w:val="Ttulo2"/>
          </w:pPr>
        </w:pPrChange>
      </w:pPr>
      <w:ins w:id="936" w:author="Rodrigo Riquelme" w:date="2010-11-03T01:41:00Z">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ins>
    </w:p>
    <w:p w:rsidR="009A106D" w:rsidRDefault="009A106D">
      <w:pPr>
        <w:rPr>
          <w:ins w:id="937" w:author="Rodrigo Riquelme" w:date="2010-11-03T01:45:00Z"/>
        </w:rPr>
        <w:pPrChange w:id="938" w:author="Rodrigo Riquelme" w:date="2010-11-03T01:48:00Z">
          <w:pPr>
            <w:pStyle w:val="Ttulo2"/>
          </w:pPr>
        </w:pPrChange>
      </w:pPr>
    </w:p>
    <w:p w:rsidR="009A106D" w:rsidRDefault="009A106D">
      <w:pPr>
        <w:pStyle w:val="Subttulo"/>
        <w:keepNext/>
        <w:rPr>
          <w:ins w:id="939" w:author="Rodrigo Riquelme" w:date="2010-11-04T18:34:00Z"/>
        </w:rPr>
        <w:pPrChange w:id="940" w:author="Rodrigo Riquelme" w:date="2010-11-04T18:34:00Z">
          <w:pPr>
            <w:pStyle w:val="Subttulo"/>
          </w:pPr>
        </w:pPrChange>
      </w:pPr>
      <w:ins w:id="941" w:author="Rodrigo Riquelme" w:date="2010-11-03T01:45:00Z">
        <w:r>
          <w:rPr>
            <w:noProof/>
            <w:lang w:eastAsia="es-CL"/>
            <w:rPrChange w:id="942" w:author="Unknown">
              <w:rPr>
                <w:i/>
                <w:noProof/>
                <w:lang w:eastAsia="es-CL"/>
              </w:rPr>
            </w:rPrChange>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ins>
    </w:p>
    <w:p w:rsidR="009A106D" w:rsidRDefault="00606B33">
      <w:pPr>
        <w:pStyle w:val="Epgrafe"/>
        <w:jc w:val="center"/>
        <w:rPr>
          <w:ins w:id="943" w:author="Rodrigo Riquelme" w:date="2010-11-03T01:48:00Z"/>
        </w:rPr>
        <w:pPrChange w:id="944" w:author="Rodrigo Riquelme" w:date="2010-11-04T18:34:00Z">
          <w:pPr>
            <w:pStyle w:val="Ttulo2"/>
          </w:pPr>
        </w:pPrChange>
      </w:pPr>
      <w:ins w:id="945" w:author="Rodrigo Riquelme" w:date="2010-11-04T18:34:00Z">
        <w:r>
          <w:t xml:space="preserve">Ilustración </w:t>
        </w:r>
        <w:r w:rsidR="00427C5E">
          <w:fldChar w:fldCharType="begin"/>
        </w:r>
        <w:r>
          <w:instrText xml:space="preserve"> SEQ Ilustración \* ARABIC </w:instrText>
        </w:r>
      </w:ins>
      <w:r w:rsidR="00427C5E">
        <w:fldChar w:fldCharType="separate"/>
      </w:r>
      <w:ins w:id="946" w:author="Rodrigo Riquelme" w:date="2010-11-05T01:30:00Z">
        <w:r w:rsidR="00E010D5">
          <w:rPr>
            <w:noProof/>
          </w:rPr>
          <w:t>6</w:t>
        </w:r>
      </w:ins>
      <w:ins w:id="947" w:author="Rodrigo Riquelme" w:date="2010-11-04T18:34:00Z">
        <w:r w:rsidR="00427C5E">
          <w:fldChar w:fldCharType="end"/>
        </w:r>
        <w:r>
          <w:t xml:space="preserve"> - </w:t>
        </w:r>
        <w:r w:rsidRPr="00620C24">
          <w:t>Modelo típico de un servicio streaming</w:t>
        </w:r>
      </w:ins>
    </w:p>
    <w:p w:rsidR="00BA71DB" w:rsidRPr="008551A5" w:rsidRDefault="00427C5E" w:rsidP="00BA71DB">
      <w:pPr>
        <w:pStyle w:val="Epgrafe"/>
        <w:jc w:val="center"/>
        <w:rPr>
          <w:ins w:id="948" w:author="Rodrigo Riquelme" w:date="2010-11-03T01:48:00Z"/>
          <w:noProof/>
          <w:sz w:val="24"/>
        </w:rPr>
      </w:pPr>
      <w:ins w:id="949" w:author="Rodrigo Riquelme" w:date="2010-11-03T01:48:00Z">
        <w:r>
          <w:rPr>
            <w:noProof/>
            <w:lang w:val="es-ES"/>
          </w:rPr>
          <w:fldChar w:fldCharType="begin"/>
        </w:r>
        <w:r w:rsidR="00BA71DB">
          <w:rPr>
            <w:noProof/>
            <w:lang w:val="es-ES"/>
          </w:rPr>
          <w:instrText xml:space="preserve"> HYPERLINK "http://www.rediris.es/difusion/publicaciones/boletin/58-59/ponencia10.html" </w:instrText>
        </w:r>
        <w:r>
          <w:rPr>
            <w:noProof/>
            <w:lang w:val="es-ES"/>
          </w:rPr>
          <w:fldChar w:fldCharType="separate"/>
        </w:r>
        <w:r w:rsidR="00BA71DB" w:rsidRPr="0094433B">
          <w:rPr>
            <w:rStyle w:val="Hipervnculo"/>
            <w:noProof/>
            <w:lang w:val="es-ES"/>
          </w:rPr>
          <w:t>http://www.rediris.es/difusion/publicaciones/boletin/58-59/ponencia10.html</w:t>
        </w:r>
        <w:r>
          <w:rPr>
            <w:noProof/>
            <w:lang w:val="es-ES"/>
          </w:rPr>
          <w:fldChar w:fldCharType="end"/>
        </w:r>
      </w:ins>
    </w:p>
    <w:p w:rsidR="009A106D" w:rsidRDefault="00BA71DB">
      <w:pPr>
        <w:pStyle w:val="Subttulo"/>
        <w:outlineLvl w:val="1"/>
        <w:rPr>
          <w:ins w:id="950" w:author="Rodrigo Riquelme" w:date="2010-11-03T00:31:00Z"/>
        </w:rPr>
        <w:pPrChange w:id="951" w:author="Rodrigo Riquelme" w:date="2010-11-04T00:22:00Z">
          <w:pPr>
            <w:pStyle w:val="Ttulo2"/>
          </w:pPr>
        </w:pPrChange>
      </w:pPr>
      <w:ins w:id="952" w:author="Rodrigo Riquelme" w:date="2010-11-03T01:42:00Z">
        <w:r>
          <w:br w:type="page"/>
        </w:r>
      </w:ins>
      <w:bookmarkStart w:id="953" w:name="_Toc276634731"/>
      <w:r w:rsidR="00D23AE3">
        <w:lastRenderedPageBreak/>
        <w:t>2</w:t>
      </w:r>
      <w:r w:rsidR="007C0EE8">
        <w:t>.</w:t>
      </w:r>
      <w:del w:id="954" w:author="Rodrigo Riquelme" w:date="2010-11-03T10:42:00Z">
        <w:r w:rsidR="007C0EE8" w:rsidDel="001B6042">
          <w:delText>3</w:delText>
        </w:r>
        <w:r w:rsidR="00D23AE3" w:rsidDel="001B6042">
          <w:delText>.</w:delText>
        </w:r>
      </w:del>
      <w:ins w:id="955" w:author="Rodrigo Riquelme" w:date="2010-11-03T10:42:00Z">
        <w:r w:rsidR="001B6042">
          <w:t>4</w:t>
        </w:r>
      </w:ins>
      <w:ins w:id="956" w:author="Rodrigo Riquelme" w:date="2010-11-03T00:29:00Z">
        <w:r w:rsidR="001667D4">
          <w:t>.</w:t>
        </w:r>
      </w:ins>
      <w:del w:id="957" w:author="Rodrigo Riquelme" w:date="2010-11-03T00:29:00Z">
        <w:r w:rsidR="00D23AE3" w:rsidDel="001667D4">
          <w:delText>5</w:delText>
        </w:r>
      </w:del>
      <w:r w:rsidR="007C0EE8">
        <w:t xml:space="preserve"> Codecs de Video</w:t>
      </w:r>
      <w:bookmarkEnd w:id="932"/>
      <w:bookmarkEnd w:id="953"/>
    </w:p>
    <w:p w:rsidR="009A106D" w:rsidRDefault="00AE7A22">
      <w:pPr>
        <w:rPr>
          <w:ins w:id="958" w:author="Rodrigo Riquelme" w:date="2010-11-03T00:37:00Z"/>
        </w:rPr>
        <w:pPrChange w:id="959" w:author="Rodrigo Riquelme" w:date="2010-11-03T00:31:00Z">
          <w:pPr>
            <w:pStyle w:val="Ttulo2"/>
          </w:pPr>
        </w:pPrChange>
      </w:pPr>
      <w:ins w:id="960" w:author="Rodrigo Riquelme" w:date="2010-11-03T00:31:00Z">
        <w:r>
          <w:t xml:space="preserve">Los contenidos multimedia </w:t>
        </w:r>
      </w:ins>
      <w:ins w:id="961" w:author="Rodrigo Riquelme" w:date="2010-11-03T00:32:00Z">
        <w:r>
          <w:t>son interpretados por codecs los cuales permiten cap</w:t>
        </w:r>
        <w:r w:rsidR="00AE4BD5">
          <w:t>turar y reproducir el contenido</w:t>
        </w:r>
        <w:r>
          <w:t xml:space="preserve"> con distintas tasas de compresión seg</w:t>
        </w:r>
      </w:ins>
      <w:ins w:id="962" w:author="Rodrigo Riquelme" w:date="2010-11-10T00:24:00Z">
        <w:r w:rsidR="00F8658A">
          <w:t>ú</w:t>
        </w:r>
      </w:ins>
      <w:ins w:id="963" w:author="Rodrigo Riquelme" w:date="2010-11-03T00:32:00Z">
        <w:r>
          <w:t>n el algoritmo</w:t>
        </w:r>
      </w:ins>
      <w:ins w:id="964" w:author="Rodrigo Riquelme" w:date="2010-11-03T00:33:00Z">
        <w:r w:rsidR="008F4A27">
          <w:t xml:space="preserve"> que posean</w:t>
        </w:r>
      </w:ins>
      <w:ins w:id="965" w:author="Rodrigo Riquelme" w:date="2010-11-03T00:37:00Z">
        <w:r w:rsidR="008F4A27">
          <w:t>.</w:t>
        </w:r>
      </w:ins>
      <w:ins w:id="966" w:author="Rodrigo Riquelme" w:date="2010-11-03T00:33:00Z">
        <w:r>
          <w:t xml:space="preserve"> </w:t>
        </w:r>
      </w:ins>
      <w:ins w:id="967" w:author="Rodrigo Riquelme" w:date="2010-11-03T00:38:00Z">
        <w:r w:rsidR="008F4A27">
          <w:t>L</w:t>
        </w:r>
      </w:ins>
      <w:ins w:id="968" w:author="Rodrigo Riquelme" w:date="2010-11-03T00:33:00Z">
        <w:r w:rsidR="00E24F1E">
          <w:t>a eficiencia de estos alg</w:t>
        </w:r>
        <w:r w:rsidR="00811CF5">
          <w:t>oritmos ha</w:t>
        </w:r>
        <w:r w:rsidR="00E24F1E">
          <w:t xml:space="preserve"> ido mejorando progresivamente lo que nos permite un</w:t>
        </w:r>
      </w:ins>
      <w:ins w:id="969" w:author="Rodrigo Riquelme" w:date="2010-11-03T22:09:00Z">
        <w:r w:rsidR="00AE4BD5">
          <w:t>a</w:t>
        </w:r>
      </w:ins>
      <w:ins w:id="970" w:author="Rodrigo Riquelme" w:date="2010-11-03T00:33:00Z">
        <w:r w:rsidR="00E24F1E">
          <w:t xml:space="preserve"> mejor calidad con menos peso</w:t>
        </w:r>
      </w:ins>
      <w:ins w:id="971" w:author="Rodrigo Riquelme" w:date="2010-11-03T00:37:00Z">
        <w:r w:rsidR="008F4A27">
          <w:t>, esto también implica la conveniencia de reconvertir contenido</w:t>
        </w:r>
        <w:r w:rsidR="00811CF5">
          <w:t>s con codecs antiguos a otros m</w:t>
        </w:r>
      </w:ins>
      <w:ins w:id="972" w:author="Rodrigo Riquelme" w:date="2010-11-03T22:09:00Z">
        <w:r w:rsidR="00AE4BE8">
          <w:t>á</w:t>
        </w:r>
      </w:ins>
      <w:ins w:id="973" w:author="Rodrigo Riquelme" w:date="2010-11-03T00:37:00Z">
        <w:r w:rsidR="008F4A27">
          <w:t>s avanzados</w:t>
        </w:r>
      </w:ins>
      <w:ins w:id="974" w:author="Rodrigo Riquelme" w:date="2010-11-03T00:39:00Z">
        <w:r w:rsidR="00811CF5">
          <w:t xml:space="preserve"> en la medida de lo posible</w:t>
        </w:r>
      </w:ins>
      <w:ins w:id="975" w:author="Rodrigo Riquelme" w:date="2010-11-03T22:09:00Z">
        <w:r w:rsidR="00AE4BE8">
          <w:t>.</w:t>
        </w:r>
      </w:ins>
    </w:p>
    <w:p w:rsidR="009A106D" w:rsidRDefault="009A106D">
      <w:pPr>
        <w:rPr>
          <w:ins w:id="976" w:author="Rodrigo Riquelme" w:date="2010-11-03T00:31:00Z"/>
        </w:rPr>
        <w:pPrChange w:id="977" w:author="Rodrigo Riquelme" w:date="2010-11-03T00:31:00Z">
          <w:pPr>
            <w:pStyle w:val="Ttulo2"/>
          </w:pPr>
        </w:pPrChange>
      </w:pPr>
    </w:p>
    <w:p w:rsidR="009A106D" w:rsidRDefault="009A106D">
      <w:pPr>
        <w:jc w:val="center"/>
        <w:rPr>
          <w:del w:id="978" w:author="Rodrigo Riquelme" w:date="2010-11-03T00:34:00Z"/>
        </w:rPr>
        <w:pPrChange w:id="979" w:author="Rodrigo Riquelme" w:date="2010-11-03T00:34:00Z">
          <w:pPr>
            <w:pStyle w:val="Ttulo2"/>
          </w:pPr>
        </w:pPrChange>
      </w:pPr>
    </w:p>
    <w:p w:rsidR="007C0EE8" w:rsidRDefault="007C0EE8" w:rsidP="007C0EE8">
      <w:pPr>
        <w:rPr>
          <w:ins w:id="980" w:author="Rodrigo Riquelme" w:date="2010-11-03T01:00:00Z"/>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Pr>
          <w:b/>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C40963" w:rsidDel="00B14D0D" w:rsidRDefault="00B14D0D" w:rsidP="007C0EE8">
      <w:pPr>
        <w:rPr>
          <w:del w:id="981" w:author="Rodrigo Riquelme" w:date="2010-11-03T01:00:00Z"/>
        </w:rPr>
      </w:pPr>
      <w:bookmarkStart w:id="982" w:name="_Toc276634732"/>
      <w:ins w:id="983" w:author="Rodrigo Riquelme" w:date="2010-11-04T11:18:00Z">
        <w:r>
          <w:lastRenderedPageBreak/>
          <w:t>2.4.1.  H264 Mpeg-4 Parte 10</w:t>
        </w:r>
      </w:ins>
      <w:bookmarkEnd w:id="982"/>
    </w:p>
    <w:p w:rsidR="009A106D" w:rsidRDefault="009A106D">
      <w:pPr>
        <w:pStyle w:val="Subttulo"/>
        <w:outlineLvl w:val="2"/>
        <w:rPr>
          <w:ins w:id="984" w:author="Rodrigo Riquelme" w:date="2010-11-04T11:18:00Z"/>
        </w:rPr>
        <w:pPrChange w:id="985" w:author="Rodrigo Riquelme" w:date="2010-11-04T11:18:00Z">
          <w:pPr/>
        </w:pPrChange>
      </w:pPr>
    </w:p>
    <w:p w:rsidR="009A106D" w:rsidRDefault="009A106D">
      <w:pPr>
        <w:outlineLvl w:val="2"/>
        <w:rPr>
          <w:del w:id="986" w:author="Rodrigo Riquelme" w:date="2010-11-03T00:39:00Z"/>
          <w:b/>
          <w:bCs/>
        </w:rPr>
        <w:pPrChange w:id="987" w:author="Rodrigo Riquelme" w:date="2010-11-03T01:00:00Z">
          <w:pPr/>
        </w:pPrChange>
      </w:pPr>
    </w:p>
    <w:p w:rsidR="009A106D" w:rsidRDefault="007C0EE8">
      <w:pPr>
        <w:spacing w:before="0" w:after="0" w:line="240" w:lineRule="auto"/>
        <w:jc w:val="left"/>
        <w:outlineLvl w:val="2"/>
        <w:rPr>
          <w:del w:id="988" w:author="Rodrigo Riquelme" w:date="2010-11-03T00:39:00Z"/>
          <w:b/>
          <w:iCs/>
          <w:color w:val="000000"/>
          <w:spacing w:val="15"/>
          <w:szCs w:val="24"/>
        </w:rPr>
        <w:pPrChange w:id="989" w:author="Rodrigo Riquelme" w:date="2010-11-03T01:00:00Z">
          <w:pPr>
            <w:spacing w:before="0" w:after="0" w:line="240" w:lineRule="auto"/>
            <w:jc w:val="left"/>
          </w:pPr>
        </w:pPrChange>
      </w:pPr>
      <w:del w:id="990" w:author="Rodrigo Riquelme" w:date="2010-11-03T00:39:00Z">
        <w:r w:rsidDel="00B7287C">
          <w:br w:type="page"/>
        </w:r>
      </w:del>
    </w:p>
    <w:p w:rsidR="007C0EE8" w:rsidRPr="007E48E2" w:rsidDel="00333D97" w:rsidRDefault="00D23AE3" w:rsidP="00E96DD8">
      <w:pPr>
        <w:pStyle w:val="Subttulo"/>
        <w:outlineLvl w:val="2"/>
        <w:rPr>
          <w:del w:id="991" w:author="Rodrigo Riquelme" w:date="2010-11-03T19:51:00Z"/>
        </w:rPr>
      </w:pPr>
      <w:bookmarkStart w:id="992" w:name="_Toc266039168"/>
      <w:del w:id="993" w:author="Rodrigo Riquelme" w:date="2010-11-03T10:43:00Z">
        <w:r w:rsidDel="00E96DD8">
          <w:delText>3</w:delText>
        </w:r>
        <w:r w:rsidR="007C0EE8" w:rsidRPr="007E48E2" w:rsidDel="00E96DD8">
          <w:delText>.3</w:delText>
        </w:r>
      </w:del>
      <w:del w:id="994" w:author="Rodrigo Riquelme" w:date="2010-11-03T19:51:00Z">
        <w:r w:rsidR="007C0EE8" w:rsidRPr="007E48E2" w:rsidDel="00333D97">
          <w:delText>.1 H264</w:delText>
        </w:r>
        <w:bookmarkEnd w:id="992"/>
      </w:del>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transportabilidad por internet </w:t>
      </w:r>
    </w:p>
    <w:p w:rsidR="009A106D" w:rsidRDefault="003B2254">
      <w:pPr>
        <w:pStyle w:val="Subttulo"/>
        <w:outlineLvl w:val="2"/>
        <w:rPr>
          <w:lang w:val="es-ES"/>
        </w:rPr>
        <w:pPrChange w:id="995" w:author="Rodrigo Riquelme" w:date="2010-11-03T01:00:00Z">
          <w:pPr>
            <w:pStyle w:val="Subttulo"/>
          </w:pPr>
        </w:pPrChange>
      </w:pPr>
      <w:bookmarkStart w:id="996" w:name="_Toc276634733"/>
      <w:ins w:id="997" w:author="Rodrigo Riquelme" w:date="2010-11-03T01:21:00Z">
        <w:r>
          <w:rPr>
            <w:lang w:val="es-ES"/>
          </w:rPr>
          <w:t>2.</w:t>
        </w:r>
      </w:ins>
      <w:del w:id="998" w:author="Rodrigo Riquelme" w:date="2010-11-03T10:43:00Z">
        <w:r w:rsidR="00D23AE3" w:rsidDel="00E96DD8">
          <w:rPr>
            <w:lang w:val="es-ES"/>
          </w:rPr>
          <w:delText>3</w:delText>
        </w:r>
        <w:r w:rsidR="007C0EE8" w:rsidRPr="007E48E2" w:rsidDel="00E96DD8">
          <w:rPr>
            <w:lang w:val="es-ES"/>
          </w:rPr>
          <w:delText>.3.</w:delText>
        </w:r>
      </w:del>
      <w:ins w:id="999" w:author="Rodrigo Riquelme" w:date="2010-11-03T10:43:00Z">
        <w:r w:rsidR="00E96DD8">
          <w:rPr>
            <w:lang w:val="es-ES"/>
          </w:rPr>
          <w:t>4.</w:t>
        </w:r>
      </w:ins>
      <w:r w:rsidR="007C0EE8" w:rsidRPr="007E48E2">
        <w:rPr>
          <w:lang w:val="es-ES"/>
        </w:rPr>
        <w:t>2</w:t>
      </w:r>
      <w:ins w:id="1000" w:author="Rodrigo Riquelme" w:date="2010-11-03T00:59:00Z">
        <w:r w:rsidR="00F00A3E">
          <w:rPr>
            <w:lang w:val="es-ES"/>
          </w:rPr>
          <w:t>.</w:t>
        </w:r>
      </w:ins>
      <w:r w:rsidR="007C0EE8" w:rsidRPr="007E48E2">
        <w:rPr>
          <w:lang w:val="es-ES"/>
        </w:rPr>
        <w:t xml:space="preserve"> H263 Sorenson</w:t>
      </w:r>
      <w:bookmarkEnd w:id="996"/>
    </w:p>
    <w:p w:rsidR="007C0EE8" w:rsidRDefault="007C0EE8" w:rsidP="007C0EE8">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7C0EE8" w:rsidRDefault="007C0EE8" w:rsidP="007C0EE8">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del w:id="1001" w:author="Rodrigo Riquelme" w:date="2010-11-04T18:35:00Z">
        <w:r w:rsidDel="00F43C16">
          <w:rPr>
            <w:szCs w:val="24"/>
          </w:rPr>
          <w:delText xml:space="preserve"> </w:delText>
        </w:r>
      </w:del>
      <w:r>
        <w:rPr>
          <w:szCs w:val="24"/>
        </w:rPr>
        <w:t>:</w:t>
      </w:r>
      <w:del w:id="1002" w:author="Rodrigo Riquelme" w:date="2010-11-04T18:35:00Z">
        <w:r w:rsidDel="00F43C16">
          <w:rPr>
            <w:szCs w:val="24"/>
          </w:rPr>
          <w:delText xml:space="preserve"> </w:delText>
        </w:r>
      </w:del>
      <w:r>
        <w:rPr>
          <w:szCs w:val="24"/>
        </w:rPr>
        <w:t xml:space="preserve">amenaza fantasma”  en 1999. La versión de QuickTime 5.0.2, que incorporaba la 3 versión del códec de sorenson, fue la </w:t>
      </w:r>
      <w:del w:id="1003" w:author="Rodrigo Riquelme" w:date="2010-11-10T00:24:00Z">
        <w:r w:rsidDel="00F8658A">
          <w:rPr>
            <w:szCs w:val="24"/>
          </w:rPr>
          <w:delText>ú</w:delText>
        </w:r>
      </w:del>
      <w:ins w:id="1004" w:author="Rodrigo Riquelme" w:date="2010-11-10T00:24:00Z">
        <w:r w:rsidR="00F8658A">
          <w:rPr>
            <w:szCs w:val="24"/>
          </w:rPr>
          <w:t>ú</w:t>
        </w:r>
      </w:ins>
      <w:r>
        <w:rPr>
          <w:szCs w:val="24"/>
        </w:rPr>
        <w:t>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9A106D" w:rsidRDefault="007C0EE8">
      <w:pPr>
        <w:pStyle w:val="Subttulo"/>
        <w:outlineLvl w:val="2"/>
        <w:rPr>
          <w:del w:id="1005" w:author="Rodrigo Riquelme" w:date="2010-11-03T01:01:00Z"/>
        </w:rPr>
        <w:pPrChange w:id="1006" w:author="Rodrigo Riquelme" w:date="2010-11-03T22:11:00Z">
          <w:pPr/>
        </w:pPrChange>
      </w:pPr>
      <w:r>
        <w:br w:type="page"/>
      </w:r>
    </w:p>
    <w:p w:rsidR="009A106D" w:rsidRDefault="00B44AE1">
      <w:pPr>
        <w:pStyle w:val="Subttulo"/>
        <w:rPr>
          <w:ins w:id="1007" w:author="Rodrigo Riquelme" w:date="2010-11-03T22:11:00Z"/>
        </w:rPr>
        <w:pPrChange w:id="1008" w:author="Rodrigo Riquelme" w:date="2010-11-03T22:11:00Z">
          <w:pPr>
            <w:spacing w:before="0" w:after="0" w:line="240" w:lineRule="auto"/>
            <w:jc w:val="left"/>
          </w:pPr>
        </w:pPrChange>
      </w:pPr>
      <w:ins w:id="1009" w:author="Rodrigo Riquelme" w:date="2010-11-03T22:11:00Z">
        <w:r>
          <w:t>2.4.3. TrueMotion</w:t>
        </w:r>
      </w:ins>
    </w:p>
    <w:p w:rsidR="009A106D" w:rsidRDefault="00D23AE3">
      <w:pPr>
        <w:rPr>
          <w:del w:id="1010" w:author="Rodrigo Riquelme" w:date="2010-11-03T22:10:00Z"/>
          <w:lang w:val="es-ES"/>
        </w:rPr>
        <w:pPrChange w:id="1011" w:author="Rodrigo Riquelme" w:date="2010-11-03T22:11:00Z">
          <w:pPr>
            <w:pStyle w:val="Subttulo"/>
            <w:outlineLvl w:val="2"/>
          </w:pPr>
        </w:pPrChange>
      </w:pPr>
      <w:bookmarkStart w:id="1012" w:name="_Toc266039169"/>
      <w:del w:id="1013" w:author="Rodrigo Riquelme" w:date="2010-11-03T10:43:00Z">
        <w:r w:rsidDel="00E96DD8">
          <w:rPr>
            <w:lang w:val="es-ES"/>
          </w:rPr>
          <w:delText>3</w:delText>
        </w:r>
        <w:r w:rsidR="007C0EE8" w:rsidRPr="007E48E2" w:rsidDel="00E96DD8">
          <w:rPr>
            <w:lang w:val="es-ES"/>
          </w:rPr>
          <w:delText>.3.</w:delText>
        </w:r>
      </w:del>
      <w:del w:id="1014" w:author="Rodrigo Riquelme" w:date="2010-11-03T22:10:00Z">
        <w:r w:rsidR="007C0EE8" w:rsidRPr="007E48E2" w:rsidDel="00B44AE1">
          <w:rPr>
            <w:lang w:val="es-ES"/>
          </w:rPr>
          <w:delText>3 TrueMotion</w:delText>
        </w:r>
        <w:bookmarkEnd w:id="1012"/>
      </w:del>
    </w:p>
    <w:p w:rsidR="007C0EE8" w:rsidDel="00C40963" w:rsidRDefault="007C0EE8" w:rsidP="00B44AE1">
      <w:pPr>
        <w:rPr>
          <w:del w:id="1015" w:author="Rodrigo Riquelme" w:date="2010-11-03T01:04:00Z"/>
          <w:szCs w:val="24"/>
        </w:rPr>
      </w:pPr>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del w:id="1016" w:author="Rodrigo Riquelme" w:date="2010-11-03T01:04:00Z">
        <w:r w:rsidDel="00C40963">
          <w:rPr>
            <w:szCs w:val="24"/>
          </w:rPr>
          <w:delText>La ventaja de este códec es la calidad del video obtenido y costos de patentes reducidos en comparación con otras tecnologías.</w:delText>
        </w:r>
      </w:del>
    </w:p>
    <w:p w:rsidR="007C0EE8" w:rsidDel="00C7247F" w:rsidRDefault="007C0EE8" w:rsidP="00C7247F">
      <w:pPr>
        <w:rPr>
          <w:del w:id="1017" w:author="Rodrigo Riquelme" w:date="2010-11-03T22:12:00Z"/>
          <w:bCs/>
        </w:rPr>
      </w:pPr>
    </w:p>
    <w:p w:rsidR="009A106D" w:rsidRDefault="007C0EE8">
      <w:pPr>
        <w:rPr>
          <w:del w:id="1018" w:author="Rodrigo Riquelme" w:date="2010-11-03T01:01:00Z"/>
          <w:b/>
          <w:iCs/>
          <w:color w:val="000000"/>
          <w:spacing w:val="15"/>
          <w:szCs w:val="24"/>
        </w:rPr>
        <w:pPrChange w:id="1019" w:author="Rodrigo Riquelme" w:date="2010-11-03T22:12:00Z">
          <w:pPr>
            <w:spacing w:before="0" w:line="276" w:lineRule="auto"/>
          </w:pPr>
        </w:pPrChange>
      </w:pPr>
      <w:del w:id="1020" w:author="Rodrigo Riquelme" w:date="2010-11-03T01:04:00Z">
        <w:r w:rsidDel="001C57E5">
          <w:br w:type="page"/>
        </w:r>
      </w:del>
    </w:p>
    <w:p w:rsidR="009A106D" w:rsidRDefault="00D23AE3">
      <w:pPr>
        <w:rPr>
          <w:del w:id="1021" w:author="Rodrigo Riquelme" w:date="2010-11-03T22:12:00Z"/>
        </w:rPr>
        <w:pPrChange w:id="1022" w:author="Rodrigo Riquelme" w:date="2010-11-03T22:12:00Z">
          <w:pPr>
            <w:pStyle w:val="Subttulo"/>
            <w:outlineLvl w:val="2"/>
          </w:pPr>
        </w:pPrChange>
      </w:pPr>
      <w:bookmarkStart w:id="1023" w:name="_Toc266039170"/>
      <w:del w:id="1024" w:author="Rodrigo Riquelme" w:date="2010-11-03T10:43:00Z">
        <w:r w:rsidDel="00E96DD8">
          <w:delText>3</w:delText>
        </w:r>
        <w:r w:rsidR="007C0EE8" w:rsidRPr="007E48E2" w:rsidDel="00E96DD8">
          <w:delText>.3</w:delText>
        </w:r>
      </w:del>
      <w:del w:id="1025" w:author="Rodrigo Riquelme" w:date="2010-11-03T22:12:00Z">
        <w:r w:rsidR="007C0EE8" w:rsidRPr="007E48E2" w:rsidDel="00C7247F">
          <w:delText>.4 OGG</w:delText>
        </w:r>
        <w:r w:rsidR="007C0EE8" w:rsidDel="00C7247F">
          <w:delText xml:space="preserve"> Theora</w:delText>
        </w:r>
        <w:bookmarkEnd w:id="1023"/>
      </w:del>
    </w:p>
    <w:p w:rsidR="00C7247F" w:rsidRDefault="00C7247F" w:rsidP="00C7247F">
      <w:pPr>
        <w:rPr>
          <w:ins w:id="1026" w:author="Rodrigo Riquelme" w:date="2010-11-03T22:12:00Z"/>
        </w:rPr>
      </w:pPr>
    </w:p>
    <w:p w:rsidR="009A106D" w:rsidRDefault="00C7247F">
      <w:pPr>
        <w:pStyle w:val="Subttulo"/>
        <w:outlineLvl w:val="2"/>
        <w:rPr>
          <w:ins w:id="1027" w:author="Rodrigo Riquelme" w:date="2010-11-03T22:12:00Z"/>
        </w:rPr>
        <w:pPrChange w:id="1028" w:author="Rodrigo Riquelme" w:date="2010-11-03T22:12:00Z">
          <w:pPr/>
        </w:pPrChange>
      </w:pPr>
      <w:bookmarkStart w:id="1029" w:name="_Toc276634734"/>
      <w:ins w:id="1030" w:author="Rodrigo Riquelme" w:date="2010-11-03T22:12:00Z">
        <w:r>
          <w:t>2.4.4. OGG Theora</w:t>
        </w:r>
        <w:bookmarkEnd w:id="1029"/>
      </w:ins>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pPr>
        <w:pStyle w:val="Subttulo"/>
        <w:outlineLvl w:val="2"/>
        <w:rPr>
          <w:lang w:val="es-ES"/>
        </w:rPr>
        <w:pPrChange w:id="1031" w:author="Rodrigo Riquelme" w:date="2010-11-03T01:02:00Z">
          <w:pPr>
            <w:pStyle w:val="Subttulo"/>
          </w:pPr>
        </w:pPrChange>
      </w:pPr>
      <w:bookmarkStart w:id="1032" w:name="_Toc276634735"/>
      <w:ins w:id="1033" w:author="Rodrigo Riquelme" w:date="2010-11-03T01:21:00Z">
        <w:r>
          <w:rPr>
            <w:lang w:val="es-ES"/>
          </w:rPr>
          <w:t>2.</w:t>
        </w:r>
      </w:ins>
      <w:del w:id="1034" w:author="Rodrigo Riquelme" w:date="2010-11-03T10:43:00Z">
        <w:r w:rsidR="00D23AE3" w:rsidDel="00E96DD8">
          <w:rPr>
            <w:lang w:val="es-ES"/>
          </w:rPr>
          <w:delText>3</w:delText>
        </w:r>
        <w:r w:rsidR="007C0EE8" w:rsidRPr="007E48E2" w:rsidDel="00E96DD8">
          <w:rPr>
            <w:lang w:val="es-ES"/>
          </w:rPr>
          <w:delText>.3</w:delText>
        </w:r>
      </w:del>
      <w:ins w:id="1035" w:author="Rodrigo Riquelme" w:date="2010-11-03T10:43:00Z">
        <w:r w:rsidR="00E96DD8">
          <w:rPr>
            <w:lang w:val="es-ES"/>
          </w:rPr>
          <w:t>4</w:t>
        </w:r>
      </w:ins>
      <w:r w:rsidR="007C0EE8" w:rsidRPr="007E48E2">
        <w:rPr>
          <w:lang w:val="es-ES"/>
        </w:rPr>
        <w:t>.5</w:t>
      </w:r>
      <w:ins w:id="1036" w:author="Rodrigo Riquelme" w:date="2010-11-03T01:03:00Z">
        <w:r w:rsidR="00C40963">
          <w:rPr>
            <w:lang w:val="es-ES"/>
          </w:rPr>
          <w:t>.</w:t>
        </w:r>
      </w:ins>
      <w:r w:rsidR="007C0EE8" w:rsidRPr="007E48E2">
        <w:rPr>
          <w:lang w:val="es-ES"/>
        </w:rPr>
        <w:t xml:space="preserve"> MPEG-4</w:t>
      </w:r>
      <w:bookmarkEnd w:id="1032"/>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ins w:id="1037" w:author="Rodrigo Riquelme" w:date="2010-11-03T01:03:00Z"/>
          <w:lang w:val="es-ES"/>
        </w:rPr>
      </w:pPr>
      <w:bookmarkStart w:id="1038" w:name="_Toc276634736"/>
      <w:ins w:id="1039" w:author="Rodrigo Riquelme" w:date="2010-11-03T01:22:00Z">
        <w:r>
          <w:rPr>
            <w:lang w:val="es-ES"/>
          </w:rPr>
          <w:lastRenderedPageBreak/>
          <w:t>2.</w:t>
        </w:r>
      </w:ins>
      <w:ins w:id="1040" w:author="Rodrigo Riquelme" w:date="2010-11-03T10:44:00Z">
        <w:r w:rsidR="00E96DD8">
          <w:rPr>
            <w:lang w:val="es-ES"/>
          </w:rPr>
          <w:t>4</w:t>
        </w:r>
      </w:ins>
      <w:ins w:id="1041" w:author="Rodrigo Riquelme" w:date="2010-11-03T01:03:00Z">
        <w:r w:rsidR="00C40963" w:rsidRPr="007E48E2">
          <w:rPr>
            <w:lang w:val="es-ES"/>
          </w:rPr>
          <w:t>.</w:t>
        </w:r>
        <w:r w:rsidR="00C40963">
          <w:rPr>
            <w:lang w:val="es-ES"/>
          </w:rPr>
          <w:t>6.</w:t>
        </w:r>
        <w:r w:rsidR="00C40963" w:rsidRPr="007E48E2">
          <w:rPr>
            <w:lang w:val="es-ES"/>
          </w:rPr>
          <w:t xml:space="preserve"> WMV</w:t>
        </w:r>
        <w:bookmarkEnd w:id="1038"/>
      </w:ins>
    </w:p>
    <w:p w:rsidR="00C40963" w:rsidRDefault="00C40963" w:rsidP="00C40963">
      <w:pPr>
        <w:rPr>
          <w:ins w:id="1042" w:author="Rodrigo Riquelme" w:date="2010-11-03T01:03:00Z"/>
          <w:szCs w:val="24"/>
        </w:rPr>
      </w:pPr>
      <w:ins w:id="1043" w:author="Rodrigo Riquelme" w:date="2010-11-03T01:03:00Z">
        <w:r>
          <w:rPr>
            <w:szCs w:val="24"/>
          </w:rPr>
          <w: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t>
        </w:r>
      </w:ins>
    </w:p>
    <w:p w:rsidR="00C40963" w:rsidRDefault="00C40963" w:rsidP="00C40963">
      <w:pPr>
        <w:rPr>
          <w:ins w:id="1044" w:author="Rodrigo Riquelme" w:date="2010-11-03T01:03:00Z"/>
          <w:szCs w:val="24"/>
        </w:rPr>
      </w:pPr>
      <w:ins w:id="1045" w:author="Rodrigo Riquelme" w:date="2010-11-03T01:03:00Z">
        <w:r>
          <w:rPr>
            <w:szCs w:val="24"/>
          </w:rPr>
          <w:t>Dentro de las desventajas es que Microsoft suele cambiar los formatos por lo tanto, por ser propietario, podría tener problemas con productos que no fueran de la compañía.</w:t>
        </w:r>
      </w:ins>
    </w:p>
    <w:p w:rsidR="007C0EE8" w:rsidDel="006433BF" w:rsidRDefault="009A106D" w:rsidP="007C0EE8">
      <w:pPr>
        <w:keepNext/>
        <w:rPr>
          <w:del w:id="1046" w:author="Rodrigo Riquelme" w:date="2010-11-03T00:12:00Z"/>
        </w:rPr>
      </w:pPr>
      <w:del w:id="1047" w:author="Rodrigo Riquelme" w:date="2010-11-03T00:12:00Z">
        <w:r>
          <w:rPr>
            <w:noProof/>
            <w:lang w:eastAsia="es-CL"/>
            <w:rPrChange w:id="1048" w:author="Unknown">
              <w:rPr>
                <w:rFonts w:eastAsia="Times New Roman" w:cs="Times New Roman"/>
                <w:b/>
                <w:i/>
                <w:noProof/>
                <w:sz w:val="28"/>
                <w:szCs w:val="24"/>
                <w:lang w:eastAsia="es-CL"/>
              </w:rPr>
            </w:rPrChange>
          </w:rPr>
          <w:drawing>
            <wp:inline distT="0" distB="0" distL="0" distR="0">
              <wp:extent cx="5600700" cy="3305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3"/>
                      <a:srcRect/>
                      <a:stretch>
                        <a:fillRect/>
                      </a:stretch>
                    </pic:blipFill>
                    <pic:spPr bwMode="auto">
                      <a:xfrm>
                        <a:off x="0" y="0"/>
                        <a:ext cx="5600700" cy="3305175"/>
                      </a:xfrm>
                      <a:prstGeom prst="rect">
                        <a:avLst/>
                      </a:prstGeom>
                      <a:solidFill>
                        <a:srgbClr val="FFFFFF"/>
                      </a:solidFill>
                      <a:ln w="9525">
                        <a:noFill/>
                        <a:miter lim="800000"/>
                        <a:headEnd/>
                        <a:tailEnd/>
                      </a:ln>
                    </pic:spPr>
                  </pic:pic>
                </a:graphicData>
              </a:graphic>
            </wp:inline>
          </w:drawing>
        </w:r>
      </w:del>
    </w:p>
    <w:p w:rsidR="007C0EE8" w:rsidDel="006433BF" w:rsidRDefault="007C0EE8" w:rsidP="007C0EE8">
      <w:pPr>
        <w:pStyle w:val="Epgrafe"/>
        <w:jc w:val="center"/>
        <w:rPr>
          <w:del w:id="1049" w:author="Rodrigo Riquelme" w:date="2010-11-03T00:12:00Z"/>
        </w:rPr>
      </w:pPr>
      <w:bookmarkStart w:id="1050" w:name="_Toc266039197"/>
      <w:del w:id="1051" w:author="Rodrigo Riquelme" w:date="2010-11-03T00:12:00Z">
        <w:r w:rsidDel="006433BF">
          <w:delText xml:space="preserve">Figura </w:delText>
        </w:r>
        <w:r w:rsidR="00427C5E" w:rsidDel="006433BF">
          <w:rPr>
            <w:b w:val="0"/>
            <w:bCs w:val="0"/>
            <w:noProof/>
          </w:rPr>
          <w:fldChar w:fldCharType="begin"/>
        </w:r>
        <w:r w:rsidR="000B4A00" w:rsidDel="006433BF">
          <w:rPr>
            <w:noProof/>
          </w:rPr>
          <w:delInstrText xml:space="preserve"> HYPERLINK "2" </w:delInstrText>
        </w:r>
        <w:r w:rsidR="00427C5E" w:rsidDel="006433BF">
          <w:rPr>
            <w:b w:val="0"/>
            <w:bCs w:val="0"/>
            <w:noProof/>
          </w:rPr>
          <w:fldChar w:fldCharType="separate"/>
        </w:r>
        <w:r w:rsidR="000B4A00" w:rsidRPr="005A5D19" w:rsidDel="006433BF">
          <w:rPr>
            <w:rStyle w:val="Hipervnculo"/>
            <w:noProof/>
          </w:rPr>
          <w:delText>2</w:delText>
        </w:r>
        <w:r w:rsidR="00427C5E" w:rsidDel="006433BF">
          <w:rPr>
            <w:b w:val="0"/>
            <w:bCs w:val="0"/>
            <w:noProof/>
          </w:rPr>
          <w:fldChar w:fldCharType="end"/>
        </w:r>
        <w:r w:rsidDel="006433BF">
          <w:delText xml:space="preserve">: Como codifica MPEG 4 - </w:delText>
        </w:r>
        <w:r w:rsidR="00427C5E" w:rsidDel="006433BF">
          <w:rPr>
            <w:b w:val="0"/>
            <w:bCs w:val="0"/>
          </w:rPr>
          <w:fldChar w:fldCharType="begin"/>
        </w:r>
        <w:r w:rsidDel="006433BF">
          <w:delInstrText xml:space="preserve"> HYPERLINK "http://www.indigovision.com/whitepapers_mpeg4video.php" </w:delInstrText>
        </w:r>
        <w:r w:rsidR="00427C5E" w:rsidDel="006433BF">
          <w:rPr>
            <w:b w:val="0"/>
            <w:bCs w:val="0"/>
          </w:rPr>
          <w:fldChar w:fldCharType="separate"/>
        </w:r>
        <w:r w:rsidRPr="002E7E7F" w:rsidDel="006433BF">
          <w:rPr>
            <w:rStyle w:val="Hipervnculo"/>
          </w:rPr>
          <w:delText>http://www.indigovision.com/whitepapers_mpeg4video.php</w:delText>
        </w:r>
        <w:bookmarkEnd w:id="1050"/>
        <w:r w:rsidR="00427C5E" w:rsidDel="006433BF">
          <w:rPr>
            <w:b w:val="0"/>
            <w:bCs w:val="0"/>
          </w:rPr>
          <w:fldChar w:fldCharType="end"/>
        </w:r>
      </w:del>
    </w:p>
    <w:p w:rsidR="009A106D" w:rsidRDefault="007C0EE8">
      <w:pPr>
        <w:pStyle w:val="Subttulo"/>
        <w:outlineLvl w:val="2"/>
        <w:rPr>
          <w:del w:id="1052" w:author="Rodrigo Riquelme" w:date="2010-11-03T01:22:00Z"/>
        </w:rPr>
        <w:pPrChange w:id="1053" w:author="Rodrigo Riquelme" w:date="2010-11-04T00:25:00Z">
          <w:pPr>
            <w:spacing w:before="0" w:line="276" w:lineRule="auto"/>
          </w:pPr>
        </w:pPrChange>
      </w:pPr>
      <w:r>
        <w:br w:type="page"/>
      </w:r>
    </w:p>
    <w:p w:rsidR="009A106D" w:rsidRDefault="003B2254">
      <w:pPr>
        <w:pStyle w:val="Subttulo"/>
        <w:rPr>
          <w:lang w:val="es-ES"/>
        </w:rPr>
        <w:pPrChange w:id="1054" w:author="Rodrigo Riquelme" w:date="2010-11-03T01:22:00Z">
          <w:pPr>
            <w:pStyle w:val="Subttulo"/>
            <w:outlineLvl w:val="2"/>
          </w:pPr>
        </w:pPrChange>
      </w:pPr>
      <w:bookmarkStart w:id="1055" w:name="_Toc266039171"/>
      <w:ins w:id="1056" w:author="Rodrigo Riquelme" w:date="2010-11-03T01:22:00Z">
        <w:r>
          <w:rPr>
            <w:lang w:val="es-ES"/>
          </w:rPr>
          <w:t>2.</w:t>
        </w:r>
      </w:ins>
      <w:del w:id="1057" w:author="Rodrigo Riquelme" w:date="2010-11-03T10:44:00Z">
        <w:r w:rsidR="00D23AE3" w:rsidDel="00E96DD8">
          <w:rPr>
            <w:lang w:val="es-ES"/>
          </w:rPr>
          <w:delText>3</w:delText>
        </w:r>
        <w:r w:rsidR="007C0EE8" w:rsidRPr="007E48E2" w:rsidDel="00E96DD8">
          <w:rPr>
            <w:lang w:val="es-ES"/>
          </w:rPr>
          <w:delText>.3</w:delText>
        </w:r>
      </w:del>
      <w:ins w:id="1058" w:author="Rodrigo Riquelme" w:date="2010-11-03T10:44:00Z">
        <w:r w:rsidR="00E96DD8">
          <w:rPr>
            <w:lang w:val="es-ES"/>
          </w:rPr>
          <w:t>4</w:t>
        </w:r>
      </w:ins>
      <w:r w:rsidR="007C0EE8" w:rsidRPr="007E48E2">
        <w:rPr>
          <w:lang w:val="es-ES"/>
        </w:rPr>
        <w:t>.</w:t>
      </w:r>
      <w:del w:id="1059" w:author="Rodrigo Riquelme" w:date="2010-11-03T01:05:00Z">
        <w:r w:rsidR="007C0EE8" w:rsidRPr="007E48E2" w:rsidDel="001C57E5">
          <w:rPr>
            <w:lang w:val="es-ES"/>
          </w:rPr>
          <w:delText xml:space="preserve">6 </w:delText>
        </w:r>
      </w:del>
      <w:ins w:id="1060" w:author="Rodrigo Riquelme" w:date="2010-11-03T01:05:00Z">
        <w:r w:rsidR="001C57E5">
          <w:rPr>
            <w:lang w:val="es-ES"/>
          </w:rPr>
          <w:t>7</w:t>
        </w:r>
      </w:ins>
      <w:ins w:id="1061" w:author="Rodrigo Riquelme" w:date="2010-11-03T01:22:00Z">
        <w:r>
          <w:rPr>
            <w:lang w:val="es-ES"/>
          </w:rPr>
          <w:t>.</w:t>
        </w:r>
      </w:ins>
      <w:ins w:id="1062" w:author="Rodrigo Riquelme" w:date="2010-11-03T01:05:00Z">
        <w:r w:rsidR="001C57E5" w:rsidRPr="007E48E2">
          <w:rPr>
            <w:lang w:val="es-ES"/>
          </w:rPr>
          <w:t xml:space="preserve"> </w:t>
        </w:r>
      </w:ins>
      <w:r w:rsidR="007C0EE8" w:rsidRPr="007E48E2">
        <w:rPr>
          <w:lang w:val="es-ES"/>
        </w:rPr>
        <w:t>VP8</w:t>
      </w:r>
      <w:bookmarkEnd w:id="1055"/>
    </w:p>
    <w:p w:rsidR="007C0EE8" w:rsidRDefault="007C0EE8" w:rsidP="007C0EE8">
      <w:pPr>
        <w:rPr>
          <w:szCs w:val="24"/>
        </w:rPr>
      </w:pPr>
      <w:r>
        <w:rPr>
          <w:szCs w:val="24"/>
        </w:rPr>
        <w:t xml:space="preserve">VP8 es el </w:t>
      </w:r>
      <w:del w:id="1063" w:author="Rodrigo Riquelme" w:date="2010-11-10T00:24:00Z">
        <w:r w:rsidDel="00F8658A">
          <w:rPr>
            <w:szCs w:val="24"/>
          </w:rPr>
          <w:delText>ú</w:delText>
        </w:r>
      </w:del>
      <w:ins w:id="1064" w:author="Rodrigo Riquelme" w:date="2010-11-10T00:24:00Z">
        <w:r w:rsidR="00F8658A">
          <w:rPr>
            <w:szCs w:val="24"/>
          </w:rPr>
          <w:t>ú</w:t>
        </w:r>
      </w:ins>
      <w:r>
        <w:rPr>
          <w:szCs w:val="24"/>
        </w:rPr>
        <w:t>ltimo códec de video de On2 Technologies diseñado para reemplazar a su antecesor, VP7. Fue anunciado el 13 de septiembre de 2008.</w:t>
      </w:r>
    </w:p>
    <w:p w:rsidR="007C0EE8"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La Free Software Foundation fue la que más instó a Google para que llevara a cabo esta liberación. El 12 de marzo de 2010, esta fundación envió una carta abierta a Google solicitándole el reemplazo gradual del reproductor Adobe Flash Player y del códec H.264 en YouTube, con una mezcla de HTML5 y un VP8 de código abierto.</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7C0EE8" w:rsidDel="009D42E8" w:rsidRDefault="009D42E8" w:rsidP="007C0EE8">
      <w:pPr>
        <w:rPr>
          <w:del w:id="1065" w:author="Rodrigo Riquelme" w:date="2010-11-03T01:23:00Z"/>
        </w:rPr>
      </w:pPr>
      <w:bookmarkStart w:id="1066" w:name="_Toc276634737"/>
      <w:ins w:id="1067" w:author="Rodrigo Riquelme" w:date="2010-11-04T00:33:00Z">
        <w:r>
          <w:lastRenderedPageBreak/>
          <w:t xml:space="preserve">2.5. </w:t>
        </w:r>
      </w:ins>
      <w:ins w:id="1068" w:author="Rodrigo Riquelme" w:date="2010-11-05T01:39:00Z">
        <w:r w:rsidR="00682677">
          <w:t>Tecnologías</w:t>
        </w:r>
      </w:ins>
      <w:ins w:id="1069" w:author="Rodrigo Riquelme" w:date="2010-11-04T00:33:00Z">
        <w:r>
          <w:t xml:space="preserve"> Clientes</w:t>
        </w:r>
      </w:ins>
      <w:bookmarkEnd w:id="1066"/>
    </w:p>
    <w:p w:rsidR="009A106D" w:rsidRDefault="009A106D">
      <w:pPr>
        <w:pStyle w:val="Subttulo"/>
        <w:outlineLvl w:val="1"/>
        <w:rPr>
          <w:ins w:id="1070" w:author="Rodrigo Riquelme" w:date="2010-11-04T00:33:00Z"/>
        </w:rPr>
        <w:pPrChange w:id="1071" w:author="Rodrigo Riquelme" w:date="2010-11-04T00:33:00Z">
          <w:pPr/>
        </w:pPrChange>
      </w:pPr>
    </w:p>
    <w:p w:rsidR="007C0EE8" w:rsidRPr="007E48E2" w:rsidDel="00C40963" w:rsidRDefault="00D23AE3" w:rsidP="007C0EE8">
      <w:pPr>
        <w:pStyle w:val="Subttulo"/>
        <w:outlineLvl w:val="2"/>
        <w:rPr>
          <w:del w:id="1072" w:author="Rodrigo Riquelme" w:date="2010-11-03T01:03:00Z"/>
          <w:lang w:val="es-ES"/>
        </w:rPr>
      </w:pPr>
      <w:bookmarkStart w:id="1073" w:name="_Toc266039172"/>
      <w:del w:id="1074" w:author="Rodrigo Riquelme" w:date="2010-11-03T01:03:00Z">
        <w:r w:rsidDel="00C40963">
          <w:rPr>
            <w:lang w:val="es-ES"/>
          </w:rPr>
          <w:delText>3</w:delText>
        </w:r>
        <w:r w:rsidR="007C0EE8" w:rsidRPr="007E48E2" w:rsidDel="00C40963">
          <w:rPr>
            <w:lang w:val="es-ES"/>
          </w:rPr>
          <w:delText>.3.7 WMV</w:delText>
        </w:r>
        <w:bookmarkEnd w:id="1073"/>
      </w:del>
    </w:p>
    <w:p w:rsidR="007C0EE8" w:rsidDel="00C40963" w:rsidRDefault="007C0EE8" w:rsidP="007C0EE8">
      <w:pPr>
        <w:rPr>
          <w:del w:id="1075" w:author="Rodrigo Riquelme" w:date="2010-11-03T01:03:00Z"/>
          <w:szCs w:val="24"/>
        </w:rPr>
      </w:pPr>
      <w:del w:id="1076" w:author="Rodrigo Riquelme" w:date="2010-11-03T01:03:00Z">
        <w:r w:rsidDel="00C40963">
          <w:rPr>
            <w:szCs w:val="24"/>
          </w:rPr>
          <w:delTex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delText>
        </w:r>
      </w:del>
    </w:p>
    <w:p w:rsidR="007C0EE8" w:rsidDel="00C40963" w:rsidRDefault="007C0EE8" w:rsidP="007C0EE8">
      <w:pPr>
        <w:rPr>
          <w:del w:id="1077" w:author="Rodrigo Riquelme" w:date="2010-11-03T01:03:00Z"/>
          <w:szCs w:val="24"/>
        </w:rPr>
      </w:pPr>
      <w:del w:id="1078" w:author="Rodrigo Riquelme" w:date="2010-11-03T01:03:00Z">
        <w:r w:rsidDel="00C40963">
          <w:rPr>
            <w:szCs w:val="24"/>
          </w:rPr>
          <w:delText>Dentro de las desventajas es que Microsoft suele cambiar los formatos por lo tanto, por ser propietario, podría tener problemas con productos que no fueran de la compañía.</w:delText>
        </w:r>
      </w:del>
    </w:p>
    <w:p w:rsidR="007C0EE8" w:rsidRPr="007C349F" w:rsidDel="00B10416" w:rsidRDefault="007C0EE8" w:rsidP="007C0EE8">
      <w:pPr>
        <w:spacing w:before="0" w:line="276" w:lineRule="auto"/>
        <w:rPr>
          <w:del w:id="1079" w:author="Rodrigo Riquelme" w:date="2010-11-03T01:05:00Z"/>
          <w:b/>
          <w:bCs/>
          <w:color w:val="000000"/>
          <w:sz w:val="28"/>
          <w:szCs w:val="28"/>
        </w:rPr>
      </w:pPr>
      <w:del w:id="1080" w:author="Rodrigo Riquelme" w:date="2010-11-03T01:23:00Z">
        <w:r w:rsidDel="003B2254">
          <w:br w:type="page"/>
        </w:r>
      </w:del>
    </w:p>
    <w:p w:rsidR="009A106D" w:rsidRDefault="00D23AE3">
      <w:pPr>
        <w:pStyle w:val="Subttulo"/>
        <w:outlineLvl w:val="1"/>
        <w:rPr>
          <w:del w:id="1081" w:author="Rodrigo Riquelme" w:date="2010-11-03T22:14:00Z"/>
        </w:rPr>
        <w:pPrChange w:id="1082" w:author="Rodrigo Riquelme" w:date="2010-11-03T10:44:00Z">
          <w:pPr>
            <w:pStyle w:val="Ttulo2"/>
          </w:pPr>
        </w:pPrChange>
      </w:pPr>
      <w:bookmarkStart w:id="1083" w:name="_Toc266039173"/>
      <w:del w:id="1084" w:author="Rodrigo Riquelme" w:date="2010-11-03T10:44:00Z">
        <w:r w:rsidDel="00E96DD8">
          <w:delText>4</w:delText>
        </w:r>
        <w:r w:rsidR="007C0EE8" w:rsidRPr="007E48E2" w:rsidDel="00E96DD8">
          <w:delText>.</w:delText>
        </w:r>
        <w:r w:rsidDel="00E96DD8">
          <w:delText>1</w:delText>
        </w:r>
      </w:del>
      <w:del w:id="1085" w:author="Rodrigo Riquelme" w:date="2010-11-03T22:14:00Z">
        <w:r w:rsidR="007C0EE8" w:rsidDel="00FA69A0">
          <w:delText xml:space="preserve"> </w:delText>
        </w:r>
        <w:r w:rsidR="001B5244" w:rsidDel="00FA69A0">
          <w:delText xml:space="preserve">Tecnologías </w:delText>
        </w:r>
      </w:del>
      <w:del w:id="1086" w:author="Rodrigo Riquelme" w:date="2010-11-03T01:06:00Z">
        <w:r w:rsidR="001B5244" w:rsidDel="00B10416">
          <w:delText>de Video</w:delText>
        </w:r>
      </w:del>
      <w:bookmarkEnd w:id="1083"/>
    </w:p>
    <w:p w:rsidR="007C0EE8" w:rsidRDefault="007C0EE8" w:rsidP="007C0EE8">
      <w:pPr>
        <w:rPr>
          <w:szCs w:val="24"/>
        </w:rPr>
      </w:pPr>
      <w:del w:id="1087" w:author="Rodrigo Riquelme" w:date="2010-11-03T01:06:00Z">
        <w:r w:rsidDel="00B10416">
          <w:rPr>
            <w:szCs w:val="24"/>
          </w:rPr>
          <w:tab/>
        </w:r>
      </w:del>
      <w:r>
        <w:rPr>
          <w:szCs w:val="24"/>
        </w:rPr>
        <w:t>Existe una gran variedad de formatos de video con los cuales es posible realizar Streaming, a continuación serán nombrados los que se encuentran más estandarizados como Quicktime, Real Player, Windows Media y el mas difundido</w:t>
      </w:r>
      <w:ins w:id="1088" w:author="Rodrigo Riquelme" w:date="2010-11-03T01:09:00Z">
        <w:r w:rsidR="009A0F34">
          <w:rPr>
            <w:szCs w:val="24"/>
          </w:rPr>
          <w:t xml:space="preserve"> a la fecha</w:t>
        </w:r>
      </w:ins>
      <w:r>
        <w:rPr>
          <w:szCs w:val="24"/>
        </w:rPr>
        <w:t>: Flash</w:t>
      </w:r>
      <w:ins w:id="1089" w:author="Rodrigo Riquelme" w:date="2010-11-03T01:09:00Z">
        <w:r w:rsidR="009A0F34">
          <w:rPr>
            <w:szCs w:val="24"/>
          </w:rPr>
          <w:t xml:space="preserve"> Player</w:t>
        </w:r>
      </w:ins>
      <w:r>
        <w:rPr>
          <w:szCs w:val="24"/>
        </w:rPr>
        <w:t xml:space="preserve">, </w:t>
      </w:r>
      <w:del w:id="1090" w:author="Rodrigo Riquelme" w:date="2010-11-03T01:12:00Z">
        <w:r w:rsidDel="00056B56">
          <w:rPr>
            <w:szCs w:val="24"/>
          </w:rPr>
          <w:delText>cuyo reinado</w:delText>
        </w:r>
      </w:del>
      <w:ins w:id="1091" w:author="Rodrigo Riquelme" w:date="2010-11-03T01:12:00Z">
        <w:r w:rsidR="00056B56">
          <w:rPr>
            <w:szCs w:val="24"/>
          </w:rPr>
          <w:t>sin embargo</w:t>
        </w:r>
      </w:ins>
      <w:r>
        <w:rPr>
          <w:szCs w:val="24"/>
        </w:rPr>
        <w:t xml:space="preserve"> </w:t>
      </w:r>
      <w:ins w:id="1092" w:author="Rodrigo Riquelme" w:date="2010-11-03T01:14:00Z">
        <w:r w:rsidR="003F7ED8">
          <w:rPr>
            <w:szCs w:val="24"/>
          </w:rPr>
          <w:t xml:space="preserve">Flash </w:t>
        </w:r>
      </w:ins>
      <w:r>
        <w:rPr>
          <w:szCs w:val="24"/>
        </w:rPr>
        <w:t xml:space="preserve">está fuertemente amenazado con el </w:t>
      </w:r>
      <w:del w:id="1093" w:author="Rodrigo Riquelme" w:date="2010-11-03T01:11:00Z">
        <w:r w:rsidDel="00A66220">
          <w:rPr>
            <w:szCs w:val="24"/>
          </w:rPr>
          <w:delText>incipiente desarrollo de HTML 5.</w:delText>
        </w:r>
      </w:del>
      <w:ins w:id="1094" w:author="Rodrigo Riquelme" w:date="2010-11-03T01:11:00Z">
        <w:r w:rsidR="00A66220">
          <w:rPr>
            <w:szCs w:val="24"/>
          </w:rPr>
          <w:t xml:space="preserve">objeto player de </w:t>
        </w:r>
      </w:ins>
      <w:ins w:id="1095" w:author="Rodrigo Riquelme" w:date="2010-11-03T01:12:00Z">
        <w:r w:rsidR="00A66220">
          <w:rPr>
            <w:szCs w:val="24"/>
          </w:rPr>
          <w:t>HTML 5 el cual ya viene integrado en los navegadores mas avanzados</w:t>
        </w:r>
      </w:ins>
      <w:ins w:id="1096" w:author="Rodrigo Riquelme" w:date="2010-11-03T01:13:00Z">
        <w:r w:rsidR="00056B56">
          <w:rPr>
            <w:szCs w:val="24"/>
          </w:rPr>
          <w:t xml:space="preserve"> y </w:t>
        </w:r>
      </w:ins>
      <w:ins w:id="1097" w:author="Rodrigo Riquelme" w:date="2010-11-03T01:14:00Z">
        <w:r w:rsidR="00635A9D">
          <w:rPr>
            <w:szCs w:val="24"/>
          </w:rPr>
          <w:t xml:space="preserve">además de </w:t>
        </w:r>
      </w:ins>
      <w:ins w:id="1098" w:author="Rodrigo Riquelme" w:date="2010-11-03T01:13:00Z">
        <w:r w:rsidR="00056B56">
          <w:rPr>
            <w:szCs w:val="24"/>
          </w:rPr>
          <w:t>su no inclusión en gadgets Apple a partir de</w:t>
        </w:r>
      </w:ins>
      <w:ins w:id="1099" w:author="Rodrigo Riquelme" w:date="2010-11-03T01:14:00Z">
        <w:r w:rsidR="00462AEC">
          <w:rPr>
            <w:szCs w:val="24"/>
          </w:rPr>
          <w:t xml:space="preserve"> </w:t>
        </w:r>
      </w:ins>
      <w:ins w:id="1100" w:author="Rodrigo Riquelme" w:date="2010-11-03T01:13:00Z">
        <w:r w:rsidR="00056B56">
          <w:rPr>
            <w:szCs w:val="24"/>
          </w:rPr>
          <w:t>l</w:t>
        </w:r>
      </w:ins>
      <w:ins w:id="1101" w:author="Rodrigo Riquelme" w:date="2010-11-03T01:14:00Z">
        <w:r w:rsidR="00462AEC">
          <w:rPr>
            <w:szCs w:val="24"/>
          </w:rPr>
          <w:t xml:space="preserve">a </w:t>
        </w:r>
        <w:r w:rsidR="00D324DB">
          <w:rPr>
            <w:szCs w:val="24"/>
          </w:rPr>
          <w:t>creación del</w:t>
        </w:r>
      </w:ins>
      <w:ins w:id="1102" w:author="Rodrigo Riquelme" w:date="2010-11-03T01:13:00Z">
        <w:r w:rsidR="00056B56">
          <w:rPr>
            <w:szCs w:val="24"/>
          </w:rPr>
          <w:t xml:space="preserve"> iPod</w:t>
        </w:r>
      </w:ins>
      <w:ins w:id="1103" w:author="Rodrigo Riquelme" w:date="2010-11-03T01:12:00Z">
        <w:r w:rsidR="00A66220">
          <w:rPr>
            <w:szCs w:val="24"/>
          </w:rPr>
          <w:t>.</w:t>
        </w:r>
      </w:ins>
    </w:p>
    <w:p w:rsidR="00B23E60" w:rsidRDefault="00122C2B" w:rsidP="00B23E60">
      <w:pPr>
        <w:keepNext/>
        <w:jc w:val="center"/>
        <w:rPr>
          <w:ins w:id="1104" w:author="Rodrigo Riquelme" w:date="2010-11-04T22:30:00Z"/>
        </w:rP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pPr>
        <w:pStyle w:val="Epgrafe"/>
        <w:jc w:val="center"/>
        <w:pPrChange w:id="1105" w:author="Rodrigo Riquelme" w:date="2010-11-04T22:30:00Z">
          <w:pPr>
            <w:keepNext/>
          </w:pPr>
        </w:pPrChange>
      </w:pPr>
      <w:bookmarkStart w:id="1106" w:name="_Toc276683969"/>
      <w:bookmarkStart w:id="1107" w:name="_Toc276684037"/>
      <w:ins w:id="1108" w:author="Rodrigo Riquelme" w:date="2010-11-04T22:30:00Z">
        <w:r>
          <w:t xml:space="preserve">Ilustración </w:t>
        </w:r>
        <w:r w:rsidR="00427C5E">
          <w:fldChar w:fldCharType="begin"/>
        </w:r>
        <w:r>
          <w:instrText xml:space="preserve"> SEQ Ilustración \* ARABIC </w:instrText>
        </w:r>
      </w:ins>
      <w:r w:rsidR="00427C5E">
        <w:fldChar w:fldCharType="separate"/>
      </w:r>
      <w:ins w:id="1109" w:author="Rodrigo Riquelme" w:date="2010-11-05T01:30:00Z">
        <w:r w:rsidR="00E010D5">
          <w:rPr>
            <w:noProof/>
          </w:rPr>
          <w:t>7</w:t>
        </w:r>
      </w:ins>
      <w:ins w:id="1110" w:author="Rodrigo Riquelme" w:date="2010-11-04T22:30:00Z">
        <w:r w:rsidR="00427C5E">
          <w:fldChar w:fldCharType="end"/>
        </w:r>
        <w:r>
          <w:t xml:space="preserve"> - Logotipos de reproductores comerciales</w:t>
        </w:r>
      </w:ins>
      <w:bookmarkEnd w:id="1106"/>
      <w:bookmarkEnd w:id="1107"/>
    </w:p>
    <w:p w:rsidR="009A0F34" w:rsidRPr="007E48E2" w:rsidRDefault="007C0EE8" w:rsidP="009A0F34">
      <w:pPr>
        <w:pStyle w:val="Subttulo"/>
        <w:outlineLvl w:val="2"/>
        <w:rPr>
          <w:ins w:id="1111" w:author="Rodrigo Riquelme" w:date="2010-11-03T01:10:00Z"/>
          <w:lang w:val="es-ES"/>
        </w:rPr>
      </w:pPr>
      <w:bookmarkStart w:id="1112" w:name="_Toc266039198"/>
      <w:del w:id="1113" w:author="Rodrigo Riquelme" w:date="2010-11-04T22:29:00Z">
        <w:r w:rsidDel="00B23E60">
          <w:delText>Figura</w:delText>
        </w:r>
        <w:r w:rsidR="00427C5E" w:rsidDel="00B23E60">
          <w:fldChar w:fldCharType="begin"/>
        </w:r>
        <w:r w:rsidDel="00B23E60">
          <w:delInstrText xml:space="preserve"> SEQ Figura \* ARABIC </w:delInstrText>
        </w:r>
        <w:r w:rsidR="00427C5E" w:rsidDel="00B23E60">
          <w:fldChar w:fldCharType="separate"/>
        </w:r>
        <w:r w:rsidDel="00B23E60">
          <w:rPr>
            <w:noProof/>
          </w:rPr>
          <w:delText>3</w:delText>
        </w:r>
        <w:r w:rsidR="00427C5E" w:rsidDel="00B23E60">
          <w:fldChar w:fldCharType="end"/>
        </w:r>
        <w:r w:rsidDel="00B23E60">
          <w:delText>: Formatos comerciales más difundidos</w:delText>
        </w:r>
      </w:del>
      <w:bookmarkEnd w:id="1112"/>
      <w:ins w:id="1114" w:author="Rodrigo Riquelme" w:date="2010-11-03T01:11:00Z">
        <w:r w:rsidR="009A0F34">
          <w:rPr>
            <w:lang w:val="es-ES"/>
          </w:rPr>
          <w:br w:type="page"/>
        </w:r>
      </w:ins>
      <w:bookmarkStart w:id="1115" w:name="_Toc276634738"/>
      <w:ins w:id="1116" w:author="Rodrigo Riquelme" w:date="2010-11-03T01:24:00Z">
        <w:r w:rsidR="003B2254">
          <w:rPr>
            <w:lang w:val="es-ES"/>
          </w:rPr>
          <w:lastRenderedPageBreak/>
          <w:t>2.</w:t>
        </w:r>
      </w:ins>
      <w:ins w:id="1117" w:author="Rodrigo Riquelme" w:date="2010-11-03T10:44:00Z">
        <w:r w:rsidR="00E96DD8">
          <w:rPr>
            <w:lang w:val="es-ES"/>
          </w:rPr>
          <w:t>5</w:t>
        </w:r>
      </w:ins>
      <w:ins w:id="1118" w:author="Rodrigo Riquelme" w:date="2010-11-03T01:10:00Z">
        <w:r w:rsidR="009A0F34">
          <w:rPr>
            <w:lang w:val="es-ES"/>
          </w:rPr>
          <w:t>.1.</w:t>
        </w:r>
        <w:r w:rsidR="009A0F34" w:rsidRPr="007E48E2">
          <w:rPr>
            <w:lang w:val="es-ES"/>
          </w:rPr>
          <w:t xml:space="preserve"> Real Media Player</w:t>
        </w:r>
        <w:bookmarkEnd w:id="1115"/>
      </w:ins>
    </w:p>
    <w:p w:rsidR="009A0F34" w:rsidRDefault="009A0F34" w:rsidP="009A0F34">
      <w:pPr>
        <w:rPr>
          <w:ins w:id="1119" w:author="Rodrigo Riquelme" w:date="2010-11-03T01:10:00Z"/>
          <w:szCs w:val="24"/>
        </w:rPr>
      </w:pPr>
      <w:ins w:id="1120" w:author="Rodrigo Riquelme" w:date="2010-11-03T01:10:00Z">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ins>
      <w:ins w:id="1121" w:author="Rodrigo Riquelme" w:date="2010-11-10T00:24:00Z">
        <w:r w:rsidR="00F8658A">
          <w:rPr>
            <w:szCs w:val="24"/>
          </w:rPr>
          <w:t>ú</w:t>
        </w:r>
      </w:ins>
      <w:ins w:id="1122" w:author="Rodrigo Riquelme" w:date="2010-11-03T01:10:00Z">
        <w:r>
          <w:rPr>
            <w:szCs w:val="24"/>
          </w:rPr>
          <w:t>ltima versión de su reproductor es Real Player version11.</w:t>
        </w:r>
      </w:ins>
    </w:p>
    <w:p w:rsidR="00B23E60" w:rsidRDefault="009A106D" w:rsidP="00B23E60">
      <w:pPr>
        <w:keepNext/>
        <w:jc w:val="center"/>
        <w:rPr>
          <w:ins w:id="1123" w:author="Rodrigo Riquelme" w:date="2010-11-04T22:30:00Z"/>
        </w:rPr>
      </w:pPr>
      <w:ins w:id="1124" w:author="Rodrigo Riquelme" w:date="2010-11-03T01:10:00Z">
        <w:r>
          <w:rPr>
            <w:noProof/>
            <w:lang w:eastAsia="es-CL"/>
            <w:rPrChange w:id="1125" w:author="Unknown">
              <w:rPr>
                <w:i/>
                <w:noProof/>
                <w:lang w:eastAsia="es-CL"/>
              </w:rPr>
            </w:rPrChange>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ins>
    </w:p>
    <w:p w:rsidR="009A106D" w:rsidRDefault="00B23E60">
      <w:pPr>
        <w:pStyle w:val="Epgrafe"/>
        <w:jc w:val="center"/>
        <w:rPr>
          <w:ins w:id="1126" w:author="Rodrigo Riquelme" w:date="2010-11-04T22:30:00Z"/>
        </w:rPr>
        <w:pPrChange w:id="1127" w:author="Rodrigo Riquelme" w:date="2010-11-04T22:30:00Z">
          <w:pPr>
            <w:keepNext/>
            <w:jc w:val="center"/>
          </w:pPr>
        </w:pPrChange>
      </w:pPr>
      <w:bookmarkStart w:id="1128" w:name="_Toc276683970"/>
      <w:bookmarkStart w:id="1129" w:name="_Toc276684038"/>
      <w:ins w:id="1130" w:author="Rodrigo Riquelme" w:date="2010-11-04T22:30:00Z">
        <w:r>
          <w:t xml:space="preserve">Ilustración </w:t>
        </w:r>
        <w:r w:rsidR="00427C5E">
          <w:fldChar w:fldCharType="begin"/>
        </w:r>
        <w:r>
          <w:instrText xml:space="preserve"> SEQ Ilustración \* ARABIC </w:instrText>
        </w:r>
      </w:ins>
      <w:r w:rsidR="00427C5E">
        <w:fldChar w:fldCharType="separate"/>
      </w:r>
      <w:ins w:id="1131" w:author="Rodrigo Riquelme" w:date="2010-11-05T01:30:00Z">
        <w:r w:rsidR="00E010D5">
          <w:rPr>
            <w:noProof/>
          </w:rPr>
          <w:t>8</w:t>
        </w:r>
      </w:ins>
      <w:ins w:id="1132" w:author="Rodrigo Riquelme" w:date="2010-11-04T22:30:00Z">
        <w:r w:rsidR="00427C5E">
          <w:fldChar w:fldCharType="end"/>
        </w:r>
        <w:r>
          <w:t xml:space="preserve"> - Real Player 11</w:t>
        </w:r>
        <w:bookmarkEnd w:id="1128"/>
        <w:bookmarkEnd w:id="1129"/>
      </w:ins>
    </w:p>
    <w:p w:rsidR="00B23E60" w:rsidRDefault="00427C5E" w:rsidP="00B23E60">
      <w:pPr>
        <w:pStyle w:val="Epgrafe"/>
        <w:jc w:val="center"/>
        <w:rPr>
          <w:ins w:id="1133" w:author="Rodrigo Riquelme" w:date="2010-11-04T22:31:00Z"/>
        </w:rPr>
      </w:pPr>
      <w:ins w:id="1134" w:author="Rodrigo Riquelme" w:date="2010-11-04T22:31:00Z">
        <w:r>
          <w:fldChar w:fldCharType="begin"/>
        </w:r>
        <w:r w:rsidR="00B23E60">
          <w:instrText xml:space="preserve"> HYPERLINK "http://www.real.com/" </w:instrText>
        </w:r>
        <w:r>
          <w:fldChar w:fldCharType="separate"/>
        </w:r>
        <w:r w:rsidR="00B23E60">
          <w:rPr>
            <w:rStyle w:val="Hipervnculo"/>
          </w:rPr>
          <w:t>http://www.real.com/</w:t>
        </w:r>
        <w:r>
          <w:fldChar w:fldCharType="end"/>
        </w:r>
      </w:ins>
    </w:p>
    <w:p w:rsidR="009A106D" w:rsidRDefault="009A106D">
      <w:pPr>
        <w:rPr>
          <w:ins w:id="1135" w:author="Rodrigo Riquelme" w:date="2010-11-03T01:10:00Z"/>
          <w:lang w:eastAsia="en-US"/>
          <w:rPrChange w:id="1136" w:author="Rodrigo Riquelme" w:date="2010-11-04T22:30:00Z">
            <w:rPr>
              <w:ins w:id="1137" w:author="Rodrigo Riquelme" w:date="2010-11-03T01:10:00Z"/>
            </w:rPr>
          </w:rPrChange>
        </w:rPr>
        <w:pPrChange w:id="1138" w:author="Rodrigo Riquelme" w:date="2010-11-04T22:30:00Z">
          <w:pPr>
            <w:keepNext/>
            <w:jc w:val="center"/>
          </w:pPr>
        </w:pPrChange>
      </w:pPr>
    </w:p>
    <w:p w:rsidR="009A106D" w:rsidRDefault="009A106D">
      <w:pPr>
        <w:rPr>
          <w:rPrChange w:id="1139" w:author="Rodrigo Riquelme" w:date="2010-11-03T01:10:00Z">
            <w:rPr/>
          </w:rPrChange>
        </w:rPr>
        <w:pPrChange w:id="1140" w:author="Rodrigo Riquelme" w:date="2010-11-03T01:10:00Z">
          <w:pPr>
            <w:pStyle w:val="Epgrafe"/>
            <w:jc w:val="center"/>
          </w:pPr>
        </w:pPrChange>
      </w:pPr>
    </w:p>
    <w:p w:rsidR="007C0EE8" w:rsidRPr="007E48E2" w:rsidRDefault="003B2254" w:rsidP="007C0EE8">
      <w:pPr>
        <w:pStyle w:val="Subttulo"/>
        <w:outlineLvl w:val="2"/>
        <w:rPr>
          <w:lang w:val="es-ES"/>
        </w:rPr>
      </w:pPr>
      <w:bookmarkStart w:id="1141" w:name="_Toc266039174"/>
      <w:bookmarkStart w:id="1142" w:name="_Toc276634739"/>
      <w:ins w:id="1143" w:author="Rodrigo Riquelme" w:date="2010-11-03T01:24:00Z">
        <w:r>
          <w:rPr>
            <w:lang w:val="es-ES"/>
          </w:rPr>
          <w:t>2.</w:t>
        </w:r>
      </w:ins>
      <w:del w:id="1144" w:author="Rodrigo Riquelme" w:date="2010-11-03T10:44:00Z">
        <w:r w:rsidR="00D23AE3" w:rsidDel="00E96DD8">
          <w:rPr>
            <w:lang w:val="es-ES"/>
          </w:rPr>
          <w:delText>4</w:delText>
        </w:r>
        <w:r w:rsidR="007C0EE8" w:rsidRPr="007E48E2" w:rsidDel="00E96DD8">
          <w:rPr>
            <w:lang w:val="es-ES"/>
          </w:rPr>
          <w:delText>.</w:delText>
        </w:r>
      </w:del>
      <w:del w:id="1145" w:author="Rodrigo Riquelme" w:date="2010-11-03T01:07:00Z">
        <w:r w:rsidR="007C0EE8" w:rsidRPr="007E48E2" w:rsidDel="00C834F5">
          <w:rPr>
            <w:lang w:val="es-ES"/>
          </w:rPr>
          <w:delText>4</w:delText>
        </w:r>
      </w:del>
      <w:ins w:id="1146" w:author="Rodrigo Riquelme" w:date="2010-11-03T10:44:00Z">
        <w:r w:rsidR="00E96DD8">
          <w:rPr>
            <w:lang w:val="es-ES"/>
          </w:rPr>
          <w:t>5</w:t>
        </w:r>
      </w:ins>
      <w:r w:rsidR="007C0EE8" w:rsidRPr="007E48E2">
        <w:rPr>
          <w:lang w:val="es-ES"/>
        </w:rPr>
        <w:t>.</w:t>
      </w:r>
      <w:ins w:id="1147" w:author="Rodrigo Riquelme" w:date="2010-11-03T01:15:00Z">
        <w:r w:rsidR="001679AA">
          <w:rPr>
            <w:lang w:val="es-ES"/>
          </w:rPr>
          <w:t>2</w:t>
        </w:r>
      </w:ins>
      <w:del w:id="1148" w:author="Rodrigo Riquelme" w:date="2010-11-03T01:15:00Z">
        <w:r w:rsidR="007C0EE8" w:rsidRPr="007E48E2" w:rsidDel="001679AA">
          <w:rPr>
            <w:lang w:val="es-ES"/>
          </w:rPr>
          <w:delText>1</w:delText>
        </w:r>
      </w:del>
      <w:ins w:id="1149" w:author="Rodrigo Riquelme" w:date="2010-11-03T01:06:00Z">
        <w:r w:rsidR="00C834F5">
          <w:rPr>
            <w:lang w:val="es-ES"/>
          </w:rPr>
          <w:t>.</w:t>
        </w:r>
      </w:ins>
      <w:r w:rsidR="007C0EE8" w:rsidRPr="007E48E2">
        <w:rPr>
          <w:lang w:val="es-ES"/>
        </w:rPr>
        <w:t xml:space="preserve"> Windows Media Player</w:t>
      </w:r>
      <w:bookmarkEnd w:id="1141"/>
      <w:bookmarkEnd w:id="1142"/>
    </w:p>
    <w:p w:rsidR="007C0EE8" w:rsidRDefault="007C0EE8" w:rsidP="007C0EE8">
      <w:pPr>
        <w:rPr>
          <w:szCs w:val="24"/>
        </w:rPr>
      </w:pPr>
      <w:del w:id="1150" w:author="Rodrigo Riquelme" w:date="2010-11-03T01:16:00Z">
        <w:r w:rsidDel="00B47582">
          <w:rPr>
            <w:szCs w:val="24"/>
          </w:rPr>
          <w:tab/>
        </w:r>
      </w:del>
      <w:r>
        <w:rPr>
          <w:szCs w:val="24"/>
        </w:rPr>
        <w:t xml:space="preserve">Microsoft se encuentra en un proyecto bastante ambicioso el cual consiste en agrupar y estabilizar todos los tipos de contenidos multimedia  dentro de un </w:t>
      </w:r>
      <w:del w:id="1151" w:author="Rodrigo Riquelme" w:date="2010-11-10T00:24:00Z">
        <w:r w:rsidDel="00F8658A">
          <w:rPr>
            <w:szCs w:val="24"/>
          </w:rPr>
          <w:delText>ú</w:delText>
        </w:r>
      </w:del>
      <w:ins w:id="1152" w:author="Rodrigo Riquelme" w:date="2010-11-10T00:24:00Z">
        <w:r w:rsidR="00F8658A">
          <w:rPr>
            <w:szCs w:val="24"/>
          </w:rPr>
          <w:t>ú</w:t>
        </w:r>
      </w:ins>
      <w:r>
        <w:rPr>
          <w:szCs w:val="24"/>
        </w:rPr>
        <w:t xml:space="preserve">nico concepto de estación de entretenimiento. </w:t>
      </w:r>
      <w:del w:id="1153" w:author="Rodrigo Riquelme" w:date="2010-11-03T01:15:00Z">
        <w:r w:rsidDel="006B63DA">
          <w:rPr>
            <w:szCs w:val="24"/>
          </w:rPr>
          <w:delText>Lamentablemente después de años de investigación y desarrollo</w:delText>
        </w:r>
      </w:del>
      <w:ins w:id="1154" w:author="Rodrigo Riquelme" w:date="2010-11-03T01:15:00Z">
        <w:r w:rsidR="006B63DA">
          <w:rPr>
            <w:szCs w:val="24"/>
          </w:rPr>
          <w:t>aunque</w:t>
        </w:r>
      </w:ins>
      <w:r>
        <w:rPr>
          <w:szCs w:val="24"/>
        </w:rPr>
        <w:t xml:space="preserve"> no se han podido ver avances reales dentro de esta tecnología, solo versiones de la aplicación que re</w:t>
      </w:r>
      <w:del w:id="1155" w:author="Rodrigo Riquelme" w:date="2010-11-10T00:24:00Z">
        <w:r w:rsidDel="00F8658A">
          <w:rPr>
            <w:szCs w:val="24"/>
          </w:rPr>
          <w:delText>ú</w:delText>
        </w:r>
      </w:del>
      <w:ins w:id="1156" w:author="Rodrigo Riquelme" w:date="2010-11-10T00:24:00Z">
        <w:r w:rsidR="00F8658A">
          <w:rPr>
            <w:szCs w:val="24"/>
          </w:rPr>
          <w:t>ú</w:t>
        </w:r>
      </w:ins>
      <w:r>
        <w:rPr>
          <w:szCs w:val="24"/>
        </w:rPr>
        <w:t>nen los contenidos dentro de un manejador multimedia.</w:t>
      </w:r>
    </w:p>
    <w:p w:rsidR="00872F06" w:rsidRDefault="00122C2B" w:rsidP="00872F06">
      <w:pPr>
        <w:keepNext/>
        <w:jc w:val="center"/>
        <w:rPr>
          <w:ins w:id="1157" w:author="Rodrigo Riquelme" w:date="2010-11-04T23:03:00Z"/>
        </w:rP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rPr>
          <w:ins w:id="1158" w:author="Rodrigo Riquelme" w:date="2010-11-04T23:03:00Z"/>
        </w:rPr>
        <w:pPrChange w:id="1159" w:author="Rodrigo Riquelme" w:date="2010-11-04T23:03:00Z">
          <w:pPr>
            <w:keepNext/>
            <w:jc w:val="center"/>
          </w:pPr>
        </w:pPrChange>
      </w:pPr>
      <w:bookmarkStart w:id="1160" w:name="_Toc276683971"/>
      <w:bookmarkStart w:id="1161" w:name="_Toc276684039"/>
      <w:ins w:id="1162" w:author="Rodrigo Riquelme" w:date="2010-11-04T23:03:00Z">
        <w:r>
          <w:t xml:space="preserve">Ilustración </w:t>
        </w:r>
        <w:r w:rsidR="00427C5E">
          <w:fldChar w:fldCharType="begin"/>
        </w:r>
        <w:r>
          <w:instrText xml:space="preserve"> SEQ Ilustración \* ARABIC </w:instrText>
        </w:r>
      </w:ins>
      <w:r w:rsidR="00427C5E">
        <w:fldChar w:fldCharType="separate"/>
      </w:r>
      <w:ins w:id="1163" w:author="Rodrigo Riquelme" w:date="2010-11-05T01:30:00Z">
        <w:r w:rsidR="00E010D5">
          <w:rPr>
            <w:noProof/>
          </w:rPr>
          <w:t>9</w:t>
        </w:r>
      </w:ins>
      <w:ins w:id="1164" w:author="Rodrigo Riquelme" w:date="2010-11-04T23:03:00Z">
        <w:r w:rsidR="00427C5E">
          <w:fldChar w:fldCharType="end"/>
        </w:r>
        <w:r>
          <w:t xml:space="preserve"> - </w:t>
        </w:r>
        <w:r w:rsidRPr="009849ED">
          <w:t>Presentación de Windows Media Center en Windows 7</w:t>
        </w:r>
        <w:bookmarkEnd w:id="1160"/>
        <w:bookmarkEnd w:id="1161"/>
      </w:ins>
    </w:p>
    <w:p w:rsidR="009A106D" w:rsidRDefault="009A106D">
      <w:pPr>
        <w:pStyle w:val="Ttulo7"/>
        <w:pPrChange w:id="1165" w:author="Rodrigo Riquelme" w:date="2010-11-04T23:03:00Z">
          <w:pPr>
            <w:keepNext/>
            <w:jc w:val="center"/>
          </w:pPr>
        </w:pPrChange>
      </w:pPr>
    </w:p>
    <w:p w:rsidR="007C0EE8" w:rsidDel="00872F06" w:rsidRDefault="007C0EE8" w:rsidP="007C0EE8">
      <w:pPr>
        <w:pStyle w:val="Epgrafe"/>
        <w:jc w:val="center"/>
        <w:rPr>
          <w:del w:id="1166" w:author="Rodrigo Riquelme" w:date="2010-11-04T23:02:00Z"/>
        </w:rPr>
      </w:pPr>
      <w:bookmarkStart w:id="1167" w:name="_Toc266039199"/>
      <w:del w:id="1168" w:author="Rodrigo Riquelme" w:date="2010-11-04T23:02:00Z">
        <w:r w:rsidDel="00872F06">
          <w:delText xml:space="preserve">Figura </w:delText>
        </w:r>
        <w:r w:rsidR="00427C5E" w:rsidDel="00872F06">
          <w:rPr>
            <w:b w:val="0"/>
            <w:bCs w:val="0"/>
          </w:rPr>
          <w:fldChar w:fldCharType="begin"/>
        </w:r>
        <w:r w:rsidDel="00872F06">
          <w:delInstrText xml:space="preserve"> SEQ Figura \* ARABIC </w:delInstrText>
        </w:r>
        <w:r w:rsidR="00427C5E" w:rsidDel="00872F06">
          <w:rPr>
            <w:b w:val="0"/>
            <w:bCs w:val="0"/>
          </w:rPr>
          <w:fldChar w:fldCharType="separate"/>
        </w:r>
        <w:r w:rsidDel="00872F06">
          <w:rPr>
            <w:noProof/>
          </w:rPr>
          <w:delText>4</w:delText>
        </w:r>
        <w:r w:rsidR="00427C5E" w:rsidDel="00872F06">
          <w:rPr>
            <w:b w:val="0"/>
            <w:bCs w:val="0"/>
          </w:rPr>
          <w:fldChar w:fldCharType="end"/>
        </w:r>
        <w:r w:rsidDel="00872F06">
          <w:delText>: Presentación de Windows Media Center en Windows 7</w:delText>
        </w:r>
        <w:bookmarkEnd w:id="1167"/>
      </w:del>
    </w:p>
    <w:p w:rsidR="007C0EE8" w:rsidRDefault="007C0EE8" w:rsidP="007C0EE8">
      <w:pPr>
        <w:rPr>
          <w:b/>
          <w:szCs w:val="24"/>
        </w:rPr>
      </w:pPr>
    </w:p>
    <w:p w:rsidR="007C0EE8" w:rsidRPr="007E48E2" w:rsidDel="009A0F34" w:rsidRDefault="007C0EE8" w:rsidP="007C0EE8">
      <w:pPr>
        <w:pStyle w:val="Subttulo"/>
        <w:outlineLvl w:val="2"/>
        <w:rPr>
          <w:del w:id="1169" w:author="Rodrigo Riquelme" w:date="2010-11-03T01:08:00Z"/>
          <w:lang w:val="es-ES"/>
        </w:rPr>
      </w:pPr>
      <w:bookmarkStart w:id="1170" w:name="_Toc266039175"/>
      <w:del w:id="1171" w:author="Rodrigo Riquelme" w:date="2010-11-03T01:07:00Z">
        <w:r w:rsidRPr="007E48E2" w:rsidDel="00C834F5">
          <w:rPr>
            <w:lang w:val="es-ES"/>
          </w:rPr>
          <w:lastRenderedPageBreak/>
          <w:delText>2.</w:delText>
        </w:r>
      </w:del>
      <w:del w:id="1172" w:author="Rodrigo Riquelme" w:date="2010-11-03T01:08:00Z">
        <w:r w:rsidRPr="007E48E2" w:rsidDel="009A0F34">
          <w:rPr>
            <w:lang w:val="es-ES"/>
          </w:rPr>
          <w:delText>4.2 Real Media Player</w:delText>
        </w:r>
        <w:bookmarkEnd w:id="1170"/>
      </w:del>
    </w:p>
    <w:p w:rsidR="007C0EE8" w:rsidDel="009A0F34" w:rsidRDefault="007C0EE8" w:rsidP="007C0EE8">
      <w:pPr>
        <w:rPr>
          <w:del w:id="1173" w:author="Rodrigo Riquelme" w:date="2010-11-03T01:08:00Z"/>
          <w:szCs w:val="24"/>
        </w:rPr>
      </w:pPr>
      <w:del w:id="1174" w:author="Rodrigo Riquelme" w:date="2010-11-03T01:08:00Z">
        <w:r w:rsidDel="00935B67">
          <w:rPr>
            <w:szCs w:val="24"/>
          </w:rPr>
          <w:tab/>
        </w:r>
        <w:r w:rsidRPr="00480336" w:rsidDel="009A0F34">
          <w:rPr>
            <w:szCs w:val="24"/>
          </w:rPr>
          <w:delText xml:space="preserve">Real Media </w:delText>
        </w:r>
        <w:r w:rsidDel="009A0F34">
          <w:rPr>
            <w:szCs w:val="24"/>
          </w:rPr>
          <w:delTex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delText>
        </w:r>
      </w:del>
    </w:p>
    <w:p w:rsidR="007C0EE8" w:rsidDel="009A0F34" w:rsidRDefault="009A106D" w:rsidP="007C0EE8">
      <w:pPr>
        <w:keepNext/>
        <w:jc w:val="center"/>
        <w:rPr>
          <w:del w:id="1175" w:author="Rodrigo Riquelme" w:date="2010-11-03T01:08:00Z"/>
        </w:rPr>
      </w:pPr>
      <w:del w:id="1176" w:author="Rodrigo Riquelme" w:date="2010-11-03T01:08:00Z">
        <w:r>
          <w:rPr>
            <w:noProof/>
            <w:lang w:eastAsia="es-CL"/>
            <w:rPrChange w:id="1177" w:author="Unknown">
              <w:rPr>
                <w:i/>
                <w:noProof/>
                <w:lang w:eastAsia="es-CL"/>
              </w:rPr>
            </w:rPrChange>
          </w:rPr>
          <w:drawing>
            <wp:inline distT="0" distB="0" distL="0" distR="0">
              <wp:extent cx="3810000" cy="2914650"/>
              <wp:effectExtent l="1905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del>
    </w:p>
    <w:p w:rsidR="007C0EE8" w:rsidDel="009A0F34" w:rsidRDefault="007C0EE8" w:rsidP="007C0EE8">
      <w:pPr>
        <w:pStyle w:val="Epgrafe"/>
        <w:jc w:val="center"/>
        <w:rPr>
          <w:del w:id="1178" w:author="Rodrigo Riquelme" w:date="2010-11-03T01:08:00Z"/>
        </w:rPr>
      </w:pPr>
      <w:bookmarkStart w:id="1179" w:name="_Toc266039200"/>
      <w:del w:id="1180" w:author="Rodrigo Riquelme" w:date="2010-11-03T01:08:00Z">
        <w:r w:rsidDel="009A0F34">
          <w:delText xml:space="preserve">Figura </w:delText>
        </w:r>
        <w:r w:rsidR="00427C5E" w:rsidDel="009A0F34">
          <w:rPr>
            <w:b w:val="0"/>
            <w:bCs w:val="0"/>
          </w:rPr>
          <w:fldChar w:fldCharType="begin"/>
        </w:r>
        <w:r w:rsidDel="009A0F34">
          <w:delInstrText xml:space="preserve"> SEQ Figura \* ARABIC </w:delInstrText>
        </w:r>
        <w:r w:rsidR="00427C5E" w:rsidDel="009A0F34">
          <w:rPr>
            <w:b w:val="0"/>
            <w:bCs w:val="0"/>
          </w:rPr>
          <w:fldChar w:fldCharType="separate"/>
        </w:r>
        <w:r w:rsidDel="009A0F34">
          <w:rPr>
            <w:noProof/>
          </w:rPr>
          <w:delText>5</w:delText>
        </w:r>
        <w:r w:rsidR="00427C5E" w:rsidDel="009A0F34">
          <w:rPr>
            <w:b w:val="0"/>
            <w:bCs w:val="0"/>
          </w:rPr>
          <w:fldChar w:fldCharType="end"/>
        </w:r>
        <w:r w:rsidDel="009A0F34">
          <w:delText xml:space="preserve"> Real Player 11- </w:delText>
        </w:r>
        <w:r w:rsidR="00427C5E" w:rsidDel="009A0F34">
          <w:rPr>
            <w:b w:val="0"/>
            <w:bCs w:val="0"/>
          </w:rPr>
          <w:fldChar w:fldCharType="begin"/>
        </w:r>
        <w:r w:rsidDel="009A0F34">
          <w:delInstrText xml:space="preserve"> HYPERLINK "http://www.real.com/" </w:delInstrText>
        </w:r>
        <w:r w:rsidR="00427C5E" w:rsidDel="009A0F34">
          <w:rPr>
            <w:b w:val="0"/>
            <w:bCs w:val="0"/>
          </w:rPr>
          <w:fldChar w:fldCharType="separate"/>
        </w:r>
        <w:r w:rsidDel="009A0F34">
          <w:rPr>
            <w:rStyle w:val="Hipervnculo"/>
          </w:rPr>
          <w:delText>http://www.real.com/</w:delText>
        </w:r>
        <w:bookmarkEnd w:id="1179"/>
        <w:r w:rsidR="00427C5E" w:rsidDel="009A0F34">
          <w:rPr>
            <w:b w:val="0"/>
            <w:bCs w:val="0"/>
          </w:rPr>
          <w:fldChar w:fldCharType="end"/>
        </w:r>
      </w:del>
    </w:p>
    <w:p w:rsidR="007C0EE8" w:rsidRDefault="007C0EE8" w:rsidP="007C0EE8">
      <w:pPr>
        <w:rPr>
          <w:b/>
          <w:sz w:val="27"/>
        </w:rPr>
      </w:pPr>
    </w:p>
    <w:p w:rsidR="007C0EE8" w:rsidRPr="007E48E2" w:rsidRDefault="003B2254" w:rsidP="007C0EE8">
      <w:pPr>
        <w:pStyle w:val="Subttulo"/>
        <w:outlineLvl w:val="2"/>
        <w:rPr>
          <w:lang w:val="es-ES"/>
        </w:rPr>
      </w:pPr>
      <w:bookmarkStart w:id="1181" w:name="_Toc266039176"/>
      <w:bookmarkStart w:id="1182" w:name="_Toc276634740"/>
      <w:ins w:id="1183" w:author="Rodrigo Riquelme" w:date="2010-11-03T01:24:00Z">
        <w:r>
          <w:rPr>
            <w:lang w:val="es-ES"/>
          </w:rPr>
          <w:t>2.</w:t>
        </w:r>
      </w:ins>
      <w:del w:id="1184" w:author="Rodrigo Riquelme" w:date="2010-11-03T01:16:00Z">
        <w:r w:rsidR="007C0EE8" w:rsidRPr="007E48E2" w:rsidDel="00B47582">
          <w:rPr>
            <w:lang w:val="es-ES"/>
          </w:rPr>
          <w:delText>2.</w:delText>
        </w:r>
      </w:del>
      <w:del w:id="1185" w:author="Rodrigo Riquelme" w:date="2010-11-03T10:45:00Z">
        <w:r w:rsidR="007C0EE8" w:rsidRPr="007E48E2" w:rsidDel="00E96DD8">
          <w:rPr>
            <w:lang w:val="es-ES"/>
          </w:rPr>
          <w:delText>4.</w:delText>
        </w:r>
      </w:del>
      <w:ins w:id="1186" w:author="Rodrigo Riquelme" w:date="2010-11-03T10:45:00Z">
        <w:r w:rsidR="00E96DD8">
          <w:rPr>
            <w:lang w:val="es-ES"/>
          </w:rPr>
          <w:t>5.</w:t>
        </w:r>
      </w:ins>
      <w:r w:rsidR="007C0EE8" w:rsidRPr="007E48E2">
        <w:rPr>
          <w:lang w:val="es-ES"/>
        </w:rPr>
        <w:t>3</w:t>
      </w:r>
      <w:ins w:id="1187" w:author="Rodrigo Riquelme" w:date="2010-11-03T01:15:00Z">
        <w:r w:rsidR="00B47582">
          <w:rPr>
            <w:lang w:val="es-ES"/>
          </w:rPr>
          <w:t>.</w:t>
        </w:r>
      </w:ins>
      <w:r w:rsidR="007C0EE8">
        <w:rPr>
          <w:lang w:val="es-ES"/>
        </w:rPr>
        <w:t xml:space="preserve"> </w:t>
      </w:r>
      <w:r w:rsidR="007C0EE8" w:rsidRPr="007E48E2">
        <w:rPr>
          <w:lang w:val="es-ES"/>
        </w:rPr>
        <w:t>Quicktime Player</w:t>
      </w:r>
      <w:bookmarkEnd w:id="1181"/>
      <w:bookmarkEnd w:id="1182"/>
    </w:p>
    <w:p w:rsidR="007C0EE8" w:rsidRPr="00412554" w:rsidRDefault="007C0EE8" w:rsidP="007C0EE8">
      <w:pPr>
        <w:rPr>
          <w:szCs w:val="24"/>
          <w:u w:val="single"/>
        </w:rPr>
      </w:pPr>
      <w:del w:id="1188" w:author="Rodrigo Riquelme" w:date="2010-11-03T01:16:00Z">
        <w:r w:rsidDel="003B2254">
          <w:rPr>
            <w:szCs w:val="24"/>
          </w:rPr>
          <w:tab/>
        </w:r>
      </w:del>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del w:id="1189" w:author="Rodrigo Riquelme" w:date="2010-11-10T00:24:00Z">
        <w:r w:rsidDel="00F8658A">
          <w:rPr>
            <w:szCs w:val="24"/>
          </w:rPr>
          <w:delText>ú</w:delText>
        </w:r>
      </w:del>
      <w:ins w:id="1190" w:author="Rodrigo Riquelme" w:date="2010-11-10T00:24:00Z">
        <w:r w:rsidR="00F8658A">
          <w:rPr>
            <w:szCs w:val="24"/>
          </w:rPr>
          <w:t>ú</w:t>
        </w:r>
      </w:ins>
      <w:r>
        <w:rPr>
          <w:szCs w:val="24"/>
        </w:rPr>
        <w:t>ltima versión de su reproductor es quicktime 7</w:t>
      </w:r>
      <w:ins w:id="1191" w:author="Rodrigo Riquelme" w:date="2010-11-03T01:17:00Z">
        <w:r w:rsidR="003B2254">
          <w:rPr>
            <w:szCs w:val="24"/>
          </w:rPr>
          <w:t xml:space="preserve"> es una alternativa propietaria al HTML</w:t>
        </w:r>
      </w:ins>
      <w:ins w:id="1192" w:author="Rodrigo Riquelme" w:date="2010-11-03T01:18:00Z">
        <w:r w:rsidR="003B2254">
          <w:rPr>
            <w:szCs w:val="24"/>
          </w:rPr>
          <w:t xml:space="preserve"> 5</w:t>
        </w:r>
      </w:ins>
      <w:ins w:id="1193" w:author="Rodrigo Riquelme" w:date="2010-11-03T01:17:00Z">
        <w:r w:rsidR="003B2254">
          <w:rPr>
            <w:szCs w:val="24"/>
          </w:rPr>
          <w:t xml:space="preserve"> en iPods y iPhones</w:t>
        </w:r>
      </w:ins>
      <w:r>
        <w:rPr>
          <w:szCs w:val="24"/>
        </w:rPr>
        <w:t>.</w:t>
      </w:r>
    </w:p>
    <w:p w:rsidR="00872F06" w:rsidRDefault="00122C2B" w:rsidP="00872F06">
      <w:pPr>
        <w:keepNext/>
        <w:jc w:val="center"/>
        <w:rPr>
          <w:ins w:id="1194" w:author="Rodrigo Riquelme" w:date="2010-11-04T23:04:00Z"/>
        </w:rP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pPrChange w:id="1195" w:author="Rodrigo Riquelme" w:date="2010-11-04T23:04:00Z">
          <w:pPr>
            <w:keepNext/>
            <w:jc w:val="center"/>
          </w:pPr>
        </w:pPrChange>
      </w:pPr>
      <w:ins w:id="1196" w:author="Rodrigo Riquelme" w:date="2010-11-04T23:04:00Z">
        <w:r>
          <w:t xml:space="preserve">Ilustración </w:t>
        </w:r>
        <w:r w:rsidR="00427C5E">
          <w:fldChar w:fldCharType="begin"/>
        </w:r>
        <w:r>
          <w:instrText xml:space="preserve"> SEQ Ilustración \* ARABIC </w:instrText>
        </w:r>
      </w:ins>
      <w:r w:rsidR="00427C5E">
        <w:fldChar w:fldCharType="separate"/>
      </w:r>
      <w:ins w:id="1197" w:author="Rodrigo Riquelme" w:date="2010-11-05T01:30:00Z">
        <w:r w:rsidR="00E010D5">
          <w:rPr>
            <w:noProof/>
          </w:rPr>
          <w:t>10</w:t>
        </w:r>
      </w:ins>
      <w:ins w:id="1198" w:author="Rodrigo Riquelme" w:date="2010-11-04T23:04:00Z">
        <w:r w:rsidR="00427C5E">
          <w:fldChar w:fldCharType="end"/>
        </w:r>
        <w:r>
          <w:t xml:space="preserve"> - </w:t>
        </w:r>
        <w:r w:rsidRPr="00F77C06">
          <w:t>Reproductor Quicktime 7</w:t>
        </w:r>
      </w:ins>
    </w:p>
    <w:p w:rsidR="007C0EE8" w:rsidRPr="003E7A01" w:rsidDel="00872F06" w:rsidRDefault="007C0EE8" w:rsidP="007C0EE8">
      <w:pPr>
        <w:pStyle w:val="Epgrafe"/>
        <w:jc w:val="center"/>
        <w:rPr>
          <w:del w:id="1199" w:author="Rodrigo Riquelme" w:date="2010-11-04T23:03:00Z"/>
          <w:lang w:val="en-US"/>
        </w:rPr>
      </w:pPr>
      <w:bookmarkStart w:id="1200" w:name="_Toc266039201"/>
      <w:del w:id="1201" w:author="Rodrigo Riquelme" w:date="2010-11-04T23:03:00Z">
        <w:r w:rsidRPr="003E7A01" w:rsidDel="00872F06">
          <w:rPr>
            <w:lang w:val="en-US"/>
          </w:rPr>
          <w:delText xml:space="preserve">Figura </w:delText>
        </w:r>
        <w:r w:rsidR="00427C5E" w:rsidDel="00872F06">
          <w:rPr>
            <w:b w:val="0"/>
            <w:bCs w:val="0"/>
          </w:rPr>
          <w:fldChar w:fldCharType="begin"/>
        </w:r>
        <w:r w:rsidRPr="003E7A01" w:rsidDel="00872F06">
          <w:rPr>
            <w:lang w:val="en-US"/>
          </w:rPr>
          <w:delInstrText xml:space="preserve"> SEQ Figura \* ARABIC </w:delInstrText>
        </w:r>
        <w:r w:rsidR="00427C5E" w:rsidDel="00872F06">
          <w:rPr>
            <w:b w:val="0"/>
            <w:bCs w:val="0"/>
          </w:rPr>
          <w:fldChar w:fldCharType="separate"/>
        </w:r>
        <w:r w:rsidDel="00872F06">
          <w:rPr>
            <w:noProof/>
            <w:lang w:val="en-US"/>
          </w:rPr>
          <w:delText>6</w:delText>
        </w:r>
        <w:r w:rsidR="00427C5E" w:rsidDel="00872F06">
          <w:rPr>
            <w:b w:val="0"/>
            <w:bCs w:val="0"/>
          </w:rPr>
          <w:fldChar w:fldCharType="end"/>
        </w:r>
        <w:r w:rsidRPr="003E7A01" w:rsidDel="00872F06">
          <w:rPr>
            <w:lang w:val="en-US"/>
          </w:rPr>
          <w:delText xml:space="preserve">: Reproductor Quicktime 7 </w:delText>
        </w:r>
        <w:r w:rsidDel="00872F06">
          <w:rPr>
            <w:lang w:val="en-US"/>
          </w:rPr>
          <w:delText xml:space="preserve">- </w:delText>
        </w:r>
        <w:r w:rsidRPr="003E7A01" w:rsidDel="00872F06">
          <w:rPr>
            <w:lang w:val="en-US"/>
          </w:rPr>
          <w:delText>Screenshot en Windows</w:delText>
        </w:r>
        <w:bookmarkEnd w:id="1200"/>
      </w:del>
    </w:p>
    <w:p w:rsidR="007C0EE8" w:rsidRPr="003E7A01" w:rsidDel="00852685" w:rsidRDefault="00A4311D" w:rsidP="007C0EE8">
      <w:pPr>
        <w:jc w:val="center"/>
        <w:rPr>
          <w:del w:id="1202" w:author="Rodrigo Riquelme" w:date="2010-11-03T01:26:00Z"/>
          <w:b/>
          <w:sz w:val="27"/>
          <w:lang w:val="en-US"/>
        </w:rPr>
      </w:pPr>
      <w:ins w:id="1203" w:author="Rodrigo Riquelme" w:date="2010-11-03T01:27:00Z">
        <w:r>
          <w:rPr>
            <w:b/>
            <w:sz w:val="27"/>
            <w:lang w:val="en-US"/>
          </w:rPr>
          <w:br w:type="page"/>
        </w:r>
      </w:ins>
    </w:p>
    <w:p w:rsidR="007C0EE8" w:rsidRPr="003E7A01" w:rsidRDefault="007C0EE8" w:rsidP="007C0EE8">
      <w:pPr>
        <w:pStyle w:val="Subttulo"/>
        <w:outlineLvl w:val="2"/>
      </w:pPr>
      <w:bookmarkStart w:id="1204" w:name="_Toc266039177"/>
      <w:bookmarkStart w:id="1205" w:name="_Toc276634741"/>
      <w:r w:rsidRPr="003E7A01">
        <w:t>2.</w:t>
      </w:r>
      <w:del w:id="1206" w:author="Rodrigo Riquelme" w:date="2010-11-03T10:46:00Z">
        <w:r w:rsidRPr="003E7A01" w:rsidDel="00E96DD8">
          <w:delText>4.</w:delText>
        </w:r>
      </w:del>
      <w:ins w:id="1207" w:author="Rodrigo Riquelme" w:date="2010-11-03T10:46:00Z">
        <w:r w:rsidR="00E96DD8">
          <w:t>5</w:t>
        </w:r>
      </w:ins>
      <w:ins w:id="1208" w:author="Rodrigo Riquelme" w:date="2010-11-03T01:25:00Z">
        <w:r w:rsidR="00852685">
          <w:t>.</w:t>
        </w:r>
      </w:ins>
      <w:r w:rsidRPr="003E7A01">
        <w:t>4</w:t>
      </w:r>
      <w:ins w:id="1209" w:author="Rodrigo Riquelme" w:date="2010-11-03T01:25:00Z">
        <w:r w:rsidR="00852685">
          <w:t>.</w:t>
        </w:r>
      </w:ins>
      <w:r w:rsidRPr="003E7A01">
        <w:t xml:space="preserve"> Adobe Flash</w:t>
      </w:r>
      <w:bookmarkEnd w:id="1204"/>
      <w:bookmarkEnd w:id="1205"/>
    </w:p>
    <w:p w:rsidR="007C0EE8" w:rsidRDefault="007C0EE8" w:rsidP="007C0EE8">
      <w:pPr>
        <w:rPr>
          <w:szCs w:val="24"/>
        </w:rPr>
      </w:pPr>
      <w:del w:id="1210" w:author="Rodrigo Riquelme" w:date="2010-11-03T01:26:00Z">
        <w:r w:rsidRPr="007C0EE8" w:rsidDel="00852685">
          <w:rPr>
            <w:szCs w:val="24"/>
          </w:rPr>
          <w:tab/>
        </w:r>
      </w:del>
      <w:r>
        <w:rPr>
          <w:szCs w:val="24"/>
        </w:rPr>
        <w:t>Es uno más usados para el uso de Streaming de video. Éste formato utiliza dos extensiones los .SWF y los .FLV. Los. .FLV son los videos propiamente tal  y los .SWF son los que reproducen dichos archivos. La gran ventaja de este formato es el n</w:t>
      </w:r>
      <w:del w:id="1211" w:author="Rodrigo Riquelme" w:date="2010-11-10T00:24:00Z">
        <w:r w:rsidDel="00F8658A">
          <w:rPr>
            <w:szCs w:val="24"/>
          </w:rPr>
          <w:delText>ú</w:delText>
        </w:r>
      </w:del>
      <w:ins w:id="1212" w:author="Rodrigo Riquelme" w:date="2010-11-10T00:24:00Z">
        <w:r w:rsidR="00F8658A">
          <w:rPr>
            <w:szCs w:val="24"/>
          </w:rPr>
          <w:t>ú</w:t>
        </w:r>
      </w:ins>
      <w:r>
        <w:rPr>
          <w:szCs w:val="24"/>
        </w:rPr>
        <w:t>mero de opciones de presentación que entrega adobe Flash entre las cuales está la generación de video interactivo. usa el formato FLV para la decodificación de los archivos, a partir de la versión 9 soporta el códec H.264.</w:t>
      </w:r>
    </w:p>
    <w:p w:rsidR="007C0EE8" w:rsidRDefault="007C0EE8" w:rsidP="007C0EE8">
      <w:del w:id="1213" w:author="Rodrigo Riquelme" w:date="2010-11-03T01:26:00Z">
        <w:r w:rsidDel="00852685">
          <w:tab/>
        </w:r>
      </w:del>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del w:id="1214" w:author="Rodrigo Riquelme" w:date="2010-11-03T01:26:00Z">
        <w:r w:rsidDel="00852685">
          <w:rPr>
            <w:bCs/>
          </w:rPr>
          <w:tab/>
        </w:r>
      </w:del>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que </w:t>
      </w:r>
      <w:r w:rsidRPr="001E561A">
        <w:t>los usuarios</w:t>
      </w:r>
      <w:r>
        <w:t xml:space="preserve"> incrustar streams de videos personales en su página web.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del w:id="1215" w:author="Rodrigo Riquelme" w:date="2010-11-03T01:26:00Z">
        <w:r w:rsidDel="00852685">
          <w:tab/>
        </w:r>
      </w:del>
      <w:r>
        <w:t>Algunas de las características incluyen alto nivel de posibilidades de personalización, una API javascript, arquitectura de plugins y el apoyo a diversos servidores de streaming.</w:t>
      </w:r>
    </w:p>
    <w:p w:rsidR="007C0EE8" w:rsidDel="00A4311D" w:rsidRDefault="009A106D" w:rsidP="007C0EE8">
      <w:pPr>
        <w:pStyle w:val="Textoindependienteprimerasangra2"/>
        <w:keepNext/>
        <w:jc w:val="center"/>
        <w:rPr>
          <w:del w:id="1216" w:author="Rodrigo Riquelme" w:date="2010-11-03T01:27:00Z"/>
        </w:rPr>
      </w:pPr>
      <w:del w:id="1217" w:author="Rodrigo Riquelme" w:date="2010-11-03T01:27:00Z">
        <w:r>
          <w:rPr>
            <w:noProof/>
            <w:lang w:eastAsia="es-CL"/>
            <w:rPrChange w:id="1218" w:author="Unknown">
              <w:rPr>
                <w:i/>
                <w:noProof/>
                <w:lang w:eastAsia="es-CL"/>
              </w:rPr>
            </w:rPrChange>
          </w:rPr>
          <w:drawing>
            <wp:inline distT="0" distB="0" distL="0" distR="0">
              <wp:extent cx="3305175" cy="2228850"/>
              <wp:effectExtent l="19050" t="0" r="952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a:srcRect l="10983" t="28932" r="27390" b="5899"/>
                      <a:stretch>
                        <a:fillRect/>
                      </a:stretch>
                    </pic:blipFill>
                    <pic:spPr bwMode="auto">
                      <a:xfrm>
                        <a:off x="0" y="0"/>
                        <a:ext cx="3305175" cy="2228850"/>
                      </a:xfrm>
                      <a:prstGeom prst="rect">
                        <a:avLst/>
                      </a:prstGeom>
                      <a:noFill/>
                      <a:ln w="9525">
                        <a:noFill/>
                        <a:miter lim="800000"/>
                        <a:headEnd/>
                        <a:tailEnd/>
                      </a:ln>
                    </pic:spPr>
                  </pic:pic>
                </a:graphicData>
              </a:graphic>
            </wp:inline>
          </w:drawing>
        </w:r>
      </w:del>
    </w:p>
    <w:p w:rsidR="007C0EE8" w:rsidRPr="00F217E9" w:rsidDel="00A4311D" w:rsidRDefault="007C0EE8" w:rsidP="007C0EE8">
      <w:pPr>
        <w:pStyle w:val="Epgrafe"/>
        <w:jc w:val="center"/>
        <w:rPr>
          <w:del w:id="1219" w:author="Rodrigo Riquelme" w:date="2010-11-03T01:27:00Z"/>
          <w:u w:val="single"/>
          <w:lang w:val="en-US"/>
        </w:rPr>
      </w:pPr>
      <w:bookmarkStart w:id="1220" w:name="_Toc266039202"/>
      <w:del w:id="1221" w:author="Rodrigo Riquelme" w:date="2010-11-03T01:27:00Z">
        <w:r w:rsidRPr="00F217E9" w:rsidDel="00A4311D">
          <w:rPr>
            <w:lang w:val="en-US"/>
          </w:rPr>
          <w:delText xml:space="preserve">Figura </w:delText>
        </w:r>
        <w:r w:rsidR="00427C5E" w:rsidRPr="00837C57" w:rsidDel="00A4311D">
          <w:rPr>
            <w:b w:val="0"/>
            <w:bCs w:val="0"/>
          </w:rPr>
          <w:fldChar w:fldCharType="begin"/>
        </w:r>
        <w:r w:rsidRPr="00F217E9" w:rsidDel="00A4311D">
          <w:rPr>
            <w:lang w:val="en-US"/>
          </w:rPr>
          <w:delInstrText xml:space="preserve"> SEQ Figura \* ARABIC </w:delInstrText>
        </w:r>
        <w:r w:rsidR="00427C5E" w:rsidRPr="00837C57" w:rsidDel="00A4311D">
          <w:rPr>
            <w:b w:val="0"/>
            <w:bCs w:val="0"/>
          </w:rPr>
          <w:fldChar w:fldCharType="separate"/>
        </w:r>
        <w:r w:rsidDel="00A4311D">
          <w:rPr>
            <w:noProof/>
            <w:lang w:val="en-US"/>
          </w:rPr>
          <w:delText>7</w:delText>
        </w:r>
        <w:r w:rsidR="00427C5E" w:rsidRPr="00837C57" w:rsidDel="00A4311D">
          <w:rPr>
            <w:b w:val="0"/>
            <w:bCs w:val="0"/>
          </w:rPr>
          <w:fldChar w:fldCharType="end"/>
        </w:r>
        <w:r w:rsidRPr="00F217E9" w:rsidDel="00A4311D">
          <w:rPr>
            <w:lang w:val="en-US"/>
          </w:rPr>
          <w:delText xml:space="preserve">: Flow Player </w:delText>
        </w:r>
        <w:r w:rsidR="00427C5E" w:rsidDel="00A4311D">
          <w:rPr>
            <w:b w:val="0"/>
            <w:bCs w:val="0"/>
            <w:lang w:val="en-US"/>
          </w:rPr>
          <w:fldChar w:fldCharType="begin"/>
        </w:r>
        <w:r w:rsidDel="00A4311D">
          <w:rPr>
            <w:lang w:val="en-US"/>
          </w:rPr>
          <w:delInstrText xml:space="preserve"> HYPERLINK "http://flowplayer.org" </w:delInstrText>
        </w:r>
        <w:r w:rsidR="00427C5E" w:rsidDel="00A4311D">
          <w:rPr>
            <w:b w:val="0"/>
            <w:bCs w:val="0"/>
            <w:lang w:val="en-US"/>
          </w:rPr>
          <w:fldChar w:fldCharType="separate"/>
        </w:r>
        <w:r w:rsidRPr="00F217E9" w:rsidDel="00A4311D">
          <w:rPr>
            <w:rStyle w:val="Hipervnculo"/>
            <w:lang w:val="en-US"/>
          </w:rPr>
          <w:delText>http://flowplayer.org</w:delText>
        </w:r>
        <w:bookmarkEnd w:id="1220"/>
        <w:r w:rsidR="00427C5E" w:rsidDel="00A4311D">
          <w:rPr>
            <w:b w:val="0"/>
            <w:bCs w:val="0"/>
            <w:lang w:val="en-US"/>
          </w:rPr>
          <w:fldChar w:fldCharType="end"/>
        </w:r>
      </w:del>
    </w:p>
    <w:p w:rsidR="007C0EE8" w:rsidRPr="00F217E9" w:rsidDel="009926F6" w:rsidRDefault="007C0EE8" w:rsidP="007C0EE8">
      <w:pPr>
        <w:spacing w:before="0" w:after="0" w:line="240" w:lineRule="auto"/>
        <w:jc w:val="left"/>
        <w:rPr>
          <w:del w:id="1222" w:author="Rodrigo Riquelme" w:date="2010-11-03T01:30:00Z"/>
          <w:b/>
          <w:iCs/>
          <w:color w:val="000000"/>
          <w:spacing w:val="15"/>
          <w:szCs w:val="24"/>
          <w:lang w:val="en-US"/>
        </w:rPr>
      </w:pPr>
      <w:r w:rsidRPr="00F217E9">
        <w:rPr>
          <w:lang w:val="en-US"/>
        </w:rPr>
        <w:br w:type="page"/>
      </w:r>
    </w:p>
    <w:p w:rsidR="007C0EE8" w:rsidRPr="007E48E2" w:rsidRDefault="007C0EE8" w:rsidP="009926F6">
      <w:pPr>
        <w:pStyle w:val="Subttulo"/>
      </w:pP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muy versatil.</w:t>
      </w:r>
    </w:p>
    <w:p w:rsidR="00872F06" w:rsidRDefault="00122C2B" w:rsidP="00872F06">
      <w:pPr>
        <w:pStyle w:val="Textoindependienteprimerasangra2"/>
        <w:keepNext/>
        <w:jc w:val="center"/>
        <w:rPr>
          <w:ins w:id="1223" w:author="Rodrigo Riquelme" w:date="2010-11-04T23:05:00Z"/>
        </w:rP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pPr>
        <w:pStyle w:val="Epgrafe"/>
        <w:jc w:val="center"/>
        <w:pPrChange w:id="1224" w:author="Rodrigo Riquelme" w:date="2010-11-04T23:05:00Z">
          <w:pPr>
            <w:pStyle w:val="Textoindependienteprimerasangra2"/>
            <w:keepNext/>
            <w:jc w:val="center"/>
          </w:pPr>
        </w:pPrChange>
      </w:pPr>
      <w:ins w:id="1225" w:author="Rodrigo Riquelme" w:date="2010-11-04T23:05:00Z">
        <w:r>
          <w:t xml:space="preserve">Ilustración </w:t>
        </w:r>
        <w:r w:rsidR="00427C5E">
          <w:fldChar w:fldCharType="begin"/>
        </w:r>
        <w:r>
          <w:instrText xml:space="preserve"> SEQ Ilustración \* ARABIC </w:instrText>
        </w:r>
      </w:ins>
      <w:r w:rsidR="00427C5E">
        <w:fldChar w:fldCharType="separate"/>
      </w:r>
      <w:ins w:id="1226" w:author="Rodrigo Riquelme" w:date="2010-11-05T01:30:00Z">
        <w:r w:rsidR="00E010D5">
          <w:rPr>
            <w:noProof/>
          </w:rPr>
          <w:t>11</w:t>
        </w:r>
      </w:ins>
      <w:ins w:id="1227" w:author="Rodrigo Riquelme" w:date="2010-11-04T23:05:00Z">
        <w:r w:rsidR="00427C5E">
          <w:fldChar w:fldCharType="end"/>
        </w:r>
      </w:ins>
      <w:ins w:id="1228" w:author="Rodrigo Riquelme" w:date="2010-11-05T00:50:00Z">
        <w:r w:rsidR="00D43B14">
          <w:t xml:space="preserve"> </w:t>
        </w:r>
      </w:ins>
      <w:ins w:id="1229" w:author="Rodrigo Riquelme" w:date="2010-11-04T23:05:00Z">
        <w:r>
          <w:t xml:space="preserve">- </w:t>
        </w:r>
        <w:r w:rsidRPr="000618C3">
          <w:t>JW Player</w:t>
        </w:r>
      </w:ins>
    </w:p>
    <w:p w:rsidR="007C0EE8" w:rsidRPr="007C0EE8" w:rsidRDefault="007C0EE8" w:rsidP="007C0EE8">
      <w:pPr>
        <w:pStyle w:val="Epgrafe"/>
        <w:jc w:val="center"/>
      </w:pPr>
      <w:bookmarkStart w:id="1230" w:name="_Toc266039203"/>
      <w:del w:id="1231" w:author="Rodrigo Riquelme" w:date="2010-11-04T23:04:00Z">
        <w:r w:rsidRPr="007C0EE8" w:rsidDel="00872F06">
          <w:delText xml:space="preserve">Figura </w:delText>
        </w:r>
        <w:r w:rsidR="00427C5E" w:rsidDel="00872F06">
          <w:fldChar w:fldCharType="begin"/>
        </w:r>
        <w:r w:rsidRPr="007C0EE8" w:rsidDel="00872F06">
          <w:delInstrText xml:space="preserve"> SEQ Figura \* ARABIC </w:delInstrText>
        </w:r>
        <w:r w:rsidR="00427C5E" w:rsidDel="00872F06">
          <w:fldChar w:fldCharType="separate"/>
        </w:r>
        <w:r w:rsidDel="00872F06">
          <w:rPr>
            <w:noProof/>
          </w:rPr>
          <w:delText>8</w:delText>
        </w:r>
        <w:r w:rsidR="00427C5E" w:rsidDel="00872F06">
          <w:fldChar w:fldCharType="end"/>
        </w:r>
        <w:r w:rsidDel="00872F06">
          <w:delText>:</w:delText>
        </w:r>
        <w:r w:rsidRPr="007C0EE8" w:rsidDel="00872F06">
          <w:delText xml:space="preserve"> JW Player </w:delText>
        </w:r>
      </w:del>
      <w:r w:rsidRPr="007C0EE8">
        <w:t xml:space="preserve">- </w:t>
      </w:r>
      <w:hyperlink r:id="rId33" w:history="1">
        <w:r w:rsidRPr="007C0EE8">
          <w:rPr>
            <w:rStyle w:val="Hipervnculo"/>
          </w:rPr>
          <w:t>http://www.longtailvideo.com</w:t>
        </w:r>
        <w:bookmarkEnd w:id="1230"/>
      </w:hyperlink>
    </w:p>
    <w:p w:rsidR="009A106D" w:rsidRDefault="00872F06">
      <w:pPr>
        <w:pStyle w:val="Subttulo"/>
        <w:rPr>
          <w:del w:id="1232" w:author="Rodrigo Riquelme" w:date="2010-11-03T01:27:00Z"/>
        </w:rPr>
        <w:pPrChange w:id="1233" w:author="Rodrigo Riquelme" w:date="2010-11-03T01:28:00Z">
          <w:pPr>
            <w:pStyle w:val="Textoindependienteprimerasangra2"/>
          </w:pPr>
        </w:pPrChange>
      </w:pPr>
      <w:ins w:id="1234" w:author="Rodrigo Riquelme" w:date="2010-11-04T23:04:00Z">
        <w:r>
          <w:br w:type="page"/>
        </w:r>
      </w:ins>
    </w:p>
    <w:p w:rsidR="009A106D" w:rsidRDefault="007C0EE8">
      <w:pPr>
        <w:pStyle w:val="Subttulo"/>
        <w:rPr>
          <w:ins w:id="1235" w:author="Rodrigo Riquelme" w:date="2010-11-03T01:28:00Z"/>
        </w:rPr>
        <w:pPrChange w:id="1236" w:author="Rodrigo Riquelme" w:date="2010-11-03T01:28:00Z">
          <w:pPr>
            <w:spacing w:before="0" w:after="0" w:line="240" w:lineRule="auto"/>
            <w:jc w:val="left"/>
          </w:pPr>
        </w:pPrChange>
      </w:pPr>
      <w:r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del w:id="1237" w:author="Rodrigo Riquelme" w:date="2010-11-03T01:28:00Z">
        <w:r w:rsidDel="00A4311D">
          <w:rPr>
            <w:lang w:eastAsia="es-CL"/>
          </w:rPr>
          <w:tab/>
        </w:r>
      </w:del>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del w:id="1238" w:author="Rodrigo Riquelme" w:date="2010-11-03T01:28:00Z">
        <w:r w:rsidDel="00A4311D">
          <w:rPr>
            <w:lang w:eastAsia="es-CL"/>
          </w:rPr>
          <w:tab/>
        </w:r>
      </w:del>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pPr>
        <w:pStyle w:val="Textoindependienteprimerasangra2"/>
        <w:ind w:left="0" w:firstLine="0"/>
        <w:pPrChange w:id="1239" w:author="Rodrigo Riquelme" w:date="2010-11-03T01:28:00Z">
          <w:pPr>
            <w:pStyle w:val="Textoindependienteprimerasangra2"/>
            <w:ind w:left="0"/>
          </w:pPr>
        </w:pPrChange>
      </w:pPr>
      <w:del w:id="1240" w:author="Rodrigo Riquelme" w:date="2010-11-03T01:28:00Z">
        <w:r w:rsidDel="00A4311D">
          <w:tab/>
        </w:r>
      </w:del>
      <w:r>
        <w:t>No es un reproductor específico es un marco de trabajo creado por una comunidad</w:t>
      </w:r>
      <w:ins w:id="1241" w:author="Rodrigo Riquelme" w:date="2010-11-03T01:28:00Z">
        <w:r w:rsidR="00A4311D">
          <w:t xml:space="preserve"> de desarrolladores en </w:t>
        </w:r>
      </w:ins>
      <w:ins w:id="1242" w:author="Rodrigo Riquelme" w:date="2010-11-03T01:29:00Z">
        <w:r w:rsidR="00A4311D">
          <w:t>tecnologías propietarias y apoyado por grandes empresas como Adobe y Microsoft</w:t>
        </w:r>
      </w:ins>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243" w:name="_Toc266039178"/>
      <w:bookmarkStart w:id="1244" w:name="_Toc276634742"/>
      <w:r w:rsidRPr="007E48E2">
        <w:rPr>
          <w:lang w:val="es-ES"/>
        </w:rPr>
        <w:lastRenderedPageBreak/>
        <w:t>2.</w:t>
      </w:r>
      <w:del w:id="1245" w:author="Rodrigo Riquelme" w:date="2010-11-03T10:46:00Z">
        <w:r w:rsidRPr="007E48E2" w:rsidDel="00E96DD8">
          <w:rPr>
            <w:lang w:val="es-ES"/>
          </w:rPr>
          <w:delText>4.</w:delText>
        </w:r>
      </w:del>
      <w:r w:rsidRPr="007E48E2">
        <w:rPr>
          <w:lang w:val="es-ES"/>
        </w:rPr>
        <w:t>5</w:t>
      </w:r>
      <w:ins w:id="1246" w:author="Rodrigo Riquelme" w:date="2010-11-03T01:38:00Z">
        <w:r w:rsidR="004A4771">
          <w:rPr>
            <w:lang w:val="es-ES"/>
          </w:rPr>
          <w:t>.</w:t>
        </w:r>
      </w:ins>
      <w:ins w:id="1247" w:author="Rodrigo Riquelme" w:date="2010-11-03T10:46:00Z">
        <w:r w:rsidR="00E96DD8">
          <w:rPr>
            <w:lang w:val="es-ES"/>
          </w:rPr>
          <w:t>5</w:t>
        </w:r>
      </w:ins>
      <w:r>
        <w:rPr>
          <w:lang w:val="es-ES"/>
        </w:rPr>
        <w:t xml:space="preserve"> </w:t>
      </w:r>
      <w:r w:rsidRPr="007E48E2">
        <w:rPr>
          <w:lang w:val="es-ES"/>
        </w:rPr>
        <w:t>Video HTML</w:t>
      </w:r>
      <w:ins w:id="1248" w:author="Rodrigo Riquelme" w:date="2010-11-03T10:46:00Z">
        <w:r w:rsidR="00CF4C85">
          <w:rPr>
            <w:lang w:val="es-ES"/>
          </w:rPr>
          <w:t xml:space="preserve"> </w:t>
        </w:r>
      </w:ins>
      <w:r w:rsidRPr="007E48E2">
        <w:rPr>
          <w:lang w:val="es-ES"/>
        </w:rPr>
        <w:t>5</w:t>
      </w:r>
      <w:bookmarkEnd w:id="1243"/>
      <w:bookmarkEnd w:id="1244"/>
    </w:p>
    <w:p w:rsidR="007C0EE8" w:rsidDel="000D2732" w:rsidRDefault="007C0EE8" w:rsidP="007C0EE8">
      <w:pPr>
        <w:rPr>
          <w:del w:id="1249" w:author="Rodrigo Riquelme" w:date="2010-11-03T01:32:00Z"/>
        </w:rPr>
      </w:pPr>
      <w:del w:id="1250" w:author="Rodrigo Riquelme" w:date="2010-11-03T01:30:00Z">
        <w:r w:rsidDel="009926F6">
          <w:tab/>
        </w:r>
      </w:del>
      <w:del w:id="1251" w:author="Rodrigo Riquelme" w:date="2010-11-03T01:32:00Z">
        <w:r w:rsidDel="000D2732">
          <w:delText xml:space="preserve">HTML 5 mejora la interoperabilidad y reduce los costos de desarrollo, adaptando las normas precisas sobre la forma de manejar todos los elementos HTML y cómo recuperarse de los errores. </w:delText>
        </w:r>
      </w:del>
    </w:p>
    <w:p w:rsidR="000F1D01" w:rsidRDefault="007C0EE8" w:rsidP="007C0EE8">
      <w:pPr>
        <w:rPr>
          <w:ins w:id="1252" w:author="Rodrigo Riquelme" w:date="2010-11-03T01:33:00Z"/>
        </w:rPr>
      </w:pPr>
      <w:del w:id="1253" w:author="Rodrigo Riquelme" w:date="2010-11-03T01:31:00Z">
        <w:r w:rsidDel="00C7413B">
          <w:tab/>
        </w:r>
      </w:del>
      <w:r>
        <w:t>Algunas de las nuevas características de HTML 5 son funciones para incluir, audio, vídeo, gráficos, del lado del cliente almacenamiento de datos y documentos interactivos</w:t>
      </w:r>
      <w:ins w:id="1254" w:author="Rodrigo Riquelme" w:date="2010-11-03T01:33:00Z">
        <w:r w:rsidR="000F1D01">
          <w:t>.</w:t>
        </w:r>
      </w:ins>
    </w:p>
    <w:p w:rsidR="007C0EE8" w:rsidRPr="00B56DEF" w:rsidDel="000F1D01" w:rsidRDefault="007C0EE8" w:rsidP="007C0EE8">
      <w:pPr>
        <w:rPr>
          <w:del w:id="1255" w:author="Rodrigo Riquelme" w:date="2010-11-03T01:32:00Z"/>
        </w:rPr>
      </w:pPr>
      <w:del w:id="1256" w:author="Rodrigo Riquelme" w:date="2010-11-03T01:32:00Z">
        <w:r w:rsidDel="000F1D01">
          <w:delText xml:space="preserve">. HTML 5 también contiene nuevos elementos como &lt;nav&gt;, &lt;header&gt;, &lt;footer&gt;, y la figura &lt;&gt;. </w:delText>
        </w:r>
      </w:del>
    </w:p>
    <w:p w:rsidR="007C0EE8" w:rsidRDefault="007C0EE8" w:rsidP="007C0EE8">
      <w:del w:id="1257" w:author="Rodrigo Riquelme" w:date="2010-11-03T01:31:00Z">
        <w:r w:rsidDel="00C7413B">
          <w:tab/>
        </w:r>
      </w:del>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del w:id="1258" w:author="Rodrigo Riquelme" w:date="2010-11-03T01:31:00Z">
        <w:r w:rsidDel="00C7413B">
          <w:rPr>
            <w:szCs w:val="24"/>
          </w:rPr>
          <w:tab/>
        </w:r>
      </w:del>
      <w:r>
        <w:rPr>
          <w:szCs w:val="24"/>
        </w:rPr>
        <w:t>A</w:t>
      </w:r>
      <w:del w:id="1259" w:author="Rodrigo Riquelme" w:date="2010-11-10T00:24:00Z">
        <w:r w:rsidDel="00F8658A">
          <w:rPr>
            <w:szCs w:val="24"/>
          </w:rPr>
          <w:delText>ú</w:delText>
        </w:r>
      </w:del>
      <w:ins w:id="1260" w:author="Rodrigo Riquelme" w:date="2010-11-10T00:24:00Z">
        <w:r w:rsidR="00F8658A">
          <w:rPr>
            <w:szCs w:val="24"/>
          </w:rPr>
          <w:t>ú</w:t>
        </w:r>
      </w:ins>
      <w:r>
        <w:rPr>
          <w:szCs w:val="24"/>
        </w:rPr>
        <w:t>n no es un estándar de la W3C</w:t>
      </w:r>
      <w:ins w:id="1261" w:author="Rodrigo Riquelme" w:date="2010-11-03T01:31:00Z">
        <w:r w:rsidR="00891285">
          <w:rPr>
            <w:szCs w:val="24"/>
          </w:rPr>
          <w:t xml:space="preserve"> pero ya existen distintas implem</w:t>
        </w:r>
        <w:r w:rsidR="00C00CF9">
          <w:rPr>
            <w:szCs w:val="24"/>
          </w:rPr>
          <w:t>entaciones en los navegadores m</w:t>
        </w:r>
      </w:ins>
      <w:ins w:id="1262" w:author="Rodrigo Riquelme" w:date="2010-11-03T10:25:00Z">
        <w:r w:rsidR="00C00CF9">
          <w:rPr>
            <w:szCs w:val="24"/>
          </w:rPr>
          <w:t>á</w:t>
        </w:r>
      </w:ins>
      <w:ins w:id="1263" w:author="Rodrigo Riquelme" w:date="2010-11-03T01:31:00Z">
        <w:r w:rsidR="00891285">
          <w:rPr>
            <w:szCs w:val="24"/>
          </w:rPr>
          <w:t>s avanzados</w:t>
        </w:r>
      </w:ins>
      <w:r>
        <w:rPr>
          <w:szCs w:val="24"/>
        </w:rPr>
        <w:t>.</w:t>
      </w:r>
    </w:p>
    <w:p w:rsidR="009A106D" w:rsidRDefault="007C0EE8">
      <w:pPr>
        <w:pStyle w:val="Subttulo"/>
        <w:outlineLvl w:val="1"/>
        <w:rPr>
          <w:ins w:id="1264" w:author="Rodrigo Riquelme" w:date="2010-11-03T01:51:00Z"/>
        </w:rPr>
        <w:pPrChange w:id="1265" w:author="Rodrigo Riquelme" w:date="2010-11-04T11:49:00Z">
          <w:pPr>
            <w:spacing w:before="0" w:after="0" w:line="240" w:lineRule="auto"/>
            <w:jc w:val="left"/>
          </w:pPr>
        </w:pPrChange>
      </w:pPr>
      <w:r>
        <w:br w:type="page"/>
      </w:r>
      <w:bookmarkStart w:id="1266" w:name="_Toc276634743"/>
      <w:ins w:id="1267" w:author="Rodrigo Riquelme" w:date="2010-11-03T01:51:00Z">
        <w:r w:rsidR="003D5D52">
          <w:lastRenderedPageBreak/>
          <w:t>2.</w:t>
        </w:r>
      </w:ins>
      <w:ins w:id="1268" w:author="Rodrigo Riquelme" w:date="2010-11-03T10:47:00Z">
        <w:r w:rsidR="00CF4C85">
          <w:t>6</w:t>
        </w:r>
      </w:ins>
      <w:ins w:id="1269" w:author="Rodrigo Riquelme" w:date="2010-11-03T01:51:00Z">
        <w:r w:rsidR="003D5D52">
          <w:t xml:space="preserve">. </w:t>
        </w:r>
      </w:ins>
      <w:ins w:id="1270" w:author="Rodrigo Riquelme" w:date="2010-11-03T10:07:00Z">
        <w:r w:rsidR="006E6582">
          <w:t>C</w:t>
        </w:r>
      </w:ins>
      <w:ins w:id="1271" w:author="Rodrigo Riquelme" w:date="2010-11-03T01:51:00Z">
        <w:r w:rsidR="003D5D52">
          <w:t>onversión de videos</w:t>
        </w:r>
        <w:bookmarkEnd w:id="1266"/>
      </w:ins>
    </w:p>
    <w:p w:rsidR="009A106D" w:rsidRDefault="006E6582">
      <w:pPr>
        <w:rPr>
          <w:ins w:id="1272" w:author="Rodrigo Riquelme" w:date="2010-11-03T10:07:00Z"/>
        </w:rPr>
        <w:pPrChange w:id="1273" w:author="Rodrigo Riquelme" w:date="2010-11-03T01:51:00Z">
          <w:pPr>
            <w:spacing w:before="0" w:after="0" w:line="240" w:lineRule="auto"/>
            <w:jc w:val="left"/>
          </w:pPr>
        </w:pPrChange>
      </w:pPr>
      <w:ins w:id="1274" w:author="Rodrigo Riquelme" w:date="2010-11-03T10:07:00Z">
        <w:r>
          <w:t xml:space="preserve">La </w:t>
        </w:r>
      </w:ins>
      <w:ins w:id="1275" w:author="Rodrigo Riquelme" w:date="2010-11-03T10:08:00Z">
        <w:r>
          <w:t xml:space="preserve">conversión de videos consiste en recodificarlo para hacerlo compatible con otras plataformas además de ajustar la </w:t>
        </w:r>
      </w:ins>
      <w:ins w:id="1276" w:author="Rodrigo Riquelme" w:date="2010-11-03T10:09:00Z">
        <w:r>
          <w:t>relación de peso y calidad para un streaming fluido tomando en cuenta factores como tamaño de pantalla y ancho de banda</w:t>
        </w:r>
      </w:ins>
      <w:ins w:id="1277" w:author="Rodrigo Riquelme" w:date="2010-11-03T10:08:00Z">
        <w:r>
          <w:t>.</w:t>
        </w:r>
      </w:ins>
    </w:p>
    <w:p w:rsidR="009A106D" w:rsidRDefault="009A106D">
      <w:pPr>
        <w:rPr>
          <w:ins w:id="1278" w:author="Rodrigo Riquelme" w:date="2010-11-03T10:09:00Z"/>
        </w:rPr>
        <w:pPrChange w:id="1279" w:author="Rodrigo Riquelme" w:date="2010-11-03T01:51:00Z">
          <w:pPr>
            <w:spacing w:before="0" w:after="0" w:line="240" w:lineRule="auto"/>
            <w:jc w:val="left"/>
          </w:pPr>
        </w:pPrChange>
      </w:pPr>
    </w:p>
    <w:p w:rsidR="009A106D" w:rsidRDefault="003D5D52">
      <w:pPr>
        <w:rPr>
          <w:ins w:id="1280" w:author="Rodrigo Riquelme" w:date="2010-11-03T10:10:00Z"/>
        </w:rPr>
        <w:pPrChange w:id="1281" w:author="Rodrigo Riquelme" w:date="2010-11-03T01:51:00Z">
          <w:pPr>
            <w:spacing w:before="0" w:after="0" w:line="240" w:lineRule="auto"/>
            <w:jc w:val="left"/>
          </w:pPr>
        </w:pPrChange>
      </w:pPr>
      <w:ins w:id="1282" w:author="Rodrigo Riquelme" w:date="2010-11-03T01:51:00Z">
        <w:r>
          <w:t xml:space="preserve">Si bien existe una gran variedad de software de </w:t>
        </w:r>
      </w:ins>
      <w:ins w:id="1283" w:author="Rodrigo Riquelme" w:date="2010-11-03T01:52:00Z">
        <w:r>
          <w:t>conversión de escritorio con interfaz gr</w:t>
        </w:r>
      </w:ins>
      <w:ins w:id="1284" w:author="Rodrigo Riquelme" w:date="2010-11-03T01:54:00Z">
        <w:r>
          <w:t>áf</w:t>
        </w:r>
      </w:ins>
      <w:ins w:id="1285" w:author="Rodrigo Riquelme" w:date="2010-11-03T01:53:00Z">
        <w:r>
          <w:t>ica</w:t>
        </w:r>
      </w:ins>
      <w:ins w:id="1286" w:author="Rodrigo Riquelme" w:date="2010-11-03T01:54:00Z">
        <w:r>
          <w:t xml:space="preserve"> dedicado a productores audi</w:t>
        </w:r>
      </w:ins>
      <w:ins w:id="1287" w:author="Rodrigo Riquelme" w:date="2010-11-03T01:55:00Z">
        <w:r>
          <w:t>o</w:t>
        </w:r>
      </w:ins>
      <w:ins w:id="1288" w:author="Rodrigo Riquelme" w:date="2010-11-03T01:54:00Z">
        <w:r>
          <w:t>visuales y aficionados</w:t>
        </w:r>
      </w:ins>
      <w:ins w:id="1289" w:author="Rodrigo Riquelme" w:date="2010-11-03T01:55:00Z">
        <w:r>
          <w:t>, para hacer un conversión a través de un servidor web requiere algo de m</w:t>
        </w:r>
      </w:ins>
      <w:ins w:id="1290" w:author="Rodrigo Riquelme" w:date="2010-11-03T10:10:00Z">
        <w:r w:rsidR="00BE6736" w:rsidRPr="00BE6736">
          <w:t>á</w:t>
        </w:r>
      </w:ins>
      <w:ins w:id="1291" w:author="Rodrigo Riquelme" w:date="2010-11-03T01:56:00Z">
        <w:r>
          <w:t xml:space="preserve">s bajo nivel y que pueda ser ejecutado y configurado a través un script o </w:t>
        </w:r>
      </w:ins>
      <w:ins w:id="1292" w:author="Rodrigo Riquelme" w:date="2010-11-03T01:57:00Z">
        <w:r>
          <w:t>líneas de comandos que se ejecuten en una consola.</w:t>
        </w:r>
      </w:ins>
    </w:p>
    <w:p w:rsidR="009A106D" w:rsidRDefault="00BE6736">
      <w:pPr>
        <w:rPr>
          <w:ins w:id="1293" w:author="Rodrigo Riquelme" w:date="2010-11-03T10:10:00Z"/>
        </w:rPr>
        <w:pPrChange w:id="1294" w:author="Rodrigo Riquelme" w:date="2010-11-03T01:51:00Z">
          <w:pPr>
            <w:spacing w:before="0" w:after="0" w:line="240" w:lineRule="auto"/>
            <w:jc w:val="left"/>
          </w:pPr>
        </w:pPrChange>
      </w:pPr>
      <w:ins w:id="1295" w:author="Rodrigo Riquelme" w:date="2010-11-03T10:11:00Z">
        <w:r>
          <w:t>Una</w:t>
        </w:r>
      </w:ins>
      <w:ins w:id="1296" w:author="Rodrigo Riquelme" w:date="2010-11-03T10:10:00Z">
        <w:r>
          <w:t xml:space="preserve"> tecnología que cu</w:t>
        </w:r>
      </w:ins>
      <w:ins w:id="1297" w:author="Rodrigo Riquelme" w:date="2010-11-03T10:11:00Z">
        <w:r>
          <w:t>mple estas condiciones es FFmpeg.</w:t>
        </w:r>
      </w:ins>
    </w:p>
    <w:p w:rsidR="009A106D" w:rsidRDefault="009A106D">
      <w:pPr>
        <w:rPr>
          <w:ins w:id="1298" w:author="Rodrigo Riquelme" w:date="2010-11-03T01:57:00Z"/>
        </w:rPr>
        <w:pPrChange w:id="1299" w:author="Rodrigo Riquelme" w:date="2010-11-03T01:51:00Z">
          <w:pPr>
            <w:spacing w:before="0" w:after="0" w:line="240" w:lineRule="auto"/>
            <w:jc w:val="left"/>
          </w:pPr>
        </w:pPrChange>
      </w:pPr>
    </w:p>
    <w:p w:rsidR="009A106D" w:rsidRDefault="009A106D">
      <w:pPr>
        <w:rPr>
          <w:del w:id="1300" w:author="Rodrigo Riquelme" w:date="2010-11-03T01:57:00Z"/>
        </w:rPr>
        <w:pPrChange w:id="1301" w:author="Rodrigo Riquelme" w:date="2010-11-03T01:51:00Z">
          <w:pPr>
            <w:spacing w:before="0" w:after="0" w:line="240" w:lineRule="auto"/>
            <w:jc w:val="left"/>
          </w:pPr>
        </w:pPrChange>
      </w:pPr>
    </w:p>
    <w:p w:rsidR="009A106D" w:rsidRDefault="007C0EE8">
      <w:pPr>
        <w:pStyle w:val="Subttulo"/>
        <w:rPr>
          <w:del w:id="1302" w:author="Rodrigo Riquelme" w:date="2010-11-03T01:35:00Z"/>
        </w:rPr>
        <w:pPrChange w:id="1303" w:author="Rodrigo Riquelme" w:date="2010-11-03T01:37:00Z">
          <w:pPr>
            <w:pStyle w:val="Ttulo2"/>
          </w:pPr>
        </w:pPrChange>
      </w:pPr>
      <w:bookmarkStart w:id="1304" w:name="_Toc266039179"/>
      <w:del w:id="1305" w:author="Rodrigo Riquelme" w:date="2010-11-03T01:35:00Z">
        <w:r w:rsidRPr="007E48E2" w:rsidDel="00A72014">
          <w:delText>2.5</w:delText>
        </w:r>
        <w:r w:rsidDel="00A72014">
          <w:delText xml:space="preserve"> </w:delText>
        </w:r>
        <w:r w:rsidRPr="007E48E2" w:rsidDel="00A72014">
          <w:delText>Screencast</w:delText>
        </w:r>
        <w:bookmarkEnd w:id="1304"/>
      </w:del>
    </w:p>
    <w:p w:rsidR="009A106D" w:rsidRDefault="007C0EE8">
      <w:pPr>
        <w:pStyle w:val="Subttulo"/>
        <w:rPr>
          <w:del w:id="1306" w:author="Rodrigo Riquelme" w:date="2010-11-03T01:35:00Z"/>
        </w:rPr>
        <w:pPrChange w:id="1307" w:author="Rodrigo Riquelme" w:date="2010-11-03T01:37:00Z">
          <w:pPr/>
        </w:pPrChange>
      </w:pPr>
      <w:del w:id="1308" w:author="Rodrigo Riquelme" w:date="2010-11-03T01:35:00Z">
        <w:r w:rsidDel="00A72014">
          <w:tab/>
          <w:delText xml:space="preserve">Es una grabación digital de la salida por pantalla de un computador, a veces contiene narración de audio. El término screencast surge en 1993 junto con la aplicación de nombre similar tales como lotusscreemcam. </w:delText>
        </w:r>
        <w:r w:rsidDel="00A72014">
          <w:rPr>
            <w:rStyle w:val="Refdenotaalpie"/>
          </w:rPr>
          <w:footnoteReference w:id="8"/>
        </w:r>
      </w:del>
    </w:p>
    <w:p w:rsidR="009A106D" w:rsidRDefault="009A106D">
      <w:pPr>
        <w:pStyle w:val="Subttulo"/>
        <w:rPr>
          <w:del w:id="1309" w:author="Rodrigo Riquelme" w:date="2010-11-03T01:35:00Z"/>
        </w:rPr>
        <w:pPrChange w:id="1310" w:author="Rodrigo Riquelme" w:date="2010-11-03T01:37:00Z">
          <w:pPr>
            <w:keepNext/>
            <w:jc w:val="center"/>
          </w:pPr>
        </w:pPrChange>
      </w:pPr>
      <w:del w:id="1311" w:author="Rodrigo Riquelme" w:date="2010-11-03T01:35:00Z">
        <w:r>
          <w:rPr>
            <w:noProof/>
            <w:sz w:val="27"/>
            <w:lang w:eastAsia="es-CL"/>
            <w:rPrChange w:id="1312" w:author="Unknown">
              <w:rPr>
                <w:i/>
                <w:noProof/>
                <w:lang w:eastAsia="es-CL"/>
              </w:rPr>
            </w:rPrChange>
          </w:rPr>
          <w:drawing>
            <wp:inline distT="0" distB="0" distL="0" distR="0">
              <wp:extent cx="4048125" cy="3381375"/>
              <wp:effectExtent l="19050" t="0" r="9525"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srcRect/>
                      <a:stretch>
                        <a:fillRect/>
                      </a:stretch>
                    </pic:blipFill>
                    <pic:spPr bwMode="auto">
                      <a:xfrm>
                        <a:off x="0" y="0"/>
                        <a:ext cx="4048125" cy="3381375"/>
                      </a:xfrm>
                      <a:prstGeom prst="rect">
                        <a:avLst/>
                      </a:prstGeom>
                      <a:solidFill>
                        <a:srgbClr val="FFFFFF"/>
                      </a:solidFill>
                      <a:ln w="9525">
                        <a:noFill/>
                        <a:miter lim="800000"/>
                        <a:headEnd/>
                        <a:tailEnd/>
                      </a:ln>
                    </pic:spPr>
                  </pic:pic>
                </a:graphicData>
              </a:graphic>
            </wp:inline>
          </w:drawing>
        </w:r>
      </w:del>
    </w:p>
    <w:p w:rsidR="009A106D" w:rsidRDefault="007C0EE8">
      <w:pPr>
        <w:pStyle w:val="Subttulo"/>
        <w:rPr>
          <w:del w:id="1313" w:author="Rodrigo Riquelme" w:date="2010-11-03T01:35:00Z"/>
          <w:sz w:val="27"/>
        </w:rPr>
        <w:pPrChange w:id="1314" w:author="Rodrigo Riquelme" w:date="2010-11-03T01:37:00Z">
          <w:pPr>
            <w:pStyle w:val="Epgrafe"/>
            <w:jc w:val="center"/>
          </w:pPr>
        </w:pPrChange>
      </w:pPr>
      <w:bookmarkStart w:id="1315" w:name="_Toc266039204"/>
      <w:del w:id="1316" w:author="Rodrigo Riquelme" w:date="2010-11-03T01:35:00Z">
        <w:r w:rsidRPr="00DA4F25" w:rsidDel="00A72014">
          <w:delText xml:space="preserve">Figura </w:delText>
        </w:r>
        <w:r w:rsidR="00427C5E" w:rsidRPr="00837C57" w:rsidDel="00A72014">
          <w:rPr>
            <w:b w:val="0"/>
          </w:rPr>
          <w:fldChar w:fldCharType="begin"/>
        </w:r>
        <w:r w:rsidRPr="00DA4F25" w:rsidDel="00A72014">
          <w:delInstrText xml:space="preserve"> SEQ Figura \* ARABIC </w:delInstrText>
        </w:r>
        <w:r w:rsidR="00427C5E" w:rsidRPr="00837C57" w:rsidDel="00A72014">
          <w:rPr>
            <w:b w:val="0"/>
          </w:rPr>
          <w:fldChar w:fldCharType="separate"/>
        </w:r>
        <w:r w:rsidRPr="00DA4F25" w:rsidDel="00A72014">
          <w:rPr>
            <w:noProof/>
          </w:rPr>
          <w:delText>9</w:delText>
        </w:r>
        <w:r w:rsidR="00427C5E" w:rsidRPr="00837C57" w:rsidDel="00A72014">
          <w:rPr>
            <w:b w:val="0"/>
          </w:rPr>
          <w:fldChar w:fldCharType="end"/>
        </w:r>
        <w:r w:rsidRPr="00DA4F25" w:rsidDel="00A72014">
          <w:delText>: Screencast  en Windows Vista</w:delText>
        </w:r>
        <w:bookmarkEnd w:id="1315"/>
      </w:del>
    </w:p>
    <w:p w:rsidR="009A106D" w:rsidRDefault="007C0EE8">
      <w:pPr>
        <w:pStyle w:val="Subttulo"/>
        <w:rPr>
          <w:del w:id="1317" w:author="Rodrigo Riquelme" w:date="2010-11-03T01:39:00Z"/>
        </w:rPr>
        <w:pPrChange w:id="1318" w:author="Rodrigo Riquelme" w:date="2010-11-03T01:37:00Z">
          <w:pPr>
            <w:pStyle w:val="Ttulo2"/>
          </w:pPr>
        </w:pPrChange>
      </w:pPr>
      <w:bookmarkStart w:id="1319" w:name="_Toc266039180"/>
      <w:del w:id="1320" w:author="Rodrigo Riquelme" w:date="2010-11-03T01:39:00Z">
        <w:r w:rsidRPr="007E48E2" w:rsidDel="00BA71DB">
          <w:delText>2.6</w:delText>
        </w:r>
        <w:r w:rsidDel="00BA71DB">
          <w:delText xml:space="preserve"> </w:delText>
        </w:r>
        <w:r w:rsidRPr="007E48E2" w:rsidDel="00BA71DB">
          <w:delText>Modelo de un servicio de streaming</w:delText>
        </w:r>
        <w:bookmarkEnd w:id="1319"/>
      </w:del>
    </w:p>
    <w:p w:rsidR="007C0EE8" w:rsidDel="00BA71DB" w:rsidRDefault="007C0EE8" w:rsidP="007C0EE8">
      <w:pPr>
        <w:rPr>
          <w:del w:id="1321" w:author="Rodrigo Riquelme" w:date="2010-11-03T01:39:00Z"/>
          <w:szCs w:val="24"/>
        </w:rPr>
      </w:pPr>
      <w:del w:id="1322" w:author="Rodrigo Riquelme" w:date="2010-11-03T01:39:00Z">
        <w:r w:rsidDel="00BA71DB">
          <w:rPr>
            <w:szCs w:val="24"/>
          </w:rPr>
          <w:tab/>
          <w:delText>El esquema convencional para la instalación de un servicio de video streaming tiene dos actividades fundamentales y bien diferenciadas, la elaboración de contenidos en un formato digital, utilizando procedimientos de comprensión y la distribución de los contenidos por la red de los clientes o usuarios finales.</w:delText>
        </w:r>
      </w:del>
    </w:p>
    <w:p w:rsidR="007C0EE8" w:rsidDel="004A4771" w:rsidRDefault="007C0EE8" w:rsidP="007C0EE8">
      <w:pPr>
        <w:rPr>
          <w:del w:id="1323" w:author="Rodrigo Riquelme" w:date="2010-11-03T01:35:00Z"/>
          <w:szCs w:val="24"/>
        </w:rPr>
      </w:pPr>
    </w:p>
    <w:p w:rsidR="007C0EE8" w:rsidDel="003D5D52" w:rsidRDefault="009A106D" w:rsidP="007C0EE8">
      <w:pPr>
        <w:rPr>
          <w:del w:id="1324" w:author="Rodrigo Riquelme" w:date="2010-11-03T01:50:00Z"/>
          <w:szCs w:val="24"/>
        </w:rPr>
      </w:pPr>
      <w:del w:id="1325" w:author="Rodrigo Riquelme" w:date="2010-11-03T01:45:00Z">
        <w:r>
          <w:rPr>
            <w:noProof/>
            <w:lang w:eastAsia="es-CL"/>
            <w:rPrChange w:id="1326" w:author="Unknown">
              <w:rPr>
                <w:rFonts w:ascii="Cambria" w:eastAsia="Times New Roman" w:hAnsi="Cambria" w:cs="Times New Roman"/>
                <w:b/>
                <w:bCs/>
                <w:iCs/>
                <w:noProof/>
                <w:sz w:val="28"/>
                <w:szCs w:val="28"/>
                <w:lang w:eastAsia="es-CL"/>
              </w:rPr>
            </w:rPrChange>
          </w:rPr>
          <w:drawing>
            <wp:anchor distT="0" distB="0" distL="0" distR="0" simplePos="0" relativeHeight="251657216" behindDoc="0" locked="0" layoutInCell="1" allowOverlap="1">
              <wp:simplePos x="0" y="0"/>
              <wp:positionH relativeFrom="column">
                <wp:align>center</wp:align>
              </wp:positionH>
              <wp:positionV relativeFrom="paragraph">
                <wp:posOffset>153035</wp:posOffset>
              </wp:positionV>
              <wp:extent cx="5610225" cy="2914015"/>
              <wp:effectExtent l="19050" t="0" r="9525" b="0"/>
              <wp:wrapSquare wrapText="largest"/>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srcRect/>
                      <a:stretch>
                        <a:fillRect/>
                      </a:stretch>
                    </pic:blipFill>
                    <pic:spPr bwMode="auto">
                      <a:xfrm>
                        <a:off x="0" y="0"/>
                        <a:ext cx="5610225" cy="2914015"/>
                      </a:xfrm>
                      <a:prstGeom prst="rect">
                        <a:avLst/>
                      </a:prstGeom>
                      <a:solidFill>
                        <a:srgbClr val="FFFFFF"/>
                      </a:solidFill>
                      <a:ln w="9525">
                        <a:noFill/>
                        <a:miter lim="800000"/>
                        <a:headEnd/>
                        <a:tailEnd/>
                      </a:ln>
                    </pic:spPr>
                  </pic:pic>
                </a:graphicData>
              </a:graphic>
            </wp:anchor>
          </w:drawing>
        </w:r>
      </w:del>
    </w:p>
    <w:p w:rsidR="007C0EE8" w:rsidDel="00A72014" w:rsidRDefault="007C0EE8" w:rsidP="003D5D52">
      <w:pPr>
        <w:rPr>
          <w:del w:id="1327" w:author="Rodrigo Riquelme" w:date="2010-11-03T01:34:00Z"/>
          <w:b/>
          <w:szCs w:val="24"/>
        </w:rPr>
      </w:pPr>
    </w:p>
    <w:p w:rsidR="009A106D" w:rsidRDefault="007C0EE8">
      <w:pPr>
        <w:rPr>
          <w:del w:id="1328" w:author="Rodrigo Riquelme" w:date="2010-11-03T01:34:00Z"/>
          <w:lang w:val="es-ES"/>
        </w:rPr>
        <w:pPrChange w:id="1329" w:author="Rodrigo Riquelme" w:date="2010-11-03T01:50:00Z">
          <w:pPr>
            <w:pStyle w:val="Subttulo"/>
            <w:outlineLvl w:val="2"/>
          </w:pPr>
        </w:pPrChange>
      </w:pPr>
      <w:bookmarkStart w:id="1330" w:name="_Toc266039181"/>
      <w:del w:id="1331" w:author="Rodrigo Riquelme" w:date="2010-11-03T01:34:00Z">
        <w:r w:rsidRPr="007E48E2" w:rsidDel="00A72014">
          <w:rPr>
            <w:lang w:val="es-ES"/>
          </w:rPr>
          <w:delText>2.6.1 Video onDemand</w:delText>
        </w:r>
        <w:bookmarkEnd w:id="1330"/>
      </w:del>
    </w:p>
    <w:p w:rsidR="007C0EE8" w:rsidDel="00A72014" w:rsidRDefault="007C0EE8" w:rsidP="003D5D52">
      <w:pPr>
        <w:rPr>
          <w:del w:id="1332" w:author="Rodrigo Riquelme" w:date="2010-11-03T01:34:00Z"/>
          <w:szCs w:val="24"/>
        </w:rPr>
      </w:pPr>
      <w:del w:id="1333" w:author="Rodrigo Riquelme" w:date="2010-11-03T01:34:00Z">
        <w:r w:rsidDel="00A72014">
          <w:rPr>
            <w:szCs w:val="24"/>
          </w:rPr>
          <w:tab/>
          <w:delText>En la tecnología de video por demanda es la petición por usuarios individuales de archivos almacenados en el servidor. Este posee un índice de contenidos y de videos, sobre los que tiene un control parecido a un video de reproducción convencional (reproducir, adelantar, retroceder, pausar, etc.). Básicamente esta tecnología es portable para la implementación  de televisión digital, Streaming de video por internet, entre otros usos.</w:delText>
        </w:r>
        <w:r w:rsidRPr="00196B2C" w:rsidDel="00A72014">
          <w:rPr>
            <w:rStyle w:val="Refdenotaalpie"/>
            <w:szCs w:val="24"/>
          </w:rPr>
          <w:delText xml:space="preserve"> </w:delText>
        </w:r>
        <w:r w:rsidDel="00A72014">
          <w:rPr>
            <w:rStyle w:val="Refdenotaalpie"/>
            <w:szCs w:val="24"/>
          </w:rPr>
          <w:footnoteReference w:id="9"/>
        </w:r>
      </w:del>
    </w:p>
    <w:p w:rsidR="007C0EE8" w:rsidDel="00A72014" w:rsidRDefault="007C0EE8" w:rsidP="003D5D52">
      <w:pPr>
        <w:rPr>
          <w:del w:id="1334" w:author="Rodrigo Riquelme" w:date="2010-11-03T01:34:00Z"/>
          <w:szCs w:val="24"/>
        </w:rPr>
      </w:pPr>
      <w:del w:id="1335" w:author="Rodrigo Riquelme" w:date="2010-11-03T01:34:00Z">
        <w:r w:rsidDel="00A72014">
          <w:rPr>
            <w:szCs w:val="24"/>
          </w:rPr>
          <w:tab/>
          <w:delText>Youtube, Google Video y otros sitios de difusión de video en línea utilizan esta tecnología.</w:delText>
        </w:r>
      </w:del>
    </w:p>
    <w:p w:rsidR="009A106D" w:rsidRDefault="007C0EE8">
      <w:pPr>
        <w:rPr>
          <w:del w:id="1336" w:author="Rodrigo Riquelme" w:date="2010-11-03T01:50:00Z"/>
        </w:rPr>
        <w:pPrChange w:id="1337" w:author="Rodrigo Riquelme" w:date="2010-11-03T01:50:00Z">
          <w:pPr>
            <w:pStyle w:val="Subttulo"/>
            <w:outlineLvl w:val="1"/>
          </w:pPr>
        </w:pPrChange>
      </w:pPr>
      <w:del w:id="1338" w:author="Rodrigo Riquelme" w:date="2010-11-03T01:34:00Z">
        <w:r w:rsidDel="00A72014">
          <w:br w:type="page"/>
        </w:r>
      </w:del>
      <w:bookmarkStart w:id="1339" w:name="_Toc266039182"/>
      <w:del w:id="1340" w:author="Rodrigo Riquelme" w:date="2010-11-03T01:50:00Z">
        <w:r w:rsidR="00510B88" w:rsidDel="003D5D52">
          <w:delText>2.7 Desarrollo Web Cliente/Servidor</w:delText>
        </w:r>
      </w:del>
    </w:p>
    <w:p w:rsidR="00510B88" w:rsidDel="003D5D52" w:rsidRDefault="00510B88" w:rsidP="00510B88">
      <w:pPr>
        <w:pStyle w:val="Subttulo"/>
        <w:rPr>
          <w:del w:id="1341" w:author="Rodrigo Riquelme" w:date="2010-11-03T01:50:00Z"/>
        </w:rPr>
      </w:pPr>
    </w:p>
    <w:p w:rsidR="00510B88" w:rsidRPr="00A476A3" w:rsidRDefault="00510B88" w:rsidP="00510B88">
      <w:pPr>
        <w:pStyle w:val="Subttulo"/>
        <w:outlineLvl w:val="2"/>
      </w:pPr>
      <w:bookmarkStart w:id="1342" w:name="_Toc276634744"/>
      <w:r>
        <w:t>2.</w:t>
      </w:r>
      <w:del w:id="1343" w:author="Rodrigo Riquelme" w:date="2010-11-03T01:57:00Z">
        <w:r w:rsidDel="003D5D52">
          <w:delText>7.</w:delText>
        </w:r>
      </w:del>
      <w:ins w:id="1344" w:author="Rodrigo Riquelme" w:date="2010-11-03T10:47:00Z">
        <w:r w:rsidR="00CF4C85">
          <w:t>6</w:t>
        </w:r>
      </w:ins>
      <w:ins w:id="1345" w:author="Rodrigo Riquelme" w:date="2010-11-03T01:57:00Z">
        <w:r w:rsidR="003D5D52">
          <w:t>.</w:t>
        </w:r>
      </w:ins>
      <w:r>
        <w:t>1</w:t>
      </w:r>
      <w:ins w:id="1346" w:author="Rodrigo Riquelme" w:date="2010-11-03T01:57:00Z">
        <w:r w:rsidR="003D5D52">
          <w:t>.</w:t>
        </w:r>
      </w:ins>
      <w:r>
        <w:t xml:space="preserve"> FFmpeg</w:t>
      </w:r>
      <w:bookmarkEnd w:id="1342"/>
    </w:p>
    <w:p w:rsidR="00D43B4F" w:rsidRDefault="00427C5E" w:rsidP="00483D1B">
      <w:del w:id="1347" w:author="Rodrigo Riquelme" w:date="2010-11-03T01:46:00Z">
        <w:r>
          <w:rPr>
            <w:noProof/>
          </w:rPr>
          <w:pict>
            <v:shapetype id="_x0000_t202" coordsize="21600,21600" o:spt="202" path="m,l,21600r21600,l21600,xe">
              <v:stroke joinstyle="miter"/>
              <v:path gradientshapeok="t" o:connecttype="rect"/>
            </v:shapetype>
            <v:shape id="48 Cuadro de texto" o:spid="_x0000_s1028" type="#_x0000_t202" style="position:absolute;left:0;text-align:left;margin-left:-9.3pt;margin-top:121.85pt;width:441.75pt;height:47.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" stroked="f">
              <v:path arrowok="t"/>
              <v:textbox style="mso-next-textbox:#48 Cuadro de texto;mso-fit-shape-to-text:t" inset="0,0,0,0">
                <w:txbxContent>
                  <w:p w:rsidR="009A106D" w:rsidRPr="008551A5" w:rsidRDefault="009A106D" w:rsidP="007C0EE8">
                    <w:pPr>
                      <w:pStyle w:val="Epgrafe"/>
                      <w:jc w:val="center"/>
                      <w:rPr>
                        <w:noProof/>
                        <w:sz w:val="24"/>
                      </w:rPr>
                    </w:pPr>
                    <w:bookmarkStart w:id="1348" w:name="_Toc263900970"/>
                    <w:bookmarkStart w:id="1349" w:name="_Toc266039205"/>
                    <w:del w:id="1350" w:author="Rodrigo Riquelme" w:date="2010-11-03T01:46:00Z">
                      <w:r w:rsidDel="00BA71DB">
                        <w:delText xml:space="preserve">Figura </w:delText>
                      </w:r>
                      <w:r w:rsidDel="00BA71DB">
                        <w:fldChar w:fldCharType="begin"/>
                      </w:r>
                      <w:r w:rsidDel="00BA71DB">
                        <w:delInstrText xml:space="preserve"> SEQ Figura \* ARABIC </w:delInstrText>
                      </w:r>
                      <w:r w:rsidDel="00BA71DB">
                        <w:fldChar w:fldCharType="separate"/>
                      </w:r>
                      <w:r w:rsidDel="00BA71DB">
                        <w:rPr>
                          <w:noProof/>
                        </w:rPr>
                        <w:delText>10</w:delText>
                      </w:r>
                      <w:r w:rsidDel="00BA71DB">
                        <w:fldChar w:fldCharType="end"/>
                      </w:r>
                      <w:r w:rsidDel="00BA71DB">
                        <w:delText>: Modelo típico de un servicio streaming</w:delText>
                      </w:r>
                      <w:r w:rsidDel="00BA71DB">
                        <w:rPr>
                          <w:noProof/>
                        </w:rPr>
                        <w:delText xml:space="preserve"> </w:delText>
                      </w:r>
                      <w:r w:rsidDel="00BA71DB">
                        <w:rPr>
                          <w:noProof/>
                          <w:lang w:val="es-ES"/>
                        </w:rPr>
                        <w:fldChar w:fldCharType="begin"/>
                      </w:r>
                      <w:r w:rsidDel="00BA71DB">
                        <w:rPr>
                          <w:noProof/>
                          <w:lang w:val="es-ES"/>
                        </w:rPr>
                        <w:delInstrText xml:space="preserve"> HYPERLINK "http://www.rediris.es/difusion/publicaciones/boletin/58-59/ponencia10.html" </w:delInstrText>
                      </w:r>
                      <w:r w:rsidDel="00BA71DB">
                        <w:rPr>
                          <w:noProof/>
                          <w:lang w:val="es-ES"/>
                        </w:rPr>
                        <w:fldChar w:fldCharType="separate"/>
                      </w:r>
                      <w:r w:rsidRPr="0094433B" w:rsidDel="00BA71DB">
                        <w:rPr>
                          <w:rStyle w:val="Hipervnculo"/>
                          <w:noProof/>
                          <w:lang w:val="es-ES"/>
                        </w:rPr>
                        <w:delText>http://www.rediris.es/difusion/publicaciones/boletin/58-59/ponencia10.html</w:delText>
                      </w:r>
                      <w:bookmarkEnd w:id="1348"/>
                      <w:bookmarkEnd w:id="1349"/>
                      <w:r w:rsidDel="00BA71DB">
                        <w:rPr>
                          <w:noProof/>
                          <w:lang w:val="es-ES"/>
                        </w:rPr>
                        <w:fldChar w:fldCharType="end"/>
                      </w:r>
                    </w:del>
                  </w:p>
                </w:txbxContent>
              </v:textbox>
              <w10:wrap type="square" side="largest"/>
            </v:shape>
          </w:pict>
        </w:r>
        <w:r w:rsidR="00510B88" w:rsidRPr="007C0EE8" w:rsidDel="00BA71DB">
          <w:tab/>
        </w:r>
      </w:del>
      <w:r w:rsidR="00D43B4F">
        <w:t xml:space="preserve">FFmpeg es una colección de software libre que sirve para grabar, convertir y realizar streaming de video </w:t>
      </w:r>
      <w:del w:id="1351" w:author="Rodrigo Riquelme" w:date="2010-11-03T01:58:00Z">
        <w:r w:rsidR="00D43B4F" w:rsidDel="00483D1B">
          <w:delText xml:space="preserve">como </w:delText>
        </w:r>
      </w:del>
      <w:ins w:id="1352" w:author="Rodrigo Riquelme" w:date="2010-11-03T01:58:00Z">
        <w:r w:rsidR="00483D1B">
          <w:t xml:space="preserve">y </w:t>
        </w:r>
      </w:ins>
      <w:r w:rsidR="00D43B4F">
        <w:t>audio,</w:t>
      </w:r>
      <w:ins w:id="1353" w:author="Rodrigo Riquelme" w:date="2010-11-03T01:58:00Z">
        <w:r w:rsidR="00483D1B">
          <w:t xml:space="preserve"> </w:t>
        </w:r>
      </w:ins>
      <w:r w:rsidR="00D43B4F">
        <w:t xml:space="preserve">la cual está desarrollada en lenguaje de programación C. </w:t>
      </w:r>
      <w:del w:id="1354" w:author="Rodrigo Riquelme" w:date="2010-11-03T01:58:00Z">
        <w:r w:rsidR="00D43B4F" w:rsidDel="00483D1B">
          <w:delText>El cual</w:delText>
        </w:r>
      </w:del>
      <w:ins w:id="1355" w:author="Rodrigo Riquelme" w:date="2010-11-03T01:58:00Z">
        <w:r w:rsidR="00483D1B">
          <w:t>I</w:t>
        </w:r>
      </w:ins>
      <w:del w:id="1356" w:author="Rodrigo Riquelme" w:date="2010-11-03T01:58:00Z">
        <w:r w:rsidR="00D43B4F" w:rsidDel="00483D1B">
          <w:delText xml:space="preserve"> i</w:delText>
        </w:r>
      </w:del>
      <w:r w:rsidR="00D43B4F">
        <w:t xml:space="preserve">ncluye </w:t>
      </w:r>
      <w:r w:rsidR="00D43B4F" w:rsidRPr="00D43B4F">
        <w:rPr>
          <w:lang w:val="es-ES"/>
        </w:rPr>
        <w:t>libavcodec</w:t>
      </w:r>
      <w:r w:rsidR="00D43B4F" w:rsidRPr="00D43B4F">
        <w:t xml:space="preserve"> </w:t>
      </w:r>
      <w:r w:rsidR="00D43B4F">
        <w:t>que es una biblioteca que contiene la gran mayoría de codecs FFmpeg en Linux</w:t>
      </w:r>
      <w:ins w:id="1357" w:author="Rodrigo Riquelme" w:date="2010-11-03T01:58:00Z">
        <w:r w:rsidR="00483D1B">
          <w:t>,</w:t>
        </w:r>
      </w:ins>
      <w:r w:rsidR="00D43B4F">
        <w:t xml:space="preserve"> </w:t>
      </w:r>
      <w:del w:id="1358" w:author="Rodrigo Riquelme" w:date="2010-11-03T01:58:00Z">
        <w:r w:rsidR="00D43B4F" w:rsidDel="00483D1B">
          <w:delText xml:space="preserve">por ende es libre o GNU General Public License.El cual </w:delText>
        </w:r>
      </w:del>
      <w:r w:rsidR="00D43B4F">
        <w:t>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0F1DB4" w:rsidP="00483D1B">
      <w:del w:id="1359" w:author="Rodrigo Riquelme" w:date="2010-11-03T01:59:00Z">
        <w:r w:rsidDel="00483D1B">
          <w:delText>Además</w:delText>
        </w:r>
        <w:r w:rsidR="00D43B4F" w:rsidDel="00483D1B">
          <w:delText xml:space="preserve"> </w:delText>
        </w:r>
      </w:del>
      <w:ins w:id="1360" w:author="Rodrigo Riquelme" w:date="2010-11-03T01:59:00Z">
        <w:r w:rsidR="00483D1B">
          <w:t>L</w:t>
        </w:r>
      </w:ins>
      <w:del w:id="1361" w:author="Rodrigo Riquelme" w:date="2010-11-03T01:59:00Z">
        <w:r w:rsidR="00D43B4F" w:rsidDel="00483D1B">
          <w:delText>l</w:delText>
        </w:r>
      </w:del>
      <w:r w:rsidR="00D43B4F">
        <w:t>ibavcodec es la biblioteca principal del proyecto FFmpeg ,La cual es capaz de codificar y decodificar en diferentes formatos de audio y video.</w:t>
      </w:r>
    </w:p>
    <w:p w:rsidR="009A106D" w:rsidRDefault="00122C2B">
      <w:pPr>
        <w:keepNext/>
        <w:jc w:val="center"/>
        <w:rPr>
          <w:ins w:id="1362" w:author="Rodrigo Riquelme" w:date="2010-11-05T00:53:00Z"/>
        </w:rPr>
        <w:pPrChange w:id="1363" w:author="Rodrigo Riquelme" w:date="2010-11-05T00:53:00Z">
          <w:pPr/>
        </w:pPrChange>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pPr>
        <w:pStyle w:val="Epgrafe"/>
        <w:jc w:val="center"/>
        <w:pPrChange w:id="1364" w:author="Rodrigo Riquelme" w:date="2010-11-05T00:53:00Z">
          <w:pPr/>
        </w:pPrChange>
      </w:pPr>
      <w:bookmarkStart w:id="1365" w:name="_Toc276683972"/>
      <w:bookmarkStart w:id="1366" w:name="_Toc276684040"/>
      <w:ins w:id="1367" w:author="Rodrigo Riquelme" w:date="2010-11-05T00:53:00Z">
        <w:r>
          <w:t xml:space="preserve">Ilustración </w:t>
        </w:r>
        <w:r w:rsidR="00427C5E">
          <w:fldChar w:fldCharType="begin"/>
        </w:r>
        <w:r>
          <w:instrText xml:space="preserve"> SEQ Ilustración \* ARABIC </w:instrText>
        </w:r>
      </w:ins>
      <w:r w:rsidR="00427C5E">
        <w:fldChar w:fldCharType="separate"/>
      </w:r>
      <w:ins w:id="1368" w:author="Rodrigo Riquelme" w:date="2010-11-05T01:30:00Z">
        <w:r w:rsidR="00E010D5">
          <w:rPr>
            <w:noProof/>
          </w:rPr>
          <w:t>12</w:t>
        </w:r>
      </w:ins>
      <w:ins w:id="1369" w:author="Rodrigo Riquelme" w:date="2010-11-05T00:53:00Z">
        <w:r w:rsidR="00427C5E">
          <w:fldChar w:fldCharType="end"/>
        </w:r>
        <w:r>
          <w:t xml:space="preserve"> - Esquema de componentes de FFmpeg</w:t>
        </w:r>
      </w:ins>
      <w:bookmarkEnd w:id="1365"/>
      <w:bookmarkEnd w:id="1366"/>
    </w:p>
    <w:p w:rsidR="00107078" w:rsidRPr="008551A5" w:rsidRDefault="00BB2EFB" w:rsidP="00107078">
      <w:pPr>
        <w:pStyle w:val="Epgrafe"/>
        <w:jc w:val="center"/>
        <w:rPr>
          <w:noProof/>
          <w:sz w:val="24"/>
        </w:rPr>
      </w:pPr>
      <w:del w:id="1370" w:author="Rodrigo Riquelme" w:date="2010-11-05T00:53:00Z">
        <w:r w:rsidDel="00D84BC4">
          <w:delText xml:space="preserve">Figura </w:delText>
        </w:r>
        <w:r w:rsidR="00427C5E" w:rsidDel="00D84BC4">
          <w:fldChar w:fldCharType="begin"/>
        </w:r>
        <w:r w:rsidDel="00D84BC4">
          <w:delInstrText xml:space="preserve"> SEQ Figura \* ARABIC </w:delInstrText>
        </w:r>
        <w:r w:rsidR="00427C5E" w:rsidDel="00D84BC4">
          <w:fldChar w:fldCharType="separate"/>
        </w:r>
        <w:r w:rsidDel="00D84BC4">
          <w:rPr>
            <w:noProof/>
          </w:rPr>
          <w:delText>11</w:delText>
        </w:r>
        <w:r w:rsidR="00427C5E" w:rsidDel="00D84BC4">
          <w:fldChar w:fldCharType="end"/>
        </w:r>
        <w:r w:rsidDel="00D84BC4">
          <w:delText xml:space="preserve">: Esquema de </w:delText>
        </w:r>
      </w:del>
      <w:del w:id="1371" w:author="Rodrigo Riquelme" w:date="2010-11-03T01:59:00Z">
        <w:r w:rsidDel="00C03238">
          <w:delText xml:space="preserve">funcionamiento </w:delText>
        </w:r>
      </w:del>
      <w:del w:id="1372" w:author="Rodrigo Riquelme" w:date="2010-11-05T00:53:00Z">
        <w:r w:rsidDel="00D84BC4">
          <w:delText>FFmpeg</w:delText>
        </w:r>
      </w:del>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rPr>
          <w:ins w:id="1373" w:author="Rodrigo Riquelme" w:date="2010-11-04T00:11:00Z"/>
        </w:rPr>
      </w:pPr>
      <w:ins w:id="1374" w:author="Rodrigo Riquelme" w:date="2010-11-03T02:01:00Z">
        <w:r>
          <w:br w:type="page"/>
        </w:r>
      </w:ins>
      <w:bookmarkStart w:id="1375" w:name="_Toc276634745"/>
      <w:ins w:id="1376" w:author="Rodrigo Riquelme" w:date="2010-11-04T00:16:00Z">
        <w:r w:rsidR="00155E35">
          <w:lastRenderedPageBreak/>
          <w:t>2</w:t>
        </w:r>
      </w:ins>
      <w:ins w:id="1377" w:author="Rodrigo Riquelme" w:date="2010-11-04T00:11:00Z">
        <w:r w:rsidR="00155E35">
          <w:t>.</w:t>
        </w:r>
      </w:ins>
      <w:ins w:id="1378" w:author="Rodrigo Riquelme" w:date="2010-11-04T00:16:00Z">
        <w:r w:rsidR="00155E35">
          <w:t>7.</w:t>
        </w:r>
      </w:ins>
      <w:ins w:id="1379" w:author="Rodrigo Riquelme" w:date="2010-11-04T00:11:00Z">
        <w:r w:rsidR="006859D3">
          <w:t xml:space="preserve"> IPTV</w:t>
        </w:r>
        <w:bookmarkEnd w:id="1375"/>
      </w:ins>
    </w:p>
    <w:p w:rsidR="006859D3" w:rsidRDefault="006859D3" w:rsidP="006859D3">
      <w:pPr>
        <w:spacing w:line="300" w:lineRule="auto"/>
        <w:rPr>
          <w:ins w:id="1380" w:author="Rodrigo Riquelme" w:date="2010-11-04T00:11:00Z"/>
          <w:rFonts w:cs="Arial"/>
        </w:rPr>
      </w:pPr>
      <w:ins w:id="1381" w:author="Rodrigo Riquelme" w:date="2010-11-04T00:11:00Z">
        <w:r w:rsidRPr="00C25634">
          <w:rPr>
            <w:rFonts w:cs="Arial"/>
          </w:rPr>
          <w:t xml:space="preserve">Internet Protocolo Televisión (IPTV) de servicios es cada vez más y más popular entre las compañías de telecomunicaciones, ya que puede ofrecer programas de televisión en cualquier momento en cualquier lugar. </w:t>
        </w:r>
        <w:r w:rsidRPr="00FC49A8">
          <w:rPr>
            <w:rStyle w:val="google-src-text1"/>
            <w:rFonts w:cs="Arial"/>
            <w:lang w:val="en-US"/>
          </w:rPr>
          <w:t>Based on IP protocol, IPTV features advantages like bandwidth efficiency and ease of management.</w:t>
        </w:r>
        <w:r w:rsidRPr="00FC49A8">
          <w:rPr>
            <w:rFonts w:cs="Arial"/>
            <w:lang w:val="en-US"/>
          </w:rPr>
          <w:t xml:space="preserve"> </w:t>
        </w:r>
        <w:r w:rsidRPr="00C25634">
          <w:rPr>
            <w:rFonts w:cs="Arial"/>
          </w:rPr>
          <w:t xml:space="preserve">Basado en el protocolo IP, IPTV características ventajas como la eficiencia de ancho de banda y la facilidad de gestión. </w:t>
        </w:r>
        <w:r w:rsidRPr="00FC49A8">
          <w:rPr>
            <w:rStyle w:val="google-src-text1"/>
            <w:rFonts w:cs="Arial"/>
            <w:lang w:val="en-US"/>
          </w:rPr>
          <w:t>IPTV supports both broadcast and unicast services like LiveTV and VideoOnDemand.</w:t>
        </w:r>
        <w:r w:rsidRPr="00FC49A8">
          <w:rPr>
            <w:rFonts w:cs="Arial"/>
            <w:lang w:val="en-US"/>
          </w:rPr>
          <w:t xml:space="preserve"> </w:t>
        </w:r>
        <w:r w:rsidRPr="00C25634">
          <w:rPr>
            <w:rFonts w:cs="Arial"/>
          </w:rPr>
          <w:t xml:space="preserve">IPTV es compatible con los servicios de radiodifusión  como LiveTV y VideoOnDemand. </w:t>
        </w:r>
        <w:r w:rsidRPr="00FC49A8">
          <w:rPr>
            <w:rStyle w:val="google-src-text1"/>
            <w:rFonts w:cs="Arial"/>
            <w:lang w:val="en-US"/>
          </w:rPr>
          <w:t>WiMAX wireless system, capable of ensuring high bandwidths and low latencies, is suitable for delivering multimedia services.</w:t>
        </w:r>
        <w:r w:rsidRPr="00FC49A8">
          <w:rPr>
            <w:rFonts w:cs="Arial"/>
            <w:lang w:val="en-US"/>
          </w:rPr>
          <w:t xml:space="preserve"> </w:t>
        </w:r>
        <w:r w:rsidRPr="00C25634">
          <w:rPr>
            <w:rFonts w:cs="Arial"/>
          </w:rPr>
          <w:t xml:space="preserve">Sistema de WiMAX móvil, capaz de garantizar altos anchos de banda y baja latencia, es adecuado para la prestación de servicios multimedia. </w:t>
        </w:r>
        <w:r w:rsidRPr="00FC49A8">
          <w:rPr>
            <w:rStyle w:val="google-src-text1"/>
            <w:rFonts w:cs="Arial"/>
            <w:lang w:val="en-US"/>
          </w:rPr>
          <w:t>In addition, it also provides wide area coverage, mobility support, and non-line-of-sight operation.</w:t>
        </w:r>
        <w:r w:rsidRPr="00FC49A8">
          <w:rPr>
            <w:rFonts w:cs="Arial"/>
            <w:lang w:val="en-US"/>
          </w:rPr>
          <w:t xml:space="preserve"> </w:t>
        </w:r>
        <w:r w:rsidRPr="00C25634">
          <w:rPr>
            <w:rFonts w:cs="Arial"/>
          </w:rPr>
          <w:t xml:space="preserve">Además, también proporciona una cobertura de área amplia, apoyo a la movilidad, y no la línea de operación de la vista. </w:t>
        </w:r>
        <w:r w:rsidRPr="00FC49A8">
          <w:rPr>
            <w:rStyle w:val="google-src-text1"/>
            <w:rFonts w:cs="Arial"/>
            <w:lang w:val="en-US"/>
          </w:rPr>
          <w:t>Therefore, WiMAX is a promising solution for delivering IPTV services anytime anywhere, especially to rural areas or remote locations.</w:t>
        </w:r>
        <w:r w:rsidRPr="00FC49A8">
          <w:rPr>
            <w:rFonts w:cs="Arial"/>
            <w:lang w:val="en-US"/>
          </w:rPr>
          <w:t xml:space="preserve"> </w:t>
        </w:r>
        <w:r w:rsidRPr="00C25634">
          <w:rPr>
            <w:rFonts w:cs="Arial"/>
          </w:rPr>
          <w:t xml:space="preserve">Por lo tanto, WiMAX es una solución prometedora para la entrega de servicios de IPTV en cualquier momento en cualquier lugar, especialmente a </w:t>
        </w:r>
        <w:r>
          <w:rPr>
            <w:rFonts w:cs="Arial"/>
          </w:rPr>
          <w:t>l</w:t>
        </w:r>
        <w:r w:rsidRPr="00C25634">
          <w:rPr>
            <w:rFonts w:cs="Arial"/>
          </w:rPr>
          <w:t xml:space="preserve">as zonas rurales o lugares remotos. </w:t>
        </w:r>
      </w:ins>
    </w:p>
    <w:p w:rsidR="006859D3" w:rsidRDefault="006859D3" w:rsidP="006859D3">
      <w:pPr>
        <w:spacing w:line="300" w:lineRule="auto"/>
        <w:rPr>
          <w:ins w:id="1382" w:author="Rodrigo Riquelme" w:date="2010-11-04T00:11:00Z"/>
          <w:rFonts w:cs="Arial"/>
        </w:rPr>
      </w:pPr>
      <w:ins w:id="1383" w:author="Rodrigo Riquelme" w:date="2010-11-04T00:11:00Z">
        <w:r>
          <w:rPr>
            <w:rFonts w:cs="Arial"/>
          </w:rPr>
          <w:t>Formatos más ocupados son: H261, MPEG1, H263, MPEG2, MPEG3, MPEG4, WMV.</w:t>
        </w:r>
      </w:ins>
    </w:p>
    <w:p w:rsidR="006859D3" w:rsidRDefault="006859D3" w:rsidP="006859D3">
      <w:pPr>
        <w:spacing w:line="300" w:lineRule="auto"/>
        <w:rPr>
          <w:ins w:id="1384" w:author="Rodrigo Riquelme" w:date="2010-11-04T00:11:00Z"/>
          <w:rFonts w:cs="Arial"/>
        </w:rPr>
      </w:pPr>
    </w:p>
    <w:p w:rsidR="006859D3" w:rsidRDefault="006859D3" w:rsidP="006859D3">
      <w:pPr>
        <w:spacing w:line="300" w:lineRule="auto"/>
        <w:rPr>
          <w:ins w:id="1385" w:author="Rodrigo Riquelme" w:date="2010-11-04T00:11:00Z"/>
          <w:rFonts w:cs="Arial"/>
        </w:rPr>
      </w:pPr>
      <w:ins w:id="1386" w:author="Rodrigo Riquelme" w:date="2010-11-04T00:11:00Z">
        <w:r>
          <w:rPr>
            <w:rFonts w:cs="Arial"/>
          </w:rPr>
          <w:br w:type="page"/>
        </w:r>
        <w:r>
          <w:rPr>
            <w:rFonts w:cs="Arial"/>
          </w:rPr>
          <w:lastRenderedPageBreak/>
          <w:t>La siguiente ilustración muestra el funcionamiento e infraestructura de los servicios de IPTV</w:t>
        </w:r>
      </w:ins>
    </w:p>
    <w:p w:rsidR="009A106D" w:rsidRDefault="009A106D">
      <w:pPr>
        <w:keepNext/>
        <w:spacing w:line="300" w:lineRule="auto"/>
        <w:jc w:val="center"/>
        <w:rPr>
          <w:ins w:id="1387" w:author="Rodrigo Riquelme" w:date="2010-11-05T01:04:00Z"/>
        </w:rPr>
        <w:pPrChange w:id="1388" w:author="Rodrigo Riquelme" w:date="2010-11-05T01:04:00Z">
          <w:pPr>
            <w:spacing w:line="300" w:lineRule="auto"/>
            <w:jc w:val="center"/>
          </w:pPr>
        </w:pPrChange>
      </w:pPr>
      <w:ins w:id="1389" w:author="Rodrigo Riquelme" w:date="2010-11-04T00:11:00Z">
        <w:r>
          <w:rPr>
            <w:rFonts w:cs="Arial"/>
            <w:noProof/>
            <w:lang w:eastAsia="es-CL"/>
            <w:rPrChange w:id="1390" w:author="Unknown">
              <w:rPr>
                <w:i/>
                <w:noProof/>
                <w:lang w:eastAsia="es-CL"/>
              </w:rPr>
            </w:rPrChange>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ins>
    </w:p>
    <w:p w:rsidR="009A106D" w:rsidRDefault="00BF06F7">
      <w:pPr>
        <w:pStyle w:val="Epgrafe"/>
        <w:jc w:val="center"/>
        <w:rPr>
          <w:ins w:id="1391" w:author="Rodrigo Riquelme" w:date="2010-11-04T00:11:00Z"/>
          <w:rFonts w:cs="Arial"/>
        </w:rPr>
        <w:pPrChange w:id="1392" w:author="Rodrigo Riquelme" w:date="2010-11-05T01:05:00Z">
          <w:pPr>
            <w:spacing w:line="300" w:lineRule="auto"/>
            <w:jc w:val="center"/>
          </w:pPr>
        </w:pPrChange>
      </w:pPr>
      <w:bookmarkStart w:id="1393" w:name="_Toc276683973"/>
      <w:bookmarkStart w:id="1394" w:name="_Toc276684041"/>
      <w:ins w:id="1395" w:author="Rodrigo Riquelme" w:date="2010-11-05T01:04:00Z">
        <w:r>
          <w:t xml:space="preserve">Ilustración </w:t>
        </w:r>
        <w:r w:rsidR="00427C5E">
          <w:fldChar w:fldCharType="begin"/>
        </w:r>
        <w:r>
          <w:instrText xml:space="preserve"> SEQ Ilustración \* ARABIC </w:instrText>
        </w:r>
      </w:ins>
      <w:r w:rsidR="00427C5E">
        <w:fldChar w:fldCharType="separate"/>
      </w:r>
      <w:ins w:id="1396" w:author="Rodrigo Riquelme" w:date="2010-11-05T01:30:00Z">
        <w:r w:rsidR="00E010D5">
          <w:rPr>
            <w:noProof/>
          </w:rPr>
          <w:t>13</w:t>
        </w:r>
      </w:ins>
      <w:ins w:id="1397" w:author="Rodrigo Riquelme" w:date="2010-11-05T01:04:00Z">
        <w:r w:rsidR="00427C5E">
          <w:fldChar w:fldCharType="end"/>
        </w:r>
        <w:r>
          <w:t xml:space="preserve"> - Infraestructura de redes IPTV</w:t>
        </w:r>
      </w:ins>
      <w:bookmarkEnd w:id="1393"/>
      <w:bookmarkEnd w:id="1394"/>
    </w:p>
    <w:p w:rsidR="006859D3" w:rsidRDefault="00427C5E" w:rsidP="006859D3">
      <w:pPr>
        <w:pStyle w:val="Ttulo7"/>
        <w:rPr>
          <w:ins w:id="1398" w:author="Rodrigo Riquelme" w:date="2010-11-04T00:11:00Z"/>
        </w:rPr>
      </w:pPr>
      <w:ins w:id="1399" w:author="Rodrigo Riquelme" w:date="2010-11-04T00:11:00Z">
        <w:r>
          <w:fldChar w:fldCharType="begin"/>
        </w:r>
        <w:r w:rsidR="006859D3">
          <w:instrText xml:space="preserve"> HYPERLINK "</w:instrText>
        </w:r>
        <w:r w:rsidR="006859D3" w:rsidRPr="001041B2">
          <w:instrText>http://edna.dml.ce.sharif.edu/dmlsite/content/iptv</w:instrText>
        </w:r>
        <w:r w:rsidR="006859D3">
          <w:instrText xml:space="preserve">" </w:instrText>
        </w:r>
        <w:r>
          <w:fldChar w:fldCharType="separate"/>
        </w:r>
        <w:r w:rsidR="006859D3" w:rsidRPr="00754E0D">
          <w:rPr>
            <w:rStyle w:val="Hipervnculo"/>
            <w:rFonts w:cs="Arial"/>
          </w:rPr>
          <w:t>http://edna.dml.ce.sharif.edu/dmlsite/content/iptv</w:t>
        </w:r>
        <w:r>
          <w:fldChar w:fldCharType="end"/>
        </w:r>
      </w:ins>
    </w:p>
    <w:p w:rsidR="009A106D" w:rsidRDefault="006859D3">
      <w:pPr>
        <w:pStyle w:val="Subttulo"/>
        <w:outlineLvl w:val="1"/>
        <w:rPr>
          <w:ins w:id="1400" w:author="Rodrigo Riquelme" w:date="2010-11-04T00:30:00Z"/>
        </w:rPr>
        <w:pPrChange w:id="1401" w:author="Rodrigo Riquelme" w:date="2010-11-04T00:31:00Z">
          <w:pPr/>
        </w:pPrChange>
      </w:pPr>
      <w:ins w:id="1402" w:author="Rodrigo Riquelme" w:date="2010-11-04T00:11:00Z">
        <w:r>
          <w:br w:type="page"/>
        </w:r>
      </w:ins>
      <w:bookmarkStart w:id="1403" w:name="_Toc276634746"/>
      <w:ins w:id="1404" w:author="Rodrigo Riquelme" w:date="2010-11-04T00:30:00Z">
        <w:r w:rsidR="007F68C8">
          <w:lastRenderedPageBreak/>
          <w:t>2.8. Metodología de Desarrollo</w:t>
        </w:r>
        <w:bookmarkEnd w:id="1403"/>
      </w:ins>
    </w:p>
    <w:p w:rsidR="009A106D" w:rsidRDefault="007C0EE8">
      <w:pPr>
        <w:rPr>
          <w:del w:id="1405" w:author="Rodrigo Riquelme" w:date="2010-11-03T02:01:00Z"/>
        </w:rPr>
        <w:pPrChange w:id="1406" w:author="Rodrigo Riquelme" w:date="2010-11-04T00:30:00Z">
          <w:pPr>
            <w:pStyle w:val="Subttulo"/>
            <w:outlineLvl w:val="1"/>
          </w:pPr>
        </w:pPrChange>
      </w:pPr>
      <w:del w:id="1407" w:author="Rodrigo Riquelme" w:date="2010-11-03T02:01:00Z">
        <w:r w:rsidRPr="007F68C8" w:rsidDel="00C03238">
          <w:delText>2.7 Metodología de Desarrollo</w:delText>
        </w:r>
        <w:bookmarkEnd w:id="1339"/>
      </w:del>
    </w:p>
    <w:p w:rsidR="009A106D" w:rsidRDefault="009A106D">
      <w:pPr>
        <w:rPr>
          <w:del w:id="1408" w:author="Rodrigo Riquelme" w:date="2010-11-03T02:01:00Z"/>
        </w:rPr>
        <w:pPrChange w:id="1409" w:author="Rodrigo Riquelme" w:date="2010-11-04T00:30:00Z">
          <w:pPr>
            <w:pStyle w:val="Subttulo"/>
          </w:pPr>
        </w:pPrChange>
      </w:pPr>
    </w:p>
    <w:p w:rsidR="009A106D" w:rsidRDefault="00427C5E">
      <w:pPr>
        <w:rPr>
          <w:del w:id="1410" w:author="Rodrigo Riquelme" w:date="2010-11-04T00:30:00Z"/>
        </w:rPr>
        <w:pPrChange w:id="1411" w:author="Rodrigo Riquelme" w:date="2010-11-04T00:30:00Z">
          <w:pPr>
            <w:pStyle w:val="Subttulo"/>
            <w:outlineLvl w:val="2"/>
          </w:pPr>
        </w:pPrChange>
      </w:pPr>
      <w:bookmarkStart w:id="1412" w:name="_Toc266039183"/>
      <w:del w:id="1413" w:author="Rodrigo Riquelme" w:date="2010-11-04T00:30:00Z">
        <w:r w:rsidRPr="00427C5E">
          <w:rPr>
            <w:rPrChange w:id="1414" w:author="Rodrigo Riquelme" w:date="2010-11-04T00:30:00Z">
              <w:rPr>
                <w:b w:val="0"/>
                <w:i/>
              </w:rPr>
            </w:rPrChange>
          </w:rPr>
          <w:delText>2.</w:delText>
        </w:r>
      </w:del>
      <w:del w:id="1415" w:author="Rodrigo Riquelme" w:date="2010-11-03T02:01:00Z">
        <w:r w:rsidRPr="00427C5E">
          <w:rPr>
            <w:rPrChange w:id="1416" w:author="Rodrigo Riquelme" w:date="2010-11-04T00:30:00Z">
              <w:rPr>
                <w:b w:val="0"/>
                <w:i/>
              </w:rPr>
            </w:rPrChange>
          </w:rPr>
          <w:delText xml:space="preserve">7.1 Elección de la </w:delText>
        </w:r>
      </w:del>
      <w:del w:id="1417" w:author="Rodrigo Riquelme" w:date="2010-11-04T00:30:00Z">
        <w:r w:rsidRPr="00427C5E">
          <w:rPr>
            <w:rPrChange w:id="1418" w:author="Rodrigo Riquelme" w:date="2010-11-04T00:30:00Z">
              <w:rPr>
                <w:b w:val="0"/>
                <w:i/>
              </w:rPr>
            </w:rPrChange>
          </w:rPr>
          <w:delText>Metodología</w:delText>
        </w:r>
        <w:bookmarkEnd w:id="1412"/>
      </w:del>
    </w:p>
    <w:p w:rsidR="007C0EE8" w:rsidRPr="007F68C8" w:rsidRDefault="00427C5E" w:rsidP="007F68C8">
      <w:del w:id="1419" w:author="Rodrigo Riquelme" w:date="2010-11-03T02:01:00Z">
        <w:r w:rsidRPr="00427C5E">
          <w:rPr>
            <w:rPrChange w:id="1420" w:author="Rodrigo Riquelme" w:date="2010-11-04T00:30:00Z">
              <w:rPr>
                <w:rFonts w:eastAsia="Times New Roman" w:cs="Times New Roman"/>
                <w:b/>
                <w:i/>
                <w:sz w:val="28"/>
                <w:szCs w:val="24"/>
              </w:rPr>
            </w:rPrChange>
          </w:rPr>
          <w:tab/>
        </w:r>
      </w:del>
      <w:r w:rsidRPr="00427C5E">
        <w:rPr>
          <w:rPrChange w:id="1421" w:author="Rodrigo Riquelme" w:date="2010-11-04T00:30:00Z">
            <w:rPr>
              <w:rFonts w:eastAsia="Times New Roman" w:cs="Times New Roman"/>
              <w:b/>
              <w:i/>
              <w:sz w:val="28"/>
              <w:szCs w:val="24"/>
            </w:rPr>
          </w:rPrChange>
        </w:rPr>
        <w:t>Como se pudo apreciar dentro del campo de acción de este proyecto hay un grado considerable de incertidumbre en cuanto a cuales tecnologías dominarán el mercado de la difusión de contenidos multimedia en la Internet. A</w:t>
      </w:r>
      <w:del w:id="1422" w:author="Rodrigo Riquelme" w:date="2010-11-10T00:24:00Z">
        <w:r w:rsidRPr="00427C5E" w:rsidDel="00F8658A">
          <w:rPr>
            <w:rPrChange w:id="1423" w:author="Rodrigo Riquelme" w:date="2010-11-04T00:30:00Z">
              <w:rPr>
                <w:rFonts w:eastAsia="Times New Roman" w:cs="Times New Roman"/>
                <w:b/>
                <w:i/>
                <w:sz w:val="28"/>
                <w:szCs w:val="24"/>
              </w:rPr>
            </w:rPrChange>
          </w:rPr>
          <w:delText>ú</w:delText>
        </w:r>
      </w:del>
      <w:ins w:id="1424" w:author="Rodrigo Riquelme" w:date="2010-11-10T00:24:00Z">
        <w:r w:rsidR="00F8658A">
          <w:t>ú</w:t>
        </w:r>
      </w:ins>
      <w:r w:rsidRPr="00427C5E">
        <w:rPr>
          <w:rPrChange w:id="1425" w:author="Rodrigo Riquelme" w:date="2010-11-04T00:30:00Z">
            <w:rPr>
              <w:rFonts w:eastAsia="Times New Roman" w:cs="Times New Roman"/>
              <w:b/>
              <w:i/>
              <w:sz w:val="28"/>
              <w:szCs w:val="24"/>
            </w:rPr>
          </w:rPrChange>
        </w:rPr>
        <w:t>n falta mucho por estandarizar y existen muchas tecnologías candidatas a ser un estándar dentro del mediano plazo que en este momento están en un estado incipiente.</w:t>
      </w:r>
    </w:p>
    <w:p w:rsidR="007C0EE8" w:rsidRDefault="007C0EE8" w:rsidP="007C0EE8">
      <w:del w:id="1426" w:author="Rodrigo Riquelme" w:date="2010-11-03T02:02:00Z">
        <w:r w:rsidDel="00B56667">
          <w:tab/>
        </w:r>
      </w:del>
      <w:r>
        <w:t>Por lo anterior se necesita trabajar con una metodología en la que las iteraciones en el desarrollo puedan adaptarse lo más rápidamente posible a los cambios del entorno, por lo tanto estamos hablando de metodologías ágiles.</w:t>
      </w:r>
    </w:p>
    <w:p w:rsidR="009A106D" w:rsidRDefault="007C0EE8">
      <w:pPr>
        <w:pStyle w:val="Textoindependienteprimerasangra2"/>
        <w:ind w:left="0" w:firstLine="0"/>
        <w:rPr>
          <w:ins w:id="1427" w:author="Rodrigo Riquelme" w:date="2010-11-03T10:13:00Z"/>
        </w:rPr>
        <w:pPrChange w:id="1428" w:author="Rodrigo Riquelme" w:date="2010-11-03T02:02:00Z">
          <w:pPr>
            <w:pStyle w:val="Textoindependienteprimerasangra2"/>
            <w:ind w:left="0"/>
          </w:pPr>
        </w:pPrChange>
      </w:pPr>
      <w:del w:id="1429" w:author="Rodrigo Riquelme" w:date="2010-11-03T02:02:00Z">
        <w:r w:rsidDel="00B56667">
          <w:tab/>
        </w:r>
      </w:del>
      <w:r>
        <w:t xml:space="preserve">Dentro del paradigma de métodos ágiles se propone la metodología </w:t>
      </w:r>
      <w:r w:rsidRPr="00E70E19">
        <w:t>Extreme Programming o XP.</w:t>
      </w:r>
    </w:p>
    <w:p w:rsidR="009A106D" w:rsidRDefault="00AD11DA">
      <w:pPr>
        <w:pStyle w:val="Textoindependienteprimerasangra2"/>
        <w:ind w:left="0" w:firstLine="0"/>
        <w:rPr>
          <w:ins w:id="1430" w:author="Rodrigo Riquelme" w:date="2010-11-03T11:05:00Z"/>
        </w:rPr>
        <w:pPrChange w:id="1431" w:author="Rodrigo Riquelme" w:date="2010-11-03T02:02:00Z">
          <w:pPr>
            <w:pStyle w:val="Textoindependienteprimerasangra2"/>
            <w:ind w:left="0"/>
          </w:pPr>
        </w:pPrChange>
      </w:pPr>
      <w:ins w:id="1432" w:author="Rodrigo Riquelme" w:date="2010-11-03T11:01:00Z">
        <w:r>
          <w:t>Se</w:t>
        </w:r>
      </w:ins>
      <w:ins w:id="1433" w:author="Rodrigo Riquelme" w:date="2010-11-03T11:00:00Z">
        <w:r>
          <w:t xml:space="preserve"> compartirá </w:t>
        </w:r>
      </w:ins>
      <w:ins w:id="1434" w:author="Rodrigo Riquelme" w:date="2010-11-03T11:03:00Z">
        <w:r>
          <w:t>e</w:t>
        </w:r>
      </w:ins>
      <w:ins w:id="1435" w:author="Rodrigo Riquelme" w:date="2010-11-03T11:00:00Z">
        <w:r>
          <w:t xml:space="preserve">l código fuente </w:t>
        </w:r>
      </w:ins>
      <w:ins w:id="1436" w:author="Rodrigo Riquelme" w:date="2010-11-03T11:01:00Z">
        <w:r>
          <w:t>mediante repositorios Sub</w:t>
        </w:r>
      </w:ins>
      <w:ins w:id="1437" w:author="Rodrigo Riquelme" w:date="2010-11-10T00:06:00Z">
        <w:r w:rsidR="00CB4E46">
          <w:t>v</w:t>
        </w:r>
      </w:ins>
      <w:ins w:id="1438" w:author="Rodrigo Riquelme" w:date="2010-11-03T11:01:00Z">
        <w:r>
          <w:t xml:space="preserve">ersion (SVN) el cual es una herramienta para el desarrollo </w:t>
        </w:r>
      </w:ins>
      <w:ins w:id="1439" w:author="Rodrigo Riquelme" w:date="2010-11-03T11:02:00Z">
        <w:r>
          <w:t xml:space="preserve">ágil de </w:t>
        </w:r>
      </w:ins>
      <w:ins w:id="1440" w:author="Rodrigo Riquelme" w:date="2010-11-03T11:04:00Z">
        <w:r w:rsidR="00600608">
          <w:t>aplicaciones</w:t>
        </w:r>
      </w:ins>
      <w:ins w:id="1441" w:author="Rodrigo Riquelme" w:date="2010-11-03T11:13:00Z">
        <w:r w:rsidR="007425B4">
          <w:t xml:space="preserve"> el cual sirve como control de versiones</w:t>
        </w:r>
      </w:ins>
      <w:ins w:id="1442" w:author="Rodrigo Riquelme" w:date="2010-11-03T11:04:00Z">
        <w:r w:rsidR="00600608">
          <w:t>. Originalmente se fue diseñado para compartir código fuente pero sirve para cualquier tipo de archivo</w:t>
        </w:r>
      </w:ins>
      <w:ins w:id="1443" w:author="Rodrigo Riquelme" w:date="2010-11-03T11:05:00Z">
        <w:r w:rsidR="00600608">
          <w:t xml:space="preserve"> sea o no sea de texto</w:t>
        </w:r>
      </w:ins>
      <w:ins w:id="1444" w:author="Rodrigo Riquelme" w:date="2010-11-04T00:17:00Z">
        <w:r w:rsidR="00AA7C2B">
          <w:t xml:space="preserve"> plano</w:t>
        </w:r>
      </w:ins>
      <w:ins w:id="1445" w:author="Rodrigo Riquelme" w:date="2010-11-03T11:04:00Z">
        <w:r w:rsidR="00600608">
          <w:t>, incluso binarios.</w:t>
        </w:r>
      </w:ins>
    </w:p>
    <w:p w:rsidR="009A106D" w:rsidRDefault="00A44DF9">
      <w:pPr>
        <w:pStyle w:val="Textoindependienteprimerasangra2"/>
        <w:ind w:left="0" w:firstLine="0"/>
        <w:rPr>
          <w:ins w:id="1446" w:author="Rodrigo Riquelme" w:date="2010-11-03T11:16:00Z"/>
        </w:rPr>
        <w:pPrChange w:id="1447" w:author="Rodrigo Riquelme" w:date="2010-11-03T02:02:00Z">
          <w:pPr>
            <w:pStyle w:val="Textoindependienteprimerasangra2"/>
            <w:ind w:left="0"/>
          </w:pPr>
        </w:pPrChange>
      </w:pPr>
      <w:ins w:id="1448" w:author="Rodrigo Riquelme" w:date="2010-11-03T11:15:00Z">
        <w:r>
          <w:br w:type="page"/>
        </w:r>
      </w:ins>
      <w:ins w:id="1449" w:author="Rodrigo Riquelme" w:date="2010-11-03T11:05:00Z">
        <w:r w:rsidR="00672EE1">
          <w:lastRenderedPageBreak/>
          <w:t xml:space="preserve">Se usará el servicio de Google </w:t>
        </w:r>
      </w:ins>
      <w:ins w:id="1450" w:author="Rodrigo Riquelme" w:date="2010-11-03T11:06:00Z">
        <w:r w:rsidR="00672EE1">
          <w:t xml:space="preserve">Code </w:t>
        </w:r>
      </w:ins>
      <w:ins w:id="1451" w:author="Rodrigo Riquelme" w:date="2010-11-03T11:05:00Z">
        <w:r w:rsidR="00672EE1">
          <w:t xml:space="preserve">para </w:t>
        </w:r>
      </w:ins>
      <w:ins w:id="1452" w:author="Rodrigo Riquelme" w:date="2010-11-03T11:06:00Z">
        <w:r w:rsidR="00672EE1">
          <w:t>el desarrollo de</w:t>
        </w:r>
      </w:ins>
      <w:ins w:id="1453" w:author="Rodrigo Riquelme" w:date="2010-11-03T11:05:00Z">
        <w:r w:rsidR="00672EE1">
          <w:t xml:space="preserve"> proyectos</w:t>
        </w:r>
      </w:ins>
      <w:ins w:id="1454" w:author="Rodrigo Riquelme" w:date="2010-11-03T11:15:00Z">
        <w:r>
          <w:t xml:space="preserve"> de software lo cual incluye un servicio de repositorios Subversion y Mercurial</w:t>
        </w:r>
      </w:ins>
      <w:ins w:id="1455" w:author="Rodrigo Riquelme" w:date="2010-11-03T11:06:00Z">
        <w:r w:rsidR="00672EE1">
          <w:t>, para</w:t>
        </w:r>
      </w:ins>
      <w:ins w:id="1456" w:author="Rodrigo Riquelme" w:date="2010-11-03T11:16:00Z">
        <w:r>
          <w:t xml:space="preserve"> usar este servicio</w:t>
        </w:r>
      </w:ins>
      <w:ins w:id="1457" w:author="Rodrigo Riquelme" w:date="2010-11-03T11:06:00Z">
        <w:r w:rsidR="00672EE1">
          <w:t xml:space="preserve"> el trabajo debe ser licenciado bajo una licencia Open Source.</w:t>
        </w:r>
      </w:ins>
    </w:p>
    <w:p w:rsidR="009A106D" w:rsidRDefault="009A106D">
      <w:pPr>
        <w:pStyle w:val="Textoindependienteprimerasangra2"/>
        <w:ind w:left="0" w:firstLine="0"/>
        <w:rPr>
          <w:ins w:id="1458" w:author="Rodrigo Riquelme" w:date="2010-11-03T11:06:00Z"/>
        </w:rPr>
        <w:pPrChange w:id="1459" w:author="Rodrigo Riquelme" w:date="2010-11-03T02:02:00Z">
          <w:pPr>
            <w:pStyle w:val="Textoindependienteprimerasangra2"/>
            <w:ind w:left="0"/>
          </w:pPr>
        </w:pPrChange>
      </w:pPr>
    </w:p>
    <w:p w:rsidR="009A106D" w:rsidRDefault="00672EE1">
      <w:pPr>
        <w:pStyle w:val="Textoindependienteprimerasangra2"/>
        <w:ind w:left="0" w:firstLine="0"/>
        <w:rPr>
          <w:ins w:id="1460" w:author="Rodrigo Riquelme" w:date="2010-11-03T11:18:00Z"/>
        </w:rPr>
        <w:pPrChange w:id="1461" w:author="Rodrigo Riquelme" w:date="2010-11-03T02:02:00Z">
          <w:pPr>
            <w:pStyle w:val="Textoindependienteprimerasangra2"/>
            <w:ind w:left="0"/>
          </w:pPr>
        </w:pPrChange>
      </w:pPr>
      <w:ins w:id="1462" w:author="Rodrigo Riquelme" w:date="2010-11-03T11:07:00Z">
        <w:r>
          <w:t>Se escogió la licencia GPL GNU v2, esto implica que el trabajo puede ser bajado, estudiado,</w:t>
        </w:r>
      </w:ins>
      <w:ins w:id="1463" w:author="Rodrigo Riquelme" w:date="2010-11-03T11:08:00Z">
        <w:r>
          <w:t xml:space="preserve"> ejecutado y</w:t>
        </w:r>
      </w:ins>
      <w:ins w:id="1464" w:author="Rodrigo Riquelme" w:date="2010-11-03T11:07:00Z">
        <w:r>
          <w:t xml:space="preserve"> modificado</w:t>
        </w:r>
      </w:ins>
      <w:ins w:id="1465" w:author="Rodrigo Riquelme" w:date="2010-11-03T11:08:00Z">
        <w:r>
          <w:t xml:space="preserve"> por cualquier</w:t>
        </w:r>
      </w:ins>
      <w:ins w:id="1466" w:author="Rodrigo Riquelme" w:date="2010-11-03T11:16:00Z">
        <w:r w:rsidR="00A44DF9">
          <w:t xml:space="preserve"> persona</w:t>
        </w:r>
      </w:ins>
      <w:ins w:id="1467" w:author="Rodrigo Riquelme" w:date="2010-11-03T11:08:00Z">
        <w:r>
          <w:t xml:space="preserve">, pero </w:t>
        </w:r>
      </w:ins>
      <w:ins w:id="1468" w:author="Rodrigo Riquelme" w:date="2010-11-03T11:14:00Z">
        <w:r w:rsidR="00C77951">
          <w:t>quien lo haga debe liberar el software bajo los mismos términos.</w:t>
        </w:r>
      </w:ins>
      <w:ins w:id="1469" w:author="Rodrigo Riquelme" w:date="2010-11-03T11:17:00Z">
        <w:r w:rsidR="00BE15C2">
          <w:t xml:space="preserve"> </w:t>
        </w:r>
      </w:ins>
    </w:p>
    <w:p w:rsidR="009A106D" w:rsidRDefault="009A106D">
      <w:pPr>
        <w:pStyle w:val="Textoindependienteprimerasangra2"/>
        <w:ind w:left="0" w:firstLine="0"/>
        <w:rPr>
          <w:ins w:id="1470" w:author="Rodrigo Riquelme" w:date="2010-11-03T11:18:00Z"/>
        </w:rPr>
        <w:pPrChange w:id="1471" w:author="Rodrigo Riquelme" w:date="2010-11-03T02:02:00Z">
          <w:pPr>
            <w:pStyle w:val="Textoindependienteprimerasangra2"/>
            <w:ind w:left="0"/>
          </w:pPr>
        </w:pPrChange>
      </w:pPr>
    </w:p>
    <w:p w:rsidR="009A106D" w:rsidRDefault="00BE15C2">
      <w:pPr>
        <w:pStyle w:val="Textoindependienteprimerasangra2"/>
        <w:ind w:left="0" w:firstLine="0"/>
        <w:rPr>
          <w:ins w:id="1472" w:author="Rodrigo Riquelme" w:date="2010-11-03T11:19:00Z"/>
        </w:rPr>
        <w:pPrChange w:id="1473" w:author="Rodrigo Riquelme" w:date="2010-11-03T02:02:00Z">
          <w:pPr>
            <w:pStyle w:val="Textoindependienteprimerasangra2"/>
            <w:ind w:left="0"/>
          </w:pPr>
        </w:pPrChange>
      </w:pPr>
      <w:ins w:id="1474" w:author="Rodrigo Riquelme" w:date="2010-11-03T11:17:00Z">
        <w:r>
          <w:t>Esta licencia no es incompatible con licencias comercial</w:t>
        </w:r>
      </w:ins>
      <w:ins w:id="1475" w:author="Rodrigo Riquelme" w:date="2010-11-03T11:18:00Z">
        <w:r>
          <w:t>es, solo garantiza que todas las implementaciones sean Open Source.</w:t>
        </w:r>
      </w:ins>
    </w:p>
    <w:p w:rsidR="009A106D" w:rsidRDefault="009A106D">
      <w:pPr>
        <w:pStyle w:val="Textoindependienteprimerasangra2"/>
        <w:ind w:left="0" w:firstLine="0"/>
        <w:rPr>
          <w:ins w:id="1476" w:author="Rodrigo Riquelme" w:date="2010-11-03T11:19:00Z"/>
        </w:rPr>
        <w:pPrChange w:id="1477" w:author="Rodrigo Riquelme" w:date="2010-11-03T02:02:00Z">
          <w:pPr>
            <w:pStyle w:val="Textoindependienteprimerasangra2"/>
            <w:ind w:left="0"/>
          </w:pPr>
        </w:pPrChange>
      </w:pPr>
    </w:p>
    <w:p w:rsidR="009A106D" w:rsidRDefault="00D35D5B">
      <w:pPr>
        <w:pStyle w:val="Textoindependienteprimerasangra2"/>
        <w:ind w:left="0" w:firstLine="0"/>
        <w:pPrChange w:id="1478" w:author="Rodrigo Riquelme" w:date="2010-11-03T02:02:00Z">
          <w:pPr>
            <w:pStyle w:val="Textoindependienteprimerasangra2"/>
            <w:ind w:left="0"/>
          </w:pPr>
        </w:pPrChange>
      </w:pPr>
      <w:ins w:id="1479" w:author="Rodrigo Riquelme" w:date="2010-11-03T11:19:00Z">
        <w:r>
          <w:t>La contraparte a</w:t>
        </w:r>
      </w:ins>
      <w:ins w:id="1480" w:author="Rodrigo Riquelme" w:date="2010-11-04T00:12:00Z">
        <w:r>
          <w:t xml:space="preserve">l </w:t>
        </w:r>
      </w:ins>
      <w:ins w:id="1481" w:author="Rodrigo Riquelme" w:date="2010-11-03T11:19:00Z">
        <w:r w:rsidR="00550589">
          <w:t xml:space="preserve">paradigma de </w:t>
        </w:r>
      </w:ins>
      <w:ins w:id="1482" w:author="Rodrigo Riquelme" w:date="2010-11-04T00:12:00Z">
        <w:r>
          <w:t>Open Source</w:t>
        </w:r>
      </w:ins>
      <w:ins w:id="1483" w:author="Rodrigo Riquelme" w:date="2010-11-03T11:19:00Z">
        <w:r w:rsidR="00550589">
          <w:t xml:space="preserve"> es el software privativo.</w:t>
        </w:r>
      </w:ins>
      <w:ins w:id="1484" w:author="Rodrigo Riquelme" w:date="2010-11-03T11:17:00Z">
        <w:r w:rsidR="00BE15C2">
          <w:t xml:space="preserve"> </w:t>
        </w:r>
      </w:ins>
    </w:p>
    <w:p w:rsidR="007C0EE8" w:rsidRPr="00531853" w:rsidRDefault="007C0EE8" w:rsidP="006859D3">
      <w:pPr>
        <w:pStyle w:val="Subttulo"/>
        <w:outlineLvl w:val="2"/>
      </w:pPr>
      <w:r>
        <w:br w:type="page"/>
      </w:r>
      <w:bookmarkStart w:id="1485" w:name="_Toc266039184"/>
      <w:r w:rsidRPr="00531853">
        <w:lastRenderedPageBreak/>
        <w:t>2.7.2 Extreme Programming</w:t>
      </w:r>
      <w:bookmarkEnd w:id="1485"/>
    </w:p>
    <w:p w:rsidR="009A106D" w:rsidRDefault="007C0EE8" w:rsidP="00A1578F">
      <w:pPr>
        <w:pPrChange w:id="1486" w:author="Rodrigo Riquelme" w:date="2010-11-10T00:06:00Z">
          <w:pPr>
            <w:pStyle w:val="Textoindependienteprimerasangra2"/>
            <w:ind w:left="0"/>
          </w:pPr>
        </w:pPrChange>
      </w:pPr>
      <w:r>
        <w:t>Extreme Programming (XP) es un enfoque de la ingeniería de software. Es la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10"/>
      </w:r>
    </w:p>
    <w:p w:rsidR="009A106D" w:rsidRDefault="009A106D" w:rsidP="00A1578F">
      <w:pPr>
        <w:pStyle w:val="Subttulo"/>
        <w:jc w:val="center"/>
        <w:outlineLvl w:val="2"/>
        <w:pPrChange w:id="1487" w:author="Rodrigo Riquelme" w:date="2010-11-10T00:06:00Z">
          <w:pPr>
            <w:pStyle w:val="Textoindependienteprimerasangra2"/>
            <w:ind w:left="0"/>
          </w:pPr>
        </w:pPrChange>
      </w:pPr>
      <w:r>
        <w:rPr>
          <w:noProof/>
          <w:lang w:eastAsia="es-CL"/>
          <w:rPrChange w:id="1488" w:author="Unknown">
            <w:rPr>
              <w:i/>
              <w:noProof/>
              <w:lang w:eastAsia="es-CL"/>
            </w:rPr>
          </w:rPrChange>
        </w:rPr>
        <w:drawing>
          <wp:inline distT="0" distB="0" distL="0" distR="0">
            <wp:extent cx="4105275" cy="2362200"/>
            <wp:effectExtent l="19050" t="0" r="9525" b="0"/>
            <wp:docPr id="27" name="Imagen 2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
                    <pic:cNvPicPr>
                      <a:picLocks noChangeAspect="1" noChangeArrowheads="1"/>
                    </pic:cNvPicPr>
                  </pic:nvPicPr>
                  <pic:blipFill>
                    <a:blip r:embed="rId40"/>
                    <a:srcRect/>
                    <a:stretch>
                      <a:fillRect/>
                    </a:stretch>
                  </pic:blipFill>
                  <pic:spPr bwMode="auto">
                    <a:xfrm>
                      <a:off x="0" y="0"/>
                      <a:ext cx="4105275" cy="2362200"/>
                    </a:xfrm>
                    <a:prstGeom prst="rect">
                      <a:avLst/>
                    </a:prstGeom>
                    <a:noFill/>
                    <a:ln w="9525">
                      <a:noFill/>
                      <a:miter lim="800000"/>
                      <a:headEnd/>
                      <a:tailEnd/>
                    </a:ln>
                  </pic:spPr>
                </pic:pic>
              </a:graphicData>
            </a:graphic>
          </wp:inline>
        </w:drawing>
      </w:r>
    </w:p>
    <w:p w:rsidR="007C0EE8" w:rsidRPr="00621B28" w:rsidRDefault="007C0EE8" w:rsidP="00A1578F">
      <w:pPr>
        <w:pPrChange w:id="1489" w:author="Rodrigo Riquelme" w:date="2010-11-10T00:07:00Z">
          <w:pPr>
            <w:pStyle w:val="Subttulo"/>
          </w:pPr>
        </w:pPrChange>
      </w:pPr>
      <w:r w:rsidRPr="00621B28">
        <w:lastRenderedPageBreak/>
        <w:t>Algun</w:t>
      </w:r>
      <w:r>
        <w:t>a</w:t>
      </w:r>
      <w:r w:rsidRPr="00621B28">
        <w:t xml:space="preserve">s </w:t>
      </w:r>
      <w:r>
        <w:t>Características</w:t>
      </w:r>
      <w:r w:rsidRPr="00621B28">
        <w:t xml:space="preserve"> de XP</w:t>
      </w:r>
    </w:p>
    <w:p w:rsidR="009A106D" w:rsidRDefault="007C0EE8" w:rsidP="00A1578F">
      <w:pPr>
        <w:rPr>
          <w:lang w:eastAsia="es-CL"/>
        </w:rPr>
        <w:pPrChange w:id="1490" w:author="Rodrigo Riquelme" w:date="2010-11-10T00:07:00Z">
          <w:pPr/>
        </w:pPrChange>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rsidP="00A1578F">
      <w:pPr>
        <w:rPr>
          <w:lang w:eastAsia="es-CL"/>
        </w:rPr>
        <w:pPrChange w:id="1491" w:author="Rodrigo Riquelme" w:date="2010-11-10T00:07:00Z">
          <w:pPr/>
        </w:pPrChange>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rsidP="00A1578F">
      <w:pPr>
        <w:rPr>
          <w:lang w:eastAsia="es-CL"/>
        </w:rPr>
        <w:pPrChange w:id="1492" w:author="Rodrigo Riquelme" w:date="2010-11-10T00:07:00Z">
          <w:pPr/>
        </w:pPrChange>
      </w:pPr>
      <w:r>
        <w:rPr>
          <w:rFonts w:ascii="Symbol" w:hAnsi="Symbol" w:cs="Symbol"/>
          <w:lang w:eastAsia="es-CL"/>
        </w:rPr>
        <w:t></w:t>
      </w:r>
      <w:r>
        <w:rPr>
          <w:rFonts w:ascii="Symbol" w:hAnsi="Symbol" w:cs="Symbol"/>
          <w:lang w:eastAsia="es-CL"/>
        </w:rPr>
        <w:t></w:t>
      </w:r>
      <w:r>
        <w:rPr>
          <w:lang w:eastAsia="es-CL"/>
        </w:rPr>
        <w:t>Acepta cambios de requerimientos a</w:t>
      </w:r>
      <w:del w:id="1493" w:author="Rodrigo Riquelme" w:date="2010-11-10T00:24:00Z">
        <w:r w:rsidDel="00F8658A">
          <w:rPr>
            <w:lang w:eastAsia="es-CL"/>
          </w:rPr>
          <w:delText>ú</w:delText>
        </w:r>
      </w:del>
      <w:ins w:id="1494" w:author="Rodrigo Riquelme" w:date="2010-11-10T00:24:00Z">
        <w:r w:rsidR="00F8658A">
          <w:rPr>
            <w:lang w:eastAsia="es-CL"/>
          </w:rPr>
          <w:t>ú</w:t>
        </w:r>
      </w:ins>
      <w:r>
        <w:rPr>
          <w:lang w:eastAsia="es-CL"/>
        </w:rPr>
        <w:t>n tardíos en el ciclo de desarrollo.</w:t>
      </w:r>
    </w:p>
    <w:p w:rsidR="009A106D" w:rsidRDefault="007C0EE8" w:rsidP="00A1578F">
      <w:pPr>
        <w:rPr>
          <w:lang w:eastAsia="es-CL"/>
        </w:rPr>
        <w:pPrChange w:id="1495" w:author="Rodrigo Riquelme" w:date="2010-11-10T00:07:00Z">
          <w:pPr/>
        </w:pPrChange>
      </w:pPr>
      <w:r>
        <w:rPr>
          <w:rFonts w:ascii="Symbol" w:hAnsi="Symbol" w:cs="Symbol"/>
          <w:lang w:eastAsia="es-CL"/>
        </w:rPr>
        <w:t></w:t>
      </w:r>
      <w:r>
        <w:rPr>
          <w:rFonts w:ascii="Symbol" w:hAnsi="Symbol" w:cs="Symbol"/>
          <w:lang w:eastAsia="es-CL"/>
        </w:rPr>
        <w:t></w:t>
      </w:r>
      <w:r>
        <w:rPr>
          <w:lang w:eastAsia="es-CL"/>
        </w:rPr>
        <w:t>Integra gerentes, clientes y desarrolladores en la b</w:t>
      </w:r>
      <w:del w:id="1496" w:author="Rodrigo Riquelme" w:date="2010-11-10T00:24:00Z">
        <w:r w:rsidDel="00F8658A">
          <w:rPr>
            <w:lang w:eastAsia="es-CL"/>
          </w:rPr>
          <w:delText>ú</w:delText>
        </w:r>
      </w:del>
      <w:ins w:id="1497" w:author="Rodrigo Riquelme" w:date="2010-11-10T00:24:00Z">
        <w:r w:rsidR="00F8658A">
          <w:rPr>
            <w:lang w:eastAsia="es-CL"/>
          </w:rPr>
          <w:t>ú</w:t>
        </w:r>
      </w:ins>
      <w:r>
        <w:rPr>
          <w:lang w:eastAsia="es-CL"/>
        </w:rPr>
        <w:t>squeda de calidad en el software.</w:t>
      </w:r>
    </w:p>
    <w:p w:rsidR="009A106D" w:rsidRDefault="007C0EE8" w:rsidP="00A1578F">
      <w:pPr>
        <w:rPr>
          <w:lang w:eastAsia="es-CL"/>
        </w:rPr>
        <w:pPrChange w:id="1498" w:author="Rodrigo Riquelme" w:date="2010-11-10T00:07:00Z">
          <w:pPr/>
        </w:pPrChange>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rsidP="00A1578F">
      <w:pPr>
        <w:rPr>
          <w:lang w:eastAsia="es-CL"/>
        </w:rPr>
        <w:pPrChange w:id="1499" w:author="Rodrigo Riquelme" w:date="2010-11-10T00:07:00Z">
          <w:pPr/>
        </w:pPrChange>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rsidP="00A1578F">
      <w:pPr>
        <w:rPr>
          <w:lang w:eastAsia="es-CL"/>
        </w:rPr>
        <w:pPrChange w:id="1500" w:author="Rodrigo Riquelme" w:date="2010-11-10T00:07:00Z">
          <w:pPr/>
        </w:pPrChange>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rsidP="00A1578F">
      <w:pPr>
        <w:rPr>
          <w:lang w:eastAsia="es-CL"/>
        </w:rPr>
        <w:pPrChange w:id="1501" w:author="Rodrigo Riquelme" w:date="2010-11-10T00:07:00Z">
          <w:pPr/>
        </w:pPrChange>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rsidP="00A1578F">
      <w:pPr>
        <w:rPr>
          <w:lang w:eastAsia="es-CL"/>
        </w:rPr>
        <w:pPrChange w:id="1502" w:author="Rodrigo Riquelme" w:date="2010-11-10T00:07:00Z">
          <w:pPr/>
        </w:pPrChange>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rsidP="00A1578F">
      <w:pPr>
        <w:rPr>
          <w:lang w:eastAsia="es-CL"/>
        </w:rPr>
        <w:pPrChange w:id="1503" w:author="Rodrigo Riquelme" w:date="2010-11-10T00:07:00Z">
          <w:pPr/>
        </w:pPrChange>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rsidP="00A1578F">
      <w:pPr>
        <w:rPr>
          <w:lang w:eastAsia="es-CL"/>
        </w:rPr>
        <w:pPrChange w:id="1504" w:author="Rodrigo Riquelme" w:date="2010-11-10T00:07:00Z">
          <w:pPr/>
        </w:pPrChange>
      </w:pPr>
      <w:r>
        <w:rPr>
          <w:rFonts w:ascii="Symbol" w:hAnsi="Symbol" w:cs="Symbol"/>
          <w:lang w:eastAsia="es-CL"/>
        </w:rPr>
        <w:lastRenderedPageBreak/>
        <w:t></w:t>
      </w:r>
      <w:r>
        <w:rPr>
          <w:rFonts w:ascii="Symbol" w:hAnsi="Symbol" w:cs="Symbol"/>
          <w:lang w:eastAsia="es-CL"/>
        </w:rPr>
        <w:t></w:t>
      </w:r>
      <w:r>
        <w:rPr>
          <w:lang w:eastAsia="es-CL"/>
        </w:rPr>
        <w:t>Actitud hacia el cambio: los clientes ven el software tempranamente.</w:t>
      </w:r>
    </w:p>
    <w:p w:rsidR="009A106D" w:rsidRDefault="007C0EE8" w:rsidP="00A1578F">
      <w:pPr>
        <w:pPrChange w:id="1505" w:author="Rodrigo Riquelme" w:date="2010-11-10T00:07:00Z">
          <w:pPr/>
        </w:pPrChange>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1"/>
      </w:r>
    </w:p>
    <w:p w:rsidR="00245FC0" w:rsidRDefault="007C0EE8" w:rsidP="00A1578F">
      <w:pPr>
        <w:rPr>
          <w:ins w:id="1506" w:author="Rodrigo Riquelme" w:date="2010-11-10T00:08:00Z"/>
        </w:rPr>
        <w:pPrChange w:id="1507" w:author="Rodrigo Riquelme" w:date="2010-11-10T00:07:00Z">
          <w:pPr>
            <w:pStyle w:val="Textoindependienteprimerasangra2"/>
            <w:ind w:left="0"/>
          </w:pPr>
        </w:pPrChange>
      </w:pPr>
      <w:moveFromRangeStart w:id="1508" w:author="Rodrigo Riquelme" w:date="2010-11-10T00:09:00Z" w:name="move277111088"/>
      <w:moveFrom w:id="1509" w:author="Rodrigo Riquelme" w:date="2010-11-10T00:09:00Z">
        <w:r w:rsidDel="00245FC0">
          <w:t>XP se complementa perfectamente con Scrum ya que Scrum se basa en la actitud y los principios de las personas para llevar adelante el proyecto, estos principios son esenciales para el desarrollo ágil:</w:t>
        </w:r>
      </w:moveFrom>
      <w:moveFromRangeEnd w:id="1508"/>
      <w:ins w:id="1510" w:author="Rodrigo Riquelme" w:date="2010-11-10T00:09:00Z">
        <w:r w:rsidR="00245FC0">
          <w:t>Scrum</w:t>
        </w:r>
      </w:ins>
    </w:p>
    <w:p w:rsidR="00245FC0" w:rsidRDefault="00245FC0" w:rsidP="00245FC0">
      <w:moveToRangeStart w:id="1511" w:author="Rodrigo Riquelme" w:date="2010-11-10T00:09:00Z" w:name="move277111088"/>
      <w:moveTo w:id="1512" w:author="Rodrigo Riquelme" w:date="2010-11-10T00:09:00Z">
        <w:r>
          <w:t>XP se complementa perfectamente con Scrum ya que Scrum se basa en la actitud y los principios de las personas para llevar adelante el proyecto, estos principios son esenciales para el desarrollo ágil</w:t>
        </w:r>
      </w:moveTo>
      <w:ins w:id="1513" w:author="Rodrigo Riquelme" w:date="2010-11-10T00:55:00Z">
        <w:r w:rsidR="00F07CBC">
          <w:t>, ya que los mé</w:t>
        </w:r>
      </w:ins>
      <w:moveTo w:id="1514" w:author="Rodrigo Riquelme" w:date="2010-11-10T00:09:00Z">
        <w:r>
          <w:t>:</w:t>
        </w:r>
      </w:moveTo>
    </w:p>
    <w:moveToRangeEnd w:id="1511"/>
    <w:p w:rsidR="00245FC0" w:rsidDel="00245FC0" w:rsidRDefault="00245FC0" w:rsidP="00A1578F">
      <w:pPr>
        <w:rPr>
          <w:del w:id="1515" w:author="Rodrigo Riquelme" w:date="2010-11-10T00:09:00Z"/>
        </w:rPr>
        <w:pPrChange w:id="1516" w:author="Rodrigo Riquelme" w:date="2010-11-10T00:07:00Z">
          <w:pPr>
            <w:pStyle w:val="Textoindependienteprimerasangra2"/>
            <w:ind w:left="0"/>
          </w:pPr>
        </w:pPrChange>
      </w:pPr>
    </w:p>
    <w:p w:rsidR="00245FC0" w:rsidRDefault="00245FC0" w:rsidP="00A1578F">
      <w:pPr>
        <w:rPr>
          <w:ins w:id="1517" w:author="Rodrigo Riquelme" w:date="2010-11-10T00:09:00Z"/>
          <w:b/>
          <w:bCs/>
          <w:lang w:eastAsia="es-CL"/>
        </w:rPr>
        <w:pPrChange w:id="1518" w:author="Rodrigo Riquelme" w:date="2010-11-10T00:07:00Z">
          <w:pPr>
            <w:numPr>
              <w:numId w:val="9"/>
            </w:numPr>
            <w:suppressAutoHyphens w:val="0"/>
            <w:spacing w:before="240" w:after="440"/>
            <w:ind w:left="720" w:hanging="360"/>
          </w:pPr>
        </w:pPrChange>
      </w:pPr>
    </w:p>
    <w:p w:rsidR="009A106D" w:rsidRDefault="007C0EE8" w:rsidP="00A1578F">
      <w:pPr>
        <w:rPr>
          <w:lang w:eastAsia="es-CL"/>
        </w:rPr>
        <w:pPrChange w:id="1519" w:author="Rodrigo Riquelme" w:date="2010-11-10T00:07:00Z">
          <w:pPr>
            <w:numPr>
              <w:numId w:val="9"/>
            </w:numPr>
            <w:suppressAutoHyphens w:val="0"/>
            <w:spacing w:before="240" w:after="440"/>
            <w:ind w:left="720" w:hanging="360"/>
          </w:pPr>
        </w:pPrChange>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A1578F">
      <w:pPr>
        <w:rPr>
          <w:lang w:eastAsia="es-CL"/>
        </w:rPr>
        <w:pPrChange w:id="1520" w:author="Rodrigo Riquelme" w:date="2010-11-10T00:07:00Z">
          <w:pPr>
            <w:numPr>
              <w:numId w:val="9"/>
            </w:numPr>
            <w:suppressAutoHyphens w:val="0"/>
            <w:spacing w:before="240" w:after="440"/>
            <w:ind w:left="720" w:hanging="360"/>
          </w:pPr>
        </w:pPrChange>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A1578F">
      <w:pPr>
        <w:rPr>
          <w:lang w:eastAsia="es-CL"/>
        </w:rPr>
        <w:pPrChange w:id="1521" w:author="Rodrigo Riquelme" w:date="2010-11-10T00:07:00Z">
          <w:pPr>
            <w:numPr>
              <w:numId w:val="9"/>
            </w:numPr>
            <w:suppressAutoHyphens w:val="0"/>
            <w:spacing w:before="240" w:after="440"/>
            <w:ind w:left="720" w:hanging="360"/>
          </w:pPr>
        </w:pPrChange>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A1578F">
      <w:pPr>
        <w:rPr>
          <w:lang w:eastAsia="es-CL"/>
        </w:rPr>
        <w:pPrChange w:id="1522" w:author="Rodrigo Riquelme" w:date="2010-11-10T00:07:00Z">
          <w:pPr>
            <w:numPr>
              <w:numId w:val="9"/>
            </w:numPr>
            <w:suppressAutoHyphens w:val="0"/>
            <w:spacing w:before="240" w:after="440"/>
            <w:ind w:left="720" w:hanging="360"/>
          </w:pPr>
        </w:pPrChange>
      </w:pPr>
      <w:r w:rsidRPr="00757A97">
        <w:rPr>
          <w:b/>
          <w:bCs/>
          <w:lang w:eastAsia="es-CL"/>
        </w:rPr>
        <w:lastRenderedPageBreak/>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A1578F">
      <w:pPr>
        <w:rPr>
          <w:lang w:eastAsia="es-CL"/>
        </w:rPr>
        <w:pPrChange w:id="1523" w:author="Rodrigo Riquelme" w:date="2010-11-10T00:07:00Z">
          <w:pPr>
            <w:numPr>
              <w:numId w:val="9"/>
            </w:numPr>
            <w:suppressAutoHyphens w:val="0"/>
            <w:spacing w:before="240" w:after="440"/>
            <w:ind w:left="720" w:hanging="360"/>
          </w:pPr>
        </w:pPrChange>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2"/>
      </w:r>
    </w:p>
    <w:p w:rsidR="009A106D" w:rsidRDefault="009A106D">
      <w:pPr>
        <w:pStyle w:val="Subttulo"/>
        <w:pPrChange w:id="1524" w:author="Rodrigo Riquelme" w:date="2010-11-04T00:12:00Z">
          <w:pPr>
            <w:pStyle w:val="Textoindependienteprimerasangra2"/>
            <w:ind w:left="0"/>
          </w:pPr>
        </w:pPrChange>
      </w:pPr>
    </w:p>
    <w:p w:rsidR="00FD5D87" w:rsidRDefault="00F8658A" w:rsidP="00F8658A">
      <w:pPr>
        <w:rPr>
          <w:ins w:id="1525" w:author="Rodrigo Riquelme" w:date="2010-11-10T00:28:00Z"/>
        </w:rPr>
        <w:pPrChange w:id="1526" w:author="Rodrigo Riquelme" w:date="2010-11-10T00:24:00Z">
          <w:pPr>
            <w:pStyle w:val="Ttulo"/>
            <w:outlineLvl w:val="0"/>
          </w:pPr>
        </w:pPrChange>
      </w:pPr>
      <w:ins w:id="1527" w:author="Rodrigo Riquelme" w:date="2010-11-10T00:23:00Z">
        <w:r w:rsidRPr="00F8658A">
          <w:t>Las licencias que cubren la mayor parte del software est</w:t>
        </w:r>
      </w:ins>
      <w:ins w:id="1528" w:author="Rodrigo Riquelme" w:date="2010-11-10T00:27:00Z">
        <w:r>
          <w:t>á</w:t>
        </w:r>
      </w:ins>
      <w:ins w:id="1529" w:author="Rodrigo Riquelme" w:date="2010-11-10T00:23:00Z">
        <w:r w:rsidRPr="00F8658A">
          <w:t>n dise</w:t>
        </w:r>
      </w:ins>
      <w:ins w:id="1530" w:author="Rodrigo Riquelme" w:date="2010-11-10T00:27:00Z">
        <w:r>
          <w:t>ñ</w:t>
        </w:r>
      </w:ins>
      <w:ins w:id="1531" w:author="Rodrigo Riquelme" w:date="2010-11-10T00:23:00Z">
        <w:r w:rsidRPr="00F8658A">
          <w:t xml:space="preserve">adas para quitarle </w:t>
        </w:r>
      </w:ins>
      <w:ins w:id="1532" w:author="Rodrigo Riquelme" w:date="2010-11-10T00:27:00Z">
        <w:r>
          <w:t>al software</w:t>
        </w:r>
      </w:ins>
      <w:ins w:id="1533" w:author="Rodrigo Riquelme" w:date="2010-11-10T00:23:00Z">
        <w:r w:rsidRPr="00F8658A">
          <w:t xml:space="preserve"> la libertad de compartirlo y modificarlo. </w:t>
        </w:r>
      </w:ins>
      <w:ins w:id="1534" w:author="Rodrigo Riquelme" w:date="2010-11-10T00:27:00Z">
        <w:r w:rsidR="00F976B5">
          <w:t>L</w:t>
        </w:r>
      </w:ins>
      <w:ins w:id="1535" w:author="Rodrigo Riquelme" w:date="2010-11-10T00:23:00Z">
        <w:r w:rsidRPr="00F8658A">
          <w:t>a Licencia P</w:t>
        </w:r>
      </w:ins>
      <w:ins w:id="1536" w:author="Rodrigo Riquelme" w:date="2010-11-10T00:27:00Z">
        <w:r w:rsidR="00FC7DFB">
          <w:t>ú</w:t>
        </w:r>
      </w:ins>
      <w:ins w:id="1537" w:author="Rodrigo Riquelme" w:date="2010-11-10T00:23:00Z">
        <w:r w:rsidRPr="00F8658A">
          <w:t>blica Gen</w:t>
        </w:r>
        <w:r w:rsidR="00FC7DFB">
          <w:t>eral de GNU pretende garantizar</w:t>
        </w:r>
        <w:r w:rsidRPr="00F8658A">
          <w:t xml:space="preserve"> la libertad de compartir y modificar software libre, para asegurar que el software es libre para todos sus usuarios. </w:t>
        </w:r>
      </w:ins>
    </w:p>
    <w:p w:rsidR="00F8658A" w:rsidRPr="00F8658A" w:rsidRDefault="00F8658A" w:rsidP="00F8658A">
      <w:pPr>
        <w:rPr>
          <w:ins w:id="1538" w:author="Rodrigo Riquelme" w:date="2010-11-10T00:23:00Z"/>
        </w:rPr>
        <w:pPrChange w:id="1539" w:author="Rodrigo Riquelme" w:date="2010-11-10T00:24:00Z">
          <w:pPr>
            <w:pStyle w:val="Ttulo"/>
            <w:outlineLvl w:val="0"/>
          </w:pPr>
        </w:pPrChange>
      </w:pPr>
      <w:ins w:id="1540" w:author="Rodrigo Riquelme" w:date="2010-11-10T00:23:00Z">
        <w:r w:rsidRPr="00F8658A">
          <w:t>Cuando hablamos de software libre, estamos refiri</w:t>
        </w:r>
      </w:ins>
      <w:ins w:id="1541" w:author="Rodrigo Riquelme" w:date="2010-11-10T00:28:00Z">
        <w:r w:rsidR="00136505">
          <w:t>é</w:t>
        </w:r>
      </w:ins>
      <w:ins w:id="1542" w:author="Rodrigo Riquelme" w:date="2010-11-10T00:23:00Z">
        <w:r w:rsidRPr="00F8658A">
          <w:t xml:space="preserve">ndonos a libertad, no a precio. </w:t>
        </w:r>
      </w:ins>
      <w:ins w:id="1543" w:author="Rodrigo Riquelme" w:date="2010-11-10T00:29:00Z">
        <w:r w:rsidR="008017F9">
          <w:t>La idea</w:t>
        </w:r>
      </w:ins>
      <w:ins w:id="1544" w:author="Rodrigo Riquelme" w:date="2010-11-10T00:23:00Z">
        <w:r w:rsidRPr="00F8658A">
          <w:t xml:space="preserve"> </w:t>
        </w:r>
      </w:ins>
      <w:ins w:id="1545" w:author="Rodrigo Riquelme" w:date="2010-11-10T00:29:00Z">
        <w:r w:rsidR="008017F9">
          <w:t>es tener</w:t>
        </w:r>
      </w:ins>
      <w:ins w:id="1546" w:author="Rodrigo Riquelme" w:date="2010-11-10T00:23:00Z">
        <w:r w:rsidRPr="00F8658A">
          <w:t xml:space="preserve"> la libertad de distr</w:t>
        </w:r>
        <w:r w:rsidR="008017F9">
          <w:t xml:space="preserve">ibuir copias de software libre </w:t>
        </w:r>
        <w:r w:rsidRPr="00F8658A">
          <w:t xml:space="preserve">y cobrar por ese servicio si </w:t>
        </w:r>
      </w:ins>
      <w:ins w:id="1547" w:author="Rodrigo Riquelme" w:date="2010-11-10T00:29:00Z">
        <w:r w:rsidR="008017F9">
          <w:t xml:space="preserve">se </w:t>
        </w:r>
      </w:ins>
      <w:ins w:id="1548" w:author="Rodrigo Riquelme" w:date="2010-11-10T00:23:00Z">
        <w:r w:rsidRPr="00F8658A">
          <w:t>quier</w:t>
        </w:r>
        <w:r w:rsidR="008017F9">
          <w:t>e</w:t>
        </w:r>
        <w:r w:rsidRPr="00F8658A">
          <w:t>, de que reciba el c</w:t>
        </w:r>
      </w:ins>
      <w:ins w:id="1549" w:author="Rodrigo Riquelme" w:date="2010-11-10T00:29:00Z">
        <w:r w:rsidR="008017F9">
          <w:t>ó</w:t>
        </w:r>
      </w:ins>
      <w:ins w:id="1550" w:author="Rodrigo Riquelme" w:date="2010-11-10T00:23:00Z">
        <w:r w:rsidRPr="00F8658A">
          <w:t xml:space="preserve">digo fuente o que pueda conseguirlo si lo quiere, de que pueda modificar el software o usar fragmentos de </w:t>
        </w:r>
      </w:ins>
      <w:ins w:id="1551" w:author="Rodrigo Riquelme" w:date="2010-11-10T00:30:00Z">
        <w:r w:rsidR="00FC764F">
          <w:t>é</w:t>
        </w:r>
      </w:ins>
      <w:ins w:id="1552" w:author="Rodrigo Riquelme" w:date="2010-11-10T00:23:00Z">
        <w:r w:rsidRPr="00F8658A">
          <w:t>l en nuevos programas libres, y de que sepa que puede hacer todas estas cosas.</w:t>
        </w:r>
      </w:ins>
    </w:p>
    <w:p w:rsidR="00F8658A" w:rsidRPr="00F8658A" w:rsidRDefault="00F8658A" w:rsidP="00F8658A">
      <w:pPr>
        <w:rPr>
          <w:ins w:id="1553" w:author="Rodrigo Riquelme" w:date="2010-11-10T00:23:00Z"/>
        </w:rPr>
        <w:pPrChange w:id="1554" w:author="Rodrigo Riquelme" w:date="2010-11-10T00:24:00Z">
          <w:pPr>
            <w:pStyle w:val="Ttulo"/>
            <w:outlineLvl w:val="0"/>
          </w:pPr>
        </w:pPrChange>
      </w:pPr>
    </w:p>
    <w:p w:rsidR="00142AB7" w:rsidRDefault="00F8658A" w:rsidP="00F8658A">
      <w:pPr>
        <w:rPr>
          <w:ins w:id="1555" w:author="Rodrigo Riquelme" w:date="2010-11-10T00:44:00Z"/>
        </w:rPr>
        <w:pPrChange w:id="1556" w:author="Rodrigo Riquelme" w:date="2010-11-10T00:24:00Z">
          <w:pPr>
            <w:pStyle w:val="Ttulo"/>
          </w:pPr>
        </w:pPrChange>
      </w:pPr>
      <w:ins w:id="1557" w:author="Rodrigo Riquelme" w:date="2010-11-10T00:23:00Z">
        <w:r w:rsidRPr="00F8658A">
          <w:t xml:space="preserve">Para proteger sus derechos necesitamos algunas restricciones que prohiban a cualquiera negarle a usted estos derechos o pedirle que renuncie a ellos. Estas </w:t>
        </w:r>
        <w:r w:rsidRPr="00F8658A">
          <w:lastRenderedPageBreak/>
          <w:t>restricciones se traducen en ciertas obligaciones que le afectan si distribuye copias del software, o si lo modifica.</w:t>
        </w:r>
      </w:ins>
      <w:ins w:id="1558" w:author="Rodrigo Riquelme" w:date="2010-11-10T00:44:00Z">
        <w:r w:rsidR="00142AB7">
          <w:rPr>
            <w:rStyle w:val="Refdenotaalpie"/>
          </w:rPr>
          <w:footnoteReference w:id="13"/>
        </w:r>
      </w:ins>
    </w:p>
    <w:p w:rsidR="009A106D" w:rsidRDefault="007C0EE8" w:rsidP="00F8658A">
      <w:pPr>
        <w:pPrChange w:id="1561" w:author="Rodrigo Riquelme" w:date="2010-11-10T00:24:00Z">
          <w:pPr>
            <w:pStyle w:val="Ttulo"/>
          </w:pPr>
        </w:pPrChange>
      </w:pPr>
      <w:r w:rsidRPr="007E48E2">
        <w:br w:type="page"/>
      </w:r>
      <w:bookmarkStart w:id="1562" w:name="_Toc276634747"/>
      <w:r w:rsidRPr="007E48E2">
        <w:lastRenderedPageBreak/>
        <w:t>Capítulo 3: Estado del Arte</w:t>
      </w:r>
      <w:bookmarkEnd w:id="1562"/>
    </w:p>
    <w:p w:rsidR="009A106D" w:rsidRDefault="00C537E9">
      <w:pPr>
        <w:pStyle w:val="Subttulo"/>
        <w:outlineLvl w:val="1"/>
        <w:rPr>
          <w:ins w:id="1563" w:author="Rodrigo Riquelme" w:date="2010-11-03T16:55:00Z"/>
        </w:rPr>
        <w:pPrChange w:id="1564" w:author="Rodrigo Riquelme" w:date="2010-11-03T16:55:00Z">
          <w:pPr/>
        </w:pPrChange>
      </w:pPr>
      <w:bookmarkStart w:id="1565" w:name="_Toc276634748"/>
      <w:bookmarkStart w:id="1566" w:name="_Toc266039185"/>
      <w:ins w:id="1567" w:author="Rodrigo Riquelme" w:date="2010-11-03T16:55:00Z">
        <w:r>
          <w:t>3.1. Frameworks</w:t>
        </w:r>
        <w:bookmarkEnd w:id="1565"/>
      </w:ins>
    </w:p>
    <w:p w:rsidR="007D2176" w:rsidRDefault="007D2176" w:rsidP="00C537E9">
      <w:pPr>
        <w:rPr>
          <w:ins w:id="1568" w:author="Rodrigo Riquelme" w:date="2010-11-03T17:28:00Z"/>
          <w:rFonts w:cs="Arial"/>
        </w:rPr>
      </w:pPr>
      <w:ins w:id="1569" w:author="Rodrigo Riquelme" w:date="2010-11-03T17:26:00Z">
        <w:r>
          <w:rPr>
            <w:rFonts w:cs="Arial"/>
          </w:rPr>
          <w:t xml:space="preserve">Parte medular de este proyecto es la creación de </w:t>
        </w:r>
      </w:ins>
      <w:ins w:id="1570" w:author="Rodrigo Riquelme" w:date="2010-11-03T17:27:00Z">
        <w:r w:rsidR="005B2E95">
          <w:rPr>
            <w:rFonts w:cs="Arial"/>
          </w:rPr>
          <w:t>un marco de trabajo</w:t>
        </w:r>
      </w:ins>
      <w:ins w:id="1571" w:author="Rodrigo Riquelme" w:date="2010-11-03T17:29:00Z">
        <w:r w:rsidR="00461AE2">
          <w:rPr>
            <w:rFonts w:cs="Arial"/>
          </w:rPr>
          <w:t xml:space="preserve"> o Framework,</w:t>
        </w:r>
      </w:ins>
      <w:ins w:id="1572" w:author="Rodrigo Riquelme" w:date="2010-11-03T17:27:00Z">
        <w:r w:rsidR="005B2E95">
          <w:rPr>
            <w:rFonts w:cs="Arial"/>
          </w:rPr>
          <w:t xml:space="preserve"> por esta </w:t>
        </w:r>
      </w:ins>
      <w:ins w:id="1573" w:author="Rodrigo Riquelme" w:date="2010-11-03T17:28:00Z">
        <w:r w:rsidR="005B2E95">
          <w:rPr>
            <w:rFonts w:cs="Arial"/>
          </w:rPr>
          <w:t>razón es pertinente de hacer una definición técnica de</w:t>
        </w:r>
      </w:ins>
      <w:ins w:id="1574" w:author="Rodrigo Riquelme" w:date="2010-11-03T17:29:00Z">
        <w:r w:rsidR="005B2E95">
          <w:rPr>
            <w:rFonts w:cs="Arial"/>
          </w:rPr>
          <w:t xml:space="preserve"> lo que es</w:t>
        </w:r>
      </w:ins>
      <w:ins w:id="1575" w:author="Rodrigo Riquelme" w:date="2010-11-03T17:28:00Z">
        <w:r w:rsidR="005B2E95">
          <w:rPr>
            <w:rFonts w:cs="Arial"/>
          </w:rPr>
          <w:t xml:space="preserve"> un Framework</w:t>
        </w:r>
      </w:ins>
      <w:ins w:id="1576" w:author="Rodrigo Riquelme" w:date="2010-11-03T17:29:00Z">
        <w:r w:rsidR="005B2E95">
          <w:rPr>
            <w:rFonts w:cs="Arial"/>
          </w:rPr>
          <w:t xml:space="preserve"> </w:t>
        </w:r>
        <w:r w:rsidR="00461AE2">
          <w:rPr>
            <w:rFonts w:cs="Arial"/>
          </w:rPr>
          <w:t>una p</w:t>
        </w:r>
      </w:ins>
      <w:ins w:id="1577" w:author="Rodrigo Riquelme" w:date="2010-11-03T17:30:00Z">
        <w:r w:rsidR="00461AE2">
          <w:rPr>
            <w:rFonts w:cs="Arial"/>
          </w:rPr>
          <w:t>e</w:t>
        </w:r>
      </w:ins>
      <w:ins w:id="1578" w:author="Rodrigo Riquelme" w:date="2010-11-03T17:29:00Z">
        <w:r w:rsidR="00461AE2">
          <w:rPr>
            <w:rFonts w:cs="Arial"/>
          </w:rPr>
          <w:t>queña des</w:t>
        </w:r>
      </w:ins>
      <w:ins w:id="1579" w:author="Rodrigo Riquelme" w:date="2010-11-03T17:30:00Z">
        <w:r w:rsidR="00461AE2">
          <w:rPr>
            <w:rFonts w:cs="Arial"/>
          </w:rPr>
          <w:t>cripci</w:t>
        </w:r>
        <w:r w:rsidR="00461AE2" w:rsidRPr="00461AE2">
          <w:rPr>
            <w:rFonts w:cs="Arial"/>
          </w:rPr>
          <w:t>ó</w:t>
        </w:r>
        <w:r w:rsidR="00461AE2">
          <w:rPr>
            <w:rFonts w:cs="Arial"/>
          </w:rPr>
          <w:t>n</w:t>
        </w:r>
      </w:ins>
      <w:ins w:id="1580" w:author="Rodrigo Riquelme" w:date="2010-11-03T17:29:00Z">
        <w:r w:rsidR="005B2E95">
          <w:rPr>
            <w:rFonts w:cs="Arial"/>
          </w:rPr>
          <w:t xml:space="preserve"> </w:t>
        </w:r>
        <w:r w:rsidR="00461AE2">
          <w:rPr>
            <w:rFonts w:cs="Arial"/>
          </w:rPr>
          <w:t xml:space="preserve">de algunos de </w:t>
        </w:r>
      </w:ins>
      <w:ins w:id="1581" w:author="Rodrigo Riquelme" w:date="2010-11-03T17:31:00Z">
        <w:r w:rsidR="00461AE2">
          <w:rPr>
            <w:rFonts w:cs="Arial"/>
          </w:rPr>
          <w:t>los más usados en la web</w:t>
        </w:r>
      </w:ins>
      <w:ins w:id="1582" w:author="Rodrigo Riquelme" w:date="2010-11-03T17:28:00Z">
        <w:r w:rsidR="005B2E95">
          <w:rPr>
            <w:rFonts w:cs="Arial"/>
          </w:rPr>
          <w:t>.</w:t>
        </w:r>
      </w:ins>
    </w:p>
    <w:p w:rsidR="00C537E9" w:rsidRPr="00786C40" w:rsidRDefault="00C537E9" w:rsidP="00C537E9">
      <w:pPr>
        <w:rPr>
          <w:ins w:id="1583" w:author="Rodrigo Riquelme" w:date="2010-11-03T16:55:00Z"/>
          <w:rFonts w:cs="Arial"/>
        </w:rPr>
      </w:pPr>
      <w:ins w:id="1584" w:author="Rodrigo Riquelme" w:date="2010-11-03T16:55:00Z">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ins>
    </w:p>
    <w:p w:rsidR="00C537E9" w:rsidRPr="00786C40" w:rsidRDefault="00C537E9" w:rsidP="00C537E9">
      <w:pPr>
        <w:rPr>
          <w:ins w:id="1585" w:author="Rodrigo Riquelme" w:date="2010-11-03T16:55:00Z"/>
          <w:rFonts w:cs="Arial"/>
        </w:rPr>
      </w:pPr>
      <w:ins w:id="1586" w:author="Rodrigo Riquelme" w:date="2010-11-03T16:55:00Z">
        <w:r w:rsidRPr="00786C40">
          <w:rPr>
            <w:rFonts w:cs="Arial"/>
          </w:rPr>
          <w:t xml:space="preserve"> Típicamente, puede incluir soporte de Programas, bibliotecas y un lenguaje interpretado entre otros programas para ayudar a desarrollar y unir los diferentes componentes de un proyecto.</w:t>
        </w:r>
      </w:ins>
    </w:p>
    <w:p w:rsidR="00C537E9" w:rsidRPr="00786C40" w:rsidRDefault="00C537E9" w:rsidP="00C537E9">
      <w:pPr>
        <w:rPr>
          <w:ins w:id="1587" w:author="Rodrigo Riquelme" w:date="2010-11-03T16:55:00Z"/>
          <w:rFonts w:cs="Arial"/>
        </w:rPr>
      </w:pPr>
      <w:ins w:id="1588" w:author="Rodrigo Riquelme" w:date="2010-11-03T16:55:00Z">
        <w:r w:rsidRPr="00786C40">
          <w:rPr>
            <w:rFonts w:cs="Arial"/>
          </w:rPr>
          <w:t xml:space="preserve">Los Framework  hoy en día simplifican el desarrollo de aplicaciones web </w:t>
        </w:r>
      </w:ins>
      <w:ins w:id="1589" w:author="Rodrigo Riquelme" w:date="2010-11-03T16:56:00Z">
        <w:r w:rsidR="009F3AC5">
          <w:rPr>
            <w:rFonts w:cs="Arial"/>
          </w:rPr>
          <w:t>y muchos implementan</w:t>
        </w:r>
      </w:ins>
      <w:ins w:id="1590" w:author="Rodrigo Riquelme" w:date="2010-11-03T16:55:00Z">
        <w:r w:rsidRPr="00786C40">
          <w:rPr>
            <w:rFonts w:cs="Arial"/>
          </w:rPr>
          <w:t xml:space="preserve"> el patrón arquitectónico MVC (Modelo, Vista, Controlador).</w:t>
        </w:r>
      </w:ins>
    </w:p>
    <w:p w:rsidR="009A106D" w:rsidRDefault="009A106D">
      <w:pPr>
        <w:pStyle w:val="Subttulo"/>
        <w:outlineLvl w:val="1"/>
        <w:rPr>
          <w:ins w:id="1591" w:author="Rodrigo Riquelme" w:date="2010-11-03T16:55:00Z"/>
        </w:rPr>
        <w:pPrChange w:id="1592" w:author="Rodrigo Riquelme" w:date="2010-11-03T11:44:00Z">
          <w:pPr>
            <w:pStyle w:val="Ttulo2"/>
          </w:pPr>
        </w:pPrChange>
      </w:pPr>
    </w:p>
    <w:p w:rsidR="009A106D" w:rsidRDefault="00461AE2">
      <w:pPr>
        <w:pStyle w:val="Subttulo"/>
        <w:outlineLvl w:val="2"/>
        <w:rPr>
          <w:ins w:id="1593" w:author="Rodrigo Riquelme" w:date="2010-11-03T17:08:00Z"/>
          <w:u w:val="single"/>
          <w:rPrChange w:id="1594" w:author="Rodrigo Riquelme" w:date="2010-11-03T17:08:00Z">
            <w:rPr>
              <w:ins w:id="1595" w:author="Rodrigo Riquelme" w:date="2010-11-03T17:08:00Z"/>
            </w:rPr>
          </w:rPrChange>
        </w:rPr>
        <w:pPrChange w:id="1596" w:author="Rodrigo Riquelme" w:date="2010-11-04T11:46:00Z">
          <w:pPr>
            <w:pStyle w:val="Subttulo"/>
            <w:outlineLvl w:val="1"/>
          </w:pPr>
        </w:pPrChange>
      </w:pPr>
      <w:ins w:id="1597" w:author="Rodrigo Riquelme" w:date="2010-11-03T17:31:00Z">
        <w:r>
          <w:br w:type="page"/>
        </w:r>
      </w:ins>
      <w:bookmarkStart w:id="1598" w:name="_Toc276634749"/>
      <w:ins w:id="1599" w:author="Rodrigo Riquelme" w:date="2010-11-03T17:08:00Z">
        <w:r w:rsidR="003A6297">
          <w:lastRenderedPageBreak/>
          <w:t>3.1.1. Zend Framework</w:t>
        </w:r>
        <w:bookmarkEnd w:id="1598"/>
      </w:ins>
    </w:p>
    <w:p w:rsidR="009A106D" w:rsidRDefault="00D37185">
      <w:pPr>
        <w:rPr>
          <w:ins w:id="1600" w:author="Rodrigo Riquelme" w:date="2010-11-03T17:33:00Z"/>
        </w:rPr>
        <w:pPrChange w:id="1601" w:author="Rodrigo Riquelme" w:date="2010-11-03T17:08:00Z">
          <w:pPr>
            <w:pStyle w:val="NormalWeb"/>
          </w:pPr>
        </w:pPrChange>
      </w:pPr>
      <w:ins w:id="1602" w:author="Rodrigo Riquelme" w:date="2010-11-03T17:32:00Z">
        <w:r>
          <w:t>Zend es la principal compañía que está detrás del desarrollo de PHP.</w:t>
        </w:r>
      </w:ins>
      <w:ins w:id="1603" w:author="Rodrigo Riquelme" w:date="2010-11-03T17:08:00Z">
        <w:r w:rsidR="003A6297" w:rsidRPr="00C25634">
          <w:t xml:space="preserve"> </w:t>
        </w:r>
      </w:ins>
      <w:ins w:id="1604" w:author="Rodrigo Riquelme" w:date="2010-11-03T17:32:00Z">
        <w:r>
          <w:t xml:space="preserve">Este framework </w:t>
        </w:r>
      </w:ins>
      <w:ins w:id="1605" w:author="Rodrigo Riquelme" w:date="2010-11-03T17:08:00Z">
        <w:r w:rsidR="003A6297" w:rsidRPr="00C25634">
          <w:t xml:space="preserve">se centra en la construcción de </w:t>
        </w:r>
        <w:r w:rsidR="003A6297">
          <w:t>desarrollo más seguro, fiable y moderno en aplicaciones y servicios Web 2.0. Es de código abierto simple, cien por ciento dirigido a la orientación a objeto. Zend Framework ofrece un gran rendimiento y robusta implementación Modelo Vista Controlado</w:t>
        </w:r>
      </w:ins>
      <w:ins w:id="1606" w:author="Rodrigo Riquelme" w:date="2010-11-03T17:33:00Z">
        <w:r w:rsidR="00944A46">
          <w:t>r</w:t>
        </w:r>
      </w:ins>
      <w:ins w:id="1607" w:author="Rodrigo Riquelme" w:date="2010-11-03T17:08:00Z">
        <w:r w:rsidR="003A6297">
          <w:t xml:space="preserve"> (MVC).</w:t>
        </w:r>
      </w:ins>
    </w:p>
    <w:p w:rsidR="009A106D" w:rsidRDefault="006C2C34">
      <w:pPr>
        <w:rPr>
          <w:ins w:id="1608" w:author="Rodrigo Riquelme" w:date="2010-11-03T17:08:00Z"/>
          <w:rFonts w:cs="Arial"/>
        </w:rPr>
        <w:pPrChange w:id="1609" w:author="Rodrigo Riquelme" w:date="2010-11-03T17:34:00Z">
          <w:pPr>
            <w:pStyle w:val="NormalWeb"/>
          </w:pPr>
        </w:pPrChange>
      </w:pPr>
      <w:ins w:id="1610" w:author="Rodrigo Riquelme" w:date="2010-11-03T17:33:00Z">
        <w:r>
          <w:t>En el siguiente diagrama podemos ver un resumen de sus componentes.</w:t>
        </w:r>
      </w:ins>
    </w:p>
    <w:p w:rsidR="009A106D" w:rsidRDefault="009A106D">
      <w:pPr>
        <w:pStyle w:val="NormalWeb"/>
        <w:keepNext/>
        <w:rPr>
          <w:ins w:id="1611" w:author="Rodrigo Riquelme" w:date="2010-11-05T01:06:00Z"/>
        </w:rPr>
        <w:pPrChange w:id="1612" w:author="Rodrigo Riquelme" w:date="2010-11-05T01:06:00Z">
          <w:pPr>
            <w:pStyle w:val="NormalWeb"/>
          </w:pPr>
        </w:pPrChange>
      </w:pPr>
      <w:ins w:id="1613" w:author="Rodrigo Riquelme" w:date="2010-11-03T17:08:00Z">
        <w:r>
          <w:rPr>
            <w:rFonts w:ascii="Arial" w:hAnsi="Arial" w:cs="Arial"/>
            <w:noProof/>
            <w:lang w:val="es-CL" w:eastAsia="es-CL"/>
            <w:rPrChange w:id="1614" w:author="Unknown">
              <w:rPr>
                <w:i/>
                <w:noProof/>
                <w:lang w:val="es-CL" w:eastAsia="es-CL"/>
              </w:rPr>
            </w:rPrChange>
          </w:rPr>
          <w:drawing>
            <wp:inline distT="0" distB="0" distL="0" distR="0">
              <wp:extent cx="4543425" cy="3019425"/>
              <wp:effectExtent l="19050" t="0" r="9525" b="0"/>
              <wp:docPr id="28" name="Imagen 28"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a:srcRect/>
                      <a:stretch>
                        <a:fillRect/>
                      </a:stretch>
                    </pic:blipFill>
                    <pic:spPr bwMode="auto">
                      <a:xfrm>
                        <a:off x="0" y="0"/>
                        <a:ext cx="4543425" cy="3019425"/>
                      </a:xfrm>
                      <a:prstGeom prst="rect">
                        <a:avLst/>
                      </a:prstGeom>
                      <a:noFill/>
                      <a:ln w="9525">
                        <a:noFill/>
                        <a:miter lim="800000"/>
                        <a:headEnd/>
                        <a:tailEnd/>
                      </a:ln>
                    </pic:spPr>
                  </pic:pic>
                </a:graphicData>
              </a:graphic>
            </wp:inline>
          </w:drawing>
        </w:r>
      </w:ins>
    </w:p>
    <w:p w:rsidR="009A106D" w:rsidRDefault="002C101B">
      <w:pPr>
        <w:pStyle w:val="Epgrafe"/>
        <w:jc w:val="center"/>
        <w:rPr>
          <w:ins w:id="1615" w:author="Rodrigo Riquelme" w:date="2010-11-03T17:08:00Z"/>
          <w:rFonts w:cs="Arial"/>
        </w:rPr>
        <w:pPrChange w:id="1616" w:author="Rodrigo Riquelme" w:date="2010-11-05T01:06:00Z">
          <w:pPr>
            <w:pStyle w:val="NormalWeb"/>
          </w:pPr>
        </w:pPrChange>
      </w:pPr>
      <w:bookmarkStart w:id="1617" w:name="_Toc276683974"/>
      <w:bookmarkStart w:id="1618" w:name="_Toc276684042"/>
      <w:ins w:id="1619" w:author="Rodrigo Riquelme" w:date="2010-11-05T01:06:00Z">
        <w:r>
          <w:t xml:space="preserve">Ilustración </w:t>
        </w:r>
        <w:r w:rsidR="00427C5E">
          <w:fldChar w:fldCharType="begin"/>
        </w:r>
        <w:r>
          <w:instrText xml:space="preserve"> SEQ Ilustración \* ARABIC </w:instrText>
        </w:r>
      </w:ins>
      <w:r w:rsidR="00427C5E">
        <w:fldChar w:fldCharType="separate"/>
      </w:r>
      <w:ins w:id="1620" w:author="Rodrigo Riquelme" w:date="2010-11-05T01:30:00Z">
        <w:r w:rsidR="00E010D5">
          <w:rPr>
            <w:noProof/>
          </w:rPr>
          <w:t>14</w:t>
        </w:r>
      </w:ins>
      <w:ins w:id="1621" w:author="Rodrigo Riquelme" w:date="2010-11-05T01:06:00Z">
        <w:r w:rsidR="00427C5E">
          <w:fldChar w:fldCharType="end"/>
        </w:r>
        <w:r>
          <w:t xml:space="preserve"> - Visión general Zend Framework</w:t>
        </w:r>
      </w:ins>
      <w:bookmarkEnd w:id="1617"/>
      <w:bookmarkEnd w:id="1618"/>
    </w:p>
    <w:p w:rsidR="003A6297" w:rsidRDefault="00427C5E" w:rsidP="003A6297">
      <w:pPr>
        <w:pStyle w:val="Epgrafe"/>
        <w:jc w:val="center"/>
        <w:rPr>
          <w:ins w:id="1622" w:author="Rodrigo Riquelme" w:date="2010-11-03T17:08:00Z"/>
          <w:lang w:val="pt-BR"/>
        </w:rPr>
      </w:pPr>
      <w:ins w:id="1623" w:author="Rodrigo Riquelme" w:date="2010-11-03T17:08:00Z">
        <w:r>
          <w:rPr>
            <w:lang w:val="pt-BR"/>
          </w:rPr>
          <w:fldChar w:fldCharType="begin"/>
        </w:r>
        <w:r w:rsidR="003A6297">
          <w:rPr>
            <w:lang w:val="pt-BR"/>
          </w:rPr>
          <w:instrText xml:space="preserve"> HYPERLINK "</w:instrText>
        </w:r>
        <w:r w:rsidR="003A6297" w:rsidRPr="00FA3648">
          <w:rPr>
            <w:lang w:val="pt-BR"/>
          </w:rPr>
          <w:instrText>http://www.programania.net/otros/zend-framework-una-vision-general/</w:instrText>
        </w:r>
        <w:r w:rsidR="003A6297">
          <w:rPr>
            <w:lang w:val="pt-BR"/>
          </w:rPr>
          <w:instrText xml:space="preserve">" </w:instrText>
        </w:r>
        <w:r>
          <w:rPr>
            <w:lang w:val="pt-BR"/>
          </w:rPr>
          <w:fldChar w:fldCharType="separate"/>
        </w:r>
        <w:r w:rsidR="003A6297" w:rsidRPr="00754E0D">
          <w:rPr>
            <w:rStyle w:val="Hipervnculo"/>
            <w:lang w:val="pt-BR"/>
          </w:rPr>
          <w:t>http://www.programania.net/otros/zend-framework-una-vision-general/</w:t>
        </w:r>
        <w:r>
          <w:rPr>
            <w:lang w:val="pt-BR"/>
          </w:rPr>
          <w:fldChar w:fldCharType="end"/>
        </w:r>
      </w:ins>
    </w:p>
    <w:p w:rsidR="009A106D" w:rsidRDefault="00037C76">
      <w:pPr>
        <w:pStyle w:val="Subttulo"/>
        <w:outlineLvl w:val="2"/>
        <w:rPr>
          <w:ins w:id="1624" w:author="Rodrigo Riquelme" w:date="2010-11-03T18:18:00Z"/>
        </w:rPr>
        <w:pPrChange w:id="1625" w:author="Rodrigo Riquelme" w:date="2010-11-04T11:46:00Z">
          <w:pPr>
            <w:spacing w:line="300" w:lineRule="auto"/>
          </w:pPr>
        </w:pPrChange>
      </w:pPr>
      <w:ins w:id="1626" w:author="Rodrigo Riquelme" w:date="2010-11-03T16:56:00Z">
        <w:r>
          <w:br w:type="page"/>
        </w:r>
      </w:ins>
      <w:bookmarkStart w:id="1627" w:name="_Toc276634750"/>
      <w:ins w:id="1628" w:author="Rodrigo Riquelme" w:date="2010-11-03T18:19:00Z">
        <w:r w:rsidR="008739B6">
          <w:lastRenderedPageBreak/>
          <w:t xml:space="preserve">3.1.2. </w:t>
        </w:r>
      </w:ins>
      <w:ins w:id="1629" w:author="Rodrigo Riquelme" w:date="2010-11-03T18:18:00Z">
        <w:r w:rsidR="008739B6">
          <w:t>Google Web Toolkit</w:t>
        </w:r>
        <w:bookmarkEnd w:id="1627"/>
      </w:ins>
    </w:p>
    <w:p w:rsidR="008508B2" w:rsidRDefault="002A62AB" w:rsidP="002A62AB">
      <w:pPr>
        <w:spacing w:line="300" w:lineRule="auto"/>
        <w:rPr>
          <w:ins w:id="1630" w:author="Rodrigo Riquelme" w:date="2010-11-03T18:29:00Z"/>
          <w:rFonts w:cs="Arial"/>
        </w:rPr>
      </w:pPr>
      <w:ins w:id="1631" w:author="Rodrigo Riquelme" w:date="2010-11-03T17:46:00Z">
        <w:r w:rsidRPr="00FC49A8">
          <w:rPr>
            <w:rStyle w:val="google-src-text1"/>
            <w:rFonts w:cs="Arial"/>
            <w:lang w:val="en-US"/>
          </w:rPr>
          <w:t>Google Web Toolkit (GWT) is a development toolkit for building and optimizing complex browser-based applications.</w:t>
        </w:r>
        <w:r w:rsidRPr="00C25634">
          <w:rPr>
            <w:rFonts w:cs="Arial"/>
          </w:rPr>
          <w:t>Google Web Toolkit (GWT</w:t>
        </w:r>
        <w:r>
          <w:rPr>
            <w:rFonts w:cs="Arial"/>
          </w:rPr>
          <w:t xml:space="preserve"> Framework</w:t>
        </w:r>
        <w:r w:rsidRPr="00C25634">
          <w:rPr>
            <w:rFonts w:cs="Arial"/>
          </w:rPr>
          <w:t>) es un conjunto de herramientas de des</w:t>
        </w:r>
        <w:r>
          <w:rPr>
            <w:rFonts w:cs="Arial"/>
          </w:rPr>
          <w:t>arrollo para crear y optimizar la complejidad basada</w:t>
        </w:r>
        <w:r w:rsidRPr="00C25634">
          <w:rPr>
            <w:rFonts w:cs="Arial"/>
          </w:rPr>
          <w:t xml:space="preserve"> en</w:t>
        </w:r>
        <w:r>
          <w:rPr>
            <w:rFonts w:cs="Arial"/>
          </w:rPr>
          <w:t xml:space="preserve"> las</w:t>
        </w:r>
        <w:r w:rsidRPr="00C25634">
          <w:rPr>
            <w:rFonts w:cs="Arial"/>
          </w:rPr>
          <w:t xml:space="preserve"> aplicaciones de</w:t>
        </w:r>
        <w:r>
          <w:rPr>
            <w:rFonts w:cs="Arial"/>
          </w:rPr>
          <w:t>l</w:t>
        </w:r>
        <w:r w:rsidRPr="00C25634">
          <w:rPr>
            <w:rFonts w:cs="Arial"/>
          </w:rPr>
          <w:t xml:space="preserve"> navegador. </w:t>
        </w:r>
      </w:ins>
      <w:ins w:id="1632" w:author="Rodrigo Riquelme" w:date="2010-11-03T18:27:00Z">
        <w:r w:rsidR="00376979">
          <w:rPr>
            <w:rFonts w:cs="Arial"/>
          </w:rPr>
          <w:t>Está bajo la plataforma Java,</w:t>
        </w:r>
      </w:ins>
      <w:ins w:id="1633" w:author="Rodrigo Riquelme" w:date="2010-11-03T17:46:00Z">
        <w:r w:rsidRPr="00FC49A8">
          <w:rPr>
            <w:rStyle w:val="google-src-text1"/>
            <w:rFonts w:cs="Arial"/>
            <w:lang w:val="en-US"/>
          </w:rPr>
          <w:t>Its goal is to enable productive development of high-performance web applications without the developer having to be an expert in browser quirks, XMLHttpRequest, and JavaScript.</w:t>
        </w:r>
        <w:r w:rsidRPr="00FC49A8">
          <w:rPr>
            <w:rFonts w:cs="Arial"/>
            <w:lang w:val="en-US"/>
          </w:rPr>
          <w:t xml:space="preserve"> </w:t>
        </w:r>
      </w:ins>
      <w:ins w:id="1634" w:author="Rodrigo Riquelme" w:date="2010-11-03T18:27:00Z">
        <w:r w:rsidR="00376979">
          <w:rPr>
            <w:rFonts w:cs="Arial"/>
          </w:rPr>
          <w:t>s</w:t>
        </w:r>
      </w:ins>
      <w:ins w:id="1635" w:author="Rodrigo Riquelme" w:date="2010-11-03T17:46:00Z">
        <w:r w:rsidRPr="00C25634">
          <w:rPr>
            <w:rFonts w:cs="Arial"/>
          </w:rPr>
          <w:t xml:space="preserve">u objetivo es permitir el desarrollo productivo de rendimiento de aplicaciones Web de alto nivel  sin que el desarrollador tenga que ser un experto en navegadores, XMLHttpRequest y JavaScript. </w:t>
        </w:r>
        <w:r w:rsidRPr="00FC49A8">
          <w:rPr>
            <w:rStyle w:val="google-src-text1"/>
            <w:rFonts w:cs="Arial"/>
            <w:lang w:val="en-US"/>
          </w:rPr>
          <w:t>GWT is used by many products at Google, including Google Wave and the new version of AdWords.</w:t>
        </w:r>
        <w:r w:rsidRPr="00FC49A8">
          <w:rPr>
            <w:rFonts w:cs="Arial"/>
            <w:lang w:val="en-US"/>
          </w:rPr>
          <w:t xml:space="preserve">GWT es utilizado por muchos productos de Google, incluyendo Google Wave y la nueva versión de AdWords. </w:t>
        </w:r>
        <w:r w:rsidRPr="00FC49A8">
          <w:rPr>
            <w:rStyle w:val="google-src-text1"/>
            <w:rFonts w:cs="Arial"/>
            <w:lang w:val="en-US"/>
          </w:rPr>
          <w:t>It's open source, completely free, and used by thousands of developers around the world.</w:t>
        </w:r>
        <w:r w:rsidRPr="00FC49A8">
          <w:rPr>
            <w:rFonts w:cs="Arial"/>
            <w:lang w:val="en-US"/>
          </w:rPr>
          <w:t xml:space="preserve"> </w:t>
        </w:r>
        <w:r w:rsidRPr="00C25634">
          <w:rPr>
            <w:rFonts w:cs="Arial"/>
          </w:rPr>
          <w:t xml:space="preserve">Es </w:t>
        </w:r>
      </w:ins>
      <w:ins w:id="1636" w:author="Rodrigo Riquelme" w:date="2010-11-03T22:58:00Z">
        <w:r w:rsidR="00E739A7">
          <w:rPr>
            <w:rFonts w:cs="Arial"/>
          </w:rPr>
          <w:t>Open Source</w:t>
        </w:r>
      </w:ins>
      <w:ins w:id="1637" w:author="Rodrigo Riquelme" w:date="2010-11-03T18:29:00Z">
        <w:r w:rsidR="008508B2">
          <w:rPr>
            <w:rFonts w:cs="Arial"/>
          </w:rPr>
          <w:t>.</w:t>
        </w:r>
      </w:ins>
    </w:p>
    <w:p w:rsidR="009A106D" w:rsidRDefault="009A106D">
      <w:pPr>
        <w:keepNext/>
        <w:spacing w:line="300" w:lineRule="auto"/>
        <w:jc w:val="center"/>
        <w:rPr>
          <w:ins w:id="1638" w:author="Rodrigo Riquelme" w:date="2010-11-05T01:07:00Z"/>
        </w:rPr>
        <w:pPrChange w:id="1639" w:author="Rodrigo Riquelme" w:date="2010-11-05T01:07:00Z">
          <w:pPr>
            <w:spacing w:line="300" w:lineRule="auto"/>
          </w:pPr>
        </w:pPrChange>
      </w:pPr>
      <w:ins w:id="1640" w:author="Rodrigo Riquelme" w:date="2010-11-03T22:53:00Z">
        <w:r>
          <w:rPr>
            <w:rFonts w:cs="Arial"/>
            <w:noProof/>
            <w:lang w:eastAsia="es-CL"/>
            <w:rPrChange w:id="1641" w:author="Unknown">
              <w:rPr>
                <w:i/>
                <w:noProof/>
                <w:lang w:eastAsia="es-CL"/>
              </w:rPr>
            </w:rPrChange>
          </w:rPr>
          <w:drawing>
            <wp:inline distT="0" distB="0" distL="0" distR="0">
              <wp:extent cx="4857750" cy="3000375"/>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a:stretch>
                        <a:fillRect/>
                      </a:stretch>
                    </pic:blipFill>
                    <pic:spPr bwMode="auto">
                      <a:xfrm>
                        <a:off x="0" y="0"/>
                        <a:ext cx="4857750" cy="3000375"/>
                      </a:xfrm>
                      <a:prstGeom prst="rect">
                        <a:avLst/>
                      </a:prstGeom>
                      <a:noFill/>
                      <a:ln w="9525">
                        <a:noFill/>
                        <a:miter lim="800000"/>
                        <a:headEnd/>
                        <a:tailEnd/>
                      </a:ln>
                    </pic:spPr>
                  </pic:pic>
                </a:graphicData>
              </a:graphic>
            </wp:inline>
          </w:drawing>
        </w:r>
      </w:ins>
    </w:p>
    <w:p w:rsidR="009A106D" w:rsidRDefault="00937EE7">
      <w:pPr>
        <w:pStyle w:val="Epgrafe"/>
        <w:jc w:val="center"/>
        <w:rPr>
          <w:ins w:id="1642" w:author="Rodrigo Riquelme" w:date="2010-11-05T01:08:00Z"/>
        </w:rPr>
        <w:pPrChange w:id="1643" w:author="Rodrigo Riquelme" w:date="2010-11-05T01:08:00Z">
          <w:pPr>
            <w:spacing w:line="300" w:lineRule="auto"/>
          </w:pPr>
        </w:pPrChange>
      </w:pPr>
      <w:bookmarkStart w:id="1644" w:name="_Toc276683975"/>
      <w:bookmarkStart w:id="1645" w:name="_Toc276684043"/>
      <w:ins w:id="1646" w:author="Rodrigo Riquelme" w:date="2010-11-05T01:07:00Z">
        <w:r>
          <w:t xml:space="preserve">Ilustración </w:t>
        </w:r>
        <w:r w:rsidR="00427C5E">
          <w:fldChar w:fldCharType="begin"/>
        </w:r>
        <w:r>
          <w:instrText xml:space="preserve"> SEQ Ilustración \* ARABIC </w:instrText>
        </w:r>
      </w:ins>
      <w:r w:rsidR="00427C5E">
        <w:fldChar w:fldCharType="separate"/>
      </w:r>
      <w:ins w:id="1647" w:author="Rodrigo Riquelme" w:date="2010-11-05T01:30:00Z">
        <w:r w:rsidR="00E010D5">
          <w:rPr>
            <w:noProof/>
          </w:rPr>
          <w:t>15</w:t>
        </w:r>
      </w:ins>
      <w:ins w:id="1648" w:author="Rodrigo Riquelme" w:date="2010-11-05T01:07:00Z">
        <w:r w:rsidR="00427C5E">
          <w:fldChar w:fldCharType="end"/>
        </w:r>
        <w:r>
          <w:t xml:space="preserve"> - Esquema de Widgets GWT</w:t>
        </w:r>
      </w:ins>
      <w:bookmarkEnd w:id="1644"/>
      <w:bookmarkEnd w:id="1645"/>
    </w:p>
    <w:p w:rsidR="009A106D" w:rsidRDefault="00427C5E">
      <w:pPr>
        <w:pStyle w:val="Ttulo7"/>
        <w:rPr>
          <w:ins w:id="1649" w:author="Rodrigo Riquelme" w:date="2010-11-03T17:47:00Z"/>
        </w:rPr>
        <w:pPrChange w:id="1650" w:author="Rodrigo Riquelme" w:date="2010-11-05T01:08:00Z">
          <w:pPr>
            <w:spacing w:line="300" w:lineRule="auto"/>
          </w:pPr>
        </w:pPrChange>
      </w:pPr>
      <w:ins w:id="1651" w:author="Rodrigo Riquelme" w:date="2010-11-05T01:08:00Z">
        <w:r>
          <w:fldChar w:fldCharType="begin"/>
        </w:r>
        <w:r w:rsidR="00937EE7">
          <w:instrText xml:space="preserve"> HYPERLINK "http://java.ociweb.com/mark/programming/GWT.html" </w:instrText>
        </w:r>
        <w:r>
          <w:fldChar w:fldCharType="separate"/>
        </w:r>
        <w:r w:rsidR="00937EE7" w:rsidRPr="00937EE7">
          <w:rPr>
            <w:rStyle w:val="Hipervnculo"/>
          </w:rPr>
          <w:t>http://java.ociweb.com/mark/programming/GWT.html</w:t>
        </w:r>
        <w:r>
          <w:fldChar w:fldCharType="end"/>
        </w:r>
      </w:ins>
    </w:p>
    <w:p w:rsidR="0017190B" w:rsidRPr="0017190B" w:rsidRDefault="00E41C15" w:rsidP="0017190B">
      <w:pPr>
        <w:pStyle w:val="Ttulo7"/>
        <w:rPr>
          <w:ins w:id="1652" w:author="Rodrigo Riquelme" w:date="2010-11-03T17:47:00Z"/>
        </w:rPr>
      </w:pPr>
      <w:ins w:id="1653" w:author="Rodrigo Riquelme" w:date="2010-11-03T22:57:00Z">
        <w:r>
          <w:t>.</w:t>
        </w:r>
      </w:ins>
    </w:p>
    <w:p w:rsidR="009A106D" w:rsidRDefault="0084529C">
      <w:pPr>
        <w:pStyle w:val="Subttulo"/>
        <w:outlineLvl w:val="1"/>
        <w:rPr>
          <w:ins w:id="1654" w:author="Rodrigo Riquelme" w:date="2010-11-03T11:41:00Z"/>
        </w:rPr>
        <w:pPrChange w:id="1655" w:author="Rodrigo Riquelme" w:date="2010-11-03T11:44:00Z">
          <w:pPr>
            <w:pStyle w:val="Ttulo2"/>
          </w:pPr>
        </w:pPrChange>
      </w:pPr>
      <w:ins w:id="1656" w:author="Rodrigo Riquelme" w:date="2010-11-03T22:54:00Z">
        <w:r>
          <w:br w:type="page"/>
        </w:r>
      </w:ins>
      <w:bookmarkStart w:id="1657" w:name="_Toc276634751"/>
      <w:r w:rsidR="007C0EE8" w:rsidRPr="007E48E2">
        <w:lastRenderedPageBreak/>
        <w:t>3.</w:t>
      </w:r>
      <w:del w:id="1658" w:author="Rodrigo Riquelme" w:date="2010-11-03T16:56:00Z">
        <w:r w:rsidR="007C0EE8" w:rsidRPr="007E48E2" w:rsidDel="009F3AC5">
          <w:delText>1</w:delText>
        </w:r>
      </w:del>
      <w:ins w:id="1659" w:author="Rodrigo Riquelme" w:date="2010-11-03T16:56:00Z">
        <w:r w:rsidR="009F3AC5">
          <w:t>2</w:t>
        </w:r>
      </w:ins>
      <w:ins w:id="1660" w:author="Rodrigo Riquelme" w:date="2010-11-03T11:44:00Z">
        <w:r w:rsidR="008E4C93">
          <w:t>.</w:t>
        </w:r>
      </w:ins>
      <w:r w:rsidR="007C0EE8" w:rsidRPr="007E48E2">
        <w:t xml:space="preserve"> Gestores de Contenidos multimedia existentes</w:t>
      </w:r>
      <w:bookmarkEnd w:id="1566"/>
      <w:bookmarkEnd w:id="1657"/>
    </w:p>
    <w:p w:rsidR="009A106D" w:rsidRDefault="00B26461">
      <w:pPr>
        <w:pPrChange w:id="1661" w:author="Rodrigo Riquelme" w:date="2010-11-03T11:41:00Z">
          <w:pPr>
            <w:pStyle w:val="Ttulo2"/>
          </w:pPr>
        </w:pPrChange>
      </w:pPr>
      <w:ins w:id="1662" w:author="Rodrigo Riquelme" w:date="2010-11-03T11:41:00Z">
        <w:r>
          <w:t xml:space="preserve">El marco de trabajo </w:t>
        </w:r>
      </w:ins>
      <w:ins w:id="1663" w:author="Rodrigo Riquelme" w:date="2010-11-03T17:34:00Z">
        <w:r w:rsidR="00976F42">
          <w:t xml:space="preserve">o Framework </w:t>
        </w:r>
      </w:ins>
      <w:ins w:id="1664" w:author="Rodrigo Riquelme" w:date="2010-11-03T22:59:00Z">
        <w:r w:rsidR="001775E9">
          <w:t>a desarrollar</w:t>
        </w:r>
      </w:ins>
      <w:ins w:id="1665" w:author="Rodrigo Riquelme" w:date="2010-11-03T11:41:00Z">
        <w:r w:rsidR="001775E9">
          <w:t xml:space="preserve"> </w:t>
        </w:r>
      </w:ins>
      <w:ins w:id="1666" w:author="Rodrigo Riquelme" w:date="2010-11-03T23:00:00Z">
        <w:r w:rsidR="001775E9">
          <w:t xml:space="preserve">deberá </w:t>
        </w:r>
      </w:ins>
      <w:ins w:id="1667" w:author="Rodrigo Riquelme" w:date="2010-11-03T11:41:00Z">
        <w:r>
          <w:t xml:space="preserve">servir en </w:t>
        </w:r>
      </w:ins>
      <w:ins w:id="1668" w:author="Rodrigo Riquelme" w:date="2010-11-10T00:24:00Z">
        <w:r w:rsidR="00F8658A">
          <w:t>ú</w:t>
        </w:r>
      </w:ins>
      <w:ins w:id="1669" w:author="Rodrigo Riquelme" w:date="2010-11-03T11:41:00Z">
        <w:r>
          <w:t>ltima instancia para un Gestor de Contenidos o CMS (</w:t>
        </w:r>
      </w:ins>
      <w:ins w:id="1670" w:author="Rodrigo Riquelme" w:date="2010-11-03T11:42:00Z">
        <w:r>
          <w:t>Content Management System</w:t>
        </w:r>
      </w:ins>
      <w:ins w:id="1671" w:author="Rodrigo Riquelme" w:date="2010-11-03T11:41:00Z">
        <w:r>
          <w:t>)</w:t>
        </w:r>
      </w:ins>
      <w:ins w:id="1672" w:author="Rodrigo Riquelme" w:date="2010-11-03T11:43:00Z">
        <w:r>
          <w:t xml:space="preserve"> </w:t>
        </w:r>
      </w:ins>
      <w:ins w:id="1673" w:author="Rodrigo Riquelme" w:date="2010-11-03T23:00:00Z">
        <w:r w:rsidR="00C0506D">
          <w:t>a continuación se presentara</w:t>
        </w:r>
      </w:ins>
      <w:ins w:id="1674" w:author="Rodrigo Riquelme" w:date="2010-11-03T11:43:00Z">
        <w:r w:rsidR="008E4C93">
          <w:t xml:space="preserve"> un resumen de los CMS que se encuentran en el mercado </w:t>
        </w:r>
      </w:ins>
      <w:ins w:id="1675" w:author="Rodrigo Riquelme" w:date="2010-11-03T11:44:00Z">
        <w:r w:rsidR="008E4C93">
          <w:t>que tengan características multimedia.</w:t>
        </w:r>
      </w:ins>
    </w:p>
    <w:p w:rsidR="009A106D" w:rsidRDefault="007C0EE8">
      <w:pPr>
        <w:pStyle w:val="Subttulo"/>
        <w:outlineLvl w:val="2"/>
        <w:rPr>
          <w:lang w:val="es-ES"/>
        </w:rPr>
        <w:pPrChange w:id="1676" w:author="Rodrigo Riquelme" w:date="2010-11-03T10:49:00Z">
          <w:pPr>
            <w:pStyle w:val="Subttulo"/>
          </w:pPr>
        </w:pPrChange>
      </w:pPr>
      <w:bookmarkStart w:id="1677" w:name="_Toc276634752"/>
      <w:r w:rsidRPr="007E48E2">
        <w:rPr>
          <w:lang w:val="es-ES"/>
        </w:rPr>
        <w:t>3.</w:t>
      </w:r>
      <w:del w:id="1678" w:author="Rodrigo Riquelme" w:date="2010-11-03T16:56:00Z">
        <w:r w:rsidRPr="007E48E2" w:rsidDel="00920726">
          <w:rPr>
            <w:lang w:val="es-ES"/>
          </w:rPr>
          <w:delText>1</w:delText>
        </w:r>
      </w:del>
      <w:ins w:id="1679" w:author="Rodrigo Riquelme" w:date="2010-11-03T16:56:00Z">
        <w:r w:rsidR="00920726">
          <w:rPr>
            <w:lang w:val="es-ES"/>
          </w:rPr>
          <w:t>2</w:t>
        </w:r>
      </w:ins>
      <w:r w:rsidRPr="007E48E2">
        <w:rPr>
          <w:lang w:val="es-ES"/>
        </w:rPr>
        <w:t>.1</w:t>
      </w:r>
      <w:ins w:id="1680" w:author="Rodrigo Riquelme" w:date="2010-11-03T11:44:00Z">
        <w:r w:rsidR="008E4C93">
          <w:rPr>
            <w:lang w:val="es-ES"/>
          </w:rPr>
          <w:t>.</w:t>
        </w:r>
      </w:ins>
      <w:r w:rsidRPr="007E48E2">
        <w:rPr>
          <w:lang w:val="es-ES"/>
        </w:rPr>
        <w:t xml:space="preserve"> PHPMotion</w:t>
      </w:r>
      <w:bookmarkEnd w:id="1677"/>
      <w:r w:rsidRPr="007E48E2">
        <w:rPr>
          <w:lang w:val="es-ES"/>
        </w:rPr>
        <w:tab/>
      </w:r>
    </w:p>
    <w:p w:rsidR="007C0EE8" w:rsidRPr="00640374" w:rsidRDefault="007C0EE8" w:rsidP="000E54BF">
      <w:pPr>
        <w:rPr>
          <w:lang w:eastAsia="es-ES"/>
        </w:rPr>
      </w:pPr>
      <w:del w:id="1681" w:author="Rodrigo Riquelme" w:date="2010-11-03T10:49:00Z">
        <w:r w:rsidDel="000E54BF">
          <w:tab/>
        </w:r>
      </w:del>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pPr>
        <w:numPr>
          <w:ilvl w:val="0"/>
          <w:numId w:val="28"/>
        </w:numPr>
        <w:rPr>
          <w:lang w:eastAsia="es-ES"/>
        </w:rPr>
        <w:pPrChange w:id="1682" w:author="Rodrigo Riquelme" w:date="2010-11-03T10:49:00Z">
          <w:pPr>
            <w:pStyle w:val="Sinespaciado"/>
            <w:numPr>
              <w:numId w:val="8"/>
            </w:numPr>
            <w:suppressAutoHyphens w:val="0"/>
            <w:ind w:left="720" w:hanging="360"/>
            <w:jc w:val="both"/>
          </w:pPr>
        </w:pPrChange>
      </w:pPr>
      <w:r w:rsidRPr="00640374">
        <w:rPr>
          <w:lang w:eastAsia="es-ES"/>
        </w:rPr>
        <w:t>Facilidad para subir v</w:t>
      </w:r>
      <w:ins w:id="1683" w:author="Rodrigo Riquelme" w:date="2010-11-05T10:39:00Z">
        <w:r w:rsidR="00810D0C">
          <w:rPr>
            <w:lang w:eastAsia="es-ES"/>
          </w:rPr>
          <w:t>i</w:t>
        </w:r>
      </w:ins>
      <w:del w:id="1684" w:author="Rodrigo Riquelme" w:date="2010-11-05T10:39:00Z">
        <w:r w:rsidRPr="00640374" w:rsidDel="00810D0C">
          <w:rPr>
            <w:lang w:eastAsia="es-ES"/>
          </w:rPr>
          <w:delText>í</w:delText>
        </w:r>
      </w:del>
      <w:r w:rsidRPr="00640374">
        <w:rPr>
          <w:lang w:eastAsia="es-ES"/>
        </w:rPr>
        <w:t>deos directamente desde el computador del usuario.</w:t>
      </w:r>
    </w:p>
    <w:p w:rsidR="009A106D" w:rsidRDefault="007C0EE8">
      <w:pPr>
        <w:numPr>
          <w:ilvl w:val="0"/>
          <w:numId w:val="28"/>
        </w:numPr>
        <w:rPr>
          <w:lang w:eastAsia="es-ES"/>
        </w:rPr>
        <w:pPrChange w:id="1685" w:author="Rodrigo Riquelme" w:date="2010-11-03T10:49:00Z">
          <w:pPr>
            <w:pStyle w:val="Sinespaciado"/>
            <w:numPr>
              <w:numId w:val="8"/>
            </w:numPr>
            <w:suppressAutoHyphens w:val="0"/>
            <w:ind w:left="720" w:hanging="360"/>
            <w:jc w:val="both"/>
          </w:pPr>
        </w:pPrChange>
      </w:pPr>
      <w:r w:rsidRPr="00640374">
        <w:rPr>
          <w:lang w:eastAsia="es-ES"/>
        </w:rPr>
        <w:t>Soporta varios formatos de vídeo (mpg, avi, divx y mas)</w:t>
      </w:r>
    </w:p>
    <w:p w:rsidR="009A106D" w:rsidRDefault="007C0EE8">
      <w:pPr>
        <w:numPr>
          <w:ilvl w:val="0"/>
          <w:numId w:val="28"/>
        </w:numPr>
        <w:rPr>
          <w:lang w:eastAsia="es-ES"/>
        </w:rPr>
        <w:pPrChange w:id="1686" w:author="Rodrigo Riquelme" w:date="2010-11-03T10:49:00Z">
          <w:pPr>
            <w:pStyle w:val="Sinespaciado"/>
            <w:numPr>
              <w:numId w:val="8"/>
            </w:numPr>
            <w:suppressAutoHyphens w:val="0"/>
            <w:ind w:left="720" w:hanging="360"/>
            <w:jc w:val="both"/>
          </w:pPr>
        </w:pPrChange>
      </w:pPr>
      <w:r w:rsidRPr="00640374">
        <w:rPr>
          <w:lang w:eastAsia="es-ES"/>
        </w:rPr>
        <w:t>Facilidad para editar los datos del vídeo (titulo, descripción y tags)</w:t>
      </w:r>
    </w:p>
    <w:p w:rsidR="009A106D" w:rsidRDefault="007C0EE8">
      <w:pPr>
        <w:numPr>
          <w:ilvl w:val="0"/>
          <w:numId w:val="28"/>
        </w:numPr>
        <w:rPr>
          <w:lang w:eastAsia="es-ES"/>
        </w:rPr>
        <w:pPrChange w:id="1687" w:author="Rodrigo Riquelme" w:date="2010-11-03T10:49:00Z">
          <w:pPr>
            <w:pStyle w:val="Sinespaciado"/>
            <w:numPr>
              <w:numId w:val="8"/>
            </w:numPr>
            <w:suppressAutoHyphens w:val="0"/>
            <w:ind w:left="720" w:hanging="360"/>
            <w:jc w:val="both"/>
          </w:pPr>
        </w:pPrChange>
      </w:pPr>
      <w:r w:rsidRPr="00640374">
        <w:rPr>
          <w:lang w:eastAsia="es-ES"/>
        </w:rPr>
        <w:t xml:space="preserve">Soporte para </w:t>
      </w:r>
      <w:del w:id="1688" w:author="Rodrigo Riquelme" w:date="2010-11-05T10:39:00Z">
        <w:r w:rsidRPr="00640374" w:rsidDel="00810D0C">
          <w:rPr>
            <w:lang w:eastAsia="es-ES"/>
          </w:rPr>
          <w:delText>v</w:delText>
        </w:r>
      </w:del>
      <w:ins w:id="1689" w:author="Rodrigo Riquelme" w:date="2010-11-05T10:39:00Z">
        <w:r w:rsidR="00810D0C">
          <w:rPr>
            <w:lang w:eastAsia="es-ES"/>
          </w:rPr>
          <w:t>vi</w:t>
        </w:r>
      </w:ins>
      <w:del w:id="1690" w:author="Rodrigo Riquelme" w:date="2010-11-05T10:39:00Z">
        <w:r w:rsidRPr="00640374" w:rsidDel="00810D0C">
          <w:rPr>
            <w:lang w:eastAsia="es-ES"/>
          </w:rPr>
          <w:delText>í</w:delText>
        </w:r>
      </w:del>
      <w:r w:rsidRPr="00640374">
        <w:rPr>
          <w:lang w:eastAsia="es-ES"/>
        </w:rPr>
        <w:t>deos p</w:t>
      </w:r>
      <w:del w:id="1691" w:author="Rodrigo Riquelme" w:date="2010-11-10T00:24:00Z">
        <w:r w:rsidRPr="00640374" w:rsidDel="00F8658A">
          <w:rPr>
            <w:lang w:eastAsia="es-ES"/>
          </w:rPr>
          <w:delText>ú</w:delText>
        </w:r>
      </w:del>
      <w:ins w:id="1692" w:author="Rodrigo Riquelme" w:date="2010-11-10T00:24:00Z">
        <w:r w:rsidR="00F8658A">
          <w:rPr>
            <w:lang w:eastAsia="es-ES"/>
          </w:rPr>
          <w:t>ú</w:t>
        </w:r>
      </w:ins>
      <w:r w:rsidRPr="00640374">
        <w:rPr>
          <w:lang w:eastAsia="es-ES"/>
        </w:rPr>
        <w:t>blicos y privados.</w:t>
      </w:r>
    </w:p>
    <w:p w:rsidR="009A106D" w:rsidRDefault="007C0EE8">
      <w:pPr>
        <w:numPr>
          <w:ilvl w:val="0"/>
          <w:numId w:val="28"/>
        </w:numPr>
        <w:rPr>
          <w:lang w:eastAsia="es-ES"/>
        </w:rPr>
        <w:pPrChange w:id="1693" w:author="Rodrigo Riquelme" w:date="2010-11-03T10:49:00Z">
          <w:pPr>
            <w:pStyle w:val="Sinespaciado"/>
            <w:numPr>
              <w:numId w:val="8"/>
            </w:numPr>
            <w:suppressAutoHyphens w:val="0"/>
            <w:ind w:left="720" w:hanging="360"/>
            <w:jc w:val="both"/>
          </w:pPr>
        </w:pPrChange>
      </w:pPr>
      <w:r w:rsidRPr="00640374">
        <w:rPr>
          <w:lang w:eastAsia="es-ES"/>
        </w:rPr>
        <w:t>Soporte para comentarios en los v</w:t>
      </w:r>
      <w:ins w:id="1694" w:author="Rodrigo Riquelme" w:date="2010-11-05T10:39:00Z">
        <w:r w:rsidR="00810D0C">
          <w:rPr>
            <w:lang w:eastAsia="es-ES"/>
          </w:rPr>
          <w:t>i</w:t>
        </w:r>
      </w:ins>
      <w:del w:id="1695" w:author="Rodrigo Riquelme" w:date="2010-11-05T10:39:00Z">
        <w:r w:rsidRPr="00640374" w:rsidDel="00810D0C">
          <w:rPr>
            <w:lang w:eastAsia="es-ES"/>
          </w:rPr>
          <w:delText>í</w:delText>
        </w:r>
      </w:del>
      <w:r w:rsidRPr="00640374">
        <w:rPr>
          <w:lang w:eastAsia="es-ES"/>
        </w:rPr>
        <w:t>deos.</w:t>
      </w:r>
    </w:p>
    <w:p w:rsidR="009A106D" w:rsidRDefault="007C0EE8">
      <w:pPr>
        <w:numPr>
          <w:ilvl w:val="0"/>
          <w:numId w:val="28"/>
        </w:numPr>
        <w:rPr>
          <w:lang w:eastAsia="es-ES"/>
        </w:rPr>
        <w:pPrChange w:id="1696" w:author="Rodrigo Riquelme" w:date="2010-11-03T10:49:00Z">
          <w:pPr>
            <w:pStyle w:val="Sinespaciado"/>
            <w:numPr>
              <w:numId w:val="8"/>
            </w:numPr>
            <w:suppressAutoHyphens w:val="0"/>
            <w:ind w:left="720" w:hanging="360"/>
            <w:jc w:val="both"/>
          </w:pPr>
        </w:pPrChange>
      </w:pPr>
      <w:r w:rsidRPr="00640374">
        <w:rPr>
          <w:lang w:eastAsia="es-ES"/>
        </w:rPr>
        <w:t xml:space="preserve">Soporte para embeber </w:t>
      </w:r>
      <w:del w:id="1697" w:author="Rodrigo Riquelme" w:date="2010-11-05T10:39:00Z">
        <w:r w:rsidRPr="00640374" w:rsidDel="00810D0C">
          <w:rPr>
            <w:lang w:eastAsia="es-ES"/>
          </w:rPr>
          <w:delText xml:space="preserve">vídeos </w:delText>
        </w:r>
      </w:del>
      <w:ins w:id="1698" w:author="Rodrigo Riquelme" w:date="2010-11-05T10:39:00Z">
        <w:r w:rsidR="00810D0C">
          <w:rPr>
            <w:lang w:eastAsia="es-ES"/>
          </w:rPr>
          <w:t xml:space="preserve">videos </w:t>
        </w:r>
      </w:ins>
      <w:r w:rsidRPr="00640374">
        <w:rPr>
          <w:lang w:eastAsia="es-ES"/>
        </w:rPr>
        <w:t>en otros dominios.</w:t>
      </w:r>
    </w:p>
    <w:p w:rsidR="009A106D" w:rsidRDefault="007C0EE8">
      <w:pPr>
        <w:numPr>
          <w:ilvl w:val="0"/>
          <w:numId w:val="28"/>
        </w:numPr>
        <w:rPr>
          <w:lang w:eastAsia="es-ES"/>
        </w:rPr>
        <w:pPrChange w:id="1699" w:author="Rodrigo Riquelme" w:date="2010-11-03T10:49:00Z">
          <w:pPr>
            <w:pStyle w:val="Sinespaciado"/>
            <w:numPr>
              <w:numId w:val="8"/>
            </w:numPr>
            <w:suppressAutoHyphens w:val="0"/>
            <w:ind w:left="720" w:hanging="360"/>
            <w:jc w:val="both"/>
          </w:pPr>
        </w:pPrChange>
      </w:pPr>
      <w:r w:rsidRPr="00640374">
        <w:rPr>
          <w:lang w:eastAsia="es-ES"/>
        </w:rPr>
        <w:t>Soporte para grupos.</w:t>
      </w:r>
    </w:p>
    <w:p w:rsidR="009A106D" w:rsidRDefault="007C0EE8">
      <w:pPr>
        <w:numPr>
          <w:ilvl w:val="0"/>
          <w:numId w:val="28"/>
        </w:numPr>
        <w:rPr>
          <w:lang w:eastAsia="es-ES"/>
        </w:rPr>
        <w:pPrChange w:id="1700" w:author="Rodrigo Riquelme" w:date="2010-11-03T10:49:00Z">
          <w:pPr>
            <w:pStyle w:val="Sinespaciado"/>
            <w:numPr>
              <w:numId w:val="8"/>
            </w:numPr>
            <w:suppressAutoHyphens w:val="0"/>
            <w:ind w:left="720" w:hanging="360"/>
            <w:jc w:val="both"/>
          </w:pPr>
        </w:pPrChange>
      </w:pPr>
      <w:r w:rsidRPr="00640374">
        <w:rPr>
          <w:lang w:eastAsia="es-ES"/>
        </w:rPr>
        <w:t>Facilidad para crear favoritos</w:t>
      </w:r>
    </w:p>
    <w:p w:rsidR="009A106D" w:rsidRDefault="007C0EE8">
      <w:pPr>
        <w:numPr>
          <w:ilvl w:val="0"/>
          <w:numId w:val="28"/>
        </w:numPr>
        <w:rPr>
          <w:lang w:eastAsia="es-ES"/>
        </w:rPr>
        <w:pPrChange w:id="1701" w:author="Rodrigo Riquelme" w:date="2010-11-03T10:49:00Z">
          <w:pPr>
            <w:pStyle w:val="Sinespaciado"/>
            <w:numPr>
              <w:numId w:val="8"/>
            </w:numPr>
            <w:suppressAutoHyphens w:val="0"/>
            <w:ind w:left="720" w:hanging="360"/>
            <w:jc w:val="both"/>
          </w:pPr>
        </w:pPrChange>
      </w:pPr>
      <w:r w:rsidRPr="00640374">
        <w:rPr>
          <w:lang w:eastAsia="es-ES"/>
        </w:rPr>
        <w:lastRenderedPageBreak/>
        <w:t>Cuenta con un administrador de publicidad.</w:t>
      </w:r>
    </w:p>
    <w:p w:rsidR="007C0EE8" w:rsidRPr="007167C6" w:rsidRDefault="007C0EE8" w:rsidP="004B1608">
      <w:del w:id="1702" w:author="Rodrigo Riquelme" w:date="2010-11-03T11:20:00Z">
        <w:r w:rsidDel="004B1608">
          <w:rPr>
            <w:lang w:eastAsia="es-ES"/>
          </w:rPr>
          <w:tab/>
        </w:r>
      </w:del>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rPr>
          <w:ins w:id="1703" w:author="Rodrigo Riquelme" w:date="2010-11-05T01:09:00Z"/>
        </w:rP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pPr>
        <w:pStyle w:val="Epgrafe"/>
        <w:jc w:val="center"/>
        <w:pPrChange w:id="1704" w:author="Rodrigo Riquelme" w:date="2010-11-05T01:09:00Z">
          <w:pPr>
            <w:pStyle w:val="Textoindependienteprimerasangra2"/>
            <w:keepNext/>
            <w:jc w:val="center"/>
          </w:pPr>
        </w:pPrChange>
      </w:pPr>
      <w:bookmarkStart w:id="1705" w:name="_Toc276683976"/>
      <w:bookmarkStart w:id="1706" w:name="_Toc276684044"/>
      <w:ins w:id="1707" w:author="Rodrigo Riquelme" w:date="2010-11-05T01:09:00Z">
        <w:r>
          <w:t xml:space="preserve">Ilustración </w:t>
        </w:r>
        <w:r w:rsidR="00427C5E">
          <w:fldChar w:fldCharType="begin"/>
        </w:r>
        <w:r>
          <w:instrText xml:space="preserve"> SEQ Ilustración \* ARABIC </w:instrText>
        </w:r>
      </w:ins>
      <w:r w:rsidR="00427C5E">
        <w:fldChar w:fldCharType="separate"/>
      </w:r>
      <w:ins w:id="1708" w:author="Rodrigo Riquelme" w:date="2010-11-05T01:30:00Z">
        <w:r w:rsidR="00E010D5">
          <w:rPr>
            <w:noProof/>
          </w:rPr>
          <w:t>16</w:t>
        </w:r>
      </w:ins>
      <w:ins w:id="1709" w:author="Rodrigo Riquelme" w:date="2010-11-05T01:09:00Z">
        <w:r w:rsidR="00427C5E">
          <w:fldChar w:fldCharType="end"/>
        </w:r>
        <w:r>
          <w:t xml:space="preserve"> - Web PHPMotion</w:t>
        </w:r>
      </w:ins>
      <w:bookmarkEnd w:id="1705"/>
      <w:bookmarkEnd w:id="1706"/>
    </w:p>
    <w:p w:rsidR="007C0EE8" w:rsidRPr="0026694D" w:rsidRDefault="00427C5E" w:rsidP="007C0EE8">
      <w:pPr>
        <w:pStyle w:val="Epgrafe"/>
        <w:jc w:val="center"/>
        <w:rPr>
          <w:b w:val="0"/>
          <w:lang w:val="en-US"/>
          <w:rPrChange w:id="1710" w:author="Rodrigo Riquelme" w:date="2010-11-05T01:11:00Z">
            <w:rPr>
              <w:lang w:val="en-US"/>
            </w:rPr>
          </w:rPrChange>
        </w:rPr>
      </w:pPr>
      <w:bookmarkStart w:id="1711" w:name="_Toc266039206"/>
      <w:del w:id="1712" w:author="Rodrigo Riquelme" w:date="2010-11-05T01:09:00Z">
        <w:r w:rsidRPr="00427C5E">
          <w:rPr>
            <w:b w:val="0"/>
            <w:lang w:val="en-US"/>
            <w:rPrChange w:id="1713" w:author="Rodrigo Riquelme" w:date="2010-11-05T01:11:00Z">
              <w:rPr>
                <w:rFonts w:eastAsia="Calibri"/>
                <w:b w:val="0"/>
                <w:bCs w:val="0"/>
                <w:i/>
                <w:color w:val="auto"/>
                <w:sz w:val="24"/>
                <w:szCs w:val="22"/>
                <w:lang w:val="en-US" w:eastAsia="ar-SA"/>
              </w:rPr>
            </w:rPrChange>
          </w:rPr>
          <w:delText xml:space="preserve">Figura </w:delText>
        </w:r>
        <w:r w:rsidRPr="00427C5E" w:rsidDel="00B33534">
          <w:rPr>
            <w:b w:val="0"/>
            <w:rPrChange w:id="1714" w:author="Rodrigo Riquelme" w:date="2010-11-05T01:11:00Z">
              <w:rPr>
                <w:rFonts w:eastAsia="Calibri"/>
                <w:b w:val="0"/>
                <w:bCs w:val="0"/>
                <w:i/>
                <w:color w:val="auto"/>
                <w:sz w:val="24"/>
                <w:szCs w:val="22"/>
                <w:lang w:eastAsia="ar-SA"/>
              </w:rPr>
            </w:rPrChange>
          </w:rPr>
          <w:fldChar w:fldCharType="begin"/>
        </w:r>
        <w:r w:rsidRPr="00427C5E">
          <w:rPr>
            <w:b w:val="0"/>
            <w:lang w:val="en-US"/>
            <w:rPrChange w:id="1715" w:author="Rodrigo Riquelme" w:date="2010-11-05T01:11:00Z">
              <w:rPr>
                <w:rFonts w:eastAsia="Calibri"/>
                <w:b w:val="0"/>
                <w:bCs w:val="0"/>
                <w:i/>
                <w:color w:val="auto"/>
                <w:sz w:val="24"/>
                <w:szCs w:val="22"/>
                <w:lang w:val="en-US" w:eastAsia="ar-SA"/>
              </w:rPr>
            </w:rPrChange>
          </w:rPr>
          <w:delInstrText xml:space="preserve"> SEQ Figura \* ARABIC </w:delInstrText>
        </w:r>
        <w:r w:rsidRPr="00427C5E" w:rsidDel="00B33534">
          <w:rPr>
            <w:b w:val="0"/>
            <w:rPrChange w:id="1716" w:author="Rodrigo Riquelme" w:date="2010-11-05T01:11:00Z">
              <w:rPr>
                <w:rFonts w:eastAsia="Calibri"/>
                <w:b w:val="0"/>
                <w:bCs w:val="0"/>
                <w:i/>
                <w:color w:val="auto"/>
                <w:sz w:val="24"/>
                <w:szCs w:val="22"/>
                <w:lang w:eastAsia="ar-SA"/>
              </w:rPr>
            </w:rPrChange>
          </w:rPr>
          <w:fldChar w:fldCharType="separate"/>
        </w:r>
        <w:r w:rsidRPr="00427C5E">
          <w:rPr>
            <w:b w:val="0"/>
            <w:noProof/>
            <w:lang w:val="en-US"/>
            <w:rPrChange w:id="1717" w:author="Rodrigo Riquelme" w:date="2010-11-05T01:11:00Z">
              <w:rPr>
                <w:rFonts w:eastAsia="Calibri"/>
                <w:b w:val="0"/>
                <w:bCs w:val="0"/>
                <w:i/>
                <w:noProof/>
                <w:color w:val="auto"/>
                <w:sz w:val="24"/>
                <w:szCs w:val="22"/>
                <w:lang w:val="en-US" w:eastAsia="ar-SA"/>
              </w:rPr>
            </w:rPrChange>
          </w:rPr>
          <w:delText>11</w:delText>
        </w:r>
        <w:r w:rsidRPr="00427C5E" w:rsidDel="00B33534">
          <w:rPr>
            <w:b w:val="0"/>
            <w:rPrChange w:id="1718" w:author="Rodrigo Riquelme" w:date="2010-11-05T01:11:00Z">
              <w:rPr>
                <w:rFonts w:eastAsia="Calibri"/>
                <w:b w:val="0"/>
                <w:bCs w:val="0"/>
                <w:i/>
                <w:color w:val="auto"/>
                <w:sz w:val="24"/>
                <w:szCs w:val="22"/>
                <w:lang w:eastAsia="ar-SA"/>
              </w:rPr>
            </w:rPrChange>
          </w:rPr>
          <w:fldChar w:fldCharType="end"/>
        </w:r>
        <w:r w:rsidRPr="00427C5E">
          <w:rPr>
            <w:b w:val="0"/>
            <w:lang w:val="en-US"/>
            <w:rPrChange w:id="1719" w:author="Rodrigo Riquelme" w:date="2010-11-05T01:11:00Z">
              <w:rPr>
                <w:rFonts w:eastAsia="Calibri"/>
                <w:b w:val="0"/>
                <w:bCs w:val="0"/>
                <w:i/>
                <w:color w:val="auto"/>
                <w:sz w:val="24"/>
                <w:szCs w:val="22"/>
                <w:lang w:val="en-US" w:eastAsia="ar-SA"/>
              </w:rPr>
            </w:rPrChange>
          </w:rPr>
          <w:delText xml:space="preserve">: PHPMotion - </w:delText>
        </w:r>
      </w:del>
      <w:r w:rsidRPr="00427C5E">
        <w:rPr>
          <w:b w:val="0"/>
          <w:rPrChange w:id="1720" w:author="Rodrigo Riquelme" w:date="2010-11-05T01:11:00Z">
            <w:rPr>
              <w:rFonts w:eastAsia="Calibri"/>
              <w:b w:val="0"/>
              <w:bCs w:val="0"/>
              <w:color w:val="0000FF"/>
              <w:sz w:val="24"/>
              <w:szCs w:val="22"/>
              <w:u w:val="single"/>
              <w:lang w:eastAsia="ar-SA"/>
            </w:rPr>
          </w:rPrChange>
        </w:rPr>
        <w:fldChar w:fldCharType="begin"/>
      </w:r>
      <w:r w:rsidRPr="00427C5E">
        <w:rPr>
          <w:b w:val="0"/>
          <w:lang w:val="en-US"/>
          <w:rPrChange w:id="1721" w:author="Rodrigo Riquelme" w:date="2010-11-05T01:11:00Z">
            <w:rPr>
              <w:rFonts w:eastAsia="Calibri"/>
              <w:b w:val="0"/>
              <w:bCs w:val="0"/>
              <w:i/>
              <w:color w:val="auto"/>
              <w:sz w:val="24"/>
              <w:szCs w:val="22"/>
              <w:lang w:val="en-US" w:eastAsia="ar-SA"/>
            </w:rPr>
          </w:rPrChange>
        </w:rPr>
        <w:instrText xml:space="preserve"> HYPERLINK "http://www.phpmotion.com/" </w:instrText>
      </w:r>
      <w:r w:rsidRPr="00427C5E">
        <w:rPr>
          <w:b w:val="0"/>
          <w:rPrChange w:id="1722" w:author="Rodrigo Riquelme" w:date="2010-11-05T01:11:00Z">
            <w:rPr>
              <w:rFonts w:eastAsia="Calibri"/>
              <w:b w:val="0"/>
              <w:bCs w:val="0"/>
              <w:color w:val="0000FF"/>
              <w:sz w:val="24"/>
              <w:szCs w:val="22"/>
              <w:u w:val="single"/>
              <w:lang w:eastAsia="ar-SA"/>
            </w:rPr>
          </w:rPrChange>
        </w:rPr>
        <w:fldChar w:fldCharType="separate"/>
      </w:r>
      <w:r w:rsidRPr="00427C5E">
        <w:rPr>
          <w:rStyle w:val="Hipervnculo"/>
          <w:b w:val="0"/>
          <w:lang w:val="en-US"/>
          <w:rPrChange w:id="1723" w:author="Rodrigo Riquelme" w:date="2010-11-05T01:11:00Z">
            <w:rPr>
              <w:rStyle w:val="Hipervnculo"/>
              <w:rFonts w:eastAsia="Calibri"/>
              <w:b w:val="0"/>
              <w:bCs w:val="0"/>
              <w:sz w:val="24"/>
              <w:szCs w:val="22"/>
              <w:lang w:val="en-US" w:eastAsia="ar-SA"/>
            </w:rPr>
          </w:rPrChange>
        </w:rPr>
        <w:t>http://www.phpmotion.com/</w:t>
      </w:r>
      <w:bookmarkEnd w:id="1711"/>
      <w:r w:rsidRPr="00427C5E">
        <w:rPr>
          <w:b w:val="0"/>
          <w:rPrChange w:id="1724" w:author="Rodrigo Riquelme" w:date="2010-11-05T01:11:00Z">
            <w:rPr>
              <w:rFonts w:eastAsia="Calibri"/>
              <w:b w:val="0"/>
              <w:bCs w:val="0"/>
              <w:color w:val="0000FF"/>
              <w:sz w:val="24"/>
              <w:szCs w:val="22"/>
              <w:u w:val="single"/>
              <w:lang w:eastAsia="ar-SA"/>
            </w:rPr>
          </w:rPrChange>
        </w:rPr>
        <w:fldChar w:fldCharType="end"/>
      </w:r>
    </w:p>
    <w:p w:rsidR="009A106D" w:rsidRDefault="00F76108">
      <w:pPr>
        <w:pStyle w:val="Subttulo"/>
        <w:outlineLvl w:val="2"/>
        <w:rPr>
          <w:lang w:val="es-ES"/>
        </w:rPr>
        <w:pPrChange w:id="1725" w:author="Rodrigo Riquelme" w:date="2010-11-03T11:45:00Z">
          <w:pPr>
            <w:pStyle w:val="Subttulo"/>
          </w:pPr>
        </w:pPrChange>
      </w:pPr>
      <w:ins w:id="1726" w:author="Rodrigo Riquelme" w:date="2010-11-03T17:42:00Z">
        <w:r>
          <w:rPr>
            <w:lang w:val="es-ES"/>
          </w:rPr>
          <w:br w:type="page"/>
        </w:r>
      </w:ins>
      <w:bookmarkStart w:id="1727" w:name="_Toc276634753"/>
      <w:r w:rsidR="007C0EE8" w:rsidRPr="007E48E2">
        <w:rPr>
          <w:lang w:val="es-ES"/>
        </w:rPr>
        <w:lastRenderedPageBreak/>
        <w:t>3.</w:t>
      </w:r>
      <w:del w:id="1728" w:author="Rodrigo Riquelme" w:date="2010-11-04T11:21:00Z">
        <w:r w:rsidR="007C0EE8" w:rsidRPr="007E48E2" w:rsidDel="00ED2766">
          <w:rPr>
            <w:lang w:val="es-ES"/>
          </w:rPr>
          <w:delText>1</w:delText>
        </w:r>
      </w:del>
      <w:ins w:id="1729" w:author="Rodrigo Riquelme" w:date="2010-11-04T11:21:00Z">
        <w:r w:rsidR="00ED2766">
          <w:rPr>
            <w:lang w:val="es-ES"/>
          </w:rPr>
          <w:t>2</w:t>
        </w:r>
      </w:ins>
      <w:r w:rsidR="007C0EE8" w:rsidRPr="007E48E2">
        <w:rPr>
          <w:lang w:val="es-ES"/>
        </w:rPr>
        <w:t>.2</w:t>
      </w:r>
      <w:ins w:id="1730" w:author="Rodrigo Riquelme" w:date="2010-11-03T11:45:00Z">
        <w:r w:rsidR="00A9067E">
          <w:rPr>
            <w:lang w:val="es-ES"/>
          </w:rPr>
          <w:t>.</w:t>
        </w:r>
      </w:ins>
      <w:r w:rsidR="007C0EE8" w:rsidRPr="007E48E2">
        <w:rPr>
          <w:lang w:val="es-ES"/>
        </w:rPr>
        <w:t xml:space="preserve"> OsTube</w:t>
      </w:r>
      <w:bookmarkEnd w:id="1727"/>
    </w:p>
    <w:p w:rsidR="007C0EE8" w:rsidRPr="007F307B" w:rsidRDefault="007C0EE8" w:rsidP="007C0EE8">
      <w:pPr>
        <w:rPr>
          <w:lang w:eastAsia="es-CL"/>
        </w:rPr>
      </w:pPr>
      <w:del w:id="1731" w:author="Rodrigo Riquelme" w:date="2010-11-03T11:45:00Z">
        <w:r w:rsidDel="00CE64A1">
          <w:rPr>
            <w:lang w:eastAsia="es-CL"/>
          </w:rPr>
          <w:tab/>
        </w:r>
      </w:del>
      <w:r>
        <w:rPr>
          <w:lang w:eastAsia="es-CL"/>
        </w:rPr>
        <w:t>OSTube</w:t>
      </w:r>
      <w:ins w:id="1732" w:author="Rodrigo Riquelme" w:date="2010-11-04T11:20:00Z">
        <w:r w:rsidR="00ED2766">
          <w:rPr>
            <w:lang w:eastAsia="es-CL"/>
          </w:rPr>
          <w:t xml:space="preserve"> e</w:t>
        </w:r>
      </w:ins>
      <w:del w:id="1733" w:author="Rodrigo Riquelme" w:date="2010-11-04T11:20:00Z">
        <w:r w:rsidRPr="007F307B" w:rsidDel="00ED2766">
          <w:rPr>
            <w:lang w:eastAsia="es-CL"/>
          </w:rPr>
          <w:delText>E</w:delText>
        </w:r>
      </w:del>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del w:id="1734" w:author="Rodrigo Riquelme" w:date="2010-11-03T11:45:00Z">
        <w:r w:rsidDel="00CE64A1">
          <w:rPr>
            <w:lang w:eastAsia="es-CL"/>
          </w:rPr>
          <w:tab/>
        </w:r>
      </w:del>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del w:id="1735" w:author="Rodrigo Riquelme" w:date="2010-11-03T17:42:00Z">
        <w:r w:rsidDel="00FF2E88">
          <w:rPr>
            <w:lang w:eastAsia="es-CL"/>
          </w:rPr>
          <w:tab/>
        </w:r>
      </w:del>
      <w:r w:rsidRPr="00A053A0">
        <w:rPr>
          <w:lang w:eastAsia="es-CL"/>
        </w:rPr>
        <w:t>Está en Inglés y Alemán, tiene versiones Free, Profesional y empresarial.</w:t>
      </w:r>
    </w:p>
    <w:p w:rsidR="009A106D" w:rsidRDefault="00122C2B">
      <w:pPr>
        <w:pStyle w:val="Textoindependienteprimerasangra2"/>
        <w:keepNext/>
        <w:jc w:val="center"/>
        <w:rPr>
          <w:ins w:id="1736" w:author="Rodrigo Riquelme" w:date="2010-11-05T01:10:00Z"/>
        </w:rPr>
        <w:pPrChange w:id="1737" w:author="Rodrigo Riquelme" w:date="2010-11-05T01:10:00Z">
          <w:pPr>
            <w:pStyle w:val="Textoindependienteprimerasangra2"/>
            <w:keepNext/>
          </w:pPr>
        </w:pPrChange>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4"/>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pPr>
        <w:pStyle w:val="Epgrafe"/>
        <w:jc w:val="center"/>
        <w:pPrChange w:id="1738" w:author="Rodrigo Riquelme" w:date="2010-11-05T01:10:00Z">
          <w:pPr>
            <w:pStyle w:val="Textoindependienteprimerasangra2"/>
            <w:keepNext/>
          </w:pPr>
        </w:pPrChange>
      </w:pPr>
      <w:bookmarkStart w:id="1739" w:name="_Toc276683977"/>
      <w:bookmarkStart w:id="1740" w:name="_Toc276684045"/>
      <w:ins w:id="1741" w:author="Rodrigo Riquelme" w:date="2010-11-05T01:10:00Z">
        <w:r>
          <w:t xml:space="preserve">Ilustración </w:t>
        </w:r>
        <w:r w:rsidR="00427C5E">
          <w:fldChar w:fldCharType="begin"/>
        </w:r>
        <w:r>
          <w:instrText xml:space="preserve"> SEQ Ilustración \* ARABIC </w:instrText>
        </w:r>
      </w:ins>
      <w:r w:rsidR="00427C5E">
        <w:fldChar w:fldCharType="separate"/>
      </w:r>
      <w:ins w:id="1742" w:author="Rodrigo Riquelme" w:date="2010-11-05T01:30:00Z">
        <w:r w:rsidR="00E010D5">
          <w:rPr>
            <w:noProof/>
          </w:rPr>
          <w:t>17</w:t>
        </w:r>
      </w:ins>
      <w:ins w:id="1743" w:author="Rodrigo Riquelme" w:date="2010-11-05T01:10:00Z">
        <w:r w:rsidR="00427C5E">
          <w:fldChar w:fldCharType="end"/>
        </w:r>
        <w:r>
          <w:t xml:space="preserve"> - </w:t>
        </w:r>
        <w:r w:rsidRPr="00AE733E">
          <w:t>OSTube</w:t>
        </w:r>
      </w:ins>
      <w:bookmarkEnd w:id="1739"/>
      <w:bookmarkEnd w:id="1740"/>
    </w:p>
    <w:p w:rsidR="007C0EE8" w:rsidRPr="0026694D" w:rsidRDefault="007C0EE8" w:rsidP="007C0EE8">
      <w:pPr>
        <w:pStyle w:val="Epgrafe"/>
        <w:jc w:val="center"/>
        <w:rPr>
          <w:b w:val="0"/>
          <w:lang w:val="pt-BR"/>
          <w:rPrChange w:id="1744" w:author="Rodrigo Riquelme" w:date="2010-11-05T01:11:00Z">
            <w:rPr>
              <w:lang w:val="pt-BR"/>
            </w:rPr>
          </w:rPrChange>
        </w:rPr>
      </w:pPr>
      <w:bookmarkStart w:id="1745" w:name="_Toc266039207"/>
      <w:del w:id="1746" w:author="Rodrigo Riquelme" w:date="2010-11-05T01:10:00Z">
        <w:r w:rsidRPr="00BD1B4B" w:rsidDel="00726EFC">
          <w:rPr>
            <w:lang w:val="pt-BR"/>
          </w:rPr>
          <w:delText xml:space="preserve">Figura </w:delText>
        </w:r>
        <w:r w:rsidR="00427C5E" w:rsidDel="00726EFC">
          <w:fldChar w:fldCharType="begin"/>
        </w:r>
        <w:r w:rsidRPr="00BD1B4B" w:rsidDel="00726EFC">
          <w:rPr>
            <w:lang w:val="pt-BR"/>
          </w:rPr>
          <w:delInstrText xml:space="preserve"> SEQ Figura \* ARABIC </w:delInstrText>
        </w:r>
        <w:r w:rsidR="00427C5E" w:rsidDel="00726EFC">
          <w:fldChar w:fldCharType="separate"/>
        </w:r>
        <w:r w:rsidDel="00726EFC">
          <w:rPr>
            <w:noProof/>
            <w:lang w:val="pt-BR"/>
          </w:rPr>
          <w:delText>12</w:delText>
        </w:r>
        <w:r w:rsidR="00427C5E" w:rsidDel="00726EFC">
          <w:fldChar w:fldCharType="end"/>
        </w:r>
        <w:r w:rsidRPr="00BD1B4B" w:rsidDel="00726EFC">
          <w:rPr>
            <w:lang w:val="pt-BR"/>
          </w:rPr>
          <w:delText>: OSTube</w:delText>
        </w:r>
      </w:del>
      <w:r w:rsidRPr="00BD1B4B">
        <w:rPr>
          <w:lang w:val="pt-BR"/>
        </w:rPr>
        <w:t xml:space="preserve"> </w:t>
      </w:r>
      <w:r w:rsidR="00427C5E" w:rsidRPr="00427C5E">
        <w:rPr>
          <w:b w:val="0"/>
          <w:rPrChange w:id="1747" w:author="Rodrigo Riquelme" w:date="2010-11-05T01:11:00Z">
            <w:rPr>
              <w:rFonts w:eastAsia="Calibri"/>
              <w:b w:val="0"/>
              <w:bCs w:val="0"/>
              <w:color w:val="0000FF"/>
              <w:sz w:val="24"/>
              <w:szCs w:val="22"/>
              <w:u w:val="single"/>
              <w:lang w:eastAsia="ar-SA"/>
            </w:rPr>
          </w:rPrChange>
        </w:rPr>
        <w:fldChar w:fldCharType="begin"/>
      </w:r>
      <w:r w:rsidR="00427C5E" w:rsidRPr="00427C5E">
        <w:rPr>
          <w:b w:val="0"/>
          <w:lang w:val="pt-BR"/>
          <w:rPrChange w:id="1748" w:author="Rodrigo Riquelme" w:date="2010-11-05T01:11:00Z">
            <w:rPr>
              <w:rFonts w:eastAsia="Calibri"/>
              <w:b w:val="0"/>
              <w:bCs w:val="0"/>
              <w:color w:val="0000FF"/>
              <w:sz w:val="24"/>
              <w:szCs w:val="22"/>
              <w:u w:val="single"/>
              <w:lang w:val="pt-BR" w:eastAsia="ar-SA"/>
            </w:rPr>
          </w:rPrChange>
        </w:rPr>
        <w:instrText xml:space="preserve"> HYPERLINK "http://www.ostube.de/en/ostube" </w:instrText>
      </w:r>
      <w:r w:rsidR="00427C5E" w:rsidRPr="00427C5E">
        <w:rPr>
          <w:b w:val="0"/>
          <w:rPrChange w:id="1749" w:author="Rodrigo Riquelme" w:date="2010-11-05T01:11:00Z">
            <w:rPr>
              <w:rFonts w:eastAsia="Calibri"/>
              <w:b w:val="0"/>
              <w:bCs w:val="0"/>
              <w:color w:val="0000FF"/>
              <w:sz w:val="24"/>
              <w:szCs w:val="22"/>
              <w:u w:val="single"/>
              <w:lang w:eastAsia="ar-SA"/>
            </w:rPr>
          </w:rPrChange>
        </w:rPr>
        <w:fldChar w:fldCharType="separate"/>
      </w:r>
      <w:r w:rsidR="00427C5E" w:rsidRPr="00427C5E">
        <w:rPr>
          <w:rStyle w:val="Hipervnculo"/>
          <w:b w:val="0"/>
          <w:lang w:val="pt-BR"/>
          <w:rPrChange w:id="1750" w:author="Rodrigo Riquelme" w:date="2010-11-05T01:11:00Z">
            <w:rPr>
              <w:rStyle w:val="Hipervnculo"/>
              <w:rFonts w:eastAsia="Calibri"/>
              <w:b w:val="0"/>
              <w:bCs w:val="0"/>
              <w:sz w:val="24"/>
              <w:szCs w:val="22"/>
              <w:lang w:val="pt-BR" w:eastAsia="ar-SA"/>
            </w:rPr>
          </w:rPrChange>
        </w:rPr>
        <w:t>http://www.ostube.de/en/ostube</w:t>
      </w:r>
      <w:bookmarkEnd w:id="1745"/>
      <w:r w:rsidR="00427C5E" w:rsidRPr="00427C5E">
        <w:rPr>
          <w:b w:val="0"/>
          <w:rPrChange w:id="1751" w:author="Rodrigo Riquelme" w:date="2010-11-05T01:11:00Z">
            <w:rPr>
              <w:rFonts w:eastAsia="Calibri"/>
              <w:b w:val="0"/>
              <w:bCs w:val="0"/>
              <w:color w:val="0000FF"/>
              <w:sz w:val="24"/>
              <w:szCs w:val="22"/>
              <w:u w:val="single"/>
              <w:lang w:eastAsia="ar-SA"/>
            </w:rPr>
          </w:rPrChange>
        </w:rP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pPr>
        <w:pStyle w:val="Subttulo"/>
        <w:outlineLvl w:val="1"/>
        <w:rPr>
          <w:ins w:id="1752" w:author="Rodrigo Riquelme" w:date="2010-11-03T23:01:00Z"/>
        </w:rPr>
        <w:pPrChange w:id="1753" w:author="Rodrigo Riquelme" w:date="2010-11-03T11:46:00Z">
          <w:pPr>
            <w:pStyle w:val="Ttulo2"/>
          </w:pPr>
        </w:pPrChange>
      </w:pPr>
      <w:bookmarkStart w:id="1754" w:name="_Toc266039186"/>
      <w:bookmarkStart w:id="1755" w:name="_Toc276634754"/>
      <w:r w:rsidRPr="007E48E2">
        <w:lastRenderedPageBreak/>
        <w:t>3.</w:t>
      </w:r>
      <w:ins w:id="1756" w:author="Rodrigo Riquelme" w:date="2010-11-04T00:20:00Z">
        <w:r w:rsidR="00EF26DE">
          <w:t>3</w:t>
        </w:r>
      </w:ins>
      <w:del w:id="1757" w:author="Rodrigo Riquelme" w:date="2010-11-04T00:20:00Z">
        <w:r w:rsidRPr="007E48E2" w:rsidDel="00EF26DE">
          <w:delText>2</w:delText>
        </w:r>
      </w:del>
      <w:ins w:id="1758" w:author="Rodrigo Riquelme" w:date="2010-11-03T11:50:00Z">
        <w:r w:rsidR="00BB77FD">
          <w:t>.</w:t>
        </w:r>
      </w:ins>
      <w:r w:rsidRPr="007E48E2">
        <w:t xml:space="preserve"> Sitios de contenidos multimedia de referencia</w:t>
      </w:r>
      <w:bookmarkEnd w:id="1754"/>
      <w:bookmarkEnd w:id="1755"/>
    </w:p>
    <w:p w:rsidR="009A106D" w:rsidRDefault="005B09D3">
      <w:pPr>
        <w:rPr>
          <w:ins w:id="1759" w:author="Rodrigo Riquelme" w:date="2010-11-03T23:05:00Z"/>
        </w:rPr>
        <w:pPrChange w:id="1760" w:author="Rodrigo Riquelme" w:date="2010-11-03T23:01:00Z">
          <w:pPr>
            <w:pStyle w:val="Ttulo2"/>
          </w:pPr>
        </w:pPrChange>
      </w:pPr>
      <w:ins w:id="1761" w:author="Rodrigo Riquelme" w:date="2010-11-03T23:01:00Z">
        <w:r>
          <w:t xml:space="preserve">Los gestores de contenidos multimedia como los que se presentaron tienen como finalidad ser el soporte de software </w:t>
        </w:r>
      </w:ins>
      <w:ins w:id="1762" w:author="Rodrigo Riquelme" w:date="2010-11-03T23:04:00Z">
        <w:r>
          <w:t xml:space="preserve">para </w:t>
        </w:r>
      </w:ins>
      <w:ins w:id="1763" w:author="Rodrigo Riquelme" w:date="2010-11-03T23:05:00Z">
        <w:r>
          <w:t xml:space="preserve">desarrollar y </w:t>
        </w:r>
      </w:ins>
      <w:ins w:id="1764" w:author="Rodrigo Riquelme" w:date="2010-11-03T23:04:00Z">
        <w:r>
          <w:t xml:space="preserve">mantener </w:t>
        </w:r>
      </w:ins>
      <w:ins w:id="1765" w:author="Rodrigo Riquelme" w:date="2010-11-03T23:05:00Z">
        <w:r>
          <w:t>un sitio web con cuyo fuerte sean los contenidos audiovisuales.</w:t>
        </w:r>
      </w:ins>
    </w:p>
    <w:p w:rsidR="009A106D" w:rsidRDefault="005B09D3">
      <w:pPr>
        <w:rPr>
          <w:iCs/>
          <w:rPrChange w:id="1766" w:author="Rodrigo Riquelme" w:date="2010-11-03T23:01:00Z">
            <w:rPr>
              <w:iCs w:val="0"/>
              <w:spacing w:val="15"/>
            </w:rPr>
          </w:rPrChange>
        </w:rPr>
        <w:pPrChange w:id="1767" w:author="Rodrigo Riquelme" w:date="2010-11-03T23:01:00Z">
          <w:pPr>
            <w:pStyle w:val="Ttulo2"/>
          </w:pPr>
        </w:pPrChange>
      </w:pPr>
      <w:ins w:id="1768" w:author="Rodrigo Riquelme" w:date="2010-11-03T23:06:00Z">
        <w:r>
          <w:t xml:space="preserve">A continuación se </w:t>
        </w:r>
      </w:ins>
      <w:ins w:id="1769" w:author="Rodrigo Riquelme" w:date="2010-11-03T23:07:00Z">
        <w:r>
          <w:t>mostrará</w:t>
        </w:r>
      </w:ins>
      <w:ins w:id="1770" w:author="Rodrigo Riquelme" w:date="2010-11-03T23:06:00Z">
        <w:r>
          <w:t xml:space="preserve"> un listado de </w:t>
        </w:r>
      </w:ins>
      <w:ins w:id="1771" w:author="Rodrigo Riquelme" w:date="2010-11-03T23:07:00Z">
        <w:r>
          <w:t>los principales sitios web de esas características a nivel mundial y nacional.</w:t>
        </w:r>
      </w:ins>
    </w:p>
    <w:p w:rsidR="007C0EE8" w:rsidDel="00805B6B" w:rsidRDefault="007C0EE8" w:rsidP="007C0EE8">
      <w:pPr>
        <w:pStyle w:val="Subttulo"/>
        <w:outlineLvl w:val="2"/>
        <w:rPr>
          <w:del w:id="1772" w:author="Rodrigo Riquelme" w:date="2010-11-03T11:48:00Z"/>
          <w:lang w:val="es-ES"/>
        </w:rPr>
      </w:pPr>
      <w:bookmarkStart w:id="1773" w:name="_Toc266039187"/>
      <w:bookmarkStart w:id="1774" w:name="_Toc276634755"/>
      <w:r w:rsidRPr="00BD1B4B">
        <w:rPr>
          <w:lang w:val="es-ES"/>
        </w:rPr>
        <w:t>3.</w:t>
      </w:r>
      <w:ins w:id="1775" w:author="Rodrigo Riquelme" w:date="2010-11-04T00:20:00Z">
        <w:r w:rsidR="00EF26DE">
          <w:rPr>
            <w:lang w:val="es-ES"/>
          </w:rPr>
          <w:t>3</w:t>
        </w:r>
      </w:ins>
      <w:del w:id="1776" w:author="Rodrigo Riquelme" w:date="2010-11-04T00:20:00Z">
        <w:r w:rsidRPr="00BD1B4B" w:rsidDel="00EF26DE">
          <w:rPr>
            <w:lang w:val="es-ES"/>
          </w:rPr>
          <w:delText>2</w:delText>
        </w:r>
      </w:del>
      <w:r w:rsidRPr="00BD1B4B">
        <w:rPr>
          <w:lang w:val="es-ES"/>
        </w:rPr>
        <w:t>.1</w:t>
      </w:r>
      <w:ins w:id="1777" w:author="Rodrigo Riquelme" w:date="2010-11-03T11:50:00Z">
        <w:r w:rsidR="00BB77FD">
          <w:rPr>
            <w:lang w:val="es-ES"/>
          </w:rPr>
          <w:t>.</w:t>
        </w:r>
      </w:ins>
      <w:r w:rsidRPr="00BD1B4B">
        <w:rPr>
          <w:lang w:val="es-ES"/>
        </w:rPr>
        <w:t xml:space="preserve"> Youtube</w:t>
      </w:r>
      <w:bookmarkEnd w:id="1773"/>
      <w:bookmarkEnd w:id="1774"/>
    </w:p>
    <w:p w:rsidR="009A106D" w:rsidRDefault="009A106D">
      <w:pPr>
        <w:pStyle w:val="Subttulo"/>
        <w:outlineLvl w:val="2"/>
        <w:rPr>
          <w:ins w:id="1778" w:author="Rodrigo Riquelme" w:date="2010-11-03T11:48:00Z"/>
        </w:rPr>
        <w:pPrChange w:id="1779" w:author="Rodrigo Riquelme" w:date="2010-11-03T11:48:00Z">
          <w:pPr>
            <w:pStyle w:val="Textoindependienteprimerasangra2"/>
            <w:keepNext/>
            <w:ind w:left="0" w:firstLine="426"/>
          </w:pPr>
        </w:pPrChange>
      </w:pPr>
    </w:p>
    <w:p w:rsidR="009A106D" w:rsidRDefault="007C0EE8">
      <w:pPr>
        <w:pPrChange w:id="1780" w:author="Rodrigo Riquelme" w:date="2010-11-03T11:49:00Z">
          <w:pPr>
            <w:pStyle w:val="Textoindependienteprimerasangra2"/>
            <w:keepNext/>
            <w:ind w:left="0" w:firstLine="426"/>
          </w:pPr>
        </w:pPrChange>
      </w:pPr>
      <w:r w:rsidRPr="00113170">
        <w:t xml:space="preserve">Fue creado por tres antiguos empleados de </w:t>
      </w:r>
      <w:r w:rsidR="00427C5E">
        <w:fldChar w:fldCharType="begin"/>
      </w:r>
      <w:r>
        <w:instrText>HYPERLINK "http://es.wikipedia.org/wiki/PayPal" \o "PayPal"</w:instrText>
      </w:r>
      <w:r w:rsidR="00427C5E">
        <w:fldChar w:fldCharType="separate"/>
      </w:r>
      <w:r w:rsidRPr="00113170">
        <w:t>PayPal</w:t>
      </w:r>
      <w:r w:rsidR="00427C5E">
        <w:fldChar w:fldCharType="end"/>
      </w:r>
      <w:r w:rsidRPr="00113170">
        <w:t xml:space="preserve"> en febrero de 2005. En noviembre de 2006 lo adquirió Google y ahora opera como una de sus </w:t>
      </w:r>
      <w:r w:rsidR="00427C5E">
        <w:fldChar w:fldCharType="begin"/>
      </w:r>
      <w:r>
        <w:instrText>HYPERLINK "http://es.wikipedia.org/wiki/Filial" \o "Filial"</w:instrText>
      </w:r>
      <w:r w:rsidR="00427C5E">
        <w:fldChar w:fldCharType="separate"/>
      </w:r>
      <w:r w:rsidRPr="00113170">
        <w:t>filiales</w:t>
      </w:r>
      <w:r w:rsidR="00427C5E">
        <w:fldChar w:fldCharType="end"/>
      </w:r>
      <w:r w:rsidRPr="00113170">
        <w:t xml:space="preserve">. YouTube usa un reproductor en línea basado en </w:t>
      </w:r>
      <w:r w:rsidR="00427C5E">
        <w:fldChar w:fldCharType="begin"/>
      </w:r>
      <w:r>
        <w:instrText>HYPERLINK "http://es.wikipedia.org/wiki/Adobe_Flash" \o "Adobe Flash"</w:instrText>
      </w:r>
      <w:r w:rsidR="00427C5E">
        <w:fldChar w:fldCharType="separate"/>
      </w:r>
      <w:r w:rsidRPr="00113170">
        <w:t>Adobe Flash</w:t>
      </w:r>
      <w:r w:rsidR="00427C5E">
        <w:fldChar w:fldCharType="end"/>
      </w:r>
      <w:r w:rsidRPr="00113170">
        <w:t xml:space="preserve"> para servir su contenido. Es muy popular gracias a la posibilidad de alojar </w:t>
      </w:r>
      <w:del w:id="1781" w:author="Rodrigo Riquelme" w:date="2010-11-05T10:39:00Z">
        <w:r w:rsidRPr="00113170" w:rsidDel="00810D0C">
          <w:delText xml:space="preserve">vídeos </w:delText>
        </w:r>
      </w:del>
      <w:ins w:id="1782" w:author="Rodrigo Riquelme" w:date="2010-11-05T10:39:00Z">
        <w:r w:rsidR="00810D0C">
          <w:t xml:space="preserve">videos </w:t>
        </w:r>
      </w:ins>
      <w:r w:rsidRPr="00113170">
        <w:t xml:space="preserve">personales de manera sencilla. Aloja una variedad de clips de películas, </w:t>
      </w:r>
      <w:r w:rsidR="00427C5E">
        <w:fldChar w:fldCharType="begin"/>
      </w:r>
      <w:r>
        <w:instrText>HYPERLINK "http://es.wikipedia.org/wiki/Programa_de_televisi%C3%B3n" \o "Programa de televisión"</w:instrText>
      </w:r>
      <w:r w:rsidR="00427C5E">
        <w:fldChar w:fldCharType="separate"/>
      </w:r>
      <w:r w:rsidRPr="00113170">
        <w:t>programas de televisión</w:t>
      </w:r>
      <w:r w:rsidR="00427C5E">
        <w:fldChar w:fldCharType="end"/>
      </w:r>
      <w:r w:rsidRPr="00113170">
        <w:t xml:space="preserve">, </w:t>
      </w:r>
      <w:r w:rsidR="00427C5E">
        <w:fldChar w:fldCharType="begin"/>
      </w:r>
      <w:r>
        <w:instrText>HYPERLINK "http://es.wikipedia.org/wiki/V%C3%ADdeo_musical" \o "Vídeo musical"</w:instrText>
      </w:r>
      <w:r w:rsidR="00427C5E">
        <w:fldChar w:fldCharType="separate"/>
      </w:r>
      <w:del w:id="1783" w:author="Rodrigo Riquelme" w:date="2010-11-05T10:39:00Z">
        <w:r w:rsidRPr="00113170" w:rsidDel="00810D0C">
          <w:delText xml:space="preserve">vídeos </w:delText>
        </w:r>
      </w:del>
      <w:ins w:id="1784" w:author="Rodrigo Riquelme" w:date="2010-11-05T10:39:00Z">
        <w:r w:rsidR="00810D0C">
          <w:t xml:space="preserve">videos </w:t>
        </w:r>
      </w:ins>
      <w:r w:rsidRPr="00113170">
        <w:t>musicales</w:t>
      </w:r>
      <w:r w:rsidR="00427C5E">
        <w:fldChar w:fldCharType="end"/>
      </w:r>
      <w:r w:rsidRPr="00113170">
        <w:t xml:space="preserve">, así como contenidos amateur como </w:t>
      </w:r>
      <w:r w:rsidR="00427C5E">
        <w:fldChar w:fldCharType="begin"/>
      </w:r>
      <w:r>
        <w:instrText>HYPERLINK "http://es.wikipedia.org/wiki/Videoblog" \o "Videoblog"</w:instrText>
      </w:r>
      <w:r w:rsidR="00427C5E">
        <w:fldChar w:fldCharType="separate"/>
      </w:r>
      <w:r w:rsidRPr="00113170">
        <w:t>videoblogs</w:t>
      </w:r>
      <w:r w:rsidR="00427C5E">
        <w:fldChar w:fldCharType="end"/>
      </w:r>
      <w:r w:rsidRPr="00113170">
        <w:t xml:space="preserve">. Los enlaces a </w:t>
      </w:r>
      <w:del w:id="1785" w:author="Rodrigo Riquelme" w:date="2010-11-05T10:39:00Z">
        <w:r w:rsidRPr="00113170" w:rsidDel="00810D0C">
          <w:delText xml:space="preserve">vídeos </w:delText>
        </w:r>
      </w:del>
      <w:ins w:id="1786" w:author="Rodrigo Riquelme" w:date="2010-11-05T10:39:00Z">
        <w:r w:rsidR="00810D0C">
          <w:t xml:space="preserve">videos </w:t>
        </w:r>
      </w:ins>
      <w:r w:rsidRPr="00113170">
        <w:t xml:space="preserve">de YouTube pueden ser también puestos en </w:t>
      </w:r>
      <w:r w:rsidR="00427C5E">
        <w:fldChar w:fldCharType="begin"/>
      </w:r>
      <w:r>
        <w:instrText>HYPERLINK "http://es.wikipedia.org/wiki/Blogs" \o "Blogs"</w:instrText>
      </w:r>
      <w:r w:rsidR="00427C5E">
        <w:fldChar w:fldCharType="separate"/>
      </w:r>
      <w:r w:rsidRPr="00113170">
        <w:t>blogs</w:t>
      </w:r>
      <w:r w:rsidR="00427C5E">
        <w:fldChar w:fldCharType="end"/>
      </w:r>
      <w:r w:rsidRPr="00113170">
        <w:t xml:space="preserve"> y sitios electrónicos personales usando </w:t>
      </w:r>
      <w:r w:rsidR="00427C5E">
        <w:fldChar w:fldCharType="begin"/>
      </w:r>
      <w:r>
        <w:instrText>HYPERLINK "http://es.wikipedia.org/wiki/Interfaz_de_programaci%C3%B3n_de_aplicaciones" \o "Interfaz de programación de aplicaciones"</w:instrText>
      </w:r>
      <w:r w:rsidR="00427C5E">
        <w:fldChar w:fldCharType="separate"/>
      </w:r>
      <w:r w:rsidRPr="00113170">
        <w:t>API</w:t>
      </w:r>
      <w:r w:rsidR="00427C5E">
        <w:fldChar w:fldCharType="end"/>
      </w:r>
      <w:r w:rsidRPr="00113170">
        <w:t xml:space="preserve"> o incrustando cierto código </w:t>
      </w:r>
      <w:r w:rsidR="00427C5E">
        <w:fldChar w:fldCharType="begin"/>
      </w:r>
      <w:r>
        <w:instrText>HYPERLINK "http://es.wikipedia.org/wiki/HTML" \o "HTML"</w:instrText>
      </w:r>
      <w:r w:rsidR="00427C5E">
        <w:fldChar w:fldCharType="separate"/>
      </w:r>
      <w:r w:rsidRPr="00113170">
        <w:t>HTML</w:t>
      </w:r>
      <w:r w:rsidR="00427C5E">
        <w:fldChar w:fldCharType="end"/>
      </w:r>
      <w:r>
        <w:t>.</w:t>
      </w:r>
    </w:p>
    <w:p w:rsidR="0026694D" w:rsidRDefault="00122C2B" w:rsidP="0026694D">
      <w:pPr>
        <w:pStyle w:val="Textoindependienteprimerasangra2"/>
        <w:keepNext/>
        <w:ind w:left="0" w:firstLine="426"/>
        <w:jc w:val="center"/>
        <w:rPr>
          <w:ins w:id="1787" w:author="Rodrigo Riquelme" w:date="2010-11-05T01:12:00Z"/>
        </w:rP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pPr>
        <w:pStyle w:val="Epgrafe"/>
        <w:jc w:val="center"/>
        <w:pPrChange w:id="1788" w:author="Rodrigo Riquelme" w:date="2010-11-05T01:12:00Z">
          <w:pPr>
            <w:pStyle w:val="Textoindependienteprimerasangra2"/>
            <w:keepNext/>
            <w:ind w:left="0" w:firstLine="426"/>
            <w:jc w:val="center"/>
          </w:pPr>
        </w:pPrChange>
      </w:pPr>
      <w:bookmarkStart w:id="1789" w:name="_Toc276683978"/>
      <w:bookmarkStart w:id="1790" w:name="_Toc276684046"/>
      <w:ins w:id="1791" w:author="Rodrigo Riquelme" w:date="2010-11-05T01:12:00Z">
        <w:r>
          <w:t xml:space="preserve">Ilustración </w:t>
        </w:r>
        <w:r w:rsidR="00427C5E">
          <w:fldChar w:fldCharType="begin"/>
        </w:r>
        <w:r>
          <w:instrText xml:space="preserve"> SEQ Ilustración \* ARABIC </w:instrText>
        </w:r>
      </w:ins>
      <w:r w:rsidR="00427C5E">
        <w:fldChar w:fldCharType="separate"/>
      </w:r>
      <w:ins w:id="1792" w:author="Rodrigo Riquelme" w:date="2010-11-05T01:30:00Z">
        <w:r w:rsidR="00E010D5">
          <w:rPr>
            <w:noProof/>
          </w:rPr>
          <w:t>18</w:t>
        </w:r>
      </w:ins>
      <w:ins w:id="1793" w:author="Rodrigo Riquelme" w:date="2010-11-05T01:12:00Z">
        <w:r w:rsidR="00427C5E">
          <w:fldChar w:fldCharType="end"/>
        </w:r>
        <w:r>
          <w:t xml:space="preserve"> - </w:t>
        </w:r>
        <w:r w:rsidRPr="001D6F6B">
          <w:t>Youtube</w:t>
        </w:r>
      </w:ins>
      <w:bookmarkEnd w:id="1789"/>
      <w:bookmarkEnd w:id="1790"/>
    </w:p>
    <w:p w:rsidR="007C0EE8" w:rsidRPr="0026694D" w:rsidRDefault="00427C5E" w:rsidP="00771E9F">
      <w:pPr>
        <w:pStyle w:val="Epgrafe"/>
        <w:jc w:val="center"/>
        <w:rPr>
          <w:b w:val="0"/>
          <w:iCs/>
          <w:spacing w:val="15"/>
          <w:szCs w:val="24"/>
          <w:lang w:val="es-ES" w:eastAsia="es-ES"/>
        </w:rPr>
      </w:pPr>
      <w:bookmarkStart w:id="1794" w:name="_Toc266039208"/>
      <w:del w:id="1795" w:author="Rodrigo Riquelme" w:date="2010-11-05T01:11:00Z">
        <w:r w:rsidRPr="00427C5E">
          <w:rPr>
            <w:b w:val="0"/>
            <w:rPrChange w:id="1796" w:author="Rodrigo Riquelme" w:date="2010-11-05T01:12:00Z">
              <w:rPr>
                <w:rFonts w:eastAsia="Calibri"/>
                <w:b w:val="0"/>
                <w:bCs w:val="0"/>
                <w:color w:val="0000FF"/>
                <w:sz w:val="24"/>
                <w:szCs w:val="22"/>
                <w:u w:val="single"/>
                <w:lang w:eastAsia="ar-SA"/>
              </w:rPr>
            </w:rPrChange>
          </w:rPr>
          <w:delText xml:space="preserve">Figura </w:delText>
        </w:r>
        <w:r w:rsidRPr="00427C5E" w:rsidDel="0026694D">
          <w:rPr>
            <w:b w:val="0"/>
            <w:rPrChange w:id="1797" w:author="Rodrigo Riquelme" w:date="2010-11-05T01:12:00Z">
              <w:rPr>
                <w:rFonts w:eastAsia="Calibri"/>
                <w:b w:val="0"/>
                <w:bCs w:val="0"/>
                <w:color w:val="0000FF"/>
                <w:sz w:val="24"/>
                <w:szCs w:val="22"/>
                <w:u w:val="single"/>
                <w:lang w:eastAsia="ar-SA"/>
              </w:rPr>
            </w:rPrChange>
          </w:rPr>
          <w:fldChar w:fldCharType="begin"/>
        </w:r>
        <w:r w:rsidRPr="00427C5E">
          <w:rPr>
            <w:b w:val="0"/>
            <w:rPrChange w:id="1798" w:author="Rodrigo Riquelme" w:date="2010-11-05T01:12:00Z">
              <w:rPr>
                <w:rFonts w:eastAsia="Calibri"/>
                <w:b w:val="0"/>
                <w:bCs w:val="0"/>
                <w:color w:val="0000FF"/>
                <w:sz w:val="24"/>
                <w:szCs w:val="22"/>
                <w:u w:val="single"/>
                <w:lang w:eastAsia="ar-SA"/>
              </w:rPr>
            </w:rPrChange>
          </w:rPr>
          <w:delInstrText xml:space="preserve"> SEQ Figura \* ARABIC </w:delInstrText>
        </w:r>
        <w:r w:rsidRPr="00427C5E" w:rsidDel="0026694D">
          <w:rPr>
            <w:b w:val="0"/>
            <w:rPrChange w:id="1799" w:author="Rodrigo Riquelme" w:date="2010-11-05T01:12:00Z">
              <w:rPr>
                <w:rFonts w:eastAsia="Calibri"/>
                <w:b w:val="0"/>
                <w:bCs w:val="0"/>
                <w:color w:val="0000FF"/>
                <w:sz w:val="24"/>
                <w:szCs w:val="22"/>
                <w:u w:val="single"/>
                <w:lang w:eastAsia="ar-SA"/>
              </w:rPr>
            </w:rPrChange>
          </w:rPr>
          <w:fldChar w:fldCharType="separate"/>
        </w:r>
        <w:r w:rsidRPr="00427C5E">
          <w:rPr>
            <w:b w:val="0"/>
            <w:noProof/>
            <w:rPrChange w:id="1800" w:author="Rodrigo Riquelme" w:date="2010-11-05T01:12:00Z">
              <w:rPr>
                <w:rFonts w:eastAsia="Calibri"/>
                <w:b w:val="0"/>
                <w:bCs w:val="0"/>
                <w:noProof/>
                <w:color w:val="0000FF"/>
                <w:sz w:val="24"/>
                <w:szCs w:val="22"/>
                <w:u w:val="single"/>
                <w:lang w:eastAsia="ar-SA"/>
              </w:rPr>
            </w:rPrChange>
          </w:rPr>
          <w:delText>13</w:delText>
        </w:r>
        <w:r w:rsidRPr="00427C5E" w:rsidDel="0026694D">
          <w:rPr>
            <w:b w:val="0"/>
            <w:rPrChange w:id="1801" w:author="Rodrigo Riquelme" w:date="2010-11-05T01:12:00Z">
              <w:rPr>
                <w:rFonts w:eastAsia="Calibri"/>
                <w:b w:val="0"/>
                <w:bCs w:val="0"/>
                <w:color w:val="0000FF"/>
                <w:sz w:val="24"/>
                <w:szCs w:val="22"/>
                <w:u w:val="single"/>
                <w:lang w:eastAsia="ar-SA"/>
              </w:rPr>
            </w:rPrChange>
          </w:rPr>
          <w:fldChar w:fldCharType="end"/>
        </w:r>
        <w:r w:rsidRPr="00427C5E">
          <w:rPr>
            <w:b w:val="0"/>
            <w:rPrChange w:id="1802" w:author="Rodrigo Riquelme" w:date="2010-11-05T01:12:00Z">
              <w:rPr>
                <w:rFonts w:eastAsia="Calibri"/>
                <w:b w:val="0"/>
                <w:bCs w:val="0"/>
                <w:color w:val="0000FF"/>
                <w:sz w:val="24"/>
                <w:szCs w:val="22"/>
                <w:u w:val="single"/>
                <w:lang w:eastAsia="ar-SA"/>
              </w:rPr>
            </w:rPrChange>
          </w:rPr>
          <w:delText>: Youtube</w:delText>
        </w:r>
      </w:del>
      <w:del w:id="1803" w:author="Rodrigo Riquelme" w:date="2010-11-05T01:12:00Z">
        <w:r w:rsidRPr="00427C5E">
          <w:rPr>
            <w:b w:val="0"/>
            <w:rPrChange w:id="1804" w:author="Rodrigo Riquelme" w:date="2010-11-05T01:12:00Z">
              <w:rPr>
                <w:rFonts w:eastAsia="Calibri"/>
                <w:b w:val="0"/>
                <w:bCs w:val="0"/>
                <w:color w:val="0000FF"/>
                <w:sz w:val="24"/>
                <w:szCs w:val="22"/>
                <w:u w:val="single"/>
                <w:lang w:eastAsia="ar-SA"/>
              </w:rPr>
            </w:rPrChange>
          </w:rPr>
          <w:delText xml:space="preserve"> </w:delText>
        </w:r>
      </w:del>
      <w:del w:id="1805" w:author="Rodrigo Riquelme" w:date="2010-11-05T01:11:00Z">
        <w:r w:rsidRPr="00427C5E">
          <w:rPr>
            <w:b w:val="0"/>
            <w:rPrChange w:id="1806" w:author="Rodrigo Riquelme" w:date="2010-11-05T01:12:00Z">
              <w:rPr>
                <w:rFonts w:eastAsia="Calibri"/>
                <w:b w:val="0"/>
                <w:bCs w:val="0"/>
                <w:color w:val="0000FF"/>
                <w:sz w:val="24"/>
                <w:szCs w:val="22"/>
                <w:u w:val="single"/>
                <w:lang w:eastAsia="ar-SA"/>
              </w:rPr>
            </w:rPrChange>
          </w:rPr>
          <w:delText xml:space="preserve">– </w:delText>
        </w:r>
      </w:del>
      <w:r w:rsidRPr="00427C5E">
        <w:rPr>
          <w:b w:val="0"/>
          <w:rPrChange w:id="1807" w:author="Rodrigo Riquelme" w:date="2010-11-05T01:12:00Z">
            <w:rPr>
              <w:rFonts w:eastAsia="Calibri"/>
              <w:b w:val="0"/>
              <w:bCs w:val="0"/>
              <w:color w:val="0000FF"/>
              <w:sz w:val="24"/>
              <w:szCs w:val="22"/>
              <w:u w:val="single"/>
              <w:lang w:eastAsia="ar-SA"/>
            </w:rPr>
          </w:rPrChange>
        </w:rPr>
        <w:fldChar w:fldCharType="begin"/>
      </w:r>
      <w:r w:rsidRPr="00427C5E">
        <w:rPr>
          <w:b w:val="0"/>
          <w:rPrChange w:id="1808" w:author="Rodrigo Riquelme" w:date="2010-11-05T01:12:00Z">
            <w:rPr>
              <w:rFonts w:eastAsia="Calibri"/>
              <w:b w:val="0"/>
              <w:bCs w:val="0"/>
              <w:color w:val="0000FF"/>
              <w:sz w:val="24"/>
              <w:szCs w:val="22"/>
              <w:u w:val="single"/>
              <w:lang w:eastAsia="ar-SA"/>
            </w:rPr>
          </w:rPrChange>
        </w:rPr>
        <w:instrText xml:space="preserve"> HYPERLINK "http://www.youtube.com" </w:instrText>
      </w:r>
      <w:r w:rsidRPr="00427C5E">
        <w:rPr>
          <w:b w:val="0"/>
          <w:rPrChange w:id="1809" w:author="Rodrigo Riquelme" w:date="2010-11-05T01:12:00Z">
            <w:rPr>
              <w:rFonts w:eastAsia="Calibri"/>
              <w:b w:val="0"/>
              <w:bCs w:val="0"/>
              <w:color w:val="0000FF"/>
              <w:sz w:val="24"/>
              <w:szCs w:val="22"/>
              <w:u w:val="single"/>
              <w:lang w:eastAsia="ar-SA"/>
            </w:rPr>
          </w:rPrChange>
        </w:rPr>
        <w:fldChar w:fldCharType="separate"/>
      </w:r>
      <w:r w:rsidRPr="00427C5E">
        <w:rPr>
          <w:rStyle w:val="Hipervnculo"/>
          <w:b w:val="0"/>
          <w:rPrChange w:id="1810" w:author="Rodrigo Riquelme" w:date="2010-11-05T01:12:00Z">
            <w:rPr>
              <w:rStyle w:val="Hipervnculo"/>
              <w:rFonts w:eastAsia="Calibri"/>
              <w:b w:val="0"/>
              <w:bCs w:val="0"/>
              <w:sz w:val="24"/>
              <w:szCs w:val="22"/>
              <w:lang w:eastAsia="ar-SA"/>
            </w:rPr>
          </w:rPrChange>
        </w:rPr>
        <w:t>http://www.youtube.com</w:t>
      </w:r>
      <w:bookmarkEnd w:id="1794"/>
      <w:r w:rsidRPr="00427C5E">
        <w:rPr>
          <w:b w:val="0"/>
          <w:rPrChange w:id="1811" w:author="Rodrigo Riquelme" w:date="2010-11-05T01:12:00Z">
            <w:rPr>
              <w:rFonts w:eastAsia="Calibri"/>
              <w:b w:val="0"/>
              <w:bCs w:val="0"/>
              <w:color w:val="0000FF"/>
              <w:sz w:val="24"/>
              <w:szCs w:val="22"/>
              <w:u w:val="single"/>
              <w:lang w:eastAsia="ar-SA"/>
            </w:rPr>
          </w:rPrChange>
        </w:rPr>
        <w:fldChar w:fldCharType="end"/>
      </w:r>
    </w:p>
    <w:p w:rsidR="00771E9F" w:rsidRDefault="00771E9F" w:rsidP="007C0EE8">
      <w:pPr>
        <w:pStyle w:val="Subttulo"/>
        <w:outlineLvl w:val="2"/>
        <w:rPr>
          <w:lang w:val="es-ES"/>
        </w:rPr>
      </w:pPr>
      <w:bookmarkStart w:id="1812" w:name="_Toc266039188"/>
    </w:p>
    <w:p w:rsidR="007C0EE8" w:rsidRPr="007E48E2" w:rsidRDefault="007C0EE8" w:rsidP="007C0EE8">
      <w:pPr>
        <w:pStyle w:val="Subttulo"/>
        <w:outlineLvl w:val="2"/>
        <w:rPr>
          <w:lang w:val="es-ES"/>
        </w:rPr>
      </w:pPr>
      <w:bookmarkStart w:id="1813" w:name="_Toc276634756"/>
      <w:r w:rsidRPr="007E48E2">
        <w:rPr>
          <w:lang w:val="es-ES"/>
        </w:rPr>
        <w:t>3.</w:t>
      </w:r>
      <w:ins w:id="1814" w:author="Rodrigo Riquelme" w:date="2010-11-04T00:20:00Z">
        <w:r w:rsidR="00EF26DE">
          <w:rPr>
            <w:lang w:val="es-ES"/>
          </w:rPr>
          <w:t>3</w:t>
        </w:r>
      </w:ins>
      <w:del w:id="1815" w:author="Rodrigo Riquelme" w:date="2010-11-04T00:20:00Z">
        <w:r w:rsidRPr="007E48E2" w:rsidDel="00EF26DE">
          <w:rPr>
            <w:lang w:val="es-ES"/>
          </w:rPr>
          <w:delText>2</w:delText>
        </w:r>
      </w:del>
      <w:r w:rsidRPr="007E48E2">
        <w:rPr>
          <w:lang w:val="es-ES"/>
        </w:rPr>
        <w:t>.2</w:t>
      </w:r>
      <w:ins w:id="1816" w:author="Rodrigo Riquelme" w:date="2010-11-03T11:51:00Z">
        <w:r w:rsidR="008B28C3">
          <w:rPr>
            <w:lang w:val="es-ES"/>
          </w:rPr>
          <w:t>.</w:t>
        </w:r>
      </w:ins>
      <w:r w:rsidRPr="007E48E2">
        <w:rPr>
          <w:lang w:val="es-ES"/>
        </w:rPr>
        <w:t xml:space="preserve"> Google Video</w:t>
      </w:r>
      <w:bookmarkEnd w:id="1812"/>
      <w:bookmarkEnd w:id="1813"/>
    </w:p>
    <w:p w:rsidR="007C0EE8" w:rsidRDefault="007C0EE8" w:rsidP="007C0EE8">
      <w:del w:id="1817" w:author="Rodrigo Riquelme" w:date="2010-11-03T11:51:00Z">
        <w:r w:rsidDel="008B28C3">
          <w:rPr>
            <w:b/>
            <w:bCs/>
          </w:rPr>
          <w:tab/>
        </w:r>
      </w:del>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del w:id="1818" w:author="Rodrigo Riquelme" w:date="2010-11-10T00:04:00Z">
        <w:r w:rsidRPr="001A7D23" w:rsidDel="003A35CD">
          <w:delText>YouTube</w:delText>
        </w:r>
      </w:del>
      <w:ins w:id="1819" w:author="Rodrigo Riquelme" w:date="2010-11-10T00:04:00Z">
        <w:r w:rsidR="003A35CD" w:rsidRPr="001A7D23">
          <w:t>You</w:t>
        </w:r>
        <w:r w:rsidR="003A35CD">
          <w:t>t</w:t>
        </w:r>
        <w:r w:rsidR="003A35CD" w:rsidRPr="001A7D23">
          <w:t>ube</w:t>
        </w:r>
      </w:ins>
      <w:r>
        <w:t xml:space="preserve">, a la que terminó comprando el </w:t>
      </w:r>
      <w:del w:id="1820" w:author="Rodrigo Riquelme" w:date="2010-11-03T11:53:00Z">
        <w:r w:rsidDel="008B28C3">
          <w:delText xml:space="preserve">10 de octubre de </w:delText>
        </w:r>
      </w:del>
      <w:r>
        <w:t xml:space="preserve">2006. Finalmente, Google Vídeo pasó a funcionar como un mero buscador de </w:t>
      </w:r>
      <w:del w:id="1821" w:author="Rodrigo Riquelme" w:date="2010-11-05T10:39:00Z">
        <w:r w:rsidDel="00810D0C">
          <w:delText xml:space="preserve">vídeos </w:delText>
        </w:r>
      </w:del>
      <w:ins w:id="1822" w:author="Rodrigo Riquelme" w:date="2010-11-05T10:39:00Z">
        <w:r w:rsidR="00810D0C">
          <w:t xml:space="preserve">videos </w:t>
        </w:r>
      </w:ins>
      <w:r>
        <w:t xml:space="preserve">en la red, pasando a ser YouTube el </w:t>
      </w:r>
      <w:del w:id="1823" w:author="Rodrigo Riquelme" w:date="2010-11-10T00:24:00Z">
        <w:r w:rsidDel="00F8658A">
          <w:delText>ú</w:delText>
        </w:r>
      </w:del>
      <w:ins w:id="1824" w:author="Rodrigo Riquelme" w:date="2010-11-10T00:24:00Z">
        <w:r w:rsidR="00F8658A">
          <w:t>ú</w:t>
        </w:r>
      </w:ins>
      <w:r>
        <w:t>nico servicio que permite la subida de vídeos.</w:t>
      </w:r>
    </w:p>
    <w:p w:rsidR="007C0EE8" w:rsidRDefault="007C0EE8" w:rsidP="007C0EE8">
      <w:del w:id="1825" w:author="Rodrigo Riquelme" w:date="2010-11-03T11:51:00Z">
        <w:r w:rsidDel="008B28C3">
          <w:tab/>
        </w:r>
      </w:del>
      <w:r>
        <w:t>En su sitio web describen así el servicio:</w:t>
      </w:r>
    </w:p>
    <w:p w:rsidR="007C0EE8" w:rsidRDefault="007C0EE8" w:rsidP="007C0EE8">
      <w:del w:id="1826" w:author="Rodrigo Riquelme" w:date="2010-11-03T11:51:00Z">
        <w:r w:rsidDel="008B28C3">
          <w:rPr>
            <w:i/>
            <w:iCs/>
          </w:rPr>
          <w:tab/>
        </w:r>
      </w:del>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4"/>
      </w:r>
    </w:p>
    <w:p w:rsidR="007C0EE8" w:rsidDel="005943B5" w:rsidRDefault="007C0EE8" w:rsidP="007C0EE8">
      <w:pPr>
        <w:rPr>
          <w:del w:id="1827" w:author="Rodrigo Riquelme" w:date="2010-11-03T11:53:00Z"/>
        </w:rPr>
      </w:pPr>
    </w:p>
    <w:p w:rsidR="007C0EE8" w:rsidRDefault="007C0EE8" w:rsidP="007C0EE8">
      <w:del w:id="1828" w:author="Rodrigo Riquelme" w:date="2010-11-03T11:51:00Z">
        <w:r w:rsidDel="008B28C3">
          <w:tab/>
        </w:r>
      </w:del>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pPr>
        <w:keepNext/>
        <w:jc w:val="center"/>
        <w:rPr>
          <w:ins w:id="1829" w:author="Rodrigo Riquelme" w:date="2010-11-05T01:13:00Z"/>
        </w:rPr>
        <w:pPrChange w:id="1830" w:author="Rodrigo Riquelme" w:date="2010-11-05T01:13:00Z">
          <w:pPr>
            <w:keepNext/>
          </w:pPr>
        </w:pPrChange>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pPr>
        <w:pStyle w:val="Epgrafe"/>
        <w:jc w:val="center"/>
        <w:pPrChange w:id="1831" w:author="Rodrigo Riquelme" w:date="2010-11-05T01:13:00Z">
          <w:pPr>
            <w:keepNext/>
          </w:pPr>
        </w:pPrChange>
      </w:pPr>
      <w:ins w:id="1832" w:author="Rodrigo Riquelme" w:date="2010-11-05T01:13:00Z">
        <w:r>
          <w:t xml:space="preserve">Ilustración </w:t>
        </w:r>
        <w:r w:rsidR="00427C5E">
          <w:fldChar w:fldCharType="begin"/>
        </w:r>
        <w:r>
          <w:instrText xml:space="preserve"> SEQ Ilustración \* ARABIC </w:instrText>
        </w:r>
      </w:ins>
      <w:r w:rsidR="00427C5E">
        <w:fldChar w:fldCharType="separate"/>
      </w:r>
      <w:ins w:id="1833" w:author="Rodrigo Riquelme" w:date="2010-11-05T01:30:00Z">
        <w:r w:rsidR="00E010D5">
          <w:rPr>
            <w:noProof/>
          </w:rPr>
          <w:t>19</w:t>
        </w:r>
      </w:ins>
      <w:ins w:id="1834" w:author="Rodrigo Riquelme" w:date="2010-11-05T01:13:00Z">
        <w:r w:rsidR="00427C5E">
          <w:fldChar w:fldCharType="end"/>
        </w:r>
        <w:r>
          <w:t xml:space="preserve"> - Google Video</w:t>
        </w:r>
      </w:ins>
    </w:p>
    <w:p w:rsidR="007C0EE8" w:rsidRPr="0026694D" w:rsidRDefault="00427C5E" w:rsidP="007C0EE8">
      <w:pPr>
        <w:pStyle w:val="Epgrafe"/>
        <w:jc w:val="center"/>
        <w:rPr>
          <w:b w:val="0"/>
          <w:rPrChange w:id="1835" w:author="Rodrigo Riquelme" w:date="2010-11-05T01:13:00Z">
            <w:rPr/>
          </w:rPrChange>
        </w:rPr>
      </w:pPr>
      <w:bookmarkStart w:id="1836" w:name="_Toc266039209"/>
      <w:del w:id="1837" w:author="Rodrigo Riquelme" w:date="2010-11-05T01:12:00Z">
        <w:r w:rsidRPr="00427C5E">
          <w:rPr>
            <w:b w:val="0"/>
            <w:rPrChange w:id="1838" w:author="Rodrigo Riquelme" w:date="2010-11-05T01:13:00Z">
              <w:rPr>
                <w:rFonts w:eastAsia="Calibri" w:cs="Calibri"/>
                <w:b w:val="0"/>
                <w:bCs w:val="0"/>
                <w:color w:val="0000FF"/>
                <w:sz w:val="24"/>
                <w:szCs w:val="22"/>
                <w:u w:val="single"/>
                <w:lang w:eastAsia="ar-SA"/>
              </w:rPr>
            </w:rPrChange>
          </w:rPr>
          <w:delText xml:space="preserve">Figura </w:delText>
        </w:r>
        <w:r w:rsidRPr="00427C5E" w:rsidDel="0026694D">
          <w:rPr>
            <w:b w:val="0"/>
            <w:rPrChange w:id="1839"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1840" w:author="Rodrigo Riquelme" w:date="2010-11-05T01:13:00Z">
              <w:rPr>
                <w:rFonts w:eastAsia="Calibri" w:cs="Calibri"/>
                <w:b w:val="0"/>
                <w:bCs w:val="0"/>
                <w:color w:val="0000FF"/>
                <w:sz w:val="24"/>
                <w:szCs w:val="22"/>
                <w:u w:val="single"/>
                <w:lang w:eastAsia="ar-SA"/>
              </w:rPr>
            </w:rPrChange>
          </w:rPr>
          <w:delInstrText xml:space="preserve"> SEQ Figura \* ARABIC </w:delInstrText>
        </w:r>
        <w:r w:rsidRPr="00427C5E" w:rsidDel="0026694D">
          <w:rPr>
            <w:b w:val="0"/>
            <w:rPrChange w:id="1841" w:author="Rodrigo Riquelme" w:date="2010-11-05T01:13:00Z">
              <w:rPr>
                <w:rFonts w:eastAsia="Calibri" w:cs="Calibri"/>
                <w:b w:val="0"/>
                <w:bCs w:val="0"/>
                <w:color w:val="0000FF"/>
                <w:sz w:val="24"/>
                <w:szCs w:val="22"/>
                <w:u w:val="single"/>
                <w:lang w:eastAsia="ar-SA"/>
              </w:rPr>
            </w:rPrChange>
          </w:rPr>
          <w:fldChar w:fldCharType="separate"/>
        </w:r>
        <w:r w:rsidRPr="00427C5E">
          <w:rPr>
            <w:b w:val="0"/>
            <w:noProof/>
            <w:rPrChange w:id="1842" w:author="Rodrigo Riquelme" w:date="2010-11-05T01:13:00Z">
              <w:rPr>
                <w:rFonts w:eastAsia="Calibri" w:cs="Calibri"/>
                <w:b w:val="0"/>
                <w:bCs w:val="0"/>
                <w:noProof/>
                <w:color w:val="0000FF"/>
                <w:sz w:val="24"/>
                <w:szCs w:val="22"/>
                <w:u w:val="single"/>
                <w:lang w:eastAsia="ar-SA"/>
              </w:rPr>
            </w:rPrChange>
          </w:rPr>
          <w:delText>14</w:delText>
        </w:r>
        <w:r w:rsidRPr="00427C5E" w:rsidDel="0026694D">
          <w:rPr>
            <w:b w:val="0"/>
            <w:rPrChange w:id="1843" w:author="Rodrigo Riquelme" w:date="2010-11-05T01:13:00Z">
              <w:rPr>
                <w:rFonts w:eastAsia="Calibri" w:cs="Calibri"/>
                <w:b w:val="0"/>
                <w:bCs w:val="0"/>
                <w:color w:val="0000FF"/>
                <w:sz w:val="24"/>
                <w:szCs w:val="22"/>
                <w:u w:val="single"/>
                <w:lang w:eastAsia="ar-SA"/>
              </w:rPr>
            </w:rPrChange>
          </w:rPr>
          <w:fldChar w:fldCharType="end"/>
        </w:r>
        <w:r w:rsidRPr="00427C5E">
          <w:rPr>
            <w:b w:val="0"/>
            <w:rPrChange w:id="1844" w:author="Rodrigo Riquelme" w:date="2010-11-05T01:13:00Z">
              <w:rPr>
                <w:rFonts w:eastAsia="Calibri" w:cs="Calibri"/>
                <w:b w:val="0"/>
                <w:bCs w:val="0"/>
                <w:color w:val="0000FF"/>
                <w:sz w:val="24"/>
                <w:szCs w:val="22"/>
                <w:u w:val="single"/>
                <w:lang w:eastAsia="ar-SA"/>
              </w:rPr>
            </w:rPrChange>
          </w:rPr>
          <w:delText xml:space="preserve">: Google Videos </w:delText>
        </w:r>
      </w:del>
      <w:r w:rsidRPr="00427C5E">
        <w:rPr>
          <w:b w:val="0"/>
          <w:rPrChange w:id="1845"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1846" w:author="Rodrigo Riquelme" w:date="2010-11-05T01:13:00Z">
            <w:rPr>
              <w:rFonts w:eastAsia="Calibri" w:cs="Calibri"/>
              <w:b w:val="0"/>
              <w:bCs w:val="0"/>
              <w:color w:val="0000FF"/>
              <w:sz w:val="24"/>
              <w:szCs w:val="22"/>
              <w:u w:val="single"/>
              <w:lang w:eastAsia="ar-SA"/>
            </w:rPr>
          </w:rPrChange>
        </w:rPr>
        <w:instrText xml:space="preserve"> HYPERLINK "http://video.google.es/" </w:instrText>
      </w:r>
      <w:r w:rsidRPr="00427C5E">
        <w:rPr>
          <w:b w:val="0"/>
          <w:rPrChange w:id="1847" w:author="Rodrigo Riquelme" w:date="2010-11-05T01:13:00Z">
            <w:rPr>
              <w:rFonts w:eastAsia="Calibri" w:cs="Calibri"/>
              <w:b w:val="0"/>
              <w:bCs w:val="0"/>
              <w:color w:val="0000FF"/>
              <w:sz w:val="24"/>
              <w:szCs w:val="22"/>
              <w:u w:val="single"/>
              <w:lang w:eastAsia="ar-SA"/>
            </w:rPr>
          </w:rPrChange>
        </w:rPr>
        <w:fldChar w:fldCharType="separate"/>
      </w:r>
      <w:r w:rsidRPr="00427C5E">
        <w:rPr>
          <w:rStyle w:val="Hipervnculo"/>
          <w:b w:val="0"/>
          <w:rPrChange w:id="1848" w:author="Rodrigo Riquelme" w:date="2010-11-05T01:13:00Z">
            <w:rPr>
              <w:rStyle w:val="Hipervnculo"/>
              <w:rFonts w:eastAsia="Calibri" w:cs="Calibri"/>
              <w:b w:val="0"/>
              <w:bCs w:val="0"/>
              <w:sz w:val="24"/>
              <w:szCs w:val="22"/>
              <w:lang w:eastAsia="ar-SA"/>
            </w:rPr>
          </w:rPrChange>
        </w:rPr>
        <w:t>http://video.google.es/</w:t>
      </w:r>
      <w:bookmarkEnd w:id="1836"/>
      <w:r w:rsidRPr="00427C5E">
        <w:rPr>
          <w:b w:val="0"/>
          <w:rPrChange w:id="1849" w:author="Rodrigo Riquelme" w:date="2010-11-05T01:13:00Z">
            <w:rPr>
              <w:rFonts w:eastAsia="Calibri" w:cs="Calibri"/>
              <w:b w:val="0"/>
              <w:bCs w:val="0"/>
              <w:color w:val="0000FF"/>
              <w:sz w:val="24"/>
              <w:szCs w:val="22"/>
              <w:u w:val="single"/>
              <w:lang w:eastAsia="ar-SA"/>
            </w:rPr>
          </w:rPrChange>
        </w:rPr>
        <w:fldChar w:fldCharType="end"/>
      </w:r>
    </w:p>
    <w:p w:rsidR="007C0EE8" w:rsidRPr="00837C57" w:rsidRDefault="007C0EE8" w:rsidP="007C0EE8"/>
    <w:p w:rsidR="007C0EE8" w:rsidRDefault="007C0EE8" w:rsidP="007C0EE8">
      <w:pPr>
        <w:rPr>
          <w:ins w:id="1850" w:author="Rodrigo Riquelme" w:date="2010-11-03T11:54:00Z"/>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ins w:id="1851" w:author="Rodrigo Riquelme" w:date="2010-11-03T11:54:00Z">
        <w:r>
          <w:rPr>
            <w:noProof/>
          </w:rPr>
          <w:t xml:space="preserve">Se prevee que Google paulatinamente ira </w:t>
        </w:r>
      </w:ins>
      <w:ins w:id="1852" w:author="Rodrigo Riquelme" w:date="2010-11-03T12:01:00Z">
        <w:r w:rsidR="00FB473F">
          <w:rPr>
            <w:noProof/>
          </w:rPr>
          <w:t>migrando este servicio hacia Google TV, un servicio que funciona por IPTV</w:t>
        </w:r>
      </w:ins>
      <w:ins w:id="1853" w:author="Rodrigo Riquelme" w:date="2010-11-03T12:09:00Z">
        <w:r w:rsidR="009379AA">
          <w:rPr>
            <w:noProof/>
          </w:rPr>
          <w:t>, tecnolog</w:t>
        </w:r>
      </w:ins>
      <w:ins w:id="1854" w:author="Rodrigo Riquelme" w:date="2010-11-03T12:10:00Z">
        <w:r w:rsidR="009379AA">
          <w:rPr>
            <w:noProof/>
          </w:rPr>
          <w:t xml:space="preserve">ia que </w:t>
        </w:r>
        <w:r w:rsidR="00A91165">
          <w:rPr>
            <w:noProof/>
          </w:rPr>
          <w:t xml:space="preserve">ya </w:t>
        </w:r>
        <w:r w:rsidR="009379AA">
          <w:rPr>
            <w:noProof/>
          </w:rPr>
          <w:t>se</w:t>
        </w:r>
      </w:ins>
      <w:ins w:id="1855" w:author="Rodrigo Riquelme" w:date="2010-11-03T12:09:00Z">
        <w:r w:rsidR="009379AA">
          <w:rPr>
            <w:noProof/>
          </w:rPr>
          <w:t xml:space="preserve"> encuentra presente </w:t>
        </w:r>
      </w:ins>
      <w:ins w:id="1856" w:author="Rodrigo Riquelme" w:date="2010-11-03T12:10:00Z">
        <w:r w:rsidR="009379AA">
          <w:rPr>
            <w:noProof/>
          </w:rPr>
          <w:t>en los televisores mas avanzados</w:t>
        </w:r>
      </w:ins>
      <w:ins w:id="1857" w:author="Rodrigo Riquelme" w:date="2010-11-03T12:01:00Z">
        <w:r w:rsidR="00FB473F">
          <w:rPr>
            <w:noProof/>
          </w:rPr>
          <w:t xml:space="preserve">. </w:t>
        </w:r>
      </w:ins>
    </w:p>
    <w:p w:rsidR="007C0EE8" w:rsidRPr="000134B2" w:rsidRDefault="007C0EE8" w:rsidP="007C0EE8">
      <w:pPr>
        <w:rPr>
          <w:u w:val="single"/>
        </w:rPr>
      </w:pPr>
    </w:p>
    <w:p w:rsidR="007C0EE8" w:rsidRPr="007C0EE8" w:rsidDel="003B213D" w:rsidRDefault="007C0EE8" w:rsidP="007C0EE8">
      <w:pPr>
        <w:spacing w:before="0" w:after="0" w:line="240" w:lineRule="auto"/>
        <w:jc w:val="left"/>
        <w:rPr>
          <w:del w:id="1858" w:author="Rodrigo Riquelme" w:date="2010-11-03T12:02:00Z"/>
          <w:b/>
          <w:iCs/>
          <w:color w:val="000000"/>
          <w:spacing w:val="15"/>
          <w:szCs w:val="24"/>
        </w:rPr>
      </w:pPr>
      <w:r w:rsidRPr="007C0EE8">
        <w:br w:type="page"/>
      </w:r>
    </w:p>
    <w:p w:rsidR="007C0EE8" w:rsidRPr="007E48E2" w:rsidRDefault="007C0EE8" w:rsidP="003B213D">
      <w:pPr>
        <w:pStyle w:val="Subttulo"/>
        <w:outlineLvl w:val="2"/>
      </w:pPr>
      <w:bookmarkStart w:id="1859" w:name="_Toc266039189"/>
      <w:bookmarkStart w:id="1860" w:name="_Toc276634757"/>
      <w:r w:rsidRPr="007E48E2">
        <w:t>3.</w:t>
      </w:r>
      <w:ins w:id="1861" w:author="Rodrigo Riquelme" w:date="2010-11-04T00:21:00Z">
        <w:r w:rsidR="00EF26DE">
          <w:t>3</w:t>
        </w:r>
      </w:ins>
      <w:del w:id="1862" w:author="Rodrigo Riquelme" w:date="2010-11-04T00:21:00Z">
        <w:r w:rsidRPr="007E48E2" w:rsidDel="00EF26DE">
          <w:delText>2</w:delText>
        </w:r>
      </w:del>
      <w:r w:rsidRPr="007E48E2">
        <w:t>.3</w:t>
      </w:r>
      <w:ins w:id="1863" w:author="Rodrigo Riquelme" w:date="2010-11-03T16:36:00Z">
        <w:r w:rsidR="004578B2">
          <w:t>.</w:t>
        </w:r>
      </w:ins>
      <w:r>
        <w:t xml:space="preserve"> </w:t>
      </w:r>
      <w:r w:rsidRPr="007E48E2">
        <w:t>Vimeo</w:t>
      </w:r>
      <w:bookmarkEnd w:id="1859"/>
      <w:bookmarkEnd w:id="1860"/>
    </w:p>
    <w:p w:rsidR="007C0EE8" w:rsidRDefault="007C0EE8" w:rsidP="007C0EE8">
      <w:del w:id="1864" w:author="Rodrigo Riquelme" w:date="2010-11-03T12:02:00Z">
        <w:r w:rsidDel="003B213D">
          <w:rPr>
            <w:b/>
            <w:bCs/>
          </w:rPr>
          <w:tab/>
        </w:r>
      </w:del>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del w:id="1865" w:author="Rodrigo Riquelme" w:date="2010-11-03T12:02:00Z">
        <w:r w:rsidDel="00815459">
          <w:tab/>
        </w:r>
      </w:del>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pPr>
        <w:pStyle w:val="Ttulo"/>
        <w:keepNext/>
        <w:rPr>
          <w:ins w:id="1866" w:author="Rodrigo Riquelme" w:date="2010-11-05T01:13:00Z"/>
        </w:rPr>
        <w:pPrChange w:id="1867" w:author="Rodrigo Riquelme" w:date="2010-11-05T01:13:00Z">
          <w:pPr>
            <w:pStyle w:val="Ttulo"/>
          </w:pPr>
        </w:pPrChange>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7"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pPr>
        <w:pStyle w:val="Epgrafe"/>
        <w:jc w:val="center"/>
        <w:pPrChange w:id="1868" w:author="Rodrigo Riquelme" w:date="2010-11-05T01:13:00Z">
          <w:pPr>
            <w:keepNext/>
          </w:pPr>
        </w:pPrChange>
      </w:pPr>
      <w:ins w:id="1869" w:author="Rodrigo Riquelme" w:date="2010-11-05T01:13:00Z">
        <w:r>
          <w:t xml:space="preserve">Ilustración </w:t>
        </w:r>
        <w:r w:rsidR="00427C5E">
          <w:fldChar w:fldCharType="begin"/>
        </w:r>
        <w:r>
          <w:instrText xml:space="preserve"> SEQ Ilustración \* ARABIC </w:instrText>
        </w:r>
      </w:ins>
      <w:r w:rsidR="00427C5E">
        <w:fldChar w:fldCharType="separate"/>
      </w:r>
      <w:ins w:id="1870" w:author="Rodrigo Riquelme" w:date="2010-11-05T01:30:00Z">
        <w:r w:rsidR="00E010D5">
          <w:rPr>
            <w:noProof/>
          </w:rPr>
          <w:t>20</w:t>
        </w:r>
      </w:ins>
      <w:ins w:id="1871" w:author="Rodrigo Riquelme" w:date="2010-11-05T01:13:00Z">
        <w:r w:rsidR="00427C5E">
          <w:fldChar w:fldCharType="end"/>
        </w:r>
        <w:r>
          <w:t xml:space="preserve"> - Vimeo</w:t>
        </w:r>
      </w:ins>
    </w:p>
    <w:p w:rsidR="007C0EE8" w:rsidRPr="0026694D" w:rsidRDefault="00427C5E" w:rsidP="007C0EE8">
      <w:pPr>
        <w:pStyle w:val="Epgrafe"/>
        <w:jc w:val="center"/>
        <w:rPr>
          <w:b w:val="0"/>
          <w:lang w:val="pt-BR"/>
          <w:rPrChange w:id="1872" w:author="Rodrigo Riquelme" w:date="2010-11-05T01:14:00Z">
            <w:rPr>
              <w:lang w:val="pt-BR"/>
            </w:rPr>
          </w:rPrChange>
        </w:rPr>
      </w:pPr>
      <w:bookmarkStart w:id="1873" w:name="_Toc266039210"/>
      <w:del w:id="1874" w:author="Rodrigo Riquelme" w:date="2010-11-05T01:14:00Z">
        <w:r w:rsidRPr="00427C5E">
          <w:rPr>
            <w:b w:val="0"/>
            <w:lang w:val="pt-BR"/>
            <w:rPrChange w:id="1875" w:author="Rodrigo Riquelme" w:date="2010-11-05T01:14:00Z">
              <w:rPr>
                <w:rFonts w:eastAsia="Calibri" w:cs="Calibri"/>
                <w:b w:val="0"/>
                <w:bCs w:val="0"/>
                <w:color w:val="0000FF"/>
                <w:sz w:val="24"/>
                <w:szCs w:val="22"/>
                <w:u w:val="single"/>
                <w:lang w:val="pt-BR" w:eastAsia="ar-SA"/>
              </w:rPr>
            </w:rPrChange>
          </w:rPr>
          <w:delText xml:space="preserve">Figura </w:delText>
        </w:r>
        <w:r w:rsidRPr="00427C5E" w:rsidDel="0026694D">
          <w:rPr>
            <w:b w:val="0"/>
            <w:rPrChange w:id="1876"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1877" w:author="Rodrigo Riquelme" w:date="2010-11-05T01:14:00Z">
              <w:rPr>
                <w:rFonts w:eastAsia="Calibri" w:cs="Calibri"/>
                <w:b w:val="0"/>
                <w:bCs w:val="0"/>
                <w:color w:val="0000FF"/>
                <w:sz w:val="24"/>
                <w:szCs w:val="22"/>
                <w:u w:val="single"/>
                <w:lang w:val="pt-BR" w:eastAsia="ar-SA"/>
              </w:rPr>
            </w:rPrChange>
          </w:rPr>
          <w:delInstrText xml:space="preserve"> SEQ Figura \* ARABIC </w:delInstrText>
        </w:r>
        <w:r w:rsidRPr="00427C5E" w:rsidDel="0026694D">
          <w:rPr>
            <w:b w:val="0"/>
            <w:rPrChange w:id="1878" w:author="Rodrigo Riquelme" w:date="2010-11-05T01:14:00Z">
              <w:rPr>
                <w:rFonts w:eastAsia="Calibri" w:cs="Calibri"/>
                <w:b w:val="0"/>
                <w:bCs w:val="0"/>
                <w:color w:val="0000FF"/>
                <w:sz w:val="24"/>
                <w:szCs w:val="22"/>
                <w:u w:val="single"/>
                <w:lang w:eastAsia="ar-SA"/>
              </w:rPr>
            </w:rPrChange>
          </w:rPr>
          <w:fldChar w:fldCharType="separate"/>
        </w:r>
        <w:r w:rsidRPr="00427C5E">
          <w:rPr>
            <w:b w:val="0"/>
            <w:noProof/>
            <w:lang w:val="pt-BR"/>
            <w:rPrChange w:id="1879" w:author="Rodrigo Riquelme" w:date="2010-11-05T01:14:00Z">
              <w:rPr>
                <w:rFonts w:eastAsia="Calibri" w:cs="Calibri"/>
                <w:b w:val="0"/>
                <w:bCs w:val="0"/>
                <w:noProof/>
                <w:color w:val="0000FF"/>
                <w:sz w:val="24"/>
                <w:szCs w:val="22"/>
                <w:u w:val="single"/>
                <w:lang w:val="pt-BR" w:eastAsia="ar-SA"/>
              </w:rPr>
            </w:rPrChange>
          </w:rPr>
          <w:delText>15</w:delText>
        </w:r>
        <w:r w:rsidRPr="00427C5E" w:rsidDel="0026694D">
          <w:rPr>
            <w:b w:val="0"/>
            <w:rPrChange w:id="1880" w:author="Rodrigo Riquelme" w:date="2010-11-05T01:14:00Z">
              <w:rPr>
                <w:rFonts w:eastAsia="Calibri" w:cs="Calibri"/>
                <w:b w:val="0"/>
                <w:bCs w:val="0"/>
                <w:color w:val="0000FF"/>
                <w:sz w:val="24"/>
                <w:szCs w:val="22"/>
                <w:u w:val="single"/>
                <w:lang w:eastAsia="ar-SA"/>
              </w:rPr>
            </w:rPrChange>
          </w:rPr>
          <w:fldChar w:fldCharType="end"/>
        </w:r>
        <w:r w:rsidRPr="00427C5E">
          <w:rPr>
            <w:b w:val="0"/>
            <w:lang w:val="pt-BR"/>
            <w:rPrChange w:id="1881" w:author="Rodrigo Riquelme" w:date="2010-11-05T01:14:00Z">
              <w:rPr>
                <w:rFonts w:eastAsia="Calibri" w:cs="Calibri"/>
                <w:b w:val="0"/>
                <w:bCs w:val="0"/>
                <w:color w:val="0000FF"/>
                <w:sz w:val="24"/>
                <w:szCs w:val="22"/>
                <w:u w:val="single"/>
                <w:lang w:val="pt-BR" w:eastAsia="ar-SA"/>
              </w:rPr>
            </w:rPrChange>
          </w:rPr>
          <w:delText xml:space="preserve">: Vimeo - </w:delText>
        </w:r>
      </w:del>
      <w:r w:rsidRPr="00427C5E">
        <w:rPr>
          <w:b w:val="0"/>
          <w:rPrChange w:id="1882"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1883" w:author="Rodrigo Riquelme" w:date="2010-11-05T01:14:00Z">
            <w:rPr>
              <w:rFonts w:eastAsia="Calibri" w:cs="Calibri"/>
              <w:b w:val="0"/>
              <w:bCs w:val="0"/>
              <w:color w:val="0000FF"/>
              <w:sz w:val="24"/>
              <w:szCs w:val="22"/>
              <w:u w:val="single"/>
              <w:lang w:val="pt-BR" w:eastAsia="ar-SA"/>
            </w:rPr>
          </w:rPrChange>
        </w:rPr>
        <w:instrText xml:space="preserve"> HYPERLINK "http://vimeo.com/" </w:instrText>
      </w:r>
      <w:r w:rsidRPr="00427C5E">
        <w:rPr>
          <w:b w:val="0"/>
          <w:rPrChange w:id="1884" w:author="Rodrigo Riquelme" w:date="2010-11-05T01:14: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885" w:author="Rodrigo Riquelme" w:date="2010-11-05T01:14:00Z">
            <w:rPr>
              <w:rStyle w:val="Hipervnculo"/>
              <w:rFonts w:eastAsia="Calibri" w:cs="Calibri"/>
              <w:b w:val="0"/>
              <w:bCs w:val="0"/>
              <w:sz w:val="24"/>
              <w:szCs w:val="22"/>
              <w:lang w:val="pt-BR" w:eastAsia="ar-SA"/>
            </w:rPr>
          </w:rPrChange>
        </w:rPr>
        <w:t>http://vimeo.com/</w:t>
      </w:r>
      <w:bookmarkEnd w:id="1873"/>
      <w:r w:rsidRPr="00427C5E">
        <w:rPr>
          <w:b w:val="0"/>
          <w:rPrChange w:id="1886" w:author="Rodrigo Riquelme" w:date="2010-11-05T01:14:00Z">
            <w:rPr>
              <w:rFonts w:eastAsia="Calibri" w:cs="Calibri"/>
              <w:b w:val="0"/>
              <w:bCs w:val="0"/>
              <w:color w:val="0000FF"/>
              <w:sz w:val="24"/>
              <w:szCs w:val="22"/>
              <w:u w:val="single"/>
              <w:lang w:eastAsia="ar-SA"/>
            </w:rPr>
          </w:rPrChange>
        </w:rPr>
        <w:fldChar w:fldCharType="end"/>
      </w:r>
    </w:p>
    <w:p w:rsidR="007C0EE8" w:rsidRPr="007E48E2" w:rsidRDefault="0026694D" w:rsidP="007C0EE8">
      <w:pPr>
        <w:pStyle w:val="Subttulo"/>
        <w:outlineLvl w:val="2"/>
        <w:rPr>
          <w:lang w:val="es-ES"/>
        </w:rPr>
      </w:pPr>
      <w:bookmarkStart w:id="1887" w:name="_Toc266039190"/>
      <w:bookmarkStart w:id="1888" w:name="_Toc276634758"/>
      <w:ins w:id="1889" w:author="Rodrigo Riquelme" w:date="2010-11-05T01:13:00Z">
        <w:r>
          <w:rPr>
            <w:lang w:val="es-ES"/>
          </w:rPr>
          <w:br w:type="page"/>
        </w:r>
      </w:ins>
      <w:r w:rsidR="007C0EE8" w:rsidRPr="007E48E2">
        <w:rPr>
          <w:lang w:val="es-ES"/>
        </w:rPr>
        <w:lastRenderedPageBreak/>
        <w:t>3.</w:t>
      </w:r>
      <w:ins w:id="1890" w:author="Rodrigo Riquelme" w:date="2010-11-04T00:21:00Z">
        <w:r w:rsidR="00EF26DE">
          <w:rPr>
            <w:lang w:val="es-ES"/>
          </w:rPr>
          <w:t>3</w:t>
        </w:r>
      </w:ins>
      <w:del w:id="1891" w:author="Rodrigo Riquelme" w:date="2010-11-04T00:21:00Z">
        <w:r w:rsidR="007C0EE8" w:rsidRPr="007E48E2" w:rsidDel="00EF26DE">
          <w:rPr>
            <w:lang w:val="es-ES"/>
          </w:rPr>
          <w:delText>2</w:delText>
        </w:r>
      </w:del>
      <w:r w:rsidR="007C0EE8" w:rsidRPr="007E48E2">
        <w:rPr>
          <w:lang w:val="es-ES"/>
        </w:rPr>
        <w:t>.4</w:t>
      </w:r>
      <w:ins w:id="1892" w:author="Rodrigo Riquelme" w:date="2010-11-03T16:36:00Z">
        <w:r w:rsidR="004578B2">
          <w:rPr>
            <w:lang w:val="es-ES"/>
          </w:rPr>
          <w:t>.</w:t>
        </w:r>
      </w:ins>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887"/>
      <w:bookmarkEnd w:id="1888"/>
    </w:p>
    <w:p w:rsidR="007C0EE8" w:rsidRDefault="007C0EE8" w:rsidP="007C0EE8">
      <w:del w:id="1893" w:author="Rodrigo Riquelme" w:date="2010-11-03T12:03:00Z">
        <w:r w:rsidDel="00A97D3A">
          <w:tab/>
        </w:r>
        <w:r w:rsidRPr="001A31F2" w:rsidDel="00A97D3A">
          <w:delText>E</w:delText>
        </w:r>
      </w:del>
      <w:ins w:id="1894" w:author="Rodrigo Riquelme" w:date="2010-11-03T12:03:00Z">
        <w:r w:rsidR="00A97D3A">
          <w:t>E</w:t>
        </w:r>
      </w:ins>
      <w:r w:rsidRPr="001A31F2">
        <w:t>st</w:t>
      </w:r>
      <w:r>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rPr>
          <w:ins w:id="1895" w:author="Rodrigo Riquelme" w:date="2010-11-05T01:15:00Z"/>
        </w:rP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8"/>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pPr>
        <w:pStyle w:val="Epgrafe"/>
        <w:jc w:val="center"/>
        <w:pPrChange w:id="1896" w:author="Rodrigo Riquelme" w:date="2010-11-05T01:15:00Z">
          <w:pPr>
            <w:keepNext/>
          </w:pPr>
        </w:pPrChange>
      </w:pPr>
      <w:bookmarkStart w:id="1897" w:name="_Toc276683979"/>
      <w:bookmarkStart w:id="1898" w:name="_Toc276684047"/>
      <w:ins w:id="1899" w:author="Rodrigo Riquelme" w:date="2010-11-05T01:15:00Z">
        <w:r>
          <w:t xml:space="preserve">Ilustración </w:t>
        </w:r>
        <w:r w:rsidR="00427C5E">
          <w:fldChar w:fldCharType="begin"/>
        </w:r>
        <w:r>
          <w:instrText xml:space="preserve"> SEQ Ilustración \* ARABIC </w:instrText>
        </w:r>
      </w:ins>
      <w:r w:rsidR="00427C5E">
        <w:fldChar w:fldCharType="separate"/>
      </w:r>
      <w:ins w:id="1900" w:author="Rodrigo Riquelme" w:date="2010-11-05T01:30:00Z">
        <w:r w:rsidR="00E010D5">
          <w:rPr>
            <w:noProof/>
          </w:rPr>
          <w:t>21</w:t>
        </w:r>
      </w:ins>
      <w:ins w:id="1901" w:author="Rodrigo Riquelme" w:date="2010-11-05T01:15:00Z">
        <w:r w:rsidR="00427C5E">
          <w:fldChar w:fldCharType="end"/>
        </w:r>
        <w:r>
          <w:t xml:space="preserve"> - Terra TV</w:t>
        </w:r>
      </w:ins>
      <w:bookmarkEnd w:id="1897"/>
      <w:bookmarkEnd w:id="1898"/>
    </w:p>
    <w:p w:rsidR="007C0EE8" w:rsidRPr="00744678" w:rsidRDefault="00427C5E" w:rsidP="007C0EE8">
      <w:pPr>
        <w:pStyle w:val="Epgrafe"/>
        <w:jc w:val="center"/>
        <w:rPr>
          <w:b w:val="0"/>
          <w:lang w:val="pt-BR"/>
          <w:rPrChange w:id="1902" w:author="Rodrigo Riquelme" w:date="2010-11-05T01:15:00Z">
            <w:rPr>
              <w:lang w:val="pt-BR"/>
            </w:rPr>
          </w:rPrChange>
        </w:rPr>
      </w:pPr>
      <w:bookmarkStart w:id="1903" w:name="_Toc266039211"/>
      <w:del w:id="1904" w:author="Rodrigo Riquelme" w:date="2010-11-05T01:15:00Z">
        <w:r w:rsidRPr="00427C5E">
          <w:rPr>
            <w:b w:val="0"/>
            <w:lang w:val="pt-BR"/>
            <w:rPrChange w:id="1905"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1906"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07"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1908"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1909" w:author="Rodrigo Riquelme" w:date="2010-11-05T01:15:00Z">
              <w:rPr>
                <w:rFonts w:eastAsia="Calibri" w:cs="Calibri"/>
                <w:b w:val="0"/>
                <w:bCs w:val="0"/>
                <w:noProof/>
                <w:color w:val="0000FF"/>
                <w:sz w:val="24"/>
                <w:szCs w:val="22"/>
                <w:u w:val="single"/>
                <w:lang w:val="pt-BR" w:eastAsia="ar-SA"/>
              </w:rPr>
            </w:rPrChange>
          </w:rPr>
          <w:delText>16</w:delText>
        </w:r>
        <w:r w:rsidRPr="00427C5E" w:rsidDel="00744678">
          <w:rPr>
            <w:b w:val="0"/>
            <w:rPrChange w:id="1910"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1911" w:author="Rodrigo Riquelme" w:date="2010-11-05T01:15:00Z">
              <w:rPr>
                <w:rFonts w:eastAsia="Calibri" w:cs="Calibri"/>
                <w:b w:val="0"/>
                <w:bCs w:val="0"/>
                <w:color w:val="0000FF"/>
                <w:sz w:val="24"/>
                <w:szCs w:val="22"/>
                <w:u w:val="single"/>
                <w:lang w:val="pt-BR" w:eastAsia="ar-SA"/>
              </w:rPr>
            </w:rPrChange>
          </w:rPr>
          <w:delText xml:space="preserve">: Terra TV - </w:delText>
        </w:r>
      </w:del>
      <w:r w:rsidRPr="00427C5E">
        <w:rPr>
          <w:b w:val="0"/>
          <w:rPrChange w:id="1912"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13" w:author="Rodrigo Riquelme" w:date="2010-11-05T01:15:00Z">
            <w:rPr>
              <w:rFonts w:eastAsia="Calibri" w:cs="Calibri"/>
              <w:b w:val="0"/>
              <w:bCs w:val="0"/>
              <w:color w:val="0000FF"/>
              <w:sz w:val="24"/>
              <w:szCs w:val="22"/>
              <w:u w:val="single"/>
              <w:lang w:val="pt-BR" w:eastAsia="ar-SA"/>
            </w:rPr>
          </w:rPrChange>
        </w:rPr>
        <w:instrText xml:space="preserve"> HYPERLINK "http://www.terratv.terra.cl" </w:instrText>
      </w:r>
      <w:r w:rsidRPr="00427C5E">
        <w:rPr>
          <w:b w:val="0"/>
          <w:rPrChange w:id="1914"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915" w:author="Rodrigo Riquelme" w:date="2010-11-05T01:15:00Z">
            <w:rPr>
              <w:rStyle w:val="Hipervnculo"/>
              <w:rFonts w:eastAsia="Calibri" w:cs="Calibri"/>
              <w:b w:val="0"/>
              <w:bCs w:val="0"/>
              <w:sz w:val="24"/>
              <w:szCs w:val="22"/>
              <w:lang w:val="pt-BR" w:eastAsia="ar-SA"/>
            </w:rPr>
          </w:rPrChange>
        </w:rPr>
        <w:t>http://www.terratv.terra.cl</w:t>
      </w:r>
      <w:bookmarkEnd w:id="1903"/>
      <w:r w:rsidRPr="00427C5E">
        <w:rPr>
          <w:b w:val="0"/>
          <w:rPrChange w:id="1916" w:author="Rodrigo Riquelme" w:date="2010-11-05T01:15:00Z">
            <w:rPr>
              <w:rFonts w:eastAsia="Calibri" w:cs="Calibri"/>
              <w:b w:val="0"/>
              <w:bCs w:val="0"/>
              <w:color w:val="0000FF"/>
              <w:sz w:val="24"/>
              <w:szCs w:val="22"/>
              <w:u w:val="single"/>
              <w:lang w:eastAsia="ar-SA"/>
            </w:rPr>
          </w:rPrChange>
        </w:rPr>
        <w:fldChar w:fldCharType="end"/>
      </w:r>
    </w:p>
    <w:p w:rsidR="009A106D" w:rsidRDefault="007C0EE8">
      <w:pPr>
        <w:pStyle w:val="Subttulo"/>
        <w:outlineLvl w:val="2"/>
        <w:rPr>
          <w:del w:id="1917" w:author="Rodrigo Riquelme" w:date="2010-11-03T12:12:00Z"/>
          <w:iCs/>
          <w:color w:val="000000"/>
          <w:spacing w:val="15"/>
        </w:rPr>
        <w:pPrChange w:id="1918" w:author="Rodrigo Riquelme" w:date="2010-11-03T12:12:00Z">
          <w:pPr>
            <w:spacing w:before="0" w:after="0" w:line="240" w:lineRule="auto"/>
            <w:jc w:val="left"/>
          </w:pPr>
        </w:pPrChange>
      </w:pPr>
      <w:r w:rsidRPr="00BD1B4B">
        <w:br w:type="page"/>
      </w:r>
    </w:p>
    <w:p w:rsidR="009A106D" w:rsidRDefault="007C0EE8">
      <w:pPr>
        <w:pStyle w:val="Subttulo"/>
        <w:rPr>
          <w:lang w:val="es-ES"/>
        </w:rPr>
        <w:pPrChange w:id="1919" w:author="Rodrigo Riquelme" w:date="2010-11-03T12:12:00Z">
          <w:pPr>
            <w:pStyle w:val="Subttulo"/>
            <w:outlineLvl w:val="2"/>
          </w:pPr>
        </w:pPrChange>
      </w:pPr>
      <w:bookmarkStart w:id="1920" w:name="_Toc266039191"/>
      <w:r w:rsidRPr="007E48E2">
        <w:rPr>
          <w:lang w:val="es-ES"/>
        </w:rPr>
        <w:t>3.</w:t>
      </w:r>
      <w:ins w:id="1921" w:author="Rodrigo Riquelme" w:date="2010-11-04T00:21:00Z">
        <w:r w:rsidR="00EF26DE">
          <w:rPr>
            <w:lang w:val="es-ES"/>
          </w:rPr>
          <w:t>3</w:t>
        </w:r>
      </w:ins>
      <w:del w:id="1922" w:author="Rodrigo Riquelme" w:date="2010-11-04T00:21:00Z">
        <w:r w:rsidRPr="007E48E2" w:rsidDel="00EF26DE">
          <w:rPr>
            <w:lang w:val="es-ES"/>
          </w:rPr>
          <w:delText>2</w:delText>
        </w:r>
      </w:del>
      <w:r w:rsidRPr="007E48E2">
        <w:rPr>
          <w:lang w:val="es-ES"/>
        </w:rPr>
        <w:t>.5</w:t>
      </w:r>
      <w:ins w:id="1923" w:author="Rodrigo Riquelme" w:date="2010-11-03T16:36:00Z">
        <w:r w:rsidR="004578B2">
          <w:rPr>
            <w:lang w:val="es-ES"/>
          </w:rPr>
          <w:t>.</w:t>
        </w:r>
      </w:ins>
      <w:r>
        <w:rPr>
          <w:lang w:val="es-ES"/>
        </w:rPr>
        <w:t xml:space="preserve"> </w:t>
      </w:r>
      <w:r w:rsidRPr="007E48E2">
        <w:rPr>
          <w:lang w:val="es-ES"/>
        </w:rPr>
        <w:t>EmolTV</w:t>
      </w:r>
      <w:bookmarkEnd w:id="1920"/>
    </w:p>
    <w:p w:rsidR="007C0EE8" w:rsidRDefault="007C0EE8" w:rsidP="007C0EE8">
      <w:del w:id="1924" w:author="Rodrigo Riquelme" w:date="2010-11-03T12:13:00Z">
        <w:r w:rsidDel="00161A09">
          <w:tab/>
        </w:r>
      </w:del>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del w:id="1925" w:author="Rodrigo Riquelme" w:date="2010-11-03T12:13:00Z">
        <w:r w:rsidDel="00161A09">
          <w:tab/>
        </w:r>
      </w:del>
      <w:r>
        <w:t xml:space="preserve">No maneja listas de reproducción </w:t>
      </w:r>
      <w:del w:id="1926" w:author="Rodrigo Riquelme" w:date="2010-11-03T12:13:00Z">
        <w:r w:rsidDel="00161A09">
          <w:delText>automática l</w:delText>
        </w:r>
      </w:del>
      <w:ins w:id="1927" w:author="Rodrigo Riquelme" w:date="2010-11-03T12:13:00Z">
        <w:r w:rsidR="00161A09">
          <w:t>l</w:t>
        </w:r>
      </w:ins>
      <w:r>
        <w:t>o que exige la interacción del usuario para mantenerse funcionado.</w:t>
      </w:r>
    </w:p>
    <w:p w:rsidR="007C0EE8" w:rsidRPr="0065480A" w:rsidRDefault="007C0EE8" w:rsidP="007C0EE8">
      <w:del w:id="1928" w:author="Rodrigo Riquelme" w:date="2010-11-03T12:13:00Z">
        <w:r w:rsidDel="00161A09">
          <w:tab/>
        </w:r>
      </w:del>
      <w:r>
        <w:t>Aparentemente no tiene una solución inteligente para las cortinas publicitarias, éstas aparecen fusionadas en el proceso de edición manual con el video mismo.</w:t>
      </w:r>
    </w:p>
    <w:p w:rsidR="00744678" w:rsidRDefault="00122C2B" w:rsidP="00744678">
      <w:pPr>
        <w:keepNext/>
        <w:jc w:val="center"/>
        <w:rPr>
          <w:ins w:id="1929" w:author="Rodrigo Riquelme" w:date="2010-11-05T01:15:00Z"/>
        </w:rPr>
      </w:pPr>
      <w:r>
        <w:rPr>
          <w:noProof/>
          <w:lang w:eastAsia="es-CL"/>
        </w:rPr>
        <w:drawing>
          <wp:inline distT="0" distB="0" distL="0" distR="0">
            <wp:extent cx="3381375" cy="2133600"/>
            <wp:effectExtent l="19050" t="0" r="9525"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a:srcRect t="20567" r="21286"/>
                    <a:stretch>
                      <a:fillRect/>
                    </a:stretch>
                  </pic:blipFill>
                  <pic:spPr bwMode="auto">
                    <a:xfrm>
                      <a:off x="0" y="0"/>
                      <a:ext cx="3381375" cy="2133600"/>
                    </a:xfrm>
                    <a:prstGeom prst="rect">
                      <a:avLst/>
                    </a:prstGeom>
                    <a:noFill/>
                    <a:ln w="9525">
                      <a:noFill/>
                      <a:miter lim="800000"/>
                      <a:headEnd/>
                      <a:tailEnd/>
                    </a:ln>
                  </pic:spPr>
                </pic:pic>
              </a:graphicData>
            </a:graphic>
          </wp:inline>
        </w:drawing>
      </w:r>
    </w:p>
    <w:p w:rsidR="009A106D" w:rsidRDefault="00744678">
      <w:pPr>
        <w:pStyle w:val="Epgrafe"/>
        <w:jc w:val="center"/>
        <w:pPrChange w:id="1930" w:author="Rodrigo Riquelme" w:date="2010-11-05T01:15:00Z">
          <w:pPr>
            <w:keepNext/>
            <w:jc w:val="center"/>
          </w:pPr>
        </w:pPrChange>
      </w:pPr>
      <w:ins w:id="1931" w:author="Rodrigo Riquelme" w:date="2010-11-05T01:15:00Z">
        <w:r>
          <w:t xml:space="preserve">Ilustración </w:t>
        </w:r>
        <w:r w:rsidR="00427C5E">
          <w:fldChar w:fldCharType="begin"/>
        </w:r>
        <w:r>
          <w:instrText xml:space="preserve"> SEQ Ilustración \* ARABIC </w:instrText>
        </w:r>
      </w:ins>
      <w:r w:rsidR="00427C5E">
        <w:fldChar w:fldCharType="separate"/>
      </w:r>
      <w:ins w:id="1932" w:author="Rodrigo Riquelme" w:date="2010-11-05T01:30:00Z">
        <w:r w:rsidR="00E010D5">
          <w:rPr>
            <w:noProof/>
          </w:rPr>
          <w:t>22</w:t>
        </w:r>
      </w:ins>
      <w:ins w:id="1933" w:author="Rodrigo Riquelme" w:date="2010-11-05T01:15:00Z">
        <w:r w:rsidR="00427C5E">
          <w:fldChar w:fldCharType="end"/>
        </w:r>
        <w:r>
          <w:t xml:space="preserve"> - Emol TV</w:t>
        </w:r>
      </w:ins>
    </w:p>
    <w:p w:rsidR="007C0EE8" w:rsidRPr="00744678" w:rsidRDefault="00427C5E" w:rsidP="007C0EE8">
      <w:pPr>
        <w:pStyle w:val="Epgrafe"/>
        <w:jc w:val="center"/>
        <w:rPr>
          <w:b w:val="0"/>
          <w:lang w:val="pt-BR"/>
          <w:rPrChange w:id="1934" w:author="Rodrigo Riquelme" w:date="2010-11-05T01:15:00Z">
            <w:rPr>
              <w:lang w:val="pt-BR"/>
            </w:rPr>
          </w:rPrChange>
        </w:rPr>
      </w:pPr>
      <w:bookmarkStart w:id="1935" w:name="_Toc266039212"/>
      <w:del w:id="1936" w:author="Rodrigo Riquelme" w:date="2010-11-05T01:15:00Z">
        <w:r w:rsidRPr="00427C5E">
          <w:rPr>
            <w:b w:val="0"/>
            <w:lang w:val="pt-BR"/>
            <w:rPrChange w:id="1937"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1938"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39"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1940"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1941" w:author="Rodrigo Riquelme" w:date="2010-11-05T01:15:00Z">
              <w:rPr>
                <w:rFonts w:eastAsia="Calibri" w:cs="Calibri"/>
                <w:b w:val="0"/>
                <w:bCs w:val="0"/>
                <w:noProof/>
                <w:color w:val="0000FF"/>
                <w:sz w:val="24"/>
                <w:szCs w:val="22"/>
                <w:u w:val="single"/>
                <w:lang w:val="pt-BR" w:eastAsia="ar-SA"/>
              </w:rPr>
            </w:rPrChange>
          </w:rPr>
          <w:delText>17</w:delText>
        </w:r>
        <w:r w:rsidRPr="00427C5E" w:rsidDel="00744678">
          <w:rPr>
            <w:b w:val="0"/>
            <w:rPrChange w:id="1942"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1943" w:author="Rodrigo Riquelme" w:date="2010-11-05T01:15:00Z">
              <w:rPr>
                <w:rFonts w:eastAsia="Calibri" w:cs="Calibri"/>
                <w:b w:val="0"/>
                <w:bCs w:val="0"/>
                <w:color w:val="0000FF"/>
                <w:sz w:val="24"/>
                <w:szCs w:val="22"/>
                <w:u w:val="single"/>
                <w:lang w:val="pt-BR" w:eastAsia="ar-SA"/>
              </w:rPr>
            </w:rPrChange>
          </w:rPr>
          <w:delText xml:space="preserve">: Emol TV - </w:delText>
        </w:r>
      </w:del>
      <w:r w:rsidRPr="00427C5E">
        <w:rPr>
          <w:b w:val="0"/>
          <w:rPrChange w:id="1944"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1945" w:author="Rodrigo Riquelme" w:date="2010-11-05T01:15:00Z">
            <w:rPr>
              <w:rFonts w:eastAsia="Calibri" w:cs="Calibri"/>
              <w:b w:val="0"/>
              <w:bCs w:val="0"/>
              <w:color w:val="0000FF"/>
              <w:sz w:val="24"/>
              <w:szCs w:val="22"/>
              <w:u w:val="single"/>
              <w:lang w:val="pt-BR" w:eastAsia="ar-SA"/>
            </w:rPr>
          </w:rPrChange>
        </w:rPr>
        <w:instrText xml:space="preserve"> HYPERLINK "http://www.emoltv.emol.com" </w:instrText>
      </w:r>
      <w:r w:rsidRPr="00427C5E">
        <w:rPr>
          <w:b w:val="0"/>
          <w:rPrChange w:id="1946"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1947" w:author="Rodrigo Riquelme" w:date="2010-11-05T01:15:00Z">
            <w:rPr>
              <w:rStyle w:val="Hipervnculo"/>
              <w:rFonts w:eastAsia="Calibri" w:cs="Calibri"/>
              <w:b w:val="0"/>
              <w:bCs w:val="0"/>
              <w:sz w:val="24"/>
              <w:szCs w:val="22"/>
              <w:lang w:val="pt-BR" w:eastAsia="ar-SA"/>
            </w:rPr>
          </w:rPrChange>
        </w:rPr>
        <w:t>http://www.emoltv.emol.com</w:t>
      </w:r>
      <w:bookmarkEnd w:id="1935"/>
      <w:r w:rsidRPr="00427C5E">
        <w:rPr>
          <w:b w:val="0"/>
          <w:rPrChange w:id="1948" w:author="Rodrigo Riquelme" w:date="2010-11-05T01:15:00Z">
            <w:rPr>
              <w:rFonts w:eastAsia="Calibri" w:cs="Calibri"/>
              <w:b w:val="0"/>
              <w:bCs w:val="0"/>
              <w:color w:val="0000FF"/>
              <w:sz w:val="24"/>
              <w:szCs w:val="22"/>
              <w:u w:val="single"/>
              <w:lang w:eastAsia="ar-SA"/>
            </w:rPr>
          </w:rPrChange>
        </w:rPr>
        <w:fldChar w:fldCharType="end"/>
      </w:r>
    </w:p>
    <w:p w:rsidR="007C0EE8" w:rsidRPr="007C0EE8" w:rsidRDefault="007C0EE8" w:rsidP="007C0EE8">
      <w:pPr>
        <w:pStyle w:val="Subttulo"/>
        <w:outlineLvl w:val="2"/>
        <w:rPr>
          <w:lang w:val="en-US"/>
        </w:rPr>
      </w:pPr>
      <w:bookmarkStart w:id="1949" w:name="_Toc266039192"/>
      <w:bookmarkStart w:id="1950" w:name="_Toc276634759"/>
      <w:r w:rsidRPr="007C0EE8">
        <w:rPr>
          <w:lang w:val="en-US"/>
        </w:rPr>
        <w:lastRenderedPageBreak/>
        <w:t>3.</w:t>
      </w:r>
      <w:ins w:id="1951" w:author="Rodrigo Riquelme" w:date="2010-11-04T00:21:00Z">
        <w:r w:rsidR="00EF26DE">
          <w:rPr>
            <w:lang w:val="en-US"/>
          </w:rPr>
          <w:t>3</w:t>
        </w:r>
      </w:ins>
      <w:del w:id="1952" w:author="Rodrigo Riquelme" w:date="2010-11-04T00:21:00Z">
        <w:r w:rsidRPr="007C0EE8" w:rsidDel="00EF26DE">
          <w:rPr>
            <w:lang w:val="en-US"/>
          </w:rPr>
          <w:delText>2</w:delText>
        </w:r>
      </w:del>
      <w:r w:rsidRPr="007C0EE8">
        <w:rPr>
          <w:lang w:val="en-US"/>
        </w:rPr>
        <w:t>.6</w:t>
      </w:r>
      <w:ins w:id="1953" w:author="Rodrigo Riquelme" w:date="2010-11-03T12:14:00Z">
        <w:r w:rsidR="00FE6036">
          <w:rPr>
            <w:lang w:val="en-US"/>
          </w:rPr>
          <w:t>.</w:t>
        </w:r>
      </w:ins>
      <w:r w:rsidRPr="007C0EE8">
        <w:rPr>
          <w:lang w:val="en-US"/>
        </w:rPr>
        <w:t xml:space="preserve"> 3TV</w:t>
      </w:r>
      <w:bookmarkEnd w:id="1949"/>
      <w:bookmarkEnd w:id="1950"/>
    </w:p>
    <w:p w:rsidR="007C0EE8" w:rsidRDefault="007C0EE8" w:rsidP="007C0EE8">
      <w:del w:id="1954" w:author="Rodrigo Riquelme" w:date="2010-11-03T12:15:00Z">
        <w:r w:rsidRPr="007C0EE8" w:rsidDel="00FE6036">
          <w:rPr>
            <w:lang w:val="en-US"/>
          </w:rPr>
          <w:tab/>
        </w:r>
      </w:del>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del w:id="1955" w:author="Rodrigo Riquelme" w:date="2010-11-10T00:24:00Z">
        <w:r w:rsidDel="00F8658A">
          <w:delText>ú</w:delText>
        </w:r>
      </w:del>
      <w:ins w:id="1956" w:author="Rodrigo Riquelme" w:date="2010-11-10T00:24:00Z">
        <w:r w:rsidR="00F8658A">
          <w:t>ú</w:t>
        </w:r>
      </w:ins>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del w:id="1957" w:author="Rodrigo Riquelme" w:date="2010-11-03T12:15:00Z">
        <w:r w:rsidDel="00FE6036">
          <w:tab/>
        </w:r>
      </w:del>
      <w:r>
        <w:t>Tiene una implementación de publicidad que aprovecha las capacidades del reproductor JW Player los videos están en versión HD (H.264) y calidad normal (flv).</w:t>
      </w:r>
    </w:p>
    <w:p w:rsidR="009A106D" w:rsidRDefault="007C0EE8">
      <w:pPr>
        <w:pStyle w:val="Textoindependienteprimerasangra2"/>
        <w:ind w:left="0" w:firstLine="0"/>
        <w:rPr>
          <w:ins w:id="1958" w:author="Rodrigo Riquelme" w:date="2010-11-03T16:39:00Z"/>
        </w:rPr>
        <w:pPrChange w:id="1959" w:author="Rodrigo Riquelme" w:date="2010-11-03T16:39:00Z">
          <w:pPr>
            <w:pStyle w:val="Textoindependienteprimerasangra2"/>
            <w:ind w:left="0" w:firstLine="0"/>
            <w:jc w:val="left"/>
          </w:pPr>
        </w:pPrChange>
      </w:pPr>
      <w:r>
        <w:t xml:space="preserve">No hay listas de reproducción por lo </w:t>
      </w:r>
      <w:del w:id="1960" w:author="Rodrigo Riquelme" w:date="2010-11-03T12:15:00Z">
        <w:r w:rsidDel="00054AD3">
          <w:delText xml:space="preserve">que la experiencia es bastante poco fluida, ya que </w:delText>
        </w:r>
      </w:del>
      <w:ins w:id="1961" w:author="Rodrigo Riquelme" w:date="2010-11-03T12:15:00Z">
        <w:r w:rsidR="00054AD3">
          <w:t xml:space="preserve">que </w:t>
        </w:r>
      </w:ins>
      <w:r>
        <w:t>requiere una constante interacción con el usuario para mantenerse</w:t>
      </w:r>
      <w:ins w:id="1962" w:author="Rodrigo Riquelme" w:date="2010-11-03T16:38:00Z">
        <w:r w:rsidR="00054BA9">
          <w:t xml:space="preserve"> funcionando.</w:t>
        </w:r>
      </w:ins>
      <w:r>
        <w:t xml:space="preserve"> </w:t>
      </w:r>
    </w:p>
    <w:p w:rsidR="009A106D" w:rsidRDefault="007C0EE8">
      <w:pPr>
        <w:pStyle w:val="Textoindependienteprimerasangra2"/>
        <w:keepNext/>
        <w:ind w:left="0" w:firstLine="0"/>
        <w:jc w:val="center"/>
        <w:rPr>
          <w:ins w:id="1963" w:author="Rodrigo Riquelme" w:date="2010-11-05T01:16:00Z"/>
        </w:rPr>
        <w:pPrChange w:id="1964" w:author="Rodrigo Riquelme" w:date="2010-11-05T01:16:00Z">
          <w:pPr>
            <w:pStyle w:val="Textoindependienteprimerasangra2"/>
            <w:ind w:left="0" w:firstLine="0"/>
            <w:jc w:val="center"/>
          </w:pPr>
        </w:pPrChange>
      </w:pPr>
      <w:del w:id="1965" w:author="Rodrigo Riquelme" w:date="2010-11-03T16:38:00Z">
        <w:r w:rsidDel="00054BA9">
          <w:delText>funcionando.</w:delText>
        </w:r>
      </w:del>
      <w:r w:rsidR="00122C2B">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pPr>
        <w:pStyle w:val="Epgrafe"/>
        <w:jc w:val="center"/>
        <w:pPrChange w:id="1966" w:author="Rodrigo Riquelme" w:date="2010-11-05T01:16:00Z">
          <w:pPr>
            <w:pStyle w:val="Textoindependienteprimerasangra2"/>
            <w:ind w:left="0" w:firstLine="0"/>
            <w:jc w:val="left"/>
          </w:pPr>
        </w:pPrChange>
      </w:pPr>
      <w:bookmarkStart w:id="1967" w:name="_Toc276683980"/>
      <w:bookmarkStart w:id="1968" w:name="_Toc276684048"/>
      <w:ins w:id="1969" w:author="Rodrigo Riquelme" w:date="2010-11-05T01:16:00Z">
        <w:r>
          <w:t xml:space="preserve">Ilustración </w:t>
        </w:r>
        <w:r w:rsidR="00427C5E">
          <w:fldChar w:fldCharType="begin"/>
        </w:r>
        <w:r>
          <w:instrText xml:space="preserve"> SEQ Ilustración \* ARABIC </w:instrText>
        </w:r>
      </w:ins>
      <w:r w:rsidR="00427C5E">
        <w:fldChar w:fldCharType="separate"/>
      </w:r>
      <w:ins w:id="1970" w:author="Rodrigo Riquelme" w:date="2010-11-05T01:30:00Z">
        <w:r w:rsidR="00E010D5">
          <w:rPr>
            <w:noProof/>
          </w:rPr>
          <w:t>23</w:t>
        </w:r>
      </w:ins>
      <w:ins w:id="1971" w:author="Rodrigo Riquelme" w:date="2010-11-05T01:16:00Z">
        <w:r w:rsidR="00427C5E">
          <w:fldChar w:fldCharType="end"/>
        </w:r>
        <w:r>
          <w:t xml:space="preserve"> - </w:t>
        </w:r>
        <w:r w:rsidRPr="00B90018">
          <w:t>3TV</w:t>
        </w:r>
      </w:ins>
      <w:bookmarkEnd w:id="1967"/>
      <w:bookmarkEnd w:id="1968"/>
    </w:p>
    <w:p w:rsidR="007C0EE8" w:rsidRPr="00744678" w:rsidRDefault="007C0EE8" w:rsidP="007C0EE8">
      <w:pPr>
        <w:pStyle w:val="Epgrafe"/>
        <w:jc w:val="center"/>
        <w:rPr>
          <w:b w:val="0"/>
          <w:lang w:val="en-US"/>
          <w:rPrChange w:id="1972" w:author="Rodrigo Riquelme" w:date="2010-11-05T01:16:00Z">
            <w:rPr>
              <w:lang w:val="en-US"/>
            </w:rPr>
          </w:rPrChange>
        </w:rPr>
      </w:pPr>
      <w:bookmarkStart w:id="1973" w:name="_Toc266039213"/>
      <w:del w:id="1974" w:author="Rodrigo Riquelme" w:date="2010-11-05T01:16:00Z">
        <w:r w:rsidRPr="00BD1B4B" w:rsidDel="00744678">
          <w:rPr>
            <w:lang w:val="pt-BR"/>
          </w:rPr>
          <w:delText xml:space="preserve">Figura </w:delText>
        </w:r>
        <w:r w:rsidR="00427C5E" w:rsidDel="00744678">
          <w:fldChar w:fldCharType="begin"/>
        </w:r>
        <w:r w:rsidRPr="00BD1B4B" w:rsidDel="00744678">
          <w:rPr>
            <w:lang w:val="pt-BR"/>
          </w:rPr>
          <w:delInstrText xml:space="preserve"> SEQ Figura \* ARABIC </w:delInstrText>
        </w:r>
        <w:r w:rsidR="00427C5E" w:rsidDel="00744678">
          <w:fldChar w:fldCharType="separate"/>
        </w:r>
        <w:r w:rsidDel="00744678">
          <w:rPr>
            <w:noProof/>
            <w:lang w:val="pt-BR"/>
          </w:rPr>
          <w:delText>18</w:delText>
        </w:r>
        <w:r w:rsidR="00427C5E" w:rsidDel="00744678">
          <w:fldChar w:fldCharType="end"/>
        </w:r>
        <w:r w:rsidRPr="00BD1B4B" w:rsidDel="00744678">
          <w:rPr>
            <w:lang w:val="pt-BR"/>
          </w:rPr>
          <w:delText>: 3TV -</w:delText>
        </w:r>
      </w:del>
      <w:r w:rsidRPr="00BD1B4B">
        <w:rPr>
          <w:lang w:val="pt-BR"/>
        </w:rPr>
        <w:t xml:space="preserve"> </w:t>
      </w:r>
      <w:r w:rsidR="00427C5E" w:rsidRPr="00427C5E">
        <w:rPr>
          <w:b w:val="0"/>
          <w:lang w:val="en-US"/>
          <w:rPrChange w:id="1975" w:author="Rodrigo Riquelme" w:date="2010-11-05T01:16:00Z">
            <w:rPr>
              <w:rFonts w:eastAsia="Calibri"/>
              <w:b w:val="0"/>
              <w:bCs w:val="0"/>
              <w:color w:val="0000FF"/>
              <w:sz w:val="24"/>
              <w:szCs w:val="22"/>
              <w:u w:val="single"/>
              <w:lang w:val="en-US" w:eastAsia="ar-SA"/>
            </w:rPr>
          </w:rPrChange>
        </w:rPr>
        <w:fldChar w:fldCharType="begin"/>
      </w:r>
      <w:r w:rsidR="00427C5E" w:rsidRPr="00427C5E">
        <w:rPr>
          <w:b w:val="0"/>
          <w:lang w:val="pt-BR"/>
          <w:rPrChange w:id="1976" w:author="Rodrigo Riquelme" w:date="2010-11-05T01:16:00Z">
            <w:rPr>
              <w:rFonts w:eastAsia="Calibri"/>
              <w:b w:val="0"/>
              <w:bCs w:val="0"/>
              <w:color w:val="0000FF"/>
              <w:sz w:val="24"/>
              <w:szCs w:val="22"/>
              <w:u w:val="single"/>
              <w:lang w:val="pt-BR" w:eastAsia="ar-SA"/>
            </w:rPr>
          </w:rPrChange>
        </w:rPr>
        <w:instrText xml:space="preserve"> HYPERLINK "http://www.3tv.cl" </w:instrText>
      </w:r>
      <w:r w:rsidR="00427C5E" w:rsidRPr="00427C5E">
        <w:rPr>
          <w:b w:val="0"/>
          <w:lang w:val="en-US"/>
          <w:rPrChange w:id="1977" w:author="Rodrigo Riquelme" w:date="2010-11-05T01:16:00Z">
            <w:rPr>
              <w:rFonts w:eastAsia="Calibri"/>
              <w:b w:val="0"/>
              <w:bCs w:val="0"/>
              <w:color w:val="0000FF"/>
              <w:sz w:val="24"/>
              <w:szCs w:val="22"/>
              <w:u w:val="single"/>
              <w:lang w:val="en-US" w:eastAsia="ar-SA"/>
            </w:rPr>
          </w:rPrChange>
        </w:rPr>
        <w:fldChar w:fldCharType="separate"/>
      </w:r>
      <w:r w:rsidR="00427C5E" w:rsidRPr="00427C5E">
        <w:rPr>
          <w:rStyle w:val="Hipervnculo"/>
          <w:b w:val="0"/>
          <w:lang w:val="pt-BR"/>
          <w:rPrChange w:id="1978" w:author="Rodrigo Riquelme" w:date="2010-11-05T01:16:00Z">
            <w:rPr>
              <w:rStyle w:val="Hipervnculo"/>
              <w:rFonts w:eastAsia="Calibri"/>
              <w:b w:val="0"/>
              <w:bCs w:val="0"/>
              <w:sz w:val="24"/>
              <w:szCs w:val="22"/>
              <w:lang w:val="pt-BR" w:eastAsia="ar-SA"/>
            </w:rPr>
          </w:rPrChange>
        </w:rPr>
        <w:t>http://www.3tv.cl</w:t>
      </w:r>
      <w:bookmarkEnd w:id="1973"/>
      <w:r w:rsidR="00427C5E" w:rsidRPr="00427C5E">
        <w:rPr>
          <w:b w:val="0"/>
          <w:lang w:val="en-US"/>
          <w:rPrChange w:id="1979" w:author="Rodrigo Riquelme" w:date="2010-11-05T01:16:00Z">
            <w:rPr>
              <w:rFonts w:eastAsia="Calibri"/>
              <w:b w:val="0"/>
              <w:bCs w:val="0"/>
              <w:color w:val="0000FF"/>
              <w:sz w:val="24"/>
              <w:szCs w:val="22"/>
              <w:u w:val="single"/>
              <w:lang w:val="en-US" w:eastAsia="ar-SA"/>
            </w:rPr>
          </w:rPrChange>
        </w:rPr>
        <w:fldChar w:fldCharType="end"/>
      </w:r>
    </w:p>
    <w:p w:rsidR="009A106D" w:rsidRDefault="00421830">
      <w:pPr>
        <w:pStyle w:val="Subttulo"/>
        <w:outlineLvl w:val="1"/>
        <w:rPr>
          <w:ins w:id="1980" w:author="Rodrigo Riquelme" w:date="2010-11-04T00:03:00Z"/>
          <w:lang w:val="en-US"/>
        </w:rPr>
        <w:pPrChange w:id="1981" w:author="Rodrigo Riquelme" w:date="2010-11-04T11:48:00Z">
          <w:pPr>
            <w:pStyle w:val="Subttulo"/>
            <w:outlineLvl w:val="2"/>
          </w:pPr>
        </w:pPrChange>
      </w:pPr>
      <w:bookmarkStart w:id="1982" w:name="_Toc276634760"/>
      <w:ins w:id="1983" w:author="Rodrigo Riquelme" w:date="2010-11-04T00:03:00Z">
        <w:r w:rsidRPr="007C0EE8">
          <w:rPr>
            <w:lang w:val="en-US"/>
          </w:rPr>
          <w:lastRenderedPageBreak/>
          <w:t>3.</w:t>
        </w:r>
      </w:ins>
      <w:ins w:id="1984" w:author="Rodrigo Riquelme" w:date="2010-11-04T00:21:00Z">
        <w:r w:rsidR="00EF26DE">
          <w:rPr>
            <w:lang w:val="en-US"/>
          </w:rPr>
          <w:t>4</w:t>
        </w:r>
      </w:ins>
      <w:ins w:id="1985" w:author="Rodrigo Riquelme" w:date="2010-11-04T00:03:00Z">
        <w:r>
          <w:rPr>
            <w:lang w:val="en-US"/>
          </w:rPr>
          <w:t>.</w:t>
        </w:r>
        <w:r w:rsidRPr="007C0EE8">
          <w:rPr>
            <w:lang w:val="en-US"/>
          </w:rPr>
          <w:t xml:space="preserve"> </w:t>
        </w:r>
        <w:r>
          <w:rPr>
            <w:lang w:val="en-US"/>
          </w:rPr>
          <w:t>Google TV</w:t>
        </w:r>
        <w:bookmarkEnd w:id="1982"/>
      </w:ins>
    </w:p>
    <w:p w:rsidR="00421830" w:rsidRDefault="00421830" w:rsidP="00421830">
      <w:pPr>
        <w:rPr>
          <w:ins w:id="1986" w:author="Rodrigo Riquelme" w:date="2010-11-04T00:02:00Z"/>
        </w:rPr>
      </w:pPr>
      <w:ins w:id="1987" w:author="Rodrigo Riquelme" w:date="2010-11-04T00:02:00Z">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n simples palabras este consiste en llevar todo el contenido de Internet mas la TV digital a nuestras casa</w:t>
        </w:r>
        <w:r>
          <w:t xml:space="preserve"> además de interactuar con estas</w:t>
        </w:r>
        <w:r w:rsidRPr="00532391">
          <w:t xml:space="preserve">. </w:t>
        </w:r>
      </w:ins>
    </w:p>
    <w:p w:rsidR="00421830" w:rsidRPr="00532391" w:rsidRDefault="00421830" w:rsidP="00421830">
      <w:pPr>
        <w:rPr>
          <w:ins w:id="1988" w:author="Rodrigo Riquelme" w:date="2010-11-04T00:02:00Z"/>
        </w:rPr>
      </w:pPr>
      <w:ins w:id="1989" w:author="Rodrigo Riquelme" w:date="2010-11-04T00:02:00Z">
        <w:r w:rsidRPr="00532391">
          <w:t>Google TV funciona sobre Android 2.1 y puede ser actualizado de forma remota. El navegador es Google Chrome, corriendo Flash. El uso de Android permite que las aplicaciones de los móviles funcionen también en la TV.</w:t>
        </w:r>
      </w:ins>
    </w:p>
    <w:p w:rsidR="00421830" w:rsidRPr="00532391" w:rsidRDefault="00421830" w:rsidP="00421830">
      <w:pPr>
        <w:rPr>
          <w:ins w:id="1990" w:author="Rodrigo Riquelme" w:date="2010-11-04T00:02:00Z"/>
        </w:rPr>
      </w:pPr>
      <w:ins w:id="1991" w:author="Rodrigo Riquelme" w:date="2010-11-04T00:02:00Z">
        <w:r w:rsidRPr="00532391">
          <w:t>Los desarrolladores ya pueden comenzar a crear aplicaciones para Google TV, y se espera que se lance un Android Market para este sistema a principios de 2011. Para entonces también estarán disponibles APIs para Google TV.</w:t>
        </w:r>
      </w:ins>
    </w:p>
    <w:p w:rsidR="00421830" w:rsidRDefault="00421830" w:rsidP="00421830">
      <w:pPr>
        <w:rPr>
          <w:ins w:id="1992" w:author="Rodrigo Riquelme" w:date="2010-11-04T00:02:00Z"/>
        </w:rPr>
      </w:pPr>
      <w:ins w:id="1993" w:author="Rodrigo Riquelme" w:date="2010-11-04T00:02:00Z">
        <w:r>
          <w:t>Existe una alianza</w:t>
        </w:r>
        <w:r w:rsidRPr="00532391">
          <w:t xml:space="preserve"> estratégica conformada con Google, Sony e Intel </w:t>
        </w:r>
        <w:r>
          <w:t>para el desarrollo de esta plataforma y otras similares basadas en IPTV</w:t>
        </w:r>
        <w:r w:rsidRPr="00532391">
          <w:t>.</w:t>
        </w:r>
      </w:ins>
    </w:p>
    <w:p w:rsidR="00421830" w:rsidRPr="00532391" w:rsidRDefault="00421830" w:rsidP="00421830">
      <w:pPr>
        <w:rPr>
          <w:ins w:id="1994" w:author="Rodrigo Riquelme" w:date="2010-11-04T00:02:00Z"/>
        </w:rPr>
      </w:pPr>
      <w:ins w:id="1995" w:author="Rodrigo Riquelme" w:date="2010-11-04T00:02:00Z">
        <w:r>
          <w:t>Los protocolos de comunicación de estos dispositivos con servidores web están basados en XML también acepta formatos RSS ya existentes como playlists de iTunes.</w:t>
        </w:r>
      </w:ins>
    </w:p>
    <w:p w:rsidR="00421830" w:rsidRDefault="00421830" w:rsidP="00421830">
      <w:pPr>
        <w:pStyle w:val="NormalWeb"/>
        <w:rPr>
          <w:ins w:id="1996" w:author="Rodrigo Riquelme" w:date="2010-11-04T00:02:00Z"/>
        </w:rPr>
      </w:pPr>
    </w:p>
    <w:p w:rsidR="00421830" w:rsidRDefault="00421830" w:rsidP="00421830">
      <w:pPr>
        <w:pStyle w:val="NormalWeb"/>
        <w:rPr>
          <w:ins w:id="1997" w:author="Rodrigo Riquelme" w:date="2010-11-04T00:02:00Z"/>
        </w:rPr>
      </w:pPr>
    </w:p>
    <w:p w:rsidR="00421830" w:rsidRDefault="00421830" w:rsidP="00421830">
      <w:pPr>
        <w:rPr>
          <w:ins w:id="1998" w:author="Rodrigo Riquelme" w:date="2010-11-04T00:02:00Z"/>
        </w:rPr>
      </w:pPr>
      <w:ins w:id="1999" w:author="Rodrigo Riquelme" w:date="2010-11-04T00:02:00Z">
        <w:r w:rsidRPr="00532391">
          <w:lastRenderedPageBreak/>
          <w:t>Sony lanzo el primer modelo de televisores de alta definición</w:t>
        </w:r>
        <w:r>
          <w:t xml:space="preserve"> fusionado con G</w:t>
        </w:r>
        <w:r w:rsidRPr="00532391">
          <w:t xml:space="preserve">oogle TV a diferencia con otras TV con </w:t>
        </w:r>
        <w:r>
          <w:t>I</w:t>
        </w:r>
        <w:r w:rsidRPr="00532391">
          <w:t>nternet, esta permite al usu</w:t>
        </w:r>
        <w:r>
          <w:t>a</w:t>
        </w:r>
        <w:r w:rsidRPr="00532391">
          <w:t>rio navegar a través</w:t>
        </w:r>
        <w:r>
          <w:t xml:space="preserve"> de G</w:t>
        </w:r>
        <w:r w:rsidRPr="00532391">
          <w:t>oogle Chrome y ver televisión de m</w:t>
        </w:r>
        <w:r>
          <w:t>anera simultanea utilizando la O</w:t>
        </w:r>
        <w:r w:rsidRPr="00532391">
          <w:t xml:space="preserve">pción </w:t>
        </w:r>
        <w:r>
          <w:t>P</w:t>
        </w:r>
        <w:r w:rsidRPr="00532391">
          <w:t xml:space="preserve">icture in </w:t>
        </w:r>
        <w:r>
          <w:t>P</w:t>
        </w:r>
        <w:r w:rsidRPr="00532391">
          <w:t>icture, estos TV están equipados con un hardware que contiene un procesador Intel Atom y una capacidad de 8GB de memoria, conectividad WiFi.</w:t>
        </w:r>
      </w:ins>
    </w:p>
    <w:p w:rsidR="009A106D" w:rsidRDefault="009A106D">
      <w:pPr>
        <w:pStyle w:val="NormalWeb"/>
        <w:keepNext/>
        <w:jc w:val="center"/>
        <w:rPr>
          <w:ins w:id="2000" w:author="Rodrigo Riquelme" w:date="2010-11-05T01:18:00Z"/>
        </w:rPr>
        <w:pPrChange w:id="2001" w:author="Rodrigo Riquelme" w:date="2010-11-05T01:18:00Z">
          <w:pPr>
            <w:pStyle w:val="NormalWeb"/>
            <w:jc w:val="center"/>
          </w:pPr>
        </w:pPrChange>
      </w:pPr>
      <w:ins w:id="2002" w:author="Rodrigo Riquelme" w:date="2010-11-04T00:02:00Z">
        <w:r>
          <w:rPr>
            <w:noProof/>
            <w:lang w:val="es-CL" w:eastAsia="es-CL"/>
            <w:rPrChange w:id="2003" w:author="Unknown">
              <w:rPr>
                <w:noProof/>
                <w:color w:val="0000FF"/>
                <w:u w:val="single"/>
                <w:lang w:val="es-CL" w:eastAsia="es-CL"/>
              </w:rPr>
            </w:rPrChange>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ins>
    </w:p>
    <w:p w:rsidR="009A106D" w:rsidRDefault="00F708D7">
      <w:pPr>
        <w:pStyle w:val="Epgrafe"/>
        <w:jc w:val="center"/>
        <w:rPr>
          <w:ins w:id="2004" w:author="Rodrigo Riquelme" w:date="2010-11-04T00:02:00Z"/>
          <w:noProof/>
          <w:lang w:eastAsia="es-ES"/>
        </w:rPr>
        <w:pPrChange w:id="2005" w:author="Rodrigo Riquelme" w:date="2010-11-05T01:18:00Z">
          <w:pPr>
            <w:pStyle w:val="NormalWeb"/>
            <w:jc w:val="center"/>
          </w:pPr>
        </w:pPrChange>
      </w:pPr>
      <w:bookmarkStart w:id="2006" w:name="_Toc276683981"/>
      <w:bookmarkStart w:id="2007" w:name="_Toc276684049"/>
      <w:ins w:id="2008" w:author="Rodrigo Riquelme" w:date="2010-11-05T01:18:00Z">
        <w:r>
          <w:t xml:space="preserve">Ilustración </w:t>
        </w:r>
        <w:r w:rsidR="00427C5E">
          <w:fldChar w:fldCharType="begin"/>
        </w:r>
        <w:r>
          <w:instrText xml:space="preserve"> SEQ Ilustración \* ARABIC </w:instrText>
        </w:r>
      </w:ins>
      <w:r w:rsidR="00427C5E">
        <w:fldChar w:fldCharType="separate"/>
      </w:r>
      <w:ins w:id="2009" w:author="Rodrigo Riquelme" w:date="2010-11-05T01:30:00Z">
        <w:r w:rsidR="00E010D5">
          <w:rPr>
            <w:noProof/>
          </w:rPr>
          <w:t>24</w:t>
        </w:r>
      </w:ins>
      <w:ins w:id="2010" w:author="Rodrigo Riquelme" w:date="2010-11-05T01:18:00Z">
        <w:r w:rsidR="00427C5E">
          <w:fldChar w:fldCharType="end"/>
        </w:r>
        <w:r>
          <w:t xml:space="preserve"> – Google TV en un televisor IPTV conectado a internet</w:t>
        </w:r>
      </w:ins>
      <w:bookmarkEnd w:id="2006"/>
      <w:bookmarkEnd w:id="2007"/>
    </w:p>
    <w:p w:rsidR="009A106D" w:rsidRDefault="00427C5E">
      <w:pPr>
        <w:pStyle w:val="Ttulo7"/>
        <w:rPr>
          <w:ins w:id="2011" w:author="Rodrigo Riquelme" w:date="2010-11-04T00:02:00Z"/>
          <w:kern w:val="36"/>
        </w:rPr>
        <w:pPrChange w:id="2012" w:author="Rodrigo Riquelme" w:date="2010-11-04T00:04:00Z">
          <w:pPr>
            <w:pStyle w:val="NormalWeb"/>
            <w:jc w:val="center"/>
          </w:pPr>
        </w:pPrChange>
      </w:pPr>
      <w:ins w:id="2013" w:author="Rodrigo Riquelme" w:date="2010-11-04T00:02:00Z">
        <w:r>
          <w:rPr>
            <w:kern w:val="36"/>
          </w:rPr>
          <w:fldChar w:fldCharType="begin"/>
        </w:r>
        <w:r w:rsidR="00421830">
          <w:rPr>
            <w:kern w:val="36"/>
          </w:rPr>
          <w:instrText xml:space="preserve"> HYPERLINK "</w:instrText>
        </w:r>
        <w:r w:rsidR="00421830" w:rsidRPr="00CD2AC2">
          <w:rPr>
            <w:kern w:val="36"/>
          </w:rPr>
          <w:instrText>http://www.fayerwayer.com/2010/05/google-tv-ya-esta-al-aire/</w:instrText>
        </w:r>
        <w:r w:rsidR="00421830">
          <w:rPr>
            <w:kern w:val="36"/>
          </w:rPr>
          <w:instrText xml:space="preserve">" </w:instrText>
        </w:r>
        <w:r>
          <w:rPr>
            <w:kern w:val="36"/>
          </w:rPr>
          <w:fldChar w:fldCharType="separate"/>
        </w:r>
        <w:r w:rsidR="00421830" w:rsidRPr="00754E0D">
          <w:rPr>
            <w:rStyle w:val="Hipervnculo"/>
            <w:rFonts w:cs="Arial"/>
            <w:bCs/>
            <w:kern w:val="36"/>
          </w:rPr>
          <w:t>http://www.fayerwayer.com/2010/05/google-tv-ya-esta-al-aire/</w:t>
        </w:r>
        <w:r>
          <w:rPr>
            <w:kern w:val="36"/>
          </w:rPr>
          <w:fldChar w:fldCharType="end"/>
        </w:r>
      </w:ins>
    </w:p>
    <w:p w:rsidR="009A106D" w:rsidRDefault="009A106D">
      <w:pPr>
        <w:rPr>
          <w:del w:id="2014" w:author="Rodrigo Riquelme" w:date="2010-11-03T16:53:00Z"/>
          <w:lang w:val="en-US"/>
        </w:rPr>
        <w:pPrChange w:id="2015" w:author="Rodrigo Riquelme" w:date="2010-11-03T16:53:00Z">
          <w:pPr>
            <w:pStyle w:val="Subttulo"/>
          </w:pPr>
        </w:pPrChange>
      </w:pPr>
    </w:p>
    <w:p w:rsidR="009A106D" w:rsidRDefault="009A106D">
      <w:pPr>
        <w:rPr>
          <w:del w:id="2016" w:author="Rodrigo Riquelme" w:date="2010-11-03T16:53:00Z"/>
          <w:lang w:val="en-US"/>
        </w:rPr>
      </w:pPr>
    </w:p>
    <w:p w:rsidR="009A106D" w:rsidRDefault="009A106D">
      <w:pPr>
        <w:rPr>
          <w:del w:id="2017" w:author="Rodrigo Riquelme" w:date="2010-11-03T16:53:00Z"/>
          <w:lang w:val="en-US"/>
        </w:rPr>
      </w:pPr>
    </w:p>
    <w:p w:rsidR="009A106D" w:rsidRDefault="009A106D">
      <w:pPr>
        <w:rPr>
          <w:del w:id="2018" w:author="Rodrigo Riquelme" w:date="2010-11-03T16:53:00Z"/>
          <w:lang w:val="en-US"/>
        </w:rPr>
      </w:pPr>
    </w:p>
    <w:p w:rsidR="009A106D" w:rsidRDefault="00427C5E">
      <w:pPr>
        <w:rPr>
          <w:del w:id="2019" w:author="Rodrigo Riquelme" w:date="2010-11-03T16:53:00Z"/>
        </w:rPr>
        <w:pPrChange w:id="2020" w:author="Rodrigo Riquelme" w:date="2010-11-03T16:53:00Z">
          <w:pPr>
            <w:pStyle w:val="Subttulo"/>
          </w:pPr>
        </w:pPrChange>
      </w:pPr>
      <w:del w:id="2021" w:author="Rodrigo Riquelme" w:date="2010-11-03T16:53:00Z">
        <w:r w:rsidRPr="00427C5E">
          <w:rPr>
            <w:rPrChange w:id="2022" w:author="Rodrigo Riquelme" w:date="2010-11-03T16:54:00Z">
              <w:rPr>
                <w:b w:val="0"/>
                <w:color w:val="0000FF"/>
                <w:u w:val="single"/>
              </w:rPr>
            </w:rPrChange>
          </w:rPr>
          <w:delText xml:space="preserve">Estado del arte </w:delText>
        </w:r>
      </w:del>
    </w:p>
    <w:p w:rsidR="009A106D" w:rsidRDefault="009A106D">
      <w:pPr>
        <w:rPr>
          <w:del w:id="2023" w:author="Rodrigo Riquelme" w:date="2010-11-03T16:53:00Z"/>
          <w:rFonts w:cs="Arial"/>
        </w:rPr>
      </w:pPr>
    </w:p>
    <w:p w:rsidR="009A106D" w:rsidRDefault="00427C5E">
      <w:pPr>
        <w:rPr>
          <w:del w:id="2024" w:author="Rodrigo Riquelme" w:date="2010-11-03T16:54:00Z"/>
          <w:rFonts w:cs="Arial"/>
        </w:rPr>
        <w:pPrChange w:id="2025" w:author="Rodrigo Riquelme" w:date="2010-11-03T16:53:00Z">
          <w:pPr>
            <w:pStyle w:val="NormalWeb"/>
          </w:pPr>
        </w:pPrChange>
      </w:pPr>
      <w:del w:id="2026" w:author="Rodrigo Riquelme" w:date="2010-11-03T16:54:00Z">
        <w:r w:rsidRPr="00427C5E">
          <w:rPr>
            <w:rFonts w:cs="Arial"/>
            <w:rPrChange w:id="2027" w:author="Rodrigo Riquelme" w:date="2010-11-03T16:54:00Z">
              <w:rPr>
                <w:rFonts w:cs="Arial"/>
                <w:color w:val="0000FF"/>
                <w:u w:val="single"/>
              </w:rPr>
            </w:rPrChange>
          </w:rPr>
          <w:delText xml:space="preserve">Un </w:delText>
        </w:r>
        <w:r w:rsidRPr="00427C5E">
          <w:rPr>
            <w:rFonts w:cs="Arial"/>
            <w:b/>
            <w:bCs/>
            <w:rPrChange w:id="2028" w:author="Rodrigo Riquelme" w:date="2010-11-03T16:54:00Z">
              <w:rPr>
                <w:rFonts w:cs="Arial"/>
                <w:b/>
                <w:bCs/>
                <w:color w:val="0000FF"/>
                <w:u w:val="single"/>
              </w:rPr>
            </w:rPrChange>
          </w:rPr>
          <w:delText>Framework</w:delText>
        </w:r>
        <w:r w:rsidRPr="00427C5E">
          <w:rPr>
            <w:rFonts w:cs="Arial"/>
            <w:rPrChange w:id="2029" w:author="Rodrigo Riquelme" w:date="2010-11-03T16:54:00Z">
              <w:rPr>
                <w:rFonts w:cs="Arial"/>
                <w:color w:val="0000FF"/>
                <w:u w:val="single"/>
              </w:rPr>
            </w:rPrChange>
          </w:rPr>
          <w:delText xml:space="preserve"> es una estructura conceptual y tecnológica de soporte definida, normalmente con artefactos o módulos de software concretos, con base en la cual otro proyecto de software  puede ser organizado y desarrollado.</w:delText>
        </w:r>
      </w:del>
    </w:p>
    <w:p w:rsidR="009A106D" w:rsidRDefault="00427C5E">
      <w:pPr>
        <w:rPr>
          <w:del w:id="2030" w:author="Rodrigo Riquelme" w:date="2010-11-03T16:54:00Z"/>
          <w:rFonts w:cs="Arial"/>
        </w:rPr>
        <w:pPrChange w:id="2031" w:author="Rodrigo Riquelme" w:date="2010-11-03T16:53:00Z">
          <w:pPr>
            <w:pStyle w:val="NormalWeb"/>
          </w:pPr>
        </w:pPrChange>
      </w:pPr>
      <w:del w:id="2032" w:author="Rodrigo Riquelme" w:date="2010-11-03T16:54:00Z">
        <w:r w:rsidRPr="00427C5E">
          <w:rPr>
            <w:rFonts w:cs="Arial"/>
            <w:rPrChange w:id="2033" w:author="Rodrigo Riquelme" w:date="2010-11-03T16:54:00Z">
              <w:rPr>
                <w:rFonts w:cs="Arial"/>
                <w:color w:val="0000FF"/>
                <w:u w:val="single"/>
              </w:rPr>
            </w:rPrChange>
          </w:rPr>
          <w:delText xml:space="preserve"> Típicamente, puede incluir soporte de Programas, bibliotecas y un lenguaje interpretado entre otros programas para ayudar a desarrollar y unir los diferentes componentes de un proyecto.</w:delText>
        </w:r>
      </w:del>
    </w:p>
    <w:p w:rsidR="009A106D" w:rsidRDefault="00427C5E">
      <w:pPr>
        <w:rPr>
          <w:del w:id="2034" w:author="Rodrigo Riquelme" w:date="2010-11-03T16:54:00Z"/>
          <w:rFonts w:cs="Arial"/>
        </w:rPr>
        <w:pPrChange w:id="2035" w:author="Rodrigo Riquelme" w:date="2010-11-03T16:53:00Z">
          <w:pPr>
            <w:pStyle w:val="NormalWeb"/>
          </w:pPr>
        </w:pPrChange>
      </w:pPr>
      <w:del w:id="2036" w:author="Rodrigo Riquelme" w:date="2010-11-03T16:54:00Z">
        <w:r w:rsidRPr="00427C5E">
          <w:rPr>
            <w:rFonts w:cs="Arial"/>
            <w:rPrChange w:id="2037" w:author="Rodrigo Riquelme" w:date="2010-11-03T16:54:00Z">
              <w:rPr>
                <w:rFonts w:cs="Arial"/>
                <w:color w:val="0000FF"/>
                <w:u w:val="single"/>
              </w:rPr>
            </w:rPrChange>
          </w:rPr>
          <w:delText xml:space="preserve">Los Framework  hoy en día simplifican el desarrollo de aplicaciones </w:delText>
        </w:r>
      </w:del>
      <w:del w:id="2038" w:author="Rodrigo Riquelme" w:date="2010-11-03T16:40:00Z">
        <w:r w:rsidRPr="00427C5E">
          <w:rPr>
            <w:rFonts w:cs="Arial"/>
            <w:rPrChange w:id="2039" w:author="Rodrigo Riquelme" w:date="2010-11-03T16:54:00Z">
              <w:rPr>
                <w:rFonts w:cs="Arial"/>
                <w:color w:val="0000FF"/>
                <w:u w:val="single"/>
              </w:rPr>
            </w:rPrChange>
          </w:rPr>
          <w:delText xml:space="preserve">Web 2.0 </w:delText>
        </w:r>
      </w:del>
      <w:del w:id="2040" w:author="Rodrigo Riquelme" w:date="2010-11-03T16:54:00Z">
        <w:r w:rsidRPr="00427C5E">
          <w:rPr>
            <w:rFonts w:cs="Arial"/>
            <w:rPrChange w:id="2041" w:author="Rodrigo Riquelme" w:date="2010-11-03T16:54:00Z">
              <w:rPr>
                <w:rFonts w:cs="Arial"/>
                <w:color w:val="0000FF"/>
                <w:u w:val="single"/>
              </w:rPr>
            </w:rPrChange>
          </w:rPr>
          <w:delText>ya que implementa el patrón arquitectónico MVC (Modelo, Vista, Control).</w:delText>
        </w:r>
      </w:del>
    </w:p>
    <w:p w:rsidR="009A253E" w:rsidDel="00284B05" w:rsidRDefault="009A253E" w:rsidP="00476EE0">
      <w:pPr>
        <w:pStyle w:val="NormalWeb"/>
        <w:rPr>
          <w:del w:id="2042" w:author="Rodrigo Riquelme" w:date="2010-11-03T23:09:00Z"/>
          <w:rStyle w:val="google-src-text1"/>
          <w:rFonts w:ascii="Arial" w:hAnsi="Arial" w:cs="Arial"/>
          <w:vanish w:val="0"/>
        </w:rPr>
      </w:pPr>
    </w:p>
    <w:p w:rsidR="00FA3648" w:rsidDel="00284B05" w:rsidRDefault="00FA3648" w:rsidP="00476EE0">
      <w:pPr>
        <w:pStyle w:val="NormalWeb"/>
        <w:rPr>
          <w:del w:id="2043" w:author="Rodrigo Riquelme" w:date="2010-11-03T23:09:00Z"/>
          <w:rStyle w:val="google-src-text1"/>
          <w:rFonts w:ascii="Arial" w:hAnsi="Arial" w:cs="Arial"/>
          <w:vanish w:val="0"/>
        </w:rPr>
      </w:pPr>
    </w:p>
    <w:p w:rsidR="00FA3648" w:rsidDel="00284B05" w:rsidRDefault="00FA3648" w:rsidP="00476EE0">
      <w:pPr>
        <w:pStyle w:val="NormalWeb"/>
        <w:rPr>
          <w:del w:id="2044" w:author="Rodrigo Riquelme" w:date="2010-11-03T23:09:00Z"/>
          <w:rStyle w:val="google-src-text1"/>
          <w:rFonts w:ascii="Arial" w:hAnsi="Arial" w:cs="Arial"/>
          <w:vanish w:val="0"/>
        </w:rPr>
      </w:pPr>
    </w:p>
    <w:p w:rsidR="00FA3648" w:rsidDel="00284B05" w:rsidRDefault="00FA3648" w:rsidP="00476EE0">
      <w:pPr>
        <w:pStyle w:val="NormalWeb"/>
        <w:rPr>
          <w:del w:id="2045" w:author="Rodrigo Riquelme" w:date="2010-11-03T23:09:00Z"/>
          <w:rStyle w:val="google-src-text1"/>
          <w:rFonts w:ascii="Arial" w:hAnsi="Arial" w:cs="Arial"/>
          <w:vanish w:val="0"/>
        </w:rPr>
      </w:pPr>
    </w:p>
    <w:p w:rsidR="00FA3648" w:rsidDel="00284B05" w:rsidRDefault="00FA3648" w:rsidP="00476EE0">
      <w:pPr>
        <w:pStyle w:val="NormalWeb"/>
        <w:rPr>
          <w:del w:id="2046" w:author="Rodrigo Riquelme" w:date="2010-11-03T23:09:00Z"/>
          <w:rStyle w:val="google-src-text1"/>
          <w:rFonts w:ascii="Arial" w:hAnsi="Arial" w:cs="Arial"/>
          <w:vanish w:val="0"/>
        </w:rPr>
      </w:pPr>
    </w:p>
    <w:p w:rsidR="00FA3648" w:rsidDel="00284B05" w:rsidRDefault="00FA3648" w:rsidP="00476EE0">
      <w:pPr>
        <w:pStyle w:val="NormalWeb"/>
        <w:rPr>
          <w:del w:id="2047" w:author="Rodrigo Riquelme" w:date="2010-11-03T23:09:00Z"/>
          <w:rStyle w:val="google-src-text1"/>
          <w:rFonts w:ascii="Arial" w:hAnsi="Arial" w:cs="Arial"/>
          <w:vanish w:val="0"/>
        </w:rPr>
      </w:pPr>
    </w:p>
    <w:p w:rsidR="00FA3648" w:rsidDel="00284B05" w:rsidRDefault="00FA3648" w:rsidP="00476EE0">
      <w:pPr>
        <w:pStyle w:val="NormalWeb"/>
        <w:rPr>
          <w:del w:id="2048" w:author="Rodrigo Riquelme" w:date="2010-11-03T23:09:00Z"/>
          <w:rStyle w:val="google-src-text1"/>
          <w:rFonts w:ascii="Arial" w:hAnsi="Arial" w:cs="Arial"/>
          <w:vanish w:val="0"/>
        </w:rPr>
      </w:pPr>
    </w:p>
    <w:p w:rsidR="00FA3648" w:rsidDel="00284B05" w:rsidRDefault="00FA3648" w:rsidP="00476EE0">
      <w:pPr>
        <w:pStyle w:val="NormalWeb"/>
        <w:rPr>
          <w:del w:id="2049" w:author="Rodrigo Riquelme" w:date="2010-11-03T23:09:00Z"/>
          <w:rStyle w:val="google-src-text1"/>
          <w:rFonts w:ascii="Arial" w:hAnsi="Arial" w:cs="Arial"/>
          <w:vanish w:val="0"/>
        </w:rPr>
      </w:pPr>
    </w:p>
    <w:p w:rsidR="00FA3648" w:rsidDel="00284B05" w:rsidRDefault="00FA3648" w:rsidP="00476EE0">
      <w:pPr>
        <w:pStyle w:val="NormalWeb"/>
        <w:rPr>
          <w:del w:id="2050" w:author="Rodrigo Riquelme" w:date="2010-11-03T23:09:00Z"/>
          <w:rStyle w:val="google-src-text1"/>
          <w:rFonts w:ascii="Arial" w:hAnsi="Arial" w:cs="Arial"/>
          <w:vanish w:val="0"/>
        </w:rPr>
      </w:pPr>
    </w:p>
    <w:p w:rsidR="00476EE0" w:rsidDel="003A6297" w:rsidRDefault="00476EE0" w:rsidP="00476EE0">
      <w:pPr>
        <w:pStyle w:val="NormalWeb"/>
        <w:rPr>
          <w:del w:id="2051" w:author="Rodrigo Riquelme" w:date="2010-11-03T17:06:00Z"/>
          <w:rFonts w:ascii="Arial" w:hAnsi="Arial" w:cs="Arial"/>
        </w:rPr>
      </w:pPr>
      <w:del w:id="2052" w:author="Rodrigo Riquelme" w:date="2010-11-03T17:06:00Z">
        <w:r w:rsidRPr="00FC49A8" w:rsidDel="003A6297">
          <w:rPr>
            <w:rStyle w:val="google-src-text1"/>
            <w:rFonts w:ascii="Arial" w:hAnsi="Arial" w:cs="Arial"/>
            <w:lang w:val="en-US"/>
          </w:rPr>
          <w:delText xml:space="preserve">Zend Framework is focused on building more secure, reliable, and modern Web 2.0 applications &amp; web services, and consuming widely available APIs from leading vendors like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"http://translate.googleusercontent.com/translate_c?hl=es&amp;sl=en&amp;tl=es&amp;u=http://code.google.com/apis/gdata&amp;rurl=translate.google.cl&amp;usg=ALkJrhgV-P2CQgippjIMU7hKHfimEeBgNg" \t "_blank" </w:delInstrText>
        </w:r>
        <w:r w:rsidR="00427C5E" w:rsidRPr="00C25634" w:rsidDel="003A6297">
          <w:rPr>
            <w:rStyle w:val="google-src-text1"/>
            <w:rFonts w:cs="Arial"/>
          </w:rPr>
          <w:fldChar w:fldCharType="separate"/>
        </w:r>
        <w:r w:rsidRPr="00FC49A8" w:rsidDel="003A6297">
          <w:rPr>
            <w:rStyle w:val="Hipervnculo"/>
            <w:vanish/>
            <w:lang w:val="en-US"/>
          </w:rPr>
          <w:delText>Google</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"http://translate.googleusercontent.com/translate_c?hl=es&amp;sl=en&amp;tl=es&amp;u=http://aws.amazon.com/&amp;rurl=translate.google.cl&amp;usg=ALkJrhhFZQpl6mlVzCAmMVEIJvB9TGvGkw" \t "_blank" </w:delInstrText>
        </w:r>
        <w:r w:rsidR="00427C5E" w:rsidRPr="00C25634" w:rsidDel="003A6297">
          <w:rPr>
            <w:rStyle w:val="google-src-text1"/>
            <w:rFonts w:cs="Arial"/>
          </w:rPr>
          <w:fldChar w:fldCharType="separate"/>
        </w:r>
        <w:r w:rsidRPr="00FC49A8" w:rsidDel="003A6297">
          <w:rPr>
            <w:rStyle w:val="Hipervnculo"/>
            <w:vanish/>
            <w:lang w:val="en-US"/>
          </w:rPr>
          <w:delText>Amazon</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"http://translate.googleusercontent.com/translate_c?hl=es&amp;sl=en&amp;tl=es&amp;u=http://developer.yahoo.com/&amp;rurl=translate.google.cl&amp;usg=ALkJrhg3SQId9_lHooaPR5ftsekqDy37Gg" \t "_blank" </w:delInstrText>
        </w:r>
        <w:r w:rsidR="00427C5E" w:rsidRPr="00C25634" w:rsidDel="003A6297">
          <w:rPr>
            <w:rStyle w:val="google-src-text1"/>
            <w:rFonts w:cs="Arial"/>
          </w:rPr>
          <w:fldChar w:fldCharType="separate"/>
        </w:r>
        <w:r w:rsidRPr="00FC49A8" w:rsidDel="003A6297">
          <w:rPr>
            <w:rStyle w:val="Hipervnculo"/>
            <w:vanish/>
            <w:lang w:val="en-US"/>
          </w:rPr>
          <w:delText>Yahoo!</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"http://translate.googleusercontent.com/translate_c?hl=es&amp;sl=en&amp;tl=es&amp;u=http://flickr.com/services/&amp;rurl=translate.google.cl&amp;usg=ALkJrhjWkKLhJYuaB2QhuX0MSNmDKNJS8g" \t "_blank" </w:delInstrText>
        </w:r>
        <w:r w:rsidR="00427C5E" w:rsidRPr="00C25634" w:rsidDel="003A6297">
          <w:rPr>
            <w:rStyle w:val="google-src-text1"/>
            <w:rFonts w:cs="Arial"/>
          </w:rPr>
          <w:fldChar w:fldCharType="separate"/>
        </w:r>
        <w:r w:rsidRPr="00FC49A8" w:rsidDel="003A6297">
          <w:rPr>
            <w:rStyle w:val="Hipervnculo"/>
            <w:vanish/>
            <w:lang w:val="en-US"/>
          </w:rPr>
          <w:delText>Flickr</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 as well as API providers and cataloguers like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"http://translate.googleusercontent.com/translate_c?hl=es&amp;sl=en&amp;tl=es&amp;u=http://www.strikeiron.com/&amp;rurl=translate.google.cl&amp;usg=ALkJrhjKFmHUSyBjCaWwZPVAEm-Cu4jkqg" \t "_blank" </w:delInstrText>
        </w:r>
        <w:r w:rsidR="00427C5E" w:rsidRPr="00C25634" w:rsidDel="003A6297">
          <w:rPr>
            <w:rStyle w:val="google-src-text1"/>
            <w:rFonts w:cs="Arial"/>
          </w:rPr>
          <w:fldChar w:fldCharType="separate"/>
        </w:r>
        <w:r w:rsidRPr="00FC49A8" w:rsidDel="003A6297">
          <w:rPr>
            <w:rStyle w:val="Hipervnculo"/>
            <w:vanish/>
            <w:lang w:val="en-US"/>
          </w:rPr>
          <w:delText>StrikeIron</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and </w:delText>
        </w:r>
        <w:r w:rsidR="00427C5E" w:rsidRPr="00C25634" w:rsidDel="003A6297">
          <w:rPr>
            <w:rStyle w:val="google-src-text1"/>
            <w:rFonts w:cs="Arial"/>
          </w:rPr>
          <w:fldChar w:fldCharType="begin"/>
        </w:r>
        <w:r w:rsidRPr="00FC49A8" w:rsidDel="003A6297">
          <w:rPr>
            <w:rStyle w:val="google-src-text1"/>
            <w:rFonts w:ascii="Arial" w:hAnsi="Arial" w:cs="Arial"/>
            <w:lang w:val="en-US"/>
          </w:rPr>
          <w:delInstrText xml:space="preserve"> HYPERLINK "http://translate.googleusercontent.com/translate_c?hl=es&amp;sl=en&amp;tl=es&amp;u=http://www.programmableweb.com/&amp;rurl=translate.google.cl&amp;usg=ALkJrhjeozjXv0miq44OpKpz--1u5J-KCw" \t "_blank" </w:delInstrText>
        </w:r>
        <w:r w:rsidR="00427C5E" w:rsidRPr="00C25634" w:rsidDel="003A6297">
          <w:rPr>
            <w:rStyle w:val="google-src-text1"/>
            <w:rFonts w:cs="Arial"/>
          </w:rPr>
          <w:fldChar w:fldCharType="separate"/>
        </w:r>
        <w:r w:rsidRPr="00FC49A8" w:rsidDel="003A6297">
          <w:rPr>
            <w:rStyle w:val="Hipervnculo"/>
            <w:vanish/>
            <w:lang w:val="en-US"/>
          </w:rPr>
          <w:delText>ProgrammableWeb</w:delText>
        </w:r>
        <w:r w:rsidR="00427C5E" w:rsidRPr="00C25634" w:rsidDel="003A6297">
          <w:rPr>
            <w:rStyle w:val="google-src-text1"/>
            <w:rFonts w:cs="Arial"/>
          </w:rPr>
          <w:fldChar w:fldCharType="end"/>
        </w:r>
        <w:r w:rsidRPr="00FC49A8" w:rsidDel="003A6297">
          <w:rPr>
            <w:rStyle w:val="google-src-text1"/>
            <w:rFonts w:ascii="Arial" w:hAnsi="Arial" w:cs="Arial"/>
            <w:lang w:val="en-US"/>
          </w:rPr>
          <w:delText xml:space="preserve"> .</w:delText>
        </w:r>
        <w:r w:rsidRPr="00FC49A8" w:rsidDel="003A6297">
          <w:rPr>
            <w:rFonts w:ascii="Arial" w:hAnsi="Arial" w:cs="Arial"/>
            <w:lang w:val="en-US"/>
          </w:rPr>
          <w:delText xml:space="preserve"> </w:delText>
        </w:r>
        <w:r w:rsidRPr="00C25634" w:rsidDel="003A6297">
          <w:rPr>
            <w:rFonts w:ascii="Arial" w:hAnsi="Arial" w:cs="Arial"/>
          </w:rPr>
          <w:delText xml:space="preserve">Zend Framework se centra en la construcción de </w:delText>
        </w:r>
        <w:r w:rsidR="009A253E" w:rsidDel="003A6297">
          <w:rPr>
            <w:rFonts w:ascii="Arial" w:hAnsi="Arial" w:cs="Arial"/>
          </w:rPr>
          <w:delText xml:space="preserve">desarrollo más seguro, fiable y moderno en </w:delText>
        </w:r>
        <w:r w:rsidR="0009007F" w:rsidDel="003A6297">
          <w:rPr>
            <w:rFonts w:ascii="Arial" w:hAnsi="Arial" w:cs="Arial"/>
          </w:rPr>
          <w:delText xml:space="preserve">aplicaciones </w:delText>
        </w:r>
        <w:r w:rsidR="009A253E" w:rsidDel="003A6297">
          <w:rPr>
            <w:rFonts w:ascii="Arial" w:hAnsi="Arial" w:cs="Arial"/>
          </w:rPr>
          <w:delText xml:space="preserve">y servicios </w:delText>
        </w:r>
        <w:r w:rsidR="0009007F" w:rsidDel="003A6297">
          <w:rPr>
            <w:rFonts w:ascii="Arial" w:hAnsi="Arial" w:cs="Arial"/>
          </w:rPr>
          <w:delText xml:space="preserve">Web </w:delText>
        </w:r>
        <w:r w:rsidR="009A253E" w:rsidDel="003A6297">
          <w:rPr>
            <w:rFonts w:ascii="Arial" w:hAnsi="Arial" w:cs="Arial"/>
          </w:rPr>
          <w:delText>2.0. Es de código abierto simple, cien por ciento</w:delText>
        </w:r>
        <w:r w:rsidR="00FB799B" w:rsidDel="003A6297">
          <w:rPr>
            <w:rFonts w:ascii="Arial" w:hAnsi="Arial" w:cs="Arial"/>
          </w:rPr>
          <w:delText xml:space="preserve"> dirigido</w:delText>
        </w:r>
        <w:r w:rsidR="009A253E" w:rsidDel="003A6297">
          <w:rPr>
            <w:rFonts w:ascii="Arial" w:hAnsi="Arial" w:cs="Arial"/>
          </w:rPr>
          <w:delText xml:space="preserve"> a la  orientación a objeto</w:delText>
        </w:r>
        <w:r w:rsidR="00FB799B" w:rsidDel="003A6297">
          <w:rPr>
            <w:rFonts w:ascii="Arial" w:hAnsi="Arial" w:cs="Arial"/>
          </w:rPr>
          <w:delText>.</w:delText>
        </w:r>
        <w:r w:rsidR="009A253E" w:rsidDel="003A6297">
          <w:rPr>
            <w:rFonts w:ascii="Arial" w:hAnsi="Arial" w:cs="Arial"/>
          </w:rPr>
          <w:delText xml:space="preserve"> Zend Framework ofrece un gran rendimiento y robusta implementación </w:delText>
        </w:r>
        <w:r w:rsidR="00FB799B" w:rsidDel="003A6297">
          <w:rPr>
            <w:rFonts w:ascii="Arial" w:hAnsi="Arial" w:cs="Arial"/>
          </w:rPr>
          <w:delText>Modelo Vista Controlado (</w:delText>
        </w:r>
        <w:r w:rsidR="009A253E" w:rsidDel="003A6297">
          <w:rPr>
            <w:rFonts w:ascii="Arial" w:hAnsi="Arial" w:cs="Arial"/>
          </w:rPr>
          <w:delText>MVC</w:delText>
        </w:r>
        <w:r w:rsidR="00FB799B" w:rsidDel="003A6297">
          <w:rPr>
            <w:rFonts w:ascii="Arial" w:hAnsi="Arial" w:cs="Arial"/>
          </w:rPr>
          <w:delText>).</w:delText>
        </w:r>
      </w:del>
    </w:p>
    <w:p w:rsidR="00FA3648" w:rsidDel="003A6297" w:rsidRDefault="00FA3648" w:rsidP="00476EE0">
      <w:pPr>
        <w:pStyle w:val="NormalWeb"/>
        <w:rPr>
          <w:del w:id="2053" w:author="Rodrigo Riquelme" w:date="2010-11-03T17:06:00Z"/>
          <w:rFonts w:ascii="Arial" w:hAnsi="Arial" w:cs="Arial"/>
        </w:rPr>
      </w:pPr>
    </w:p>
    <w:p w:rsidR="00FA3648" w:rsidDel="003A6297" w:rsidRDefault="009A106D" w:rsidP="00476EE0">
      <w:pPr>
        <w:pStyle w:val="NormalWeb"/>
        <w:rPr>
          <w:del w:id="2054" w:author="Rodrigo Riquelme" w:date="2010-11-03T17:06:00Z"/>
          <w:rFonts w:ascii="Arial" w:hAnsi="Arial" w:cs="Arial"/>
        </w:rPr>
      </w:pPr>
      <w:del w:id="2055" w:author="Rodrigo Riquelme" w:date="2010-11-03T17:06:00Z">
        <w:r>
          <w:rPr>
            <w:rFonts w:ascii="Arial" w:hAnsi="Arial" w:cs="Arial"/>
            <w:noProof/>
            <w:lang w:eastAsia="es-CL"/>
            <w:rPrChange w:id="2056" w:author="Unknown">
              <w:rPr>
                <w:noProof/>
                <w:color w:val="0000FF"/>
                <w:u w:val="single"/>
                <w:lang w:eastAsia="es-CL"/>
              </w:rPr>
            </w:rPrChange>
          </w:rPr>
          <w:drawing>
            <wp:inline distT="0" distB="0" distL="0" distR="0">
              <wp:extent cx="4933950" cy="3276600"/>
              <wp:effectExtent l="19050" t="0" r="0" b="0"/>
              <wp:docPr id="39" name="Imagen 3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end-framework"/>
                      <pic:cNvPicPr>
                        <a:picLocks noChangeAspect="1" noChangeArrowheads="1"/>
                      </pic:cNvPicPr>
                    </pic:nvPicPr>
                    <pic:blipFill>
                      <a:blip r:embed="rId41"/>
                      <a:srcRect/>
                      <a:stretch>
                        <a:fillRect/>
                      </a:stretch>
                    </pic:blipFill>
                    <pic:spPr bwMode="auto">
                      <a:xfrm>
                        <a:off x="0" y="0"/>
                        <a:ext cx="4933950" cy="3276600"/>
                      </a:xfrm>
                      <a:prstGeom prst="rect">
                        <a:avLst/>
                      </a:prstGeom>
                      <a:noFill/>
                      <a:ln w="9525">
                        <a:noFill/>
                        <a:miter lim="800000"/>
                        <a:headEnd/>
                        <a:tailEnd/>
                      </a:ln>
                    </pic:spPr>
                  </pic:pic>
                </a:graphicData>
              </a:graphic>
            </wp:inline>
          </w:drawing>
        </w:r>
      </w:del>
    </w:p>
    <w:p w:rsidR="00A11741" w:rsidDel="003A6297" w:rsidRDefault="00FA3648" w:rsidP="003D3D2F">
      <w:pPr>
        <w:pStyle w:val="Epgrafe"/>
        <w:jc w:val="center"/>
        <w:rPr>
          <w:del w:id="2057" w:author="Rodrigo Riquelme" w:date="2010-11-03T17:06:00Z"/>
          <w:lang w:val="pt-BR"/>
        </w:rPr>
      </w:pPr>
      <w:del w:id="2058" w:author="Rodrigo Riquelme" w:date="2010-11-03T17:06:00Z">
        <w:r w:rsidRPr="00BD1B4B" w:rsidDel="003A6297">
          <w:rPr>
            <w:lang w:val="pt-BR"/>
          </w:rPr>
          <w:delText xml:space="preserve">Figura </w:delText>
        </w:r>
        <w:r w:rsidDel="003A6297">
          <w:delText>19</w:delText>
        </w:r>
        <w:r w:rsidRPr="00BD1B4B" w:rsidDel="003A6297">
          <w:rPr>
            <w:lang w:val="pt-BR"/>
          </w:rPr>
          <w:delText xml:space="preserve">: </w:delText>
        </w:r>
        <w:r w:rsidRPr="00FA3648" w:rsidDel="003A6297">
          <w:delText>visión</w:delText>
        </w:r>
        <w:r w:rsidDel="003A6297">
          <w:rPr>
            <w:lang w:val="pt-BR"/>
          </w:rPr>
          <w:delText xml:space="preserve"> general</w:delText>
        </w:r>
        <w:r w:rsidRPr="00BD1B4B" w:rsidDel="003A6297">
          <w:rPr>
            <w:lang w:val="pt-BR"/>
          </w:rPr>
          <w:delText xml:space="preserve"> - </w:delText>
        </w:r>
        <w:r w:rsidR="00427C5E" w:rsidDel="003A6297">
          <w:rPr>
            <w:b w:val="0"/>
            <w:bCs w:val="0"/>
            <w:lang w:val="pt-BR"/>
          </w:rPr>
          <w:fldChar w:fldCharType="begin"/>
        </w:r>
        <w:r w:rsidR="003D3D2F" w:rsidDel="003A6297">
          <w:rPr>
            <w:lang w:val="pt-BR"/>
          </w:rPr>
          <w:delInstrText xml:space="preserve"> HYPERLINK "</w:delInstrText>
        </w:r>
        <w:r w:rsidR="003D3D2F" w:rsidRPr="00FA3648" w:rsidDel="003A6297">
          <w:rPr>
            <w:lang w:val="pt-BR"/>
          </w:rPr>
          <w:delInstrText>http://www.programania.net/otros/zend-framework-una-vision-general/</w:delInstrText>
        </w:r>
        <w:r w:rsidR="003D3D2F" w:rsidDel="003A6297">
          <w:rPr>
            <w:lang w:val="pt-BR"/>
          </w:rPr>
          <w:delInstrText xml:space="preserve">" </w:delInstrText>
        </w:r>
        <w:r w:rsidR="00427C5E" w:rsidDel="003A6297">
          <w:rPr>
            <w:b w:val="0"/>
            <w:bCs w:val="0"/>
            <w:lang w:val="pt-BR"/>
          </w:rPr>
          <w:fldChar w:fldCharType="separate"/>
        </w:r>
        <w:r w:rsidR="003D3D2F" w:rsidRPr="00754E0D" w:rsidDel="003A6297">
          <w:rPr>
            <w:rStyle w:val="Hipervnculo"/>
            <w:lang w:val="pt-BR"/>
          </w:rPr>
          <w:delText>http://www.programania.net/otros/zend-framework-una-vision-general/</w:delText>
        </w:r>
        <w:r w:rsidR="00427C5E" w:rsidDel="003A6297">
          <w:rPr>
            <w:b w:val="0"/>
            <w:bCs w:val="0"/>
            <w:lang w:val="pt-BR"/>
          </w:rPr>
          <w:fldChar w:fldCharType="end"/>
        </w:r>
      </w:del>
    </w:p>
    <w:p w:rsidR="003D3D2F" w:rsidRPr="003D3D2F" w:rsidDel="00284B05" w:rsidRDefault="003D3D2F" w:rsidP="003D3D2F">
      <w:pPr>
        <w:rPr>
          <w:del w:id="2059" w:author="Rodrigo Riquelme" w:date="2010-11-03T23:09:00Z"/>
          <w:lang w:val="pt-BR" w:eastAsia="en-US"/>
        </w:rPr>
      </w:pPr>
    </w:p>
    <w:p w:rsidR="003D3D2F" w:rsidRPr="00C25634" w:rsidDel="00284B05" w:rsidRDefault="003D3D2F" w:rsidP="00476EE0">
      <w:pPr>
        <w:pStyle w:val="NormalWeb"/>
        <w:rPr>
          <w:del w:id="2060" w:author="Rodrigo Riquelme" w:date="2010-11-03T23:09:00Z"/>
          <w:rFonts w:ascii="Arial" w:hAnsi="Arial" w:cs="Arial"/>
        </w:rPr>
      </w:pPr>
    </w:p>
    <w:p w:rsidR="00476EE0" w:rsidDel="002A62AB" w:rsidRDefault="00476EE0" w:rsidP="00476EE0">
      <w:pPr>
        <w:spacing w:line="300" w:lineRule="auto"/>
        <w:rPr>
          <w:del w:id="2061" w:author="Rodrigo Riquelme" w:date="2010-11-03T17:44:00Z"/>
          <w:rFonts w:cs="Arial"/>
        </w:rPr>
      </w:pPr>
      <w:del w:id="2062" w:author="Rodrigo Riquelme" w:date="2010-11-03T17:44:00Z">
        <w:r w:rsidRPr="00FC49A8" w:rsidDel="002A62AB">
          <w:rPr>
            <w:rStyle w:val="google-src-text1"/>
            <w:rFonts w:cs="Arial"/>
            <w:lang w:val="en-US"/>
          </w:rPr>
          <w:delText>Google Web Toolkit (GWT) is a development toolkit for building and optimizing complex browser-based applications.</w:delText>
        </w:r>
        <w:r w:rsidRPr="00FC49A8" w:rsidDel="002A62AB">
          <w:rPr>
            <w:rFonts w:cs="Arial"/>
            <w:lang w:val="en-US"/>
          </w:rPr>
          <w:delText xml:space="preserve"> </w:delText>
        </w:r>
        <w:r w:rsidRPr="00C25634" w:rsidDel="002A62AB">
          <w:rPr>
            <w:rFonts w:cs="Arial"/>
          </w:rPr>
          <w:delText>Google Web Toolkit (GWT</w:delText>
        </w:r>
        <w:r w:rsidR="00302827" w:rsidDel="002A62AB">
          <w:rPr>
            <w:rFonts w:cs="Arial"/>
          </w:rPr>
          <w:delText xml:space="preserve"> Framework</w:delText>
        </w:r>
        <w:r w:rsidRPr="00C25634" w:rsidDel="002A62AB">
          <w:rPr>
            <w:rFonts w:cs="Arial"/>
          </w:rPr>
          <w:delText>) es un conjunto de herramientas de des</w:delText>
        </w:r>
        <w:r w:rsidR="00302827" w:rsidDel="002A62AB">
          <w:rPr>
            <w:rFonts w:cs="Arial"/>
          </w:rPr>
          <w:delText>arrollo para crear y optimizar la complejidad basada</w:delText>
        </w:r>
        <w:r w:rsidRPr="00C25634" w:rsidDel="002A62AB">
          <w:rPr>
            <w:rFonts w:cs="Arial"/>
          </w:rPr>
          <w:delText xml:space="preserve"> en</w:delText>
        </w:r>
        <w:r w:rsidR="00302827" w:rsidDel="002A62AB">
          <w:rPr>
            <w:rFonts w:cs="Arial"/>
          </w:rPr>
          <w:delText xml:space="preserve"> las</w:delText>
        </w:r>
        <w:r w:rsidRPr="00C25634" w:rsidDel="002A62AB">
          <w:rPr>
            <w:rFonts w:cs="Arial"/>
          </w:rPr>
          <w:delText xml:space="preserve"> aplicaciones de</w:delText>
        </w:r>
        <w:r w:rsidR="00302827" w:rsidDel="002A62AB">
          <w:rPr>
            <w:rFonts w:cs="Arial"/>
          </w:rPr>
          <w:delText>l</w:delText>
        </w:r>
        <w:r w:rsidRPr="00C25634" w:rsidDel="002A62AB">
          <w:rPr>
            <w:rFonts w:cs="Arial"/>
          </w:rPr>
          <w:delText xml:space="preserve"> navegador. </w:delText>
        </w:r>
        <w:r w:rsidRPr="00FC49A8" w:rsidDel="002A62AB">
          <w:rPr>
            <w:rStyle w:val="google-src-text1"/>
            <w:rFonts w:cs="Arial"/>
            <w:lang w:val="en-US"/>
          </w:rPr>
          <w:delText>Its goal is to enable productive development of high-performance web applications without the developer having to be an expert in browser quirks, XMLHttpRequest, and JavaScript.</w:delText>
        </w:r>
        <w:r w:rsidRPr="00FC49A8" w:rsidDel="002A62AB">
          <w:rPr>
            <w:rFonts w:cs="Arial"/>
            <w:lang w:val="en-US"/>
          </w:rPr>
          <w:delText xml:space="preserve"> </w:delText>
        </w:r>
        <w:r w:rsidRPr="00C25634" w:rsidDel="002A62AB">
          <w:rPr>
            <w:rFonts w:cs="Arial"/>
          </w:rPr>
          <w:delText xml:space="preserve">Su objetivo es permitir el desarrollo productivo de rendimiento de aplicaciones Web de alto nivel  sin que el desarrollador tenga que ser un experto en navegadores, XMLHttpRequest y JavaScript. </w:delText>
        </w:r>
        <w:r w:rsidRPr="00FC49A8" w:rsidDel="002A62AB">
          <w:rPr>
            <w:rStyle w:val="google-src-text1"/>
            <w:rFonts w:cs="Arial"/>
            <w:lang w:val="en-US"/>
          </w:rPr>
          <w:delText>GWT is used by many products at Google, including Google Wave and the new version of AdWords.</w:delText>
        </w:r>
        <w:r w:rsidRPr="00FC49A8" w:rsidDel="002A62AB">
          <w:rPr>
            <w:rFonts w:cs="Arial"/>
            <w:lang w:val="en-US"/>
          </w:rPr>
          <w:delText xml:space="preserve">GWT es utilizado por muchos productos de Google, incluyendo Google Wave y la nueva versión de AdWords. </w:delText>
        </w:r>
        <w:r w:rsidRPr="00FC49A8" w:rsidDel="002A62AB">
          <w:rPr>
            <w:rStyle w:val="google-src-text1"/>
            <w:rFonts w:cs="Arial"/>
            <w:lang w:val="en-US"/>
          </w:rPr>
          <w:delText>It's open source, completely free, and used by thousands of developers around the world.</w:delText>
        </w:r>
        <w:r w:rsidRPr="00FC49A8" w:rsidDel="002A62AB">
          <w:rPr>
            <w:rFonts w:cs="Arial"/>
            <w:lang w:val="en-US"/>
          </w:rPr>
          <w:delText xml:space="preserve"> </w:delText>
        </w:r>
        <w:r w:rsidRPr="00C25634" w:rsidDel="002A62AB">
          <w:rPr>
            <w:rFonts w:cs="Arial"/>
          </w:rPr>
          <w:delText xml:space="preserve">Es de código abierto, totalmente gratuito, y utilizado por miles de desarrolladores de todo el mundo. </w:delText>
        </w:r>
      </w:del>
    </w:p>
    <w:p w:rsidR="00BB189B" w:rsidDel="002A62AB" w:rsidRDefault="009A106D" w:rsidP="00476EE0">
      <w:pPr>
        <w:spacing w:line="300" w:lineRule="auto"/>
        <w:rPr>
          <w:del w:id="2063" w:author="Rodrigo Riquelme" w:date="2010-11-03T17:44:00Z"/>
          <w:rFonts w:cs="Arial"/>
        </w:rPr>
      </w:pPr>
      <w:del w:id="2064" w:author="Rodrigo Riquelme" w:date="2010-11-03T17:44:00Z">
        <w:r>
          <w:rPr>
            <w:rFonts w:cs="Arial"/>
            <w:noProof/>
            <w:lang w:eastAsia="es-CL"/>
            <w:rPrChange w:id="2065" w:author="Unknown">
              <w:rPr>
                <w:rFonts w:ascii="Times New Roman" w:eastAsia="Times New Roman" w:hAnsi="Times New Roman"/>
                <w:noProof/>
                <w:color w:val="0000FF"/>
                <w:szCs w:val="24"/>
                <w:u w:val="single"/>
                <w:lang w:eastAsia="es-CL"/>
              </w:rPr>
            </w:rPrChange>
          </w:rPr>
          <w:drawing>
            <wp:inline distT="0" distB="0" distL="0" distR="0">
              <wp:extent cx="5191125" cy="3352800"/>
              <wp:effectExtent l="19050" t="0" r="9525" b="0"/>
              <wp:docPr id="40" name="Imagen 40" descr="WebM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Mode1"/>
                      <pic:cNvPicPr>
                        <a:picLocks noChangeAspect="1" noChangeArrowheads="1"/>
                      </pic:cNvPicPr>
                    </pic:nvPicPr>
                    <pic:blipFill>
                      <a:blip r:embed="rId52"/>
                      <a:srcRect/>
                      <a:stretch>
                        <a:fillRect/>
                      </a:stretch>
                    </pic:blipFill>
                    <pic:spPr bwMode="auto">
                      <a:xfrm>
                        <a:off x="0" y="0"/>
                        <a:ext cx="5191125" cy="3352800"/>
                      </a:xfrm>
                      <a:prstGeom prst="rect">
                        <a:avLst/>
                      </a:prstGeom>
                      <a:noFill/>
                      <a:ln w="9525">
                        <a:noFill/>
                        <a:miter lim="800000"/>
                        <a:headEnd/>
                        <a:tailEnd/>
                      </a:ln>
                    </pic:spPr>
                  </pic:pic>
                </a:graphicData>
              </a:graphic>
            </wp:inline>
          </w:drawing>
        </w:r>
      </w:del>
    </w:p>
    <w:p w:rsidR="003D3D2F" w:rsidDel="00421830" w:rsidRDefault="003D3D2F" w:rsidP="003D3D2F">
      <w:pPr>
        <w:pStyle w:val="Epgrafe"/>
        <w:jc w:val="center"/>
        <w:rPr>
          <w:del w:id="2066" w:author="Rodrigo Riquelme" w:date="2010-11-04T00:02:00Z"/>
          <w:lang w:val="pt-BR"/>
        </w:rPr>
      </w:pPr>
      <w:del w:id="2067" w:author="Rodrigo Riquelme" w:date="2010-11-03T17:44:00Z">
        <w:r w:rsidRPr="00BD1B4B" w:rsidDel="002A62AB">
          <w:rPr>
            <w:lang w:val="pt-BR"/>
          </w:rPr>
          <w:delText xml:space="preserve">Figura </w:delText>
        </w:r>
        <w:r w:rsidR="00106B18" w:rsidDel="002A62AB">
          <w:delText>20</w:delText>
        </w:r>
        <w:r w:rsidRPr="00BD1B4B" w:rsidDel="002A62AB">
          <w:rPr>
            <w:lang w:val="pt-BR"/>
          </w:rPr>
          <w:delText xml:space="preserve">: </w:delText>
        </w:r>
        <w:r w:rsidR="00106B18" w:rsidDel="002A62AB">
          <w:delText>vista web</w:delText>
        </w:r>
        <w:r w:rsidRPr="00BD1B4B" w:rsidDel="002A62AB">
          <w:rPr>
            <w:lang w:val="pt-BR"/>
          </w:rPr>
          <w:delText xml:space="preserve"> - </w:delText>
        </w:r>
        <w:r w:rsidR="00427C5E" w:rsidDel="002A62AB">
          <w:rPr>
            <w:b w:val="0"/>
            <w:bCs w:val="0"/>
            <w:lang w:val="pt-BR"/>
          </w:rPr>
          <w:fldChar w:fldCharType="begin"/>
        </w:r>
        <w:r w:rsidR="00106B18" w:rsidDel="002A62AB">
          <w:rPr>
            <w:lang w:val="pt-BR"/>
          </w:rPr>
          <w:delInstrText xml:space="preserve"> HYPERLINK "h</w:delInstrText>
        </w:r>
        <w:r w:rsidR="00106B18" w:rsidRPr="00106B18" w:rsidDel="002A62AB">
          <w:rPr>
            <w:lang w:val="pt-BR"/>
          </w:rPr>
          <w:delInstrText>ttp://code.google.com/intl/es/webtoolkit/doc/1.6/DevGuideCompilingAndDebugging.html</w:delInstrText>
        </w:r>
        <w:r w:rsidR="00106B18" w:rsidDel="002A62AB">
          <w:rPr>
            <w:lang w:val="pt-BR"/>
          </w:rPr>
          <w:delInstrText xml:space="preserve">" </w:delInstrText>
        </w:r>
        <w:r w:rsidR="00427C5E" w:rsidDel="002A62AB">
          <w:rPr>
            <w:b w:val="0"/>
            <w:bCs w:val="0"/>
            <w:lang w:val="pt-BR"/>
          </w:rPr>
          <w:fldChar w:fldCharType="separate"/>
        </w:r>
        <w:r w:rsidR="00106B18" w:rsidRPr="00754E0D" w:rsidDel="002A62AB">
          <w:rPr>
            <w:rStyle w:val="Hipervnculo"/>
            <w:lang w:val="pt-BR"/>
          </w:rPr>
          <w:delText>http://code.google.com/intl/es/webtoolkit/doc/1.6/DevGuideCompilingAndDebugging.html</w:delText>
        </w:r>
        <w:r w:rsidR="00427C5E" w:rsidDel="002A62AB">
          <w:rPr>
            <w:b w:val="0"/>
            <w:bCs w:val="0"/>
            <w:lang w:val="pt-BR"/>
          </w:rPr>
          <w:fldChar w:fldCharType="end"/>
        </w:r>
      </w:del>
    </w:p>
    <w:p w:rsidR="00421830" w:rsidRDefault="00421830" w:rsidP="00476EE0">
      <w:pPr>
        <w:spacing w:line="300" w:lineRule="auto"/>
        <w:rPr>
          <w:ins w:id="2068" w:author="Rodrigo Riquelme" w:date="2010-11-04T00:02:00Z"/>
          <w:rFonts w:cs="Arial"/>
        </w:rPr>
      </w:pPr>
    </w:p>
    <w:p w:rsidR="00461808" w:rsidDel="006859D3" w:rsidRDefault="00476EE0" w:rsidP="00476EE0">
      <w:pPr>
        <w:spacing w:line="300" w:lineRule="auto"/>
        <w:rPr>
          <w:del w:id="2069" w:author="Rodrigo Riquelme" w:date="2010-11-04T00:10:00Z"/>
          <w:rFonts w:cs="Arial"/>
        </w:rPr>
      </w:pPr>
      <w:del w:id="2070" w:author="Rodrigo Riquelme" w:date="2010-11-04T00:10:00Z">
        <w:r w:rsidRPr="00C25634" w:rsidDel="006859D3">
          <w:rPr>
            <w:rFonts w:cs="Arial"/>
          </w:rPr>
          <w:delText xml:space="preserve">Internet </w:delText>
        </w:r>
        <w:r w:rsidR="00954384" w:rsidRPr="00C25634" w:rsidDel="006859D3">
          <w:rPr>
            <w:rFonts w:cs="Arial"/>
          </w:rPr>
          <w:delText>Protocolo</w:delText>
        </w:r>
        <w:r w:rsidRPr="00C25634" w:rsidDel="006859D3">
          <w:rPr>
            <w:rFonts w:cs="Arial"/>
          </w:rPr>
          <w:delText xml:space="preserve"> </w:delText>
        </w:r>
        <w:r w:rsidR="00954384" w:rsidRPr="00C25634" w:rsidDel="006859D3">
          <w:rPr>
            <w:rFonts w:cs="Arial"/>
          </w:rPr>
          <w:delText>Televisión</w:delText>
        </w:r>
        <w:r w:rsidRPr="00C25634" w:rsidDel="006859D3">
          <w:rPr>
            <w:rFonts w:cs="Arial"/>
          </w:rPr>
          <w:delText xml:space="preserve"> (IPTV) de servicios es cada vez más y más popular entre las compañías de telecomunicaciones, ya que puede ofrecer programas de televisión en cualquier momento en cualquier lugar. </w:delText>
        </w:r>
        <w:r w:rsidRPr="00FC49A8" w:rsidDel="006859D3">
          <w:rPr>
            <w:rStyle w:val="google-src-text1"/>
            <w:rFonts w:cs="Arial"/>
            <w:lang w:val="en-US"/>
          </w:rPr>
          <w:delText>Based on IP protocol, IPTV features advantages like bandwidth efficiency and ease of management.</w:delText>
        </w:r>
        <w:r w:rsidRPr="00FC49A8" w:rsidDel="006859D3">
          <w:rPr>
            <w:rFonts w:cs="Arial"/>
            <w:lang w:val="en-US"/>
          </w:rPr>
          <w:delText xml:space="preserve"> </w:delText>
        </w:r>
        <w:r w:rsidRPr="00C25634" w:rsidDel="006859D3">
          <w:rPr>
            <w:rFonts w:cs="Arial"/>
          </w:rPr>
          <w:delText xml:space="preserve">Basado en el protocolo IP, IPTV características ventajas como la eficiencia de ancho de banda y la facilidad de gestión. </w:delText>
        </w:r>
        <w:r w:rsidRPr="00FC49A8" w:rsidDel="006859D3">
          <w:rPr>
            <w:rStyle w:val="google-src-text1"/>
            <w:rFonts w:cs="Arial"/>
            <w:lang w:val="en-US"/>
          </w:rPr>
          <w:delText>IPTV supports both broadcast and unicast services like LiveTV and VideoOnDemand.</w:delText>
        </w:r>
        <w:r w:rsidRPr="00FC49A8" w:rsidDel="006859D3">
          <w:rPr>
            <w:rFonts w:cs="Arial"/>
            <w:lang w:val="en-US"/>
          </w:rPr>
          <w:delText xml:space="preserve"> </w:delText>
        </w:r>
        <w:r w:rsidRPr="00C25634" w:rsidDel="006859D3">
          <w:rPr>
            <w:rFonts w:cs="Arial"/>
          </w:rPr>
          <w:delText xml:space="preserve">IPTV es compatible con los servicios de radiodifusión  como LiveTV y VideoOnDemand. </w:delText>
        </w:r>
        <w:r w:rsidRPr="00FC49A8" w:rsidDel="006859D3">
          <w:rPr>
            <w:rStyle w:val="google-src-text1"/>
            <w:rFonts w:cs="Arial"/>
            <w:lang w:val="en-US"/>
          </w:rPr>
          <w:delText>WiMAX wireless system, capable of ensuring high bandwidths and low latencies, is suitable for delivering multimedia services.</w:delText>
        </w:r>
        <w:r w:rsidRPr="00FC49A8" w:rsidDel="006859D3">
          <w:rPr>
            <w:rFonts w:cs="Arial"/>
            <w:lang w:val="en-US"/>
          </w:rPr>
          <w:delText xml:space="preserve"> </w:delText>
        </w:r>
        <w:r w:rsidR="00954384" w:rsidRPr="00C25634" w:rsidDel="006859D3">
          <w:rPr>
            <w:rFonts w:cs="Arial"/>
          </w:rPr>
          <w:delText>Sistema</w:delText>
        </w:r>
        <w:r w:rsidRPr="00C25634" w:rsidDel="006859D3">
          <w:rPr>
            <w:rFonts w:cs="Arial"/>
          </w:rPr>
          <w:delText xml:space="preserve"> de WiMAX móvil, capaz de garantizar altos anchos de banda y baja latencia, es adecuado para la prestación de servicios multimedia. </w:delText>
        </w:r>
        <w:r w:rsidRPr="00FC49A8" w:rsidDel="006859D3">
          <w:rPr>
            <w:rStyle w:val="google-src-text1"/>
            <w:rFonts w:cs="Arial"/>
            <w:lang w:val="en-US"/>
          </w:rPr>
          <w:delText>In addition, it also provides wide area coverage, mobility support, and non-line-of-sight operation.</w:delText>
        </w:r>
        <w:r w:rsidRPr="00FC49A8" w:rsidDel="006859D3">
          <w:rPr>
            <w:rFonts w:cs="Arial"/>
            <w:lang w:val="en-US"/>
          </w:rPr>
          <w:delText xml:space="preserve"> </w:delText>
        </w:r>
        <w:r w:rsidRPr="00C25634" w:rsidDel="006859D3">
          <w:rPr>
            <w:rFonts w:cs="Arial"/>
          </w:rPr>
          <w:delText xml:space="preserve">Además, también proporciona una cobertura de área amplia, apoyo a la movilidad, y no la línea de operación de la vista. </w:delText>
        </w:r>
        <w:r w:rsidRPr="00FC49A8" w:rsidDel="006859D3">
          <w:rPr>
            <w:rStyle w:val="google-src-text1"/>
            <w:rFonts w:cs="Arial"/>
            <w:lang w:val="en-US"/>
          </w:rPr>
          <w:delText>Therefore, WiMAX is a promising solution for delivering IPTV services anytime anywhere, especially to rural areas or remote locations.</w:delText>
        </w:r>
        <w:r w:rsidRPr="00FC49A8" w:rsidDel="006859D3">
          <w:rPr>
            <w:rFonts w:cs="Arial"/>
            <w:lang w:val="en-US"/>
          </w:rPr>
          <w:delText xml:space="preserve"> </w:delText>
        </w:r>
        <w:r w:rsidRPr="00C25634" w:rsidDel="006859D3">
          <w:rPr>
            <w:rFonts w:cs="Arial"/>
          </w:rPr>
          <w:delText xml:space="preserve">Por lo tanto, WiMAX es una solución prometedora para la entrega de servicios de IPTV en cualquier momento en cualquier lugar, especialmente a </w:delText>
        </w:r>
        <w:r w:rsidDel="006859D3">
          <w:rPr>
            <w:rFonts w:cs="Arial"/>
          </w:rPr>
          <w:delText>l</w:delText>
        </w:r>
        <w:r w:rsidRPr="00C25634" w:rsidDel="006859D3">
          <w:rPr>
            <w:rFonts w:cs="Arial"/>
          </w:rPr>
          <w:delText xml:space="preserve">as zonas rurales o lugares remotos. </w:delText>
        </w:r>
      </w:del>
    </w:p>
    <w:p w:rsidR="00461808" w:rsidDel="006859D3" w:rsidRDefault="00461808" w:rsidP="00476EE0">
      <w:pPr>
        <w:spacing w:line="300" w:lineRule="auto"/>
        <w:rPr>
          <w:del w:id="2071" w:author="Rodrigo Riquelme" w:date="2010-11-04T00:10:00Z"/>
          <w:rFonts w:cs="Arial"/>
        </w:rPr>
      </w:pPr>
      <w:del w:id="2072" w:author="Rodrigo Riquelme" w:date="2010-11-04T00:10:00Z">
        <w:r w:rsidDel="006859D3">
          <w:rPr>
            <w:rFonts w:cs="Arial"/>
          </w:rPr>
          <w:delText xml:space="preserve">Formatos </w:delText>
        </w:r>
        <w:r w:rsidR="006A4192" w:rsidDel="006859D3">
          <w:rPr>
            <w:rFonts w:cs="Arial"/>
          </w:rPr>
          <w:delText>más</w:delText>
        </w:r>
        <w:r w:rsidDel="006859D3">
          <w:rPr>
            <w:rFonts w:cs="Arial"/>
          </w:rPr>
          <w:delText xml:space="preserve"> ocupados </w:delText>
        </w:r>
        <w:r w:rsidR="006A4192" w:rsidDel="006859D3">
          <w:rPr>
            <w:rFonts w:cs="Arial"/>
          </w:rPr>
          <w:delText>son:</w:delText>
        </w:r>
        <w:r w:rsidDel="006859D3">
          <w:rPr>
            <w:rFonts w:cs="Arial"/>
          </w:rPr>
          <w:delText xml:space="preserve"> H261,</w:delText>
        </w:r>
        <w:r w:rsidR="006A4192" w:rsidDel="006859D3">
          <w:rPr>
            <w:rFonts w:cs="Arial"/>
          </w:rPr>
          <w:delText xml:space="preserve"> </w:delText>
        </w:r>
        <w:r w:rsidDel="006859D3">
          <w:rPr>
            <w:rFonts w:cs="Arial"/>
          </w:rPr>
          <w:delText>MPEG1,</w:delText>
        </w:r>
        <w:r w:rsidR="006A4192" w:rsidDel="006859D3">
          <w:rPr>
            <w:rFonts w:cs="Arial"/>
          </w:rPr>
          <w:delText xml:space="preserve"> </w:delText>
        </w:r>
        <w:r w:rsidDel="006859D3">
          <w:rPr>
            <w:rFonts w:cs="Arial"/>
          </w:rPr>
          <w:delText>H263,</w:delText>
        </w:r>
        <w:r w:rsidR="006A4192" w:rsidDel="006859D3">
          <w:rPr>
            <w:rFonts w:cs="Arial"/>
          </w:rPr>
          <w:delText xml:space="preserve"> </w:delText>
        </w:r>
        <w:r w:rsidDel="006859D3">
          <w:rPr>
            <w:rFonts w:cs="Arial"/>
          </w:rPr>
          <w:delText>MPEG2,</w:delText>
        </w:r>
        <w:r w:rsidR="006A4192" w:rsidDel="006859D3">
          <w:rPr>
            <w:rFonts w:cs="Arial"/>
          </w:rPr>
          <w:delText xml:space="preserve"> </w:delText>
        </w:r>
        <w:r w:rsidDel="006859D3">
          <w:rPr>
            <w:rFonts w:cs="Arial"/>
          </w:rPr>
          <w:delText>MPEG3,</w:delText>
        </w:r>
        <w:r w:rsidR="006A4192" w:rsidDel="006859D3">
          <w:rPr>
            <w:rFonts w:cs="Arial"/>
          </w:rPr>
          <w:delText xml:space="preserve"> </w:delText>
        </w:r>
        <w:r w:rsidDel="006859D3">
          <w:rPr>
            <w:rFonts w:cs="Arial"/>
          </w:rPr>
          <w:delText>MPEG4,</w:delText>
        </w:r>
        <w:r w:rsidR="006A4192" w:rsidDel="006859D3">
          <w:rPr>
            <w:rFonts w:cs="Arial"/>
          </w:rPr>
          <w:delText xml:space="preserve"> </w:delText>
        </w:r>
        <w:r w:rsidDel="006859D3">
          <w:rPr>
            <w:rFonts w:cs="Arial"/>
          </w:rPr>
          <w:delText>WMV</w:delText>
        </w:r>
        <w:r w:rsidR="006A4192" w:rsidDel="006859D3">
          <w:rPr>
            <w:rFonts w:cs="Arial"/>
          </w:rPr>
          <w:delText>.</w:delText>
        </w:r>
      </w:del>
    </w:p>
    <w:p w:rsidR="006A4192" w:rsidDel="00AA62F5" w:rsidRDefault="006A4192" w:rsidP="00476EE0">
      <w:pPr>
        <w:spacing w:line="300" w:lineRule="auto"/>
        <w:rPr>
          <w:del w:id="2073" w:author="Rodrigo Riquelme" w:date="2010-11-04T00:05:00Z"/>
          <w:rFonts w:cs="Arial"/>
        </w:rPr>
      </w:pPr>
      <w:del w:id="2074" w:author="Rodrigo Riquelme" w:date="2010-11-04T00:10:00Z">
        <w:r w:rsidDel="006859D3">
          <w:rPr>
            <w:rFonts w:cs="Arial"/>
          </w:rPr>
          <w:delText>El desarrollo en el mundo: en Europa movistar ofrece desde el año 2009 un servicio de TV IP, otras compañías han experimentado en servicios IPTV en EEUU , las compañías Verizon y Bellsouth ofrecen IPTV junto a telefonía IP y Banda Ancha Internet.</w:delText>
        </w:r>
      </w:del>
    </w:p>
    <w:p w:rsidR="00BC661F" w:rsidDel="00AA62F5" w:rsidRDefault="00BC661F" w:rsidP="00476EE0">
      <w:pPr>
        <w:spacing w:line="300" w:lineRule="auto"/>
        <w:rPr>
          <w:del w:id="2075" w:author="Rodrigo Riquelme" w:date="2010-11-04T00:05:00Z"/>
          <w:rFonts w:cs="Arial"/>
        </w:rPr>
      </w:pPr>
    </w:p>
    <w:p w:rsidR="00BC661F" w:rsidDel="00AA62F5" w:rsidRDefault="00BC661F" w:rsidP="00476EE0">
      <w:pPr>
        <w:spacing w:line="300" w:lineRule="auto"/>
        <w:rPr>
          <w:del w:id="2076" w:author="Rodrigo Riquelme" w:date="2010-11-04T00:05:00Z"/>
          <w:rFonts w:cs="Arial"/>
        </w:rPr>
      </w:pPr>
    </w:p>
    <w:p w:rsidR="00BC661F" w:rsidDel="006859D3" w:rsidRDefault="00BC661F" w:rsidP="00476EE0">
      <w:pPr>
        <w:spacing w:line="300" w:lineRule="auto"/>
        <w:rPr>
          <w:del w:id="2077" w:author="Rodrigo Riquelme" w:date="2010-11-04T00:10:00Z"/>
          <w:rFonts w:cs="Arial"/>
        </w:rPr>
      </w:pPr>
    </w:p>
    <w:p w:rsidR="00BC661F" w:rsidDel="006859D3" w:rsidRDefault="00BC661F" w:rsidP="00476EE0">
      <w:pPr>
        <w:spacing w:line="300" w:lineRule="auto"/>
        <w:rPr>
          <w:del w:id="2078" w:author="Rodrigo Riquelme" w:date="2010-11-04T00:10:00Z"/>
          <w:rFonts w:cs="Arial"/>
        </w:rPr>
      </w:pPr>
    </w:p>
    <w:p w:rsidR="00BC661F" w:rsidDel="006859D3" w:rsidRDefault="00BC661F" w:rsidP="00476EE0">
      <w:pPr>
        <w:spacing w:line="300" w:lineRule="auto"/>
        <w:rPr>
          <w:del w:id="2079" w:author="Rodrigo Riquelme" w:date="2010-11-04T00:10:00Z"/>
          <w:rFonts w:cs="Arial"/>
        </w:rPr>
      </w:pPr>
    </w:p>
    <w:p w:rsidR="006A4192" w:rsidDel="004C50FC" w:rsidRDefault="006A4192" w:rsidP="00476EE0">
      <w:pPr>
        <w:spacing w:line="300" w:lineRule="auto"/>
        <w:rPr>
          <w:del w:id="2080" w:author="Rodrigo Riquelme" w:date="2010-11-03T23:59:00Z"/>
          <w:rFonts w:cs="Arial"/>
        </w:rPr>
      </w:pPr>
      <w:del w:id="2081" w:author="Rodrigo Riquelme" w:date="2010-11-03T23:59:00Z">
        <w:r w:rsidDel="004C50FC">
          <w:rPr>
            <w:rFonts w:cs="Arial"/>
          </w:rPr>
          <w:delText>En Chile Movistar lanzo en junio 2009 su servicio IPTV en complemento con su TV Digital para ofrecer servicios interactivos como video On Demand.</w:delText>
        </w:r>
        <w:r w:rsidR="0002778F" w:rsidDel="004C50FC">
          <w:rPr>
            <w:rFonts w:cs="Arial"/>
          </w:rPr>
          <w:delText xml:space="preserve"> </w:delText>
        </w:r>
        <w:r w:rsidR="008B32C4" w:rsidDel="004C50FC">
          <w:rPr>
            <w:rFonts w:cs="Arial"/>
          </w:rPr>
          <w:delText>Telefónica</w:delText>
        </w:r>
        <w:r w:rsidR="0002778F" w:rsidDel="004C50FC">
          <w:rPr>
            <w:rFonts w:cs="Arial"/>
          </w:rPr>
          <w:delText xml:space="preserve"> del sur es Pionera en este servicio.</w:delText>
        </w:r>
      </w:del>
    </w:p>
    <w:p w:rsidR="006A4192" w:rsidDel="006859D3" w:rsidRDefault="009A106D" w:rsidP="00BC661F">
      <w:pPr>
        <w:spacing w:line="300" w:lineRule="auto"/>
        <w:jc w:val="center"/>
        <w:rPr>
          <w:del w:id="2082" w:author="Rodrigo Riquelme" w:date="2010-11-04T00:10:00Z"/>
          <w:rFonts w:cs="Arial"/>
        </w:rPr>
      </w:pPr>
      <w:del w:id="2083" w:author="Rodrigo Riquelme" w:date="2010-11-04T00:10:00Z">
        <w:r>
          <w:rPr>
            <w:rFonts w:cs="Arial"/>
            <w:noProof/>
            <w:lang w:eastAsia="es-CL"/>
            <w:rPrChange w:id="2084" w:author="Unknown">
              <w:rPr>
                <w:rFonts w:ascii="Times New Roman" w:eastAsia="Times New Roman" w:hAnsi="Times New Roman"/>
                <w:noProof/>
                <w:color w:val="0000FF"/>
                <w:szCs w:val="24"/>
                <w:u w:val="single"/>
                <w:lang w:eastAsia="es-CL"/>
              </w:rPr>
            </w:rPrChange>
          </w:rPr>
          <w:drawing>
            <wp:inline distT="0" distB="0" distL="0" distR="0">
              <wp:extent cx="3219450" cy="3209925"/>
              <wp:effectExtent l="19050" t="0" r="0" b="0"/>
              <wp:docPr id="41" name="Imagen 41"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ptv"/>
                      <pic:cNvPicPr>
                        <a:picLocks noChangeAspect="1" noChangeArrowheads="1"/>
                      </pic:cNvPicPr>
                    </pic:nvPicPr>
                    <pic:blipFill>
                      <a:blip r:embed="rId39"/>
                      <a:srcRect/>
                      <a:stretch>
                        <a:fillRect/>
                      </a:stretch>
                    </pic:blipFill>
                    <pic:spPr bwMode="auto">
                      <a:xfrm>
                        <a:off x="0" y="0"/>
                        <a:ext cx="3219450" cy="3209925"/>
                      </a:xfrm>
                      <a:prstGeom prst="rect">
                        <a:avLst/>
                      </a:prstGeom>
                      <a:noFill/>
                      <a:ln w="9525">
                        <a:noFill/>
                        <a:miter lim="800000"/>
                        <a:headEnd/>
                        <a:tailEnd/>
                      </a:ln>
                    </pic:spPr>
                  </pic:pic>
                </a:graphicData>
              </a:graphic>
            </wp:inline>
          </w:drawing>
        </w:r>
      </w:del>
    </w:p>
    <w:p w:rsidR="001041B2" w:rsidDel="006859D3" w:rsidRDefault="001041B2" w:rsidP="00476EE0">
      <w:pPr>
        <w:spacing w:line="300" w:lineRule="auto"/>
        <w:rPr>
          <w:del w:id="2085" w:author="Rodrigo Riquelme" w:date="2010-11-04T00:10:00Z"/>
          <w:rFonts w:cs="Arial"/>
        </w:rPr>
      </w:pPr>
    </w:p>
    <w:p w:rsidR="009A106D" w:rsidRDefault="00427C5E">
      <w:pPr>
        <w:pStyle w:val="Ttulo7"/>
        <w:rPr>
          <w:del w:id="2086" w:author="Rodrigo Riquelme" w:date="2010-11-04T00:10:00Z"/>
        </w:rPr>
        <w:pPrChange w:id="2087" w:author="Rodrigo Riquelme" w:date="2010-11-03T23:59:00Z">
          <w:pPr>
            <w:spacing w:line="300" w:lineRule="auto"/>
          </w:pPr>
        </w:pPrChange>
      </w:pPr>
      <w:del w:id="2088" w:author="Rodrigo Riquelme" w:date="2010-11-04T00:10:00Z">
        <w:r w:rsidRPr="00427C5E">
          <w:rPr>
            <w:b/>
            <w:lang w:val="pt-BR"/>
            <w:rPrChange w:id="2089" w:author="Rodrigo Riquelme" w:date="2010-11-03T23:59:00Z">
              <w:rPr>
                <w:color w:val="0000FF"/>
                <w:u w:val="single"/>
                <w:lang w:val="pt-BR"/>
              </w:rPr>
            </w:rPrChange>
          </w:rPr>
          <w:delText xml:space="preserve">Figura </w:delText>
        </w:r>
        <w:r w:rsidRPr="00427C5E">
          <w:rPr>
            <w:b/>
            <w:rPrChange w:id="2090" w:author="Rodrigo Riquelme" w:date="2010-11-03T23:59:00Z">
              <w:rPr>
                <w:color w:val="0000FF"/>
                <w:u w:val="single"/>
              </w:rPr>
            </w:rPrChange>
          </w:rPr>
          <w:delText>21</w:delText>
        </w:r>
        <w:r w:rsidR="001041B2" w:rsidRPr="00BD1B4B" w:rsidDel="006859D3">
          <w:rPr>
            <w:lang w:val="pt-BR"/>
          </w:rPr>
          <w:delText xml:space="preserve">: </w:delText>
        </w:r>
        <w:r w:rsidR="001041B2" w:rsidDel="006859D3">
          <w:delText>Diagrama IPTV</w:delText>
        </w:r>
        <w:r w:rsidR="001041B2" w:rsidRPr="00BD1B4B" w:rsidDel="006859D3">
          <w:rPr>
            <w:lang w:val="pt-BR"/>
          </w:rPr>
          <w:delText xml:space="preserve"> - </w:delText>
        </w:r>
        <w:r w:rsidDel="006859D3">
          <w:rPr>
            <w:iCs w:val="0"/>
          </w:rPr>
          <w:fldChar w:fldCharType="begin"/>
        </w:r>
        <w:r w:rsidR="001041B2" w:rsidDel="006859D3">
          <w:delInstrText xml:space="preserve"> HYPERLINK "</w:delInstrText>
        </w:r>
        <w:r w:rsidR="001041B2" w:rsidRPr="001041B2" w:rsidDel="006859D3">
          <w:delInstrText>http://edna.dml.ce.sharif.edu/dmlsite/content/iptv</w:delInstrText>
        </w:r>
        <w:r w:rsidR="001041B2" w:rsidDel="006859D3">
          <w:delInstrText xml:space="preserve">" </w:delInstrText>
        </w:r>
        <w:r w:rsidDel="006859D3">
          <w:rPr>
            <w:iCs w:val="0"/>
          </w:rPr>
          <w:fldChar w:fldCharType="separate"/>
        </w:r>
        <w:r w:rsidR="001041B2" w:rsidRPr="00754E0D" w:rsidDel="006859D3">
          <w:rPr>
            <w:rStyle w:val="Hipervnculo"/>
            <w:rFonts w:cs="Arial"/>
          </w:rPr>
          <w:delText>http://edna.dml.ce.sharif.edu/dmlsite/content/iptv</w:delText>
        </w:r>
        <w:r w:rsidDel="006859D3">
          <w:rPr>
            <w:iCs w:val="0"/>
          </w:rPr>
          <w:fldChar w:fldCharType="end"/>
        </w:r>
      </w:del>
    </w:p>
    <w:p w:rsidR="006D33D1" w:rsidDel="00284B05" w:rsidRDefault="00476EE0" w:rsidP="006D33D1">
      <w:pPr>
        <w:spacing w:line="300" w:lineRule="auto"/>
        <w:rPr>
          <w:del w:id="2091" w:author="Rodrigo Riquelme" w:date="2010-11-03T23:09:00Z"/>
          <w:rFonts w:cs="Arial"/>
          <w:color w:val="494949"/>
        </w:rPr>
      </w:pPr>
      <w:del w:id="2092" w:author="Rodrigo Riquelme" w:date="2010-11-03T23:09:00Z">
        <w:r w:rsidRPr="000247F2" w:rsidDel="00284B05">
          <w:rPr>
            <w:rFonts w:cs="Arial"/>
            <w:b/>
            <w:color w:val="494949"/>
          </w:rPr>
          <w:delText xml:space="preserve">DotNetNuke </w:delText>
        </w:r>
        <w:r w:rsidRPr="00532391" w:rsidDel="00284B05">
          <w:rPr>
            <w:rFonts w:cs="Arial"/>
            <w:color w:val="494949"/>
          </w:rPr>
          <w:delText xml:space="preserve">es una fuente abierta de aplicaciones Web ideal marco para la creación e implementación de proyectos tales como sitios Web comerciales, intranets y extranets corporativas, portales de publicación en línea, y la costumbre aplicaciones verticales. </w:delText>
        </w:r>
        <w:r w:rsidRPr="00FC49A8" w:rsidDel="00284B05">
          <w:rPr>
            <w:rStyle w:val="google-src-text1"/>
            <w:rFonts w:cs="Arial"/>
            <w:color w:val="494949"/>
            <w:lang w:val="en-US"/>
          </w:rPr>
          <w:delText>DotNetNuke is provided as open-source software, licensed under a BSD agreement.</w:delText>
        </w:r>
        <w:r w:rsidRPr="00FC49A8" w:rsidDel="00284B05">
          <w:rPr>
            <w:rFonts w:cs="Arial"/>
            <w:color w:val="494949"/>
            <w:lang w:val="en-US"/>
          </w:rPr>
          <w:delText xml:space="preserve"> </w:delText>
        </w:r>
        <w:r w:rsidRPr="00532391" w:rsidDel="00284B05">
          <w:rPr>
            <w:rFonts w:cs="Arial"/>
            <w:color w:val="494949"/>
          </w:rPr>
          <w:delText xml:space="preserve">Además se ofrece como software de código abierto, licenciado bajo un acuerdo de BSD. </w:delText>
        </w:r>
        <w:r w:rsidRPr="00FC49A8" w:rsidDel="00284B05">
          <w:rPr>
            <w:rStyle w:val="google-src-text1"/>
            <w:rFonts w:cs="Arial"/>
            <w:color w:val="494949"/>
            <w:lang w:val="en-US"/>
          </w:rPr>
          <w:delText>In general, this license grants the general public permission to obtain the software free-of-charge.</w:delText>
        </w:r>
        <w:r w:rsidRPr="00FC49A8" w:rsidDel="00284B05">
          <w:rPr>
            <w:rFonts w:cs="Arial"/>
            <w:color w:val="494949"/>
            <w:lang w:val="en-US"/>
          </w:rPr>
          <w:delText xml:space="preserve"> </w:delText>
        </w:r>
        <w:r w:rsidRPr="00532391" w:rsidDel="00284B05">
          <w:rPr>
            <w:rFonts w:cs="Arial"/>
            <w:color w:val="494949"/>
          </w:rPr>
          <w:delText xml:space="preserve">En general, esta licencia se concede el permiso del público en general para obtener el software libre de cargo. </w:delText>
        </w:r>
        <w:r w:rsidRPr="00FC49A8" w:rsidDel="00284B05">
          <w:rPr>
            <w:rStyle w:val="google-src-text1"/>
            <w:rFonts w:cs="Arial"/>
            <w:color w:val="494949"/>
            <w:lang w:val="en-US"/>
          </w:rPr>
          <w:delText>It also allows individuals to do whatever they wish with the application framework, both commercially and non-commercially, with the simple requirement of giving credit back to the DotNetNuke project community.</w:delText>
        </w:r>
        <w:r w:rsidRPr="00FC49A8" w:rsidDel="00284B05">
          <w:rPr>
            <w:rFonts w:cs="Arial"/>
            <w:color w:val="494949"/>
            <w:lang w:val="en-US"/>
          </w:rPr>
          <w:delText xml:space="preserve"> </w:delText>
        </w:r>
        <w:r w:rsidRPr="00532391" w:rsidDel="00284B05">
          <w:rPr>
            <w:rFonts w:cs="Arial"/>
            <w:color w:val="494949"/>
          </w:rPr>
          <w:delText>También permite a los individuos para hacer lo que quieran con el marco de aplicación, tanto comercial como no comercial, con el simple requisito de dar crédito a la comunidad del proyecto DotNetNuke.</w:delText>
        </w:r>
      </w:del>
    </w:p>
    <w:p w:rsidR="000247F2" w:rsidDel="00284B05" w:rsidRDefault="00476EE0" w:rsidP="006D33D1">
      <w:pPr>
        <w:spacing w:line="300" w:lineRule="auto"/>
        <w:rPr>
          <w:del w:id="2093" w:author="Rodrigo Riquelme" w:date="2010-11-03T23:09:00Z"/>
          <w:rFonts w:cs="Arial"/>
        </w:rPr>
      </w:pPr>
      <w:del w:id="2094" w:author="Rodrigo Riquelme" w:date="2010-11-03T23:09:00Z">
        <w:r w:rsidRPr="00532391" w:rsidDel="00284B05">
          <w:rPr>
            <w:rFonts w:cs="Arial"/>
            <w:color w:val="494949"/>
          </w:rPr>
          <w:delText xml:space="preserve"> </w:delText>
        </w:r>
        <w:r w:rsidR="007E3131" w:rsidDel="00284B05">
          <w:rPr>
            <w:rFonts w:cs="Arial"/>
            <w:color w:val="494949"/>
          </w:rPr>
          <w:delText>Es muy utilizado en todo el mundo en chile hay</w:delText>
        </w:r>
        <w:r w:rsidR="006D33D1" w:rsidDel="00284B05">
          <w:rPr>
            <w:rFonts w:cs="Arial"/>
            <w:color w:val="494949"/>
          </w:rPr>
          <w:delText xml:space="preserve"> </w:delText>
        </w:r>
        <w:r w:rsidR="007E3131" w:rsidDel="00284B05">
          <w:rPr>
            <w:rFonts w:cs="Arial"/>
            <w:color w:val="494949"/>
          </w:rPr>
          <w:delText>comunidades de</w:delText>
        </w:r>
        <w:r w:rsidR="006D33D1" w:rsidDel="00284B05">
          <w:rPr>
            <w:rFonts w:cs="Arial"/>
            <w:color w:val="494949"/>
          </w:rPr>
          <w:delText xml:space="preserve"> Gamers y portales</w:delText>
        </w:r>
        <w:r w:rsidRPr="00532391" w:rsidDel="00284B05">
          <w:rPr>
            <w:rStyle w:val="google-src-text1"/>
            <w:rFonts w:cs="Arial"/>
            <w:color w:val="494949"/>
          </w:rPr>
          <w:delText>”</w:delText>
        </w:r>
        <w:r w:rsidRPr="00532391" w:rsidDel="00284B05">
          <w:rPr>
            <w:rFonts w:cs="Arial"/>
            <w:color w:val="494949"/>
          </w:rPr>
          <w:delText xml:space="preserve"> </w:delText>
        </w:r>
        <w:r w:rsidR="006D33D1" w:rsidDel="00284B05">
          <w:rPr>
            <w:rFonts w:cs="Arial"/>
          </w:rPr>
          <w:delText>de proveedores (</w:delText>
        </w:r>
        <w:r w:rsidR="006D33D1" w:rsidRPr="006D33D1" w:rsidDel="00284B05">
          <w:rPr>
            <w:rFonts w:cs="Arial"/>
          </w:rPr>
          <w:delText>http://www.chileproveedores.cl/DNN/Tarifas.aspx</w:delText>
        </w:r>
        <w:r w:rsidR="006D33D1" w:rsidDel="00284B05">
          <w:rPr>
            <w:rFonts w:cs="Arial"/>
          </w:rPr>
          <w:delText>).</w:delText>
        </w:r>
      </w:del>
    </w:p>
    <w:p w:rsidR="000247F2" w:rsidDel="004C50FC" w:rsidRDefault="009A106D" w:rsidP="000247F2">
      <w:pPr>
        <w:pStyle w:val="NormalWeb"/>
        <w:jc w:val="center"/>
        <w:rPr>
          <w:del w:id="2095" w:author="Rodrigo Riquelme" w:date="2010-11-03T23:58:00Z"/>
          <w:rFonts w:ascii="Arial" w:hAnsi="Arial" w:cs="Arial"/>
        </w:rPr>
      </w:pPr>
      <w:del w:id="2096" w:author="Rodrigo Riquelme" w:date="2010-11-03T23:09:00Z">
        <w:r>
          <w:rPr>
            <w:rFonts w:cs="Arial"/>
            <w:noProof/>
            <w:lang w:eastAsia="es-CL"/>
            <w:rPrChange w:id="2097" w:author="Unknown">
              <w:rPr>
                <w:noProof/>
                <w:color w:val="0000FF"/>
                <w:u w:val="single"/>
                <w:lang w:eastAsia="es-CL"/>
              </w:rPr>
            </w:rPrChange>
          </w:rPr>
          <w:drawing>
            <wp:inline distT="0" distB="0" distL="0" distR="0">
              <wp:extent cx="3038475" cy="2657475"/>
              <wp:effectExtent l="19050" t="0" r="9525" b="0"/>
              <wp:docPr id="42" name="Imagen 42" descr="dnn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n_800"/>
                      <pic:cNvPicPr>
                        <a:picLocks noChangeAspect="1" noChangeArrowheads="1"/>
                      </pic:cNvPicPr>
                    </pic:nvPicPr>
                    <pic:blipFill>
                      <a:blip r:embed="rId53" cstate="print"/>
                      <a:srcRect/>
                      <a:stretch>
                        <a:fillRect/>
                      </a:stretch>
                    </pic:blipFill>
                    <pic:spPr bwMode="auto">
                      <a:xfrm>
                        <a:off x="0" y="0"/>
                        <a:ext cx="3038475" cy="2657475"/>
                      </a:xfrm>
                      <a:prstGeom prst="rect">
                        <a:avLst/>
                      </a:prstGeom>
                      <a:noFill/>
                      <a:ln w="9525">
                        <a:noFill/>
                        <a:miter lim="800000"/>
                        <a:headEnd/>
                        <a:tailEnd/>
                      </a:ln>
                    </pic:spPr>
                  </pic:pic>
                </a:graphicData>
              </a:graphic>
            </wp:inline>
          </w:drawing>
        </w:r>
      </w:del>
    </w:p>
    <w:p w:rsidR="000247F2" w:rsidDel="004C50FC" w:rsidRDefault="000247F2" w:rsidP="000247F2">
      <w:pPr>
        <w:pStyle w:val="NormalWeb"/>
        <w:jc w:val="center"/>
        <w:rPr>
          <w:del w:id="2098" w:author="Rodrigo Riquelme" w:date="2010-11-03T23:58:00Z"/>
          <w:rFonts w:ascii="Arial" w:hAnsi="Arial" w:cs="Arial"/>
        </w:rPr>
      </w:pPr>
      <w:del w:id="2099" w:author="Rodrigo Riquelme" w:date="2010-11-03T23:58:00Z">
        <w:r w:rsidRPr="00BD1B4B" w:rsidDel="004C50FC">
          <w:rPr>
            <w:lang w:val="pt-BR"/>
          </w:rPr>
          <w:delText xml:space="preserve">Figura </w:delText>
        </w:r>
        <w:r w:rsidDel="004C50FC">
          <w:delText>22</w:delText>
        </w:r>
        <w:r w:rsidRPr="00BD1B4B" w:rsidDel="004C50FC">
          <w:rPr>
            <w:lang w:val="pt-BR"/>
          </w:rPr>
          <w:delText xml:space="preserve">: </w:delText>
        </w:r>
        <w:r w:rsidDel="004C50FC">
          <w:delText>Pagina WEB</w:delText>
        </w:r>
        <w:r w:rsidRPr="00BD1B4B" w:rsidDel="004C50FC">
          <w:rPr>
            <w:lang w:val="pt-BR"/>
          </w:rPr>
          <w:delText xml:space="preserve"> </w:delText>
        </w:r>
        <w:r w:rsidR="00427C5E" w:rsidDel="004C50FC">
          <w:rPr>
            <w:rFonts w:cs="Arial"/>
          </w:rPr>
          <w:fldChar w:fldCharType="begin"/>
        </w:r>
        <w:r w:rsidDel="004C50FC">
          <w:rPr>
            <w:rFonts w:ascii="Arial" w:hAnsi="Arial" w:cs="Arial"/>
          </w:rPr>
          <w:delInstrText xml:space="preserve"> HYPERLINK "</w:delInstrText>
        </w:r>
        <w:r w:rsidRPr="000247F2" w:rsidDel="004C50FC">
          <w:rPr>
            <w:rFonts w:ascii="Arial" w:hAnsi="Arial" w:cs="Arial"/>
          </w:rPr>
          <w:delInstrText>http://www.dotnetnuke.com</w:delInstrText>
        </w:r>
        <w:r w:rsidDel="004C50FC">
          <w:rPr>
            <w:rFonts w:ascii="Arial" w:hAnsi="Arial" w:cs="Arial"/>
          </w:rPr>
          <w:delInstrText xml:space="preserve">" </w:delInstrText>
        </w:r>
        <w:r w:rsidR="00427C5E" w:rsidDel="004C50FC">
          <w:rPr>
            <w:rFonts w:cs="Arial"/>
          </w:rPr>
          <w:fldChar w:fldCharType="separate"/>
        </w:r>
        <w:r w:rsidRPr="00754E0D" w:rsidDel="004C50FC">
          <w:rPr>
            <w:rStyle w:val="Hipervnculo"/>
            <w:rFonts w:ascii="Arial" w:hAnsi="Arial" w:cs="Arial"/>
          </w:rPr>
          <w:delText>http://www.dotnetnuke.com</w:delText>
        </w:r>
        <w:r w:rsidR="00427C5E" w:rsidDel="004C50FC">
          <w:rPr>
            <w:rFonts w:cs="Arial"/>
          </w:rPr>
          <w:fldChar w:fldCharType="end"/>
        </w:r>
      </w:del>
    </w:p>
    <w:p w:rsidR="00476EE0" w:rsidRPr="00C25634" w:rsidDel="00284B05" w:rsidRDefault="00BE610F" w:rsidP="00476EE0">
      <w:pPr>
        <w:pStyle w:val="NormalWeb"/>
        <w:rPr>
          <w:del w:id="2100" w:author="Rodrigo Riquelme" w:date="2010-11-03T23:09:00Z"/>
          <w:rFonts w:ascii="Arial" w:hAnsi="Arial" w:cs="Arial"/>
        </w:rPr>
      </w:pPr>
      <w:del w:id="2101" w:author="Rodrigo Riquelme" w:date="2010-11-03T23:09:00Z">
        <w:r w:rsidDel="00284B05">
          <w:rPr>
            <w:rFonts w:ascii="Arial" w:hAnsi="Arial" w:cs="Arial"/>
            <w:b/>
            <w:bCs/>
          </w:rPr>
          <w:delText>M</w:delText>
        </w:r>
        <w:r w:rsidR="00476EE0" w:rsidRPr="00C25634" w:rsidDel="00284B05">
          <w:rPr>
            <w:rFonts w:ascii="Arial" w:hAnsi="Arial" w:cs="Arial"/>
            <w:b/>
            <w:bCs/>
          </w:rPr>
          <w:delText>odelo Vista Controlador (MVC)</w:delText>
        </w:r>
        <w:r w:rsidR="00476EE0" w:rsidRPr="00C25634" w:rsidDel="00284B05">
          <w:rPr>
            <w:rFonts w:ascii="Arial" w:hAnsi="Arial" w:cs="Arial"/>
          </w:rPr>
          <w:delText xml:space="preserve"> es un estilo de Arquitectura de software que separa los datos de una aplicación, la interfaz de usuario, y la lógica de control  en tres componentes  distintos. El estilo de llamada y retorno MVC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delText>
        </w:r>
      </w:del>
    </w:p>
    <w:p w:rsidR="00476EE0" w:rsidRPr="00C25634" w:rsidDel="00284B05" w:rsidRDefault="009A106D" w:rsidP="00476EE0">
      <w:pPr>
        <w:pStyle w:val="NormalWeb"/>
        <w:jc w:val="center"/>
        <w:rPr>
          <w:del w:id="2102" w:author="Rodrigo Riquelme" w:date="2010-11-03T23:09:00Z"/>
          <w:rFonts w:ascii="Arial" w:hAnsi="Arial" w:cs="Arial"/>
        </w:rPr>
      </w:pPr>
      <w:del w:id="2103" w:author="Rodrigo Riquelme" w:date="2010-11-03T23:09:00Z">
        <w:r>
          <w:rPr>
            <w:rFonts w:cs="Arial"/>
            <w:noProof/>
            <w:color w:val="0000FF"/>
            <w:lang w:eastAsia="es-CL"/>
            <w:rPrChange w:id="2104" w:author="Unknown">
              <w:rPr>
                <w:noProof/>
                <w:color w:val="0000FF"/>
                <w:u w:val="single"/>
                <w:lang w:eastAsia="es-CL"/>
              </w:rPr>
            </w:rPrChange>
          </w:rPr>
          <w:drawing>
            <wp:inline distT="0" distB="0" distL="0" distR="0">
              <wp:extent cx="3057525" cy="1438275"/>
              <wp:effectExtent l="19050" t="0" r="9525" b="0"/>
              <wp:docPr id="43" name="Imagen 43" descr="Archivo:ModelViewControllerDiagram 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ModelViewControllerDiagram es.svg"/>
                      <pic:cNvPicPr>
                        <a:picLocks noChangeAspect="1" noChangeArrowheads="1"/>
                      </pic:cNvPicPr>
                    </pic:nvPicPr>
                    <pic:blipFill>
                      <a:blip r:embed="rId54"/>
                      <a:srcRect/>
                      <a:stretch>
                        <a:fillRect/>
                      </a:stretch>
                    </pic:blipFill>
                    <pic:spPr bwMode="auto">
                      <a:xfrm>
                        <a:off x="0" y="0"/>
                        <a:ext cx="3057525" cy="1438275"/>
                      </a:xfrm>
                      <a:prstGeom prst="rect">
                        <a:avLst/>
                      </a:prstGeom>
                      <a:noFill/>
                      <a:ln w="9525">
                        <a:noFill/>
                        <a:miter lim="800000"/>
                        <a:headEnd/>
                        <a:tailEnd/>
                      </a:ln>
                    </pic:spPr>
                  </pic:pic>
                </a:graphicData>
              </a:graphic>
            </wp:inline>
          </w:drawing>
        </w:r>
      </w:del>
    </w:p>
    <w:p w:rsidR="00476EE0" w:rsidRPr="00C25634" w:rsidDel="00284B05" w:rsidRDefault="00BE610F" w:rsidP="00476EE0">
      <w:pPr>
        <w:pStyle w:val="NormalWeb"/>
        <w:rPr>
          <w:del w:id="2105" w:author="Rodrigo Riquelme" w:date="2010-11-03T23:09:00Z"/>
          <w:rFonts w:ascii="Arial" w:hAnsi="Arial" w:cs="Arial"/>
        </w:rPr>
      </w:pPr>
      <w:del w:id="2106" w:author="Rodrigo Riquelme" w:date="2010-11-03T23:09:00Z">
        <w:r w:rsidRPr="00BD1B4B" w:rsidDel="00284B05">
          <w:rPr>
            <w:lang w:val="pt-BR"/>
          </w:rPr>
          <w:delText xml:space="preserve">Figura </w:delText>
        </w:r>
        <w:r w:rsidDel="00284B05">
          <w:delText>23</w:delText>
        </w:r>
        <w:r w:rsidRPr="00BD1B4B" w:rsidDel="00284B05">
          <w:rPr>
            <w:lang w:val="pt-BR"/>
          </w:rPr>
          <w:delText xml:space="preserve">: </w:delText>
        </w:r>
        <w:r w:rsidR="00476EE0" w:rsidRPr="00C25634" w:rsidDel="00284B05">
          <w:rPr>
            <w:rFonts w:ascii="Arial" w:hAnsi="Arial" w:cs="Arial"/>
          </w:rPr>
          <w:delText>El  diagrama sencillo que muestra la relación entre el modelo, la vista y el controlador. Nota: las líneas sólidas indican una asociación directa, y las punteadas una indirecta</w:delText>
        </w:r>
      </w:del>
    </w:p>
    <w:p w:rsidR="00E93BF3" w:rsidDel="00284B05" w:rsidRDefault="00E93BF3" w:rsidP="00476EE0">
      <w:pPr>
        <w:pStyle w:val="NormalWeb"/>
        <w:rPr>
          <w:del w:id="2107" w:author="Rodrigo Riquelme" w:date="2010-11-03T23:09:00Z"/>
          <w:rFonts w:ascii="Arial" w:hAnsi="Arial"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476EE0" w:rsidDel="007D4986" w:rsidRDefault="00476EE0" w:rsidP="00476EE0">
      <w:pPr>
        <w:pStyle w:val="NormalWeb"/>
        <w:rPr>
          <w:del w:id="2108" w:author="Rodrigo Riquelme" w:date="2010-11-05T01:39:00Z"/>
          <w:rFonts w:ascii="Arial" w:hAnsi="Arial" w:cs="Arial"/>
        </w:rPr>
      </w:pPr>
    </w:p>
    <w:p w:rsidR="00476EE0" w:rsidRPr="00532391" w:rsidDel="006859D3" w:rsidRDefault="00476EE0" w:rsidP="00476EE0">
      <w:pPr>
        <w:pStyle w:val="NormalWeb"/>
        <w:rPr>
          <w:del w:id="2109" w:author="Rodrigo Riquelme" w:date="2010-11-04T00:08:00Z"/>
          <w:b/>
          <w:bCs/>
        </w:rPr>
      </w:pPr>
    </w:p>
    <w:p w:rsidR="009A106D" w:rsidRDefault="00476EE0">
      <w:pPr>
        <w:rPr>
          <w:del w:id="2110" w:author="Rodrigo Riquelme" w:date="2010-11-04T00:01:00Z"/>
        </w:rPr>
        <w:pPrChange w:id="2111" w:author="Rodrigo Riquelme" w:date="2010-11-03T23:58:00Z">
          <w:pPr>
            <w:pStyle w:val="NormalWeb"/>
          </w:pPr>
        </w:pPrChange>
      </w:pPr>
      <w:del w:id="2112" w:author="Rodrigo Riquelme" w:date="2010-11-04T00:01:00Z">
        <w:r w:rsidRPr="00532391" w:rsidDel="00421830">
          <w:rPr>
            <w:b/>
            <w:bCs/>
          </w:rPr>
          <w:delText>Google TV</w:delText>
        </w:r>
        <w:r w:rsidRPr="00532391" w:rsidDel="00421830">
          <w:delText xml:space="preserve"> es una plataforma de hardware y software para  televisores de alta definición basado en el sistema operativo Android, a </w:delText>
        </w:r>
        <w:r w:rsidDel="00421830">
          <w:delText xml:space="preserve">través del </w:delText>
        </w:r>
        <w:r w:rsidRPr="00532391" w:rsidDel="00421830">
          <w:delText xml:space="preserve"> uso de IPTV.</w:delText>
        </w:r>
        <w:r w:rsidDel="00421830">
          <w:delText>E</w:delText>
        </w:r>
        <w:r w:rsidRPr="00532391" w:rsidDel="00421830">
          <w:delText>n simples palabras este consiste en llevar todo el contenido de Internet mas la TV digital a nuestras casa</w:delText>
        </w:r>
        <w:r w:rsidDel="00421830">
          <w:delText xml:space="preserve"> además de interactuar con estas</w:delText>
        </w:r>
        <w:r w:rsidRPr="00532391" w:rsidDel="00421830">
          <w:delText xml:space="preserve">. </w:delText>
        </w:r>
      </w:del>
    </w:p>
    <w:p w:rsidR="009A106D" w:rsidRDefault="00476EE0">
      <w:pPr>
        <w:rPr>
          <w:del w:id="2113" w:author="Rodrigo Riquelme" w:date="2010-11-04T00:01:00Z"/>
        </w:rPr>
        <w:pPrChange w:id="2114" w:author="Rodrigo Riquelme" w:date="2010-11-03T23:58:00Z">
          <w:pPr>
            <w:pStyle w:val="NormalWeb"/>
          </w:pPr>
        </w:pPrChange>
      </w:pPr>
      <w:del w:id="2115" w:author="Rodrigo Riquelme" w:date="2010-11-04T00:01:00Z">
        <w:r w:rsidRPr="00532391" w:rsidDel="00421830">
          <w:delText>Google TV funciona sobre Android 2.1 y puede ser actualizado de forma remota. El navegador es Google Chrome, corriendo Flash. El uso de Android permite que las aplicaciones de los móviles funcionen también en la TV.</w:delText>
        </w:r>
      </w:del>
    </w:p>
    <w:p w:rsidR="009A106D" w:rsidRDefault="00476EE0">
      <w:pPr>
        <w:rPr>
          <w:del w:id="2116" w:author="Rodrigo Riquelme" w:date="2010-11-04T00:01:00Z"/>
        </w:rPr>
        <w:pPrChange w:id="2117" w:author="Rodrigo Riquelme" w:date="2010-11-03T23:58:00Z">
          <w:pPr>
            <w:pStyle w:val="NormalWeb"/>
          </w:pPr>
        </w:pPrChange>
      </w:pPr>
      <w:del w:id="2118" w:author="Rodrigo Riquelme" w:date="2010-11-04T00:01:00Z">
        <w:r w:rsidRPr="00532391" w:rsidDel="00421830">
          <w:delText>Los desarrolladores ya pueden comenzar a crear aplicaciones para Google TV, y se espera que se lance un Android Market para este sistema a principios de 2011. Para entonces también estarán disponibles APIs para Google TV.</w:delText>
        </w:r>
      </w:del>
    </w:p>
    <w:p w:rsidR="009A106D" w:rsidRDefault="00476EE0">
      <w:pPr>
        <w:rPr>
          <w:del w:id="2119" w:author="Rodrigo Riquelme" w:date="2010-11-04T00:01:00Z"/>
        </w:rPr>
        <w:pPrChange w:id="2120" w:author="Rodrigo Riquelme" w:date="2010-11-03T23:58:00Z">
          <w:pPr>
            <w:pStyle w:val="NormalWeb"/>
          </w:pPr>
        </w:pPrChange>
      </w:pPr>
      <w:del w:id="2121" w:author="Rodrigo Riquelme" w:date="2010-11-03T23:10:00Z">
        <w:r w:rsidRPr="00532391" w:rsidDel="00284B05">
          <w:delText>La alianza</w:delText>
        </w:r>
      </w:del>
      <w:del w:id="2122" w:author="Rodrigo Riquelme" w:date="2010-11-04T00:01:00Z">
        <w:r w:rsidRPr="00532391" w:rsidDel="00421830">
          <w:delText xml:space="preserve"> estratégica conformada con Google, Sony e Intel </w:delText>
        </w:r>
      </w:del>
      <w:del w:id="2123" w:author="Rodrigo Riquelme" w:date="2010-11-03T23:10:00Z">
        <w:r w:rsidRPr="00532391" w:rsidDel="00284B05">
          <w:delText>ya tiene sus frutos</w:delText>
        </w:r>
      </w:del>
      <w:del w:id="2124" w:author="Rodrigo Riquelme" w:date="2010-11-04T00:01:00Z">
        <w:r w:rsidRPr="00532391" w:rsidDel="00421830">
          <w:delText>.</w:delText>
        </w:r>
      </w:del>
    </w:p>
    <w:p w:rsidR="00483602" w:rsidDel="00421830" w:rsidRDefault="00483602" w:rsidP="00476EE0">
      <w:pPr>
        <w:pStyle w:val="NormalWeb"/>
        <w:rPr>
          <w:del w:id="2125" w:author="Rodrigo Riquelme" w:date="2010-11-04T00:01:00Z"/>
        </w:rPr>
      </w:pPr>
    </w:p>
    <w:p w:rsidR="00483602" w:rsidDel="00421830" w:rsidRDefault="00483602" w:rsidP="00476EE0">
      <w:pPr>
        <w:pStyle w:val="NormalWeb"/>
        <w:rPr>
          <w:del w:id="2126" w:author="Rodrigo Riquelme" w:date="2010-11-04T00:01:00Z"/>
        </w:rPr>
      </w:pPr>
    </w:p>
    <w:p w:rsidR="00483602" w:rsidDel="00421830" w:rsidRDefault="00483602" w:rsidP="00476EE0">
      <w:pPr>
        <w:pStyle w:val="NormalWeb"/>
        <w:rPr>
          <w:del w:id="2127" w:author="Rodrigo Riquelme" w:date="2010-11-04T00:01:00Z"/>
        </w:rPr>
      </w:pPr>
    </w:p>
    <w:p w:rsidR="00483602" w:rsidDel="00421830" w:rsidRDefault="00483602" w:rsidP="00476EE0">
      <w:pPr>
        <w:pStyle w:val="NormalWeb"/>
        <w:rPr>
          <w:del w:id="2128" w:author="Rodrigo Riquelme" w:date="2010-11-04T00:01:00Z"/>
        </w:rPr>
      </w:pPr>
    </w:p>
    <w:p w:rsidR="00483602" w:rsidDel="00421830" w:rsidRDefault="00483602" w:rsidP="00476EE0">
      <w:pPr>
        <w:pStyle w:val="NormalWeb"/>
        <w:rPr>
          <w:del w:id="2129" w:author="Rodrigo Riquelme" w:date="2010-11-04T00:01:00Z"/>
        </w:rPr>
      </w:pPr>
    </w:p>
    <w:p w:rsidR="00483602" w:rsidDel="00421830" w:rsidRDefault="00483602" w:rsidP="00476EE0">
      <w:pPr>
        <w:pStyle w:val="NormalWeb"/>
        <w:rPr>
          <w:del w:id="2130" w:author="Rodrigo Riquelme" w:date="2010-11-04T00:01:00Z"/>
        </w:rPr>
      </w:pPr>
    </w:p>
    <w:p w:rsidR="00483602" w:rsidDel="00421830" w:rsidRDefault="00483602" w:rsidP="00476EE0">
      <w:pPr>
        <w:pStyle w:val="NormalWeb"/>
        <w:rPr>
          <w:del w:id="2131" w:author="Rodrigo Riquelme" w:date="2010-11-04T00:01:00Z"/>
        </w:rPr>
      </w:pPr>
    </w:p>
    <w:p w:rsidR="00483602" w:rsidDel="00421830" w:rsidRDefault="00483602" w:rsidP="00476EE0">
      <w:pPr>
        <w:pStyle w:val="NormalWeb"/>
        <w:rPr>
          <w:del w:id="2132" w:author="Rodrigo Riquelme" w:date="2010-11-04T00:01:00Z"/>
        </w:rPr>
      </w:pPr>
    </w:p>
    <w:p w:rsidR="00483602" w:rsidDel="00421830" w:rsidRDefault="00483602" w:rsidP="00476EE0">
      <w:pPr>
        <w:pStyle w:val="NormalWeb"/>
        <w:rPr>
          <w:del w:id="2133" w:author="Rodrigo Riquelme" w:date="2010-11-04T00:01:00Z"/>
        </w:rPr>
      </w:pPr>
    </w:p>
    <w:p w:rsidR="009A106D" w:rsidRDefault="00476EE0">
      <w:pPr>
        <w:rPr>
          <w:del w:id="2134" w:author="Rodrigo Riquelme" w:date="2010-11-04T00:01:00Z"/>
        </w:rPr>
        <w:pPrChange w:id="2135" w:author="Rodrigo Riquelme" w:date="2010-11-04T00:00:00Z">
          <w:pPr>
            <w:pStyle w:val="NormalWeb"/>
          </w:pPr>
        </w:pPrChange>
      </w:pPr>
      <w:del w:id="2136" w:author="Rodrigo Riquelme" w:date="2010-11-04T00:01:00Z">
        <w:r w:rsidRPr="00532391" w:rsidDel="00421830">
          <w:delText>Sony lanzo el primer modelo de televisores de alta definición</w:delText>
        </w:r>
        <w:r w:rsidDel="00421830">
          <w:delText xml:space="preserve"> fusionado con G</w:delText>
        </w:r>
        <w:r w:rsidRPr="00532391" w:rsidDel="00421830">
          <w:delText xml:space="preserve">oogle TV a diferencia con otras TV con </w:delText>
        </w:r>
        <w:r w:rsidDel="00421830">
          <w:delText>I</w:delText>
        </w:r>
        <w:r w:rsidRPr="00532391" w:rsidDel="00421830">
          <w:delText>nternet, esta permite al usu</w:delText>
        </w:r>
        <w:r w:rsidDel="00421830">
          <w:delText>a</w:delText>
        </w:r>
        <w:r w:rsidRPr="00532391" w:rsidDel="00421830">
          <w:delText>rio navegar a través</w:delText>
        </w:r>
        <w:r w:rsidDel="00421830">
          <w:delText xml:space="preserve"> de G</w:delText>
        </w:r>
        <w:r w:rsidRPr="00532391" w:rsidDel="00421830">
          <w:delText>oogle Chrome y ver televisión de m</w:delText>
        </w:r>
        <w:r w:rsidDel="00421830">
          <w:delText xml:space="preserve">anera simultanea utilizando la </w:delText>
        </w:r>
        <w:r w:rsidR="00954384" w:rsidDel="00421830">
          <w:delText>O</w:delText>
        </w:r>
        <w:r w:rsidR="00954384" w:rsidRPr="00532391" w:rsidDel="00421830">
          <w:delText>pción</w:delText>
        </w:r>
        <w:r w:rsidRPr="00532391" w:rsidDel="00421830">
          <w:delText xml:space="preserve"> </w:delText>
        </w:r>
        <w:r w:rsidDel="00421830">
          <w:delText>P</w:delText>
        </w:r>
        <w:r w:rsidRPr="00532391" w:rsidDel="00421830">
          <w:delText xml:space="preserve">icture in </w:delText>
        </w:r>
        <w:r w:rsidDel="00421830">
          <w:delText>P</w:delText>
        </w:r>
        <w:r w:rsidRPr="00532391" w:rsidDel="00421830">
          <w:delText>icture, estos TV están equipados con un hardware que contiene un procesador Intel Atom y una capacidad de 8GB de memoria, conectividad WiFi.</w:delText>
        </w:r>
      </w:del>
    </w:p>
    <w:p w:rsidR="001370C2" w:rsidDel="00421830" w:rsidRDefault="009A106D" w:rsidP="00483602">
      <w:pPr>
        <w:pStyle w:val="NormalWeb"/>
        <w:jc w:val="center"/>
        <w:rPr>
          <w:del w:id="2137" w:author="Rodrigo Riquelme" w:date="2010-11-04T00:01:00Z"/>
          <w:noProof/>
          <w:lang w:eastAsia="es-ES"/>
        </w:rPr>
      </w:pPr>
      <w:del w:id="2138" w:author="Rodrigo Riquelme" w:date="2010-11-04T00:01:00Z">
        <w:r>
          <w:rPr>
            <w:noProof/>
            <w:lang w:eastAsia="es-CL"/>
            <w:rPrChange w:id="2139" w:author="Unknown">
              <w:rPr>
                <w:noProof/>
                <w:color w:val="0000FF"/>
                <w:u w:val="single"/>
                <w:lang w:eastAsia="es-CL"/>
              </w:rPr>
            </w:rPrChange>
          </w:rPr>
          <w:drawing>
            <wp:inline distT="0" distB="0" distL="0" distR="0">
              <wp:extent cx="2514600" cy="1885950"/>
              <wp:effectExtent l="19050" t="0" r="0" b="0"/>
              <wp:docPr id="44"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1"/>
                      <a:srcRect/>
                      <a:stretch>
                        <a:fillRect/>
                      </a:stretch>
                    </pic:blipFill>
                    <pic:spPr bwMode="auto">
                      <a:xfrm>
                        <a:off x="0" y="0"/>
                        <a:ext cx="2514600" cy="1885950"/>
                      </a:xfrm>
                      <a:prstGeom prst="rect">
                        <a:avLst/>
                      </a:prstGeom>
                      <a:noFill/>
                      <a:ln w="9525">
                        <a:noFill/>
                        <a:miter lim="800000"/>
                        <a:headEnd/>
                        <a:tailEnd/>
                      </a:ln>
                    </pic:spPr>
                  </pic:pic>
                </a:graphicData>
              </a:graphic>
            </wp:inline>
          </w:drawing>
        </w:r>
      </w:del>
    </w:p>
    <w:p w:rsidR="00483602" w:rsidDel="00421830" w:rsidRDefault="00483602" w:rsidP="00483602">
      <w:pPr>
        <w:pStyle w:val="NormalWeb"/>
        <w:jc w:val="center"/>
        <w:rPr>
          <w:del w:id="2140" w:author="Rodrigo Riquelme" w:date="2010-11-04T00:01:00Z"/>
          <w:rFonts w:ascii="Arial" w:hAnsi="Arial" w:cs="Arial"/>
          <w:bCs/>
          <w:color w:val="000000"/>
          <w:kern w:val="36"/>
        </w:rPr>
      </w:pPr>
      <w:del w:id="2141" w:author="Rodrigo Riquelme" w:date="2010-11-04T00:01:00Z">
        <w:r w:rsidRPr="00CD2AC2" w:rsidDel="00421830">
          <w:rPr>
            <w:b/>
            <w:lang w:val="pt-BR"/>
          </w:rPr>
          <w:delText xml:space="preserve">Figura </w:delText>
        </w:r>
        <w:r w:rsidRPr="00CD2AC2" w:rsidDel="00421830">
          <w:rPr>
            <w:b/>
          </w:rPr>
          <w:delText>24:</w:delText>
        </w:r>
        <w:r w:rsidRPr="00CD2AC2" w:rsidDel="00421830">
          <w:delText xml:space="preserve"> </w:delText>
        </w:r>
        <w:r w:rsidR="00427C5E" w:rsidDel="00421830">
          <w:rPr>
            <w:rFonts w:cs="Arial"/>
            <w:bCs/>
            <w:color w:val="000000"/>
            <w:kern w:val="36"/>
          </w:rPr>
          <w:fldChar w:fldCharType="begin"/>
        </w:r>
        <w:r w:rsidR="00CD2AC2" w:rsidDel="00421830">
          <w:rPr>
            <w:rFonts w:ascii="Arial" w:hAnsi="Arial" w:cs="Arial"/>
            <w:bCs/>
            <w:color w:val="000000"/>
            <w:kern w:val="36"/>
          </w:rPr>
          <w:delInstrText xml:space="preserve"> HYPERLINK "</w:delInstrText>
        </w:r>
        <w:r w:rsidR="00CD2AC2" w:rsidRPr="00CD2AC2" w:rsidDel="00421830">
          <w:rPr>
            <w:rFonts w:ascii="Arial" w:hAnsi="Arial" w:cs="Arial"/>
            <w:bCs/>
            <w:color w:val="000000"/>
            <w:kern w:val="36"/>
          </w:rPr>
          <w:delInstrText>http://www.fayerwayer.com/2010/05/google-tv-ya-esta-al-aire/</w:delInstrText>
        </w:r>
        <w:r w:rsidR="00CD2AC2" w:rsidDel="00421830">
          <w:rPr>
            <w:rFonts w:ascii="Arial" w:hAnsi="Arial" w:cs="Arial"/>
            <w:bCs/>
            <w:color w:val="000000"/>
            <w:kern w:val="36"/>
          </w:rPr>
          <w:delInstrText xml:space="preserve">" </w:delInstrText>
        </w:r>
        <w:r w:rsidR="00427C5E" w:rsidDel="00421830">
          <w:rPr>
            <w:rFonts w:cs="Arial"/>
            <w:bCs/>
            <w:color w:val="000000"/>
            <w:kern w:val="36"/>
          </w:rPr>
          <w:fldChar w:fldCharType="separate"/>
        </w:r>
        <w:r w:rsidR="00CD2AC2" w:rsidRPr="00754E0D" w:rsidDel="00421830">
          <w:rPr>
            <w:rStyle w:val="Hipervnculo"/>
            <w:rFonts w:ascii="Arial" w:hAnsi="Arial" w:cs="Arial"/>
            <w:bCs/>
            <w:kern w:val="36"/>
          </w:rPr>
          <w:delText>http://www.fayerwayer.com/2010/05/google-tv-ya-esta-al-aire/</w:delText>
        </w:r>
        <w:r w:rsidR="00427C5E" w:rsidDel="00421830">
          <w:rPr>
            <w:rFonts w:cs="Arial"/>
            <w:bCs/>
            <w:color w:val="000000"/>
            <w:kern w:val="36"/>
          </w:rPr>
          <w:fldChar w:fldCharType="end"/>
        </w:r>
      </w:del>
    </w:p>
    <w:p w:rsidR="00CD2AC2" w:rsidRPr="00CD2AC2" w:rsidDel="006859D3" w:rsidRDefault="00CD2AC2" w:rsidP="00483602">
      <w:pPr>
        <w:pStyle w:val="NormalWeb"/>
        <w:jc w:val="center"/>
        <w:rPr>
          <w:del w:id="2142" w:author="Rodrigo Riquelme" w:date="2010-11-04T00:08:00Z"/>
          <w:rFonts w:ascii="Arial" w:hAnsi="Arial" w:cs="Arial"/>
          <w:bCs/>
          <w:color w:val="000000"/>
          <w:kern w:val="36"/>
        </w:rPr>
      </w:pPr>
    </w:p>
    <w:p w:rsidR="00483602" w:rsidRPr="00532391" w:rsidDel="006859D3" w:rsidRDefault="00483602" w:rsidP="00483602">
      <w:pPr>
        <w:pStyle w:val="NormalWeb"/>
        <w:jc w:val="center"/>
        <w:rPr>
          <w:del w:id="2143" w:author="Rodrigo Riquelme" w:date="2010-11-04T00:08:00Z"/>
        </w:rPr>
      </w:pPr>
    </w:p>
    <w:p w:rsidR="00476EE0" w:rsidRPr="00476EE0" w:rsidDel="006859D3" w:rsidRDefault="00476EE0" w:rsidP="00476EE0">
      <w:pPr>
        <w:rPr>
          <w:del w:id="2144" w:author="Rodrigo Riquelme" w:date="2010-11-04T00:08:00Z"/>
          <w:lang w:val="es-ES"/>
        </w:rPr>
      </w:pPr>
    </w:p>
    <w:p w:rsidR="007C0EE8" w:rsidRPr="00476EE0" w:rsidDel="006859D3" w:rsidRDefault="007C0EE8" w:rsidP="007C0EE8">
      <w:pPr>
        <w:pStyle w:val="Subttulo"/>
        <w:rPr>
          <w:del w:id="2145" w:author="Rodrigo Riquelme" w:date="2010-11-04T00:08:00Z"/>
          <w:lang w:val="es-ES"/>
        </w:rPr>
      </w:pPr>
    </w:p>
    <w:p w:rsidR="00C53B23" w:rsidDel="006859D3" w:rsidRDefault="00C53B23" w:rsidP="00C53B23">
      <w:pPr>
        <w:pStyle w:val="Subttulo"/>
        <w:outlineLvl w:val="2"/>
        <w:rPr>
          <w:del w:id="2146" w:author="Rodrigo Riquelme" w:date="2010-11-04T00:08:00Z"/>
        </w:rPr>
      </w:pPr>
    </w:p>
    <w:p w:rsidR="00C53B23" w:rsidDel="007D4986" w:rsidRDefault="00C53B23" w:rsidP="00C53B23">
      <w:pPr>
        <w:pStyle w:val="Subttulo"/>
        <w:outlineLvl w:val="2"/>
        <w:rPr>
          <w:del w:id="2147" w:author="Rodrigo Riquelme" w:date="2010-11-05T01:39:00Z"/>
        </w:rPr>
      </w:pPr>
    </w:p>
    <w:p w:rsidR="009A106D" w:rsidRDefault="00CC20D5">
      <w:pPr>
        <w:pStyle w:val="Ttulo"/>
        <w:pageBreakBefore/>
        <w:outlineLvl w:val="0"/>
        <w:rPr>
          <w:lang w:val="en-GB"/>
        </w:rPr>
        <w:pPrChange w:id="2148" w:author="Rodrigo Riquelme" w:date="2010-11-04T00:18:00Z">
          <w:pPr>
            <w:pStyle w:val="Ttulo"/>
            <w:pageBreakBefore/>
          </w:pPr>
        </w:pPrChange>
      </w:pPr>
      <w:del w:id="2149" w:author="Rodrigo Riquelme" w:date="2010-11-04T00:18:00Z">
        <w:r w:rsidRPr="00DA4F25" w:rsidDel="00E84D2E">
          <w:rPr>
            <w:lang w:val="en-GB"/>
          </w:rPr>
          <w:lastRenderedPageBreak/>
          <w:delText>5</w:delText>
        </w:r>
      </w:del>
      <w:bookmarkStart w:id="2150" w:name="_Toc276634761"/>
      <w:ins w:id="2151" w:author="Rodrigo Riquelme" w:date="2010-11-04T00:18:00Z">
        <w:r w:rsidR="00E84D2E">
          <w:rPr>
            <w:lang w:val="en-GB"/>
          </w:rPr>
          <w:t>4</w:t>
        </w:r>
      </w:ins>
      <w:r w:rsidRPr="00DA4F25">
        <w:rPr>
          <w:lang w:val="en-GB"/>
        </w:rPr>
        <w:t>. BIBLIOGRAFÍA PROPUESTA</w:t>
      </w:r>
      <w:bookmarkEnd w:id="2150"/>
    </w:p>
    <w:p w:rsidR="00CC20D5" w:rsidRDefault="00CC20D5">
      <w:pPr>
        <w:pStyle w:val="Lista21"/>
        <w:rPr>
          <w:lang w:val="en-US"/>
        </w:rPr>
      </w:pPr>
      <w:r>
        <w:rPr>
          <w:lang w:val="en-US"/>
        </w:rPr>
        <w:t>a)</w:t>
      </w:r>
      <w:r>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 Cockburn 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Año 2008. </w:t>
      </w:r>
    </w:p>
    <w:p w:rsidR="00CD2AC2" w:rsidRPr="00FC49A8" w:rsidRDefault="00CD2AC2">
      <w:pPr>
        <w:pStyle w:val="Lista21"/>
        <w:rPr>
          <w:lang w:val="es-ES"/>
        </w:rPr>
      </w:pPr>
    </w:p>
    <w:p w:rsidR="00CC20D5" w:rsidRDefault="00CC20D5">
      <w:pPr>
        <w:pStyle w:val="Lista21"/>
        <w:rPr>
          <w:lang w:val="en-US"/>
        </w:rPr>
      </w:pPr>
      <w:r>
        <w:rPr>
          <w:lang w:val="en-US"/>
        </w:rPr>
        <w:t>b)</w:t>
      </w:r>
      <w:r>
        <w:rPr>
          <w:lang w:val="en-US"/>
        </w:rPr>
        <w:tab/>
        <w:t>Sitios Web</w:t>
      </w:r>
    </w:p>
    <w:p w:rsidR="00CC20D5" w:rsidRDefault="00CC20D5">
      <w:pPr>
        <w:autoSpaceDE w:val="0"/>
        <w:spacing w:after="0" w:line="100" w:lineRule="atLeast"/>
        <w:rPr>
          <w:b/>
          <w:i/>
          <w:szCs w:val="24"/>
          <w:lang w:val="en-US"/>
        </w:rPr>
      </w:pP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55" w:history="1">
        <w:r w:rsidRPr="007C0EE8">
          <w:rPr>
            <w:rStyle w:val="Hipervnculo"/>
            <w:lang w:val="en-US"/>
          </w:rPr>
          <w:t>http://www.ffmpeg.org/</w:t>
        </w:r>
      </w:hyperlink>
      <w:hyperlink r:id="rId56"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57" w:history="1">
        <w:r>
          <w:rPr>
            <w:rStyle w:val="Hipervnculo"/>
          </w:rPr>
          <w:t>http://es.wikipedia.org/wiki/Acceso_Multimedia_Universal</w:t>
        </w:r>
      </w:hyperlink>
      <w:hyperlink r:id="rId58" w:history="1">
        <w:r>
          <w:rPr>
            <w:rStyle w:val="Hipervnculo"/>
          </w:rPr>
          <w:t xml:space="preserve"> </w:t>
        </w:r>
      </w:hyperlink>
      <w:r w:rsidRPr="007C0EE8">
        <w:rPr>
          <w:rStyle w:val="Hipervnculo"/>
          <w:color w:val="000000"/>
          <w:u w:val="none"/>
        </w:rPr>
        <w:t>(02 de Mayo 2010)</w:t>
      </w:r>
      <w:hyperlink r:id="rId59" w:history="1">
        <w:r>
          <w:rPr>
            <w:rStyle w:val="Hipervnculo"/>
          </w:rPr>
          <w:t xml:space="preserve"> </w:t>
        </w:r>
      </w:hyperlink>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60"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FC49A8">
        <w:rPr>
          <w:rFonts w:cs="Arial"/>
          <w:lang w:val="en-US"/>
        </w:rPr>
        <w:t>Google Web Toolkit (</w:t>
      </w:r>
      <w:r w:rsidR="00302827" w:rsidRPr="00FC49A8">
        <w:rPr>
          <w:rStyle w:val="Hipervnculo"/>
          <w:color w:val="000000"/>
          <w:u w:val="none"/>
          <w:lang w:val="en-US"/>
        </w:rPr>
        <w:t>GWT</w:t>
      </w:r>
      <w:r w:rsidRPr="00FC49A8">
        <w:rPr>
          <w:rStyle w:val="Hipervnculo"/>
          <w:color w:val="000000"/>
          <w:u w:val="none"/>
          <w:lang w:val="en-US"/>
        </w:rPr>
        <w:t>)</w:t>
      </w:r>
      <w:r w:rsidR="00302827" w:rsidRPr="00FC49A8">
        <w:rPr>
          <w:rStyle w:val="Hipervnculo"/>
          <w:color w:val="000000"/>
          <w:u w:val="none"/>
          <w:lang w:val="en-US"/>
        </w:rPr>
        <w:t xml:space="preserve"> </w:t>
      </w:r>
      <w:hyperlink r:id="rId6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8B32C4">
        <w:rPr>
          <w:bCs/>
        </w:rPr>
        <w:lastRenderedPageBreak/>
        <w:t>Internet Protocol Televisión</w:t>
      </w:r>
      <w:r>
        <w:rPr>
          <w:bCs/>
        </w:rPr>
        <w:t xml:space="preserve"> (</w:t>
      </w:r>
      <w:r w:rsidRPr="008B32C4">
        <w:rPr>
          <w:rStyle w:val="Hipervnculo"/>
          <w:color w:val="000000"/>
          <w:u w:val="none"/>
        </w:rPr>
        <w:t>IPTV</w:t>
      </w:r>
      <w:r>
        <w:rPr>
          <w:rStyle w:val="Hipervnculo"/>
          <w:color w:val="000000"/>
          <w:u w:val="none"/>
        </w:rPr>
        <w:t xml:space="preserve">)  </w:t>
      </w:r>
      <w:hyperlink r:id="rId62" w:history="1">
        <w:r w:rsidRPr="00754E0D">
          <w:rPr>
            <w:rStyle w:val="Hipervnculo"/>
          </w:rPr>
          <w:t>http://es.wikipedia.org/wiki/IPTV</w:t>
        </w:r>
      </w:hyperlink>
    </w:p>
    <w:p w:rsidR="000247F2" w:rsidRPr="00FC49A8" w:rsidDel="00AC3149" w:rsidRDefault="000247F2">
      <w:pPr>
        <w:pStyle w:val="Continuarlista21"/>
        <w:ind w:left="0"/>
        <w:rPr>
          <w:del w:id="2152" w:author="Rodrigo Riquelme" w:date="2010-11-05T10:36:00Z"/>
          <w:rStyle w:val="Hipervnculo"/>
          <w:color w:val="000000"/>
          <w:u w:val="none"/>
          <w:lang w:val="en-US"/>
        </w:rPr>
      </w:pPr>
      <w:del w:id="2153" w:author="Rodrigo Riquelme" w:date="2010-11-05T10:36:00Z">
        <w:r w:rsidRPr="00FC49A8" w:rsidDel="00AC3149">
          <w:rPr>
            <w:rStyle w:val="Hipervnculo"/>
            <w:color w:val="000000"/>
            <w:u w:val="none"/>
            <w:lang w:val="en-US"/>
          </w:rPr>
          <w:delText xml:space="preserve">DotNetNuke </w:delText>
        </w:r>
        <w:r w:rsidR="00427C5E" w:rsidDel="00AC3149">
          <w:rPr>
            <w:rStyle w:val="Hipervnculo"/>
            <w:color w:val="000000"/>
            <w:u w:val="none"/>
          </w:rPr>
          <w:fldChar w:fldCharType="begin"/>
        </w:r>
        <w:r w:rsidRPr="00FC49A8" w:rsidDel="00AC3149">
          <w:rPr>
            <w:rStyle w:val="Hipervnculo"/>
            <w:color w:val="000000"/>
            <w:u w:val="none"/>
            <w:lang w:val="en-US"/>
          </w:rPr>
          <w:delInstrText xml:space="preserve"> HYPERLINK "http://www.dotnetnuke.com" </w:delInstrText>
        </w:r>
        <w:r w:rsidR="00427C5E" w:rsidDel="00AC3149">
          <w:rPr>
            <w:rStyle w:val="Hipervnculo"/>
            <w:color w:val="000000"/>
            <w:u w:val="none"/>
          </w:rPr>
          <w:fldChar w:fldCharType="separate"/>
        </w:r>
        <w:r w:rsidRPr="00FC49A8" w:rsidDel="00AC3149">
          <w:rPr>
            <w:rStyle w:val="Hipervnculo"/>
            <w:lang w:val="en-US"/>
          </w:rPr>
          <w:delText>http://www.dotnetnuke.com</w:delText>
        </w:r>
        <w:r w:rsidR="00427C5E" w:rsidDel="00AC3149">
          <w:rPr>
            <w:rStyle w:val="Hipervnculo"/>
            <w:color w:val="000000"/>
            <w:u w:val="none"/>
          </w:rPr>
          <w:fldChar w:fldCharType="end"/>
        </w:r>
      </w:del>
    </w:p>
    <w:p w:rsidR="009A106D" w:rsidRDefault="00483602">
      <w:pPr>
        <w:pStyle w:val="Continuarlista21"/>
        <w:ind w:left="708" w:hanging="708"/>
        <w:rPr>
          <w:rStyle w:val="Hipervnculo"/>
          <w:color w:val="000000"/>
          <w:u w:val="none"/>
          <w:lang w:val="en-US"/>
        </w:rPr>
        <w:pPrChange w:id="2154" w:author="Rodrigo Riquelme" w:date="2010-11-05T10:38:00Z">
          <w:pPr>
            <w:pStyle w:val="Continuarlista21"/>
            <w:ind w:left="0"/>
          </w:pPr>
        </w:pPrChange>
      </w:pPr>
      <w:r w:rsidRPr="00FC49A8">
        <w:rPr>
          <w:rStyle w:val="Hipervnculo"/>
          <w:color w:val="000000"/>
          <w:u w:val="none"/>
          <w:lang w:val="en-US"/>
        </w:rPr>
        <w:t xml:space="preserve">Google TV </w:t>
      </w:r>
      <w:r w:rsidR="00427C5E">
        <w:rPr>
          <w:rStyle w:val="Hipervnculo"/>
          <w:color w:val="000000"/>
          <w:u w:val="none"/>
        </w:rPr>
        <w:fldChar w:fldCharType="begin"/>
      </w:r>
      <w:r w:rsidR="00CD2AC2" w:rsidRPr="00FC49A8">
        <w:rPr>
          <w:rStyle w:val="Hipervnculo"/>
          <w:color w:val="000000"/>
          <w:u w:val="none"/>
          <w:lang w:val="en-US"/>
        </w:rPr>
        <w:instrText xml:space="preserve"> HYPERLINK "http://www.google.com/tv/" </w:instrText>
      </w:r>
      <w:r w:rsidR="00427C5E">
        <w:rPr>
          <w:rStyle w:val="Hipervnculo"/>
          <w:color w:val="000000"/>
          <w:u w:val="none"/>
        </w:rPr>
        <w:fldChar w:fldCharType="separate"/>
      </w:r>
      <w:r w:rsidR="00CD2AC2" w:rsidRPr="00FC49A8">
        <w:rPr>
          <w:rStyle w:val="Hipervnculo"/>
          <w:lang w:val="en-US"/>
        </w:rPr>
        <w:t>http://www.google.com/tv/</w:t>
      </w:r>
      <w:r w:rsidR="00427C5E">
        <w:rPr>
          <w:rStyle w:val="Hipervnculo"/>
          <w:color w:val="000000"/>
          <w:u w:val="none"/>
        </w:rPr>
        <w:fldChar w:fldCharType="end"/>
      </w: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63"/>
      <w:headerReference w:type="default" r:id="rId64"/>
      <w:footerReference w:type="even" r:id="rId65"/>
      <w:footerReference w:type="default" r:id="rId66"/>
      <w:headerReference w:type="first" r:id="rId67"/>
      <w:footerReference w:type="first" r:id="rId6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62" w:author="Dahianna Vega Leiva" w:date="2010-11-02T11:08:00Z" w:initials="DVL">
    <w:p w:rsidR="009A106D" w:rsidRPr="00981360" w:rsidRDefault="009A106D">
      <w:pPr>
        <w:pStyle w:val="Textocomentario"/>
        <w:rPr>
          <w:lang w:val="es-ES"/>
        </w:rPr>
      </w:pPr>
      <w:r>
        <w:rPr>
          <w:rStyle w:val="Refdecomentario"/>
        </w:rPr>
        <w:annotationRef/>
      </w:r>
      <w:r>
        <w:rPr>
          <w:lang w:val="es-ES"/>
        </w:rPr>
        <w:t xml:space="preserve">Si todos los puntos los están ampliando, expliquen este también. </w:t>
      </w:r>
    </w:p>
  </w:comment>
  <w:comment w:id="569" w:author="Dahianna Vega Leiva" w:date="2010-11-02T11:09:00Z" w:initials="DVL">
    <w:p w:rsidR="009A106D" w:rsidRPr="00981360" w:rsidRDefault="009A106D">
      <w:pPr>
        <w:pStyle w:val="Textocomentario"/>
        <w:rPr>
          <w:lang w:val="es-ES"/>
        </w:rPr>
      </w:pPr>
      <w:r>
        <w:rPr>
          <w:rStyle w:val="Refdecomentario"/>
        </w:rPr>
        <w:annotationRef/>
      </w:r>
      <w:r>
        <w:rPr>
          <w:lang w:val="es-ES"/>
        </w:rPr>
        <w:t>No es bueno que la mayoría de sus fuentes sean Wikipedia. Es lo primero que sale en google.</w:t>
      </w:r>
    </w:p>
  </w:comment>
  <w:comment w:id="676" w:author="Dahianna Vega Leiva" w:date="2010-11-02T11:16:00Z" w:initials="DVL">
    <w:p w:rsidR="009A106D" w:rsidRPr="008158A9" w:rsidRDefault="009A106D">
      <w:pPr>
        <w:pStyle w:val="Textocomentario"/>
        <w:rPr>
          <w:lang w:val="es-ES"/>
        </w:rPr>
      </w:pPr>
      <w:r>
        <w:rPr>
          <w:rStyle w:val="Refdecomentario"/>
        </w:rPr>
        <w:annotationRef/>
      </w:r>
      <w:r>
        <w:rPr>
          <w:lang w:val="es-ES"/>
        </w:rPr>
        <w:t xml:space="preserve">Antes de la figura, y en esta sección se le debe dar un nombre a la figura, </w:t>
      </w:r>
    </w:p>
  </w:comment>
  <w:comment w:id="711" w:author="Dahianna Vega Leiva" w:date="2010-11-02T11:17:00Z" w:initials="DVL">
    <w:p w:rsidR="009A106D" w:rsidRPr="008158A9" w:rsidRDefault="009A106D">
      <w:pPr>
        <w:pStyle w:val="Textocomentario"/>
        <w:rPr>
          <w:lang w:val="es-ES"/>
        </w:rPr>
      </w:pPr>
      <w:r>
        <w:rPr>
          <w:rStyle w:val="Refdecomentario"/>
        </w:rPr>
        <w:annotationRef/>
      </w:r>
      <w:r>
        <w:rPr>
          <w:lang w:val="es-ES"/>
        </w:rPr>
        <w:t xml:space="preserve">Redactar denuevo, no se entiende. </w:t>
      </w:r>
    </w:p>
  </w:comment>
  <w:comment w:id="723" w:author="Dahianna Vega Leiva" w:date="2010-11-02T11:19:00Z" w:initials="DVL">
    <w:p w:rsidR="009A106D" w:rsidRPr="008158A9" w:rsidRDefault="009A106D">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755" w:author="Dahianna Vega Leiva" w:date="2010-11-02T11:19:00Z" w:initials="DVL">
    <w:p w:rsidR="009A106D" w:rsidRPr="00A60D8E" w:rsidRDefault="009A106D">
      <w:pPr>
        <w:pStyle w:val="Textocomentario"/>
        <w:rPr>
          <w:lang w:val="es-ES"/>
        </w:rPr>
      </w:pPr>
      <w:r>
        <w:rPr>
          <w:rStyle w:val="Refdecomentario"/>
        </w:rPr>
        <w:annotationRef/>
      </w:r>
      <w:r>
        <w:rPr>
          <w:lang w:val="es-ES"/>
        </w:rPr>
        <w:t xml:space="preserve">No tiene coherencia con lo anterior. </w:t>
      </w:r>
    </w:p>
  </w:comment>
  <w:comment w:id="812" w:author="Dahianna Vega Leiva" w:date="2010-11-03T00:55:00Z" w:initials="DVL">
    <w:p w:rsidR="009A106D" w:rsidRPr="008158A9" w:rsidRDefault="009A106D" w:rsidP="00AC2D2B">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820" w:author="Dahianna Vega Leiva" w:date="2010-11-03T00:55:00Z" w:initials="DVL">
    <w:p w:rsidR="009A106D" w:rsidRPr="00A60D8E" w:rsidRDefault="009A106D" w:rsidP="00AC2D2B">
      <w:pPr>
        <w:pStyle w:val="Textocomentario"/>
        <w:rPr>
          <w:lang w:val="es-ES"/>
        </w:rPr>
      </w:pPr>
      <w:r>
        <w:rPr>
          <w:rStyle w:val="Refdecomentario"/>
        </w:rPr>
        <w:annotationRef/>
      </w:r>
      <w:r>
        <w:rPr>
          <w:lang w:val="es-ES"/>
        </w:rPr>
        <w:t xml:space="preserve">No tiene coherencia con lo anterior.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125F" w:rsidRDefault="003A125F">
      <w:pPr>
        <w:spacing w:before="0" w:after="0" w:line="240" w:lineRule="auto"/>
      </w:pPr>
      <w:r>
        <w:separator/>
      </w:r>
    </w:p>
  </w:endnote>
  <w:endnote w:type="continuationSeparator" w:id="1">
    <w:p w:rsidR="003A125F" w:rsidRDefault="003A125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pPr>
      <w:pStyle w:val="Piedepgina"/>
      <w:pBdr>
        <w:bottom w:val="single" w:sz="8" w:space="1" w:color="000000"/>
      </w:pBdr>
    </w:pPr>
  </w:p>
  <w:tbl>
    <w:tblPr>
      <w:tblW w:w="0" w:type="auto"/>
      <w:tblLayout w:type="fixed"/>
      <w:tblLook w:val="0000"/>
    </w:tblPr>
    <w:tblGrid>
      <w:gridCol w:w="1242"/>
      <w:gridCol w:w="7668"/>
    </w:tblGrid>
    <w:tr w:rsidR="009A106D">
      <w:tc>
        <w:tcPr>
          <w:tcW w:w="1242" w:type="dxa"/>
          <w:shd w:val="clear" w:color="auto" w:fill="auto"/>
        </w:tcPr>
        <w:p w:rsidR="009A106D" w:rsidRDefault="009A106D">
          <w:pPr>
            <w:pStyle w:val="Piedepgina"/>
            <w:snapToGrid w:val="0"/>
            <w:rPr>
              <w:b/>
              <w:sz w:val="16"/>
              <w:szCs w:val="16"/>
            </w:rPr>
          </w:pPr>
          <w:r>
            <w:rPr>
              <w:b/>
              <w:sz w:val="16"/>
              <w:szCs w:val="16"/>
            </w:rPr>
            <w:t>Profesor:</w:t>
          </w:r>
        </w:p>
      </w:tc>
      <w:tc>
        <w:tcPr>
          <w:tcW w:w="7668" w:type="dxa"/>
          <w:shd w:val="clear" w:color="auto" w:fill="auto"/>
        </w:tcPr>
        <w:p w:rsidR="009A106D" w:rsidRDefault="009A106D"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024A8B">
            <w:rPr>
              <w:noProof/>
              <w:sz w:val="16"/>
              <w:szCs w:val="16"/>
            </w:rPr>
            <w:t>58</w:t>
          </w:r>
          <w:r>
            <w:rPr>
              <w:sz w:val="16"/>
              <w:szCs w:val="16"/>
            </w:rPr>
            <w:fldChar w:fldCharType="end"/>
          </w:r>
          <w:r>
            <w:rPr>
              <w:sz w:val="16"/>
              <w:szCs w:val="16"/>
            </w:rPr>
            <w:t xml:space="preserve"> de </w:t>
          </w:r>
          <w:del w:id="2155" w:author="Rodrigo Riquelme" w:date="2010-11-03T12:19:00Z">
            <w:r w:rsidDel="006A52CC">
              <w:rPr>
                <w:sz w:val="16"/>
                <w:szCs w:val="16"/>
              </w:rPr>
              <w:delText>12</w:delText>
            </w:r>
          </w:del>
          <w:ins w:id="2156" w:author="Rodrigo Riquelme" w:date="2010-11-03T16:49:00Z">
            <w:r>
              <w:rPr>
                <w:sz w:val="16"/>
                <w:szCs w:val="16"/>
              </w:rPr>
              <w:fldChar w:fldCharType="begin"/>
            </w:r>
            <w:r>
              <w:rPr>
                <w:sz w:val="16"/>
                <w:szCs w:val="16"/>
              </w:rPr>
              <w:instrText xml:space="preserve"> NUMPAGES   \* MERGEFORMAT </w:instrText>
            </w:r>
          </w:ins>
          <w:r>
            <w:rPr>
              <w:sz w:val="16"/>
              <w:szCs w:val="16"/>
            </w:rPr>
            <w:fldChar w:fldCharType="separate"/>
          </w:r>
          <w:r w:rsidR="00024A8B">
            <w:rPr>
              <w:noProof/>
              <w:sz w:val="16"/>
              <w:szCs w:val="16"/>
            </w:rPr>
            <w:t>78</w:t>
          </w:r>
          <w:ins w:id="2157" w:author="Rodrigo Riquelme" w:date="2010-11-03T16:49:00Z">
            <w:r>
              <w:rPr>
                <w:sz w:val="16"/>
                <w:szCs w:val="16"/>
              </w:rPr>
              <w:fldChar w:fldCharType="end"/>
            </w:r>
          </w:ins>
        </w:p>
      </w:tc>
    </w:tr>
    <w:tr w:rsidR="009A106D">
      <w:tc>
        <w:tcPr>
          <w:tcW w:w="1242" w:type="dxa"/>
          <w:shd w:val="clear" w:color="auto" w:fill="auto"/>
        </w:tcPr>
        <w:p w:rsidR="009A106D" w:rsidRDefault="009A106D">
          <w:pPr>
            <w:pStyle w:val="Piedepgina"/>
            <w:snapToGrid w:val="0"/>
            <w:rPr>
              <w:b/>
              <w:sz w:val="16"/>
              <w:szCs w:val="16"/>
            </w:rPr>
          </w:pPr>
          <w:r>
            <w:rPr>
              <w:b/>
              <w:sz w:val="16"/>
              <w:szCs w:val="16"/>
            </w:rPr>
            <w:t>Alumnos:</w:t>
          </w:r>
        </w:p>
      </w:tc>
      <w:tc>
        <w:tcPr>
          <w:tcW w:w="7668" w:type="dxa"/>
          <w:shd w:val="clear" w:color="auto" w:fill="auto"/>
        </w:tcPr>
        <w:p w:rsidR="009A106D" w:rsidRDefault="009A106D">
          <w:pPr>
            <w:pStyle w:val="Piedepgina"/>
            <w:snapToGrid w:val="0"/>
            <w:rPr>
              <w:sz w:val="16"/>
              <w:szCs w:val="16"/>
            </w:rPr>
          </w:pPr>
          <w:r>
            <w:rPr>
              <w:sz w:val="16"/>
              <w:szCs w:val="16"/>
            </w:rPr>
            <w:t>Rogelio Elías, Rodrigo Riquelme, Manuel Canales</w:t>
          </w:r>
        </w:p>
      </w:tc>
    </w:tr>
    <w:tr w:rsidR="009A106D">
      <w:tc>
        <w:tcPr>
          <w:tcW w:w="1242" w:type="dxa"/>
          <w:shd w:val="clear" w:color="auto" w:fill="auto"/>
        </w:tcPr>
        <w:p w:rsidR="009A106D" w:rsidRDefault="009A106D">
          <w:pPr>
            <w:pStyle w:val="Piedepgina"/>
            <w:snapToGrid w:val="0"/>
            <w:rPr>
              <w:b/>
              <w:sz w:val="16"/>
              <w:szCs w:val="16"/>
            </w:rPr>
          </w:pPr>
          <w:r>
            <w:rPr>
              <w:b/>
              <w:sz w:val="16"/>
              <w:szCs w:val="16"/>
            </w:rPr>
            <w:t>Tema:</w:t>
          </w:r>
        </w:p>
      </w:tc>
      <w:tc>
        <w:tcPr>
          <w:tcW w:w="7668" w:type="dxa"/>
          <w:shd w:val="clear" w:color="auto" w:fill="auto"/>
        </w:tcPr>
        <w:p w:rsidR="009A106D" w:rsidRDefault="009A106D">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A106D" w:rsidRDefault="009A106D">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125F" w:rsidRDefault="003A125F">
      <w:pPr>
        <w:spacing w:before="0" w:after="0" w:line="240" w:lineRule="auto"/>
      </w:pPr>
      <w:r>
        <w:separator/>
      </w:r>
    </w:p>
  </w:footnote>
  <w:footnote w:type="continuationSeparator" w:id="1">
    <w:p w:rsidR="003A125F" w:rsidRDefault="003A125F">
      <w:pPr>
        <w:spacing w:before="0" w:after="0" w:line="240" w:lineRule="auto"/>
      </w:pPr>
      <w:r>
        <w:continuationSeparator/>
      </w:r>
    </w:p>
  </w:footnote>
  <w:footnote w:id="2">
    <w:p w:rsidR="009A106D" w:rsidRDefault="009A106D"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3">
    <w:p w:rsidR="009A106D" w:rsidRPr="007C0EE8" w:rsidRDefault="009A106D"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9A106D" w:rsidRPr="00CD3F39" w:rsidRDefault="009A106D" w:rsidP="007C0EE8">
      <w:pPr>
        <w:pStyle w:val="Textonotapie"/>
        <w:rPr>
          <w:lang w:val="en-US"/>
        </w:rPr>
      </w:pPr>
      <w:r>
        <w:rPr>
          <w:rStyle w:val="Refdenotaalpie"/>
          <w:lang w:val="en-US"/>
        </w:rPr>
        <w:t>3</w:t>
      </w:r>
      <w:r w:rsidRPr="00CD3F39">
        <w:rPr>
          <w:lang w:val="en-US"/>
        </w:rPr>
        <w:t xml:space="preserve"> </w:t>
      </w:r>
      <w:r w:rsidRPr="00CD3F39">
        <w:rPr>
          <w:rFonts w:cs="Arial"/>
          <w:color w:val="000000"/>
          <w:szCs w:val="24"/>
          <w:lang w:val="en-US"/>
        </w:rPr>
        <w:t xml:space="preserve">UMA, Wikipedia </w:t>
      </w:r>
      <w:hyperlink r:id="rId3" w:history="1">
        <w:r w:rsidRPr="00CD3F39">
          <w:rPr>
            <w:rStyle w:val="Hipervnculo"/>
            <w:szCs w:val="24"/>
            <w:lang w:val="en-US"/>
          </w:rPr>
          <w:t>http://es.wikipedia.org/wiki/Acceso_Multimedia_Universal</w:t>
        </w:r>
      </w:hyperlink>
    </w:p>
  </w:footnote>
  <w:footnote w:id="5">
    <w:p w:rsidR="009A106D" w:rsidRPr="007C34C3" w:rsidRDefault="009A106D"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9A106D" w:rsidRPr="007C34C3" w:rsidRDefault="009A106D" w:rsidP="007C0EE8">
      <w:pPr>
        <w:pStyle w:val="Textonotapie"/>
        <w:rPr>
          <w:lang w:val="en-US"/>
        </w:rPr>
      </w:pPr>
    </w:p>
  </w:footnote>
  <w:footnote w:id="6">
    <w:p w:rsidR="009A106D" w:rsidRPr="00FF7249" w:rsidRDefault="009A106D"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7">
    <w:p w:rsidR="009A106D" w:rsidRPr="00894735" w:rsidRDefault="009A106D"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9A106D" w:rsidRPr="002E0181" w:rsidRDefault="009A106D" w:rsidP="007C0EE8">
      <w:pPr>
        <w:pStyle w:val="Textonotapie"/>
        <w:jc w:val="left"/>
        <w:rPr>
          <w:lang w:val="en-US"/>
        </w:rPr>
      </w:pPr>
      <w:r>
        <w:rPr>
          <w:rStyle w:val="Refdenotaalpie"/>
        </w:rPr>
        <w:footnoteRef/>
      </w:r>
      <w:r w:rsidRPr="002E0181">
        <w:rPr>
          <w:lang w:val="en-US"/>
        </w:rPr>
        <w:t xml:space="preserve"> </w:t>
      </w:r>
      <w:r w:rsidRPr="00F773C1">
        <w:rPr>
          <w:lang w:val="en-US"/>
        </w:rPr>
        <w:t xml:space="preserve">What Is </w:t>
      </w:r>
      <w:r w:rsidRPr="00625A3A">
        <w:rPr>
          <w:lang w:val="en-US"/>
        </w:rPr>
        <w:t>Screencasting</w:t>
      </w:r>
      <w:r>
        <w:rPr>
          <w:lang w:val="en-US"/>
        </w:rPr>
        <w:t xml:space="preserve">?, </w:t>
      </w:r>
      <w:r w:rsidRPr="00F773C1">
        <w:rPr>
          <w:lang w:val="en-US"/>
        </w:rPr>
        <w:t xml:space="preserve">Udell,Jon </w:t>
      </w:r>
      <w:hyperlink r:id="rId7" w:history="1">
        <w:r w:rsidRPr="00625A3A">
          <w:rPr>
            <w:rStyle w:val="Hipervnculo"/>
            <w:lang w:val="en-US"/>
          </w:rPr>
          <w:t>http://www.oreillynet.com/pub/a/oreilly/digitalmedia/2005/11/16/what-is-screencasting.html</w:t>
        </w:r>
      </w:hyperlink>
    </w:p>
  </w:footnote>
  <w:footnote w:id="9">
    <w:p w:rsidR="009A106D" w:rsidRPr="00B074D2" w:rsidRDefault="009A106D" w:rsidP="007C0EE8">
      <w:pPr>
        <w:pStyle w:val="Textonotapie"/>
        <w:rPr>
          <w:lang w:val="en-US"/>
        </w:rPr>
      </w:pPr>
      <w:r>
        <w:rPr>
          <w:rStyle w:val="Refdenotaalpie"/>
        </w:rPr>
        <w:footnoteRef/>
      </w:r>
      <w:r w:rsidRPr="00B074D2">
        <w:rPr>
          <w:lang w:val="en-US"/>
        </w:rPr>
        <w:t xml:space="preserve"> </w:t>
      </w:r>
      <w:r w:rsidRPr="003D70EE">
        <w:rPr>
          <w:lang w:val="en-US"/>
        </w:rPr>
        <w:t xml:space="preserve">Video on Demand </w:t>
      </w:r>
      <w:hyperlink r:id="rId8" w:history="1">
        <w:r>
          <w:rPr>
            <w:rStyle w:val="Hipervnculo"/>
            <w:lang w:val="en-US"/>
          </w:rPr>
          <w:t>http://www.videoondemandsoftware.com</w:t>
        </w:r>
      </w:hyperlink>
    </w:p>
  </w:footnote>
  <w:footnote w:id="10">
    <w:p w:rsidR="009A106D" w:rsidRPr="007C0EE8" w:rsidRDefault="009A106D" w:rsidP="007C0EE8">
      <w:pPr>
        <w:pStyle w:val="Textonotapie"/>
      </w:pPr>
      <w:r>
        <w:rPr>
          <w:rStyle w:val="Refdenotaalpie"/>
        </w:rPr>
        <w:footnoteRef/>
      </w:r>
      <w:r w:rsidRPr="007C0EE8">
        <w:t xml:space="preserve"> Extreme Programming, Dos Ideas </w:t>
      </w:r>
      <w:hyperlink r:id="rId9" w:history="1">
        <w:r w:rsidRPr="007C0EE8">
          <w:rPr>
            <w:rStyle w:val="Hipervnculo"/>
          </w:rPr>
          <w:t>http://www.dosideas.com/wiki/Extreme_Programming</w:t>
        </w:r>
      </w:hyperlink>
    </w:p>
  </w:footnote>
  <w:footnote w:id="11">
    <w:p w:rsidR="009A106D" w:rsidRPr="00621B28" w:rsidRDefault="009A106D"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10" w:history="1">
        <w:r w:rsidRPr="00621B28">
          <w:rPr>
            <w:rStyle w:val="Hipervnculo"/>
            <w:sz w:val="20"/>
            <w:szCs w:val="20"/>
          </w:rPr>
          <w:t>http://iie.fing.edu.uy/~nacho/blandos/seminario/XProg1.html</w:t>
        </w:r>
      </w:hyperlink>
    </w:p>
    <w:p w:rsidR="009A106D" w:rsidRDefault="009A106D" w:rsidP="007C0EE8">
      <w:pPr>
        <w:pStyle w:val="Textonotapie"/>
      </w:pPr>
    </w:p>
    <w:p w:rsidR="009A106D" w:rsidRPr="00621B28" w:rsidRDefault="009A106D" w:rsidP="007C0EE8">
      <w:pPr>
        <w:pStyle w:val="Textonotapie"/>
      </w:pPr>
    </w:p>
  </w:footnote>
  <w:footnote w:id="12">
    <w:p w:rsidR="009A106D" w:rsidRDefault="009A106D" w:rsidP="007C0EE8">
      <w:pPr>
        <w:pStyle w:val="Textonotapie"/>
      </w:pPr>
      <w:r>
        <w:rPr>
          <w:rStyle w:val="Refdenotaalpie"/>
        </w:rPr>
        <w:footnoteRef/>
      </w:r>
      <w:r>
        <w:t xml:space="preserve"> Scrum, Dos Ideas </w:t>
      </w:r>
      <w:hyperlink r:id="rId11" w:history="1">
        <w:r w:rsidRPr="00D50BAB">
          <w:rPr>
            <w:rStyle w:val="Hipervnculo"/>
          </w:rPr>
          <w:t>http://www.dosideas.com/wiki/Scrum</w:t>
        </w:r>
      </w:hyperlink>
    </w:p>
  </w:footnote>
  <w:footnote w:id="13">
    <w:p w:rsidR="00142AB7" w:rsidRDefault="00142AB7">
      <w:pPr>
        <w:pStyle w:val="Textonotapie"/>
      </w:pPr>
      <w:ins w:id="1559" w:author="Rodrigo Riquelme" w:date="2010-11-10T00:44:00Z">
        <w:r>
          <w:rPr>
            <w:rStyle w:val="Refdenotaalpie"/>
          </w:rPr>
          <w:footnoteRef/>
        </w:r>
        <w:r>
          <w:t xml:space="preserve"> Licencia GPL GNU v2 </w:t>
        </w:r>
      </w:ins>
      <w:ins w:id="1560" w:author="Rodrigo Riquelme" w:date="2010-11-10T00:45:00Z">
        <w:r>
          <w:fldChar w:fldCharType="begin"/>
        </w:r>
        <w:r>
          <w:instrText xml:space="preserve"> HYPERLINK "http://www.gnu.org/licenses/gpl-2.0.html" </w:instrText>
        </w:r>
        <w:r>
          <w:fldChar w:fldCharType="separate"/>
        </w:r>
        <w:r w:rsidRPr="00142AB7">
          <w:rPr>
            <w:rStyle w:val="Hipervnculo"/>
          </w:rPr>
          <w:t>http://www.gnu.org/licenses/gpl-2.0.html</w:t>
        </w:r>
        <w:r>
          <w:fldChar w:fldCharType="end"/>
        </w:r>
      </w:ins>
    </w:p>
  </w:footnote>
  <w:footnote w:id="14">
    <w:p w:rsidR="009A106D" w:rsidRPr="00621B28" w:rsidRDefault="009A106D" w:rsidP="007C0EE8">
      <w:pPr>
        <w:pStyle w:val="Textonotapie"/>
      </w:pPr>
      <w:r>
        <w:rPr>
          <w:rStyle w:val="Refdenotaalpie"/>
        </w:rPr>
        <w:footnoteRef/>
      </w:r>
      <w:r w:rsidRPr="00621B28">
        <w:t xml:space="preserve"> </w:t>
      </w:r>
      <w:r w:rsidRPr="00621B28">
        <w:rPr>
          <w:rFonts w:cs="Arial"/>
          <w:szCs w:val="24"/>
        </w:rPr>
        <w:t xml:space="preserve">Google Video, Wikipedia </w:t>
      </w:r>
      <w:hyperlink r:id="rId12"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pPr>
      <w:pStyle w:val="Encabezado"/>
    </w:pPr>
  </w:p>
  <w:tbl>
    <w:tblPr>
      <w:tblW w:w="0" w:type="auto"/>
      <w:tblLayout w:type="fixed"/>
      <w:tblLook w:val="0000"/>
    </w:tblPr>
    <w:tblGrid>
      <w:gridCol w:w="2277"/>
      <w:gridCol w:w="4377"/>
      <w:gridCol w:w="2277"/>
    </w:tblGrid>
    <w:tr w:rsidR="009A106D">
      <w:trPr>
        <w:trHeight w:val="899"/>
      </w:trPr>
      <w:tc>
        <w:tcPr>
          <w:tcW w:w="2277" w:type="dxa"/>
          <w:shd w:val="clear" w:color="auto" w:fill="auto"/>
        </w:tcPr>
        <w:p w:rsidR="009A106D" w:rsidRDefault="009A106D">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A106D" w:rsidRDefault="009A106D">
          <w:pPr>
            <w:pStyle w:val="Encabezado"/>
            <w:snapToGrid w:val="0"/>
            <w:jc w:val="center"/>
            <w:rPr>
              <w:sz w:val="16"/>
              <w:szCs w:val="16"/>
            </w:rPr>
          </w:pPr>
          <w:r>
            <w:rPr>
              <w:sz w:val="16"/>
              <w:szCs w:val="16"/>
            </w:rPr>
            <w:t>Universidad de Viña del Mar</w:t>
          </w:r>
        </w:p>
        <w:p w:rsidR="009A106D" w:rsidRDefault="009A106D">
          <w:pPr>
            <w:pStyle w:val="Encabezado"/>
            <w:jc w:val="center"/>
            <w:rPr>
              <w:sz w:val="16"/>
              <w:szCs w:val="16"/>
            </w:rPr>
          </w:pPr>
          <w:r>
            <w:rPr>
              <w:sz w:val="16"/>
              <w:szCs w:val="16"/>
            </w:rPr>
            <w:t>Ingeniería en Informática</w:t>
          </w:r>
        </w:p>
        <w:p w:rsidR="009A106D" w:rsidRDefault="009A106D">
          <w:pPr>
            <w:pStyle w:val="Encabezado"/>
            <w:jc w:val="center"/>
            <w:rPr>
              <w:sz w:val="16"/>
              <w:szCs w:val="16"/>
            </w:rPr>
          </w:pPr>
          <w:r>
            <w:rPr>
              <w:sz w:val="16"/>
              <w:szCs w:val="16"/>
            </w:rPr>
            <w:t>Propuesta Proyecto de Titulo –  Septiembre 2010</w:t>
          </w:r>
        </w:p>
        <w:p w:rsidR="009A106D" w:rsidRDefault="009A106D">
          <w:pPr>
            <w:pStyle w:val="Encabezado"/>
            <w:jc w:val="center"/>
          </w:pPr>
        </w:p>
      </w:tc>
      <w:tc>
        <w:tcPr>
          <w:tcW w:w="2277" w:type="dxa"/>
          <w:shd w:val="clear" w:color="auto" w:fill="auto"/>
        </w:tcPr>
        <w:p w:rsidR="009A106D" w:rsidRDefault="009A106D">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A106D" w:rsidRDefault="009A106D">
    <w:pPr>
      <w:pStyle w:val="Encabezado"/>
    </w:pPr>
  </w:p>
  <w:p w:rsidR="009A106D" w:rsidRDefault="009A106D"/>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06D" w:rsidRDefault="009A106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2">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5">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1"/>
  </w:num>
  <w:num w:numId="8">
    <w:abstractNumId w:val="12"/>
  </w:num>
  <w:num w:numId="9">
    <w:abstractNumId w:val="17"/>
  </w:num>
  <w:num w:numId="10">
    <w:abstractNumId w:val="15"/>
  </w:num>
  <w:num w:numId="11">
    <w:abstractNumId w:val="9"/>
  </w:num>
  <w:num w:numId="12">
    <w:abstractNumId w:val="19"/>
  </w:num>
  <w:num w:numId="13">
    <w:abstractNumId w:val="20"/>
  </w:num>
  <w:num w:numId="14">
    <w:abstractNumId w:val="27"/>
  </w:num>
  <w:num w:numId="15">
    <w:abstractNumId w:val="26"/>
  </w:num>
  <w:num w:numId="16">
    <w:abstractNumId w:val="7"/>
  </w:num>
  <w:num w:numId="17">
    <w:abstractNumId w:val="16"/>
  </w:num>
  <w:num w:numId="18">
    <w:abstractNumId w:val="18"/>
  </w:num>
  <w:num w:numId="19">
    <w:abstractNumId w:val="8"/>
  </w:num>
  <w:num w:numId="20">
    <w:abstractNumId w:val="28"/>
  </w:num>
  <w:num w:numId="21">
    <w:abstractNumId w:val="23"/>
  </w:num>
  <w:num w:numId="2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24"/>
  </w:num>
  <w:num w:numId="25">
    <w:abstractNumId w:val="6"/>
  </w:num>
  <w:num w:numId="26">
    <w:abstractNumId w:val="25"/>
  </w:num>
  <w:num w:numId="27">
    <w:abstractNumId w:val="21"/>
  </w:num>
  <w:num w:numId="28">
    <w:abstractNumId w:val="14"/>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6146"/>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5BCC"/>
    <w:rsid w:val="00014739"/>
    <w:rsid w:val="00021C8E"/>
    <w:rsid w:val="000247F2"/>
    <w:rsid w:val="00024A8B"/>
    <w:rsid w:val="000262D2"/>
    <w:rsid w:val="0002778F"/>
    <w:rsid w:val="000333BC"/>
    <w:rsid w:val="00037C76"/>
    <w:rsid w:val="000400D2"/>
    <w:rsid w:val="00054AD3"/>
    <w:rsid w:val="00054B08"/>
    <w:rsid w:val="00054BA9"/>
    <w:rsid w:val="00056B56"/>
    <w:rsid w:val="00073F3B"/>
    <w:rsid w:val="0009007F"/>
    <w:rsid w:val="000924AF"/>
    <w:rsid w:val="000A0447"/>
    <w:rsid w:val="000A1BB0"/>
    <w:rsid w:val="000A7B9F"/>
    <w:rsid w:val="000B0972"/>
    <w:rsid w:val="000B4A00"/>
    <w:rsid w:val="000D2389"/>
    <w:rsid w:val="000D2732"/>
    <w:rsid w:val="000E0AEE"/>
    <w:rsid w:val="000E54BF"/>
    <w:rsid w:val="000F1D01"/>
    <w:rsid w:val="000F1DB4"/>
    <w:rsid w:val="000F5240"/>
    <w:rsid w:val="0010316E"/>
    <w:rsid w:val="001041B2"/>
    <w:rsid w:val="00106B18"/>
    <w:rsid w:val="0010704F"/>
    <w:rsid w:val="00107078"/>
    <w:rsid w:val="00110FBA"/>
    <w:rsid w:val="001121A4"/>
    <w:rsid w:val="00122C2B"/>
    <w:rsid w:val="001238EE"/>
    <w:rsid w:val="001255CE"/>
    <w:rsid w:val="00136505"/>
    <w:rsid w:val="001370C2"/>
    <w:rsid w:val="00142AB7"/>
    <w:rsid w:val="00150836"/>
    <w:rsid w:val="00155E35"/>
    <w:rsid w:val="00161A09"/>
    <w:rsid w:val="001667D4"/>
    <w:rsid w:val="001679AA"/>
    <w:rsid w:val="0017190B"/>
    <w:rsid w:val="001775E9"/>
    <w:rsid w:val="001A5898"/>
    <w:rsid w:val="001B5244"/>
    <w:rsid w:val="001B6042"/>
    <w:rsid w:val="001B7DCE"/>
    <w:rsid w:val="001C07A4"/>
    <w:rsid w:val="001C57E5"/>
    <w:rsid w:val="001D2C1D"/>
    <w:rsid w:val="001F06F0"/>
    <w:rsid w:val="00206594"/>
    <w:rsid w:val="00215C19"/>
    <w:rsid w:val="002439B8"/>
    <w:rsid w:val="00245FC0"/>
    <w:rsid w:val="00246C1A"/>
    <w:rsid w:val="00253CEA"/>
    <w:rsid w:val="0026694D"/>
    <w:rsid w:val="00276C45"/>
    <w:rsid w:val="002843D3"/>
    <w:rsid w:val="00284B05"/>
    <w:rsid w:val="002A1E19"/>
    <w:rsid w:val="002A62AB"/>
    <w:rsid w:val="002B1AB8"/>
    <w:rsid w:val="002B6F6F"/>
    <w:rsid w:val="002C101B"/>
    <w:rsid w:val="002C5BCC"/>
    <w:rsid w:val="002D6DA9"/>
    <w:rsid w:val="002D7A96"/>
    <w:rsid w:val="00300BBC"/>
    <w:rsid w:val="00302827"/>
    <w:rsid w:val="00310055"/>
    <w:rsid w:val="00321514"/>
    <w:rsid w:val="00322D13"/>
    <w:rsid w:val="00324824"/>
    <w:rsid w:val="003248BB"/>
    <w:rsid w:val="00333D97"/>
    <w:rsid w:val="003541C0"/>
    <w:rsid w:val="00371C17"/>
    <w:rsid w:val="00376979"/>
    <w:rsid w:val="0038599E"/>
    <w:rsid w:val="00391C96"/>
    <w:rsid w:val="00391FD4"/>
    <w:rsid w:val="003A125F"/>
    <w:rsid w:val="003A19EE"/>
    <w:rsid w:val="003A35CD"/>
    <w:rsid w:val="003A6297"/>
    <w:rsid w:val="003B11DD"/>
    <w:rsid w:val="003B213D"/>
    <w:rsid w:val="003B2254"/>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1808"/>
    <w:rsid w:val="00461AE2"/>
    <w:rsid w:val="00462AEC"/>
    <w:rsid w:val="004755EB"/>
    <w:rsid w:val="00476EE0"/>
    <w:rsid w:val="0048078F"/>
    <w:rsid w:val="00483602"/>
    <w:rsid w:val="00483D1B"/>
    <w:rsid w:val="004A4771"/>
    <w:rsid w:val="004A6218"/>
    <w:rsid w:val="004B127E"/>
    <w:rsid w:val="004B1608"/>
    <w:rsid w:val="004C231D"/>
    <w:rsid w:val="004C50FC"/>
    <w:rsid w:val="004E22E8"/>
    <w:rsid w:val="004F74E1"/>
    <w:rsid w:val="00510B88"/>
    <w:rsid w:val="00521807"/>
    <w:rsid w:val="00527FC1"/>
    <w:rsid w:val="00550589"/>
    <w:rsid w:val="00571777"/>
    <w:rsid w:val="00574573"/>
    <w:rsid w:val="005943B5"/>
    <w:rsid w:val="005A16B6"/>
    <w:rsid w:val="005A3AFE"/>
    <w:rsid w:val="005B09D3"/>
    <w:rsid w:val="005B2E95"/>
    <w:rsid w:val="005C6126"/>
    <w:rsid w:val="005E1AF4"/>
    <w:rsid w:val="00600608"/>
    <w:rsid w:val="00601004"/>
    <w:rsid w:val="006051F6"/>
    <w:rsid w:val="00606B33"/>
    <w:rsid w:val="00611E5E"/>
    <w:rsid w:val="00616F8A"/>
    <w:rsid w:val="006239A4"/>
    <w:rsid w:val="006318D3"/>
    <w:rsid w:val="00631E9B"/>
    <w:rsid w:val="00632E5B"/>
    <w:rsid w:val="006333E2"/>
    <w:rsid w:val="00635A9D"/>
    <w:rsid w:val="006433BF"/>
    <w:rsid w:val="00663CAF"/>
    <w:rsid w:val="00672EE1"/>
    <w:rsid w:val="00674E2A"/>
    <w:rsid w:val="00682677"/>
    <w:rsid w:val="006859D3"/>
    <w:rsid w:val="00694258"/>
    <w:rsid w:val="006A4192"/>
    <w:rsid w:val="006A52CC"/>
    <w:rsid w:val="006A6A8F"/>
    <w:rsid w:val="006B45DD"/>
    <w:rsid w:val="006B63DA"/>
    <w:rsid w:val="006C2C34"/>
    <w:rsid w:val="006C5A13"/>
    <w:rsid w:val="006C6F8F"/>
    <w:rsid w:val="006D1380"/>
    <w:rsid w:val="006D33D1"/>
    <w:rsid w:val="006E6582"/>
    <w:rsid w:val="006F37EE"/>
    <w:rsid w:val="00717212"/>
    <w:rsid w:val="00722425"/>
    <w:rsid w:val="00726EFC"/>
    <w:rsid w:val="007337B5"/>
    <w:rsid w:val="00740F36"/>
    <w:rsid w:val="007425B4"/>
    <w:rsid w:val="00744678"/>
    <w:rsid w:val="00747AA3"/>
    <w:rsid w:val="00766C40"/>
    <w:rsid w:val="00771E9F"/>
    <w:rsid w:val="00777486"/>
    <w:rsid w:val="00782715"/>
    <w:rsid w:val="00786C40"/>
    <w:rsid w:val="007B533B"/>
    <w:rsid w:val="007C0EE8"/>
    <w:rsid w:val="007C67FF"/>
    <w:rsid w:val="007D1427"/>
    <w:rsid w:val="007D2176"/>
    <w:rsid w:val="007D4986"/>
    <w:rsid w:val="007E13DB"/>
    <w:rsid w:val="007E3131"/>
    <w:rsid w:val="007E5811"/>
    <w:rsid w:val="007F68C8"/>
    <w:rsid w:val="00800DE3"/>
    <w:rsid w:val="008017F9"/>
    <w:rsid w:val="00805B6B"/>
    <w:rsid w:val="00810D0C"/>
    <w:rsid w:val="00811CF5"/>
    <w:rsid w:val="00815459"/>
    <w:rsid w:val="008158A9"/>
    <w:rsid w:val="00835E67"/>
    <w:rsid w:val="00843069"/>
    <w:rsid w:val="0084529C"/>
    <w:rsid w:val="008508B2"/>
    <w:rsid w:val="00852685"/>
    <w:rsid w:val="0085338D"/>
    <w:rsid w:val="0085570C"/>
    <w:rsid w:val="00865C8D"/>
    <w:rsid w:val="00866BBF"/>
    <w:rsid w:val="00872F06"/>
    <w:rsid w:val="008739B6"/>
    <w:rsid w:val="00876014"/>
    <w:rsid w:val="00880082"/>
    <w:rsid w:val="00891285"/>
    <w:rsid w:val="008A2342"/>
    <w:rsid w:val="008A666D"/>
    <w:rsid w:val="008B100A"/>
    <w:rsid w:val="008B163A"/>
    <w:rsid w:val="008B28A9"/>
    <w:rsid w:val="008B28C3"/>
    <w:rsid w:val="008B32C4"/>
    <w:rsid w:val="008B5509"/>
    <w:rsid w:val="008D0191"/>
    <w:rsid w:val="008D2A76"/>
    <w:rsid w:val="008E1A4C"/>
    <w:rsid w:val="008E38F2"/>
    <w:rsid w:val="008E4C93"/>
    <w:rsid w:val="008F4A27"/>
    <w:rsid w:val="009004D2"/>
    <w:rsid w:val="009025FA"/>
    <w:rsid w:val="00915BC4"/>
    <w:rsid w:val="009167B2"/>
    <w:rsid w:val="00920726"/>
    <w:rsid w:val="00927F8B"/>
    <w:rsid w:val="00935B67"/>
    <w:rsid w:val="009379AA"/>
    <w:rsid w:val="00937EE7"/>
    <w:rsid w:val="00944A46"/>
    <w:rsid w:val="00944D7B"/>
    <w:rsid w:val="00950B1E"/>
    <w:rsid w:val="00950B27"/>
    <w:rsid w:val="00954384"/>
    <w:rsid w:val="00976F42"/>
    <w:rsid w:val="00980B1B"/>
    <w:rsid w:val="00981360"/>
    <w:rsid w:val="00983B96"/>
    <w:rsid w:val="00986D24"/>
    <w:rsid w:val="009926F6"/>
    <w:rsid w:val="00993E3D"/>
    <w:rsid w:val="009945AA"/>
    <w:rsid w:val="00997A58"/>
    <w:rsid w:val="009A0F34"/>
    <w:rsid w:val="009A106D"/>
    <w:rsid w:val="009A253E"/>
    <w:rsid w:val="009A5813"/>
    <w:rsid w:val="009B4BDB"/>
    <w:rsid w:val="009B58E0"/>
    <w:rsid w:val="009C351A"/>
    <w:rsid w:val="009C582D"/>
    <w:rsid w:val="009D42E8"/>
    <w:rsid w:val="009E052F"/>
    <w:rsid w:val="009E2965"/>
    <w:rsid w:val="009F3AC5"/>
    <w:rsid w:val="00A0238E"/>
    <w:rsid w:val="00A05E38"/>
    <w:rsid w:val="00A11741"/>
    <w:rsid w:val="00A154BD"/>
    <w:rsid w:val="00A1578F"/>
    <w:rsid w:val="00A16D95"/>
    <w:rsid w:val="00A204D6"/>
    <w:rsid w:val="00A261A2"/>
    <w:rsid w:val="00A404FD"/>
    <w:rsid w:val="00A4311D"/>
    <w:rsid w:val="00A44DF9"/>
    <w:rsid w:val="00A46681"/>
    <w:rsid w:val="00A50981"/>
    <w:rsid w:val="00A50AC9"/>
    <w:rsid w:val="00A60D8E"/>
    <w:rsid w:val="00A66220"/>
    <w:rsid w:val="00A66ED2"/>
    <w:rsid w:val="00A71059"/>
    <w:rsid w:val="00A71B02"/>
    <w:rsid w:val="00A72014"/>
    <w:rsid w:val="00A849F2"/>
    <w:rsid w:val="00A9067E"/>
    <w:rsid w:val="00A91165"/>
    <w:rsid w:val="00A94289"/>
    <w:rsid w:val="00A97D3A"/>
    <w:rsid w:val="00AA5FD9"/>
    <w:rsid w:val="00AA62F5"/>
    <w:rsid w:val="00AA7C2B"/>
    <w:rsid w:val="00AC1375"/>
    <w:rsid w:val="00AC2D2B"/>
    <w:rsid w:val="00AC3149"/>
    <w:rsid w:val="00AD11DA"/>
    <w:rsid w:val="00AE27E7"/>
    <w:rsid w:val="00AE4BD5"/>
    <w:rsid w:val="00AE4BE8"/>
    <w:rsid w:val="00AE7A22"/>
    <w:rsid w:val="00B07751"/>
    <w:rsid w:val="00B10416"/>
    <w:rsid w:val="00B14D0D"/>
    <w:rsid w:val="00B23E60"/>
    <w:rsid w:val="00B26461"/>
    <w:rsid w:val="00B33534"/>
    <w:rsid w:val="00B374F2"/>
    <w:rsid w:val="00B44AE1"/>
    <w:rsid w:val="00B47582"/>
    <w:rsid w:val="00B522BC"/>
    <w:rsid w:val="00B56667"/>
    <w:rsid w:val="00B61177"/>
    <w:rsid w:val="00B619D4"/>
    <w:rsid w:val="00B64315"/>
    <w:rsid w:val="00B65375"/>
    <w:rsid w:val="00B7287C"/>
    <w:rsid w:val="00B85C3A"/>
    <w:rsid w:val="00BA5900"/>
    <w:rsid w:val="00BA71DB"/>
    <w:rsid w:val="00BB189B"/>
    <w:rsid w:val="00BB2EFB"/>
    <w:rsid w:val="00BB77FD"/>
    <w:rsid w:val="00BC049D"/>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40963"/>
    <w:rsid w:val="00C537E9"/>
    <w:rsid w:val="00C53B23"/>
    <w:rsid w:val="00C632B8"/>
    <w:rsid w:val="00C7247F"/>
    <w:rsid w:val="00C7413B"/>
    <w:rsid w:val="00C77951"/>
    <w:rsid w:val="00C8251B"/>
    <w:rsid w:val="00C834F5"/>
    <w:rsid w:val="00C94D27"/>
    <w:rsid w:val="00CB4E46"/>
    <w:rsid w:val="00CC20D5"/>
    <w:rsid w:val="00CC259D"/>
    <w:rsid w:val="00CC4174"/>
    <w:rsid w:val="00CD2AC2"/>
    <w:rsid w:val="00CE12D6"/>
    <w:rsid w:val="00CE64A1"/>
    <w:rsid w:val="00CF4C85"/>
    <w:rsid w:val="00D23AE3"/>
    <w:rsid w:val="00D324DB"/>
    <w:rsid w:val="00D35B60"/>
    <w:rsid w:val="00D35D5B"/>
    <w:rsid w:val="00D37185"/>
    <w:rsid w:val="00D43B14"/>
    <w:rsid w:val="00D43B4F"/>
    <w:rsid w:val="00D45E01"/>
    <w:rsid w:val="00D47F1E"/>
    <w:rsid w:val="00D51E5A"/>
    <w:rsid w:val="00D56AA3"/>
    <w:rsid w:val="00D63091"/>
    <w:rsid w:val="00D72575"/>
    <w:rsid w:val="00D84BC4"/>
    <w:rsid w:val="00D85835"/>
    <w:rsid w:val="00D86518"/>
    <w:rsid w:val="00DA4F25"/>
    <w:rsid w:val="00DA6185"/>
    <w:rsid w:val="00DB1A5C"/>
    <w:rsid w:val="00DB24E3"/>
    <w:rsid w:val="00DB6B03"/>
    <w:rsid w:val="00DB7979"/>
    <w:rsid w:val="00DC1D34"/>
    <w:rsid w:val="00DC2D25"/>
    <w:rsid w:val="00DC6EE1"/>
    <w:rsid w:val="00DC768B"/>
    <w:rsid w:val="00DD7C06"/>
    <w:rsid w:val="00DE0ADE"/>
    <w:rsid w:val="00DE48AA"/>
    <w:rsid w:val="00DF14AE"/>
    <w:rsid w:val="00E010D5"/>
    <w:rsid w:val="00E20D1B"/>
    <w:rsid w:val="00E24326"/>
    <w:rsid w:val="00E24F1E"/>
    <w:rsid w:val="00E25300"/>
    <w:rsid w:val="00E30482"/>
    <w:rsid w:val="00E30B4E"/>
    <w:rsid w:val="00E41C15"/>
    <w:rsid w:val="00E63E99"/>
    <w:rsid w:val="00E671C4"/>
    <w:rsid w:val="00E739A7"/>
    <w:rsid w:val="00E77FC1"/>
    <w:rsid w:val="00E84D2E"/>
    <w:rsid w:val="00E904C8"/>
    <w:rsid w:val="00E93BF3"/>
    <w:rsid w:val="00E96BF0"/>
    <w:rsid w:val="00E96DD8"/>
    <w:rsid w:val="00EC2C83"/>
    <w:rsid w:val="00ED2766"/>
    <w:rsid w:val="00EE2A42"/>
    <w:rsid w:val="00EE5B9E"/>
    <w:rsid w:val="00EF26DE"/>
    <w:rsid w:val="00F00A3E"/>
    <w:rsid w:val="00F07CBC"/>
    <w:rsid w:val="00F124C8"/>
    <w:rsid w:val="00F146AC"/>
    <w:rsid w:val="00F34704"/>
    <w:rsid w:val="00F43C16"/>
    <w:rsid w:val="00F708D7"/>
    <w:rsid w:val="00F721FC"/>
    <w:rsid w:val="00F76108"/>
    <w:rsid w:val="00F8658A"/>
    <w:rsid w:val="00F96E3B"/>
    <w:rsid w:val="00F976B5"/>
    <w:rsid w:val="00F977D8"/>
    <w:rsid w:val="00FA3648"/>
    <w:rsid w:val="00FA5140"/>
    <w:rsid w:val="00FA69A0"/>
    <w:rsid w:val="00FB1780"/>
    <w:rsid w:val="00FB39EE"/>
    <w:rsid w:val="00FB473F"/>
    <w:rsid w:val="00FB799B"/>
    <w:rsid w:val="00FC49A8"/>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Change w:id="0" w:author="Rodrigo Riquelme" w:date="2010-11-02T23:12:00Z">
        <w:pPr>
          <w:suppressAutoHyphens/>
          <w:snapToGrid w:val="0"/>
          <w:spacing w:before="120" w:line="100" w:lineRule="atLeast"/>
          <w:jc w:val="center"/>
          <w:outlineLvl w:val="2"/>
        </w:pPr>
      </w:pPrChange>
    </w:pPr>
    <w:rPr>
      <w:rFonts w:cs="Times New Roman"/>
      <w:sz w:val="20"/>
      <w:szCs w:val="20"/>
      <w:rPrChange w:id="0" w:author="Rodrigo Riquelme" w:date="2010-11-02T23:12:00Z">
        <w:rPr>
          <w:rFonts w:ascii="Arial" w:eastAsia="Calibri" w:hAnsi="Arial" w:cs="Arial"/>
          <w:b/>
          <w:lang w:val="es-CL" w:eastAsia="ar-SA" w:bidi="ar-SA"/>
        </w:rPr>
      </w:rPrChange>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Change w:id="1" w:author="Rodrigo Riquelme" w:date="2010-11-04T18:27:00Z">
        <w:pPr>
          <w:keepNext/>
          <w:keepLines/>
          <w:spacing w:before="200" w:line="360" w:lineRule="auto"/>
          <w:jc w:val="both"/>
          <w:outlineLvl w:val="6"/>
        </w:pPr>
      </w:pPrChange>
    </w:pPr>
    <w:rPr>
      <w:rFonts w:eastAsia="Times New Roman" w:cs="Times New Roman"/>
      <w:iCs/>
      <w:color w:val="000000"/>
      <w:sz w:val="20"/>
      <w:szCs w:val="20"/>
      <w:lang w:val="en-US" w:eastAsia="es-ES"/>
      <w:rPrChange w:id="1" w:author="Rodrigo Riquelme" w:date="2010-11-04T18:27:00Z">
        <w:rPr>
          <w:rFonts w:ascii="Arial" w:hAnsi="Arial"/>
          <w:i/>
          <w:iCs/>
          <w:color w:val="404040"/>
          <w:lang w:val="en-US" w:eastAsia="es-ES" w:bidi="ar-SA"/>
        </w:rPr>
      </w:rPrChange>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Caption">
    <w:name w:val="Caption"/>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
    <w:name w:val="Epígrafe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style>
  <w:style w:type="character" w:customStyle="1" w:styleId="Ttulo3Car">
    <w:name w:val="Título 3 Car"/>
    <w:aliases w:val="Tablilla Car"/>
    <w:link w:val="Ttulo3"/>
    <w:rsid w:val="00321514"/>
    <w:rPr>
      <w:rFonts w:ascii="Arial" w:eastAsia="Calibri" w:hAnsi="Arial" w:cs="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Change w:id="2" w:author="Rodrigo Riquelme" w:date="2010-11-05T01:23:00Z">
        <w:pPr>
          <w:spacing w:before="240" w:after="440" w:line="360" w:lineRule="auto"/>
          <w:jc w:val="both"/>
        </w:pPr>
      </w:pPrChange>
    </w:pPr>
    <w:rPr>
      <w:szCs w:val="20"/>
      <w:rPrChange w:id="2" w:author="Rodrigo Riquelme" w:date="2010-11-05T01:23:00Z">
        <w:rPr>
          <w:rFonts w:ascii="Arial" w:hAnsi="Arial"/>
          <w:sz w:val="24"/>
          <w:szCs w:val="22"/>
          <w:lang w:val="es-CL" w:eastAsia="en-US" w:bidi="ar-SA"/>
        </w:rPr>
      </w:rPrChange>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Change w:id="3" w:author="Rodrigo Riquelme" w:date="2010-11-02T22:55:00Z">
        <w:pPr>
          <w:suppressAutoHyphens/>
          <w:spacing w:before="120" w:after="200" w:line="360" w:lineRule="auto"/>
          <w:jc w:val="both"/>
        </w:pPr>
      </w:pPrChange>
    </w:pPr>
    <w:rPr>
      <w:i/>
      <w:iCs/>
      <w:color w:val="548DD4"/>
      <w:sz w:val="22"/>
      <w:rPrChange w:id="3" w:author="Rodrigo Riquelme" w:date="2010-11-02T22:55:00Z">
        <w:rPr>
          <w:rFonts w:ascii="Arial" w:eastAsia="Calibri" w:hAnsi="Arial" w:cs="Calibri"/>
          <w:i/>
          <w:iCs/>
          <w:color w:val="548DD4"/>
          <w:sz w:val="24"/>
          <w:szCs w:val="22"/>
          <w:lang w:val="es-CL" w:eastAsia="ar-SA" w:bidi="ar-SA"/>
        </w:rPr>
      </w:rPrChange>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ffmpeg.org/"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canalesaraneda@yahoo.es"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es.wikipedia.org/wiki/Acceso_Multimedia_Universal"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es.wikipedia.org/wiki/Archivo:FFmpeg.svg" TargetMode="External"/><Relationship Id="rId49" Type="http://schemas.openxmlformats.org/officeDocument/2006/relationships/image" Target="media/image34.png"/><Relationship Id="rId57" Type="http://schemas.openxmlformats.org/officeDocument/2006/relationships/hyperlink" Target="http://es.wikipedia.org/wiki/Acceso_Multimedia_Universal" TargetMode="External"/><Relationship Id="rId61" Type="http://schemas.openxmlformats.org/officeDocument/2006/relationships/hyperlink" Target="http://code.google.com/intl/es/webtoolkit/" TargetMode="External"/><Relationship Id="rId10" Type="http://schemas.openxmlformats.org/officeDocument/2006/relationships/hyperlink" Target="mailto:rodrigo.riquelme@latercera.com"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dosideas.com/wiki/Agi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gelio.elias@sonda.com" TargetMode="Externa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ffmpeg.org/"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hyperlink" Target="http://www.longtailvideo.com" TargetMode="External"/><Relationship Id="rId38" Type="http://schemas.openxmlformats.org/officeDocument/2006/relationships/hyperlink" Target="http://es.wikipedia.org/wiki/Archivo:FFmpeg.svg" TargetMode="External"/><Relationship Id="rId46" Type="http://schemas.openxmlformats.org/officeDocument/2006/relationships/image" Target="media/image31.png"/><Relationship Id="rId59" Type="http://schemas.openxmlformats.org/officeDocument/2006/relationships/hyperlink" Target="http://es.wikipedia.org/wiki/Acceso_Multimedia_Universal" TargetMode="External"/><Relationship Id="rId67" Type="http://schemas.openxmlformats.org/officeDocument/2006/relationships/header" Target="header3.xml"/><Relationship Id="rId20" Type="http://schemas.openxmlformats.org/officeDocument/2006/relationships/hyperlink" Target="http://www.monografias.com/trabajos29/protocolo-acceso/protocolo-acceso.shtm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es.wikipedia.org/wiki/IPTV" TargetMode="External"/><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videoondemandsoftware.co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oreillynet.com/pub/a/oreilly/digitalmedia/2005/11/16/what-is-screencasting.html" TargetMode="External"/><Relationship Id="rId12" Type="http://schemas.openxmlformats.org/officeDocument/2006/relationships/hyperlink" Target="http://es.wikipedia.org/wiki/Google_Video"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www.dosideas.com/wiki/Scrum"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iie.fing.edu.uy/~nacho/blandos/seminario/XProg1.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Extreme_Programmi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A3B7E99-9357-45AD-B1C8-3B00F16B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12207</Words>
  <Characters>67140</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79189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Alejandro Ordenes</dc:creator>
  <cp:keywords/>
  <dc:description/>
  <cp:lastModifiedBy>Rodrigo Riquelme</cp:lastModifiedBy>
  <cp:revision>2</cp:revision>
  <cp:lastPrinted>2010-05-06T02:55:00Z</cp:lastPrinted>
  <dcterms:created xsi:type="dcterms:W3CDTF">2010-11-10T23:43:00Z</dcterms:created>
  <dcterms:modified xsi:type="dcterms:W3CDTF">2010-11-10T23:43:00Z</dcterms:modified>
</cp:coreProperties>
</file>