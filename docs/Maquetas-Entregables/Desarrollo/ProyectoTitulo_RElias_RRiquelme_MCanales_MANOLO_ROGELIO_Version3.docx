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474C3"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9474C3"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9474C3">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474C3"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9474C3"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9474C3"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9474C3"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9474C3"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9474C3"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9474C3"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9474C3"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9474C3">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474C3"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9474C3"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9474C3"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9474C3"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9474C3"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9474C3"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9474C3"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9474C3"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9474C3"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9474C3"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9474C3"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74C3" w:rsidRDefault="009474C3">
      <w:pPr>
        <w:spacing w:before="0" w:after="0" w:line="240" w:lineRule="auto"/>
      </w:pPr>
      <w:r>
        <w:separator/>
      </w:r>
    </w:p>
  </w:endnote>
  <w:endnote w:type="continuationSeparator" w:id="0">
    <w:p w:rsidR="009474C3" w:rsidRDefault="009474C3">
      <w:pPr>
        <w:spacing w:before="0" w:after="0" w:line="240" w:lineRule="auto"/>
      </w:pPr>
      <w:r>
        <w:continuationSeparator/>
      </w:r>
    </w:p>
  </w:endnote>
  <w:endnote w:type="continuationNotice" w:id="1">
    <w:p w:rsidR="009474C3" w:rsidRDefault="009474C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67</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74C3" w:rsidRDefault="009474C3">
      <w:pPr>
        <w:spacing w:before="0" w:after="0" w:line="240" w:lineRule="auto"/>
      </w:pPr>
      <w:r>
        <w:separator/>
      </w:r>
    </w:p>
  </w:footnote>
  <w:footnote w:type="continuationSeparator" w:id="0">
    <w:p w:rsidR="009474C3" w:rsidRDefault="009474C3">
      <w:pPr>
        <w:spacing w:before="0" w:after="0" w:line="240" w:lineRule="auto"/>
      </w:pPr>
      <w:r>
        <w:continuationSeparator/>
      </w:r>
    </w:p>
  </w:footnote>
  <w:footnote w:type="continuationNotice" w:id="1">
    <w:p w:rsidR="009474C3" w:rsidRDefault="009474C3">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474C3"/>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6042763-680D-4277-8397-366E12CD219E}">
  <ds:schemaRefs>
    <ds:schemaRef ds:uri="http://schemas.openxmlformats.org/officeDocument/2006/bibliography"/>
  </ds:schemaRefs>
</ds:datastoreItem>
</file>

<file path=customXml/itemProps2.xml><?xml version="1.0" encoding="utf-8"?>
<ds:datastoreItem xmlns:ds="http://schemas.openxmlformats.org/officeDocument/2006/customXml" ds:itemID="{33F2E62A-3321-4108-9739-FB5A15A1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3466</TotalTime>
  <Pages>1</Pages>
  <Words>14937</Words>
  <Characters>82159</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96903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2010-12-19T01:29:00Z</dcterms:modified>
</cp:coreProperties>
</file>