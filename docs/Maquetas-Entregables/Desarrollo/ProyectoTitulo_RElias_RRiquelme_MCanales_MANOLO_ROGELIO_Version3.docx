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C02B4"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AC02B4"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AC02B4">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C02B4"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AC02B4"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AC02B4"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AC02B4"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AC02B4"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AC02B4"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AC02B4"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AC02B4"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AC02B4">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C02B4"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AC02B4"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AC02B4"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AC02B4"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AC02B4"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AC02B4"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AC02B4"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AC02B4"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AC02B4"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AC02B4"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AC02B4"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02B4" w:rsidRDefault="00AC02B4">
      <w:pPr>
        <w:spacing w:before="0" w:after="0" w:line="240" w:lineRule="auto"/>
      </w:pPr>
      <w:r>
        <w:separator/>
      </w:r>
    </w:p>
  </w:endnote>
  <w:endnote w:type="continuationSeparator" w:id="0">
    <w:p w:rsidR="00AC02B4" w:rsidRDefault="00AC02B4">
      <w:pPr>
        <w:spacing w:before="0" w:after="0" w:line="240" w:lineRule="auto"/>
      </w:pPr>
      <w:r>
        <w:continuationSeparator/>
      </w:r>
    </w:p>
  </w:endnote>
  <w:endnote w:type="continuationNotice" w:id="1">
    <w:p w:rsidR="00AC02B4" w:rsidRDefault="00AC02B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57</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02B4" w:rsidRDefault="00AC02B4">
      <w:pPr>
        <w:spacing w:before="0" w:after="0" w:line="240" w:lineRule="auto"/>
      </w:pPr>
      <w:r>
        <w:separator/>
      </w:r>
    </w:p>
  </w:footnote>
  <w:footnote w:type="continuationSeparator" w:id="0">
    <w:p w:rsidR="00AC02B4" w:rsidRDefault="00AC02B4">
      <w:pPr>
        <w:spacing w:before="0" w:after="0" w:line="240" w:lineRule="auto"/>
      </w:pPr>
      <w:r>
        <w:continuationSeparator/>
      </w:r>
    </w:p>
  </w:footnote>
  <w:footnote w:type="continuationNotice" w:id="1">
    <w:p w:rsidR="00AC02B4" w:rsidRDefault="00AC02B4">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02B4"/>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B94CAFC-4622-4875-A9CD-BCCF0E40A9F9}">
  <ds:schemaRefs>
    <ds:schemaRef ds:uri="http://schemas.openxmlformats.org/officeDocument/2006/bibliography"/>
  </ds:schemaRefs>
</ds:datastoreItem>
</file>

<file path=customXml/itemProps2.xml><?xml version="1.0" encoding="utf-8"?>
<ds:datastoreItem xmlns:ds="http://schemas.openxmlformats.org/officeDocument/2006/customXml" ds:itemID="{49D2036B-96BE-48D8-B5D1-A3E976155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1</Pages>
  <Words>14936</Words>
  <Characters>82149</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96892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2010-12-19T01:07:00Z</dcterms:modified>
</cp:coreProperties>
</file>