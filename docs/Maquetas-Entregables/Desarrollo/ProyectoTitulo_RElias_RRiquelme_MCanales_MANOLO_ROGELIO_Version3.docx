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894"/>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F63EF7"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F63EF7"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F63E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F63EF7"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F63EF7"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F63EF7"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F63EF7"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F63EF7"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F63EF7"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F63EF7"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F63EF7"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F63EF7">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F63EF7"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F63EF7"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F63EF7"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F63EF7"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F63EF7"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F63EF7"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F63EF7"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F63EF7"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F63EF7"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F63EF7"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F63EF7"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3EF7" w:rsidRDefault="00F63EF7">
      <w:pPr>
        <w:spacing w:before="0" w:after="0" w:line="240" w:lineRule="auto"/>
      </w:pPr>
      <w:r>
        <w:separator/>
      </w:r>
    </w:p>
  </w:endnote>
  <w:endnote w:type="continuationSeparator" w:id="0">
    <w:p w:rsidR="00F63EF7" w:rsidRDefault="00F63EF7">
      <w:pPr>
        <w:spacing w:before="0" w:after="0" w:line="240" w:lineRule="auto"/>
      </w:pPr>
      <w:r>
        <w:continuationSeparator/>
      </w:r>
    </w:p>
  </w:endnote>
  <w:endnote w:type="continuationNotice" w:id="1">
    <w:p w:rsidR="00F63EF7" w:rsidRDefault="00F63EF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56</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3EF7" w:rsidRDefault="00F63EF7">
      <w:pPr>
        <w:spacing w:before="0" w:after="0" w:line="240" w:lineRule="auto"/>
      </w:pPr>
      <w:r>
        <w:separator/>
      </w:r>
    </w:p>
  </w:footnote>
  <w:footnote w:type="continuationSeparator" w:id="0">
    <w:p w:rsidR="00F63EF7" w:rsidRDefault="00F63EF7">
      <w:pPr>
        <w:spacing w:before="0" w:after="0" w:line="240" w:lineRule="auto"/>
      </w:pPr>
      <w:r>
        <w:continuationSeparator/>
      </w:r>
    </w:p>
  </w:footnote>
  <w:footnote w:type="continuationNotice" w:id="1">
    <w:p w:rsidR="00F63EF7" w:rsidRDefault="00F63EF7">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3EF7"/>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281C72A-F969-4109-AAF5-808FD84B011E}">
  <ds:schemaRefs>
    <ds:schemaRef ds:uri="http://schemas.openxmlformats.org/officeDocument/2006/bibliography"/>
  </ds:schemaRefs>
</ds:datastoreItem>
</file>

<file path=customXml/itemProps2.xml><?xml version="1.0" encoding="utf-8"?>
<ds:datastoreItem xmlns:ds="http://schemas.openxmlformats.org/officeDocument/2006/customXml" ds:itemID="{C8A42428-1312-43C1-A3F1-D3BBFA658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3441</TotalTime>
  <Pages>1</Pages>
  <Words>14936</Words>
  <Characters>82150</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96893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2010-12-19T01:04:00Z</dcterms:modified>
</cp:coreProperties>
</file>