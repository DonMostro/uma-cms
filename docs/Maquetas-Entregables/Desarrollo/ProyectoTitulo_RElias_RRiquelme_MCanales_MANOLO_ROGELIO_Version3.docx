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93605"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093605"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093605">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93605"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093605"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093605"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093605"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093605"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093605"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093605"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093605"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093605">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93605"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093605"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093605"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093605"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093605"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093605"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093605"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093605"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093605"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093605"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093605"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134FCB" w:rsidRPr="00134FCB" w:rsidRDefault="00134FCB" w:rsidP="00134FCB">
      <w:r>
        <w:t>En base al estudio, la implementación  y diseño de componentes xml  se logro llegar al resultado de lograr una  portabilidad entre diferentes plataformas no dependiendo de un lenguaje de programación en particular.</w:t>
      </w:r>
    </w:p>
    <w:p w:rsidR="007C0A61" w:rsidRDefault="007C0A61" w:rsidP="007C0A61">
      <w:pPr>
        <w:pStyle w:val="Subttulo"/>
      </w:pPr>
      <w:r>
        <w:t>5.2.5. Posibles mejoras</w:t>
      </w:r>
    </w:p>
    <w:p w:rsidR="007C0A61" w:rsidRDefault="007C0A61" w:rsidP="007C0A61">
      <w:pPr>
        <w:pStyle w:val="Subttulo"/>
      </w:pPr>
      <w:r>
        <w:t>5.2.6. Desarrollo ágil</w:t>
      </w:r>
    </w:p>
    <w:p w:rsidR="00134FCB" w:rsidRPr="00134FCB" w:rsidRDefault="00134FCB" w:rsidP="00134FCB">
      <w:r>
        <w:t>Durante el desarrollo de la implementación de métodos agiles de desarrollo de software, se llego a resultados de agilidad en cuanto a los cambios  y mejoras de la codificación  y desarrollo del prototipo de forma permanente y eficaz. Logrando un adecuado avance en la implementación y mejoras de cada una de las funcionalidades del prototipo obtenido.</w:t>
      </w: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7C0A61" w:rsidRPr="00134FCB" w:rsidRDefault="007C0A61" w:rsidP="007C0A61">
      <w:pPr>
        <w:pStyle w:val="Subttulo"/>
      </w:pPr>
      <w:r w:rsidRPr="00134FCB">
        <w:t>5.2.7. Software libre</w:t>
      </w:r>
    </w:p>
    <w:p w:rsidR="007C0A61" w:rsidRPr="00134FCB" w:rsidRDefault="00134FCB" w:rsidP="001175CC">
      <w:pPr>
        <w:pStyle w:val="Encabezado"/>
      </w:pPr>
      <w:r w:rsidRPr="00134FCB">
        <w:t>En base a la impleme</w:t>
      </w:r>
      <w:r>
        <w:t>n</w:t>
      </w:r>
      <w:r w:rsidRPr="00134FCB">
        <w:t>tación de c</w:t>
      </w:r>
      <w:r>
        <w:t>omponentes XML, lenguaje de programación, motores de base datos, servidor Linux y plataformas libres. Se logra generar un software de distribución libre en cuanto a su licencia. Lo que da como resultado un software que puede ser modificado en cuanto a código y mejoras en sus componentes.</w:t>
      </w:r>
    </w:p>
    <w:p w:rsidR="007C0A61" w:rsidRPr="00134FCB" w:rsidRDefault="007C0A61" w:rsidP="001175CC">
      <w:pPr>
        <w:pStyle w:val="Encabezado"/>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3605" w:rsidRDefault="00093605">
      <w:pPr>
        <w:spacing w:before="0" w:after="0" w:line="240" w:lineRule="auto"/>
      </w:pPr>
      <w:r>
        <w:separator/>
      </w:r>
    </w:p>
  </w:endnote>
  <w:endnote w:type="continuationSeparator" w:id="0">
    <w:p w:rsidR="00093605" w:rsidRDefault="00093605">
      <w:pPr>
        <w:spacing w:before="0" w:after="0" w:line="240" w:lineRule="auto"/>
      </w:pPr>
      <w:r>
        <w:continuationSeparator/>
      </w:r>
    </w:p>
  </w:endnote>
  <w:endnote w:type="continuationNotice" w:id="1">
    <w:p w:rsidR="00093605" w:rsidRDefault="0009360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149</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3605" w:rsidRDefault="00093605">
      <w:pPr>
        <w:spacing w:before="0" w:after="0" w:line="240" w:lineRule="auto"/>
      </w:pPr>
      <w:r>
        <w:separator/>
      </w:r>
    </w:p>
  </w:footnote>
  <w:footnote w:type="continuationSeparator" w:id="0">
    <w:p w:rsidR="00093605" w:rsidRDefault="00093605">
      <w:pPr>
        <w:spacing w:before="0" w:after="0" w:line="240" w:lineRule="auto"/>
      </w:pPr>
      <w:r>
        <w:continuationSeparator/>
      </w:r>
    </w:p>
  </w:footnote>
  <w:footnote w:type="continuationNotice" w:id="1">
    <w:p w:rsidR="00093605" w:rsidRDefault="00093605">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93605"/>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A38A275-2AC6-4B2F-B840-70EB625261A2}">
  <ds:schemaRefs>
    <ds:schemaRef ds:uri="http://schemas.openxmlformats.org/officeDocument/2006/bibliography"/>
  </ds:schemaRefs>
</ds:datastoreItem>
</file>

<file path=customXml/itemProps2.xml><?xml version="1.0" encoding="utf-8"?>
<ds:datastoreItem xmlns:ds="http://schemas.openxmlformats.org/officeDocument/2006/customXml" ds:itemID="{34795CCC-360F-4A88-89DD-B05DF858E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3820</TotalTime>
  <Pages>1</Pages>
  <Words>15229</Words>
  <Characters>83763</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98795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2010-12-19T21:22:00Z</dcterms:modified>
</cp:coreProperties>
</file>