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329F3"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E329F3"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E329F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329F3"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E329F3"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E329F3"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E329F3"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E329F3"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E329F3"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E329F3"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E329F3"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E329F3">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329F3"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E329F3"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E329F3"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E329F3"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E329F3"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E329F3"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E329F3"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E329F3"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E329F3"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E329F3"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E329F3"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29F3" w:rsidRDefault="00E329F3">
      <w:pPr>
        <w:spacing w:before="0" w:after="0" w:line="240" w:lineRule="auto"/>
      </w:pPr>
      <w:r>
        <w:separator/>
      </w:r>
    </w:p>
  </w:endnote>
  <w:endnote w:type="continuationSeparator" w:id="0">
    <w:p w:rsidR="00E329F3" w:rsidRDefault="00E329F3">
      <w:pPr>
        <w:spacing w:before="0" w:after="0" w:line="240" w:lineRule="auto"/>
      </w:pPr>
      <w:r>
        <w:continuationSeparator/>
      </w:r>
    </w:p>
  </w:endnote>
  <w:endnote w:type="continuationNotice" w:id="1">
    <w:p w:rsidR="00E329F3" w:rsidRDefault="00E329F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121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29F3" w:rsidRDefault="00E329F3">
      <w:pPr>
        <w:spacing w:before="0" w:after="0" w:line="240" w:lineRule="auto"/>
      </w:pPr>
      <w:r>
        <w:separator/>
      </w:r>
    </w:p>
  </w:footnote>
  <w:footnote w:type="continuationSeparator" w:id="0">
    <w:p w:rsidR="00E329F3" w:rsidRDefault="00E329F3">
      <w:pPr>
        <w:spacing w:before="0" w:after="0" w:line="240" w:lineRule="auto"/>
      </w:pPr>
      <w:r>
        <w:continuationSeparator/>
      </w:r>
    </w:p>
  </w:footnote>
  <w:footnote w:type="continuationNotice" w:id="1">
    <w:p w:rsidR="00E329F3" w:rsidRDefault="00E329F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329F3"/>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674D664-F6B8-45FD-B64D-AE75D08018AE}">
  <ds:schemaRefs>
    <ds:schemaRef ds:uri="http://schemas.openxmlformats.org/officeDocument/2006/bibliography"/>
  </ds:schemaRefs>
</ds:datastoreItem>
</file>

<file path=customXml/itemProps2.xml><?xml version="1.0" encoding="utf-8"?>
<ds:datastoreItem xmlns:ds="http://schemas.openxmlformats.org/officeDocument/2006/customXml" ds:itemID="{02F975C4-7049-4CA5-8F4B-E747C00DA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3515</TotalTime>
  <Pages>1</Pages>
  <Words>14931</Words>
  <Characters>82125</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96863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2010-12-19T02:18:00Z</dcterms:modified>
</cp:coreProperties>
</file>