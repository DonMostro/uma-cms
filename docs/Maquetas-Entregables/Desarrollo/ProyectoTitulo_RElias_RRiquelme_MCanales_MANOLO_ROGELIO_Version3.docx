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56049"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956049"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956049">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56049"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956049"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956049"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956049"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956049"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956049"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956049"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956049"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956049">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56049"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956049"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956049"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956049"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956049"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956049"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956049"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956049"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956049"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956049"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956049"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 y reutilización de requerimientos venideros.</w:t>
      </w:r>
    </w:p>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7C0A61" w:rsidRDefault="007C0A61" w:rsidP="007C0A61">
      <w:pPr>
        <w:pStyle w:val="Subttulo"/>
      </w:pPr>
      <w:r>
        <w:t>5.2.5. Posibles mejoras</w:t>
      </w:r>
    </w:p>
    <w:p w:rsidR="007C0A61" w:rsidRDefault="007C0A61" w:rsidP="007C0A61">
      <w:pPr>
        <w:pStyle w:val="Subttulo"/>
      </w:pPr>
      <w:r>
        <w:t>5.2.6. Desarrollo ágil</w:t>
      </w:r>
    </w:p>
    <w:p w:rsidR="007C0A61" w:rsidRPr="00134FCB" w:rsidRDefault="007C0A61" w:rsidP="007C0A61">
      <w:pPr>
        <w:pStyle w:val="Subttulo"/>
        <w:rPr>
          <w:lang w:val="en-US"/>
        </w:rPr>
      </w:pPr>
      <w:r w:rsidRPr="00134FCB">
        <w:rPr>
          <w:lang w:val="en-US"/>
        </w:rPr>
        <w:t>5.2.7. Software libre</w:t>
      </w: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6049" w:rsidRDefault="00956049">
      <w:pPr>
        <w:spacing w:before="0" w:after="0" w:line="240" w:lineRule="auto"/>
      </w:pPr>
      <w:r>
        <w:separator/>
      </w:r>
    </w:p>
  </w:endnote>
  <w:endnote w:type="continuationSeparator" w:id="0">
    <w:p w:rsidR="00956049" w:rsidRDefault="00956049">
      <w:pPr>
        <w:spacing w:before="0" w:after="0" w:line="240" w:lineRule="auto"/>
      </w:pPr>
      <w:r>
        <w:continuationSeparator/>
      </w:r>
    </w:p>
  </w:endnote>
  <w:endnote w:type="continuationNotice" w:id="1">
    <w:p w:rsidR="00956049" w:rsidRDefault="0095604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147</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6049" w:rsidRDefault="00956049">
      <w:pPr>
        <w:spacing w:before="0" w:after="0" w:line="240" w:lineRule="auto"/>
      </w:pPr>
      <w:r>
        <w:separator/>
      </w:r>
    </w:p>
  </w:footnote>
  <w:footnote w:type="continuationSeparator" w:id="0">
    <w:p w:rsidR="00956049" w:rsidRDefault="00956049">
      <w:pPr>
        <w:spacing w:before="0" w:after="0" w:line="240" w:lineRule="auto"/>
      </w:pPr>
      <w:r>
        <w:continuationSeparator/>
      </w:r>
    </w:p>
  </w:footnote>
  <w:footnote w:type="continuationNotice" w:id="1">
    <w:p w:rsidR="00956049" w:rsidRDefault="00956049">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6049"/>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5F6190F-EB7F-4FB5-87C8-2F15DD3F01DD}">
  <ds:schemaRefs>
    <ds:schemaRef ds:uri="http://schemas.openxmlformats.org/officeDocument/2006/bibliography"/>
  </ds:schemaRefs>
</ds:datastoreItem>
</file>

<file path=customXml/itemProps2.xml><?xml version="1.0" encoding="utf-8"?>
<ds:datastoreItem xmlns:ds="http://schemas.openxmlformats.org/officeDocument/2006/customXml" ds:itemID="{54AC2220-2B0B-49C6-9807-3FB5792FC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3698</TotalTime>
  <Pages>1</Pages>
  <Words>15097</Words>
  <Characters>83034</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97936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2010-12-19T19:19:00Z</dcterms:modified>
</cp:coreProperties>
</file>