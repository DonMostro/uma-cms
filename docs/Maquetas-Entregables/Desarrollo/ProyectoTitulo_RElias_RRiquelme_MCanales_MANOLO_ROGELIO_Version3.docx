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05803"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905803"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905803">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05803"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905803"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905803"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905803"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905803"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905803"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905803"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905803"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905803">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05803"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905803"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905803"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905803"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905803"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905803"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905803"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905803"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905803"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905803"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905803"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5803" w:rsidRDefault="00905803">
      <w:pPr>
        <w:spacing w:before="0" w:after="0" w:line="240" w:lineRule="auto"/>
      </w:pPr>
      <w:r>
        <w:separator/>
      </w:r>
    </w:p>
  </w:endnote>
  <w:endnote w:type="continuationSeparator" w:id="0">
    <w:p w:rsidR="00905803" w:rsidRDefault="00905803">
      <w:pPr>
        <w:spacing w:before="0" w:after="0" w:line="240" w:lineRule="auto"/>
      </w:pPr>
      <w:r>
        <w:continuationSeparator/>
      </w:r>
    </w:p>
  </w:endnote>
  <w:endnote w:type="continuationNotice" w:id="1">
    <w:p w:rsidR="00905803" w:rsidRDefault="0090580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31</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5803" w:rsidRDefault="00905803">
      <w:pPr>
        <w:spacing w:before="0" w:after="0" w:line="240" w:lineRule="auto"/>
      </w:pPr>
      <w:r>
        <w:separator/>
      </w:r>
    </w:p>
  </w:footnote>
  <w:footnote w:type="continuationSeparator" w:id="0">
    <w:p w:rsidR="00905803" w:rsidRDefault="00905803">
      <w:pPr>
        <w:spacing w:before="0" w:after="0" w:line="240" w:lineRule="auto"/>
      </w:pPr>
      <w:r>
        <w:continuationSeparator/>
      </w:r>
    </w:p>
  </w:footnote>
  <w:footnote w:type="continuationNotice" w:id="1">
    <w:p w:rsidR="00905803" w:rsidRDefault="00905803">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803"/>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9A1449A-49D7-45AC-9249-73155300E5A3}">
  <ds:schemaRefs>
    <ds:schemaRef ds:uri="http://schemas.openxmlformats.org/officeDocument/2006/bibliography"/>
  </ds:schemaRefs>
</ds:datastoreItem>
</file>

<file path=customXml/itemProps2.xml><?xml version="1.0" encoding="utf-8"?>
<ds:datastoreItem xmlns:ds="http://schemas.openxmlformats.org/officeDocument/2006/customXml" ds:itemID="{415E2AE8-06AC-44CD-BD01-5459D1C97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3379</TotalTime>
  <Pages>1</Pages>
  <Words>14934</Words>
  <Characters>82138</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96879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2010-12-18T23:57:00Z</dcterms:modified>
</cp:coreProperties>
</file>