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872B4"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5872B4"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5872B4">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872B4"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5872B4"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5872B4"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5872B4"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5872B4"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5872B4"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5872B4"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5872B4"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5872B4">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872B4"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5872B4"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5872B4"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5872B4"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5872B4"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5872B4"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5872B4"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5872B4"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5872B4"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5872B4"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5872B4"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72B4" w:rsidRDefault="005872B4">
      <w:pPr>
        <w:spacing w:before="0" w:after="0" w:line="240" w:lineRule="auto"/>
      </w:pPr>
      <w:r>
        <w:separator/>
      </w:r>
    </w:p>
  </w:endnote>
  <w:endnote w:type="continuationSeparator" w:id="0">
    <w:p w:rsidR="005872B4" w:rsidRDefault="005872B4">
      <w:pPr>
        <w:spacing w:before="0" w:after="0" w:line="240" w:lineRule="auto"/>
      </w:pPr>
      <w:r>
        <w:continuationSeparator/>
      </w:r>
    </w:p>
  </w:endnote>
  <w:endnote w:type="continuationNotice" w:id="1">
    <w:p w:rsidR="005872B4" w:rsidRDefault="005872B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64</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72B4" w:rsidRDefault="005872B4">
      <w:pPr>
        <w:spacing w:before="0" w:after="0" w:line="240" w:lineRule="auto"/>
      </w:pPr>
      <w:r>
        <w:separator/>
      </w:r>
    </w:p>
  </w:footnote>
  <w:footnote w:type="continuationSeparator" w:id="0">
    <w:p w:rsidR="005872B4" w:rsidRDefault="005872B4">
      <w:pPr>
        <w:spacing w:before="0" w:after="0" w:line="240" w:lineRule="auto"/>
      </w:pPr>
      <w:r>
        <w:continuationSeparator/>
      </w:r>
    </w:p>
  </w:footnote>
  <w:footnote w:type="continuationNotice" w:id="1">
    <w:p w:rsidR="005872B4" w:rsidRDefault="005872B4">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2B4"/>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E7E9667-3E2F-48E9-A222-767DC3EE0DD0}">
  <ds:schemaRefs>
    <ds:schemaRef ds:uri="http://schemas.openxmlformats.org/officeDocument/2006/bibliography"/>
  </ds:schemaRefs>
</ds:datastoreItem>
</file>

<file path=customXml/itemProps2.xml><?xml version="1.0" encoding="utf-8"?>
<ds:datastoreItem xmlns:ds="http://schemas.openxmlformats.org/officeDocument/2006/customXml" ds:itemID="{5620B176-4756-4FCF-BE21-EADA54557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3460</TotalTime>
  <Pages>1</Pages>
  <Words>14937</Words>
  <Characters>82154</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2010-12-19T01:23:00Z</dcterms:modified>
</cp:coreProperties>
</file>