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31FB2"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931FB2"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931FB2">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31FB2"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931FB2"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931FB2"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931FB2"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931FB2"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931FB2"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931FB2"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931FB2"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931FB2">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31FB2"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931FB2"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931FB2"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931FB2"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931FB2"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931FB2"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931FB2"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931FB2"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931FB2"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931FB2"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931FB2"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1FB2" w:rsidRDefault="00931FB2">
      <w:pPr>
        <w:spacing w:before="0" w:after="0" w:line="240" w:lineRule="auto"/>
      </w:pPr>
      <w:r>
        <w:separator/>
      </w:r>
    </w:p>
  </w:endnote>
  <w:endnote w:type="continuationSeparator" w:id="0">
    <w:p w:rsidR="00931FB2" w:rsidRDefault="00931FB2">
      <w:pPr>
        <w:spacing w:before="0" w:after="0" w:line="240" w:lineRule="auto"/>
      </w:pPr>
      <w:r>
        <w:continuationSeparator/>
      </w:r>
    </w:p>
  </w:endnote>
  <w:endnote w:type="continuationNotice" w:id="1">
    <w:p w:rsidR="00931FB2" w:rsidRDefault="00931FB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61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1FB2" w:rsidRDefault="00931FB2">
      <w:pPr>
        <w:spacing w:before="0" w:after="0" w:line="240" w:lineRule="auto"/>
      </w:pPr>
      <w:r>
        <w:separator/>
      </w:r>
    </w:p>
  </w:footnote>
  <w:footnote w:type="continuationSeparator" w:id="0">
    <w:p w:rsidR="00931FB2" w:rsidRDefault="00931FB2">
      <w:pPr>
        <w:spacing w:before="0" w:after="0" w:line="240" w:lineRule="auto"/>
      </w:pPr>
      <w:r>
        <w:continuationSeparator/>
      </w:r>
    </w:p>
  </w:footnote>
  <w:footnote w:type="continuationNotice" w:id="1">
    <w:p w:rsidR="00931FB2" w:rsidRDefault="00931FB2">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1FB2"/>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739D30C-3260-4087-BC3B-12454A0BE112}">
  <ds:schemaRefs>
    <ds:schemaRef ds:uri="http://schemas.openxmlformats.org/officeDocument/2006/bibliography"/>
  </ds:schemaRefs>
</ds:datastoreItem>
</file>

<file path=customXml/itemProps2.xml><?xml version="1.0" encoding="utf-8"?>
<ds:datastoreItem xmlns:ds="http://schemas.openxmlformats.org/officeDocument/2006/customXml" ds:itemID="{A1658D03-0412-4CD7-8089-2CE36137A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3457</TotalTime>
  <Pages>1</Pages>
  <Words>14936</Words>
  <Characters>82153</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2010-12-19T01:20:00Z</dcterms:modified>
</cp:coreProperties>
</file>