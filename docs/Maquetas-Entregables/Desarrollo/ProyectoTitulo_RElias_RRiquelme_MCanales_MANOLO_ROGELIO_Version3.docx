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894"/>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A02AE"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4A02AE"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4A02AE">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4A02AE"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4A02AE"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4A02AE"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4A02AE"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4A02AE"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4A02AE"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4A02AE"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4A02AE"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4A02AE">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4A02AE"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4A02AE"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4A02AE"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4A02AE"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4A02AE"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4A02AE"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4A02AE"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4A02AE"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4A02AE"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4A02AE"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4A02AE"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02AE" w:rsidRDefault="004A02AE">
      <w:pPr>
        <w:spacing w:before="0" w:after="0" w:line="240" w:lineRule="auto"/>
      </w:pPr>
      <w:r>
        <w:separator/>
      </w:r>
    </w:p>
  </w:endnote>
  <w:endnote w:type="continuationSeparator" w:id="0">
    <w:p w:rsidR="004A02AE" w:rsidRDefault="004A02AE">
      <w:pPr>
        <w:spacing w:before="0" w:after="0" w:line="240" w:lineRule="auto"/>
      </w:pPr>
      <w:r>
        <w:continuationSeparator/>
      </w:r>
    </w:p>
  </w:endnote>
  <w:endnote w:type="continuationNotice" w:id="1">
    <w:p w:rsidR="004A02AE" w:rsidRDefault="004A02A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28</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02AE" w:rsidRDefault="004A02AE">
      <w:pPr>
        <w:spacing w:before="0" w:after="0" w:line="240" w:lineRule="auto"/>
      </w:pPr>
      <w:r>
        <w:separator/>
      </w:r>
    </w:p>
  </w:footnote>
  <w:footnote w:type="continuationSeparator" w:id="0">
    <w:p w:rsidR="004A02AE" w:rsidRDefault="004A02AE">
      <w:pPr>
        <w:spacing w:before="0" w:after="0" w:line="240" w:lineRule="auto"/>
      </w:pPr>
      <w:r>
        <w:continuationSeparator/>
      </w:r>
    </w:p>
  </w:footnote>
  <w:footnote w:type="continuationNotice" w:id="1">
    <w:p w:rsidR="004A02AE" w:rsidRDefault="004A02AE">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02AE"/>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1BBD5E6-DE72-43A3-BC19-89FD3C687118}">
  <ds:schemaRefs>
    <ds:schemaRef ds:uri="http://schemas.openxmlformats.org/officeDocument/2006/bibliography"/>
  </ds:schemaRefs>
</ds:datastoreItem>
</file>

<file path=customXml/itemProps2.xml><?xml version="1.0" encoding="utf-8"?>
<ds:datastoreItem xmlns:ds="http://schemas.openxmlformats.org/officeDocument/2006/customXml" ds:itemID="{58420D9B-444D-42F3-B3B1-F88687102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3371</TotalTime>
  <Pages>1</Pages>
  <Words>14933</Words>
  <Characters>82134</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96874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2010-12-18T23:49:00Z</dcterms:modified>
</cp:coreProperties>
</file>