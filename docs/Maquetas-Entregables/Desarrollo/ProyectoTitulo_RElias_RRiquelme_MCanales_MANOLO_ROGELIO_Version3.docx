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3F5BCC"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3F5BCC"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3F5BCC">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3F5BCC"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3F5BCC"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3F5BCC"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3F5BCC"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3F5BCC"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3F5BCC"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3F5BCC"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3F5BCC"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3F5BCC">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3F5BCC"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3F5BCC"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3F5BCC"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3F5BCC"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3F5BCC"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3F5BCC"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3F5BCC"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3F5BCC"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3F5BCC"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3F5BCC"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3F5BCC"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5BCC" w:rsidRDefault="003F5BCC">
      <w:pPr>
        <w:spacing w:before="0" w:after="0" w:line="240" w:lineRule="auto"/>
      </w:pPr>
      <w:r>
        <w:separator/>
      </w:r>
    </w:p>
  </w:endnote>
  <w:endnote w:type="continuationSeparator" w:id="0">
    <w:p w:rsidR="003F5BCC" w:rsidRDefault="003F5BCC">
      <w:pPr>
        <w:spacing w:before="0" w:after="0" w:line="240" w:lineRule="auto"/>
      </w:pPr>
      <w:r>
        <w:continuationSeparator/>
      </w:r>
    </w:p>
  </w:endnote>
  <w:endnote w:type="continuationNotice" w:id="1">
    <w:p w:rsidR="003F5BCC" w:rsidRDefault="003F5BCC">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61</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5BCC" w:rsidRDefault="003F5BCC">
      <w:pPr>
        <w:spacing w:before="0" w:after="0" w:line="240" w:lineRule="auto"/>
      </w:pPr>
      <w:r>
        <w:separator/>
      </w:r>
    </w:p>
  </w:footnote>
  <w:footnote w:type="continuationSeparator" w:id="0">
    <w:p w:rsidR="003F5BCC" w:rsidRDefault="003F5BCC">
      <w:pPr>
        <w:spacing w:before="0" w:after="0" w:line="240" w:lineRule="auto"/>
      </w:pPr>
      <w:r>
        <w:continuationSeparator/>
      </w:r>
    </w:p>
  </w:footnote>
  <w:footnote w:type="continuationNotice" w:id="1">
    <w:p w:rsidR="003F5BCC" w:rsidRDefault="003F5BCC">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5BCC"/>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FB8E847-26EF-437E-B739-CC3BD6231BC1}">
  <ds:schemaRefs>
    <ds:schemaRef ds:uri="http://schemas.openxmlformats.org/officeDocument/2006/bibliography"/>
  </ds:schemaRefs>
</ds:datastoreItem>
</file>

<file path=customXml/itemProps2.xml><?xml version="1.0" encoding="utf-8"?>
<ds:datastoreItem xmlns:ds="http://schemas.openxmlformats.org/officeDocument/2006/customXml" ds:itemID="{916DDA2F-17FC-486A-B3AC-F77C25AFA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3455</TotalTime>
  <Pages>1</Pages>
  <Words>14936</Words>
  <Characters>82150</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96893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2010-12-19T01:18:00Z</dcterms:modified>
</cp:coreProperties>
</file>