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 xml:space="preserve">A mis profesores y todo el cuerpo docente de UVM, a mi  profesora guía </w:t>
      </w:r>
      <w:proofErr w:type="spellStart"/>
      <w:r>
        <w:t>Dahianna</w:t>
      </w:r>
      <w:proofErr w:type="spellEnd"/>
      <w:r>
        <w:t xml:space="preserve">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63092" w:history="1">
        <w:r w:rsidR="007E7D31" w:rsidRPr="00720E8B">
          <w:rPr>
            <w:rStyle w:val="Hipervnculo"/>
          </w:rPr>
          <w:t>Capítulo 1. Introducción</w:t>
        </w:r>
        <w:r w:rsidR="007E7D31">
          <w:rPr>
            <w:webHidden/>
          </w:rPr>
          <w:tab/>
        </w:r>
        <w:r w:rsidR="007E7D31">
          <w:rPr>
            <w:webHidden/>
          </w:rPr>
          <w:fldChar w:fldCharType="begin"/>
        </w:r>
        <w:r w:rsidR="007E7D31">
          <w:rPr>
            <w:webHidden/>
          </w:rPr>
          <w:instrText xml:space="preserve"> PAGEREF _Toc280463092 \h </w:instrText>
        </w:r>
        <w:r w:rsidR="007E7D31">
          <w:rPr>
            <w:webHidden/>
          </w:rPr>
        </w:r>
        <w:r w:rsidR="007E7D31">
          <w:rPr>
            <w:webHidden/>
          </w:rPr>
          <w:fldChar w:fldCharType="separate"/>
        </w:r>
        <w:r w:rsidR="007E7D31">
          <w:rPr>
            <w:webHidden/>
          </w:rPr>
          <w:t>13</w:t>
        </w:r>
        <w:r w:rsidR="007E7D31">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3" w:history="1">
        <w:r w:rsidRPr="00720E8B">
          <w:rPr>
            <w:rStyle w:val="Hipervnculo"/>
            <w:noProof/>
          </w:rPr>
          <w:t>Resumen</w:t>
        </w:r>
        <w:r>
          <w:rPr>
            <w:noProof/>
            <w:webHidden/>
          </w:rPr>
          <w:tab/>
        </w:r>
        <w:r>
          <w:rPr>
            <w:noProof/>
            <w:webHidden/>
          </w:rPr>
          <w:fldChar w:fldCharType="begin"/>
        </w:r>
        <w:r>
          <w:rPr>
            <w:noProof/>
            <w:webHidden/>
          </w:rPr>
          <w:instrText xml:space="preserve"> PAGEREF _Toc280463093 \h </w:instrText>
        </w:r>
        <w:r>
          <w:rPr>
            <w:noProof/>
            <w:webHidden/>
          </w:rPr>
        </w:r>
        <w:r>
          <w:rPr>
            <w:noProof/>
            <w:webHidden/>
          </w:rPr>
          <w:fldChar w:fldCharType="separate"/>
        </w:r>
        <w:r>
          <w:rPr>
            <w:noProof/>
            <w:webHidden/>
          </w:rPr>
          <w:t>13</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4" w:history="1">
        <w:r w:rsidRPr="00720E8B">
          <w:rPr>
            <w:rStyle w:val="Hipervnculo"/>
            <w:noProof/>
          </w:rPr>
          <w:t>1.1. Formulación General del Proyecto</w:t>
        </w:r>
        <w:r>
          <w:rPr>
            <w:noProof/>
            <w:webHidden/>
          </w:rPr>
          <w:tab/>
        </w:r>
        <w:r>
          <w:rPr>
            <w:noProof/>
            <w:webHidden/>
          </w:rPr>
          <w:fldChar w:fldCharType="begin"/>
        </w:r>
        <w:r>
          <w:rPr>
            <w:noProof/>
            <w:webHidden/>
          </w:rPr>
          <w:instrText xml:space="preserve"> PAGEREF _Toc280463094 \h </w:instrText>
        </w:r>
        <w:r>
          <w:rPr>
            <w:noProof/>
            <w:webHidden/>
          </w:rPr>
        </w:r>
        <w:r>
          <w:rPr>
            <w:noProof/>
            <w:webHidden/>
          </w:rPr>
          <w:fldChar w:fldCharType="separate"/>
        </w:r>
        <w:r>
          <w:rPr>
            <w:noProof/>
            <w:webHidden/>
          </w:rPr>
          <w:t>16</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5" w:history="1">
        <w:r w:rsidRPr="00720E8B">
          <w:rPr>
            <w:rStyle w:val="Hipervnculo"/>
            <w:noProof/>
            <w:kern w:val="1"/>
          </w:rPr>
          <w:t>1.2. Objetivos</w:t>
        </w:r>
        <w:r>
          <w:rPr>
            <w:noProof/>
            <w:webHidden/>
          </w:rPr>
          <w:tab/>
        </w:r>
        <w:r>
          <w:rPr>
            <w:noProof/>
            <w:webHidden/>
          </w:rPr>
          <w:fldChar w:fldCharType="begin"/>
        </w:r>
        <w:r>
          <w:rPr>
            <w:noProof/>
            <w:webHidden/>
          </w:rPr>
          <w:instrText xml:space="preserve"> PAGEREF _Toc280463095 \h </w:instrText>
        </w:r>
        <w:r>
          <w:rPr>
            <w:noProof/>
            <w:webHidden/>
          </w:rPr>
        </w:r>
        <w:r>
          <w:rPr>
            <w:noProof/>
            <w:webHidden/>
          </w:rPr>
          <w:fldChar w:fldCharType="separate"/>
        </w:r>
        <w:r>
          <w:rPr>
            <w:noProof/>
            <w:webHidden/>
          </w:rPr>
          <w:t>19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096" w:history="1">
        <w:r w:rsidRPr="00720E8B">
          <w:rPr>
            <w:rStyle w:val="Hipervnculo"/>
            <w:noProof/>
            <w:kern w:val="1"/>
          </w:rPr>
          <w:t>1.2.1.Objetivo General</w:t>
        </w:r>
        <w:r>
          <w:rPr>
            <w:noProof/>
            <w:webHidden/>
          </w:rPr>
          <w:tab/>
        </w:r>
        <w:r>
          <w:rPr>
            <w:noProof/>
            <w:webHidden/>
          </w:rPr>
          <w:fldChar w:fldCharType="begin"/>
        </w:r>
        <w:r>
          <w:rPr>
            <w:noProof/>
            <w:webHidden/>
          </w:rPr>
          <w:instrText xml:space="preserve"> PAGEREF _Toc280463096 \h </w:instrText>
        </w:r>
        <w:r>
          <w:rPr>
            <w:noProof/>
            <w:webHidden/>
          </w:rPr>
        </w:r>
        <w:r>
          <w:rPr>
            <w:noProof/>
            <w:webHidden/>
          </w:rPr>
          <w:fldChar w:fldCharType="separate"/>
        </w:r>
        <w:r>
          <w:rPr>
            <w:noProof/>
            <w:webHidden/>
          </w:rPr>
          <w:t>19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097" w:history="1">
        <w:r w:rsidRPr="00720E8B">
          <w:rPr>
            <w:rStyle w:val="Hipervnculo"/>
            <w:noProof/>
          </w:rPr>
          <w:t>1.2.1.Objetivos Específicos</w:t>
        </w:r>
        <w:r>
          <w:rPr>
            <w:noProof/>
            <w:webHidden/>
          </w:rPr>
          <w:tab/>
        </w:r>
        <w:r>
          <w:rPr>
            <w:noProof/>
            <w:webHidden/>
          </w:rPr>
          <w:fldChar w:fldCharType="begin"/>
        </w:r>
        <w:r>
          <w:rPr>
            <w:noProof/>
            <w:webHidden/>
          </w:rPr>
          <w:instrText xml:space="preserve"> PAGEREF _Toc280463097 \h </w:instrText>
        </w:r>
        <w:r>
          <w:rPr>
            <w:noProof/>
            <w:webHidden/>
          </w:rPr>
        </w:r>
        <w:r>
          <w:rPr>
            <w:noProof/>
            <w:webHidden/>
          </w:rPr>
          <w:fldChar w:fldCharType="separate"/>
        </w:r>
        <w:r>
          <w:rPr>
            <w:noProof/>
            <w:webHidden/>
          </w:rPr>
          <w:t>19</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8" w:history="1">
        <w:r w:rsidRPr="00720E8B">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_Toc280463098 \h </w:instrText>
        </w:r>
        <w:r>
          <w:rPr>
            <w:noProof/>
            <w:webHidden/>
          </w:rPr>
        </w:r>
        <w:r>
          <w:rPr>
            <w:noProof/>
            <w:webHidden/>
          </w:rPr>
          <w:fldChar w:fldCharType="separate"/>
        </w:r>
        <w:r>
          <w:rPr>
            <w:noProof/>
            <w:webHidden/>
          </w:rPr>
          <w:t>20</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9" w:history="1">
        <w:r w:rsidRPr="00720E8B">
          <w:rPr>
            <w:rStyle w:val="Hipervnculo"/>
            <w:noProof/>
          </w:rPr>
          <w:t>1.4.Planificación Inicial</w:t>
        </w:r>
        <w:r>
          <w:rPr>
            <w:noProof/>
            <w:webHidden/>
          </w:rPr>
          <w:tab/>
        </w:r>
        <w:r>
          <w:rPr>
            <w:noProof/>
            <w:webHidden/>
          </w:rPr>
          <w:fldChar w:fldCharType="begin"/>
        </w:r>
        <w:r>
          <w:rPr>
            <w:noProof/>
            <w:webHidden/>
          </w:rPr>
          <w:instrText xml:space="preserve"> PAGEREF _Toc280463099 \h </w:instrText>
        </w:r>
        <w:r>
          <w:rPr>
            <w:noProof/>
            <w:webHidden/>
          </w:rPr>
        </w:r>
        <w:r>
          <w:rPr>
            <w:noProof/>
            <w:webHidden/>
          </w:rPr>
          <w:fldChar w:fldCharType="separate"/>
        </w:r>
        <w:r>
          <w:rPr>
            <w:noProof/>
            <w:webHidden/>
          </w:rPr>
          <w:t>21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00" w:history="1">
        <w:r w:rsidRPr="00720E8B">
          <w:rPr>
            <w:rStyle w:val="Hipervnculo"/>
          </w:rPr>
          <w:t>Capítulo 2. Marco Teórico</w:t>
        </w:r>
        <w:r>
          <w:rPr>
            <w:webHidden/>
          </w:rPr>
          <w:tab/>
        </w:r>
        <w:r>
          <w:rPr>
            <w:webHidden/>
          </w:rPr>
          <w:fldChar w:fldCharType="begin"/>
        </w:r>
        <w:r>
          <w:rPr>
            <w:webHidden/>
          </w:rPr>
          <w:instrText xml:space="preserve"> PAGEREF _Toc280463100 \h </w:instrText>
        </w:r>
        <w:r>
          <w:rPr>
            <w:webHidden/>
          </w:rPr>
        </w:r>
        <w:r>
          <w:rPr>
            <w:webHidden/>
          </w:rPr>
          <w:fldChar w:fldCharType="separate"/>
        </w:r>
        <w:r>
          <w:rPr>
            <w:webHidden/>
          </w:rPr>
          <w:t>23</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01" w:history="1">
        <w:r w:rsidRPr="00720E8B">
          <w:rPr>
            <w:rStyle w:val="Hipervnculo"/>
            <w:noProof/>
          </w:rPr>
          <w:t>2.1. Acceso Multimedia Universal</w:t>
        </w:r>
        <w:r>
          <w:rPr>
            <w:noProof/>
            <w:webHidden/>
          </w:rPr>
          <w:tab/>
        </w:r>
        <w:r>
          <w:rPr>
            <w:noProof/>
            <w:webHidden/>
          </w:rPr>
          <w:fldChar w:fldCharType="begin"/>
        </w:r>
        <w:r>
          <w:rPr>
            <w:noProof/>
            <w:webHidden/>
          </w:rPr>
          <w:instrText xml:space="preserve"> PAGEREF _Toc280463101 \h </w:instrText>
        </w:r>
        <w:r>
          <w:rPr>
            <w:noProof/>
            <w:webHidden/>
          </w:rPr>
        </w:r>
        <w:r>
          <w:rPr>
            <w:noProof/>
            <w:webHidden/>
          </w:rPr>
          <w:fldChar w:fldCharType="separate"/>
        </w:r>
        <w:r>
          <w:rPr>
            <w:noProof/>
            <w:webHidden/>
          </w:rPr>
          <w:t>23</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02" w:history="1">
        <w:r w:rsidRPr="00720E8B">
          <w:rPr>
            <w:rStyle w:val="Hipervnculo"/>
            <w:noProof/>
          </w:rPr>
          <w:t>2.2. Protocolo XML orientado a objetos</w:t>
        </w:r>
        <w:r>
          <w:rPr>
            <w:noProof/>
            <w:webHidden/>
          </w:rPr>
          <w:tab/>
        </w:r>
        <w:r>
          <w:rPr>
            <w:noProof/>
            <w:webHidden/>
          </w:rPr>
          <w:fldChar w:fldCharType="begin"/>
        </w:r>
        <w:r>
          <w:rPr>
            <w:noProof/>
            <w:webHidden/>
          </w:rPr>
          <w:instrText xml:space="preserve"> PAGEREF _Toc280463102 \h </w:instrText>
        </w:r>
        <w:r>
          <w:rPr>
            <w:noProof/>
            <w:webHidden/>
          </w:rPr>
        </w:r>
        <w:r>
          <w:rPr>
            <w:noProof/>
            <w:webHidden/>
          </w:rPr>
          <w:fldChar w:fldCharType="separate"/>
        </w:r>
        <w:r>
          <w:rPr>
            <w:noProof/>
            <w:webHidden/>
          </w:rPr>
          <w:t>27</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3" w:history="1">
        <w:r w:rsidRPr="00720E8B">
          <w:rPr>
            <w:rStyle w:val="Hipervnculo"/>
            <w:noProof/>
          </w:rPr>
          <w:t>2.2.1. SOAP</w:t>
        </w:r>
        <w:r>
          <w:rPr>
            <w:noProof/>
            <w:webHidden/>
          </w:rPr>
          <w:tab/>
        </w:r>
        <w:r>
          <w:rPr>
            <w:noProof/>
            <w:webHidden/>
          </w:rPr>
          <w:fldChar w:fldCharType="begin"/>
        </w:r>
        <w:r>
          <w:rPr>
            <w:noProof/>
            <w:webHidden/>
          </w:rPr>
          <w:instrText xml:space="preserve"> PAGEREF _Toc280463103 \h </w:instrText>
        </w:r>
        <w:r>
          <w:rPr>
            <w:noProof/>
            <w:webHidden/>
          </w:rPr>
        </w:r>
        <w:r>
          <w:rPr>
            <w:noProof/>
            <w:webHidden/>
          </w:rPr>
          <w:fldChar w:fldCharType="separate"/>
        </w:r>
        <w:r>
          <w:rPr>
            <w:noProof/>
            <w:webHidden/>
          </w:rPr>
          <w:t>27</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4" w:history="1">
        <w:r w:rsidRPr="00720E8B">
          <w:rPr>
            <w:rStyle w:val="Hipervnculo"/>
            <w:noProof/>
          </w:rPr>
          <w:t>2.2.2. REST</w:t>
        </w:r>
        <w:r>
          <w:rPr>
            <w:noProof/>
            <w:webHidden/>
          </w:rPr>
          <w:tab/>
        </w:r>
        <w:r>
          <w:rPr>
            <w:noProof/>
            <w:webHidden/>
          </w:rPr>
          <w:fldChar w:fldCharType="begin"/>
        </w:r>
        <w:r>
          <w:rPr>
            <w:noProof/>
            <w:webHidden/>
          </w:rPr>
          <w:instrText xml:space="preserve"> PAGEREF _Toc280463104 \h </w:instrText>
        </w:r>
        <w:r>
          <w:rPr>
            <w:noProof/>
            <w:webHidden/>
          </w:rPr>
        </w:r>
        <w:r>
          <w:rPr>
            <w:noProof/>
            <w:webHidden/>
          </w:rPr>
          <w:fldChar w:fldCharType="separate"/>
        </w:r>
        <w:r>
          <w:rPr>
            <w:noProof/>
            <w:webHidden/>
          </w:rPr>
          <w:t>29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5" w:history="1">
        <w:r w:rsidRPr="00720E8B">
          <w:rPr>
            <w:rStyle w:val="Hipervnculo"/>
            <w:noProof/>
          </w:rPr>
          <w:t>2.2.3. RSS</w:t>
        </w:r>
        <w:r>
          <w:rPr>
            <w:noProof/>
            <w:webHidden/>
          </w:rPr>
          <w:tab/>
        </w:r>
        <w:r>
          <w:rPr>
            <w:noProof/>
            <w:webHidden/>
          </w:rPr>
          <w:fldChar w:fldCharType="begin"/>
        </w:r>
        <w:r>
          <w:rPr>
            <w:noProof/>
            <w:webHidden/>
          </w:rPr>
          <w:instrText xml:space="preserve"> PAGEREF _Toc280463105 \h </w:instrText>
        </w:r>
        <w:r>
          <w:rPr>
            <w:noProof/>
            <w:webHidden/>
          </w:rPr>
        </w:r>
        <w:r>
          <w:rPr>
            <w:noProof/>
            <w:webHidden/>
          </w:rPr>
          <w:fldChar w:fldCharType="separate"/>
        </w:r>
        <w:r>
          <w:rPr>
            <w:noProof/>
            <w:webHidden/>
          </w:rPr>
          <w:t>30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6" w:history="1">
        <w:r w:rsidRPr="00720E8B">
          <w:rPr>
            <w:rStyle w:val="Hipervnculo"/>
            <w:noProof/>
          </w:rPr>
          <w:t>2.2.4. XML Orientado a MVC</w:t>
        </w:r>
        <w:r>
          <w:rPr>
            <w:noProof/>
            <w:webHidden/>
          </w:rPr>
          <w:tab/>
        </w:r>
        <w:r>
          <w:rPr>
            <w:noProof/>
            <w:webHidden/>
          </w:rPr>
          <w:fldChar w:fldCharType="begin"/>
        </w:r>
        <w:r>
          <w:rPr>
            <w:noProof/>
            <w:webHidden/>
          </w:rPr>
          <w:instrText xml:space="preserve"> PAGEREF _Toc280463106 \h </w:instrText>
        </w:r>
        <w:r>
          <w:rPr>
            <w:noProof/>
            <w:webHidden/>
          </w:rPr>
        </w:r>
        <w:r>
          <w:rPr>
            <w:noProof/>
            <w:webHidden/>
          </w:rPr>
          <w:fldChar w:fldCharType="separate"/>
        </w:r>
        <w:r>
          <w:rPr>
            <w:noProof/>
            <w:webHidden/>
          </w:rPr>
          <w:t>31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7" w:history="1">
        <w:r w:rsidRPr="00720E8B">
          <w:rPr>
            <w:rStyle w:val="Hipervnculo"/>
            <w:noProof/>
          </w:rPr>
          <w:t>2.3.1. Servidor  Web</w:t>
        </w:r>
        <w:r>
          <w:rPr>
            <w:noProof/>
            <w:webHidden/>
          </w:rPr>
          <w:tab/>
        </w:r>
        <w:r>
          <w:rPr>
            <w:noProof/>
            <w:webHidden/>
          </w:rPr>
          <w:fldChar w:fldCharType="begin"/>
        </w:r>
        <w:r>
          <w:rPr>
            <w:noProof/>
            <w:webHidden/>
          </w:rPr>
          <w:instrText xml:space="preserve"> PAGEREF _Toc280463107 \h </w:instrText>
        </w:r>
        <w:r>
          <w:rPr>
            <w:noProof/>
            <w:webHidden/>
          </w:rPr>
        </w:r>
        <w:r>
          <w:rPr>
            <w:noProof/>
            <w:webHidden/>
          </w:rPr>
          <w:fldChar w:fldCharType="separate"/>
        </w:r>
        <w:r>
          <w:rPr>
            <w:noProof/>
            <w:webHidden/>
          </w:rPr>
          <w:t>32</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8" w:history="1">
        <w:r w:rsidRPr="00720E8B">
          <w:rPr>
            <w:rStyle w:val="Hipervnculo"/>
            <w:noProof/>
            <w:lang w:val="es-ES"/>
          </w:rPr>
          <w:t>2.3.2. Stream</w:t>
        </w:r>
        <w:r>
          <w:rPr>
            <w:noProof/>
            <w:webHidden/>
          </w:rPr>
          <w:tab/>
        </w:r>
        <w:r>
          <w:rPr>
            <w:noProof/>
            <w:webHidden/>
          </w:rPr>
          <w:fldChar w:fldCharType="begin"/>
        </w:r>
        <w:r>
          <w:rPr>
            <w:noProof/>
            <w:webHidden/>
          </w:rPr>
          <w:instrText xml:space="preserve"> PAGEREF _Toc280463108 \h </w:instrText>
        </w:r>
        <w:r>
          <w:rPr>
            <w:noProof/>
            <w:webHidden/>
          </w:rPr>
        </w:r>
        <w:r>
          <w:rPr>
            <w:noProof/>
            <w:webHidden/>
          </w:rPr>
          <w:fldChar w:fldCharType="separate"/>
        </w:r>
        <w:r>
          <w:rPr>
            <w:noProof/>
            <w:webHidden/>
          </w:rPr>
          <w:t>33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9" w:history="1">
        <w:r w:rsidRPr="00720E8B">
          <w:rPr>
            <w:rStyle w:val="Hipervnculo"/>
            <w:noProof/>
            <w:lang w:val="es-ES"/>
          </w:rPr>
          <w:t>2.3.2.1. HTTP Delivery</w:t>
        </w:r>
        <w:r>
          <w:rPr>
            <w:noProof/>
            <w:webHidden/>
          </w:rPr>
          <w:tab/>
        </w:r>
        <w:r>
          <w:rPr>
            <w:noProof/>
            <w:webHidden/>
          </w:rPr>
          <w:fldChar w:fldCharType="begin"/>
        </w:r>
        <w:r>
          <w:rPr>
            <w:noProof/>
            <w:webHidden/>
          </w:rPr>
          <w:instrText xml:space="preserve"> PAGEREF _Toc280463109 \h </w:instrText>
        </w:r>
        <w:r>
          <w:rPr>
            <w:noProof/>
            <w:webHidden/>
          </w:rPr>
        </w:r>
        <w:r>
          <w:rPr>
            <w:noProof/>
            <w:webHidden/>
          </w:rPr>
          <w:fldChar w:fldCharType="separate"/>
        </w:r>
        <w:r>
          <w:rPr>
            <w:noProof/>
            <w:webHidden/>
          </w:rPr>
          <w:t>33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0" w:history="1">
        <w:r w:rsidRPr="00720E8B">
          <w:rPr>
            <w:rStyle w:val="Hipervnculo"/>
            <w:noProof/>
          </w:rPr>
          <w:t>2.3.2.2. Streaming</w:t>
        </w:r>
        <w:r>
          <w:rPr>
            <w:noProof/>
            <w:webHidden/>
          </w:rPr>
          <w:tab/>
        </w:r>
        <w:r>
          <w:rPr>
            <w:noProof/>
            <w:webHidden/>
          </w:rPr>
          <w:fldChar w:fldCharType="begin"/>
        </w:r>
        <w:r>
          <w:rPr>
            <w:noProof/>
            <w:webHidden/>
          </w:rPr>
          <w:instrText xml:space="preserve"> PAGEREF _Toc280463110 \h </w:instrText>
        </w:r>
        <w:r>
          <w:rPr>
            <w:noProof/>
            <w:webHidden/>
          </w:rPr>
        </w:r>
        <w:r>
          <w:rPr>
            <w:noProof/>
            <w:webHidden/>
          </w:rPr>
          <w:fldChar w:fldCharType="separate"/>
        </w:r>
        <w:r>
          <w:rPr>
            <w:noProof/>
            <w:webHidden/>
          </w:rPr>
          <w:t>34</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1" w:history="1">
        <w:r w:rsidRPr="00720E8B">
          <w:rPr>
            <w:rStyle w:val="Hipervnculo"/>
            <w:noProof/>
            <w:lang w:val="es-ES"/>
          </w:rPr>
          <w:t>2.3.2.3. Media Streaming</w:t>
        </w:r>
        <w:r>
          <w:rPr>
            <w:noProof/>
            <w:webHidden/>
          </w:rPr>
          <w:tab/>
        </w:r>
        <w:r>
          <w:rPr>
            <w:noProof/>
            <w:webHidden/>
          </w:rPr>
          <w:fldChar w:fldCharType="begin"/>
        </w:r>
        <w:r>
          <w:rPr>
            <w:noProof/>
            <w:webHidden/>
          </w:rPr>
          <w:instrText xml:space="preserve"> PAGEREF _Toc280463111 \h </w:instrText>
        </w:r>
        <w:r>
          <w:rPr>
            <w:noProof/>
            <w:webHidden/>
          </w:rPr>
        </w:r>
        <w:r>
          <w:rPr>
            <w:noProof/>
            <w:webHidden/>
          </w:rPr>
          <w:fldChar w:fldCharType="separate"/>
        </w:r>
        <w:r>
          <w:rPr>
            <w:noProof/>
            <w:webHidden/>
          </w:rPr>
          <w:t>35</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12" w:history="1">
        <w:r w:rsidRPr="00720E8B">
          <w:rPr>
            <w:rStyle w:val="Hipervnculo"/>
            <w:noProof/>
          </w:rPr>
          <w:t>2.4. Codecs de Video</w:t>
        </w:r>
        <w:r>
          <w:rPr>
            <w:noProof/>
            <w:webHidden/>
          </w:rPr>
          <w:tab/>
        </w:r>
        <w:r>
          <w:rPr>
            <w:noProof/>
            <w:webHidden/>
          </w:rPr>
          <w:fldChar w:fldCharType="begin"/>
        </w:r>
        <w:r>
          <w:rPr>
            <w:noProof/>
            <w:webHidden/>
          </w:rPr>
          <w:instrText xml:space="preserve"> PAGEREF _Toc280463112 \h </w:instrText>
        </w:r>
        <w:r>
          <w:rPr>
            <w:noProof/>
            <w:webHidden/>
          </w:rPr>
        </w:r>
        <w:r>
          <w:rPr>
            <w:noProof/>
            <w:webHidden/>
          </w:rPr>
          <w:fldChar w:fldCharType="separate"/>
        </w:r>
        <w:r>
          <w:rPr>
            <w:noProof/>
            <w:webHidden/>
          </w:rPr>
          <w:t>38</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3" w:history="1">
        <w:r w:rsidRPr="00720E8B">
          <w:rPr>
            <w:rStyle w:val="Hipervnculo"/>
            <w:noProof/>
            <w:lang w:val="es-ES"/>
          </w:rPr>
          <w:t>2.4.1. H263 Sorenson</w:t>
        </w:r>
        <w:r>
          <w:rPr>
            <w:noProof/>
            <w:webHidden/>
          </w:rPr>
          <w:tab/>
        </w:r>
        <w:r>
          <w:rPr>
            <w:noProof/>
            <w:webHidden/>
          </w:rPr>
          <w:fldChar w:fldCharType="begin"/>
        </w:r>
        <w:r>
          <w:rPr>
            <w:noProof/>
            <w:webHidden/>
          </w:rPr>
          <w:instrText xml:space="preserve"> PAGEREF _Toc280463113 \h </w:instrText>
        </w:r>
        <w:r>
          <w:rPr>
            <w:noProof/>
            <w:webHidden/>
          </w:rPr>
        </w:r>
        <w:r>
          <w:rPr>
            <w:noProof/>
            <w:webHidden/>
          </w:rPr>
          <w:fldChar w:fldCharType="separate"/>
        </w:r>
        <w:r>
          <w:rPr>
            <w:noProof/>
            <w:webHidden/>
          </w:rPr>
          <w:t>39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4" w:history="1">
        <w:r w:rsidRPr="00720E8B">
          <w:rPr>
            <w:rStyle w:val="Hipervnculo"/>
            <w:noProof/>
          </w:rPr>
          <w:t>2.4.2. H264 Mpeg-4 Parte 10</w:t>
        </w:r>
        <w:r>
          <w:rPr>
            <w:noProof/>
            <w:webHidden/>
          </w:rPr>
          <w:tab/>
        </w:r>
        <w:r>
          <w:rPr>
            <w:noProof/>
            <w:webHidden/>
          </w:rPr>
          <w:fldChar w:fldCharType="begin"/>
        </w:r>
        <w:r>
          <w:rPr>
            <w:noProof/>
            <w:webHidden/>
          </w:rPr>
          <w:instrText xml:space="preserve"> PAGEREF _Toc280463114 \h </w:instrText>
        </w:r>
        <w:r>
          <w:rPr>
            <w:noProof/>
            <w:webHidden/>
          </w:rPr>
        </w:r>
        <w:r>
          <w:rPr>
            <w:noProof/>
            <w:webHidden/>
          </w:rPr>
          <w:fldChar w:fldCharType="separate"/>
        </w:r>
        <w:r>
          <w:rPr>
            <w:noProof/>
            <w:webHidden/>
          </w:rPr>
          <w:t>39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5" w:history="1">
        <w:r w:rsidRPr="00720E8B">
          <w:rPr>
            <w:rStyle w:val="Hipervnculo"/>
            <w:noProof/>
          </w:rPr>
          <w:t>2.4.4. OGG Theora</w:t>
        </w:r>
        <w:r>
          <w:rPr>
            <w:noProof/>
            <w:webHidden/>
          </w:rPr>
          <w:tab/>
        </w:r>
        <w:r>
          <w:rPr>
            <w:noProof/>
            <w:webHidden/>
          </w:rPr>
          <w:fldChar w:fldCharType="begin"/>
        </w:r>
        <w:r>
          <w:rPr>
            <w:noProof/>
            <w:webHidden/>
          </w:rPr>
          <w:instrText xml:space="preserve"> PAGEREF _Toc280463115 \h </w:instrText>
        </w:r>
        <w:r>
          <w:rPr>
            <w:noProof/>
            <w:webHidden/>
          </w:rPr>
        </w:r>
        <w:r>
          <w:rPr>
            <w:noProof/>
            <w:webHidden/>
          </w:rPr>
          <w:fldChar w:fldCharType="separate"/>
        </w:r>
        <w:r>
          <w:rPr>
            <w:noProof/>
            <w:webHidden/>
          </w:rPr>
          <w:t>40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6" w:history="1">
        <w:r w:rsidRPr="00720E8B">
          <w:rPr>
            <w:rStyle w:val="Hipervnculo"/>
            <w:noProof/>
            <w:lang w:val="es-ES"/>
          </w:rPr>
          <w:t>2.4.5. MPEG-4</w:t>
        </w:r>
        <w:r>
          <w:rPr>
            <w:noProof/>
            <w:webHidden/>
          </w:rPr>
          <w:tab/>
        </w:r>
        <w:r>
          <w:rPr>
            <w:noProof/>
            <w:webHidden/>
          </w:rPr>
          <w:fldChar w:fldCharType="begin"/>
        </w:r>
        <w:r>
          <w:rPr>
            <w:noProof/>
            <w:webHidden/>
          </w:rPr>
          <w:instrText xml:space="preserve"> PAGEREF _Toc280463116 \h </w:instrText>
        </w:r>
        <w:r>
          <w:rPr>
            <w:noProof/>
            <w:webHidden/>
          </w:rPr>
        </w:r>
        <w:r>
          <w:rPr>
            <w:noProof/>
            <w:webHidden/>
          </w:rPr>
          <w:fldChar w:fldCharType="separate"/>
        </w:r>
        <w:r>
          <w:rPr>
            <w:noProof/>
            <w:webHidden/>
          </w:rPr>
          <w:t>40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7" w:history="1">
        <w:r w:rsidRPr="00720E8B">
          <w:rPr>
            <w:rStyle w:val="Hipervnculo"/>
            <w:noProof/>
            <w:lang w:val="es-ES"/>
          </w:rPr>
          <w:t>2.4.6. WMV</w:t>
        </w:r>
        <w:r>
          <w:rPr>
            <w:noProof/>
            <w:webHidden/>
          </w:rPr>
          <w:tab/>
        </w:r>
        <w:r>
          <w:rPr>
            <w:noProof/>
            <w:webHidden/>
          </w:rPr>
          <w:fldChar w:fldCharType="begin"/>
        </w:r>
        <w:r>
          <w:rPr>
            <w:noProof/>
            <w:webHidden/>
          </w:rPr>
          <w:instrText xml:space="preserve"> PAGEREF _Toc280463117 \h </w:instrText>
        </w:r>
        <w:r>
          <w:rPr>
            <w:noProof/>
            <w:webHidden/>
          </w:rPr>
        </w:r>
        <w:r>
          <w:rPr>
            <w:noProof/>
            <w:webHidden/>
          </w:rPr>
          <w:fldChar w:fldCharType="separate"/>
        </w:r>
        <w:r>
          <w:rPr>
            <w:noProof/>
            <w:webHidden/>
          </w:rPr>
          <w:t>41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18" w:history="1">
        <w:r w:rsidRPr="00720E8B">
          <w:rPr>
            <w:rStyle w:val="Hipervnculo"/>
            <w:noProof/>
          </w:rPr>
          <w:t>2.5. Tecnologías Clientes</w:t>
        </w:r>
        <w:r>
          <w:rPr>
            <w:noProof/>
            <w:webHidden/>
          </w:rPr>
          <w:tab/>
        </w:r>
        <w:r>
          <w:rPr>
            <w:noProof/>
            <w:webHidden/>
          </w:rPr>
          <w:fldChar w:fldCharType="begin"/>
        </w:r>
        <w:r>
          <w:rPr>
            <w:noProof/>
            <w:webHidden/>
          </w:rPr>
          <w:instrText xml:space="preserve"> PAGEREF _Toc280463118 \h </w:instrText>
        </w:r>
        <w:r>
          <w:rPr>
            <w:noProof/>
            <w:webHidden/>
          </w:rPr>
        </w:r>
        <w:r>
          <w:rPr>
            <w:noProof/>
            <w:webHidden/>
          </w:rPr>
          <w:fldChar w:fldCharType="separate"/>
        </w:r>
        <w:r>
          <w:rPr>
            <w:noProof/>
            <w:webHidden/>
          </w:rPr>
          <w:t>42</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9" w:history="1">
        <w:r w:rsidRPr="00720E8B">
          <w:rPr>
            <w:rStyle w:val="Hipervnculo"/>
            <w:noProof/>
            <w:lang w:val="es-ES"/>
          </w:rPr>
          <w:t>2.5.1. Real Media Player</w:t>
        </w:r>
        <w:r>
          <w:rPr>
            <w:noProof/>
            <w:webHidden/>
          </w:rPr>
          <w:tab/>
        </w:r>
        <w:r>
          <w:rPr>
            <w:noProof/>
            <w:webHidden/>
          </w:rPr>
          <w:fldChar w:fldCharType="begin"/>
        </w:r>
        <w:r>
          <w:rPr>
            <w:noProof/>
            <w:webHidden/>
          </w:rPr>
          <w:instrText xml:space="preserve"> PAGEREF _Toc280463119 \h </w:instrText>
        </w:r>
        <w:r>
          <w:rPr>
            <w:noProof/>
            <w:webHidden/>
          </w:rPr>
        </w:r>
        <w:r>
          <w:rPr>
            <w:noProof/>
            <w:webHidden/>
          </w:rPr>
          <w:fldChar w:fldCharType="separate"/>
        </w:r>
        <w:r>
          <w:rPr>
            <w:noProof/>
            <w:webHidden/>
          </w:rPr>
          <w:t>43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0" w:history="1">
        <w:r w:rsidRPr="00720E8B">
          <w:rPr>
            <w:rStyle w:val="Hipervnculo"/>
            <w:noProof/>
            <w:lang w:val="es-ES"/>
          </w:rPr>
          <w:t>2.5.2. Windows Media Player</w:t>
        </w:r>
        <w:r>
          <w:rPr>
            <w:noProof/>
            <w:webHidden/>
          </w:rPr>
          <w:tab/>
        </w:r>
        <w:r>
          <w:rPr>
            <w:noProof/>
            <w:webHidden/>
          </w:rPr>
          <w:fldChar w:fldCharType="begin"/>
        </w:r>
        <w:r>
          <w:rPr>
            <w:noProof/>
            <w:webHidden/>
          </w:rPr>
          <w:instrText xml:space="preserve"> PAGEREF _Toc280463120 \h </w:instrText>
        </w:r>
        <w:r>
          <w:rPr>
            <w:noProof/>
            <w:webHidden/>
          </w:rPr>
        </w:r>
        <w:r>
          <w:rPr>
            <w:noProof/>
            <w:webHidden/>
          </w:rPr>
          <w:fldChar w:fldCharType="separate"/>
        </w:r>
        <w:r>
          <w:rPr>
            <w:noProof/>
            <w:webHidden/>
          </w:rPr>
          <w:t>44</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1" w:history="1">
        <w:r w:rsidRPr="00720E8B">
          <w:rPr>
            <w:rStyle w:val="Hipervnculo"/>
            <w:noProof/>
            <w:lang w:val="es-ES"/>
          </w:rPr>
          <w:t>2.5.3.Quicktime Player</w:t>
        </w:r>
        <w:r>
          <w:rPr>
            <w:noProof/>
            <w:webHidden/>
          </w:rPr>
          <w:tab/>
        </w:r>
        <w:r>
          <w:rPr>
            <w:noProof/>
            <w:webHidden/>
          </w:rPr>
          <w:fldChar w:fldCharType="begin"/>
        </w:r>
        <w:r>
          <w:rPr>
            <w:noProof/>
            <w:webHidden/>
          </w:rPr>
          <w:instrText xml:space="preserve"> PAGEREF _Toc280463121 \h </w:instrText>
        </w:r>
        <w:r>
          <w:rPr>
            <w:noProof/>
            <w:webHidden/>
          </w:rPr>
        </w:r>
        <w:r>
          <w:rPr>
            <w:noProof/>
            <w:webHidden/>
          </w:rPr>
          <w:fldChar w:fldCharType="separate"/>
        </w:r>
        <w:r>
          <w:rPr>
            <w:noProof/>
            <w:webHidden/>
          </w:rPr>
          <w:t>45</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2" w:history="1">
        <w:r w:rsidRPr="00720E8B">
          <w:rPr>
            <w:rStyle w:val="Hipervnculo"/>
            <w:noProof/>
          </w:rPr>
          <w:t>2.5.4. Adobe Flash</w:t>
        </w:r>
        <w:r>
          <w:rPr>
            <w:noProof/>
            <w:webHidden/>
          </w:rPr>
          <w:tab/>
        </w:r>
        <w:r>
          <w:rPr>
            <w:noProof/>
            <w:webHidden/>
          </w:rPr>
          <w:fldChar w:fldCharType="begin"/>
        </w:r>
        <w:r>
          <w:rPr>
            <w:noProof/>
            <w:webHidden/>
          </w:rPr>
          <w:instrText xml:space="preserve"> PAGEREF _Toc280463122 \h </w:instrText>
        </w:r>
        <w:r>
          <w:rPr>
            <w:noProof/>
            <w:webHidden/>
          </w:rPr>
        </w:r>
        <w:r>
          <w:rPr>
            <w:noProof/>
            <w:webHidden/>
          </w:rPr>
          <w:fldChar w:fldCharType="separate"/>
        </w:r>
        <w:r>
          <w:rPr>
            <w:noProof/>
            <w:webHidden/>
          </w:rPr>
          <w:t>46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3" w:history="1">
        <w:r w:rsidRPr="00720E8B">
          <w:rPr>
            <w:rStyle w:val="Hipervnculo"/>
            <w:noProof/>
            <w:lang w:val="es-ES"/>
          </w:rPr>
          <w:t>2.5.5. Video HTML5</w:t>
        </w:r>
        <w:r>
          <w:rPr>
            <w:noProof/>
            <w:webHidden/>
          </w:rPr>
          <w:tab/>
        </w:r>
        <w:r>
          <w:rPr>
            <w:noProof/>
            <w:webHidden/>
          </w:rPr>
          <w:fldChar w:fldCharType="begin"/>
        </w:r>
        <w:r>
          <w:rPr>
            <w:noProof/>
            <w:webHidden/>
          </w:rPr>
          <w:instrText xml:space="preserve"> PAGEREF _Toc280463123 \h </w:instrText>
        </w:r>
        <w:r>
          <w:rPr>
            <w:noProof/>
            <w:webHidden/>
          </w:rPr>
        </w:r>
        <w:r>
          <w:rPr>
            <w:noProof/>
            <w:webHidden/>
          </w:rPr>
          <w:fldChar w:fldCharType="separate"/>
        </w:r>
        <w:r>
          <w:rPr>
            <w:noProof/>
            <w:webHidden/>
          </w:rPr>
          <w:t>49</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4" w:history="1">
        <w:r w:rsidRPr="00720E8B">
          <w:rPr>
            <w:rStyle w:val="Hipervnculo"/>
            <w:noProof/>
          </w:rPr>
          <w:t>2.6. Conversión de Videos</w:t>
        </w:r>
        <w:r>
          <w:rPr>
            <w:noProof/>
            <w:webHidden/>
          </w:rPr>
          <w:tab/>
        </w:r>
        <w:r>
          <w:rPr>
            <w:noProof/>
            <w:webHidden/>
          </w:rPr>
          <w:fldChar w:fldCharType="begin"/>
        </w:r>
        <w:r>
          <w:rPr>
            <w:noProof/>
            <w:webHidden/>
          </w:rPr>
          <w:instrText xml:space="preserve"> PAGEREF _Toc280463124 \h </w:instrText>
        </w:r>
        <w:r>
          <w:rPr>
            <w:noProof/>
            <w:webHidden/>
          </w:rPr>
        </w:r>
        <w:r>
          <w:rPr>
            <w:noProof/>
            <w:webHidden/>
          </w:rPr>
          <w:fldChar w:fldCharType="separate"/>
        </w:r>
        <w:r>
          <w:rPr>
            <w:noProof/>
            <w:webHidden/>
          </w:rPr>
          <w:t>50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5" w:history="1">
        <w:r w:rsidRPr="00720E8B">
          <w:rPr>
            <w:rStyle w:val="Hipervnculo"/>
            <w:noProof/>
          </w:rPr>
          <w:t>2.6.1.FFmpeg</w:t>
        </w:r>
        <w:r>
          <w:rPr>
            <w:noProof/>
            <w:webHidden/>
          </w:rPr>
          <w:tab/>
        </w:r>
        <w:r>
          <w:rPr>
            <w:noProof/>
            <w:webHidden/>
          </w:rPr>
          <w:fldChar w:fldCharType="begin"/>
        </w:r>
        <w:r>
          <w:rPr>
            <w:noProof/>
            <w:webHidden/>
          </w:rPr>
          <w:instrText xml:space="preserve"> PAGEREF _Toc280463125 \h </w:instrText>
        </w:r>
        <w:r>
          <w:rPr>
            <w:noProof/>
            <w:webHidden/>
          </w:rPr>
        </w:r>
        <w:r>
          <w:rPr>
            <w:noProof/>
            <w:webHidden/>
          </w:rPr>
          <w:fldChar w:fldCharType="separate"/>
        </w:r>
        <w:r>
          <w:rPr>
            <w:noProof/>
            <w:webHidden/>
          </w:rPr>
          <w:t>50</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6" w:history="1">
        <w:r w:rsidRPr="00720E8B">
          <w:rPr>
            <w:rStyle w:val="Hipervnculo"/>
            <w:noProof/>
          </w:rPr>
          <w:t>2.7. IPTV</w:t>
        </w:r>
        <w:r>
          <w:rPr>
            <w:noProof/>
            <w:webHidden/>
          </w:rPr>
          <w:tab/>
        </w:r>
        <w:r>
          <w:rPr>
            <w:noProof/>
            <w:webHidden/>
          </w:rPr>
          <w:fldChar w:fldCharType="begin"/>
        </w:r>
        <w:r>
          <w:rPr>
            <w:noProof/>
            <w:webHidden/>
          </w:rPr>
          <w:instrText xml:space="preserve"> PAGEREF _Toc280463126 \h </w:instrText>
        </w:r>
        <w:r>
          <w:rPr>
            <w:noProof/>
            <w:webHidden/>
          </w:rPr>
        </w:r>
        <w:r>
          <w:rPr>
            <w:noProof/>
            <w:webHidden/>
          </w:rPr>
          <w:fldChar w:fldCharType="separate"/>
        </w:r>
        <w:r>
          <w:rPr>
            <w:noProof/>
            <w:webHidden/>
          </w:rPr>
          <w:t>52</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7" w:history="1">
        <w:r w:rsidRPr="00720E8B">
          <w:rPr>
            <w:rStyle w:val="Hipervnculo"/>
            <w:noProof/>
          </w:rPr>
          <w:t>2.8. Metodología de Desarrollo</w:t>
        </w:r>
        <w:r>
          <w:rPr>
            <w:noProof/>
            <w:webHidden/>
          </w:rPr>
          <w:tab/>
        </w:r>
        <w:r>
          <w:rPr>
            <w:noProof/>
            <w:webHidden/>
          </w:rPr>
          <w:fldChar w:fldCharType="begin"/>
        </w:r>
        <w:r>
          <w:rPr>
            <w:noProof/>
            <w:webHidden/>
          </w:rPr>
          <w:instrText xml:space="preserve"> PAGEREF _Toc280463127 \h </w:instrText>
        </w:r>
        <w:r>
          <w:rPr>
            <w:noProof/>
            <w:webHidden/>
          </w:rPr>
        </w:r>
        <w:r>
          <w:rPr>
            <w:noProof/>
            <w:webHidden/>
          </w:rPr>
          <w:fldChar w:fldCharType="separate"/>
        </w:r>
        <w:r>
          <w:rPr>
            <w:noProof/>
            <w:webHidden/>
          </w:rPr>
          <w:t>54</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8" w:history="1">
        <w:r w:rsidRPr="00720E8B">
          <w:rPr>
            <w:rStyle w:val="Hipervnculo"/>
            <w:noProof/>
          </w:rPr>
          <w:t>2.8.1. Extreme Programming</w:t>
        </w:r>
        <w:r>
          <w:rPr>
            <w:noProof/>
            <w:webHidden/>
          </w:rPr>
          <w:tab/>
        </w:r>
        <w:r>
          <w:rPr>
            <w:noProof/>
            <w:webHidden/>
          </w:rPr>
          <w:fldChar w:fldCharType="begin"/>
        </w:r>
        <w:r>
          <w:rPr>
            <w:noProof/>
            <w:webHidden/>
          </w:rPr>
          <w:instrText xml:space="preserve"> PAGEREF _Toc280463128 \h </w:instrText>
        </w:r>
        <w:r>
          <w:rPr>
            <w:noProof/>
            <w:webHidden/>
          </w:rPr>
        </w:r>
        <w:r>
          <w:rPr>
            <w:noProof/>
            <w:webHidden/>
          </w:rPr>
          <w:fldChar w:fldCharType="separate"/>
        </w:r>
        <w:r>
          <w:rPr>
            <w:noProof/>
            <w:webHidden/>
          </w:rPr>
          <w:t>55</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9" w:history="1">
        <w:r w:rsidRPr="00720E8B">
          <w:rPr>
            <w:rStyle w:val="Hipervnculo"/>
            <w:noProof/>
          </w:rPr>
          <w:t>2.8.2.Scrum</w:t>
        </w:r>
        <w:r>
          <w:rPr>
            <w:noProof/>
            <w:webHidden/>
          </w:rPr>
          <w:tab/>
        </w:r>
        <w:r>
          <w:rPr>
            <w:noProof/>
            <w:webHidden/>
          </w:rPr>
          <w:fldChar w:fldCharType="begin"/>
        </w:r>
        <w:r>
          <w:rPr>
            <w:noProof/>
            <w:webHidden/>
          </w:rPr>
          <w:instrText xml:space="preserve"> PAGEREF _Toc280463129 \h </w:instrText>
        </w:r>
        <w:r>
          <w:rPr>
            <w:noProof/>
            <w:webHidden/>
          </w:rPr>
        </w:r>
        <w:r>
          <w:rPr>
            <w:noProof/>
            <w:webHidden/>
          </w:rPr>
          <w:fldChar w:fldCharType="separate"/>
        </w:r>
        <w:r>
          <w:rPr>
            <w:noProof/>
            <w:webHidden/>
          </w:rPr>
          <w:t>58</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0" w:history="1">
        <w:r w:rsidRPr="00720E8B">
          <w:rPr>
            <w:rStyle w:val="Hipervnculo"/>
            <w:noProof/>
          </w:rPr>
          <w:t>2.8.3.Software Libre</w:t>
        </w:r>
        <w:r>
          <w:rPr>
            <w:noProof/>
            <w:webHidden/>
          </w:rPr>
          <w:tab/>
        </w:r>
        <w:r>
          <w:rPr>
            <w:noProof/>
            <w:webHidden/>
          </w:rPr>
          <w:fldChar w:fldCharType="begin"/>
        </w:r>
        <w:r>
          <w:rPr>
            <w:noProof/>
            <w:webHidden/>
          </w:rPr>
          <w:instrText xml:space="preserve"> PAGEREF _Toc280463130 \h </w:instrText>
        </w:r>
        <w:r>
          <w:rPr>
            <w:noProof/>
            <w:webHidden/>
          </w:rPr>
        </w:r>
        <w:r>
          <w:rPr>
            <w:noProof/>
            <w:webHidden/>
          </w:rPr>
          <w:fldChar w:fldCharType="separate"/>
        </w:r>
        <w:r>
          <w:rPr>
            <w:noProof/>
            <w:webHidden/>
          </w:rPr>
          <w:t>60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1" w:history="1">
        <w:r w:rsidRPr="00720E8B">
          <w:rPr>
            <w:rStyle w:val="Hipervnculo"/>
            <w:noProof/>
          </w:rPr>
          <w:t>2.8.3.1. Licencia GNU GPL v2</w:t>
        </w:r>
        <w:r>
          <w:rPr>
            <w:noProof/>
            <w:webHidden/>
          </w:rPr>
          <w:tab/>
        </w:r>
        <w:r>
          <w:rPr>
            <w:noProof/>
            <w:webHidden/>
          </w:rPr>
          <w:fldChar w:fldCharType="begin"/>
        </w:r>
        <w:r>
          <w:rPr>
            <w:noProof/>
            <w:webHidden/>
          </w:rPr>
          <w:instrText xml:space="preserve"> PAGEREF _Toc280463131 \h </w:instrText>
        </w:r>
        <w:r>
          <w:rPr>
            <w:noProof/>
            <w:webHidden/>
          </w:rPr>
        </w:r>
        <w:r>
          <w:rPr>
            <w:noProof/>
            <w:webHidden/>
          </w:rPr>
          <w:fldChar w:fldCharType="separate"/>
        </w:r>
        <w:r>
          <w:rPr>
            <w:noProof/>
            <w:webHidden/>
          </w:rPr>
          <w:t>64</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2" w:history="1">
        <w:r w:rsidRPr="00720E8B">
          <w:rPr>
            <w:rStyle w:val="Hipervnculo"/>
            <w:noProof/>
          </w:rPr>
          <w:t>2.9. Frameworks</w:t>
        </w:r>
        <w:r>
          <w:rPr>
            <w:noProof/>
            <w:webHidden/>
          </w:rPr>
          <w:tab/>
        </w:r>
        <w:r>
          <w:rPr>
            <w:noProof/>
            <w:webHidden/>
          </w:rPr>
          <w:fldChar w:fldCharType="begin"/>
        </w:r>
        <w:r>
          <w:rPr>
            <w:noProof/>
            <w:webHidden/>
          </w:rPr>
          <w:instrText xml:space="preserve"> PAGEREF _Toc280463132 \h </w:instrText>
        </w:r>
        <w:r>
          <w:rPr>
            <w:noProof/>
            <w:webHidden/>
          </w:rPr>
        </w:r>
        <w:r>
          <w:rPr>
            <w:noProof/>
            <w:webHidden/>
          </w:rPr>
          <w:fldChar w:fldCharType="separate"/>
        </w:r>
        <w:r>
          <w:rPr>
            <w:noProof/>
            <w:webHidden/>
          </w:rPr>
          <w:t>65</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3" w:history="1">
        <w:r w:rsidRPr="00720E8B">
          <w:rPr>
            <w:rStyle w:val="Hipervnculo"/>
            <w:noProof/>
          </w:rPr>
          <w:t>2.9.1. Zend Framework</w:t>
        </w:r>
        <w:r>
          <w:rPr>
            <w:noProof/>
            <w:webHidden/>
          </w:rPr>
          <w:tab/>
        </w:r>
        <w:r>
          <w:rPr>
            <w:noProof/>
            <w:webHidden/>
          </w:rPr>
          <w:fldChar w:fldCharType="begin"/>
        </w:r>
        <w:r>
          <w:rPr>
            <w:noProof/>
            <w:webHidden/>
          </w:rPr>
          <w:instrText xml:space="preserve"> PAGEREF _Toc280463133 \h </w:instrText>
        </w:r>
        <w:r>
          <w:rPr>
            <w:noProof/>
            <w:webHidden/>
          </w:rPr>
        </w:r>
        <w:r>
          <w:rPr>
            <w:noProof/>
            <w:webHidden/>
          </w:rPr>
          <w:fldChar w:fldCharType="separate"/>
        </w:r>
        <w:r>
          <w:rPr>
            <w:noProof/>
            <w:webHidden/>
          </w:rPr>
          <w:t>66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4" w:history="1">
        <w:r w:rsidRPr="00720E8B">
          <w:rPr>
            <w:rStyle w:val="Hipervnculo"/>
            <w:noProof/>
            <w:lang w:val="pt-BR"/>
          </w:rPr>
          <w:t>2.9.2. Google Web Toolkit</w:t>
        </w:r>
        <w:r>
          <w:rPr>
            <w:noProof/>
            <w:webHidden/>
          </w:rPr>
          <w:tab/>
        </w:r>
        <w:r>
          <w:rPr>
            <w:noProof/>
            <w:webHidden/>
          </w:rPr>
          <w:fldChar w:fldCharType="begin"/>
        </w:r>
        <w:r>
          <w:rPr>
            <w:noProof/>
            <w:webHidden/>
          </w:rPr>
          <w:instrText xml:space="preserve"> PAGEREF _Toc280463134 \h </w:instrText>
        </w:r>
        <w:r>
          <w:rPr>
            <w:noProof/>
            <w:webHidden/>
          </w:rPr>
        </w:r>
        <w:r>
          <w:rPr>
            <w:noProof/>
            <w:webHidden/>
          </w:rPr>
          <w:fldChar w:fldCharType="separate"/>
        </w:r>
        <w:r>
          <w:rPr>
            <w:noProof/>
            <w:webHidden/>
          </w:rPr>
          <w:t>67</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35" w:history="1">
        <w:r w:rsidRPr="00720E8B">
          <w:rPr>
            <w:rStyle w:val="Hipervnculo"/>
          </w:rPr>
          <w:t>Capítulo 3: Estado del Arte</w:t>
        </w:r>
        <w:r>
          <w:rPr>
            <w:webHidden/>
          </w:rPr>
          <w:tab/>
        </w:r>
        <w:r>
          <w:rPr>
            <w:webHidden/>
          </w:rPr>
          <w:fldChar w:fldCharType="begin"/>
        </w:r>
        <w:r>
          <w:rPr>
            <w:webHidden/>
          </w:rPr>
          <w:instrText xml:space="preserve"> PAGEREF _Toc280463135 \h </w:instrText>
        </w:r>
        <w:r>
          <w:rPr>
            <w:webHidden/>
          </w:rPr>
        </w:r>
        <w:r>
          <w:rPr>
            <w:webHidden/>
          </w:rPr>
          <w:fldChar w:fldCharType="separate"/>
        </w:r>
        <w:r>
          <w:rPr>
            <w:webHidden/>
          </w:rPr>
          <w:t>68</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6" w:history="1">
        <w:r w:rsidRPr="00720E8B">
          <w:rPr>
            <w:rStyle w:val="Hipervnculo"/>
            <w:noProof/>
          </w:rPr>
          <w:t>3.1. Gestores de Contenidos multimedia existentes</w:t>
        </w:r>
        <w:r>
          <w:rPr>
            <w:noProof/>
            <w:webHidden/>
          </w:rPr>
          <w:tab/>
        </w:r>
        <w:r>
          <w:rPr>
            <w:noProof/>
            <w:webHidden/>
          </w:rPr>
          <w:fldChar w:fldCharType="begin"/>
        </w:r>
        <w:r>
          <w:rPr>
            <w:noProof/>
            <w:webHidden/>
          </w:rPr>
          <w:instrText xml:space="preserve"> PAGEREF _Toc280463136 \h </w:instrText>
        </w:r>
        <w:r>
          <w:rPr>
            <w:noProof/>
            <w:webHidden/>
          </w:rPr>
        </w:r>
        <w:r>
          <w:rPr>
            <w:noProof/>
            <w:webHidden/>
          </w:rPr>
          <w:fldChar w:fldCharType="separate"/>
        </w:r>
        <w:r>
          <w:rPr>
            <w:noProof/>
            <w:webHidden/>
          </w:rPr>
          <w:t>68</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7" w:history="1">
        <w:r w:rsidRPr="00720E8B">
          <w:rPr>
            <w:rStyle w:val="Hipervnculo"/>
            <w:noProof/>
            <w:lang w:val="es-ES"/>
          </w:rPr>
          <w:t>3.1.1.PHPMotion</w:t>
        </w:r>
        <w:r>
          <w:rPr>
            <w:noProof/>
            <w:webHidden/>
          </w:rPr>
          <w:tab/>
        </w:r>
        <w:r>
          <w:rPr>
            <w:noProof/>
            <w:webHidden/>
          </w:rPr>
          <w:fldChar w:fldCharType="begin"/>
        </w:r>
        <w:r>
          <w:rPr>
            <w:noProof/>
            <w:webHidden/>
          </w:rPr>
          <w:instrText xml:space="preserve"> PAGEREF _Toc280463137 \h </w:instrText>
        </w:r>
        <w:r>
          <w:rPr>
            <w:noProof/>
            <w:webHidden/>
          </w:rPr>
        </w:r>
        <w:r>
          <w:rPr>
            <w:noProof/>
            <w:webHidden/>
          </w:rPr>
          <w:fldChar w:fldCharType="separate"/>
        </w:r>
        <w:r>
          <w:rPr>
            <w:noProof/>
            <w:webHidden/>
          </w:rPr>
          <w:t>68</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8" w:history="1">
        <w:r w:rsidRPr="00720E8B">
          <w:rPr>
            <w:rStyle w:val="Hipervnculo"/>
            <w:noProof/>
            <w:lang w:val="es-ES"/>
          </w:rPr>
          <w:t>3.1.2.OsTube</w:t>
        </w:r>
        <w:r>
          <w:rPr>
            <w:noProof/>
            <w:webHidden/>
          </w:rPr>
          <w:tab/>
        </w:r>
        <w:r>
          <w:rPr>
            <w:noProof/>
            <w:webHidden/>
          </w:rPr>
          <w:fldChar w:fldCharType="begin"/>
        </w:r>
        <w:r>
          <w:rPr>
            <w:noProof/>
            <w:webHidden/>
          </w:rPr>
          <w:instrText xml:space="preserve"> PAGEREF _Toc280463138 \h </w:instrText>
        </w:r>
        <w:r>
          <w:rPr>
            <w:noProof/>
            <w:webHidden/>
          </w:rPr>
        </w:r>
        <w:r>
          <w:rPr>
            <w:noProof/>
            <w:webHidden/>
          </w:rPr>
          <w:fldChar w:fldCharType="separate"/>
        </w:r>
        <w:r>
          <w:rPr>
            <w:noProof/>
            <w:webHidden/>
          </w:rPr>
          <w:t>70</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9" w:history="1">
        <w:r w:rsidRPr="00720E8B">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_Toc280463139 \h </w:instrText>
        </w:r>
        <w:r>
          <w:rPr>
            <w:noProof/>
            <w:webHidden/>
          </w:rPr>
        </w:r>
        <w:r>
          <w:rPr>
            <w:noProof/>
            <w:webHidden/>
          </w:rPr>
          <w:fldChar w:fldCharType="separate"/>
        </w:r>
        <w:r>
          <w:rPr>
            <w:noProof/>
            <w:webHidden/>
          </w:rPr>
          <w:t>71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0" w:history="1">
        <w:r w:rsidRPr="00720E8B">
          <w:rPr>
            <w:rStyle w:val="Hipervnculo"/>
            <w:noProof/>
            <w:lang w:val="es-ES"/>
          </w:rPr>
          <w:t>3.2.1.Youtube</w:t>
        </w:r>
        <w:r>
          <w:rPr>
            <w:noProof/>
            <w:webHidden/>
          </w:rPr>
          <w:tab/>
        </w:r>
        <w:r>
          <w:rPr>
            <w:noProof/>
            <w:webHidden/>
          </w:rPr>
          <w:fldChar w:fldCharType="begin"/>
        </w:r>
        <w:r>
          <w:rPr>
            <w:noProof/>
            <w:webHidden/>
          </w:rPr>
          <w:instrText xml:space="preserve"> PAGEREF _Toc280463140 \h </w:instrText>
        </w:r>
        <w:r>
          <w:rPr>
            <w:noProof/>
            <w:webHidden/>
          </w:rPr>
        </w:r>
        <w:r>
          <w:rPr>
            <w:noProof/>
            <w:webHidden/>
          </w:rPr>
          <w:fldChar w:fldCharType="separate"/>
        </w:r>
        <w:r>
          <w:rPr>
            <w:noProof/>
            <w:webHidden/>
          </w:rPr>
          <w:t>71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1" w:history="1">
        <w:r w:rsidRPr="00720E8B">
          <w:rPr>
            <w:rStyle w:val="Hipervnculo"/>
            <w:noProof/>
            <w:lang w:val="es-ES"/>
          </w:rPr>
          <w:t>3.2.2. Google Video</w:t>
        </w:r>
        <w:r>
          <w:rPr>
            <w:noProof/>
            <w:webHidden/>
          </w:rPr>
          <w:tab/>
        </w:r>
        <w:r>
          <w:rPr>
            <w:noProof/>
            <w:webHidden/>
          </w:rPr>
          <w:fldChar w:fldCharType="begin"/>
        </w:r>
        <w:r>
          <w:rPr>
            <w:noProof/>
            <w:webHidden/>
          </w:rPr>
          <w:instrText xml:space="preserve"> PAGEREF _Toc280463141 \h </w:instrText>
        </w:r>
        <w:r>
          <w:rPr>
            <w:noProof/>
            <w:webHidden/>
          </w:rPr>
        </w:r>
        <w:r>
          <w:rPr>
            <w:noProof/>
            <w:webHidden/>
          </w:rPr>
          <w:fldChar w:fldCharType="separate"/>
        </w:r>
        <w:r>
          <w:rPr>
            <w:noProof/>
            <w:webHidden/>
          </w:rPr>
          <w:t>72</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2" w:history="1">
        <w:r w:rsidRPr="00720E8B">
          <w:rPr>
            <w:rStyle w:val="Hipervnculo"/>
            <w:noProof/>
          </w:rPr>
          <w:t>3.2.3. Vimeo</w:t>
        </w:r>
        <w:r>
          <w:rPr>
            <w:noProof/>
            <w:webHidden/>
          </w:rPr>
          <w:tab/>
        </w:r>
        <w:r>
          <w:rPr>
            <w:noProof/>
            <w:webHidden/>
          </w:rPr>
          <w:fldChar w:fldCharType="begin"/>
        </w:r>
        <w:r>
          <w:rPr>
            <w:noProof/>
            <w:webHidden/>
          </w:rPr>
          <w:instrText xml:space="preserve"> PAGEREF _Toc280463142 \h </w:instrText>
        </w:r>
        <w:r>
          <w:rPr>
            <w:noProof/>
            <w:webHidden/>
          </w:rPr>
        </w:r>
        <w:r>
          <w:rPr>
            <w:noProof/>
            <w:webHidden/>
          </w:rPr>
          <w:fldChar w:fldCharType="separate"/>
        </w:r>
        <w:r>
          <w:rPr>
            <w:noProof/>
            <w:webHidden/>
          </w:rPr>
          <w:t>75</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3" w:history="1">
        <w:r w:rsidRPr="00720E8B">
          <w:rPr>
            <w:rStyle w:val="Hipervnculo"/>
            <w:noProof/>
            <w:lang w:val="es-ES"/>
          </w:rPr>
          <w:t>3.2.4.TerraTV</w:t>
        </w:r>
        <w:r>
          <w:rPr>
            <w:noProof/>
            <w:webHidden/>
          </w:rPr>
          <w:tab/>
        </w:r>
        <w:r>
          <w:rPr>
            <w:noProof/>
            <w:webHidden/>
          </w:rPr>
          <w:fldChar w:fldCharType="begin"/>
        </w:r>
        <w:r>
          <w:rPr>
            <w:noProof/>
            <w:webHidden/>
          </w:rPr>
          <w:instrText xml:space="preserve"> PAGEREF _Toc280463143 \h </w:instrText>
        </w:r>
        <w:r>
          <w:rPr>
            <w:noProof/>
            <w:webHidden/>
          </w:rPr>
        </w:r>
        <w:r>
          <w:rPr>
            <w:noProof/>
            <w:webHidden/>
          </w:rPr>
          <w:fldChar w:fldCharType="separate"/>
        </w:r>
        <w:r>
          <w:rPr>
            <w:noProof/>
            <w:webHidden/>
          </w:rPr>
          <w:t>76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4" w:history="1">
        <w:r w:rsidRPr="00720E8B">
          <w:rPr>
            <w:rStyle w:val="Hipervnculo"/>
            <w:noProof/>
            <w:lang w:val="es-ES"/>
          </w:rPr>
          <w:t>3.2.6. 3TV</w:t>
        </w:r>
        <w:r>
          <w:rPr>
            <w:noProof/>
            <w:webHidden/>
          </w:rPr>
          <w:tab/>
        </w:r>
        <w:r>
          <w:rPr>
            <w:noProof/>
            <w:webHidden/>
          </w:rPr>
          <w:fldChar w:fldCharType="begin"/>
        </w:r>
        <w:r>
          <w:rPr>
            <w:noProof/>
            <w:webHidden/>
          </w:rPr>
          <w:instrText xml:space="preserve"> PAGEREF _Toc280463144 \h </w:instrText>
        </w:r>
        <w:r>
          <w:rPr>
            <w:noProof/>
            <w:webHidden/>
          </w:rPr>
        </w:r>
        <w:r>
          <w:rPr>
            <w:noProof/>
            <w:webHidden/>
          </w:rPr>
          <w:fldChar w:fldCharType="separate"/>
        </w:r>
        <w:r>
          <w:rPr>
            <w:noProof/>
            <w:webHidden/>
          </w:rPr>
          <w:t>78</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45" w:history="1">
        <w:r w:rsidRPr="00720E8B">
          <w:rPr>
            <w:rStyle w:val="Hipervnculo"/>
            <w:noProof/>
            <w:lang w:val="es-ES"/>
          </w:rPr>
          <w:t>3.3. Google TV</w:t>
        </w:r>
        <w:r>
          <w:rPr>
            <w:noProof/>
            <w:webHidden/>
          </w:rPr>
          <w:tab/>
        </w:r>
        <w:r>
          <w:rPr>
            <w:noProof/>
            <w:webHidden/>
          </w:rPr>
          <w:fldChar w:fldCharType="begin"/>
        </w:r>
        <w:r>
          <w:rPr>
            <w:noProof/>
            <w:webHidden/>
          </w:rPr>
          <w:instrText xml:space="preserve"> PAGEREF _Toc280463145 \h </w:instrText>
        </w:r>
        <w:r>
          <w:rPr>
            <w:noProof/>
            <w:webHidden/>
          </w:rPr>
        </w:r>
        <w:r>
          <w:rPr>
            <w:noProof/>
            <w:webHidden/>
          </w:rPr>
          <w:fldChar w:fldCharType="separate"/>
        </w:r>
        <w:r>
          <w:rPr>
            <w:noProof/>
            <w:webHidden/>
          </w:rPr>
          <w:t>79</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46" w:history="1">
        <w:r w:rsidRPr="00720E8B">
          <w:rPr>
            <w:rStyle w:val="Hipervnculo"/>
          </w:rPr>
          <w:t>4. Desarrollo</w:t>
        </w:r>
        <w:r>
          <w:rPr>
            <w:webHidden/>
          </w:rPr>
          <w:tab/>
        </w:r>
        <w:r>
          <w:rPr>
            <w:webHidden/>
          </w:rPr>
          <w:fldChar w:fldCharType="begin"/>
        </w:r>
        <w:r>
          <w:rPr>
            <w:webHidden/>
          </w:rPr>
          <w:instrText xml:space="preserve"> PAGEREF _Toc280463146 \h </w:instrText>
        </w:r>
        <w:r>
          <w:rPr>
            <w:webHidden/>
          </w:rPr>
        </w:r>
        <w:r>
          <w:rPr>
            <w:webHidden/>
          </w:rPr>
          <w:fldChar w:fldCharType="separate"/>
        </w:r>
        <w:r>
          <w:rPr>
            <w:webHidden/>
          </w:rPr>
          <w:t>81</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47" w:history="1">
        <w:r w:rsidRPr="00720E8B">
          <w:rPr>
            <w:rStyle w:val="Hipervnculo"/>
            <w:noProof/>
          </w:rPr>
          <w:t>4.1. Toma de requerimientos</w:t>
        </w:r>
        <w:r>
          <w:rPr>
            <w:noProof/>
            <w:webHidden/>
          </w:rPr>
          <w:tab/>
        </w:r>
        <w:r>
          <w:rPr>
            <w:noProof/>
            <w:webHidden/>
          </w:rPr>
          <w:fldChar w:fldCharType="begin"/>
        </w:r>
        <w:r>
          <w:rPr>
            <w:noProof/>
            <w:webHidden/>
          </w:rPr>
          <w:instrText xml:space="preserve"> PAGEREF _Toc280463147 \h </w:instrText>
        </w:r>
        <w:r>
          <w:rPr>
            <w:noProof/>
            <w:webHidden/>
          </w:rPr>
        </w:r>
        <w:r>
          <w:rPr>
            <w:noProof/>
            <w:webHidden/>
          </w:rPr>
          <w:fldChar w:fldCharType="separate"/>
        </w:r>
        <w:r>
          <w:rPr>
            <w:noProof/>
            <w:webHidden/>
          </w:rPr>
          <w:t>81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8" w:history="1">
        <w:r w:rsidRPr="00720E8B">
          <w:rPr>
            <w:rStyle w:val="Hipervnculo"/>
            <w:noProof/>
          </w:rPr>
          <w:t>4.1.1. Requerimientos Funcionales</w:t>
        </w:r>
        <w:r>
          <w:rPr>
            <w:noProof/>
            <w:webHidden/>
          </w:rPr>
          <w:tab/>
        </w:r>
        <w:r>
          <w:rPr>
            <w:noProof/>
            <w:webHidden/>
          </w:rPr>
          <w:fldChar w:fldCharType="begin"/>
        </w:r>
        <w:r>
          <w:rPr>
            <w:noProof/>
            <w:webHidden/>
          </w:rPr>
          <w:instrText xml:space="preserve"> PAGEREF _Toc280463148 \h </w:instrText>
        </w:r>
        <w:r>
          <w:rPr>
            <w:noProof/>
            <w:webHidden/>
          </w:rPr>
        </w:r>
        <w:r>
          <w:rPr>
            <w:noProof/>
            <w:webHidden/>
          </w:rPr>
          <w:fldChar w:fldCharType="separate"/>
        </w:r>
        <w:r>
          <w:rPr>
            <w:noProof/>
            <w:webHidden/>
          </w:rPr>
          <w:t>81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9" w:history="1">
        <w:r w:rsidRPr="00720E8B">
          <w:rPr>
            <w:rStyle w:val="Hipervnculo"/>
            <w:noProof/>
          </w:rPr>
          <w:t>4.1.2. Requerimientos No Funcionales</w:t>
        </w:r>
        <w:r>
          <w:rPr>
            <w:noProof/>
            <w:webHidden/>
          </w:rPr>
          <w:tab/>
        </w:r>
        <w:r>
          <w:rPr>
            <w:noProof/>
            <w:webHidden/>
          </w:rPr>
          <w:fldChar w:fldCharType="begin"/>
        </w:r>
        <w:r>
          <w:rPr>
            <w:noProof/>
            <w:webHidden/>
          </w:rPr>
          <w:instrText xml:space="preserve"> PAGEREF _Toc280463149 \h </w:instrText>
        </w:r>
        <w:r>
          <w:rPr>
            <w:noProof/>
            <w:webHidden/>
          </w:rPr>
        </w:r>
        <w:r>
          <w:rPr>
            <w:noProof/>
            <w:webHidden/>
          </w:rPr>
          <w:fldChar w:fldCharType="separate"/>
        </w:r>
        <w:r>
          <w:rPr>
            <w:noProof/>
            <w:webHidden/>
          </w:rPr>
          <w:t>82</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50" w:history="1">
        <w:r w:rsidRPr="00720E8B">
          <w:rPr>
            <w:rStyle w:val="Hipervnculo"/>
            <w:noProof/>
          </w:rPr>
          <w:t>4.2. Tecnología a Utilizar</w:t>
        </w:r>
        <w:r>
          <w:rPr>
            <w:noProof/>
            <w:webHidden/>
          </w:rPr>
          <w:tab/>
        </w:r>
        <w:r>
          <w:rPr>
            <w:noProof/>
            <w:webHidden/>
          </w:rPr>
          <w:fldChar w:fldCharType="begin"/>
        </w:r>
        <w:r>
          <w:rPr>
            <w:noProof/>
            <w:webHidden/>
          </w:rPr>
          <w:instrText xml:space="preserve"> PAGEREF _Toc280463150 \h </w:instrText>
        </w:r>
        <w:r>
          <w:rPr>
            <w:noProof/>
            <w:webHidden/>
          </w:rPr>
        </w:r>
        <w:r>
          <w:rPr>
            <w:noProof/>
            <w:webHidden/>
          </w:rPr>
          <w:fldChar w:fldCharType="separate"/>
        </w:r>
        <w:r>
          <w:rPr>
            <w:noProof/>
            <w:webHidden/>
          </w:rPr>
          <w:t>83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1" w:history="1">
        <w:r w:rsidRPr="00720E8B">
          <w:rPr>
            <w:rStyle w:val="Hipervnculo"/>
            <w:noProof/>
          </w:rPr>
          <w:t>4.2.1. Lado Servidor</w:t>
        </w:r>
        <w:r>
          <w:rPr>
            <w:noProof/>
            <w:webHidden/>
          </w:rPr>
          <w:tab/>
        </w:r>
        <w:r>
          <w:rPr>
            <w:noProof/>
            <w:webHidden/>
          </w:rPr>
          <w:fldChar w:fldCharType="begin"/>
        </w:r>
        <w:r>
          <w:rPr>
            <w:noProof/>
            <w:webHidden/>
          </w:rPr>
          <w:instrText xml:space="preserve"> PAGEREF _Toc280463151 \h </w:instrText>
        </w:r>
        <w:r>
          <w:rPr>
            <w:noProof/>
            <w:webHidden/>
          </w:rPr>
        </w:r>
        <w:r>
          <w:rPr>
            <w:noProof/>
            <w:webHidden/>
          </w:rPr>
          <w:fldChar w:fldCharType="separate"/>
        </w:r>
        <w:r>
          <w:rPr>
            <w:noProof/>
            <w:webHidden/>
          </w:rPr>
          <w:t>83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2" w:history="1">
        <w:r w:rsidRPr="00720E8B">
          <w:rPr>
            <w:rStyle w:val="Hipervnculo"/>
            <w:noProof/>
          </w:rPr>
          <w:t>4.2.1.1. PHP 5.3</w:t>
        </w:r>
        <w:r>
          <w:rPr>
            <w:noProof/>
            <w:webHidden/>
          </w:rPr>
          <w:tab/>
        </w:r>
        <w:r>
          <w:rPr>
            <w:noProof/>
            <w:webHidden/>
          </w:rPr>
          <w:fldChar w:fldCharType="begin"/>
        </w:r>
        <w:r>
          <w:rPr>
            <w:noProof/>
            <w:webHidden/>
          </w:rPr>
          <w:instrText xml:space="preserve"> PAGEREF _Toc280463152 \h </w:instrText>
        </w:r>
        <w:r>
          <w:rPr>
            <w:noProof/>
            <w:webHidden/>
          </w:rPr>
        </w:r>
        <w:r>
          <w:rPr>
            <w:noProof/>
            <w:webHidden/>
          </w:rPr>
          <w:fldChar w:fldCharType="separate"/>
        </w:r>
        <w:r>
          <w:rPr>
            <w:noProof/>
            <w:webHidden/>
          </w:rPr>
          <w:t>83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3" w:history="1">
        <w:r w:rsidRPr="00720E8B">
          <w:rPr>
            <w:rStyle w:val="Hipervnculo"/>
            <w:noProof/>
          </w:rPr>
          <w:t>4.2.1.2. MySQL 5</w:t>
        </w:r>
        <w:r>
          <w:rPr>
            <w:noProof/>
            <w:webHidden/>
          </w:rPr>
          <w:tab/>
        </w:r>
        <w:r>
          <w:rPr>
            <w:noProof/>
            <w:webHidden/>
          </w:rPr>
          <w:fldChar w:fldCharType="begin"/>
        </w:r>
        <w:r>
          <w:rPr>
            <w:noProof/>
            <w:webHidden/>
          </w:rPr>
          <w:instrText xml:space="preserve"> PAGEREF _Toc280463153 \h </w:instrText>
        </w:r>
        <w:r>
          <w:rPr>
            <w:noProof/>
            <w:webHidden/>
          </w:rPr>
        </w:r>
        <w:r>
          <w:rPr>
            <w:noProof/>
            <w:webHidden/>
          </w:rPr>
          <w:fldChar w:fldCharType="separate"/>
        </w:r>
        <w:r>
          <w:rPr>
            <w:noProof/>
            <w:webHidden/>
          </w:rPr>
          <w:t>85</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4" w:history="1">
        <w:r w:rsidRPr="00720E8B">
          <w:rPr>
            <w:rStyle w:val="Hipervnculo"/>
            <w:noProof/>
          </w:rPr>
          <w:t>4.2.1.3. FFmpeg</w:t>
        </w:r>
        <w:r>
          <w:rPr>
            <w:noProof/>
            <w:webHidden/>
          </w:rPr>
          <w:tab/>
        </w:r>
        <w:r>
          <w:rPr>
            <w:noProof/>
            <w:webHidden/>
          </w:rPr>
          <w:fldChar w:fldCharType="begin"/>
        </w:r>
        <w:r>
          <w:rPr>
            <w:noProof/>
            <w:webHidden/>
          </w:rPr>
          <w:instrText xml:space="preserve"> PAGEREF _Toc280463154 \h </w:instrText>
        </w:r>
        <w:r>
          <w:rPr>
            <w:noProof/>
            <w:webHidden/>
          </w:rPr>
        </w:r>
        <w:r>
          <w:rPr>
            <w:noProof/>
            <w:webHidden/>
          </w:rPr>
          <w:fldChar w:fldCharType="separate"/>
        </w:r>
        <w:r>
          <w:rPr>
            <w:noProof/>
            <w:webHidden/>
          </w:rPr>
          <w:t>86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5" w:history="1">
        <w:r w:rsidRPr="00720E8B">
          <w:rPr>
            <w:rStyle w:val="Hipervnculo"/>
            <w:noProof/>
          </w:rPr>
          <w:t>4.2.2. Lado Cliente</w:t>
        </w:r>
        <w:r>
          <w:rPr>
            <w:noProof/>
            <w:webHidden/>
          </w:rPr>
          <w:tab/>
        </w:r>
        <w:r>
          <w:rPr>
            <w:noProof/>
            <w:webHidden/>
          </w:rPr>
          <w:fldChar w:fldCharType="begin"/>
        </w:r>
        <w:r>
          <w:rPr>
            <w:noProof/>
            <w:webHidden/>
          </w:rPr>
          <w:instrText xml:space="preserve"> PAGEREF _Toc280463155 \h </w:instrText>
        </w:r>
        <w:r>
          <w:rPr>
            <w:noProof/>
            <w:webHidden/>
          </w:rPr>
        </w:r>
        <w:r>
          <w:rPr>
            <w:noProof/>
            <w:webHidden/>
          </w:rPr>
          <w:fldChar w:fldCharType="separate"/>
        </w:r>
        <w:r>
          <w:rPr>
            <w:noProof/>
            <w:webHidden/>
          </w:rPr>
          <w:t>87</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6" w:history="1">
        <w:r w:rsidRPr="00720E8B">
          <w:rPr>
            <w:rStyle w:val="Hipervnculo"/>
            <w:noProof/>
          </w:rPr>
          <w:t>4.2.2.1 Javascript</w:t>
        </w:r>
        <w:r>
          <w:rPr>
            <w:noProof/>
            <w:webHidden/>
          </w:rPr>
          <w:tab/>
        </w:r>
        <w:r>
          <w:rPr>
            <w:noProof/>
            <w:webHidden/>
          </w:rPr>
          <w:fldChar w:fldCharType="begin"/>
        </w:r>
        <w:r>
          <w:rPr>
            <w:noProof/>
            <w:webHidden/>
          </w:rPr>
          <w:instrText xml:space="preserve"> PAGEREF _Toc280463156 \h </w:instrText>
        </w:r>
        <w:r>
          <w:rPr>
            <w:noProof/>
            <w:webHidden/>
          </w:rPr>
        </w:r>
        <w:r>
          <w:rPr>
            <w:noProof/>
            <w:webHidden/>
          </w:rPr>
          <w:fldChar w:fldCharType="separate"/>
        </w:r>
        <w:r>
          <w:rPr>
            <w:noProof/>
            <w:webHidden/>
          </w:rPr>
          <w:t>87</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7" w:history="1">
        <w:r w:rsidRPr="00720E8B">
          <w:rPr>
            <w:rStyle w:val="Hipervnculo"/>
            <w:noProof/>
          </w:rPr>
          <w:t>4.2.2.2 JW Player</w:t>
        </w:r>
        <w:r>
          <w:rPr>
            <w:noProof/>
            <w:webHidden/>
          </w:rPr>
          <w:tab/>
        </w:r>
        <w:r>
          <w:rPr>
            <w:noProof/>
            <w:webHidden/>
          </w:rPr>
          <w:fldChar w:fldCharType="begin"/>
        </w:r>
        <w:r>
          <w:rPr>
            <w:noProof/>
            <w:webHidden/>
          </w:rPr>
          <w:instrText xml:space="preserve"> PAGEREF _Toc280463157 \h </w:instrText>
        </w:r>
        <w:r>
          <w:rPr>
            <w:noProof/>
            <w:webHidden/>
          </w:rPr>
        </w:r>
        <w:r>
          <w:rPr>
            <w:noProof/>
            <w:webHidden/>
          </w:rPr>
          <w:fldChar w:fldCharType="separate"/>
        </w:r>
        <w:r>
          <w:rPr>
            <w:noProof/>
            <w:webHidden/>
          </w:rPr>
          <w:t>89</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58" w:history="1">
        <w:r w:rsidRPr="00720E8B">
          <w:rPr>
            <w:rStyle w:val="Hipervnculo"/>
            <w:noProof/>
          </w:rPr>
          <w:t>4.3. Entorno de Desarrollo</w:t>
        </w:r>
        <w:r>
          <w:rPr>
            <w:noProof/>
            <w:webHidden/>
          </w:rPr>
          <w:tab/>
        </w:r>
        <w:r>
          <w:rPr>
            <w:noProof/>
            <w:webHidden/>
          </w:rPr>
          <w:fldChar w:fldCharType="begin"/>
        </w:r>
        <w:r>
          <w:rPr>
            <w:noProof/>
            <w:webHidden/>
          </w:rPr>
          <w:instrText xml:space="preserve"> PAGEREF _Toc280463158 \h </w:instrText>
        </w:r>
        <w:r>
          <w:rPr>
            <w:noProof/>
            <w:webHidden/>
          </w:rPr>
        </w:r>
        <w:r>
          <w:rPr>
            <w:noProof/>
            <w:webHidden/>
          </w:rPr>
          <w:fldChar w:fldCharType="separate"/>
        </w:r>
        <w:r>
          <w:rPr>
            <w:noProof/>
            <w:webHidden/>
          </w:rPr>
          <w:t>90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9" w:history="1">
        <w:r w:rsidRPr="00720E8B">
          <w:rPr>
            <w:rStyle w:val="Hipervnculo"/>
            <w:noProof/>
          </w:rPr>
          <w:t>4.3.1. Entorno Integrado de Desarrollo (IDE)</w:t>
        </w:r>
        <w:r>
          <w:rPr>
            <w:noProof/>
            <w:webHidden/>
          </w:rPr>
          <w:tab/>
        </w:r>
        <w:r>
          <w:rPr>
            <w:noProof/>
            <w:webHidden/>
          </w:rPr>
          <w:fldChar w:fldCharType="begin"/>
        </w:r>
        <w:r>
          <w:rPr>
            <w:noProof/>
            <w:webHidden/>
          </w:rPr>
          <w:instrText xml:space="preserve"> PAGEREF _Toc280463159 \h </w:instrText>
        </w:r>
        <w:r>
          <w:rPr>
            <w:noProof/>
            <w:webHidden/>
          </w:rPr>
        </w:r>
        <w:r>
          <w:rPr>
            <w:noProof/>
            <w:webHidden/>
          </w:rPr>
          <w:fldChar w:fldCharType="separate"/>
        </w:r>
        <w:r>
          <w:rPr>
            <w:noProof/>
            <w:webHidden/>
          </w:rPr>
          <w:t>90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0" w:history="1">
        <w:r w:rsidRPr="00720E8B">
          <w:rPr>
            <w:rStyle w:val="Hipervnculo"/>
            <w:noProof/>
          </w:rPr>
          <w:t>4.3.2. Control de versiones</w:t>
        </w:r>
        <w:r>
          <w:rPr>
            <w:noProof/>
            <w:webHidden/>
          </w:rPr>
          <w:tab/>
        </w:r>
        <w:r>
          <w:rPr>
            <w:noProof/>
            <w:webHidden/>
          </w:rPr>
          <w:fldChar w:fldCharType="begin"/>
        </w:r>
        <w:r>
          <w:rPr>
            <w:noProof/>
            <w:webHidden/>
          </w:rPr>
          <w:instrText xml:space="preserve"> PAGEREF _Toc280463160 \h </w:instrText>
        </w:r>
        <w:r>
          <w:rPr>
            <w:noProof/>
            <w:webHidden/>
          </w:rPr>
        </w:r>
        <w:r>
          <w:rPr>
            <w:noProof/>
            <w:webHidden/>
          </w:rPr>
          <w:fldChar w:fldCharType="separate"/>
        </w:r>
        <w:r>
          <w:rPr>
            <w:noProof/>
            <w:webHidden/>
          </w:rPr>
          <w:t>91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1" w:history="1">
        <w:r w:rsidRPr="00720E8B">
          <w:rPr>
            <w:rStyle w:val="Hipervnculo"/>
            <w:noProof/>
          </w:rPr>
          <w:t>4.3. Diagrama de Datos</w:t>
        </w:r>
        <w:r>
          <w:rPr>
            <w:noProof/>
            <w:webHidden/>
          </w:rPr>
          <w:tab/>
        </w:r>
        <w:r>
          <w:rPr>
            <w:noProof/>
            <w:webHidden/>
          </w:rPr>
          <w:fldChar w:fldCharType="begin"/>
        </w:r>
        <w:r>
          <w:rPr>
            <w:noProof/>
            <w:webHidden/>
          </w:rPr>
          <w:instrText xml:space="preserve"> PAGEREF _Toc280463161 \h </w:instrText>
        </w:r>
        <w:r>
          <w:rPr>
            <w:noProof/>
            <w:webHidden/>
          </w:rPr>
        </w:r>
        <w:r>
          <w:rPr>
            <w:noProof/>
            <w:webHidden/>
          </w:rPr>
          <w:fldChar w:fldCharType="separate"/>
        </w:r>
        <w:r>
          <w:rPr>
            <w:noProof/>
            <w:webHidden/>
          </w:rPr>
          <w:t>92</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2" w:history="1">
        <w:r w:rsidRPr="00720E8B">
          <w:rPr>
            <w:rStyle w:val="Hipervnculo"/>
            <w:noProof/>
          </w:rPr>
          <w:t>4.4. Diagrama de Clases</w:t>
        </w:r>
        <w:r>
          <w:rPr>
            <w:noProof/>
            <w:webHidden/>
          </w:rPr>
          <w:tab/>
        </w:r>
        <w:r>
          <w:rPr>
            <w:noProof/>
            <w:webHidden/>
          </w:rPr>
          <w:fldChar w:fldCharType="begin"/>
        </w:r>
        <w:r>
          <w:rPr>
            <w:noProof/>
            <w:webHidden/>
          </w:rPr>
          <w:instrText xml:space="preserve"> PAGEREF _Toc280463162 \h </w:instrText>
        </w:r>
        <w:r>
          <w:rPr>
            <w:noProof/>
            <w:webHidden/>
          </w:rPr>
        </w:r>
        <w:r>
          <w:rPr>
            <w:noProof/>
            <w:webHidden/>
          </w:rPr>
          <w:fldChar w:fldCharType="separate"/>
        </w:r>
        <w:r>
          <w:rPr>
            <w:noProof/>
            <w:webHidden/>
          </w:rPr>
          <w:t>93</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3" w:history="1">
        <w:r w:rsidRPr="00720E8B">
          <w:rPr>
            <w:rStyle w:val="Hipervnculo"/>
            <w:noProof/>
          </w:rPr>
          <w:t>4.4.1. Namespace Models</w:t>
        </w:r>
        <w:r>
          <w:rPr>
            <w:noProof/>
            <w:webHidden/>
          </w:rPr>
          <w:tab/>
        </w:r>
        <w:r>
          <w:rPr>
            <w:noProof/>
            <w:webHidden/>
          </w:rPr>
          <w:fldChar w:fldCharType="begin"/>
        </w:r>
        <w:r>
          <w:rPr>
            <w:noProof/>
            <w:webHidden/>
          </w:rPr>
          <w:instrText xml:space="preserve"> PAGEREF _Toc280463163 \h </w:instrText>
        </w:r>
        <w:r>
          <w:rPr>
            <w:noProof/>
            <w:webHidden/>
          </w:rPr>
        </w:r>
        <w:r>
          <w:rPr>
            <w:noProof/>
            <w:webHidden/>
          </w:rPr>
          <w:fldChar w:fldCharType="separate"/>
        </w:r>
        <w:r>
          <w:rPr>
            <w:noProof/>
            <w:webHidden/>
          </w:rPr>
          <w:t>94</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4" w:history="1">
        <w:r w:rsidRPr="00720E8B">
          <w:rPr>
            <w:rStyle w:val="Hipervnculo"/>
            <w:noProof/>
          </w:rPr>
          <w:t>4.4.2. Namespace Views</w:t>
        </w:r>
        <w:r>
          <w:rPr>
            <w:noProof/>
            <w:webHidden/>
          </w:rPr>
          <w:tab/>
        </w:r>
        <w:r>
          <w:rPr>
            <w:noProof/>
            <w:webHidden/>
          </w:rPr>
          <w:fldChar w:fldCharType="begin"/>
        </w:r>
        <w:r>
          <w:rPr>
            <w:noProof/>
            <w:webHidden/>
          </w:rPr>
          <w:instrText xml:space="preserve"> PAGEREF _Toc280463164 \h </w:instrText>
        </w:r>
        <w:r>
          <w:rPr>
            <w:noProof/>
            <w:webHidden/>
          </w:rPr>
        </w:r>
        <w:r>
          <w:rPr>
            <w:noProof/>
            <w:webHidden/>
          </w:rPr>
          <w:fldChar w:fldCharType="separate"/>
        </w:r>
        <w:r>
          <w:rPr>
            <w:noProof/>
            <w:webHidden/>
          </w:rPr>
          <w:t>99</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5" w:history="1">
        <w:r w:rsidRPr="00720E8B">
          <w:rPr>
            <w:rStyle w:val="Hipervnculo"/>
            <w:noProof/>
          </w:rPr>
          <w:t>4.4.3. Namespace Controllers</w:t>
        </w:r>
        <w:r>
          <w:rPr>
            <w:noProof/>
            <w:webHidden/>
          </w:rPr>
          <w:tab/>
        </w:r>
        <w:r>
          <w:rPr>
            <w:noProof/>
            <w:webHidden/>
          </w:rPr>
          <w:fldChar w:fldCharType="begin"/>
        </w:r>
        <w:r>
          <w:rPr>
            <w:noProof/>
            <w:webHidden/>
          </w:rPr>
          <w:instrText xml:space="preserve"> PAGEREF _Toc280463165 \h </w:instrText>
        </w:r>
        <w:r>
          <w:rPr>
            <w:noProof/>
            <w:webHidden/>
          </w:rPr>
        </w:r>
        <w:r>
          <w:rPr>
            <w:noProof/>
            <w:webHidden/>
          </w:rPr>
          <w:fldChar w:fldCharType="separate"/>
        </w:r>
        <w:r>
          <w:rPr>
            <w:noProof/>
            <w:webHidden/>
          </w:rPr>
          <w:t>102</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6" w:history="1">
        <w:r w:rsidRPr="00720E8B">
          <w:rPr>
            <w:rStyle w:val="Hipervnculo"/>
            <w:noProof/>
          </w:rPr>
          <w:t>4.5. Especificaciones de desarrollo Back Office</w:t>
        </w:r>
        <w:r>
          <w:rPr>
            <w:noProof/>
            <w:webHidden/>
          </w:rPr>
          <w:tab/>
        </w:r>
        <w:r>
          <w:rPr>
            <w:noProof/>
            <w:webHidden/>
          </w:rPr>
          <w:fldChar w:fldCharType="begin"/>
        </w:r>
        <w:r>
          <w:rPr>
            <w:noProof/>
            <w:webHidden/>
          </w:rPr>
          <w:instrText xml:space="preserve"> PAGEREF _Toc280463166 \h </w:instrText>
        </w:r>
        <w:r>
          <w:rPr>
            <w:noProof/>
            <w:webHidden/>
          </w:rPr>
        </w:r>
        <w:r>
          <w:rPr>
            <w:noProof/>
            <w:webHidden/>
          </w:rPr>
          <w:fldChar w:fldCharType="separate"/>
        </w:r>
        <w:r>
          <w:rPr>
            <w:noProof/>
            <w:webHidden/>
          </w:rPr>
          <w:t>116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7" w:history="1">
        <w:r w:rsidRPr="00720E8B">
          <w:rPr>
            <w:rStyle w:val="Hipervnculo"/>
            <w:noProof/>
          </w:rPr>
          <w:t>4.5.1. Configuración de Sitio</w:t>
        </w:r>
        <w:r>
          <w:rPr>
            <w:noProof/>
            <w:webHidden/>
          </w:rPr>
          <w:tab/>
        </w:r>
        <w:r>
          <w:rPr>
            <w:noProof/>
            <w:webHidden/>
          </w:rPr>
          <w:fldChar w:fldCharType="begin"/>
        </w:r>
        <w:r>
          <w:rPr>
            <w:noProof/>
            <w:webHidden/>
          </w:rPr>
          <w:instrText xml:space="preserve"> PAGEREF _Toc280463167 \h </w:instrText>
        </w:r>
        <w:r>
          <w:rPr>
            <w:noProof/>
            <w:webHidden/>
          </w:rPr>
        </w:r>
        <w:r>
          <w:rPr>
            <w:noProof/>
            <w:webHidden/>
          </w:rPr>
          <w:fldChar w:fldCharType="separate"/>
        </w:r>
        <w:r>
          <w:rPr>
            <w:noProof/>
            <w:webHidden/>
          </w:rPr>
          <w:t>116</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8" w:history="1">
        <w:r w:rsidRPr="00720E8B">
          <w:rPr>
            <w:rStyle w:val="Hipervnculo"/>
            <w:noProof/>
          </w:rPr>
          <w:t>4.5.2. Componentes XML</w:t>
        </w:r>
        <w:r>
          <w:rPr>
            <w:noProof/>
            <w:webHidden/>
          </w:rPr>
          <w:tab/>
        </w:r>
        <w:r>
          <w:rPr>
            <w:noProof/>
            <w:webHidden/>
          </w:rPr>
          <w:fldChar w:fldCharType="begin"/>
        </w:r>
        <w:r>
          <w:rPr>
            <w:noProof/>
            <w:webHidden/>
          </w:rPr>
          <w:instrText xml:space="preserve"> PAGEREF _Toc280463168 \h </w:instrText>
        </w:r>
        <w:r>
          <w:rPr>
            <w:noProof/>
            <w:webHidden/>
          </w:rPr>
        </w:r>
        <w:r>
          <w:rPr>
            <w:noProof/>
            <w:webHidden/>
          </w:rPr>
          <w:fldChar w:fldCharType="separate"/>
        </w:r>
        <w:r>
          <w:rPr>
            <w:noProof/>
            <w:webHidden/>
          </w:rPr>
          <w:t>117</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9" w:history="1">
        <w:r w:rsidRPr="00720E8B">
          <w:rPr>
            <w:rStyle w:val="Hipervnculo"/>
            <w:noProof/>
          </w:rPr>
          <w:t>4.6. Especificaciones Front Office</w:t>
        </w:r>
        <w:r>
          <w:rPr>
            <w:noProof/>
            <w:webHidden/>
          </w:rPr>
          <w:tab/>
        </w:r>
        <w:r>
          <w:rPr>
            <w:noProof/>
            <w:webHidden/>
          </w:rPr>
          <w:fldChar w:fldCharType="begin"/>
        </w:r>
        <w:r>
          <w:rPr>
            <w:noProof/>
            <w:webHidden/>
          </w:rPr>
          <w:instrText xml:space="preserve"> PAGEREF _Toc280463169 \h </w:instrText>
        </w:r>
        <w:r>
          <w:rPr>
            <w:noProof/>
            <w:webHidden/>
          </w:rPr>
        </w:r>
        <w:r>
          <w:rPr>
            <w:noProof/>
            <w:webHidden/>
          </w:rPr>
          <w:fldChar w:fldCharType="separate"/>
        </w:r>
        <w:r>
          <w:rPr>
            <w:noProof/>
            <w:webHidden/>
          </w:rPr>
          <w:t>118</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70" w:history="1">
        <w:r w:rsidRPr="00720E8B">
          <w:rPr>
            <w:rStyle w:val="Hipervnculo"/>
            <w:noProof/>
          </w:rPr>
          <w:t>4.7. Maquetas Funcionales Back Office.</w:t>
        </w:r>
        <w:r>
          <w:rPr>
            <w:noProof/>
            <w:webHidden/>
          </w:rPr>
          <w:tab/>
        </w:r>
        <w:r>
          <w:rPr>
            <w:noProof/>
            <w:webHidden/>
          </w:rPr>
          <w:fldChar w:fldCharType="begin"/>
        </w:r>
        <w:r>
          <w:rPr>
            <w:noProof/>
            <w:webHidden/>
          </w:rPr>
          <w:instrText xml:space="preserve"> PAGEREF _Toc280463170 \h </w:instrText>
        </w:r>
        <w:r>
          <w:rPr>
            <w:noProof/>
            <w:webHidden/>
          </w:rPr>
        </w:r>
        <w:r>
          <w:rPr>
            <w:noProof/>
            <w:webHidden/>
          </w:rPr>
          <w:fldChar w:fldCharType="separate"/>
        </w:r>
        <w:r>
          <w:rPr>
            <w:noProof/>
            <w:webHidden/>
          </w:rPr>
          <w:t>122</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1" w:history="1">
        <w:r w:rsidRPr="00720E8B">
          <w:rPr>
            <w:rStyle w:val="Hipervnculo"/>
          </w:rPr>
          <w:t>5. Conclusiones</w:t>
        </w:r>
        <w:r>
          <w:rPr>
            <w:webHidden/>
          </w:rPr>
          <w:tab/>
        </w:r>
        <w:r>
          <w:rPr>
            <w:webHidden/>
          </w:rPr>
          <w:fldChar w:fldCharType="begin"/>
        </w:r>
        <w:r>
          <w:rPr>
            <w:webHidden/>
          </w:rPr>
          <w:instrText xml:space="preserve"> PAGEREF _Toc280463171 \h </w:instrText>
        </w:r>
        <w:r>
          <w:rPr>
            <w:webHidden/>
          </w:rPr>
        </w:r>
        <w:r>
          <w:rPr>
            <w:webHidden/>
          </w:rPr>
          <w:fldChar w:fldCharType="separate"/>
        </w:r>
        <w:r>
          <w:rPr>
            <w:webHidden/>
          </w:rPr>
          <w:t>130</w:t>
        </w:r>
        <w:r>
          <w:rPr>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72" w:history="1">
        <w:r w:rsidRPr="00720E8B">
          <w:rPr>
            <w:rStyle w:val="Hipervnculo"/>
            <w:noProof/>
          </w:rPr>
          <w:t>5.1. General</w:t>
        </w:r>
        <w:r>
          <w:rPr>
            <w:noProof/>
            <w:webHidden/>
          </w:rPr>
          <w:tab/>
        </w:r>
        <w:r>
          <w:rPr>
            <w:noProof/>
            <w:webHidden/>
          </w:rPr>
          <w:fldChar w:fldCharType="begin"/>
        </w:r>
        <w:r>
          <w:rPr>
            <w:noProof/>
            <w:webHidden/>
          </w:rPr>
          <w:instrText xml:space="preserve"> PAGEREF _Toc280463172 \h </w:instrText>
        </w:r>
        <w:r>
          <w:rPr>
            <w:noProof/>
            <w:webHidden/>
          </w:rPr>
        </w:r>
        <w:r>
          <w:rPr>
            <w:noProof/>
            <w:webHidden/>
          </w:rPr>
          <w:fldChar w:fldCharType="separate"/>
        </w:r>
        <w:r>
          <w:rPr>
            <w:noProof/>
            <w:webHidden/>
          </w:rPr>
          <w:t>130</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73" w:history="1">
        <w:r w:rsidRPr="00720E8B">
          <w:rPr>
            <w:rStyle w:val="Hipervnculo"/>
            <w:noProof/>
          </w:rPr>
          <w:t>5.2. Particular</w:t>
        </w:r>
        <w:r>
          <w:rPr>
            <w:noProof/>
            <w:webHidden/>
          </w:rPr>
          <w:tab/>
        </w:r>
        <w:r>
          <w:rPr>
            <w:noProof/>
            <w:webHidden/>
          </w:rPr>
          <w:fldChar w:fldCharType="begin"/>
        </w:r>
        <w:r>
          <w:rPr>
            <w:noProof/>
            <w:webHidden/>
          </w:rPr>
          <w:instrText xml:space="preserve"> PAGEREF _Toc280463173 \h </w:instrText>
        </w:r>
        <w:r>
          <w:rPr>
            <w:noProof/>
            <w:webHidden/>
          </w:rPr>
        </w:r>
        <w:r>
          <w:rPr>
            <w:noProof/>
            <w:webHidden/>
          </w:rPr>
          <w:fldChar w:fldCharType="separate"/>
        </w:r>
        <w:r>
          <w:rPr>
            <w:noProof/>
            <w:webHidden/>
          </w:rPr>
          <w:t>130</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4" w:history="1">
        <w:r w:rsidRPr="00720E8B">
          <w:rPr>
            <w:rStyle w:val="Hipervnculo"/>
          </w:rPr>
          <w:t>6. Bibliografía</w:t>
        </w:r>
        <w:r>
          <w:rPr>
            <w:webHidden/>
          </w:rPr>
          <w:tab/>
        </w:r>
        <w:r>
          <w:rPr>
            <w:webHidden/>
          </w:rPr>
          <w:fldChar w:fldCharType="begin"/>
        </w:r>
        <w:r>
          <w:rPr>
            <w:webHidden/>
          </w:rPr>
          <w:instrText xml:space="preserve"> PAGEREF _Toc280463174 \h </w:instrText>
        </w:r>
        <w:r>
          <w:rPr>
            <w:webHidden/>
          </w:rPr>
        </w:r>
        <w:r>
          <w:rPr>
            <w:webHidden/>
          </w:rPr>
          <w:fldChar w:fldCharType="separate"/>
        </w:r>
        <w:r>
          <w:rPr>
            <w:webHidden/>
          </w:rPr>
          <w:t>131</w:t>
        </w:r>
        <w:r>
          <w:rPr>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5" w:history="1">
        <w:r w:rsidRPr="00720E8B">
          <w:rPr>
            <w:rStyle w:val="Hipervnculo"/>
          </w:rPr>
          <w:t>Glosario</w:t>
        </w:r>
        <w:r>
          <w:rPr>
            <w:webHidden/>
          </w:rPr>
          <w:tab/>
        </w:r>
        <w:r>
          <w:rPr>
            <w:webHidden/>
          </w:rPr>
          <w:fldChar w:fldCharType="begin"/>
        </w:r>
        <w:r>
          <w:rPr>
            <w:webHidden/>
          </w:rPr>
          <w:instrText xml:space="preserve"> PAGEREF _Toc280463175 \h </w:instrText>
        </w:r>
        <w:r>
          <w:rPr>
            <w:webHidden/>
          </w:rPr>
        </w:r>
        <w:r>
          <w:rPr>
            <w:webHidden/>
          </w:rPr>
          <w:fldChar w:fldCharType="separate"/>
        </w:r>
        <w:r>
          <w:rPr>
            <w:webHidden/>
          </w:rPr>
          <w:t>133</w:t>
        </w:r>
        <w:r>
          <w:rPr>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6" w:history="1">
        <w:r w:rsidRPr="00720E8B">
          <w:rPr>
            <w:rStyle w:val="Hipervnculo"/>
            <w:lang w:val="en-US"/>
          </w:rPr>
          <w:t>Acrónimos</w:t>
        </w:r>
        <w:r>
          <w:rPr>
            <w:webHidden/>
          </w:rPr>
          <w:tab/>
        </w:r>
        <w:r>
          <w:rPr>
            <w:webHidden/>
          </w:rPr>
          <w:fldChar w:fldCharType="begin"/>
        </w:r>
        <w:r>
          <w:rPr>
            <w:webHidden/>
          </w:rPr>
          <w:instrText xml:space="preserve"> PAGEREF _Toc280463176 \h </w:instrText>
        </w:r>
        <w:r>
          <w:rPr>
            <w:webHidden/>
          </w:rPr>
        </w:r>
        <w:r>
          <w:rPr>
            <w:webHidden/>
          </w:rPr>
          <w:fldChar w:fldCharType="separate"/>
        </w:r>
        <w:r>
          <w:rPr>
            <w:webHidden/>
          </w:rPr>
          <w:t>134</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C063B"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6C063B">
        <w:rPr>
          <w:noProof/>
        </w:rPr>
        <w:t>Ilustración 1 - Componentes que intervienen en acceso multimedia web</w:t>
      </w:r>
      <w:r w:rsidR="006C063B">
        <w:rPr>
          <w:noProof/>
        </w:rPr>
        <w:tab/>
      </w:r>
      <w:r>
        <w:rPr>
          <w:noProof/>
        </w:rPr>
        <w:fldChar w:fldCharType="begin"/>
      </w:r>
      <w:r w:rsidR="006C063B">
        <w:rPr>
          <w:noProof/>
        </w:rPr>
        <w:instrText xml:space="preserve"> PAGEREF _Toc280454771 \h </w:instrText>
      </w:r>
      <w:r>
        <w:rPr>
          <w:noProof/>
        </w:rPr>
      </w:r>
      <w:r>
        <w:rPr>
          <w:noProof/>
        </w:rPr>
        <w:fldChar w:fldCharType="separate"/>
      </w:r>
      <w:r w:rsidR="007E7D31">
        <w:rPr>
          <w:noProof/>
        </w:rPr>
        <w:t>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2797D">
        <w:rPr>
          <w:noProof/>
        </w:rPr>
        <w:fldChar w:fldCharType="begin"/>
      </w:r>
      <w:r>
        <w:rPr>
          <w:noProof/>
        </w:rPr>
        <w:instrText xml:space="preserve"> PAGEREF _Toc280454772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2797D">
        <w:rPr>
          <w:noProof/>
        </w:rPr>
        <w:fldChar w:fldCharType="begin"/>
      </w:r>
      <w:r>
        <w:rPr>
          <w:noProof/>
        </w:rPr>
        <w:instrText xml:space="preserve"> PAGEREF _Toc280454773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2797D">
        <w:rPr>
          <w:noProof/>
        </w:rPr>
        <w:fldChar w:fldCharType="begin"/>
      </w:r>
      <w:r>
        <w:rPr>
          <w:noProof/>
        </w:rPr>
        <w:instrText xml:space="preserve"> PAGEREF _Toc280454774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2797D">
        <w:rPr>
          <w:noProof/>
        </w:rPr>
        <w:fldChar w:fldCharType="begin"/>
      </w:r>
      <w:r>
        <w:rPr>
          <w:noProof/>
        </w:rPr>
        <w:instrText xml:space="preserve"> PAGEREF _Toc280454775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2797D">
        <w:rPr>
          <w:noProof/>
        </w:rPr>
        <w:fldChar w:fldCharType="begin"/>
      </w:r>
      <w:r>
        <w:rPr>
          <w:noProof/>
        </w:rPr>
        <w:instrText xml:space="preserve"> PAGEREF _Toc280454776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2797D">
        <w:rPr>
          <w:noProof/>
        </w:rPr>
        <w:fldChar w:fldCharType="begin"/>
      </w:r>
      <w:r>
        <w:rPr>
          <w:noProof/>
        </w:rPr>
        <w:instrText xml:space="preserve"> PAGEREF _Toc280454777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2797D">
        <w:rPr>
          <w:noProof/>
        </w:rPr>
        <w:fldChar w:fldCharType="begin"/>
      </w:r>
      <w:r>
        <w:rPr>
          <w:noProof/>
        </w:rPr>
        <w:instrText xml:space="preserve"> PAGEREF _Toc280454778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2797D">
        <w:rPr>
          <w:noProof/>
        </w:rPr>
        <w:fldChar w:fldCharType="begin"/>
      </w:r>
      <w:r>
        <w:rPr>
          <w:noProof/>
        </w:rPr>
        <w:instrText xml:space="preserve"> PAGEREF _Toc280454779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2797D">
        <w:rPr>
          <w:noProof/>
        </w:rPr>
        <w:fldChar w:fldCharType="begin"/>
      </w:r>
      <w:r>
        <w:rPr>
          <w:noProof/>
        </w:rPr>
        <w:instrText xml:space="preserve"> PAGEREF _Toc280454780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42797D">
        <w:rPr>
          <w:noProof/>
        </w:rPr>
        <w:fldChar w:fldCharType="begin"/>
      </w:r>
      <w:r>
        <w:rPr>
          <w:noProof/>
        </w:rPr>
        <w:instrText xml:space="preserve"> PAGEREF _Toc280454781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2797D">
        <w:rPr>
          <w:noProof/>
        </w:rPr>
        <w:fldChar w:fldCharType="begin"/>
      </w:r>
      <w:r>
        <w:rPr>
          <w:noProof/>
        </w:rPr>
        <w:instrText xml:space="preserve"> PAGEREF _Toc280454782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2797D">
        <w:rPr>
          <w:noProof/>
        </w:rPr>
        <w:fldChar w:fldCharType="begin"/>
      </w:r>
      <w:r>
        <w:rPr>
          <w:noProof/>
        </w:rPr>
        <w:instrText xml:space="preserve"> PAGEREF _Toc280454783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2797D">
        <w:rPr>
          <w:noProof/>
        </w:rPr>
        <w:fldChar w:fldCharType="begin"/>
      </w:r>
      <w:r>
        <w:rPr>
          <w:noProof/>
        </w:rPr>
        <w:instrText xml:space="preserve"> PAGEREF _Toc280454784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2797D">
        <w:rPr>
          <w:noProof/>
        </w:rPr>
        <w:fldChar w:fldCharType="begin"/>
      </w:r>
      <w:r>
        <w:rPr>
          <w:noProof/>
        </w:rPr>
        <w:instrText xml:space="preserve"> PAGEREF _Toc280454785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2797D">
        <w:rPr>
          <w:noProof/>
        </w:rPr>
        <w:fldChar w:fldCharType="begin"/>
      </w:r>
      <w:r>
        <w:rPr>
          <w:noProof/>
        </w:rPr>
        <w:instrText xml:space="preserve"> PAGEREF _Toc280454786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2797D">
        <w:rPr>
          <w:noProof/>
        </w:rPr>
        <w:fldChar w:fldCharType="begin"/>
      </w:r>
      <w:r>
        <w:rPr>
          <w:noProof/>
        </w:rPr>
        <w:instrText xml:space="preserve"> PAGEREF _Toc280454787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2797D">
        <w:rPr>
          <w:noProof/>
        </w:rPr>
        <w:fldChar w:fldCharType="begin"/>
      </w:r>
      <w:r>
        <w:rPr>
          <w:noProof/>
        </w:rPr>
        <w:instrText xml:space="preserve"> PAGEREF _Toc280454788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2797D">
        <w:rPr>
          <w:noProof/>
        </w:rPr>
        <w:fldChar w:fldCharType="begin"/>
      </w:r>
      <w:r>
        <w:rPr>
          <w:noProof/>
        </w:rPr>
        <w:instrText xml:space="preserve"> PAGEREF _Toc280454789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2797D">
        <w:rPr>
          <w:noProof/>
        </w:rPr>
        <w:fldChar w:fldCharType="begin"/>
      </w:r>
      <w:r>
        <w:rPr>
          <w:noProof/>
        </w:rPr>
        <w:instrText xml:space="preserve"> PAGEREF _Toc280454790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2797D">
        <w:rPr>
          <w:noProof/>
        </w:rPr>
        <w:fldChar w:fldCharType="begin"/>
      </w:r>
      <w:r>
        <w:rPr>
          <w:noProof/>
        </w:rPr>
        <w:instrText xml:space="preserve"> PAGEREF _Toc280454791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42797D">
        <w:rPr>
          <w:noProof/>
        </w:rPr>
        <w:fldChar w:fldCharType="begin"/>
      </w:r>
      <w:r>
        <w:rPr>
          <w:noProof/>
        </w:rPr>
        <w:instrText xml:space="preserve"> PAGEREF _Toc280454792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2797D">
        <w:rPr>
          <w:noProof/>
        </w:rPr>
        <w:fldChar w:fldCharType="begin"/>
      </w:r>
      <w:r>
        <w:rPr>
          <w:noProof/>
        </w:rPr>
        <w:instrText xml:space="preserve"> PAGEREF _Toc280454793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2797D">
        <w:rPr>
          <w:noProof/>
        </w:rPr>
        <w:fldChar w:fldCharType="begin"/>
      </w:r>
      <w:r>
        <w:rPr>
          <w:noProof/>
        </w:rPr>
        <w:instrText xml:space="preserve"> PAGEREF _Toc280454794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42797D">
        <w:rPr>
          <w:noProof/>
        </w:rPr>
        <w:fldChar w:fldCharType="begin"/>
      </w:r>
      <w:r>
        <w:rPr>
          <w:noProof/>
        </w:rPr>
        <w:instrText xml:space="preserve"> PAGEREF _Toc280454795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42797D">
        <w:rPr>
          <w:noProof/>
        </w:rPr>
        <w:fldChar w:fldCharType="begin"/>
      </w:r>
      <w:r>
        <w:rPr>
          <w:noProof/>
        </w:rPr>
        <w:instrText xml:space="preserve"> PAGEREF _Toc280454796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42797D">
        <w:rPr>
          <w:noProof/>
        </w:rPr>
        <w:fldChar w:fldCharType="begin"/>
      </w:r>
      <w:r>
        <w:rPr>
          <w:noProof/>
        </w:rPr>
        <w:instrText xml:space="preserve"> PAGEREF _Toc280454797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42797D">
        <w:rPr>
          <w:noProof/>
        </w:rPr>
        <w:fldChar w:fldCharType="begin"/>
      </w:r>
      <w:r>
        <w:rPr>
          <w:noProof/>
        </w:rPr>
        <w:instrText xml:space="preserve"> PAGEREF _Toc280454798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42797D">
        <w:rPr>
          <w:noProof/>
        </w:rPr>
        <w:fldChar w:fldCharType="begin"/>
      </w:r>
      <w:r>
        <w:rPr>
          <w:noProof/>
        </w:rPr>
        <w:instrText xml:space="preserve"> PAGEREF _Toc280454799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42797D">
        <w:rPr>
          <w:noProof/>
        </w:rPr>
        <w:fldChar w:fldCharType="begin"/>
      </w:r>
      <w:r>
        <w:rPr>
          <w:noProof/>
        </w:rPr>
        <w:instrText xml:space="preserve"> PAGEREF _Toc280454800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42797D">
        <w:rPr>
          <w:noProof/>
        </w:rPr>
        <w:fldChar w:fldCharType="begin"/>
      </w:r>
      <w:r>
        <w:rPr>
          <w:noProof/>
        </w:rPr>
        <w:instrText xml:space="preserve"> PAGEREF _Toc280454801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42797D">
        <w:rPr>
          <w:noProof/>
        </w:rPr>
        <w:fldChar w:fldCharType="begin"/>
      </w:r>
      <w:r>
        <w:rPr>
          <w:noProof/>
        </w:rPr>
        <w:instrText xml:space="preserve"> PAGEREF _Toc280454802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42797D">
        <w:rPr>
          <w:noProof/>
        </w:rPr>
        <w:fldChar w:fldCharType="begin"/>
      </w:r>
      <w:r>
        <w:rPr>
          <w:noProof/>
        </w:rPr>
        <w:instrText xml:space="preserve"> PAGEREF _Toc280454803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42797D">
        <w:rPr>
          <w:noProof/>
        </w:rPr>
        <w:fldChar w:fldCharType="begin"/>
      </w:r>
      <w:r>
        <w:rPr>
          <w:noProof/>
        </w:rPr>
        <w:instrText xml:space="preserve"> PAGEREF _Toc280454804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42797D">
        <w:rPr>
          <w:noProof/>
        </w:rPr>
        <w:fldChar w:fldCharType="begin"/>
      </w:r>
      <w:r>
        <w:rPr>
          <w:noProof/>
        </w:rPr>
        <w:instrText xml:space="preserve"> PAGEREF _Toc280454805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42797D">
        <w:rPr>
          <w:noProof/>
        </w:rPr>
        <w:fldChar w:fldCharType="begin"/>
      </w:r>
      <w:r>
        <w:rPr>
          <w:noProof/>
        </w:rPr>
        <w:instrText xml:space="preserve"> PAGEREF _Toc280454806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42797D">
        <w:rPr>
          <w:noProof/>
        </w:rPr>
        <w:fldChar w:fldCharType="begin"/>
      </w:r>
      <w:r>
        <w:rPr>
          <w:noProof/>
        </w:rPr>
        <w:instrText xml:space="preserve"> PAGEREF _Toc280454807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42797D">
        <w:rPr>
          <w:noProof/>
        </w:rPr>
        <w:fldChar w:fldCharType="begin"/>
      </w:r>
      <w:r>
        <w:rPr>
          <w:noProof/>
        </w:rPr>
        <w:instrText xml:space="preserve"> PAGEREF _Toc280454808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42797D">
        <w:rPr>
          <w:noProof/>
        </w:rPr>
        <w:fldChar w:fldCharType="begin"/>
      </w:r>
      <w:r>
        <w:rPr>
          <w:noProof/>
        </w:rPr>
        <w:instrText xml:space="preserve"> PAGEREF _Toc280454809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42797D">
        <w:rPr>
          <w:noProof/>
        </w:rPr>
        <w:fldChar w:fldCharType="begin"/>
      </w:r>
      <w:r>
        <w:rPr>
          <w:noProof/>
        </w:rPr>
        <w:instrText xml:space="preserve"> PAGEREF _Toc280454810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42797D">
        <w:rPr>
          <w:noProof/>
        </w:rPr>
        <w:fldChar w:fldCharType="begin"/>
      </w:r>
      <w:r>
        <w:rPr>
          <w:noProof/>
        </w:rPr>
        <w:instrText xml:space="preserve"> PAGEREF _Toc280454811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42797D">
        <w:rPr>
          <w:noProof/>
        </w:rPr>
        <w:fldChar w:fldCharType="begin"/>
      </w:r>
      <w:r>
        <w:rPr>
          <w:noProof/>
        </w:rPr>
        <w:instrText xml:space="preserve"> PAGEREF _Toc280454812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42797D">
        <w:rPr>
          <w:noProof/>
        </w:rPr>
        <w:fldChar w:fldCharType="begin"/>
      </w:r>
      <w:r>
        <w:rPr>
          <w:noProof/>
        </w:rPr>
        <w:instrText xml:space="preserve"> PAGEREF _Toc280454813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42797D">
        <w:rPr>
          <w:noProof/>
        </w:rPr>
        <w:fldChar w:fldCharType="begin"/>
      </w:r>
      <w:r>
        <w:rPr>
          <w:noProof/>
        </w:rPr>
        <w:instrText xml:space="preserve"> PAGEREF _Toc280454814 \h </w:instrText>
      </w:r>
      <w:r w:rsidR="0042797D">
        <w:rPr>
          <w:noProof/>
        </w:rPr>
      </w:r>
      <w:r w:rsidR="0042797D">
        <w:rPr>
          <w:noProof/>
        </w:rPr>
        <w:fldChar w:fldCharType="separate"/>
      </w:r>
      <w:r w:rsidR="007E7D31">
        <w:rPr>
          <w:noProof/>
        </w:rPr>
        <w:t>1</w:t>
      </w:r>
      <w:r w:rsidR="0042797D">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6309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09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09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095"/>
      <w:r>
        <w:rPr>
          <w:kern w:val="1"/>
        </w:rPr>
        <w:t>1.2. Objetivos</w:t>
      </w:r>
      <w:bookmarkEnd w:id="4"/>
    </w:p>
    <w:p w:rsidR="009A106D" w:rsidRPr="00460025" w:rsidRDefault="00C8251B" w:rsidP="00460025">
      <w:pPr>
        <w:pStyle w:val="Subttulo"/>
        <w:outlineLvl w:val="2"/>
        <w:rPr>
          <w:b w:val="0"/>
          <w:kern w:val="1"/>
          <w:u w:val="single"/>
        </w:rPr>
      </w:pPr>
      <w:bookmarkStart w:id="5" w:name="_Toc280463096"/>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097"/>
      <w:r>
        <w:t>1</w:t>
      </w:r>
      <w:r w:rsidR="00CC20D5">
        <w:t>.2</w:t>
      </w:r>
      <w:r w:rsidR="003A19EE">
        <w:t>.</w:t>
      </w:r>
      <w:r>
        <w:t>1</w:t>
      </w:r>
      <w:proofErr w:type="gramStart"/>
      <w:r>
        <w:t>.Objetivos</w:t>
      </w:r>
      <w:proofErr w:type="gramEnd"/>
      <w:r>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(PCs,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098"/>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 xml:space="preserve">Se usarán las convenciones Java para generación de código y se documentará en el mismo proceso de codificación mediante un sistema compatible con Java </w:t>
      </w:r>
      <w:proofErr w:type="spellStart"/>
      <w:r>
        <w:rPr>
          <w:lang w:val="es-ES"/>
        </w:rPr>
        <w:t>docs</w:t>
      </w:r>
      <w:proofErr w:type="spellEnd"/>
      <w:r>
        <w:rPr>
          <w:lang w:val="es-ES"/>
        </w:rPr>
        <w:t>.</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099"/>
      <w:r>
        <w:t>1.</w:t>
      </w:r>
      <w:r w:rsidR="00CC20D5">
        <w:t>4</w:t>
      </w:r>
      <w:proofErr w:type="gramStart"/>
      <w:r w:rsidR="00CC20D5">
        <w:t>.</w:t>
      </w:r>
      <w:r w:rsidR="00460025">
        <w:t>Planificación</w:t>
      </w:r>
      <w:proofErr w:type="gramEnd"/>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proofErr w:type="spellStart"/>
            <w:r w:rsidRPr="00E904C8">
              <w:rPr>
                <w:sz w:val="20"/>
                <w:szCs w:val="20"/>
              </w:rPr>
              <w:t>Modelamiento</w:t>
            </w:r>
            <w:proofErr w:type="spellEnd"/>
            <w:r w:rsidRPr="00E904C8">
              <w:rPr>
                <w:sz w:val="20"/>
                <w:szCs w:val="20"/>
              </w:rPr>
              <w:t xml:space="preserve">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63100"/>
            <w:r w:rsidRPr="00460025">
              <w:t>Capítulo 2. Marco Teórico</w:t>
            </w:r>
            <w:bookmarkEnd w:id="9"/>
          </w:p>
        </w:tc>
      </w:tr>
    </w:tbl>
    <w:p w:rsidR="009A106D" w:rsidRDefault="007C0EE8" w:rsidP="00460025">
      <w:pPr>
        <w:pStyle w:val="Subttulo"/>
        <w:outlineLvl w:val="1"/>
      </w:pPr>
      <w:bookmarkStart w:id="10" w:name="_Toc266039162"/>
      <w:bookmarkStart w:id="11" w:name="_Toc280463101"/>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10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proofErr w:type="spellStart"/>
      <w:r w:rsidR="00DB24E3">
        <w:rPr>
          <w:lang w:val="es-ES"/>
        </w:rPr>
        <w:t>hizopara</w:t>
      </w:r>
      <w:proofErr w:type="spellEnd"/>
      <w:r w:rsidR="00DB24E3">
        <w:rPr>
          <w:lang w:val="es-ES"/>
        </w:rPr>
        <w:t xml:space="preserve">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10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r w:rsidR="000A1BB0">
        <w:rPr>
          <w:szCs w:val="24"/>
          <w:lang w:val="es-ES"/>
        </w:rPr>
        <w:t>contiene</w:t>
      </w:r>
      <w:proofErr w:type="spellEnd"/>
      <w:r w:rsidR="000A1BB0">
        <w:rPr>
          <w:szCs w:val="24"/>
          <w:lang w:val="es-ES"/>
        </w:rPr>
        <w:t xml:space="preserve"> información adicional en el documento </w:t>
      </w:r>
      <w:proofErr w:type="spellStart"/>
      <w:r>
        <w:rPr>
          <w:szCs w:val="24"/>
          <w:lang w:val="es-ES"/>
        </w:rPr>
        <w:t>XML</w:t>
      </w:r>
      <w:proofErr w:type="gramStart"/>
      <w:r w:rsidR="000A1BB0">
        <w:rPr>
          <w:szCs w:val="24"/>
          <w:lang w:val="es-ES"/>
        </w:rPr>
        <w:t>,como</w:t>
      </w:r>
      <w:proofErr w:type="spellEnd"/>
      <w:proofErr w:type="gramEnd"/>
      <w:r w:rsidR="000A1BB0">
        <w:rPr>
          <w:szCs w:val="24"/>
          <w:lang w:val="es-ES"/>
        </w:rPr>
        <w:t xml:space="preserve"> </w:t>
      </w:r>
      <w:proofErr w:type="spellStart"/>
      <w:r w:rsidR="000A1BB0">
        <w:rPr>
          <w:szCs w:val="24"/>
          <w:lang w:val="es-ES"/>
        </w:rPr>
        <w:t>arreglos,el</w:t>
      </w:r>
      <w:proofErr w:type="spellEnd"/>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proofErr w:type="spellStart"/>
      <w:r w:rsidR="00DA4F25">
        <w:rPr>
          <w:szCs w:val="24"/>
          <w:lang w:val="es-ES"/>
        </w:rPr>
        <w:t>características</w:t>
      </w:r>
      <w:r>
        <w:rPr>
          <w:szCs w:val="24"/>
          <w:lang w:val="es-ES"/>
        </w:rPr>
        <w:t>específicas</w:t>
      </w:r>
      <w:proofErr w:type="spellEnd"/>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10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RepresentationalState</w:t>
      </w:r>
      <w:proofErr w:type="spellEnd"/>
      <w:r w:rsidR="000B4A00">
        <w:rPr>
          <w:szCs w:val="24"/>
          <w:lang w:val="es-ES"/>
        </w:rPr>
        <w:t xml:space="preserv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r w:rsidR="00F8658A">
        <w:t>ú</w:t>
      </w:r>
      <w:r>
        <w:t>nicamente</w:t>
      </w:r>
      <w:proofErr w:type="spellEnd"/>
      <w:r>
        <w:t xml:space="preserv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105"/>
      <w:r>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SiteSumaryorRichSiteSumary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proofErr w:type="spellStart"/>
      <w:r w:rsidR="000F1DB4">
        <w:rPr>
          <w:szCs w:val="24"/>
          <w:lang w:val="es-ES"/>
        </w:rPr>
        <w:t>web.El</w:t>
      </w:r>
      <w:proofErr w:type="spellEnd"/>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10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107"/>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108"/>
      <w:r w:rsidR="00D23AE3">
        <w:rPr>
          <w:lang w:val="es-ES"/>
        </w:rPr>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10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110"/>
      <w:r>
        <w:t>2</w:t>
      </w:r>
      <w:r w:rsidR="007C0EE8" w:rsidRPr="002C1010">
        <w:t>.</w:t>
      </w:r>
      <w:r>
        <w:t>3</w:t>
      </w:r>
      <w:r w:rsidR="007C0EE8" w:rsidRPr="002C1010">
        <w:t>.</w:t>
      </w:r>
      <w:r w:rsidR="00246C1A">
        <w:t>2.2</w:t>
      </w:r>
      <w:r w:rsidR="001667D4">
        <w:t>.</w:t>
      </w:r>
      <w:r w:rsidR="0064191E">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0463111"/>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112"/>
      <w:r w:rsidR="00D23AE3">
        <w:t>2</w:t>
      </w:r>
      <w:r w:rsidR="007C0EE8">
        <w:t>.</w:t>
      </w:r>
      <w:r w:rsidR="001B6042">
        <w:t>4</w:t>
      </w:r>
      <w:r w:rsidR="001667D4">
        <w:t>.</w:t>
      </w:r>
      <w:r w:rsidR="0064191E">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proofErr w:type="spellStart"/>
      <w:r w:rsidR="008F4A27">
        <w:t>posean.L</w:t>
      </w:r>
      <w:r w:rsidR="00E24F1E">
        <w:t>a</w:t>
      </w:r>
      <w:proofErr w:type="spellEnd"/>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113"/>
      <w:r>
        <w:rPr>
          <w:lang w:val="es-ES"/>
        </w:rPr>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 xml:space="preserve">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114"/>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r>
        <w:br w:type="page"/>
      </w:r>
      <w:r w:rsidR="00B44AE1">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80463115"/>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11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11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w:t>
      </w:r>
      <w:proofErr w:type="spellStart"/>
      <w:r>
        <w:rPr>
          <w:szCs w:val="24"/>
        </w:rPr>
        <w:t>Mozilla</w:t>
      </w:r>
      <w:proofErr w:type="spellEnd"/>
      <w:r>
        <w:rPr>
          <w:szCs w:val="24"/>
        </w:rPr>
        <w:t>,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11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 xml:space="preserve">sin </w:t>
      </w:r>
      <w:proofErr w:type="spellStart"/>
      <w:r w:rsidR="00056B56">
        <w:rPr>
          <w:szCs w:val="24"/>
        </w:rPr>
        <w:t>embargo</w:t>
      </w:r>
      <w:r w:rsidR="003F7ED8">
        <w:rPr>
          <w:szCs w:val="24"/>
        </w:rPr>
        <w:t>Flash</w:t>
      </w:r>
      <w:proofErr w:type="spellEnd"/>
      <w:r w:rsidR="003F7ED8">
        <w:rPr>
          <w:szCs w:val="24"/>
        </w:rPr>
        <w:t xml:space="preserve">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w:t>
      </w:r>
      <w:proofErr w:type="spellStart"/>
      <w:r w:rsidR="00056B56">
        <w:rPr>
          <w:szCs w:val="24"/>
        </w:rPr>
        <w:t>del</w:t>
      </w:r>
      <w:r w:rsidR="00462AEC">
        <w:rPr>
          <w:szCs w:val="24"/>
        </w:rPr>
        <w:t>a</w:t>
      </w:r>
      <w:proofErr w:type="spellEnd"/>
      <w:r w:rsidR="00462AEC">
        <w:rPr>
          <w:szCs w:val="24"/>
        </w:rPr>
        <w:t xml:space="preserve"> </w:t>
      </w:r>
      <w:r w:rsidR="00D324DB">
        <w:rPr>
          <w:szCs w:val="24"/>
        </w:rPr>
        <w:t>creación del</w:t>
      </w:r>
      <w:r w:rsidR="00056B56">
        <w:rPr>
          <w:szCs w:val="24"/>
        </w:rPr>
        <w:t xml:space="preserve"> </w:t>
      </w:r>
      <w:proofErr w:type="spellStart"/>
      <w:r w:rsidR="00056B56">
        <w:rPr>
          <w:szCs w:val="24"/>
        </w:rPr>
        <w:t>iPod</w:t>
      </w:r>
      <w:proofErr w:type="spellEnd"/>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11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12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121"/>
      <w:r>
        <w:rPr>
          <w:lang w:val="es-ES"/>
        </w:rPr>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12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w:t>
      </w:r>
      <w:proofErr w:type="spellStart"/>
      <w:r w:rsidR="00072069">
        <w:rPr>
          <w:szCs w:val="24"/>
        </w:rPr>
        <w:t>los</w:t>
      </w:r>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t>JWPlayer</w:t>
      </w:r>
      <w:proofErr w:type="spellEnd"/>
    </w:p>
    <w:p w:rsidR="007C0EE8" w:rsidRDefault="007C0EE8" w:rsidP="007C0EE8">
      <w:r>
        <w:t xml:space="preserve">De Long Tail Video, es uno de los reproductores más populares de Internet, es flexible y de código </w:t>
      </w:r>
      <w:proofErr w:type="spellStart"/>
      <w:r>
        <w:t>abierto</w:t>
      </w:r>
      <w:r w:rsidRPr="009530D3">
        <w:rPr>
          <w:rStyle w:val="google-src-text"/>
        </w:rPr>
        <w:t>.</w:t>
      </w:r>
      <w:r>
        <w:t>Admite</w:t>
      </w:r>
      <w:proofErr w:type="spellEnd"/>
      <w:r>
        <w:t xml:space="preserve"> la reproducción de cualquier formato que Adobe Flash Player pueda manejar (FLV, MP4, MP3, AAC, JPG, PNG y GIF). </w:t>
      </w:r>
    </w:p>
    <w:p w:rsidR="007C0EE8" w:rsidRDefault="007C0EE8" w:rsidP="007C0EE8">
      <w:r>
        <w:t xml:space="preserve">Además, JW Player admite RTMP, HTTP, transmisión en vivo, formatos de listas diferentes, una amplia gama de ajustes y una extensa API de </w:t>
      </w:r>
      <w:proofErr w:type="spellStart"/>
      <w:r>
        <w:t>JavaScript</w:t>
      </w:r>
      <w:proofErr w:type="spellEnd"/>
      <w:r>
        <w: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w:t>
      </w:r>
      <w:proofErr w:type="spellStart"/>
      <w:r w:rsidRPr="003303B6">
        <w:rPr>
          <w:lang w:eastAsia="es-CL"/>
        </w:rPr>
        <w:t>Silverlight</w:t>
      </w:r>
      <w:proofErr w:type="spellEnd"/>
      <w:r w:rsidRPr="003303B6">
        <w:rPr>
          <w:lang w:eastAsia="es-CL"/>
        </w:rPr>
        <w:t xml:space="preserve">.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123"/>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w:t>
      </w:r>
      <w:proofErr w:type="spellStart"/>
      <w:r>
        <w:t>Mozilla</w:t>
      </w:r>
      <w:proofErr w:type="spellEnd"/>
      <w:r>
        <w:t xml:space="preserve">,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124"/>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66039182"/>
      <w:bookmarkStart w:id="64" w:name="_Toc280463125"/>
      <w:r>
        <w:t>2.</w:t>
      </w:r>
      <w:r w:rsidR="00CF4C85">
        <w:t>6</w:t>
      </w:r>
      <w:r w:rsidR="003D5D52">
        <w:t>.</w:t>
      </w:r>
      <w:r>
        <w:t>1</w:t>
      </w:r>
      <w:proofErr w:type="gramStart"/>
      <w:r w:rsidR="003D5D52">
        <w:t>.</w:t>
      </w:r>
      <w:r>
        <w:t>FFmpeg</w:t>
      </w:r>
      <w:bookmarkEnd w:id="64"/>
      <w:proofErr w:type="gram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codecsFFmpeg</w:t>
      </w:r>
      <w:proofErr w:type="spellEnd"/>
      <w:r>
        <w:t xml:space="preserve"> en Linux</w:t>
      </w:r>
      <w:r w:rsidR="00483D1B">
        <w:t>,</w:t>
      </w:r>
      <w:r>
        <w:t xml:space="preserve"> también puede ser compilado en plataformas Windows.</w:t>
      </w:r>
    </w:p>
    <w:p w:rsidR="00D43B4F" w:rsidRDefault="00D43B4F" w:rsidP="00483D1B">
      <w:r>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w:t>
      </w:r>
      <w:proofErr w:type="spellStart"/>
      <w:r>
        <w:t>FFmpeg</w:t>
      </w:r>
      <w:bookmarkEnd w:id="65"/>
      <w:bookmarkEnd w:id="66"/>
      <w:proofErr w:type="spellEnd"/>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12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127"/>
      <w:r w:rsidR="007F68C8">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proofErr w:type="spellStart"/>
      <w:r>
        <w:t>negocio</w:t>
      </w:r>
      <w:r w:rsidR="00427C5E" w:rsidRPr="00460025">
        <w:t>de</w:t>
      </w:r>
      <w:proofErr w:type="spellEnd"/>
      <w:r w:rsidR="00427C5E" w:rsidRPr="00460025">
        <w:t xml:space="preserv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 xml:space="preserve">es necesario un modelo de desarrollo altamente </w:t>
      </w:r>
      <w:proofErr w:type="spellStart"/>
      <w:r w:rsidR="00785991">
        <w:t>iterativopara</w:t>
      </w:r>
      <w:proofErr w:type="spellEnd"/>
      <w:r w:rsidR="00785991">
        <w:t xml:space="preserve">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128"/>
      <w:r w:rsidRPr="00531853">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w:t>
      </w:r>
      <w:proofErr w:type="spellStart"/>
      <w:r w:rsidR="00460025">
        <w:t>yel</w:t>
      </w:r>
      <w:proofErr w:type="spellEnd"/>
      <w:r w:rsidR="00460025">
        <w:t xml:space="preserve">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proofErr w:type="spellStart"/>
      <w:r>
        <w:rPr>
          <w:lang w:eastAsia="es-CL"/>
        </w:rPr>
        <w:t>extendibles</w:t>
      </w:r>
      <w:proofErr w:type="spellEnd"/>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129"/>
      <w:r>
        <w:t>2.</w:t>
      </w:r>
      <w:r w:rsidR="00B60CF3">
        <w:t>8.2</w:t>
      </w:r>
      <w:proofErr w:type="gramStart"/>
      <w:r w:rsidR="008867A5">
        <w:t>.</w:t>
      </w:r>
      <w:r w:rsidR="00245FC0">
        <w:t>Scrum</w:t>
      </w:r>
      <w:bookmarkEnd w:id="73"/>
      <w:proofErr w:type="gram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0B4B81" w:rsidRDefault="000B4B81" w:rsidP="00D20981">
      <w:proofErr w:type="spellStart"/>
      <w:r w:rsidRPr="000B4B81">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0B4B81" w:rsidRDefault="000B4B81" w:rsidP="00D20981">
      <w:proofErr w:type="spellStart"/>
      <w:r w:rsidRPr="000B4B81">
        <w:t>ScrumMaster</w:t>
      </w:r>
      <w:proofErr w:type="spellEnd"/>
      <w:r w:rsidRPr="000B4B81">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0B4B81" w:rsidRDefault="000B4B81" w:rsidP="00D20981">
      <w:r w:rsidRPr="000B4B81">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0B4B81" w:rsidRDefault="000B4B81" w:rsidP="00D20981">
      <w:r w:rsidRPr="000B4B81">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130"/>
      <w:r>
        <w:t>2.8.3</w:t>
      </w:r>
      <w:proofErr w:type="gramStart"/>
      <w:r w:rsidR="008867A5">
        <w:t>.</w:t>
      </w:r>
      <w:r w:rsidR="00665B89">
        <w:t>Software</w:t>
      </w:r>
      <w:proofErr w:type="gramEnd"/>
      <w:r w:rsidR="00665B89">
        <w:t xml:space="preserv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proofErr w:type="spellStart"/>
      <w:r>
        <w:t>Firefox</w:t>
      </w:r>
      <w:proofErr w:type="spellEnd"/>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proofErr w:type="spellStart"/>
      <w:r>
        <w:t>respecto</w:t>
      </w:r>
      <w:r w:rsidR="00460025">
        <w:t>,se</w:t>
      </w:r>
      <w:proofErr w:type="spellEnd"/>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proofErr w:type="spellStart"/>
      <w:r w:rsidRPr="00460025">
        <w:t>Siusted</w:t>
      </w:r>
      <w:proofErr w:type="spellEnd"/>
      <w:r w:rsidRPr="00460025">
        <w:t xml:space="preserve">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proofErr w:type="spellStart"/>
      <w:r w:rsidRPr="004D680B">
        <w:rPr>
          <w:lang w:val="en-US"/>
        </w:rPr>
        <w:t>Estoúltimoes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13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 xml:space="preserve">a </w:t>
      </w:r>
      <w:proofErr w:type="spellStart"/>
      <w:r w:rsidR="005E46BE">
        <w:t>la</w:t>
      </w:r>
      <w:r w:rsidRPr="00F8658A">
        <w:t>distribu</w:t>
      </w:r>
      <w:r w:rsidR="005E46BE">
        <w:t>ció</w:t>
      </w:r>
      <w:r w:rsidR="00D201C4">
        <w:t>n</w:t>
      </w:r>
      <w:r w:rsidR="005E46BE">
        <w:t>de</w:t>
      </w:r>
      <w:proofErr w:type="spellEnd"/>
      <w:r w:rsidR="005E46BE">
        <w:t xml:space="preserv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132"/>
      <w:r>
        <w:t xml:space="preserve">2.9. </w:t>
      </w:r>
      <w:proofErr w:type="spellStart"/>
      <w:r>
        <w:t>Frameworks</w:t>
      </w:r>
      <w:bookmarkEnd w:id="76"/>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133"/>
      <w:r>
        <w:t xml:space="preserve">2.9.1. </w:t>
      </w:r>
      <w:proofErr w:type="spellStart"/>
      <w:r>
        <w:t>Zend</w:t>
      </w:r>
      <w:proofErr w:type="spellEnd"/>
      <w:r>
        <w:t xml:space="preserve"> Framework</w:t>
      </w:r>
      <w:bookmarkEnd w:id="77"/>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w:t>
      </w:r>
      <w:proofErr w:type="spellStart"/>
      <w:r>
        <w:t>Zend</w:t>
      </w:r>
      <w:proofErr w:type="spellEnd"/>
      <w:r>
        <w:t xml:space="preserve">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134"/>
      <w:r w:rsidRPr="00460025">
        <w:rPr>
          <w:lang w:val="pt-BR"/>
        </w:rPr>
        <w:t>2.9.2. Google Web Toolkit</w:t>
      </w:r>
      <w:bookmarkEnd w:id="79"/>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proofErr w:type="spellStart"/>
      <w:r w:rsidRPr="00F235E4">
        <w:rPr>
          <w:lang w:val="pt-BR"/>
        </w:rPr>
        <w:t>bajo</w:t>
      </w:r>
      <w:proofErr w:type="spellEnd"/>
      <w:r w:rsidRPr="00F235E4">
        <w:rPr>
          <w:lang w:val="pt-BR"/>
        </w:rPr>
        <w:t xml:space="preserve">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spellStart"/>
      <w:proofErr w:type="gramStart"/>
      <w:r w:rsidRPr="00F235E4">
        <w:rPr>
          <w:lang w:val="pt-BR"/>
        </w:rPr>
        <w:t>es</w:t>
      </w:r>
      <w:proofErr w:type="spellEnd"/>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proofErr w:type="spellStart"/>
      <w:r w:rsidRPr="00F235E4">
        <w:t>JavaScript</w:t>
      </w:r>
      <w:proofErr w:type="spellEnd"/>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spellStart"/>
      <w:proofErr w:type="gramStart"/>
      <w:r>
        <w:rPr>
          <w:lang w:val="pt-BR"/>
        </w:rPr>
        <w:t>es</w:t>
      </w:r>
      <w:proofErr w:type="spellEnd"/>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t>
      </w:r>
      <w:proofErr w:type="spellStart"/>
      <w:r>
        <w:t>Widgets</w:t>
      </w:r>
      <w:proofErr w:type="spellEnd"/>
      <w:r>
        <w:t xml:space="preserve">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135"/>
      <w:r w:rsidRPr="007E48E2">
        <w:t>Capítulo 3: Estado del Arte</w:t>
      </w:r>
      <w:bookmarkEnd w:id="81"/>
    </w:p>
    <w:p w:rsidR="009A106D" w:rsidRDefault="007C0EE8" w:rsidP="00460025">
      <w:pPr>
        <w:pStyle w:val="Subttulo"/>
        <w:outlineLvl w:val="1"/>
      </w:pPr>
      <w:bookmarkStart w:id="82" w:name="_Toc266039185"/>
      <w:bookmarkStart w:id="83" w:name="_Toc28046313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137"/>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4"/>
      <w:proofErr w:type="gram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w:t>
      </w:r>
      <w:proofErr w:type="spellStart"/>
      <w:r>
        <w:t>PHPMotion</w:t>
      </w:r>
      <w:bookmarkEnd w:id="85"/>
      <w:bookmarkEnd w:id="86"/>
      <w:proofErr w:type="spellEnd"/>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138"/>
      <w:r w:rsidR="007C0EE8" w:rsidRPr="007E48E2">
        <w:rPr>
          <w:lang w:val="es-ES"/>
        </w:rPr>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88"/>
      <w:proofErr w:type="gram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proofErr w:type="spellStart"/>
      <w:r w:rsidRPr="00AE733E">
        <w:t>OSTube</w:t>
      </w:r>
      <w:bookmarkEnd w:id="89"/>
      <w:bookmarkEnd w:id="90"/>
      <w:proofErr w:type="spellEnd"/>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13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140"/>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4"/>
      <w:bookmarkEnd w:id="95"/>
      <w:proofErr w:type="gramEnd"/>
    </w:p>
    <w:p w:rsidR="009A106D" w:rsidRDefault="007C0EE8" w:rsidP="00460025">
      <w:r w:rsidRPr="00113170">
        <w:t xml:space="preserve">Fue creado por tres antiguos empleados de </w:t>
      </w:r>
      <w:hyperlink r:id="rId50" w:tooltip="PayPal" w:history="1">
        <w:proofErr w:type="spellStart"/>
        <w:r w:rsidRPr="00113170">
          <w:t>PayPal</w:t>
        </w:r>
        <w:proofErr w:type="spellEnd"/>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w:t>
      </w:r>
      <w:proofErr w:type="spellStart"/>
      <w:r w:rsidRPr="00113170">
        <w:t>YouTube</w:t>
      </w:r>
      <w:proofErr w:type="spellEnd"/>
      <w:r w:rsidRPr="00113170">
        <w:t xml:space="preserv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proofErr w:type="spellStart"/>
        <w:r w:rsidRPr="00113170">
          <w:t>videoblogs</w:t>
        </w:r>
        <w:proofErr w:type="spellEnd"/>
      </w:hyperlink>
      <w:r w:rsidRPr="00113170">
        <w:t xml:space="preserve">. Los enlaces a </w:t>
      </w:r>
      <w:r w:rsidR="00810D0C">
        <w:t xml:space="preserve">videos </w:t>
      </w:r>
      <w:r w:rsidRPr="00113170">
        <w:t xml:space="preserve">de </w:t>
      </w:r>
      <w:proofErr w:type="spellStart"/>
      <w:r w:rsidRPr="00113170">
        <w:t>YouTube</w:t>
      </w:r>
      <w:proofErr w:type="spellEnd"/>
      <w:r w:rsidRPr="00113170">
        <w:t xml:space="preserv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proofErr w:type="spellStart"/>
      <w:r w:rsidRPr="001D6F6B">
        <w:t>Youtube</w:t>
      </w:r>
      <w:bookmarkEnd w:id="96"/>
      <w:bookmarkEnd w:id="97"/>
      <w:proofErr w:type="spellEnd"/>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w:t>
      </w:r>
      <w:proofErr w:type="spellStart"/>
      <w:r>
        <w:t>YouTube</w:t>
      </w:r>
      <w:proofErr w:type="spellEnd"/>
      <w:r>
        <w:t xml:space="preserv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proofErr w:type="spellStart"/>
      <w:r w:rsidRPr="00A57C66">
        <w:t>iPod</w:t>
      </w:r>
      <w:proofErr w:type="spellEnd"/>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142"/>
      <w:r w:rsidRPr="007E48E2">
        <w:t>3.</w:t>
      </w:r>
      <w:r w:rsidR="003607CB">
        <w:t>2</w:t>
      </w:r>
      <w:r w:rsidRPr="007E48E2">
        <w:t>.3</w:t>
      </w:r>
      <w:r w:rsidR="004578B2">
        <w:t>.</w:t>
      </w:r>
      <w:r w:rsidR="00E06820">
        <w:t xml:space="preserve"> </w:t>
      </w:r>
      <w:proofErr w:type="spellStart"/>
      <w:r w:rsidRPr="007E48E2">
        <w:t>Vimeo</w:t>
      </w:r>
      <w:bookmarkEnd w:id="103"/>
      <w:bookmarkEnd w:id="104"/>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w:t>
      </w:r>
      <w:proofErr w:type="spellStart"/>
      <w:r w:rsidRPr="00CE025F">
        <w:t>Vimeo</w:t>
      </w:r>
      <w:bookmarkEnd w:id="105"/>
      <w:proofErr w:type="spellEnd"/>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143"/>
      <w:r w:rsidR="007C0EE8" w:rsidRPr="007E48E2">
        <w:rPr>
          <w:lang w:val="es-ES"/>
        </w:rPr>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07"/>
      <w:bookmarkEnd w:id="108"/>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proofErr w:type="gramStart"/>
      <w:r w:rsidR="004578B2">
        <w:rPr>
          <w:lang w:val="es-ES"/>
        </w:rPr>
        <w:t>.</w:t>
      </w:r>
      <w:r w:rsidRPr="007E48E2">
        <w:rPr>
          <w:lang w:val="es-ES"/>
        </w:rPr>
        <w:t>EmolTV</w:t>
      </w:r>
      <w:bookmarkEnd w:id="112"/>
      <w:proofErr w:type="gram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w:t>
      </w:r>
      <w:proofErr w:type="spellStart"/>
      <w:r>
        <w:t>Ajax</w:t>
      </w:r>
      <w:proofErr w:type="spellEnd"/>
      <w:r>
        <w:t xml:space="preserve">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w:t>
      </w:r>
      <w:proofErr w:type="spellStart"/>
      <w:r>
        <w:t>Emol</w:t>
      </w:r>
      <w:proofErr w:type="spellEnd"/>
      <w:r>
        <w:t xml:space="preserve">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14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14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w:t>
      </w:r>
      <w:proofErr w:type="spellStart"/>
      <w:r>
        <w:t>iTunes</w:t>
      </w:r>
      <w:proofErr w:type="spellEnd"/>
      <w:r>
        <w:t>.</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146"/>
      <w:r w:rsidRPr="000B5660">
        <w:t>4. Desarrollo</w:t>
      </w:r>
      <w:bookmarkEnd w:id="123"/>
    </w:p>
    <w:p w:rsidR="000E1C37" w:rsidRDefault="000E1C37" w:rsidP="000B5660">
      <w:pPr>
        <w:pStyle w:val="Subttulo"/>
        <w:outlineLvl w:val="1"/>
      </w:pPr>
      <w:bookmarkStart w:id="124" w:name="_Toc28046314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14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14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15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w:t>
      </w:r>
      <w:proofErr w:type="spellStart"/>
      <w:r>
        <w:t>core</w:t>
      </w:r>
      <w:proofErr w:type="spellEnd"/>
      <w:r>
        <w:t xml:space="preserv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w:t>
      </w:r>
      <w:proofErr w:type="spellStart"/>
      <w:r w:rsidR="00532FF3">
        <w:t>MySQL</w:t>
      </w:r>
      <w:proofErr w:type="spellEnd"/>
      <w:r w:rsidR="00532FF3">
        <w:t xml:space="preserve"> 5</w:t>
      </w:r>
      <w:r>
        <w:t>,</w:t>
      </w:r>
      <w:r w:rsidR="00CE025F">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28" w:name="_Toc28046315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15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nos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w:t>
      </w:r>
      <w:proofErr w:type="spellStart"/>
      <w:r>
        <w:t>Core</w:t>
      </w:r>
      <w:proofErr w:type="spellEnd"/>
      <w:r>
        <w:t xml:space="preserv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153"/>
      <w:r w:rsidRPr="000B5660">
        <w:t xml:space="preserve">4.2.1.2. </w:t>
      </w:r>
      <w:proofErr w:type="spellStart"/>
      <w:r w:rsidR="00B53E02" w:rsidRPr="000B5660">
        <w:t>MySQL</w:t>
      </w:r>
      <w:proofErr w:type="spellEnd"/>
      <w:r w:rsidR="00B53E02" w:rsidRPr="000B5660">
        <w:t xml:space="preserve"> 5</w:t>
      </w:r>
      <w:bookmarkEnd w:id="131"/>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7E132C" w:rsidRPr="000B5660">
        <w:t>,</w:t>
      </w:r>
      <w:r w:rsidRPr="000B5660">
        <w:t xml:space="preserve"> el motor de </w:t>
      </w:r>
      <w:proofErr w:type="spellStart"/>
      <w:r w:rsidRPr="000B5660">
        <w:t>MySQLMyIsam</w:t>
      </w:r>
      <w:proofErr w:type="spellEnd"/>
      <w:r w:rsidRPr="000B5660">
        <w:t xml:space="preserve"> es muy rápido en consulta</w:t>
      </w:r>
      <w:r w:rsidR="004D4C09" w:rsidRPr="000B5660">
        <w:t>s</w:t>
      </w:r>
      <w:r w:rsidR="00623537" w:rsidRPr="000B5660">
        <w:t xml:space="preserve"> tipo SELECT</w:t>
      </w:r>
      <w:r w:rsidR="004D4C09" w:rsidRPr="000B5660">
        <w:t xml:space="preserve">, por otra parte el </w:t>
      </w:r>
      <w:proofErr w:type="spellStart"/>
      <w:r w:rsidR="004D4C09" w:rsidRPr="000B5660">
        <w:t>motor</w:t>
      </w:r>
      <w:r w:rsidRPr="000B5660">
        <w:t>InnoDB</w:t>
      </w:r>
      <w:proofErr w:type="spellEnd"/>
      <w:r w:rsidRPr="000B5660">
        <w:t xml:space="preserve">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w:t>
      </w:r>
      <w:proofErr w:type="spellStart"/>
      <w:r w:rsidRPr="000B5660">
        <w:t>MyIsam</w:t>
      </w:r>
      <w:proofErr w:type="spellEnd"/>
      <w:r w:rsidRPr="000B5660">
        <w:t xml:space="preserve"> como contraparte a esto tenemos la ventaja de que en las operaciones INSERT. UPDATE, DELETE los bloqueos de tablas son solo para el registro que se está tocando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 xml:space="preserve">Podemos 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154"/>
      <w:r w:rsidRPr="000B5660">
        <w:t xml:space="preserve">4.2.1.3. </w:t>
      </w:r>
      <w:proofErr w:type="spellStart"/>
      <w:r w:rsidR="00EC3C1C" w:rsidRPr="000B5660">
        <w:t>FF</w:t>
      </w:r>
      <w:r w:rsidR="00383797">
        <w:t>mpeg</w:t>
      </w:r>
      <w:bookmarkEnd w:id="132"/>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w:t>
      </w:r>
      <w:proofErr w:type="spellStart"/>
      <w:r>
        <w:t>kb</w:t>
      </w:r>
      <w:proofErr w:type="spellEnd"/>
      <w:r>
        <w:t xml:space="preserve">/s y 500 </w:t>
      </w:r>
      <w:proofErr w:type="spellStart"/>
      <w:r>
        <w:t>kb</w:t>
      </w:r>
      <w:proofErr w:type="spellEnd"/>
      <w:r>
        <w:t>/s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155"/>
      <w:r w:rsidRPr="000B5660">
        <w:t>4.2.2. Lado Cliente</w:t>
      </w:r>
      <w:bookmarkEnd w:id="133"/>
    </w:p>
    <w:p w:rsidR="000E1C37" w:rsidRDefault="000E1C37" w:rsidP="000E1C37">
      <w:pPr>
        <w:pStyle w:val="Subttulo"/>
        <w:outlineLvl w:val="2"/>
      </w:pPr>
      <w:bookmarkStart w:id="134" w:name="_Toc280463156"/>
      <w:r w:rsidRPr="000B5660">
        <w:t xml:space="preserve">4.2.2.1 </w:t>
      </w:r>
      <w:proofErr w:type="spellStart"/>
      <w:r w:rsidRPr="000B5660">
        <w:t>J</w:t>
      </w:r>
      <w:r w:rsidR="00302ACA">
        <w:t>avascript</w:t>
      </w:r>
      <w:bookmarkEnd w:id="134"/>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proofErr w:type="spellStart"/>
      <w:r w:rsidR="0053639F">
        <w:t>raiz</w:t>
      </w:r>
      <w:proofErr w:type="spellEnd"/>
      <w:r>
        <w:t>:</w:t>
      </w:r>
    </w:p>
    <w:p w:rsidR="00004F17" w:rsidRDefault="0053639F" w:rsidP="00004F17">
      <w:proofErr w:type="spellStart"/>
      <w:r w:rsidRPr="0053639F">
        <w:rPr>
          <w:b/>
        </w:rPr>
        <w:t>js</w:t>
      </w:r>
      <w:proofErr w:type="spellEnd"/>
      <w:r w:rsidRPr="0053639F">
        <w:rPr>
          <w:b/>
        </w:rPr>
        <w:t>/api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C43BA3">
        <w:rPr>
          <w:b/>
        </w:rPr>
        <w:t xml:space="preserve"> </w:t>
      </w:r>
      <w:r w:rsidR="00B67BC3">
        <w:t>acá se servirán los</w:t>
      </w:r>
      <w:r w:rsidR="00C43BA3">
        <w:t xml:space="preserve"> </w:t>
      </w:r>
      <w:proofErr w:type="spellStart"/>
      <w:r>
        <w:t>frameworks</w:t>
      </w:r>
      <w:proofErr w:type="spellEnd"/>
      <w:r w:rsidR="00C43BA3">
        <w:t xml:space="preserve"> </w:t>
      </w:r>
      <w:proofErr w:type="spellStart"/>
      <w:r>
        <w:t>javascript</w:t>
      </w:r>
      <w:proofErr w:type="spellEnd"/>
      <w:r w:rsidR="00B67BC3">
        <w:t xml:space="preserve"> a utilizar</w:t>
      </w:r>
      <w:r w:rsidR="00C15EB2">
        <w:t>,</w:t>
      </w:r>
      <w:r>
        <w:t xml:space="preserve"> en la primera etapa se usará </w:t>
      </w:r>
      <w:proofErr w:type="spellStart"/>
      <w:r>
        <w:t>JQuery</w:t>
      </w:r>
      <w:proofErr w:type="spellEnd"/>
      <w:r>
        <w:t xml:space="preserve"> pero eventualmente podrían usarse otros</w:t>
      </w:r>
      <w:r w:rsidR="00C43BA3">
        <w:t xml:space="preserve"> </w:t>
      </w:r>
      <w:proofErr w:type="spellStart"/>
      <w:r w:rsidR="0053639F">
        <w:t>frameworks</w:t>
      </w:r>
      <w:proofErr w:type="spellEnd"/>
      <w:r w:rsidR="0053639F">
        <w:t>.</w:t>
      </w:r>
    </w:p>
    <w:p w:rsidR="00004F17" w:rsidRPr="00004F17" w:rsidRDefault="00004F17" w:rsidP="00004F17">
      <w:proofErr w:type="spellStart"/>
      <w:r w:rsidRPr="0053639F">
        <w:rPr>
          <w:b/>
        </w:rPr>
        <w:t>js</w:t>
      </w:r>
      <w:proofErr w:type="spellEnd"/>
      <w:r w:rsidRPr="0053639F">
        <w:rPr>
          <w:b/>
        </w:rPr>
        <w:t>/</w:t>
      </w:r>
      <w:proofErr w:type="spellStart"/>
      <w:r w:rsidRPr="0053639F">
        <w:rPr>
          <w:b/>
        </w:rPr>
        <w:t>lib</w:t>
      </w:r>
      <w:proofErr w:type="spellEnd"/>
      <w:r w:rsidRPr="0053639F">
        <w:rPr>
          <w:b/>
        </w:rPr>
        <w:t>:</w:t>
      </w:r>
      <w:r>
        <w:t xml:space="preserve"> funcionalidades específicas las cuales dependen de los </w:t>
      </w:r>
      <w:proofErr w:type="spellStart"/>
      <w:r>
        <w:t>frameworks</w:t>
      </w:r>
      <w:proofErr w:type="spellEnd"/>
      <w:r>
        <w:t xml:space="preserve"> utilizados para trabajar</w:t>
      </w:r>
      <w:r w:rsidR="00C15EB2">
        <w:t xml:space="preserve">, en esta etapa usaremos librerías </w:t>
      </w:r>
      <w:r w:rsidR="00A20BC6">
        <w:t xml:space="preserve">basadas </w:t>
      </w:r>
      <w:proofErr w:type="spellStart"/>
      <w:r w:rsidR="00C15EB2">
        <w:t>e</w:t>
      </w:r>
      <w:r w:rsidR="00A20BC6">
        <w:t>n</w:t>
      </w:r>
      <w:r w:rsidR="00C15EB2">
        <w:t>JQuery</w:t>
      </w:r>
      <w:proofErr w:type="spellEnd"/>
      <w:r>
        <w:t>.</w:t>
      </w:r>
    </w:p>
    <w:p w:rsidR="00004F17" w:rsidRDefault="00B80FF0" w:rsidP="00004F17">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p>
    <w:p w:rsidR="00B80FF0" w:rsidRDefault="00B80FF0" w:rsidP="00004F17">
      <w:r>
        <w:t xml:space="preserve">Sin embargo esta técnica también presenta dificultades ya que se pierde toda la </w:t>
      </w:r>
      <w:proofErr w:type="spellStart"/>
      <w:r>
        <w:t>indentación</w:t>
      </w:r>
      <w:proofErr w:type="spellEnd"/>
      <w:r>
        <w:t xml:space="preserve"> 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w:t>
      </w:r>
      <w:proofErr w:type="spellStart"/>
      <w:r>
        <w:t>javascript</w:t>
      </w:r>
      <w:bookmarkEnd w:id="135"/>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157"/>
      <w:r w:rsidRPr="000B5660">
        <w:t>4.2.2.2 JW Player</w:t>
      </w:r>
      <w:bookmarkEnd w:id="136"/>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nos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158"/>
      <w:r>
        <w:t>4.3</w:t>
      </w:r>
      <w:r w:rsidR="00D3784E">
        <w:t xml:space="preserve">. </w:t>
      </w:r>
      <w:r>
        <w:t>Entorno de Desarrollo</w:t>
      </w:r>
      <w:bookmarkEnd w:id="137"/>
    </w:p>
    <w:p w:rsidR="006D756E" w:rsidRDefault="006D756E" w:rsidP="00AB32B1">
      <w:pPr>
        <w:pStyle w:val="Subttulo"/>
        <w:outlineLvl w:val="2"/>
      </w:pPr>
      <w:bookmarkStart w:id="138" w:name="_Toc280463159"/>
      <w:r>
        <w:t xml:space="preserve">4.3.1. </w:t>
      </w:r>
      <w:r w:rsidR="00D8645F">
        <w:t>Entorno Integrado de Desarrollo (IDE)</w:t>
      </w:r>
      <w:bookmarkEnd w:id="138"/>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 xml:space="preserve">clipse, este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B32B1">
        <w:t>, este se usara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w:t>
      </w:r>
      <w:proofErr w:type="spellStart"/>
      <w:r>
        <w:t>Zend</w:t>
      </w:r>
      <w:proofErr w:type="spellEnd"/>
      <w:r>
        <w:t xml:space="preserve">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160"/>
      <w:r>
        <w:t>4.3.2. Control de versiones</w:t>
      </w:r>
      <w:bookmarkEnd w:id="140"/>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 se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161"/>
      <w:r w:rsidRPr="000B5660">
        <w:t>4.3. Diagrama de Datos</w:t>
      </w:r>
      <w:bookmarkEnd w:id="142"/>
    </w:p>
    <w:p w:rsidR="003168E5" w:rsidRPr="003168E5" w:rsidRDefault="003168E5" w:rsidP="003168E5">
      <w:r>
        <w:t xml:space="preserve">En esta fase se diseñara una base para el </w:t>
      </w:r>
      <w:proofErr w:type="spellStart"/>
      <w:r>
        <w:t>framework</w:t>
      </w:r>
      <w:proofErr w:type="spellEnd"/>
      <w:r>
        <w:t xml:space="preserve"> y CMS</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162"/>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163"/>
      <w:r>
        <w:t xml:space="preserve">4.4.1. </w:t>
      </w:r>
      <w:proofErr w:type="spellStart"/>
      <w:r w:rsidR="0052362F">
        <w:t>Namespace</w:t>
      </w:r>
      <w:proofErr w:type="spellEnd"/>
      <w:r w:rsidR="0052362F">
        <w:t xml:space="preserve"> </w:t>
      </w:r>
      <w:proofErr w:type="spellStart"/>
      <w:r w:rsidR="005E46BE">
        <w:t>Models</w:t>
      </w:r>
      <w:bookmarkEnd w:id="146"/>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t xml:space="preserve"> la cual a su vez es una implementación de interface </w:t>
      </w:r>
      <w:proofErr w:type="spellStart"/>
      <w:r w:rsidRPr="003457BC">
        <w:rPr>
          <w:b/>
        </w:rPr>
        <w:t>IModel</w:t>
      </w:r>
      <w:proofErr w:type="spellEnd"/>
      <w:r>
        <w:t xml:space="preserve"> la cual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clausula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 </w:t>
      </w:r>
      <w:proofErr w:type="spellStart"/>
      <w:r>
        <w:t>esta</w:t>
      </w:r>
      <w:proofErr w:type="spellEnd"/>
      <w:r>
        <w:t xml:space="preserve"> asociado a la clausula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t xml:space="preserve"> </w:t>
      </w:r>
      <w:r w:rsidRPr="005C7D94">
        <w:t xml:space="preserve">Calcula el numero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r w:rsidRPr="00E06820">
        <w:rPr>
          <w:b/>
        </w:rPr>
        <w:t>::</w:t>
      </w:r>
      <w:proofErr w:type="spellStart"/>
      <w:r w:rsidRPr="00E06820">
        <w:rPr>
          <w:b/>
        </w:rPr>
        <w:t>getLimit</w:t>
      </w:r>
      <w:proofErr w:type="spellEnd"/>
      <w:r w:rsidRPr="00E06820">
        <w:rPr>
          <w:b/>
        </w:rPr>
        <w: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B1763C">
        <w:t xml:space="preserve">numero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t>IModel</w:t>
      </w:r>
      <w:proofErr w:type="spellEnd"/>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t xml:space="preserve"> </w:t>
      </w:r>
      <w:r w:rsidR="008338BC">
        <w:t xml:space="preserve">Mueve el puntero al principio del </w:t>
      </w:r>
      <w:proofErr w:type="spellStart"/>
      <w:r w:rsidR="008338BC">
        <w:t>RecordSet</w:t>
      </w:r>
      <w:proofErr w:type="spellEnd"/>
      <w:r w:rsidR="008338BC">
        <w:t xml:space="preserve"> </w:t>
      </w:r>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416BC"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7E7D31">
          <w:rPr>
            <w:noProof/>
          </w:rPr>
          <w:t>30</w:t>
        </w:r>
      </w:fldSimple>
      <w:r>
        <w:t xml:space="preserve"> – </w:t>
      </w:r>
      <w:proofErr w:type="spellStart"/>
      <w:r>
        <w:t>Namespace</w:t>
      </w:r>
      <w:proofErr w:type="spellEnd"/>
      <w:r>
        <w:t xml:space="preserve"> </w:t>
      </w:r>
      <w:proofErr w:type="spellStart"/>
      <w:r>
        <w:t>Models</w:t>
      </w:r>
      <w:proofErr w:type="spellEnd"/>
      <w:r>
        <w:t xml:space="preserve">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proofErr w:type="spellStart"/>
      <w:r>
        <w:t>multiples</w:t>
      </w:r>
      <w:proofErr w:type="spellEnd"/>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7E7D31">
          <w:rPr>
            <w:noProof/>
          </w:rPr>
          <w:t>31</w:t>
        </w:r>
      </w:fldSimple>
      <w:r>
        <w:t xml:space="preserve"> - </w:t>
      </w:r>
      <w:proofErr w:type="spellStart"/>
      <w:r>
        <w:t>Namespace</w:t>
      </w:r>
      <w:proofErr w:type="spellEnd"/>
      <w:r>
        <w:t xml:space="preserve"> </w:t>
      </w:r>
      <w:proofErr w:type="spellStart"/>
      <w:r>
        <w:t>Models</w:t>
      </w:r>
      <w:proofErr w:type="spellEnd"/>
      <w:r>
        <w:t xml:space="preserve">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164"/>
      <w:r w:rsidRPr="00B17E86">
        <w:t xml:space="preserve">4.4.2. </w:t>
      </w:r>
      <w:proofErr w:type="spellStart"/>
      <w:r w:rsidRPr="00B17E86">
        <w:t>Namespace</w:t>
      </w:r>
      <w:proofErr w:type="spellEnd"/>
      <w:r w:rsidRPr="00B17E86">
        <w:t xml:space="preserve"> </w:t>
      </w:r>
      <w:proofErr w:type="spellStart"/>
      <w:r w:rsidRPr="00B17E86">
        <w:t>V</w:t>
      </w:r>
      <w:r>
        <w:t>iews</w:t>
      </w:r>
      <w:bookmarkEnd w:id="154"/>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t xml:space="preserve"> </w:t>
      </w:r>
      <w:r w:rsidR="003457BC">
        <w:t xml:space="preserve">en caso </w:t>
      </w:r>
      <w:r>
        <w:t>de ser necesario.</w:t>
      </w:r>
    </w:p>
    <w:p w:rsidR="003215B3" w:rsidRDefault="00CD00A2" w:rsidP="000A7912">
      <w:r>
        <w:t xml:space="preserve">Posee la </w:t>
      </w:r>
      <w:r w:rsidR="007D5A2D">
        <w:t xml:space="preserve">clase  </w:t>
      </w:r>
      <w:proofErr w:type="spellStart"/>
      <w:r w:rsidR="007D5A2D" w:rsidRPr="007D5A2D">
        <w:rPr>
          <w:b/>
        </w:rPr>
        <w:t>VView</w:t>
      </w:r>
      <w:proofErr w:type="spellEnd"/>
      <w:r>
        <w:rPr>
          <w:b/>
        </w:rPr>
        <w:t xml:space="preserve"> </w:t>
      </w:r>
      <w:r w:rsidR="000A7912">
        <w:t>.</w:t>
      </w:r>
      <w:r w:rsidR="00DC130A">
        <w:t xml:space="preserve">Es la clase base para las </w:t>
      </w:r>
      <w:proofErr w:type="spellStart"/>
      <w:r w:rsidR="00DC130A">
        <w:t>vistas.Capa</w:t>
      </w:r>
      <w:proofErr w:type="spellEnd"/>
      <w:r w:rsidR="00DC130A">
        <w:t xml:space="preserve"> entre modelos y </w:t>
      </w:r>
      <w:proofErr w:type="spellStart"/>
      <w:r w:rsidR="006D0542">
        <w:t>templates</w:t>
      </w:r>
      <w:proofErr w:type="spellEnd"/>
      <w:r w:rsidR="006D0542">
        <w:t xml:space="preserve">, además posee los siguientes </w:t>
      </w:r>
      <w:r>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00CD00A2" w:rsidRPr="00EC2EDC">
        <w:rPr>
          <w:b/>
        </w:rPr>
        <w:t xml:space="preserve"> </w:t>
      </w:r>
      <w:r w:rsidRPr="00EC2EDC">
        <w:rPr>
          <w:b/>
        </w:rPr>
        <w:t>():</w:t>
      </w:r>
      <w:r>
        <w:t xml:space="preserve"> </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Para ser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proofErr w:type="spellStart"/>
      <w:r w:rsidRPr="007D5A2D">
        <w:rPr>
          <w:b/>
        </w:rPr>
        <w:t>V</w:t>
      </w:r>
      <w:r>
        <w:rPr>
          <w:b/>
        </w:rPr>
        <w:t>page</w:t>
      </w:r>
      <w:proofErr w:type="spellEnd"/>
      <w:r>
        <w:rPr>
          <w:b/>
        </w:rPr>
        <w:t xml:space="preserve"> </w:t>
      </w:r>
      <w:r>
        <w:t xml:space="preserve">.Es la clase de vista maestra la que procesa todos los </w:t>
      </w:r>
      <w:proofErr w:type="spellStart"/>
      <w:r>
        <w:t>templates</w:t>
      </w:r>
      <w:proofErr w:type="spellEnd"/>
      <w:r>
        <w:t>, además posee los siguientes métodos</w:t>
      </w:r>
    </w:p>
    <w:p w:rsidR="00A24808" w:rsidRDefault="00A24808" w:rsidP="00A24808">
      <w:proofErr w:type="spellStart"/>
      <w:r w:rsidRPr="007D5A2D">
        <w:rPr>
          <w:b/>
        </w:rPr>
        <w:t>V</w:t>
      </w:r>
      <w:r>
        <w:rPr>
          <w:b/>
        </w:rPr>
        <w:t>page</w:t>
      </w:r>
      <w:proofErr w:type="spellEnd"/>
      <w:proofErr w:type="gramStart"/>
      <w:r w:rsidRPr="00EC2EDC">
        <w:rPr>
          <w:b/>
        </w:rPr>
        <w:t>::</w:t>
      </w:r>
      <w:proofErr w:type="gramEnd"/>
      <w:r w:rsidR="002E5AC6" w:rsidRPr="002E5AC6">
        <w:rPr>
          <w:b/>
        </w:rPr>
        <w:t xml:space="preserve"> </w:t>
      </w:r>
      <w:proofErr w:type="spellStart"/>
      <w:r w:rsidR="002E5AC6" w:rsidRPr="007D5A2D">
        <w:rPr>
          <w:b/>
        </w:rPr>
        <w:t>V</w:t>
      </w:r>
      <w:r w:rsidR="002E5AC6">
        <w:rPr>
          <w:b/>
        </w:rPr>
        <w:t>page_construct</w:t>
      </w:r>
      <w:proofErr w:type="spellEnd"/>
      <w:r w:rsidRPr="00EC2EDC">
        <w:rPr>
          <w:b/>
        </w:rPr>
        <w:t>():</w:t>
      </w:r>
      <w:r>
        <w:t xml:space="preserve"> Es el método constructor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Es</w:t>
      </w:r>
      <w:r w:rsidR="009B48C0">
        <w:t xml:space="preserve"> el método que instancia a una nueva página</w:t>
      </w:r>
      <w:r w:rsidR="006C5BC0">
        <w:t>.</w:t>
      </w:r>
    </w:p>
    <w:p w:rsidR="00A24808" w:rsidRDefault="00A24808" w:rsidP="00A24808">
      <w:proofErr w:type="spellStart"/>
      <w:r w:rsidRPr="007D5A2D">
        <w:rPr>
          <w:b/>
        </w:rPr>
        <w:t>V</w:t>
      </w:r>
      <w:r>
        <w:rPr>
          <w:b/>
        </w:rPr>
        <w:t>page</w:t>
      </w:r>
      <w:proofErr w:type="spellEnd"/>
      <w:r w:rsidRPr="00EC2EDC">
        <w:rPr>
          <w:b/>
        </w:rPr>
        <w:t>::</w:t>
      </w:r>
      <w:proofErr w:type="spellStart"/>
      <w:r w:rsidR="002E5AC6">
        <w:rPr>
          <w:b/>
        </w:rPr>
        <w:t>SetAllRequestItems</w:t>
      </w:r>
      <w:proofErr w:type="spellEnd"/>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Carga la plantilla con los datos.</w:t>
      </w:r>
    </w:p>
    <w:p w:rsidR="007D5A2D" w:rsidRPr="00C32255" w:rsidRDefault="007D5A2D" w:rsidP="00C32255"/>
    <w:p w:rsidR="007D5A2D" w:rsidRDefault="00E416BC"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7E7D31">
          <w:rPr>
            <w:noProof/>
          </w:rPr>
          <w:t>32</w:t>
        </w:r>
      </w:fldSimple>
      <w:r>
        <w:t xml:space="preserve"> - </w:t>
      </w:r>
      <w:proofErr w:type="spellStart"/>
      <w:r>
        <w:t>Namespace</w:t>
      </w:r>
      <w:proofErr w:type="spellEnd"/>
      <w:r>
        <w:t xml:space="preserve"> </w:t>
      </w:r>
      <w:proofErr w:type="spellStart"/>
      <w:r>
        <w:t>Views</w:t>
      </w:r>
      <w:bookmarkEnd w:id="156"/>
      <w:proofErr w:type="spellEnd"/>
    </w:p>
    <w:p w:rsidR="008B312B" w:rsidRDefault="008B312B" w:rsidP="008B312B">
      <w:pPr>
        <w:pStyle w:val="Subttulo"/>
        <w:outlineLvl w:val="2"/>
      </w:pPr>
      <w:bookmarkStart w:id="157" w:name="_Toc280463165"/>
      <w:r>
        <w:t>4.4.3</w:t>
      </w:r>
      <w:r w:rsidRPr="00B17E86">
        <w:t xml:space="preserve">. </w:t>
      </w:r>
      <w:proofErr w:type="spellStart"/>
      <w:r w:rsidRPr="00B17E86">
        <w:t>Namespace</w:t>
      </w:r>
      <w:proofErr w:type="spellEnd"/>
      <w:r w:rsidRPr="00B17E86">
        <w:t xml:space="preserve"> </w:t>
      </w:r>
      <w:proofErr w:type="spellStart"/>
      <w:r>
        <w:t>Controllers</w:t>
      </w:r>
      <w:bookmarkEnd w:id="157"/>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cual componente Modelo-Vista deberá ejecutarse.</w:t>
      </w:r>
    </w:p>
    <w:p w:rsidR="00C90600" w:rsidRDefault="008B312B" w:rsidP="005E46BE">
      <w:r w:rsidRPr="008B312B">
        <w:t>En estricto rigor un</w:t>
      </w:r>
      <w:r>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w:t>
      </w:r>
      <w:proofErr w:type="spellStart"/>
      <w:r>
        <w:t>super</w:t>
      </w:r>
      <w:proofErr w:type="spellEnd"/>
      <w:r>
        <w:t xml:space="preserve"> clase es llamada </w:t>
      </w:r>
      <w:proofErr w:type="spellStart"/>
      <w:r>
        <w:rPr>
          <w:b/>
        </w:rPr>
        <w:t>CCommand</w:t>
      </w:r>
      <w:r>
        <w:t>.Es</w:t>
      </w:r>
      <w:proofErr w:type="spellEnd"/>
      <w:r>
        <w:t xml:space="preserve"> la clase base para los objetos </w:t>
      </w:r>
      <w:proofErr w:type="spellStart"/>
      <w:r>
        <w:t>controladores.cada</w:t>
      </w:r>
      <w:proofErr w:type="spellEnd"/>
      <w:r>
        <w:t xml:space="preserve"> comando esta </w:t>
      </w:r>
      <w:proofErr w:type="spellStart"/>
      <w:r>
        <w:t>seteado</w:t>
      </w:r>
      <w:proofErr w:type="spellEnd"/>
      <w:r>
        <w:t xml:space="preserve"> en el </w:t>
      </w:r>
      <w:proofErr w:type="spellStart"/>
      <w:r>
        <w:t>request</w:t>
      </w:r>
      <w:proofErr w:type="spellEnd"/>
      <w:r>
        <w:t xml:space="preserve"> </w:t>
      </w:r>
      <w:r w:rsidRPr="00392F6C">
        <w:rPr>
          <w:b/>
        </w:rPr>
        <w:t>m</w:t>
      </w:r>
      <w:r>
        <w:t xml:space="preserve"> y busca su correspondiente controlador en map.php, además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sidR="007E7D31">
                      <w:rPr>
                        <w:noProof/>
                      </w:rPr>
                      <w:t>33</w:t>
                    </w:r>
                  </w:fldSimple>
                  <w:r>
                    <w:t xml:space="preserve"> - </w:t>
                  </w:r>
                  <w:proofErr w:type="spellStart"/>
                  <w:r>
                    <w:t>Namespace</w:t>
                  </w:r>
                  <w:proofErr w:type="spellEnd"/>
                  <w:r>
                    <w:t xml:space="preserve"> </w:t>
                  </w:r>
                  <w:proofErr w:type="spellStart"/>
                  <w:r>
                    <w:t>Controllers</w:t>
                  </w:r>
                  <w:bookmarkEnd w:id="158"/>
                  <w:proofErr w:type="spellEnd"/>
                </w:p>
              </w:txbxContent>
            </v:textbox>
            <w10:wrap type="square"/>
          </v:shape>
        </w:pict>
      </w:r>
      <w:ins w:id="159" w:author="Rodrigo Riquelme" w:date="2010-12-05T11:46:00Z">
        <w:r w:rsidR="00E416BC">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xml:space="preserve">. </w:t>
      </w:r>
      <w:proofErr w:type="spellStart"/>
      <w:r w:rsidR="005E46BE" w:rsidRPr="00F23A57">
        <w:t>Namespace</w:t>
      </w:r>
      <w:proofErr w:type="spellEnd"/>
      <w:r w:rsidRPr="00F23A5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proofErr w:type="spellStart"/>
      <w:r>
        <w:rPr>
          <w:b/>
        </w:rPr>
        <w:t>Element</w:t>
      </w:r>
      <w:proofErr w:type="gramStart"/>
      <w:r>
        <w:rPr>
          <w:b/>
        </w:rPr>
        <w:t>,Controller,Table,ASettings</w:t>
      </w:r>
      <w:proofErr w:type="spellEnd"/>
      <w:proofErr w:type="gramEnd"/>
      <w:r>
        <w:rPr>
          <w:b/>
        </w:rPr>
        <w:t xml:space="preserve"> .</w:t>
      </w:r>
    </w:p>
    <w:p w:rsidR="00F0051C" w:rsidRDefault="00E01850" w:rsidP="00F0051C">
      <w:r>
        <w:t xml:space="preserve">La Clase </w:t>
      </w:r>
      <w:proofErr w:type="spellStart"/>
      <w:r w:rsidRPr="00E01850">
        <w:rPr>
          <w:b/>
        </w:rPr>
        <w:t>Element</w:t>
      </w:r>
      <w:proofErr w:type="spellEnd"/>
      <w:r w:rsidRPr="00E01850">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F0051C">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proofErr w:type="spellStart"/>
      <w:r>
        <w:rPr>
          <w:b/>
        </w:rPr>
        <w:t>Controller</w:t>
      </w:r>
      <w:proofErr w:type="spellEnd"/>
      <w:r>
        <w:rPr>
          <w:b/>
        </w:rPr>
        <w:t xml:space="preserve">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el método que obtiene o  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proofErr w:type="spellStart"/>
      <w:r>
        <w:rPr>
          <w:b/>
        </w:rPr>
        <w:t>Table</w:t>
      </w:r>
      <w:proofErr w:type="spellEnd"/>
      <w:r>
        <w:rPr>
          <w:b/>
        </w:rPr>
        <w:t xml:space="preserve"> </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proofErr w:type="spellStart"/>
      <w:r>
        <w:rPr>
          <w:b/>
        </w:rPr>
        <w:t>ASettings</w:t>
      </w:r>
      <w:proofErr w:type="spellEnd"/>
      <w:r>
        <w:rPr>
          <w:b/>
        </w:rPr>
        <w:t xml:space="preserve"> </w:t>
      </w:r>
      <w:r>
        <w:t>es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Pr="00883FE0">
        <w:t xml:space="preserve"> Es</w:t>
      </w:r>
      <w:r w:rsidR="00883FE0" w:rsidRPr="00883FE0">
        <w:t xml:space="preserve"> el método que </w:t>
      </w:r>
      <w:proofErr w:type="spellStart"/>
      <w:r w:rsidR="00883FE0" w:rsidRPr="00883FE0">
        <w:t>seteada</w:t>
      </w:r>
      <w:proofErr w:type="spellEnd"/>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416BC"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7E7D31">
          <w:rPr>
            <w:noProof/>
          </w:rPr>
          <w:t>34</w:t>
        </w:r>
      </w:fldSimple>
      <w:r>
        <w:t xml:space="preserve"> - </w:t>
      </w:r>
      <w:proofErr w:type="spellStart"/>
      <w:r>
        <w:t>Namespace</w:t>
      </w:r>
      <w:proofErr w:type="spellEnd"/>
      <w:r>
        <w:t xml:space="preserve"> </w:t>
      </w:r>
      <w:proofErr w:type="spellStart"/>
      <w:r>
        <w:t>Admin</w:t>
      </w:r>
      <w:bookmarkEnd w:id="162"/>
      <w:proofErr w:type="spellEnd"/>
    </w:p>
    <w:p w:rsidR="00451834" w:rsidRDefault="00451834" w:rsidP="00451834">
      <w:pPr>
        <w:pStyle w:val="Subttulo"/>
        <w:keepNext/>
      </w:pPr>
      <w:r>
        <w:t>4.4.5</w:t>
      </w:r>
      <w:r w:rsidRPr="00F23A57">
        <w:t xml:space="preserve">. </w:t>
      </w:r>
      <w:proofErr w:type="spellStart"/>
      <w:r w:rsidRPr="00F23A57">
        <w:t>Namespace</w:t>
      </w:r>
      <w:proofErr w:type="spellEnd"/>
      <w:r w:rsidRPr="00F23A57">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943F7" w:rsidP="00B943F7">
      <w:pPr>
        <w:rPr>
          <w:b/>
        </w:rPr>
      </w:pPr>
      <w:r>
        <w:t xml:space="preserve">Posee las siguientes clases llamadas </w:t>
      </w:r>
      <w:r>
        <w:rPr>
          <w:b/>
        </w:rPr>
        <w:t>DAO,</w:t>
      </w:r>
      <w:r w:rsidR="00FF4823">
        <w:rPr>
          <w:b/>
        </w:rPr>
        <w:t xml:space="preserve"> </w:t>
      </w:r>
      <w:proofErr w:type="spellStart"/>
      <w:r>
        <w:rPr>
          <w:b/>
        </w:rPr>
        <w:t>Component</w:t>
      </w:r>
      <w:proofErr w:type="spellEnd"/>
      <w:r>
        <w:rPr>
          <w:b/>
        </w:rPr>
        <w:t>,</w:t>
      </w:r>
      <w:r w:rsidR="00FF4823">
        <w:rPr>
          <w:b/>
        </w:rPr>
        <w:t xml:space="preserve"> </w:t>
      </w:r>
      <w:proofErr w:type="spellStart"/>
      <w:r>
        <w:rPr>
          <w:b/>
        </w:rPr>
        <w:t>Dispatcher</w:t>
      </w:r>
      <w:proofErr w:type="spellEnd"/>
      <w:r>
        <w:rPr>
          <w:b/>
        </w:rPr>
        <w:t>,</w:t>
      </w:r>
      <w:r w:rsidR="00FF4823">
        <w:rPr>
          <w:b/>
        </w:rPr>
        <w:t xml:space="preserve"> </w:t>
      </w:r>
      <w:proofErr w:type="spellStart"/>
      <w:r>
        <w:rPr>
          <w:b/>
        </w:rPr>
        <w:t>QueryBuilder</w:t>
      </w:r>
      <w:proofErr w:type="spellEnd"/>
      <w:r>
        <w:rPr>
          <w:b/>
        </w:rPr>
        <w:t>,</w:t>
      </w:r>
      <w:r w:rsidR="00FF4823">
        <w:rPr>
          <w:b/>
        </w:rPr>
        <w:t xml:space="preserve"> </w:t>
      </w:r>
      <w:proofErr w:type="spellStart"/>
      <w:r>
        <w:rPr>
          <w:b/>
        </w:rPr>
        <w:t>Template</w:t>
      </w:r>
      <w:proofErr w:type="spellEnd"/>
      <w:r>
        <w:rPr>
          <w:b/>
        </w:rPr>
        <w:t>,</w:t>
      </w:r>
      <w:r w:rsidR="00FF4823">
        <w:rPr>
          <w:b/>
        </w:rPr>
        <w:t xml:space="preserve"> </w:t>
      </w:r>
      <w:proofErr w:type="spellStart"/>
      <w:r>
        <w:rPr>
          <w:b/>
        </w:rPr>
        <w:t>ffmpeg</w:t>
      </w:r>
      <w:proofErr w:type="spellEnd"/>
      <w:r>
        <w:rPr>
          <w:b/>
        </w:rPr>
        <w:t>.</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B943F7">
        <w:t xml:space="preserve"> </w:t>
      </w:r>
      <w:r>
        <w:t xml:space="preserve">Obtiene el valor del campo </w:t>
      </w:r>
      <w:proofErr w:type="spellStart"/>
      <w:r>
        <w:t>atraves</w:t>
      </w:r>
      <w:proofErr w:type="spellEnd"/>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B943F7">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numero de filas.</w:t>
      </w:r>
    </w:p>
    <w:p w:rsidR="00FF4823" w:rsidRDefault="00FF4823" w:rsidP="00FF4823">
      <w:r>
        <w:rPr>
          <w:b/>
        </w:rPr>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proofErr w:type="spellStart"/>
      <w:r>
        <w:rPr>
          <w:b/>
        </w:rPr>
        <w:t>Component</w:t>
      </w:r>
      <w:proofErr w:type="spellEnd"/>
      <w:r w:rsidRPr="00E01850">
        <w:rPr>
          <w:b/>
        </w:rPr>
        <w:t xml:space="preserve"> </w:t>
      </w:r>
      <w:r>
        <w:t>es la encargada de la capa de acceso a datos. Posee los siguientes métodos.</w:t>
      </w:r>
    </w:p>
    <w:p w:rsidR="00F103ED" w:rsidRDefault="00F103ED" w:rsidP="00F103ED">
      <w:pPr>
        <w:rPr>
          <w:b/>
        </w:rPr>
      </w:pPr>
      <w:proofErr w:type="spellStart"/>
      <w:r>
        <w:rPr>
          <w:b/>
        </w:rPr>
        <w:t>Component</w:t>
      </w:r>
      <w:proofErr w:type="spellEnd"/>
      <w:r>
        <w:rPr>
          <w:b/>
        </w:rPr>
        <w:t>::</w:t>
      </w:r>
      <w:proofErr w:type="spellStart"/>
      <w:r>
        <w:rPr>
          <w:b/>
        </w:rPr>
        <w:t>construct</w:t>
      </w:r>
      <w:proofErr w:type="spell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proofErr w:type="spellStart"/>
      <w:r w:rsidR="006E1827">
        <w:t>mostar</w:t>
      </w:r>
      <w:proofErr w:type="spellEnd"/>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Pr="00646E08">
        <w:t xml:space="preserve"> </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Pr="00646E08">
        <w:t xml:space="preserve"> </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r>
        <w:rPr>
          <w:b/>
        </w:rPr>
        <w:t>::</w:t>
      </w:r>
      <w:proofErr w:type="spellStart"/>
      <w:r>
        <w:rPr>
          <w:b/>
        </w:rPr>
        <w:t>Template</w:t>
      </w:r>
      <w:proofErr w:type="spell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Pr="00646E08">
        <w:t xml:space="preserve"> </w:t>
      </w:r>
      <w:r w:rsidR="00636FE9">
        <w:t xml:space="preserve">Retorna el </w:t>
      </w:r>
      <w:proofErr w:type="spellStart"/>
      <w:r w:rsidR="00636FE9">
        <w:t>template</w:t>
      </w:r>
      <w:proofErr w:type="spellEnd"/>
      <w:r w:rsidR="00636FE9">
        <w:t xml:space="preserve"> </w:t>
      </w:r>
      <w:proofErr w:type="spellStart"/>
      <w:r w:rsidR="00636FE9">
        <w:t>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r w:rsidRPr="004141D8">
        <w:rPr>
          <w:b/>
        </w:rPr>
        <w:t xml:space="preserve"> </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r>
        <w:rPr>
          <w:b/>
        </w:rPr>
        <w:t>ffmpeg</w:t>
      </w:r>
      <w:proofErr w:type="spellEnd"/>
      <w:r w:rsidRPr="00646E08">
        <w:rPr>
          <w:b/>
        </w:rPr>
        <w:t>::</w:t>
      </w:r>
      <w:proofErr w:type="spellStart"/>
      <w:r>
        <w:rPr>
          <w:b/>
        </w:rPr>
        <w:t>convert</w:t>
      </w:r>
      <w:proofErr w:type="spellEnd"/>
      <w:r w:rsidRPr="00646E08">
        <w:rPr>
          <w:b/>
        </w:rPr>
        <w:t>():</w:t>
      </w:r>
      <w:r w:rsidRPr="00646E08">
        <w:t xml:space="preserve"> </w:t>
      </w:r>
      <w:r w:rsidR="00706702">
        <w:t>Es</w:t>
      </w:r>
      <w:r w:rsidR="006E1827">
        <w:t xml:space="preserve"> el método </w:t>
      </w:r>
      <w:proofErr w:type="spellStart"/>
      <w:r w:rsidR="006E1827">
        <w:t>conversor</w:t>
      </w:r>
      <w:proofErr w:type="spellEnd"/>
      <w:r w:rsidR="006E1827">
        <w:t xml:space="preserve">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706702">
        <w:rPr>
          <w:b/>
        </w:rPr>
        <w:t>Exec</w:t>
      </w:r>
      <w:proofErr w:type="spellEnd"/>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proofErr w:type="spellStart"/>
      <w:proofErr w:type="gramStart"/>
      <w:r>
        <w:rPr>
          <w:b/>
        </w:rPr>
        <w:t>f</w:t>
      </w:r>
      <w:r w:rsidR="00706702">
        <w:rPr>
          <w:b/>
        </w:rPr>
        <w:t>f</w:t>
      </w:r>
      <w:r>
        <w:rPr>
          <w:b/>
        </w:rPr>
        <w:t>mpeg</w:t>
      </w:r>
      <w:proofErr w:type="spellEnd"/>
      <w:proofErr w:type="gramEnd"/>
      <w:r>
        <w:rPr>
          <w:b/>
        </w:rPr>
        <w:t>::</w:t>
      </w:r>
      <w:proofErr w:type="spellStart"/>
      <w:r w:rsidR="00706702">
        <w:rPr>
          <w:b/>
        </w:rPr>
        <w:t>free_convert</w:t>
      </w:r>
      <w:proofErr w:type="spellEnd"/>
      <w:r w:rsidRPr="00EC2EDC">
        <w:rPr>
          <w:b/>
        </w:rPr>
        <w:t>():</w:t>
      </w:r>
      <w:r>
        <w:t xml:space="preserve"> Es el</w:t>
      </w:r>
      <w:r w:rsidR="006E1827">
        <w:t xml:space="preserve"> método de conversión libre</w:t>
      </w:r>
      <w:r>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proofErr w:type="spellStart"/>
      <w:proofErr w:type="gramStart"/>
      <w:r>
        <w:rPr>
          <w:b/>
        </w:rPr>
        <w:t>ffmpeg</w:t>
      </w:r>
      <w:proofErr w:type="spellEnd"/>
      <w:proofErr w:type="gramEnd"/>
      <w:r>
        <w:rPr>
          <w:b/>
        </w:rPr>
        <w:t>::</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wmv_convert</w:t>
      </w:r>
      <w:proofErr w:type="spellEnd"/>
      <w:r w:rsidRPr="00646E08">
        <w:rPr>
          <w:b/>
        </w:rPr>
        <w:t>():</w:t>
      </w:r>
      <w:r w:rsidRPr="00646E08">
        <w:t xml:space="preserve"> E</w:t>
      </w:r>
      <w:r w:rsidR="00706702">
        <w:t>s</w:t>
      </w:r>
      <w:r w:rsidR="006E1827">
        <w:t xml:space="preserve"> el método de conversión a formato </w:t>
      </w:r>
      <w:proofErr w:type="spellStart"/>
      <w:r w:rsidR="006E1827">
        <w:t>wmv</w:t>
      </w:r>
      <w:proofErr w:type="spellEnd"/>
      <w:r w:rsidR="00706702">
        <w:t>.</w:t>
      </w:r>
    </w:p>
    <w:p w:rsidR="00706702" w:rsidRDefault="004141D8" w:rsidP="00706702">
      <w:proofErr w:type="spellStart"/>
      <w:r>
        <w:rPr>
          <w:b/>
        </w:rPr>
        <w:t>ffmpeg</w:t>
      </w:r>
      <w:proofErr w:type="spellEnd"/>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E416BC" w:rsidP="00C43BA3">
      <w:pPr>
        <w:rPr>
          <w:del w:id="172" w:author="Rodrigo Riquelme" w:date="2010-12-05T11:46:00Z"/>
        </w:rPr>
      </w:pPr>
      <w:del w:id="173"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E416BC" w:rsidP="000E1C37">
      <w:pPr>
        <w:pStyle w:val="Subttulo"/>
        <w:outlineLvl w:val="1"/>
        <w:rPr>
          <w:del w:id="176" w:author="Rodrigo Riquelme" w:date="2010-12-05T11:46:00Z"/>
        </w:rPr>
      </w:pPr>
      <w:del w:id="177"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E416BC" w:rsidP="000E1C37">
      <w:pPr>
        <w:pStyle w:val="Subttulo"/>
        <w:outlineLvl w:val="1"/>
        <w:rPr>
          <w:del w:id="181" w:author="Rodrigo Riquelme" w:date="2010-12-05T11:46:00Z"/>
        </w:rPr>
      </w:pPr>
      <w:del w:id="182"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E416BC" w:rsidP="000D6FD3">
      <w:pPr>
        <w:keepNext/>
        <w:suppressAutoHyphens w:val="0"/>
        <w:spacing w:before="0" w:after="0" w:line="240" w:lineRule="auto"/>
        <w:jc w:val="center"/>
      </w:pPr>
      <w:ins w:id="184"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7E7D31">
          <w:rPr>
            <w:noProof/>
          </w:rPr>
          <w:t>35</w:t>
        </w:r>
      </w:fldSimple>
      <w:r>
        <w:t xml:space="preserve"> - </w:t>
      </w:r>
      <w:proofErr w:type="spellStart"/>
      <w:r>
        <w:t>Namespace</w:t>
      </w:r>
      <w:proofErr w:type="spellEnd"/>
      <w:r>
        <w:t xml:space="preserve"> </w:t>
      </w:r>
      <w:proofErr w:type="spellStart"/>
      <w:r>
        <w:t>Lib</w:t>
      </w:r>
      <w:proofErr w:type="spellEnd"/>
      <w:r>
        <w:t xml:space="preserve"> - Parte 1</w:t>
      </w:r>
      <w:bookmarkEnd w:id="186"/>
    </w:p>
    <w:p w:rsidR="000D6FD3" w:rsidRDefault="000D6FD3" w:rsidP="000E1C37">
      <w:pPr>
        <w:pStyle w:val="Subttulo"/>
        <w:outlineLvl w:val="1"/>
        <w:rPr>
          <w:noProof/>
          <w:lang w:eastAsia="es-CL"/>
        </w:rPr>
      </w:pPr>
    </w:p>
    <w:p w:rsidR="000D6FD3" w:rsidRDefault="00E416BC" w:rsidP="0064191E">
      <w:pPr>
        <w:pStyle w:val="Subttulo"/>
        <w:keepNext/>
        <w:jc w:val="center"/>
      </w:pPr>
      <w:ins w:id="187"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7E7D31">
          <w:rPr>
            <w:noProof/>
          </w:rPr>
          <w:t>36</w:t>
        </w:r>
      </w:fldSimple>
      <w:r>
        <w:t xml:space="preserve"> - </w:t>
      </w:r>
      <w:proofErr w:type="spellStart"/>
      <w:r>
        <w:t>Namespace</w:t>
      </w:r>
      <w:proofErr w:type="spellEnd"/>
      <w:r>
        <w:t xml:space="preserve"> </w:t>
      </w:r>
      <w:proofErr w:type="spellStart"/>
      <w:r>
        <w:t>Lib</w:t>
      </w:r>
      <w:proofErr w:type="spellEnd"/>
      <w:r>
        <w:t xml:space="preserve"> - Parte 2</w:t>
      </w:r>
      <w:bookmarkEnd w:id="189"/>
    </w:p>
    <w:p w:rsidR="000D6FD3" w:rsidRDefault="00E416BC" w:rsidP="0064191E">
      <w:pPr>
        <w:pStyle w:val="Subttulo"/>
        <w:keepNext/>
        <w:jc w:val="center"/>
      </w:pPr>
      <w:ins w:id="190"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7E7D31">
          <w:rPr>
            <w:noProof/>
          </w:rPr>
          <w:t>37</w:t>
        </w:r>
      </w:fldSimple>
      <w:r>
        <w:t xml:space="preserve"> - </w:t>
      </w:r>
      <w:proofErr w:type="spellStart"/>
      <w:r>
        <w:t>Namespace</w:t>
      </w:r>
      <w:proofErr w:type="spellEnd"/>
      <w:r>
        <w:t xml:space="preserve"> </w:t>
      </w:r>
      <w:proofErr w:type="spellStart"/>
      <w:r>
        <w:t>Lib</w:t>
      </w:r>
      <w:proofErr w:type="spellEnd"/>
      <w:r>
        <w:t xml:space="preserve"> - Parte 3</w:t>
      </w:r>
      <w:bookmarkEnd w:id="192"/>
    </w:p>
    <w:p w:rsidR="006B4E9A" w:rsidRDefault="006B4E9A" w:rsidP="000E1C37">
      <w:pPr>
        <w:pStyle w:val="Subttulo"/>
        <w:outlineLvl w:val="1"/>
        <w:rPr>
          <w:ins w:id="193" w:author="Rodrigo Riquelme" w:date="2010-12-05T11:46:00Z"/>
        </w:rPr>
      </w:pPr>
    </w:p>
    <w:p w:rsidR="00000000" w:rsidRDefault="00E416BC">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E416BC"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E416BC">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63166"/>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63167"/>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proofErr w:type="spellStart"/>
      <w:ins w:id="210" w:author="Rodrigo Riquelme" w:date="2010-12-05T11:46:00Z">
        <w:r w:rsidR="008C51BB" w:rsidRPr="00770BE8">
          <w:t>Tambien</w:t>
        </w:r>
      </w:ins>
      <w:proofErr w:type="spellEnd"/>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63168"/>
      <w:r>
        <w:t>4.5.2</w:t>
      </w:r>
      <w:r w:rsidR="006D756E" w:rsidRPr="00770BE8">
        <w:t>. Componentes XML</w:t>
      </w:r>
      <w:bookmarkEnd w:id="212"/>
    </w:p>
    <w:p w:rsidR="002873B4" w:rsidRDefault="002873B4" w:rsidP="002873B4">
      <w:r w:rsidRPr="00770BE8">
        <w:t xml:space="preserve">Los </w:t>
      </w:r>
      <w:proofErr w:type="spellStart"/>
      <w:r w:rsidRPr="00770BE8">
        <w:t>components</w:t>
      </w:r>
      <w:proofErr w:type="spellEnd"/>
      <w:r w:rsidRPr="00770BE8">
        <w:t xml:space="preserve"> XML están compuestos de secciones, lo más común es que una sección represente a un formulario y mantenga a una tabla específica para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en este caso también se especifica 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w:t>
      </w:r>
      <w:proofErr w:type="spellEnd"/>
      <w:r w:rsidR="007E0203">
        <w:t xml:space="preserve"> </w:t>
      </w:r>
      <w:proofErr w:type="spellStart"/>
      <w:r w:rsidR="007E0203">
        <w:t>admin</w:t>
      </w:r>
      <w:proofErr w:type="spellEnd"/>
      <w:r w:rsidR="007E0203">
        <w:t xml:space="preserve"> y </w:t>
      </w:r>
      <w:proofErr w:type="spellStart"/>
      <w:r w:rsidR="007E0203">
        <w:t>Msettings</w:t>
      </w:r>
      <w:proofErr w:type="spellEnd"/>
      <w:r w:rsidR="007E0203">
        <w:t xml:space="preserve"> a la clase del </w:t>
      </w:r>
      <w:proofErr w:type="spellStart"/>
      <w:r w:rsidR="007E0203">
        <w:t>package</w:t>
      </w:r>
      <w:proofErr w:type="spellEnd"/>
      <w:r w:rsidR="007E0203">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t>4.6. Especificaciones front office</w:t>
        </w:r>
      </w:moveFrom>
      <w:moveFromRangeEnd w:id="214"/>
    </w:p>
    <w:p w:rsidR="00CF0939" w:rsidRDefault="0042797D" w:rsidP="00CF0939">
      <w:pPr>
        <w:pStyle w:val="Subttulo"/>
        <w:outlineLvl w:val="1"/>
      </w:pPr>
      <w:bookmarkStart w:id="216" w:name="_Toc280463169"/>
      <w:moveToRangeStart w:id="217" w:author="Rodrigo Riquelme" w:date="2010-12-05T11:46:00Z" w:name="move279312906"/>
      <w:moveTo w:id="218" w:author="Rodrigo Riquelme" w:date="2010-12-05T11:46:00Z">
        <w:r w:rsidRPr="0042797D">
          <w:rPr>
            <w:rPrChange w:id="219" w:author="Rodrigo Riquelme" w:date="2010-12-05T11:46:00Z">
              <w:rPr>
                <w:lang w:val="en-US"/>
              </w:rPr>
            </w:rPrChange>
          </w:rPr>
          <w:t xml:space="preserve">4.6. Especificaciones </w:t>
        </w:r>
      </w:moveTo>
      <w:r w:rsidR="00CF0939">
        <w:t>F</w:t>
      </w:r>
      <w:moveTo w:id="220" w:author="Rodrigo Riquelme" w:date="2010-12-05T11:46:00Z">
        <w:r w:rsidRPr="0042797D">
          <w:rPr>
            <w:rPrChange w:id="221" w:author="Rodrigo Riquelme" w:date="2010-12-05T11:46:00Z">
              <w:rPr>
                <w:lang w:val="en-US"/>
              </w:rPr>
            </w:rPrChange>
          </w:rPr>
          <w:t xml:space="preserve">ront </w:t>
        </w:r>
      </w:moveTo>
      <w:r w:rsidR="00CF0939">
        <w:t>O</w:t>
      </w:r>
      <w:moveTo w:id="222" w:author="Rodrigo Riquelme" w:date="2010-12-05T11:46:00Z">
        <w:r w:rsidRPr="0042797D">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812729">
        <w:t xml:space="preserve">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w:t>
      </w:r>
      <w:proofErr w:type="spellStart"/>
      <w:r>
        <w:t>ser</w:t>
      </w:r>
      <w:proofErr w:type="spellEnd"/>
      <w:r>
        <w:t xml:space="preserve"> por parámetro llamado </w:t>
      </w:r>
      <w:proofErr w:type="spellStart"/>
      <w:r w:rsidRPr="0064191E">
        <w:rPr>
          <w:b/>
        </w:rPr>
        <w:t>tpl</w:t>
      </w:r>
      <w:proofErr w:type="spellEnd"/>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proofErr w:type="spellStart"/>
      <w:r w:rsidRPr="0064191E">
        <w:rPr>
          <w:b/>
        </w:rPr>
        <w:t>VPage</w:t>
      </w:r>
      <w:proofErr w:type="spellEnd"/>
      <w:r>
        <w:t>.</w:t>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w:t>
      </w:r>
      <w:proofErr w:type="spellStart"/>
      <w:r>
        <w:t>clasen</w:t>
      </w:r>
      <w:proofErr w:type="spellEnd"/>
      <w:r>
        <w:t xml:space="preserve">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t xml:space="preserve"> </w:t>
      </w:r>
      <w:proofErr w:type="spellStart"/>
      <w:r w:rsidRPr="00C14D0C">
        <w:rPr>
          <w:b/>
        </w:rPr>
        <w:t>lib</w:t>
      </w:r>
      <w:proofErr w:type="spellEnd"/>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r w:rsidR="00293064">
        <w:rPr>
          <w:b/>
        </w:rPr>
        <w:t>::</w:t>
      </w:r>
      <w:proofErr w:type="spellStart"/>
      <w:r w:rsidRPr="00C14D0C">
        <w:rPr>
          <w:b/>
        </w:rPr>
        <w:t>tp</w:t>
      </w:r>
      <w:r w:rsidR="00293064">
        <w:rPr>
          <w:b/>
        </w:rPr>
        <w:t>l</w:t>
      </w:r>
      <w:proofErr w:type="spellEnd"/>
      <w:r w:rsidR="00293064">
        <w:rPr>
          <w:b/>
        </w:rPr>
        <w:t>::</w:t>
      </w:r>
      <w:proofErr w:type="spellStart"/>
      <w:r w:rsidRPr="00C14D0C">
        <w:rPr>
          <w:b/>
        </w:rPr>
        <w:t>content</w:t>
      </w:r>
      <w:proofErr w:type="spellEnd"/>
      <w:r w:rsidRPr="00C14D0C">
        <w:rPr>
          <w:b/>
        </w:rPr>
        <w: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proofErr w:type="spellStart"/>
      <w:r w:rsidRPr="00293064">
        <w:rPr>
          <w:b/>
        </w:rPr>
        <w:t>VPage</w:t>
      </w:r>
      <w:proofErr w:type="spellEnd"/>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xmlns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 xml:space="preserve">"text/html; </w:t>
      </w:r>
      <w:proofErr w:type="spellStart"/>
      <w:r w:rsidRPr="0064191E">
        <w:rPr>
          <w:rFonts w:ascii="Courier New" w:eastAsia="Times New Roman" w:hAnsi="Courier New" w:cs="Courier New"/>
          <w:i/>
          <w:iCs/>
          <w:color w:val="2A00FF"/>
          <w:sz w:val="20"/>
          <w:szCs w:val="20"/>
          <w:lang w:val="en-US" w:eastAsia="es-CL"/>
        </w:rPr>
        <w:t>charset</w:t>
      </w:r>
      <w:proofErr w:type="spellEnd"/>
      <w:r w:rsidRPr="0064191E">
        <w:rPr>
          <w:rFonts w:ascii="Courier New" w:eastAsia="Times New Roman" w:hAnsi="Courier New" w:cs="Courier New"/>
          <w:i/>
          <w:iCs/>
          <w:color w:val="2A00FF"/>
          <w:sz w:val="20"/>
          <w:szCs w:val="20"/>
          <w:lang w:val="en-US" w:eastAsia="es-CL"/>
        </w:rPr>
        <w: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w:t>
      </w:r>
      <w:proofErr w:type="spellEnd"/>
      <w:r w:rsidR="0064191E" w:rsidRPr="00C14D0C">
        <w:rPr>
          <w:rFonts w:ascii="Courier New" w:eastAsia="Times New Roman" w:hAnsi="Courier New" w:cs="Courier New"/>
          <w:i/>
          <w:iCs/>
          <w:color w:val="2A00FF"/>
          <w:sz w:val="20"/>
          <w:szCs w:val="20"/>
          <w:lang w:val="en-US" w:eastAsia="es-CL"/>
        </w:rPr>
        <w:t xml:space="preserve"> </w:t>
      </w:r>
      <w:proofErr w:type="spellStart"/>
      <w:r w:rsidR="0064191E" w:rsidRPr="00C14D0C">
        <w:rPr>
          <w:rFonts w:ascii="Courier New" w:eastAsia="Times New Roman" w:hAnsi="Courier New" w:cs="Courier New"/>
          <w:i/>
          <w:iCs/>
          <w:color w:val="2A00FF"/>
          <w:sz w:val="20"/>
          <w:szCs w:val="20"/>
          <w:lang w:val="en-US" w:eastAsia="es-CL"/>
        </w:rPr>
        <w:t>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proofErr w:type="spellStart"/>
      <w:r w:rsidRPr="0064191E">
        <w:rPr>
          <w:rFonts w:ascii="Courier New" w:eastAsia="Times New Roman" w:hAnsi="Courier New" w:cs="Courier New"/>
          <w:color w:val="3F7F7F"/>
          <w:sz w:val="20"/>
          <w:szCs w:val="20"/>
          <w:lang w:val="en-US" w:eastAsia="es-CL"/>
        </w:rPr>
        <w:t>ul</w:t>
      </w:r>
      <w:proofErr w:type="spell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nav</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proofErr w:type="spellStart"/>
      <w:r w:rsidRPr="008F248C">
        <w:rPr>
          <w:rFonts w:ascii="Courier New" w:eastAsia="Times New Roman" w:hAnsi="Courier New" w:cs="Courier New"/>
          <w:color w:val="3F7F7F"/>
          <w:sz w:val="20"/>
          <w:szCs w:val="20"/>
          <w:lang w:val="en-US" w:eastAsia="es-CL"/>
        </w:rPr>
        <w:t>ul</w:t>
      </w:r>
      <w:proofErr w:type="spellEnd"/>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proofErr w:type="spellStart"/>
      <w:r w:rsidR="0064191E" w:rsidRPr="008F248C">
        <w:rPr>
          <w:rFonts w:ascii="Courier New" w:eastAsia="Times New Roman" w:hAnsi="Courier New" w:cs="Courier New"/>
          <w:color w:val="3F7F7F"/>
          <w:sz w:val="20"/>
          <w:szCs w:val="20"/>
          <w:lang w:eastAsia="es-CL"/>
        </w:rPr>
        <w:t>div</w:t>
      </w:r>
      <w:proofErr w:type="spellEnd"/>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div</w:t>
      </w:r>
      <w:proofErr w:type="spellEnd"/>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r>
        <w:rPr>
          <w:rFonts w:ascii="Courier New" w:eastAsia="Times New Roman" w:hAnsi="Courier New" w:cs="Courier New"/>
          <w:color w:val="3F7F7F"/>
          <w:sz w:val="20"/>
          <w:szCs w:val="20"/>
          <w:lang w:eastAsia="es-CL"/>
        </w:rPr>
        <w:t>ul</w:t>
      </w:r>
      <w:proofErr w:type="spell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class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proofErr w:type="spellStart"/>
      <w:r>
        <w:rPr>
          <w:rFonts w:ascii="Courier New" w:eastAsia="Times New Roman" w:hAnsi="Courier New" w:cs="Courier New"/>
          <w:i/>
          <w:iCs/>
          <w:color w:val="2A00FF"/>
          <w:sz w:val="20"/>
          <w:szCs w:val="20"/>
          <w:lang w:eastAsia="es-CL"/>
        </w:rPr>
        <w:t>losmas</w:t>
      </w:r>
      <w:proofErr w:type="spellEnd"/>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li</w:t>
      </w:r>
      <w:proofErr w:type="spellEnd"/>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proofErr w:type="spellStart"/>
      <w:r>
        <w:rPr>
          <w:rFonts w:ascii="Courier New" w:eastAsia="Times New Roman" w:hAnsi="Courier New" w:cs="Courier New"/>
          <w:color w:val="3F7F7F"/>
          <w:sz w:val="20"/>
          <w:szCs w:val="20"/>
          <w:lang w:eastAsia="es-CL"/>
        </w:rPr>
        <w:t>li</w:t>
      </w:r>
      <w:proofErr w:type="spellEnd"/>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contelosmas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spellStart"/>
      <w:proofErr w:type="gramStart"/>
      <w:r w:rsidRPr="008F248C">
        <w:rPr>
          <w:rFonts w:ascii="Courier New" w:eastAsia="Times New Roman" w:hAnsi="Courier New" w:cs="Courier New"/>
          <w:color w:val="3F7F7F"/>
          <w:sz w:val="20"/>
          <w:szCs w:val="20"/>
          <w:lang w:eastAsia="es-CL"/>
        </w:rPr>
        <w:t>div</w:t>
      </w:r>
      <w:proofErr w:type="spellEnd"/>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63170"/>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7E7D31">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7E7D31">
          <w:rPr>
            <w:noProof/>
          </w:rPr>
          <w:t>39</w:t>
        </w:r>
      </w:fldSimple>
      <w:r>
        <w:t xml:space="preserve"> - Menú Principal</w:t>
      </w:r>
      <w:bookmarkEnd w:id="227"/>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7E7D31">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7E7D31">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7E7D31">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7E7D31">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416BC" w:rsidP="0031339F">
      <w:pPr>
        <w:rPr>
          <w:del w:id="250" w:author="Rodrigo Riquelme" w:date="2010-12-05T11:46:00Z"/>
        </w:rPr>
      </w:pPr>
      <w:del w:id="251"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E416BC" w:rsidP="0031339F">
      <w:pPr>
        <w:rPr>
          <w:del w:id="254" w:author="Rodrigo Riquelme" w:date="2010-12-05T11:46:00Z"/>
        </w:rPr>
      </w:pPr>
      <w:del w:id="255"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E416BC" w:rsidP="0031339F">
      <w:pPr>
        <w:rPr>
          <w:del w:id="258" w:author="Rodrigo Riquelme" w:date="2010-12-05T11:46:00Z"/>
        </w:rPr>
      </w:pPr>
      <w:del w:id="259"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E416BC" w:rsidP="0031339F">
      <w:pPr>
        <w:rPr>
          <w:del w:id="263" w:author="Rodrigo Riquelme" w:date="2010-12-05T11:46:00Z"/>
        </w:rPr>
      </w:pPr>
      <w:del w:id="264"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E416BC" w:rsidP="0031339F">
      <w:pPr>
        <w:rPr>
          <w:del w:id="267" w:author="Rodrigo Riquelme" w:date="2010-12-05T11:46:00Z"/>
        </w:rPr>
      </w:pPr>
      <w:del w:id="268"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E416BC" w:rsidP="0031339F">
      <w:pPr>
        <w:rPr>
          <w:del w:id="272" w:author="Rodrigo Riquelme" w:date="2010-12-05T11:46:00Z"/>
        </w:rPr>
      </w:pPr>
      <w:del w:id="273"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E416BC" w:rsidP="0031339F">
      <w:pPr>
        <w:rPr>
          <w:del w:id="278" w:author="Rodrigo Riquelme" w:date="2010-12-05T11:46:00Z"/>
        </w:rPr>
      </w:pPr>
      <w:del w:id="279"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E416BC" w:rsidP="0031339F">
      <w:pPr>
        <w:rPr>
          <w:del w:id="282" w:author="Rodrigo Riquelme" w:date="2010-12-05T11:46:00Z"/>
        </w:rPr>
      </w:pPr>
      <w:del w:id="283"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E416BC" w:rsidP="0031339F">
      <w:pPr>
        <w:rPr>
          <w:del w:id="286" w:author="Rodrigo Riquelme" w:date="2010-12-05T11:46:00Z"/>
        </w:rPr>
      </w:pPr>
      <w:del w:id="287"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E416BC" w:rsidP="0031339F">
      <w:pPr>
        <w:rPr>
          <w:del w:id="291" w:author="Rodrigo Riquelme" w:date="2010-12-05T11:46:00Z"/>
        </w:rPr>
      </w:pPr>
      <w:del w:id="292"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E416BC" w:rsidP="0031339F">
      <w:pPr>
        <w:rPr>
          <w:del w:id="296" w:author="Rodrigo Riquelme" w:date="2010-12-05T11:46:00Z"/>
        </w:rPr>
      </w:pPr>
      <w:del w:id="297"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000000" w:rsidRDefault="00E416BC">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63171"/>
      <w:r w:rsidRPr="001175CC">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63172"/>
      <w:r>
        <w:t xml:space="preserve">5.1. </w:t>
      </w:r>
      <w:r w:rsidR="00A861D0">
        <w:t>General</w:t>
      </w:r>
      <w:bookmarkEnd w:id="303"/>
    </w:p>
    <w:p w:rsidR="00A861D0" w:rsidRDefault="00A861D0" w:rsidP="00A861D0">
      <w:pPr>
        <w:pStyle w:val="Subttulo"/>
        <w:outlineLvl w:val="2"/>
      </w:pPr>
      <w:bookmarkStart w:id="304" w:name="_Toc280463173"/>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63174"/>
      <w:r w:rsidRPr="001175CC">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r>
      <w:proofErr w:type="spellStart"/>
      <w:r w:rsidRPr="009739F3">
        <w:rPr>
          <w:lang w:val="en-US"/>
        </w:rPr>
        <w:t>Libros</w:t>
      </w:r>
      <w:proofErr w:type="spellEnd"/>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sidR="0042797D" w:rsidRPr="0042797D">
        <w:rPr>
          <w:lang w:val="es-ES"/>
          <w:rPrChange w:id="306" w:author="Rodrigo Riquelme" w:date="2010-12-05T11:46:00Z">
            <w:rPr/>
          </w:rPrChange>
        </w:rPr>
        <w:t xml:space="preserve">Autor: </w:t>
      </w:r>
      <w:proofErr w:type="spellStart"/>
      <w:r w:rsidR="0042797D" w:rsidRPr="0042797D">
        <w:rPr>
          <w:lang w:val="es-ES"/>
          <w:rPrChange w:id="307" w:author="Rodrigo Riquelme" w:date="2010-12-05T11:46:00Z">
            <w:rPr/>
          </w:rPrChange>
        </w:rPr>
        <w:t>AlistairCockburn</w:t>
      </w:r>
      <w:proofErr w:type="spellEnd"/>
      <w:r w:rsidR="0042797D" w:rsidRPr="0042797D">
        <w:rPr>
          <w:lang w:val="es-ES"/>
          <w:rPrChange w:id="308" w:author="Rodrigo Riquelme" w:date="2010-12-05T11:46:00Z">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 xml:space="preserve">Bibliografía, UML y Patrones, segunda Edición”, editorial </w:t>
      </w:r>
      <w:proofErr w:type="spellStart"/>
      <w:r>
        <w:rPr>
          <w:b/>
          <w:i/>
        </w:rPr>
        <w:t>Prentice</w:t>
      </w:r>
      <w:proofErr w:type="spellEnd"/>
      <w:r>
        <w:rPr>
          <w:b/>
          <w:i/>
        </w:rPr>
        <w:t xml:space="preserv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93" w:history="1">
        <w:r w:rsidRPr="007C0EE8">
          <w:rPr>
            <w:rStyle w:val="Hipervnculo"/>
            <w:lang w:val="en-US"/>
          </w:rPr>
          <w:t>http://www.ffmpeg.org/</w:t>
        </w:r>
      </w:hyperlink>
      <w:hyperlink r:id="rId94"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t>
      </w:r>
      <w:proofErr w:type="spellStart"/>
      <w:r w:rsidRPr="007C0EE8">
        <w:rPr>
          <w:rStyle w:val="Hipervnculo"/>
          <w:b/>
          <w:bCs/>
          <w:color w:val="000000"/>
          <w:szCs w:val="24"/>
          <w:u w:val="none"/>
        </w:rPr>
        <w:t>Wikipedia</w:t>
      </w:r>
      <w:proofErr w:type="spellEnd"/>
      <w:r w:rsidRPr="007C0EE8">
        <w:rPr>
          <w:rStyle w:val="Hipervnculo"/>
          <w:b/>
          <w:bCs/>
          <w:color w:val="000000"/>
          <w:szCs w:val="24"/>
          <w:u w:val="none"/>
        </w:rPr>
        <w:t xml:space="preserve">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42797D" w:rsidRPr="0042797D">
        <w:fldChar w:fldCharType="begin"/>
      </w:r>
      <w:r w:rsidR="00E06820" w:rsidRPr="00E06820">
        <w:rPr>
          <w:lang w:val="en-US"/>
        </w:rPr>
        <w:instrText xml:space="preserve"> HYPERLINK "http://code.google.com/intl/es/webtoolkit/" </w:instrText>
      </w:r>
      <w:r w:rsidR="0042797D" w:rsidRPr="0042797D">
        <w:fldChar w:fldCharType="separate"/>
      </w:r>
      <w:r w:rsidRPr="00FC49A8">
        <w:rPr>
          <w:rStyle w:val="Hipervnculo"/>
          <w:lang w:val="en-US"/>
        </w:rPr>
        <w:t>http://code.google.com/intl/es/webtoolkit/</w:t>
      </w:r>
      <w:r w:rsidR="0042797D">
        <w:rPr>
          <w:rStyle w:val="Hipervnculo"/>
          <w:lang w:val="en-US"/>
        </w:rPr>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9" w:name="_Toc280463175"/>
      <w:r>
        <w:t>Glosario</w:t>
      </w:r>
      <w:bookmarkEnd w:id="309"/>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del w:id="310" w:author="Rodrigo Riquelme" w:date="2010-12-05T11:46:00Z">
        <w:r w:rsidR="00C43BA3">
          <w:rPr>
            <w:b/>
          </w:rPr>
          <w:delText xml:space="preserve"> </w:delText>
        </w:r>
      </w:del>
      <w:r>
        <w:rPr>
          <w:rStyle w:val="intro"/>
        </w:rPr>
        <w:t>Marco</w:t>
      </w:r>
      <w:proofErr w:type="spell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del w:id="311"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del w:id="312" w:author="Rodrigo Riquelme" w:date="2010-12-05T11:46:00Z">
        <w:r w:rsidR="00C43BA3">
          <w:rPr>
            <w:b/>
          </w:rPr>
          <w:delText xml:space="preserve"> </w:delText>
        </w:r>
      </w:del>
      <w:r>
        <w:t>Sistema</w:t>
      </w:r>
      <w:proofErr w:type="spell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del w:id="313" w:author="Rodrigo Riquelme" w:date="2010-12-05T11:46:00Z">
        <w:r w:rsidR="00C43BA3">
          <w:rPr>
            <w:b/>
          </w:rPr>
          <w:delText xml:space="preserve"> </w:delText>
        </w:r>
      </w:del>
      <w:r w:rsidRPr="00777734">
        <w:t>Término</w:t>
      </w:r>
      <w:proofErr w:type="spellEnd"/>
      <w:r w:rsidRPr="00777734">
        <w:t xml:space="preserve"> utilizado para referirse a </w:t>
      </w:r>
      <w:r>
        <w:t>las tecnologías de la información.</w:t>
      </w:r>
    </w:p>
    <w:p w:rsidR="00770BE8" w:rsidRPr="00777734" w:rsidRDefault="00770BE8" w:rsidP="00770BE8">
      <w:proofErr w:type="spellStart"/>
      <w:r w:rsidRPr="008D0C4B">
        <w:rPr>
          <w:b/>
        </w:rPr>
        <w:t>Transmoding:</w:t>
      </w:r>
      <w:del w:id="314" w:author="Rodrigo Riquelme" w:date="2010-12-05T11:46:00Z">
        <w:r w:rsidR="00C43BA3">
          <w:rPr>
            <w:b/>
          </w:rPr>
          <w:delText xml:space="preserve"> </w:delText>
        </w:r>
      </w:del>
      <w:r w:rsidRPr="00777734">
        <w:t>Termino</w:t>
      </w:r>
      <w:proofErr w:type="spell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5" w:name="_Toc280463176"/>
      <w:proofErr w:type="spellStart"/>
      <w:r w:rsidRPr="0064191E">
        <w:rPr>
          <w:lang w:val="en-US"/>
        </w:rPr>
        <w:t>Acrónimos</w:t>
      </w:r>
      <w:bookmarkEnd w:id="315"/>
      <w:proofErr w:type="spellEnd"/>
    </w:p>
    <w:p w:rsidR="00770BE8" w:rsidRPr="006974D9" w:rsidRDefault="00770BE8" w:rsidP="00770BE8">
      <w:pPr>
        <w:rPr>
          <w:lang w:val="en-US"/>
        </w:rPr>
      </w:pPr>
      <w:r w:rsidRPr="006974D9">
        <w:rPr>
          <w:b/>
          <w:lang w:val="en-US"/>
        </w:rPr>
        <w:t>AJAX:</w:t>
      </w:r>
      <w:r w:rsidR="006974D9" w:rsidRPr="006974D9">
        <w:rPr>
          <w:b/>
          <w:lang w:val="en-US"/>
        </w:rPr>
        <w:t xml:space="preserve"> </w:t>
      </w:r>
      <w:del w:id="316" w:author="Rodrigo Riquelme" w:date="2010-12-05T11:46:00Z">
        <w:r w:rsidR="00C43BA3" w:rsidRPr="006974D9">
          <w:rPr>
            <w:b/>
            <w:lang w:val="en-US"/>
          </w:rPr>
          <w:delText xml:space="preserve"> </w:delText>
        </w:r>
      </w:del>
      <w:proofErr w:type="spellStart"/>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proofErr w:type="spellEnd"/>
      <w:r w:rsidRPr="006974D9">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7"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proofErr w:type="spellStart"/>
      <w:r w:rsidRPr="007E7D31">
        <w:rPr>
          <w:b/>
          <w:lang w:val="en-US"/>
        </w:rPr>
        <w:t>IP</w:t>
      </w:r>
      <w:proofErr w:type="gramStart"/>
      <w:r w:rsidRPr="007E7D31">
        <w:rPr>
          <w:b/>
          <w:lang w:val="en-US"/>
        </w:rPr>
        <w:t>:</w:t>
      </w:r>
      <w:proofErr w:type="gramEnd"/>
      <w:del w:id="318" w:author="Rodrigo Riquelme" w:date="2010-12-05T11:46:00Z">
        <w:r w:rsidR="00C43BA3" w:rsidRPr="007E7D31">
          <w:rPr>
            <w:b/>
            <w:lang w:val="en-US"/>
          </w:rPr>
          <w:delText xml:space="preserve"> </w:delText>
        </w:r>
      </w:del>
      <w:r w:rsidRPr="007E7D31">
        <w:rPr>
          <w:lang w:val="en-US"/>
        </w:rPr>
        <w:t>Protocolo</w:t>
      </w:r>
      <w:proofErr w:type="spellEnd"/>
      <w:r w:rsidRPr="007E7D31">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del w:id="319" w:author="Rodrigo Riquelme" w:date="2010-12-05T11:46:00Z">
        <w:r w:rsidR="00C43BA3">
          <w:rPr>
            <w:b/>
          </w:rPr>
          <w:delText xml:space="preserve"> </w:delText>
        </w:r>
      </w:del>
      <w:r>
        <w:t>L</w:t>
      </w:r>
      <w:r w:rsidRPr="00124EA6">
        <w:t>enguaje</w:t>
      </w:r>
      <w:proofErr w:type="spellEnd"/>
      <w:r w:rsidRPr="00124EA6">
        <w:t xml:space="preserv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proofErr w:type="spellStart"/>
      <w:r w:rsidRPr="007E7D31">
        <w:rPr>
          <w:b/>
          <w:szCs w:val="24"/>
          <w:lang w:val="en-US"/>
        </w:rPr>
        <w:t>REST</w:t>
      </w:r>
      <w:proofErr w:type="gramStart"/>
      <w:r w:rsidRPr="007E7D31">
        <w:rPr>
          <w:b/>
          <w:szCs w:val="24"/>
          <w:lang w:val="en-US"/>
        </w:rPr>
        <w:t>:</w:t>
      </w:r>
      <w:proofErr w:type="gramEnd"/>
      <w:del w:id="320" w:author="Rodrigo Riquelme" w:date="2010-12-05T11:46:00Z">
        <w:r w:rsidR="00C43BA3" w:rsidRPr="007E7D31">
          <w:rPr>
            <w:b/>
            <w:szCs w:val="24"/>
            <w:lang w:val="en-US"/>
          </w:rPr>
          <w:delText xml:space="preserve"> </w:delText>
        </w:r>
      </w:del>
      <w:r w:rsidRPr="007E7D31">
        <w:rPr>
          <w:szCs w:val="24"/>
          <w:lang w:val="en-US"/>
        </w:rPr>
        <w:t>Representational</w:t>
      </w:r>
      <w:proofErr w:type="spellEnd"/>
      <w:r w:rsidRPr="007E7D31">
        <w:rPr>
          <w:szCs w:val="24"/>
          <w:lang w:val="en-US"/>
        </w:rPr>
        <w:t xml:space="preserve"> State Transfer.</w:t>
      </w:r>
    </w:p>
    <w:p w:rsidR="00770BE8" w:rsidRPr="00124EA6" w:rsidRDefault="00770BE8" w:rsidP="00770BE8">
      <w:pPr>
        <w:rPr>
          <w:szCs w:val="24"/>
          <w:lang w:val="es-ES"/>
        </w:rPr>
      </w:pPr>
      <w:r w:rsidRPr="008D0C4B">
        <w:rPr>
          <w:b/>
          <w:szCs w:val="24"/>
          <w:lang w:val="es-ES"/>
        </w:rPr>
        <w:t>RPC:</w:t>
      </w:r>
      <w:del w:id="321"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proofErr w:type="gramEnd"/>
      <w:del w:id="322" w:author="Rodrigo Riquelme" w:date="2010-12-05T11:46:00Z">
        <w:r w:rsidR="00C43BA3">
          <w:rPr>
            <w:b/>
            <w:szCs w:val="24"/>
            <w:lang w:val="en-US"/>
          </w:rPr>
          <w:delText xml:space="preserve"> </w:delText>
        </w:r>
      </w:del>
      <w:r w:rsidRPr="00777734">
        <w:rPr>
          <w:szCs w:val="24"/>
          <w:lang w:val="en-US"/>
        </w:rPr>
        <w:t>Site</w:t>
      </w:r>
      <w:proofErr w:type="spellEnd"/>
      <w:r w:rsidRPr="00777734">
        <w:rPr>
          <w:szCs w:val="24"/>
          <w:lang w:val="en-US"/>
        </w:rPr>
        <w:t xml:space="preserv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del w:id="323" w:author="Rodrigo Riquelme" w:date="2010-12-05T11:46:00Z">
        <w:r w:rsidR="00C43BA3">
          <w:rPr>
            <w:b/>
          </w:rPr>
          <w:delText xml:space="preserve"> </w:delText>
        </w:r>
      </w:del>
      <w:r>
        <w:rPr>
          <w:bCs/>
        </w:rPr>
        <w:t>M</w:t>
      </w:r>
      <w:r w:rsidRPr="00124EA6">
        <w:t>etodología</w:t>
      </w:r>
      <w:proofErr w:type="spell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 xml:space="preserve">Extensible </w:t>
      </w:r>
      <w:proofErr w:type="spellStart"/>
      <w:r w:rsidR="006974D9">
        <w:t>Markup</w:t>
      </w:r>
      <w:proofErr w:type="spellEnd"/>
      <w:r w:rsidR="006974D9">
        <w:t xml:space="preserve"> </w:t>
      </w:r>
      <w:proofErr w:type="spellStart"/>
      <w:r w:rsidR="006974D9">
        <w:t>Language</w:t>
      </w:r>
      <w:proofErr w:type="spellEnd"/>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16BC" w:rsidRDefault="00E416BC">
      <w:pPr>
        <w:spacing w:before="0" w:after="0" w:line="240" w:lineRule="auto"/>
      </w:pPr>
      <w:r>
        <w:separator/>
      </w:r>
    </w:p>
  </w:endnote>
  <w:endnote w:type="continuationSeparator" w:id="0">
    <w:p w:rsidR="00E416BC" w:rsidRDefault="00E416BC">
      <w:pPr>
        <w:spacing w:before="0" w:after="0" w:line="240" w:lineRule="auto"/>
      </w:pPr>
      <w:r>
        <w:continuationSeparator/>
      </w:r>
    </w:p>
  </w:endnote>
  <w:endnote w:type="continuationNotice" w:id="1">
    <w:p w:rsidR="00E416BC" w:rsidRDefault="00E416B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10</w:t>
          </w:r>
          <w:r w:rsidR="0042797D">
            <w:rPr>
              <w:sz w:val="16"/>
              <w:szCs w:val="16"/>
            </w:rPr>
            <w:fldChar w:fldCharType="end"/>
          </w:r>
          <w:r>
            <w:rPr>
              <w:sz w:val="16"/>
              <w:szCs w:val="16"/>
            </w:rPr>
            <w:t xml:space="preserve"> de </w:t>
          </w:r>
          <w:fldSimple w:instr=" NUMPAGES   \* MERGEFORMAT ">
            <w:r w:rsidR="007E7D31" w:rsidRPr="007E7D31">
              <w:rPr>
                <w:noProof/>
                <w:sz w:val="16"/>
                <w:szCs w:val="16"/>
              </w:rPr>
              <w:t>135</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16BC" w:rsidRDefault="00E416BC">
      <w:pPr>
        <w:spacing w:before="0" w:after="0" w:line="240" w:lineRule="auto"/>
      </w:pPr>
      <w:r>
        <w:separator/>
      </w:r>
    </w:p>
  </w:footnote>
  <w:footnote w:type="continuationSeparator" w:id="0">
    <w:p w:rsidR="00E416BC" w:rsidRDefault="00E416BC">
      <w:pPr>
        <w:spacing w:before="0" w:after="0" w:line="240" w:lineRule="auto"/>
      </w:pPr>
      <w:r>
        <w:continuationSeparator/>
      </w:r>
    </w:p>
  </w:footnote>
  <w:footnote w:type="continuationNotice" w:id="1">
    <w:p w:rsidR="00E416BC" w:rsidRDefault="00E416BC">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42797D" w:rsidRPr="0042797D">
        <w:fldChar w:fldCharType="begin"/>
      </w:r>
      <w:r w:rsidRPr="00E06820">
        <w:rPr>
          <w:lang w:val="en-US"/>
        </w:rPr>
        <w:instrText xml:space="preserve"> HYPERLINK "http://helpdesk.doit.wisc.edu/helpdesk/page.php?id=5325" </w:instrText>
      </w:r>
      <w:r w:rsidR="0042797D" w:rsidRPr="0042797D">
        <w:fldChar w:fldCharType="separate"/>
      </w:r>
      <w:r w:rsidRPr="007C34C3">
        <w:rPr>
          <w:rStyle w:val="Hipervnculo"/>
          <w:sz w:val="20"/>
          <w:szCs w:val="20"/>
          <w:lang w:val="en-US"/>
        </w:rPr>
        <w:t>http://helpdesk.doit.wisc.edu/helpdesk/page.php?id=5325</w:t>
      </w:r>
      <w:r w:rsidR="0042797D">
        <w:rPr>
          <w:rStyle w:val="Hipervnculo"/>
          <w:sz w:val="20"/>
          <w:szCs w:val="20"/>
          <w:lang w:val="en-US"/>
        </w:rPr>
        <w:fldChar w:fldCharType="end"/>
      </w:r>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t>
      </w:r>
      <w:proofErr w:type="spellStart"/>
      <w:r w:rsidRPr="00621B28">
        <w:rPr>
          <w:rFonts w:cs="Arial"/>
          <w:szCs w:val="24"/>
        </w:rPr>
        <w:t>Wikipedia</w:t>
      </w:r>
      <w:proofErr w:type="spellEnd"/>
      <w:r w:rsidRPr="00621B28">
        <w:rPr>
          <w:rFonts w:cs="Arial"/>
          <w:szCs w:val="24"/>
        </w:rPr>
        <w:t xml:space="preserve">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6BC"/>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423A765-41E1-4475-BF69-221110303831}">
  <ds:schemaRefs>
    <ds:schemaRef ds:uri="http://schemas.openxmlformats.org/officeDocument/2006/bibliography"/>
  </ds:schemaRefs>
</ds:datastoreItem>
</file>

<file path=customXml/itemProps2.xml><?xml version="1.0" encoding="utf-8"?>
<ds:datastoreItem xmlns:ds="http://schemas.openxmlformats.org/officeDocument/2006/customXml" ds:itemID="{35F088B6-F04B-429D-B4E4-782085E3A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3279</TotalTime>
  <Pages>1</Pages>
  <Words>14996</Words>
  <Characters>82482</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97284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2010-12-18T22:16:00Z</dcterms:modified>
</cp:coreProperties>
</file>