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894"/>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603EC3"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603EC3"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603EC3">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603EC3"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603EC3"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603EC3"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603EC3"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603EC3"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603EC3"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603EC3"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603EC3"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603EC3">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603EC3"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603EC3"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603EC3"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603EC3"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603EC3"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603EC3"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603EC3"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603EC3"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603EC3"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603EC3"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603EC3"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3EC3" w:rsidRDefault="00603EC3">
      <w:pPr>
        <w:spacing w:before="0" w:after="0" w:line="240" w:lineRule="auto"/>
      </w:pPr>
      <w:r>
        <w:separator/>
      </w:r>
    </w:p>
  </w:endnote>
  <w:endnote w:type="continuationSeparator" w:id="0">
    <w:p w:rsidR="00603EC3" w:rsidRDefault="00603EC3">
      <w:pPr>
        <w:spacing w:before="0" w:after="0" w:line="240" w:lineRule="auto"/>
      </w:pPr>
      <w:r>
        <w:continuationSeparator/>
      </w:r>
    </w:p>
  </w:endnote>
  <w:endnote w:type="continuationNotice" w:id="1">
    <w:p w:rsidR="00603EC3" w:rsidRDefault="00603EC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41</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3EC3" w:rsidRDefault="00603EC3">
      <w:pPr>
        <w:spacing w:before="0" w:after="0" w:line="240" w:lineRule="auto"/>
      </w:pPr>
      <w:r>
        <w:separator/>
      </w:r>
    </w:p>
  </w:footnote>
  <w:footnote w:type="continuationSeparator" w:id="0">
    <w:p w:rsidR="00603EC3" w:rsidRDefault="00603EC3">
      <w:pPr>
        <w:spacing w:before="0" w:after="0" w:line="240" w:lineRule="auto"/>
      </w:pPr>
      <w:r>
        <w:continuationSeparator/>
      </w:r>
    </w:p>
  </w:footnote>
  <w:footnote w:type="continuationNotice" w:id="1">
    <w:p w:rsidR="00603EC3" w:rsidRDefault="00603EC3">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3EC3"/>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6851608-29DF-4C5E-AF90-AAFF010E2370}">
  <ds:schemaRefs>
    <ds:schemaRef ds:uri="http://schemas.openxmlformats.org/officeDocument/2006/bibliography"/>
  </ds:schemaRefs>
</ds:datastoreItem>
</file>

<file path=customXml/itemProps2.xml><?xml version="1.0" encoding="utf-8"?>
<ds:datastoreItem xmlns:ds="http://schemas.openxmlformats.org/officeDocument/2006/customXml" ds:itemID="{4A90CD2F-70A5-4C9F-8345-4C1CF3DB9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3303</TotalTime>
  <Pages>1</Pages>
  <Words>14932</Words>
  <Characters>82130</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96869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2010-12-18T22:41:00Z</dcterms:modified>
</cp:coreProperties>
</file>