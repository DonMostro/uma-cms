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3E7AD6"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3E7AD6"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3E7AD6">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3E7AD6"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3E7AD6"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3E7AD6"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3E7AD6"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3E7AD6"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3E7AD6"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3E7AD6"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3E7AD6"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3E7AD6">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3E7AD6"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3E7AD6"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3E7AD6"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3E7AD6"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3E7AD6"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3E7AD6"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3E7AD6"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3E7AD6"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3E7AD6"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3E7AD6"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3E7AD6"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7AD6" w:rsidRDefault="003E7AD6">
      <w:pPr>
        <w:spacing w:before="0" w:after="0" w:line="240" w:lineRule="auto"/>
      </w:pPr>
      <w:r>
        <w:separator/>
      </w:r>
    </w:p>
  </w:endnote>
  <w:endnote w:type="continuationSeparator" w:id="0">
    <w:p w:rsidR="003E7AD6" w:rsidRDefault="003E7AD6">
      <w:pPr>
        <w:spacing w:before="0" w:after="0" w:line="240" w:lineRule="auto"/>
      </w:pPr>
      <w:r>
        <w:continuationSeparator/>
      </w:r>
    </w:p>
  </w:endnote>
  <w:endnote w:type="continuationNotice" w:id="1">
    <w:p w:rsidR="003E7AD6" w:rsidRDefault="003E7AD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131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7AD6" w:rsidRDefault="003E7AD6">
      <w:pPr>
        <w:spacing w:before="0" w:after="0" w:line="240" w:lineRule="auto"/>
      </w:pPr>
      <w:r>
        <w:separator/>
      </w:r>
    </w:p>
  </w:footnote>
  <w:footnote w:type="continuationSeparator" w:id="0">
    <w:p w:rsidR="003E7AD6" w:rsidRDefault="003E7AD6">
      <w:pPr>
        <w:spacing w:before="0" w:after="0" w:line="240" w:lineRule="auto"/>
      </w:pPr>
      <w:r>
        <w:continuationSeparator/>
      </w:r>
    </w:p>
  </w:footnote>
  <w:footnote w:type="continuationNotice" w:id="1">
    <w:p w:rsidR="003E7AD6" w:rsidRDefault="003E7AD6">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4FDF48A-B2CE-4E8C-9A29-CC6517C04706}">
  <ds:schemaRefs>
    <ds:schemaRef ds:uri="http://schemas.openxmlformats.org/officeDocument/2006/bibliography"/>
  </ds:schemaRefs>
</ds:datastoreItem>
</file>

<file path=customXml/itemProps2.xml><?xml version="1.0" encoding="utf-8"?>
<ds:datastoreItem xmlns:ds="http://schemas.openxmlformats.org/officeDocument/2006/customXml" ds:itemID="{21778E3D-B85B-4922-9124-3359A59B8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3520</TotalTime>
  <Pages>1</Pages>
  <Words>14931</Words>
  <Characters>82122</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96860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2010-12-19T02:23:00Z</dcterms:modified>
</cp:coreProperties>
</file>