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5207E6"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5207E6"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5207E6">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5207E6"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5207E6"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5207E6"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5207E6"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5207E6"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5207E6"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5207E6"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5207E6"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5207E6">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5207E6"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5207E6"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5207E6"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5207E6"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5207E6"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5207E6"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5207E6"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5207E6"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5207E6"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5207E6"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5207E6"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07E6" w:rsidRDefault="005207E6">
      <w:pPr>
        <w:spacing w:before="0" w:after="0" w:line="240" w:lineRule="auto"/>
      </w:pPr>
      <w:r>
        <w:separator/>
      </w:r>
    </w:p>
  </w:endnote>
  <w:endnote w:type="continuationSeparator" w:id="0">
    <w:p w:rsidR="005207E6" w:rsidRDefault="005207E6">
      <w:pPr>
        <w:spacing w:before="0" w:after="0" w:line="240" w:lineRule="auto"/>
      </w:pPr>
      <w:r>
        <w:continuationSeparator/>
      </w:r>
    </w:p>
  </w:endnote>
  <w:endnote w:type="continuationNotice" w:id="1">
    <w:p w:rsidR="005207E6" w:rsidRDefault="005207E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29</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07E6" w:rsidRDefault="005207E6">
      <w:pPr>
        <w:spacing w:before="0" w:after="0" w:line="240" w:lineRule="auto"/>
      </w:pPr>
      <w:r>
        <w:separator/>
      </w:r>
    </w:p>
  </w:footnote>
  <w:footnote w:type="continuationSeparator" w:id="0">
    <w:p w:rsidR="005207E6" w:rsidRDefault="005207E6">
      <w:pPr>
        <w:spacing w:before="0" w:after="0" w:line="240" w:lineRule="auto"/>
      </w:pPr>
      <w:r>
        <w:continuationSeparator/>
      </w:r>
    </w:p>
  </w:footnote>
  <w:footnote w:type="continuationNotice" w:id="1">
    <w:p w:rsidR="005207E6" w:rsidRDefault="005207E6">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07E6"/>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BF82341-036D-47DF-92B5-1C51A31C5AEC}">
  <ds:schemaRefs>
    <ds:schemaRef ds:uri="http://schemas.openxmlformats.org/officeDocument/2006/bibliography"/>
  </ds:schemaRefs>
</ds:datastoreItem>
</file>

<file path=customXml/itemProps2.xml><?xml version="1.0" encoding="utf-8"?>
<ds:datastoreItem xmlns:ds="http://schemas.openxmlformats.org/officeDocument/2006/customXml" ds:itemID="{C1322DD5-8356-48A9-A7D6-7DC7C663B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3374</TotalTime>
  <Pages>1</Pages>
  <Words>14933</Words>
  <Characters>82136</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96876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2010-12-18T23:52:00Z</dcterms:modified>
</cp:coreProperties>
</file>