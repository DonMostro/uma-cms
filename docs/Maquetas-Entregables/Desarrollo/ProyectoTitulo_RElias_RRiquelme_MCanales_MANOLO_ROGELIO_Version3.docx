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C16220"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C16220"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C16220">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C16220"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C16220"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C16220"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C16220"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C16220"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C16220"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C16220"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C16220"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C16220">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C16220"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C16220"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C16220"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C16220"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C16220"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C16220"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C16220"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C16220"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C16220"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C16220"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C16220"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2" w:history="1">
        <w:r w:rsidRPr="007C0EE8">
          <w:rPr>
            <w:rStyle w:val="Hipervnculo"/>
            <w:lang w:val="en-US"/>
          </w:rPr>
          <w:t>http://www.ffmpeg.org/</w:t>
        </w:r>
      </w:hyperlink>
      <w:hyperlink r:id="rId9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4" w:history="1">
        <w:r>
          <w:rPr>
            <w:rStyle w:val="Hipervnculo"/>
          </w:rPr>
          <w:t>http://es.wikipedia.org/wiki/Acceso_Multimedia_Universal</w:t>
        </w:r>
      </w:hyperlink>
      <w:hyperlink r:id="rId9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6220" w:rsidRDefault="00C16220">
      <w:pPr>
        <w:spacing w:before="0" w:after="0" w:line="240" w:lineRule="auto"/>
      </w:pPr>
      <w:r>
        <w:separator/>
      </w:r>
    </w:p>
  </w:endnote>
  <w:endnote w:type="continuationSeparator" w:id="0">
    <w:p w:rsidR="00C16220" w:rsidRDefault="00C16220">
      <w:pPr>
        <w:spacing w:before="0" w:after="0" w:line="240" w:lineRule="auto"/>
      </w:pPr>
      <w:r>
        <w:continuationSeparator/>
      </w:r>
    </w:p>
  </w:endnote>
  <w:endnote w:type="continuationNotice" w:id="1">
    <w:p w:rsidR="00C16220" w:rsidRDefault="00C16220">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81</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6220" w:rsidRDefault="00C16220">
      <w:pPr>
        <w:spacing w:before="0" w:after="0" w:line="240" w:lineRule="auto"/>
      </w:pPr>
      <w:r>
        <w:separator/>
      </w:r>
    </w:p>
  </w:footnote>
  <w:footnote w:type="continuationSeparator" w:id="0">
    <w:p w:rsidR="00C16220" w:rsidRDefault="00C16220">
      <w:pPr>
        <w:spacing w:before="0" w:after="0" w:line="240" w:lineRule="auto"/>
      </w:pPr>
      <w:r>
        <w:continuationSeparator/>
      </w:r>
    </w:p>
  </w:footnote>
  <w:footnote w:type="continuationNotice" w:id="1">
    <w:p w:rsidR="00C16220" w:rsidRDefault="00C16220">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6220"/>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http://www.ffmpeg.org/" TargetMode="External"/><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eader" Target="header2.xml"/><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yperlink" Target="http://www.ffmpeg.org/" TargetMode="External"/><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footer" Target="footer3.xml"/><Relationship Id="rId108"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www.dosideas.com/wiki/Agi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es.wikipedia.org/wiki/Acceso_Multimedia_Universal" TargetMode="External"/><Relationship Id="rId99" Type="http://schemas.openxmlformats.org/officeDocument/2006/relationships/hyperlink" Target="http://www.google.com/tv/" TargetMode="Externa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code.google.com/intl/es/webtoolkit/" TargetMode="External"/><Relationship Id="rId104"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FABF391-7137-414E-B583-148AE045E6DE}">
  <ds:schemaRefs>
    <ds:schemaRef ds:uri="http://schemas.openxmlformats.org/officeDocument/2006/bibliography"/>
  </ds:schemaRefs>
</ds:datastoreItem>
</file>

<file path=customXml/itemProps2.xml><?xml version="1.0" encoding="utf-8"?>
<ds:datastoreItem xmlns:ds="http://schemas.openxmlformats.org/officeDocument/2006/customXml" ds:itemID="{DDDEBE3D-C6BA-49EC-84AE-5C8BD1825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3489</TotalTime>
  <Pages>1</Pages>
  <Words>14927</Words>
  <Characters>82104</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96838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2010-12-19T01:52:00Z</dcterms:modified>
</cp:coreProperties>
</file>