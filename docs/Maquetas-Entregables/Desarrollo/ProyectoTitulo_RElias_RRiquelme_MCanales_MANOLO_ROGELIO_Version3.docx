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76FDC">
            <w:pPr>
              <w:pStyle w:val="Sinespaciado"/>
              <w:snapToGrid w:val="0"/>
              <w:jc w:val="both"/>
            </w:pPr>
            <w:hyperlink r:id="rId12" w:history="1">
              <w:r w:rsidR="00CC20D5">
                <w:rPr>
                  <w:rStyle w:val="Hipervnculo"/>
                </w:rPr>
                <w:t>Rogelio.elias@sonda.com</w:t>
              </w:r>
            </w:hyperlink>
          </w:p>
          <w:p w:rsidR="00CC20D5" w:rsidRDefault="00C76FDC">
            <w:pPr>
              <w:pStyle w:val="Sinespaciado"/>
              <w:snapToGrid w:val="0"/>
              <w:jc w:val="both"/>
            </w:pPr>
            <w:hyperlink r:id="rId13" w:history="1">
              <w:r w:rsidR="00CC20D5">
                <w:rPr>
                  <w:rStyle w:val="Hipervnculo"/>
                </w:rPr>
                <w:t>rodrigo.riquelme@latercera.com</w:t>
              </w:r>
            </w:hyperlink>
          </w:p>
          <w:p w:rsidR="00CC20D5" w:rsidRDefault="00C76FDC">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C76FDC">
      <w:pPr>
        <w:pStyle w:val="TDC1"/>
        <w:rPr>
          <w:rFonts w:asciiTheme="minorHAnsi" w:eastAsiaTheme="minorEastAsia" w:hAnsiTheme="minorHAnsi" w:cstheme="minorBidi"/>
          <w:b w:val="0"/>
          <w:sz w:val="22"/>
          <w:lang w:eastAsia="es-CL"/>
        </w:rPr>
      </w:pPr>
      <w:r w:rsidRPr="00C76FDC">
        <w:rPr>
          <w:lang w:val="es-ES"/>
        </w:rPr>
        <w:fldChar w:fldCharType="begin"/>
      </w:r>
      <w:r w:rsidR="00410993">
        <w:rPr>
          <w:lang w:val="es-ES"/>
        </w:rPr>
        <w:instrText xml:space="preserve"> TOC \o "1-3" \h \z \u </w:instrText>
      </w:r>
      <w:r w:rsidRPr="00C76FDC">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8626F7">
          <w:rPr>
            <w:webHidden/>
          </w:rPr>
          <w:t>1</w:t>
        </w:r>
        <w:r>
          <w:rPr>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8626F7">
          <w:rPr>
            <w:webHidden/>
          </w:rPr>
          <w:t>1</w:t>
        </w:r>
        <w:r>
          <w:rPr>
            <w:webHidden/>
          </w:rPr>
          <w:fldChar w:fldCharType="end"/>
        </w:r>
      </w:hyperlink>
    </w:p>
    <w:p w:rsidR="00391FD4" w:rsidRDefault="00C76FD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C76FDC">
      <w:pPr>
        <w:pStyle w:val="Tabladeilustraciones"/>
        <w:tabs>
          <w:tab w:val="right" w:leader="dot" w:pos="8828"/>
        </w:tabs>
        <w:rPr>
          <w:rFonts w:asciiTheme="minorHAnsi" w:eastAsiaTheme="minorEastAsia" w:hAnsiTheme="minorHAnsi" w:cstheme="minorBidi"/>
          <w:noProof/>
          <w:sz w:val="22"/>
          <w:szCs w:val="22"/>
          <w:lang w:eastAsia="es-CL"/>
        </w:rPr>
      </w:pPr>
      <w:r w:rsidRPr="00C76FDC">
        <w:rPr>
          <w:lang w:val="es-ES"/>
        </w:rPr>
        <w:fldChar w:fldCharType="begin"/>
      </w:r>
      <w:r w:rsidR="00E010D5">
        <w:rPr>
          <w:lang w:val="es-ES"/>
        </w:rPr>
        <w:instrText xml:space="preserve"> TOC \c "Ilustración" </w:instrText>
      </w:r>
      <w:r w:rsidRPr="00C76FDC">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8626F7">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C76FDC">
        <w:rPr>
          <w:noProof/>
        </w:rPr>
        <w:fldChar w:fldCharType="begin"/>
      </w:r>
      <w:r>
        <w:rPr>
          <w:noProof/>
        </w:rPr>
        <w:instrText xml:space="preserve"> PAGEREF _Toc280463943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C76FDC">
        <w:rPr>
          <w:noProof/>
        </w:rPr>
        <w:fldChar w:fldCharType="begin"/>
      </w:r>
      <w:r>
        <w:rPr>
          <w:noProof/>
        </w:rPr>
        <w:instrText xml:space="preserve"> PAGEREF _Toc280463944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C76FDC">
        <w:rPr>
          <w:noProof/>
        </w:rPr>
        <w:fldChar w:fldCharType="begin"/>
      </w:r>
      <w:r>
        <w:rPr>
          <w:noProof/>
        </w:rPr>
        <w:instrText xml:space="preserve"> PAGEREF _Toc280463945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C76FDC">
        <w:rPr>
          <w:noProof/>
        </w:rPr>
        <w:fldChar w:fldCharType="begin"/>
      </w:r>
      <w:r>
        <w:rPr>
          <w:noProof/>
        </w:rPr>
        <w:instrText xml:space="preserve"> PAGEREF _Toc280463946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C76FDC">
        <w:rPr>
          <w:noProof/>
        </w:rPr>
        <w:fldChar w:fldCharType="begin"/>
      </w:r>
      <w:r>
        <w:rPr>
          <w:noProof/>
        </w:rPr>
        <w:instrText xml:space="preserve"> PAGEREF _Toc280463947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C76FDC">
        <w:rPr>
          <w:noProof/>
        </w:rPr>
        <w:fldChar w:fldCharType="begin"/>
      </w:r>
      <w:r>
        <w:rPr>
          <w:noProof/>
        </w:rPr>
        <w:instrText xml:space="preserve"> PAGEREF _Toc280463948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C76FDC">
        <w:rPr>
          <w:noProof/>
        </w:rPr>
        <w:fldChar w:fldCharType="begin"/>
      </w:r>
      <w:r>
        <w:rPr>
          <w:noProof/>
        </w:rPr>
        <w:instrText xml:space="preserve"> PAGEREF _Toc280463949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C76FDC">
        <w:rPr>
          <w:noProof/>
        </w:rPr>
        <w:fldChar w:fldCharType="begin"/>
      </w:r>
      <w:r>
        <w:rPr>
          <w:noProof/>
        </w:rPr>
        <w:instrText xml:space="preserve"> PAGEREF _Toc280463950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C76FDC">
        <w:rPr>
          <w:noProof/>
        </w:rPr>
        <w:fldChar w:fldCharType="begin"/>
      </w:r>
      <w:r>
        <w:rPr>
          <w:noProof/>
        </w:rPr>
        <w:instrText xml:space="preserve"> PAGEREF _Toc280463951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C76FDC">
        <w:rPr>
          <w:noProof/>
        </w:rPr>
        <w:fldChar w:fldCharType="begin"/>
      </w:r>
      <w:r>
        <w:rPr>
          <w:noProof/>
        </w:rPr>
        <w:instrText xml:space="preserve"> PAGEREF _Toc280463952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C76FDC">
        <w:rPr>
          <w:noProof/>
        </w:rPr>
        <w:fldChar w:fldCharType="begin"/>
      </w:r>
      <w:r>
        <w:rPr>
          <w:noProof/>
        </w:rPr>
        <w:instrText xml:space="preserve"> PAGEREF _Toc280463953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C76FDC">
        <w:rPr>
          <w:noProof/>
        </w:rPr>
        <w:fldChar w:fldCharType="begin"/>
      </w:r>
      <w:r>
        <w:rPr>
          <w:noProof/>
        </w:rPr>
        <w:instrText xml:space="preserve"> PAGEREF _Toc280463954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C76FDC">
        <w:rPr>
          <w:noProof/>
        </w:rPr>
        <w:fldChar w:fldCharType="begin"/>
      </w:r>
      <w:r>
        <w:rPr>
          <w:noProof/>
        </w:rPr>
        <w:instrText xml:space="preserve"> PAGEREF _Toc280463955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C76FDC">
        <w:rPr>
          <w:noProof/>
        </w:rPr>
        <w:fldChar w:fldCharType="begin"/>
      </w:r>
      <w:r>
        <w:rPr>
          <w:noProof/>
        </w:rPr>
        <w:instrText xml:space="preserve"> PAGEREF _Toc280463956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C76FDC">
        <w:rPr>
          <w:noProof/>
        </w:rPr>
        <w:fldChar w:fldCharType="begin"/>
      </w:r>
      <w:r>
        <w:rPr>
          <w:noProof/>
        </w:rPr>
        <w:instrText xml:space="preserve"> PAGEREF _Toc280463957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C76FDC">
        <w:rPr>
          <w:noProof/>
        </w:rPr>
        <w:fldChar w:fldCharType="begin"/>
      </w:r>
      <w:r>
        <w:rPr>
          <w:noProof/>
        </w:rPr>
        <w:instrText xml:space="preserve"> PAGEREF _Toc280463958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C76FDC">
        <w:rPr>
          <w:noProof/>
        </w:rPr>
        <w:fldChar w:fldCharType="begin"/>
      </w:r>
      <w:r>
        <w:rPr>
          <w:noProof/>
        </w:rPr>
        <w:instrText xml:space="preserve"> PAGEREF _Toc280463959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C76FDC">
        <w:rPr>
          <w:noProof/>
        </w:rPr>
        <w:fldChar w:fldCharType="begin"/>
      </w:r>
      <w:r>
        <w:rPr>
          <w:noProof/>
        </w:rPr>
        <w:instrText xml:space="preserve"> PAGEREF _Toc280463960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C76FDC">
        <w:rPr>
          <w:noProof/>
        </w:rPr>
        <w:fldChar w:fldCharType="begin"/>
      </w:r>
      <w:r>
        <w:rPr>
          <w:noProof/>
        </w:rPr>
        <w:instrText xml:space="preserve"> PAGEREF _Toc280463961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C76FDC">
        <w:rPr>
          <w:noProof/>
        </w:rPr>
        <w:fldChar w:fldCharType="begin"/>
      </w:r>
      <w:r>
        <w:rPr>
          <w:noProof/>
        </w:rPr>
        <w:instrText xml:space="preserve"> PAGEREF _Toc280463962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C76FDC">
        <w:rPr>
          <w:noProof/>
        </w:rPr>
        <w:fldChar w:fldCharType="begin"/>
      </w:r>
      <w:r>
        <w:rPr>
          <w:noProof/>
        </w:rPr>
        <w:instrText xml:space="preserve"> PAGEREF _Toc280463963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C76FDC">
        <w:rPr>
          <w:noProof/>
        </w:rPr>
        <w:fldChar w:fldCharType="begin"/>
      </w:r>
      <w:r>
        <w:rPr>
          <w:noProof/>
        </w:rPr>
        <w:instrText xml:space="preserve"> PAGEREF _Toc280463964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C76FDC">
        <w:rPr>
          <w:noProof/>
        </w:rPr>
        <w:fldChar w:fldCharType="begin"/>
      </w:r>
      <w:r>
        <w:rPr>
          <w:noProof/>
        </w:rPr>
        <w:instrText xml:space="preserve"> PAGEREF _Toc280463965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C76FDC">
        <w:rPr>
          <w:noProof/>
        </w:rPr>
        <w:fldChar w:fldCharType="begin"/>
      </w:r>
      <w:r>
        <w:rPr>
          <w:noProof/>
        </w:rPr>
        <w:instrText xml:space="preserve"> PAGEREF _Toc280463966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C76FDC">
        <w:rPr>
          <w:noProof/>
        </w:rPr>
        <w:fldChar w:fldCharType="begin"/>
      </w:r>
      <w:r>
        <w:rPr>
          <w:noProof/>
        </w:rPr>
        <w:instrText xml:space="preserve"> PAGEREF _Toc280463967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C76FDC">
        <w:rPr>
          <w:noProof/>
        </w:rPr>
        <w:fldChar w:fldCharType="begin"/>
      </w:r>
      <w:r>
        <w:rPr>
          <w:noProof/>
        </w:rPr>
        <w:instrText xml:space="preserve"> PAGEREF _Toc280463968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C76FDC">
        <w:rPr>
          <w:noProof/>
        </w:rPr>
        <w:fldChar w:fldCharType="begin"/>
      </w:r>
      <w:r>
        <w:rPr>
          <w:noProof/>
        </w:rPr>
        <w:instrText xml:space="preserve"> PAGEREF _Toc280463969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C76FDC">
        <w:rPr>
          <w:noProof/>
        </w:rPr>
        <w:fldChar w:fldCharType="begin"/>
      </w:r>
      <w:r>
        <w:rPr>
          <w:noProof/>
        </w:rPr>
        <w:instrText xml:space="preserve"> PAGEREF _Toc280463970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C76FDC">
        <w:rPr>
          <w:noProof/>
        </w:rPr>
        <w:fldChar w:fldCharType="begin"/>
      </w:r>
      <w:r>
        <w:rPr>
          <w:noProof/>
        </w:rPr>
        <w:instrText xml:space="preserve"> PAGEREF _Toc280463971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C76FDC">
        <w:rPr>
          <w:noProof/>
        </w:rPr>
        <w:fldChar w:fldCharType="begin"/>
      </w:r>
      <w:r>
        <w:rPr>
          <w:noProof/>
        </w:rPr>
        <w:instrText xml:space="preserve"> PAGEREF _Toc280463972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C76FDC">
        <w:rPr>
          <w:noProof/>
        </w:rPr>
        <w:fldChar w:fldCharType="begin"/>
      </w:r>
      <w:r>
        <w:rPr>
          <w:noProof/>
        </w:rPr>
        <w:instrText xml:space="preserve"> PAGEREF _Toc280463973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C76FDC">
        <w:rPr>
          <w:noProof/>
        </w:rPr>
        <w:fldChar w:fldCharType="begin"/>
      </w:r>
      <w:r>
        <w:rPr>
          <w:noProof/>
        </w:rPr>
        <w:instrText xml:space="preserve"> PAGEREF _Toc280463974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C76FDC">
        <w:rPr>
          <w:noProof/>
        </w:rPr>
        <w:fldChar w:fldCharType="begin"/>
      </w:r>
      <w:r>
        <w:rPr>
          <w:noProof/>
        </w:rPr>
        <w:instrText xml:space="preserve"> PAGEREF _Toc280463975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C76FDC">
        <w:rPr>
          <w:noProof/>
        </w:rPr>
        <w:fldChar w:fldCharType="begin"/>
      </w:r>
      <w:r>
        <w:rPr>
          <w:noProof/>
        </w:rPr>
        <w:instrText xml:space="preserve"> PAGEREF _Toc280463976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C76FDC">
        <w:rPr>
          <w:noProof/>
        </w:rPr>
        <w:fldChar w:fldCharType="begin"/>
      </w:r>
      <w:r>
        <w:rPr>
          <w:noProof/>
        </w:rPr>
        <w:instrText xml:space="preserve"> PAGEREF _Toc280463977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C76FDC">
        <w:rPr>
          <w:noProof/>
        </w:rPr>
        <w:fldChar w:fldCharType="begin"/>
      </w:r>
      <w:r>
        <w:rPr>
          <w:noProof/>
        </w:rPr>
        <w:instrText xml:space="preserve"> PAGEREF _Toc280463978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C76FDC">
        <w:rPr>
          <w:noProof/>
        </w:rPr>
        <w:fldChar w:fldCharType="begin"/>
      </w:r>
      <w:r>
        <w:rPr>
          <w:noProof/>
        </w:rPr>
        <w:instrText xml:space="preserve"> PAGEREF _Toc280463979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C76FDC">
        <w:rPr>
          <w:noProof/>
        </w:rPr>
        <w:fldChar w:fldCharType="begin"/>
      </w:r>
      <w:r>
        <w:rPr>
          <w:noProof/>
        </w:rPr>
        <w:instrText xml:space="preserve"> PAGEREF _Toc280463980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C76FDC">
        <w:rPr>
          <w:noProof/>
        </w:rPr>
        <w:fldChar w:fldCharType="begin"/>
      </w:r>
      <w:r>
        <w:rPr>
          <w:noProof/>
        </w:rPr>
        <w:instrText xml:space="preserve"> PAGEREF _Toc280463981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C76FDC">
        <w:rPr>
          <w:noProof/>
        </w:rPr>
        <w:fldChar w:fldCharType="begin"/>
      </w:r>
      <w:r>
        <w:rPr>
          <w:noProof/>
        </w:rPr>
        <w:instrText xml:space="preserve"> PAGEREF _Toc280463982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C76FDC">
        <w:rPr>
          <w:noProof/>
        </w:rPr>
        <w:fldChar w:fldCharType="begin"/>
      </w:r>
      <w:r>
        <w:rPr>
          <w:noProof/>
        </w:rPr>
        <w:instrText xml:space="preserve"> PAGEREF _Toc280463983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C76FDC">
        <w:rPr>
          <w:noProof/>
        </w:rPr>
        <w:fldChar w:fldCharType="begin"/>
      </w:r>
      <w:r>
        <w:rPr>
          <w:noProof/>
        </w:rPr>
        <w:instrText xml:space="preserve"> PAGEREF _Toc280463984 \h </w:instrText>
      </w:r>
      <w:r w:rsidR="00C76FDC">
        <w:rPr>
          <w:noProof/>
        </w:rPr>
      </w:r>
      <w:r w:rsidR="00C76FDC">
        <w:rPr>
          <w:noProof/>
        </w:rPr>
        <w:fldChar w:fldCharType="separate"/>
      </w:r>
      <w:r w:rsidR="008626F7">
        <w:rPr>
          <w:noProof/>
        </w:rPr>
        <w:t>1</w:t>
      </w:r>
      <w:r w:rsidR="00C76FDC">
        <w:rPr>
          <w:noProof/>
        </w:rPr>
        <w:fldChar w:fldCharType="end"/>
      </w:r>
    </w:p>
    <w:p w:rsidR="009A106D" w:rsidRDefault="00C76FDC"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C76FDC">
        <w:fldChar w:fldCharType="begin"/>
      </w:r>
      <w:r>
        <w:instrText xml:space="preserve"> SEQ Ilustración \* ARABIC </w:instrText>
      </w:r>
      <w:r w:rsidR="00C76FDC">
        <w:fldChar w:fldCharType="separate"/>
      </w:r>
      <w:r w:rsidR="008626F7">
        <w:rPr>
          <w:noProof/>
        </w:rPr>
        <w:t>1</w:t>
      </w:r>
      <w:r w:rsidR="00C76FDC">
        <w:fldChar w:fldCharType="end"/>
      </w:r>
      <w:r>
        <w:t xml:space="preserve"> - Componentes que intervienen en acceso multimedia web</w:t>
      </w:r>
      <w:bookmarkEnd w:id="2"/>
    </w:p>
    <w:p w:rsidR="009A106D" w:rsidRPr="00460025" w:rsidRDefault="00C76FDC"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76FDC">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C76FDC">
        <w:fldChar w:fldCharType="begin"/>
      </w:r>
      <w:r>
        <w:instrText xml:space="preserve"> SEQ Ilustración \* ARABIC </w:instrText>
      </w:r>
      <w:r w:rsidR="00C76FDC">
        <w:fldChar w:fldCharType="separate"/>
      </w:r>
      <w:r w:rsidR="008626F7">
        <w:rPr>
          <w:noProof/>
        </w:rPr>
        <w:t>2</w:t>
      </w:r>
      <w:r w:rsidR="00C76FDC">
        <w:fldChar w:fldCharType="end"/>
      </w:r>
      <w:r>
        <w:t xml:space="preserve"> - </w:t>
      </w:r>
      <w:r w:rsidRPr="00464E84">
        <w:t>Adaptación de cont</w:t>
      </w:r>
      <w:r>
        <w:t>enidos para un acceso universal</w:t>
      </w:r>
      <w:bookmarkEnd w:id="13"/>
      <w:bookmarkEnd w:id="14"/>
    </w:p>
    <w:p w:rsidR="009A106D" w:rsidRPr="00460025" w:rsidRDefault="00C76FDC"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C76FDC">
        <w:fldChar w:fldCharType="begin"/>
      </w:r>
      <w:r>
        <w:instrText xml:space="preserve"> SEQ Ilustración \* ARABIC </w:instrText>
      </w:r>
      <w:r w:rsidR="00C76FDC">
        <w:fldChar w:fldCharType="separate"/>
      </w:r>
      <w:r w:rsidR="008626F7">
        <w:rPr>
          <w:noProof/>
        </w:rPr>
        <w:t>3</w:t>
      </w:r>
      <w:r w:rsidR="00C76FDC">
        <w:fldChar w:fldCharType="end"/>
      </w:r>
      <w:r>
        <w:t xml:space="preserve"> - </w:t>
      </w:r>
      <w:r w:rsidRPr="001D0396">
        <w:t>Esquema SOAP seg</w:t>
      </w:r>
      <w:r w:rsidR="00F8658A">
        <w:t>ú</w:t>
      </w:r>
      <w:r w:rsidRPr="001D0396">
        <w:t>n la W3C</w:t>
      </w:r>
      <w:bookmarkEnd w:id="19"/>
      <w:bookmarkEnd w:id="20"/>
    </w:p>
    <w:p w:rsidR="009A106D" w:rsidRPr="00460025" w:rsidRDefault="00C76FDC"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C76FDC">
        <w:fldChar w:fldCharType="begin"/>
      </w:r>
      <w:r>
        <w:instrText xml:space="preserve"> SEQ Ilustración \* ARABIC </w:instrText>
      </w:r>
      <w:r w:rsidR="00C76FDC">
        <w:fldChar w:fldCharType="separate"/>
      </w:r>
      <w:r w:rsidR="008626F7">
        <w:rPr>
          <w:noProof/>
        </w:rPr>
        <w:t>4</w:t>
      </w:r>
      <w:r w:rsidR="00C76FDC">
        <w:fldChar w:fldCharType="end"/>
      </w:r>
      <w:r>
        <w:t xml:space="preserve"> - </w:t>
      </w:r>
      <w:r w:rsidRPr="008D05B2">
        <w:t>Esquema del funcionamiento de RSS</w:t>
      </w:r>
      <w:bookmarkEnd w:id="23"/>
    </w:p>
    <w:p w:rsidR="000262D2" w:rsidRDefault="00C76FDC"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C76FDC">
        <w:fldChar w:fldCharType="begin"/>
      </w:r>
      <w:r>
        <w:instrText xml:space="preserve"> SEQ Ilustración \* ARABIC </w:instrText>
      </w:r>
      <w:r w:rsidR="00C76FDC">
        <w:fldChar w:fldCharType="separate"/>
      </w:r>
      <w:r w:rsidR="008626F7">
        <w:rPr>
          <w:noProof/>
        </w:rPr>
        <w:t>5</w:t>
      </w:r>
      <w:r w:rsidR="00C76FDC">
        <w:fldChar w:fldCharType="end"/>
      </w:r>
      <w:r>
        <w:t xml:space="preserve"> - </w:t>
      </w:r>
      <w:r w:rsidRPr="00E46373">
        <w:t>Esquema de XML Orientado a MVC</w:t>
      </w:r>
      <w:bookmarkEnd w:id="25"/>
      <w:bookmarkEnd w:id="26"/>
    </w:p>
    <w:p w:rsidR="00AC2D2B" w:rsidRDefault="00C76FDC"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C76FDC">
        <w:fldChar w:fldCharType="begin"/>
      </w:r>
      <w:r>
        <w:instrText xml:space="preserve"> SEQ Ilustración \* ARABIC </w:instrText>
      </w:r>
      <w:r w:rsidR="00C76FDC">
        <w:fldChar w:fldCharType="separate"/>
      </w:r>
      <w:r w:rsidR="008626F7">
        <w:rPr>
          <w:noProof/>
        </w:rPr>
        <w:t>6</w:t>
      </w:r>
      <w:r w:rsidR="00C76FDC">
        <w:fldChar w:fldCharType="end"/>
      </w:r>
      <w:r>
        <w:t xml:space="preserve"> - </w:t>
      </w:r>
      <w:r w:rsidRPr="00620C24">
        <w:t>Modelo típico de un servicio streaming</w:t>
      </w:r>
      <w:bookmarkEnd w:id="35"/>
    </w:p>
    <w:p w:rsidR="00BA71DB" w:rsidRPr="008551A5" w:rsidRDefault="00C76FDC"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C76FDC">
        <w:fldChar w:fldCharType="begin"/>
      </w:r>
      <w:r>
        <w:instrText xml:space="preserve"> SEQ Ilustración \* ARABIC </w:instrText>
      </w:r>
      <w:r w:rsidR="00C76FDC">
        <w:fldChar w:fldCharType="separate"/>
      </w:r>
      <w:r w:rsidR="008626F7">
        <w:rPr>
          <w:noProof/>
        </w:rPr>
        <w:t>7</w:t>
      </w:r>
      <w:r w:rsidR="00C76FD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C76FDC">
        <w:fldChar w:fldCharType="begin"/>
      </w:r>
      <w:r>
        <w:instrText xml:space="preserve"> SEQ Ilustración \* ARABIC </w:instrText>
      </w:r>
      <w:r w:rsidR="00C76FDC">
        <w:fldChar w:fldCharType="separate"/>
      </w:r>
      <w:r w:rsidR="008626F7">
        <w:rPr>
          <w:noProof/>
        </w:rPr>
        <w:t>8</w:t>
      </w:r>
      <w:r w:rsidR="00C76FDC">
        <w:fldChar w:fldCharType="end"/>
      </w:r>
      <w:r>
        <w:t xml:space="preserve"> - Real Player 11</w:t>
      </w:r>
      <w:bookmarkEnd w:id="47"/>
      <w:bookmarkEnd w:id="48"/>
    </w:p>
    <w:p w:rsidR="00B23E60" w:rsidRDefault="00C76FDC"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C76FDC">
        <w:fldChar w:fldCharType="begin"/>
      </w:r>
      <w:r>
        <w:instrText xml:space="preserve"> SEQ Ilustración \* ARABIC </w:instrText>
      </w:r>
      <w:r w:rsidR="00C76FDC">
        <w:fldChar w:fldCharType="separate"/>
      </w:r>
      <w:r w:rsidR="008626F7">
        <w:rPr>
          <w:noProof/>
        </w:rPr>
        <w:t>9</w:t>
      </w:r>
      <w:r w:rsidR="00C76FD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C76FDC">
        <w:fldChar w:fldCharType="begin"/>
      </w:r>
      <w:r>
        <w:instrText xml:space="preserve"> SEQ Ilustración \* ARABIC </w:instrText>
      </w:r>
      <w:r w:rsidR="00C76FDC">
        <w:fldChar w:fldCharType="separate"/>
      </w:r>
      <w:r w:rsidR="008626F7">
        <w:rPr>
          <w:noProof/>
        </w:rPr>
        <w:t>10</w:t>
      </w:r>
      <w:r w:rsidR="00C76FD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C76FDC">
        <w:fldChar w:fldCharType="begin"/>
      </w:r>
      <w:r>
        <w:instrText xml:space="preserve"> SEQ Ilustración \* ARABIC </w:instrText>
      </w:r>
      <w:r w:rsidR="00C76FDC">
        <w:fldChar w:fldCharType="separate"/>
      </w:r>
      <w:r w:rsidR="008626F7">
        <w:rPr>
          <w:noProof/>
        </w:rPr>
        <w:t>11</w:t>
      </w:r>
      <w:r w:rsidR="00C76FD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C76FDC">
        <w:fldChar w:fldCharType="begin"/>
      </w:r>
      <w:r>
        <w:instrText xml:space="preserve"> SEQ Ilustración \* ARABIC </w:instrText>
      </w:r>
      <w:r w:rsidR="00C76FDC">
        <w:fldChar w:fldCharType="separate"/>
      </w:r>
      <w:r w:rsidR="008626F7">
        <w:rPr>
          <w:noProof/>
        </w:rPr>
        <w:t>12</w:t>
      </w:r>
      <w:r w:rsidR="00C76FDC">
        <w:fldChar w:fldCharType="end"/>
      </w:r>
      <w:r>
        <w:t xml:space="preserve"> - Esquema de componentes de FFmpeg</w:t>
      </w:r>
      <w:bookmarkEnd w:id="65"/>
      <w:bookmarkEnd w:id="66"/>
    </w:p>
    <w:p w:rsidR="00107078" w:rsidRPr="008551A5" w:rsidRDefault="00C76FDC"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C76FDC">
        <w:fldChar w:fldCharType="begin"/>
      </w:r>
      <w:r>
        <w:instrText xml:space="preserve"> SEQ Ilustración \* ARABIC </w:instrText>
      </w:r>
      <w:r w:rsidR="00C76FDC">
        <w:fldChar w:fldCharType="separate"/>
      </w:r>
      <w:r w:rsidR="008626F7">
        <w:rPr>
          <w:noProof/>
        </w:rPr>
        <w:t>13</w:t>
      </w:r>
      <w:r w:rsidR="00C76FDC">
        <w:fldChar w:fldCharType="end"/>
      </w:r>
      <w:r>
        <w:t xml:space="preserve"> - Infraestructura de redes IPTV</w:t>
      </w:r>
      <w:bookmarkEnd w:id="68"/>
      <w:bookmarkEnd w:id="69"/>
    </w:p>
    <w:p w:rsidR="006859D3" w:rsidRPr="00460025" w:rsidRDefault="00C76FDC"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bookmarkStart w:id="73" w:name="_Toc280463894"/>
      <w:r w:rsidR="00F21C81">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w:t>
      </w:r>
      <w:r w:rsidR="008626F7">
        <w:t xml:space="preserve"> </w:t>
      </w:r>
      <w:r>
        <w:t>Este framework</w:t>
      </w:r>
      <w:r w:rsidR="008626F7">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C76FDC">
        <w:fldChar w:fldCharType="begin"/>
      </w:r>
      <w:r w:rsidR="000051F5">
        <w:instrText xml:space="preserve"> SEQ Ilustración \* ARABIC </w:instrText>
      </w:r>
      <w:r w:rsidR="00C76FDC">
        <w:fldChar w:fldCharType="separate"/>
      </w:r>
      <w:r w:rsidR="008626F7">
        <w:rPr>
          <w:noProof/>
        </w:rPr>
        <w:t>14</w:t>
      </w:r>
      <w:r w:rsidR="00C76FDC">
        <w:rPr>
          <w:noProof/>
        </w:rPr>
        <w:fldChar w:fldCharType="end"/>
      </w:r>
      <w:r>
        <w:t xml:space="preserve"> - Visión general Zend Framework</w:t>
      </w:r>
      <w:bookmarkEnd w:id="78"/>
    </w:p>
    <w:p w:rsidR="003607CB" w:rsidRDefault="00C76FDC"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C76FDC">
        <w:fldChar w:fldCharType="begin"/>
      </w:r>
      <w:r w:rsidR="000051F5">
        <w:instrText xml:space="preserve"> SEQ Ilustración \* ARABIC </w:instrText>
      </w:r>
      <w:r w:rsidR="00C76FDC">
        <w:fldChar w:fldCharType="separate"/>
      </w:r>
      <w:r w:rsidR="008626F7">
        <w:rPr>
          <w:noProof/>
        </w:rPr>
        <w:t>15</w:t>
      </w:r>
      <w:r w:rsidR="00C76FDC">
        <w:rPr>
          <w:noProof/>
        </w:rPr>
        <w:fldChar w:fldCharType="end"/>
      </w:r>
      <w:r>
        <w:t xml:space="preserve"> - Esquema de Widgets GWT</w:t>
      </w:r>
      <w:bookmarkEnd w:id="80"/>
    </w:p>
    <w:p w:rsidR="003607CB" w:rsidRPr="00BE13A4" w:rsidRDefault="00C76FDC"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C76FDC">
        <w:fldChar w:fldCharType="begin"/>
      </w:r>
      <w:r>
        <w:instrText xml:space="preserve"> SEQ Ilustración \* ARABIC </w:instrText>
      </w:r>
      <w:r w:rsidR="00C76FDC">
        <w:fldChar w:fldCharType="separate"/>
      </w:r>
      <w:r w:rsidR="008626F7">
        <w:rPr>
          <w:noProof/>
        </w:rPr>
        <w:t>16</w:t>
      </w:r>
      <w:r w:rsidR="00C76FDC">
        <w:fldChar w:fldCharType="end"/>
      </w:r>
      <w:r>
        <w:t xml:space="preserve"> - Web PHPMotion</w:t>
      </w:r>
      <w:bookmarkEnd w:id="85"/>
      <w:bookmarkEnd w:id="86"/>
    </w:p>
    <w:bookmarkStart w:id="87" w:name="_Toc266039206"/>
    <w:p w:rsidR="007C0EE8" w:rsidRPr="00460025" w:rsidRDefault="00C76FD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C76FDC">
        <w:fldChar w:fldCharType="begin"/>
      </w:r>
      <w:r>
        <w:instrText xml:space="preserve"> SEQ Ilustración \* ARABIC </w:instrText>
      </w:r>
      <w:r w:rsidR="00C76FDC">
        <w:fldChar w:fldCharType="separate"/>
      </w:r>
      <w:r w:rsidR="008626F7">
        <w:rPr>
          <w:noProof/>
        </w:rPr>
        <w:t>17</w:t>
      </w:r>
      <w:r w:rsidR="00C76FDC">
        <w:fldChar w:fldCharType="end"/>
      </w:r>
      <w:r>
        <w:t xml:space="preserve"> - </w:t>
      </w:r>
      <w:r w:rsidRPr="00AE733E">
        <w:t>OSTube</w:t>
      </w:r>
      <w:bookmarkEnd w:id="89"/>
      <w:bookmarkEnd w:id="90"/>
    </w:p>
    <w:bookmarkStart w:id="91" w:name="_Toc266039207"/>
    <w:p w:rsidR="007C0EE8" w:rsidRPr="00460025" w:rsidRDefault="00C76FD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C76FDC">
        <w:fldChar w:fldCharType="begin"/>
      </w:r>
      <w:r>
        <w:instrText xml:space="preserve"> SEQ Ilustración \* ARABIC </w:instrText>
      </w:r>
      <w:r w:rsidR="00C76FDC">
        <w:fldChar w:fldCharType="separate"/>
      </w:r>
      <w:r w:rsidR="008626F7">
        <w:rPr>
          <w:noProof/>
        </w:rPr>
        <w:t>18</w:t>
      </w:r>
      <w:r w:rsidR="00C76FDC">
        <w:fldChar w:fldCharType="end"/>
      </w:r>
      <w:r>
        <w:t xml:space="preserve"> - </w:t>
      </w:r>
      <w:r w:rsidRPr="001D6F6B">
        <w:t>Youtube</w:t>
      </w:r>
      <w:bookmarkEnd w:id="96"/>
      <w:bookmarkEnd w:id="97"/>
    </w:p>
    <w:bookmarkStart w:id="98" w:name="_Toc266039208"/>
    <w:p w:rsidR="007C0EE8" w:rsidRPr="0026694D" w:rsidRDefault="00C76FD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C76FDC">
        <w:fldChar w:fldCharType="begin"/>
      </w:r>
      <w:r>
        <w:instrText xml:space="preserve"> SEQ Ilustración \* ARABIC </w:instrText>
      </w:r>
      <w:r w:rsidR="00C76FDC">
        <w:fldChar w:fldCharType="separate"/>
      </w:r>
      <w:r w:rsidR="008626F7">
        <w:rPr>
          <w:noProof/>
        </w:rPr>
        <w:t>19</w:t>
      </w:r>
      <w:r w:rsidR="00C76FDC">
        <w:fldChar w:fldCharType="end"/>
      </w:r>
      <w:r>
        <w:t xml:space="preserve"> - Google Video</w:t>
      </w:r>
      <w:bookmarkEnd w:id="101"/>
    </w:p>
    <w:bookmarkStart w:id="102" w:name="_Toc266039209"/>
    <w:p w:rsidR="007C0EE8" w:rsidRPr="00460025" w:rsidRDefault="00C76FD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C76FDC" w:rsidRPr="00CE025F">
        <w:fldChar w:fldCharType="begin"/>
      </w:r>
      <w:r w:rsidRPr="00CE025F">
        <w:instrText xml:space="preserve"> SEQ Ilustración \* ARABIC </w:instrText>
      </w:r>
      <w:r w:rsidR="00C76FDC" w:rsidRPr="00CE025F">
        <w:fldChar w:fldCharType="separate"/>
      </w:r>
      <w:r w:rsidR="008626F7">
        <w:rPr>
          <w:noProof/>
        </w:rPr>
        <w:t>20</w:t>
      </w:r>
      <w:r w:rsidR="00C76FDC" w:rsidRPr="00CE025F">
        <w:fldChar w:fldCharType="end"/>
      </w:r>
      <w:r w:rsidRPr="00CE025F">
        <w:t xml:space="preserve"> - Vimeo</w:t>
      </w:r>
      <w:bookmarkEnd w:id="105"/>
    </w:p>
    <w:bookmarkStart w:id="106" w:name="_Toc266039210"/>
    <w:p w:rsidR="007C0EE8" w:rsidRPr="00CE025F" w:rsidRDefault="00C76FD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C76FDC">
        <w:fldChar w:fldCharType="begin"/>
      </w:r>
      <w:r>
        <w:instrText xml:space="preserve"> SEQ Ilustración \* ARABIC </w:instrText>
      </w:r>
      <w:r w:rsidR="00C76FDC">
        <w:fldChar w:fldCharType="separate"/>
      </w:r>
      <w:r w:rsidR="008626F7">
        <w:rPr>
          <w:noProof/>
        </w:rPr>
        <w:t>21</w:t>
      </w:r>
      <w:r w:rsidR="00C76FDC">
        <w:fldChar w:fldCharType="end"/>
      </w:r>
      <w:r>
        <w:t xml:space="preserve"> - Terra TV</w:t>
      </w:r>
      <w:bookmarkEnd w:id="109"/>
      <w:bookmarkEnd w:id="110"/>
    </w:p>
    <w:bookmarkStart w:id="111" w:name="_Toc266039211"/>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C76FDC">
        <w:fldChar w:fldCharType="begin"/>
      </w:r>
      <w:r>
        <w:instrText xml:space="preserve"> SEQ Ilustración \* ARABIC </w:instrText>
      </w:r>
      <w:r w:rsidR="00C76FDC">
        <w:fldChar w:fldCharType="separate"/>
      </w:r>
      <w:r w:rsidR="008626F7">
        <w:rPr>
          <w:noProof/>
        </w:rPr>
        <w:t>22</w:t>
      </w:r>
      <w:r w:rsidR="00C76FDC">
        <w:fldChar w:fldCharType="end"/>
      </w:r>
      <w:r>
        <w:t xml:space="preserve"> - Emol TV</w:t>
      </w:r>
      <w:bookmarkEnd w:id="113"/>
    </w:p>
    <w:bookmarkStart w:id="114" w:name="_Toc266039212"/>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C76FDC">
        <w:fldChar w:fldCharType="begin"/>
      </w:r>
      <w:r>
        <w:instrText xml:space="preserve"> SEQ Ilustración \* ARABIC </w:instrText>
      </w:r>
      <w:r w:rsidR="00C76FDC">
        <w:fldChar w:fldCharType="separate"/>
      </w:r>
      <w:r w:rsidR="008626F7">
        <w:rPr>
          <w:noProof/>
        </w:rPr>
        <w:t>23</w:t>
      </w:r>
      <w:r w:rsidR="00C76FDC">
        <w:fldChar w:fldCharType="end"/>
      </w:r>
      <w:r>
        <w:t xml:space="preserve"> - </w:t>
      </w:r>
      <w:r w:rsidRPr="00B90018">
        <w:t>3TV</w:t>
      </w:r>
      <w:bookmarkEnd w:id="117"/>
      <w:bookmarkEnd w:id="118"/>
    </w:p>
    <w:bookmarkStart w:id="119" w:name="_Toc266039213"/>
    <w:p w:rsidR="007C0EE8" w:rsidRPr="00460025" w:rsidRDefault="00C76FD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C76FDC">
        <w:fldChar w:fldCharType="begin"/>
      </w:r>
      <w:r>
        <w:instrText xml:space="preserve"> SEQ Ilustración \* ARABIC </w:instrText>
      </w:r>
      <w:r w:rsidR="00C76FDC">
        <w:fldChar w:fldCharType="separate"/>
      </w:r>
      <w:r w:rsidR="008626F7">
        <w:rPr>
          <w:noProof/>
        </w:rPr>
        <w:t>24</w:t>
      </w:r>
      <w:r w:rsidR="00C76FDC">
        <w:fldChar w:fldCharType="end"/>
      </w:r>
      <w:r>
        <w:t xml:space="preserve"> – Google TV en un televisor IPTV conectado a internet</w:t>
      </w:r>
      <w:bookmarkEnd w:id="121"/>
      <w:bookmarkEnd w:id="122"/>
    </w:p>
    <w:p w:rsidR="009A106D" w:rsidRPr="00460025" w:rsidRDefault="00C76FDC"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C76FDC">
        <w:fldChar w:fldCharType="begin"/>
      </w:r>
      <w:r w:rsidR="008D3920">
        <w:instrText xml:space="preserve"> SEQ Ilustración \* ARABIC </w:instrText>
      </w:r>
      <w:r w:rsidR="00C76FDC">
        <w:fldChar w:fldCharType="separate"/>
      </w:r>
      <w:r w:rsidR="008626F7">
        <w:rPr>
          <w:noProof/>
        </w:rPr>
        <w:t>25</w:t>
      </w:r>
      <w:r w:rsidR="00C76FD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C76FDC">
        <w:fldChar w:fldCharType="begin"/>
      </w:r>
      <w:r w:rsidR="008D3920">
        <w:instrText xml:space="preserve"> SEQ Ilustración \* ARABIC </w:instrText>
      </w:r>
      <w:r w:rsidR="00C76FDC">
        <w:fldChar w:fldCharType="separate"/>
      </w:r>
      <w:r w:rsidR="008626F7">
        <w:rPr>
          <w:noProof/>
        </w:rPr>
        <w:t>26</w:t>
      </w:r>
      <w:r w:rsidR="00C76FDC">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C76FDC">
        <w:fldChar w:fldCharType="begin"/>
      </w:r>
      <w:r w:rsidR="008D3920">
        <w:instrText xml:space="preserve"> SEQ Ilustración \* ARABIC </w:instrText>
      </w:r>
      <w:r w:rsidR="00C76FDC">
        <w:fldChar w:fldCharType="separate"/>
      </w:r>
      <w:r w:rsidR="008626F7">
        <w:rPr>
          <w:noProof/>
        </w:rPr>
        <w:t>27</w:t>
      </w:r>
      <w:r w:rsidR="00C76FDC">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C76FDC">
        <w:fldChar w:fldCharType="begin"/>
      </w:r>
      <w:r w:rsidR="008D3920">
        <w:instrText xml:space="preserve"> SEQ Ilustración \* ARABIC </w:instrText>
      </w:r>
      <w:r w:rsidR="00C76FDC">
        <w:fldChar w:fldCharType="separate"/>
      </w:r>
      <w:r w:rsidR="008626F7">
        <w:rPr>
          <w:noProof/>
        </w:rPr>
        <w:t>28</w:t>
      </w:r>
      <w:r w:rsidR="00C76FDC">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C76FDC" w:rsidRPr="0073406A">
        <w:rPr>
          <w:rStyle w:val="nfasis"/>
          <w:i w:val="0"/>
        </w:rPr>
        <w:fldChar w:fldCharType="begin"/>
      </w:r>
      <w:r w:rsidRPr="0073406A">
        <w:rPr>
          <w:rStyle w:val="nfasis"/>
          <w:i w:val="0"/>
        </w:rPr>
        <w:instrText xml:space="preserve"> SEQ Ilustración \* ARABIC </w:instrText>
      </w:r>
      <w:r w:rsidR="00C76FDC" w:rsidRPr="0073406A">
        <w:rPr>
          <w:rStyle w:val="nfasis"/>
          <w:i w:val="0"/>
        </w:rPr>
        <w:fldChar w:fldCharType="separate"/>
      </w:r>
      <w:r w:rsidR="008626F7">
        <w:rPr>
          <w:rStyle w:val="nfasis"/>
          <w:i w:val="0"/>
          <w:noProof/>
        </w:rPr>
        <w:t>29</w:t>
      </w:r>
      <w:r w:rsidR="00C76FD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1E2597"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8626F7">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8626F7">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vistas.Capa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1E2597"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8626F7">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76FDC"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8626F7">
                      <w:rPr>
                        <w:noProof/>
                      </w:rPr>
                      <w:t>33</w:t>
                    </w:r>
                  </w:fldSimple>
                  <w:r>
                    <w:t xml:space="preserve"> - Namespace Controllers</w:t>
                  </w:r>
                  <w:bookmarkEnd w:id="158"/>
                </w:p>
              </w:txbxContent>
            </v:textbox>
            <w10:wrap type="square"/>
          </v:shape>
        </w:pict>
      </w:r>
      <w:ins w:id="159" w:author="Rodrigo Riquelme" w:date="2010-12-05T11:46:00Z">
        <w:r w:rsidR="001E259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1E2597"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8626F7">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1E2597"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1E2597"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1E2597"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1E2597"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8626F7">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1E2597"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8626F7">
          <w:rPr>
            <w:noProof/>
          </w:rPr>
          <w:t>36</w:t>
        </w:r>
      </w:fldSimple>
      <w:r>
        <w:t xml:space="preserve"> - Namespace Lib - Parte 2</w:t>
      </w:r>
      <w:bookmarkEnd w:id="188"/>
    </w:p>
    <w:p w:rsidR="000D6FD3" w:rsidRDefault="001E2597"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8626F7">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C76FDC" w:rsidRPr="00C76FDC" w:rsidRDefault="00C76FDC" w:rsidP="00C76FDC">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1E2597"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1E2597">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76FDC" w:rsidRDefault="00A91C37" w:rsidP="00C76FDC">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C76FDC" w:rsidP="00CF0939">
      <w:pPr>
        <w:pStyle w:val="Subttulo"/>
        <w:outlineLvl w:val="1"/>
      </w:pPr>
      <w:bookmarkStart w:id="215" w:name="_Toc280463934"/>
      <w:moveToRangeStart w:id="216" w:author="Rodrigo Riquelme" w:date="2010-12-05T11:46:00Z" w:name="move279312906"/>
      <w:moveTo w:id="217" w:author="Rodrigo Riquelme" w:date="2010-12-05T11:46:00Z">
        <w:r w:rsidRPr="00C76FDC">
          <w:rPr>
            <w:rPrChange w:id="218" w:author="Rodrigo Riquelme" w:date="2010-12-05T11:46:00Z">
              <w:rPr>
                <w:lang w:val="en-US"/>
              </w:rPr>
            </w:rPrChange>
          </w:rPr>
          <w:t xml:space="preserve">4.6. Especificaciones </w:t>
        </w:r>
      </w:moveTo>
      <w:r w:rsidR="00CF0939">
        <w:t>F</w:t>
      </w:r>
      <w:moveTo w:id="219" w:author="Rodrigo Riquelme" w:date="2010-12-05T11:46:00Z">
        <w:r w:rsidRPr="00C76FDC">
          <w:rPr>
            <w:rPrChange w:id="220" w:author="Rodrigo Riquelme" w:date="2010-12-05T11:46:00Z">
              <w:rPr>
                <w:lang w:val="en-US"/>
              </w:rPr>
            </w:rPrChange>
          </w:rPr>
          <w:t xml:space="preserve">ront </w:t>
        </w:r>
      </w:moveTo>
      <w:r w:rsidR="00CF0939">
        <w:t>O</w:t>
      </w:r>
      <w:moveTo w:id="221" w:author="Rodrigo Riquelme" w:date="2010-12-05T11:46:00Z">
        <w:r w:rsidRPr="00C76FDC">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8626F7">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8626F7">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8626F7">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8626F7">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8626F7">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8626F7">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C76FDC">
        <w:fldChar w:fldCharType="begin"/>
      </w:r>
      <w:r w:rsidRPr="001175CC">
        <w:instrText xml:space="preserve"> SEQ Ilustración \* ARABIC </w:instrText>
      </w:r>
      <w:r w:rsidR="00C76FDC">
        <w:fldChar w:fldCharType="separate"/>
      </w:r>
      <w:r w:rsidR="008626F7">
        <w:rPr>
          <w:noProof/>
        </w:rPr>
        <w:t>44</w:t>
      </w:r>
      <w:r w:rsidR="00C76FDC">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1E2597"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1E2597"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1E2597"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1E2597"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1E2597"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1E2597"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1E2597"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1E2597"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1E2597"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1E2597"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1E2597"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C76FDC" w:rsidRDefault="00C76FDC" w:rsidP="00C76FDC">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C76FDC" w:rsidRPr="00C76FDC">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3" w:history="1">
        <w:r w:rsidRPr="007C0EE8">
          <w:rPr>
            <w:rStyle w:val="Hipervnculo"/>
            <w:lang w:val="en-US"/>
          </w:rPr>
          <w:t>http://www.ffmpeg.org/</w:t>
        </w:r>
      </w:hyperlink>
      <w:hyperlink r:id="rId94"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8"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9"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0"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E2597" w:rsidRDefault="001E2597">
      <w:pPr>
        <w:spacing w:before="0" w:after="0" w:line="240" w:lineRule="auto"/>
      </w:pPr>
      <w:r>
        <w:separator/>
      </w:r>
    </w:p>
  </w:endnote>
  <w:endnote w:type="continuationSeparator" w:id="0">
    <w:p w:rsidR="001E2597" w:rsidRDefault="001E2597">
      <w:pPr>
        <w:spacing w:before="0" w:after="0" w:line="240" w:lineRule="auto"/>
      </w:pPr>
      <w:r>
        <w:continuationSeparator/>
      </w:r>
    </w:p>
  </w:endnote>
  <w:endnote w:type="continuationNotice" w:id="1">
    <w:p w:rsidR="001E2597" w:rsidRDefault="001E2597">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C76FDC">
            <w:rPr>
              <w:sz w:val="16"/>
              <w:szCs w:val="16"/>
            </w:rPr>
            <w:fldChar w:fldCharType="begin"/>
          </w:r>
          <w:r>
            <w:rPr>
              <w:sz w:val="16"/>
              <w:szCs w:val="16"/>
            </w:rPr>
            <w:instrText xml:space="preserve"> PAGE </w:instrText>
          </w:r>
          <w:r w:rsidR="00C76FDC">
            <w:rPr>
              <w:sz w:val="16"/>
              <w:szCs w:val="16"/>
            </w:rPr>
            <w:fldChar w:fldCharType="separate"/>
          </w:r>
          <w:r w:rsidR="008626F7">
            <w:rPr>
              <w:noProof/>
              <w:sz w:val="16"/>
              <w:szCs w:val="16"/>
            </w:rPr>
            <w:t>67</w:t>
          </w:r>
          <w:r w:rsidR="00C76FDC">
            <w:rPr>
              <w:sz w:val="16"/>
              <w:szCs w:val="16"/>
            </w:rPr>
            <w:fldChar w:fldCharType="end"/>
          </w:r>
          <w:r>
            <w:rPr>
              <w:sz w:val="16"/>
              <w:szCs w:val="16"/>
            </w:rPr>
            <w:t xml:space="preserve"> de </w:t>
          </w:r>
          <w:fldSimple w:instr=" NUMPAGES   \* MERGEFORMAT ">
            <w:r w:rsidR="008626F7" w:rsidRPr="008626F7">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E2597" w:rsidRDefault="001E2597">
      <w:pPr>
        <w:spacing w:before="0" w:after="0" w:line="240" w:lineRule="auto"/>
      </w:pPr>
      <w:r>
        <w:separator/>
      </w:r>
    </w:p>
  </w:footnote>
  <w:footnote w:type="continuationSeparator" w:id="0">
    <w:p w:rsidR="001E2597" w:rsidRDefault="001E2597">
      <w:pPr>
        <w:spacing w:before="0" w:after="0" w:line="240" w:lineRule="auto"/>
      </w:pPr>
      <w:r>
        <w:continuationSeparator/>
      </w:r>
    </w:p>
  </w:footnote>
  <w:footnote w:type="continuationNotice" w:id="1">
    <w:p w:rsidR="001E2597" w:rsidRDefault="001E2597">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259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yperlink" Target="http://www.google.com/tv/" TargetMode="External"/><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code.google.com/intl/es/webtoolkit/"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microsoft.com/office/2007/relationships/stylesWithEffects" Target="stylesWithEffects.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00DE90E9-9B5D-48A7-AB54-C456316748F7}">
  <ds:schemaRefs>
    <ds:schemaRef ds:uri="http://schemas.openxmlformats.org/officeDocument/2006/bibliography"/>
  </ds:schemaRefs>
</ds:datastoreItem>
</file>

<file path=customXml/itemProps2.xml><?xml version="1.0" encoding="utf-8"?>
<ds:datastoreItem xmlns:ds="http://schemas.openxmlformats.org/officeDocument/2006/customXml" ds:itemID="{5750C48B-664B-4000-AC30-70DAF942C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3463</TotalTime>
  <Pages>1</Pages>
  <Words>14937</Words>
  <Characters>82157</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96901</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234</cp:revision>
  <cp:lastPrinted>2010-12-05T19:57:00Z</cp:lastPrinted>
  <dcterms:created xsi:type="dcterms:W3CDTF">2010-11-17T00:39:00Z</dcterms:created>
  <dcterms:modified xsi:type="dcterms:W3CDTF">2010-12-19T01:26:00Z</dcterms:modified>
</cp:coreProperties>
</file>