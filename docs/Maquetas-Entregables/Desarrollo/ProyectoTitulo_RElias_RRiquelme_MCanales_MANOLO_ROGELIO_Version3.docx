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3C59C3"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3C59C3"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3C59C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3C59C3"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3C59C3"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3C59C3"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3C59C3"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3C59C3"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3C59C3"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3C59C3"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3C59C3"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3C59C3">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3C59C3"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3C59C3"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3C59C3"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3C59C3"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3C59C3"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3C59C3"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3C59C3"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3C59C3"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3C59C3"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3C59C3"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3C59C3"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59C3" w:rsidRDefault="003C59C3">
      <w:pPr>
        <w:spacing w:before="0" w:after="0" w:line="240" w:lineRule="auto"/>
      </w:pPr>
      <w:r>
        <w:separator/>
      </w:r>
    </w:p>
  </w:endnote>
  <w:endnote w:type="continuationSeparator" w:id="0">
    <w:p w:rsidR="003C59C3" w:rsidRDefault="003C59C3">
      <w:pPr>
        <w:spacing w:before="0" w:after="0" w:line="240" w:lineRule="auto"/>
      </w:pPr>
      <w:r>
        <w:continuationSeparator/>
      </w:r>
    </w:p>
  </w:endnote>
  <w:endnote w:type="continuationNotice" w:id="1">
    <w:p w:rsidR="003C59C3" w:rsidRDefault="003C59C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101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59C3" w:rsidRDefault="003C59C3">
      <w:pPr>
        <w:spacing w:before="0" w:after="0" w:line="240" w:lineRule="auto"/>
      </w:pPr>
      <w:r>
        <w:separator/>
      </w:r>
    </w:p>
  </w:footnote>
  <w:footnote w:type="continuationSeparator" w:id="0">
    <w:p w:rsidR="003C59C3" w:rsidRDefault="003C59C3">
      <w:pPr>
        <w:spacing w:before="0" w:after="0" w:line="240" w:lineRule="auto"/>
      </w:pPr>
      <w:r>
        <w:continuationSeparator/>
      </w:r>
    </w:p>
  </w:footnote>
  <w:footnote w:type="continuationNotice" w:id="1">
    <w:p w:rsidR="003C59C3" w:rsidRDefault="003C59C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C59C3"/>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6F79D49-9EFF-4DA3-B158-78B9D47FEDCE}">
  <ds:schemaRefs>
    <ds:schemaRef ds:uri="http://schemas.openxmlformats.org/officeDocument/2006/bibliography"/>
  </ds:schemaRefs>
</ds:datastoreItem>
</file>

<file path=customXml/itemProps2.xml><?xml version="1.0" encoding="utf-8"?>
<ds:datastoreItem xmlns:ds="http://schemas.openxmlformats.org/officeDocument/2006/customXml" ds:itemID="{78F1189A-1942-4560-B9A3-D27D79158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3508</TotalTime>
  <Pages>1</Pages>
  <Words>14928</Words>
  <Characters>82105</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96840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2010-12-19T02:12:00Z</dcterms:modified>
</cp:coreProperties>
</file>