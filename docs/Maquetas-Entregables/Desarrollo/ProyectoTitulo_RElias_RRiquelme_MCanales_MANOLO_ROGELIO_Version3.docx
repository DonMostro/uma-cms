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33397"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233397"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23339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33397"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233397"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233397"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233397"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233397"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233397"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233397"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233397"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233397">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33397"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233397"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233397"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233397"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233397"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233397"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233397"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233397"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233397"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233397"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233397"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3397" w:rsidRDefault="00233397">
      <w:pPr>
        <w:spacing w:before="0" w:after="0" w:line="240" w:lineRule="auto"/>
      </w:pPr>
      <w:r>
        <w:separator/>
      </w:r>
    </w:p>
  </w:endnote>
  <w:endnote w:type="continuationSeparator" w:id="0">
    <w:p w:rsidR="00233397" w:rsidRDefault="00233397">
      <w:pPr>
        <w:spacing w:before="0" w:after="0" w:line="240" w:lineRule="auto"/>
      </w:pPr>
      <w:r>
        <w:continuationSeparator/>
      </w:r>
    </w:p>
  </w:endnote>
  <w:endnote w:type="continuationNotice" w:id="1">
    <w:p w:rsidR="00233397" w:rsidRDefault="0023339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46</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3397" w:rsidRDefault="00233397">
      <w:pPr>
        <w:spacing w:before="0" w:after="0" w:line="240" w:lineRule="auto"/>
      </w:pPr>
      <w:r>
        <w:separator/>
      </w:r>
    </w:p>
  </w:footnote>
  <w:footnote w:type="continuationSeparator" w:id="0">
    <w:p w:rsidR="00233397" w:rsidRDefault="00233397">
      <w:pPr>
        <w:spacing w:before="0" w:after="0" w:line="240" w:lineRule="auto"/>
      </w:pPr>
      <w:r>
        <w:continuationSeparator/>
      </w:r>
    </w:p>
  </w:footnote>
  <w:footnote w:type="continuationNotice" w:id="1">
    <w:p w:rsidR="00233397" w:rsidRDefault="0023339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39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1062755-36AA-49DD-8744-EB03796630AA}">
  <ds:schemaRefs>
    <ds:schemaRef ds:uri="http://schemas.openxmlformats.org/officeDocument/2006/bibliography"/>
  </ds:schemaRefs>
</ds:datastoreItem>
</file>

<file path=customXml/itemProps2.xml><?xml version="1.0" encoding="utf-8"?>
<ds:datastoreItem xmlns:ds="http://schemas.openxmlformats.org/officeDocument/2006/customXml" ds:itemID="{BDE9995F-4A29-4402-B486-0EC3789AF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3427</TotalTime>
  <Pages>1</Pages>
  <Words>14934</Words>
  <Characters>82142</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96883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2010-12-19T00:50:00Z</dcterms:modified>
</cp:coreProperties>
</file>