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proofErr w:type="spellStart"/>
            <w:r>
              <w:t>Dahianna</w:t>
            </w:r>
            <w:proofErr w:type="spellEnd"/>
            <w:r>
              <w:t xml:space="preserve">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FC49A8" w:rsidP="008E38F2">
            <w:pPr>
              <w:snapToGrid w:val="0"/>
              <w:spacing w:after="0" w:line="100" w:lineRule="atLeast"/>
            </w:pPr>
            <w:r>
              <w:t>Noviembre 2010</w:t>
            </w:r>
          </w:p>
        </w:tc>
      </w:tr>
    </w:tbl>
    <w:p w:rsidR="00CC20D5" w:rsidRDefault="00CC20D5">
      <w:pPr>
        <w:sectPr w:rsidR="00CC20D5">
          <w:headerReference w:type="default" r:id="rId10"/>
          <w:footerReference w:type="default" r:id="rId11"/>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lastRenderedPageBreak/>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 xml:space="preserve">Rodrigo </w:t>
            </w:r>
            <w:proofErr w:type="spellStart"/>
            <w:r>
              <w:rPr>
                <w:sz w:val="24"/>
                <w:szCs w:val="24"/>
                <w:lang w:val="pt-BR"/>
              </w:rPr>
              <w:t>Riquelme</w:t>
            </w:r>
            <w:proofErr w:type="spellEnd"/>
          </w:p>
          <w:p w:rsidR="00CC20D5" w:rsidRDefault="00CC20D5">
            <w:pPr>
              <w:pStyle w:val="Sinespaciado"/>
              <w:snapToGrid w:val="0"/>
              <w:jc w:val="both"/>
              <w:rPr>
                <w:sz w:val="24"/>
                <w:szCs w:val="24"/>
                <w:lang w:val="pt-BR"/>
              </w:rPr>
            </w:pPr>
            <w:r>
              <w:rPr>
                <w:sz w:val="24"/>
                <w:szCs w:val="24"/>
                <w:lang w:val="pt-BR"/>
              </w:rPr>
              <w:t xml:space="preserve">Manuel </w:t>
            </w:r>
            <w:proofErr w:type="spellStart"/>
            <w:r>
              <w:rPr>
                <w:sz w:val="24"/>
                <w:szCs w:val="24"/>
                <w:lang w:val="pt-BR"/>
              </w:rPr>
              <w:t>Canales</w:t>
            </w:r>
            <w:proofErr w:type="spellEnd"/>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8B6BC9">
            <w:pPr>
              <w:pStyle w:val="Sinespaciado"/>
              <w:snapToGrid w:val="0"/>
              <w:jc w:val="both"/>
            </w:pPr>
            <w:hyperlink r:id="rId12" w:history="1">
              <w:r w:rsidR="00CC20D5">
                <w:rPr>
                  <w:rStyle w:val="Hipervnculo"/>
                </w:rPr>
                <w:t>Rogelio.elias@sonda.com</w:t>
              </w:r>
            </w:hyperlink>
          </w:p>
          <w:p w:rsidR="00CC20D5" w:rsidRDefault="008B6BC9">
            <w:pPr>
              <w:pStyle w:val="Sinespaciado"/>
              <w:snapToGrid w:val="0"/>
              <w:jc w:val="both"/>
            </w:pPr>
            <w:hyperlink r:id="rId13" w:history="1">
              <w:r w:rsidR="00CC20D5">
                <w:rPr>
                  <w:rStyle w:val="Hipervnculo"/>
                </w:rPr>
                <w:t>rodrigo.riquelme@latercera.com</w:t>
              </w:r>
            </w:hyperlink>
          </w:p>
          <w:p w:rsidR="00CC20D5" w:rsidRDefault="008B6BC9">
            <w:pPr>
              <w:pStyle w:val="Sinespaciado"/>
              <w:snapToGrid w:val="0"/>
              <w:jc w:val="both"/>
              <w:rPr>
                <w:b/>
              </w:rPr>
            </w:pPr>
            <w:hyperlink r:id="rId14"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proofErr w:type="spellStart"/>
            <w:r>
              <w:rPr>
                <w:sz w:val="24"/>
                <w:szCs w:val="24"/>
                <w:lang w:val="es-ES"/>
              </w:rPr>
              <w:t>Dahianna</w:t>
            </w:r>
            <w:proofErr w:type="spellEnd"/>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9739F3" w:rsidRDefault="009739F3" w:rsidP="009739F3">
      <w:pPr>
        <w:pStyle w:val="Ttulo"/>
      </w:pPr>
      <w:r>
        <w:lastRenderedPageBreak/>
        <w:t>Dedicatoria</w:t>
      </w:r>
    </w:p>
    <w:p w:rsidR="009739F3" w:rsidRPr="009739F3" w:rsidRDefault="009739F3" w:rsidP="009739F3">
      <w:pPr>
        <w:pStyle w:val="Encabezado"/>
      </w:pPr>
    </w:p>
    <w:p w:rsidR="009739F3" w:rsidRDefault="006C063B" w:rsidP="006C063B">
      <w:pPr>
        <w:rPr>
          <w:lang w:val="es-ES"/>
        </w:rPr>
      </w:pPr>
      <w:r>
        <w:rPr>
          <w:lang w:val="es-ES"/>
        </w:rPr>
        <w:t xml:space="preserve">Dedico este </w:t>
      </w:r>
      <w:r w:rsidR="000470D3">
        <w:rPr>
          <w:lang w:val="es-ES"/>
        </w:rPr>
        <w:t>proyecto</w:t>
      </w:r>
      <w:r>
        <w:rPr>
          <w:lang w:val="es-ES"/>
        </w:rPr>
        <w:t xml:space="preserve"> de t</w:t>
      </w:r>
      <w:r w:rsidR="00A01A4D">
        <w:rPr>
          <w:lang w:val="es-ES"/>
        </w:rPr>
        <w:t>í</w:t>
      </w:r>
      <w:r>
        <w:rPr>
          <w:lang w:val="es-ES"/>
        </w:rPr>
        <w:t>tulo, a mis padres Manuel y Mónica, Quienes  han sido sostén y apoyo en mis esfuerzos de superación.</w:t>
      </w:r>
    </w:p>
    <w:p w:rsidR="006C063B" w:rsidRDefault="006C063B" w:rsidP="006C063B">
      <w:pPr>
        <w:rPr>
          <w:lang w:val="es-ES"/>
        </w:rPr>
      </w:pPr>
      <w:r>
        <w:rPr>
          <w:lang w:val="es-ES"/>
        </w:rPr>
        <w:t xml:space="preserve">Dedico </w:t>
      </w:r>
      <w:r w:rsidR="00A01A4D">
        <w:rPr>
          <w:lang w:val="es-ES"/>
        </w:rPr>
        <w:t xml:space="preserve">también a </w:t>
      </w:r>
      <w:r>
        <w:rPr>
          <w:lang w:val="es-ES"/>
        </w:rPr>
        <w:t xml:space="preserve"> mis compañeros de proyecto de t</w:t>
      </w:r>
      <w:r w:rsidR="00A01A4D">
        <w:rPr>
          <w:lang w:val="es-ES"/>
        </w:rPr>
        <w:t>í</w:t>
      </w:r>
      <w:r>
        <w:rPr>
          <w:lang w:val="es-ES"/>
        </w:rPr>
        <w:t>tulo Rodrigo y Rogelio por ser un apoyo fundamental durante todo</w:t>
      </w:r>
      <w:r w:rsidR="00D9610E">
        <w:rPr>
          <w:lang w:val="es-ES"/>
        </w:rPr>
        <w:t xml:space="preserve"> el</w:t>
      </w:r>
      <w:r>
        <w:rPr>
          <w:lang w:val="es-ES"/>
        </w:rPr>
        <w:t xml:space="preserve"> </w:t>
      </w:r>
      <w:r w:rsidR="00A762E5">
        <w:rPr>
          <w:lang w:val="es-ES"/>
        </w:rPr>
        <w:t>proyecto</w:t>
      </w:r>
      <w:r>
        <w:rPr>
          <w:lang w:val="es-ES"/>
        </w:rPr>
        <w:t xml:space="preserve"> de titulo.</w:t>
      </w:r>
    </w:p>
    <w:p w:rsidR="006C063B" w:rsidRDefault="00D9610E" w:rsidP="006C063B">
      <w:pPr>
        <w:rPr>
          <w:lang w:val="es-ES"/>
        </w:rPr>
      </w:pPr>
      <w:r>
        <w:rPr>
          <w:lang w:val="es-ES"/>
        </w:rPr>
        <w:t>Dedico también este éxito académico a mis hermanas Jessica y Ana María quienes constantemente han incentivado mi ánimo en el estudio. Lo he me permitido ser una persona de bien, agradecido de ustedes, exitoso en lo personal y profesional.</w:t>
      </w:r>
    </w:p>
    <w:p w:rsidR="00D9610E" w:rsidRDefault="00D9610E" w:rsidP="006C063B">
      <w:pPr>
        <w:rPr>
          <w:lang w:val="es-ES"/>
        </w:rPr>
      </w:pPr>
      <w:r>
        <w:rPr>
          <w:lang w:val="es-ES"/>
        </w:rPr>
        <w:t xml:space="preserve">                                                                             Manuel Ramón Canales Araneda.</w:t>
      </w:r>
    </w:p>
    <w:p w:rsidR="00D9610E" w:rsidRDefault="00D9610E" w:rsidP="006C063B">
      <w:pPr>
        <w:rPr>
          <w:lang w:val="es-ES"/>
        </w:rPr>
      </w:pPr>
    </w:p>
    <w:p w:rsidR="00D9610E" w:rsidRDefault="00D9610E" w:rsidP="006C063B">
      <w:pPr>
        <w:rPr>
          <w:lang w:val="es-ES"/>
        </w:rPr>
      </w:pPr>
    </w:p>
    <w:p w:rsidR="006C063B" w:rsidRDefault="006C063B" w:rsidP="006C063B"/>
    <w:p w:rsidR="009739F3" w:rsidRDefault="009739F3" w:rsidP="009739F3">
      <w:pPr>
        <w:pStyle w:val="Ttulo"/>
      </w:pPr>
    </w:p>
    <w:p w:rsidR="009739F3" w:rsidRDefault="009739F3" w:rsidP="009739F3">
      <w:pPr>
        <w:pStyle w:val="Ttulo"/>
      </w:pPr>
    </w:p>
    <w:p w:rsidR="00F13984" w:rsidRDefault="00F13984" w:rsidP="009739F3">
      <w:pPr>
        <w:pStyle w:val="Ttulo"/>
      </w:pPr>
    </w:p>
    <w:p w:rsidR="009739F3" w:rsidRDefault="009739F3" w:rsidP="009739F3">
      <w:pPr>
        <w:pStyle w:val="Ttulo"/>
      </w:pPr>
      <w:r>
        <w:lastRenderedPageBreak/>
        <w:t>Agradecimientos</w:t>
      </w:r>
    </w:p>
    <w:p w:rsidR="009739F3" w:rsidRDefault="009739F3" w:rsidP="009739F3">
      <w:pPr>
        <w:pStyle w:val="Encabezado"/>
      </w:pPr>
    </w:p>
    <w:p w:rsidR="00F13984" w:rsidRDefault="00F13984" w:rsidP="009739F3">
      <w:pPr>
        <w:pStyle w:val="Encabezado"/>
      </w:pPr>
      <w:r>
        <w:t>Deseo expresar mis más sinceras muestras de agradecimiento:</w:t>
      </w: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r>
        <w:t>A Dios, por enseñarme el camino correcto de la</w:t>
      </w:r>
      <w:r w:rsidR="00A01A4D">
        <w:t xml:space="preserve"> vida, acompañándome y guiándome en todo lo que me he propuesto realizar. A pesar de las dificultades que se presentan. También por darme el entendimiento e inteligencia.</w:t>
      </w:r>
    </w:p>
    <w:p w:rsidR="00A01A4D" w:rsidRDefault="00A01A4D" w:rsidP="009739F3">
      <w:pPr>
        <w:pStyle w:val="Encabezado"/>
      </w:pPr>
    </w:p>
    <w:p w:rsidR="00A01A4D" w:rsidRDefault="00A01A4D" w:rsidP="009739F3">
      <w:pPr>
        <w:pStyle w:val="Encabezado"/>
      </w:pPr>
    </w:p>
    <w:p w:rsidR="00A01A4D" w:rsidRPr="009739F3" w:rsidRDefault="00A01A4D" w:rsidP="009739F3">
      <w:pPr>
        <w:pStyle w:val="Encabezado"/>
      </w:pPr>
      <w:r>
        <w:t>A mi familia por creer y confiar siempre en mí, apoyándome en todas las decisiones que he tomado en la vida.</w:t>
      </w:r>
    </w:p>
    <w:p w:rsidR="00A01A4D" w:rsidRDefault="00A01A4D" w:rsidP="00A01A4D">
      <w:pPr>
        <w:pStyle w:val="Encabezado"/>
      </w:pPr>
    </w:p>
    <w:p w:rsidR="00A01A4D" w:rsidRDefault="00A01A4D" w:rsidP="00A01A4D">
      <w:pPr>
        <w:pStyle w:val="Encabezado"/>
      </w:pPr>
    </w:p>
    <w:p w:rsidR="00A01A4D" w:rsidRDefault="000470D3" w:rsidP="00A01A4D">
      <w:pPr>
        <w:pStyle w:val="Encabezado"/>
      </w:pPr>
      <w:r>
        <w:t xml:space="preserve">A mis compañeros de </w:t>
      </w:r>
      <w:r w:rsidR="00A762E5">
        <w:t>proyecto de titulo Rodrigo y Rogelio por todo el apoyo y motivación que de ellos recibí.</w:t>
      </w:r>
    </w:p>
    <w:p w:rsidR="00A01A4D" w:rsidRDefault="00A01A4D" w:rsidP="00A01A4D">
      <w:pPr>
        <w:pStyle w:val="Encabezado"/>
      </w:pPr>
    </w:p>
    <w:p w:rsidR="00A01A4D" w:rsidRDefault="00A01A4D" w:rsidP="00A01A4D">
      <w:pPr>
        <w:pStyle w:val="Encabezado"/>
      </w:pPr>
    </w:p>
    <w:p w:rsidR="00A01A4D" w:rsidRDefault="00A762E5" w:rsidP="00A01A4D">
      <w:pPr>
        <w:pStyle w:val="Encabezado"/>
      </w:pPr>
      <w:r>
        <w:t xml:space="preserve">A mis profesores y todo el cuerpo docente de UVM, a mi  profesora guía </w:t>
      </w:r>
      <w:proofErr w:type="spellStart"/>
      <w:r>
        <w:t>Dahianna</w:t>
      </w:r>
      <w:proofErr w:type="spellEnd"/>
      <w:r>
        <w:t xml:space="preserve"> Vega, por sus consejos y por compartir desinteresadamente sus amplios conocimientos y experiencia, Durante todo el proyecto de titulo y la carrera.</w:t>
      </w:r>
      <w:r w:rsidR="008D0A9D">
        <w:t xml:space="preserve"> </w:t>
      </w: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P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Default="008D0A9D" w:rsidP="008D0A9D">
      <w:pPr>
        <w:pStyle w:val="Encabezado"/>
        <w:jc w:val="right"/>
      </w:pPr>
      <w:r>
        <w:t>Manuel Ramón Canales Araneda.</w:t>
      </w:r>
    </w:p>
    <w:p w:rsidR="008D0A9D" w:rsidRDefault="008D0A9D" w:rsidP="008D0A9D">
      <w:pPr>
        <w:pStyle w:val="Encabezado"/>
        <w:jc w:val="right"/>
      </w:pPr>
      <w:r>
        <w:t>A todos ellos, gracias.</w:t>
      </w:r>
    </w:p>
    <w:p w:rsidR="00A01A4D" w:rsidRPr="00A01A4D" w:rsidRDefault="00A01A4D" w:rsidP="00A01A4D">
      <w:pPr>
        <w:pStyle w:val="Encabezado"/>
      </w:pPr>
    </w:p>
    <w:p w:rsidR="0038599E" w:rsidRPr="00D45E01" w:rsidRDefault="00CD3D71" w:rsidP="006239A4">
      <w:pPr>
        <w:pStyle w:val="Ttulo"/>
      </w:pPr>
      <w:r>
        <w:t>Í</w:t>
      </w:r>
      <w:r w:rsidR="00427C5E" w:rsidRPr="00460025">
        <w:t>ndice</w:t>
      </w:r>
      <w:r w:rsidR="00D45E01">
        <w:t xml:space="preserve"> General</w:t>
      </w:r>
    </w:p>
    <w:p w:rsidR="009739F3" w:rsidRDefault="008B6BC9">
      <w:pPr>
        <w:pStyle w:val="TDC1"/>
        <w:rPr>
          <w:rFonts w:asciiTheme="minorHAnsi" w:eastAsiaTheme="minorEastAsia" w:hAnsiTheme="minorHAnsi" w:cstheme="minorBidi"/>
          <w:b w:val="0"/>
          <w:sz w:val="22"/>
          <w:lang w:eastAsia="es-CL"/>
        </w:rPr>
      </w:pPr>
      <w:r w:rsidRPr="008B6BC9">
        <w:rPr>
          <w:lang w:val="es-ES"/>
        </w:rPr>
        <w:fldChar w:fldCharType="begin"/>
      </w:r>
      <w:r w:rsidR="00410993">
        <w:rPr>
          <w:lang w:val="es-ES"/>
        </w:rPr>
        <w:instrText xml:space="preserve"> TOC \o "1-3" \h \z \u </w:instrText>
      </w:r>
      <w:r w:rsidRPr="008B6BC9">
        <w:rPr>
          <w:lang w:val="es-ES"/>
        </w:rPr>
        <w:fldChar w:fldCharType="separate"/>
      </w:r>
      <w:hyperlink w:anchor="_Toc280454293" w:history="1">
        <w:r w:rsidR="009739F3" w:rsidRPr="00B047C4">
          <w:rPr>
            <w:rStyle w:val="Hipervnculo"/>
          </w:rPr>
          <w:t>Capítulo 1. Introducción</w:t>
        </w:r>
        <w:r w:rsidR="009739F3">
          <w:rPr>
            <w:webHidden/>
          </w:rPr>
          <w:tab/>
        </w:r>
        <w:r w:rsidR="009739F3">
          <w:rPr>
            <w:webHidden/>
          </w:rPr>
          <w:fldChar w:fldCharType="begin"/>
        </w:r>
        <w:r w:rsidR="009739F3">
          <w:rPr>
            <w:webHidden/>
          </w:rPr>
          <w:instrText xml:space="preserve"> PAGEREF _Toc280454293 \h </w:instrText>
        </w:r>
        <w:r w:rsidR="009739F3">
          <w:rPr>
            <w:webHidden/>
          </w:rPr>
        </w:r>
        <w:r w:rsidR="009739F3">
          <w:rPr>
            <w:webHidden/>
          </w:rPr>
          <w:fldChar w:fldCharType="separate"/>
        </w:r>
        <w:r w:rsidR="009739F3">
          <w:rPr>
            <w:webHidden/>
          </w:rPr>
          <w:t>12</w:t>
        </w:r>
        <w:r w:rsidR="009739F3">
          <w:rPr>
            <w:webHidden/>
          </w:rPr>
          <w:fldChar w:fldCharType="end"/>
        </w:r>
      </w:hyperlink>
    </w:p>
    <w:p w:rsidR="009739F3" w:rsidRDefault="009739F3">
      <w:pPr>
        <w:pStyle w:val="TDC2"/>
        <w:tabs>
          <w:tab w:val="right" w:leader="dot" w:pos="8828"/>
        </w:tabs>
        <w:rPr>
          <w:rFonts w:asciiTheme="minorHAnsi" w:eastAsiaTheme="minorEastAsia" w:hAnsiTheme="minorHAnsi" w:cstheme="minorBidi"/>
          <w:noProof/>
          <w:sz w:val="22"/>
          <w:lang w:eastAsia="es-CL"/>
        </w:rPr>
      </w:pPr>
      <w:hyperlink w:anchor="_Toc280454294" w:history="1">
        <w:r w:rsidRPr="00B047C4">
          <w:rPr>
            <w:rStyle w:val="Hipervnculo"/>
            <w:noProof/>
          </w:rPr>
          <w:t>Resumen</w:t>
        </w:r>
        <w:r>
          <w:rPr>
            <w:noProof/>
            <w:webHidden/>
          </w:rPr>
          <w:tab/>
        </w:r>
        <w:r>
          <w:rPr>
            <w:noProof/>
            <w:webHidden/>
          </w:rPr>
          <w:fldChar w:fldCharType="begin"/>
        </w:r>
        <w:r>
          <w:rPr>
            <w:noProof/>
            <w:webHidden/>
          </w:rPr>
          <w:instrText xml:space="preserve"> PAGEREF _Toc280454294 \h </w:instrText>
        </w:r>
        <w:r>
          <w:rPr>
            <w:noProof/>
            <w:webHidden/>
          </w:rPr>
        </w:r>
        <w:r>
          <w:rPr>
            <w:noProof/>
            <w:webHidden/>
          </w:rPr>
          <w:fldChar w:fldCharType="separate"/>
        </w:r>
        <w:r>
          <w:rPr>
            <w:noProof/>
            <w:webHidden/>
          </w:rPr>
          <w:t>12</w:t>
        </w:r>
        <w:r>
          <w:rPr>
            <w:noProof/>
            <w:webHidden/>
          </w:rPr>
          <w:fldChar w:fldCharType="end"/>
        </w:r>
      </w:hyperlink>
    </w:p>
    <w:p w:rsidR="009739F3" w:rsidRDefault="009739F3">
      <w:pPr>
        <w:pStyle w:val="TDC2"/>
        <w:tabs>
          <w:tab w:val="right" w:leader="dot" w:pos="8828"/>
        </w:tabs>
        <w:rPr>
          <w:rFonts w:asciiTheme="minorHAnsi" w:eastAsiaTheme="minorEastAsia" w:hAnsiTheme="minorHAnsi" w:cstheme="minorBidi"/>
          <w:noProof/>
          <w:sz w:val="22"/>
          <w:lang w:eastAsia="es-CL"/>
        </w:rPr>
      </w:pPr>
      <w:hyperlink w:anchor="_Toc280454295" w:history="1">
        <w:r w:rsidRPr="00B047C4">
          <w:rPr>
            <w:rStyle w:val="Hipervnculo"/>
            <w:noProof/>
          </w:rPr>
          <w:t>1.1. Formulación General del Proyecto</w:t>
        </w:r>
        <w:r>
          <w:rPr>
            <w:noProof/>
            <w:webHidden/>
          </w:rPr>
          <w:tab/>
        </w:r>
        <w:r>
          <w:rPr>
            <w:noProof/>
            <w:webHidden/>
          </w:rPr>
          <w:fldChar w:fldCharType="begin"/>
        </w:r>
        <w:r>
          <w:rPr>
            <w:noProof/>
            <w:webHidden/>
          </w:rPr>
          <w:instrText xml:space="preserve"> PAGEREF _Toc280454295 \h </w:instrText>
        </w:r>
        <w:r>
          <w:rPr>
            <w:noProof/>
            <w:webHidden/>
          </w:rPr>
        </w:r>
        <w:r>
          <w:rPr>
            <w:noProof/>
            <w:webHidden/>
          </w:rPr>
          <w:fldChar w:fldCharType="separate"/>
        </w:r>
        <w:r>
          <w:rPr>
            <w:noProof/>
            <w:webHidden/>
          </w:rPr>
          <w:t>15</w:t>
        </w:r>
        <w:r>
          <w:rPr>
            <w:noProof/>
            <w:webHidden/>
          </w:rPr>
          <w:fldChar w:fldCharType="end"/>
        </w:r>
      </w:hyperlink>
    </w:p>
    <w:p w:rsidR="009739F3" w:rsidRDefault="009739F3">
      <w:pPr>
        <w:pStyle w:val="TDC2"/>
        <w:tabs>
          <w:tab w:val="right" w:leader="dot" w:pos="8828"/>
        </w:tabs>
        <w:rPr>
          <w:rFonts w:asciiTheme="minorHAnsi" w:eastAsiaTheme="minorEastAsia" w:hAnsiTheme="minorHAnsi" w:cstheme="minorBidi"/>
          <w:noProof/>
          <w:sz w:val="22"/>
          <w:lang w:eastAsia="es-CL"/>
        </w:rPr>
      </w:pPr>
      <w:hyperlink w:anchor="_Toc280454296" w:history="1">
        <w:r w:rsidRPr="00B047C4">
          <w:rPr>
            <w:rStyle w:val="Hipervnculo"/>
            <w:noProof/>
            <w:kern w:val="1"/>
          </w:rPr>
          <w:t>1.2. Objetivos</w:t>
        </w:r>
        <w:r>
          <w:rPr>
            <w:noProof/>
            <w:webHidden/>
          </w:rPr>
          <w:tab/>
        </w:r>
        <w:r>
          <w:rPr>
            <w:noProof/>
            <w:webHidden/>
          </w:rPr>
          <w:fldChar w:fldCharType="begin"/>
        </w:r>
        <w:r>
          <w:rPr>
            <w:noProof/>
            <w:webHidden/>
          </w:rPr>
          <w:instrText xml:space="preserve"> PAGEREF _Toc280454296 \h </w:instrText>
        </w:r>
        <w:r>
          <w:rPr>
            <w:noProof/>
            <w:webHidden/>
          </w:rPr>
        </w:r>
        <w:r>
          <w:rPr>
            <w:noProof/>
            <w:webHidden/>
          </w:rPr>
          <w:fldChar w:fldCharType="separate"/>
        </w:r>
        <w:r>
          <w:rPr>
            <w:noProof/>
            <w:webHidden/>
          </w:rPr>
          <w:t>18</w:t>
        </w:r>
        <w:r>
          <w:rPr>
            <w:noProof/>
            <w:webHidden/>
          </w:rPr>
          <w:fldChar w:fldCharType="end"/>
        </w:r>
      </w:hyperlink>
    </w:p>
    <w:p w:rsidR="009739F3" w:rsidRDefault="009739F3">
      <w:pPr>
        <w:pStyle w:val="TDC3"/>
        <w:tabs>
          <w:tab w:val="right" w:leader="dot" w:pos="8828"/>
        </w:tabs>
        <w:rPr>
          <w:rFonts w:asciiTheme="minorHAnsi" w:eastAsiaTheme="minorEastAsia" w:hAnsiTheme="minorHAnsi" w:cstheme="minorBidi"/>
          <w:noProof/>
          <w:sz w:val="22"/>
        </w:rPr>
      </w:pPr>
      <w:hyperlink w:anchor="_Toc280454297" w:history="1">
        <w:r w:rsidRPr="00B047C4">
          <w:rPr>
            <w:rStyle w:val="Hipervnculo"/>
            <w:noProof/>
            <w:kern w:val="1"/>
          </w:rPr>
          <w:t>1.2.1.Objetivo General</w:t>
        </w:r>
        <w:r>
          <w:rPr>
            <w:noProof/>
            <w:webHidden/>
          </w:rPr>
          <w:tab/>
        </w:r>
        <w:r>
          <w:rPr>
            <w:noProof/>
            <w:webHidden/>
          </w:rPr>
          <w:fldChar w:fldCharType="begin"/>
        </w:r>
        <w:r>
          <w:rPr>
            <w:noProof/>
            <w:webHidden/>
          </w:rPr>
          <w:instrText xml:space="preserve"> PAGEREF _Toc280454297 \h </w:instrText>
        </w:r>
        <w:r>
          <w:rPr>
            <w:noProof/>
            <w:webHidden/>
          </w:rPr>
        </w:r>
        <w:r>
          <w:rPr>
            <w:noProof/>
            <w:webHidden/>
          </w:rPr>
          <w:fldChar w:fldCharType="separate"/>
        </w:r>
        <w:r>
          <w:rPr>
            <w:noProof/>
            <w:webHidden/>
          </w:rPr>
          <w:t>18</w:t>
        </w:r>
        <w:r>
          <w:rPr>
            <w:noProof/>
            <w:webHidden/>
          </w:rPr>
          <w:fldChar w:fldCharType="end"/>
        </w:r>
      </w:hyperlink>
    </w:p>
    <w:p w:rsidR="009739F3" w:rsidRDefault="009739F3">
      <w:pPr>
        <w:pStyle w:val="TDC3"/>
        <w:tabs>
          <w:tab w:val="right" w:leader="dot" w:pos="8828"/>
        </w:tabs>
        <w:rPr>
          <w:rFonts w:asciiTheme="minorHAnsi" w:eastAsiaTheme="minorEastAsia" w:hAnsiTheme="minorHAnsi" w:cstheme="minorBidi"/>
          <w:noProof/>
          <w:sz w:val="22"/>
        </w:rPr>
      </w:pPr>
      <w:hyperlink w:anchor="_Toc280454298" w:history="1">
        <w:r w:rsidRPr="00B047C4">
          <w:rPr>
            <w:rStyle w:val="Hipervnculo"/>
            <w:noProof/>
          </w:rPr>
          <w:t>1.2.1.Objetivos Específicos</w:t>
        </w:r>
        <w:r>
          <w:rPr>
            <w:noProof/>
            <w:webHidden/>
          </w:rPr>
          <w:tab/>
        </w:r>
        <w:r>
          <w:rPr>
            <w:noProof/>
            <w:webHidden/>
          </w:rPr>
          <w:fldChar w:fldCharType="begin"/>
        </w:r>
        <w:r>
          <w:rPr>
            <w:noProof/>
            <w:webHidden/>
          </w:rPr>
          <w:instrText xml:space="preserve"> PAGEREF _Toc280454298 \h </w:instrText>
        </w:r>
        <w:r>
          <w:rPr>
            <w:noProof/>
            <w:webHidden/>
          </w:rPr>
        </w:r>
        <w:r>
          <w:rPr>
            <w:noProof/>
            <w:webHidden/>
          </w:rPr>
          <w:fldChar w:fldCharType="separate"/>
        </w:r>
        <w:r>
          <w:rPr>
            <w:noProof/>
            <w:webHidden/>
          </w:rPr>
          <w:t>18</w:t>
        </w:r>
        <w:r>
          <w:rPr>
            <w:noProof/>
            <w:webHidden/>
          </w:rPr>
          <w:fldChar w:fldCharType="end"/>
        </w:r>
      </w:hyperlink>
    </w:p>
    <w:p w:rsidR="009739F3" w:rsidRDefault="009739F3">
      <w:pPr>
        <w:pStyle w:val="TDC2"/>
        <w:tabs>
          <w:tab w:val="right" w:leader="dot" w:pos="8828"/>
        </w:tabs>
        <w:rPr>
          <w:rFonts w:asciiTheme="minorHAnsi" w:eastAsiaTheme="minorEastAsia" w:hAnsiTheme="minorHAnsi" w:cstheme="minorBidi"/>
          <w:noProof/>
          <w:sz w:val="22"/>
          <w:lang w:eastAsia="es-CL"/>
        </w:rPr>
      </w:pPr>
      <w:hyperlink w:anchor="_Toc280454299" w:history="1">
        <w:r w:rsidRPr="00B047C4">
          <w:rPr>
            <w:rStyle w:val="Hipervnculo"/>
            <w:noProof/>
          </w:rPr>
          <w:t>1.3.Metodología a Emplear para Desarrollar el Proyecto</w:t>
        </w:r>
        <w:r>
          <w:rPr>
            <w:noProof/>
            <w:webHidden/>
          </w:rPr>
          <w:tab/>
        </w:r>
        <w:r>
          <w:rPr>
            <w:noProof/>
            <w:webHidden/>
          </w:rPr>
          <w:fldChar w:fldCharType="begin"/>
        </w:r>
        <w:r>
          <w:rPr>
            <w:noProof/>
            <w:webHidden/>
          </w:rPr>
          <w:instrText xml:space="preserve"> PAGEREF _Toc280454299 \h </w:instrText>
        </w:r>
        <w:r>
          <w:rPr>
            <w:noProof/>
            <w:webHidden/>
          </w:rPr>
        </w:r>
        <w:r>
          <w:rPr>
            <w:noProof/>
            <w:webHidden/>
          </w:rPr>
          <w:fldChar w:fldCharType="separate"/>
        </w:r>
        <w:r>
          <w:rPr>
            <w:noProof/>
            <w:webHidden/>
          </w:rPr>
          <w:t>19</w:t>
        </w:r>
        <w:r>
          <w:rPr>
            <w:noProof/>
            <w:webHidden/>
          </w:rPr>
          <w:fldChar w:fldCharType="end"/>
        </w:r>
      </w:hyperlink>
    </w:p>
    <w:p w:rsidR="009739F3" w:rsidRDefault="009739F3">
      <w:pPr>
        <w:pStyle w:val="TDC2"/>
        <w:tabs>
          <w:tab w:val="right" w:leader="dot" w:pos="8828"/>
        </w:tabs>
        <w:rPr>
          <w:rFonts w:asciiTheme="minorHAnsi" w:eastAsiaTheme="minorEastAsia" w:hAnsiTheme="minorHAnsi" w:cstheme="minorBidi"/>
          <w:noProof/>
          <w:sz w:val="22"/>
          <w:lang w:eastAsia="es-CL"/>
        </w:rPr>
      </w:pPr>
      <w:hyperlink w:anchor="_Toc280454300" w:history="1">
        <w:r w:rsidRPr="00B047C4">
          <w:rPr>
            <w:rStyle w:val="Hipervnculo"/>
            <w:noProof/>
          </w:rPr>
          <w:t>1.4.Planificación Inicial</w:t>
        </w:r>
        <w:r>
          <w:rPr>
            <w:noProof/>
            <w:webHidden/>
          </w:rPr>
          <w:tab/>
        </w:r>
        <w:r>
          <w:rPr>
            <w:noProof/>
            <w:webHidden/>
          </w:rPr>
          <w:fldChar w:fldCharType="begin"/>
        </w:r>
        <w:r>
          <w:rPr>
            <w:noProof/>
            <w:webHidden/>
          </w:rPr>
          <w:instrText xml:space="preserve"> PAGEREF _Toc280454300 \h </w:instrText>
        </w:r>
        <w:r>
          <w:rPr>
            <w:noProof/>
            <w:webHidden/>
          </w:rPr>
        </w:r>
        <w:r>
          <w:rPr>
            <w:noProof/>
            <w:webHidden/>
          </w:rPr>
          <w:fldChar w:fldCharType="separate"/>
        </w:r>
        <w:r>
          <w:rPr>
            <w:noProof/>
            <w:webHidden/>
          </w:rPr>
          <w:t>20</w:t>
        </w:r>
        <w:r>
          <w:rPr>
            <w:noProof/>
            <w:webHidden/>
          </w:rPr>
          <w:fldChar w:fldCharType="end"/>
        </w:r>
      </w:hyperlink>
    </w:p>
    <w:p w:rsidR="009739F3" w:rsidRDefault="009739F3">
      <w:pPr>
        <w:pStyle w:val="TDC1"/>
        <w:rPr>
          <w:rFonts w:asciiTheme="minorHAnsi" w:eastAsiaTheme="minorEastAsia" w:hAnsiTheme="minorHAnsi" w:cstheme="minorBidi"/>
          <w:b w:val="0"/>
          <w:sz w:val="22"/>
          <w:lang w:eastAsia="es-CL"/>
        </w:rPr>
      </w:pPr>
      <w:hyperlink w:anchor="_Toc280454301" w:history="1">
        <w:r w:rsidRPr="00B047C4">
          <w:rPr>
            <w:rStyle w:val="Hipervnculo"/>
          </w:rPr>
          <w:t>Capítulo 2. Marco Teórico</w:t>
        </w:r>
        <w:r>
          <w:rPr>
            <w:webHidden/>
          </w:rPr>
          <w:tab/>
        </w:r>
        <w:r>
          <w:rPr>
            <w:webHidden/>
          </w:rPr>
          <w:fldChar w:fldCharType="begin"/>
        </w:r>
        <w:r>
          <w:rPr>
            <w:webHidden/>
          </w:rPr>
          <w:instrText xml:space="preserve"> PAGEREF _Toc280454301 \h </w:instrText>
        </w:r>
        <w:r>
          <w:rPr>
            <w:webHidden/>
          </w:rPr>
        </w:r>
        <w:r>
          <w:rPr>
            <w:webHidden/>
          </w:rPr>
          <w:fldChar w:fldCharType="separate"/>
        </w:r>
        <w:r>
          <w:rPr>
            <w:webHidden/>
          </w:rPr>
          <w:t>22</w:t>
        </w:r>
        <w:r>
          <w:rPr>
            <w:webHidden/>
          </w:rPr>
          <w:fldChar w:fldCharType="end"/>
        </w:r>
      </w:hyperlink>
    </w:p>
    <w:p w:rsidR="009739F3" w:rsidRDefault="009739F3">
      <w:pPr>
        <w:pStyle w:val="TDC2"/>
        <w:tabs>
          <w:tab w:val="right" w:leader="dot" w:pos="8828"/>
        </w:tabs>
        <w:rPr>
          <w:rFonts w:asciiTheme="minorHAnsi" w:eastAsiaTheme="minorEastAsia" w:hAnsiTheme="minorHAnsi" w:cstheme="minorBidi"/>
          <w:noProof/>
          <w:sz w:val="22"/>
          <w:lang w:eastAsia="es-CL"/>
        </w:rPr>
      </w:pPr>
      <w:hyperlink w:anchor="_Toc280454302" w:history="1">
        <w:r w:rsidRPr="00B047C4">
          <w:rPr>
            <w:rStyle w:val="Hipervnculo"/>
            <w:noProof/>
          </w:rPr>
          <w:t>2.1. Acceso Multimedia Universal</w:t>
        </w:r>
        <w:r>
          <w:rPr>
            <w:noProof/>
            <w:webHidden/>
          </w:rPr>
          <w:tab/>
        </w:r>
        <w:r>
          <w:rPr>
            <w:noProof/>
            <w:webHidden/>
          </w:rPr>
          <w:fldChar w:fldCharType="begin"/>
        </w:r>
        <w:r>
          <w:rPr>
            <w:noProof/>
            <w:webHidden/>
          </w:rPr>
          <w:instrText xml:space="preserve"> PAGEREF _Toc280454302 \h </w:instrText>
        </w:r>
        <w:r>
          <w:rPr>
            <w:noProof/>
            <w:webHidden/>
          </w:rPr>
        </w:r>
        <w:r>
          <w:rPr>
            <w:noProof/>
            <w:webHidden/>
          </w:rPr>
          <w:fldChar w:fldCharType="separate"/>
        </w:r>
        <w:r>
          <w:rPr>
            <w:noProof/>
            <w:webHidden/>
          </w:rPr>
          <w:t>22</w:t>
        </w:r>
        <w:r>
          <w:rPr>
            <w:noProof/>
            <w:webHidden/>
          </w:rPr>
          <w:fldChar w:fldCharType="end"/>
        </w:r>
      </w:hyperlink>
    </w:p>
    <w:p w:rsidR="009739F3" w:rsidRDefault="009739F3">
      <w:pPr>
        <w:pStyle w:val="TDC2"/>
        <w:tabs>
          <w:tab w:val="right" w:leader="dot" w:pos="8828"/>
        </w:tabs>
        <w:rPr>
          <w:rFonts w:asciiTheme="minorHAnsi" w:eastAsiaTheme="minorEastAsia" w:hAnsiTheme="minorHAnsi" w:cstheme="minorBidi"/>
          <w:noProof/>
          <w:sz w:val="22"/>
          <w:lang w:eastAsia="es-CL"/>
        </w:rPr>
      </w:pPr>
      <w:hyperlink w:anchor="_Toc280454303" w:history="1">
        <w:r w:rsidRPr="00B047C4">
          <w:rPr>
            <w:rStyle w:val="Hipervnculo"/>
            <w:noProof/>
          </w:rPr>
          <w:t>2.2. Protocolo XML orientado a objetos</w:t>
        </w:r>
        <w:r>
          <w:rPr>
            <w:noProof/>
            <w:webHidden/>
          </w:rPr>
          <w:tab/>
        </w:r>
        <w:r>
          <w:rPr>
            <w:noProof/>
            <w:webHidden/>
          </w:rPr>
          <w:fldChar w:fldCharType="begin"/>
        </w:r>
        <w:r>
          <w:rPr>
            <w:noProof/>
            <w:webHidden/>
          </w:rPr>
          <w:instrText xml:space="preserve"> PAGEREF _Toc280454303 \h </w:instrText>
        </w:r>
        <w:r>
          <w:rPr>
            <w:noProof/>
            <w:webHidden/>
          </w:rPr>
        </w:r>
        <w:r>
          <w:rPr>
            <w:noProof/>
            <w:webHidden/>
          </w:rPr>
          <w:fldChar w:fldCharType="separate"/>
        </w:r>
        <w:r>
          <w:rPr>
            <w:noProof/>
            <w:webHidden/>
          </w:rPr>
          <w:t>26</w:t>
        </w:r>
        <w:r>
          <w:rPr>
            <w:noProof/>
            <w:webHidden/>
          </w:rPr>
          <w:fldChar w:fldCharType="end"/>
        </w:r>
      </w:hyperlink>
    </w:p>
    <w:p w:rsidR="009739F3" w:rsidRDefault="009739F3">
      <w:pPr>
        <w:pStyle w:val="TDC3"/>
        <w:tabs>
          <w:tab w:val="right" w:leader="dot" w:pos="8828"/>
        </w:tabs>
        <w:rPr>
          <w:rFonts w:asciiTheme="minorHAnsi" w:eastAsiaTheme="minorEastAsia" w:hAnsiTheme="minorHAnsi" w:cstheme="minorBidi"/>
          <w:noProof/>
          <w:sz w:val="22"/>
        </w:rPr>
      </w:pPr>
      <w:hyperlink w:anchor="_Toc280454304" w:history="1">
        <w:r w:rsidRPr="00B047C4">
          <w:rPr>
            <w:rStyle w:val="Hipervnculo"/>
            <w:noProof/>
          </w:rPr>
          <w:t>2.2.1. SOAP</w:t>
        </w:r>
        <w:r>
          <w:rPr>
            <w:noProof/>
            <w:webHidden/>
          </w:rPr>
          <w:tab/>
        </w:r>
        <w:r>
          <w:rPr>
            <w:noProof/>
            <w:webHidden/>
          </w:rPr>
          <w:fldChar w:fldCharType="begin"/>
        </w:r>
        <w:r>
          <w:rPr>
            <w:noProof/>
            <w:webHidden/>
          </w:rPr>
          <w:instrText xml:space="preserve"> PAGEREF _Toc280454304 \h </w:instrText>
        </w:r>
        <w:r>
          <w:rPr>
            <w:noProof/>
            <w:webHidden/>
          </w:rPr>
        </w:r>
        <w:r>
          <w:rPr>
            <w:noProof/>
            <w:webHidden/>
          </w:rPr>
          <w:fldChar w:fldCharType="separate"/>
        </w:r>
        <w:r>
          <w:rPr>
            <w:noProof/>
            <w:webHidden/>
          </w:rPr>
          <w:t>26</w:t>
        </w:r>
        <w:r>
          <w:rPr>
            <w:noProof/>
            <w:webHidden/>
          </w:rPr>
          <w:fldChar w:fldCharType="end"/>
        </w:r>
      </w:hyperlink>
    </w:p>
    <w:p w:rsidR="009739F3" w:rsidRDefault="009739F3">
      <w:pPr>
        <w:pStyle w:val="TDC3"/>
        <w:tabs>
          <w:tab w:val="right" w:leader="dot" w:pos="8828"/>
        </w:tabs>
        <w:rPr>
          <w:rFonts w:asciiTheme="minorHAnsi" w:eastAsiaTheme="minorEastAsia" w:hAnsiTheme="minorHAnsi" w:cstheme="minorBidi"/>
          <w:noProof/>
          <w:sz w:val="22"/>
        </w:rPr>
      </w:pPr>
      <w:hyperlink w:anchor="_Toc280454305" w:history="1">
        <w:r w:rsidRPr="00B047C4">
          <w:rPr>
            <w:rStyle w:val="Hipervnculo"/>
            <w:noProof/>
          </w:rPr>
          <w:t>2.2.2. REST</w:t>
        </w:r>
        <w:r>
          <w:rPr>
            <w:noProof/>
            <w:webHidden/>
          </w:rPr>
          <w:tab/>
        </w:r>
        <w:r>
          <w:rPr>
            <w:noProof/>
            <w:webHidden/>
          </w:rPr>
          <w:fldChar w:fldCharType="begin"/>
        </w:r>
        <w:r>
          <w:rPr>
            <w:noProof/>
            <w:webHidden/>
          </w:rPr>
          <w:instrText xml:space="preserve"> PAGEREF _Toc280454305 \h </w:instrText>
        </w:r>
        <w:r>
          <w:rPr>
            <w:noProof/>
            <w:webHidden/>
          </w:rPr>
        </w:r>
        <w:r>
          <w:rPr>
            <w:noProof/>
            <w:webHidden/>
          </w:rPr>
          <w:fldChar w:fldCharType="separate"/>
        </w:r>
        <w:r>
          <w:rPr>
            <w:noProof/>
            <w:webHidden/>
          </w:rPr>
          <w:t>28</w:t>
        </w:r>
        <w:r>
          <w:rPr>
            <w:noProof/>
            <w:webHidden/>
          </w:rPr>
          <w:fldChar w:fldCharType="end"/>
        </w:r>
      </w:hyperlink>
    </w:p>
    <w:p w:rsidR="009739F3" w:rsidRDefault="009739F3">
      <w:pPr>
        <w:pStyle w:val="TDC3"/>
        <w:tabs>
          <w:tab w:val="right" w:leader="dot" w:pos="8828"/>
        </w:tabs>
        <w:rPr>
          <w:rFonts w:asciiTheme="minorHAnsi" w:eastAsiaTheme="minorEastAsia" w:hAnsiTheme="minorHAnsi" w:cstheme="minorBidi"/>
          <w:noProof/>
          <w:sz w:val="22"/>
        </w:rPr>
      </w:pPr>
      <w:hyperlink w:anchor="_Toc280454306" w:history="1">
        <w:r w:rsidRPr="00B047C4">
          <w:rPr>
            <w:rStyle w:val="Hipervnculo"/>
            <w:noProof/>
          </w:rPr>
          <w:t>2.2.3. RSS</w:t>
        </w:r>
        <w:r>
          <w:rPr>
            <w:noProof/>
            <w:webHidden/>
          </w:rPr>
          <w:tab/>
        </w:r>
        <w:r>
          <w:rPr>
            <w:noProof/>
            <w:webHidden/>
          </w:rPr>
          <w:fldChar w:fldCharType="begin"/>
        </w:r>
        <w:r>
          <w:rPr>
            <w:noProof/>
            <w:webHidden/>
          </w:rPr>
          <w:instrText xml:space="preserve"> PAGEREF _Toc280454306 \h </w:instrText>
        </w:r>
        <w:r>
          <w:rPr>
            <w:noProof/>
            <w:webHidden/>
          </w:rPr>
        </w:r>
        <w:r>
          <w:rPr>
            <w:noProof/>
            <w:webHidden/>
          </w:rPr>
          <w:fldChar w:fldCharType="separate"/>
        </w:r>
        <w:r>
          <w:rPr>
            <w:noProof/>
            <w:webHidden/>
          </w:rPr>
          <w:t>29</w:t>
        </w:r>
        <w:r>
          <w:rPr>
            <w:noProof/>
            <w:webHidden/>
          </w:rPr>
          <w:fldChar w:fldCharType="end"/>
        </w:r>
      </w:hyperlink>
    </w:p>
    <w:p w:rsidR="009739F3" w:rsidRDefault="009739F3">
      <w:pPr>
        <w:pStyle w:val="TDC3"/>
        <w:tabs>
          <w:tab w:val="right" w:leader="dot" w:pos="8828"/>
        </w:tabs>
        <w:rPr>
          <w:rFonts w:asciiTheme="minorHAnsi" w:eastAsiaTheme="minorEastAsia" w:hAnsiTheme="minorHAnsi" w:cstheme="minorBidi"/>
          <w:noProof/>
          <w:sz w:val="22"/>
        </w:rPr>
      </w:pPr>
      <w:hyperlink w:anchor="_Toc280454307" w:history="1">
        <w:r w:rsidRPr="00B047C4">
          <w:rPr>
            <w:rStyle w:val="Hipervnculo"/>
            <w:noProof/>
          </w:rPr>
          <w:t>2.2.4. XML Orientado a MVC</w:t>
        </w:r>
        <w:r>
          <w:rPr>
            <w:noProof/>
            <w:webHidden/>
          </w:rPr>
          <w:tab/>
        </w:r>
        <w:r>
          <w:rPr>
            <w:noProof/>
            <w:webHidden/>
          </w:rPr>
          <w:fldChar w:fldCharType="begin"/>
        </w:r>
        <w:r>
          <w:rPr>
            <w:noProof/>
            <w:webHidden/>
          </w:rPr>
          <w:instrText xml:space="preserve"> PAGEREF _Toc280454307 \h </w:instrText>
        </w:r>
        <w:r>
          <w:rPr>
            <w:noProof/>
            <w:webHidden/>
          </w:rPr>
        </w:r>
        <w:r>
          <w:rPr>
            <w:noProof/>
            <w:webHidden/>
          </w:rPr>
          <w:fldChar w:fldCharType="separate"/>
        </w:r>
        <w:r>
          <w:rPr>
            <w:noProof/>
            <w:webHidden/>
          </w:rPr>
          <w:t>30</w:t>
        </w:r>
        <w:r>
          <w:rPr>
            <w:noProof/>
            <w:webHidden/>
          </w:rPr>
          <w:fldChar w:fldCharType="end"/>
        </w:r>
      </w:hyperlink>
    </w:p>
    <w:p w:rsidR="009739F3" w:rsidRDefault="009739F3">
      <w:pPr>
        <w:pStyle w:val="TDC3"/>
        <w:tabs>
          <w:tab w:val="right" w:leader="dot" w:pos="8828"/>
        </w:tabs>
        <w:rPr>
          <w:rFonts w:asciiTheme="minorHAnsi" w:eastAsiaTheme="minorEastAsia" w:hAnsiTheme="minorHAnsi" w:cstheme="minorBidi"/>
          <w:noProof/>
          <w:sz w:val="22"/>
        </w:rPr>
      </w:pPr>
      <w:hyperlink w:anchor="_Toc280454308" w:history="1">
        <w:r w:rsidRPr="00B047C4">
          <w:rPr>
            <w:rStyle w:val="Hipervnculo"/>
            <w:noProof/>
          </w:rPr>
          <w:t>2.3.1. Servidor  Web</w:t>
        </w:r>
        <w:r>
          <w:rPr>
            <w:noProof/>
            <w:webHidden/>
          </w:rPr>
          <w:tab/>
        </w:r>
        <w:r>
          <w:rPr>
            <w:noProof/>
            <w:webHidden/>
          </w:rPr>
          <w:fldChar w:fldCharType="begin"/>
        </w:r>
        <w:r>
          <w:rPr>
            <w:noProof/>
            <w:webHidden/>
          </w:rPr>
          <w:instrText xml:space="preserve"> PAGEREF _Toc280454308 \h </w:instrText>
        </w:r>
        <w:r>
          <w:rPr>
            <w:noProof/>
            <w:webHidden/>
          </w:rPr>
        </w:r>
        <w:r>
          <w:rPr>
            <w:noProof/>
            <w:webHidden/>
          </w:rPr>
          <w:fldChar w:fldCharType="separate"/>
        </w:r>
        <w:r>
          <w:rPr>
            <w:noProof/>
            <w:webHidden/>
          </w:rPr>
          <w:t>31</w:t>
        </w:r>
        <w:r>
          <w:rPr>
            <w:noProof/>
            <w:webHidden/>
          </w:rPr>
          <w:fldChar w:fldCharType="end"/>
        </w:r>
      </w:hyperlink>
    </w:p>
    <w:p w:rsidR="009739F3" w:rsidRDefault="009739F3">
      <w:pPr>
        <w:pStyle w:val="TDC3"/>
        <w:tabs>
          <w:tab w:val="right" w:leader="dot" w:pos="8828"/>
        </w:tabs>
        <w:rPr>
          <w:rFonts w:asciiTheme="minorHAnsi" w:eastAsiaTheme="minorEastAsia" w:hAnsiTheme="minorHAnsi" w:cstheme="minorBidi"/>
          <w:noProof/>
          <w:sz w:val="22"/>
        </w:rPr>
      </w:pPr>
      <w:hyperlink w:anchor="_Toc280454309" w:history="1">
        <w:r w:rsidRPr="00B047C4">
          <w:rPr>
            <w:rStyle w:val="Hipervnculo"/>
            <w:noProof/>
            <w:lang w:val="es-ES"/>
          </w:rPr>
          <w:t>2.3.2. Stream</w:t>
        </w:r>
        <w:r>
          <w:rPr>
            <w:noProof/>
            <w:webHidden/>
          </w:rPr>
          <w:tab/>
        </w:r>
        <w:r>
          <w:rPr>
            <w:noProof/>
            <w:webHidden/>
          </w:rPr>
          <w:fldChar w:fldCharType="begin"/>
        </w:r>
        <w:r>
          <w:rPr>
            <w:noProof/>
            <w:webHidden/>
          </w:rPr>
          <w:instrText xml:space="preserve"> PAGEREF _Toc280454309 \h </w:instrText>
        </w:r>
        <w:r>
          <w:rPr>
            <w:noProof/>
            <w:webHidden/>
          </w:rPr>
        </w:r>
        <w:r>
          <w:rPr>
            <w:noProof/>
            <w:webHidden/>
          </w:rPr>
          <w:fldChar w:fldCharType="separate"/>
        </w:r>
        <w:r>
          <w:rPr>
            <w:noProof/>
            <w:webHidden/>
          </w:rPr>
          <w:t>32</w:t>
        </w:r>
        <w:r>
          <w:rPr>
            <w:noProof/>
            <w:webHidden/>
          </w:rPr>
          <w:fldChar w:fldCharType="end"/>
        </w:r>
      </w:hyperlink>
    </w:p>
    <w:p w:rsidR="009739F3" w:rsidRDefault="009739F3">
      <w:pPr>
        <w:pStyle w:val="TDC3"/>
        <w:tabs>
          <w:tab w:val="right" w:leader="dot" w:pos="8828"/>
        </w:tabs>
        <w:rPr>
          <w:rFonts w:asciiTheme="minorHAnsi" w:eastAsiaTheme="minorEastAsia" w:hAnsiTheme="minorHAnsi" w:cstheme="minorBidi"/>
          <w:noProof/>
          <w:sz w:val="22"/>
        </w:rPr>
      </w:pPr>
      <w:hyperlink w:anchor="_Toc280454310" w:history="1">
        <w:r w:rsidRPr="00B047C4">
          <w:rPr>
            <w:rStyle w:val="Hipervnculo"/>
            <w:noProof/>
            <w:lang w:val="es-ES"/>
          </w:rPr>
          <w:t>2.3.2.1. HTTP Delivery</w:t>
        </w:r>
        <w:r>
          <w:rPr>
            <w:noProof/>
            <w:webHidden/>
          </w:rPr>
          <w:tab/>
        </w:r>
        <w:r>
          <w:rPr>
            <w:noProof/>
            <w:webHidden/>
          </w:rPr>
          <w:fldChar w:fldCharType="begin"/>
        </w:r>
        <w:r>
          <w:rPr>
            <w:noProof/>
            <w:webHidden/>
          </w:rPr>
          <w:instrText xml:space="preserve"> PAGEREF _Toc280454310 \h </w:instrText>
        </w:r>
        <w:r>
          <w:rPr>
            <w:noProof/>
            <w:webHidden/>
          </w:rPr>
        </w:r>
        <w:r>
          <w:rPr>
            <w:noProof/>
            <w:webHidden/>
          </w:rPr>
          <w:fldChar w:fldCharType="separate"/>
        </w:r>
        <w:r>
          <w:rPr>
            <w:noProof/>
            <w:webHidden/>
          </w:rPr>
          <w:t>32</w:t>
        </w:r>
        <w:r>
          <w:rPr>
            <w:noProof/>
            <w:webHidden/>
          </w:rPr>
          <w:fldChar w:fldCharType="end"/>
        </w:r>
      </w:hyperlink>
    </w:p>
    <w:p w:rsidR="009739F3" w:rsidRDefault="009739F3">
      <w:pPr>
        <w:pStyle w:val="TDC3"/>
        <w:tabs>
          <w:tab w:val="right" w:leader="dot" w:pos="8828"/>
        </w:tabs>
        <w:rPr>
          <w:rFonts w:asciiTheme="minorHAnsi" w:eastAsiaTheme="minorEastAsia" w:hAnsiTheme="minorHAnsi" w:cstheme="minorBidi"/>
          <w:noProof/>
          <w:sz w:val="22"/>
        </w:rPr>
      </w:pPr>
      <w:hyperlink w:anchor="_Toc280454311" w:history="1">
        <w:r w:rsidRPr="00B047C4">
          <w:rPr>
            <w:rStyle w:val="Hipervnculo"/>
            <w:noProof/>
          </w:rPr>
          <w:t>2.3.2.2. Streaming</w:t>
        </w:r>
        <w:r>
          <w:rPr>
            <w:noProof/>
            <w:webHidden/>
          </w:rPr>
          <w:tab/>
        </w:r>
        <w:r>
          <w:rPr>
            <w:noProof/>
            <w:webHidden/>
          </w:rPr>
          <w:fldChar w:fldCharType="begin"/>
        </w:r>
        <w:r>
          <w:rPr>
            <w:noProof/>
            <w:webHidden/>
          </w:rPr>
          <w:instrText xml:space="preserve"> PAGEREF _Toc280454311 \h </w:instrText>
        </w:r>
        <w:r>
          <w:rPr>
            <w:noProof/>
            <w:webHidden/>
          </w:rPr>
        </w:r>
        <w:r>
          <w:rPr>
            <w:noProof/>
            <w:webHidden/>
          </w:rPr>
          <w:fldChar w:fldCharType="separate"/>
        </w:r>
        <w:r>
          <w:rPr>
            <w:noProof/>
            <w:webHidden/>
          </w:rPr>
          <w:t>33</w:t>
        </w:r>
        <w:r>
          <w:rPr>
            <w:noProof/>
            <w:webHidden/>
          </w:rPr>
          <w:fldChar w:fldCharType="end"/>
        </w:r>
      </w:hyperlink>
    </w:p>
    <w:p w:rsidR="009739F3" w:rsidRDefault="009739F3">
      <w:pPr>
        <w:pStyle w:val="TDC3"/>
        <w:tabs>
          <w:tab w:val="right" w:leader="dot" w:pos="8828"/>
        </w:tabs>
        <w:rPr>
          <w:rFonts w:asciiTheme="minorHAnsi" w:eastAsiaTheme="minorEastAsia" w:hAnsiTheme="minorHAnsi" w:cstheme="minorBidi"/>
          <w:noProof/>
          <w:sz w:val="22"/>
        </w:rPr>
      </w:pPr>
      <w:hyperlink w:anchor="_Toc280454312" w:history="1">
        <w:r w:rsidRPr="00B047C4">
          <w:rPr>
            <w:rStyle w:val="Hipervnculo"/>
            <w:noProof/>
            <w:lang w:val="es-ES"/>
          </w:rPr>
          <w:t>2.3.2.3. Media Streaming</w:t>
        </w:r>
        <w:r>
          <w:rPr>
            <w:noProof/>
            <w:webHidden/>
          </w:rPr>
          <w:tab/>
        </w:r>
        <w:r>
          <w:rPr>
            <w:noProof/>
            <w:webHidden/>
          </w:rPr>
          <w:fldChar w:fldCharType="begin"/>
        </w:r>
        <w:r>
          <w:rPr>
            <w:noProof/>
            <w:webHidden/>
          </w:rPr>
          <w:instrText xml:space="preserve"> PAGEREF _Toc280454312 \h </w:instrText>
        </w:r>
        <w:r>
          <w:rPr>
            <w:noProof/>
            <w:webHidden/>
          </w:rPr>
        </w:r>
        <w:r>
          <w:rPr>
            <w:noProof/>
            <w:webHidden/>
          </w:rPr>
          <w:fldChar w:fldCharType="separate"/>
        </w:r>
        <w:r>
          <w:rPr>
            <w:noProof/>
            <w:webHidden/>
          </w:rPr>
          <w:t>34</w:t>
        </w:r>
        <w:r>
          <w:rPr>
            <w:noProof/>
            <w:webHidden/>
          </w:rPr>
          <w:fldChar w:fldCharType="end"/>
        </w:r>
      </w:hyperlink>
    </w:p>
    <w:p w:rsidR="009739F3" w:rsidRDefault="009739F3">
      <w:pPr>
        <w:pStyle w:val="TDC2"/>
        <w:tabs>
          <w:tab w:val="right" w:leader="dot" w:pos="8828"/>
        </w:tabs>
        <w:rPr>
          <w:rFonts w:asciiTheme="minorHAnsi" w:eastAsiaTheme="minorEastAsia" w:hAnsiTheme="minorHAnsi" w:cstheme="minorBidi"/>
          <w:noProof/>
          <w:sz w:val="22"/>
          <w:lang w:eastAsia="es-CL"/>
        </w:rPr>
      </w:pPr>
      <w:hyperlink w:anchor="_Toc280454313" w:history="1">
        <w:r w:rsidRPr="00B047C4">
          <w:rPr>
            <w:rStyle w:val="Hipervnculo"/>
            <w:noProof/>
          </w:rPr>
          <w:t>2.4. Codecs de Video</w:t>
        </w:r>
        <w:r>
          <w:rPr>
            <w:noProof/>
            <w:webHidden/>
          </w:rPr>
          <w:tab/>
        </w:r>
        <w:r>
          <w:rPr>
            <w:noProof/>
            <w:webHidden/>
          </w:rPr>
          <w:fldChar w:fldCharType="begin"/>
        </w:r>
        <w:r>
          <w:rPr>
            <w:noProof/>
            <w:webHidden/>
          </w:rPr>
          <w:instrText xml:space="preserve"> PAGEREF _Toc280454313 \h </w:instrText>
        </w:r>
        <w:r>
          <w:rPr>
            <w:noProof/>
            <w:webHidden/>
          </w:rPr>
        </w:r>
        <w:r>
          <w:rPr>
            <w:noProof/>
            <w:webHidden/>
          </w:rPr>
          <w:fldChar w:fldCharType="separate"/>
        </w:r>
        <w:r>
          <w:rPr>
            <w:noProof/>
            <w:webHidden/>
          </w:rPr>
          <w:t>37</w:t>
        </w:r>
        <w:r>
          <w:rPr>
            <w:noProof/>
            <w:webHidden/>
          </w:rPr>
          <w:fldChar w:fldCharType="end"/>
        </w:r>
      </w:hyperlink>
    </w:p>
    <w:p w:rsidR="009739F3" w:rsidRDefault="009739F3">
      <w:pPr>
        <w:pStyle w:val="TDC3"/>
        <w:tabs>
          <w:tab w:val="right" w:leader="dot" w:pos="8828"/>
        </w:tabs>
        <w:rPr>
          <w:rFonts w:asciiTheme="minorHAnsi" w:eastAsiaTheme="minorEastAsia" w:hAnsiTheme="minorHAnsi" w:cstheme="minorBidi"/>
          <w:noProof/>
          <w:sz w:val="22"/>
        </w:rPr>
      </w:pPr>
      <w:hyperlink w:anchor="_Toc280454314" w:history="1">
        <w:r w:rsidRPr="00B047C4">
          <w:rPr>
            <w:rStyle w:val="Hipervnculo"/>
            <w:noProof/>
            <w:lang w:val="es-ES"/>
          </w:rPr>
          <w:t>2.4.1. H263 Sorenson</w:t>
        </w:r>
        <w:r>
          <w:rPr>
            <w:noProof/>
            <w:webHidden/>
          </w:rPr>
          <w:tab/>
        </w:r>
        <w:r>
          <w:rPr>
            <w:noProof/>
            <w:webHidden/>
          </w:rPr>
          <w:fldChar w:fldCharType="begin"/>
        </w:r>
        <w:r>
          <w:rPr>
            <w:noProof/>
            <w:webHidden/>
          </w:rPr>
          <w:instrText xml:space="preserve"> PAGEREF _Toc280454314 \h </w:instrText>
        </w:r>
        <w:r>
          <w:rPr>
            <w:noProof/>
            <w:webHidden/>
          </w:rPr>
        </w:r>
        <w:r>
          <w:rPr>
            <w:noProof/>
            <w:webHidden/>
          </w:rPr>
          <w:fldChar w:fldCharType="separate"/>
        </w:r>
        <w:r>
          <w:rPr>
            <w:noProof/>
            <w:webHidden/>
          </w:rPr>
          <w:t>38</w:t>
        </w:r>
        <w:r>
          <w:rPr>
            <w:noProof/>
            <w:webHidden/>
          </w:rPr>
          <w:fldChar w:fldCharType="end"/>
        </w:r>
      </w:hyperlink>
    </w:p>
    <w:p w:rsidR="009739F3" w:rsidRDefault="009739F3">
      <w:pPr>
        <w:pStyle w:val="TDC3"/>
        <w:tabs>
          <w:tab w:val="right" w:leader="dot" w:pos="8828"/>
        </w:tabs>
        <w:rPr>
          <w:rFonts w:asciiTheme="minorHAnsi" w:eastAsiaTheme="minorEastAsia" w:hAnsiTheme="minorHAnsi" w:cstheme="minorBidi"/>
          <w:noProof/>
          <w:sz w:val="22"/>
        </w:rPr>
      </w:pPr>
      <w:hyperlink w:anchor="_Toc280454315" w:history="1">
        <w:r w:rsidRPr="00B047C4">
          <w:rPr>
            <w:rStyle w:val="Hipervnculo"/>
            <w:noProof/>
          </w:rPr>
          <w:t>2.4.2. H264 Mpeg-4 Parte 10</w:t>
        </w:r>
        <w:r>
          <w:rPr>
            <w:noProof/>
            <w:webHidden/>
          </w:rPr>
          <w:tab/>
        </w:r>
        <w:r>
          <w:rPr>
            <w:noProof/>
            <w:webHidden/>
          </w:rPr>
          <w:fldChar w:fldCharType="begin"/>
        </w:r>
        <w:r>
          <w:rPr>
            <w:noProof/>
            <w:webHidden/>
          </w:rPr>
          <w:instrText xml:space="preserve"> PAGEREF _Toc280454315 \h </w:instrText>
        </w:r>
        <w:r>
          <w:rPr>
            <w:noProof/>
            <w:webHidden/>
          </w:rPr>
        </w:r>
        <w:r>
          <w:rPr>
            <w:noProof/>
            <w:webHidden/>
          </w:rPr>
          <w:fldChar w:fldCharType="separate"/>
        </w:r>
        <w:r>
          <w:rPr>
            <w:noProof/>
            <w:webHidden/>
          </w:rPr>
          <w:t>38</w:t>
        </w:r>
        <w:r>
          <w:rPr>
            <w:noProof/>
            <w:webHidden/>
          </w:rPr>
          <w:fldChar w:fldCharType="end"/>
        </w:r>
      </w:hyperlink>
    </w:p>
    <w:p w:rsidR="009739F3" w:rsidRDefault="009739F3">
      <w:pPr>
        <w:pStyle w:val="TDC3"/>
        <w:tabs>
          <w:tab w:val="right" w:leader="dot" w:pos="8828"/>
        </w:tabs>
        <w:rPr>
          <w:rFonts w:asciiTheme="minorHAnsi" w:eastAsiaTheme="minorEastAsia" w:hAnsiTheme="minorHAnsi" w:cstheme="minorBidi"/>
          <w:noProof/>
          <w:sz w:val="22"/>
        </w:rPr>
      </w:pPr>
      <w:hyperlink w:anchor="_Toc280454316" w:history="1">
        <w:r w:rsidRPr="00B047C4">
          <w:rPr>
            <w:rStyle w:val="Hipervnculo"/>
            <w:noProof/>
          </w:rPr>
          <w:t>2.4.4. OGG Theora</w:t>
        </w:r>
        <w:r>
          <w:rPr>
            <w:noProof/>
            <w:webHidden/>
          </w:rPr>
          <w:tab/>
        </w:r>
        <w:r>
          <w:rPr>
            <w:noProof/>
            <w:webHidden/>
          </w:rPr>
          <w:fldChar w:fldCharType="begin"/>
        </w:r>
        <w:r>
          <w:rPr>
            <w:noProof/>
            <w:webHidden/>
          </w:rPr>
          <w:instrText xml:space="preserve"> PAGEREF _Toc280454316 \h </w:instrText>
        </w:r>
        <w:r>
          <w:rPr>
            <w:noProof/>
            <w:webHidden/>
          </w:rPr>
        </w:r>
        <w:r>
          <w:rPr>
            <w:noProof/>
            <w:webHidden/>
          </w:rPr>
          <w:fldChar w:fldCharType="separate"/>
        </w:r>
        <w:r>
          <w:rPr>
            <w:noProof/>
            <w:webHidden/>
          </w:rPr>
          <w:t>39</w:t>
        </w:r>
        <w:r>
          <w:rPr>
            <w:noProof/>
            <w:webHidden/>
          </w:rPr>
          <w:fldChar w:fldCharType="end"/>
        </w:r>
      </w:hyperlink>
    </w:p>
    <w:p w:rsidR="009739F3" w:rsidRDefault="009739F3">
      <w:pPr>
        <w:pStyle w:val="TDC3"/>
        <w:tabs>
          <w:tab w:val="right" w:leader="dot" w:pos="8828"/>
        </w:tabs>
        <w:rPr>
          <w:rFonts w:asciiTheme="minorHAnsi" w:eastAsiaTheme="minorEastAsia" w:hAnsiTheme="minorHAnsi" w:cstheme="minorBidi"/>
          <w:noProof/>
          <w:sz w:val="22"/>
        </w:rPr>
      </w:pPr>
      <w:hyperlink w:anchor="_Toc280454317" w:history="1">
        <w:r w:rsidRPr="00B047C4">
          <w:rPr>
            <w:rStyle w:val="Hipervnculo"/>
            <w:noProof/>
            <w:lang w:val="es-ES"/>
          </w:rPr>
          <w:t>2.4.5. MPEG-4</w:t>
        </w:r>
        <w:r>
          <w:rPr>
            <w:noProof/>
            <w:webHidden/>
          </w:rPr>
          <w:tab/>
        </w:r>
        <w:r>
          <w:rPr>
            <w:noProof/>
            <w:webHidden/>
          </w:rPr>
          <w:fldChar w:fldCharType="begin"/>
        </w:r>
        <w:r>
          <w:rPr>
            <w:noProof/>
            <w:webHidden/>
          </w:rPr>
          <w:instrText xml:space="preserve"> PAGEREF _Toc280454317 \h </w:instrText>
        </w:r>
        <w:r>
          <w:rPr>
            <w:noProof/>
            <w:webHidden/>
          </w:rPr>
        </w:r>
        <w:r>
          <w:rPr>
            <w:noProof/>
            <w:webHidden/>
          </w:rPr>
          <w:fldChar w:fldCharType="separate"/>
        </w:r>
        <w:r>
          <w:rPr>
            <w:noProof/>
            <w:webHidden/>
          </w:rPr>
          <w:t>39</w:t>
        </w:r>
        <w:r>
          <w:rPr>
            <w:noProof/>
            <w:webHidden/>
          </w:rPr>
          <w:fldChar w:fldCharType="end"/>
        </w:r>
      </w:hyperlink>
    </w:p>
    <w:p w:rsidR="009739F3" w:rsidRDefault="009739F3">
      <w:pPr>
        <w:pStyle w:val="TDC3"/>
        <w:tabs>
          <w:tab w:val="right" w:leader="dot" w:pos="8828"/>
        </w:tabs>
        <w:rPr>
          <w:rFonts w:asciiTheme="minorHAnsi" w:eastAsiaTheme="minorEastAsia" w:hAnsiTheme="minorHAnsi" w:cstheme="minorBidi"/>
          <w:noProof/>
          <w:sz w:val="22"/>
        </w:rPr>
      </w:pPr>
      <w:hyperlink w:anchor="_Toc280454318" w:history="1">
        <w:r w:rsidRPr="00B047C4">
          <w:rPr>
            <w:rStyle w:val="Hipervnculo"/>
            <w:noProof/>
            <w:lang w:val="es-ES"/>
          </w:rPr>
          <w:t>2.4.6. WMV</w:t>
        </w:r>
        <w:r>
          <w:rPr>
            <w:noProof/>
            <w:webHidden/>
          </w:rPr>
          <w:tab/>
        </w:r>
        <w:r>
          <w:rPr>
            <w:noProof/>
            <w:webHidden/>
          </w:rPr>
          <w:fldChar w:fldCharType="begin"/>
        </w:r>
        <w:r>
          <w:rPr>
            <w:noProof/>
            <w:webHidden/>
          </w:rPr>
          <w:instrText xml:space="preserve"> PAGEREF _Toc280454318 \h </w:instrText>
        </w:r>
        <w:r>
          <w:rPr>
            <w:noProof/>
            <w:webHidden/>
          </w:rPr>
        </w:r>
        <w:r>
          <w:rPr>
            <w:noProof/>
            <w:webHidden/>
          </w:rPr>
          <w:fldChar w:fldCharType="separate"/>
        </w:r>
        <w:r>
          <w:rPr>
            <w:noProof/>
            <w:webHidden/>
          </w:rPr>
          <w:t>40</w:t>
        </w:r>
        <w:r>
          <w:rPr>
            <w:noProof/>
            <w:webHidden/>
          </w:rPr>
          <w:fldChar w:fldCharType="end"/>
        </w:r>
      </w:hyperlink>
    </w:p>
    <w:p w:rsidR="009739F3" w:rsidRDefault="009739F3">
      <w:pPr>
        <w:pStyle w:val="TDC2"/>
        <w:tabs>
          <w:tab w:val="right" w:leader="dot" w:pos="8828"/>
        </w:tabs>
        <w:rPr>
          <w:rFonts w:asciiTheme="minorHAnsi" w:eastAsiaTheme="minorEastAsia" w:hAnsiTheme="minorHAnsi" w:cstheme="minorBidi"/>
          <w:noProof/>
          <w:sz w:val="22"/>
          <w:lang w:eastAsia="es-CL"/>
        </w:rPr>
      </w:pPr>
      <w:hyperlink w:anchor="_Toc280454319" w:history="1">
        <w:r w:rsidRPr="00B047C4">
          <w:rPr>
            <w:rStyle w:val="Hipervnculo"/>
            <w:noProof/>
          </w:rPr>
          <w:t>2.5. Tecnologías Clientes</w:t>
        </w:r>
        <w:r>
          <w:rPr>
            <w:noProof/>
            <w:webHidden/>
          </w:rPr>
          <w:tab/>
        </w:r>
        <w:r>
          <w:rPr>
            <w:noProof/>
            <w:webHidden/>
          </w:rPr>
          <w:fldChar w:fldCharType="begin"/>
        </w:r>
        <w:r>
          <w:rPr>
            <w:noProof/>
            <w:webHidden/>
          </w:rPr>
          <w:instrText xml:space="preserve"> PAGEREF _Toc280454319 \h </w:instrText>
        </w:r>
        <w:r>
          <w:rPr>
            <w:noProof/>
            <w:webHidden/>
          </w:rPr>
        </w:r>
        <w:r>
          <w:rPr>
            <w:noProof/>
            <w:webHidden/>
          </w:rPr>
          <w:fldChar w:fldCharType="separate"/>
        </w:r>
        <w:r>
          <w:rPr>
            <w:noProof/>
            <w:webHidden/>
          </w:rPr>
          <w:t>41</w:t>
        </w:r>
        <w:r>
          <w:rPr>
            <w:noProof/>
            <w:webHidden/>
          </w:rPr>
          <w:fldChar w:fldCharType="end"/>
        </w:r>
      </w:hyperlink>
    </w:p>
    <w:p w:rsidR="009739F3" w:rsidRDefault="009739F3">
      <w:pPr>
        <w:pStyle w:val="TDC3"/>
        <w:tabs>
          <w:tab w:val="right" w:leader="dot" w:pos="8828"/>
        </w:tabs>
        <w:rPr>
          <w:rFonts w:asciiTheme="minorHAnsi" w:eastAsiaTheme="minorEastAsia" w:hAnsiTheme="minorHAnsi" w:cstheme="minorBidi"/>
          <w:noProof/>
          <w:sz w:val="22"/>
        </w:rPr>
      </w:pPr>
      <w:hyperlink w:anchor="_Toc280454320" w:history="1">
        <w:r w:rsidRPr="00B047C4">
          <w:rPr>
            <w:rStyle w:val="Hipervnculo"/>
            <w:noProof/>
            <w:lang w:val="es-ES"/>
          </w:rPr>
          <w:t>2.5.1. Real Media Player</w:t>
        </w:r>
        <w:r>
          <w:rPr>
            <w:noProof/>
            <w:webHidden/>
          </w:rPr>
          <w:tab/>
        </w:r>
        <w:r>
          <w:rPr>
            <w:noProof/>
            <w:webHidden/>
          </w:rPr>
          <w:fldChar w:fldCharType="begin"/>
        </w:r>
        <w:r>
          <w:rPr>
            <w:noProof/>
            <w:webHidden/>
          </w:rPr>
          <w:instrText xml:space="preserve"> PAGEREF _Toc280454320 \h </w:instrText>
        </w:r>
        <w:r>
          <w:rPr>
            <w:noProof/>
            <w:webHidden/>
          </w:rPr>
        </w:r>
        <w:r>
          <w:rPr>
            <w:noProof/>
            <w:webHidden/>
          </w:rPr>
          <w:fldChar w:fldCharType="separate"/>
        </w:r>
        <w:r>
          <w:rPr>
            <w:noProof/>
            <w:webHidden/>
          </w:rPr>
          <w:t>42</w:t>
        </w:r>
        <w:r>
          <w:rPr>
            <w:noProof/>
            <w:webHidden/>
          </w:rPr>
          <w:fldChar w:fldCharType="end"/>
        </w:r>
      </w:hyperlink>
    </w:p>
    <w:p w:rsidR="009739F3" w:rsidRDefault="009739F3">
      <w:pPr>
        <w:pStyle w:val="TDC3"/>
        <w:tabs>
          <w:tab w:val="right" w:leader="dot" w:pos="8828"/>
        </w:tabs>
        <w:rPr>
          <w:rFonts w:asciiTheme="minorHAnsi" w:eastAsiaTheme="minorEastAsia" w:hAnsiTheme="minorHAnsi" w:cstheme="minorBidi"/>
          <w:noProof/>
          <w:sz w:val="22"/>
        </w:rPr>
      </w:pPr>
      <w:hyperlink w:anchor="_Toc280454321" w:history="1">
        <w:r w:rsidRPr="00B047C4">
          <w:rPr>
            <w:rStyle w:val="Hipervnculo"/>
            <w:noProof/>
            <w:lang w:val="es-ES"/>
          </w:rPr>
          <w:t>2.5.2. Windows Media Player</w:t>
        </w:r>
        <w:r>
          <w:rPr>
            <w:noProof/>
            <w:webHidden/>
          </w:rPr>
          <w:tab/>
        </w:r>
        <w:r>
          <w:rPr>
            <w:noProof/>
            <w:webHidden/>
          </w:rPr>
          <w:fldChar w:fldCharType="begin"/>
        </w:r>
        <w:r>
          <w:rPr>
            <w:noProof/>
            <w:webHidden/>
          </w:rPr>
          <w:instrText xml:space="preserve"> PAGEREF _Toc280454321 \h </w:instrText>
        </w:r>
        <w:r>
          <w:rPr>
            <w:noProof/>
            <w:webHidden/>
          </w:rPr>
        </w:r>
        <w:r>
          <w:rPr>
            <w:noProof/>
            <w:webHidden/>
          </w:rPr>
          <w:fldChar w:fldCharType="separate"/>
        </w:r>
        <w:r>
          <w:rPr>
            <w:noProof/>
            <w:webHidden/>
          </w:rPr>
          <w:t>43</w:t>
        </w:r>
        <w:r>
          <w:rPr>
            <w:noProof/>
            <w:webHidden/>
          </w:rPr>
          <w:fldChar w:fldCharType="end"/>
        </w:r>
      </w:hyperlink>
    </w:p>
    <w:p w:rsidR="009739F3" w:rsidRDefault="009739F3">
      <w:pPr>
        <w:pStyle w:val="TDC3"/>
        <w:tabs>
          <w:tab w:val="right" w:leader="dot" w:pos="8828"/>
        </w:tabs>
        <w:rPr>
          <w:rFonts w:asciiTheme="minorHAnsi" w:eastAsiaTheme="minorEastAsia" w:hAnsiTheme="minorHAnsi" w:cstheme="minorBidi"/>
          <w:noProof/>
          <w:sz w:val="22"/>
        </w:rPr>
      </w:pPr>
      <w:hyperlink w:anchor="_Toc280454322" w:history="1">
        <w:r w:rsidRPr="00B047C4">
          <w:rPr>
            <w:rStyle w:val="Hipervnculo"/>
            <w:noProof/>
            <w:lang w:val="es-ES"/>
          </w:rPr>
          <w:t>2.5.3.Quicktime Player</w:t>
        </w:r>
        <w:r>
          <w:rPr>
            <w:noProof/>
            <w:webHidden/>
          </w:rPr>
          <w:tab/>
        </w:r>
        <w:r>
          <w:rPr>
            <w:noProof/>
            <w:webHidden/>
          </w:rPr>
          <w:fldChar w:fldCharType="begin"/>
        </w:r>
        <w:r>
          <w:rPr>
            <w:noProof/>
            <w:webHidden/>
          </w:rPr>
          <w:instrText xml:space="preserve"> PAGEREF _Toc280454322 \h </w:instrText>
        </w:r>
        <w:r>
          <w:rPr>
            <w:noProof/>
            <w:webHidden/>
          </w:rPr>
        </w:r>
        <w:r>
          <w:rPr>
            <w:noProof/>
            <w:webHidden/>
          </w:rPr>
          <w:fldChar w:fldCharType="separate"/>
        </w:r>
        <w:r>
          <w:rPr>
            <w:noProof/>
            <w:webHidden/>
          </w:rPr>
          <w:t>44</w:t>
        </w:r>
        <w:r>
          <w:rPr>
            <w:noProof/>
            <w:webHidden/>
          </w:rPr>
          <w:fldChar w:fldCharType="end"/>
        </w:r>
      </w:hyperlink>
    </w:p>
    <w:p w:rsidR="009739F3" w:rsidRDefault="009739F3">
      <w:pPr>
        <w:pStyle w:val="TDC3"/>
        <w:tabs>
          <w:tab w:val="right" w:leader="dot" w:pos="8828"/>
        </w:tabs>
        <w:rPr>
          <w:rFonts w:asciiTheme="minorHAnsi" w:eastAsiaTheme="minorEastAsia" w:hAnsiTheme="minorHAnsi" w:cstheme="minorBidi"/>
          <w:noProof/>
          <w:sz w:val="22"/>
        </w:rPr>
      </w:pPr>
      <w:hyperlink w:anchor="_Toc280454323" w:history="1">
        <w:r w:rsidRPr="00B047C4">
          <w:rPr>
            <w:rStyle w:val="Hipervnculo"/>
            <w:noProof/>
          </w:rPr>
          <w:t>2.5.4. Adobe Flash</w:t>
        </w:r>
        <w:r>
          <w:rPr>
            <w:noProof/>
            <w:webHidden/>
          </w:rPr>
          <w:tab/>
        </w:r>
        <w:r>
          <w:rPr>
            <w:noProof/>
            <w:webHidden/>
          </w:rPr>
          <w:fldChar w:fldCharType="begin"/>
        </w:r>
        <w:r>
          <w:rPr>
            <w:noProof/>
            <w:webHidden/>
          </w:rPr>
          <w:instrText xml:space="preserve"> PAGEREF _Toc280454323 \h </w:instrText>
        </w:r>
        <w:r>
          <w:rPr>
            <w:noProof/>
            <w:webHidden/>
          </w:rPr>
        </w:r>
        <w:r>
          <w:rPr>
            <w:noProof/>
            <w:webHidden/>
          </w:rPr>
          <w:fldChar w:fldCharType="separate"/>
        </w:r>
        <w:r>
          <w:rPr>
            <w:noProof/>
            <w:webHidden/>
          </w:rPr>
          <w:t>45</w:t>
        </w:r>
        <w:r>
          <w:rPr>
            <w:noProof/>
            <w:webHidden/>
          </w:rPr>
          <w:fldChar w:fldCharType="end"/>
        </w:r>
      </w:hyperlink>
    </w:p>
    <w:p w:rsidR="009739F3" w:rsidRDefault="009739F3">
      <w:pPr>
        <w:pStyle w:val="TDC3"/>
        <w:tabs>
          <w:tab w:val="right" w:leader="dot" w:pos="8828"/>
        </w:tabs>
        <w:rPr>
          <w:rFonts w:asciiTheme="minorHAnsi" w:eastAsiaTheme="minorEastAsia" w:hAnsiTheme="minorHAnsi" w:cstheme="minorBidi"/>
          <w:noProof/>
          <w:sz w:val="22"/>
        </w:rPr>
      </w:pPr>
      <w:hyperlink w:anchor="_Toc280454324" w:history="1">
        <w:r w:rsidRPr="00B047C4">
          <w:rPr>
            <w:rStyle w:val="Hipervnculo"/>
            <w:noProof/>
            <w:lang w:val="es-ES"/>
          </w:rPr>
          <w:t>2.5.5. Video HTML5</w:t>
        </w:r>
        <w:r>
          <w:rPr>
            <w:noProof/>
            <w:webHidden/>
          </w:rPr>
          <w:tab/>
        </w:r>
        <w:r>
          <w:rPr>
            <w:noProof/>
            <w:webHidden/>
          </w:rPr>
          <w:fldChar w:fldCharType="begin"/>
        </w:r>
        <w:r>
          <w:rPr>
            <w:noProof/>
            <w:webHidden/>
          </w:rPr>
          <w:instrText xml:space="preserve"> PAGEREF _Toc280454324 \h </w:instrText>
        </w:r>
        <w:r>
          <w:rPr>
            <w:noProof/>
            <w:webHidden/>
          </w:rPr>
        </w:r>
        <w:r>
          <w:rPr>
            <w:noProof/>
            <w:webHidden/>
          </w:rPr>
          <w:fldChar w:fldCharType="separate"/>
        </w:r>
        <w:r>
          <w:rPr>
            <w:noProof/>
            <w:webHidden/>
          </w:rPr>
          <w:t>48</w:t>
        </w:r>
        <w:r>
          <w:rPr>
            <w:noProof/>
            <w:webHidden/>
          </w:rPr>
          <w:fldChar w:fldCharType="end"/>
        </w:r>
      </w:hyperlink>
    </w:p>
    <w:p w:rsidR="009739F3" w:rsidRDefault="009739F3">
      <w:pPr>
        <w:pStyle w:val="TDC2"/>
        <w:tabs>
          <w:tab w:val="right" w:leader="dot" w:pos="8828"/>
        </w:tabs>
        <w:rPr>
          <w:rFonts w:asciiTheme="minorHAnsi" w:eastAsiaTheme="minorEastAsia" w:hAnsiTheme="minorHAnsi" w:cstheme="minorBidi"/>
          <w:noProof/>
          <w:sz w:val="22"/>
          <w:lang w:eastAsia="es-CL"/>
        </w:rPr>
      </w:pPr>
      <w:hyperlink w:anchor="_Toc280454325" w:history="1">
        <w:r w:rsidRPr="00B047C4">
          <w:rPr>
            <w:rStyle w:val="Hipervnculo"/>
            <w:noProof/>
          </w:rPr>
          <w:t>2.6. Conversión de Videos</w:t>
        </w:r>
        <w:r>
          <w:rPr>
            <w:noProof/>
            <w:webHidden/>
          </w:rPr>
          <w:tab/>
        </w:r>
        <w:r>
          <w:rPr>
            <w:noProof/>
            <w:webHidden/>
          </w:rPr>
          <w:fldChar w:fldCharType="begin"/>
        </w:r>
        <w:r>
          <w:rPr>
            <w:noProof/>
            <w:webHidden/>
          </w:rPr>
          <w:instrText xml:space="preserve"> PAGEREF _Toc280454325 \h </w:instrText>
        </w:r>
        <w:r>
          <w:rPr>
            <w:noProof/>
            <w:webHidden/>
          </w:rPr>
        </w:r>
        <w:r>
          <w:rPr>
            <w:noProof/>
            <w:webHidden/>
          </w:rPr>
          <w:fldChar w:fldCharType="separate"/>
        </w:r>
        <w:r>
          <w:rPr>
            <w:noProof/>
            <w:webHidden/>
          </w:rPr>
          <w:t>49</w:t>
        </w:r>
        <w:r>
          <w:rPr>
            <w:noProof/>
            <w:webHidden/>
          </w:rPr>
          <w:fldChar w:fldCharType="end"/>
        </w:r>
      </w:hyperlink>
    </w:p>
    <w:p w:rsidR="009739F3" w:rsidRDefault="009739F3">
      <w:pPr>
        <w:pStyle w:val="TDC3"/>
        <w:tabs>
          <w:tab w:val="right" w:leader="dot" w:pos="8828"/>
        </w:tabs>
        <w:rPr>
          <w:rFonts w:asciiTheme="minorHAnsi" w:eastAsiaTheme="minorEastAsia" w:hAnsiTheme="minorHAnsi" w:cstheme="minorBidi"/>
          <w:noProof/>
          <w:sz w:val="22"/>
        </w:rPr>
      </w:pPr>
      <w:hyperlink w:anchor="_Toc280454326" w:history="1">
        <w:r w:rsidRPr="00B047C4">
          <w:rPr>
            <w:rStyle w:val="Hipervnculo"/>
            <w:noProof/>
          </w:rPr>
          <w:t>2.6.1.FFmpeg</w:t>
        </w:r>
        <w:r>
          <w:rPr>
            <w:noProof/>
            <w:webHidden/>
          </w:rPr>
          <w:tab/>
        </w:r>
        <w:r>
          <w:rPr>
            <w:noProof/>
            <w:webHidden/>
          </w:rPr>
          <w:fldChar w:fldCharType="begin"/>
        </w:r>
        <w:r>
          <w:rPr>
            <w:noProof/>
            <w:webHidden/>
          </w:rPr>
          <w:instrText xml:space="preserve"> PAGEREF _Toc280454326 \h </w:instrText>
        </w:r>
        <w:r>
          <w:rPr>
            <w:noProof/>
            <w:webHidden/>
          </w:rPr>
        </w:r>
        <w:r>
          <w:rPr>
            <w:noProof/>
            <w:webHidden/>
          </w:rPr>
          <w:fldChar w:fldCharType="separate"/>
        </w:r>
        <w:r>
          <w:rPr>
            <w:noProof/>
            <w:webHidden/>
          </w:rPr>
          <w:t>49</w:t>
        </w:r>
        <w:r>
          <w:rPr>
            <w:noProof/>
            <w:webHidden/>
          </w:rPr>
          <w:fldChar w:fldCharType="end"/>
        </w:r>
      </w:hyperlink>
    </w:p>
    <w:p w:rsidR="009739F3" w:rsidRDefault="009739F3">
      <w:pPr>
        <w:pStyle w:val="TDC2"/>
        <w:tabs>
          <w:tab w:val="right" w:leader="dot" w:pos="8828"/>
        </w:tabs>
        <w:rPr>
          <w:rFonts w:asciiTheme="minorHAnsi" w:eastAsiaTheme="minorEastAsia" w:hAnsiTheme="minorHAnsi" w:cstheme="minorBidi"/>
          <w:noProof/>
          <w:sz w:val="22"/>
          <w:lang w:eastAsia="es-CL"/>
        </w:rPr>
      </w:pPr>
      <w:hyperlink w:anchor="_Toc280454327" w:history="1">
        <w:r w:rsidRPr="00B047C4">
          <w:rPr>
            <w:rStyle w:val="Hipervnculo"/>
            <w:noProof/>
          </w:rPr>
          <w:t>2.7. IPTV</w:t>
        </w:r>
        <w:r>
          <w:rPr>
            <w:noProof/>
            <w:webHidden/>
          </w:rPr>
          <w:tab/>
        </w:r>
        <w:r>
          <w:rPr>
            <w:noProof/>
            <w:webHidden/>
          </w:rPr>
          <w:fldChar w:fldCharType="begin"/>
        </w:r>
        <w:r>
          <w:rPr>
            <w:noProof/>
            <w:webHidden/>
          </w:rPr>
          <w:instrText xml:space="preserve"> PAGEREF _Toc280454327 \h </w:instrText>
        </w:r>
        <w:r>
          <w:rPr>
            <w:noProof/>
            <w:webHidden/>
          </w:rPr>
        </w:r>
        <w:r>
          <w:rPr>
            <w:noProof/>
            <w:webHidden/>
          </w:rPr>
          <w:fldChar w:fldCharType="separate"/>
        </w:r>
        <w:r>
          <w:rPr>
            <w:noProof/>
            <w:webHidden/>
          </w:rPr>
          <w:t>51</w:t>
        </w:r>
        <w:r>
          <w:rPr>
            <w:noProof/>
            <w:webHidden/>
          </w:rPr>
          <w:fldChar w:fldCharType="end"/>
        </w:r>
      </w:hyperlink>
    </w:p>
    <w:p w:rsidR="009739F3" w:rsidRDefault="009739F3">
      <w:pPr>
        <w:pStyle w:val="TDC2"/>
        <w:tabs>
          <w:tab w:val="right" w:leader="dot" w:pos="8828"/>
        </w:tabs>
        <w:rPr>
          <w:rFonts w:asciiTheme="minorHAnsi" w:eastAsiaTheme="minorEastAsia" w:hAnsiTheme="minorHAnsi" w:cstheme="minorBidi"/>
          <w:noProof/>
          <w:sz w:val="22"/>
          <w:lang w:eastAsia="es-CL"/>
        </w:rPr>
      </w:pPr>
      <w:hyperlink w:anchor="_Toc280454328" w:history="1">
        <w:r w:rsidRPr="00B047C4">
          <w:rPr>
            <w:rStyle w:val="Hipervnculo"/>
            <w:noProof/>
          </w:rPr>
          <w:t>2.8. Metodología de Desarrollo</w:t>
        </w:r>
        <w:r>
          <w:rPr>
            <w:noProof/>
            <w:webHidden/>
          </w:rPr>
          <w:tab/>
        </w:r>
        <w:r>
          <w:rPr>
            <w:noProof/>
            <w:webHidden/>
          </w:rPr>
          <w:fldChar w:fldCharType="begin"/>
        </w:r>
        <w:r>
          <w:rPr>
            <w:noProof/>
            <w:webHidden/>
          </w:rPr>
          <w:instrText xml:space="preserve"> PAGEREF _Toc280454328 \h </w:instrText>
        </w:r>
        <w:r>
          <w:rPr>
            <w:noProof/>
            <w:webHidden/>
          </w:rPr>
        </w:r>
        <w:r>
          <w:rPr>
            <w:noProof/>
            <w:webHidden/>
          </w:rPr>
          <w:fldChar w:fldCharType="separate"/>
        </w:r>
        <w:r>
          <w:rPr>
            <w:noProof/>
            <w:webHidden/>
          </w:rPr>
          <w:t>53</w:t>
        </w:r>
        <w:r>
          <w:rPr>
            <w:noProof/>
            <w:webHidden/>
          </w:rPr>
          <w:fldChar w:fldCharType="end"/>
        </w:r>
      </w:hyperlink>
    </w:p>
    <w:p w:rsidR="009739F3" w:rsidRDefault="009739F3">
      <w:pPr>
        <w:pStyle w:val="TDC3"/>
        <w:tabs>
          <w:tab w:val="right" w:leader="dot" w:pos="8828"/>
        </w:tabs>
        <w:rPr>
          <w:rFonts w:asciiTheme="minorHAnsi" w:eastAsiaTheme="minorEastAsia" w:hAnsiTheme="minorHAnsi" w:cstheme="minorBidi"/>
          <w:noProof/>
          <w:sz w:val="22"/>
        </w:rPr>
      </w:pPr>
      <w:hyperlink w:anchor="_Toc280454329" w:history="1">
        <w:r w:rsidRPr="00B047C4">
          <w:rPr>
            <w:rStyle w:val="Hipervnculo"/>
            <w:noProof/>
          </w:rPr>
          <w:t>2.8.1. Extreme Programming</w:t>
        </w:r>
        <w:r>
          <w:rPr>
            <w:noProof/>
            <w:webHidden/>
          </w:rPr>
          <w:tab/>
        </w:r>
        <w:r>
          <w:rPr>
            <w:noProof/>
            <w:webHidden/>
          </w:rPr>
          <w:fldChar w:fldCharType="begin"/>
        </w:r>
        <w:r>
          <w:rPr>
            <w:noProof/>
            <w:webHidden/>
          </w:rPr>
          <w:instrText xml:space="preserve"> PAGEREF _Toc280454329 \h </w:instrText>
        </w:r>
        <w:r>
          <w:rPr>
            <w:noProof/>
            <w:webHidden/>
          </w:rPr>
        </w:r>
        <w:r>
          <w:rPr>
            <w:noProof/>
            <w:webHidden/>
          </w:rPr>
          <w:fldChar w:fldCharType="separate"/>
        </w:r>
        <w:r>
          <w:rPr>
            <w:noProof/>
            <w:webHidden/>
          </w:rPr>
          <w:t>54</w:t>
        </w:r>
        <w:r>
          <w:rPr>
            <w:noProof/>
            <w:webHidden/>
          </w:rPr>
          <w:fldChar w:fldCharType="end"/>
        </w:r>
      </w:hyperlink>
    </w:p>
    <w:p w:rsidR="009739F3" w:rsidRDefault="009739F3">
      <w:pPr>
        <w:pStyle w:val="TDC3"/>
        <w:tabs>
          <w:tab w:val="right" w:leader="dot" w:pos="8828"/>
        </w:tabs>
        <w:rPr>
          <w:rFonts w:asciiTheme="minorHAnsi" w:eastAsiaTheme="minorEastAsia" w:hAnsiTheme="minorHAnsi" w:cstheme="minorBidi"/>
          <w:noProof/>
          <w:sz w:val="22"/>
        </w:rPr>
      </w:pPr>
      <w:hyperlink w:anchor="_Toc280454330" w:history="1">
        <w:r w:rsidRPr="00B047C4">
          <w:rPr>
            <w:rStyle w:val="Hipervnculo"/>
            <w:noProof/>
          </w:rPr>
          <w:t>2.8.2.Scrum</w:t>
        </w:r>
        <w:r>
          <w:rPr>
            <w:noProof/>
            <w:webHidden/>
          </w:rPr>
          <w:tab/>
        </w:r>
        <w:r>
          <w:rPr>
            <w:noProof/>
            <w:webHidden/>
          </w:rPr>
          <w:fldChar w:fldCharType="begin"/>
        </w:r>
        <w:r>
          <w:rPr>
            <w:noProof/>
            <w:webHidden/>
          </w:rPr>
          <w:instrText xml:space="preserve"> PAGEREF _Toc280454330 \h </w:instrText>
        </w:r>
        <w:r>
          <w:rPr>
            <w:noProof/>
            <w:webHidden/>
          </w:rPr>
        </w:r>
        <w:r>
          <w:rPr>
            <w:noProof/>
            <w:webHidden/>
          </w:rPr>
          <w:fldChar w:fldCharType="separate"/>
        </w:r>
        <w:r>
          <w:rPr>
            <w:noProof/>
            <w:webHidden/>
          </w:rPr>
          <w:t>57</w:t>
        </w:r>
        <w:r>
          <w:rPr>
            <w:noProof/>
            <w:webHidden/>
          </w:rPr>
          <w:fldChar w:fldCharType="end"/>
        </w:r>
      </w:hyperlink>
    </w:p>
    <w:p w:rsidR="009739F3" w:rsidRDefault="009739F3">
      <w:pPr>
        <w:pStyle w:val="TDC3"/>
        <w:tabs>
          <w:tab w:val="right" w:leader="dot" w:pos="8828"/>
        </w:tabs>
        <w:rPr>
          <w:rFonts w:asciiTheme="minorHAnsi" w:eastAsiaTheme="minorEastAsia" w:hAnsiTheme="minorHAnsi" w:cstheme="minorBidi"/>
          <w:noProof/>
          <w:sz w:val="22"/>
        </w:rPr>
      </w:pPr>
      <w:hyperlink w:anchor="_Toc280454331" w:history="1">
        <w:r w:rsidRPr="00B047C4">
          <w:rPr>
            <w:rStyle w:val="Hipervnculo"/>
            <w:noProof/>
          </w:rPr>
          <w:t>2.8.3.Software Libre</w:t>
        </w:r>
        <w:r>
          <w:rPr>
            <w:noProof/>
            <w:webHidden/>
          </w:rPr>
          <w:tab/>
        </w:r>
        <w:r>
          <w:rPr>
            <w:noProof/>
            <w:webHidden/>
          </w:rPr>
          <w:fldChar w:fldCharType="begin"/>
        </w:r>
        <w:r>
          <w:rPr>
            <w:noProof/>
            <w:webHidden/>
          </w:rPr>
          <w:instrText xml:space="preserve"> PAGEREF _Toc280454331 \h </w:instrText>
        </w:r>
        <w:r>
          <w:rPr>
            <w:noProof/>
            <w:webHidden/>
          </w:rPr>
        </w:r>
        <w:r>
          <w:rPr>
            <w:noProof/>
            <w:webHidden/>
          </w:rPr>
          <w:fldChar w:fldCharType="separate"/>
        </w:r>
        <w:r>
          <w:rPr>
            <w:noProof/>
            <w:webHidden/>
          </w:rPr>
          <w:t>59</w:t>
        </w:r>
        <w:r>
          <w:rPr>
            <w:noProof/>
            <w:webHidden/>
          </w:rPr>
          <w:fldChar w:fldCharType="end"/>
        </w:r>
      </w:hyperlink>
    </w:p>
    <w:p w:rsidR="009739F3" w:rsidRDefault="009739F3">
      <w:pPr>
        <w:pStyle w:val="TDC3"/>
        <w:tabs>
          <w:tab w:val="right" w:leader="dot" w:pos="8828"/>
        </w:tabs>
        <w:rPr>
          <w:rFonts w:asciiTheme="minorHAnsi" w:eastAsiaTheme="minorEastAsia" w:hAnsiTheme="minorHAnsi" w:cstheme="minorBidi"/>
          <w:noProof/>
          <w:sz w:val="22"/>
        </w:rPr>
      </w:pPr>
      <w:hyperlink w:anchor="_Toc280454332" w:history="1">
        <w:r w:rsidRPr="00B047C4">
          <w:rPr>
            <w:rStyle w:val="Hipervnculo"/>
            <w:noProof/>
          </w:rPr>
          <w:t>2.8.3.1. Licencia GNU GPL v2</w:t>
        </w:r>
        <w:r>
          <w:rPr>
            <w:noProof/>
            <w:webHidden/>
          </w:rPr>
          <w:tab/>
        </w:r>
        <w:r>
          <w:rPr>
            <w:noProof/>
            <w:webHidden/>
          </w:rPr>
          <w:fldChar w:fldCharType="begin"/>
        </w:r>
        <w:r>
          <w:rPr>
            <w:noProof/>
            <w:webHidden/>
          </w:rPr>
          <w:instrText xml:space="preserve"> PAGEREF _Toc280454332 \h </w:instrText>
        </w:r>
        <w:r>
          <w:rPr>
            <w:noProof/>
            <w:webHidden/>
          </w:rPr>
        </w:r>
        <w:r>
          <w:rPr>
            <w:noProof/>
            <w:webHidden/>
          </w:rPr>
          <w:fldChar w:fldCharType="separate"/>
        </w:r>
        <w:r>
          <w:rPr>
            <w:noProof/>
            <w:webHidden/>
          </w:rPr>
          <w:t>63</w:t>
        </w:r>
        <w:r>
          <w:rPr>
            <w:noProof/>
            <w:webHidden/>
          </w:rPr>
          <w:fldChar w:fldCharType="end"/>
        </w:r>
      </w:hyperlink>
    </w:p>
    <w:p w:rsidR="009739F3" w:rsidRDefault="009739F3">
      <w:pPr>
        <w:pStyle w:val="TDC2"/>
        <w:tabs>
          <w:tab w:val="right" w:leader="dot" w:pos="8828"/>
        </w:tabs>
        <w:rPr>
          <w:rFonts w:asciiTheme="minorHAnsi" w:eastAsiaTheme="minorEastAsia" w:hAnsiTheme="minorHAnsi" w:cstheme="minorBidi"/>
          <w:noProof/>
          <w:sz w:val="22"/>
          <w:lang w:eastAsia="es-CL"/>
        </w:rPr>
      </w:pPr>
      <w:hyperlink w:anchor="_Toc280454333" w:history="1">
        <w:r w:rsidRPr="00B047C4">
          <w:rPr>
            <w:rStyle w:val="Hipervnculo"/>
            <w:noProof/>
          </w:rPr>
          <w:t>2.9. Frameworks</w:t>
        </w:r>
        <w:r>
          <w:rPr>
            <w:noProof/>
            <w:webHidden/>
          </w:rPr>
          <w:tab/>
        </w:r>
        <w:r>
          <w:rPr>
            <w:noProof/>
            <w:webHidden/>
          </w:rPr>
          <w:fldChar w:fldCharType="begin"/>
        </w:r>
        <w:r>
          <w:rPr>
            <w:noProof/>
            <w:webHidden/>
          </w:rPr>
          <w:instrText xml:space="preserve"> PAGEREF _Toc280454333 \h </w:instrText>
        </w:r>
        <w:r>
          <w:rPr>
            <w:noProof/>
            <w:webHidden/>
          </w:rPr>
        </w:r>
        <w:r>
          <w:rPr>
            <w:noProof/>
            <w:webHidden/>
          </w:rPr>
          <w:fldChar w:fldCharType="separate"/>
        </w:r>
        <w:r>
          <w:rPr>
            <w:noProof/>
            <w:webHidden/>
          </w:rPr>
          <w:t>64</w:t>
        </w:r>
        <w:r>
          <w:rPr>
            <w:noProof/>
            <w:webHidden/>
          </w:rPr>
          <w:fldChar w:fldCharType="end"/>
        </w:r>
      </w:hyperlink>
    </w:p>
    <w:p w:rsidR="009739F3" w:rsidRDefault="009739F3">
      <w:pPr>
        <w:pStyle w:val="TDC3"/>
        <w:tabs>
          <w:tab w:val="right" w:leader="dot" w:pos="8828"/>
        </w:tabs>
        <w:rPr>
          <w:rFonts w:asciiTheme="minorHAnsi" w:eastAsiaTheme="minorEastAsia" w:hAnsiTheme="minorHAnsi" w:cstheme="minorBidi"/>
          <w:noProof/>
          <w:sz w:val="22"/>
        </w:rPr>
      </w:pPr>
      <w:hyperlink w:anchor="_Toc280454334" w:history="1">
        <w:r w:rsidRPr="00B047C4">
          <w:rPr>
            <w:rStyle w:val="Hipervnculo"/>
            <w:noProof/>
          </w:rPr>
          <w:t>2.9.1. Zend Framework</w:t>
        </w:r>
        <w:r>
          <w:rPr>
            <w:noProof/>
            <w:webHidden/>
          </w:rPr>
          <w:tab/>
        </w:r>
        <w:r>
          <w:rPr>
            <w:noProof/>
            <w:webHidden/>
          </w:rPr>
          <w:fldChar w:fldCharType="begin"/>
        </w:r>
        <w:r>
          <w:rPr>
            <w:noProof/>
            <w:webHidden/>
          </w:rPr>
          <w:instrText xml:space="preserve"> PAGEREF _Toc280454334 \h </w:instrText>
        </w:r>
        <w:r>
          <w:rPr>
            <w:noProof/>
            <w:webHidden/>
          </w:rPr>
        </w:r>
        <w:r>
          <w:rPr>
            <w:noProof/>
            <w:webHidden/>
          </w:rPr>
          <w:fldChar w:fldCharType="separate"/>
        </w:r>
        <w:r>
          <w:rPr>
            <w:noProof/>
            <w:webHidden/>
          </w:rPr>
          <w:t>65</w:t>
        </w:r>
        <w:r>
          <w:rPr>
            <w:noProof/>
            <w:webHidden/>
          </w:rPr>
          <w:fldChar w:fldCharType="end"/>
        </w:r>
      </w:hyperlink>
    </w:p>
    <w:p w:rsidR="009739F3" w:rsidRDefault="009739F3">
      <w:pPr>
        <w:pStyle w:val="TDC3"/>
        <w:tabs>
          <w:tab w:val="right" w:leader="dot" w:pos="8828"/>
        </w:tabs>
        <w:rPr>
          <w:rFonts w:asciiTheme="minorHAnsi" w:eastAsiaTheme="minorEastAsia" w:hAnsiTheme="minorHAnsi" w:cstheme="minorBidi"/>
          <w:noProof/>
          <w:sz w:val="22"/>
        </w:rPr>
      </w:pPr>
      <w:hyperlink w:anchor="_Toc280454335" w:history="1">
        <w:r w:rsidRPr="00B047C4">
          <w:rPr>
            <w:rStyle w:val="Hipervnculo"/>
            <w:noProof/>
            <w:lang w:val="pt-BR"/>
          </w:rPr>
          <w:t>2.9.2. Google Web Toolkit</w:t>
        </w:r>
        <w:r>
          <w:rPr>
            <w:noProof/>
            <w:webHidden/>
          </w:rPr>
          <w:tab/>
        </w:r>
        <w:r>
          <w:rPr>
            <w:noProof/>
            <w:webHidden/>
          </w:rPr>
          <w:fldChar w:fldCharType="begin"/>
        </w:r>
        <w:r>
          <w:rPr>
            <w:noProof/>
            <w:webHidden/>
          </w:rPr>
          <w:instrText xml:space="preserve"> PAGEREF _Toc280454335 \h </w:instrText>
        </w:r>
        <w:r>
          <w:rPr>
            <w:noProof/>
            <w:webHidden/>
          </w:rPr>
        </w:r>
        <w:r>
          <w:rPr>
            <w:noProof/>
            <w:webHidden/>
          </w:rPr>
          <w:fldChar w:fldCharType="separate"/>
        </w:r>
        <w:r>
          <w:rPr>
            <w:noProof/>
            <w:webHidden/>
          </w:rPr>
          <w:t>66</w:t>
        </w:r>
        <w:r>
          <w:rPr>
            <w:noProof/>
            <w:webHidden/>
          </w:rPr>
          <w:fldChar w:fldCharType="end"/>
        </w:r>
      </w:hyperlink>
    </w:p>
    <w:p w:rsidR="009739F3" w:rsidRDefault="009739F3">
      <w:pPr>
        <w:pStyle w:val="TDC1"/>
        <w:rPr>
          <w:rFonts w:asciiTheme="minorHAnsi" w:eastAsiaTheme="minorEastAsia" w:hAnsiTheme="minorHAnsi" w:cstheme="minorBidi"/>
          <w:b w:val="0"/>
          <w:sz w:val="22"/>
          <w:lang w:eastAsia="es-CL"/>
        </w:rPr>
      </w:pPr>
      <w:hyperlink w:anchor="_Toc280454336" w:history="1">
        <w:r w:rsidRPr="00B047C4">
          <w:rPr>
            <w:rStyle w:val="Hipervnculo"/>
          </w:rPr>
          <w:t>Capítulo 3: Estado del Arte</w:t>
        </w:r>
        <w:r>
          <w:rPr>
            <w:webHidden/>
          </w:rPr>
          <w:tab/>
        </w:r>
        <w:r>
          <w:rPr>
            <w:webHidden/>
          </w:rPr>
          <w:fldChar w:fldCharType="begin"/>
        </w:r>
        <w:r>
          <w:rPr>
            <w:webHidden/>
          </w:rPr>
          <w:instrText xml:space="preserve"> PAGEREF _Toc280454336 \h </w:instrText>
        </w:r>
        <w:r>
          <w:rPr>
            <w:webHidden/>
          </w:rPr>
        </w:r>
        <w:r>
          <w:rPr>
            <w:webHidden/>
          </w:rPr>
          <w:fldChar w:fldCharType="separate"/>
        </w:r>
        <w:r>
          <w:rPr>
            <w:webHidden/>
          </w:rPr>
          <w:t>67</w:t>
        </w:r>
        <w:r>
          <w:rPr>
            <w:webHidden/>
          </w:rPr>
          <w:fldChar w:fldCharType="end"/>
        </w:r>
      </w:hyperlink>
    </w:p>
    <w:p w:rsidR="009739F3" w:rsidRDefault="009739F3">
      <w:pPr>
        <w:pStyle w:val="TDC2"/>
        <w:tabs>
          <w:tab w:val="right" w:leader="dot" w:pos="8828"/>
        </w:tabs>
        <w:rPr>
          <w:rFonts w:asciiTheme="minorHAnsi" w:eastAsiaTheme="minorEastAsia" w:hAnsiTheme="minorHAnsi" w:cstheme="minorBidi"/>
          <w:noProof/>
          <w:sz w:val="22"/>
          <w:lang w:eastAsia="es-CL"/>
        </w:rPr>
      </w:pPr>
      <w:hyperlink w:anchor="_Toc280454337" w:history="1">
        <w:r w:rsidRPr="00B047C4">
          <w:rPr>
            <w:rStyle w:val="Hipervnculo"/>
            <w:noProof/>
          </w:rPr>
          <w:t>3.1. Gestores de Contenidos multimedia existentes</w:t>
        </w:r>
        <w:r>
          <w:rPr>
            <w:noProof/>
            <w:webHidden/>
          </w:rPr>
          <w:tab/>
        </w:r>
        <w:r>
          <w:rPr>
            <w:noProof/>
            <w:webHidden/>
          </w:rPr>
          <w:fldChar w:fldCharType="begin"/>
        </w:r>
        <w:r>
          <w:rPr>
            <w:noProof/>
            <w:webHidden/>
          </w:rPr>
          <w:instrText xml:space="preserve"> PAGEREF _Toc280454337 \h </w:instrText>
        </w:r>
        <w:r>
          <w:rPr>
            <w:noProof/>
            <w:webHidden/>
          </w:rPr>
        </w:r>
        <w:r>
          <w:rPr>
            <w:noProof/>
            <w:webHidden/>
          </w:rPr>
          <w:fldChar w:fldCharType="separate"/>
        </w:r>
        <w:r>
          <w:rPr>
            <w:noProof/>
            <w:webHidden/>
          </w:rPr>
          <w:t>67</w:t>
        </w:r>
        <w:r>
          <w:rPr>
            <w:noProof/>
            <w:webHidden/>
          </w:rPr>
          <w:fldChar w:fldCharType="end"/>
        </w:r>
      </w:hyperlink>
    </w:p>
    <w:p w:rsidR="009739F3" w:rsidRDefault="009739F3">
      <w:pPr>
        <w:pStyle w:val="TDC3"/>
        <w:tabs>
          <w:tab w:val="right" w:leader="dot" w:pos="8828"/>
        </w:tabs>
        <w:rPr>
          <w:rFonts w:asciiTheme="minorHAnsi" w:eastAsiaTheme="minorEastAsia" w:hAnsiTheme="minorHAnsi" w:cstheme="minorBidi"/>
          <w:noProof/>
          <w:sz w:val="22"/>
        </w:rPr>
      </w:pPr>
      <w:hyperlink w:anchor="_Toc280454338" w:history="1">
        <w:r w:rsidRPr="00B047C4">
          <w:rPr>
            <w:rStyle w:val="Hipervnculo"/>
            <w:noProof/>
            <w:lang w:val="es-ES"/>
          </w:rPr>
          <w:t>3.1.1.PHPMotion</w:t>
        </w:r>
        <w:r>
          <w:rPr>
            <w:noProof/>
            <w:webHidden/>
          </w:rPr>
          <w:tab/>
        </w:r>
        <w:r>
          <w:rPr>
            <w:noProof/>
            <w:webHidden/>
          </w:rPr>
          <w:fldChar w:fldCharType="begin"/>
        </w:r>
        <w:r>
          <w:rPr>
            <w:noProof/>
            <w:webHidden/>
          </w:rPr>
          <w:instrText xml:space="preserve"> PAGEREF _Toc280454338 \h </w:instrText>
        </w:r>
        <w:r>
          <w:rPr>
            <w:noProof/>
            <w:webHidden/>
          </w:rPr>
        </w:r>
        <w:r>
          <w:rPr>
            <w:noProof/>
            <w:webHidden/>
          </w:rPr>
          <w:fldChar w:fldCharType="separate"/>
        </w:r>
        <w:r>
          <w:rPr>
            <w:noProof/>
            <w:webHidden/>
          </w:rPr>
          <w:t>67</w:t>
        </w:r>
        <w:r>
          <w:rPr>
            <w:noProof/>
            <w:webHidden/>
          </w:rPr>
          <w:fldChar w:fldCharType="end"/>
        </w:r>
      </w:hyperlink>
    </w:p>
    <w:p w:rsidR="009739F3" w:rsidRDefault="009739F3">
      <w:pPr>
        <w:pStyle w:val="TDC3"/>
        <w:tabs>
          <w:tab w:val="right" w:leader="dot" w:pos="8828"/>
        </w:tabs>
        <w:rPr>
          <w:rFonts w:asciiTheme="minorHAnsi" w:eastAsiaTheme="minorEastAsia" w:hAnsiTheme="minorHAnsi" w:cstheme="minorBidi"/>
          <w:noProof/>
          <w:sz w:val="22"/>
        </w:rPr>
      </w:pPr>
      <w:hyperlink w:anchor="_Toc280454339" w:history="1">
        <w:r w:rsidRPr="00B047C4">
          <w:rPr>
            <w:rStyle w:val="Hipervnculo"/>
            <w:noProof/>
            <w:lang w:val="es-ES"/>
          </w:rPr>
          <w:t>3.1.2.OsTube</w:t>
        </w:r>
        <w:r>
          <w:rPr>
            <w:noProof/>
            <w:webHidden/>
          </w:rPr>
          <w:tab/>
        </w:r>
        <w:r>
          <w:rPr>
            <w:noProof/>
            <w:webHidden/>
          </w:rPr>
          <w:fldChar w:fldCharType="begin"/>
        </w:r>
        <w:r>
          <w:rPr>
            <w:noProof/>
            <w:webHidden/>
          </w:rPr>
          <w:instrText xml:space="preserve"> PAGEREF _Toc280454339 \h </w:instrText>
        </w:r>
        <w:r>
          <w:rPr>
            <w:noProof/>
            <w:webHidden/>
          </w:rPr>
        </w:r>
        <w:r>
          <w:rPr>
            <w:noProof/>
            <w:webHidden/>
          </w:rPr>
          <w:fldChar w:fldCharType="separate"/>
        </w:r>
        <w:r>
          <w:rPr>
            <w:noProof/>
            <w:webHidden/>
          </w:rPr>
          <w:t>69</w:t>
        </w:r>
        <w:r>
          <w:rPr>
            <w:noProof/>
            <w:webHidden/>
          </w:rPr>
          <w:fldChar w:fldCharType="end"/>
        </w:r>
      </w:hyperlink>
    </w:p>
    <w:p w:rsidR="009739F3" w:rsidRDefault="009739F3">
      <w:pPr>
        <w:pStyle w:val="TDC2"/>
        <w:tabs>
          <w:tab w:val="right" w:leader="dot" w:pos="8828"/>
        </w:tabs>
        <w:rPr>
          <w:rFonts w:asciiTheme="minorHAnsi" w:eastAsiaTheme="minorEastAsia" w:hAnsiTheme="minorHAnsi" w:cstheme="minorBidi"/>
          <w:noProof/>
          <w:sz w:val="22"/>
          <w:lang w:eastAsia="es-CL"/>
        </w:rPr>
      </w:pPr>
      <w:hyperlink w:anchor="_Toc280454340" w:history="1">
        <w:r w:rsidRPr="00B047C4">
          <w:rPr>
            <w:rStyle w:val="Hipervnculo"/>
            <w:noProof/>
          </w:rPr>
          <w:t>3.2. Sitios de contenidos multimedia de referencia</w:t>
        </w:r>
        <w:r>
          <w:rPr>
            <w:noProof/>
            <w:webHidden/>
          </w:rPr>
          <w:tab/>
        </w:r>
        <w:r>
          <w:rPr>
            <w:noProof/>
            <w:webHidden/>
          </w:rPr>
          <w:fldChar w:fldCharType="begin"/>
        </w:r>
        <w:r>
          <w:rPr>
            <w:noProof/>
            <w:webHidden/>
          </w:rPr>
          <w:instrText xml:space="preserve"> PAGEREF _Toc280454340 \h </w:instrText>
        </w:r>
        <w:r>
          <w:rPr>
            <w:noProof/>
            <w:webHidden/>
          </w:rPr>
        </w:r>
        <w:r>
          <w:rPr>
            <w:noProof/>
            <w:webHidden/>
          </w:rPr>
          <w:fldChar w:fldCharType="separate"/>
        </w:r>
        <w:r>
          <w:rPr>
            <w:noProof/>
            <w:webHidden/>
          </w:rPr>
          <w:t>70</w:t>
        </w:r>
        <w:r>
          <w:rPr>
            <w:noProof/>
            <w:webHidden/>
          </w:rPr>
          <w:fldChar w:fldCharType="end"/>
        </w:r>
      </w:hyperlink>
    </w:p>
    <w:p w:rsidR="009739F3" w:rsidRDefault="009739F3">
      <w:pPr>
        <w:pStyle w:val="TDC3"/>
        <w:tabs>
          <w:tab w:val="right" w:leader="dot" w:pos="8828"/>
        </w:tabs>
        <w:rPr>
          <w:rFonts w:asciiTheme="minorHAnsi" w:eastAsiaTheme="minorEastAsia" w:hAnsiTheme="minorHAnsi" w:cstheme="minorBidi"/>
          <w:noProof/>
          <w:sz w:val="22"/>
        </w:rPr>
      </w:pPr>
      <w:hyperlink w:anchor="_Toc280454341" w:history="1">
        <w:r w:rsidRPr="00B047C4">
          <w:rPr>
            <w:rStyle w:val="Hipervnculo"/>
            <w:noProof/>
            <w:lang w:val="es-ES"/>
          </w:rPr>
          <w:t>3.2.1.Youtube</w:t>
        </w:r>
        <w:r>
          <w:rPr>
            <w:noProof/>
            <w:webHidden/>
          </w:rPr>
          <w:tab/>
        </w:r>
        <w:r>
          <w:rPr>
            <w:noProof/>
            <w:webHidden/>
          </w:rPr>
          <w:fldChar w:fldCharType="begin"/>
        </w:r>
        <w:r>
          <w:rPr>
            <w:noProof/>
            <w:webHidden/>
          </w:rPr>
          <w:instrText xml:space="preserve"> PAGEREF _Toc280454341 \h </w:instrText>
        </w:r>
        <w:r>
          <w:rPr>
            <w:noProof/>
            <w:webHidden/>
          </w:rPr>
        </w:r>
        <w:r>
          <w:rPr>
            <w:noProof/>
            <w:webHidden/>
          </w:rPr>
          <w:fldChar w:fldCharType="separate"/>
        </w:r>
        <w:r>
          <w:rPr>
            <w:noProof/>
            <w:webHidden/>
          </w:rPr>
          <w:t>70</w:t>
        </w:r>
        <w:r>
          <w:rPr>
            <w:noProof/>
            <w:webHidden/>
          </w:rPr>
          <w:fldChar w:fldCharType="end"/>
        </w:r>
      </w:hyperlink>
    </w:p>
    <w:p w:rsidR="009739F3" w:rsidRDefault="009739F3">
      <w:pPr>
        <w:pStyle w:val="TDC3"/>
        <w:tabs>
          <w:tab w:val="right" w:leader="dot" w:pos="8828"/>
        </w:tabs>
        <w:rPr>
          <w:rFonts w:asciiTheme="minorHAnsi" w:eastAsiaTheme="minorEastAsia" w:hAnsiTheme="minorHAnsi" w:cstheme="minorBidi"/>
          <w:noProof/>
          <w:sz w:val="22"/>
        </w:rPr>
      </w:pPr>
      <w:hyperlink w:anchor="_Toc280454342" w:history="1">
        <w:r w:rsidRPr="00B047C4">
          <w:rPr>
            <w:rStyle w:val="Hipervnculo"/>
            <w:noProof/>
            <w:lang w:val="es-ES"/>
          </w:rPr>
          <w:t>3.2.2. Google Video</w:t>
        </w:r>
        <w:r>
          <w:rPr>
            <w:noProof/>
            <w:webHidden/>
          </w:rPr>
          <w:tab/>
        </w:r>
        <w:r>
          <w:rPr>
            <w:noProof/>
            <w:webHidden/>
          </w:rPr>
          <w:fldChar w:fldCharType="begin"/>
        </w:r>
        <w:r>
          <w:rPr>
            <w:noProof/>
            <w:webHidden/>
          </w:rPr>
          <w:instrText xml:space="preserve"> PAGEREF _Toc280454342 \h </w:instrText>
        </w:r>
        <w:r>
          <w:rPr>
            <w:noProof/>
            <w:webHidden/>
          </w:rPr>
        </w:r>
        <w:r>
          <w:rPr>
            <w:noProof/>
            <w:webHidden/>
          </w:rPr>
          <w:fldChar w:fldCharType="separate"/>
        </w:r>
        <w:r>
          <w:rPr>
            <w:noProof/>
            <w:webHidden/>
          </w:rPr>
          <w:t>71</w:t>
        </w:r>
        <w:r>
          <w:rPr>
            <w:noProof/>
            <w:webHidden/>
          </w:rPr>
          <w:fldChar w:fldCharType="end"/>
        </w:r>
      </w:hyperlink>
    </w:p>
    <w:p w:rsidR="009739F3" w:rsidRDefault="009739F3">
      <w:pPr>
        <w:pStyle w:val="TDC3"/>
        <w:tabs>
          <w:tab w:val="right" w:leader="dot" w:pos="8828"/>
        </w:tabs>
        <w:rPr>
          <w:rFonts w:asciiTheme="minorHAnsi" w:eastAsiaTheme="minorEastAsia" w:hAnsiTheme="minorHAnsi" w:cstheme="minorBidi"/>
          <w:noProof/>
          <w:sz w:val="22"/>
        </w:rPr>
      </w:pPr>
      <w:hyperlink w:anchor="_Toc280454343" w:history="1">
        <w:r w:rsidRPr="00B047C4">
          <w:rPr>
            <w:rStyle w:val="Hipervnculo"/>
            <w:noProof/>
          </w:rPr>
          <w:t>3.2.3. Vimeo</w:t>
        </w:r>
        <w:r>
          <w:rPr>
            <w:noProof/>
            <w:webHidden/>
          </w:rPr>
          <w:tab/>
        </w:r>
        <w:r>
          <w:rPr>
            <w:noProof/>
            <w:webHidden/>
          </w:rPr>
          <w:fldChar w:fldCharType="begin"/>
        </w:r>
        <w:r>
          <w:rPr>
            <w:noProof/>
            <w:webHidden/>
          </w:rPr>
          <w:instrText xml:space="preserve"> PAGEREF _Toc280454343 \h </w:instrText>
        </w:r>
        <w:r>
          <w:rPr>
            <w:noProof/>
            <w:webHidden/>
          </w:rPr>
        </w:r>
        <w:r>
          <w:rPr>
            <w:noProof/>
            <w:webHidden/>
          </w:rPr>
          <w:fldChar w:fldCharType="separate"/>
        </w:r>
        <w:r>
          <w:rPr>
            <w:noProof/>
            <w:webHidden/>
          </w:rPr>
          <w:t>74</w:t>
        </w:r>
        <w:r>
          <w:rPr>
            <w:noProof/>
            <w:webHidden/>
          </w:rPr>
          <w:fldChar w:fldCharType="end"/>
        </w:r>
      </w:hyperlink>
    </w:p>
    <w:p w:rsidR="009739F3" w:rsidRDefault="009739F3">
      <w:pPr>
        <w:pStyle w:val="TDC3"/>
        <w:tabs>
          <w:tab w:val="right" w:leader="dot" w:pos="8828"/>
        </w:tabs>
        <w:rPr>
          <w:rFonts w:asciiTheme="minorHAnsi" w:eastAsiaTheme="minorEastAsia" w:hAnsiTheme="minorHAnsi" w:cstheme="minorBidi"/>
          <w:noProof/>
          <w:sz w:val="22"/>
        </w:rPr>
      </w:pPr>
      <w:hyperlink w:anchor="_Toc280454344" w:history="1">
        <w:r w:rsidRPr="00B047C4">
          <w:rPr>
            <w:rStyle w:val="Hipervnculo"/>
            <w:noProof/>
            <w:lang w:val="es-ES"/>
          </w:rPr>
          <w:t>3.2.4.TerraTV</w:t>
        </w:r>
        <w:r>
          <w:rPr>
            <w:noProof/>
            <w:webHidden/>
          </w:rPr>
          <w:tab/>
        </w:r>
        <w:r>
          <w:rPr>
            <w:noProof/>
            <w:webHidden/>
          </w:rPr>
          <w:fldChar w:fldCharType="begin"/>
        </w:r>
        <w:r>
          <w:rPr>
            <w:noProof/>
            <w:webHidden/>
          </w:rPr>
          <w:instrText xml:space="preserve"> PAGEREF _Toc280454344 \h </w:instrText>
        </w:r>
        <w:r>
          <w:rPr>
            <w:noProof/>
            <w:webHidden/>
          </w:rPr>
        </w:r>
        <w:r>
          <w:rPr>
            <w:noProof/>
            <w:webHidden/>
          </w:rPr>
          <w:fldChar w:fldCharType="separate"/>
        </w:r>
        <w:r>
          <w:rPr>
            <w:noProof/>
            <w:webHidden/>
          </w:rPr>
          <w:t>75</w:t>
        </w:r>
        <w:r>
          <w:rPr>
            <w:noProof/>
            <w:webHidden/>
          </w:rPr>
          <w:fldChar w:fldCharType="end"/>
        </w:r>
      </w:hyperlink>
    </w:p>
    <w:p w:rsidR="009739F3" w:rsidRDefault="009739F3">
      <w:pPr>
        <w:pStyle w:val="TDC3"/>
        <w:tabs>
          <w:tab w:val="right" w:leader="dot" w:pos="8828"/>
        </w:tabs>
        <w:rPr>
          <w:rFonts w:asciiTheme="minorHAnsi" w:eastAsiaTheme="minorEastAsia" w:hAnsiTheme="minorHAnsi" w:cstheme="minorBidi"/>
          <w:noProof/>
          <w:sz w:val="22"/>
        </w:rPr>
      </w:pPr>
      <w:hyperlink w:anchor="_Toc280454345" w:history="1">
        <w:r w:rsidRPr="00B047C4">
          <w:rPr>
            <w:rStyle w:val="Hipervnculo"/>
            <w:noProof/>
            <w:lang w:val="es-ES"/>
          </w:rPr>
          <w:t>3.2.6. 3TV</w:t>
        </w:r>
        <w:r>
          <w:rPr>
            <w:noProof/>
            <w:webHidden/>
          </w:rPr>
          <w:tab/>
        </w:r>
        <w:r>
          <w:rPr>
            <w:noProof/>
            <w:webHidden/>
          </w:rPr>
          <w:fldChar w:fldCharType="begin"/>
        </w:r>
        <w:r>
          <w:rPr>
            <w:noProof/>
            <w:webHidden/>
          </w:rPr>
          <w:instrText xml:space="preserve"> PAGEREF _Toc280454345 \h </w:instrText>
        </w:r>
        <w:r>
          <w:rPr>
            <w:noProof/>
            <w:webHidden/>
          </w:rPr>
        </w:r>
        <w:r>
          <w:rPr>
            <w:noProof/>
            <w:webHidden/>
          </w:rPr>
          <w:fldChar w:fldCharType="separate"/>
        </w:r>
        <w:r>
          <w:rPr>
            <w:noProof/>
            <w:webHidden/>
          </w:rPr>
          <w:t>77</w:t>
        </w:r>
        <w:r>
          <w:rPr>
            <w:noProof/>
            <w:webHidden/>
          </w:rPr>
          <w:fldChar w:fldCharType="end"/>
        </w:r>
      </w:hyperlink>
    </w:p>
    <w:p w:rsidR="009739F3" w:rsidRDefault="009739F3">
      <w:pPr>
        <w:pStyle w:val="TDC2"/>
        <w:tabs>
          <w:tab w:val="right" w:leader="dot" w:pos="8828"/>
        </w:tabs>
        <w:rPr>
          <w:rFonts w:asciiTheme="minorHAnsi" w:eastAsiaTheme="minorEastAsia" w:hAnsiTheme="minorHAnsi" w:cstheme="minorBidi"/>
          <w:noProof/>
          <w:sz w:val="22"/>
          <w:lang w:eastAsia="es-CL"/>
        </w:rPr>
      </w:pPr>
      <w:hyperlink w:anchor="_Toc280454346" w:history="1">
        <w:r w:rsidRPr="00B047C4">
          <w:rPr>
            <w:rStyle w:val="Hipervnculo"/>
            <w:noProof/>
            <w:lang w:val="es-ES"/>
          </w:rPr>
          <w:t>3.3. Google TV</w:t>
        </w:r>
        <w:r>
          <w:rPr>
            <w:noProof/>
            <w:webHidden/>
          </w:rPr>
          <w:tab/>
        </w:r>
        <w:r>
          <w:rPr>
            <w:noProof/>
            <w:webHidden/>
          </w:rPr>
          <w:fldChar w:fldCharType="begin"/>
        </w:r>
        <w:r>
          <w:rPr>
            <w:noProof/>
            <w:webHidden/>
          </w:rPr>
          <w:instrText xml:space="preserve"> PAGEREF _Toc280454346 \h </w:instrText>
        </w:r>
        <w:r>
          <w:rPr>
            <w:noProof/>
            <w:webHidden/>
          </w:rPr>
        </w:r>
        <w:r>
          <w:rPr>
            <w:noProof/>
            <w:webHidden/>
          </w:rPr>
          <w:fldChar w:fldCharType="separate"/>
        </w:r>
        <w:r>
          <w:rPr>
            <w:noProof/>
            <w:webHidden/>
          </w:rPr>
          <w:t>78</w:t>
        </w:r>
        <w:r>
          <w:rPr>
            <w:noProof/>
            <w:webHidden/>
          </w:rPr>
          <w:fldChar w:fldCharType="end"/>
        </w:r>
      </w:hyperlink>
    </w:p>
    <w:p w:rsidR="009739F3" w:rsidRDefault="009739F3">
      <w:pPr>
        <w:pStyle w:val="TDC1"/>
        <w:rPr>
          <w:rFonts w:asciiTheme="minorHAnsi" w:eastAsiaTheme="minorEastAsia" w:hAnsiTheme="minorHAnsi" w:cstheme="minorBidi"/>
          <w:b w:val="0"/>
          <w:sz w:val="22"/>
          <w:lang w:eastAsia="es-CL"/>
        </w:rPr>
      </w:pPr>
      <w:hyperlink w:anchor="_Toc280454347" w:history="1">
        <w:r w:rsidRPr="00B047C4">
          <w:rPr>
            <w:rStyle w:val="Hipervnculo"/>
          </w:rPr>
          <w:t>4. Desarrollo</w:t>
        </w:r>
        <w:r>
          <w:rPr>
            <w:webHidden/>
          </w:rPr>
          <w:tab/>
        </w:r>
        <w:r>
          <w:rPr>
            <w:webHidden/>
          </w:rPr>
          <w:fldChar w:fldCharType="begin"/>
        </w:r>
        <w:r>
          <w:rPr>
            <w:webHidden/>
          </w:rPr>
          <w:instrText xml:space="preserve"> PAGEREF _Toc280454347 \h </w:instrText>
        </w:r>
        <w:r>
          <w:rPr>
            <w:webHidden/>
          </w:rPr>
        </w:r>
        <w:r>
          <w:rPr>
            <w:webHidden/>
          </w:rPr>
          <w:fldChar w:fldCharType="separate"/>
        </w:r>
        <w:r>
          <w:rPr>
            <w:webHidden/>
          </w:rPr>
          <w:t>80</w:t>
        </w:r>
        <w:r>
          <w:rPr>
            <w:webHidden/>
          </w:rPr>
          <w:fldChar w:fldCharType="end"/>
        </w:r>
      </w:hyperlink>
    </w:p>
    <w:p w:rsidR="009739F3" w:rsidRDefault="009739F3">
      <w:pPr>
        <w:pStyle w:val="TDC2"/>
        <w:tabs>
          <w:tab w:val="right" w:leader="dot" w:pos="8828"/>
        </w:tabs>
        <w:rPr>
          <w:rFonts w:asciiTheme="minorHAnsi" w:eastAsiaTheme="minorEastAsia" w:hAnsiTheme="minorHAnsi" w:cstheme="minorBidi"/>
          <w:noProof/>
          <w:sz w:val="22"/>
          <w:lang w:eastAsia="es-CL"/>
        </w:rPr>
      </w:pPr>
      <w:hyperlink w:anchor="_Toc280454348" w:history="1">
        <w:r w:rsidRPr="00B047C4">
          <w:rPr>
            <w:rStyle w:val="Hipervnculo"/>
            <w:noProof/>
          </w:rPr>
          <w:t>4.1. Toma de requerimientos</w:t>
        </w:r>
        <w:r>
          <w:rPr>
            <w:noProof/>
            <w:webHidden/>
          </w:rPr>
          <w:tab/>
        </w:r>
        <w:r>
          <w:rPr>
            <w:noProof/>
            <w:webHidden/>
          </w:rPr>
          <w:fldChar w:fldCharType="begin"/>
        </w:r>
        <w:r>
          <w:rPr>
            <w:noProof/>
            <w:webHidden/>
          </w:rPr>
          <w:instrText xml:space="preserve"> PAGEREF _Toc280454348 \h </w:instrText>
        </w:r>
        <w:r>
          <w:rPr>
            <w:noProof/>
            <w:webHidden/>
          </w:rPr>
        </w:r>
        <w:r>
          <w:rPr>
            <w:noProof/>
            <w:webHidden/>
          </w:rPr>
          <w:fldChar w:fldCharType="separate"/>
        </w:r>
        <w:r>
          <w:rPr>
            <w:noProof/>
            <w:webHidden/>
          </w:rPr>
          <w:t>80</w:t>
        </w:r>
        <w:r>
          <w:rPr>
            <w:noProof/>
            <w:webHidden/>
          </w:rPr>
          <w:fldChar w:fldCharType="end"/>
        </w:r>
      </w:hyperlink>
    </w:p>
    <w:p w:rsidR="009739F3" w:rsidRDefault="009739F3">
      <w:pPr>
        <w:pStyle w:val="TDC3"/>
        <w:tabs>
          <w:tab w:val="right" w:leader="dot" w:pos="8828"/>
        </w:tabs>
        <w:rPr>
          <w:rFonts w:asciiTheme="minorHAnsi" w:eastAsiaTheme="minorEastAsia" w:hAnsiTheme="minorHAnsi" w:cstheme="minorBidi"/>
          <w:noProof/>
          <w:sz w:val="22"/>
        </w:rPr>
      </w:pPr>
      <w:hyperlink w:anchor="_Toc280454349" w:history="1">
        <w:r w:rsidRPr="00B047C4">
          <w:rPr>
            <w:rStyle w:val="Hipervnculo"/>
            <w:noProof/>
          </w:rPr>
          <w:t>4.1.1. Requerimientos Funcionales</w:t>
        </w:r>
        <w:r>
          <w:rPr>
            <w:noProof/>
            <w:webHidden/>
          </w:rPr>
          <w:tab/>
        </w:r>
        <w:r>
          <w:rPr>
            <w:noProof/>
            <w:webHidden/>
          </w:rPr>
          <w:fldChar w:fldCharType="begin"/>
        </w:r>
        <w:r>
          <w:rPr>
            <w:noProof/>
            <w:webHidden/>
          </w:rPr>
          <w:instrText xml:space="preserve"> PAGEREF _Toc280454349 \h </w:instrText>
        </w:r>
        <w:r>
          <w:rPr>
            <w:noProof/>
            <w:webHidden/>
          </w:rPr>
        </w:r>
        <w:r>
          <w:rPr>
            <w:noProof/>
            <w:webHidden/>
          </w:rPr>
          <w:fldChar w:fldCharType="separate"/>
        </w:r>
        <w:r>
          <w:rPr>
            <w:noProof/>
            <w:webHidden/>
          </w:rPr>
          <w:t>80</w:t>
        </w:r>
        <w:r>
          <w:rPr>
            <w:noProof/>
            <w:webHidden/>
          </w:rPr>
          <w:fldChar w:fldCharType="end"/>
        </w:r>
      </w:hyperlink>
    </w:p>
    <w:p w:rsidR="009739F3" w:rsidRDefault="009739F3">
      <w:pPr>
        <w:pStyle w:val="TDC3"/>
        <w:tabs>
          <w:tab w:val="right" w:leader="dot" w:pos="8828"/>
        </w:tabs>
        <w:rPr>
          <w:rFonts w:asciiTheme="minorHAnsi" w:eastAsiaTheme="minorEastAsia" w:hAnsiTheme="minorHAnsi" w:cstheme="minorBidi"/>
          <w:noProof/>
          <w:sz w:val="22"/>
        </w:rPr>
      </w:pPr>
      <w:hyperlink w:anchor="_Toc280454350" w:history="1">
        <w:r w:rsidRPr="00B047C4">
          <w:rPr>
            <w:rStyle w:val="Hipervnculo"/>
            <w:noProof/>
          </w:rPr>
          <w:t>4.1.2. Requerimientos No Funcionales</w:t>
        </w:r>
        <w:r>
          <w:rPr>
            <w:noProof/>
            <w:webHidden/>
          </w:rPr>
          <w:tab/>
        </w:r>
        <w:r>
          <w:rPr>
            <w:noProof/>
            <w:webHidden/>
          </w:rPr>
          <w:fldChar w:fldCharType="begin"/>
        </w:r>
        <w:r>
          <w:rPr>
            <w:noProof/>
            <w:webHidden/>
          </w:rPr>
          <w:instrText xml:space="preserve"> PAGEREF _Toc280454350 \h </w:instrText>
        </w:r>
        <w:r>
          <w:rPr>
            <w:noProof/>
            <w:webHidden/>
          </w:rPr>
        </w:r>
        <w:r>
          <w:rPr>
            <w:noProof/>
            <w:webHidden/>
          </w:rPr>
          <w:fldChar w:fldCharType="separate"/>
        </w:r>
        <w:r>
          <w:rPr>
            <w:noProof/>
            <w:webHidden/>
          </w:rPr>
          <w:t>81</w:t>
        </w:r>
        <w:r>
          <w:rPr>
            <w:noProof/>
            <w:webHidden/>
          </w:rPr>
          <w:fldChar w:fldCharType="end"/>
        </w:r>
      </w:hyperlink>
    </w:p>
    <w:p w:rsidR="009739F3" w:rsidRDefault="009739F3">
      <w:pPr>
        <w:pStyle w:val="TDC2"/>
        <w:tabs>
          <w:tab w:val="right" w:leader="dot" w:pos="8828"/>
        </w:tabs>
        <w:rPr>
          <w:rFonts w:asciiTheme="minorHAnsi" w:eastAsiaTheme="minorEastAsia" w:hAnsiTheme="minorHAnsi" w:cstheme="minorBidi"/>
          <w:noProof/>
          <w:sz w:val="22"/>
          <w:lang w:eastAsia="es-CL"/>
        </w:rPr>
      </w:pPr>
      <w:hyperlink w:anchor="_Toc280454351" w:history="1">
        <w:r w:rsidRPr="00B047C4">
          <w:rPr>
            <w:rStyle w:val="Hipervnculo"/>
            <w:noProof/>
          </w:rPr>
          <w:t>4.2. Tecnología a Utilizar</w:t>
        </w:r>
        <w:r>
          <w:rPr>
            <w:noProof/>
            <w:webHidden/>
          </w:rPr>
          <w:tab/>
        </w:r>
        <w:r>
          <w:rPr>
            <w:noProof/>
            <w:webHidden/>
          </w:rPr>
          <w:fldChar w:fldCharType="begin"/>
        </w:r>
        <w:r>
          <w:rPr>
            <w:noProof/>
            <w:webHidden/>
          </w:rPr>
          <w:instrText xml:space="preserve"> PAGEREF _Toc280454351 \h </w:instrText>
        </w:r>
        <w:r>
          <w:rPr>
            <w:noProof/>
            <w:webHidden/>
          </w:rPr>
        </w:r>
        <w:r>
          <w:rPr>
            <w:noProof/>
            <w:webHidden/>
          </w:rPr>
          <w:fldChar w:fldCharType="separate"/>
        </w:r>
        <w:r>
          <w:rPr>
            <w:noProof/>
            <w:webHidden/>
          </w:rPr>
          <w:t>82</w:t>
        </w:r>
        <w:r>
          <w:rPr>
            <w:noProof/>
            <w:webHidden/>
          </w:rPr>
          <w:fldChar w:fldCharType="end"/>
        </w:r>
      </w:hyperlink>
    </w:p>
    <w:p w:rsidR="009739F3" w:rsidRDefault="009739F3">
      <w:pPr>
        <w:pStyle w:val="TDC3"/>
        <w:tabs>
          <w:tab w:val="right" w:leader="dot" w:pos="8828"/>
        </w:tabs>
        <w:rPr>
          <w:rFonts w:asciiTheme="minorHAnsi" w:eastAsiaTheme="minorEastAsia" w:hAnsiTheme="minorHAnsi" w:cstheme="minorBidi"/>
          <w:noProof/>
          <w:sz w:val="22"/>
        </w:rPr>
      </w:pPr>
      <w:hyperlink w:anchor="_Toc280454352" w:history="1">
        <w:r w:rsidRPr="00B047C4">
          <w:rPr>
            <w:rStyle w:val="Hipervnculo"/>
            <w:noProof/>
          </w:rPr>
          <w:t>4.2.1. Lado Servidor</w:t>
        </w:r>
        <w:r>
          <w:rPr>
            <w:noProof/>
            <w:webHidden/>
          </w:rPr>
          <w:tab/>
        </w:r>
        <w:r>
          <w:rPr>
            <w:noProof/>
            <w:webHidden/>
          </w:rPr>
          <w:fldChar w:fldCharType="begin"/>
        </w:r>
        <w:r>
          <w:rPr>
            <w:noProof/>
            <w:webHidden/>
          </w:rPr>
          <w:instrText xml:space="preserve"> PAGEREF _Toc280454352 \h </w:instrText>
        </w:r>
        <w:r>
          <w:rPr>
            <w:noProof/>
            <w:webHidden/>
          </w:rPr>
        </w:r>
        <w:r>
          <w:rPr>
            <w:noProof/>
            <w:webHidden/>
          </w:rPr>
          <w:fldChar w:fldCharType="separate"/>
        </w:r>
        <w:r>
          <w:rPr>
            <w:noProof/>
            <w:webHidden/>
          </w:rPr>
          <w:t>82</w:t>
        </w:r>
        <w:r>
          <w:rPr>
            <w:noProof/>
            <w:webHidden/>
          </w:rPr>
          <w:fldChar w:fldCharType="end"/>
        </w:r>
      </w:hyperlink>
    </w:p>
    <w:p w:rsidR="009739F3" w:rsidRDefault="009739F3">
      <w:pPr>
        <w:pStyle w:val="TDC3"/>
        <w:tabs>
          <w:tab w:val="right" w:leader="dot" w:pos="8828"/>
        </w:tabs>
        <w:rPr>
          <w:rFonts w:asciiTheme="minorHAnsi" w:eastAsiaTheme="minorEastAsia" w:hAnsiTheme="minorHAnsi" w:cstheme="minorBidi"/>
          <w:noProof/>
          <w:sz w:val="22"/>
        </w:rPr>
      </w:pPr>
      <w:hyperlink w:anchor="_Toc280454353" w:history="1">
        <w:r w:rsidRPr="00B047C4">
          <w:rPr>
            <w:rStyle w:val="Hipervnculo"/>
            <w:noProof/>
          </w:rPr>
          <w:t>4.2.1.1. PHP 5.3</w:t>
        </w:r>
        <w:r>
          <w:rPr>
            <w:noProof/>
            <w:webHidden/>
          </w:rPr>
          <w:tab/>
        </w:r>
        <w:r>
          <w:rPr>
            <w:noProof/>
            <w:webHidden/>
          </w:rPr>
          <w:fldChar w:fldCharType="begin"/>
        </w:r>
        <w:r>
          <w:rPr>
            <w:noProof/>
            <w:webHidden/>
          </w:rPr>
          <w:instrText xml:space="preserve"> PAGEREF _Toc280454353 \h </w:instrText>
        </w:r>
        <w:r>
          <w:rPr>
            <w:noProof/>
            <w:webHidden/>
          </w:rPr>
        </w:r>
        <w:r>
          <w:rPr>
            <w:noProof/>
            <w:webHidden/>
          </w:rPr>
          <w:fldChar w:fldCharType="separate"/>
        </w:r>
        <w:r>
          <w:rPr>
            <w:noProof/>
            <w:webHidden/>
          </w:rPr>
          <w:t>82</w:t>
        </w:r>
        <w:r>
          <w:rPr>
            <w:noProof/>
            <w:webHidden/>
          </w:rPr>
          <w:fldChar w:fldCharType="end"/>
        </w:r>
      </w:hyperlink>
    </w:p>
    <w:p w:rsidR="009739F3" w:rsidRDefault="009739F3">
      <w:pPr>
        <w:pStyle w:val="TDC3"/>
        <w:tabs>
          <w:tab w:val="right" w:leader="dot" w:pos="8828"/>
        </w:tabs>
        <w:rPr>
          <w:rFonts w:asciiTheme="minorHAnsi" w:eastAsiaTheme="minorEastAsia" w:hAnsiTheme="minorHAnsi" w:cstheme="minorBidi"/>
          <w:noProof/>
          <w:sz w:val="22"/>
        </w:rPr>
      </w:pPr>
      <w:hyperlink w:anchor="_Toc280454354" w:history="1">
        <w:r w:rsidRPr="00B047C4">
          <w:rPr>
            <w:rStyle w:val="Hipervnculo"/>
            <w:noProof/>
          </w:rPr>
          <w:t>4.2.1.2. MySQL 5</w:t>
        </w:r>
        <w:r>
          <w:rPr>
            <w:noProof/>
            <w:webHidden/>
          </w:rPr>
          <w:tab/>
        </w:r>
        <w:r>
          <w:rPr>
            <w:noProof/>
            <w:webHidden/>
          </w:rPr>
          <w:fldChar w:fldCharType="begin"/>
        </w:r>
        <w:r>
          <w:rPr>
            <w:noProof/>
            <w:webHidden/>
          </w:rPr>
          <w:instrText xml:space="preserve"> PAGEREF _Toc280454354 \h </w:instrText>
        </w:r>
        <w:r>
          <w:rPr>
            <w:noProof/>
            <w:webHidden/>
          </w:rPr>
        </w:r>
        <w:r>
          <w:rPr>
            <w:noProof/>
            <w:webHidden/>
          </w:rPr>
          <w:fldChar w:fldCharType="separate"/>
        </w:r>
        <w:r>
          <w:rPr>
            <w:noProof/>
            <w:webHidden/>
          </w:rPr>
          <w:t>84</w:t>
        </w:r>
        <w:r>
          <w:rPr>
            <w:noProof/>
            <w:webHidden/>
          </w:rPr>
          <w:fldChar w:fldCharType="end"/>
        </w:r>
      </w:hyperlink>
    </w:p>
    <w:p w:rsidR="009739F3" w:rsidRDefault="009739F3">
      <w:pPr>
        <w:pStyle w:val="TDC3"/>
        <w:tabs>
          <w:tab w:val="right" w:leader="dot" w:pos="8828"/>
        </w:tabs>
        <w:rPr>
          <w:rFonts w:asciiTheme="minorHAnsi" w:eastAsiaTheme="minorEastAsia" w:hAnsiTheme="minorHAnsi" w:cstheme="minorBidi"/>
          <w:noProof/>
          <w:sz w:val="22"/>
        </w:rPr>
      </w:pPr>
      <w:hyperlink w:anchor="_Toc280454355" w:history="1">
        <w:r w:rsidRPr="00B047C4">
          <w:rPr>
            <w:rStyle w:val="Hipervnculo"/>
            <w:noProof/>
          </w:rPr>
          <w:t>4.2.1.3. FFmpeg</w:t>
        </w:r>
        <w:r>
          <w:rPr>
            <w:noProof/>
            <w:webHidden/>
          </w:rPr>
          <w:tab/>
        </w:r>
        <w:r>
          <w:rPr>
            <w:noProof/>
            <w:webHidden/>
          </w:rPr>
          <w:fldChar w:fldCharType="begin"/>
        </w:r>
        <w:r>
          <w:rPr>
            <w:noProof/>
            <w:webHidden/>
          </w:rPr>
          <w:instrText xml:space="preserve"> PAGEREF _Toc280454355 \h </w:instrText>
        </w:r>
        <w:r>
          <w:rPr>
            <w:noProof/>
            <w:webHidden/>
          </w:rPr>
        </w:r>
        <w:r>
          <w:rPr>
            <w:noProof/>
            <w:webHidden/>
          </w:rPr>
          <w:fldChar w:fldCharType="separate"/>
        </w:r>
        <w:r>
          <w:rPr>
            <w:noProof/>
            <w:webHidden/>
          </w:rPr>
          <w:t>85</w:t>
        </w:r>
        <w:r>
          <w:rPr>
            <w:noProof/>
            <w:webHidden/>
          </w:rPr>
          <w:fldChar w:fldCharType="end"/>
        </w:r>
      </w:hyperlink>
    </w:p>
    <w:p w:rsidR="009739F3" w:rsidRDefault="009739F3">
      <w:pPr>
        <w:pStyle w:val="TDC3"/>
        <w:tabs>
          <w:tab w:val="right" w:leader="dot" w:pos="8828"/>
        </w:tabs>
        <w:rPr>
          <w:rFonts w:asciiTheme="minorHAnsi" w:eastAsiaTheme="minorEastAsia" w:hAnsiTheme="minorHAnsi" w:cstheme="minorBidi"/>
          <w:noProof/>
          <w:sz w:val="22"/>
        </w:rPr>
      </w:pPr>
      <w:hyperlink w:anchor="_Toc280454356" w:history="1">
        <w:r w:rsidRPr="00B047C4">
          <w:rPr>
            <w:rStyle w:val="Hipervnculo"/>
            <w:noProof/>
          </w:rPr>
          <w:t>4.2.2. Lado Cliente</w:t>
        </w:r>
        <w:r>
          <w:rPr>
            <w:noProof/>
            <w:webHidden/>
          </w:rPr>
          <w:tab/>
        </w:r>
        <w:r>
          <w:rPr>
            <w:noProof/>
            <w:webHidden/>
          </w:rPr>
          <w:fldChar w:fldCharType="begin"/>
        </w:r>
        <w:r>
          <w:rPr>
            <w:noProof/>
            <w:webHidden/>
          </w:rPr>
          <w:instrText xml:space="preserve"> PAGEREF _Toc280454356 \h </w:instrText>
        </w:r>
        <w:r>
          <w:rPr>
            <w:noProof/>
            <w:webHidden/>
          </w:rPr>
        </w:r>
        <w:r>
          <w:rPr>
            <w:noProof/>
            <w:webHidden/>
          </w:rPr>
          <w:fldChar w:fldCharType="separate"/>
        </w:r>
        <w:r>
          <w:rPr>
            <w:noProof/>
            <w:webHidden/>
          </w:rPr>
          <w:t>86</w:t>
        </w:r>
        <w:r>
          <w:rPr>
            <w:noProof/>
            <w:webHidden/>
          </w:rPr>
          <w:fldChar w:fldCharType="end"/>
        </w:r>
      </w:hyperlink>
    </w:p>
    <w:p w:rsidR="009739F3" w:rsidRDefault="009739F3">
      <w:pPr>
        <w:pStyle w:val="TDC3"/>
        <w:tabs>
          <w:tab w:val="right" w:leader="dot" w:pos="8828"/>
        </w:tabs>
        <w:rPr>
          <w:rFonts w:asciiTheme="minorHAnsi" w:eastAsiaTheme="minorEastAsia" w:hAnsiTheme="minorHAnsi" w:cstheme="minorBidi"/>
          <w:noProof/>
          <w:sz w:val="22"/>
        </w:rPr>
      </w:pPr>
      <w:hyperlink w:anchor="_Toc280454357" w:history="1">
        <w:r w:rsidRPr="00B047C4">
          <w:rPr>
            <w:rStyle w:val="Hipervnculo"/>
            <w:noProof/>
          </w:rPr>
          <w:t>4.2.2.1 Javascript</w:t>
        </w:r>
        <w:r>
          <w:rPr>
            <w:noProof/>
            <w:webHidden/>
          </w:rPr>
          <w:tab/>
        </w:r>
        <w:r>
          <w:rPr>
            <w:noProof/>
            <w:webHidden/>
          </w:rPr>
          <w:fldChar w:fldCharType="begin"/>
        </w:r>
        <w:r>
          <w:rPr>
            <w:noProof/>
            <w:webHidden/>
          </w:rPr>
          <w:instrText xml:space="preserve"> PAGEREF _Toc280454357 \h </w:instrText>
        </w:r>
        <w:r>
          <w:rPr>
            <w:noProof/>
            <w:webHidden/>
          </w:rPr>
        </w:r>
        <w:r>
          <w:rPr>
            <w:noProof/>
            <w:webHidden/>
          </w:rPr>
          <w:fldChar w:fldCharType="separate"/>
        </w:r>
        <w:r>
          <w:rPr>
            <w:noProof/>
            <w:webHidden/>
          </w:rPr>
          <w:t>86</w:t>
        </w:r>
        <w:r>
          <w:rPr>
            <w:noProof/>
            <w:webHidden/>
          </w:rPr>
          <w:fldChar w:fldCharType="end"/>
        </w:r>
      </w:hyperlink>
    </w:p>
    <w:p w:rsidR="009739F3" w:rsidRDefault="009739F3">
      <w:pPr>
        <w:pStyle w:val="TDC3"/>
        <w:tabs>
          <w:tab w:val="right" w:leader="dot" w:pos="8828"/>
        </w:tabs>
        <w:rPr>
          <w:rFonts w:asciiTheme="minorHAnsi" w:eastAsiaTheme="minorEastAsia" w:hAnsiTheme="minorHAnsi" w:cstheme="minorBidi"/>
          <w:noProof/>
          <w:sz w:val="22"/>
        </w:rPr>
      </w:pPr>
      <w:hyperlink w:anchor="_Toc280454358" w:history="1">
        <w:r w:rsidRPr="00B047C4">
          <w:rPr>
            <w:rStyle w:val="Hipervnculo"/>
            <w:noProof/>
          </w:rPr>
          <w:t>4.2.2.2 JW Player</w:t>
        </w:r>
        <w:r>
          <w:rPr>
            <w:noProof/>
            <w:webHidden/>
          </w:rPr>
          <w:tab/>
        </w:r>
        <w:r>
          <w:rPr>
            <w:noProof/>
            <w:webHidden/>
          </w:rPr>
          <w:fldChar w:fldCharType="begin"/>
        </w:r>
        <w:r>
          <w:rPr>
            <w:noProof/>
            <w:webHidden/>
          </w:rPr>
          <w:instrText xml:space="preserve"> PAGEREF _Toc280454358 \h </w:instrText>
        </w:r>
        <w:r>
          <w:rPr>
            <w:noProof/>
            <w:webHidden/>
          </w:rPr>
        </w:r>
        <w:r>
          <w:rPr>
            <w:noProof/>
            <w:webHidden/>
          </w:rPr>
          <w:fldChar w:fldCharType="separate"/>
        </w:r>
        <w:r>
          <w:rPr>
            <w:noProof/>
            <w:webHidden/>
          </w:rPr>
          <w:t>88</w:t>
        </w:r>
        <w:r>
          <w:rPr>
            <w:noProof/>
            <w:webHidden/>
          </w:rPr>
          <w:fldChar w:fldCharType="end"/>
        </w:r>
      </w:hyperlink>
    </w:p>
    <w:p w:rsidR="009739F3" w:rsidRDefault="009739F3">
      <w:pPr>
        <w:pStyle w:val="TDC2"/>
        <w:tabs>
          <w:tab w:val="right" w:leader="dot" w:pos="8828"/>
        </w:tabs>
        <w:rPr>
          <w:rFonts w:asciiTheme="minorHAnsi" w:eastAsiaTheme="minorEastAsia" w:hAnsiTheme="minorHAnsi" w:cstheme="minorBidi"/>
          <w:noProof/>
          <w:sz w:val="22"/>
          <w:lang w:eastAsia="es-CL"/>
        </w:rPr>
      </w:pPr>
      <w:hyperlink w:anchor="_Toc280454359" w:history="1">
        <w:r w:rsidRPr="00B047C4">
          <w:rPr>
            <w:rStyle w:val="Hipervnculo"/>
            <w:noProof/>
          </w:rPr>
          <w:t>4.3. Entorno de Desarrollo</w:t>
        </w:r>
        <w:r>
          <w:rPr>
            <w:noProof/>
            <w:webHidden/>
          </w:rPr>
          <w:tab/>
        </w:r>
        <w:r>
          <w:rPr>
            <w:noProof/>
            <w:webHidden/>
          </w:rPr>
          <w:fldChar w:fldCharType="begin"/>
        </w:r>
        <w:r>
          <w:rPr>
            <w:noProof/>
            <w:webHidden/>
          </w:rPr>
          <w:instrText xml:space="preserve"> PAGEREF _Toc280454359 \h </w:instrText>
        </w:r>
        <w:r>
          <w:rPr>
            <w:noProof/>
            <w:webHidden/>
          </w:rPr>
        </w:r>
        <w:r>
          <w:rPr>
            <w:noProof/>
            <w:webHidden/>
          </w:rPr>
          <w:fldChar w:fldCharType="separate"/>
        </w:r>
        <w:r>
          <w:rPr>
            <w:noProof/>
            <w:webHidden/>
          </w:rPr>
          <w:t>89</w:t>
        </w:r>
        <w:r>
          <w:rPr>
            <w:noProof/>
            <w:webHidden/>
          </w:rPr>
          <w:fldChar w:fldCharType="end"/>
        </w:r>
      </w:hyperlink>
    </w:p>
    <w:p w:rsidR="009739F3" w:rsidRDefault="009739F3">
      <w:pPr>
        <w:pStyle w:val="TDC3"/>
        <w:tabs>
          <w:tab w:val="right" w:leader="dot" w:pos="8828"/>
        </w:tabs>
        <w:rPr>
          <w:rFonts w:asciiTheme="minorHAnsi" w:eastAsiaTheme="minorEastAsia" w:hAnsiTheme="minorHAnsi" w:cstheme="minorBidi"/>
          <w:noProof/>
          <w:sz w:val="22"/>
        </w:rPr>
      </w:pPr>
      <w:hyperlink w:anchor="_Toc280454360" w:history="1">
        <w:r w:rsidRPr="00B047C4">
          <w:rPr>
            <w:rStyle w:val="Hipervnculo"/>
            <w:noProof/>
          </w:rPr>
          <w:t>4.3.1. Entorno Integrado de Desarrollo (IDE)</w:t>
        </w:r>
        <w:r>
          <w:rPr>
            <w:noProof/>
            <w:webHidden/>
          </w:rPr>
          <w:tab/>
        </w:r>
        <w:r>
          <w:rPr>
            <w:noProof/>
            <w:webHidden/>
          </w:rPr>
          <w:fldChar w:fldCharType="begin"/>
        </w:r>
        <w:r>
          <w:rPr>
            <w:noProof/>
            <w:webHidden/>
          </w:rPr>
          <w:instrText xml:space="preserve"> PAGEREF _Toc280454360 \h </w:instrText>
        </w:r>
        <w:r>
          <w:rPr>
            <w:noProof/>
            <w:webHidden/>
          </w:rPr>
        </w:r>
        <w:r>
          <w:rPr>
            <w:noProof/>
            <w:webHidden/>
          </w:rPr>
          <w:fldChar w:fldCharType="separate"/>
        </w:r>
        <w:r>
          <w:rPr>
            <w:noProof/>
            <w:webHidden/>
          </w:rPr>
          <w:t>89</w:t>
        </w:r>
        <w:r>
          <w:rPr>
            <w:noProof/>
            <w:webHidden/>
          </w:rPr>
          <w:fldChar w:fldCharType="end"/>
        </w:r>
      </w:hyperlink>
    </w:p>
    <w:p w:rsidR="009739F3" w:rsidRDefault="009739F3">
      <w:pPr>
        <w:pStyle w:val="TDC3"/>
        <w:tabs>
          <w:tab w:val="right" w:leader="dot" w:pos="8828"/>
        </w:tabs>
        <w:rPr>
          <w:rFonts w:asciiTheme="minorHAnsi" w:eastAsiaTheme="minorEastAsia" w:hAnsiTheme="minorHAnsi" w:cstheme="minorBidi"/>
          <w:noProof/>
          <w:sz w:val="22"/>
        </w:rPr>
      </w:pPr>
      <w:hyperlink w:anchor="_Toc280454361" w:history="1">
        <w:r w:rsidRPr="00B047C4">
          <w:rPr>
            <w:rStyle w:val="Hipervnculo"/>
            <w:noProof/>
          </w:rPr>
          <w:t>4.3.2. Control de versiones</w:t>
        </w:r>
        <w:r>
          <w:rPr>
            <w:noProof/>
            <w:webHidden/>
          </w:rPr>
          <w:tab/>
        </w:r>
        <w:r>
          <w:rPr>
            <w:noProof/>
            <w:webHidden/>
          </w:rPr>
          <w:fldChar w:fldCharType="begin"/>
        </w:r>
        <w:r>
          <w:rPr>
            <w:noProof/>
            <w:webHidden/>
          </w:rPr>
          <w:instrText xml:space="preserve"> PAGEREF _Toc280454361 \h </w:instrText>
        </w:r>
        <w:r>
          <w:rPr>
            <w:noProof/>
            <w:webHidden/>
          </w:rPr>
        </w:r>
        <w:r>
          <w:rPr>
            <w:noProof/>
            <w:webHidden/>
          </w:rPr>
          <w:fldChar w:fldCharType="separate"/>
        </w:r>
        <w:r>
          <w:rPr>
            <w:noProof/>
            <w:webHidden/>
          </w:rPr>
          <w:t>90</w:t>
        </w:r>
        <w:r>
          <w:rPr>
            <w:noProof/>
            <w:webHidden/>
          </w:rPr>
          <w:fldChar w:fldCharType="end"/>
        </w:r>
      </w:hyperlink>
    </w:p>
    <w:p w:rsidR="009739F3" w:rsidRDefault="009739F3">
      <w:pPr>
        <w:pStyle w:val="TDC2"/>
        <w:tabs>
          <w:tab w:val="right" w:leader="dot" w:pos="8828"/>
        </w:tabs>
        <w:rPr>
          <w:rFonts w:asciiTheme="minorHAnsi" w:eastAsiaTheme="minorEastAsia" w:hAnsiTheme="minorHAnsi" w:cstheme="minorBidi"/>
          <w:noProof/>
          <w:sz w:val="22"/>
          <w:lang w:eastAsia="es-CL"/>
        </w:rPr>
      </w:pPr>
      <w:hyperlink w:anchor="_Toc280454362" w:history="1">
        <w:r w:rsidRPr="00B047C4">
          <w:rPr>
            <w:rStyle w:val="Hipervnculo"/>
            <w:noProof/>
          </w:rPr>
          <w:t>4.3. Diagrama de Datos</w:t>
        </w:r>
        <w:r>
          <w:rPr>
            <w:noProof/>
            <w:webHidden/>
          </w:rPr>
          <w:tab/>
        </w:r>
        <w:r>
          <w:rPr>
            <w:noProof/>
            <w:webHidden/>
          </w:rPr>
          <w:fldChar w:fldCharType="begin"/>
        </w:r>
        <w:r>
          <w:rPr>
            <w:noProof/>
            <w:webHidden/>
          </w:rPr>
          <w:instrText xml:space="preserve"> PAGEREF _Toc280454362 \h </w:instrText>
        </w:r>
        <w:r>
          <w:rPr>
            <w:noProof/>
            <w:webHidden/>
          </w:rPr>
        </w:r>
        <w:r>
          <w:rPr>
            <w:noProof/>
            <w:webHidden/>
          </w:rPr>
          <w:fldChar w:fldCharType="separate"/>
        </w:r>
        <w:r>
          <w:rPr>
            <w:noProof/>
            <w:webHidden/>
          </w:rPr>
          <w:t>91</w:t>
        </w:r>
        <w:r>
          <w:rPr>
            <w:noProof/>
            <w:webHidden/>
          </w:rPr>
          <w:fldChar w:fldCharType="end"/>
        </w:r>
      </w:hyperlink>
    </w:p>
    <w:p w:rsidR="009739F3" w:rsidRDefault="009739F3">
      <w:pPr>
        <w:pStyle w:val="TDC2"/>
        <w:tabs>
          <w:tab w:val="right" w:leader="dot" w:pos="8828"/>
        </w:tabs>
        <w:rPr>
          <w:rFonts w:asciiTheme="minorHAnsi" w:eastAsiaTheme="minorEastAsia" w:hAnsiTheme="minorHAnsi" w:cstheme="minorBidi"/>
          <w:noProof/>
          <w:sz w:val="22"/>
          <w:lang w:eastAsia="es-CL"/>
        </w:rPr>
      </w:pPr>
      <w:hyperlink w:anchor="_Toc280454363" w:history="1">
        <w:r w:rsidRPr="00B047C4">
          <w:rPr>
            <w:rStyle w:val="Hipervnculo"/>
            <w:noProof/>
          </w:rPr>
          <w:t>4.4. Diagrama de Clases</w:t>
        </w:r>
        <w:r>
          <w:rPr>
            <w:noProof/>
            <w:webHidden/>
          </w:rPr>
          <w:tab/>
        </w:r>
        <w:r>
          <w:rPr>
            <w:noProof/>
            <w:webHidden/>
          </w:rPr>
          <w:fldChar w:fldCharType="begin"/>
        </w:r>
        <w:r>
          <w:rPr>
            <w:noProof/>
            <w:webHidden/>
          </w:rPr>
          <w:instrText xml:space="preserve"> PAGEREF _Toc280454363 \h </w:instrText>
        </w:r>
        <w:r>
          <w:rPr>
            <w:noProof/>
            <w:webHidden/>
          </w:rPr>
        </w:r>
        <w:r>
          <w:rPr>
            <w:noProof/>
            <w:webHidden/>
          </w:rPr>
          <w:fldChar w:fldCharType="separate"/>
        </w:r>
        <w:r>
          <w:rPr>
            <w:noProof/>
            <w:webHidden/>
          </w:rPr>
          <w:t>92</w:t>
        </w:r>
        <w:r>
          <w:rPr>
            <w:noProof/>
            <w:webHidden/>
          </w:rPr>
          <w:fldChar w:fldCharType="end"/>
        </w:r>
      </w:hyperlink>
    </w:p>
    <w:p w:rsidR="009739F3" w:rsidRDefault="009739F3">
      <w:pPr>
        <w:pStyle w:val="TDC3"/>
        <w:tabs>
          <w:tab w:val="right" w:leader="dot" w:pos="8828"/>
        </w:tabs>
        <w:rPr>
          <w:rFonts w:asciiTheme="minorHAnsi" w:eastAsiaTheme="minorEastAsia" w:hAnsiTheme="minorHAnsi" w:cstheme="minorBidi"/>
          <w:noProof/>
          <w:sz w:val="22"/>
        </w:rPr>
      </w:pPr>
      <w:hyperlink w:anchor="_Toc280454364" w:history="1">
        <w:r w:rsidRPr="00B047C4">
          <w:rPr>
            <w:rStyle w:val="Hipervnculo"/>
            <w:noProof/>
          </w:rPr>
          <w:t>4.4.1. Namespace Models</w:t>
        </w:r>
        <w:r>
          <w:rPr>
            <w:noProof/>
            <w:webHidden/>
          </w:rPr>
          <w:tab/>
        </w:r>
        <w:r>
          <w:rPr>
            <w:noProof/>
            <w:webHidden/>
          </w:rPr>
          <w:fldChar w:fldCharType="begin"/>
        </w:r>
        <w:r>
          <w:rPr>
            <w:noProof/>
            <w:webHidden/>
          </w:rPr>
          <w:instrText xml:space="preserve"> PAGEREF _Toc280454364 \h </w:instrText>
        </w:r>
        <w:r>
          <w:rPr>
            <w:noProof/>
            <w:webHidden/>
          </w:rPr>
        </w:r>
        <w:r>
          <w:rPr>
            <w:noProof/>
            <w:webHidden/>
          </w:rPr>
          <w:fldChar w:fldCharType="separate"/>
        </w:r>
        <w:r>
          <w:rPr>
            <w:noProof/>
            <w:webHidden/>
          </w:rPr>
          <w:t>93</w:t>
        </w:r>
        <w:r>
          <w:rPr>
            <w:noProof/>
            <w:webHidden/>
          </w:rPr>
          <w:fldChar w:fldCharType="end"/>
        </w:r>
      </w:hyperlink>
    </w:p>
    <w:p w:rsidR="009739F3" w:rsidRDefault="009739F3">
      <w:pPr>
        <w:pStyle w:val="TDC3"/>
        <w:tabs>
          <w:tab w:val="right" w:leader="dot" w:pos="8828"/>
        </w:tabs>
        <w:rPr>
          <w:rFonts w:asciiTheme="minorHAnsi" w:eastAsiaTheme="minorEastAsia" w:hAnsiTheme="minorHAnsi" w:cstheme="minorBidi"/>
          <w:noProof/>
          <w:sz w:val="22"/>
        </w:rPr>
      </w:pPr>
      <w:hyperlink w:anchor="_Toc280454365" w:history="1">
        <w:r w:rsidRPr="00B047C4">
          <w:rPr>
            <w:rStyle w:val="Hipervnculo"/>
            <w:noProof/>
          </w:rPr>
          <w:t>4.4.2. Namespace Views</w:t>
        </w:r>
        <w:r>
          <w:rPr>
            <w:noProof/>
            <w:webHidden/>
          </w:rPr>
          <w:tab/>
        </w:r>
        <w:r>
          <w:rPr>
            <w:noProof/>
            <w:webHidden/>
          </w:rPr>
          <w:fldChar w:fldCharType="begin"/>
        </w:r>
        <w:r>
          <w:rPr>
            <w:noProof/>
            <w:webHidden/>
          </w:rPr>
          <w:instrText xml:space="preserve"> PAGEREF _Toc280454365 \h </w:instrText>
        </w:r>
        <w:r>
          <w:rPr>
            <w:noProof/>
            <w:webHidden/>
          </w:rPr>
        </w:r>
        <w:r>
          <w:rPr>
            <w:noProof/>
            <w:webHidden/>
          </w:rPr>
          <w:fldChar w:fldCharType="separate"/>
        </w:r>
        <w:r>
          <w:rPr>
            <w:noProof/>
            <w:webHidden/>
          </w:rPr>
          <w:t>98</w:t>
        </w:r>
        <w:r>
          <w:rPr>
            <w:noProof/>
            <w:webHidden/>
          </w:rPr>
          <w:fldChar w:fldCharType="end"/>
        </w:r>
      </w:hyperlink>
    </w:p>
    <w:p w:rsidR="009739F3" w:rsidRDefault="009739F3">
      <w:pPr>
        <w:pStyle w:val="TDC3"/>
        <w:tabs>
          <w:tab w:val="right" w:leader="dot" w:pos="8828"/>
        </w:tabs>
        <w:rPr>
          <w:rFonts w:asciiTheme="minorHAnsi" w:eastAsiaTheme="minorEastAsia" w:hAnsiTheme="minorHAnsi" w:cstheme="minorBidi"/>
          <w:noProof/>
          <w:sz w:val="22"/>
        </w:rPr>
      </w:pPr>
      <w:hyperlink w:anchor="_Toc280454366" w:history="1">
        <w:r w:rsidRPr="00B047C4">
          <w:rPr>
            <w:rStyle w:val="Hipervnculo"/>
            <w:noProof/>
          </w:rPr>
          <w:t>4.4.3. Namespace Controllers</w:t>
        </w:r>
        <w:r>
          <w:rPr>
            <w:noProof/>
            <w:webHidden/>
          </w:rPr>
          <w:tab/>
        </w:r>
        <w:r>
          <w:rPr>
            <w:noProof/>
            <w:webHidden/>
          </w:rPr>
          <w:fldChar w:fldCharType="begin"/>
        </w:r>
        <w:r>
          <w:rPr>
            <w:noProof/>
            <w:webHidden/>
          </w:rPr>
          <w:instrText xml:space="preserve"> PAGEREF _Toc280454366 \h </w:instrText>
        </w:r>
        <w:r>
          <w:rPr>
            <w:noProof/>
            <w:webHidden/>
          </w:rPr>
        </w:r>
        <w:r>
          <w:rPr>
            <w:noProof/>
            <w:webHidden/>
          </w:rPr>
          <w:fldChar w:fldCharType="separate"/>
        </w:r>
        <w:r>
          <w:rPr>
            <w:noProof/>
            <w:webHidden/>
          </w:rPr>
          <w:t>101</w:t>
        </w:r>
        <w:r>
          <w:rPr>
            <w:noProof/>
            <w:webHidden/>
          </w:rPr>
          <w:fldChar w:fldCharType="end"/>
        </w:r>
      </w:hyperlink>
    </w:p>
    <w:p w:rsidR="009739F3" w:rsidRDefault="009739F3">
      <w:pPr>
        <w:pStyle w:val="TDC2"/>
        <w:tabs>
          <w:tab w:val="right" w:leader="dot" w:pos="8828"/>
        </w:tabs>
        <w:rPr>
          <w:rFonts w:asciiTheme="minorHAnsi" w:eastAsiaTheme="minorEastAsia" w:hAnsiTheme="minorHAnsi" w:cstheme="minorBidi"/>
          <w:noProof/>
          <w:sz w:val="22"/>
          <w:lang w:eastAsia="es-CL"/>
        </w:rPr>
      </w:pPr>
      <w:hyperlink w:anchor="_Toc280454367" w:history="1">
        <w:r w:rsidRPr="00B047C4">
          <w:rPr>
            <w:rStyle w:val="Hipervnculo"/>
            <w:noProof/>
          </w:rPr>
          <w:t>4.5. Especificaciones de desarrollo Back Office</w:t>
        </w:r>
        <w:r>
          <w:rPr>
            <w:noProof/>
            <w:webHidden/>
          </w:rPr>
          <w:tab/>
        </w:r>
        <w:r>
          <w:rPr>
            <w:noProof/>
            <w:webHidden/>
          </w:rPr>
          <w:fldChar w:fldCharType="begin"/>
        </w:r>
        <w:r>
          <w:rPr>
            <w:noProof/>
            <w:webHidden/>
          </w:rPr>
          <w:instrText xml:space="preserve"> PAGEREF _Toc280454367 \h </w:instrText>
        </w:r>
        <w:r>
          <w:rPr>
            <w:noProof/>
            <w:webHidden/>
          </w:rPr>
        </w:r>
        <w:r>
          <w:rPr>
            <w:noProof/>
            <w:webHidden/>
          </w:rPr>
          <w:fldChar w:fldCharType="separate"/>
        </w:r>
        <w:r>
          <w:rPr>
            <w:noProof/>
            <w:webHidden/>
          </w:rPr>
          <w:t>115</w:t>
        </w:r>
        <w:r>
          <w:rPr>
            <w:noProof/>
            <w:webHidden/>
          </w:rPr>
          <w:fldChar w:fldCharType="end"/>
        </w:r>
      </w:hyperlink>
    </w:p>
    <w:p w:rsidR="009739F3" w:rsidRDefault="009739F3">
      <w:pPr>
        <w:pStyle w:val="TDC3"/>
        <w:tabs>
          <w:tab w:val="right" w:leader="dot" w:pos="8828"/>
        </w:tabs>
        <w:rPr>
          <w:rFonts w:asciiTheme="minorHAnsi" w:eastAsiaTheme="minorEastAsia" w:hAnsiTheme="minorHAnsi" w:cstheme="minorBidi"/>
          <w:noProof/>
          <w:sz w:val="22"/>
        </w:rPr>
      </w:pPr>
      <w:hyperlink w:anchor="_Toc280454368" w:history="1">
        <w:r w:rsidRPr="00B047C4">
          <w:rPr>
            <w:rStyle w:val="Hipervnculo"/>
            <w:noProof/>
          </w:rPr>
          <w:t>4.5.1. Configuración de Sitio</w:t>
        </w:r>
        <w:r>
          <w:rPr>
            <w:noProof/>
            <w:webHidden/>
          </w:rPr>
          <w:tab/>
        </w:r>
        <w:r>
          <w:rPr>
            <w:noProof/>
            <w:webHidden/>
          </w:rPr>
          <w:fldChar w:fldCharType="begin"/>
        </w:r>
        <w:r>
          <w:rPr>
            <w:noProof/>
            <w:webHidden/>
          </w:rPr>
          <w:instrText xml:space="preserve"> PAGEREF _Toc280454368 \h </w:instrText>
        </w:r>
        <w:r>
          <w:rPr>
            <w:noProof/>
            <w:webHidden/>
          </w:rPr>
        </w:r>
        <w:r>
          <w:rPr>
            <w:noProof/>
            <w:webHidden/>
          </w:rPr>
          <w:fldChar w:fldCharType="separate"/>
        </w:r>
        <w:r>
          <w:rPr>
            <w:noProof/>
            <w:webHidden/>
          </w:rPr>
          <w:t>115</w:t>
        </w:r>
        <w:r>
          <w:rPr>
            <w:noProof/>
            <w:webHidden/>
          </w:rPr>
          <w:fldChar w:fldCharType="end"/>
        </w:r>
      </w:hyperlink>
    </w:p>
    <w:p w:rsidR="009739F3" w:rsidRDefault="009739F3">
      <w:pPr>
        <w:pStyle w:val="TDC3"/>
        <w:tabs>
          <w:tab w:val="right" w:leader="dot" w:pos="8828"/>
        </w:tabs>
        <w:rPr>
          <w:rFonts w:asciiTheme="minorHAnsi" w:eastAsiaTheme="minorEastAsia" w:hAnsiTheme="minorHAnsi" w:cstheme="minorBidi"/>
          <w:noProof/>
          <w:sz w:val="22"/>
        </w:rPr>
      </w:pPr>
      <w:hyperlink w:anchor="_Toc280454369" w:history="1">
        <w:r w:rsidRPr="00B047C4">
          <w:rPr>
            <w:rStyle w:val="Hipervnculo"/>
            <w:noProof/>
          </w:rPr>
          <w:t>4.5.2. Componentes XML</w:t>
        </w:r>
        <w:r>
          <w:rPr>
            <w:noProof/>
            <w:webHidden/>
          </w:rPr>
          <w:tab/>
        </w:r>
        <w:r>
          <w:rPr>
            <w:noProof/>
            <w:webHidden/>
          </w:rPr>
          <w:fldChar w:fldCharType="begin"/>
        </w:r>
        <w:r>
          <w:rPr>
            <w:noProof/>
            <w:webHidden/>
          </w:rPr>
          <w:instrText xml:space="preserve"> PAGEREF _Toc280454369 \h </w:instrText>
        </w:r>
        <w:r>
          <w:rPr>
            <w:noProof/>
            <w:webHidden/>
          </w:rPr>
        </w:r>
        <w:r>
          <w:rPr>
            <w:noProof/>
            <w:webHidden/>
          </w:rPr>
          <w:fldChar w:fldCharType="separate"/>
        </w:r>
        <w:r>
          <w:rPr>
            <w:noProof/>
            <w:webHidden/>
          </w:rPr>
          <w:t>116</w:t>
        </w:r>
        <w:r>
          <w:rPr>
            <w:noProof/>
            <w:webHidden/>
          </w:rPr>
          <w:fldChar w:fldCharType="end"/>
        </w:r>
      </w:hyperlink>
    </w:p>
    <w:p w:rsidR="009739F3" w:rsidRDefault="009739F3">
      <w:pPr>
        <w:pStyle w:val="TDC2"/>
        <w:tabs>
          <w:tab w:val="right" w:leader="dot" w:pos="8828"/>
        </w:tabs>
        <w:rPr>
          <w:rFonts w:asciiTheme="minorHAnsi" w:eastAsiaTheme="minorEastAsia" w:hAnsiTheme="minorHAnsi" w:cstheme="minorBidi"/>
          <w:noProof/>
          <w:sz w:val="22"/>
          <w:lang w:eastAsia="es-CL"/>
        </w:rPr>
      </w:pPr>
      <w:hyperlink w:anchor="_Toc280454370" w:history="1">
        <w:r w:rsidRPr="00B047C4">
          <w:rPr>
            <w:rStyle w:val="Hipervnculo"/>
            <w:noProof/>
          </w:rPr>
          <w:t>4.6. Especificaciones Front Office</w:t>
        </w:r>
        <w:r>
          <w:rPr>
            <w:noProof/>
            <w:webHidden/>
          </w:rPr>
          <w:tab/>
        </w:r>
        <w:r>
          <w:rPr>
            <w:noProof/>
            <w:webHidden/>
          </w:rPr>
          <w:fldChar w:fldCharType="begin"/>
        </w:r>
        <w:r>
          <w:rPr>
            <w:noProof/>
            <w:webHidden/>
          </w:rPr>
          <w:instrText xml:space="preserve"> PAGEREF _Toc280454370 \h </w:instrText>
        </w:r>
        <w:r>
          <w:rPr>
            <w:noProof/>
            <w:webHidden/>
          </w:rPr>
        </w:r>
        <w:r>
          <w:rPr>
            <w:noProof/>
            <w:webHidden/>
          </w:rPr>
          <w:fldChar w:fldCharType="separate"/>
        </w:r>
        <w:r>
          <w:rPr>
            <w:noProof/>
            <w:webHidden/>
          </w:rPr>
          <w:t>117</w:t>
        </w:r>
        <w:r>
          <w:rPr>
            <w:noProof/>
            <w:webHidden/>
          </w:rPr>
          <w:fldChar w:fldCharType="end"/>
        </w:r>
      </w:hyperlink>
    </w:p>
    <w:p w:rsidR="009739F3" w:rsidRDefault="009739F3">
      <w:pPr>
        <w:pStyle w:val="TDC2"/>
        <w:tabs>
          <w:tab w:val="right" w:leader="dot" w:pos="8828"/>
        </w:tabs>
        <w:rPr>
          <w:rFonts w:asciiTheme="minorHAnsi" w:eastAsiaTheme="minorEastAsia" w:hAnsiTheme="minorHAnsi" w:cstheme="minorBidi"/>
          <w:noProof/>
          <w:sz w:val="22"/>
          <w:lang w:eastAsia="es-CL"/>
        </w:rPr>
      </w:pPr>
      <w:hyperlink w:anchor="_Toc280454371" w:history="1">
        <w:r w:rsidRPr="00B047C4">
          <w:rPr>
            <w:rStyle w:val="Hipervnculo"/>
            <w:noProof/>
          </w:rPr>
          <w:t>4.7. Maquetas Funcionales Back Office.</w:t>
        </w:r>
        <w:r>
          <w:rPr>
            <w:noProof/>
            <w:webHidden/>
          </w:rPr>
          <w:tab/>
        </w:r>
        <w:r>
          <w:rPr>
            <w:noProof/>
            <w:webHidden/>
          </w:rPr>
          <w:fldChar w:fldCharType="begin"/>
        </w:r>
        <w:r>
          <w:rPr>
            <w:noProof/>
            <w:webHidden/>
          </w:rPr>
          <w:instrText xml:space="preserve"> PAGEREF _Toc280454371 \h </w:instrText>
        </w:r>
        <w:r>
          <w:rPr>
            <w:noProof/>
            <w:webHidden/>
          </w:rPr>
        </w:r>
        <w:r>
          <w:rPr>
            <w:noProof/>
            <w:webHidden/>
          </w:rPr>
          <w:fldChar w:fldCharType="separate"/>
        </w:r>
        <w:r>
          <w:rPr>
            <w:noProof/>
            <w:webHidden/>
          </w:rPr>
          <w:t>121</w:t>
        </w:r>
        <w:r>
          <w:rPr>
            <w:noProof/>
            <w:webHidden/>
          </w:rPr>
          <w:fldChar w:fldCharType="end"/>
        </w:r>
      </w:hyperlink>
    </w:p>
    <w:p w:rsidR="009739F3" w:rsidRDefault="009739F3">
      <w:pPr>
        <w:pStyle w:val="TDC1"/>
        <w:rPr>
          <w:rFonts w:asciiTheme="minorHAnsi" w:eastAsiaTheme="minorEastAsia" w:hAnsiTheme="minorHAnsi" w:cstheme="minorBidi"/>
          <w:b w:val="0"/>
          <w:sz w:val="22"/>
          <w:lang w:eastAsia="es-CL"/>
        </w:rPr>
      </w:pPr>
      <w:hyperlink w:anchor="_Toc280454372" w:history="1">
        <w:r w:rsidRPr="00B047C4">
          <w:rPr>
            <w:rStyle w:val="Hipervnculo"/>
          </w:rPr>
          <w:t>5. Conclusiones</w:t>
        </w:r>
        <w:r>
          <w:rPr>
            <w:webHidden/>
          </w:rPr>
          <w:tab/>
        </w:r>
        <w:r>
          <w:rPr>
            <w:webHidden/>
          </w:rPr>
          <w:fldChar w:fldCharType="begin"/>
        </w:r>
        <w:r>
          <w:rPr>
            <w:webHidden/>
          </w:rPr>
          <w:instrText xml:space="preserve"> PAGEREF _Toc280454372 \h </w:instrText>
        </w:r>
        <w:r>
          <w:rPr>
            <w:webHidden/>
          </w:rPr>
        </w:r>
        <w:r>
          <w:rPr>
            <w:webHidden/>
          </w:rPr>
          <w:fldChar w:fldCharType="separate"/>
        </w:r>
        <w:r>
          <w:rPr>
            <w:webHidden/>
          </w:rPr>
          <w:t>129</w:t>
        </w:r>
        <w:r>
          <w:rPr>
            <w:webHidden/>
          </w:rPr>
          <w:fldChar w:fldCharType="end"/>
        </w:r>
      </w:hyperlink>
    </w:p>
    <w:p w:rsidR="009739F3" w:rsidRDefault="009739F3">
      <w:pPr>
        <w:pStyle w:val="TDC3"/>
        <w:tabs>
          <w:tab w:val="right" w:leader="dot" w:pos="8828"/>
        </w:tabs>
        <w:rPr>
          <w:rFonts w:asciiTheme="minorHAnsi" w:eastAsiaTheme="minorEastAsia" w:hAnsiTheme="minorHAnsi" w:cstheme="minorBidi"/>
          <w:noProof/>
          <w:sz w:val="22"/>
        </w:rPr>
      </w:pPr>
      <w:hyperlink w:anchor="_Toc280454373" w:history="1">
        <w:r w:rsidRPr="00B047C4">
          <w:rPr>
            <w:rStyle w:val="Hipervnculo"/>
            <w:noProof/>
          </w:rPr>
          <w:t>5.1. General</w:t>
        </w:r>
        <w:r>
          <w:rPr>
            <w:noProof/>
            <w:webHidden/>
          </w:rPr>
          <w:tab/>
        </w:r>
        <w:r>
          <w:rPr>
            <w:noProof/>
            <w:webHidden/>
          </w:rPr>
          <w:fldChar w:fldCharType="begin"/>
        </w:r>
        <w:r>
          <w:rPr>
            <w:noProof/>
            <w:webHidden/>
          </w:rPr>
          <w:instrText xml:space="preserve"> PAGEREF _Toc280454373 \h </w:instrText>
        </w:r>
        <w:r>
          <w:rPr>
            <w:noProof/>
            <w:webHidden/>
          </w:rPr>
        </w:r>
        <w:r>
          <w:rPr>
            <w:noProof/>
            <w:webHidden/>
          </w:rPr>
          <w:fldChar w:fldCharType="separate"/>
        </w:r>
        <w:r>
          <w:rPr>
            <w:noProof/>
            <w:webHidden/>
          </w:rPr>
          <w:t>129</w:t>
        </w:r>
        <w:r>
          <w:rPr>
            <w:noProof/>
            <w:webHidden/>
          </w:rPr>
          <w:fldChar w:fldCharType="end"/>
        </w:r>
      </w:hyperlink>
    </w:p>
    <w:p w:rsidR="009739F3" w:rsidRDefault="009739F3">
      <w:pPr>
        <w:pStyle w:val="TDC3"/>
        <w:tabs>
          <w:tab w:val="right" w:leader="dot" w:pos="8828"/>
        </w:tabs>
        <w:rPr>
          <w:rFonts w:asciiTheme="minorHAnsi" w:eastAsiaTheme="minorEastAsia" w:hAnsiTheme="minorHAnsi" w:cstheme="minorBidi"/>
          <w:noProof/>
          <w:sz w:val="22"/>
        </w:rPr>
      </w:pPr>
      <w:hyperlink w:anchor="_Toc280454374" w:history="1">
        <w:r w:rsidRPr="00B047C4">
          <w:rPr>
            <w:rStyle w:val="Hipervnculo"/>
            <w:noProof/>
          </w:rPr>
          <w:t>5.2. Particular</w:t>
        </w:r>
        <w:r>
          <w:rPr>
            <w:noProof/>
            <w:webHidden/>
          </w:rPr>
          <w:tab/>
        </w:r>
        <w:r>
          <w:rPr>
            <w:noProof/>
            <w:webHidden/>
          </w:rPr>
          <w:fldChar w:fldCharType="begin"/>
        </w:r>
        <w:r>
          <w:rPr>
            <w:noProof/>
            <w:webHidden/>
          </w:rPr>
          <w:instrText xml:space="preserve"> PAGEREF _Toc280454374 \h </w:instrText>
        </w:r>
        <w:r>
          <w:rPr>
            <w:noProof/>
            <w:webHidden/>
          </w:rPr>
        </w:r>
        <w:r>
          <w:rPr>
            <w:noProof/>
            <w:webHidden/>
          </w:rPr>
          <w:fldChar w:fldCharType="separate"/>
        </w:r>
        <w:r>
          <w:rPr>
            <w:noProof/>
            <w:webHidden/>
          </w:rPr>
          <w:t>129</w:t>
        </w:r>
        <w:r>
          <w:rPr>
            <w:noProof/>
            <w:webHidden/>
          </w:rPr>
          <w:fldChar w:fldCharType="end"/>
        </w:r>
      </w:hyperlink>
    </w:p>
    <w:p w:rsidR="009739F3" w:rsidRDefault="009739F3">
      <w:pPr>
        <w:pStyle w:val="TDC1"/>
        <w:rPr>
          <w:rFonts w:asciiTheme="minorHAnsi" w:eastAsiaTheme="minorEastAsia" w:hAnsiTheme="minorHAnsi" w:cstheme="minorBidi"/>
          <w:b w:val="0"/>
          <w:sz w:val="22"/>
          <w:lang w:eastAsia="es-CL"/>
        </w:rPr>
      </w:pPr>
      <w:hyperlink w:anchor="_Toc280454375" w:history="1">
        <w:r w:rsidRPr="00B047C4">
          <w:rPr>
            <w:rStyle w:val="Hipervnculo"/>
          </w:rPr>
          <w:t>6. Bibliografía</w:t>
        </w:r>
        <w:r>
          <w:rPr>
            <w:webHidden/>
          </w:rPr>
          <w:tab/>
        </w:r>
        <w:r>
          <w:rPr>
            <w:webHidden/>
          </w:rPr>
          <w:fldChar w:fldCharType="begin"/>
        </w:r>
        <w:r>
          <w:rPr>
            <w:webHidden/>
          </w:rPr>
          <w:instrText xml:space="preserve"> PAGEREF _Toc280454375 \h </w:instrText>
        </w:r>
        <w:r>
          <w:rPr>
            <w:webHidden/>
          </w:rPr>
        </w:r>
        <w:r>
          <w:rPr>
            <w:webHidden/>
          </w:rPr>
          <w:fldChar w:fldCharType="separate"/>
        </w:r>
        <w:r>
          <w:rPr>
            <w:webHidden/>
          </w:rPr>
          <w:t>130</w:t>
        </w:r>
        <w:r>
          <w:rPr>
            <w:webHidden/>
          </w:rPr>
          <w:fldChar w:fldCharType="end"/>
        </w:r>
      </w:hyperlink>
    </w:p>
    <w:p w:rsidR="009739F3" w:rsidRDefault="009739F3">
      <w:pPr>
        <w:pStyle w:val="TDC1"/>
        <w:rPr>
          <w:rFonts w:asciiTheme="minorHAnsi" w:eastAsiaTheme="minorEastAsia" w:hAnsiTheme="minorHAnsi" w:cstheme="minorBidi"/>
          <w:b w:val="0"/>
          <w:sz w:val="22"/>
          <w:lang w:eastAsia="es-CL"/>
        </w:rPr>
      </w:pPr>
      <w:hyperlink w:anchor="_Toc280454376" w:history="1">
        <w:r w:rsidRPr="00B047C4">
          <w:rPr>
            <w:rStyle w:val="Hipervnculo"/>
          </w:rPr>
          <w:t>Glosario</w:t>
        </w:r>
        <w:r>
          <w:rPr>
            <w:webHidden/>
          </w:rPr>
          <w:tab/>
        </w:r>
        <w:r>
          <w:rPr>
            <w:webHidden/>
          </w:rPr>
          <w:fldChar w:fldCharType="begin"/>
        </w:r>
        <w:r>
          <w:rPr>
            <w:webHidden/>
          </w:rPr>
          <w:instrText xml:space="preserve"> PAGEREF _Toc280454376 \h </w:instrText>
        </w:r>
        <w:r>
          <w:rPr>
            <w:webHidden/>
          </w:rPr>
        </w:r>
        <w:r>
          <w:rPr>
            <w:webHidden/>
          </w:rPr>
          <w:fldChar w:fldCharType="separate"/>
        </w:r>
        <w:r>
          <w:rPr>
            <w:webHidden/>
          </w:rPr>
          <w:t>132</w:t>
        </w:r>
        <w:r>
          <w:rPr>
            <w:webHidden/>
          </w:rPr>
          <w:fldChar w:fldCharType="end"/>
        </w:r>
      </w:hyperlink>
    </w:p>
    <w:p w:rsidR="009739F3" w:rsidRDefault="009739F3">
      <w:pPr>
        <w:pStyle w:val="TDC1"/>
        <w:rPr>
          <w:rFonts w:asciiTheme="minorHAnsi" w:eastAsiaTheme="minorEastAsia" w:hAnsiTheme="minorHAnsi" w:cstheme="minorBidi"/>
          <w:b w:val="0"/>
          <w:sz w:val="22"/>
          <w:lang w:eastAsia="es-CL"/>
        </w:rPr>
      </w:pPr>
      <w:hyperlink w:anchor="_Toc280454377" w:history="1">
        <w:r w:rsidRPr="00B047C4">
          <w:rPr>
            <w:rStyle w:val="Hipervnculo"/>
            <w:lang w:val="en-US"/>
          </w:rPr>
          <w:t>Acrónimos</w:t>
        </w:r>
        <w:r>
          <w:rPr>
            <w:webHidden/>
          </w:rPr>
          <w:tab/>
        </w:r>
        <w:r>
          <w:rPr>
            <w:webHidden/>
          </w:rPr>
          <w:fldChar w:fldCharType="begin"/>
        </w:r>
        <w:r>
          <w:rPr>
            <w:webHidden/>
          </w:rPr>
          <w:instrText xml:space="preserve"> PAGEREF _Toc280454377 \h </w:instrText>
        </w:r>
        <w:r>
          <w:rPr>
            <w:webHidden/>
          </w:rPr>
        </w:r>
        <w:r>
          <w:rPr>
            <w:webHidden/>
          </w:rPr>
          <w:fldChar w:fldCharType="separate"/>
        </w:r>
        <w:r>
          <w:rPr>
            <w:webHidden/>
          </w:rPr>
          <w:t>133</w:t>
        </w:r>
        <w:r>
          <w:rPr>
            <w:webHidden/>
          </w:rPr>
          <w:fldChar w:fldCharType="end"/>
        </w:r>
      </w:hyperlink>
    </w:p>
    <w:p w:rsidR="00391FD4" w:rsidRDefault="008B6BC9">
      <w:pPr>
        <w:rPr>
          <w:lang w:val="es-ES"/>
        </w:rPr>
      </w:pPr>
      <w:r>
        <w:rPr>
          <w:lang w:val="es-ES"/>
        </w:rPr>
        <w:fldChar w:fldCharType="end"/>
      </w:r>
    </w:p>
    <w:p w:rsidR="004C231D" w:rsidRPr="004C231D" w:rsidRDefault="004C231D" w:rsidP="004C231D">
      <w:pPr>
        <w:pStyle w:val="Ttulo"/>
      </w:pPr>
      <w:r>
        <w:rPr>
          <w:lang w:val="es-ES"/>
        </w:rPr>
        <w:br w:type="page"/>
      </w:r>
      <w:r>
        <w:lastRenderedPageBreak/>
        <w:t>Tabla de Ilustraciones</w:t>
      </w:r>
    </w:p>
    <w:p w:rsidR="006C063B" w:rsidRDefault="008B6BC9">
      <w:pPr>
        <w:pStyle w:val="Tabladeilustraciones"/>
        <w:tabs>
          <w:tab w:val="right" w:leader="dot" w:pos="8828"/>
        </w:tabs>
        <w:rPr>
          <w:rFonts w:asciiTheme="minorHAnsi" w:eastAsiaTheme="minorEastAsia" w:hAnsiTheme="minorHAnsi" w:cstheme="minorBidi"/>
          <w:noProof/>
          <w:sz w:val="22"/>
          <w:szCs w:val="22"/>
          <w:lang w:eastAsia="es-CL"/>
        </w:rPr>
      </w:pPr>
      <w:r w:rsidRPr="008B6BC9">
        <w:rPr>
          <w:lang w:val="es-ES"/>
        </w:rPr>
        <w:fldChar w:fldCharType="begin"/>
      </w:r>
      <w:r w:rsidR="00E010D5">
        <w:rPr>
          <w:lang w:val="es-ES"/>
        </w:rPr>
        <w:instrText xml:space="preserve"> TOC \c "Ilustración" </w:instrText>
      </w:r>
      <w:r w:rsidRPr="008B6BC9">
        <w:rPr>
          <w:lang w:val="es-ES"/>
        </w:rPr>
        <w:fldChar w:fldCharType="separate"/>
      </w:r>
      <w:r w:rsidR="006C063B">
        <w:rPr>
          <w:noProof/>
        </w:rPr>
        <w:t>Ilustración 1 - Componentes que intervienen en acceso multimedia web</w:t>
      </w:r>
      <w:r w:rsidR="006C063B">
        <w:rPr>
          <w:noProof/>
        </w:rPr>
        <w:tab/>
      </w:r>
      <w:r w:rsidR="006C063B">
        <w:rPr>
          <w:noProof/>
        </w:rPr>
        <w:fldChar w:fldCharType="begin"/>
      </w:r>
      <w:r w:rsidR="006C063B">
        <w:rPr>
          <w:noProof/>
        </w:rPr>
        <w:instrText xml:space="preserve"> PAGEREF _Toc280454771 \h </w:instrText>
      </w:r>
      <w:r w:rsidR="006C063B">
        <w:rPr>
          <w:noProof/>
        </w:rPr>
      </w:r>
      <w:r w:rsidR="006C063B">
        <w:rPr>
          <w:noProof/>
        </w:rPr>
        <w:fldChar w:fldCharType="separate"/>
      </w:r>
      <w:r w:rsidR="006C063B">
        <w:rPr>
          <w:noProof/>
        </w:rPr>
        <w:t>15</w:t>
      </w:r>
      <w:r w:rsidR="006C063B">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Pr>
          <w:noProof/>
        </w:rPr>
        <w:fldChar w:fldCharType="begin"/>
      </w:r>
      <w:r>
        <w:rPr>
          <w:noProof/>
        </w:rPr>
        <w:instrText xml:space="preserve"> PAGEREF _Toc280454772 \h </w:instrText>
      </w:r>
      <w:r>
        <w:rPr>
          <w:noProof/>
        </w:rPr>
      </w:r>
      <w:r>
        <w:rPr>
          <w:noProof/>
        </w:rPr>
        <w:fldChar w:fldCharType="separate"/>
      </w:r>
      <w:r>
        <w:rPr>
          <w:noProof/>
        </w:rPr>
        <w:t>26</w:t>
      </w:r>
      <w:r>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Pr>
          <w:noProof/>
        </w:rPr>
        <w:fldChar w:fldCharType="begin"/>
      </w:r>
      <w:r>
        <w:rPr>
          <w:noProof/>
        </w:rPr>
        <w:instrText xml:space="preserve"> PAGEREF _Toc280454773 \h </w:instrText>
      </w:r>
      <w:r>
        <w:rPr>
          <w:noProof/>
        </w:rPr>
      </w:r>
      <w:r>
        <w:rPr>
          <w:noProof/>
        </w:rPr>
        <w:fldChar w:fldCharType="separate"/>
      </w:r>
      <w:r>
        <w:rPr>
          <w:noProof/>
        </w:rPr>
        <w:t>28</w:t>
      </w:r>
      <w:r>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Pr>
          <w:noProof/>
        </w:rPr>
        <w:fldChar w:fldCharType="begin"/>
      </w:r>
      <w:r>
        <w:rPr>
          <w:noProof/>
        </w:rPr>
        <w:instrText xml:space="preserve"> PAGEREF _Toc280454774 \h </w:instrText>
      </w:r>
      <w:r>
        <w:rPr>
          <w:noProof/>
        </w:rPr>
      </w:r>
      <w:r>
        <w:rPr>
          <w:noProof/>
        </w:rPr>
        <w:fldChar w:fldCharType="separate"/>
      </w:r>
      <w:r>
        <w:rPr>
          <w:noProof/>
        </w:rPr>
        <w:t>30</w:t>
      </w:r>
      <w:r>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Pr>
          <w:noProof/>
        </w:rPr>
        <w:fldChar w:fldCharType="begin"/>
      </w:r>
      <w:r>
        <w:rPr>
          <w:noProof/>
        </w:rPr>
        <w:instrText xml:space="preserve"> PAGEREF _Toc280454775 \h </w:instrText>
      </w:r>
      <w:r>
        <w:rPr>
          <w:noProof/>
        </w:rPr>
      </w:r>
      <w:r>
        <w:rPr>
          <w:noProof/>
        </w:rPr>
        <w:fldChar w:fldCharType="separate"/>
      </w:r>
      <w:r>
        <w:rPr>
          <w:noProof/>
        </w:rPr>
        <w:t>32</w:t>
      </w:r>
      <w:r>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Pr>
          <w:noProof/>
        </w:rPr>
        <w:fldChar w:fldCharType="begin"/>
      </w:r>
      <w:r>
        <w:rPr>
          <w:noProof/>
        </w:rPr>
        <w:instrText xml:space="preserve"> PAGEREF _Toc280454776 \h </w:instrText>
      </w:r>
      <w:r>
        <w:rPr>
          <w:noProof/>
        </w:rPr>
      </w:r>
      <w:r>
        <w:rPr>
          <w:noProof/>
        </w:rPr>
        <w:fldChar w:fldCharType="separate"/>
      </w:r>
      <w:r>
        <w:rPr>
          <w:noProof/>
        </w:rPr>
        <w:t>37</w:t>
      </w:r>
      <w:r>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Pr>
          <w:noProof/>
        </w:rPr>
        <w:fldChar w:fldCharType="begin"/>
      </w:r>
      <w:r>
        <w:rPr>
          <w:noProof/>
        </w:rPr>
        <w:instrText xml:space="preserve"> PAGEREF _Toc280454777 \h </w:instrText>
      </w:r>
      <w:r>
        <w:rPr>
          <w:noProof/>
        </w:rPr>
      </w:r>
      <w:r>
        <w:rPr>
          <w:noProof/>
        </w:rPr>
        <w:fldChar w:fldCharType="separate"/>
      </w:r>
      <w:r>
        <w:rPr>
          <w:noProof/>
        </w:rPr>
        <w:t>42</w:t>
      </w:r>
      <w:r>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Pr>
          <w:noProof/>
        </w:rPr>
        <w:fldChar w:fldCharType="begin"/>
      </w:r>
      <w:r>
        <w:rPr>
          <w:noProof/>
        </w:rPr>
        <w:instrText xml:space="preserve"> PAGEREF _Toc280454778 \h </w:instrText>
      </w:r>
      <w:r>
        <w:rPr>
          <w:noProof/>
        </w:rPr>
      </w:r>
      <w:r>
        <w:rPr>
          <w:noProof/>
        </w:rPr>
        <w:fldChar w:fldCharType="separate"/>
      </w:r>
      <w:r>
        <w:rPr>
          <w:noProof/>
        </w:rPr>
        <w:t>43</w:t>
      </w:r>
      <w:r>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Pr>
          <w:noProof/>
        </w:rPr>
        <w:fldChar w:fldCharType="begin"/>
      </w:r>
      <w:r>
        <w:rPr>
          <w:noProof/>
        </w:rPr>
        <w:instrText xml:space="preserve"> PAGEREF _Toc280454779 \h </w:instrText>
      </w:r>
      <w:r>
        <w:rPr>
          <w:noProof/>
        </w:rPr>
      </w:r>
      <w:r>
        <w:rPr>
          <w:noProof/>
        </w:rPr>
        <w:fldChar w:fldCharType="separate"/>
      </w:r>
      <w:r>
        <w:rPr>
          <w:noProof/>
        </w:rPr>
        <w:t>44</w:t>
      </w:r>
      <w:r>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Pr>
          <w:noProof/>
        </w:rPr>
        <w:fldChar w:fldCharType="begin"/>
      </w:r>
      <w:r>
        <w:rPr>
          <w:noProof/>
        </w:rPr>
        <w:instrText xml:space="preserve"> PAGEREF _Toc280454780 \h </w:instrText>
      </w:r>
      <w:r>
        <w:rPr>
          <w:noProof/>
        </w:rPr>
      </w:r>
      <w:r>
        <w:rPr>
          <w:noProof/>
        </w:rPr>
        <w:fldChar w:fldCharType="separate"/>
      </w:r>
      <w:r>
        <w:rPr>
          <w:noProof/>
        </w:rPr>
        <w:t>45</w:t>
      </w:r>
      <w:r>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Pr>
          <w:noProof/>
        </w:rPr>
        <w:fldChar w:fldCharType="begin"/>
      </w:r>
      <w:r>
        <w:rPr>
          <w:noProof/>
        </w:rPr>
        <w:instrText xml:space="preserve"> PAGEREF _Toc280454781 \h </w:instrText>
      </w:r>
      <w:r>
        <w:rPr>
          <w:noProof/>
        </w:rPr>
      </w:r>
      <w:r>
        <w:rPr>
          <w:noProof/>
        </w:rPr>
        <w:fldChar w:fldCharType="separate"/>
      </w:r>
      <w:r>
        <w:rPr>
          <w:noProof/>
        </w:rPr>
        <w:t>47</w:t>
      </w:r>
      <w:r>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Pr>
          <w:noProof/>
        </w:rPr>
        <w:fldChar w:fldCharType="begin"/>
      </w:r>
      <w:r>
        <w:rPr>
          <w:noProof/>
        </w:rPr>
        <w:instrText xml:space="preserve"> PAGEREF _Toc280454782 \h </w:instrText>
      </w:r>
      <w:r>
        <w:rPr>
          <w:noProof/>
        </w:rPr>
      </w:r>
      <w:r>
        <w:rPr>
          <w:noProof/>
        </w:rPr>
        <w:fldChar w:fldCharType="separate"/>
      </w:r>
      <w:r>
        <w:rPr>
          <w:noProof/>
        </w:rPr>
        <w:t>51</w:t>
      </w:r>
      <w:r>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Pr>
          <w:noProof/>
        </w:rPr>
        <w:fldChar w:fldCharType="begin"/>
      </w:r>
      <w:r>
        <w:rPr>
          <w:noProof/>
        </w:rPr>
        <w:instrText xml:space="preserve"> PAGEREF _Toc280454783 \h </w:instrText>
      </w:r>
      <w:r>
        <w:rPr>
          <w:noProof/>
        </w:rPr>
      </w:r>
      <w:r>
        <w:rPr>
          <w:noProof/>
        </w:rPr>
        <w:fldChar w:fldCharType="separate"/>
      </w:r>
      <w:r>
        <w:rPr>
          <w:noProof/>
        </w:rPr>
        <w:t>53</w:t>
      </w:r>
      <w:r>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Pr>
          <w:noProof/>
        </w:rPr>
        <w:fldChar w:fldCharType="begin"/>
      </w:r>
      <w:r>
        <w:rPr>
          <w:noProof/>
        </w:rPr>
        <w:instrText xml:space="preserve"> PAGEREF _Toc280454784 \h </w:instrText>
      </w:r>
      <w:r>
        <w:rPr>
          <w:noProof/>
        </w:rPr>
      </w:r>
      <w:r>
        <w:rPr>
          <w:noProof/>
        </w:rPr>
        <w:fldChar w:fldCharType="separate"/>
      </w:r>
      <w:r>
        <w:rPr>
          <w:noProof/>
        </w:rPr>
        <w:t>66</w:t>
      </w:r>
      <w:r>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Pr>
          <w:noProof/>
        </w:rPr>
        <w:fldChar w:fldCharType="begin"/>
      </w:r>
      <w:r>
        <w:rPr>
          <w:noProof/>
        </w:rPr>
        <w:instrText xml:space="preserve"> PAGEREF _Toc280454785 \h </w:instrText>
      </w:r>
      <w:r>
        <w:rPr>
          <w:noProof/>
        </w:rPr>
      </w:r>
      <w:r>
        <w:rPr>
          <w:noProof/>
        </w:rPr>
        <w:fldChar w:fldCharType="separate"/>
      </w:r>
      <w:r>
        <w:rPr>
          <w:noProof/>
        </w:rPr>
        <w:t>67</w:t>
      </w:r>
      <w:r>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Pr>
          <w:noProof/>
        </w:rPr>
        <w:fldChar w:fldCharType="begin"/>
      </w:r>
      <w:r>
        <w:rPr>
          <w:noProof/>
        </w:rPr>
        <w:instrText xml:space="preserve"> PAGEREF _Toc280454786 \h </w:instrText>
      </w:r>
      <w:r>
        <w:rPr>
          <w:noProof/>
        </w:rPr>
      </w:r>
      <w:r>
        <w:rPr>
          <w:noProof/>
        </w:rPr>
        <w:fldChar w:fldCharType="separate"/>
      </w:r>
      <w:r>
        <w:rPr>
          <w:noProof/>
        </w:rPr>
        <w:t>69</w:t>
      </w:r>
      <w:r>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Pr>
          <w:noProof/>
        </w:rPr>
        <w:fldChar w:fldCharType="begin"/>
      </w:r>
      <w:r>
        <w:rPr>
          <w:noProof/>
        </w:rPr>
        <w:instrText xml:space="preserve"> PAGEREF _Toc280454787 \h </w:instrText>
      </w:r>
      <w:r>
        <w:rPr>
          <w:noProof/>
        </w:rPr>
      </w:r>
      <w:r>
        <w:rPr>
          <w:noProof/>
        </w:rPr>
        <w:fldChar w:fldCharType="separate"/>
      </w:r>
      <w:r>
        <w:rPr>
          <w:noProof/>
        </w:rPr>
        <w:t>70</w:t>
      </w:r>
      <w:r>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Pr>
          <w:noProof/>
        </w:rPr>
        <w:fldChar w:fldCharType="begin"/>
      </w:r>
      <w:r>
        <w:rPr>
          <w:noProof/>
        </w:rPr>
        <w:instrText xml:space="preserve"> PAGEREF _Toc280454788 \h </w:instrText>
      </w:r>
      <w:r>
        <w:rPr>
          <w:noProof/>
        </w:rPr>
      </w:r>
      <w:r>
        <w:rPr>
          <w:noProof/>
        </w:rPr>
        <w:fldChar w:fldCharType="separate"/>
      </w:r>
      <w:r>
        <w:rPr>
          <w:noProof/>
        </w:rPr>
        <w:t>72</w:t>
      </w:r>
      <w:r>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Pr>
          <w:noProof/>
        </w:rPr>
        <w:fldChar w:fldCharType="begin"/>
      </w:r>
      <w:r>
        <w:rPr>
          <w:noProof/>
        </w:rPr>
        <w:instrText xml:space="preserve"> PAGEREF _Toc280454789 \h </w:instrText>
      </w:r>
      <w:r>
        <w:rPr>
          <w:noProof/>
        </w:rPr>
      </w:r>
      <w:r>
        <w:rPr>
          <w:noProof/>
        </w:rPr>
        <w:fldChar w:fldCharType="separate"/>
      </w:r>
      <w:r>
        <w:rPr>
          <w:noProof/>
        </w:rPr>
        <w:t>73</w:t>
      </w:r>
      <w:r>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Pr>
          <w:noProof/>
        </w:rPr>
        <w:fldChar w:fldCharType="begin"/>
      </w:r>
      <w:r>
        <w:rPr>
          <w:noProof/>
        </w:rPr>
        <w:instrText xml:space="preserve"> PAGEREF _Toc280454790 \h </w:instrText>
      </w:r>
      <w:r>
        <w:rPr>
          <w:noProof/>
        </w:rPr>
      </w:r>
      <w:r>
        <w:rPr>
          <w:noProof/>
        </w:rPr>
        <w:fldChar w:fldCharType="separate"/>
      </w:r>
      <w:r>
        <w:rPr>
          <w:noProof/>
        </w:rPr>
        <w:t>75</w:t>
      </w:r>
      <w:r>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Pr>
          <w:noProof/>
        </w:rPr>
        <w:fldChar w:fldCharType="begin"/>
      </w:r>
      <w:r>
        <w:rPr>
          <w:noProof/>
        </w:rPr>
        <w:instrText xml:space="preserve"> PAGEREF _Toc280454791 \h </w:instrText>
      </w:r>
      <w:r>
        <w:rPr>
          <w:noProof/>
        </w:rPr>
      </w:r>
      <w:r>
        <w:rPr>
          <w:noProof/>
        </w:rPr>
        <w:fldChar w:fldCharType="separate"/>
      </w:r>
      <w:r>
        <w:rPr>
          <w:noProof/>
        </w:rPr>
        <w:t>76</w:t>
      </w:r>
      <w:r>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lastRenderedPageBreak/>
        <w:t>Ilustración 22 - Emol TV</w:t>
      </w:r>
      <w:r>
        <w:rPr>
          <w:noProof/>
        </w:rPr>
        <w:tab/>
      </w:r>
      <w:r>
        <w:rPr>
          <w:noProof/>
        </w:rPr>
        <w:fldChar w:fldCharType="begin"/>
      </w:r>
      <w:r>
        <w:rPr>
          <w:noProof/>
        </w:rPr>
        <w:instrText xml:space="preserve"> PAGEREF _Toc280454792 \h </w:instrText>
      </w:r>
      <w:r>
        <w:rPr>
          <w:noProof/>
        </w:rPr>
      </w:r>
      <w:r>
        <w:rPr>
          <w:noProof/>
        </w:rPr>
        <w:fldChar w:fldCharType="separate"/>
      </w:r>
      <w:r>
        <w:rPr>
          <w:noProof/>
        </w:rPr>
        <w:t>77</w:t>
      </w:r>
      <w:r>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Pr>
          <w:noProof/>
        </w:rPr>
        <w:fldChar w:fldCharType="begin"/>
      </w:r>
      <w:r>
        <w:rPr>
          <w:noProof/>
        </w:rPr>
        <w:instrText xml:space="preserve"> PAGEREF _Toc280454793 \h </w:instrText>
      </w:r>
      <w:r>
        <w:rPr>
          <w:noProof/>
        </w:rPr>
      </w:r>
      <w:r>
        <w:rPr>
          <w:noProof/>
        </w:rPr>
        <w:fldChar w:fldCharType="separate"/>
      </w:r>
      <w:r>
        <w:rPr>
          <w:noProof/>
        </w:rPr>
        <w:t>78</w:t>
      </w:r>
      <w:r>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Pr>
          <w:noProof/>
        </w:rPr>
        <w:fldChar w:fldCharType="begin"/>
      </w:r>
      <w:r>
        <w:rPr>
          <w:noProof/>
        </w:rPr>
        <w:instrText xml:space="preserve"> PAGEREF _Toc280454794 \h </w:instrText>
      </w:r>
      <w:r>
        <w:rPr>
          <w:noProof/>
        </w:rPr>
      </w:r>
      <w:r>
        <w:rPr>
          <w:noProof/>
        </w:rPr>
        <w:fldChar w:fldCharType="separate"/>
      </w:r>
      <w:r>
        <w:rPr>
          <w:noProof/>
        </w:rPr>
        <w:t>80</w:t>
      </w:r>
      <w:r>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Pr>
          <w:noProof/>
        </w:rPr>
        <w:fldChar w:fldCharType="begin"/>
      </w:r>
      <w:r>
        <w:rPr>
          <w:noProof/>
        </w:rPr>
        <w:instrText xml:space="preserve"> PAGEREF _Toc280454795 \h </w:instrText>
      </w:r>
      <w:r>
        <w:rPr>
          <w:noProof/>
        </w:rPr>
      </w:r>
      <w:r>
        <w:rPr>
          <w:noProof/>
        </w:rPr>
        <w:fldChar w:fldCharType="separate"/>
      </w:r>
      <w:r>
        <w:rPr>
          <w:noProof/>
        </w:rPr>
        <w:t>84</w:t>
      </w:r>
      <w:r>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Pr>
          <w:noProof/>
        </w:rPr>
        <w:fldChar w:fldCharType="begin"/>
      </w:r>
      <w:r>
        <w:rPr>
          <w:noProof/>
        </w:rPr>
        <w:instrText xml:space="preserve"> PAGEREF _Toc280454796 \h </w:instrText>
      </w:r>
      <w:r>
        <w:rPr>
          <w:noProof/>
        </w:rPr>
      </w:r>
      <w:r>
        <w:rPr>
          <w:noProof/>
        </w:rPr>
        <w:fldChar w:fldCharType="separate"/>
      </w:r>
      <w:r>
        <w:rPr>
          <w:noProof/>
        </w:rPr>
        <w:t>88</w:t>
      </w:r>
      <w:r>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Pr>
          <w:noProof/>
        </w:rPr>
        <w:fldChar w:fldCharType="begin"/>
      </w:r>
      <w:r>
        <w:rPr>
          <w:noProof/>
        </w:rPr>
        <w:instrText xml:space="preserve"> PAGEREF _Toc280454797 \h </w:instrText>
      </w:r>
      <w:r>
        <w:rPr>
          <w:noProof/>
        </w:rPr>
      </w:r>
      <w:r>
        <w:rPr>
          <w:noProof/>
        </w:rPr>
        <w:fldChar w:fldCharType="separate"/>
      </w:r>
      <w:r>
        <w:rPr>
          <w:noProof/>
        </w:rPr>
        <w:t>90</w:t>
      </w:r>
      <w:r>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Pr>
          <w:noProof/>
        </w:rPr>
        <w:fldChar w:fldCharType="begin"/>
      </w:r>
      <w:r>
        <w:rPr>
          <w:noProof/>
        </w:rPr>
        <w:instrText xml:space="preserve"> PAGEREF _Toc280454798 \h </w:instrText>
      </w:r>
      <w:r>
        <w:rPr>
          <w:noProof/>
        </w:rPr>
      </w:r>
      <w:r>
        <w:rPr>
          <w:noProof/>
        </w:rPr>
        <w:fldChar w:fldCharType="separate"/>
      </w:r>
      <w:r>
        <w:rPr>
          <w:noProof/>
        </w:rPr>
        <w:t>91</w:t>
      </w:r>
      <w:r>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Pr>
          <w:noProof/>
        </w:rPr>
        <w:fldChar w:fldCharType="begin"/>
      </w:r>
      <w:r>
        <w:rPr>
          <w:noProof/>
        </w:rPr>
        <w:instrText xml:space="preserve"> PAGEREF _Toc280454799 \h </w:instrText>
      </w:r>
      <w:r>
        <w:rPr>
          <w:noProof/>
        </w:rPr>
      </w:r>
      <w:r>
        <w:rPr>
          <w:noProof/>
        </w:rPr>
        <w:fldChar w:fldCharType="separate"/>
      </w:r>
      <w:r>
        <w:rPr>
          <w:noProof/>
        </w:rPr>
        <w:t>92</w:t>
      </w:r>
      <w:r>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Pr>
          <w:noProof/>
        </w:rPr>
        <w:fldChar w:fldCharType="begin"/>
      </w:r>
      <w:r>
        <w:rPr>
          <w:noProof/>
        </w:rPr>
        <w:instrText xml:space="preserve"> PAGEREF _Toc280454800 \h </w:instrText>
      </w:r>
      <w:r>
        <w:rPr>
          <w:noProof/>
        </w:rPr>
      </w:r>
      <w:r>
        <w:rPr>
          <w:noProof/>
        </w:rPr>
        <w:fldChar w:fldCharType="separate"/>
      </w:r>
      <w:r>
        <w:rPr>
          <w:noProof/>
        </w:rPr>
        <w:t>96</w:t>
      </w:r>
      <w:r>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 Models - Parte 2</w:t>
      </w:r>
      <w:r>
        <w:rPr>
          <w:noProof/>
        </w:rPr>
        <w:tab/>
      </w:r>
      <w:r>
        <w:rPr>
          <w:noProof/>
        </w:rPr>
        <w:fldChar w:fldCharType="begin"/>
      </w:r>
      <w:r>
        <w:rPr>
          <w:noProof/>
        </w:rPr>
        <w:instrText xml:space="preserve"> PAGEREF _Toc280454801 \h </w:instrText>
      </w:r>
      <w:r>
        <w:rPr>
          <w:noProof/>
        </w:rPr>
      </w:r>
      <w:r>
        <w:rPr>
          <w:noProof/>
        </w:rPr>
        <w:fldChar w:fldCharType="separate"/>
      </w:r>
      <w:r>
        <w:rPr>
          <w:noProof/>
        </w:rPr>
        <w:t>98</w:t>
      </w:r>
      <w:r>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Pr>
          <w:noProof/>
        </w:rPr>
        <w:fldChar w:fldCharType="begin"/>
      </w:r>
      <w:r>
        <w:rPr>
          <w:noProof/>
        </w:rPr>
        <w:instrText xml:space="preserve"> PAGEREF _Toc280454802 \h </w:instrText>
      </w:r>
      <w:r>
        <w:rPr>
          <w:noProof/>
        </w:rPr>
      </w:r>
      <w:r>
        <w:rPr>
          <w:noProof/>
        </w:rPr>
        <w:fldChar w:fldCharType="separate"/>
      </w:r>
      <w:r>
        <w:rPr>
          <w:noProof/>
        </w:rPr>
        <w:t>101</w:t>
      </w:r>
      <w:r>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Pr>
          <w:noProof/>
        </w:rPr>
        <w:fldChar w:fldCharType="begin"/>
      </w:r>
      <w:r>
        <w:rPr>
          <w:noProof/>
        </w:rPr>
        <w:instrText xml:space="preserve"> PAGEREF _Toc280454803 \h </w:instrText>
      </w:r>
      <w:r>
        <w:rPr>
          <w:noProof/>
        </w:rPr>
      </w:r>
      <w:r>
        <w:rPr>
          <w:noProof/>
        </w:rPr>
        <w:fldChar w:fldCharType="separate"/>
      </w:r>
      <w:r>
        <w:rPr>
          <w:noProof/>
        </w:rPr>
        <w:t>103</w:t>
      </w:r>
      <w:r>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Admin</w:t>
      </w:r>
      <w:r>
        <w:rPr>
          <w:noProof/>
        </w:rPr>
        <w:tab/>
      </w:r>
      <w:r>
        <w:rPr>
          <w:noProof/>
        </w:rPr>
        <w:fldChar w:fldCharType="begin"/>
      </w:r>
      <w:r>
        <w:rPr>
          <w:noProof/>
        </w:rPr>
        <w:instrText xml:space="preserve"> PAGEREF _Toc280454804 \h </w:instrText>
      </w:r>
      <w:r>
        <w:rPr>
          <w:noProof/>
        </w:rPr>
      </w:r>
      <w:r>
        <w:rPr>
          <w:noProof/>
        </w:rPr>
        <w:fldChar w:fldCharType="separate"/>
      </w:r>
      <w:r>
        <w:rPr>
          <w:noProof/>
        </w:rPr>
        <w:t>107</w:t>
      </w:r>
      <w:r>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Pr>
          <w:noProof/>
        </w:rPr>
        <w:fldChar w:fldCharType="begin"/>
      </w:r>
      <w:r>
        <w:rPr>
          <w:noProof/>
        </w:rPr>
        <w:instrText xml:space="preserve"> PAGEREF _Toc280454805 \h </w:instrText>
      </w:r>
      <w:r>
        <w:rPr>
          <w:noProof/>
        </w:rPr>
      </w:r>
      <w:r>
        <w:rPr>
          <w:noProof/>
        </w:rPr>
        <w:fldChar w:fldCharType="separate"/>
      </w:r>
      <w:r>
        <w:rPr>
          <w:noProof/>
        </w:rPr>
        <w:t>113</w:t>
      </w:r>
      <w:r>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Pr>
          <w:noProof/>
        </w:rPr>
        <w:fldChar w:fldCharType="begin"/>
      </w:r>
      <w:r>
        <w:rPr>
          <w:noProof/>
        </w:rPr>
        <w:instrText xml:space="preserve"> PAGEREF _Toc280454806 \h </w:instrText>
      </w:r>
      <w:r>
        <w:rPr>
          <w:noProof/>
        </w:rPr>
      </w:r>
      <w:r>
        <w:rPr>
          <w:noProof/>
        </w:rPr>
        <w:fldChar w:fldCharType="separate"/>
      </w:r>
      <w:r>
        <w:rPr>
          <w:noProof/>
        </w:rPr>
        <w:t>114</w:t>
      </w:r>
      <w:r>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Pr>
          <w:noProof/>
        </w:rPr>
        <w:fldChar w:fldCharType="begin"/>
      </w:r>
      <w:r>
        <w:rPr>
          <w:noProof/>
        </w:rPr>
        <w:instrText xml:space="preserve"> PAGEREF _Toc280454807 \h </w:instrText>
      </w:r>
      <w:r>
        <w:rPr>
          <w:noProof/>
        </w:rPr>
      </w:r>
      <w:r>
        <w:rPr>
          <w:noProof/>
        </w:rPr>
        <w:fldChar w:fldCharType="separate"/>
      </w:r>
      <w:r>
        <w:rPr>
          <w:noProof/>
        </w:rPr>
        <w:t>115</w:t>
      </w:r>
      <w:r>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Pr>
          <w:noProof/>
        </w:rPr>
        <w:fldChar w:fldCharType="begin"/>
      </w:r>
      <w:r>
        <w:rPr>
          <w:noProof/>
        </w:rPr>
        <w:instrText xml:space="preserve"> PAGEREF _Toc280454808 \h </w:instrText>
      </w:r>
      <w:r>
        <w:rPr>
          <w:noProof/>
        </w:rPr>
      </w:r>
      <w:r>
        <w:rPr>
          <w:noProof/>
        </w:rPr>
        <w:fldChar w:fldCharType="separate"/>
      </w:r>
      <w:r>
        <w:rPr>
          <w:noProof/>
        </w:rPr>
        <w:t>122</w:t>
      </w:r>
      <w:r>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Pr>
          <w:noProof/>
        </w:rPr>
        <w:fldChar w:fldCharType="begin"/>
      </w:r>
      <w:r>
        <w:rPr>
          <w:noProof/>
        </w:rPr>
        <w:instrText xml:space="preserve"> PAGEREF _Toc280454809 \h </w:instrText>
      </w:r>
      <w:r>
        <w:rPr>
          <w:noProof/>
        </w:rPr>
      </w:r>
      <w:r>
        <w:rPr>
          <w:noProof/>
        </w:rPr>
        <w:fldChar w:fldCharType="separate"/>
      </w:r>
      <w:r>
        <w:rPr>
          <w:noProof/>
        </w:rPr>
        <w:t>123</w:t>
      </w:r>
      <w:r>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Pr>
          <w:noProof/>
        </w:rPr>
        <w:fldChar w:fldCharType="begin"/>
      </w:r>
      <w:r>
        <w:rPr>
          <w:noProof/>
        </w:rPr>
        <w:instrText xml:space="preserve"> PAGEREF _Toc280454810 \h </w:instrText>
      </w:r>
      <w:r>
        <w:rPr>
          <w:noProof/>
        </w:rPr>
      </w:r>
      <w:r>
        <w:rPr>
          <w:noProof/>
        </w:rPr>
        <w:fldChar w:fldCharType="separate"/>
      </w:r>
      <w:r>
        <w:rPr>
          <w:noProof/>
        </w:rPr>
        <w:t>124</w:t>
      </w:r>
      <w:r>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412 - Contenido Páginas</w:t>
      </w:r>
      <w:r>
        <w:rPr>
          <w:noProof/>
        </w:rPr>
        <w:tab/>
      </w:r>
      <w:r>
        <w:rPr>
          <w:noProof/>
        </w:rPr>
        <w:fldChar w:fldCharType="begin"/>
      </w:r>
      <w:r>
        <w:rPr>
          <w:noProof/>
        </w:rPr>
        <w:instrText xml:space="preserve"> PAGEREF _Toc280454811 \h </w:instrText>
      </w:r>
      <w:r>
        <w:rPr>
          <w:noProof/>
        </w:rPr>
      </w:r>
      <w:r>
        <w:rPr>
          <w:noProof/>
        </w:rPr>
        <w:fldChar w:fldCharType="separate"/>
      </w:r>
      <w:r>
        <w:rPr>
          <w:noProof/>
        </w:rPr>
        <w:t>126</w:t>
      </w:r>
      <w:r>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Pr>
          <w:noProof/>
        </w:rPr>
        <w:fldChar w:fldCharType="begin"/>
      </w:r>
      <w:r>
        <w:rPr>
          <w:noProof/>
        </w:rPr>
        <w:instrText xml:space="preserve"> PAGEREF _Toc280454812 \h </w:instrText>
      </w:r>
      <w:r>
        <w:rPr>
          <w:noProof/>
        </w:rPr>
      </w:r>
      <w:r>
        <w:rPr>
          <w:noProof/>
        </w:rPr>
        <w:fldChar w:fldCharType="separate"/>
      </w:r>
      <w:r>
        <w:rPr>
          <w:noProof/>
        </w:rPr>
        <w:t>127</w:t>
      </w:r>
      <w:r>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Pr>
          <w:noProof/>
        </w:rPr>
        <w:fldChar w:fldCharType="begin"/>
      </w:r>
      <w:r>
        <w:rPr>
          <w:noProof/>
        </w:rPr>
        <w:instrText xml:space="preserve"> PAGEREF _Toc280454813 \h </w:instrText>
      </w:r>
      <w:r>
        <w:rPr>
          <w:noProof/>
        </w:rPr>
      </w:r>
      <w:r>
        <w:rPr>
          <w:noProof/>
        </w:rPr>
        <w:fldChar w:fldCharType="separate"/>
      </w:r>
      <w:r>
        <w:rPr>
          <w:noProof/>
        </w:rPr>
        <w:t>128</w:t>
      </w:r>
      <w:r>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Pr>
          <w:noProof/>
        </w:rPr>
        <w:fldChar w:fldCharType="begin"/>
      </w:r>
      <w:r>
        <w:rPr>
          <w:noProof/>
        </w:rPr>
        <w:instrText xml:space="preserve"> PAGEREF _Toc280454814 \h </w:instrText>
      </w:r>
      <w:r>
        <w:rPr>
          <w:noProof/>
        </w:rPr>
      </w:r>
      <w:r>
        <w:rPr>
          <w:noProof/>
        </w:rPr>
        <w:fldChar w:fldCharType="separate"/>
      </w:r>
      <w:r>
        <w:rPr>
          <w:noProof/>
        </w:rPr>
        <w:t>129</w:t>
      </w:r>
      <w:r>
        <w:rPr>
          <w:noProof/>
        </w:rPr>
        <w:fldChar w:fldCharType="end"/>
      </w:r>
    </w:p>
    <w:p w:rsidR="009A106D" w:rsidRDefault="008B6BC9" w:rsidP="00777734">
      <w:pPr>
        <w:pStyle w:val="Ttulo"/>
        <w:outlineLvl w:val="0"/>
      </w:pPr>
      <w:r>
        <w:rPr>
          <w:lang w:val="es-ES"/>
        </w:rPr>
        <w:fldChar w:fldCharType="end"/>
      </w:r>
      <w:r w:rsidR="00391FD4">
        <w:rPr>
          <w:lang w:val="es-ES"/>
        </w:rPr>
        <w:br w:type="page"/>
      </w:r>
      <w:bookmarkStart w:id="0" w:name="_Toc280454293"/>
      <w:r w:rsidR="007C0EE8" w:rsidRPr="001D2C1D">
        <w:lastRenderedPageBreak/>
        <w:t>Capítulo 1</w:t>
      </w:r>
      <w:r w:rsidR="003A19EE">
        <w:t>.</w:t>
      </w:r>
      <w:r w:rsidR="007C0EE8" w:rsidRPr="001D2C1D">
        <w:t xml:space="preserve"> Introducción</w:t>
      </w:r>
      <w:bookmarkEnd w:id="0"/>
    </w:p>
    <w:p w:rsidR="009A106D" w:rsidRDefault="002D7A96" w:rsidP="00460025">
      <w:pPr>
        <w:pStyle w:val="Subttulo"/>
        <w:outlineLvl w:val="1"/>
      </w:pPr>
      <w:bookmarkStart w:id="1" w:name="_Toc280454294"/>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905909">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lastRenderedPageBreak/>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lastRenderedPageBreak/>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454771"/>
      <w:r>
        <w:t xml:space="preserve">Ilustración </w:t>
      </w:r>
      <w:r w:rsidR="008B6BC9">
        <w:fldChar w:fldCharType="begin"/>
      </w:r>
      <w:r>
        <w:instrText xml:space="preserve"> SEQ Ilustración \* ARABIC </w:instrText>
      </w:r>
      <w:r w:rsidR="008B6BC9">
        <w:fldChar w:fldCharType="separate"/>
      </w:r>
      <w:r w:rsidR="00E74706">
        <w:rPr>
          <w:noProof/>
        </w:rPr>
        <w:t>1</w:t>
      </w:r>
      <w:r w:rsidR="008B6BC9">
        <w:fldChar w:fldCharType="end"/>
      </w:r>
      <w:r>
        <w:t xml:space="preserve"> - Componentes que intervienen en acceso multimedia web</w:t>
      </w:r>
      <w:bookmarkEnd w:id="2"/>
    </w:p>
    <w:p w:rsidR="009A106D" w:rsidRPr="00460025" w:rsidRDefault="008B6BC9" w:rsidP="00460025">
      <w:pPr>
        <w:pStyle w:val="Ttulo7"/>
        <w:rPr>
          <w:lang w:val="es-CL"/>
        </w:rPr>
      </w:pPr>
      <w:hyperlink r:id="rId16"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0454295"/>
      <w:r w:rsidR="00CC20D5" w:rsidRPr="00D56AA3">
        <w:lastRenderedPageBreak/>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lastRenderedPageBreak/>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 xml:space="preserve">Esquema de MVC con uso de </w:t>
      </w:r>
      <w:proofErr w:type="spellStart"/>
      <w:r>
        <w:t>templates</w:t>
      </w:r>
      <w:proofErr w:type="spellEnd"/>
    </w:p>
    <w:p w:rsidR="00CC20D5" w:rsidRDefault="008B6BC9">
      <w:pPr>
        <w:pStyle w:val="Sinespaciado"/>
        <w:jc w:val="center"/>
      </w:pPr>
      <w:hyperlink r:id="rId18"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lastRenderedPageBreak/>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w:t>
      </w:r>
      <w:proofErr w:type="spellStart"/>
      <w:r w:rsidRPr="00460025">
        <w:rPr>
          <w:lang w:val="en-US"/>
        </w:rPr>
        <w:t>InternalObjectModel</w:t>
      </w:r>
      <w:proofErr w:type="spellEnd"/>
      <w:r w:rsidRPr="00460025">
        <w:rPr>
          <w:lang w:val="en-US"/>
        </w:rPr>
        <w:t>”&gt;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w:t>
      </w:r>
      <w:proofErr w:type="spellStart"/>
      <w:r w:rsidRPr="00460025">
        <w:rPr>
          <w:lang w:val="en-US"/>
        </w:rPr>
        <w:t>public_attribute</w:t>
      </w:r>
      <w:proofErr w:type="spellEnd"/>
      <w:r w:rsidRPr="00460025">
        <w:rPr>
          <w:lang w:val="en-US"/>
        </w:rPr>
        <w:t xml:space="preserve">&gt;true&lt;/ </w:t>
      </w:r>
      <w:proofErr w:type="spellStart"/>
      <w:r w:rsidRPr="00460025">
        <w:rPr>
          <w:lang w:val="en-US"/>
        </w:rPr>
        <w:t>public_attribute</w:t>
      </w:r>
      <w:proofErr w:type="spellEnd"/>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0454296"/>
      <w:r>
        <w:rPr>
          <w:kern w:val="1"/>
        </w:rPr>
        <w:lastRenderedPageBreak/>
        <w:t>1.2. Objetivos</w:t>
      </w:r>
      <w:bookmarkEnd w:id="4"/>
    </w:p>
    <w:p w:rsidR="009A106D" w:rsidRPr="00460025" w:rsidRDefault="00C8251B" w:rsidP="00460025">
      <w:pPr>
        <w:pStyle w:val="Subttulo"/>
        <w:outlineLvl w:val="2"/>
        <w:rPr>
          <w:b w:val="0"/>
          <w:kern w:val="1"/>
          <w:u w:val="single"/>
        </w:rPr>
      </w:pPr>
      <w:bookmarkStart w:id="5" w:name="_Toc280454297"/>
      <w:r>
        <w:rPr>
          <w:kern w:val="1"/>
        </w:rPr>
        <w:t>1.</w:t>
      </w:r>
      <w:r w:rsidR="003A19EE">
        <w:rPr>
          <w:kern w:val="1"/>
        </w:rPr>
        <w:t>2</w:t>
      </w:r>
      <w:r w:rsidR="00CC20D5">
        <w:rPr>
          <w:kern w:val="1"/>
        </w:rPr>
        <w:t>.1</w:t>
      </w:r>
      <w:proofErr w:type="gramStart"/>
      <w:r w:rsidR="003A19EE">
        <w:rPr>
          <w:kern w:val="1"/>
        </w:rPr>
        <w:t>.Objetivo</w:t>
      </w:r>
      <w:proofErr w:type="gramEnd"/>
      <w:r w:rsidR="003A19EE">
        <w:rPr>
          <w:kern w:val="1"/>
        </w:rPr>
        <w:t xml:space="preserve">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0454298"/>
      <w:r>
        <w:t>1</w:t>
      </w:r>
      <w:r w:rsidR="00CC20D5">
        <w:t>.2</w:t>
      </w:r>
      <w:r w:rsidR="003A19EE">
        <w:t>.</w:t>
      </w:r>
      <w:r>
        <w:t>1</w:t>
      </w:r>
      <w:proofErr w:type="gramStart"/>
      <w:r>
        <w:t>.Objetivos</w:t>
      </w:r>
      <w:proofErr w:type="gramEnd"/>
      <w:r>
        <w:t xml:space="preserve"> </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 xml:space="preserve">Generar un CMS con este </w:t>
      </w:r>
      <w:proofErr w:type="spellStart"/>
      <w:r w:rsidRPr="00460025">
        <w:t>framework</w:t>
      </w:r>
      <w:proofErr w:type="spellEnd"/>
      <w:r w:rsidRPr="00460025">
        <w:t xml:space="preserve"> tomando en cuenta los principios UMA, esto quiere decir que el contenido audiovisual subido una sola vez debiera ser compatible con distintas plataformas (PCs, móviles, </w:t>
      </w:r>
      <w:proofErr w:type="spellStart"/>
      <w:r w:rsidRPr="00460025">
        <w:t>blackberrys</w:t>
      </w:r>
      <w:proofErr w:type="spellEnd"/>
      <w:r w:rsidRPr="00460025">
        <w:t xml:space="preserve">, </w:t>
      </w:r>
      <w:proofErr w:type="spellStart"/>
      <w:r w:rsidRPr="00460025">
        <w:t>iphones</w:t>
      </w:r>
      <w:proofErr w:type="spellEnd"/>
      <w:r w:rsidRPr="00460025">
        <w:t xml:space="preserve">, </w:t>
      </w:r>
      <w:proofErr w:type="spellStart"/>
      <w:r w:rsidRPr="00460025">
        <w:t>ipads</w:t>
      </w:r>
      <w:proofErr w:type="spellEnd"/>
      <w:r w:rsidRPr="00460025">
        <w:t xml:space="preserve">, </w:t>
      </w:r>
      <w:proofErr w:type="spellStart"/>
      <w:r w:rsidRPr="00460025">
        <w:t>etc</w:t>
      </w:r>
      <w:proofErr w:type="spellEnd"/>
      <w:r w:rsidRPr="00460025">
        <w:t>).</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lastRenderedPageBreak/>
        <w:t xml:space="preserve">Usar los reproductores adecuados para la reproducción en cada plataforma (Flash, </w:t>
      </w:r>
      <w:proofErr w:type="spellStart"/>
      <w:r>
        <w:t>Quicktime</w:t>
      </w:r>
      <w:proofErr w:type="spellEnd"/>
      <w:r>
        <w:t>,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0454299"/>
      <w:r>
        <w:rPr>
          <w:rStyle w:val="Estilo14pt"/>
        </w:rPr>
        <w:t>1</w:t>
      </w:r>
      <w:r w:rsidR="00CC20D5">
        <w:rPr>
          <w:rStyle w:val="Estilo14pt"/>
        </w:rPr>
        <w:t>.3</w:t>
      </w:r>
      <w:proofErr w:type="gramStart"/>
      <w:r w:rsidR="00632E5B">
        <w:rPr>
          <w:rStyle w:val="Estilo14pt"/>
        </w:rPr>
        <w:t>.</w:t>
      </w:r>
      <w:r w:rsidR="009004D2">
        <w:rPr>
          <w:rStyle w:val="Estilo14pt"/>
        </w:rPr>
        <w:t>Metodologí</w:t>
      </w:r>
      <w:r w:rsidR="00632E5B">
        <w:rPr>
          <w:rStyle w:val="Estilo14pt"/>
        </w:rPr>
        <w:t>a</w:t>
      </w:r>
      <w:proofErr w:type="gramEnd"/>
      <w:r w:rsidR="00632E5B">
        <w:rPr>
          <w:rStyle w:val="Estilo14pt"/>
        </w:rPr>
        <w:t xml:space="preserve">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proofErr w:type="spellStart"/>
      <w:r w:rsidR="00310055" w:rsidRPr="00460025">
        <w:rPr>
          <w:lang w:val="es-ES"/>
        </w:rPr>
        <w:t>Subversi</w:t>
      </w:r>
      <w:r w:rsidR="00413211" w:rsidRPr="00460025">
        <w:rPr>
          <w:lang w:val="es-ES"/>
        </w:rPr>
        <w:t>o</w:t>
      </w:r>
      <w:r w:rsidR="00310055" w:rsidRPr="00460025">
        <w:rPr>
          <w:lang w:val="es-ES"/>
        </w:rPr>
        <w:t>n</w:t>
      </w:r>
      <w:proofErr w:type="spellEnd"/>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 xml:space="preserve">Se usarán las convenciones Java para generación de código y se documentará en el mismo proceso de codificación mediante un sistema compatible con Java </w:t>
      </w:r>
      <w:proofErr w:type="spellStart"/>
      <w:r>
        <w:rPr>
          <w:lang w:val="es-ES"/>
        </w:rPr>
        <w:t>docs</w:t>
      </w:r>
      <w:proofErr w:type="spellEnd"/>
      <w:r>
        <w:rPr>
          <w:lang w:val="es-ES"/>
        </w:rPr>
        <w:t>.</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lastRenderedPageBreak/>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proofErr w:type="spellStart"/>
      <w:r w:rsidR="009025FA">
        <w:rPr>
          <w:lang w:val="es-ES"/>
        </w:rPr>
        <w:t>Subversion</w:t>
      </w:r>
      <w:proofErr w:type="spellEnd"/>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0454300"/>
      <w:r>
        <w:t>1.</w:t>
      </w:r>
      <w:r w:rsidR="00CC20D5">
        <w:t>4</w:t>
      </w:r>
      <w:proofErr w:type="gramStart"/>
      <w:r w:rsidR="00CC20D5">
        <w:t>.</w:t>
      </w:r>
      <w:r w:rsidR="00460025">
        <w:t>Planificación</w:t>
      </w:r>
      <w:proofErr w:type="gramEnd"/>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 xml:space="preserve">Investigación de </w:t>
            </w:r>
            <w:proofErr w:type="spellStart"/>
            <w:r w:rsidRPr="00E904C8">
              <w:rPr>
                <w:sz w:val="20"/>
                <w:szCs w:val="20"/>
              </w:rPr>
              <w:t>frameworks</w:t>
            </w:r>
            <w:proofErr w:type="spellEnd"/>
            <w:r w:rsidRPr="00E904C8">
              <w:rPr>
                <w:sz w:val="20"/>
                <w:szCs w:val="20"/>
              </w:rPr>
              <w:t xml:space="preserve">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proofErr w:type="spellStart"/>
            <w:r w:rsidRPr="00E904C8">
              <w:rPr>
                <w:sz w:val="20"/>
                <w:szCs w:val="20"/>
              </w:rPr>
              <w:t>Modelamiento</w:t>
            </w:r>
            <w:proofErr w:type="spellEnd"/>
            <w:r w:rsidRPr="00E904C8">
              <w:rPr>
                <w:sz w:val="20"/>
                <w:szCs w:val="20"/>
              </w:rPr>
              <w:t xml:space="preserve"> del </w:t>
            </w:r>
            <w:proofErr w:type="spellStart"/>
            <w:r w:rsidRPr="00E904C8">
              <w:rPr>
                <w:sz w:val="20"/>
                <w:szCs w:val="20"/>
              </w:rPr>
              <w:t>framework</w:t>
            </w:r>
            <w:proofErr w:type="spellEnd"/>
          </w:p>
          <w:p w:rsidR="009A106D" w:rsidRDefault="00CC20D5" w:rsidP="00460025">
            <w:pPr>
              <w:spacing w:line="240" w:lineRule="auto"/>
              <w:rPr>
                <w:sz w:val="20"/>
                <w:szCs w:val="20"/>
              </w:rPr>
            </w:pPr>
            <w:r w:rsidRPr="00E904C8">
              <w:rPr>
                <w:sz w:val="20"/>
                <w:szCs w:val="20"/>
              </w:rPr>
              <w:t xml:space="preserve">Lanzamiento de pequeños prototipos para </w:t>
            </w:r>
            <w:r w:rsidRPr="00E904C8">
              <w:rPr>
                <w:sz w:val="20"/>
                <w:szCs w:val="20"/>
              </w:rPr>
              <w:lastRenderedPageBreak/>
              <w:t xml:space="preserve">hacer pruebas del </w:t>
            </w:r>
            <w:proofErr w:type="spellStart"/>
            <w:r w:rsidRPr="00E904C8">
              <w:rPr>
                <w:sz w:val="20"/>
                <w:szCs w:val="20"/>
              </w:rPr>
              <w:t>framework</w:t>
            </w:r>
            <w:proofErr w:type="spellEnd"/>
            <w:r w:rsidRPr="00E904C8">
              <w:rPr>
                <w:sz w:val="20"/>
                <w:szCs w:val="20"/>
              </w:rPr>
              <w:t xml:space="preserve">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lastRenderedPageBreak/>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lastRenderedPageBreak/>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 xml:space="preserve">Lanzamientos de pequeños prototipos para verificar comportamiento del </w:t>
            </w:r>
            <w:proofErr w:type="spellStart"/>
            <w:r w:rsidRPr="00E904C8">
              <w:rPr>
                <w:sz w:val="20"/>
                <w:szCs w:val="20"/>
              </w:rPr>
              <w:t>framework</w:t>
            </w:r>
            <w:proofErr w:type="spellEnd"/>
            <w:r w:rsidRPr="00E904C8">
              <w:rPr>
                <w:sz w:val="20"/>
                <w:szCs w:val="20"/>
              </w:rPr>
              <w:t>.</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de la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    Al término de las pruebas se entregará un primer prototipo de producción junto con la documentación generada en la etapa de desarrollo. </w:t>
            </w:r>
          </w:p>
          <w:p w:rsidR="009A106D" w:rsidRDefault="00427C5E" w:rsidP="00460025">
            <w:pPr>
              <w:spacing w:line="240" w:lineRule="auto"/>
              <w:rPr>
                <w:sz w:val="20"/>
                <w:szCs w:val="20"/>
              </w:rPr>
            </w:pPr>
            <w:r w:rsidRPr="00460025">
              <w:rPr>
                <w:sz w:val="20"/>
                <w:szCs w:val="20"/>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9263" w:type="dxa"/>
        <w:tblLayout w:type="fixed"/>
        <w:tblCellMar>
          <w:top w:w="55" w:type="dxa"/>
          <w:left w:w="55" w:type="dxa"/>
          <w:bottom w:w="55" w:type="dxa"/>
          <w:right w:w="55" w:type="dxa"/>
        </w:tblCellMar>
        <w:tblLook w:val="0000"/>
      </w:tblPr>
      <w:tblGrid>
        <w:gridCol w:w="9263"/>
      </w:tblGrid>
      <w:tr w:rsidR="007C0EE8" w:rsidRPr="001C07A4" w:rsidTr="00460025">
        <w:tc>
          <w:tcPr>
            <w:tcW w:w="9263" w:type="dxa"/>
          </w:tcPr>
          <w:p w:rsidR="009A106D" w:rsidRPr="00460025" w:rsidRDefault="00427C5E" w:rsidP="00460025">
            <w:pPr>
              <w:pStyle w:val="Ttulo"/>
              <w:outlineLvl w:val="0"/>
            </w:pPr>
            <w:bookmarkStart w:id="9" w:name="_Toc280454301"/>
            <w:r w:rsidRPr="00460025">
              <w:lastRenderedPageBreak/>
              <w:t>Capítulo 2. Marco Teórico</w:t>
            </w:r>
            <w:bookmarkEnd w:id="9"/>
          </w:p>
        </w:tc>
      </w:tr>
    </w:tbl>
    <w:p w:rsidR="009A106D" w:rsidRDefault="007C0EE8" w:rsidP="00460025">
      <w:pPr>
        <w:pStyle w:val="Subttulo"/>
        <w:outlineLvl w:val="1"/>
      </w:pPr>
      <w:bookmarkStart w:id="10" w:name="_Toc266039162"/>
      <w:bookmarkStart w:id="11" w:name="_Toc280454302"/>
      <w:r w:rsidRPr="002D62D6">
        <w:t>2.1</w:t>
      </w:r>
      <w:r w:rsidR="008B100A">
        <w:t>.</w:t>
      </w:r>
      <w:r w:rsidR="00AD2886">
        <w:t xml:space="preserve"> </w:t>
      </w:r>
      <w:r w:rsidRPr="002D62D6">
        <w:t>Acceso 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w:t>
      </w:r>
      <w:proofErr w:type="spellStart"/>
      <w:r>
        <w:rPr>
          <w:b/>
        </w:rPr>
        <w:t>transcodificación</w:t>
      </w:r>
      <w:proofErr w:type="spellEnd"/>
      <w:r>
        <w:rPr>
          <w:b/>
        </w:rPr>
        <w:t xml:space="preserve"> del contenido: </w:t>
      </w:r>
      <w:r>
        <w:t>un sistema UMA requiere incorporar métodos de adaptación del contenido original a los recursos de la sesión y preferencias del usuario, tales como cambios de formato, reducción de tasa de bits, velocidad de reproducción o cambio de modalidad (</w:t>
      </w:r>
      <w:proofErr w:type="spellStart"/>
      <w:r>
        <w:rPr>
          <w:i/>
        </w:rPr>
        <w:t>transmoding</w:t>
      </w:r>
      <w:proofErr w:type="spellEnd"/>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lastRenderedPageBreak/>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lastRenderedPageBreak/>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lastRenderedPageBreak/>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9"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0454772"/>
      <w:r>
        <w:t xml:space="preserve">Ilustración </w:t>
      </w:r>
      <w:r w:rsidR="008B6BC9">
        <w:fldChar w:fldCharType="begin"/>
      </w:r>
      <w:r>
        <w:instrText xml:space="preserve"> SEQ Ilustración \* ARABIC </w:instrText>
      </w:r>
      <w:r w:rsidR="008B6BC9">
        <w:fldChar w:fldCharType="separate"/>
      </w:r>
      <w:r w:rsidR="00E74706">
        <w:rPr>
          <w:noProof/>
        </w:rPr>
        <w:t>2</w:t>
      </w:r>
      <w:r w:rsidR="008B6BC9">
        <w:fldChar w:fldCharType="end"/>
      </w:r>
      <w:r>
        <w:t xml:space="preserve"> - </w:t>
      </w:r>
      <w:r w:rsidRPr="00464E84">
        <w:t>Adaptación de cont</w:t>
      </w:r>
      <w:r>
        <w:t>enidos para un acceso universal</w:t>
      </w:r>
      <w:bookmarkEnd w:id="13"/>
      <w:bookmarkEnd w:id="14"/>
    </w:p>
    <w:p w:rsidR="009A106D" w:rsidRPr="00460025" w:rsidRDefault="008B6BC9" w:rsidP="00460025">
      <w:pPr>
        <w:pStyle w:val="Ttulo7"/>
        <w:rPr>
          <w:lang w:val="es-CL"/>
        </w:rPr>
      </w:pPr>
      <w:hyperlink r:id="rId20"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0454303"/>
      <w:r>
        <w:lastRenderedPageBreak/>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por un motor de scripting principalmente en el servidor (JSP, PHP) y eventualmente en el cliente (</w:t>
      </w:r>
      <w:proofErr w:type="spellStart"/>
      <w:r w:rsidR="006D1380">
        <w:rPr>
          <w:lang w:val="es-ES"/>
        </w:rPr>
        <w:t>javascript</w:t>
      </w:r>
      <w:proofErr w:type="spellEnd"/>
      <w:r w:rsidR="006D1380">
        <w:rPr>
          <w:lang w:val="es-ES"/>
        </w:rPr>
        <w:t xml:space="preserve">).  </w:t>
      </w:r>
    </w:p>
    <w:p w:rsidR="009A106D" w:rsidRDefault="006D1380" w:rsidP="00460025">
      <w:pPr>
        <w:rPr>
          <w:lang w:val="es-ES"/>
        </w:rPr>
      </w:pPr>
      <w:r>
        <w:rPr>
          <w:lang w:val="es-ES"/>
        </w:rPr>
        <w:t xml:space="preserve">Por esta razón se </w:t>
      </w:r>
      <w:proofErr w:type="spellStart"/>
      <w:r w:rsidR="00DB24E3">
        <w:rPr>
          <w:lang w:val="es-ES"/>
        </w:rPr>
        <w:t>hizopara</w:t>
      </w:r>
      <w:proofErr w:type="spellEnd"/>
      <w:r w:rsidR="00DB24E3">
        <w:rPr>
          <w:lang w:val="es-ES"/>
        </w:rPr>
        <w:t xml:space="preserve">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0454304"/>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w:t>
      </w:r>
      <w:proofErr w:type="spellStart"/>
      <w:r w:rsidR="000A1BB0">
        <w:rPr>
          <w:szCs w:val="24"/>
          <w:lang w:val="es-ES"/>
        </w:rPr>
        <w:t>Object</w:t>
      </w:r>
      <w:proofErr w:type="spellEnd"/>
      <w:r w:rsidR="000A1BB0">
        <w:rPr>
          <w:szCs w:val="24"/>
          <w:lang w:val="es-ES"/>
        </w:rPr>
        <w:t xml:space="preserve"> Access </w:t>
      </w:r>
      <w:proofErr w:type="spellStart"/>
      <w:r w:rsidR="000A1BB0">
        <w:rPr>
          <w:szCs w:val="24"/>
          <w:lang w:val="es-ES"/>
        </w:rPr>
        <w:t>Protocol</w:t>
      </w:r>
      <w:proofErr w:type="spellEnd"/>
      <w:r w:rsidR="000A1BB0">
        <w:rPr>
          <w:szCs w:val="24"/>
          <w:lang w:val="es-ES"/>
        </w:rPr>
        <w:t xml:space="preserve">)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proofErr w:type="spellStart"/>
      <w:r>
        <w:rPr>
          <w:szCs w:val="24"/>
          <w:lang w:val="es-ES"/>
        </w:rPr>
        <w:t>Soap</w:t>
      </w:r>
      <w:r w:rsidR="000A1BB0">
        <w:rPr>
          <w:szCs w:val="24"/>
          <w:lang w:val="es-ES"/>
        </w:rPr>
        <w:t>contiene</w:t>
      </w:r>
      <w:proofErr w:type="spellEnd"/>
      <w:r w:rsidR="000A1BB0">
        <w:rPr>
          <w:szCs w:val="24"/>
          <w:lang w:val="es-ES"/>
        </w:rPr>
        <w:t xml:space="preserve"> información adicional en el documento </w:t>
      </w:r>
      <w:proofErr w:type="spellStart"/>
      <w:r>
        <w:rPr>
          <w:szCs w:val="24"/>
          <w:lang w:val="es-ES"/>
        </w:rPr>
        <w:t>XML</w:t>
      </w:r>
      <w:proofErr w:type="gramStart"/>
      <w:r w:rsidR="000A1BB0">
        <w:rPr>
          <w:szCs w:val="24"/>
          <w:lang w:val="es-ES"/>
        </w:rPr>
        <w:t>,como</w:t>
      </w:r>
      <w:proofErr w:type="spellEnd"/>
      <w:proofErr w:type="gramEnd"/>
      <w:r w:rsidR="000A1BB0">
        <w:rPr>
          <w:szCs w:val="24"/>
          <w:lang w:val="es-ES"/>
        </w:rPr>
        <w:t xml:space="preserve"> </w:t>
      </w:r>
      <w:proofErr w:type="spellStart"/>
      <w:r w:rsidR="000A1BB0">
        <w:rPr>
          <w:szCs w:val="24"/>
          <w:lang w:val="es-ES"/>
        </w:rPr>
        <w:t>arreglos,el</w:t>
      </w:r>
      <w:proofErr w:type="spellEnd"/>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proofErr w:type="spellStart"/>
      <w:r w:rsidR="00DA4F25">
        <w:rPr>
          <w:szCs w:val="24"/>
          <w:lang w:val="es-ES"/>
        </w:rPr>
        <w:t>características</w:t>
      </w:r>
      <w:r>
        <w:rPr>
          <w:szCs w:val="24"/>
          <w:lang w:val="es-ES"/>
        </w:rPr>
        <w:t>específicas</w:t>
      </w:r>
      <w:proofErr w:type="spellEnd"/>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lastRenderedPageBreak/>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0454773"/>
      <w:r>
        <w:t xml:space="preserve">Ilustración </w:t>
      </w:r>
      <w:r w:rsidR="008B6BC9">
        <w:fldChar w:fldCharType="begin"/>
      </w:r>
      <w:r>
        <w:instrText xml:space="preserve"> SEQ Ilustración \* ARABIC </w:instrText>
      </w:r>
      <w:r w:rsidR="008B6BC9">
        <w:fldChar w:fldCharType="separate"/>
      </w:r>
      <w:r w:rsidR="00E74706">
        <w:rPr>
          <w:noProof/>
        </w:rPr>
        <w:t>3</w:t>
      </w:r>
      <w:r w:rsidR="008B6BC9">
        <w:fldChar w:fldCharType="end"/>
      </w:r>
      <w:r>
        <w:t xml:space="preserve"> - </w:t>
      </w:r>
      <w:r w:rsidRPr="001D0396">
        <w:t>Esquema SOAP seg</w:t>
      </w:r>
      <w:r w:rsidR="00F8658A">
        <w:t>ú</w:t>
      </w:r>
      <w:r w:rsidRPr="001D0396">
        <w:t>n la W3C</w:t>
      </w:r>
      <w:bookmarkEnd w:id="19"/>
      <w:bookmarkEnd w:id="20"/>
    </w:p>
    <w:p w:rsidR="009A106D" w:rsidRPr="00460025" w:rsidRDefault="008B6BC9" w:rsidP="00460025">
      <w:pPr>
        <w:pStyle w:val="Ttulo7"/>
        <w:rPr>
          <w:rStyle w:val="nfasis"/>
          <w:b/>
          <w:bCs/>
          <w:i w:val="0"/>
          <w:lang w:val="es-CL"/>
        </w:rPr>
      </w:pPr>
      <w:hyperlink r:id="rId22"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0454305"/>
      <w:r>
        <w:lastRenderedPageBreak/>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w:t>
      </w:r>
      <w:proofErr w:type="spellStart"/>
      <w:r w:rsidR="000B4A00">
        <w:rPr>
          <w:szCs w:val="24"/>
          <w:lang w:val="es-ES"/>
        </w:rPr>
        <w:t>RepresentationalState</w:t>
      </w:r>
      <w:proofErr w:type="spellEnd"/>
      <w:r w:rsidR="000B4A00">
        <w:rPr>
          <w:szCs w:val="24"/>
          <w:lang w:val="es-ES"/>
        </w:rPr>
        <w:t xml:space="preserve"> Transfer) es un conjunto de principios de una arquitectura de software para sistemas hipermedia</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w:t>
      </w:r>
      <w:proofErr w:type="spellStart"/>
      <w:r>
        <w:t>direccionable</w:t>
      </w:r>
      <w:r w:rsidR="00F8658A">
        <w:t>ú</w:t>
      </w:r>
      <w:r>
        <w:t>nicamente</w:t>
      </w:r>
      <w:proofErr w:type="spellEnd"/>
      <w:r>
        <w:t xml:space="preserve"> a través de su </w:t>
      </w:r>
      <w:proofErr w:type="spellStart"/>
      <w:r>
        <w:t>url</w:t>
      </w:r>
      <w:proofErr w:type="spellEnd"/>
      <w:r>
        <w:t>.</w:t>
      </w:r>
    </w:p>
    <w:p w:rsidR="001B5244" w:rsidRPr="000B4A00" w:rsidRDefault="000B4A00" w:rsidP="000B4A00">
      <w:pPr>
        <w:numPr>
          <w:ilvl w:val="0"/>
          <w:numId w:val="21"/>
        </w:numPr>
        <w:rPr>
          <w:szCs w:val="24"/>
          <w:lang w:val="es-ES"/>
        </w:rPr>
      </w:pPr>
      <w:r>
        <w:t xml:space="preserve">El </w:t>
      </w:r>
      <w:r w:rsidRPr="000B4A00">
        <w:t xml:space="preserve">uso de </w:t>
      </w:r>
      <w:proofErr w:type="spellStart"/>
      <w:r w:rsidRPr="000B4A00">
        <w:t>hipermedios</w:t>
      </w:r>
      <w:proofErr w:type="spellEnd"/>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0454306"/>
      <w:r>
        <w:lastRenderedPageBreak/>
        <w:t>2.2.</w:t>
      </w:r>
      <w:r w:rsidR="00E25300">
        <w:t>3</w:t>
      </w:r>
      <w:r>
        <w:t>. R</w:t>
      </w:r>
      <w:r w:rsidR="00F977D8">
        <w:t>SS</w:t>
      </w:r>
      <w:bookmarkEnd w:id="22"/>
    </w:p>
    <w:p w:rsidR="000F1DB4" w:rsidRDefault="008B28A9" w:rsidP="00986D24">
      <w:pPr>
        <w:rPr>
          <w:szCs w:val="24"/>
          <w:lang w:val="es-ES"/>
        </w:rPr>
      </w:pPr>
      <w:r>
        <w:rPr>
          <w:szCs w:val="24"/>
          <w:lang w:val="es-ES"/>
        </w:rPr>
        <w:t>RSS (</w:t>
      </w:r>
      <w:proofErr w:type="spellStart"/>
      <w:r w:rsidR="000F1DB4">
        <w:rPr>
          <w:szCs w:val="24"/>
          <w:lang w:val="es-ES"/>
        </w:rPr>
        <w:t>SiteSumaryorRichSiteSumary</w:t>
      </w:r>
      <w:proofErr w:type="spellEnd"/>
      <w:r w:rsidR="000F1DB4">
        <w:rPr>
          <w:szCs w:val="24"/>
          <w:lang w:val="es-ES"/>
        </w:rPr>
        <w:t xml:space="preserve">) es un formato XML para </w:t>
      </w:r>
      <w:r w:rsidR="007D1427">
        <w:rPr>
          <w:szCs w:val="24"/>
          <w:lang w:val="es-ES"/>
        </w:rPr>
        <w:t>compartir</w:t>
      </w:r>
      <w:r w:rsidR="000F1DB4">
        <w:rPr>
          <w:szCs w:val="24"/>
          <w:lang w:val="es-ES"/>
        </w:rPr>
        <w:t xml:space="preserve"> contenido en la </w:t>
      </w:r>
      <w:proofErr w:type="spellStart"/>
      <w:r w:rsidR="000F1DB4">
        <w:rPr>
          <w:szCs w:val="24"/>
          <w:lang w:val="es-ES"/>
        </w:rPr>
        <w:t>web.El</w:t>
      </w:r>
      <w:proofErr w:type="spellEnd"/>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3"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0454774"/>
      <w:r>
        <w:t xml:space="preserve">Ilustración </w:t>
      </w:r>
      <w:r w:rsidR="008B6BC9">
        <w:fldChar w:fldCharType="begin"/>
      </w:r>
      <w:r>
        <w:instrText xml:space="preserve"> SEQ Ilustración \* ARABIC </w:instrText>
      </w:r>
      <w:r w:rsidR="008B6BC9">
        <w:fldChar w:fldCharType="separate"/>
      </w:r>
      <w:r w:rsidR="00E74706">
        <w:rPr>
          <w:noProof/>
        </w:rPr>
        <w:t>4</w:t>
      </w:r>
      <w:r w:rsidR="008B6BC9">
        <w:fldChar w:fldCharType="end"/>
      </w:r>
      <w:r>
        <w:t xml:space="preserve"> - </w:t>
      </w:r>
      <w:r w:rsidRPr="008D05B2">
        <w:t>Esquema del funcionamiento de RSS</w:t>
      </w:r>
      <w:bookmarkEnd w:id="23"/>
    </w:p>
    <w:p w:rsidR="000262D2" w:rsidRDefault="008B6BC9" w:rsidP="000A7B9F">
      <w:pPr>
        <w:pStyle w:val="Epgrafe"/>
        <w:jc w:val="center"/>
        <w:rPr>
          <w:rStyle w:val="nfasis"/>
        </w:rPr>
      </w:pPr>
      <w:hyperlink r:id="rId24"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0454307"/>
      <w:r w:rsidR="00AC2D2B">
        <w:lastRenderedPageBreak/>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 xml:space="preserve">a capa </w:t>
      </w:r>
      <w:proofErr w:type="spellStart"/>
      <w:r w:rsidR="00AC2D2B">
        <w:rPr>
          <w:szCs w:val="24"/>
          <w:lang w:val="es-ES"/>
        </w:rPr>
        <w:t>xml</w:t>
      </w:r>
      <w:proofErr w:type="spellEnd"/>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lastRenderedPageBreak/>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5"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0454775"/>
      <w:r>
        <w:t xml:space="preserve">Ilustración </w:t>
      </w:r>
      <w:r w:rsidR="008B6BC9">
        <w:fldChar w:fldCharType="begin"/>
      </w:r>
      <w:r>
        <w:instrText xml:space="preserve"> SEQ Ilustración \* ARABIC </w:instrText>
      </w:r>
      <w:r w:rsidR="008B6BC9">
        <w:fldChar w:fldCharType="separate"/>
      </w:r>
      <w:r w:rsidR="00E74706">
        <w:rPr>
          <w:noProof/>
        </w:rPr>
        <w:t>5</w:t>
      </w:r>
      <w:r w:rsidR="008B6BC9">
        <w:fldChar w:fldCharType="end"/>
      </w:r>
      <w:r>
        <w:t xml:space="preserve"> - </w:t>
      </w:r>
      <w:r w:rsidRPr="00E46373">
        <w:t>Esquema de XML Orientado a MVC</w:t>
      </w:r>
      <w:bookmarkEnd w:id="25"/>
      <w:bookmarkEnd w:id="26"/>
    </w:p>
    <w:p w:rsidR="00AC2D2B" w:rsidRDefault="008B6BC9" w:rsidP="00AC2D2B">
      <w:pPr>
        <w:pStyle w:val="Epgrafe"/>
        <w:jc w:val="center"/>
        <w:rPr>
          <w:noProof/>
          <w:lang w:val="es-ES"/>
        </w:rPr>
      </w:pPr>
      <w:hyperlink r:id="rId26"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0454308"/>
      <w:r>
        <w:t>2.3</w:t>
      </w:r>
      <w:r w:rsidR="007C0EE8">
        <w:t>.</w:t>
      </w:r>
      <w:r w:rsidR="005E1AF4">
        <w:t>1.</w:t>
      </w:r>
      <w:r w:rsidR="00AD2886">
        <w:t xml:space="preserve"> </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0454309"/>
      <w:r w:rsidR="00D23AE3">
        <w:rPr>
          <w:lang w:val="es-ES"/>
        </w:rPr>
        <w:lastRenderedPageBreak/>
        <w:t>2</w:t>
      </w:r>
      <w:r w:rsidR="007C0EE8">
        <w:rPr>
          <w:lang w:val="es-ES"/>
        </w:rPr>
        <w:t>.</w:t>
      </w:r>
      <w:r w:rsidR="00D23AE3">
        <w:rPr>
          <w:lang w:val="es-ES"/>
        </w:rPr>
        <w:t>3</w:t>
      </w:r>
      <w:r w:rsidR="007C0EE8">
        <w:rPr>
          <w:lang w:val="es-ES"/>
        </w:rPr>
        <w:t xml:space="preserve">.2. </w:t>
      </w:r>
      <w:proofErr w:type="spellStart"/>
      <w:r w:rsidR="007C0EE8">
        <w:rPr>
          <w:lang w:val="es-ES"/>
        </w:rPr>
        <w:t>Stream</w:t>
      </w:r>
      <w:bookmarkEnd w:id="28"/>
      <w:bookmarkEnd w:id="29"/>
      <w:proofErr w:type="spellEnd"/>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proofErr w:type="spellStart"/>
      <w:r w:rsidR="00427C5E" w:rsidRPr="00460025">
        <w:rPr>
          <w:b/>
          <w:lang w:val="es-ES"/>
        </w:rPr>
        <w:t>stream</w:t>
      </w:r>
      <w:proofErr w:type="spellEnd"/>
      <w:r>
        <w:rPr>
          <w:lang w:val="es-ES"/>
        </w:rPr>
        <w:t>.</w:t>
      </w:r>
    </w:p>
    <w:p w:rsidR="007C0EE8" w:rsidRDefault="005E1AF4" w:rsidP="001667D4">
      <w:pPr>
        <w:rPr>
          <w:szCs w:val="24"/>
        </w:rPr>
      </w:pPr>
      <w:proofErr w:type="spellStart"/>
      <w:r>
        <w:rPr>
          <w:szCs w:val="24"/>
        </w:rPr>
        <w:t>Stream</w:t>
      </w:r>
      <w:proofErr w:type="spellEnd"/>
      <w:r>
        <w:rPr>
          <w:szCs w:val="24"/>
        </w:rPr>
        <w:t xml:space="preserve">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 xml:space="preserve">Existen dos modos de realizar </w:t>
      </w:r>
      <w:proofErr w:type="spellStart"/>
      <w:r>
        <w:rPr>
          <w:szCs w:val="24"/>
        </w:rPr>
        <w:t>Streaming</w:t>
      </w:r>
      <w:proofErr w:type="spellEnd"/>
      <w:r>
        <w:rPr>
          <w:szCs w:val="24"/>
        </w:rPr>
        <w:t xml:space="preserve"> de video: HTTP </w:t>
      </w:r>
      <w:proofErr w:type="spellStart"/>
      <w:r>
        <w:rPr>
          <w:szCs w:val="24"/>
        </w:rPr>
        <w:t>Delivery</w:t>
      </w:r>
      <w:proofErr w:type="spellEnd"/>
      <w:r>
        <w:rPr>
          <w:szCs w:val="24"/>
        </w:rPr>
        <w:t xml:space="preserve"> y </w:t>
      </w:r>
      <w:proofErr w:type="spellStart"/>
      <w:r>
        <w:rPr>
          <w:szCs w:val="24"/>
        </w:rPr>
        <w:t>Streaming</w:t>
      </w:r>
      <w:proofErr w:type="spellEnd"/>
      <w:r>
        <w:rPr>
          <w:szCs w:val="24"/>
        </w:rPr>
        <w:t>.</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0454310"/>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 xml:space="preserve">HTTP </w:t>
      </w:r>
      <w:proofErr w:type="spellStart"/>
      <w:r w:rsidR="007C0EE8">
        <w:rPr>
          <w:lang w:val="es-ES"/>
        </w:rPr>
        <w:t>Delivery</w:t>
      </w:r>
      <w:bookmarkEnd w:id="30"/>
      <w:bookmarkEnd w:id="31"/>
      <w:proofErr w:type="spellEnd"/>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lastRenderedPageBreak/>
        <w:t xml:space="preserve">Esta forma de entrega de archivos también es conocida como HTTP </w:t>
      </w:r>
      <w:proofErr w:type="spellStart"/>
      <w:r>
        <w:rPr>
          <w:szCs w:val="24"/>
        </w:rPr>
        <w:t>Streaming</w:t>
      </w:r>
      <w:proofErr w:type="spellEnd"/>
      <w:r>
        <w:rPr>
          <w:szCs w:val="24"/>
        </w:rPr>
        <w:t xml:space="preserve">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 xml:space="preserve">Técnicamente este método no es </w:t>
      </w:r>
      <w:proofErr w:type="spellStart"/>
      <w:r>
        <w:rPr>
          <w:szCs w:val="24"/>
        </w:rPr>
        <w:t>Streaming</w:t>
      </w:r>
      <w:proofErr w:type="spellEnd"/>
      <w:r>
        <w:rPr>
          <w:szCs w:val="24"/>
        </w:rPr>
        <w:t xml:space="preserve">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0454311"/>
      <w:r>
        <w:t>2</w:t>
      </w:r>
      <w:r w:rsidR="007C0EE8" w:rsidRPr="002C1010">
        <w:t>.</w:t>
      </w:r>
      <w:r>
        <w:t>3</w:t>
      </w:r>
      <w:r w:rsidR="007C0EE8" w:rsidRPr="002C1010">
        <w:t>.</w:t>
      </w:r>
      <w:r w:rsidR="00246C1A">
        <w:t>2.2</w:t>
      </w:r>
      <w:r w:rsidR="001667D4">
        <w:t>.</w:t>
      </w:r>
      <w:r w:rsidR="0064191E">
        <w:t xml:space="preserve"> </w:t>
      </w:r>
      <w:proofErr w:type="spellStart"/>
      <w:r w:rsidR="007C0EE8" w:rsidRPr="002C1010">
        <w:t>Streaming</w:t>
      </w:r>
      <w:bookmarkEnd w:id="32"/>
      <w:proofErr w:type="spellEnd"/>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w:t>
      </w:r>
      <w:proofErr w:type="spellStart"/>
      <w:r w:rsidR="007C0EE8" w:rsidRPr="00AF1ECE">
        <w:t>Stream</w:t>
      </w:r>
      <w:proofErr w:type="spellEnd"/>
      <w:r w:rsidR="007C0EE8" w:rsidRPr="00AF1ECE">
        <w:t xml:space="preserve">  debe ser transmitido de modo que cualquiera pueda conectar con él en cualquier momento, y no solo al principio de la transmisión. El </w:t>
      </w:r>
      <w:proofErr w:type="spellStart"/>
      <w:r w:rsidR="007C0EE8" w:rsidRPr="00AF1ECE">
        <w:t>Streaming</w:t>
      </w:r>
      <w:proofErr w:type="spellEnd"/>
      <w:r w:rsidR="007C0EE8" w:rsidRPr="00AF1ECE">
        <w:t xml:space="preserve"> de video funciona de manera diferente al HTTP </w:t>
      </w:r>
      <w:proofErr w:type="spellStart"/>
      <w:r w:rsidR="007C0EE8" w:rsidRPr="00AF1ECE">
        <w:t>Delivery</w:t>
      </w:r>
      <w:proofErr w:type="spellEnd"/>
      <w:r w:rsidR="007C0EE8" w:rsidRPr="00AF1ECE">
        <w:t xml:space="preserve">,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w:t>
      </w:r>
      <w:r>
        <w:rPr>
          <w:szCs w:val="24"/>
        </w:rPr>
        <w:lastRenderedPageBreak/>
        <w:t xml:space="preserve">archivo en forma inmediata. A su vez existe la posibilidad de transmitir eventos en vivo gracias a que las tramas  son enviadas mientras se generan. </w:t>
      </w:r>
    </w:p>
    <w:p w:rsidR="007C0EE8" w:rsidRDefault="007C0EE8" w:rsidP="007C0EE8">
      <w:pPr>
        <w:rPr>
          <w:szCs w:val="24"/>
        </w:rPr>
      </w:pPr>
      <w:r>
        <w:rPr>
          <w:szCs w:val="24"/>
        </w:rPr>
        <w:t xml:space="preserve">Para realizar </w:t>
      </w:r>
      <w:proofErr w:type="spellStart"/>
      <w:r>
        <w:rPr>
          <w:szCs w:val="24"/>
        </w:rPr>
        <w:t>Streaming</w:t>
      </w:r>
      <w:proofErr w:type="spellEnd"/>
      <w:r>
        <w:rPr>
          <w:szCs w:val="24"/>
        </w:rPr>
        <w:t xml:space="preserve"> de video es necesario un servidor especializado en </w:t>
      </w:r>
      <w:proofErr w:type="spellStart"/>
      <w:r>
        <w:rPr>
          <w:szCs w:val="24"/>
        </w:rPr>
        <w:t>Streaming</w:t>
      </w:r>
      <w:proofErr w:type="spellEnd"/>
      <w:r>
        <w:rPr>
          <w:szCs w:val="24"/>
        </w:rPr>
        <w:t>.</w:t>
      </w:r>
    </w:p>
    <w:p w:rsidR="007C0EE8" w:rsidRDefault="007C0EE8" w:rsidP="007C0EE8">
      <w:pPr>
        <w:rPr>
          <w:szCs w:val="24"/>
        </w:rPr>
      </w:pPr>
    </w:p>
    <w:p w:rsidR="009A106D" w:rsidRDefault="001667D4" w:rsidP="00460025">
      <w:pPr>
        <w:pStyle w:val="Subttulo"/>
        <w:outlineLvl w:val="2"/>
        <w:rPr>
          <w:lang w:val="es-ES"/>
        </w:rPr>
      </w:pPr>
      <w:bookmarkStart w:id="33" w:name="_Toc280454312"/>
      <w:r>
        <w:rPr>
          <w:lang w:val="es-ES"/>
        </w:rPr>
        <w:t xml:space="preserve">2.3.2.3. </w:t>
      </w:r>
      <w:r w:rsidR="007C0EE8" w:rsidRPr="007E48E2">
        <w:rPr>
          <w:lang w:val="es-ES"/>
        </w:rPr>
        <w:t xml:space="preserve">Media </w:t>
      </w:r>
      <w:proofErr w:type="spellStart"/>
      <w:r w:rsidR="007C0EE8" w:rsidRPr="007E48E2">
        <w:rPr>
          <w:lang w:val="es-ES"/>
        </w:rPr>
        <w:t>Streaming</w:t>
      </w:r>
      <w:bookmarkEnd w:id="33"/>
      <w:proofErr w:type="spellEnd"/>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r>
      <w:r>
        <w:lastRenderedPageBreak/>
        <w:t>Con la recepción de una pequeña parte el cliente es capaz de entregar su contenido al usuario, mientras continua recibiendo la corriente de datos (</w:t>
      </w:r>
      <w:proofErr w:type="spellStart"/>
      <w:r>
        <w:t>Streaming</w:t>
      </w:r>
      <w:proofErr w:type="spellEnd"/>
      <w:r>
        <w:t>)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 xml:space="preserve">Los productos de media </w:t>
      </w:r>
      <w:proofErr w:type="spellStart"/>
      <w:r w:rsidRPr="00B7287C">
        <w:t>Streaming</w:t>
      </w:r>
      <w:proofErr w:type="spellEnd"/>
      <w:r w:rsidRPr="00B7287C">
        <w:t xml:space="preserve"> contemplan la distribución de contenidos tanto en la Internet. Los contenidos pueden estar almacenados previamente en un servidor (video </w:t>
      </w:r>
      <w:proofErr w:type="spellStart"/>
      <w:r w:rsidRPr="00B7287C">
        <w:t>ondemand</w:t>
      </w:r>
      <w:proofErr w:type="spellEnd"/>
      <w:r w:rsidRPr="00B7287C">
        <w:t xml:space="preserve">, media </w:t>
      </w:r>
      <w:proofErr w:type="spellStart"/>
      <w:r w:rsidRPr="00B7287C">
        <w:t>Streaming</w:t>
      </w:r>
      <w:proofErr w:type="spellEnd"/>
      <w:r w:rsidRPr="00B7287C">
        <w:t>), o crearse en el mismo momento de su difusión (</w:t>
      </w:r>
      <w:proofErr w:type="spellStart"/>
      <w:r w:rsidRPr="00B7287C">
        <w:t>live</w:t>
      </w:r>
      <w:proofErr w:type="spellEnd"/>
      <w:r w:rsidRPr="00B7287C">
        <w:t xml:space="preserve"> media </w:t>
      </w:r>
      <w:proofErr w:type="spellStart"/>
      <w:r w:rsidRPr="00B7287C">
        <w:t>Streaming</w:t>
      </w:r>
      <w:proofErr w:type="spellEnd"/>
      <w:r w:rsidRPr="00B7287C">
        <w:t>).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lastRenderedPageBreak/>
        <w:t>2.</w:t>
      </w:r>
      <w:r>
        <w:t xml:space="preserve">3.2.4. </w:t>
      </w:r>
      <w:r w:rsidRPr="007E48E2">
        <w:t xml:space="preserve">Modelo de un servicio de </w:t>
      </w:r>
      <w:proofErr w:type="spellStart"/>
      <w:r w:rsidRPr="007E48E2">
        <w:t>streaming</w:t>
      </w:r>
      <w:proofErr w:type="spellEnd"/>
    </w:p>
    <w:p w:rsidR="009A106D" w:rsidRDefault="00BA71DB" w:rsidP="00460025">
      <w:r>
        <w:rPr>
          <w:szCs w:val="24"/>
        </w:rPr>
        <w:t xml:space="preserve">El esquema convencional para la instalación de un servicio de video </w:t>
      </w:r>
      <w:proofErr w:type="spellStart"/>
      <w:r>
        <w:rPr>
          <w:szCs w:val="24"/>
        </w:rPr>
        <w:t>streaming</w:t>
      </w:r>
      <w:proofErr w:type="spellEnd"/>
      <w:r>
        <w:rPr>
          <w:szCs w:val="24"/>
        </w:rPr>
        <w:t xml:space="preserve"> tiene dos actividades fundamentales y bien diferenciadas, la elaboración de contenidos en un formato digital, utilizando procedimientos de comprensión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7"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0454776"/>
      <w:r>
        <w:t xml:space="preserve">Ilustración </w:t>
      </w:r>
      <w:r w:rsidR="008B6BC9">
        <w:fldChar w:fldCharType="begin"/>
      </w:r>
      <w:r>
        <w:instrText xml:space="preserve"> SEQ Ilustración \* ARABIC </w:instrText>
      </w:r>
      <w:r w:rsidR="008B6BC9">
        <w:fldChar w:fldCharType="separate"/>
      </w:r>
      <w:r w:rsidR="00E74706">
        <w:rPr>
          <w:noProof/>
        </w:rPr>
        <w:t>6</w:t>
      </w:r>
      <w:r w:rsidR="008B6BC9">
        <w:fldChar w:fldCharType="end"/>
      </w:r>
      <w:r>
        <w:t xml:space="preserve"> - </w:t>
      </w:r>
      <w:r w:rsidRPr="00620C24">
        <w:t xml:space="preserve">Modelo típico de un servicio </w:t>
      </w:r>
      <w:proofErr w:type="spellStart"/>
      <w:r w:rsidRPr="00620C24">
        <w:t>streaming</w:t>
      </w:r>
      <w:bookmarkEnd w:id="35"/>
      <w:proofErr w:type="spellEnd"/>
    </w:p>
    <w:p w:rsidR="00BA71DB" w:rsidRPr="008551A5" w:rsidRDefault="008B6BC9" w:rsidP="00BA71DB">
      <w:pPr>
        <w:pStyle w:val="Epgrafe"/>
        <w:jc w:val="center"/>
        <w:rPr>
          <w:noProof/>
          <w:sz w:val="24"/>
        </w:rPr>
      </w:pPr>
      <w:hyperlink r:id="rId28"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0454313"/>
      <w:r w:rsidR="00D23AE3">
        <w:lastRenderedPageBreak/>
        <w:t>2</w:t>
      </w:r>
      <w:r w:rsidR="007C0EE8">
        <w:t>.</w:t>
      </w:r>
      <w:r w:rsidR="001B6042">
        <w:t>4</w:t>
      </w:r>
      <w:r w:rsidR="001667D4">
        <w:t>.</w:t>
      </w:r>
      <w:r w:rsidR="0064191E">
        <w:t xml:space="preserve"> </w:t>
      </w:r>
      <w:proofErr w:type="spellStart"/>
      <w:r w:rsidR="007C0EE8">
        <w:t>C</w:t>
      </w:r>
      <w:r w:rsidR="002813B8">
        <w:t>o</w:t>
      </w:r>
      <w:r w:rsidR="007C0EE8">
        <w:t>decs</w:t>
      </w:r>
      <w:proofErr w:type="spellEnd"/>
      <w:r w:rsidR="007C0EE8">
        <w:t xml:space="preserve"> de Video</w:t>
      </w:r>
      <w:bookmarkEnd w:id="34"/>
      <w:bookmarkEnd w:id="36"/>
    </w:p>
    <w:p w:rsidR="009A106D" w:rsidRDefault="00AE7A22" w:rsidP="00460025">
      <w:r>
        <w:t xml:space="preserve">Los contenidos multimedia son interpretados por </w:t>
      </w:r>
      <w:proofErr w:type="spellStart"/>
      <w:r>
        <w:t>c</w:t>
      </w:r>
      <w:r w:rsidR="002813B8">
        <w:t>o</w:t>
      </w:r>
      <w:r>
        <w:t>decs</w:t>
      </w:r>
      <w:proofErr w:type="spellEnd"/>
      <w:r>
        <w:t xml:space="preserve"> los cuales permiten cap</w:t>
      </w:r>
      <w:r w:rsidR="00AE4BD5">
        <w:t>turar y reproducir el contenido</w:t>
      </w:r>
      <w:r>
        <w:t xml:space="preserve"> con distintas tasas de compresión seg</w:t>
      </w:r>
      <w:r w:rsidR="00F8658A">
        <w:t>ú</w:t>
      </w:r>
      <w:r>
        <w:t>n el algoritmo</w:t>
      </w:r>
      <w:r w:rsidR="008F4A27">
        <w:t xml:space="preserve"> que </w:t>
      </w:r>
      <w:proofErr w:type="spellStart"/>
      <w:r w:rsidR="008F4A27">
        <w:t>posean.L</w:t>
      </w:r>
      <w:r w:rsidR="00E24F1E">
        <w:t>a</w:t>
      </w:r>
      <w:proofErr w:type="spellEnd"/>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 xml:space="preserve">s con </w:t>
      </w:r>
      <w:proofErr w:type="spellStart"/>
      <w:r w:rsidR="00811CF5">
        <w:t>codecs</w:t>
      </w:r>
      <w:proofErr w:type="spellEnd"/>
      <w:r w:rsidR="00811CF5">
        <w:t xml:space="preserve">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w:t>
      </w:r>
      <w:proofErr w:type="spellStart"/>
      <w:r>
        <w:rPr>
          <w:szCs w:val="24"/>
        </w:rPr>
        <w:t>frame</w:t>
      </w:r>
      <w:proofErr w:type="spellEnd"/>
      <w:r>
        <w:rPr>
          <w:szCs w:val="24"/>
        </w:rPr>
        <w:t xml:space="preserv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0454314"/>
      <w:r>
        <w:rPr>
          <w:lang w:val="es-ES"/>
        </w:rPr>
        <w:lastRenderedPageBreak/>
        <w:t>2.4.1.</w:t>
      </w:r>
      <w:r w:rsidRPr="007E48E2">
        <w:rPr>
          <w:lang w:val="es-ES"/>
        </w:rPr>
        <w:t xml:space="preserve"> H263 </w:t>
      </w:r>
      <w:proofErr w:type="spellStart"/>
      <w:r w:rsidRPr="007E48E2">
        <w:rPr>
          <w:lang w:val="es-ES"/>
        </w:rPr>
        <w:t>Sorenson</w:t>
      </w:r>
      <w:bookmarkEnd w:id="37"/>
      <w:proofErr w:type="spellEnd"/>
    </w:p>
    <w:p w:rsidR="00B87A91" w:rsidRDefault="00B87A91" w:rsidP="00B87A91">
      <w:pPr>
        <w:rPr>
          <w:szCs w:val="24"/>
        </w:rPr>
      </w:pPr>
      <w:r>
        <w:rPr>
          <w:szCs w:val="24"/>
        </w:rPr>
        <w:t xml:space="preserve">También llamado </w:t>
      </w:r>
      <w:proofErr w:type="spellStart"/>
      <w:r>
        <w:rPr>
          <w:szCs w:val="24"/>
        </w:rPr>
        <w:t>Sorenson</w:t>
      </w:r>
      <w:proofErr w:type="spellEnd"/>
      <w:r>
        <w:rPr>
          <w:szCs w:val="24"/>
        </w:rPr>
        <w:t xml:space="preserve"> Video Códec, </w:t>
      </w:r>
      <w:proofErr w:type="spellStart"/>
      <w:r>
        <w:rPr>
          <w:szCs w:val="24"/>
        </w:rPr>
        <w:t>Sorenson</w:t>
      </w:r>
      <w:proofErr w:type="spellEnd"/>
      <w:r>
        <w:rPr>
          <w:szCs w:val="24"/>
        </w:rPr>
        <w:t xml:space="preserve"> video </w:t>
      </w:r>
      <w:proofErr w:type="spellStart"/>
      <w:proofErr w:type="gramStart"/>
      <w:r>
        <w:rPr>
          <w:szCs w:val="24"/>
        </w:rPr>
        <w:t>Quantizer</w:t>
      </w:r>
      <w:proofErr w:type="spellEnd"/>
      <w:r>
        <w:rPr>
          <w:szCs w:val="24"/>
        </w:rPr>
        <w:t>(</w:t>
      </w:r>
      <w:proofErr w:type="gramEnd"/>
      <w:r>
        <w:rPr>
          <w:szCs w:val="24"/>
        </w:rPr>
        <w:t xml:space="preserve">SVQ), es un códec de video digital desarrollado por la empresa </w:t>
      </w:r>
      <w:proofErr w:type="spellStart"/>
      <w:r>
        <w:rPr>
          <w:szCs w:val="24"/>
        </w:rPr>
        <w:t>Sorenson</w:t>
      </w:r>
      <w:proofErr w:type="spellEnd"/>
      <w:r>
        <w:rPr>
          <w:szCs w:val="24"/>
        </w:rPr>
        <w:t xml:space="preserve"> media. Este códec es utilizado en formatos de video como </w:t>
      </w:r>
      <w:proofErr w:type="spellStart"/>
      <w:r>
        <w:rPr>
          <w:szCs w:val="24"/>
        </w:rPr>
        <w:t>Apple’s</w:t>
      </w:r>
      <w:proofErr w:type="spellEnd"/>
      <w:r>
        <w:rPr>
          <w:szCs w:val="24"/>
        </w:rPr>
        <w:t xml:space="preserve">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proofErr w:type="gramStart"/>
      <w:r>
        <w:rPr>
          <w:szCs w:val="24"/>
        </w:rPr>
        <w:t>:amenaza</w:t>
      </w:r>
      <w:proofErr w:type="gramEnd"/>
      <w:r>
        <w:rPr>
          <w:szCs w:val="24"/>
        </w:rPr>
        <w:t xml:space="preserve"> fantasma”  en 1999. La versión de QuickTime 5.0.2, que incorporaba la 3 versión del códec de </w:t>
      </w:r>
      <w:proofErr w:type="spellStart"/>
      <w:r>
        <w:rPr>
          <w:szCs w:val="24"/>
        </w:rPr>
        <w:t>sorenson</w:t>
      </w:r>
      <w:proofErr w:type="spellEnd"/>
      <w:r>
        <w:rPr>
          <w:szCs w:val="24"/>
        </w:rPr>
        <w:t xml:space="preserve">, fue la única en incluir exclusivamente este códec ya que Apple decidió migrar a sistemas de codificación propietarios de la empresa. La nueva versión de </w:t>
      </w:r>
      <w:proofErr w:type="spellStart"/>
      <w:r>
        <w:rPr>
          <w:szCs w:val="24"/>
        </w:rPr>
        <w:t>Sorenson</w:t>
      </w:r>
      <w:proofErr w:type="spellEnd"/>
      <w:r>
        <w:rPr>
          <w:szCs w:val="24"/>
        </w:rPr>
        <w:t xml:space="preserve"> códec llamada </w:t>
      </w:r>
      <w:proofErr w:type="spellStart"/>
      <w:r>
        <w:rPr>
          <w:szCs w:val="24"/>
        </w:rPr>
        <w:t>SorensonSpark</w:t>
      </w:r>
      <w:proofErr w:type="spellEnd"/>
      <w:r>
        <w:rPr>
          <w:szCs w:val="24"/>
        </w:rPr>
        <w:t xml:space="preserve">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0454315"/>
      <w:r>
        <w:t>2.4.</w:t>
      </w:r>
      <w:r w:rsidR="00B87A91">
        <w:t>2</w:t>
      </w:r>
      <w:r>
        <w:t>. H264 Mpeg-4 Parte 10</w:t>
      </w:r>
      <w:bookmarkEnd w:id="38"/>
    </w:p>
    <w:p w:rsidR="007C0EE8" w:rsidRDefault="007C0EE8" w:rsidP="007C0EE8">
      <w:pPr>
        <w:rPr>
          <w:szCs w:val="24"/>
          <w:lang w:val="es-ES"/>
        </w:rPr>
      </w:pPr>
      <w:r>
        <w:rPr>
          <w:szCs w:val="24"/>
          <w:lang w:val="es-ES"/>
        </w:rPr>
        <w:t xml:space="preserve">Algoritmo de codificación de video también llamado MPG-4 parte 10 AVC. Creado específicamente para uso de video conferencias o Internet. Fue adaptado para ser usado con video de alta calidad manteniendo las propiedades de </w:t>
      </w:r>
      <w:proofErr w:type="spellStart"/>
      <w:r>
        <w:rPr>
          <w:szCs w:val="24"/>
          <w:lang w:val="es-ES"/>
        </w:rPr>
        <w:t>transportabilidad</w:t>
      </w:r>
      <w:proofErr w:type="spellEnd"/>
      <w:r>
        <w:rPr>
          <w:szCs w:val="24"/>
          <w:lang w:val="es-ES"/>
        </w:rPr>
        <w:t xml:space="preserve"> por internet</w:t>
      </w:r>
      <w:r w:rsidR="00F35580">
        <w:rPr>
          <w:szCs w:val="24"/>
          <w:lang w:val="es-ES"/>
        </w:rPr>
        <w:t>.</w:t>
      </w:r>
    </w:p>
    <w:p w:rsidR="009A106D" w:rsidRDefault="007C0EE8" w:rsidP="00460025">
      <w:pPr>
        <w:pStyle w:val="Subttulo"/>
      </w:pPr>
      <w:r>
        <w:br w:type="page"/>
      </w:r>
      <w:r w:rsidR="00B44AE1">
        <w:lastRenderedPageBreak/>
        <w:t xml:space="preserve">2.4.3. </w:t>
      </w:r>
      <w:proofErr w:type="spellStart"/>
      <w:r w:rsidR="00B44AE1">
        <w:t>TrueMotion</w:t>
      </w:r>
      <w:proofErr w:type="spellEnd"/>
    </w:p>
    <w:p w:rsidR="00C7247F" w:rsidRDefault="007C0EE8" w:rsidP="00C7247F">
      <w:r>
        <w:rPr>
          <w:szCs w:val="24"/>
        </w:rPr>
        <w:t xml:space="preserve">Códec de video desarrollado por la empresa On2 </w:t>
      </w:r>
      <w:proofErr w:type="spellStart"/>
      <w:r>
        <w:rPr>
          <w:szCs w:val="24"/>
        </w:rPr>
        <w:t>technologies</w:t>
      </w:r>
      <w:proofErr w:type="spellEnd"/>
      <w:r>
        <w:rPr>
          <w:szCs w:val="24"/>
        </w:rPr>
        <w:t xml:space="preserve">  principalmente para juego de consolas y PC pero esta tecnología fue migrada por la empresa para la aplicación de </w:t>
      </w:r>
      <w:proofErr w:type="spellStart"/>
      <w:r>
        <w:rPr>
          <w:szCs w:val="24"/>
        </w:rPr>
        <w:t>Streaming</w:t>
      </w:r>
      <w:proofErr w:type="spellEnd"/>
      <w:r>
        <w:rPr>
          <w:szCs w:val="24"/>
        </w:rPr>
        <w:t xml:space="preserve"> de video de otras empresas como Adobe, Apple, </w:t>
      </w:r>
      <w:proofErr w:type="spellStart"/>
      <w:r>
        <w:rPr>
          <w:szCs w:val="24"/>
        </w:rPr>
        <w:t>Skype</w:t>
      </w:r>
      <w:proofErr w:type="spellEnd"/>
      <w:r>
        <w:rPr>
          <w:szCs w:val="24"/>
        </w:rPr>
        <w:t xml:space="preserve"> y </w:t>
      </w:r>
      <w:proofErr w:type="spellStart"/>
      <w:r>
        <w:rPr>
          <w:szCs w:val="24"/>
        </w:rPr>
        <w:t>AoL</w:t>
      </w:r>
      <w:proofErr w:type="spellEnd"/>
      <w:r>
        <w:rPr>
          <w:szCs w:val="24"/>
        </w:rPr>
        <w:t xml:space="preserve">. </w:t>
      </w:r>
    </w:p>
    <w:p w:rsidR="009A106D" w:rsidRDefault="00C7247F" w:rsidP="00460025">
      <w:pPr>
        <w:pStyle w:val="Subttulo"/>
        <w:outlineLvl w:val="2"/>
      </w:pPr>
      <w:bookmarkStart w:id="39" w:name="_Toc280454316"/>
      <w:r>
        <w:t xml:space="preserve">2.4.4. OGG </w:t>
      </w:r>
      <w:proofErr w:type="spellStart"/>
      <w:r>
        <w:t>Theora</w:t>
      </w:r>
      <w:bookmarkEnd w:id="39"/>
      <w:proofErr w:type="spellEnd"/>
    </w:p>
    <w:p w:rsidR="007C0EE8" w:rsidRDefault="007C0EE8" w:rsidP="00C7247F">
      <w:r>
        <w:t xml:space="preserve">Es un formato de comprensión de archivos multimedia, desarrollado por la fundación xiph.org, este formato que es libre de patentes comerciales. Está diseñado principalmente para soporte a la transmisión de videos </w:t>
      </w:r>
      <w:proofErr w:type="spellStart"/>
      <w:r>
        <w:t>on</w:t>
      </w:r>
      <w:proofErr w:type="spellEnd"/>
      <w:r>
        <w:t xml:space="preserve">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0" w:name="_Toc280454317"/>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w:t>
      </w:r>
      <w:proofErr w:type="gramStart"/>
      <w:r>
        <w:t>la</w:t>
      </w:r>
      <w:proofErr w:type="gramEnd"/>
      <w:r>
        <w:t xml:space="preserve"> alta cálida de video y el reducido tamaño de sus archivos.</w:t>
      </w:r>
    </w:p>
    <w:p w:rsidR="007C0EE8" w:rsidRDefault="007C0EE8" w:rsidP="007C0EE8"/>
    <w:p w:rsidR="00C40963" w:rsidRPr="007E48E2" w:rsidRDefault="003B2254" w:rsidP="00C40963">
      <w:pPr>
        <w:pStyle w:val="Subttulo"/>
        <w:outlineLvl w:val="2"/>
        <w:rPr>
          <w:lang w:val="es-ES"/>
        </w:rPr>
      </w:pPr>
      <w:bookmarkStart w:id="41" w:name="_Toc280454318"/>
      <w:r>
        <w:rPr>
          <w:lang w:val="es-ES"/>
        </w:rPr>
        <w:lastRenderedPageBreak/>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proofErr w:type="spellStart"/>
      <w:proofErr w:type="gramStart"/>
      <w:r w:rsidR="007B54DD">
        <w:rPr>
          <w:szCs w:val="24"/>
        </w:rPr>
        <w:t>A</w:t>
      </w:r>
      <w:r>
        <w:rPr>
          <w:szCs w:val="24"/>
        </w:rPr>
        <w:t>dvancedStreaming</w:t>
      </w:r>
      <w:r w:rsidR="007B54DD">
        <w:rPr>
          <w:szCs w:val="24"/>
        </w:rPr>
        <w:t>F</w:t>
      </w:r>
      <w:r>
        <w:rPr>
          <w:szCs w:val="24"/>
        </w:rPr>
        <w:t>ormat</w:t>
      </w:r>
      <w:proofErr w:type="spellEnd"/>
      <w:r>
        <w:rPr>
          <w:szCs w:val="24"/>
        </w:rPr>
        <w:t>(</w:t>
      </w:r>
      <w:proofErr w:type="gramEnd"/>
      <w:r>
        <w:rPr>
          <w:szCs w:val="24"/>
        </w:rPr>
        <w:t>.ASF).</w:t>
      </w:r>
    </w:p>
    <w:p w:rsidR="00460025" w:rsidRDefault="00460025" w:rsidP="00C40963">
      <w:pPr>
        <w:rPr>
          <w:szCs w:val="24"/>
        </w:rPr>
      </w:pPr>
    </w:p>
    <w:p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proofErr w:type="gramStart"/>
      <w:r>
        <w:rPr>
          <w:lang w:val="es-ES"/>
        </w:rPr>
        <w:t>.</w:t>
      </w:r>
      <w:r w:rsidR="007C0EE8" w:rsidRPr="007E48E2">
        <w:rPr>
          <w:lang w:val="es-ES"/>
        </w:rPr>
        <w:t>VP8</w:t>
      </w:r>
      <w:bookmarkEnd w:id="42"/>
      <w:proofErr w:type="gramEnd"/>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w:t>
      </w:r>
      <w:proofErr w:type="spellStart"/>
      <w:r>
        <w:rPr>
          <w:szCs w:val="24"/>
        </w:rPr>
        <w:t>Lesser</w:t>
      </w:r>
      <w:proofErr w:type="spellEnd"/>
      <w:r>
        <w:rPr>
          <w:szCs w:val="24"/>
        </w:rPr>
        <w:t xml:space="preserve"> General </w:t>
      </w:r>
      <w:proofErr w:type="spellStart"/>
      <w:r>
        <w:rPr>
          <w:szCs w:val="24"/>
        </w:rPr>
        <w:t>PublicLicense</w:t>
      </w:r>
      <w:proofErr w:type="spellEnd"/>
      <w:r>
        <w:rPr>
          <w:szCs w:val="24"/>
        </w:rPr>
        <w:t xml:space="preserve"> en 2002 a la Fundación Xiph.org, del cual posteriormente derivó el códec de video </w:t>
      </w:r>
      <w:proofErr w:type="spellStart"/>
      <w:r>
        <w:rPr>
          <w:szCs w:val="24"/>
        </w:rPr>
        <w:t>Theora</w:t>
      </w:r>
      <w:proofErr w:type="spellEnd"/>
      <w:r>
        <w:rPr>
          <w:szCs w:val="24"/>
        </w:rPr>
        <w:t xml:space="preserve">. </w:t>
      </w:r>
    </w:p>
    <w:p w:rsidR="007C0EE8" w:rsidRDefault="007C0EE8" w:rsidP="007C0EE8">
      <w:pPr>
        <w:rPr>
          <w:szCs w:val="24"/>
        </w:rPr>
      </w:pPr>
      <w:r>
        <w:rPr>
          <w:szCs w:val="24"/>
        </w:rPr>
        <w:lastRenderedPageBreak/>
        <w:t xml:space="preserve">Junto con el lanzamiento del código fuente de VP8 también se presentó el denominado proyecto </w:t>
      </w:r>
      <w:proofErr w:type="spellStart"/>
      <w:r>
        <w:rPr>
          <w:szCs w:val="24"/>
        </w:rPr>
        <w:t>WebM</w:t>
      </w:r>
      <w:proofErr w:type="spellEnd"/>
      <w:r>
        <w:rPr>
          <w:szCs w:val="24"/>
        </w:rPr>
        <w:t>, que incorpora contribuciones y apoyo oficial de empresas como «</w:t>
      </w:r>
      <w:proofErr w:type="spellStart"/>
      <w:r>
        <w:rPr>
          <w:szCs w:val="24"/>
        </w:rPr>
        <w:t>Mozilla</w:t>
      </w:r>
      <w:proofErr w:type="spellEnd"/>
      <w:r>
        <w:rPr>
          <w:szCs w:val="24"/>
        </w:rPr>
        <w:t>,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9A106D" w:rsidRDefault="009D42E8" w:rsidP="00460025">
      <w:pPr>
        <w:pStyle w:val="Subttulo"/>
        <w:outlineLvl w:val="1"/>
      </w:pPr>
      <w:bookmarkStart w:id="43" w:name="_Toc280454319"/>
      <w:r>
        <w:t xml:space="preserve">2.5. </w:t>
      </w:r>
      <w:r w:rsidR="00682677">
        <w:t>Tecnologías</w:t>
      </w:r>
      <w:r>
        <w:t xml:space="preserve"> Clientes</w:t>
      </w:r>
      <w:bookmarkEnd w:id="43"/>
    </w:p>
    <w:p w:rsidR="007C0EE8" w:rsidRDefault="007C0EE8" w:rsidP="007C0EE8">
      <w:pPr>
        <w:rPr>
          <w:szCs w:val="24"/>
        </w:rPr>
      </w:pPr>
      <w:r>
        <w:rPr>
          <w:szCs w:val="24"/>
        </w:rPr>
        <w:t xml:space="preserve">Existe una gran variedad de formatos de video con los cuales es posible realizar </w:t>
      </w:r>
      <w:proofErr w:type="spellStart"/>
      <w:r w:rsidR="008D0162">
        <w:rPr>
          <w:szCs w:val="24"/>
        </w:rPr>
        <w:t>streaming</w:t>
      </w:r>
      <w:proofErr w:type="spellEnd"/>
      <w:r>
        <w:rPr>
          <w:szCs w:val="24"/>
        </w:rPr>
        <w:t xml:space="preserve">, a continuación serán nombrados los más </w:t>
      </w:r>
      <w:r w:rsidR="003A08DA">
        <w:rPr>
          <w:szCs w:val="24"/>
        </w:rPr>
        <w:t xml:space="preserve">usados </w:t>
      </w:r>
      <w:r>
        <w:rPr>
          <w:szCs w:val="24"/>
        </w:rPr>
        <w:t xml:space="preserve">como </w:t>
      </w:r>
      <w:proofErr w:type="spellStart"/>
      <w:r>
        <w:rPr>
          <w:szCs w:val="24"/>
        </w:rPr>
        <w:t>Quicktime</w:t>
      </w:r>
      <w:proofErr w:type="spellEnd"/>
      <w:r>
        <w:rPr>
          <w:szCs w:val="24"/>
        </w:rPr>
        <w:t>,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 xml:space="preserve">sin </w:t>
      </w:r>
      <w:proofErr w:type="spellStart"/>
      <w:r w:rsidR="00056B56">
        <w:rPr>
          <w:szCs w:val="24"/>
        </w:rPr>
        <w:t>embargo</w:t>
      </w:r>
      <w:r w:rsidR="003F7ED8">
        <w:rPr>
          <w:szCs w:val="24"/>
        </w:rPr>
        <w:t>Flash</w:t>
      </w:r>
      <w:proofErr w:type="spellEnd"/>
      <w:r w:rsidR="003F7ED8">
        <w:rPr>
          <w:szCs w:val="24"/>
        </w:rPr>
        <w:t xml:space="preserve"> </w:t>
      </w:r>
      <w:r>
        <w:rPr>
          <w:szCs w:val="24"/>
        </w:rPr>
        <w:t xml:space="preserve">está fuertemente amenazado con el </w:t>
      </w:r>
      <w:r w:rsidR="00A66220">
        <w:rPr>
          <w:szCs w:val="24"/>
        </w:rPr>
        <w:t xml:space="preserve">objeto </w:t>
      </w:r>
      <w:proofErr w:type="spellStart"/>
      <w:r w:rsidR="00A66220">
        <w:rPr>
          <w:szCs w:val="24"/>
        </w:rPr>
        <w:t>player</w:t>
      </w:r>
      <w:proofErr w:type="spellEnd"/>
      <w:r w:rsidR="00A66220">
        <w:rPr>
          <w:szCs w:val="24"/>
        </w:rPr>
        <w:t xml:space="preserve">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 xml:space="preserve">su no inclusión en </w:t>
      </w:r>
      <w:proofErr w:type="spellStart"/>
      <w:r w:rsidR="00056B56">
        <w:rPr>
          <w:szCs w:val="24"/>
        </w:rPr>
        <w:t>gadgets</w:t>
      </w:r>
      <w:proofErr w:type="spellEnd"/>
      <w:r w:rsidR="00056B56">
        <w:rPr>
          <w:szCs w:val="24"/>
        </w:rPr>
        <w:t xml:space="preserve"> Apple a partir </w:t>
      </w:r>
      <w:proofErr w:type="spellStart"/>
      <w:r w:rsidR="00056B56">
        <w:rPr>
          <w:szCs w:val="24"/>
        </w:rPr>
        <w:t>del</w:t>
      </w:r>
      <w:r w:rsidR="00462AEC">
        <w:rPr>
          <w:szCs w:val="24"/>
        </w:rPr>
        <w:t>a</w:t>
      </w:r>
      <w:proofErr w:type="spellEnd"/>
      <w:r w:rsidR="00462AEC">
        <w:rPr>
          <w:szCs w:val="24"/>
        </w:rPr>
        <w:t xml:space="preserve"> </w:t>
      </w:r>
      <w:r w:rsidR="00D324DB">
        <w:rPr>
          <w:szCs w:val="24"/>
        </w:rPr>
        <w:t>creación del</w:t>
      </w:r>
      <w:r w:rsidR="00056B56">
        <w:rPr>
          <w:szCs w:val="24"/>
        </w:rPr>
        <w:t xml:space="preserve"> </w:t>
      </w:r>
      <w:proofErr w:type="spellStart"/>
      <w:r w:rsidR="00056B56">
        <w:rPr>
          <w:szCs w:val="24"/>
        </w:rPr>
        <w:t>iPod</w:t>
      </w:r>
      <w:proofErr w:type="spellEnd"/>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9"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0"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1"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2"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4" w:name="_Toc276683969"/>
      <w:bookmarkStart w:id="45" w:name="_Toc280454777"/>
      <w:r>
        <w:t xml:space="preserve">Ilustración </w:t>
      </w:r>
      <w:r w:rsidR="008B6BC9">
        <w:fldChar w:fldCharType="begin"/>
      </w:r>
      <w:r>
        <w:instrText xml:space="preserve"> SEQ Ilustración \* ARABIC </w:instrText>
      </w:r>
      <w:r w:rsidR="008B6BC9">
        <w:fldChar w:fldCharType="separate"/>
      </w:r>
      <w:r w:rsidR="00E74706">
        <w:rPr>
          <w:noProof/>
        </w:rPr>
        <w:t>7</w:t>
      </w:r>
      <w:r w:rsidR="008B6BC9">
        <w:fldChar w:fldCharType="end"/>
      </w:r>
      <w:r>
        <w:t xml:space="preserve"> - Logotipos de reproductores comerciales</w:t>
      </w:r>
      <w:bookmarkEnd w:id="44"/>
      <w:bookmarkEnd w:id="45"/>
    </w:p>
    <w:p w:rsidR="009A0F34" w:rsidRPr="007E48E2" w:rsidRDefault="009A0F34" w:rsidP="009A0F34">
      <w:pPr>
        <w:pStyle w:val="Subttulo"/>
        <w:outlineLvl w:val="2"/>
        <w:rPr>
          <w:lang w:val="es-ES"/>
        </w:rPr>
      </w:pPr>
      <w:r>
        <w:rPr>
          <w:lang w:val="es-ES"/>
        </w:rPr>
        <w:br w:type="page"/>
      </w:r>
      <w:bookmarkStart w:id="46" w:name="_Toc280454320"/>
      <w:r w:rsidR="003B2254">
        <w:rPr>
          <w:lang w:val="es-ES"/>
        </w:rPr>
        <w:lastRenderedPageBreak/>
        <w:t>2.</w:t>
      </w:r>
      <w:r w:rsidR="00E96DD8">
        <w:rPr>
          <w:lang w:val="es-ES"/>
        </w:rPr>
        <w:t>5</w:t>
      </w:r>
      <w:r>
        <w:rPr>
          <w:lang w:val="es-ES"/>
        </w:rPr>
        <w:t>.1.</w:t>
      </w:r>
      <w:r w:rsidRPr="007E48E2">
        <w:rPr>
          <w:lang w:val="es-ES"/>
        </w:rPr>
        <w:t xml:space="preserve"> Real Media Player</w:t>
      </w:r>
      <w:bookmarkEnd w:id="4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w:t>
      </w:r>
      <w:proofErr w:type="spellStart"/>
      <w:r>
        <w:rPr>
          <w:szCs w:val="24"/>
        </w:rPr>
        <w:t>Streaming</w:t>
      </w:r>
      <w:proofErr w:type="spellEnd"/>
      <w:r>
        <w:rPr>
          <w:szCs w:val="24"/>
        </w:rPr>
        <w:t xml:space="preserve"> de video real, por esta razón es que su uso fue bastante difundido a mediados de la década de los 90, pero a pesar de su gran popularidad ha sido relevado por otros formatos de </w:t>
      </w:r>
      <w:proofErr w:type="spellStart"/>
      <w:r>
        <w:rPr>
          <w:szCs w:val="24"/>
        </w:rPr>
        <w:t>Streaming</w:t>
      </w:r>
      <w:proofErr w:type="spellEnd"/>
      <w:r>
        <w:rPr>
          <w:szCs w:val="24"/>
        </w:rPr>
        <w:t xml:space="preserve">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3"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7" w:name="_Toc276683970"/>
      <w:bookmarkStart w:id="48" w:name="_Toc280454778"/>
      <w:r>
        <w:t xml:space="preserve">Ilustración </w:t>
      </w:r>
      <w:r w:rsidR="008B6BC9">
        <w:fldChar w:fldCharType="begin"/>
      </w:r>
      <w:r>
        <w:instrText xml:space="preserve"> SEQ Ilustración \* ARABIC </w:instrText>
      </w:r>
      <w:r w:rsidR="008B6BC9">
        <w:fldChar w:fldCharType="separate"/>
      </w:r>
      <w:r w:rsidR="00E74706">
        <w:rPr>
          <w:noProof/>
        </w:rPr>
        <w:t>8</w:t>
      </w:r>
      <w:r w:rsidR="008B6BC9">
        <w:fldChar w:fldCharType="end"/>
      </w:r>
      <w:r>
        <w:t xml:space="preserve"> - Real Player 11</w:t>
      </w:r>
      <w:bookmarkEnd w:id="47"/>
      <w:bookmarkEnd w:id="48"/>
    </w:p>
    <w:p w:rsidR="00B23E60" w:rsidRDefault="008B6BC9" w:rsidP="00B23E60">
      <w:pPr>
        <w:pStyle w:val="Epgrafe"/>
        <w:jc w:val="center"/>
      </w:pPr>
      <w:hyperlink r:id="rId34"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49" w:name="_Toc266039174"/>
      <w:bookmarkStart w:id="50" w:name="_Toc280454321"/>
      <w:r>
        <w:rPr>
          <w:lang w:val="es-ES"/>
        </w:rPr>
        <w:lastRenderedPageBreak/>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proofErr w:type="gramStart"/>
      <w:r w:rsidR="006B63DA">
        <w:rPr>
          <w:szCs w:val="24"/>
        </w:rPr>
        <w:t>aunque</w:t>
      </w:r>
      <w:proofErr w:type="gramEnd"/>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5"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1" w:name="_Toc276683971"/>
      <w:bookmarkStart w:id="52" w:name="_Toc280454779"/>
      <w:r>
        <w:t xml:space="preserve">Ilustración </w:t>
      </w:r>
      <w:r w:rsidR="008B6BC9">
        <w:fldChar w:fldCharType="begin"/>
      </w:r>
      <w:r>
        <w:instrText xml:space="preserve"> SEQ Ilustración \* ARABIC </w:instrText>
      </w:r>
      <w:r w:rsidR="008B6BC9">
        <w:fldChar w:fldCharType="separate"/>
      </w:r>
      <w:r w:rsidR="00E74706">
        <w:rPr>
          <w:noProof/>
        </w:rPr>
        <w:t>9</w:t>
      </w:r>
      <w:r w:rsidR="008B6BC9">
        <w:fldChar w:fldCharType="end"/>
      </w:r>
      <w:r>
        <w:t xml:space="preserve"> - </w:t>
      </w:r>
      <w:r w:rsidRPr="009849ED">
        <w:t>Presentación de Windows Media Center en Windows 7</w:t>
      </w:r>
      <w:bookmarkEnd w:id="51"/>
      <w:bookmarkEnd w:id="5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3" w:name="_Toc266039176"/>
      <w:bookmarkStart w:id="54" w:name="_Toc280454322"/>
      <w:r>
        <w:rPr>
          <w:lang w:val="es-ES"/>
        </w:rPr>
        <w:lastRenderedPageBreak/>
        <w:t>2.</w:t>
      </w:r>
      <w:r w:rsidR="00E96DD8">
        <w:rPr>
          <w:lang w:val="es-ES"/>
        </w:rPr>
        <w:t>5.</w:t>
      </w:r>
      <w:r w:rsidR="007C0EE8" w:rsidRPr="007E48E2">
        <w:rPr>
          <w:lang w:val="es-ES"/>
        </w:rPr>
        <w:t>3</w:t>
      </w:r>
      <w:proofErr w:type="gramStart"/>
      <w:r w:rsidR="00B47582">
        <w:rPr>
          <w:lang w:val="es-ES"/>
        </w:rPr>
        <w:t>.</w:t>
      </w:r>
      <w:r w:rsidR="007C0EE8" w:rsidRPr="007E48E2">
        <w:rPr>
          <w:lang w:val="es-ES"/>
        </w:rPr>
        <w:t>Quicktime</w:t>
      </w:r>
      <w:proofErr w:type="gramEnd"/>
      <w:r w:rsidR="007C0EE8" w:rsidRPr="007E48E2">
        <w:rPr>
          <w:lang w:val="es-ES"/>
        </w:rPr>
        <w:t xml:space="preserve"> Player</w:t>
      </w:r>
      <w:bookmarkEnd w:id="53"/>
      <w:bookmarkEnd w:id="54"/>
    </w:p>
    <w:p w:rsidR="007C0EE8" w:rsidRPr="00412554" w:rsidRDefault="007C0EE8" w:rsidP="007C0EE8">
      <w:pPr>
        <w:rPr>
          <w:szCs w:val="24"/>
          <w:u w:val="single"/>
        </w:rPr>
      </w:pPr>
      <w:r>
        <w:rPr>
          <w:szCs w:val="24"/>
        </w:rPr>
        <w:t xml:space="preserve">Es uno de los formatos más utilizados para la transmisión de </w:t>
      </w:r>
      <w:proofErr w:type="spellStart"/>
      <w:r>
        <w:rPr>
          <w:szCs w:val="24"/>
        </w:rPr>
        <w:t>Streaming</w:t>
      </w:r>
      <w:proofErr w:type="spellEnd"/>
      <w:r>
        <w:rPr>
          <w:szCs w:val="24"/>
        </w:rPr>
        <w:t xml:space="preserve">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w:t>
      </w:r>
      <w:proofErr w:type="spellStart"/>
      <w:r>
        <w:rPr>
          <w:szCs w:val="24"/>
        </w:rPr>
        <w:t>mov</w:t>
      </w:r>
      <w:proofErr w:type="spellEnd"/>
      <w:r>
        <w:rPr>
          <w:szCs w:val="24"/>
        </w:rPr>
        <w:t xml:space="preserve">, las versiones más recientes soportan el códec H.264. La </w:t>
      </w:r>
      <w:r w:rsidR="00F8658A">
        <w:rPr>
          <w:szCs w:val="24"/>
        </w:rPr>
        <w:t>ú</w:t>
      </w:r>
      <w:r>
        <w:rPr>
          <w:szCs w:val="24"/>
        </w:rPr>
        <w:t xml:space="preserve">ltima versión de su reproductor es </w:t>
      </w:r>
      <w:proofErr w:type="spellStart"/>
      <w:r>
        <w:rPr>
          <w:szCs w:val="24"/>
        </w:rPr>
        <w:t>quicktime</w:t>
      </w:r>
      <w:proofErr w:type="spellEnd"/>
      <w:r>
        <w:rPr>
          <w:szCs w:val="24"/>
        </w:rPr>
        <w:t xml:space="preserve"> 7</w:t>
      </w:r>
      <w:r w:rsidR="003B2254">
        <w:rPr>
          <w:szCs w:val="24"/>
        </w:rPr>
        <w:t xml:space="preserve"> es una alternativa propietaria al HTML 5 en </w:t>
      </w:r>
      <w:proofErr w:type="spellStart"/>
      <w:r w:rsidR="003B2254">
        <w:rPr>
          <w:szCs w:val="24"/>
        </w:rPr>
        <w:t>iPods</w:t>
      </w:r>
      <w:proofErr w:type="spellEnd"/>
      <w:r w:rsidR="003B2254">
        <w:rPr>
          <w:szCs w:val="24"/>
        </w:rPr>
        <w:t xml:space="preserve"> y </w:t>
      </w:r>
      <w:proofErr w:type="spellStart"/>
      <w:r w:rsidR="003B2254">
        <w:rPr>
          <w:szCs w:val="24"/>
        </w:rPr>
        <w:t>iPhones</w:t>
      </w:r>
      <w:proofErr w:type="spellEnd"/>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6"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80454780"/>
      <w:r>
        <w:t xml:space="preserve">Ilustración </w:t>
      </w:r>
      <w:r w:rsidR="008B6BC9">
        <w:fldChar w:fldCharType="begin"/>
      </w:r>
      <w:r>
        <w:instrText xml:space="preserve"> SEQ Ilustración \* ARABIC </w:instrText>
      </w:r>
      <w:r w:rsidR="008B6BC9">
        <w:fldChar w:fldCharType="separate"/>
      </w:r>
      <w:r w:rsidR="00E74706">
        <w:rPr>
          <w:noProof/>
        </w:rPr>
        <w:t>10</w:t>
      </w:r>
      <w:r w:rsidR="008B6BC9">
        <w:fldChar w:fldCharType="end"/>
      </w:r>
      <w:r>
        <w:t xml:space="preserve"> - </w:t>
      </w:r>
      <w:r w:rsidRPr="00F77C06">
        <w:t xml:space="preserve">Reproductor </w:t>
      </w:r>
      <w:proofErr w:type="spellStart"/>
      <w:r w:rsidRPr="00F77C06">
        <w:t>Quicktime</w:t>
      </w:r>
      <w:proofErr w:type="spellEnd"/>
      <w:r w:rsidRPr="00F77C06">
        <w:t xml:space="preserve"> 7</w:t>
      </w:r>
      <w:bookmarkEnd w:id="55"/>
    </w:p>
    <w:p w:rsidR="007C0EE8" w:rsidRPr="003E7A01" w:rsidRDefault="00A4311D" w:rsidP="007C0EE8">
      <w:pPr>
        <w:pStyle w:val="Subttulo"/>
        <w:outlineLvl w:val="2"/>
      </w:pPr>
      <w:r w:rsidRPr="00460025">
        <w:rPr>
          <w:sz w:val="27"/>
          <w:lang w:val="es-ES"/>
        </w:rPr>
        <w:br w:type="page"/>
      </w:r>
      <w:bookmarkStart w:id="56" w:name="_Toc266039177"/>
      <w:bookmarkStart w:id="57" w:name="_Toc280454323"/>
      <w:r w:rsidR="007C0EE8" w:rsidRPr="003E7A01">
        <w:lastRenderedPageBreak/>
        <w:t>2.</w:t>
      </w:r>
      <w:r w:rsidR="00E96DD8">
        <w:t>5</w:t>
      </w:r>
      <w:r w:rsidR="00852685">
        <w:t>.</w:t>
      </w:r>
      <w:r w:rsidR="007C0EE8" w:rsidRPr="003E7A01">
        <w:t>4</w:t>
      </w:r>
      <w:r w:rsidR="00852685">
        <w:t>.</w:t>
      </w:r>
      <w:r w:rsidR="007C0EE8" w:rsidRPr="003E7A01">
        <w:t xml:space="preserve"> Adobe Flash</w:t>
      </w:r>
      <w:bookmarkEnd w:id="56"/>
      <w:bookmarkEnd w:id="57"/>
    </w:p>
    <w:p w:rsidR="007C0EE8" w:rsidRDefault="007C0EE8" w:rsidP="007C0EE8">
      <w:pPr>
        <w:rPr>
          <w:szCs w:val="24"/>
        </w:rPr>
      </w:pPr>
      <w:r>
        <w:rPr>
          <w:szCs w:val="24"/>
        </w:rPr>
        <w:t>Es uno</w:t>
      </w:r>
      <w:r w:rsidR="00072069">
        <w:rPr>
          <w:szCs w:val="24"/>
        </w:rPr>
        <w:t xml:space="preserve"> de </w:t>
      </w:r>
      <w:proofErr w:type="spellStart"/>
      <w:r w:rsidR="00072069">
        <w:rPr>
          <w:szCs w:val="24"/>
        </w:rPr>
        <w:t>los</w:t>
      </w:r>
      <w:r w:rsidR="00167C0E">
        <w:rPr>
          <w:szCs w:val="24"/>
        </w:rPr>
        <w:t>players</w:t>
      </w:r>
      <w:proofErr w:type="spellEnd"/>
      <w:r>
        <w:rPr>
          <w:szCs w:val="24"/>
        </w:rPr>
        <w:t xml:space="preserve"> más usados para el uso de </w:t>
      </w:r>
      <w:proofErr w:type="spellStart"/>
      <w:r>
        <w:rPr>
          <w:szCs w:val="24"/>
        </w:rPr>
        <w:t>Streaming</w:t>
      </w:r>
      <w:proofErr w:type="spellEnd"/>
      <w:r>
        <w:rPr>
          <w:szCs w:val="24"/>
        </w:rPr>
        <w:t xml:space="preserve">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 xml:space="preserve">Al ser Flash una plataforma de desarrollo permite ofrece una amplia gama de posibilidades para personalizar el reproductor. Dado esto, existen </w:t>
      </w:r>
      <w:proofErr w:type="spellStart"/>
      <w:r>
        <w:t>players</w:t>
      </w:r>
      <w:proofErr w:type="spellEnd"/>
      <w:r>
        <w:t xml:space="preserve">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proofErr w:type="spellStart"/>
      <w:r w:rsidRPr="007E48E2">
        <w:rPr>
          <w:lang w:val="es-ES"/>
        </w:rPr>
        <w:t>Flowplayer</w:t>
      </w:r>
      <w:proofErr w:type="spellEnd"/>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w:t>
      </w:r>
      <w:proofErr w:type="spellStart"/>
      <w:r>
        <w:t>streams</w:t>
      </w:r>
      <w:proofErr w:type="spellEnd"/>
      <w:r>
        <w:t xml:space="preserve">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 xml:space="preserve">Algunas de las características incluyen alto nivel de posibilidades de personalización, una API </w:t>
      </w:r>
      <w:proofErr w:type="spellStart"/>
      <w:r>
        <w:t>javascript</w:t>
      </w:r>
      <w:proofErr w:type="spellEnd"/>
      <w:r>
        <w:t xml:space="preserve">, arquitectura de </w:t>
      </w:r>
      <w:proofErr w:type="spellStart"/>
      <w:r>
        <w:t>plugins</w:t>
      </w:r>
      <w:proofErr w:type="spellEnd"/>
      <w:r>
        <w:t xml:space="preserve"> y el apoyo a diversos servidores de </w:t>
      </w:r>
      <w:proofErr w:type="spellStart"/>
      <w:r>
        <w:t>streaming</w:t>
      </w:r>
      <w:proofErr w:type="spellEnd"/>
      <w:r>
        <w:t>.</w:t>
      </w:r>
    </w:p>
    <w:p w:rsidR="007C0EE8" w:rsidRPr="007E48E2" w:rsidRDefault="007C0EE8" w:rsidP="009926F6">
      <w:pPr>
        <w:pStyle w:val="Subttulo"/>
      </w:pPr>
      <w:r w:rsidRPr="00460025">
        <w:rPr>
          <w:lang w:val="es-ES"/>
        </w:rPr>
        <w:br w:type="page"/>
      </w:r>
      <w:proofErr w:type="spellStart"/>
      <w:r w:rsidRPr="007E48E2">
        <w:lastRenderedPageBreak/>
        <w:t>JWPlayer</w:t>
      </w:r>
      <w:proofErr w:type="spellEnd"/>
    </w:p>
    <w:p w:rsidR="007C0EE8" w:rsidRDefault="007C0EE8" w:rsidP="007C0EE8">
      <w:r>
        <w:t xml:space="preserve">De Long Tail Video, es uno de los reproductores más populares de Internet, es flexible y de código </w:t>
      </w:r>
      <w:proofErr w:type="spellStart"/>
      <w:r>
        <w:t>abierto</w:t>
      </w:r>
      <w:r w:rsidRPr="009530D3">
        <w:rPr>
          <w:rStyle w:val="google-src-text"/>
        </w:rPr>
        <w:t>.</w:t>
      </w:r>
      <w:r>
        <w:t>Admite</w:t>
      </w:r>
      <w:proofErr w:type="spellEnd"/>
      <w:r>
        <w:t xml:space="preserve"> la reproducción de cualquier formato que Adobe Flash Player pueda manejar (FLV, MP4, MP3, AAC, JPG, PNG y GIF). </w:t>
      </w:r>
    </w:p>
    <w:p w:rsidR="007C0EE8" w:rsidRDefault="007C0EE8" w:rsidP="007C0EE8">
      <w:r>
        <w:t xml:space="preserve">Además, JW Player admite RTMP, HTTP, transmisión en vivo, formatos de listas diferentes, una amplia gama de ajustes y una extensa API de </w:t>
      </w:r>
      <w:proofErr w:type="spellStart"/>
      <w:r>
        <w:t>JavaScript</w:t>
      </w:r>
      <w:proofErr w:type="spellEnd"/>
      <w:r>
        <w:t>.</w:t>
      </w:r>
    </w:p>
    <w:p w:rsidR="007C0EE8" w:rsidRDefault="007C0EE8" w:rsidP="007C0EE8">
      <w:r>
        <w:t xml:space="preserve">Tiene una arquitectura de </w:t>
      </w:r>
      <w:proofErr w:type="spellStart"/>
      <w:r w:rsidRPr="00720193">
        <w:t>plugins</w:t>
      </w:r>
      <w:proofErr w:type="spellEnd"/>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7"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58" w:name="_Toc280454781"/>
      <w:r>
        <w:t xml:space="preserve">Ilustración </w:t>
      </w:r>
      <w:r w:rsidR="008B6BC9">
        <w:fldChar w:fldCharType="begin"/>
      </w:r>
      <w:r>
        <w:instrText xml:space="preserve"> SEQ Ilustración \* ARABIC </w:instrText>
      </w:r>
      <w:r w:rsidR="008B6BC9">
        <w:fldChar w:fldCharType="separate"/>
      </w:r>
      <w:r w:rsidR="00E74706">
        <w:rPr>
          <w:noProof/>
        </w:rPr>
        <w:t>11</w:t>
      </w:r>
      <w:r w:rsidR="008B6BC9">
        <w:fldChar w:fldCharType="end"/>
      </w:r>
      <w:r>
        <w:t xml:space="preserve">- </w:t>
      </w:r>
      <w:r w:rsidRPr="000618C3">
        <w:t>JW Player</w:t>
      </w:r>
      <w:bookmarkEnd w:id="58"/>
    </w:p>
    <w:p w:rsidR="007C0EE8" w:rsidRPr="007C0EE8" w:rsidRDefault="007C0EE8" w:rsidP="007C0EE8">
      <w:pPr>
        <w:pStyle w:val="Epgrafe"/>
        <w:jc w:val="center"/>
      </w:pPr>
      <w:bookmarkStart w:id="59" w:name="_Toc266039203"/>
      <w:r w:rsidRPr="007C0EE8">
        <w:t xml:space="preserve">- </w:t>
      </w:r>
      <w:hyperlink r:id="rId38" w:history="1">
        <w:r w:rsidRPr="007C0EE8">
          <w:rPr>
            <w:rStyle w:val="Hipervnculo"/>
          </w:rPr>
          <w:t>http://www.longtailvideo.com</w:t>
        </w:r>
        <w:bookmarkEnd w:id="59"/>
      </w:hyperlink>
    </w:p>
    <w:p w:rsidR="009A106D" w:rsidRDefault="00872F06" w:rsidP="00460025">
      <w:pPr>
        <w:pStyle w:val="Subttulo"/>
      </w:pPr>
      <w:r>
        <w:br w:type="page"/>
      </w:r>
      <w:r w:rsidR="007C0EE8" w:rsidRPr="007C0EE8">
        <w:lastRenderedPageBreak/>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w:t>
      </w:r>
      <w:proofErr w:type="spellStart"/>
      <w:r w:rsidRPr="003303B6">
        <w:rPr>
          <w:lang w:eastAsia="es-CL"/>
        </w:rPr>
        <w:t>Silverlight</w:t>
      </w:r>
      <w:proofErr w:type="spellEnd"/>
      <w:r w:rsidRPr="003303B6">
        <w:rPr>
          <w:lang w:eastAsia="es-CL"/>
        </w:rPr>
        <w:t xml:space="preserve">.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0" w:name="_Toc266039178"/>
      <w:bookmarkStart w:id="61" w:name="_Toc280454324"/>
      <w:r w:rsidRPr="007E48E2">
        <w:rPr>
          <w:lang w:val="es-ES"/>
        </w:rPr>
        <w:lastRenderedPageBreak/>
        <w:t>2.5</w:t>
      </w:r>
      <w:r w:rsidR="004A4771">
        <w:rPr>
          <w:lang w:val="es-ES"/>
        </w:rPr>
        <w:t>.</w:t>
      </w:r>
      <w:r w:rsidR="00E96DD8">
        <w:rPr>
          <w:lang w:val="es-ES"/>
        </w:rPr>
        <w:t>5</w:t>
      </w:r>
      <w:r w:rsidR="00776F80">
        <w:rPr>
          <w:lang w:val="es-ES"/>
        </w:rPr>
        <w:t>.</w:t>
      </w:r>
      <w:r w:rsidR="00E06820">
        <w:rPr>
          <w:lang w:val="es-ES"/>
        </w:rPr>
        <w:t xml:space="preserve"> </w:t>
      </w:r>
      <w:r w:rsidRPr="007E48E2">
        <w:rPr>
          <w:lang w:val="es-ES"/>
        </w:rPr>
        <w:t>Video HTML5</w:t>
      </w:r>
      <w:bookmarkEnd w:id="60"/>
      <w:bookmarkEnd w:id="61"/>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w:t>
      </w:r>
      <w:proofErr w:type="spellStart"/>
      <w:r>
        <w:t>Mozilla</w:t>
      </w:r>
      <w:proofErr w:type="spellEnd"/>
      <w:r>
        <w:t xml:space="preserve">,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2" w:name="_Toc280454325"/>
      <w:r w:rsidR="003D5D52">
        <w:lastRenderedPageBreak/>
        <w:t>2.</w:t>
      </w:r>
      <w:r w:rsidR="00CF4C85">
        <w:t>6</w:t>
      </w:r>
      <w:r w:rsidR="003D5D52">
        <w:t xml:space="preserve">. </w:t>
      </w:r>
      <w:r w:rsidR="006E6582">
        <w:t>C</w:t>
      </w:r>
      <w:r w:rsidR="008F248C">
        <w:t>onversión de V</w:t>
      </w:r>
      <w:r w:rsidR="003D5D52">
        <w:t>ideos</w:t>
      </w:r>
      <w:bookmarkEnd w:id="62"/>
    </w:p>
    <w:p w:rsidR="009A106D" w:rsidRDefault="006E6582" w:rsidP="00460025">
      <w:r>
        <w:t xml:space="preserve">La conversión de videos consiste en recodificarlo para hacerlo compatible con otras plataformas además de ajustar la relación de peso y calidad para un </w:t>
      </w:r>
      <w:proofErr w:type="spellStart"/>
      <w:r>
        <w:t>streaming</w:t>
      </w:r>
      <w:proofErr w:type="spellEnd"/>
      <w:r>
        <w:t xml:space="preserve">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 xml:space="preserve">Una tecnología que cumple estas condiciones es </w:t>
      </w:r>
      <w:proofErr w:type="spellStart"/>
      <w:r>
        <w:t>FFmpeg</w:t>
      </w:r>
      <w:proofErr w:type="spellEnd"/>
      <w:r>
        <w:t>.</w:t>
      </w:r>
    </w:p>
    <w:p w:rsidR="009A106D" w:rsidRDefault="009A106D" w:rsidP="00460025"/>
    <w:p w:rsidR="00510B88" w:rsidRPr="00A476A3" w:rsidRDefault="00510B88" w:rsidP="00510B88">
      <w:pPr>
        <w:pStyle w:val="Subttulo"/>
        <w:outlineLvl w:val="2"/>
      </w:pPr>
      <w:bookmarkStart w:id="63" w:name="_Toc266039182"/>
      <w:bookmarkStart w:id="64" w:name="_Toc280454326"/>
      <w:r>
        <w:t>2.</w:t>
      </w:r>
      <w:r w:rsidR="00CF4C85">
        <w:t>6</w:t>
      </w:r>
      <w:r w:rsidR="003D5D52">
        <w:t>.</w:t>
      </w:r>
      <w:r>
        <w:t>1</w:t>
      </w:r>
      <w:proofErr w:type="gramStart"/>
      <w:r w:rsidR="003D5D52">
        <w:t>.</w:t>
      </w:r>
      <w:r>
        <w:t>FFmpeg</w:t>
      </w:r>
      <w:bookmarkEnd w:id="64"/>
      <w:proofErr w:type="gramEnd"/>
    </w:p>
    <w:p w:rsidR="00D43B4F" w:rsidRDefault="00D43B4F" w:rsidP="00483D1B">
      <w:proofErr w:type="spellStart"/>
      <w:r>
        <w:t>FFmpeg</w:t>
      </w:r>
      <w:proofErr w:type="spellEnd"/>
      <w:r>
        <w:t xml:space="preserve"> es una colección de software libre que sirve para grabar, convertir y realizar </w:t>
      </w:r>
      <w:proofErr w:type="spellStart"/>
      <w:r>
        <w:t>streaming</w:t>
      </w:r>
      <w:proofErr w:type="spellEnd"/>
      <w:r>
        <w:t xml:space="preserve"> de video </w:t>
      </w:r>
      <w:r w:rsidR="00483D1B">
        <w:t xml:space="preserve">y </w:t>
      </w:r>
      <w:proofErr w:type="spellStart"/>
      <w:r>
        <w:t>audio,la</w:t>
      </w:r>
      <w:proofErr w:type="spellEnd"/>
      <w:r>
        <w:t xml:space="preserve"> cual está desarrollada en lenguaje de programación C. </w:t>
      </w:r>
      <w:r w:rsidR="00483D1B">
        <w:t>I</w:t>
      </w:r>
      <w:r>
        <w:t xml:space="preserve">ncluye </w:t>
      </w:r>
      <w:proofErr w:type="spellStart"/>
      <w:r w:rsidRPr="00D43B4F">
        <w:rPr>
          <w:lang w:val="es-ES"/>
        </w:rPr>
        <w:t>libavcodec</w:t>
      </w:r>
      <w:proofErr w:type="spellEnd"/>
      <w:r w:rsidR="00B15E1D">
        <w:rPr>
          <w:lang w:val="es-ES"/>
        </w:rPr>
        <w:t>,</w:t>
      </w:r>
      <w:r w:rsidR="00B15E1D">
        <w:t>la cual</w:t>
      </w:r>
      <w:r>
        <w:t xml:space="preserve"> es una biblioteca que contiene la gran mayoría de </w:t>
      </w:r>
      <w:proofErr w:type="spellStart"/>
      <w:r>
        <w:t>codecsFFmpeg</w:t>
      </w:r>
      <w:proofErr w:type="spellEnd"/>
      <w:r>
        <w:t xml:space="preserve"> en Linux</w:t>
      </w:r>
      <w:r w:rsidR="00483D1B">
        <w:t>,</w:t>
      </w:r>
      <w:r>
        <w:t xml:space="preserve"> también puede ser compilado en plataformas Windows.</w:t>
      </w:r>
    </w:p>
    <w:p w:rsidR="00D43B4F" w:rsidRDefault="00D43B4F" w:rsidP="00483D1B">
      <w:r>
        <w:lastRenderedPageBreak/>
        <w:t xml:space="preserve">Cabe mencionar que muchos de los </w:t>
      </w:r>
      <w:proofErr w:type="spellStart"/>
      <w:r>
        <w:t>codecs</w:t>
      </w:r>
      <w:proofErr w:type="spellEnd"/>
      <w:r>
        <w:t xml:space="preserve"> se realizaron de desde cero y la visión de que este código sea altamente reutilizable.</w:t>
      </w:r>
    </w:p>
    <w:p w:rsidR="00D43B4F" w:rsidRDefault="00483D1B" w:rsidP="00483D1B">
      <w:proofErr w:type="spellStart"/>
      <w:r>
        <w:t>L</w:t>
      </w:r>
      <w:r w:rsidR="00D43B4F">
        <w:t>ibavcodec</w:t>
      </w:r>
      <w:proofErr w:type="spellEnd"/>
      <w:r w:rsidR="00D43B4F">
        <w:t xml:space="preserve"> es la biblioteca principal del proyecto </w:t>
      </w:r>
      <w:proofErr w:type="spellStart"/>
      <w:r w:rsidR="00F32EF6">
        <w:t>FFmpeg</w:t>
      </w:r>
      <w:proofErr w:type="spellEnd"/>
      <w:r w:rsidR="00F32EF6">
        <w:t>.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5" w:name="_Toc276683972"/>
      <w:bookmarkStart w:id="66" w:name="_Toc280454782"/>
      <w:r>
        <w:t xml:space="preserve">Ilustración </w:t>
      </w:r>
      <w:r w:rsidR="008B6BC9">
        <w:fldChar w:fldCharType="begin"/>
      </w:r>
      <w:r>
        <w:instrText xml:space="preserve"> SEQ Ilustración \* ARABIC </w:instrText>
      </w:r>
      <w:r w:rsidR="008B6BC9">
        <w:fldChar w:fldCharType="separate"/>
      </w:r>
      <w:r w:rsidR="00E74706">
        <w:rPr>
          <w:noProof/>
        </w:rPr>
        <w:t>12</w:t>
      </w:r>
      <w:r w:rsidR="008B6BC9">
        <w:fldChar w:fldCharType="end"/>
      </w:r>
      <w:r>
        <w:t xml:space="preserve"> - Esquema de componentes de </w:t>
      </w:r>
      <w:proofErr w:type="spellStart"/>
      <w:r>
        <w:t>FFmpeg</w:t>
      </w:r>
      <w:bookmarkEnd w:id="65"/>
      <w:bookmarkEnd w:id="66"/>
      <w:proofErr w:type="spellEnd"/>
    </w:p>
    <w:p w:rsidR="00107078" w:rsidRPr="008551A5" w:rsidRDefault="008B6BC9"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67" w:name="_Toc280454327"/>
      <w:r w:rsidR="00155E35">
        <w:lastRenderedPageBreak/>
        <w:t>2.7.</w:t>
      </w:r>
      <w:r w:rsidR="006859D3">
        <w:t xml:space="preserve"> IPTV</w:t>
      </w:r>
      <w:bookmarkEnd w:id="67"/>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w:t>
      </w:r>
      <w:proofErr w:type="spellStart"/>
      <w:r w:rsidRPr="00C25634">
        <w:t>LiveTV</w:t>
      </w:r>
      <w:proofErr w:type="spellEnd"/>
      <w:r w:rsidRPr="00C25634">
        <w:t xml:space="preserve"> y </w:t>
      </w:r>
      <w:proofErr w:type="spellStart"/>
      <w:r w:rsidRPr="00C25634">
        <w:t>VideoOnDemand</w:t>
      </w:r>
      <w:proofErr w:type="spellEnd"/>
      <w:r w:rsidRPr="00C25634">
        <w:t xml:space="preserve">. </w:t>
      </w:r>
      <w:r w:rsidRPr="000B5660">
        <w:rPr>
          <w:rStyle w:val="google-src-text1"/>
          <w:rFonts w:cs="Arial"/>
        </w:rPr>
        <w:t>WiMAX wireless system, capable of ensuring high bandwidths and low latencies, is suitable for delivering multimedia services.</w:t>
      </w:r>
      <w:r w:rsidRPr="00C25634">
        <w:t xml:space="preserve">Sistema de </w:t>
      </w:r>
      <w:proofErr w:type="spellStart"/>
      <w:r w:rsidRPr="00C25634">
        <w:t>WiMAX</w:t>
      </w:r>
      <w:proofErr w:type="spellEnd"/>
      <w:r w:rsidRPr="00C25634">
        <w:t xml:space="preserve">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t>
      </w:r>
      <w:proofErr w:type="spellStart"/>
      <w:r w:rsidRPr="00C25634">
        <w:t>WiMAX</w:t>
      </w:r>
      <w:proofErr w:type="spellEnd"/>
      <w:r w:rsidRPr="00C25634">
        <w:t xml:space="preserve">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r>
      <w:r>
        <w:lastRenderedPageBreak/>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68" w:name="_Toc276683973"/>
      <w:bookmarkStart w:id="69" w:name="_Toc280454783"/>
      <w:r>
        <w:t xml:space="preserve">Ilustración </w:t>
      </w:r>
      <w:r w:rsidR="008B6BC9">
        <w:fldChar w:fldCharType="begin"/>
      </w:r>
      <w:r>
        <w:instrText xml:space="preserve"> SEQ Ilustración \* ARABIC </w:instrText>
      </w:r>
      <w:r w:rsidR="008B6BC9">
        <w:fldChar w:fldCharType="separate"/>
      </w:r>
      <w:r w:rsidR="00E74706">
        <w:rPr>
          <w:noProof/>
        </w:rPr>
        <w:t>13</w:t>
      </w:r>
      <w:r w:rsidR="008B6BC9">
        <w:fldChar w:fldCharType="end"/>
      </w:r>
      <w:r>
        <w:t xml:space="preserve"> - Infraestructura de redes IPTV</w:t>
      </w:r>
      <w:bookmarkEnd w:id="68"/>
      <w:bookmarkEnd w:id="69"/>
    </w:p>
    <w:p w:rsidR="006859D3" w:rsidRPr="00460025" w:rsidRDefault="008B6BC9" w:rsidP="006859D3">
      <w:pPr>
        <w:pStyle w:val="Ttulo7"/>
        <w:rPr>
          <w:lang w:val="es-ES"/>
        </w:rPr>
      </w:pPr>
      <w:hyperlink r:id="rId43" w:history="1">
        <w:r w:rsidR="006859D3" w:rsidRPr="00460025">
          <w:rPr>
            <w:rStyle w:val="Hipervnculo"/>
            <w:rFonts w:cs="Arial"/>
            <w:lang w:val="es-ES"/>
          </w:rPr>
          <w:t>http://edna.dml.ce.sharif.edu/dmlsite/content/iptv</w:t>
        </w:r>
      </w:hyperlink>
    </w:p>
    <w:p w:rsidR="009A106D" w:rsidRDefault="006859D3" w:rsidP="00460025">
      <w:pPr>
        <w:pStyle w:val="Subttulo"/>
        <w:outlineLvl w:val="1"/>
      </w:pPr>
      <w:r>
        <w:br w:type="page"/>
      </w:r>
      <w:bookmarkStart w:id="70" w:name="_Toc280454328"/>
      <w:r w:rsidR="007F68C8">
        <w:lastRenderedPageBreak/>
        <w:t>2.8. Metodología de Desarrollo</w:t>
      </w:r>
      <w:bookmarkEnd w:id="70"/>
    </w:p>
    <w:bookmarkEnd w:id="63"/>
    <w:p w:rsidR="007C0EE8" w:rsidRDefault="00785991" w:rsidP="007F68C8">
      <w:r>
        <w:t>Dentro</w:t>
      </w:r>
      <w:r w:rsidR="00427C5E" w:rsidRPr="00460025">
        <w:t xml:space="preserve"> del campo de acción de este proyecto hay un grado considerable de incertidumbre en cuanto a cuales tecnologías dominarán el </w:t>
      </w:r>
      <w:proofErr w:type="spellStart"/>
      <w:r>
        <w:t>negocio</w:t>
      </w:r>
      <w:r w:rsidR="00427C5E" w:rsidRPr="00460025">
        <w:t>de</w:t>
      </w:r>
      <w:proofErr w:type="spellEnd"/>
      <w:r w:rsidR="00427C5E" w:rsidRPr="00460025">
        <w:t xml:space="preserv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785991">
        <w:t xml:space="preserve">es necesario un modelo de desarrollo altamente </w:t>
      </w:r>
      <w:proofErr w:type="spellStart"/>
      <w:r w:rsidR="00785991">
        <w:t>iterativopara</w:t>
      </w:r>
      <w:proofErr w:type="spellEnd"/>
      <w:r w:rsidR="00785991">
        <w:t xml:space="preserve">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 xml:space="preserve">Extreme </w:t>
      </w:r>
      <w:proofErr w:type="spellStart"/>
      <w:r w:rsidR="007C0EE8" w:rsidRPr="00E70E19">
        <w:t>Programming</w:t>
      </w:r>
      <w:proofErr w:type="spellEnd"/>
      <w:r w:rsidR="007C0EE8" w:rsidRPr="00E70E19">
        <w:t xml:space="preserve"> o XP</w:t>
      </w:r>
      <w:r>
        <w:t xml:space="preserve"> bajo el modelo de Software Libre</w:t>
      </w:r>
      <w:r w:rsidR="007C0EE8" w:rsidRPr="00E70E19">
        <w:t>.</w:t>
      </w:r>
    </w:p>
    <w:p w:rsidR="007C0EE8" w:rsidRPr="00531853" w:rsidRDefault="007C0EE8" w:rsidP="006859D3">
      <w:pPr>
        <w:pStyle w:val="Subttulo"/>
        <w:outlineLvl w:val="2"/>
      </w:pPr>
      <w:r>
        <w:br w:type="page"/>
      </w:r>
      <w:bookmarkStart w:id="71" w:name="_Toc266039184"/>
      <w:bookmarkStart w:id="72" w:name="_Toc280454329"/>
      <w:r w:rsidRPr="00531853">
        <w:lastRenderedPageBreak/>
        <w:t>2.</w:t>
      </w:r>
      <w:r w:rsidR="00B60CF3">
        <w:t>8</w:t>
      </w:r>
      <w:r w:rsidRPr="00531853">
        <w:t>.</w:t>
      </w:r>
      <w:r w:rsidR="00B60CF3">
        <w:t>1</w:t>
      </w:r>
      <w:r w:rsidR="008867A5">
        <w:t>.</w:t>
      </w:r>
      <w:r w:rsidRPr="00531853">
        <w:t xml:space="preserve"> Extreme </w:t>
      </w:r>
      <w:proofErr w:type="spellStart"/>
      <w:r w:rsidRPr="00531853">
        <w:t>Programming</w:t>
      </w:r>
      <w:bookmarkEnd w:id="71"/>
      <w:bookmarkEnd w:id="72"/>
      <w:proofErr w:type="spellEnd"/>
    </w:p>
    <w:p w:rsidR="00D85A65" w:rsidRDefault="007C0EE8" w:rsidP="00460025">
      <w:r>
        <w:t xml:space="preserve">Extreme </w:t>
      </w:r>
      <w:proofErr w:type="spellStart"/>
      <w:r>
        <w:t>Programming</w:t>
      </w:r>
      <w:proofErr w:type="spellEnd"/>
      <w:r>
        <w:t xml:space="preserve"> (XP) es un enfoque de la ingeniería de software</w:t>
      </w:r>
      <w:r w:rsidR="00460025">
        <w:t xml:space="preserve"> </w:t>
      </w:r>
      <w:proofErr w:type="spellStart"/>
      <w:r w:rsidR="00460025">
        <w:t>yel</w:t>
      </w:r>
      <w:proofErr w:type="spellEnd"/>
      <w:r w:rsidR="00460025">
        <w:t xml:space="preserve">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lastRenderedPageBreak/>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proofErr w:type="spellStart"/>
      <w:r>
        <w:rPr>
          <w:lang w:eastAsia="es-CL"/>
        </w:rPr>
        <w:t>extendibles</w:t>
      </w:r>
      <w:proofErr w:type="spellEnd"/>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460025" w:rsidRDefault="00460025">
      <w:pPr>
        <w:suppressAutoHyphens w:val="0"/>
        <w:spacing w:before="0" w:after="0" w:line="240" w:lineRule="auto"/>
        <w:jc w:val="left"/>
        <w:rPr>
          <w:rFonts w:eastAsia="Times New Roman" w:cs="Times New Roman"/>
          <w:b/>
          <w:sz w:val="28"/>
          <w:szCs w:val="24"/>
        </w:rPr>
      </w:pPr>
      <w:r>
        <w:lastRenderedPageBreak/>
        <w:br w:type="page"/>
      </w:r>
    </w:p>
    <w:p w:rsidR="00245FC0" w:rsidRDefault="00F21C81" w:rsidP="00460025">
      <w:pPr>
        <w:pStyle w:val="Subttulo"/>
        <w:outlineLvl w:val="2"/>
      </w:pPr>
      <w:bookmarkStart w:id="73" w:name="_Toc280454330"/>
      <w:r>
        <w:lastRenderedPageBreak/>
        <w:t>2.</w:t>
      </w:r>
      <w:r w:rsidR="00B60CF3">
        <w:t>8.2</w:t>
      </w:r>
      <w:proofErr w:type="gramStart"/>
      <w:r w:rsidR="008867A5">
        <w:t>.</w:t>
      </w:r>
      <w:r w:rsidR="00245FC0">
        <w:t>Scrum</w:t>
      </w:r>
      <w:bookmarkEnd w:id="73"/>
      <w:proofErr w:type="gramEnd"/>
    </w:p>
    <w:p w:rsidR="00CC5BD0" w:rsidRDefault="00245FC0" w:rsidP="00245FC0">
      <w:r>
        <w:t xml:space="preserve">XP se complementa </w:t>
      </w:r>
      <w:r w:rsidR="00F21C81">
        <w:t>bien</w:t>
      </w:r>
      <w:r>
        <w:t xml:space="preserve"> con </w:t>
      </w:r>
      <w:proofErr w:type="spellStart"/>
      <w:r>
        <w:t>Scrum</w:t>
      </w:r>
      <w:proofErr w:type="spellEnd"/>
      <w:r>
        <w:t xml:space="preserve">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proofErr w:type="spellStart"/>
      <w:r>
        <w:t>Scrum</w:t>
      </w:r>
      <w:proofErr w:type="spellEnd"/>
      <w:r>
        <w:t xml:space="preserve"> se basa en la actitud y los principios de las personas para llevar adelante el proyecto, estos principios son esenciales para el desarrollo </w:t>
      </w:r>
      <w:proofErr w:type="gramStart"/>
      <w:r>
        <w:t>ágil</w:t>
      </w:r>
      <w:r w:rsidR="00CC5BD0">
        <w:t xml:space="preserve"> .</w:t>
      </w:r>
      <w:proofErr w:type="gramEnd"/>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w:t>
      </w:r>
      <w:proofErr w:type="spellStart"/>
      <w:r w:rsidRPr="00757A97">
        <w:rPr>
          <w:lang w:eastAsia="es-CL"/>
        </w:rPr>
        <w:t>Scrum</w:t>
      </w:r>
      <w:proofErr w:type="spellEnd"/>
      <w:r w:rsidRPr="00757A97">
        <w:rPr>
          <w:lang w:eastAsia="es-CL"/>
        </w:rPr>
        <w:t xml:space="preserve">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lastRenderedPageBreak/>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 xml:space="preserve">Roles en </w:t>
      </w:r>
      <w:proofErr w:type="spellStart"/>
      <w:r>
        <w:t>Scrum</w:t>
      </w:r>
      <w:proofErr w:type="spellEnd"/>
    </w:p>
    <w:p w:rsidR="000B4B81" w:rsidRPr="000B4B81" w:rsidRDefault="000B4B81" w:rsidP="00D20981">
      <w:pPr>
        <w:pStyle w:val="Subttulo"/>
      </w:pPr>
      <w:r w:rsidRPr="000B4B81">
        <w:t>Roles "Cerdo"</w:t>
      </w:r>
    </w:p>
    <w:p w:rsidR="000B4B81" w:rsidRPr="000B4B81" w:rsidRDefault="000B4B81" w:rsidP="00D20981">
      <w:r w:rsidRPr="000B4B81">
        <w:t xml:space="preserve">Los Cerdos son los que están comprometidos con el proyecto y el proceso </w:t>
      </w:r>
      <w:proofErr w:type="spellStart"/>
      <w:r w:rsidRPr="000B4B81">
        <w:t>Scrum</w:t>
      </w:r>
      <w:proofErr w:type="spellEnd"/>
      <w:r w:rsidRPr="000B4B81">
        <w:t>; ellos son los que "ponen el jamón en el plato".</w:t>
      </w:r>
    </w:p>
    <w:p w:rsidR="000B4B81" w:rsidRPr="000B4B81" w:rsidRDefault="000B4B81" w:rsidP="00D20981">
      <w:proofErr w:type="spellStart"/>
      <w:r w:rsidRPr="000B4B81">
        <w:t>ProductOwner</w:t>
      </w:r>
      <w:proofErr w:type="spellEnd"/>
    </w:p>
    <w:p w:rsidR="000B4B81" w:rsidRPr="000B4B81" w:rsidRDefault="000B4B81" w:rsidP="00D20981">
      <w:r w:rsidRPr="000B4B81">
        <w:t xml:space="preserve">El </w:t>
      </w:r>
      <w:proofErr w:type="spellStart"/>
      <w:r w:rsidRPr="000B4B81">
        <w:t>ProductOwner</w:t>
      </w:r>
      <w:proofErr w:type="spellEnd"/>
      <w:r w:rsidRPr="000B4B81">
        <w:t xml:space="preserve"> representa la voz del cliente. Se asegura de que el equipo </w:t>
      </w:r>
      <w:proofErr w:type="spellStart"/>
      <w:r w:rsidRPr="000B4B81">
        <w:t>Scrum</w:t>
      </w:r>
      <w:proofErr w:type="spellEnd"/>
      <w:r w:rsidRPr="000B4B81">
        <w:t xml:space="preserve"> trabaja de forma adecuada desde la perspectiva del negocio. El </w:t>
      </w:r>
      <w:proofErr w:type="spellStart"/>
      <w:r w:rsidRPr="000B4B81">
        <w:t>ProductOwner</w:t>
      </w:r>
      <w:proofErr w:type="spellEnd"/>
      <w:r w:rsidRPr="000B4B81">
        <w:t xml:space="preserve"> escribe historias de usuario, las prioriza, y las coloca en el </w:t>
      </w:r>
      <w:proofErr w:type="spellStart"/>
      <w:r w:rsidRPr="000B4B81">
        <w:t>ProductBacklog</w:t>
      </w:r>
      <w:proofErr w:type="spellEnd"/>
      <w:r w:rsidRPr="000B4B81">
        <w:t>.</w:t>
      </w:r>
    </w:p>
    <w:p w:rsidR="000B4B81" w:rsidRPr="000B4B81" w:rsidRDefault="000B4B81" w:rsidP="00D20981">
      <w:proofErr w:type="spellStart"/>
      <w:r w:rsidRPr="000B4B81">
        <w:t>ScrumMaster</w:t>
      </w:r>
      <w:proofErr w:type="spellEnd"/>
      <w:r w:rsidRPr="000B4B81">
        <w:t xml:space="preserve"> (o Facilitador)</w:t>
      </w:r>
    </w:p>
    <w:p w:rsidR="000B4B81" w:rsidRPr="000B4B81" w:rsidRDefault="000B4B81" w:rsidP="00D20981">
      <w:r w:rsidRPr="000B4B81">
        <w:t xml:space="preserve">El </w:t>
      </w:r>
      <w:proofErr w:type="spellStart"/>
      <w:r w:rsidRPr="000B4B81">
        <w:t>Scrum</w:t>
      </w:r>
      <w:proofErr w:type="spellEnd"/>
      <w:r w:rsidRPr="000B4B81">
        <w:t xml:space="preserve"> es facilitado por un </w:t>
      </w:r>
      <w:proofErr w:type="spellStart"/>
      <w:r w:rsidRPr="000B4B81">
        <w:t>ScrumMaster</w:t>
      </w:r>
      <w:proofErr w:type="spellEnd"/>
      <w:r w:rsidRPr="000B4B81">
        <w:t xml:space="preserve">, cuyo trabajo primario es eliminar los obstáculos que impiden que el equipo alcance el objetivo del sprint. El </w:t>
      </w:r>
      <w:proofErr w:type="spellStart"/>
      <w:r w:rsidRPr="000B4B81">
        <w:t>ScrumMaster</w:t>
      </w:r>
      <w:proofErr w:type="spellEnd"/>
      <w:r w:rsidRPr="000B4B81">
        <w:t xml:space="preserve"> no es el líder del equipo (porque ellos se auto-organizan), sino que actúa como una protección entre el equipo y cualquier influencia que le distraiga. </w:t>
      </w:r>
      <w:r w:rsidRPr="000B4B81">
        <w:lastRenderedPageBreak/>
        <w:t xml:space="preserve">El </w:t>
      </w:r>
      <w:proofErr w:type="spellStart"/>
      <w:r w:rsidRPr="000B4B81">
        <w:t>ScrumMaster</w:t>
      </w:r>
      <w:proofErr w:type="spellEnd"/>
      <w:r w:rsidRPr="000B4B81">
        <w:t xml:space="preserve"> se asegura de que el proceso </w:t>
      </w:r>
      <w:proofErr w:type="spellStart"/>
      <w:r w:rsidRPr="000B4B81">
        <w:t>Scrum</w:t>
      </w:r>
      <w:proofErr w:type="spellEnd"/>
      <w:r w:rsidRPr="000B4B81">
        <w:t xml:space="preserve"> se utiliza como es debido. El </w:t>
      </w:r>
      <w:proofErr w:type="spellStart"/>
      <w:r w:rsidRPr="000B4B81">
        <w:t>ScrumMaster</w:t>
      </w:r>
      <w:proofErr w:type="spellEnd"/>
      <w:r w:rsidRPr="000B4B81">
        <w:t xml:space="preserve"> es el que hace que las reglas se cumplan.</w:t>
      </w:r>
    </w:p>
    <w:p w:rsidR="000B4B81" w:rsidRPr="000B4B81" w:rsidRDefault="000B4B81" w:rsidP="00D20981">
      <w:r w:rsidRPr="000B4B81">
        <w:t>Equipo</w:t>
      </w:r>
    </w:p>
    <w:p w:rsidR="000B4B81" w:rsidRPr="000B4B81" w:rsidRDefault="000B4B81" w:rsidP="00D20981">
      <w:r w:rsidRPr="000B4B81">
        <w:t xml:space="preserve">El equipo tiene la responsabilidad de entregar el producto. Un pequeño equipo de 5 a 9 personas con las habilidades transversales necesarias para realizar el trabajo (diseñador, desarrollador, </w:t>
      </w:r>
      <w:proofErr w:type="spellStart"/>
      <w:r w:rsidRPr="000B4B81">
        <w:t>etc</w:t>
      </w:r>
      <w:proofErr w:type="spellEnd"/>
      <w:r w:rsidRPr="000B4B81">
        <w:t>).</w:t>
      </w:r>
    </w:p>
    <w:p w:rsidR="000B4B81" w:rsidRPr="000B4B81" w:rsidRDefault="000B4B81" w:rsidP="00D20981">
      <w:r w:rsidRPr="000B4B81">
        <w:t>Roles "Gallina"</w:t>
      </w:r>
    </w:p>
    <w:p w:rsidR="002E7305" w:rsidRDefault="000B4B81" w:rsidP="00D20981">
      <w:r w:rsidRPr="000B4B81">
        <w:t xml:space="preserve">Los roles gallina en realidad no son parte del proceso </w:t>
      </w:r>
      <w:proofErr w:type="spellStart"/>
      <w:r w:rsidRPr="000B4B81">
        <w:t>Scrum</w:t>
      </w:r>
      <w:proofErr w:type="spellEnd"/>
      <w:r w:rsidRPr="000B4B81">
        <w:t xml:space="preserve">,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4" w:name="_Toc280454331"/>
      <w:r>
        <w:t>2.8.3</w:t>
      </w:r>
      <w:proofErr w:type="gramStart"/>
      <w:r w:rsidR="008867A5">
        <w:t>.</w:t>
      </w:r>
      <w:r w:rsidR="00665B89">
        <w:t>Software</w:t>
      </w:r>
      <w:proofErr w:type="gramEnd"/>
      <w:r w:rsidR="00665B89">
        <w:t xml:space="preserve"> Libre</w:t>
      </w:r>
      <w:bookmarkEnd w:id="74"/>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proofErr w:type="spellStart"/>
      <w:r>
        <w:t>Firefox</w:t>
      </w:r>
      <w:proofErr w:type="spellEnd"/>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lastRenderedPageBreak/>
        <w:t xml:space="preserve">Al </w:t>
      </w:r>
      <w:proofErr w:type="spellStart"/>
      <w:r>
        <w:t>respecto</w:t>
      </w:r>
      <w:proofErr w:type="gramStart"/>
      <w:r w:rsidR="00460025">
        <w:t>,se</w:t>
      </w:r>
      <w:proofErr w:type="spellEnd"/>
      <w:proofErr w:type="gramEnd"/>
      <w:r w:rsidR="00460025">
        <w:t xml:space="preserve"> citarán</w:t>
      </w:r>
      <w:r>
        <w:t xml:space="preserve"> algunos puntos del libro “</w:t>
      </w:r>
      <w:proofErr w:type="spellStart"/>
      <w:r>
        <w:t>TheCathedral&amp;TheBazaar</w:t>
      </w:r>
      <w:proofErr w:type="spellEnd"/>
      <w:r>
        <w:t xml:space="preserve">”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lastRenderedPageBreak/>
        <w:t>Dada una base suficiente de desarrolladores asistentes y beta-</w:t>
      </w:r>
      <w:proofErr w:type="spellStart"/>
      <w:r w:rsidRPr="00460025">
        <w:t>testers</w:t>
      </w:r>
      <w:proofErr w:type="spellEnd"/>
      <w:r w:rsidRPr="00460025">
        <w:t>,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proofErr w:type="spellStart"/>
      <w:r w:rsidRPr="00460025">
        <w:t>Siusted</w:t>
      </w:r>
      <w:proofErr w:type="spellEnd"/>
      <w:r w:rsidRPr="00460025">
        <w:t xml:space="preserve"> trata a sus analistas (beta-</w:t>
      </w:r>
      <w:proofErr w:type="spellStart"/>
      <w:r w:rsidRPr="00460025">
        <w:t>testers</w:t>
      </w:r>
      <w:proofErr w:type="spellEnd"/>
      <w:r w:rsidRPr="00460025">
        <w:t>)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proofErr w:type="spellStart"/>
      <w:r w:rsidRPr="004D680B">
        <w:rPr>
          <w:lang w:val="en-US"/>
        </w:rPr>
        <w:t>Estoúltimoes</w:t>
      </w:r>
      <w:proofErr w:type="spellEnd"/>
      <w:r w:rsidRPr="004D680B">
        <w:rPr>
          <w:lang w:val="en-US"/>
        </w:rPr>
        <w:t xml:space="preserve"> a </w:t>
      </w:r>
      <w:proofErr w:type="spellStart"/>
      <w:r w:rsidRPr="004D680B">
        <w:rPr>
          <w:lang w:val="en-US"/>
        </w:rPr>
        <w:t>veces</w:t>
      </w:r>
      <w:proofErr w:type="spellEnd"/>
      <w:r w:rsidRPr="004D680B">
        <w:rPr>
          <w:lang w:val="en-US"/>
        </w:rPr>
        <w:t xml:space="preserve"> lo </w:t>
      </w:r>
      <w:proofErr w:type="spellStart"/>
      <w:r w:rsidRPr="004D680B">
        <w:rPr>
          <w:lang w:val="en-US"/>
        </w:rPr>
        <w:t>mejor</w:t>
      </w:r>
      <w:proofErr w:type="spellEnd"/>
      <w:r w:rsidRPr="004D680B">
        <w:rPr>
          <w:lang w:val="en-US"/>
        </w:rPr>
        <w:t>.</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lastRenderedPageBreak/>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5" w:name="_Toc280454332"/>
      <w:r>
        <w:lastRenderedPageBreak/>
        <w:t>2.8.3.1</w:t>
      </w:r>
      <w:r w:rsidR="008867A5">
        <w:t>.</w:t>
      </w:r>
      <w:r>
        <w:t xml:space="preserve"> Licencia GNU GPL v2</w:t>
      </w:r>
      <w:bookmarkEnd w:id="75"/>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 xml:space="preserve">a </w:t>
      </w:r>
      <w:proofErr w:type="spellStart"/>
      <w:r w:rsidR="005E46BE">
        <w:t>la</w:t>
      </w:r>
      <w:r w:rsidRPr="00F8658A">
        <w:t>distribu</w:t>
      </w:r>
      <w:r w:rsidR="005E46BE">
        <w:t>ció</w:t>
      </w:r>
      <w:r w:rsidR="00D201C4">
        <w:t>n</w:t>
      </w:r>
      <w:r w:rsidR="005E46BE">
        <w:t>de</w:t>
      </w:r>
      <w:proofErr w:type="spellEnd"/>
      <w:r w:rsidR="005E46BE">
        <w:t xml:space="preserv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6" w:name="_Toc280454333"/>
      <w:r>
        <w:lastRenderedPageBreak/>
        <w:t xml:space="preserve">2.9. </w:t>
      </w:r>
      <w:proofErr w:type="spellStart"/>
      <w:r>
        <w:t>Frameworks</w:t>
      </w:r>
      <w:bookmarkEnd w:id="76"/>
      <w:proofErr w:type="spellEnd"/>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7" w:name="_Toc280454334"/>
      <w:r>
        <w:lastRenderedPageBreak/>
        <w:t xml:space="preserve">2.9.1. </w:t>
      </w:r>
      <w:proofErr w:type="spellStart"/>
      <w:r>
        <w:t>Zend</w:t>
      </w:r>
      <w:proofErr w:type="spellEnd"/>
      <w:r>
        <w:t xml:space="preserve"> Framework</w:t>
      </w:r>
      <w:bookmarkEnd w:id="77"/>
    </w:p>
    <w:p w:rsidR="003607CB" w:rsidRDefault="003607CB" w:rsidP="003607CB">
      <w:proofErr w:type="spellStart"/>
      <w:r>
        <w:t>Zend</w:t>
      </w:r>
      <w:proofErr w:type="spellEnd"/>
      <w:r>
        <w:t xml:space="preserve"> es la principal compañía que está detrás del desarrollo de </w:t>
      </w:r>
      <w:proofErr w:type="spellStart"/>
      <w:r>
        <w:t>PHP.Este</w:t>
      </w:r>
      <w:proofErr w:type="spellEnd"/>
      <w:r>
        <w:t xml:space="preserve"> </w:t>
      </w:r>
      <w:proofErr w:type="spellStart"/>
      <w:r>
        <w:t>framework</w:t>
      </w:r>
      <w:r w:rsidRPr="00C25634">
        <w:t>se</w:t>
      </w:r>
      <w:proofErr w:type="spellEnd"/>
      <w:r w:rsidRPr="00C25634">
        <w:t xml:space="preserve"> centra en la construcción de </w:t>
      </w:r>
      <w:r>
        <w:t xml:space="preserve">desarrollo más seguro, fiable y moderno en aplicaciones y servicios Web 2.0. Es de código abierto simple, cien por ciento dirigido a la orientación a objeto. </w:t>
      </w:r>
      <w:proofErr w:type="spellStart"/>
      <w:r>
        <w:t>Zend</w:t>
      </w:r>
      <w:proofErr w:type="spellEnd"/>
      <w:r>
        <w:t xml:space="preserve">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8" w:name="_Toc280454784"/>
      <w:r>
        <w:t xml:space="preserve">Ilustración </w:t>
      </w:r>
      <w:r w:rsidR="008B6BC9">
        <w:fldChar w:fldCharType="begin"/>
      </w:r>
      <w:r w:rsidR="000051F5">
        <w:instrText xml:space="preserve"> SEQ Ilustración \* ARABIC </w:instrText>
      </w:r>
      <w:r w:rsidR="008B6BC9">
        <w:fldChar w:fldCharType="separate"/>
      </w:r>
      <w:r w:rsidR="00E74706">
        <w:rPr>
          <w:noProof/>
        </w:rPr>
        <w:t>14</w:t>
      </w:r>
      <w:r w:rsidR="008B6BC9">
        <w:rPr>
          <w:noProof/>
        </w:rPr>
        <w:fldChar w:fldCharType="end"/>
      </w:r>
      <w:r>
        <w:t xml:space="preserve"> - Visión general </w:t>
      </w:r>
      <w:proofErr w:type="spellStart"/>
      <w:r>
        <w:t>Zend</w:t>
      </w:r>
      <w:proofErr w:type="spellEnd"/>
      <w:r>
        <w:t xml:space="preserve"> Framework</w:t>
      </w:r>
      <w:bookmarkEnd w:id="78"/>
    </w:p>
    <w:p w:rsidR="003607CB" w:rsidRDefault="008B6BC9"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79" w:name="_Toc280454335"/>
      <w:r w:rsidRPr="00460025">
        <w:rPr>
          <w:lang w:val="pt-BR"/>
        </w:rPr>
        <w:lastRenderedPageBreak/>
        <w:t>2.9.2. Google Web Toolkit</w:t>
      </w:r>
      <w:bookmarkEnd w:id="79"/>
    </w:p>
    <w:p w:rsidR="00F235E4" w:rsidRPr="00F235E4" w:rsidRDefault="00F235E4" w:rsidP="00F235E4">
      <w:pPr>
        <w:rPr>
          <w:lang w:val="pt-BR"/>
        </w:rPr>
      </w:pPr>
      <w:r w:rsidRPr="00F235E4">
        <w:rPr>
          <w:lang w:val="pt-BR"/>
        </w:rPr>
        <w:t xml:space="preserve">Google Web </w:t>
      </w:r>
      <w:proofErr w:type="spellStart"/>
      <w:r w:rsidRPr="00F235E4">
        <w:rPr>
          <w:lang w:val="pt-BR"/>
        </w:rPr>
        <w:t>Toolkit</w:t>
      </w:r>
      <w:r>
        <w:rPr>
          <w:lang w:val="pt-BR"/>
        </w:rPr>
        <w:t>es</w:t>
      </w:r>
      <w:proofErr w:type="spellEnd"/>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w:t>
      </w:r>
      <w:proofErr w:type="gramStart"/>
      <w:r w:rsidRPr="00F235E4">
        <w:t>la</w:t>
      </w:r>
      <w:proofErr w:type="gramEnd"/>
      <w:r w:rsidRPr="00F235E4">
        <w:t xml:space="preserve"> complejidad basada en las aplicaciones del </w:t>
      </w:r>
      <w:r w:rsidRPr="00F235E4">
        <w:rPr>
          <w:lang w:val="pt-BR"/>
        </w:rPr>
        <w:t xml:space="preserve">navegador que se </w:t>
      </w:r>
      <w:r w:rsidRPr="00F235E4">
        <w:t>encuentra</w:t>
      </w:r>
      <w:r>
        <w:t>n</w:t>
      </w:r>
      <w:proofErr w:type="spellStart"/>
      <w:r w:rsidRPr="00F235E4">
        <w:rPr>
          <w:lang w:val="pt-BR"/>
        </w:rPr>
        <w:t>bajo</w:t>
      </w:r>
      <w:proofErr w:type="spellEnd"/>
      <w:r w:rsidRPr="00F235E4">
        <w:rPr>
          <w:lang w:val="pt-BR"/>
        </w:rPr>
        <w:t xml:space="preserve">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w:t>
      </w:r>
      <w:proofErr w:type="spellStart"/>
      <w:proofErr w:type="gramStart"/>
      <w:r w:rsidRPr="00F235E4">
        <w:rPr>
          <w:lang w:val="pt-BR"/>
        </w:rPr>
        <w:t>es</w:t>
      </w:r>
      <w:proofErr w:type="spellEnd"/>
      <w:proofErr w:type="gramEnd"/>
      <w:r w:rsidRPr="00F235E4">
        <w:rPr>
          <w:lang w:val="pt-BR"/>
        </w:rPr>
        <w:t xml:space="preserve">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proofErr w:type="spellStart"/>
      <w:r w:rsidRPr="00F235E4">
        <w:t>XMLHttpRequest</w:t>
      </w:r>
      <w:proofErr w:type="spellEnd"/>
      <w:r w:rsidRPr="00F235E4">
        <w:rPr>
          <w:lang w:val="pt-BR"/>
        </w:rPr>
        <w:t xml:space="preserve">y </w:t>
      </w:r>
      <w:proofErr w:type="spellStart"/>
      <w:r w:rsidRPr="00F235E4">
        <w:t>JavaScript</w:t>
      </w:r>
      <w:proofErr w:type="spellEnd"/>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proofErr w:type="spellStart"/>
      <w:r w:rsidRPr="00F235E4">
        <w:t>AdWords</w:t>
      </w:r>
      <w:proofErr w:type="spellEnd"/>
      <w:r w:rsidRPr="00F235E4">
        <w:rPr>
          <w:lang w:val="pt-BR"/>
        </w:rPr>
        <w:t xml:space="preserve">. </w:t>
      </w:r>
      <w:r>
        <w:rPr>
          <w:lang w:val="pt-BR"/>
        </w:rPr>
        <w:t xml:space="preserve">Finalmente </w:t>
      </w:r>
      <w:proofErr w:type="spellStart"/>
      <w:proofErr w:type="gramStart"/>
      <w:r>
        <w:rPr>
          <w:lang w:val="pt-BR"/>
        </w:rPr>
        <w:t>es</w:t>
      </w:r>
      <w:proofErr w:type="spellEnd"/>
      <w:proofErr w:type="gramEnd"/>
      <w:r>
        <w:rPr>
          <w:lang w:val="pt-BR"/>
        </w:rPr>
        <w:t xml:space="preserve">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0" w:name="_Toc280454785"/>
      <w:r>
        <w:t xml:space="preserve">Ilustración </w:t>
      </w:r>
      <w:r w:rsidR="008B6BC9">
        <w:fldChar w:fldCharType="begin"/>
      </w:r>
      <w:r w:rsidR="000051F5">
        <w:instrText xml:space="preserve"> SEQ Ilustración \* ARABIC </w:instrText>
      </w:r>
      <w:r w:rsidR="008B6BC9">
        <w:fldChar w:fldCharType="separate"/>
      </w:r>
      <w:r w:rsidR="00E74706">
        <w:rPr>
          <w:noProof/>
        </w:rPr>
        <w:t>15</w:t>
      </w:r>
      <w:r w:rsidR="008B6BC9">
        <w:rPr>
          <w:noProof/>
        </w:rPr>
        <w:fldChar w:fldCharType="end"/>
      </w:r>
      <w:r>
        <w:t xml:space="preserve"> - Esquema de </w:t>
      </w:r>
      <w:proofErr w:type="spellStart"/>
      <w:r>
        <w:t>Widgets</w:t>
      </w:r>
      <w:proofErr w:type="spellEnd"/>
      <w:r>
        <w:t xml:space="preserve"> GWT</w:t>
      </w:r>
      <w:bookmarkEnd w:id="80"/>
    </w:p>
    <w:p w:rsidR="003607CB" w:rsidRPr="00BE13A4" w:rsidRDefault="008B6BC9"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1" w:name="_Toc280454336"/>
      <w:r w:rsidRPr="007E48E2">
        <w:lastRenderedPageBreak/>
        <w:t>Capítulo 3: Estado del Arte</w:t>
      </w:r>
      <w:bookmarkEnd w:id="81"/>
    </w:p>
    <w:p w:rsidR="009A106D" w:rsidRDefault="007C0EE8" w:rsidP="00460025">
      <w:pPr>
        <w:pStyle w:val="Subttulo"/>
        <w:outlineLvl w:val="1"/>
      </w:pPr>
      <w:bookmarkStart w:id="82" w:name="_Toc266039185"/>
      <w:bookmarkStart w:id="83" w:name="_Toc280454337"/>
      <w:r w:rsidRPr="007E48E2">
        <w:t>3.</w:t>
      </w:r>
      <w:r w:rsidR="003607CB">
        <w:t>1</w:t>
      </w:r>
      <w:r w:rsidR="008E4C93">
        <w:t>.</w:t>
      </w:r>
      <w:r w:rsidRPr="007E48E2">
        <w:t xml:space="preserve"> Gestores de Contenidos multimedia existentes</w:t>
      </w:r>
      <w:bookmarkEnd w:id="82"/>
      <w:bookmarkEnd w:id="8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 xml:space="preserve">ltima instancia para un Gestor de Contenidos o CMS (Content Management </w:t>
      </w:r>
      <w:proofErr w:type="spellStart"/>
      <w:r>
        <w:t>System</w:t>
      </w:r>
      <w:proofErr w:type="spellEnd"/>
      <w:r>
        <w:t>)</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4" w:name="_Toc280454338"/>
      <w:r w:rsidRPr="007E48E2">
        <w:rPr>
          <w:lang w:val="es-ES"/>
        </w:rPr>
        <w:t>3.</w:t>
      </w:r>
      <w:r w:rsidR="003607CB">
        <w:rPr>
          <w:lang w:val="es-ES"/>
        </w:rPr>
        <w:t>1</w:t>
      </w:r>
      <w:r w:rsidRPr="007E48E2">
        <w:rPr>
          <w:lang w:val="es-ES"/>
        </w:rPr>
        <w:t>.1</w:t>
      </w:r>
      <w:proofErr w:type="gramStart"/>
      <w:r w:rsidR="008E4C93">
        <w:rPr>
          <w:lang w:val="es-ES"/>
        </w:rPr>
        <w:t>.</w:t>
      </w:r>
      <w:r w:rsidRPr="007E48E2">
        <w:rPr>
          <w:lang w:val="es-ES"/>
        </w:rPr>
        <w:t>PHPMotion</w:t>
      </w:r>
      <w:bookmarkEnd w:id="84"/>
      <w:proofErr w:type="gramEnd"/>
    </w:p>
    <w:p w:rsidR="007C0EE8" w:rsidRPr="00640374" w:rsidRDefault="007C0EE8" w:rsidP="000E54BF">
      <w:pPr>
        <w:rPr>
          <w:lang w:eastAsia="es-ES"/>
        </w:rPr>
      </w:pPr>
      <w:proofErr w:type="spellStart"/>
      <w:r w:rsidRPr="00A527DD">
        <w:t>PHPMotion</w:t>
      </w:r>
      <w:r w:rsidRPr="00640374">
        <w:rPr>
          <w:lang w:eastAsia="es-ES"/>
        </w:rPr>
        <w:t>es</w:t>
      </w:r>
      <w:proofErr w:type="spellEnd"/>
      <w:r w:rsidRPr="00640374">
        <w:rPr>
          <w:lang w:eastAsia="es-ES"/>
        </w:rPr>
        <w:t xml:space="preserve"> un script creado en PHP que</w:t>
      </w:r>
      <w:r>
        <w:rPr>
          <w:lang w:eastAsia="es-ES"/>
        </w:rPr>
        <w:t xml:space="preserve"> permite crear un sitio tipo </w:t>
      </w:r>
      <w:proofErr w:type="spellStart"/>
      <w:r>
        <w:rPr>
          <w:lang w:eastAsia="es-ES"/>
        </w:rPr>
        <w:t>Youtube</w:t>
      </w:r>
      <w:proofErr w:type="spellEnd"/>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Soporta varios formatos de vídeo (</w:t>
      </w:r>
      <w:proofErr w:type="spellStart"/>
      <w:r w:rsidRPr="00640374">
        <w:rPr>
          <w:lang w:eastAsia="es-ES"/>
        </w:rPr>
        <w:t>mpg</w:t>
      </w:r>
      <w:proofErr w:type="spellEnd"/>
      <w:r w:rsidRPr="00640374">
        <w:rPr>
          <w:lang w:eastAsia="es-ES"/>
        </w:rPr>
        <w:t xml:space="preserve">, </w:t>
      </w:r>
      <w:proofErr w:type="spellStart"/>
      <w:r w:rsidRPr="00640374">
        <w:rPr>
          <w:lang w:eastAsia="es-ES"/>
        </w:rPr>
        <w:t>avi</w:t>
      </w:r>
      <w:proofErr w:type="spellEnd"/>
      <w:r w:rsidRPr="00640374">
        <w:rPr>
          <w:lang w:eastAsia="es-ES"/>
        </w:rPr>
        <w:t xml:space="preserve">, </w:t>
      </w:r>
      <w:proofErr w:type="spellStart"/>
      <w:r w:rsidRPr="00640374">
        <w:rPr>
          <w:lang w:eastAsia="es-ES"/>
        </w:rPr>
        <w:t>divx</w:t>
      </w:r>
      <w:proofErr w:type="spellEnd"/>
      <w:r w:rsidRPr="00640374">
        <w:rPr>
          <w:lang w:eastAsia="es-ES"/>
        </w:rPr>
        <w:t xml:space="preserve"> y mas)</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 xml:space="preserve">tulo, descripción y </w:t>
      </w:r>
      <w:proofErr w:type="spellStart"/>
      <w:r w:rsidRPr="00640374">
        <w:rPr>
          <w:lang w:eastAsia="es-ES"/>
        </w:rPr>
        <w:t>tags</w:t>
      </w:r>
      <w:proofErr w:type="spellEnd"/>
      <w:r w:rsidRPr="00640374">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lastRenderedPageBreak/>
        <w:t>Facilidad para crear favoritos</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 xml:space="preserve">Usa PHP 4.3 </w:t>
      </w:r>
      <w:proofErr w:type="spellStart"/>
      <w:r>
        <w:rPr>
          <w:lang w:eastAsia="es-ES"/>
        </w:rPr>
        <w:t>M</w:t>
      </w:r>
      <w:r w:rsidRPr="00640374">
        <w:rPr>
          <w:lang w:eastAsia="es-ES"/>
        </w:rPr>
        <w:t>ySQL</w:t>
      </w:r>
      <w:proofErr w:type="spellEnd"/>
      <w:r>
        <w:rPr>
          <w:lang w:eastAsia="es-ES"/>
        </w:rPr>
        <w:t xml:space="preserve">, </w:t>
      </w:r>
      <w:r w:rsidRPr="00640374">
        <w:rPr>
          <w:lang w:eastAsia="es-ES"/>
        </w:rPr>
        <w:t xml:space="preserve">LAME MP3 </w:t>
      </w:r>
      <w:proofErr w:type="spellStart"/>
      <w:r w:rsidRPr="00640374">
        <w:rPr>
          <w:lang w:eastAsia="es-ES"/>
        </w:rPr>
        <w:t>Encoder</w:t>
      </w:r>
      <w:proofErr w:type="spellEnd"/>
      <w:r>
        <w:rPr>
          <w:lang w:eastAsia="es-ES"/>
        </w:rPr>
        <w:t xml:space="preserve">, </w:t>
      </w:r>
      <w:proofErr w:type="spellStart"/>
      <w:r>
        <w:rPr>
          <w:lang w:eastAsia="es-ES"/>
        </w:rPr>
        <w:t>L</w:t>
      </w:r>
      <w:r w:rsidRPr="00640374">
        <w:rPr>
          <w:lang w:eastAsia="es-ES"/>
        </w:rPr>
        <w:t>ibogg</w:t>
      </w:r>
      <w:proofErr w:type="spellEnd"/>
      <w:r w:rsidRPr="00640374">
        <w:rPr>
          <w:lang w:eastAsia="es-ES"/>
        </w:rPr>
        <w:t xml:space="preserve"> + </w:t>
      </w:r>
      <w:proofErr w:type="spellStart"/>
      <w:r w:rsidRPr="00640374">
        <w:rPr>
          <w:lang w:eastAsia="es-ES"/>
        </w:rPr>
        <w:t>Libvorbis</w:t>
      </w:r>
      <w:proofErr w:type="spellEnd"/>
      <w:r>
        <w:rPr>
          <w:lang w:eastAsia="es-ES"/>
        </w:rPr>
        <w:t xml:space="preserve">, </w:t>
      </w:r>
      <w:proofErr w:type="spellStart"/>
      <w:r w:rsidRPr="00640374">
        <w:rPr>
          <w:lang w:eastAsia="es-ES"/>
        </w:rPr>
        <w:t>Mencoder</w:t>
      </w:r>
      <w:proofErr w:type="spellEnd"/>
      <w:r w:rsidRPr="00640374">
        <w:rPr>
          <w:lang w:eastAsia="es-ES"/>
        </w:rPr>
        <w:t xml:space="preserve"> y </w:t>
      </w:r>
      <w:r>
        <w:rPr>
          <w:lang w:eastAsia="es-ES"/>
        </w:rPr>
        <w:t xml:space="preserve">además </w:t>
      </w:r>
      <w:proofErr w:type="spellStart"/>
      <w:r w:rsidRPr="00640374">
        <w:rPr>
          <w:lang w:eastAsia="es-ES"/>
        </w:rPr>
        <w:t>Mplayer</w:t>
      </w:r>
      <w:proofErr w:type="spellEnd"/>
      <w:r>
        <w:rPr>
          <w:lang w:eastAsia="es-ES"/>
        </w:rPr>
        <w:t xml:space="preserve">, </w:t>
      </w:r>
      <w:proofErr w:type="spellStart"/>
      <w:r w:rsidRPr="00640374">
        <w:rPr>
          <w:lang w:eastAsia="es-ES"/>
        </w:rPr>
        <w:t>FFMpeg</w:t>
      </w:r>
      <w:proofErr w:type="spellEnd"/>
      <w:r w:rsidRPr="00640374">
        <w:rPr>
          <w:lang w:eastAsia="es-ES"/>
        </w:rPr>
        <w:t>-PHP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5" w:name="_Toc276683976"/>
      <w:bookmarkStart w:id="86" w:name="_Toc280454786"/>
      <w:r>
        <w:t xml:space="preserve">Ilustración </w:t>
      </w:r>
      <w:r w:rsidR="008B6BC9">
        <w:fldChar w:fldCharType="begin"/>
      </w:r>
      <w:r>
        <w:instrText xml:space="preserve"> SEQ Ilustración \* ARABIC </w:instrText>
      </w:r>
      <w:r w:rsidR="008B6BC9">
        <w:fldChar w:fldCharType="separate"/>
      </w:r>
      <w:r w:rsidR="00E74706">
        <w:rPr>
          <w:noProof/>
        </w:rPr>
        <w:t>16</w:t>
      </w:r>
      <w:r w:rsidR="008B6BC9">
        <w:fldChar w:fldCharType="end"/>
      </w:r>
      <w:r>
        <w:t xml:space="preserve"> - Web </w:t>
      </w:r>
      <w:proofErr w:type="spellStart"/>
      <w:r>
        <w:t>PHPMotion</w:t>
      </w:r>
      <w:bookmarkEnd w:id="85"/>
      <w:bookmarkEnd w:id="86"/>
      <w:proofErr w:type="spellEnd"/>
    </w:p>
    <w:bookmarkStart w:id="87" w:name="_Toc266039206"/>
    <w:p w:rsidR="007C0EE8" w:rsidRPr="00460025" w:rsidRDefault="008B6BC9"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7"/>
      <w:r w:rsidRPr="00460025">
        <w:rPr>
          <w:b w:val="0"/>
        </w:rPr>
        <w:fldChar w:fldCharType="end"/>
      </w:r>
    </w:p>
    <w:p w:rsidR="009A106D" w:rsidRDefault="00F76108" w:rsidP="00460025">
      <w:pPr>
        <w:pStyle w:val="Subttulo"/>
        <w:outlineLvl w:val="2"/>
        <w:rPr>
          <w:lang w:val="es-ES"/>
        </w:rPr>
      </w:pPr>
      <w:r>
        <w:rPr>
          <w:lang w:val="es-ES"/>
        </w:rPr>
        <w:br w:type="page"/>
      </w:r>
      <w:bookmarkStart w:id="88" w:name="_Toc280454339"/>
      <w:r w:rsidR="007C0EE8" w:rsidRPr="007E48E2">
        <w:rPr>
          <w:lang w:val="es-ES"/>
        </w:rPr>
        <w:lastRenderedPageBreak/>
        <w:t>3.</w:t>
      </w:r>
      <w:r w:rsidR="003607CB">
        <w:rPr>
          <w:lang w:val="es-ES"/>
        </w:rPr>
        <w:t>1</w:t>
      </w:r>
      <w:r w:rsidR="007C0EE8" w:rsidRPr="007E48E2">
        <w:rPr>
          <w:lang w:val="es-ES"/>
        </w:rPr>
        <w:t>.2</w:t>
      </w:r>
      <w:proofErr w:type="gramStart"/>
      <w:r w:rsidR="00A9067E">
        <w:rPr>
          <w:lang w:val="es-ES"/>
        </w:rPr>
        <w:t>.</w:t>
      </w:r>
      <w:r w:rsidR="007C0EE8" w:rsidRPr="007E48E2">
        <w:rPr>
          <w:lang w:val="es-ES"/>
        </w:rPr>
        <w:t>OsTube</w:t>
      </w:r>
      <w:bookmarkEnd w:id="88"/>
      <w:proofErr w:type="gramEnd"/>
    </w:p>
    <w:p w:rsidR="007C0EE8" w:rsidRPr="007F307B" w:rsidRDefault="007C0EE8" w:rsidP="007C0EE8">
      <w:pPr>
        <w:rPr>
          <w:lang w:eastAsia="es-CL"/>
        </w:rPr>
      </w:pPr>
      <w:proofErr w:type="spellStart"/>
      <w:r>
        <w:rPr>
          <w:lang w:eastAsia="es-CL"/>
        </w:rPr>
        <w:t>OSTube</w:t>
      </w:r>
      <w:proofErr w:type="spellEnd"/>
      <w:r w:rsidR="00ED2766">
        <w:rPr>
          <w:lang w:eastAsia="es-CL"/>
        </w:rPr>
        <w:t xml:space="preserve"> e</w:t>
      </w:r>
      <w:r w:rsidRPr="007F307B">
        <w:rPr>
          <w:lang w:eastAsia="es-CL"/>
        </w:rPr>
        <w:t>s un CMS de videos basado en PHP4</w:t>
      </w:r>
      <w:r>
        <w:rPr>
          <w:lang w:eastAsia="es-CL"/>
        </w:rPr>
        <w:t xml:space="preserve"> con </w:t>
      </w:r>
      <w:proofErr w:type="spellStart"/>
      <w:r>
        <w:rPr>
          <w:lang w:eastAsia="es-CL"/>
        </w:rPr>
        <w:t>MySQL</w:t>
      </w:r>
      <w:proofErr w:type="spellEnd"/>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proofErr w:type="spellStart"/>
      <w:r w:rsidRPr="00A053A0">
        <w:rPr>
          <w:lang w:eastAsia="es-CL"/>
        </w:rPr>
        <w:t>MPlayer</w:t>
      </w:r>
      <w:proofErr w:type="spellEnd"/>
      <w:r w:rsidR="000F1140">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9" w:name="_Toc276683977"/>
      <w:bookmarkStart w:id="90" w:name="_Toc280454787"/>
      <w:r>
        <w:t xml:space="preserve">Ilustración </w:t>
      </w:r>
      <w:r w:rsidR="008B6BC9">
        <w:fldChar w:fldCharType="begin"/>
      </w:r>
      <w:r>
        <w:instrText xml:space="preserve"> SEQ Ilustración \* ARABIC </w:instrText>
      </w:r>
      <w:r w:rsidR="008B6BC9">
        <w:fldChar w:fldCharType="separate"/>
      </w:r>
      <w:r w:rsidR="00E74706">
        <w:rPr>
          <w:noProof/>
        </w:rPr>
        <w:t>17</w:t>
      </w:r>
      <w:r w:rsidR="008B6BC9">
        <w:fldChar w:fldCharType="end"/>
      </w:r>
      <w:r>
        <w:t xml:space="preserve"> - </w:t>
      </w:r>
      <w:proofErr w:type="spellStart"/>
      <w:r w:rsidRPr="00AE733E">
        <w:t>OSTube</w:t>
      </w:r>
      <w:bookmarkEnd w:id="89"/>
      <w:bookmarkEnd w:id="90"/>
      <w:proofErr w:type="spellEnd"/>
    </w:p>
    <w:bookmarkStart w:id="91" w:name="_Toc266039207"/>
    <w:p w:rsidR="007C0EE8" w:rsidRPr="00460025" w:rsidRDefault="008B6BC9"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1"/>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2" w:name="_Toc266039186"/>
      <w:bookmarkStart w:id="93" w:name="_Toc280454340"/>
      <w:r w:rsidRPr="007E48E2">
        <w:lastRenderedPageBreak/>
        <w:t>3.</w:t>
      </w:r>
      <w:r w:rsidR="003607CB">
        <w:t>2</w:t>
      </w:r>
      <w:r w:rsidR="00BB77FD">
        <w:t>.</w:t>
      </w:r>
      <w:r w:rsidRPr="007E48E2">
        <w:t xml:space="preserve"> Sitios de contenidos multimedia de referencia</w:t>
      </w:r>
      <w:bookmarkEnd w:id="92"/>
      <w:bookmarkEnd w:id="93"/>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4" w:name="_Toc266039187"/>
      <w:bookmarkStart w:id="95" w:name="_Toc280454341"/>
      <w:r w:rsidRPr="00BD1B4B">
        <w:rPr>
          <w:lang w:val="es-ES"/>
        </w:rPr>
        <w:t>3.</w:t>
      </w:r>
      <w:r w:rsidR="003607CB">
        <w:rPr>
          <w:lang w:val="es-ES"/>
        </w:rPr>
        <w:t>2</w:t>
      </w:r>
      <w:r w:rsidRPr="00BD1B4B">
        <w:rPr>
          <w:lang w:val="es-ES"/>
        </w:rPr>
        <w:t>.1</w:t>
      </w:r>
      <w:proofErr w:type="gramStart"/>
      <w:r w:rsidR="00BB77FD">
        <w:rPr>
          <w:lang w:val="es-ES"/>
        </w:rPr>
        <w:t>.</w:t>
      </w:r>
      <w:r w:rsidRPr="00BD1B4B">
        <w:rPr>
          <w:lang w:val="es-ES"/>
        </w:rPr>
        <w:t>Youtube</w:t>
      </w:r>
      <w:bookmarkEnd w:id="94"/>
      <w:bookmarkEnd w:id="95"/>
      <w:proofErr w:type="gramEnd"/>
    </w:p>
    <w:p w:rsidR="009A106D" w:rsidRDefault="007C0EE8" w:rsidP="00460025">
      <w:r w:rsidRPr="00113170">
        <w:t xml:space="preserve">Fue creado por tres antiguos empleados de </w:t>
      </w:r>
      <w:hyperlink r:id="rId50" w:tooltip="PayPal" w:history="1">
        <w:proofErr w:type="spellStart"/>
        <w:r w:rsidRPr="00113170">
          <w:t>PayPal</w:t>
        </w:r>
        <w:proofErr w:type="spellEnd"/>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w:t>
      </w:r>
      <w:proofErr w:type="spellStart"/>
      <w:r w:rsidRPr="00113170">
        <w:t>YouTube</w:t>
      </w:r>
      <w:proofErr w:type="spellEnd"/>
      <w:r w:rsidRPr="00113170">
        <w:t xml:space="preserv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xml:space="preserve">, así como contenidos amateur como </w:t>
      </w:r>
      <w:hyperlink r:id="rId55" w:tooltip="Videoblog" w:history="1">
        <w:proofErr w:type="spellStart"/>
        <w:r w:rsidRPr="00113170">
          <w:t>videoblogs</w:t>
        </w:r>
        <w:proofErr w:type="spellEnd"/>
      </w:hyperlink>
      <w:r w:rsidRPr="00113170">
        <w:t xml:space="preserve">. Los enlaces a </w:t>
      </w:r>
      <w:r w:rsidR="00810D0C">
        <w:t xml:space="preserve">videos </w:t>
      </w:r>
      <w:r w:rsidRPr="00113170">
        <w:t xml:space="preserve">de </w:t>
      </w:r>
      <w:proofErr w:type="spellStart"/>
      <w:r w:rsidRPr="00113170">
        <w:t>YouTube</w:t>
      </w:r>
      <w:proofErr w:type="spellEnd"/>
      <w:r w:rsidRPr="00113170">
        <w:t xml:space="preserve"> pueden ser también puestos en </w:t>
      </w:r>
      <w:hyperlink r:id="rId56" w:tooltip="Blogs" w:history="1">
        <w:r w:rsidRPr="00113170">
          <w:t>blogs</w:t>
        </w:r>
      </w:hyperlink>
      <w:r w:rsidRPr="00113170">
        <w:t xml:space="preserve"> y sitios electrónicos personales usando </w:t>
      </w:r>
      <w:hyperlink r:id="rId57" w:tooltip="Interfaz de programación de aplicaciones" w:history="1">
        <w:r w:rsidRPr="00113170">
          <w:t>API</w:t>
        </w:r>
      </w:hyperlink>
      <w:r w:rsidRPr="00113170">
        <w:t xml:space="preserve"> o incrustando cierto código </w:t>
      </w:r>
      <w:hyperlink r:id="rId58"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lastRenderedPageBreak/>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9"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6" w:name="_Toc276683978"/>
      <w:bookmarkStart w:id="97" w:name="_Toc280454788"/>
      <w:r>
        <w:t xml:space="preserve">Ilustración </w:t>
      </w:r>
      <w:r w:rsidR="008B6BC9">
        <w:fldChar w:fldCharType="begin"/>
      </w:r>
      <w:r>
        <w:instrText xml:space="preserve"> SEQ Ilustración \* ARABIC </w:instrText>
      </w:r>
      <w:r w:rsidR="008B6BC9">
        <w:fldChar w:fldCharType="separate"/>
      </w:r>
      <w:r w:rsidR="00E74706">
        <w:rPr>
          <w:noProof/>
        </w:rPr>
        <w:t>18</w:t>
      </w:r>
      <w:r w:rsidR="008B6BC9">
        <w:fldChar w:fldCharType="end"/>
      </w:r>
      <w:r>
        <w:t xml:space="preserve"> - </w:t>
      </w:r>
      <w:proofErr w:type="spellStart"/>
      <w:r w:rsidRPr="001D6F6B">
        <w:t>Youtube</w:t>
      </w:r>
      <w:bookmarkEnd w:id="96"/>
      <w:bookmarkEnd w:id="97"/>
      <w:proofErr w:type="spellEnd"/>
    </w:p>
    <w:bookmarkStart w:id="98" w:name="_Toc266039208"/>
    <w:p w:rsidR="007C0EE8" w:rsidRPr="0026694D" w:rsidRDefault="008B6BC9"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8"/>
      <w:r w:rsidRPr="00460025">
        <w:rPr>
          <w:b w:val="0"/>
        </w:rPr>
        <w:fldChar w:fldCharType="end"/>
      </w:r>
    </w:p>
    <w:p w:rsidR="00771E9F" w:rsidRDefault="00771E9F" w:rsidP="007C0EE8">
      <w:pPr>
        <w:pStyle w:val="Subttulo"/>
        <w:outlineLvl w:val="2"/>
        <w:rPr>
          <w:lang w:val="es-ES"/>
        </w:rPr>
      </w:pPr>
      <w:bookmarkStart w:id="99" w:name="_Toc266039188"/>
    </w:p>
    <w:p w:rsidR="007C0EE8" w:rsidRPr="007E48E2" w:rsidRDefault="007C0EE8" w:rsidP="007C0EE8">
      <w:pPr>
        <w:pStyle w:val="Subttulo"/>
        <w:outlineLvl w:val="2"/>
        <w:rPr>
          <w:lang w:val="es-ES"/>
        </w:rPr>
      </w:pPr>
      <w:bookmarkStart w:id="100" w:name="_Toc280454342"/>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9"/>
      <w:bookmarkEnd w:id="10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proofErr w:type="spellStart"/>
      <w:r w:rsidR="003A35CD" w:rsidRPr="001A7D23">
        <w:t>You</w:t>
      </w:r>
      <w:r w:rsidR="003A35CD">
        <w:t>t</w:t>
      </w:r>
      <w:r w:rsidR="003A35CD" w:rsidRPr="001A7D23">
        <w:t>ube</w:t>
      </w:r>
      <w:proofErr w:type="spellEnd"/>
      <w:r>
        <w:t xml:space="preserve">, a la que terminó comprando el 2006. Finalmente, Google Vídeo pasó a funcionar como un mero buscador de </w:t>
      </w:r>
      <w:r w:rsidR="00810D0C">
        <w:t xml:space="preserve">videos </w:t>
      </w:r>
      <w:r>
        <w:t xml:space="preserve">en la red, pasando a ser </w:t>
      </w:r>
      <w:proofErr w:type="spellStart"/>
      <w:r>
        <w:t>YouTube</w:t>
      </w:r>
      <w:proofErr w:type="spellEnd"/>
      <w:r>
        <w:t xml:space="preserv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 xml:space="preserve">Nuestra misión es organizar la información del mundo, y eso incluye los miles de programas de televisión de cada día. Google Video permite buscar en un creciente </w:t>
      </w:r>
      <w:r>
        <w:rPr>
          <w:i/>
          <w:iCs/>
        </w:rPr>
        <w:lastRenderedPageBreak/>
        <w:t>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60"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1" w:name="_Toc280454789"/>
      <w:r>
        <w:t xml:space="preserve">Ilustración </w:t>
      </w:r>
      <w:r w:rsidR="008B6BC9">
        <w:fldChar w:fldCharType="begin"/>
      </w:r>
      <w:r>
        <w:instrText xml:space="preserve"> SEQ Ilustración \* ARABIC </w:instrText>
      </w:r>
      <w:r w:rsidR="008B6BC9">
        <w:fldChar w:fldCharType="separate"/>
      </w:r>
      <w:r w:rsidR="00E74706">
        <w:rPr>
          <w:noProof/>
        </w:rPr>
        <w:t>19</w:t>
      </w:r>
      <w:r w:rsidR="008B6BC9">
        <w:fldChar w:fldCharType="end"/>
      </w:r>
      <w:r>
        <w:t xml:space="preserve"> - Google Video</w:t>
      </w:r>
      <w:bookmarkEnd w:id="101"/>
    </w:p>
    <w:bookmarkStart w:id="102" w:name="_Toc266039209"/>
    <w:p w:rsidR="007C0EE8" w:rsidRPr="00460025" w:rsidRDefault="008B6BC9"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2"/>
      <w:r w:rsidRPr="00460025">
        <w:rPr>
          <w:b w:val="0"/>
        </w:rPr>
        <w:fldChar w:fldCharType="end"/>
      </w:r>
    </w:p>
    <w:p w:rsidR="007C0EE8" w:rsidRPr="00837C57" w:rsidRDefault="007C0EE8" w:rsidP="007C0EE8"/>
    <w:p w:rsidR="007C0EE8" w:rsidRDefault="007C0EE8" w:rsidP="007C0EE8">
      <w:pPr>
        <w:rPr>
          <w:noProof/>
        </w:rPr>
      </w:pPr>
      <w:r>
        <w:lastRenderedPageBreak/>
        <w:t xml:space="preserve">El 9 de enero de 2006, Google puso a disposición de sus usuarios su propio reproductor de video y añadió la posibilidad de descargar los videos de su página en formato </w:t>
      </w:r>
      <w:proofErr w:type="spellStart"/>
      <w:r>
        <w:t>gvi</w:t>
      </w:r>
      <w:proofErr w:type="spellEnd"/>
      <w:r>
        <w:t xml:space="preserve">, y en formato .mp4 preparado para </w:t>
      </w:r>
      <w:proofErr w:type="spellStart"/>
      <w:r w:rsidRPr="00A57C66">
        <w:t>iPod</w:t>
      </w:r>
      <w:proofErr w:type="spellEnd"/>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3" w:name="_Toc266039189"/>
      <w:bookmarkStart w:id="104" w:name="_Toc280454343"/>
      <w:r w:rsidRPr="007E48E2">
        <w:lastRenderedPageBreak/>
        <w:t>3.</w:t>
      </w:r>
      <w:r w:rsidR="003607CB">
        <w:t>2</w:t>
      </w:r>
      <w:r w:rsidRPr="007E48E2">
        <w:t>.3</w:t>
      </w:r>
      <w:r w:rsidR="004578B2">
        <w:t>.</w:t>
      </w:r>
      <w:r w:rsidR="00E06820">
        <w:t xml:space="preserve"> </w:t>
      </w:r>
      <w:proofErr w:type="spellStart"/>
      <w:r w:rsidRPr="007E48E2">
        <w:t>Vimeo</w:t>
      </w:r>
      <w:bookmarkEnd w:id="103"/>
      <w:bookmarkEnd w:id="104"/>
      <w:proofErr w:type="spellEnd"/>
    </w:p>
    <w:p w:rsidR="007C0EE8" w:rsidRDefault="007C0EE8" w:rsidP="007C0EE8">
      <w:proofErr w:type="spellStart"/>
      <w:r>
        <w:rPr>
          <w:b/>
          <w:bCs/>
        </w:rPr>
        <w:t>Vimeo</w:t>
      </w:r>
      <w:proofErr w:type="spellEnd"/>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w:t>
      </w:r>
      <w:proofErr w:type="spellStart"/>
      <w:r>
        <w:t>InterActiveCorp</w:t>
      </w:r>
      <w:proofErr w:type="spellEnd"/>
      <w:r>
        <w:t xml:space="preserve">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proofErr w:type="spellStart"/>
      <w:r>
        <w:t>Vimeo</w:t>
      </w:r>
      <w:proofErr w:type="spellEnd"/>
      <w:r>
        <w:t xml:space="preserve">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w:t>
      </w:r>
      <w:proofErr w:type="spellStart"/>
      <w:r>
        <w:t>Vimeo</w:t>
      </w:r>
      <w:proofErr w:type="spellEnd"/>
      <w:r>
        <w:t xml:space="preserve">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1"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5" w:name="_Toc280454790"/>
      <w:r w:rsidRPr="00CE025F">
        <w:t xml:space="preserve">Ilustración </w:t>
      </w:r>
      <w:r w:rsidR="008B6BC9" w:rsidRPr="00CE025F">
        <w:fldChar w:fldCharType="begin"/>
      </w:r>
      <w:r w:rsidRPr="00CE025F">
        <w:instrText xml:space="preserve"> SEQ Ilustración \* ARABIC </w:instrText>
      </w:r>
      <w:r w:rsidR="008B6BC9" w:rsidRPr="00CE025F">
        <w:fldChar w:fldCharType="separate"/>
      </w:r>
      <w:r w:rsidR="00E74706">
        <w:rPr>
          <w:noProof/>
        </w:rPr>
        <w:t>20</w:t>
      </w:r>
      <w:r w:rsidR="008B6BC9" w:rsidRPr="00CE025F">
        <w:fldChar w:fldCharType="end"/>
      </w:r>
      <w:r w:rsidRPr="00CE025F">
        <w:t xml:space="preserve"> - </w:t>
      </w:r>
      <w:proofErr w:type="spellStart"/>
      <w:r w:rsidRPr="00CE025F">
        <w:t>Vimeo</w:t>
      </w:r>
      <w:bookmarkEnd w:id="105"/>
      <w:proofErr w:type="spellEnd"/>
    </w:p>
    <w:bookmarkStart w:id="106" w:name="_Toc266039210"/>
    <w:p w:rsidR="007C0EE8" w:rsidRPr="00CE025F" w:rsidRDefault="008B6BC9"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6"/>
      <w:r w:rsidRPr="00CE025F">
        <w:rPr>
          <w:b w:val="0"/>
        </w:rPr>
        <w:fldChar w:fldCharType="end"/>
      </w:r>
    </w:p>
    <w:p w:rsidR="007C0EE8" w:rsidRPr="007E48E2" w:rsidRDefault="0026694D" w:rsidP="007C0EE8">
      <w:pPr>
        <w:pStyle w:val="Subttulo"/>
        <w:outlineLvl w:val="2"/>
        <w:rPr>
          <w:lang w:val="es-ES"/>
        </w:rPr>
      </w:pPr>
      <w:bookmarkStart w:id="107" w:name="_Toc266039190"/>
      <w:r>
        <w:rPr>
          <w:lang w:val="es-ES"/>
        </w:rPr>
        <w:br w:type="page"/>
      </w:r>
      <w:bookmarkStart w:id="108" w:name="_Toc280454344"/>
      <w:r w:rsidR="007C0EE8" w:rsidRPr="007E48E2">
        <w:rPr>
          <w:lang w:val="es-ES"/>
        </w:rPr>
        <w:lastRenderedPageBreak/>
        <w:t>3.</w:t>
      </w:r>
      <w:r w:rsidR="003607CB">
        <w:rPr>
          <w:lang w:val="es-ES"/>
        </w:rPr>
        <w:t>2</w:t>
      </w:r>
      <w:r w:rsidR="007C0EE8" w:rsidRPr="007E48E2">
        <w:rPr>
          <w:lang w:val="es-ES"/>
        </w:rPr>
        <w:t>.4</w:t>
      </w:r>
      <w:proofErr w:type="gramStart"/>
      <w:r w:rsidR="004578B2">
        <w:rPr>
          <w:lang w:val="es-ES"/>
        </w:rPr>
        <w:t>.</w:t>
      </w:r>
      <w:r w:rsidR="007C0EE8" w:rsidRPr="007E48E2">
        <w:rPr>
          <w:lang w:val="es-ES"/>
        </w:rPr>
        <w:t>TerraTV</w:t>
      </w:r>
      <w:bookmarkEnd w:id="107"/>
      <w:bookmarkEnd w:id="108"/>
      <w:proofErr w:type="gramEnd"/>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2"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09" w:name="_Toc276683979"/>
      <w:bookmarkStart w:id="110" w:name="_Toc280454791"/>
      <w:r>
        <w:t xml:space="preserve">Ilustración </w:t>
      </w:r>
      <w:r w:rsidR="008B6BC9">
        <w:fldChar w:fldCharType="begin"/>
      </w:r>
      <w:r>
        <w:instrText xml:space="preserve"> SEQ Ilustración \* ARABIC </w:instrText>
      </w:r>
      <w:r w:rsidR="008B6BC9">
        <w:fldChar w:fldCharType="separate"/>
      </w:r>
      <w:r w:rsidR="00E74706">
        <w:rPr>
          <w:noProof/>
        </w:rPr>
        <w:t>21</w:t>
      </w:r>
      <w:r w:rsidR="008B6BC9">
        <w:fldChar w:fldCharType="end"/>
      </w:r>
      <w:r>
        <w:t xml:space="preserve"> - Terra TV</w:t>
      </w:r>
      <w:bookmarkEnd w:id="109"/>
      <w:bookmarkEnd w:id="110"/>
    </w:p>
    <w:bookmarkStart w:id="111" w:name="_Toc266039211"/>
    <w:p w:rsidR="007C0EE8" w:rsidRPr="00460025" w:rsidRDefault="008B6BC9"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1"/>
      <w:r w:rsidRPr="00460025">
        <w:rPr>
          <w:b w:val="0"/>
        </w:rPr>
        <w:fldChar w:fldCharType="end"/>
      </w:r>
    </w:p>
    <w:p w:rsidR="009A106D" w:rsidRDefault="007C0EE8" w:rsidP="00460025">
      <w:pPr>
        <w:pStyle w:val="Subttulo"/>
        <w:rPr>
          <w:lang w:val="es-ES"/>
        </w:rPr>
      </w:pPr>
      <w:r w:rsidRPr="00BD1B4B">
        <w:br w:type="page"/>
      </w:r>
      <w:bookmarkStart w:id="112" w:name="_Toc266039191"/>
      <w:r w:rsidRPr="007E48E2">
        <w:rPr>
          <w:lang w:val="es-ES"/>
        </w:rPr>
        <w:lastRenderedPageBreak/>
        <w:t>3.</w:t>
      </w:r>
      <w:r w:rsidR="003607CB">
        <w:rPr>
          <w:lang w:val="es-ES"/>
        </w:rPr>
        <w:t>2</w:t>
      </w:r>
      <w:r w:rsidRPr="007E48E2">
        <w:rPr>
          <w:lang w:val="es-ES"/>
        </w:rPr>
        <w:t>.5</w:t>
      </w:r>
      <w:proofErr w:type="gramStart"/>
      <w:r w:rsidR="004578B2">
        <w:rPr>
          <w:lang w:val="es-ES"/>
        </w:rPr>
        <w:t>.</w:t>
      </w:r>
      <w:r w:rsidRPr="007E48E2">
        <w:rPr>
          <w:lang w:val="es-ES"/>
        </w:rPr>
        <w:t>EmolTV</w:t>
      </w:r>
      <w:bookmarkEnd w:id="112"/>
      <w:proofErr w:type="gramEnd"/>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 xml:space="preserve">ón aprovechando las ventajas de </w:t>
      </w:r>
      <w:proofErr w:type="spellStart"/>
      <w:r>
        <w:t>Ajax</w:t>
      </w:r>
      <w:proofErr w:type="spellEnd"/>
      <w:r>
        <w:t xml:space="preserve"> para cargar los videos. Esto se ha logrado sacrificando un poco el </w:t>
      </w:r>
      <w:proofErr w:type="spellStart"/>
      <w:r>
        <w:t>feedback</w:t>
      </w:r>
      <w:proofErr w:type="spellEnd"/>
      <w:r>
        <w:t xml:space="preserve">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3"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3" w:name="_Toc280454792"/>
      <w:r>
        <w:t xml:space="preserve">Ilustración </w:t>
      </w:r>
      <w:r w:rsidR="008B6BC9">
        <w:fldChar w:fldCharType="begin"/>
      </w:r>
      <w:r>
        <w:instrText xml:space="preserve"> SEQ Ilustración \* ARABIC </w:instrText>
      </w:r>
      <w:r w:rsidR="008B6BC9">
        <w:fldChar w:fldCharType="separate"/>
      </w:r>
      <w:r w:rsidR="00E74706">
        <w:rPr>
          <w:noProof/>
        </w:rPr>
        <w:t>22</w:t>
      </w:r>
      <w:r w:rsidR="008B6BC9">
        <w:fldChar w:fldCharType="end"/>
      </w:r>
      <w:r>
        <w:t xml:space="preserve"> - </w:t>
      </w:r>
      <w:proofErr w:type="spellStart"/>
      <w:r>
        <w:t>Emol</w:t>
      </w:r>
      <w:proofErr w:type="spellEnd"/>
      <w:r>
        <w:t xml:space="preserve"> TV</w:t>
      </w:r>
      <w:bookmarkEnd w:id="113"/>
    </w:p>
    <w:bookmarkStart w:id="114" w:name="_Toc266039212"/>
    <w:p w:rsidR="007C0EE8" w:rsidRPr="00460025" w:rsidRDefault="008B6BC9"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4"/>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5" w:name="_Toc266039192"/>
      <w:r>
        <w:rPr>
          <w:lang w:val="es-ES"/>
        </w:rPr>
        <w:br w:type="page"/>
      </w:r>
    </w:p>
    <w:p w:rsidR="007C0EE8" w:rsidRPr="00460025" w:rsidRDefault="007C0EE8" w:rsidP="007C0EE8">
      <w:pPr>
        <w:pStyle w:val="Subttulo"/>
        <w:outlineLvl w:val="2"/>
        <w:rPr>
          <w:lang w:val="es-ES"/>
        </w:rPr>
      </w:pPr>
      <w:bookmarkStart w:id="116" w:name="_Toc280454345"/>
      <w:r w:rsidRPr="00460025">
        <w:rPr>
          <w:lang w:val="es-ES"/>
        </w:rPr>
        <w:lastRenderedPageBreak/>
        <w:t>3.</w:t>
      </w:r>
      <w:r w:rsidR="003607CB">
        <w:rPr>
          <w:lang w:val="es-ES"/>
        </w:rPr>
        <w:t>2</w:t>
      </w:r>
      <w:r w:rsidRPr="00460025">
        <w:rPr>
          <w:lang w:val="es-ES"/>
        </w:rPr>
        <w:t>.6</w:t>
      </w:r>
      <w:r w:rsidR="00FE6036" w:rsidRPr="00460025">
        <w:rPr>
          <w:lang w:val="es-ES"/>
        </w:rPr>
        <w:t>.</w:t>
      </w:r>
      <w:r w:rsidRPr="00460025">
        <w:rPr>
          <w:lang w:val="es-ES"/>
        </w:rPr>
        <w:t xml:space="preserve"> 3TV</w:t>
      </w:r>
      <w:bookmarkEnd w:id="115"/>
      <w:bookmarkEnd w:id="116"/>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proofErr w:type="spellStart"/>
      <w:r>
        <w:t>youtube</w:t>
      </w:r>
      <w:proofErr w:type="spellEnd"/>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w:t>
      </w:r>
      <w:proofErr w:type="spellStart"/>
      <w:r>
        <w:t>flv</w:t>
      </w:r>
      <w:proofErr w:type="spellEnd"/>
      <w:r>
        <w:t>).</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4"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7" w:name="_Toc276683980"/>
      <w:bookmarkStart w:id="118" w:name="_Toc280454793"/>
      <w:r>
        <w:t xml:space="preserve">Ilustración </w:t>
      </w:r>
      <w:r w:rsidR="008B6BC9">
        <w:fldChar w:fldCharType="begin"/>
      </w:r>
      <w:r>
        <w:instrText xml:space="preserve"> SEQ Ilustración \* ARABIC </w:instrText>
      </w:r>
      <w:r w:rsidR="008B6BC9">
        <w:fldChar w:fldCharType="separate"/>
      </w:r>
      <w:r w:rsidR="00E74706">
        <w:rPr>
          <w:noProof/>
        </w:rPr>
        <w:t>23</w:t>
      </w:r>
      <w:r w:rsidR="008B6BC9">
        <w:fldChar w:fldCharType="end"/>
      </w:r>
      <w:r>
        <w:t xml:space="preserve"> - </w:t>
      </w:r>
      <w:r w:rsidRPr="00B90018">
        <w:t>3TV</w:t>
      </w:r>
      <w:bookmarkEnd w:id="117"/>
      <w:bookmarkEnd w:id="118"/>
    </w:p>
    <w:bookmarkStart w:id="119" w:name="_Toc266039213"/>
    <w:p w:rsidR="007C0EE8" w:rsidRPr="00460025" w:rsidRDefault="008B6BC9"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19"/>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0" w:name="_Toc280454346"/>
      <w:r w:rsidRPr="00460025">
        <w:rPr>
          <w:lang w:val="es-ES"/>
        </w:rPr>
        <w:lastRenderedPageBreak/>
        <w:t>3.</w:t>
      </w:r>
      <w:r w:rsidR="003607CB">
        <w:rPr>
          <w:lang w:val="es-ES"/>
        </w:rPr>
        <w:t>3</w:t>
      </w:r>
      <w:r w:rsidRPr="00460025">
        <w:rPr>
          <w:lang w:val="es-ES"/>
        </w:rPr>
        <w:t>. Google TV</w:t>
      </w:r>
      <w:bookmarkEnd w:id="120"/>
    </w:p>
    <w:p w:rsidR="00421830" w:rsidRDefault="00421830" w:rsidP="00421830">
      <w:r w:rsidRPr="00532391">
        <w:rPr>
          <w:b/>
          <w:bCs/>
        </w:rPr>
        <w:t>Google TV</w:t>
      </w:r>
      <w:r w:rsidRPr="00532391">
        <w:t xml:space="preserve"> es una plataforma de hardware y software para  televisores de alta definición basado en el sistema operativo </w:t>
      </w:r>
      <w:proofErr w:type="spellStart"/>
      <w:r w:rsidRPr="00532391">
        <w:t>Android</w:t>
      </w:r>
      <w:proofErr w:type="spellEnd"/>
      <w:r w:rsidRPr="00532391">
        <w:t xml:space="preserve">, a </w:t>
      </w:r>
      <w:r>
        <w:t xml:space="preserve">través del </w:t>
      </w:r>
      <w:r w:rsidRPr="00532391">
        <w:t xml:space="preserve"> uso de </w:t>
      </w:r>
      <w:proofErr w:type="spellStart"/>
      <w:r w:rsidRPr="00532391">
        <w:t>IPTV.</w:t>
      </w:r>
      <w:r>
        <w:t>E</w:t>
      </w:r>
      <w:r w:rsidRPr="00532391">
        <w:t>n</w:t>
      </w:r>
      <w:proofErr w:type="spellEnd"/>
      <w:r w:rsidRPr="00532391">
        <w:t xml:space="preserve">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 xml:space="preserve">Google TV funciona sobre </w:t>
      </w:r>
      <w:proofErr w:type="spellStart"/>
      <w:r w:rsidRPr="00532391">
        <w:t>Android</w:t>
      </w:r>
      <w:proofErr w:type="spellEnd"/>
      <w:r w:rsidRPr="00532391">
        <w:t xml:space="preserve"> 2.1 y puede ser actualizado de forma remota. El navegador es Google </w:t>
      </w:r>
      <w:proofErr w:type="spellStart"/>
      <w:r w:rsidRPr="00532391">
        <w:t>Chrome</w:t>
      </w:r>
      <w:proofErr w:type="spellEnd"/>
      <w:r w:rsidRPr="00532391">
        <w:t xml:space="preserve">, corriendo Flash. El uso de </w:t>
      </w:r>
      <w:proofErr w:type="spellStart"/>
      <w:r w:rsidRPr="00532391">
        <w:t>Android</w:t>
      </w:r>
      <w:proofErr w:type="spellEnd"/>
      <w:r w:rsidRPr="00532391">
        <w:t xml:space="preserve"> permite que las aplicaciones de los móviles funcionen también en la TV.</w:t>
      </w:r>
    </w:p>
    <w:p w:rsidR="00421830" w:rsidRPr="00532391" w:rsidRDefault="00421830" w:rsidP="00421830">
      <w:r w:rsidRPr="00532391">
        <w:t xml:space="preserve">Los desarrolladores ya pueden comenzar a crear aplicaciones para Google TV, y se espera que se lance un </w:t>
      </w:r>
      <w:proofErr w:type="spellStart"/>
      <w:r w:rsidRPr="00532391">
        <w:t>AndroidMarket</w:t>
      </w:r>
      <w:proofErr w:type="spellEnd"/>
      <w:r w:rsidRPr="00532391">
        <w:t xml:space="preserve"> para este sistema a principios de 2011. Para entonces también estarán disponibles </w:t>
      </w:r>
      <w:proofErr w:type="spellStart"/>
      <w:r w:rsidRPr="00532391">
        <w:t>APIs</w:t>
      </w:r>
      <w:proofErr w:type="spellEnd"/>
      <w:r w:rsidRPr="00532391">
        <w:t xml:space="preserve">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 xml:space="preserve">Los protocolos de comunicación de estos dispositivos con servidores web están basados en XML también acepta formatos RSS ya existentes como </w:t>
      </w:r>
      <w:proofErr w:type="spellStart"/>
      <w:r>
        <w:t>playlists</w:t>
      </w:r>
      <w:proofErr w:type="spellEnd"/>
      <w:r>
        <w:t xml:space="preserve"> de </w:t>
      </w:r>
      <w:proofErr w:type="spellStart"/>
      <w:r>
        <w:t>iTunes</w:t>
      </w:r>
      <w:proofErr w:type="spellEnd"/>
      <w:r>
        <w:t>.</w:t>
      </w:r>
    </w:p>
    <w:p w:rsidR="00421830" w:rsidRDefault="00421830" w:rsidP="00421830">
      <w:pPr>
        <w:pStyle w:val="NormalWeb"/>
      </w:pPr>
    </w:p>
    <w:p w:rsidR="00421830" w:rsidRDefault="00421830" w:rsidP="00421830">
      <w:pPr>
        <w:pStyle w:val="NormalWeb"/>
      </w:pPr>
    </w:p>
    <w:p w:rsidR="00421830" w:rsidRDefault="00A421A7" w:rsidP="00421830">
      <w:r>
        <w:lastRenderedPageBreak/>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 xml:space="preserve">oogle </w:t>
      </w:r>
      <w:proofErr w:type="spellStart"/>
      <w:r w:rsidR="00421830" w:rsidRPr="00532391">
        <w:t>Chrome</w:t>
      </w:r>
      <w:proofErr w:type="spellEnd"/>
      <w:r w:rsidR="00421830" w:rsidRPr="00532391">
        <w:t xml:space="preserv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 xml:space="preserve">icture, estos TV están equipados con un hardware que contiene un procesador Intel </w:t>
      </w:r>
      <w:proofErr w:type="spellStart"/>
      <w:r w:rsidR="00421830" w:rsidRPr="00532391">
        <w:t>Atom</w:t>
      </w:r>
      <w:proofErr w:type="spellEnd"/>
      <w:r w:rsidR="00421830" w:rsidRPr="00532391">
        <w:t xml:space="preserve"> y una capacidad de 8GB de memoria, conectividad </w:t>
      </w:r>
      <w:proofErr w:type="spellStart"/>
      <w:r w:rsidR="00421830" w:rsidRPr="00532391">
        <w:t>WiFi</w:t>
      </w:r>
      <w:proofErr w:type="spellEnd"/>
      <w:r w:rsidR="00421830" w:rsidRPr="00532391">
        <w:t>.</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5"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1" w:name="_Toc276683981"/>
      <w:bookmarkStart w:id="122" w:name="_Toc280454794"/>
      <w:r>
        <w:t xml:space="preserve">Ilustración </w:t>
      </w:r>
      <w:r w:rsidR="008B6BC9">
        <w:fldChar w:fldCharType="begin"/>
      </w:r>
      <w:r>
        <w:instrText xml:space="preserve"> SEQ Ilustración \* ARABIC </w:instrText>
      </w:r>
      <w:r w:rsidR="008B6BC9">
        <w:fldChar w:fldCharType="separate"/>
      </w:r>
      <w:r w:rsidR="00E74706">
        <w:rPr>
          <w:noProof/>
        </w:rPr>
        <w:t>24</w:t>
      </w:r>
      <w:r w:rsidR="008B6BC9">
        <w:fldChar w:fldCharType="end"/>
      </w:r>
      <w:r>
        <w:t xml:space="preserve"> – Google TV en un televisor IPTV conectado a internet</w:t>
      </w:r>
      <w:bookmarkEnd w:id="121"/>
      <w:bookmarkEnd w:id="122"/>
    </w:p>
    <w:p w:rsidR="009A106D" w:rsidRPr="00460025" w:rsidRDefault="008B6BC9" w:rsidP="00460025">
      <w:pPr>
        <w:pStyle w:val="Ttulo7"/>
        <w:rPr>
          <w:kern w:val="36"/>
          <w:lang w:val="es-CL"/>
        </w:rPr>
      </w:pPr>
      <w:hyperlink r:id="rId66"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3" w:name="_Toc280454347"/>
      <w:r w:rsidRPr="000B5660">
        <w:lastRenderedPageBreak/>
        <w:t>4. Desarrollo</w:t>
      </w:r>
      <w:bookmarkEnd w:id="123"/>
    </w:p>
    <w:p w:rsidR="000E1C37" w:rsidRDefault="000E1C37" w:rsidP="000B5660">
      <w:pPr>
        <w:pStyle w:val="Subttulo"/>
        <w:outlineLvl w:val="1"/>
      </w:pPr>
      <w:bookmarkStart w:id="124" w:name="_Toc280454348"/>
      <w:r w:rsidRPr="000B5660">
        <w:t>4.1. Toma de requerimientos</w:t>
      </w:r>
      <w:bookmarkEnd w:id="124"/>
    </w:p>
    <w:p w:rsidR="000B4B81" w:rsidRDefault="000B4B81" w:rsidP="000B4B81">
      <w:r>
        <w:t xml:space="preserve">Los requerimientos se </w:t>
      </w:r>
      <w:r w:rsidR="00D20981">
        <w:t>definen de acuerdo a esta investigación, tomando en cuenta el estado del arte, en la primera iteración se tomaran requerimientos muy específicos</w:t>
      </w:r>
      <w:r w:rsidR="00A0724E">
        <w:t xml:space="preserve"> y corresponden al </w:t>
      </w:r>
      <w:proofErr w:type="spellStart"/>
      <w:r w:rsidR="00A0724E">
        <w:t>core</w:t>
      </w:r>
      <w:proofErr w:type="spellEnd"/>
      <w:r w:rsidR="00A0724E">
        <w:t xml:space="preserve"> de la aplicación y del </w:t>
      </w:r>
      <w:proofErr w:type="spellStart"/>
      <w:r w:rsidR="00A0724E">
        <w:t>framework</w:t>
      </w:r>
      <w:proofErr w:type="spellEnd"/>
      <w:r w:rsidR="00A0724E">
        <w:t>. A</w:t>
      </w:r>
      <w:r w:rsidR="00D20981">
        <w:t xml:space="preserve"> medida que se vayan alcanzando algunos objetivos se irán definiendo más objetivos </w:t>
      </w:r>
      <w:r w:rsidR="00F47C59">
        <w:t>que permitan perfeccionar</w:t>
      </w:r>
      <w:r w:rsidR="00D20981">
        <w:t xml:space="preserve"> el software.</w:t>
      </w:r>
    </w:p>
    <w:p w:rsidR="008267EE" w:rsidRDefault="00F132E1" w:rsidP="000B4B81">
      <w:r>
        <w:t>En esta instancia definen</w:t>
      </w:r>
      <w:r w:rsidR="008267EE">
        <w:t xml:space="preserve"> los requerimientos de la primera etapa</w:t>
      </w:r>
      <w:r w:rsidR="00577D0E">
        <w:t>, los que están más sujetos a cambio son los requerimientos funcionales</w:t>
      </w:r>
      <w:r w:rsidR="00925BF0">
        <w:t>.</w:t>
      </w:r>
    </w:p>
    <w:p w:rsidR="000E1C37" w:rsidRDefault="000E1C37" w:rsidP="000B5660">
      <w:pPr>
        <w:pStyle w:val="Subttulo"/>
        <w:outlineLvl w:val="2"/>
      </w:pPr>
      <w:bookmarkStart w:id="125" w:name="_Toc280454349"/>
      <w:r w:rsidRPr="000B5660">
        <w:t>4.1.1. Requerimientos Funcionales</w:t>
      </w:r>
      <w:bookmarkEnd w:id="125"/>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(titulo, descripción, fecha de creación, </w:t>
      </w:r>
      <w:proofErr w:type="spellStart"/>
      <w:r w:rsidR="008267EE">
        <w:t>tags</w:t>
      </w:r>
      <w:proofErr w:type="spellEnd"/>
      <w:r w:rsidR="008267EE">
        <w:t>).</w:t>
      </w:r>
    </w:p>
    <w:p w:rsidR="008267EE" w:rsidRDefault="008267EE" w:rsidP="002E2E02">
      <w:pPr>
        <w:pStyle w:val="Prrafodelista"/>
        <w:numPr>
          <w:ilvl w:val="0"/>
          <w:numId w:val="33"/>
        </w:numPr>
      </w:pPr>
      <w:r>
        <w:t>El sistema debe tener una interf</w:t>
      </w:r>
      <w:r w:rsidR="00925BF0">
        <w:t>a</w:t>
      </w:r>
      <w:r>
        <w:t xml:space="preserve">z de </w:t>
      </w:r>
      <w:proofErr w:type="spellStart"/>
      <w:r>
        <w:t>front</w:t>
      </w:r>
      <w:proofErr w:type="spellEnd"/>
      <w:r>
        <w:t>-office y otra de back-office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26" w:name="_Toc280454350"/>
      <w:r w:rsidRPr="000B5660">
        <w:lastRenderedPageBreak/>
        <w:t>4.1.2. Requerimientos No Funcionales</w:t>
      </w:r>
      <w:bookmarkEnd w:id="126"/>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 xml:space="preserve">Los componentes deben usar un lenguaje multiplataforma </w:t>
      </w:r>
      <w:proofErr w:type="spellStart"/>
      <w:r>
        <w:t>com</w:t>
      </w:r>
      <w:proofErr w:type="spellEnd"/>
      <w:r>
        <w:t xml:space="preserve"> XML o </w:t>
      </w:r>
      <w:proofErr w:type="spellStart"/>
      <w:r>
        <w:t>Json</w:t>
      </w:r>
      <w:proofErr w:type="spellEnd"/>
      <w:r>
        <w:t>.</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 xml:space="preserve">El </w:t>
      </w:r>
      <w:proofErr w:type="spellStart"/>
      <w:r>
        <w:t>front</w:t>
      </w:r>
      <w:proofErr w:type="spellEnd"/>
      <w:r>
        <w:t xml:space="preserve"> office debe funcionar con </w:t>
      </w:r>
      <w:proofErr w:type="spellStart"/>
      <w:r>
        <w:t>templates</w:t>
      </w:r>
      <w:proofErr w:type="spellEnd"/>
      <w:r>
        <w:t xml:space="preserve"> independientes de las vistas y modelos.</w:t>
      </w:r>
    </w:p>
    <w:p w:rsidR="00746ECF" w:rsidRPr="006A70C9" w:rsidRDefault="00746ECF" w:rsidP="00D678D7">
      <w:pPr>
        <w:pStyle w:val="Prrafodelista"/>
        <w:numPr>
          <w:ilvl w:val="0"/>
          <w:numId w:val="34"/>
        </w:numPr>
      </w:pPr>
      <w:r>
        <w:t xml:space="preserve">Las vistas deben ser, en lo posible, independientes de los modelos y </w:t>
      </w:r>
      <w:proofErr w:type="spellStart"/>
      <w:r>
        <w:t>templates</w:t>
      </w:r>
      <w:proofErr w:type="spellEnd"/>
      <w:r>
        <w:t>.</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7" w:name="_Toc280454351"/>
      <w:r w:rsidRPr="000B5660">
        <w:lastRenderedPageBreak/>
        <w:t>4.2</w:t>
      </w:r>
      <w:r w:rsidR="00B53E02" w:rsidRPr="000B5660">
        <w:t>. Tecnología a Utilizar</w:t>
      </w:r>
      <w:bookmarkEnd w:id="127"/>
    </w:p>
    <w:p w:rsidR="00F83408" w:rsidRDefault="00F83408" w:rsidP="00F83408">
      <w:r>
        <w:t xml:space="preserve">Ya que son bastantes las TI involucradas en el desarrollo de este proyecto, se dividirá este tema en 2 frentes: el lado servidor en el cual está el </w:t>
      </w:r>
      <w:proofErr w:type="spellStart"/>
      <w:r>
        <w:t>core</w:t>
      </w:r>
      <w:proofErr w:type="spellEnd"/>
      <w:r>
        <w:t xml:space="preserve"> de la aplicación sobre un servidor Linux, y el lado cliente donde se depende de las capacidades del agente de usuario y principalmente </w:t>
      </w:r>
      <w:r w:rsidR="00302ACA">
        <w:t xml:space="preserve">de </w:t>
      </w:r>
      <w:r>
        <w:t>el navegador web.</w:t>
      </w:r>
    </w:p>
    <w:p w:rsidR="00532FF3" w:rsidRPr="00F83408" w:rsidRDefault="00B8683C" w:rsidP="00F83408">
      <w:r>
        <w:t>Para este lanzamiento específico se usaran</w:t>
      </w:r>
      <w:r w:rsidR="00532FF3">
        <w:t xml:space="preserve"> PHP 5.3, </w:t>
      </w:r>
      <w:proofErr w:type="spellStart"/>
      <w:r w:rsidR="00532FF3">
        <w:t>MySQL</w:t>
      </w:r>
      <w:proofErr w:type="spellEnd"/>
      <w:r w:rsidR="00532FF3">
        <w:t xml:space="preserve"> 5</w:t>
      </w:r>
      <w:r>
        <w:t>,</w:t>
      </w:r>
      <w:r w:rsidR="00CE025F">
        <w:t xml:space="preserve"> </w:t>
      </w:r>
      <w:proofErr w:type="spellStart"/>
      <w:r w:rsidR="00532FF3">
        <w:t>FFMpeg</w:t>
      </w:r>
      <w:proofErr w:type="spellEnd"/>
      <w:r w:rsidR="00532FF3">
        <w:t xml:space="preserve">, </w:t>
      </w:r>
      <w:proofErr w:type="spellStart"/>
      <w:r w:rsidR="00532FF3">
        <w:t>JQuery</w:t>
      </w:r>
      <w:proofErr w:type="spellEnd"/>
      <w:r w:rsidR="00532FF3">
        <w:t>, JW Player Flash.</w:t>
      </w:r>
    </w:p>
    <w:p w:rsidR="00B53E02" w:rsidRPr="000B5660" w:rsidRDefault="000E1C37" w:rsidP="00EC3C1C">
      <w:pPr>
        <w:pStyle w:val="Subttulo"/>
        <w:outlineLvl w:val="2"/>
      </w:pPr>
      <w:bookmarkStart w:id="128" w:name="_Toc280454352"/>
      <w:r w:rsidRPr="000B5660">
        <w:t>4.2</w:t>
      </w:r>
      <w:r w:rsidR="00B53E02" w:rsidRPr="000B5660">
        <w:t xml:space="preserve">.1. </w:t>
      </w:r>
      <w:r w:rsidRPr="000B5660">
        <w:t>Lado S</w:t>
      </w:r>
      <w:r w:rsidR="00B53E02" w:rsidRPr="000B5660">
        <w:t>ervidor</w:t>
      </w:r>
      <w:bookmarkEnd w:id="128"/>
    </w:p>
    <w:p w:rsidR="00B53E02" w:rsidRPr="000B5660" w:rsidRDefault="000E1C37" w:rsidP="000E1C37">
      <w:pPr>
        <w:pStyle w:val="Subttulo"/>
        <w:outlineLvl w:val="2"/>
      </w:pPr>
      <w:bookmarkStart w:id="129" w:name="_Toc280454353"/>
      <w:r w:rsidRPr="000B5660">
        <w:t xml:space="preserve">4.2.1.1. </w:t>
      </w:r>
      <w:r w:rsidR="00B53E02" w:rsidRPr="000B5660">
        <w:t>PHP 5.3</w:t>
      </w:r>
      <w:bookmarkEnd w:id="129"/>
    </w:p>
    <w:p w:rsidR="00B53E02" w:rsidRPr="000B5660" w:rsidRDefault="00B53E02" w:rsidP="00B53E02">
      <w:r w:rsidRPr="000B5660">
        <w:t>Para la elección de la tecnología es importante privilegiar las que nos ofrezcan la posibilidad de un desarrollo rápido y a la vez escalable.</w:t>
      </w:r>
    </w:p>
    <w:p w:rsidR="00B53E02" w:rsidRPr="000B5660" w:rsidRDefault="00B53E02" w:rsidP="00B53E02">
      <w:r w:rsidRPr="000B5660">
        <w:t xml:space="preserve">PHP es uno de los lenguajes web más orientados al desarrollo rápido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w:t>
      </w:r>
      <w:proofErr w:type="spellStart"/>
      <w:r w:rsidRPr="000B5660">
        <w:t>namespaces</w:t>
      </w:r>
      <w:proofErr w:type="spellEnd"/>
      <w:r w:rsidRPr="000B5660">
        <w:t xml:space="preserve"> lo que nos permite encapsular clases</w:t>
      </w:r>
      <w:r w:rsidR="00A53C45">
        <w:t xml:space="preserve">, esto es equivalente al uso de </w:t>
      </w:r>
      <w:proofErr w:type="spellStart"/>
      <w:r w:rsidR="00A53C45">
        <w:t>packages</w:t>
      </w:r>
      <w:proofErr w:type="spellEnd"/>
      <w:r w:rsidR="00A53C45">
        <w:t xml:space="preserve"> en Java.</w:t>
      </w:r>
      <w:r w:rsidRPr="000B5660">
        <w:t xml:space="preserve"> Esta característica  surgió como respuesta a algunos inconvenientes surgidos en proyectos relativamente grandes así como algunos </w:t>
      </w:r>
      <w:proofErr w:type="spellStart"/>
      <w:r w:rsidRPr="000B5660">
        <w:t>frameworks</w:t>
      </w:r>
      <w:proofErr w:type="spellEnd"/>
      <w:r w:rsidRPr="000B5660">
        <w:t xml:space="preserve"> en </w:t>
      </w:r>
      <w:r w:rsidRPr="000B5660">
        <w:lastRenderedPageBreak/>
        <w:t xml:space="preserve">que la falta de </w:t>
      </w:r>
      <w:proofErr w:type="spellStart"/>
      <w:r w:rsidRPr="000B5660">
        <w:t>namespaces</w:t>
      </w:r>
      <w:proofErr w:type="spellEnd"/>
      <w:r w:rsidRPr="000B5660">
        <w:t xml:space="preserve">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 xml:space="preserve">clases con </w:t>
      </w:r>
      <w:proofErr w:type="spellStart"/>
      <w:r>
        <w:t>namespaces</w:t>
      </w:r>
      <w:proofErr w:type="spellEnd"/>
      <w:r>
        <w:t xml:space="preserve"> y subcarpetas </w:t>
      </w:r>
      <w:proofErr w:type="spellStart"/>
      <w:r>
        <w:t>models</w:t>
      </w:r>
      <w:proofErr w:type="spellEnd"/>
      <w:r>
        <w:t xml:space="preserve">, </w:t>
      </w:r>
      <w:proofErr w:type="spellStart"/>
      <w:r>
        <w:t>views</w:t>
      </w:r>
      <w:proofErr w:type="spellEnd"/>
      <w:r>
        <w:t xml:space="preserve">, </w:t>
      </w:r>
      <w:proofErr w:type="spellStart"/>
      <w:r>
        <w:t>controllers</w:t>
      </w:r>
      <w:proofErr w:type="spellEnd"/>
      <w:r w:rsidR="00DD4F9B">
        <w:t xml:space="preserve">, </w:t>
      </w:r>
      <w:proofErr w:type="spellStart"/>
      <w:r w:rsidR="00DD4F9B">
        <w:t>lib</w:t>
      </w:r>
      <w:proofErr w:type="spellEnd"/>
      <w:r w:rsidR="00DD4F9B">
        <w:t xml:space="preserve"> y </w:t>
      </w:r>
      <w:proofErr w:type="spellStart"/>
      <w:r w:rsidR="00DD4F9B">
        <w:t>admin</w:t>
      </w:r>
      <w:proofErr w:type="spellEnd"/>
      <w:r>
        <w:t>.</w:t>
      </w:r>
    </w:p>
    <w:p w:rsidR="001B743C" w:rsidRPr="00302ACA" w:rsidRDefault="006020D4" w:rsidP="00B53E02">
      <w:pPr>
        <w:rPr>
          <w:u w:val="single"/>
        </w:rPr>
      </w:pPr>
      <w:r>
        <w:t xml:space="preserve">La siguiente figura muestra la estructura de la carpeta </w:t>
      </w:r>
      <w:proofErr w:type="spellStart"/>
      <w:r>
        <w:t>classes</w:t>
      </w:r>
      <w:proofErr w:type="spellEnd"/>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0" w:name="_Toc280454795"/>
      <w:r>
        <w:t xml:space="preserve">Ilustración </w:t>
      </w:r>
      <w:r w:rsidR="008B6BC9">
        <w:fldChar w:fldCharType="begin"/>
      </w:r>
      <w:r w:rsidR="008D3920">
        <w:instrText xml:space="preserve"> SEQ Ilustración \* ARABIC </w:instrText>
      </w:r>
      <w:r w:rsidR="008B6BC9">
        <w:fldChar w:fldCharType="separate"/>
      </w:r>
      <w:r w:rsidR="00E74706">
        <w:rPr>
          <w:noProof/>
        </w:rPr>
        <w:t>25</w:t>
      </w:r>
      <w:r w:rsidR="008B6BC9">
        <w:rPr>
          <w:noProof/>
        </w:rPr>
        <w:fldChar w:fldCharType="end"/>
      </w:r>
      <w:r>
        <w:t xml:space="preserve"> - Estructura Clases PHP del </w:t>
      </w:r>
      <w:proofErr w:type="spellStart"/>
      <w:r>
        <w:t>Core</w:t>
      </w:r>
      <w:proofErr w:type="spellEnd"/>
      <w:r>
        <w:t xml:space="preserve"> del CMS</w:t>
      </w:r>
      <w:bookmarkEnd w:id="130"/>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1" w:name="_Toc280454354"/>
      <w:r w:rsidRPr="000B5660">
        <w:lastRenderedPageBreak/>
        <w:t xml:space="preserve">4.2.1.2. </w:t>
      </w:r>
      <w:proofErr w:type="spellStart"/>
      <w:r w:rsidR="00B53E02" w:rsidRPr="000B5660">
        <w:t>MySQL</w:t>
      </w:r>
      <w:proofErr w:type="spellEnd"/>
      <w:r w:rsidR="00B53E02" w:rsidRPr="000B5660">
        <w:t xml:space="preserve"> 5</w:t>
      </w:r>
      <w:bookmarkEnd w:id="131"/>
    </w:p>
    <w:p w:rsidR="00B53E02" w:rsidRPr="000B5660" w:rsidRDefault="00B53E02" w:rsidP="00B53E02">
      <w:proofErr w:type="spellStart"/>
      <w:r w:rsidRPr="000B5660">
        <w:t>MySQL</w:t>
      </w:r>
      <w:proofErr w:type="spellEnd"/>
      <w:r w:rsidRPr="000B5660">
        <w:t xml:space="preserve"> es uno de los motores Open </w:t>
      </w:r>
      <w:proofErr w:type="spellStart"/>
      <w:r w:rsidRPr="000B5660">
        <w:t>Source</w:t>
      </w:r>
      <w:proofErr w:type="spellEnd"/>
      <w:r w:rsidRPr="000B5660">
        <w:t xml:space="preserve"> más usados a nivel mundial</w:t>
      </w:r>
      <w:r w:rsidR="007E132C" w:rsidRPr="000B5660">
        <w:t>,</w:t>
      </w:r>
      <w:r w:rsidRPr="000B5660">
        <w:t xml:space="preserve"> el motor de </w:t>
      </w:r>
      <w:proofErr w:type="spellStart"/>
      <w:r w:rsidRPr="000B5660">
        <w:t>MySQLMyIsam</w:t>
      </w:r>
      <w:proofErr w:type="spellEnd"/>
      <w:r w:rsidRPr="000B5660">
        <w:t xml:space="preserve"> es muy rápido en consulta</w:t>
      </w:r>
      <w:r w:rsidR="004D4C09" w:rsidRPr="000B5660">
        <w:t>s</w:t>
      </w:r>
      <w:r w:rsidR="00623537" w:rsidRPr="000B5660">
        <w:t xml:space="preserve"> tipo SELECT</w:t>
      </w:r>
      <w:r w:rsidR="004D4C09" w:rsidRPr="000B5660">
        <w:t xml:space="preserve">, por otra parte el </w:t>
      </w:r>
      <w:proofErr w:type="spellStart"/>
      <w:r w:rsidR="004D4C09" w:rsidRPr="000B5660">
        <w:t>motor</w:t>
      </w:r>
      <w:r w:rsidRPr="000B5660">
        <w:t>InnoDB</w:t>
      </w:r>
      <w:proofErr w:type="spellEnd"/>
      <w:r w:rsidRPr="000B5660">
        <w:t xml:space="preserve"> nos permite usar </w:t>
      </w:r>
      <w:r w:rsidR="00777734" w:rsidRPr="000B5660">
        <w:t>características</w:t>
      </w:r>
      <w:r w:rsidRPr="000B5660">
        <w:t xml:space="preserve"> transaccionales si bien</w:t>
      </w:r>
      <w:r w:rsidR="00AB0E90" w:rsidRPr="000B5660">
        <w:t xml:space="preserve"> no es tan rápido en los SELECT</w:t>
      </w:r>
      <w:r w:rsidRPr="000B5660">
        <w:t xml:space="preserve"> como </w:t>
      </w:r>
      <w:proofErr w:type="spellStart"/>
      <w:r w:rsidRPr="000B5660">
        <w:t>MyIsam</w:t>
      </w:r>
      <w:proofErr w:type="spellEnd"/>
      <w:r w:rsidRPr="000B5660">
        <w:t xml:space="preserve"> como contraparte a esto tenemos la ventaja de que en las operaciones INSERT. UPDATE, DELETE los bloqueos de tablas son solo para el registro que se está tocando a diferencia de </w:t>
      </w:r>
      <w:proofErr w:type="spellStart"/>
      <w:r w:rsidRPr="000B5660">
        <w:t>MyISAM</w:t>
      </w:r>
      <w:proofErr w:type="spellEnd"/>
      <w:r w:rsidRPr="000B5660">
        <w:t xml:space="preserve">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podemos decir que </w:t>
      </w:r>
      <w:proofErr w:type="spellStart"/>
      <w:r w:rsidRPr="000B5660">
        <w:t>MyISAM</w:t>
      </w:r>
      <w:proofErr w:type="spellEnd"/>
      <w:r w:rsidRPr="000B5660">
        <w:t xml:space="preserve"> es una buena elección para tablas que tienen muchas consultas y pocas modificaciones e </w:t>
      </w:r>
      <w:proofErr w:type="spellStart"/>
      <w:r w:rsidRPr="000B5660">
        <w:t>InnoDB</w:t>
      </w:r>
      <w:proofErr w:type="spellEnd"/>
      <w:r w:rsidRPr="000B5660">
        <w:t xml:space="preserve"> es la </w:t>
      </w:r>
      <w:r w:rsidR="00777734" w:rsidRPr="000B5660">
        <w:t>mejor</w:t>
      </w:r>
      <w:r w:rsidRPr="000B5660">
        <w:t xml:space="preserve"> elección para tablas que son</w:t>
      </w:r>
      <w:r w:rsidR="00C43BA3">
        <w:t xml:space="preserve"> </w:t>
      </w:r>
      <w:r w:rsidRPr="000B5660">
        <w:t>modificadas recurrentemente y tengan consultas de listados.</w:t>
      </w:r>
    </w:p>
    <w:p w:rsidR="00623537" w:rsidRPr="000B5660" w:rsidRDefault="00623537" w:rsidP="00B53E02">
      <w:r w:rsidRPr="000B5660">
        <w:t xml:space="preserve">Podemos usar estos dos </w:t>
      </w:r>
      <w:proofErr w:type="spellStart"/>
      <w:r w:rsidRPr="000B5660">
        <w:t>engines</w:t>
      </w:r>
      <w:proofErr w:type="spellEnd"/>
      <w:r w:rsidRPr="000B5660">
        <w:t xml:space="preserve"> en la misma base de datos de modo que las tablas de listado recurrente y actualizaciones menos recu</w:t>
      </w:r>
      <w:r w:rsidR="000152FC" w:rsidRPr="000B5660">
        <w:t xml:space="preserve">rrentes manejen el </w:t>
      </w:r>
      <w:proofErr w:type="spellStart"/>
      <w:r w:rsidR="000152FC" w:rsidRPr="000B5660">
        <w:t>engineMyIsam</w:t>
      </w:r>
      <w:proofErr w:type="spellEnd"/>
      <w:r w:rsidRPr="000B5660">
        <w:t xml:space="preserve"> y las tablas de actualizaciones </w:t>
      </w:r>
      <w:r w:rsidR="00777734" w:rsidRPr="000B5660">
        <w:t>más</w:t>
      </w:r>
      <w:r w:rsidRPr="000B5660">
        <w:t xml:space="preserve"> fr</w:t>
      </w:r>
      <w:r w:rsidR="000152FC" w:rsidRPr="000B5660">
        <w:t xml:space="preserve">ecuentes tengan el </w:t>
      </w:r>
      <w:proofErr w:type="spellStart"/>
      <w:r w:rsidR="000152FC" w:rsidRPr="000B5660">
        <w:t>engineInnoDB</w:t>
      </w:r>
      <w:proofErr w:type="spellEnd"/>
      <w:r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2" w:name="_Toc280454355"/>
      <w:r w:rsidRPr="000B5660">
        <w:lastRenderedPageBreak/>
        <w:t xml:space="preserve">4.2.1.3. </w:t>
      </w:r>
      <w:proofErr w:type="spellStart"/>
      <w:r w:rsidR="00EC3C1C" w:rsidRPr="000B5660">
        <w:t>FF</w:t>
      </w:r>
      <w:r w:rsidR="00383797">
        <w:t>mpeg</w:t>
      </w:r>
      <w:bookmarkEnd w:id="132"/>
      <w:proofErr w:type="spellEnd"/>
    </w:p>
    <w:p w:rsidR="00255D37" w:rsidRDefault="00383797" w:rsidP="00B53E02">
      <w:r>
        <w:t xml:space="preserve">Se usará </w:t>
      </w:r>
      <w:proofErr w:type="spellStart"/>
      <w:r w:rsidRPr="00383797">
        <w:t>FFmpeg</w:t>
      </w:r>
      <w:proofErr w:type="spellEnd"/>
      <w:r>
        <w:t xml:space="preserve"> para realizar</w:t>
      </w:r>
      <w:r w:rsidR="009F3698">
        <w:t xml:space="preserve"> las conversiones de los videos, </w:t>
      </w:r>
      <w:proofErr w:type="spellStart"/>
      <w:r w:rsidR="002E2660">
        <w:t>FFmpeg</w:t>
      </w:r>
      <w:proofErr w:type="spellEnd"/>
      <w:r w:rsidR="009F3698">
        <w:t xml:space="preserve"> ser</w:t>
      </w:r>
      <w:r w:rsidR="002E2660">
        <w:t>á</w:t>
      </w:r>
      <w:r w:rsidR="009F3698">
        <w:t xml:space="preserve"> invocados por scripts PHP mediante el comando </w:t>
      </w:r>
      <w:proofErr w:type="spellStart"/>
      <w:proofErr w:type="gramStart"/>
      <w:r w:rsidR="009F3698">
        <w:t>exec</w:t>
      </w:r>
      <w:proofErr w:type="spellEnd"/>
      <w:r w:rsidR="009F3698">
        <w:t>(</w:t>
      </w:r>
      <w:proofErr w:type="gramEnd"/>
      <w:r w:rsidR="009F3698">
        <w:t>), el cual</w:t>
      </w:r>
      <w:r w:rsidR="002E2660">
        <w:t xml:space="preserve"> permite ejecutar instrucciones en la consola del sistema servidor.</w:t>
      </w:r>
    </w:p>
    <w:p w:rsidR="00EC3C1C" w:rsidRPr="000B5660" w:rsidRDefault="00255D37" w:rsidP="00B53E02">
      <w:r>
        <w:t xml:space="preserve">El siguiente ejemplo muestra un esquema de la sintaxis de </w:t>
      </w:r>
      <w:proofErr w:type="spellStart"/>
      <w:r>
        <w:t>ffmpeg</w:t>
      </w:r>
      <w:proofErr w:type="spellEnd"/>
      <w:r>
        <w:t xml:space="preserve"> para realizar la conversión de un video donde $</w:t>
      </w:r>
      <w:proofErr w:type="spellStart"/>
      <w:r>
        <w:t>infile</w:t>
      </w:r>
      <w:proofErr w:type="spellEnd"/>
      <w:r>
        <w:t xml:space="preserve"> es el archivo de entrada, $</w:t>
      </w:r>
      <w:proofErr w:type="spellStart"/>
      <w:r>
        <w:t>outfile</w:t>
      </w:r>
      <w:proofErr w:type="spellEnd"/>
      <w:r>
        <w:t xml:space="preserve"> es el archivo de salida, $</w:t>
      </w:r>
      <w:proofErr w:type="spellStart"/>
      <w:r>
        <w:t>acodec</w:t>
      </w:r>
      <w:proofErr w:type="spellEnd"/>
      <w:r>
        <w:t xml:space="preserve"> es el </w:t>
      </w:r>
      <w:proofErr w:type="spellStart"/>
      <w:r>
        <w:t>codec</w:t>
      </w:r>
      <w:proofErr w:type="spellEnd"/>
      <w:r>
        <w:t xml:space="preserve"> de audio, $</w:t>
      </w:r>
      <w:proofErr w:type="spellStart"/>
      <w:r>
        <w:t>vcodec</w:t>
      </w:r>
      <w:proofErr w:type="spellEnd"/>
      <w:r>
        <w:t xml:space="preserve"> es el </w:t>
      </w:r>
      <w:proofErr w:type="spellStart"/>
      <w:r>
        <w:t>codec</w:t>
      </w:r>
      <w:proofErr w:type="spellEnd"/>
      <w:r>
        <w:t xml:space="preserve"> de video, el </w:t>
      </w:r>
      <w:proofErr w:type="spellStart"/>
      <w:r>
        <w:t>bitrate</w:t>
      </w:r>
      <w:proofErr w:type="spellEnd"/>
      <w:r>
        <w:t xml:space="preserve"> de audio es de 96 </w:t>
      </w:r>
      <w:proofErr w:type="spellStart"/>
      <w:r>
        <w:t>kb</w:t>
      </w:r>
      <w:proofErr w:type="spellEnd"/>
      <w:r>
        <w:t xml:space="preserve">/s y 500 </w:t>
      </w:r>
      <w:proofErr w:type="spellStart"/>
      <w:r>
        <w:t>kb</w:t>
      </w:r>
      <w:proofErr w:type="spellEnd"/>
      <w:r>
        <w:t>/s el de video.</w:t>
      </w:r>
    </w:p>
    <w:p w:rsidR="00EC3C1C" w:rsidRPr="000B5660" w:rsidRDefault="00EC3C1C" w:rsidP="00EC3C1C">
      <w:pPr>
        <w:pStyle w:val="Ttulo7"/>
        <w:rPr>
          <w:lang w:val="es-CL"/>
        </w:rPr>
      </w:pPr>
      <w:proofErr w:type="spellStart"/>
      <w:proofErr w:type="gramStart"/>
      <w:r w:rsidRPr="000B5660">
        <w:rPr>
          <w:lang w:val="es-CL"/>
        </w:rPr>
        <w:t>ffmpeg</w:t>
      </w:r>
      <w:proofErr w:type="spellEnd"/>
      <w:proofErr w:type="gramEnd"/>
      <w:r w:rsidR="009F3698">
        <w:rPr>
          <w:lang w:val="es-CL"/>
        </w:rPr>
        <w:t xml:space="preserve"> -i {$</w:t>
      </w:r>
      <w:proofErr w:type="spellStart"/>
      <w:r w:rsidR="009F3698">
        <w:rPr>
          <w:lang w:val="es-CL"/>
        </w:rPr>
        <w:t>infile</w:t>
      </w:r>
      <w:proofErr w:type="spellEnd"/>
      <w:r w:rsidR="009F3698">
        <w:rPr>
          <w:lang w:val="es-CL"/>
        </w:rPr>
        <w:t>}</w:t>
      </w:r>
      <w:r w:rsidRPr="000B5660">
        <w:rPr>
          <w:lang w:val="es-CL"/>
        </w:rPr>
        <w:t xml:space="preserve"> -</w:t>
      </w:r>
      <w:proofErr w:type="spellStart"/>
      <w:r w:rsidRPr="000B5660">
        <w:rPr>
          <w:lang w:val="es-CL"/>
        </w:rPr>
        <w:t>acodec</w:t>
      </w:r>
      <w:proofErr w:type="spellEnd"/>
      <w:r w:rsidR="009F3698">
        <w:rPr>
          <w:lang w:val="es-CL"/>
        </w:rPr>
        <w:t>{$</w:t>
      </w:r>
      <w:proofErr w:type="spellStart"/>
      <w:r w:rsidR="009F3698">
        <w:rPr>
          <w:lang w:val="es-CL"/>
        </w:rPr>
        <w:t>acodec</w:t>
      </w:r>
      <w:proofErr w:type="spellEnd"/>
      <w:r w:rsidR="009F3698">
        <w:rPr>
          <w:lang w:val="es-CL"/>
        </w:rPr>
        <w:t>}</w:t>
      </w:r>
      <w:r w:rsidRPr="000B5660">
        <w:rPr>
          <w:lang w:val="es-CL"/>
        </w:rPr>
        <w:t xml:space="preserve"> -ab 96k -</w:t>
      </w:r>
      <w:proofErr w:type="spellStart"/>
      <w:r w:rsidRPr="000B5660">
        <w:rPr>
          <w:lang w:val="es-CL"/>
        </w:rPr>
        <w:t>vcodec</w:t>
      </w:r>
      <w:proofErr w:type="spellEnd"/>
      <w:r w:rsidR="009F3698">
        <w:rPr>
          <w:lang w:val="es-CL"/>
        </w:rPr>
        <w:t>{$</w:t>
      </w:r>
      <w:proofErr w:type="spellStart"/>
      <w:r w:rsidR="009F3698">
        <w:rPr>
          <w:lang w:val="es-CL"/>
        </w:rPr>
        <w:t>vcodec</w:t>
      </w:r>
      <w:proofErr w:type="spellEnd"/>
      <w:r w:rsidR="009F3698">
        <w:rPr>
          <w:lang w:val="es-CL"/>
        </w:rPr>
        <w:t>} -b 500k {$</w:t>
      </w:r>
      <w:proofErr w:type="spellStart"/>
      <w:r w:rsidR="009F3698">
        <w:rPr>
          <w:lang w:val="es-CL"/>
        </w:rPr>
        <w:t>outfile</w:t>
      </w:r>
      <w:proofErr w:type="spellEnd"/>
      <w:r w:rsidR="009F3698">
        <w:rPr>
          <w:lang w:val="es-CL"/>
        </w:rPr>
        <w:t>}</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3" w:name="_Toc280454356"/>
      <w:r w:rsidRPr="000B5660">
        <w:lastRenderedPageBreak/>
        <w:t>4.2.2. Lado Cliente</w:t>
      </w:r>
      <w:bookmarkEnd w:id="133"/>
    </w:p>
    <w:p w:rsidR="000E1C37" w:rsidRDefault="000E1C37" w:rsidP="000E1C37">
      <w:pPr>
        <w:pStyle w:val="Subttulo"/>
        <w:outlineLvl w:val="2"/>
      </w:pPr>
      <w:bookmarkStart w:id="134" w:name="_Toc280454357"/>
      <w:r w:rsidRPr="000B5660">
        <w:t xml:space="preserve">4.2.2.1 </w:t>
      </w:r>
      <w:proofErr w:type="spellStart"/>
      <w:r w:rsidRPr="000B5660">
        <w:t>J</w:t>
      </w:r>
      <w:r w:rsidR="00302ACA">
        <w:t>avascript</w:t>
      </w:r>
      <w:bookmarkEnd w:id="134"/>
      <w:proofErr w:type="spellEnd"/>
    </w:p>
    <w:p w:rsidR="00004F17" w:rsidRDefault="00004F17" w:rsidP="00004F17">
      <w:r>
        <w:t xml:space="preserve">Se estructuran las carpetas </w:t>
      </w:r>
      <w:proofErr w:type="spellStart"/>
      <w:r>
        <w:t>javascript</w:t>
      </w:r>
      <w:proofErr w:type="spellEnd"/>
      <w:r>
        <w:t xml:space="preserve"> dentro de una carpeta llamada </w:t>
      </w:r>
      <w:proofErr w:type="spellStart"/>
      <w:r>
        <w:t>js</w:t>
      </w:r>
      <w:proofErr w:type="spellEnd"/>
      <w:r>
        <w:t xml:space="preserve"> en la r</w:t>
      </w:r>
      <w:r w:rsidR="0053639F">
        <w:t xml:space="preserve">aíz del sitio con la siguiente estructura de carpetas relativas a la </w:t>
      </w:r>
      <w:proofErr w:type="spellStart"/>
      <w:r w:rsidR="0053639F">
        <w:t>raiz</w:t>
      </w:r>
      <w:proofErr w:type="spellEnd"/>
      <w:r>
        <w:t>:</w:t>
      </w:r>
    </w:p>
    <w:p w:rsidR="00004F17" w:rsidRDefault="0053639F" w:rsidP="00004F17">
      <w:proofErr w:type="spellStart"/>
      <w:proofErr w:type="gramStart"/>
      <w:r w:rsidRPr="0053639F">
        <w:rPr>
          <w:b/>
        </w:rPr>
        <w:t>js</w:t>
      </w:r>
      <w:proofErr w:type="spellEnd"/>
      <w:r w:rsidRPr="0053639F">
        <w:rPr>
          <w:b/>
        </w:rPr>
        <w:t>/api</w:t>
      </w:r>
      <w:proofErr w:type="gramEnd"/>
      <w:r w:rsidR="00004F17">
        <w:t>: funcionalidad desarrollada específicamente para este sistema particular aunque podría usarse  para otros casos</w:t>
      </w:r>
      <w:r w:rsidR="00397379">
        <w:t>, la idea es generar acá un api propia del CMS</w:t>
      </w:r>
      <w:r w:rsidR="00004F17">
        <w:t>.</w:t>
      </w:r>
    </w:p>
    <w:p w:rsidR="0053639F" w:rsidRDefault="00004F17" w:rsidP="00004F17">
      <w:proofErr w:type="spellStart"/>
      <w:proofErr w:type="gramStart"/>
      <w:r w:rsidRPr="0053639F">
        <w:rPr>
          <w:b/>
        </w:rPr>
        <w:t>js</w:t>
      </w:r>
      <w:proofErr w:type="spellEnd"/>
      <w:r w:rsidRPr="0053639F">
        <w:rPr>
          <w:b/>
        </w:rPr>
        <w:t>/</w:t>
      </w:r>
      <w:proofErr w:type="spellStart"/>
      <w:r w:rsidRPr="0053639F">
        <w:rPr>
          <w:b/>
        </w:rPr>
        <w:t>framework</w:t>
      </w:r>
      <w:proofErr w:type="spellEnd"/>
      <w:proofErr w:type="gramEnd"/>
      <w:r w:rsidRPr="0053639F">
        <w:rPr>
          <w:b/>
        </w:rPr>
        <w:t>:</w:t>
      </w:r>
      <w:r w:rsidR="00C43BA3">
        <w:rPr>
          <w:b/>
        </w:rPr>
        <w:t xml:space="preserve"> </w:t>
      </w:r>
      <w:r w:rsidR="00B67BC3">
        <w:t>acá se servirán los</w:t>
      </w:r>
      <w:r w:rsidR="00C43BA3">
        <w:t xml:space="preserve"> </w:t>
      </w:r>
      <w:proofErr w:type="spellStart"/>
      <w:r>
        <w:t>frameworks</w:t>
      </w:r>
      <w:proofErr w:type="spellEnd"/>
      <w:r w:rsidR="00C43BA3">
        <w:t xml:space="preserve"> </w:t>
      </w:r>
      <w:proofErr w:type="spellStart"/>
      <w:r>
        <w:t>javascript</w:t>
      </w:r>
      <w:proofErr w:type="spellEnd"/>
      <w:r w:rsidR="00B67BC3">
        <w:t xml:space="preserve"> a utilizar</w:t>
      </w:r>
      <w:r w:rsidR="00C15EB2">
        <w:t>,</w:t>
      </w:r>
      <w:r>
        <w:t xml:space="preserve"> en la primera etapa se usará </w:t>
      </w:r>
      <w:proofErr w:type="spellStart"/>
      <w:r>
        <w:t>JQuery</w:t>
      </w:r>
      <w:proofErr w:type="spellEnd"/>
      <w:r>
        <w:t xml:space="preserve"> pero eventualmente podrían usarse otros</w:t>
      </w:r>
      <w:r w:rsidR="00C43BA3">
        <w:t xml:space="preserve"> </w:t>
      </w:r>
      <w:proofErr w:type="spellStart"/>
      <w:r w:rsidR="0053639F">
        <w:t>frameworks</w:t>
      </w:r>
      <w:proofErr w:type="spellEnd"/>
      <w:r w:rsidR="0053639F">
        <w:t>.</w:t>
      </w:r>
    </w:p>
    <w:p w:rsidR="00004F17" w:rsidRPr="00004F17" w:rsidRDefault="00004F17" w:rsidP="00004F17">
      <w:proofErr w:type="spellStart"/>
      <w:proofErr w:type="gramStart"/>
      <w:r w:rsidRPr="0053639F">
        <w:rPr>
          <w:b/>
        </w:rPr>
        <w:t>js</w:t>
      </w:r>
      <w:proofErr w:type="spellEnd"/>
      <w:r w:rsidRPr="0053639F">
        <w:rPr>
          <w:b/>
        </w:rPr>
        <w:t>/</w:t>
      </w:r>
      <w:proofErr w:type="spellStart"/>
      <w:r w:rsidRPr="0053639F">
        <w:rPr>
          <w:b/>
        </w:rPr>
        <w:t>lib</w:t>
      </w:r>
      <w:proofErr w:type="spellEnd"/>
      <w:proofErr w:type="gramEnd"/>
      <w:r w:rsidRPr="0053639F">
        <w:rPr>
          <w:b/>
        </w:rPr>
        <w:t>:</w:t>
      </w:r>
      <w:r>
        <w:t xml:space="preserve"> funcionalidades específicas las cuales dependen de los </w:t>
      </w:r>
      <w:proofErr w:type="spellStart"/>
      <w:r>
        <w:t>frameworks</w:t>
      </w:r>
      <w:proofErr w:type="spellEnd"/>
      <w:r>
        <w:t xml:space="preserve"> utilizados para trabajar</w:t>
      </w:r>
      <w:r w:rsidR="00C15EB2">
        <w:t xml:space="preserve">, en esta etapa usaremos librerías </w:t>
      </w:r>
      <w:r w:rsidR="00A20BC6">
        <w:t xml:space="preserve">basadas </w:t>
      </w:r>
      <w:proofErr w:type="spellStart"/>
      <w:r w:rsidR="00C15EB2">
        <w:t>e</w:t>
      </w:r>
      <w:r w:rsidR="00A20BC6">
        <w:t>n</w:t>
      </w:r>
      <w:r w:rsidR="00C15EB2">
        <w:t>JQuery</w:t>
      </w:r>
      <w:proofErr w:type="spellEnd"/>
      <w:r>
        <w:t>.</w:t>
      </w:r>
    </w:p>
    <w:p w:rsidR="00004F17" w:rsidRDefault="00B80FF0" w:rsidP="00004F17">
      <w:r>
        <w:t xml:space="preserve">Existe una técnica para reducir el peso de los archivos </w:t>
      </w:r>
      <w:proofErr w:type="spellStart"/>
      <w:r>
        <w:t>javascript</w:t>
      </w:r>
      <w:proofErr w:type="spellEnd"/>
      <w:r>
        <w:t xml:space="preserve"> llamada compresión, esta consiste en eliminar todos los espacios y saltos de líneas innecesarios lo que logra reducir el peso de los archivos entre un 30% y un 70%.</w:t>
      </w:r>
    </w:p>
    <w:p w:rsidR="00B80FF0" w:rsidRDefault="00B80FF0" w:rsidP="00004F17">
      <w:r>
        <w:t xml:space="preserve">Sin embargo esta técnica también presenta dificultades ya que se pierde toda la </w:t>
      </w:r>
      <w:proofErr w:type="spellStart"/>
      <w:r>
        <w:t>indentación</w:t>
      </w:r>
      <w:proofErr w:type="spellEnd"/>
      <w:r>
        <w:t xml:space="preserve"> del código lo que va en desmedro de la legibilidad de este.</w:t>
      </w:r>
    </w:p>
    <w:p w:rsidR="00B80FF0" w:rsidRDefault="003213CE" w:rsidP="00004F17">
      <w:r>
        <w:t>Como una forma de mini</w:t>
      </w:r>
      <w:r w:rsidR="00B80FF0">
        <w:t xml:space="preserve">mizar este inconveniente se guardarán todos los fuentes de los archivos </w:t>
      </w:r>
      <w:proofErr w:type="spellStart"/>
      <w:r w:rsidR="00B80FF0">
        <w:t>javascript</w:t>
      </w:r>
      <w:proofErr w:type="spellEnd"/>
      <w:r w:rsidR="00B80FF0">
        <w:t xml:space="preserve"> sin comprimir en carpetas llamadas </w:t>
      </w:r>
      <w:proofErr w:type="spellStart"/>
      <w:r w:rsidR="00B80FF0">
        <w:t>source</w:t>
      </w:r>
      <w:proofErr w:type="spellEnd"/>
      <w:r w:rsidR="00B80FF0">
        <w:t xml:space="preserve"> a lo largo de </w:t>
      </w:r>
      <w:r w:rsidR="00B80FF0">
        <w:lastRenderedPageBreak/>
        <w:t xml:space="preserve">todo el árbol de directorios </w:t>
      </w:r>
      <w:proofErr w:type="spellStart"/>
      <w:r w:rsidR="00B80FF0">
        <w:t>javascript</w:t>
      </w:r>
      <w:proofErr w:type="spellEnd"/>
      <w:r w:rsidR="00B80FF0">
        <w:t>. Todas las modificaciones se harán sobre esos archivos para luego comprimir si se estima conveniente.</w:t>
      </w:r>
    </w:p>
    <w:p w:rsidR="003213CE" w:rsidRDefault="003213CE" w:rsidP="00004F17">
      <w:r>
        <w:t xml:space="preserve">Siguiendo el principio de Extreme </w:t>
      </w:r>
      <w:proofErr w:type="spellStart"/>
      <w:r>
        <w:t>Programming</w:t>
      </w:r>
      <w:proofErr w:type="spellEnd"/>
      <w:r>
        <w:t xml:space="preserve"> “hágalo funcionar, después hágalo funcionar rápido” en esta etapa se trabajará sobre las carpetas </w:t>
      </w:r>
      <w:proofErr w:type="spellStart"/>
      <w:r>
        <w:t>source</w:t>
      </w:r>
      <w:proofErr w:type="spellEnd"/>
      <w:r>
        <w:t xml:space="preserv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 xml:space="preserve">La imagen a continuación muestra la estructura de carpetas </w:t>
      </w:r>
      <w:proofErr w:type="spellStart"/>
      <w:r>
        <w:t>javascript</w:t>
      </w:r>
      <w:proofErr w:type="spellEnd"/>
      <w:r>
        <w:t xml:space="preserve"> en el explorador del IDE PHP, </w:t>
      </w:r>
      <w:proofErr w:type="spellStart"/>
      <w:r>
        <w:t>Zend</w:t>
      </w:r>
      <w:proofErr w:type="spellEnd"/>
      <w:r>
        <w:t xml:space="preserve">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5" w:name="_Toc280454796"/>
      <w:r>
        <w:t xml:space="preserve">Ilustración </w:t>
      </w:r>
      <w:r w:rsidR="008B6BC9">
        <w:fldChar w:fldCharType="begin"/>
      </w:r>
      <w:r w:rsidR="008D3920">
        <w:instrText xml:space="preserve"> SEQ Ilustración \* ARABIC </w:instrText>
      </w:r>
      <w:r w:rsidR="008B6BC9">
        <w:fldChar w:fldCharType="separate"/>
      </w:r>
      <w:r w:rsidR="00E74706">
        <w:rPr>
          <w:noProof/>
        </w:rPr>
        <w:t>26</w:t>
      </w:r>
      <w:r w:rsidR="008B6BC9">
        <w:rPr>
          <w:noProof/>
        </w:rPr>
        <w:fldChar w:fldCharType="end"/>
      </w:r>
      <w:r>
        <w:t xml:space="preserve"> - Estructura de carpetas </w:t>
      </w:r>
      <w:proofErr w:type="spellStart"/>
      <w:r>
        <w:t>javascript</w:t>
      </w:r>
      <w:bookmarkEnd w:id="135"/>
      <w:proofErr w:type="spellEnd"/>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6" w:name="_Toc280454358"/>
      <w:r w:rsidRPr="000B5660">
        <w:lastRenderedPageBreak/>
        <w:t>4.2.2.2 JW Player</w:t>
      </w:r>
      <w:bookmarkEnd w:id="136"/>
    </w:p>
    <w:p w:rsidR="00B77BEB" w:rsidRDefault="00B77BEB" w:rsidP="00B77BEB">
      <w:r>
        <w:t xml:space="preserve">JW  Player es reproductor Flash listo para usar, tiene una versión gratuita para uso no comercial, es totalmente personalizable mediante parámetros </w:t>
      </w:r>
      <w:proofErr w:type="spellStart"/>
      <w:r>
        <w:t>flashvars</w:t>
      </w:r>
      <w:proofErr w:type="spellEnd"/>
      <w:r>
        <w:t xml:space="preserve"> lo que nos permite extenderlo y hacer modificaciones en su look and </w:t>
      </w:r>
      <w:proofErr w:type="spellStart"/>
      <w:r>
        <w:t>feel</w:t>
      </w:r>
      <w:proofErr w:type="spellEnd"/>
      <w:r>
        <w:t xml:space="preserve"> sin modificar el código fuente del Flash.</w:t>
      </w:r>
    </w:p>
    <w:p w:rsidR="00B77BEB" w:rsidRPr="00B77BEB" w:rsidRDefault="00C43BA3" w:rsidP="00B77BEB">
      <w:r>
        <w:t>También</w:t>
      </w:r>
      <w:r w:rsidR="00B77BEB">
        <w:t xml:space="preserve"> cuenta con una API </w:t>
      </w:r>
      <w:proofErr w:type="spellStart"/>
      <w:r w:rsidR="00B77BEB">
        <w:t>javascript</w:t>
      </w:r>
      <w:proofErr w:type="spellEnd"/>
      <w:r w:rsidR="00B77BEB">
        <w:t xml:space="preserve"> para trabajar con eventos del </w:t>
      </w:r>
      <w:proofErr w:type="spellStart"/>
      <w:r w:rsidR="00B77BEB">
        <w:t>player</w:t>
      </w:r>
      <w:proofErr w:type="spellEnd"/>
      <w:r w:rsidR="00B77BEB">
        <w:t xml:space="preserve"> sin necesidad de intervenirlo por dentro.</w:t>
      </w:r>
    </w:p>
    <w:p w:rsidR="00F53ECB" w:rsidRDefault="00F53ECB" w:rsidP="00302ACA">
      <w:r>
        <w:t xml:space="preserve">Es importante aclarar que el código </w:t>
      </w:r>
      <w:proofErr w:type="spellStart"/>
      <w:r>
        <w:t>embed</w:t>
      </w:r>
      <w:proofErr w:type="spellEnd"/>
      <w:r>
        <w:t xml:space="preserve"> HTML de este </w:t>
      </w:r>
      <w:proofErr w:type="spellStart"/>
      <w:r>
        <w:t>player</w:t>
      </w:r>
      <w:proofErr w:type="spellEnd"/>
      <w:r>
        <w:t xml:space="preserve"> y de cualquier otro que se pudiera usar es administrable en el CMS por lo que no es obligatorio usar este u otro </w:t>
      </w:r>
      <w:proofErr w:type="spellStart"/>
      <w:r>
        <w:t>player</w:t>
      </w:r>
      <w:proofErr w:type="spellEnd"/>
      <w:r>
        <w:t xml:space="preserve">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7" w:name="_Toc280454359"/>
      <w:r>
        <w:lastRenderedPageBreak/>
        <w:t>4.3</w:t>
      </w:r>
      <w:r w:rsidR="00D3784E">
        <w:t xml:space="preserve">. </w:t>
      </w:r>
      <w:r>
        <w:t>Entorno de Desarrollo</w:t>
      </w:r>
      <w:bookmarkEnd w:id="137"/>
    </w:p>
    <w:p w:rsidR="006D756E" w:rsidRDefault="006D756E" w:rsidP="00AB32B1">
      <w:pPr>
        <w:pStyle w:val="Subttulo"/>
        <w:outlineLvl w:val="2"/>
      </w:pPr>
      <w:bookmarkStart w:id="138" w:name="_Toc280454360"/>
      <w:r>
        <w:t xml:space="preserve">4.3.1. </w:t>
      </w:r>
      <w:r w:rsidR="00D8645F">
        <w:t>Entorno Integrado de Desarrollo (IDE)</w:t>
      </w:r>
      <w:bookmarkEnd w:id="138"/>
    </w:p>
    <w:p w:rsidR="006D756E" w:rsidRDefault="00D3784E" w:rsidP="00302ACA">
      <w:r>
        <w:t xml:space="preserve">Se usará </w:t>
      </w:r>
      <w:proofErr w:type="spellStart"/>
      <w:r>
        <w:t>Zend</w:t>
      </w:r>
      <w:proofErr w:type="spellEnd"/>
      <w:r>
        <w:t xml:space="preserve"> Studio 7 que ofrece un entorno integrado para PHP basado en </w:t>
      </w:r>
      <w:r w:rsidR="00D8645F">
        <w:t>E</w:t>
      </w:r>
      <w:r>
        <w:t xml:space="preserve">clipse, este entorno también incluye </w:t>
      </w:r>
      <w:proofErr w:type="spellStart"/>
      <w:r>
        <w:t>Zend</w:t>
      </w:r>
      <w:proofErr w:type="spellEnd"/>
      <w:r>
        <w:t xml:space="preserve"> Server y la posibilidad de integración</w:t>
      </w:r>
      <w:r w:rsidR="00D8645F">
        <w:t xml:space="preserve"> nativa</w:t>
      </w:r>
      <w:r>
        <w:t xml:space="preserve"> con </w:t>
      </w:r>
      <w:proofErr w:type="spellStart"/>
      <w:r>
        <w:t>Zend</w:t>
      </w:r>
      <w:proofErr w:type="spellEnd"/>
      <w:r>
        <w:t xml:space="preserve"> Framework</w:t>
      </w:r>
      <w:r w:rsidR="00AB32B1">
        <w:t>, este se usara en ambientes Linux y Windows</w:t>
      </w:r>
      <w:r>
        <w:t>.</w:t>
      </w:r>
    </w:p>
    <w:p w:rsidR="001C0220" w:rsidRDefault="00D3784E" w:rsidP="001C0220">
      <w:proofErr w:type="spellStart"/>
      <w:r>
        <w:t>Zend</w:t>
      </w:r>
      <w:proofErr w:type="spellEnd"/>
      <w:r>
        <w:t xml:space="preserve"> Server se utilizará en los entornos de desarrollo por las facilidades que otorga para la configuración gráfica de Apache y PHP, no así en producción donde se utilizará el serv</w:t>
      </w:r>
      <w:r w:rsidR="00D8645F">
        <w:t>ido</w:t>
      </w:r>
      <w:r>
        <w:t>r Apache.</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9" cstate="print"/>
                    <a:stretch>
                      <a:fillRect/>
                    </a:stretch>
                  </pic:blipFill>
                  <pic:spPr>
                    <a:xfrm>
                      <a:off x="0" y="0"/>
                      <a:ext cx="4174602" cy="2609246"/>
                    </a:xfrm>
                    <a:prstGeom prst="rect">
                      <a:avLst/>
                    </a:prstGeom>
                  </pic:spPr>
                </pic:pic>
              </a:graphicData>
            </a:graphic>
          </wp:inline>
        </w:drawing>
      </w:r>
    </w:p>
    <w:p w:rsidR="004930D3" w:rsidRDefault="001C0220" w:rsidP="001C0220">
      <w:pPr>
        <w:pStyle w:val="Epgrafe"/>
        <w:jc w:val="center"/>
        <w:rPr>
          <w:b w:val="0"/>
          <w:sz w:val="28"/>
          <w:szCs w:val="24"/>
        </w:rPr>
      </w:pPr>
      <w:bookmarkStart w:id="139" w:name="_Toc280454797"/>
      <w:r>
        <w:t xml:space="preserve">Ilustración </w:t>
      </w:r>
      <w:r w:rsidR="008B6BC9">
        <w:fldChar w:fldCharType="begin"/>
      </w:r>
      <w:r w:rsidR="008D3920">
        <w:instrText xml:space="preserve"> SEQ Ilustración \* ARABIC </w:instrText>
      </w:r>
      <w:r w:rsidR="008B6BC9">
        <w:fldChar w:fldCharType="separate"/>
      </w:r>
      <w:r w:rsidR="00E74706">
        <w:rPr>
          <w:noProof/>
        </w:rPr>
        <w:t>27</w:t>
      </w:r>
      <w:r w:rsidR="008B6BC9">
        <w:rPr>
          <w:noProof/>
        </w:rPr>
        <w:fldChar w:fldCharType="end"/>
      </w:r>
      <w:r>
        <w:t xml:space="preserve"> - </w:t>
      </w:r>
      <w:proofErr w:type="spellStart"/>
      <w:r>
        <w:t>Zend</w:t>
      </w:r>
      <w:proofErr w:type="spellEnd"/>
      <w:r>
        <w:t xml:space="preserve"> Studio en Ubuntu Linux</w:t>
      </w:r>
      <w:bookmarkEnd w:id="139"/>
    </w:p>
    <w:p w:rsidR="001C0220" w:rsidRDefault="001C0220">
      <w:pPr>
        <w:suppressAutoHyphens w:val="0"/>
        <w:spacing w:before="0" w:after="0" w:line="240" w:lineRule="auto"/>
        <w:jc w:val="left"/>
        <w:rPr>
          <w:rFonts w:eastAsia="Times New Roman" w:cs="Times New Roman"/>
          <w:b/>
          <w:sz w:val="28"/>
          <w:szCs w:val="24"/>
        </w:rPr>
      </w:pPr>
      <w:r>
        <w:br w:type="page"/>
      </w:r>
    </w:p>
    <w:p w:rsidR="006D756E" w:rsidRPr="006D756E" w:rsidRDefault="006D756E" w:rsidP="00AB32B1">
      <w:pPr>
        <w:pStyle w:val="Subttulo"/>
        <w:outlineLvl w:val="2"/>
        <w:rPr>
          <w:u w:val="single"/>
        </w:rPr>
      </w:pPr>
      <w:bookmarkStart w:id="140" w:name="_Toc280454361"/>
      <w:r>
        <w:lastRenderedPageBreak/>
        <w:t>4.3.2. Control de versiones</w:t>
      </w:r>
      <w:bookmarkEnd w:id="140"/>
    </w:p>
    <w:p w:rsidR="00302ACA" w:rsidRDefault="004930D3" w:rsidP="00302ACA">
      <w:r>
        <w:t xml:space="preserve">Se usará el repositorio SVN de Google </w:t>
      </w:r>
      <w:proofErr w:type="spellStart"/>
      <w:r>
        <w:t>Code</w:t>
      </w:r>
      <w:proofErr w:type="spellEnd"/>
      <w:r>
        <w:t xml:space="preserve"> para sincronizar con el cliente SVN de </w:t>
      </w:r>
      <w:proofErr w:type="spellStart"/>
      <w:r>
        <w:t>Zend</w:t>
      </w:r>
      <w:proofErr w:type="spellEnd"/>
      <w:r>
        <w:t xml:space="preserve"> Studio, se utilizará la rama </w:t>
      </w:r>
      <w:proofErr w:type="spellStart"/>
      <w:r>
        <w:t>trunk</w:t>
      </w:r>
      <w:proofErr w:type="spellEnd"/>
      <w:r>
        <w:t xml:space="preserve">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1" w:name="_Toc280454798"/>
      <w:r>
        <w:t xml:space="preserve">Ilustración </w:t>
      </w:r>
      <w:r w:rsidR="008B6BC9">
        <w:fldChar w:fldCharType="begin"/>
      </w:r>
      <w:r w:rsidR="008D3920">
        <w:instrText xml:space="preserve"> SEQ Ilustración \* ARABIC </w:instrText>
      </w:r>
      <w:r w:rsidR="008B6BC9">
        <w:fldChar w:fldCharType="separate"/>
      </w:r>
      <w:r w:rsidR="00E74706">
        <w:rPr>
          <w:noProof/>
        </w:rPr>
        <w:t>28</w:t>
      </w:r>
      <w:r w:rsidR="008B6BC9">
        <w:rPr>
          <w:noProof/>
        </w:rPr>
        <w:fldChar w:fldCharType="end"/>
      </w:r>
      <w:r>
        <w:t xml:space="preserve"> - Estructura de repositorio </w:t>
      </w:r>
      <w:proofErr w:type="spellStart"/>
      <w:r>
        <w:t>Subversion</w:t>
      </w:r>
      <w:proofErr w:type="spellEnd"/>
      <w:r>
        <w:t xml:space="preserve"> vista en </w:t>
      </w:r>
      <w:proofErr w:type="spellStart"/>
      <w:r>
        <w:t>Zend</w:t>
      </w:r>
      <w:proofErr w:type="spellEnd"/>
      <w:r>
        <w:t xml:space="preserve"> Studio</w:t>
      </w:r>
      <w:bookmarkEnd w:id="141"/>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2" w:name="_Toc280454362"/>
      <w:r w:rsidRPr="000B5660">
        <w:lastRenderedPageBreak/>
        <w:t>4.3. Diagrama de Datos</w:t>
      </w:r>
      <w:bookmarkEnd w:id="142"/>
    </w:p>
    <w:p w:rsidR="003168E5" w:rsidRPr="003168E5" w:rsidRDefault="003168E5" w:rsidP="003168E5">
      <w:r>
        <w:t xml:space="preserve">En esta fase se diseñara una base para el </w:t>
      </w:r>
      <w:proofErr w:type="spellStart"/>
      <w:r>
        <w:t>framework</w:t>
      </w:r>
      <w:proofErr w:type="spellEnd"/>
      <w:r>
        <w:t xml:space="preserve"> y CMS</w:t>
      </w:r>
      <w:r w:rsidR="00D7330E">
        <w:t xml:space="preserve"> lo que incluye páginas base, videos, videos destacados, miniaturas, </w:t>
      </w:r>
      <w:proofErr w:type="spellStart"/>
      <w:r w:rsidR="00D7330E">
        <w:t>tags</w:t>
      </w:r>
      <w:proofErr w:type="spellEnd"/>
      <w:r w:rsidR="00D7330E">
        <w:t xml:space="preserve">, categorías, </w:t>
      </w:r>
      <w:proofErr w:type="spellStart"/>
      <w:r w:rsidR="005E46BE">
        <w:t>players</w:t>
      </w:r>
      <w:proofErr w:type="spellEnd"/>
      <w:r w:rsidR="005E46BE">
        <w:t>,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3" w:name="_Toc280454799"/>
      <w:r w:rsidRPr="0073406A">
        <w:rPr>
          <w:rStyle w:val="nfasis"/>
          <w:i w:val="0"/>
        </w:rPr>
        <w:t xml:space="preserve">Ilustración </w:t>
      </w:r>
      <w:r w:rsidR="008B6BC9" w:rsidRPr="0073406A">
        <w:rPr>
          <w:rStyle w:val="nfasis"/>
          <w:i w:val="0"/>
        </w:rPr>
        <w:fldChar w:fldCharType="begin"/>
      </w:r>
      <w:r w:rsidRPr="0073406A">
        <w:rPr>
          <w:rStyle w:val="nfasis"/>
          <w:i w:val="0"/>
        </w:rPr>
        <w:instrText xml:space="preserve"> SEQ Ilustración \* ARABIC </w:instrText>
      </w:r>
      <w:r w:rsidR="008B6BC9" w:rsidRPr="0073406A">
        <w:rPr>
          <w:rStyle w:val="nfasis"/>
          <w:i w:val="0"/>
        </w:rPr>
        <w:fldChar w:fldCharType="separate"/>
      </w:r>
      <w:r w:rsidR="00E74706">
        <w:rPr>
          <w:rStyle w:val="nfasis"/>
          <w:i w:val="0"/>
          <w:noProof/>
        </w:rPr>
        <w:t>29</w:t>
      </w:r>
      <w:r w:rsidR="008B6BC9"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3"/>
    </w:p>
    <w:p w:rsidR="005E46BE" w:rsidRDefault="00234060" w:rsidP="00D8645F">
      <w:pPr>
        <w:pStyle w:val="Subttulo"/>
        <w:outlineLvl w:val="1"/>
      </w:pPr>
      <w:del w:id="144" w:author="Rodrigo Riquelme" w:date="2010-12-05T11:46:00Z">
        <w:r>
          <w:br w:type="page"/>
        </w:r>
      </w:del>
      <w:bookmarkStart w:id="145" w:name="_Toc280454363"/>
      <w:r w:rsidR="000E1C37" w:rsidRPr="000B5660">
        <w:lastRenderedPageBreak/>
        <w:t>4.4. Diagrama de Clases</w:t>
      </w:r>
      <w:bookmarkEnd w:id="145"/>
    </w:p>
    <w:p w:rsidR="005E46BE" w:rsidRDefault="005E46BE" w:rsidP="005E46BE">
      <w:r>
        <w:t xml:space="preserve">Como se mencionó anteriormente el Framework y el CMS está compuesto por </w:t>
      </w:r>
      <w:r w:rsidR="001A7BA8">
        <w:t>clases agrupadas</w:t>
      </w:r>
      <w:r>
        <w:t xml:space="preserve"> </w:t>
      </w:r>
      <w:proofErr w:type="spellStart"/>
      <w:r>
        <w:t>Namespaces</w:t>
      </w:r>
      <w:proofErr w:type="spellEnd"/>
      <w:r>
        <w:t xml:space="preserve"> (que sería lo equivalente a un </w:t>
      </w:r>
      <w:proofErr w:type="spellStart"/>
      <w:r>
        <w:t>Package</w:t>
      </w:r>
      <w:proofErr w:type="spellEnd"/>
      <w:r>
        <w:t xml:space="preserve"> en Java).</w:t>
      </w:r>
      <w:r w:rsidR="001A7BA8">
        <w:t xml:space="preserve"> Los </w:t>
      </w:r>
      <w:proofErr w:type="spellStart"/>
      <w:r w:rsidR="001A7BA8">
        <w:t>Namespaces</w:t>
      </w:r>
      <w:proofErr w:type="spellEnd"/>
      <w:r w:rsidR="001A7BA8">
        <w:t xml:space="preserve"> son soportados por la última versión de PHP a la fecha la cual es la 5.3.</w:t>
      </w:r>
    </w:p>
    <w:p w:rsidR="00F95716" w:rsidRDefault="00F95716" w:rsidP="005E46BE">
      <w:r>
        <w:t xml:space="preserve">En la codificación de las clases deben insertarse comentarios según la convenciones de </w:t>
      </w:r>
      <w:proofErr w:type="spellStart"/>
      <w:r>
        <w:t>PHPDocs</w:t>
      </w:r>
      <w:proofErr w:type="spellEnd"/>
      <w:r>
        <w:t xml:space="preserve"> los cuales están basados en el estándar de Java </w:t>
      </w:r>
      <w:proofErr w:type="spellStart"/>
      <w:r>
        <w:t>Docs</w:t>
      </w:r>
      <w:proofErr w:type="spellEnd"/>
      <w:r>
        <w:t>, esto permite autogenerar la documentación</w:t>
      </w:r>
      <w:r w:rsidR="002E0BC0">
        <w:t xml:space="preserve"> en formato web.</w:t>
      </w:r>
    </w:p>
    <w:p w:rsidR="001A7BA8" w:rsidRDefault="001A7BA8" w:rsidP="005E46BE">
      <w:r>
        <w:t xml:space="preserve">El </w:t>
      </w:r>
      <w:proofErr w:type="spellStart"/>
      <w:r>
        <w:t>Core</w:t>
      </w:r>
      <w:proofErr w:type="spellEnd"/>
      <w:r>
        <w:t xml:space="preserve"> de la aplicación estará basado en los siguientes </w:t>
      </w:r>
      <w:proofErr w:type="spellStart"/>
      <w:r>
        <w:t>Namespaces</w:t>
      </w:r>
      <w:proofErr w:type="spellEnd"/>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6" w:name="_Toc280454364"/>
      <w:r>
        <w:lastRenderedPageBreak/>
        <w:t xml:space="preserve">4.4.1. </w:t>
      </w:r>
      <w:proofErr w:type="spellStart"/>
      <w:r w:rsidR="0052362F">
        <w:t>Namespace</w:t>
      </w:r>
      <w:proofErr w:type="spellEnd"/>
      <w:r w:rsidR="0052362F">
        <w:t xml:space="preserve"> </w:t>
      </w:r>
      <w:proofErr w:type="spellStart"/>
      <w:r w:rsidR="005E46BE">
        <w:t>Models</w:t>
      </w:r>
      <w:bookmarkEnd w:id="146"/>
      <w:proofErr w:type="spellEnd"/>
    </w:p>
    <w:p w:rsidR="00D734B0" w:rsidRDefault="00D734B0" w:rsidP="00D734B0">
      <w:r>
        <w:t xml:space="preserve">Este </w:t>
      </w:r>
      <w:proofErr w:type="spellStart"/>
      <w:r>
        <w:t>namespace</w:t>
      </w:r>
      <w:proofErr w:type="spellEnd"/>
      <w:r>
        <w:t xml:space="preserve"> o </w:t>
      </w:r>
      <w:proofErr w:type="spellStart"/>
      <w:r>
        <w:t>package</w:t>
      </w:r>
      <w:proofErr w:type="spellEnd"/>
      <w:r>
        <w:t xml:space="preserv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w:t>
      </w:r>
      <w:proofErr w:type="spellStart"/>
      <w:r>
        <w:t>super</w:t>
      </w:r>
      <w:proofErr w:type="spellEnd"/>
      <w:r>
        <w:t xml:space="preserve"> clase es llamada </w:t>
      </w:r>
      <w:proofErr w:type="spellStart"/>
      <w:r w:rsidRPr="003457BC">
        <w:rPr>
          <w:b/>
        </w:rPr>
        <w:t>MModel</w:t>
      </w:r>
      <w:proofErr w:type="spellEnd"/>
      <w:r>
        <w:t xml:space="preserve"> la cual a su vez es una implementación de interface </w:t>
      </w:r>
      <w:proofErr w:type="spellStart"/>
      <w:r w:rsidRPr="003457BC">
        <w:rPr>
          <w:b/>
        </w:rPr>
        <w:t>IModel</w:t>
      </w:r>
      <w:proofErr w:type="spellEnd"/>
      <w:r>
        <w:t xml:space="preserve"> la cual implementa los siguientes métodos:</w:t>
      </w:r>
    </w:p>
    <w:p w:rsidR="00D734B0" w:rsidRDefault="00D734B0" w:rsidP="00D734B0">
      <w:proofErr w:type="spellStart"/>
      <w:r w:rsidRPr="00E06820">
        <w:rPr>
          <w:b/>
        </w:rPr>
        <w:t>IModel</w:t>
      </w:r>
      <w:proofErr w:type="spellEnd"/>
      <w:proofErr w:type="gramStart"/>
      <w:r w:rsidRPr="00E06820">
        <w:rPr>
          <w:b/>
        </w:rPr>
        <w:t>::</w:t>
      </w:r>
      <w:proofErr w:type="spellStart"/>
      <w:r w:rsidRPr="00E06820">
        <w:rPr>
          <w:b/>
        </w:rPr>
        <w:t>add</w:t>
      </w:r>
      <w:proofErr w:type="spellEnd"/>
      <w:proofErr w:type="gramEnd"/>
      <w:r w:rsidRPr="00E06820">
        <w:rPr>
          <w:b/>
        </w:rPr>
        <w:t>():</w:t>
      </w:r>
      <w:r>
        <w:t xml:space="preserve"> Añade registros al objeto mediante la clausula SQL “INSERT”.</w:t>
      </w:r>
    </w:p>
    <w:p w:rsidR="00D734B0" w:rsidRDefault="00D734B0" w:rsidP="00D734B0">
      <w:proofErr w:type="spellStart"/>
      <w:r w:rsidRPr="00E06820">
        <w:rPr>
          <w:b/>
        </w:rPr>
        <w:t>IModel</w:t>
      </w:r>
      <w:proofErr w:type="spellEnd"/>
      <w:proofErr w:type="gramStart"/>
      <w:r w:rsidRPr="00E06820">
        <w:rPr>
          <w:b/>
        </w:rPr>
        <w:t>::</w:t>
      </w:r>
      <w:proofErr w:type="spellStart"/>
      <w:r w:rsidRPr="00E06820">
        <w:rPr>
          <w:b/>
        </w:rPr>
        <w:t>addOrder</w:t>
      </w:r>
      <w:proofErr w:type="spellEnd"/>
      <w:proofErr w:type="gramEnd"/>
      <w:r w:rsidRPr="00E06820">
        <w:rPr>
          <w:b/>
        </w:rPr>
        <w:t>():</w:t>
      </w:r>
      <w:r>
        <w:t xml:space="preserve"> Reordena un </w:t>
      </w:r>
      <w:proofErr w:type="spellStart"/>
      <w:r>
        <w:t>recordset</w:t>
      </w:r>
      <w:proofErr w:type="spellEnd"/>
      <w:r>
        <w:t xml:space="preserve"> según un campo determinado, puede ser instanciado varias veces para hacer un orden por múltiples campos, </w:t>
      </w:r>
      <w:proofErr w:type="spellStart"/>
      <w:r>
        <w:t>esta</w:t>
      </w:r>
      <w:proofErr w:type="spellEnd"/>
      <w:r>
        <w:t xml:space="preserve"> asociado a la clausula SQL “ORDER BY”.</w:t>
      </w:r>
    </w:p>
    <w:p w:rsidR="00D734B0" w:rsidRDefault="00D734B0" w:rsidP="00D734B0">
      <w:proofErr w:type="spellStart"/>
      <w:r w:rsidRPr="00E06820">
        <w:rPr>
          <w:b/>
        </w:rPr>
        <w:t>IModel</w:t>
      </w:r>
      <w:proofErr w:type="spellEnd"/>
      <w:proofErr w:type="gramStart"/>
      <w:r w:rsidRPr="00E06820">
        <w:rPr>
          <w:b/>
        </w:rPr>
        <w:t>::</w:t>
      </w:r>
      <w:proofErr w:type="spellStart"/>
      <w:r w:rsidRPr="00E06820">
        <w:rPr>
          <w:b/>
        </w:rPr>
        <w:t>countAll</w:t>
      </w:r>
      <w:proofErr w:type="spellEnd"/>
      <w:proofErr w:type="gramEnd"/>
      <w:r w:rsidRPr="00E06820">
        <w:rPr>
          <w:b/>
        </w:rPr>
        <w:t>():</w:t>
      </w:r>
      <w:r>
        <w:t xml:space="preserve"> </w:t>
      </w:r>
      <w:r w:rsidRPr="005C7D94">
        <w:t xml:space="preserve">Calcula el numero de filas totales de la </w:t>
      </w:r>
      <w:proofErr w:type="spellStart"/>
      <w:r w:rsidRPr="005C7D94">
        <w:t>RecordSet</w:t>
      </w:r>
      <w:proofErr w:type="spellEnd"/>
      <w:r w:rsidRPr="005C7D94">
        <w:t xml:space="preserve"> para paginación</w:t>
      </w:r>
      <w:r w:rsidRPr="00E06820">
        <w:t>.</w:t>
      </w:r>
    </w:p>
    <w:p w:rsidR="00D734B0" w:rsidRDefault="00D734B0" w:rsidP="00D734B0">
      <w:proofErr w:type="spellStart"/>
      <w:r w:rsidRPr="00E06820">
        <w:rPr>
          <w:b/>
        </w:rPr>
        <w:t>IModel</w:t>
      </w:r>
      <w:proofErr w:type="spellEnd"/>
      <w:proofErr w:type="gramStart"/>
      <w:r w:rsidRPr="00E06820">
        <w:rPr>
          <w:b/>
        </w:rPr>
        <w:t>::</w:t>
      </w:r>
      <w:proofErr w:type="spellStart"/>
      <w:r w:rsidRPr="00E06820">
        <w:rPr>
          <w:b/>
        </w:rPr>
        <w:t>delete</w:t>
      </w:r>
      <w:proofErr w:type="spellEnd"/>
      <w:proofErr w:type="gramEnd"/>
      <w:r w:rsidRPr="00E06820">
        <w:rPr>
          <w:b/>
        </w:rPr>
        <w:t>():</w:t>
      </w:r>
      <w:r>
        <w:t xml:space="preserve"> </w:t>
      </w:r>
      <w:r w:rsidRPr="00927AE3">
        <w:t xml:space="preserve">Ejecuta </w:t>
      </w:r>
      <w:proofErr w:type="spellStart"/>
      <w:r w:rsidRPr="00927AE3">
        <w:t>queries</w:t>
      </w:r>
      <w:proofErr w:type="spellEnd"/>
      <w:r w:rsidRPr="00927AE3">
        <w:t xml:space="preserve"> DELETE.</w:t>
      </w:r>
    </w:p>
    <w:p w:rsidR="00D734B0" w:rsidRDefault="00D734B0" w:rsidP="00D734B0">
      <w:proofErr w:type="spellStart"/>
      <w:r w:rsidRPr="00E06820">
        <w:rPr>
          <w:b/>
        </w:rPr>
        <w:t>IModel</w:t>
      </w:r>
      <w:proofErr w:type="spellEnd"/>
      <w:proofErr w:type="gramStart"/>
      <w:r w:rsidRPr="00E06820">
        <w:rPr>
          <w:b/>
        </w:rPr>
        <w:t>::</w:t>
      </w:r>
      <w:proofErr w:type="spellStart"/>
      <w:r w:rsidRPr="00E06820">
        <w:rPr>
          <w:b/>
        </w:rPr>
        <w:t>getId</w:t>
      </w:r>
      <w:proofErr w:type="spellEnd"/>
      <w:proofErr w:type="gramEnd"/>
      <w:r w:rsidRPr="00E06820">
        <w:rPr>
          <w:b/>
        </w:rPr>
        <w:t>():</w:t>
      </w:r>
      <w:r>
        <w:t xml:space="preserve"> Retorna todas las claves primarias del objeto </w:t>
      </w:r>
      <w:proofErr w:type="spellStart"/>
      <w:r>
        <w:t>recordset</w:t>
      </w:r>
      <w:proofErr w:type="spellEnd"/>
    </w:p>
    <w:p w:rsidR="00D734B0" w:rsidRDefault="00D734B0" w:rsidP="00D734B0">
      <w:proofErr w:type="spellStart"/>
      <w:r w:rsidRPr="00E06820">
        <w:rPr>
          <w:b/>
        </w:rPr>
        <w:t>IModel</w:t>
      </w:r>
      <w:proofErr w:type="spellEnd"/>
      <w:proofErr w:type="gramStart"/>
      <w:r w:rsidRPr="00E06820">
        <w:rPr>
          <w:b/>
        </w:rPr>
        <w:t>::</w:t>
      </w:r>
      <w:proofErr w:type="spellStart"/>
      <w:r w:rsidRPr="00E06820">
        <w:rPr>
          <w:b/>
        </w:rPr>
        <w:t>getLimit</w:t>
      </w:r>
      <w:proofErr w:type="spellEnd"/>
      <w:proofErr w:type="gramEnd"/>
      <w:r w:rsidRPr="00E06820">
        <w:rPr>
          <w:b/>
        </w:rPr>
        <w:t>():</w:t>
      </w:r>
      <w:r>
        <w:t xml:space="preserve"> Retorna </w:t>
      </w:r>
      <w:r w:rsidR="00957E8B">
        <w:t>el valor</w:t>
      </w:r>
      <w:r w:rsidR="00F841AF">
        <w:t xml:space="preserve"> </w:t>
      </w:r>
      <w:r>
        <w:t>numérico de</w:t>
      </w:r>
      <w:r w:rsidR="00957E8B">
        <w:t>l puntero</w:t>
      </w:r>
      <w:r>
        <w:t xml:space="preserve"> la consulta a ejecutar.</w:t>
      </w:r>
    </w:p>
    <w:p w:rsidR="00D734B0" w:rsidRDefault="00D734B0" w:rsidP="00D734B0">
      <w:proofErr w:type="spellStart"/>
      <w:r w:rsidRPr="00EC2EDC">
        <w:rPr>
          <w:b/>
        </w:rPr>
        <w:t>IModel</w:t>
      </w:r>
      <w:proofErr w:type="spellEnd"/>
      <w:proofErr w:type="gramStart"/>
      <w:r w:rsidRPr="00EC2EDC">
        <w:rPr>
          <w:b/>
        </w:rPr>
        <w:t>::</w:t>
      </w:r>
      <w:proofErr w:type="spellStart"/>
      <w:r w:rsidRPr="00EC2EDC">
        <w:rPr>
          <w:b/>
        </w:rPr>
        <w:t>get</w:t>
      </w:r>
      <w:r>
        <w:rPr>
          <w:b/>
        </w:rPr>
        <w:t>Order</w:t>
      </w:r>
      <w:proofErr w:type="spellEnd"/>
      <w:proofErr w:type="gramEnd"/>
      <w:r w:rsidRPr="00EC2EDC">
        <w:rPr>
          <w:b/>
        </w:rPr>
        <w:t>():</w:t>
      </w:r>
      <w:r>
        <w:t xml:space="preserve"> Retorna </w:t>
      </w:r>
      <w:r w:rsidR="00A5202D">
        <w:t>los campos de orden</w:t>
      </w:r>
      <w:r>
        <w:t>.</w:t>
      </w:r>
    </w:p>
    <w:p w:rsidR="00D734B0" w:rsidRDefault="00D734B0" w:rsidP="00D734B0">
      <w:proofErr w:type="spellStart"/>
      <w:r w:rsidRPr="00EC2EDC">
        <w:rPr>
          <w:b/>
        </w:rPr>
        <w:t>IModel</w:t>
      </w:r>
      <w:proofErr w:type="spellEnd"/>
      <w:proofErr w:type="gramStart"/>
      <w:r w:rsidRPr="00EC2EDC">
        <w:rPr>
          <w:b/>
        </w:rPr>
        <w:t>::</w:t>
      </w:r>
      <w:proofErr w:type="spellStart"/>
      <w:r>
        <w:rPr>
          <w:b/>
        </w:rPr>
        <w:t>getSize</w:t>
      </w:r>
      <w:proofErr w:type="spellEnd"/>
      <w:proofErr w:type="gramEnd"/>
      <w:r w:rsidRPr="00EC2EDC">
        <w:rPr>
          <w:b/>
        </w:rPr>
        <w:t>():</w:t>
      </w:r>
      <w:r>
        <w:t xml:space="preserve"> Retorna el </w:t>
      </w:r>
      <w:r w:rsidR="00B1763C">
        <w:t xml:space="preserve">numero de filas de </w:t>
      </w:r>
      <w:proofErr w:type="spellStart"/>
      <w:r w:rsidR="00B1763C">
        <w:t>RecordSet</w:t>
      </w:r>
      <w:proofErr w:type="spellEnd"/>
      <w:r>
        <w:t>.</w:t>
      </w:r>
    </w:p>
    <w:p w:rsidR="00D17525" w:rsidRDefault="00D17525" w:rsidP="00D17525">
      <w:proofErr w:type="spellStart"/>
      <w:r w:rsidRPr="00EC2EDC">
        <w:rPr>
          <w:b/>
        </w:rPr>
        <w:t>IModel</w:t>
      </w:r>
      <w:proofErr w:type="spellEnd"/>
      <w:proofErr w:type="gramStart"/>
      <w:r w:rsidRPr="00EC2EDC">
        <w:rPr>
          <w:b/>
        </w:rPr>
        <w:t>::</w:t>
      </w:r>
      <w:proofErr w:type="spellStart"/>
      <w:r>
        <w:rPr>
          <w:b/>
        </w:rPr>
        <w:t>getStart</w:t>
      </w:r>
      <w:proofErr w:type="spellEnd"/>
      <w:proofErr w:type="gramEnd"/>
      <w:r w:rsidRPr="00EC2EDC">
        <w:rPr>
          <w:b/>
        </w:rPr>
        <w:t>():</w:t>
      </w:r>
      <w:r>
        <w:t xml:space="preserve"> Retorna </w:t>
      </w:r>
      <w:r w:rsidR="0009298E">
        <w:t>el p</w:t>
      </w:r>
      <w:r w:rsidR="00B1763C">
        <w:t xml:space="preserve">untero del primer registro del </w:t>
      </w:r>
      <w:proofErr w:type="spellStart"/>
      <w:r w:rsidR="00B1763C" w:rsidRPr="00B1763C">
        <w:t>Recor</w:t>
      </w:r>
      <w:r w:rsidR="00CF43F2">
        <w:t>d</w:t>
      </w:r>
      <w:r w:rsidR="00B1763C" w:rsidRPr="00B1763C">
        <w:t>S</w:t>
      </w:r>
      <w:r w:rsidR="0009298E" w:rsidRPr="00B1763C">
        <w:t>et</w:t>
      </w:r>
      <w:proofErr w:type="spellEnd"/>
      <w:r>
        <w:t>.</w:t>
      </w:r>
    </w:p>
    <w:p w:rsidR="00D17525" w:rsidRDefault="00D17525" w:rsidP="00D17525">
      <w:proofErr w:type="spellStart"/>
      <w:r w:rsidRPr="00EC2EDC">
        <w:rPr>
          <w:b/>
        </w:rPr>
        <w:lastRenderedPageBreak/>
        <w:t>IModel</w:t>
      </w:r>
      <w:proofErr w:type="spellEnd"/>
      <w:proofErr w:type="gramStart"/>
      <w:r w:rsidRPr="00EC2EDC">
        <w:rPr>
          <w:b/>
        </w:rPr>
        <w:t>::</w:t>
      </w:r>
      <w:r>
        <w:rPr>
          <w:b/>
        </w:rPr>
        <w:t>load</w:t>
      </w:r>
      <w:proofErr w:type="gramEnd"/>
      <w:r w:rsidRPr="00EC2EDC">
        <w:rPr>
          <w:b/>
        </w:rPr>
        <w:t>():</w:t>
      </w:r>
      <w:r w:rsidR="002541BF">
        <w:rPr>
          <w:b/>
        </w:rPr>
        <w:t xml:space="preserve"> </w:t>
      </w:r>
      <w:r w:rsidR="002541BF">
        <w:t xml:space="preserve">Ejecuta la consulta SQL y crea el objeto </w:t>
      </w:r>
      <w:proofErr w:type="spellStart"/>
      <w:r w:rsidR="008338BC">
        <w:t>RecordSet</w:t>
      </w:r>
      <w:proofErr w:type="spellEnd"/>
      <w:r w:rsidR="002541BF">
        <w:t xml:space="preserve"> en memoria</w:t>
      </w:r>
      <w:r>
        <w:t>.</w:t>
      </w:r>
    </w:p>
    <w:p w:rsidR="00D17525" w:rsidRDefault="00D17525" w:rsidP="00D17525">
      <w:proofErr w:type="spellStart"/>
      <w:r w:rsidRPr="00EC2EDC">
        <w:rPr>
          <w:b/>
        </w:rPr>
        <w:t>IModel</w:t>
      </w:r>
      <w:proofErr w:type="spellEnd"/>
      <w:proofErr w:type="gramStart"/>
      <w:r w:rsidRPr="00EC2EDC">
        <w:rPr>
          <w:b/>
        </w:rPr>
        <w:t>::</w:t>
      </w:r>
      <w:proofErr w:type="spellStart"/>
      <w:r w:rsidR="00490F48">
        <w:rPr>
          <w:b/>
        </w:rPr>
        <w:t>next</w:t>
      </w:r>
      <w:proofErr w:type="spellEnd"/>
      <w:proofErr w:type="gramEnd"/>
      <w:r w:rsidRPr="00EC2EDC">
        <w:rPr>
          <w:b/>
        </w:rPr>
        <w:t>():</w:t>
      </w:r>
      <w:r>
        <w:t xml:space="preserve"> </w:t>
      </w:r>
      <w:r w:rsidR="00957E8B">
        <w:t>Mueve el puntero del objeto modelo al siguiente registro</w:t>
      </w:r>
      <w:r>
        <w:t>.</w:t>
      </w:r>
    </w:p>
    <w:p w:rsidR="00490F48" w:rsidRDefault="00490F48" w:rsidP="00490F48">
      <w:proofErr w:type="spellStart"/>
      <w:r>
        <w:rPr>
          <w:b/>
        </w:rPr>
        <w:t>IModel</w:t>
      </w:r>
      <w:proofErr w:type="spellEnd"/>
      <w:proofErr w:type="gramStart"/>
      <w:r>
        <w:rPr>
          <w:b/>
        </w:rPr>
        <w:t>::</w:t>
      </w:r>
      <w:proofErr w:type="spellStart"/>
      <w:r>
        <w:rPr>
          <w:b/>
        </w:rPr>
        <w:t>reset</w:t>
      </w:r>
      <w:proofErr w:type="spellEnd"/>
      <w:proofErr w:type="gramEnd"/>
      <w:r w:rsidRPr="00EC2EDC">
        <w:rPr>
          <w:b/>
        </w:rPr>
        <w:t>():</w:t>
      </w:r>
      <w:r>
        <w:t xml:space="preserve"> </w:t>
      </w:r>
      <w:r w:rsidR="008338BC">
        <w:t xml:space="preserve">Mueve el puntero al principio del </w:t>
      </w:r>
      <w:proofErr w:type="spellStart"/>
      <w:r w:rsidR="008338BC">
        <w:t>RecordSet</w:t>
      </w:r>
      <w:proofErr w:type="spellEnd"/>
      <w:r w:rsidR="008338BC">
        <w:t xml:space="preserve"> </w:t>
      </w:r>
      <w:r>
        <w:t>.</w:t>
      </w:r>
    </w:p>
    <w:p w:rsidR="00490F48" w:rsidRDefault="00490F48" w:rsidP="00490F48">
      <w:proofErr w:type="spellStart"/>
      <w:r>
        <w:rPr>
          <w:b/>
        </w:rPr>
        <w:t>IModel</w:t>
      </w:r>
      <w:proofErr w:type="spellEnd"/>
      <w:proofErr w:type="gramStart"/>
      <w:r>
        <w:rPr>
          <w:b/>
        </w:rPr>
        <w:t>::</w:t>
      </w:r>
      <w:proofErr w:type="spellStart"/>
      <w:r>
        <w:rPr>
          <w:b/>
        </w:rPr>
        <w:t>setLimit</w:t>
      </w:r>
      <w:proofErr w:type="spellEnd"/>
      <w:proofErr w:type="gramEnd"/>
      <w:r w:rsidRPr="00EC2EDC">
        <w:rPr>
          <w:b/>
        </w:rPr>
        <w:t>():</w:t>
      </w:r>
      <w:r>
        <w:t xml:space="preserve"> </w:t>
      </w:r>
      <w:r w:rsidR="008338BC">
        <w:t>Configura el</w:t>
      </w:r>
      <w:r>
        <w:t xml:space="preserve"> límite de la consulta a ejecutar.</w:t>
      </w:r>
    </w:p>
    <w:p w:rsidR="0071212E" w:rsidRDefault="0071212E" w:rsidP="0071212E">
      <w:proofErr w:type="spellStart"/>
      <w:r>
        <w:rPr>
          <w:b/>
        </w:rPr>
        <w:t>IModel</w:t>
      </w:r>
      <w:proofErr w:type="spellEnd"/>
      <w:proofErr w:type="gramStart"/>
      <w:r>
        <w:rPr>
          <w:b/>
        </w:rPr>
        <w:t>::</w:t>
      </w:r>
      <w:proofErr w:type="spellStart"/>
      <w:r>
        <w:rPr>
          <w:b/>
        </w:rPr>
        <w:t>setOrder</w:t>
      </w:r>
      <w:proofErr w:type="spellEnd"/>
      <w:proofErr w:type="gramEnd"/>
      <w:r w:rsidRPr="00EC2EDC">
        <w:rPr>
          <w:b/>
        </w:rPr>
        <w:t>():</w:t>
      </w:r>
      <w:r>
        <w:t xml:space="preserve"> </w:t>
      </w:r>
      <w:r w:rsidR="00A71B16">
        <w:t xml:space="preserve">Ordena el </w:t>
      </w:r>
      <w:proofErr w:type="spellStart"/>
      <w:r w:rsidR="00A71B16">
        <w:t>RecordSet</w:t>
      </w:r>
      <w:proofErr w:type="spellEnd"/>
      <w:r w:rsidR="00A71B16">
        <w:t xml:space="preserve"> según los campos y orden </w:t>
      </w:r>
      <w:r w:rsidR="00A71B16" w:rsidRPr="005C7D94">
        <w:t>esp</w:t>
      </w:r>
      <w:r w:rsidR="005C7D94" w:rsidRPr="005C7D94">
        <w:t>ec</w:t>
      </w:r>
      <w:r w:rsidR="00A71B16" w:rsidRPr="005C7D94">
        <w:t>ificado</w:t>
      </w:r>
      <w:r>
        <w:t>.</w:t>
      </w:r>
    </w:p>
    <w:p w:rsidR="00490F48" w:rsidRDefault="00490F48" w:rsidP="00490F48">
      <w:proofErr w:type="spellStart"/>
      <w:r>
        <w:rPr>
          <w:b/>
        </w:rPr>
        <w:t>IModel</w:t>
      </w:r>
      <w:proofErr w:type="spellEnd"/>
      <w:proofErr w:type="gramStart"/>
      <w:r>
        <w:rPr>
          <w:b/>
        </w:rPr>
        <w:t>::</w:t>
      </w:r>
      <w:proofErr w:type="spellStart"/>
      <w:r>
        <w:rPr>
          <w:b/>
        </w:rPr>
        <w:t>setStart</w:t>
      </w:r>
      <w:proofErr w:type="spellEnd"/>
      <w:proofErr w:type="gramEnd"/>
      <w:r w:rsidRPr="00EC2EDC">
        <w:rPr>
          <w:b/>
        </w:rPr>
        <w:t>():</w:t>
      </w:r>
      <w:r w:rsidR="002541BF">
        <w:rPr>
          <w:b/>
        </w:rPr>
        <w:t xml:space="preserve"> </w:t>
      </w:r>
      <w:r w:rsidR="002541BF">
        <w:t xml:space="preserve">Mueve el puntero del </w:t>
      </w:r>
      <w:proofErr w:type="spellStart"/>
      <w:r w:rsidR="002541BF">
        <w:t>RecordSet</w:t>
      </w:r>
      <w:proofErr w:type="spellEnd"/>
      <w:r w:rsidR="002541BF">
        <w:t xml:space="preserve">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9B48C0" w:rsidP="00CF21BE">
      <w:pPr>
        <w:keepNext/>
        <w:jc w:val="center"/>
      </w:pPr>
      <w:ins w:id="147" w:author="Rodrigo Riquelme" w:date="2010-12-05T11:46:00Z">
        <w:r>
          <w:rPr>
            <w:noProof/>
            <w:lang w:eastAsia="es-CL"/>
          </w:rPr>
          <w:lastRenderedPageBreak/>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148" w:author="Rodrigo Riquelme" w:date="2010-12-05T11:46:00Z"/>
          <w:vanish/>
          <w:specVanish/>
        </w:rPr>
      </w:pPr>
      <w:bookmarkStart w:id="149" w:name="_Toc280454800"/>
      <w:r>
        <w:t xml:space="preserve">Ilustración </w:t>
      </w:r>
      <w:fldSimple w:instr=" SEQ Ilustración \* ARABIC ">
        <w:r w:rsidR="00E74706">
          <w:rPr>
            <w:noProof/>
          </w:rPr>
          <w:t>30</w:t>
        </w:r>
      </w:fldSimple>
      <w:r>
        <w:t xml:space="preserve"> – </w:t>
      </w:r>
      <w:proofErr w:type="spellStart"/>
      <w:r>
        <w:t>Namespace</w:t>
      </w:r>
      <w:proofErr w:type="spellEnd"/>
      <w:r>
        <w:t xml:space="preserve"> </w:t>
      </w:r>
      <w:proofErr w:type="spellStart"/>
      <w:r>
        <w:t>Models</w:t>
      </w:r>
      <w:proofErr w:type="spellEnd"/>
      <w:r>
        <w:t xml:space="preserve"> - Parte 1</w:t>
      </w:r>
      <w:bookmarkEnd w:id="149"/>
    </w:p>
    <w:p w:rsidR="0052362F" w:rsidRPr="00CF21BE" w:rsidRDefault="00927AE3" w:rsidP="0052362F">
      <w:pPr>
        <w:rPr>
          <w:ins w:id="150" w:author="Rodrigo Riquelme" w:date="2010-12-05T11:46:00Z"/>
          <w:vanish/>
          <w:specVanish/>
        </w:rPr>
      </w:pPr>
      <w:ins w:id="151" w:author="Rodrigo Riquelme" w:date="2010-12-05T11:46:00Z">
        <w:r w:rsidRPr="00CF21BE">
          <w:t xml:space="preserve"> </w:t>
        </w:r>
      </w:ins>
    </w:p>
    <w:p w:rsidR="00CF21BE" w:rsidRPr="00CF21BE" w:rsidRDefault="00927AE3" w:rsidP="005E46BE">
      <w:ins w:id="152" w:author="Rodrigo Riquelme" w:date="2010-12-05T11:46:00Z">
        <w:r w:rsidRPr="00CF21BE">
          <w:t xml:space="preserve"> </w:t>
        </w:r>
      </w:ins>
    </w:p>
    <w:p w:rsidR="00CF21BE" w:rsidRDefault="00CF21BE" w:rsidP="005E46BE"/>
    <w:p w:rsidR="005E1EDA" w:rsidRDefault="00CF21BE" w:rsidP="005E46BE">
      <w:pPr>
        <w:rPr>
          <w:noProof/>
          <w:lang w:eastAsia="es-CL"/>
        </w:rPr>
      </w:pPr>
      <w:r>
        <w:t xml:space="preserve">Otra </w:t>
      </w:r>
      <w:proofErr w:type="spellStart"/>
      <w:r>
        <w:t>super</w:t>
      </w:r>
      <w:proofErr w:type="spellEnd"/>
      <w:r>
        <w:t xml:space="preserve"> clase importante dentro de éste </w:t>
      </w:r>
      <w:proofErr w:type="spellStart"/>
      <w:r>
        <w:t>namespace</w:t>
      </w:r>
      <w:proofErr w:type="spellEnd"/>
      <w:r>
        <w:t xml:space="preserve"> es llamada </w:t>
      </w:r>
      <w:proofErr w:type="spellStart"/>
      <w:r w:rsidRPr="005E1EDA">
        <w:rPr>
          <w:b/>
        </w:rPr>
        <w:t>M</w:t>
      </w:r>
      <w:r w:rsidR="00BE5BCA">
        <w:rPr>
          <w:b/>
        </w:rPr>
        <w:t>B</w:t>
      </w:r>
      <w:r w:rsidRPr="005E1EDA">
        <w:rPr>
          <w:b/>
        </w:rPr>
        <w:t>ufferedModel</w:t>
      </w:r>
      <w:proofErr w:type="spellEnd"/>
      <w:r>
        <w:t xml:space="preserve"> </w:t>
      </w:r>
      <w:r w:rsidR="00BE5BCA">
        <w:t>la cual</w:t>
      </w:r>
      <w:r>
        <w:t xml:space="preserve"> hereda los atributos </w:t>
      </w:r>
      <w:proofErr w:type="spellStart"/>
      <w:r w:rsidRPr="005E1EDA">
        <w:rPr>
          <w:b/>
        </w:rPr>
        <w:t>M</w:t>
      </w:r>
      <w:r w:rsidR="005E1EDA" w:rsidRPr="005E1EDA">
        <w:rPr>
          <w:b/>
        </w:rPr>
        <w:t>M</w:t>
      </w:r>
      <w:r w:rsidRPr="005E1EDA">
        <w:rPr>
          <w:b/>
        </w:rPr>
        <w:t>odel</w:t>
      </w:r>
      <w:proofErr w:type="spellEnd"/>
      <w:r>
        <w:t xml:space="preserve"> pero </w:t>
      </w:r>
      <w:r w:rsidR="005E1EDA">
        <w:t xml:space="preserve">además </w:t>
      </w:r>
      <w:r>
        <w:t>guarda</w:t>
      </w:r>
      <w:r w:rsidR="00BE5BCA">
        <w:t xml:space="preserve"> el </w:t>
      </w:r>
      <w:proofErr w:type="spellStart"/>
      <w:r w:rsidR="00BE5BCA">
        <w:t>R</w:t>
      </w:r>
      <w:r>
        <w:t>ecor</w:t>
      </w:r>
      <w:r w:rsidR="0070066F">
        <w:t>d</w:t>
      </w:r>
      <w:r w:rsidR="00BE5BCA">
        <w:t>S</w:t>
      </w:r>
      <w:r>
        <w:t>et</w:t>
      </w:r>
      <w:proofErr w:type="spellEnd"/>
      <w:r>
        <w:t xml:space="preserve"> en</w:t>
      </w:r>
      <w:r w:rsidR="005E1EDA">
        <w:t xml:space="preserve"> un buffer de</w:t>
      </w:r>
      <w:r>
        <w:t xml:space="preserve"> memoria para ser usado en </w:t>
      </w:r>
      <w:proofErr w:type="spellStart"/>
      <w:r>
        <w:t>multiples</w:t>
      </w:r>
      <w:proofErr w:type="spellEnd"/>
      <w:r>
        <w:t xml:space="preserve"> consultas SQL.</w:t>
      </w:r>
    </w:p>
    <w:p w:rsidR="00B17E86" w:rsidRDefault="00CF21BE" w:rsidP="00B17E86">
      <w:pPr>
        <w:keepNext/>
        <w:jc w:val="center"/>
      </w:pPr>
      <w:r>
        <w:rPr>
          <w:noProof/>
          <w:lang w:eastAsia="es-CL"/>
        </w:rPr>
        <w:lastRenderedPageBreak/>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153" w:name="_Toc280454801"/>
      <w:r>
        <w:t xml:space="preserve">Ilustración </w:t>
      </w:r>
      <w:fldSimple w:instr=" SEQ Ilustración \* ARABIC ">
        <w:r w:rsidR="00E74706">
          <w:rPr>
            <w:noProof/>
          </w:rPr>
          <w:t>31</w:t>
        </w:r>
      </w:fldSimple>
      <w:r>
        <w:t xml:space="preserve"> - </w:t>
      </w:r>
      <w:proofErr w:type="spellStart"/>
      <w:r>
        <w:t>Namespace</w:t>
      </w:r>
      <w:proofErr w:type="spellEnd"/>
      <w:r>
        <w:t xml:space="preserve"> </w:t>
      </w:r>
      <w:proofErr w:type="spellStart"/>
      <w:r>
        <w:t>Models</w:t>
      </w:r>
      <w:proofErr w:type="spellEnd"/>
      <w:r>
        <w:t xml:space="preserve"> - </w:t>
      </w:r>
      <w:r>
        <w:rPr>
          <w:noProof/>
        </w:rPr>
        <w:t>Parte 2</w:t>
      </w:r>
      <w:bookmarkEnd w:id="153"/>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4" w:name="_Toc280454365"/>
      <w:r w:rsidRPr="00B17E86">
        <w:lastRenderedPageBreak/>
        <w:t xml:space="preserve">4.4.2. </w:t>
      </w:r>
      <w:proofErr w:type="spellStart"/>
      <w:r w:rsidRPr="00B17E86">
        <w:t>Namespace</w:t>
      </w:r>
      <w:proofErr w:type="spellEnd"/>
      <w:r w:rsidRPr="00B17E86">
        <w:t xml:space="preserve"> </w:t>
      </w:r>
      <w:proofErr w:type="spellStart"/>
      <w:r w:rsidRPr="00B17E86">
        <w:t>V</w:t>
      </w:r>
      <w:r>
        <w:t>iews</w:t>
      </w:r>
      <w:bookmarkEnd w:id="154"/>
      <w:proofErr w:type="spellEnd"/>
    </w:p>
    <w:p w:rsidR="00C32255" w:rsidRDefault="00C32255" w:rsidP="00C32255">
      <w:r>
        <w:t xml:space="preserve">En este marco de trabajo este </w:t>
      </w:r>
      <w:proofErr w:type="spellStart"/>
      <w:r>
        <w:t>package</w:t>
      </w:r>
      <w:proofErr w:type="spellEnd"/>
      <w:r>
        <w:t xml:space="preserve"> tiene </w:t>
      </w:r>
      <w:r w:rsidR="000A7912">
        <w:t>un</w:t>
      </w:r>
      <w:r>
        <w:t xml:space="preserve"> papel puente entre la presentación y la capa de datos, para la instancia de un objeto View se usa generalmente un objeto </w:t>
      </w:r>
      <w:proofErr w:type="spellStart"/>
      <w:r>
        <w:t>Model</w:t>
      </w:r>
      <w:proofErr w:type="spellEnd"/>
      <w:r>
        <w:t xml:space="preserve"> como parámetro, el objeto View se encarga de asignar la plantilla o </w:t>
      </w:r>
      <w:proofErr w:type="spellStart"/>
      <w:r>
        <w:t>template</w:t>
      </w:r>
      <w:proofErr w:type="spellEnd"/>
      <w:r>
        <w:t xml:space="preserve"> HTML</w:t>
      </w:r>
      <w:r w:rsidR="003457BC">
        <w:t>,</w:t>
      </w:r>
      <w:r>
        <w:t xml:space="preserve"> </w:t>
      </w:r>
      <w:proofErr w:type="spellStart"/>
      <w:r>
        <w:t>rutear</w:t>
      </w:r>
      <w:proofErr w:type="spellEnd"/>
      <w:r>
        <w:t xml:space="preserve"> los atributos del objeto </w:t>
      </w:r>
      <w:proofErr w:type="spellStart"/>
      <w:r>
        <w:t>Model</w:t>
      </w:r>
      <w:proofErr w:type="spellEnd"/>
      <w:r>
        <w:t xml:space="preserve"> a variables de </w:t>
      </w:r>
      <w:proofErr w:type="spellStart"/>
      <w:r>
        <w:t>template</w:t>
      </w:r>
      <w:proofErr w:type="spellEnd"/>
      <w:r w:rsidR="003457BC">
        <w:t xml:space="preserve"> y</w:t>
      </w:r>
      <w:r>
        <w:t xml:space="preserve"> de asignar otros atributos de </w:t>
      </w:r>
      <w:proofErr w:type="spellStart"/>
      <w:r>
        <w:t>template</w:t>
      </w:r>
      <w:proofErr w:type="spellEnd"/>
      <w:r>
        <w:t xml:space="preserve"> </w:t>
      </w:r>
      <w:r w:rsidR="003457BC">
        <w:t xml:space="preserve">en caso </w:t>
      </w:r>
      <w:r>
        <w:t>de ser necesario.</w:t>
      </w:r>
    </w:p>
    <w:p w:rsidR="003215B3" w:rsidRDefault="00CD00A2" w:rsidP="000A7912">
      <w:r>
        <w:t xml:space="preserve">Posee la </w:t>
      </w:r>
      <w:r w:rsidR="007D5A2D">
        <w:t xml:space="preserve">clase  </w:t>
      </w:r>
      <w:proofErr w:type="spellStart"/>
      <w:r w:rsidR="007D5A2D" w:rsidRPr="007D5A2D">
        <w:rPr>
          <w:b/>
        </w:rPr>
        <w:t>VView</w:t>
      </w:r>
      <w:proofErr w:type="spellEnd"/>
      <w:r>
        <w:rPr>
          <w:b/>
        </w:rPr>
        <w:t xml:space="preserve"> </w:t>
      </w:r>
      <w:r w:rsidR="000A7912">
        <w:t>.</w:t>
      </w:r>
      <w:r w:rsidR="00DC130A">
        <w:t xml:space="preserve">Es la clase base para las </w:t>
      </w:r>
      <w:proofErr w:type="spellStart"/>
      <w:r w:rsidR="00DC130A">
        <w:t>vistas.Capa</w:t>
      </w:r>
      <w:proofErr w:type="spellEnd"/>
      <w:r w:rsidR="00DC130A">
        <w:t xml:space="preserve"> entre modelos y </w:t>
      </w:r>
      <w:proofErr w:type="spellStart"/>
      <w:r w:rsidR="006D0542">
        <w:t>templates</w:t>
      </w:r>
      <w:proofErr w:type="spellEnd"/>
      <w:r w:rsidR="006D0542">
        <w:t xml:space="preserve">, además posee los siguientes </w:t>
      </w:r>
      <w:r>
        <w:t>métodos</w:t>
      </w:r>
    </w:p>
    <w:p w:rsidR="00C41165" w:rsidRDefault="00C41165" w:rsidP="00C41165">
      <w:proofErr w:type="spellStart"/>
      <w:r>
        <w:rPr>
          <w:b/>
        </w:rPr>
        <w:t>VView</w:t>
      </w:r>
      <w:proofErr w:type="spellEnd"/>
      <w:proofErr w:type="gramStart"/>
      <w:r w:rsidRPr="00EC2EDC">
        <w:rPr>
          <w:b/>
        </w:rPr>
        <w:t>::</w:t>
      </w:r>
      <w:proofErr w:type="spellStart"/>
      <w:r w:rsidR="00CD00A2">
        <w:rPr>
          <w:b/>
        </w:rPr>
        <w:t>VView</w:t>
      </w:r>
      <w:proofErr w:type="spellEnd"/>
      <w:proofErr w:type="gramEnd"/>
      <w:r w:rsidR="00CD00A2" w:rsidRPr="00EC2EDC">
        <w:rPr>
          <w:b/>
        </w:rPr>
        <w:t xml:space="preserve"> </w:t>
      </w:r>
      <w:r w:rsidRPr="00EC2EDC">
        <w:rPr>
          <w:b/>
        </w:rPr>
        <w:t>():</w:t>
      </w:r>
      <w:r>
        <w:t xml:space="preserve"> </w:t>
      </w:r>
      <w:r w:rsidR="00CD00A2">
        <w:t>Es el método constructor de la clase</w:t>
      </w:r>
      <w:r>
        <w:t>.</w:t>
      </w:r>
    </w:p>
    <w:p w:rsidR="00CD00A2" w:rsidRDefault="00CD00A2" w:rsidP="00CD00A2">
      <w:proofErr w:type="spellStart"/>
      <w:r>
        <w:rPr>
          <w:b/>
        </w:rPr>
        <w:t>VView</w:t>
      </w:r>
      <w:proofErr w:type="spellEnd"/>
      <w:proofErr w:type="gramStart"/>
      <w:r w:rsidRPr="00EC2EDC">
        <w:rPr>
          <w:b/>
        </w:rPr>
        <w:t>::</w:t>
      </w:r>
      <w:proofErr w:type="spellStart"/>
      <w:r>
        <w:rPr>
          <w:b/>
        </w:rPr>
        <w:t>filter</w:t>
      </w:r>
      <w:proofErr w:type="spellEnd"/>
      <w:proofErr w:type="gramEnd"/>
      <w:r w:rsidRPr="00EC2EDC">
        <w:rPr>
          <w:b/>
        </w:rPr>
        <w:t>():</w:t>
      </w:r>
      <w:r>
        <w:t xml:space="preserve"> Es el filtro de los valores de la plantilla. Para ser utilizado cuando los datos deben ser procesados antes de insertarse en la plantilla.</w:t>
      </w:r>
    </w:p>
    <w:p w:rsidR="00CD00A2" w:rsidRDefault="00CD00A2" w:rsidP="00CD00A2">
      <w:proofErr w:type="spellStart"/>
      <w:r>
        <w:rPr>
          <w:b/>
        </w:rPr>
        <w:t>VView</w:t>
      </w:r>
      <w:proofErr w:type="spellEnd"/>
      <w:proofErr w:type="gramStart"/>
      <w:r w:rsidR="009B48C0">
        <w:rPr>
          <w:b/>
        </w:rPr>
        <w:t>:</w:t>
      </w:r>
      <w:r w:rsidR="009B48C0" w:rsidRPr="00EC2EDC">
        <w:rPr>
          <w:b/>
        </w:rPr>
        <w:t>:show</w:t>
      </w:r>
      <w:proofErr w:type="gramEnd"/>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A24808" w:rsidP="00A24808">
      <w:r>
        <w:lastRenderedPageBreak/>
        <w:t xml:space="preserve">Posee la clase  </w:t>
      </w:r>
      <w:proofErr w:type="spellStart"/>
      <w:r w:rsidRPr="007D5A2D">
        <w:rPr>
          <w:b/>
        </w:rPr>
        <w:t>V</w:t>
      </w:r>
      <w:r>
        <w:rPr>
          <w:b/>
        </w:rPr>
        <w:t>page</w:t>
      </w:r>
      <w:proofErr w:type="spellEnd"/>
      <w:r>
        <w:rPr>
          <w:b/>
        </w:rPr>
        <w:t xml:space="preserve"> </w:t>
      </w:r>
      <w:r>
        <w:t xml:space="preserve">.Es la clase de vista maestra la que procesa todos los </w:t>
      </w:r>
      <w:proofErr w:type="spellStart"/>
      <w:r>
        <w:t>templates</w:t>
      </w:r>
      <w:proofErr w:type="spellEnd"/>
      <w:r>
        <w:t>, además posee los siguientes métodos</w:t>
      </w:r>
    </w:p>
    <w:p w:rsidR="00A24808" w:rsidRDefault="00A24808" w:rsidP="00A24808">
      <w:proofErr w:type="spellStart"/>
      <w:r w:rsidRPr="007D5A2D">
        <w:rPr>
          <w:b/>
        </w:rPr>
        <w:t>V</w:t>
      </w:r>
      <w:r>
        <w:rPr>
          <w:b/>
        </w:rPr>
        <w:t>page</w:t>
      </w:r>
      <w:proofErr w:type="spellEnd"/>
      <w:proofErr w:type="gramStart"/>
      <w:r w:rsidRPr="00EC2EDC">
        <w:rPr>
          <w:b/>
        </w:rPr>
        <w:t>::</w:t>
      </w:r>
      <w:proofErr w:type="gramEnd"/>
      <w:r w:rsidR="002E5AC6" w:rsidRPr="002E5AC6">
        <w:rPr>
          <w:b/>
        </w:rPr>
        <w:t xml:space="preserve"> </w:t>
      </w:r>
      <w:proofErr w:type="spellStart"/>
      <w:r w:rsidR="002E5AC6" w:rsidRPr="007D5A2D">
        <w:rPr>
          <w:b/>
        </w:rPr>
        <w:t>V</w:t>
      </w:r>
      <w:r w:rsidR="002E5AC6">
        <w:rPr>
          <w:b/>
        </w:rPr>
        <w:t>page_construct</w:t>
      </w:r>
      <w:proofErr w:type="spellEnd"/>
      <w:r w:rsidRPr="00EC2EDC">
        <w:rPr>
          <w:b/>
        </w:rPr>
        <w:t>():</w:t>
      </w:r>
      <w:r>
        <w:t xml:space="preserve"> Es el método constructor de la clase.</w:t>
      </w:r>
    </w:p>
    <w:p w:rsidR="00A24808" w:rsidRDefault="00A24808" w:rsidP="00A24808">
      <w:proofErr w:type="spellStart"/>
      <w:r w:rsidRPr="007D5A2D">
        <w:rPr>
          <w:b/>
        </w:rPr>
        <w:t>V</w:t>
      </w:r>
      <w:r>
        <w:rPr>
          <w:b/>
        </w:rPr>
        <w:t>page</w:t>
      </w:r>
      <w:proofErr w:type="spellEnd"/>
      <w:proofErr w:type="gramStart"/>
      <w:r w:rsidRPr="00EC2EDC">
        <w:rPr>
          <w:b/>
        </w:rPr>
        <w:t>::</w:t>
      </w:r>
      <w:proofErr w:type="spellStart"/>
      <w:r w:rsidR="002E5AC6">
        <w:rPr>
          <w:b/>
        </w:rPr>
        <w:t>getInstance</w:t>
      </w:r>
      <w:proofErr w:type="spellEnd"/>
      <w:proofErr w:type="gramEnd"/>
      <w:r w:rsidRPr="00EC2EDC">
        <w:rPr>
          <w:b/>
        </w:rPr>
        <w:t>():</w:t>
      </w:r>
      <w:r>
        <w:t xml:space="preserve"> Es</w:t>
      </w:r>
      <w:r w:rsidR="009B48C0">
        <w:t xml:space="preserve"> el método que instancia a una nueva página</w:t>
      </w:r>
      <w:r w:rsidR="006C5BC0">
        <w:t>.</w:t>
      </w:r>
    </w:p>
    <w:p w:rsidR="00A24808" w:rsidRDefault="00A24808" w:rsidP="00A24808">
      <w:proofErr w:type="spellStart"/>
      <w:r w:rsidRPr="007D5A2D">
        <w:rPr>
          <w:b/>
        </w:rPr>
        <w:t>V</w:t>
      </w:r>
      <w:r>
        <w:rPr>
          <w:b/>
        </w:rPr>
        <w:t>page</w:t>
      </w:r>
      <w:proofErr w:type="spellEnd"/>
      <w:proofErr w:type="gramStart"/>
      <w:r w:rsidRPr="00EC2EDC">
        <w:rPr>
          <w:b/>
        </w:rPr>
        <w:t>::</w:t>
      </w:r>
      <w:proofErr w:type="spellStart"/>
      <w:r w:rsidR="002E5AC6">
        <w:rPr>
          <w:b/>
        </w:rPr>
        <w:t>SetAllRequestItems</w:t>
      </w:r>
      <w:proofErr w:type="spellEnd"/>
      <w:proofErr w:type="gramEnd"/>
      <w:r w:rsidRPr="00EC2EDC">
        <w:rPr>
          <w:b/>
        </w:rPr>
        <w:t>():</w:t>
      </w:r>
      <w:r>
        <w:t xml:space="preserve"> </w:t>
      </w:r>
      <w:r w:rsidR="006C5BC0">
        <w:t>Es</w:t>
      </w:r>
      <w:r w:rsidR="009B48C0">
        <w:t xml:space="preserve"> el método que establece todos los elementos solicitados desde la base de datos</w:t>
      </w:r>
      <w:r>
        <w:t>.</w:t>
      </w:r>
    </w:p>
    <w:p w:rsidR="00A24808" w:rsidRDefault="00A24808" w:rsidP="00A24808">
      <w:proofErr w:type="spellStart"/>
      <w:r w:rsidRPr="007D5A2D">
        <w:rPr>
          <w:b/>
        </w:rPr>
        <w:t>V</w:t>
      </w:r>
      <w:r>
        <w:rPr>
          <w:b/>
        </w:rPr>
        <w:t>page</w:t>
      </w:r>
      <w:proofErr w:type="spellEnd"/>
      <w:proofErr w:type="gramStart"/>
      <w:r w:rsidRPr="00EC2EDC">
        <w:rPr>
          <w:b/>
        </w:rPr>
        <w:t>::</w:t>
      </w:r>
      <w:r>
        <w:rPr>
          <w:b/>
        </w:rPr>
        <w:t>show</w:t>
      </w:r>
      <w:proofErr w:type="gramEnd"/>
      <w:r w:rsidRPr="00EC2EDC">
        <w:rPr>
          <w:b/>
        </w:rPr>
        <w:t>():</w:t>
      </w:r>
      <w:r>
        <w:t xml:space="preserve"> Carga la plantilla con los datos.</w:t>
      </w:r>
    </w:p>
    <w:p w:rsidR="007D5A2D" w:rsidRPr="00C32255" w:rsidRDefault="007D5A2D" w:rsidP="00C32255"/>
    <w:p w:rsidR="007D5A2D" w:rsidRDefault="009B48C0" w:rsidP="007D5A2D">
      <w:pPr>
        <w:keepNext/>
        <w:jc w:val="center"/>
      </w:pPr>
      <w:ins w:id="155" w:author="Rodrigo Riquelme" w:date="2010-12-05T11:46:00Z">
        <w:r>
          <w:rPr>
            <w:noProof/>
            <w:lang w:eastAsia="es-CL"/>
          </w:rPr>
          <w:lastRenderedPageBreak/>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156" w:name="_Toc280454802"/>
      <w:r>
        <w:t xml:space="preserve">Ilustración </w:t>
      </w:r>
      <w:fldSimple w:instr=" SEQ Ilustración \* ARABIC ">
        <w:r w:rsidR="00E74706">
          <w:rPr>
            <w:noProof/>
          </w:rPr>
          <w:t>32</w:t>
        </w:r>
      </w:fldSimple>
      <w:r>
        <w:t xml:space="preserve"> - </w:t>
      </w:r>
      <w:proofErr w:type="spellStart"/>
      <w:r>
        <w:t>Namespace</w:t>
      </w:r>
      <w:proofErr w:type="spellEnd"/>
      <w:r>
        <w:t xml:space="preserve"> </w:t>
      </w:r>
      <w:proofErr w:type="spellStart"/>
      <w:r>
        <w:t>Views</w:t>
      </w:r>
      <w:bookmarkEnd w:id="156"/>
      <w:proofErr w:type="spellEnd"/>
    </w:p>
    <w:p w:rsidR="008B312B" w:rsidRDefault="008B312B" w:rsidP="008B312B">
      <w:pPr>
        <w:pStyle w:val="Subttulo"/>
        <w:outlineLvl w:val="2"/>
      </w:pPr>
      <w:bookmarkStart w:id="157" w:name="_Toc280454366"/>
      <w:r>
        <w:lastRenderedPageBreak/>
        <w:t>4.4.3</w:t>
      </w:r>
      <w:r w:rsidRPr="00B17E86">
        <w:t xml:space="preserve">. </w:t>
      </w:r>
      <w:proofErr w:type="spellStart"/>
      <w:r w:rsidRPr="00B17E86">
        <w:t>Namespace</w:t>
      </w:r>
      <w:proofErr w:type="spellEnd"/>
      <w:r w:rsidRPr="00B17E86">
        <w:t xml:space="preserve"> </w:t>
      </w:r>
      <w:proofErr w:type="spellStart"/>
      <w:r>
        <w:t>Controllers</w:t>
      </w:r>
      <w:bookmarkEnd w:id="157"/>
      <w:proofErr w:type="spellEnd"/>
    </w:p>
    <w:p w:rsidR="00F24F17" w:rsidRDefault="00F24F17" w:rsidP="005E46BE">
      <w:r>
        <w:t xml:space="preserve">En el </w:t>
      </w:r>
      <w:proofErr w:type="spellStart"/>
      <w:r>
        <w:t>front</w:t>
      </w:r>
      <w:proofErr w:type="spellEnd"/>
      <w:r>
        <w:t xml:space="preserve"> office todo pasa por un objeto </w:t>
      </w:r>
      <w:proofErr w:type="spellStart"/>
      <w:r>
        <w:t>Controller</w:t>
      </w:r>
      <w:proofErr w:type="spellEnd"/>
      <w:r>
        <w:t xml:space="preserve"> para decidir cual componente Modelo-Vista deberá ejecutarse.</w:t>
      </w:r>
    </w:p>
    <w:p w:rsidR="00C90600" w:rsidRDefault="008B312B" w:rsidP="005E46BE">
      <w:r w:rsidRPr="008B312B">
        <w:t>En estricto rigor un</w:t>
      </w:r>
      <w:r>
        <w:t xml:space="preserve"> </w:t>
      </w:r>
      <w:proofErr w:type="spellStart"/>
      <w:r>
        <w:t>Controller</w:t>
      </w:r>
      <w:proofErr w:type="spellEnd"/>
      <w:r>
        <w:t xml:space="preserve"> se encarga de inicializar un modelo y una vista</w:t>
      </w:r>
      <w:r w:rsidR="00F23A57">
        <w:t xml:space="preserve"> y asociarlos</w:t>
      </w:r>
      <w:r>
        <w:t xml:space="preserve"> según parámetros GET o P</w:t>
      </w:r>
      <w:r w:rsidR="00F24F17">
        <w:t>OST que sean ingresados vía web, sin embargo se deja abierta la posibilidad de ejecutar cualquier script web para</w:t>
      </w:r>
      <w:r w:rsidR="00F23A57">
        <w:t xml:space="preserve"> así </w:t>
      </w:r>
      <w:r w:rsidR="00F24F17">
        <w:t>poder  satisfacer cualquier requerimiento no contemplado en etapas anteriores del desarrollo y que pudiera surgir en el futuro.</w:t>
      </w:r>
    </w:p>
    <w:p w:rsidR="00392F6C" w:rsidRDefault="00392F6C" w:rsidP="00392F6C">
      <w:r>
        <w:t xml:space="preserve">La clase base o </w:t>
      </w:r>
      <w:proofErr w:type="spellStart"/>
      <w:r>
        <w:t>super</w:t>
      </w:r>
      <w:proofErr w:type="spellEnd"/>
      <w:r>
        <w:t xml:space="preserve"> clase es llamada </w:t>
      </w:r>
      <w:proofErr w:type="spellStart"/>
      <w:r>
        <w:rPr>
          <w:b/>
        </w:rPr>
        <w:t>CCommand</w:t>
      </w:r>
      <w:r>
        <w:t>.Es</w:t>
      </w:r>
      <w:proofErr w:type="spellEnd"/>
      <w:r>
        <w:t xml:space="preserve"> la clase base para los objetos </w:t>
      </w:r>
      <w:proofErr w:type="spellStart"/>
      <w:r>
        <w:t>controladores.cada</w:t>
      </w:r>
      <w:proofErr w:type="spellEnd"/>
      <w:r>
        <w:t xml:space="preserve"> comando esta </w:t>
      </w:r>
      <w:proofErr w:type="spellStart"/>
      <w:r>
        <w:t>seteado</w:t>
      </w:r>
      <w:proofErr w:type="spellEnd"/>
      <w:r>
        <w:t xml:space="preserve"> en el </w:t>
      </w:r>
      <w:proofErr w:type="spellStart"/>
      <w:r>
        <w:t>request</w:t>
      </w:r>
      <w:proofErr w:type="spellEnd"/>
      <w:r>
        <w:t xml:space="preserve"> </w:t>
      </w:r>
      <w:r w:rsidRPr="00392F6C">
        <w:rPr>
          <w:b/>
        </w:rPr>
        <w:t>m</w:t>
      </w:r>
      <w:r>
        <w:t xml:space="preserve"> y busca su correspondiente controlador en map.php, además posee los siguientes métodos.</w:t>
      </w:r>
    </w:p>
    <w:p w:rsidR="00392F6C" w:rsidRDefault="00392F6C" w:rsidP="00392F6C">
      <w:proofErr w:type="spellStart"/>
      <w:r>
        <w:rPr>
          <w:b/>
        </w:rPr>
        <w:t>CCommand</w:t>
      </w:r>
      <w:proofErr w:type="spellEnd"/>
      <w:proofErr w:type="gramStart"/>
      <w:r w:rsidRPr="00EC2EDC">
        <w:rPr>
          <w:b/>
        </w:rPr>
        <w:t>::</w:t>
      </w:r>
      <w:proofErr w:type="spellStart"/>
      <w:r>
        <w:rPr>
          <w:b/>
        </w:rPr>
        <w:t>addChild</w:t>
      </w:r>
      <w:proofErr w:type="spellEnd"/>
      <w:proofErr w:type="gramEnd"/>
      <w:r w:rsidRPr="00EC2EDC">
        <w:rPr>
          <w:b/>
        </w:rPr>
        <w:t>():</w:t>
      </w:r>
      <w:r>
        <w:t xml:space="preserve"> </w:t>
      </w:r>
      <w:r w:rsidR="009857EE">
        <w:t>Es un método estático que mediante un parámetro estático devolverá la instancia a una subclase</w:t>
      </w:r>
      <w:r>
        <w:t>.</w:t>
      </w:r>
    </w:p>
    <w:p w:rsidR="00F17544" w:rsidRDefault="00F17544" w:rsidP="00392F6C">
      <w:proofErr w:type="spellStart"/>
      <w:r>
        <w:rPr>
          <w:b/>
        </w:rPr>
        <w:t>CCommand</w:t>
      </w:r>
      <w:proofErr w:type="spellEnd"/>
      <w:proofErr w:type="gramStart"/>
      <w:r w:rsidRPr="00EC2EDC">
        <w:rPr>
          <w:b/>
        </w:rPr>
        <w:t>::</w:t>
      </w:r>
      <w:proofErr w:type="spellStart"/>
      <w:r>
        <w:rPr>
          <w:b/>
        </w:rPr>
        <w:t>CComand</w:t>
      </w:r>
      <w:proofErr w:type="spellEnd"/>
      <w:proofErr w:type="gramEnd"/>
      <w:r w:rsidRPr="00EC2EDC">
        <w:rPr>
          <w:b/>
        </w:rPr>
        <w:t>():</w:t>
      </w:r>
      <w:r>
        <w:t xml:space="preserve"> Es el constructor de la clase.</w:t>
      </w:r>
    </w:p>
    <w:p w:rsidR="00F17544" w:rsidRDefault="00F17544" w:rsidP="00F17544">
      <w:proofErr w:type="spellStart"/>
      <w:r>
        <w:rPr>
          <w:b/>
        </w:rPr>
        <w:t>CCommand</w:t>
      </w:r>
      <w:proofErr w:type="spellEnd"/>
      <w:proofErr w:type="gramStart"/>
      <w:r w:rsidRPr="00EC2EDC">
        <w:rPr>
          <w:b/>
        </w:rPr>
        <w:t>::</w:t>
      </w:r>
      <w:proofErr w:type="spellStart"/>
      <w:r>
        <w:rPr>
          <w:b/>
        </w:rPr>
        <w:t>run</w:t>
      </w:r>
      <w:proofErr w:type="spellEnd"/>
      <w:proofErr w:type="gramEnd"/>
      <w:r w:rsidRPr="00EC2EDC">
        <w:rPr>
          <w:b/>
        </w:rPr>
        <w:t>():</w:t>
      </w:r>
      <w:r>
        <w:t xml:space="preserve"> Ejecuta el comando y prepara la salida para la vista maestra.</w:t>
      </w:r>
    </w:p>
    <w:p w:rsidR="00F17544" w:rsidRDefault="00F17544" w:rsidP="00F17544">
      <w:proofErr w:type="spellStart"/>
      <w:r>
        <w:rPr>
          <w:b/>
        </w:rPr>
        <w:t>CCommand</w:t>
      </w:r>
      <w:proofErr w:type="spellEnd"/>
      <w:proofErr w:type="gramStart"/>
      <w:r w:rsidRPr="00EC2EDC">
        <w:rPr>
          <w:b/>
        </w:rPr>
        <w:t>::</w:t>
      </w:r>
      <w:r>
        <w:rPr>
          <w:b/>
        </w:rPr>
        <w:t>show</w:t>
      </w:r>
      <w:proofErr w:type="gramEnd"/>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8B6BC9" w:rsidP="00D260D5">
      <w:pPr>
        <w:pStyle w:val="Subttulo"/>
        <w:keepNext/>
      </w:pPr>
      <w:r>
        <w:rPr>
          <w:noProof/>
        </w:rPr>
        <w:lastRenderedPageBreak/>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0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" stroked="f">
            <v:textbox style="mso-fit-shape-to-text:t" inset="0,0,0,0">
              <w:txbxContent>
                <w:p w:rsidR="006C063B" w:rsidRPr="00C66B22" w:rsidRDefault="006C063B" w:rsidP="002239C2">
                  <w:pPr>
                    <w:pStyle w:val="Epgrafe"/>
                    <w:jc w:val="center"/>
                    <w:rPr>
                      <w:rFonts w:eastAsia="Calibri" w:cs="Calibri"/>
                      <w:noProof/>
                      <w:sz w:val="24"/>
                    </w:rPr>
                  </w:pPr>
                  <w:bookmarkStart w:id="158" w:name="_Toc280454803"/>
                  <w:r>
                    <w:t xml:space="preserve">Ilustración </w:t>
                  </w:r>
                  <w:fldSimple w:instr=" SEQ Ilustración \* ARABIC ">
                    <w:r>
                      <w:rPr>
                        <w:noProof/>
                      </w:rPr>
                      <w:t>33</w:t>
                    </w:r>
                  </w:fldSimple>
                  <w:r>
                    <w:t xml:space="preserve"> - </w:t>
                  </w:r>
                  <w:proofErr w:type="spellStart"/>
                  <w:r>
                    <w:t>Namespace</w:t>
                  </w:r>
                  <w:proofErr w:type="spellEnd"/>
                  <w:r>
                    <w:t xml:space="preserve"> </w:t>
                  </w:r>
                  <w:proofErr w:type="spellStart"/>
                  <w:r>
                    <w:t>Controllers</w:t>
                  </w:r>
                  <w:bookmarkEnd w:id="158"/>
                  <w:proofErr w:type="spellEnd"/>
                </w:p>
              </w:txbxContent>
            </v:textbox>
            <w10:wrap type="square"/>
          </v:shape>
        </w:pict>
      </w:r>
      <w:ins w:id="159" w:author="Rodrigo Riquelme" w:date="2010-12-05T11:46:00Z">
        <w:r w:rsidR="009B48C0">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lastRenderedPageBreak/>
        <w:t>4.4.4</w:t>
      </w:r>
      <w:r w:rsidR="005E46BE" w:rsidRPr="00F23A57">
        <w:t xml:space="preserve">. </w:t>
      </w:r>
      <w:proofErr w:type="spellStart"/>
      <w:r w:rsidR="005E46BE" w:rsidRPr="00F23A57">
        <w:t>Namespace</w:t>
      </w:r>
      <w:proofErr w:type="spellEnd"/>
      <w:r w:rsidRPr="00F23A57">
        <w:t xml:space="preserve"> </w:t>
      </w:r>
      <w:proofErr w:type="spellStart"/>
      <w:r w:rsidR="005E46BE" w:rsidRPr="00F23A57">
        <w:t>Admin</w:t>
      </w:r>
      <w:proofErr w:type="spellEnd"/>
    </w:p>
    <w:p w:rsidR="00F23A57" w:rsidRDefault="00107FF3" w:rsidP="00F23A57">
      <w:r>
        <w:t>Este paquete representa los datos del CMS en elementos de lista y formularios para ser llamados en el back office y simplificar y homogenizar las interfaces usadas para hacer operaciones CRUD (</w:t>
      </w:r>
      <w:proofErr w:type="spellStart"/>
      <w:r>
        <w:t>Create</w:t>
      </w:r>
      <w:proofErr w:type="spellEnd"/>
      <w:r>
        <w:t xml:space="preserve">, </w:t>
      </w:r>
      <w:proofErr w:type="spellStart"/>
      <w:r>
        <w:t>Read</w:t>
      </w:r>
      <w:proofErr w:type="spellEnd"/>
      <w:r>
        <w:t xml:space="preserve">, </w:t>
      </w:r>
      <w:proofErr w:type="spellStart"/>
      <w:r>
        <w:t>Update</w:t>
      </w:r>
      <w:proofErr w:type="spellEnd"/>
      <w:r>
        <w:t xml:space="preserve">, </w:t>
      </w:r>
      <w:proofErr w:type="spellStart"/>
      <w:r>
        <w:t>Delete</w:t>
      </w:r>
      <w:proofErr w:type="spellEnd"/>
      <w:r>
        <w:t>)</w:t>
      </w:r>
      <w:r w:rsidR="00451834">
        <w:t>.</w:t>
      </w:r>
    </w:p>
    <w:p w:rsidR="00E01850" w:rsidRDefault="00E01850" w:rsidP="00F0051C">
      <w:pPr>
        <w:rPr>
          <w:b/>
        </w:rPr>
      </w:pPr>
      <w:r>
        <w:t xml:space="preserve">Posee las siguientes </w:t>
      </w:r>
      <w:r w:rsidR="00F0051C">
        <w:t>clase</w:t>
      </w:r>
      <w:r>
        <w:t>s</w:t>
      </w:r>
      <w:r w:rsidR="00F0051C">
        <w:t xml:space="preserve"> llamada</w:t>
      </w:r>
      <w:r>
        <w:t>s</w:t>
      </w:r>
      <w:r w:rsidR="00F0051C">
        <w:t xml:space="preserve"> </w:t>
      </w:r>
      <w:proofErr w:type="spellStart"/>
      <w:r>
        <w:rPr>
          <w:b/>
        </w:rPr>
        <w:t>Element</w:t>
      </w:r>
      <w:proofErr w:type="gramStart"/>
      <w:r>
        <w:rPr>
          <w:b/>
        </w:rPr>
        <w:t>,Controller,Table,ASettings</w:t>
      </w:r>
      <w:proofErr w:type="spellEnd"/>
      <w:proofErr w:type="gramEnd"/>
      <w:r>
        <w:rPr>
          <w:b/>
        </w:rPr>
        <w:t xml:space="preserve"> .</w:t>
      </w:r>
    </w:p>
    <w:p w:rsidR="00F0051C" w:rsidRDefault="00E01850" w:rsidP="00F0051C">
      <w:r>
        <w:t xml:space="preserve">La Clase </w:t>
      </w:r>
      <w:proofErr w:type="spellStart"/>
      <w:r w:rsidRPr="00E01850">
        <w:rPr>
          <w:b/>
        </w:rPr>
        <w:t>Element</w:t>
      </w:r>
      <w:proofErr w:type="spellEnd"/>
      <w:r w:rsidRPr="00E01850">
        <w:rPr>
          <w:b/>
        </w:rPr>
        <w:t xml:space="preserve"> </w:t>
      </w:r>
      <w:r>
        <w:t>es la encargada de los elementos para los formularios del CMS</w:t>
      </w:r>
      <w:r w:rsidR="00F0051C">
        <w:t xml:space="preserve">, además posee los siguientes </w:t>
      </w:r>
      <w:r>
        <w:t>métodos.</w:t>
      </w:r>
    </w:p>
    <w:p w:rsidR="00C61A22" w:rsidRDefault="00C61A22" w:rsidP="00F0051C">
      <w:pPr>
        <w:rPr>
          <w:b/>
        </w:rPr>
      </w:pPr>
      <w:proofErr w:type="spellStart"/>
      <w:r>
        <w:rPr>
          <w:b/>
        </w:rPr>
        <w:t>Element</w:t>
      </w:r>
      <w:proofErr w:type="spellEnd"/>
      <w:proofErr w:type="gramStart"/>
      <w:r>
        <w:rPr>
          <w:b/>
        </w:rPr>
        <w:t>::</w:t>
      </w:r>
      <w:proofErr w:type="spellStart"/>
      <w:r>
        <w:rPr>
          <w:b/>
        </w:rPr>
        <w:t>Element</w:t>
      </w:r>
      <w:proofErr w:type="spellEnd"/>
      <w:proofErr w:type="gramEnd"/>
      <w:r w:rsidRPr="00EC2EDC">
        <w:rPr>
          <w:b/>
        </w:rPr>
        <w:t>():</w:t>
      </w:r>
      <w:r>
        <w:t xml:space="preserve"> Es el método constructor de la clase.</w:t>
      </w:r>
    </w:p>
    <w:p w:rsidR="00F0051C" w:rsidRDefault="00E01850" w:rsidP="00F0051C">
      <w:proofErr w:type="spellStart"/>
      <w:r>
        <w:rPr>
          <w:b/>
        </w:rPr>
        <w:t>Element</w:t>
      </w:r>
      <w:proofErr w:type="spellEnd"/>
      <w:proofErr w:type="gramStart"/>
      <w:r>
        <w:rPr>
          <w:b/>
        </w:rPr>
        <w:t>::</w:t>
      </w:r>
      <w:proofErr w:type="spellStart"/>
      <w:r>
        <w:rPr>
          <w:b/>
        </w:rPr>
        <w:t>display</w:t>
      </w:r>
      <w:proofErr w:type="spellEnd"/>
      <w:proofErr w:type="gramEnd"/>
      <w:r w:rsidR="00F0051C" w:rsidRPr="00EC2EDC">
        <w:rPr>
          <w:b/>
        </w:rPr>
        <w:t>():</w:t>
      </w:r>
      <w:r w:rsidR="00F0051C">
        <w:t xml:space="preserve"> </w:t>
      </w:r>
      <w:r w:rsidR="00C61A22">
        <w:t>Es el método encargado del despliegue del elemento en el listado de CMS.</w:t>
      </w:r>
    </w:p>
    <w:p w:rsidR="00E01850" w:rsidRDefault="00E01850" w:rsidP="00E01850">
      <w:proofErr w:type="spellStart"/>
      <w:r>
        <w:rPr>
          <w:b/>
        </w:rPr>
        <w:t>Element</w:t>
      </w:r>
      <w:proofErr w:type="spellEnd"/>
      <w:proofErr w:type="gramStart"/>
      <w:r>
        <w:rPr>
          <w:b/>
        </w:rPr>
        <w:t>::</w:t>
      </w:r>
      <w:proofErr w:type="spellStart"/>
      <w:r>
        <w:rPr>
          <w:b/>
        </w:rPr>
        <w:t>edit</w:t>
      </w:r>
      <w:proofErr w:type="spellEnd"/>
      <w:proofErr w:type="gramEnd"/>
      <w:r w:rsidRPr="00EC2EDC">
        <w:rPr>
          <w:b/>
        </w:rPr>
        <w:t>():</w:t>
      </w:r>
      <w:r>
        <w:t xml:space="preserve"> </w:t>
      </w:r>
      <w:r w:rsidR="00C61A22">
        <w:t>Es el encargado del despliegue del elemento en el formulario editable</w:t>
      </w:r>
      <w:r>
        <w:t>.</w:t>
      </w:r>
    </w:p>
    <w:p w:rsidR="00E01850" w:rsidRDefault="00E01850" w:rsidP="00E01850">
      <w:proofErr w:type="spellStart"/>
      <w:r>
        <w:rPr>
          <w:b/>
        </w:rPr>
        <w:t>Element</w:t>
      </w:r>
      <w:proofErr w:type="spellEnd"/>
      <w:proofErr w:type="gramStart"/>
      <w:r>
        <w:rPr>
          <w:b/>
        </w:rPr>
        <w:t>::</w:t>
      </w:r>
      <w:proofErr w:type="spellStart"/>
      <w:r w:rsidR="00C61A22">
        <w:rPr>
          <w:b/>
        </w:rPr>
        <w:t>get</w:t>
      </w:r>
      <w:proofErr w:type="spellEnd"/>
      <w:proofErr w:type="gramEnd"/>
      <w:r w:rsidRPr="00EC2EDC">
        <w:rPr>
          <w:b/>
        </w:rPr>
        <w:t>():</w:t>
      </w:r>
      <w: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lastRenderedPageBreak/>
        <w:t xml:space="preserve">La Clase </w:t>
      </w:r>
      <w:proofErr w:type="spellStart"/>
      <w:r>
        <w:rPr>
          <w:b/>
        </w:rPr>
        <w:t>Controller</w:t>
      </w:r>
      <w:proofErr w:type="spellEnd"/>
      <w:r>
        <w:rPr>
          <w:b/>
        </w:rPr>
        <w:t xml:space="preserve"> </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proofErr w:type="spellStart"/>
      <w:r>
        <w:rPr>
          <w:b/>
        </w:rPr>
        <w:t>Controller</w:t>
      </w:r>
      <w:proofErr w:type="spellEnd"/>
      <w:proofErr w:type="gramStart"/>
      <w:r>
        <w:rPr>
          <w:b/>
        </w:rPr>
        <w:t>::</w:t>
      </w:r>
      <w:proofErr w:type="spellStart"/>
      <w:r>
        <w:rPr>
          <w:b/>
        </w:rPr>
        <w:t>Controller</w:t>
      </w:r>
      <w:proofErr w:type="spellEnd"/>
      <w:proofErr w:type="gramEnd"/>
      <w:r w:rsidRPr="00EC2EDC">
        <w:rPr>
          <w:b/>
        </w:rPr>
        <w:t>():</w:t>
      </w:r>
      <w:r>
        <w:t xml:space="preserve"> Es el método constructor de la clase </w:t>
      </w:r>
      <w:proofErr w:type="spellStart"/>
      <w:r>
        <w:t>Controller</w:t>
      </w:r>
      <w:proofErr w:type="spellEnd"/>
      <w:r>
        <w:t>.</w:t>
      </w:r>
    </w:p>
    <w:p w:rsidR="00C61A22" w:rsidRDefault="00C61A22" w:rsidP="00C61A22">
      <w:pPr>
        <w:rPr>
          <w:b/>
        </w:rPr>
      </w:pPr>
      <w:proofErr w:type="spellStart"/>
      <w:r>
        <w:rPr>
          <w:b/>
        </w:rPr>
        <w:t>Controller</w:t>
      </w:r>
      <w:proofErr w:type="spellEnd"/>
      <w:proofErr w:type="gramStart"/>
      <w:r>
        <w:rPr>
          <w:b/>
        </w:rPr>
        <w:t>::</w:t>
      </w:r>
      <w:proofErr w:type="spellStart"/>
      <w:r w:rsidR="00744C68">
        <w:rPr>
          <w:b/>
        </w:rPr>
        <w:t>getData</w:t>
      </w:r>
      <w:proofErr w:type="spellEnd"/>
      <w:proofErr w:type="gramEnd"/>
      <w:r w:rsidRPr="00EC2EDC">
        <w:rPr>
          <w:b/>
        </w:rPr>
        <w:t>():</w:t>
      </w:r>
      <w:r>
        <w:t xml:space="preserve"> Es el método </w:t>
      </w:r>
      <w:r w:rsidR="00C172C0">
        <w:t>para obtener datos</w:t>
      </w:r>
      <w:r>
        <w:t>.</w:t>
      </w:r>
    </w:p>
    <w:p w:rsidR="00C87BA9" w:rsidRDefault="00C61A22" w:rsidP="00C61A22">
      <w:proofErr w:type="spellStart"/>
      <w:r>
        <w:rPr>
          <w:b/>
        </w:rPr>
        <w:t>Controller</w:t>
      </w:r>
      <w:proofErr w:type="spellEnd"/>
      <w:proofErr w:type="gramStart"/>
      <w:r>
        <w:rPr>
          <w:b/>
        </w:rPr>
        <w:t>::</w:t>
      </w:r>
      <w:proofErr w:type="spellStart"/>
      <w:r w:rsidR="00744C68">
        <w:rPr>
          <w:b/>
        </w:rPr>
        <w:t>getLayout</w:t>
      </w:r>
      <w:proofErr w:type="spellEnd"/>
      <w:proofErr w:type="gramEnd"/>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proofErr w:type="spellStart"/>
      <w:r>
        <w:rPr>
          <w:b/>
        </w:rPr>
        <w:t>Controller</w:t>
      </w:r>
      <w:proofErr w:type="spellEnd"/>
      <w:proofErr w:type="gramStart"/>
      <w:r>
        <w:rPr>
          <w:b/>
        </w:rPr>
        <w:t>::</w:t>
      </w:r>
      <w:proofErr w:type="spellStart"/>
      <w:r w:rsidR="00744C68">
        <w:rPr>
          <w:b/>
        </w:rPr>
        <w:t>getRequested</w:t>
      </w:r>
      <w:proofErr w:type="gramEnd"/>
      <w:r w:rsidR="00744C68">
        <w:rPr>
          <w:b/>
        </w:rPr>
        <w:t>_params</w:t>
      </w:r>
      <w:proofErr w:type="spellEnd"/>
      <w:r w:rsidRPr="00EC2EDC">
        <w:rPr>
          <w:b/>
        </w:rPr>
        <w:t>():</w:t>
      </w:r>
      <w:r>
        <w:t xml:space="preserve"> Es </w:t>
      </w:r>
      <w:r w:rsidR="009B48C0">
        <w:t>el método que obtiene o  solicita los parámetros de los campos de datos.</w:t>
      </w:r>
    </w:p>
    <w:p w:rsidR="00C61A22" w:rsidRDefault="00744C68" w:rsidP="00C61A22">
      <w:proofErr w:type="spellStart"/>
      <w:r>
        <w:rPr>
          <w:b/>
        </w:rPr>
        <w:t>Controller</w:t>
      </w:r>
      <w:proofErr w:type="spellEnd"/>
      <w:proofErr w:type="gramStart"/>
      <w:r w:rsidR="00C61A22">
        <w:rPr>
          <w:b/>
        </w:rPr>
        <w:t>::</w:t>
      </w:r>
      <w:proofErr w:type="spellStart"/>
      <w:r>
        <w:rPr>
          <w:b/>
        </w:rPr>
        <w:t>setId</w:t>
      </w:r>
      <w:proofErr w:type="spellEnd"/>
      <w:proofErr w:type="gramEnd"/>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proofErr w:type="spellStart"/>
      <w:r>
        <w:rPr>
          <w:b/>
        </w:rPr>
        <w:t>Table</w:t>
      </w:r>
      <w:proofErr w:type="spellEnd"/>
      <w:r>
        <w:rPr>
          <w:b/>
        </w:rPr>
        <w:t xml:space="preserve"> </w:t>
      </w:r>
      <w:r>
        <w:t xml:space="preserve">es la encargada de la tabla </w:t>
      </w:r>
      <w:r w:rsidR="00C06300">
        <w:t>HTML</w:t>
      </w:r>
      <w:r>
        <w:t xml:space="preserve"> del CMS, además posee los siguientes métodos.</w:t>
      </w:r>
    </w:p>
    <w:p w:rsidR="00C87BA9" w:rsidRDefault="00C87BA9" w:rsidP="00C87BA9">
      <w:proofErr w:type="spellStart"/>
      <w:r>
        <w:rPr>
          <w:b/>
        </w:rPr>
        <w:t>Table</w:t>
      </w:r>
      <w:proofErr w:type="spellEnd"/>
      <w:proofErr w:type="gramStart"/>
      <w:r>
        <w:rPr>
          <w:b/>
        </w:rPr>
        <w:t>::</w:t>
      </w:r>
      <w:proofErr w:type="spellStart"/>
      <w:r>
        <w:rPr>
          <w:b/>
        </w:rPr>
        <w:t>Table</w:t>
      </w:r>
      <w:proofErr w:type="spellEnd"/>
      <w:proofErr w:type="gramEnd"/>
      <w:r w:rsidRPr="00EC2EDC">
        <w:rPr>
          <w:b/>
        </w:rPr>
        <w:t>():</w:t>
      </w:r>
      <w:r>
        <w:t xml:space="preserve"> Es el método constructor de la clase.</w:t>
      </w:r>
    </w:p>
    <w:p w:rsidR="00C87BA9" w:rsidRDefault="00C87BA9" w:rsidP="00C87BA9">
      <w:proofErr w:type="spellStart"/>
      <w:r>
        <w:rPr>
          <w:b/>
        </w:rPr>
        <w:t>Table</w:t>
      </w:r>
      <w:proofErr w:type="spellEnd"/>
      <w:proofErr w:type="gramStart"/>
      <w:r>
        <w:rPr>
          <w:b/>
        </w:rPr>
        <w:t>::</w:t>
      </w:r>
      <w:proofErr w:type="spellStart"/>
      <w:r>
        <w:rPr>
          <w:b/>
        </w:rPr>
        <w:t>display</w:t>
      </w:r>
      <w:proofErr w:type="spellEnd"/>
      <w:proofErr w:type="gramEnd"/>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RDefault="00842C3B" w:rsidP="00C87BA9"/>
    <w:p w:rsidR="00842C3B" w:rsidRDefault="00842C3B" w:rsidP="00C87BA9"/>
    <w:p w:rsidR="00842C3B" w:rsidRDefault="00842C3B" w:rsidP="00842C3B">
      <w:r>
        <w:t xml:space="preserve">La Clase </w:t>
      </w:r>
      <w:proofErr w:type="spellStart"/>
      <w:r>
        <w:rPr>
          <w:b/>
        </w:rPr>
        <w:t>ASettings</w:t>
      </w:r>
      <w:proofErr w:type="spellEnd"/>
      <w:r>
        <w:rPr>
          <w:b/>
        </w:rPr>
        <w:t xml:space="preserve"> </w:t>
      </w:r>
      <w:r>
        <w:t>es la encargada</w:t>
      </w:r>
      <w:r w:rsidR="00883FE0">
        <w:t xml:space="preserve"> del </w:t>
      </w:r>
      <w:proofErr w:type="spellStart"/>
      <w:r w:rsidR="00883FE0">
        <w:t>seteo</w:t>
      </w:r>
      <w:proofErr w:type="spellEnd"/>
      <w:r>
        <w:t xml:space="preserve"> de la tabla </w:t>
      </w:r>
      <w:r w:rsidR="00F103ED">
        <w:t>HTML</w:t>
      </w:r>
      <w:r>
        <w:t xml:space="preserve"> del CMS, además posee los siguientes métodos.</w:t>
      </w:r>
    </w:p>
    <w:p w:rsidR="00842C3B" w:rsidRDefault="00842C3B" w:rsidP="00842C3B">
      <w:proofErr w:type="spellStart"/>
      <w:r>
        <w:rPr>
          <w:b/>
        </w:rPr>
        <w:t>ASettings</w:t>
      </w:r>
      <w:proofErr w:type="spellEnd"/>
      <w:proofErr w:type="gramStart"/>
      <w:r>
        <w:rPr>
          <w:b/>
        </w:rPr>
        <w:t>::</w:t>
      </w:r>
      <w:proofErr w:type="spellStart"/>
      <w:r>
        <w:rPr>
          <w:b/>
        </w:rPr>
        <w:t>ASettings</w:t>
      </w:r>
      <w:proofErr w:type="spellEnd"/>
      <w:proofErr w:type="gramEnd"/>
      <w:r w:rsidRPr="00EC2EDC">
        <w:rPr>
          <w:b/>
        </w:rPr>
        <w:t>():</w:t>
      </w:r>
      <w:r>
        <w:t xml:space="preserve"> Es el método constructor de la clase </w:t>
      </w:r>
      <w:proofErr w:type="spellStart"/>
      <w:r>
        <w:t>ASettings</w:t>
      </w:r>
      <w:proofErr w:type="spellEnd"/>
      <w:r>
        <w:t>.</w:t>
      </w:r>
    </w:p>
    <w:p w:rsidR="00842C3B" w:rsidRPr="00883FE0" w:rsidRDefault="00842C3B" w:rsidP="00842C3B">
      <w:proofErr w:type="spellStart"/>
      <w:r w:rsidRPr="00883FE0">
        <w:rPr>
          <w:b/>
        </w:rPr>
        <w:t>ASettings</w:t>
      </w:r>
      <w:proofErr w:type="spellEnd"/>
      <w:proofErr w:type="gramStart"/>
      <w:r w:rsidRPr="00883FE0">
        <w:rPr>
          <w:b/>
        </w:rPr>
        <w:t>::</w:t>
      </w:r>
      <w:proofErr w:type="spellStart"/>
      <w:r w:rsidRPr="00883FE0">
        <w:rPr>
          <w:b/>
        </w:rPr>
        <w:t>display</w:t>
      </w:r>
      <w:proofErr w:type="spellEnd"/>
      <w:proofErr w:type="gramEnd"/>
      <w:r w:rsidRPr="00883FE0">
        <w:rPr>
          <w:b/>
        </w:rPr>
        <w:t>():</w:t>
      </w:r>
      <w:r w:rsidRPr="00883FE0">
        <w:t xml:space="preserve"> Es</w:t>
      </w:r>
      <w:r w:rsidR="00883FE0" w:rsidRPr="00883FE0">
        <w:t xml:space="preserve"> el método que </w:t>
      </w:r>
      <w:proofErr w:type="spellStart"/>
      <w:r w:rsidR="00883FE0" w:rsidRPr="00883FE0">
        <w:t>seteada</w:t>
      </w:r>
      <w:proofErr w:type="spellEnd"/>
      <w:r w:rsidR="00883FE0" w:rsidRPr="00883FE0">
        <w:t xml:space="preserve"> la</w:t>
      </w:r>
      <w:r w:rsidR="00883FE0">
        <w:t xml:space="preserve"> tabla HTML</w:t>
      </w:r>
      <w:r w:rsidRPr="00883FE0">
        <w:t xml:space="preserve"> . </w:t>
      </w:r>
    </w:p>
    <w:p w:rsidR="00842C3B" w:rsidRPr="00883FE0" w:rsidRDefault="00842C3B" w:rsidP="00842C3B">
      <w:proofErr w:type="spellStart"/>
      <w:r w:rsidRPr="00883FE0">
        <w:rPr>
          <w:b/>
        </w:rPr>
        <w:t>ASettings</w:t>
      </w:r>
      <w:proofErr w:type="spellEnd"/>
      <w:proofErr w:type="gramStart"/>
      <w:r w:rsidRPr="00883FE0">
        <w:rPr>
          <w:b/>
        </w:rPr>
        <w:t>::_</w:t>
      </w:r>
      <w:proofErr w:type="spellStart"/>
      <w:proofErr w:type="gramEnd"/>
      <w:r w:rsidRPr="00883FE0">
        <w:rPr>
          <w:b/>
        </w:rPr>
        <w:t>select</w:t>
      </w:r>
      <w:proofErr w:type="spellEnd"/>
      <w:r w:rsidRPr="00883FE0">
        <w:rPr>
          <w:b/>
        </w:rPr>
        <w: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9B48C0" w:rsidP="00F23A57">
      <w:pPr>
        <w:pStyle w:val="Subttulo"/>
        <w:keepNext/>
        <w:jc w:val="center"/>
      </w:pPr>
      <w:del w:id="160" w:author="Rodrigo Riquelme" w:date="2010-12-05T11:46:00Z">
        <w:r>
          <w:rPr>
            <w:noProof/>
            <w:lang w:eastAsia="es-CL"/>
          </w:rPr>
          <w:lastRenderedPageBreak/>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4266741" cy="5138905"/>
                      </a:xfrm>
                      <a:prstGeom prst="rect">
                        <a:avLst/>
                      </a:prstGeom>
                    </pic:spPr>
                  </pic:pic>
                </a:graphicData>
              </a:graphic>
            </wp:inline>
          </w:drawing>
        </w:r>
      </w:del>
      <w:ins w:id="161" w:author="Rodrigo Riquelme" w:date="2010-12-05T11:46:00Z">
        <w:r>
          <w:rPr>
            <w:noProof/>
            <w:lang w:eastAsia="es-CL"/>
          </w:rPr>
          <w:lastRenderedPageBreak/>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bookmarkStart w:id="162" w:name="_Toc280454804"/>
      <w:r>
        <w:t xml:space="preserve">Ilustración </w:t>
      </w:r>
      <w:fldSimple w:instr=" SEQ Ilustración \* ARABIC ">
        <w:r w:rsidR="00E74706">
          <w:rPr>
            <w:noProof/>
          </w:rPr>
          <w:t>34</w:t>
        </w:r>
      </w:fldSimple>
      <w:r>
        <w:t xml:space="preserve"> - </w:t>
      </w:r>
      <w:proofErr w:type="spellStart"/>
      <w:r>
        <w:t>Namespace</w:t>
      </w:r>
      <w:proofErr w:type="spellEnd"/>
      <w:r>
        <w:t xml:space="preserve"> </w:t>
      </w:r>
      <w:proofErr w:type="spellStart"/>
      <w:r>
        <w:t>Admin</w:t>
      </w:r>
      <w:bookmarkEnd w:id="162"/>
      <w:proofErr w:type="spellEnd"/>
    </w:p>
    <w:p w:rsidR="00451834" w:rsidRDefault="00451834" w:rsidP="00451834">
      <w:pPr>
        <w:pStyle w:val="Subttulo"/>
        <w:keepNext/>
      </w:pPr>
      <w:r>
        <w:lastRenderedPageBreak/>
        <w:t>4.4.5</w:t>
      </w:r>
      <w:r w:rsidRPr="00F23A57">
        <w:t xml:space="preserve">. </w:t>
      </w:r>
      <w:proofErr w:type="spellStart"/>
      <w:r w:rsidRPr="00F23A57">
        <w:t>Namespace</w:t>
      </w:r>
      <w:proofErr w:type="spellEnd"/>
      <w:r w:rsidRPr="00F23A57">
        <w:t xml:space="preserve"> </w:t>
      </w:r>
      <w:proofErr w:type="spellStart"/>
      <w:r>
        <w:t>Lib</w:t>
      </w:r>
      <w:proofErr w:type="spellEnd"/>
    </w:p>
    <w:p w:rsidR="00451834" w:rsidRDefault="00451834" w:rsidP="00451834">
      <w:r>
        <w:t xml:space="preserve">Este </w:t>
      </w:r>
      <w:proofErr w:type="spellStart"/>
      <w:r>
        <w:t>package</w:t>
      </w:r>
      <w:proofErr w:type="spellEnd"/>
      <w:r>
        <w:t xml:space="preserve"> contiene una colección de librerías de uso </w:t>
      </w:r>
      <w:r w:rsidR="00F103ED">
        <w:t>común</w:t>
      </w:r>
      <w:r>
        <w:t xml:space="preserve"> para ofrecer funcionali</w:t>
      </w:r>
      <w:r w:rsidR="00F103ED">
        <w:t>da</w:t>
      </w:r>
      <w:r>
        <w:t xml:space="preserve">des diversas tales como: armar consultas SQL en base a parámetros, ofrecer conexión a Base de datos, funciones de fecha/hora, manejar a </w:t>
      </w:r>
      <w:proofErr w:type="spellStart"/>
      <w:r>
        <w:t>FFMpeg</w:t>
      </w:r>
      <w:proofErr w:type="spellEnd"/>
      <w:r>
        <w:t>, generar HTML personalizado entre otras.</w:t>
      </w:r>
    </w:p>
    <w:p w:rsidR="00B943F7" w:rsidRDefault="00B943F7" w:rsidP="00B943F7">
      <w:pPr>
        <w:rPr>
          <w:b/>
        </w:rPr>
      </w:pPr>
      <w:r>
        <w:t xml:space="preserve">Posee las siguientes clases llamadas </w:t>
      </w:r>
      <w:r>
        <w:rPr>
          <w:b/>
        </w:rPr>
        <w:t>DAO,</w:t>
      </w:r>
      <w:r w:rsidR="00FF4823">
        <w:rPr>
          <w:b/>
        </w:rPr>
        <w:t xml:space="preserve"> </w:t>
      </w:r>
      <w:proofErr w:type="spellStart"/>
      <w:r>
        <w:rPr>
          <w:b/>
        </w:rPr>
        <w:t>Component</w:t>
      </w:r>
      <w:proofErr w:type="spellEnd"/>
      <w:r>
        <w:rPr>
          <w:b/>
        </w:rPr>
        <w:t>,</w:t>
      </w:r>
      <w:r w:rsidR="00FF4823">
        <w:rPr>
          <w:b/>
        </w:rPr>
        <w:t xml:space="preserve"> </w:t>
      </w:r>
      <w:proofErr w:type="spellStart"/>
      <w:r>
        <w:rPr>
          <w:b/>
        </w:rPr>
        <w:t>Dispatcher</w:t>
      </w:r>
      <w:proofErr w:type="spellEnd"/>
      <w:r>
        <w:rPr>
          <w:b/>
        </w:rPr>
        <w:t>,</w:t>
      </w:r>
      <w:r w:rsidR="00FF4823">
        <w:rPr>
          <w:b/>
        </w:rPr>
        <w:t xml:space="preserve"> </w:t>
      </w:r>
      <w:proofErr w:type="spellStart"/>
      <w:r>
        <w:rPr>
          <w:b/>
        </w:rPr>
        <w:t>QueryBuilder</w:t>
      </w:r>
      <w:proofErr w:type="spellEnd"/>
      <w:r>
        <w:rPr>
          <w:b/>
        </w:rPr>
        <w:t>,</w:t>
      </w:r>
      <w:r w:rsidR="00FF4823">
        <w:rPr>
          <w:b/>
        </w:rPr>
        <w:t xml:space="preserve"> </w:t>
      </w:r>
      <w:proofErr w:type="spellStart"/>
      <w:r>
        <w:rPr>
          <w:b/>
        </w:rPr>
        <w:t>Template</w:t>
      </w:r>
      <w:proofErr w:type="spellEnd"/>
      <w:r>
        <w:rPr>
          <w:b/>
        </w:rPr>
        <w:t>,</w:t>
      </w:r>
      <w:r w:rsidR="00FF4823">
        <w:rPr>
          <w:b/>
        </w:rPr>
        <w:t xml:space="preserve"> </w:t>
      </w:r>
      <w:proofErr w:type="spellStart"/>
      <w:r>
        <w:rPr>
          <w:b/>
        </w:rPr>
        <w:t>ffmpeg</w:t>
      </w:r>
      <w:proofErr w:type="spellEnd"/>
      <w:r>
        <w:rPr>
          <w:b/>
        </w:rPr>
        <w:t>.</w:t>
      </w:r>
    </w:p>
    <w:p w:rsidR="00B943F7" w:rsidRDefault="00B943F7" w:rsidP="00B943F7">
      <w:pPr>
        <w:rPr>
          <w:b/>
        </w:rPr>
      </w:pPr>
    </w:p>
    <w:p w:rsidR="00B943F7" w:rsidRDefault="00B943F7" w:rsidP="00B943F7">
      <w:r>
        <w:t xml:space="preserve">La Clase </w:t>
      </w:r>
      <w:r w:rsidR="00FF4823">
        <w:rPr>
          <w:b/>
        </w:rPr>
        <w:t>DAO</w:t>
      </w:r>
      <w:r w:rsidRPr="00E01850">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proofErr w:type="gramStart"/>
      <w:r w:rsidR="00B943F7">
        <w:rPr>
          <w:b/>
        </w:rPr>
        <w:t>::</w:t>
      </w:r>
      <w:proofErr w:type="spellStart"/>
      <w:r>
        <w:rPr>
          <w:b/>
        </w:rPr>
        <w:t>Connect</w:t>
      </w:r>
      <w:proofErr w:type="spellEnd"/>
      <w:proofErr w:type="gramEnd"/>
      <w:r w:rsidR="00B943F7" w:rsidRPr="00EC2EDC">
        <w:rPr>
          <w:b/>
        </w:rPr>
        <w:t>():</w:t>
      </w:r>
      <w:r w:rsidR="00B943F7">
        <w:t xml:space="preserve"> Es el método </w:t>
      </w:r>
      <w:r>
        <w:t>de conexión a la base de datos</w:t>
      </w:r>
      <w:r w:rsidR="00B943F7">
        <w:t>.</w:t>
      </w:r>
    </w:p>
    <w:p w:rsidR="00B943F7" w:rsidRDefault="00FF4823" w:rsidP="00B943F7">
      <w:r>
        <w:rPr>
          <w:b/>
        </w:rPr>
        <w:t>DAO</w:t>
      </w:r>
      <w:proofErr w:type="gramStart"/>
      <w:r w:rsidR="00B943F7">
        <w:rPr>
          <w:b/>
        </w:rPr>
        <w:t>::</w:t>
      </w:r>
      <w:proofErr w:type="spellStart"/>
      <w:r>
        <w:rPr>
          <w:b/>
        </w:rPr>
        <w:t>get</w:t>
      </w:r>
      <w:proofErr w:type="spellEnd"/>
      <w:proofErr w:type="gramEnd"/>
      <w:r w:rsidR="00B943F7" w:rsidRPr="00EC2EDC">
        <w:rPr>
          <w:b/>
        </w:rPr>
        <w:t>():</w:t>
      </w:r>
      <w:r w:rsidR="00B943F7">
        <w:t xml:space="preserve"> </w:t>
      </w:r>
      <w:r>
        <w:t xml:space="preserve">Obtiene el valor del campo </w:t>
      </w:r>
      <w:proofErr w:type="spellStart"/>
      <w:r>
        <w:t>atraves</w:t>
      </w:r>
      <w:proofErr w:type="spellEnd"/>
      <w:r>
        <w:t xml:space="preserve"> de su nombre y posición de </w:t>
      </w:r>
      <w:proofErr w:type="spellStart"/>
      <w:r>
        <w:t>recordset</w:t>
      </w:r>
      <w:proofErr w:type="spellEnd"/>
      <w:r w:rsidR="00B943F7">
        <w:t>.</w:t>
      </w:r>
    </w:p>
    <w:p w:rsidR="00B943F7" w:rsidRDefault="00FF4823" w:rsidP="00B943F7">
      <w:r>
        <w:rPr>
          <w:b/>
        </w:rPr>
        <w:t>DAO</w:t>
      </w:r>
      <w:proofErr w:type="gramStart"/>
      <w:r w:rsidR="00B943F7">
        <w:rPr>
          <w:b/>
        </w:rPr>
        <w:t>::</w:t>
      </w:r>
      <w:proofErr w:type="spellStart"/>
      <w:r>
        <w:rPr>
          <w:b/>
        </w:rPr>
        <w:t>getAll</w:t>
      </w:r>
      <w:proofErr w:type="spellEnd"/>
      <w:proofErr w:type="gramEnd"/>
      <w:r w:rsidR="00B943F7" w:rsidRPr="00EC2EDC">
        <w:rPr>
          <w:b/>
        </w:rPr>
        <w:t>():</w:t>
      </w:r>
      <w:r w:rsidR="00B943F7">
        <w:t xml:space="preserve"> </w:t>
      </w:r>
      <w:r>
        <w:t xml:space="preserve">Devuelve arreglo de </w:t>
      </w:r>
      <w:proofErr w:type="spellStart"/>
      <w:r>
        <w:t>recordset</w:t>
      </w:r>
      <w:proofErr w:type="spellEnd"/>
      <w:r w:rsidR="00B943F7">
        <w:t>.</w:t>
      </w:r>
    </w:p>
    <w:p w:rsidR="00B943F7" w:rsidRDefault="00FF4823" w:rsidP="00B943F7">
      <w:r>
        <w:rPr>
          <w:b/>
        </w:rPr>
        <w:t>DAO</w:t>
      </w:r>
      <w:proofErr w:type="gramStart"/>
      <w:r w:rsidR="00B943F7">
        <w:rPr>
          <w:b/>
        </w:rPr>
        <w:t>::</w:t>
      </w:r>
      <w:proofErr w:type="spellStart"/>
      <w:r w:rsidR="00B943F7">
        <w:rPr>
          <w:b/>
        </w:rPr>
        <w:t>get</w:t>
      </w:r>
      <w:r>
        <w:rPr>
          <w:b/>
        </w:rPr>
        <w:t>Row</w:t>
      </w:r>
      <w:proofErr w:type="spellEnd"/>
      <w:proofErr w:type="gramEnd"/>
      <w:r w:rsidR="00B943F7" w:rsidRPr="00EC2EDC">
        <w:rPr>
          <w:b/>
        </w:rPr>
        <w:t>():</w:t>
      </w:r>
      <w:r w:rsidR="00B943F7">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w:t>
      </w:r>
      <w:proofErr w:type="gramStart"/>
      <w:r>
        <w:rPr>
          <w:b/>
        </w:rPr>
        <w:t>::</w:t>
      </w:r>
      <w:proofErr w:type="spellStart"/>
      <w:r>
        <w:rPr>
          <w:b/>
        </w:rPr>
        <w:t>query</w:t>
      </w:r>
      <w:proofErr w:type="spellEnd"/>
      <w:proofErr w:type="gramEnd"/>
      <w:r w:rsidRPr="00EC2EDC">
        <w:rPr>
          <w:b/>
        </w:rPr>
        <w:t>():</w:t>
      </w:r>
      <w:r>
        <w:t xml:space="preserve"> Es la consulta a la base de datos.</w:t>
      </w:r>
    </w:p>
    <w:p w:rsidR="00FF4823" w:rsidRDefault="00FF4823" w:rsidP="00FF4823">
      <w:r>
        <w:rPr>
          <w:b/>
        </w:rPr>
        <w:t>DAO</w:t>
      </w:r>
      <w:proofErr w:type="gramStart"/>
      <w:r>
        <w:rPr>
          <w:b/>
        </w:rPr>
        <w:t>::</w:t>
      </w:r>
      <w:proofErr w:type="spellStart"/>
      <w:r>
        <w:rPr>
          <w:b/>
        </w:rPr>
        <w:t>rowCount</w:t>
      </w:r>
      <w:proofErr w:type="spellEnd"/>
      <w:proofErr w:type="gramEnd"/>
      <w:r w:rsidRPr="00EC2EDC">
        <w:rPr>
          <w:b/>
        </w:rPr>
        <w:t>():</w:t>
      </w:r>
      <w:r>
        <w:t xml:space="preserve"> Cuenta el numero de filas.</w:t>
      </w:r>
    </w:p>
    <w:p w:rsidR="00FF4823" w:rsidRDefault="00FF4823" w:rsidP="00FF4823">
      <w:r>
        <w:rPr>
          <w:b/>
        </w:rPr>
        <w:lastRenderedPageBreak/>
        <w:t>DAO</w:t>
      </w:r>
      <w:proofErr w:type="gramStart"/>
      <w:r>
        <w:rPr>
          <w:b/>
        </w:rPr>
        <w:t>::</w:t>
      </w:r>
      <w:proofErr w:type="spellStart"/>
      <w:r>
        <w:rPr>
          <w:b/>
        </w:rPr>
        <w:t>seek</w:t>
      </w:r>
      <w:proofErr w:type="spellEnd"/>
      <w:proofErr w:type="gramEnd"/>
      <w:r w:rsidRPr="00EC2EDC">
        <w:rPr>
          <w:b/>
        </w:rPr>
        <w:t>():</w:t>
      </w:r>
      <w:r>
        <w:t xml:space="preserve"> Mueve el puntero de </w:t>
      </w:r>
      <w:proofErr w:type="spellStart"/>
      <w:r>
        <w:t>MySQL</w:t>
      </w:r>
      <w:proofErr w:type="spellEnd"/>
      <w:r>
        <w:t xml:space="preserve"> para que apunte</w:t>
      </w:r>
      <w:r w:rsidR="00F103ED">
        <w:t xml:space="preserve"> al número de fila especificado</w:t>
      </w:r>
      <w:r>
        <w:t>.</w:t>
      </w:r>
    </w:p>
    <w:p w:rsidR="00B943F7" w:rsidRDefault="00B943F7" w:rsidP="00451834"/>
    <w:p w:rsidR="00F103ED" w:rsidRDefault="00F103ED" w:rsidP="00F103ED">
      <w:r>
        <w:t xml:space="preserve">La Clase </w:t>
      </w:r>
      <w:proofErr w:type="spellStart"/>
      <w:r>
        <w:rPr>
          <w:b/>
        </w:rPr>
        <w:t>Component</w:t>
      </w:r>
      <w:proofErr w:type="spellEnd"/>
      <w:r w:rsidRPr="00E01850">
        <w:rPr>
          <w:b/>
        </w:rPr>
        <w:t xml:space="preserve"> </w:t>
      </w:r>
      <w:r>
        <w:t>es la encargada de la capa de acceso a datos. Posee los siguientes métodos.</w:t>
      </w:r>
    </w:p>
    <w:p w:rsidR="00F103ED" w:rsidRDefault="00F103ED" w:rsidP="00F103ED">
      <w:pPr>
        <w:rPr>
          <w:b/>
        </w:rPr>
      </w:pPr>
      <w:proofErr w:type="spellStart"/>
      <w:r>
        <w:rPr>
          <w:b/>
        </w:rPr>
        <w:t>Component</w:t>
      </w:r>
      <w:proofErr w:type="spellEnd"/>
      <w:proofErr w:type="gramStart"/>
      <w:r>
        <w:rPr>
          <w:b/>
        </w:rPr>
        <w:t>::</w:t>
      </w:r>
      <w:proofErr w:type="spellStart"/>
      <w:r>
        <w:rPr>
          <w:b/>
        </w:rPr>
        <w:t>construct</w:t>
      </w:r>
      <w:proofErr w:type="spellEnd"/>
      <w:proofErr w:type="gramEnd"/>
      <w:r w:rsidRPr="00EC2EDC">
        <w:rPr>
          <w:b/>
        </w:rPr>
        <w:t>():</w:t>
      </w:r>
      <w:r>
        <w:t xml:space="preserve"> Es el método constructor de la clase.</w:t>
      </w:r>
    </w:p>
    <w:p w:rsidR="00F103ED" w:rsidRDefault="00F103ED" w:rsidP="00F103ED">
      <w:pPr>
        <w:rPr>
          <w:b/>
        </w:rPr>
      </w:pPr>
      <w:proofErr w:type="spellStart"/>
      <w:r>
        <w:rPr>
          <w:b/>
        </w:rPr>
        <w:t>Component</w:t>
      </w:r>
      <w:proofErr w:type="spellEnd"/>
      <w:proofErr w:type="gramStart"/>
      <w:r>
        <w:rPr>
          <w:b/>
        </w:rPr>
        <w:t>::</w:t>
      </w:r>
      <w:proofErr w:type="spellStart"/>
      <w:r>
        <w:rPr>
          <w:b/>
        </w:rPr>
        <w:t>run</w:t>
      </w:r>
      <w:proofErr w:type="spellEnd"/>
      <w:proofErr w:type="gramEnd"/>
      <w:r w:rsidRPr="00EC2EDC">
        <w:rPr>
          <w:b/>
        </w:rPr>
        <w:t>():</w:t>
      </w:r>
      <w:r>
        <w:t xml:space="preserve"> Es</w:t>
      </w:r>
      <w:r w:rsidR="006E1827">
        <w:t xml:space="preserve"> el método que ejecuta el acceso a la capa de datos</w:t>
      </w:r>
      <w:r>
        <w:t xml:space="preserve"> .</w:t>
      </w:r>
    </w:p>
    <w:p w:rsidR="00F103ED" w:rsidRDefault="00F103ED" w:rsidP="00F103ED">
      <w:proofErr w:type="spellStart"/>
      <w:r>
        <w:rPr>
          <w:b/>
        </w:rPr>
        <w:t>Component</w:t>
      </w:r>
      <w:proofErr w:type="spellEnd"/>
      <w:proofErr w:type="gramStart"/>
      <w:r>
        <w:rPr>
          <w:b/>
        </w:rPr>
        <w:t>::show</w:t>
      </w:r>
      <w:proofErr w:type="gramEnd"/>
      <w:r w:rsidRPr="00EC2EDC">
        <w:rPr>
          <w:b/>
        </w:rPr>
        <w:t>():</w:t>
      </w:r>
      <w:r>
        <w:t xml:space="preserve"> Es</w:t>
      </w:r>
      <w:r w:rsidR="006E1827">
        <w:t xml:space="preserve"> el método que se encarga de </w:t>
      </w:r>
      <w:proofErr w:type="spellStart"/>
      <w:r w:rsidR="006E1827">
        <w:t>mostar</w:t>
      </w:r>
      <w:proofErr w:type="spellEnd"/>
      <w:r w:rsidR="006E1827">
        <w:t xml:space="preserve"> los datos de la capa de acceso de datos</w:t>
      </w:r>
      <w:r>
        <w:t>.</w:t>
      </w:r>
    </w:p>
    <w:p w:rsidR="00F103ED" w:rsidRDefault="00F103ED" w:rsidP="00F103ED">
      <w:pPr>
        <w:rPr>
          <w:b/>
        </w:rPr>
      </w:pPr>
    </w:p>
    <w:p w:rsidR="00F103ED" w:rsidRDefault="00F103ED" w:rsidP="00F103ED">
      <w:r>
        <w:t xml:space="preserve">La Clase </w:t>
      </w:r>
      <w:proofErr w:type="spellStart"/>
      <w:r>
        <w:rPr>
          <w:b/>
        </w:rPr>
        <w:t>Dispatcher</w:t>
      </w:r>
      <w:proofErr w:type="spellEnd"/>
      <w:r>
        <w:t xml:space="preserve"> es la clase controladora principal y posee siguientes métodos.</w:t>
      </w:r>
    </w:p>
    <w:p w:rsidR="00F103ED" w:rsidRDefault="00F103ED" w:rsidP="00F103ED">
      <w:pPr>
        <w:rPr>
          <w:b/>
        </w:rPr>
      </w:pPr>
      <w:proofErr w:type="spellStart"/>
      <w:r>
        <w:rPr>
          <w:b/>
        </w:rPr>
        <w:t>Dispatcher</w:t>
      </w:r>
      <w:proofErr w:type="spellEnd"/>
      <w:proofErr w:type="gramStart"/>
      <w:r>
        <w:rPr>
          <w:b/>
        </w:rPr>
        <w:t>::</w:t>
      </w:r>
      <w:proofErr w:type="spellStart"/>
      <w:r>
        <w:rPr>
          <w:b/>
        </w:rPr>
        <w:t>Dispatcher</w:t>
      </w:r>
      <w:proofErr w:type="spellEnd"/>
      <w:proofErr w:type="gramEnd"/>
      <w:r w:rsidRPr="00EC2EDC">
        <w:rPr>
          <w:b/>
        </w:rPr>
        <w:t xml:space="preserve"> ():</w:t>
      </w:r>
      <w:r>
        <w:t xml:space="preserve"> Es el método constructor de la clase.</w:t>
      </w:r>
    </w:p>
    <w:p w:rsidR="00F103ED" w:rsidRPr="00646E08" w:rsidRDefault="00F103ED" w:rsidP="00F103ED">
      <w:pPr>
        <w:rPr>
          <w:b/>
        </w:rPr>
      </w:pPr>
      <w:proofErr w:type="spellStart"/>
      <w:r w:rsidRPr="00646E08">
        <w:rPr>
          <w:b/>
        </w:rPr>
        <w:t>Dispatcher</w:t>
      </w:r>
      <w:proofErr w:type="spellEnd"/>
      <w:proofErr w:type="gramStart"/>
      <w:r w:rsidRPr="00646E08">
        <w:rPr>
          <w:b/>
        </w:rPr>
        <w:t>::</w:t>
      </w:r>
      <w:proofErr w:type="spellStart"/>
      <w:r w:rsidRPr="00646E08">
        <w:rPr>
          <w:b/>
        </w:rPr>
        <w:t>run</w:t>
      </w:r>
      <w:proofErr w:type="spellEnd"/>
      <w:proofErr w:type="gramEnd"/>
      <w:r w:rsidRPr="00646E08">
        <w:rPr>
          <w:b/>
        </w:rPr>
        <w:t>():</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lastRenderedPageBreak/>
        <w:t>.</w:t>
      </w:r>
    </w:p>
    <w:p w:rsidR="00646E08" w:rsidRDefault="00646E08" w:rsidP="00451834"/>
    <w:p w:rsidR="00646E08" w:rsidRDefault="00646E08" w:rsidP="00646E08">
      <w:r>
        <w:t xml:space="preserve">La Clase </w:t>
      </w:r>
      <w:proofErr w:type="spellStart"/>
      <w:r>
        <w:rPr>
          <w:b/>
        </w:rPr>
        <w:t>QueryBuilder</w:t>
      </w:r>
      <w:proofErr w:type="spellEnd"/>
      <w:r>
        <w:t xml:space="preserve"> es la clase constructora de consultas SQL y posee los siguientes métodos.</w:t>
      </w:r>
    </w:p>
    <w:p w:rsidR="00646E08" w:rsidRDefault="00646E08" w:rsidP="00646E08">
      <w:pPr>
        <w:rPr>
          <w:b/>
        </w:rPr>
      </w:pPr>
      <w:proofErr w:type="spellStart"/>
      <w:r>
        <w:rPr>
          <w:b/>
        </w:rPr>
        <w:t>QueryBuilder</w:t>
      </w:r>
      <w:proofErr w:type="spellEnd"/>
      <w:proofErr w:type="gramStart"/>
      <w:r>
        <w:rPr>
          <w:b/>
        </w:rPr>
        <w:t>::</w:t>
      </w:r>
      <w:proofErr w:type="spellStart"/>
      <w:r>
        <w:rPr>
          <w:b/>
        </w:rPr>
        <w:t>QueryBuilder</w:t>
      </w:r>
      <w:proofErr w:type="gramEnd"/>
      <w:r>
        <w:rPr>
          <w:b/>
        </w:rPr>
        <w:t>_construct</w:t>
      </w:r>
      <w:proofErr w:type="spellEnd"/>
      <w:r w:rsidRPr="00EC2EDC">
        <w:rPr>
          <w:b/>
        </w:rPr>
        <w:t>():</w:t>
      </w:r>
      <w:r>
        <w:t xml:space="preserve"> Es el método constructor de la clase.</w:t>
      </w:r>
    </w:p>
    <w:p w:rsidR="00646E08" w:rsidRPr="00646E08" w:rsidRDefault="00646E08" w:rsidP="00646E08">
      <w:pPr>
        <w:rPr>
          <w:b/>
        </w:rPr>
      </w:pPr>
      <w:proofErr w:type="spellStart"/>
      <w:r>
        <w:rPr>
          <w:b/>
        </w:rPr>
        <w:t>QueryBuilder</w:t>
      </w:r>
      <w:proofErr w:type="spellEnd"/>
      <w:proofErr w:type="gramStart"/>
      <w:r w:rsidRPr="00646E08">
        <w:rPr>
          <w:b/>
        </w:rPr>
        <w:t>::</w:t>
      </w:r>
      <w:proofErr w:type="spellStart"/>
      <w:r>
        <w:rPr>
          <w:b/>
        </w:rPr>
        <w:t>add</w:t>
      </w:r>
      <w:proofErr w:type="spellEnd"/>
      <w:proofErr w:type="gramEnd"/>
      <w:r w:rsidRPr="00646E08">
        <w:rPr>
          <w:b/>
        </w:rPr>
        <w:t>():</w:t>
      </w:r>
      <w:r w:rsidRPr="00646E08">
        <w:t xml:space="preserve"> </w:t>
      </w:r>
      <w:r>
        <w:t xml:space="preserve">Constructor del </w:t>
      </w:r>
      <w:proofErr w:type="spellStart"/>
      <w:r>
        <w:t>query</w:t>
      </w:r>
      <w:proofErr w:type="spellEnd"/>
      <w:r>
        <w:t xml:space="preserve"> INSERT</w:t>
      </w:r>
      <w:r w:rsidRPr="00646E08">
        <w:t>.</w:t>
      </w:r>
    </w:p>
    <w:p w:rsidR="00646E08" w:rsidRDefault="00646E08" w:rsidP="00646E08">
      <w:pPr>
        <w:rPr>
          <w:b/>
        </w:rPr>
      </w:pPr>
      <w:proofErr w:type="spellStart"/>
      <w:r>
        <w:rPr>
          <w:b/>
        </w:rPr>
        <w:t>QueryBuilder</w:t>
      </w:r>
      <w:proofErr w:type="spellEnd"/>
      <w:proofErr w:type="gramStart"/>
      <w:r>
        <w:rPr>
          <w:b/>
        </w:rPr>
        <w:t>::</w:t>
      </w:r>
      <w:proofErr w:type="spellStart"/>
      <w:r>
        <w:rPr>
          <w:b/>
        </w:rPr>
        <w:t>delete</w:t>
      </w:r>
      <w:proofErr w:type="spellEnd"/>
      <w:proofErr w:type="gramEnd"/>
      <w:r w:rsidRPr="00EC2EDC">
        <w:rPr>
          <w:b/>
        </w:rPr>
        <w:t xml:space="preserve"> ():</w:t>
      </w:r>
      <w:r>
        <w:t xml:space="preserve"> Constructor de </w:t>
      </w:r>
      <w:proofErr w:type="spellStart"/>
      <w:r>
        <w:t>query</w:t>
      </w:r>
      <w:proofErr w:type="spellEnd"/>
      <w:r>
        <w:t xml:space="preserve"> DELETE.</w:t>
      </w:r>
    </w:p>
    <w:p w:rsidR="00646E08" w:rsidRPr="00646E08" w:rsidRDefault="00646E08" w:rsidP="00646E08">
      <w:pPr>
        <w:rPr>
          <w:b/>
        </w:rPr>
      </w:pPr>
      <w:proofErr w:type="spellStart"/>
      <w:r>
        <w:rPr>
          <w:b/>
        </w:rPr>
        <w:t>QueryBuilder</w:t>
      </w:r>
      <w:proofErr w:type="spellEnd"/>
      <w:proofErr w:type="gramStart"/>
      <w:r w:rsidRPr="00646E08">
        <w:rPr>
          <w:b/>
        </w:rPr>
        <w:t>::</w:t>
      </w:r>
      <w:proofErr w:type="spellStart"/>
      <w:r>
        <w:rPr>
          <w:b/>
        </w:rPr>
        <w:t>update</w:t>
      </w:r>
      <w:proofErr w:type="spellEnd"/>
      <w:proofErr w:type="gramEnd"/>
      <w:r w:rsidRPr="00646E08">
        <w:rPr>
          <w:b/>
        </w:rPr>
        <w:t>():</w:t>
      </w:r>
      <w:r w:rsidRPr="00646E08">
        <w:t xml:space="preserve"> </w:t>
      </w:r>
      <w:r>
        <w:t xml:space="preserve">Constructor de </w:t>
      </w:r>
      <w:proofErr w:type="spellStart"/>
      <w:r>
        <w:t>query</w:t>
      </w:r>
      <w:proofErr w:type="spellEnd"/>
      <w:r>
        <w:t xml:space="preserve"> UPDATE</w:t>
      </w:r>
      <w:r w:rsidRPr="00646E08">
        <w:t>.</w:t>
      </w:r>
    </w:p>
    <w:p w:rsidR="00646E08" w:rsidRDefault="00646E08" w:rsidP="00646E08"/>
    <w:p w:rsidR="00646E08" w:rsidRDefault="00646E08" w:rsidP="00646E08">
      <w:r>
        <w:t xml:space="preserve">La Clase </w:t>
      </w:r>
      <w:proofErr w:type="spellStart"/>
      <w:r>
        <w:rPr>
          <w:b/>
        </w:rPr>
        <w:t>Template</w:t>
      </w:r>
      <w:proofErr w:type="spellEnd"/>
      <w:r>
        <w:t xml:space="preserve"> es la clase </w:t>
      </w:r>
      <w:r w:rsidR="00636FE9">
        <w:t xml:space="preserve">motor de </w:t>
      </w:r>
      <w:proofErr w:type="spellStart"/>
      <w:r w:rsidR="00636FE9">
        <w:t>templates</w:t>
      </w:r>
      <w:proofErr w:type="spellEnd"/>
      <w:r w:rsidR="00706702">
        <w:t xml:space="preserve"> y posee los siguientes </w:t>
      </w:r>
      <w:r w:rsidR="006E1827">
        <w:t>métodos</w:t>
      </w:r>
      <w:r>
        <w:t>.</w:t>
      </w:r>
    </w:p>
    <w:p w:rsidR="00646E08" w:rsidRDefault="00646E08" w:rsidP="00646E08">
      <w:pPr>
        <w:rPr>
          <w:b/>
        </w:rPr>
      </w:pPr>
      <w:proofErr w:type="spellStart"/>
      <w:r>
        <w:rPr>
          <w:b/>
        </w:rPr>
        <w:t>Template</w:t>
      </w:r>
      <w:proofErr w:type="spellEnd"/>
      <w:proofErr w:type="gramStart"/>
      <w:r>
        <w:rPr>
          <w:b/>
        </w:rPr>
        <w:t>::</w:t>
      </w:r>
      <w:proofErr w:type="spellStart"/>
      <w:r>
        <w:rPr>
          <w:b/>
        </w:rPr>
        <w:t>Template</w:t>
      </w:r>
      <w:proofErr w:type="spellEnd"/>
      <w:proofErr w:type="gramEnd"/>
      <w:r w:rsidRPr="00EC2EDC">
        <w:rPr>
          <w:b/>
        </w:rPr>
        <w:t xml:space="preserve"> ():</w:t>
      </w:r>
      <w:r>
        <w:t xml:space="preserve"> Es el método constructor de la clase.</w:t>
      </w:r>
    </w:p>
    <w:p w:rsidR="00646E08" w:rsidRPr="00646E08" w:rsidRDefault="00646E08" w:rsidP="00646E08">
      <w:pPr>
        <w:rPr>
          <w:b/>
        </w:rPr>
      </w:pPr>
      <w:proofErr w:type="spellStart"/>
      <w:r>
        <w:rPr>
          <w:b/>
        </w:rPr>
        <w:t>Template</w:t>
      </w:r>
      <w:proofErr w:type="spellEnd"/>
      <w:proofErr w:type="gramStart"/>
      <w:r w:rsidRPr="00646E08">
        <w:rPr>
          <w:b/>
        </w:rPr>
        <w:t>::</w:t>
      </w:r>
      <w:r w:rsidR="00636FE9">
        <w:rPr>
          <w:b/>
        </w:rPr>
        <w:t>output</w:t>
      </w:r>
      <w:proofErr w:type="gramEnd"/>
      <w:r w:rsidR="00636FE9">
        <w:rPr>
          <w:b/>
        </w:rPr>
        <w:t>(</w:t>
      </w:r>
      <w:r w:rsidRPr="00646E08">
        <w:rPr>
          <w:b/>
        </w:rPr>
        <w:t>):</w:t>
      </w:r>
      <w:r w:rsidRPr="00646E08">
        <w:t xml:space="preserve"> </w:t>
      </w:r>
      <w:r w:rsidR="00636FE9">
        <w:t xml:space="preserve">Retorna el </w:t>
      </w:r>
      <w:proofErr w:type="spellStart"/>
      <w:r w:rsidR="00636FE9">
        <w:t>template</w:t>
      </w:r>
      <w:proofErr w:type="spellEnd"/>
      <w:r w:rsidR="00636FE9">
        <w:t xml:space="preserve"> </w:t>
      </w:r>
      <w:proofErr w:type="spellStart"/>
      <w:r w:rsidR="00636FE9">
        <w:t>parseado</w:t>
      </w:r>
      <w:proofErr w:type="spellEnd"/>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proofErr w:type="spellStart"/>
      <w:r>
        <w:rPr>
          <w:b/>
        </w:rPr>
        <w:t>ffmpeg</w:t>
      </w:r>
      <w:proofErr w:type="spellEnd"/>
      <w:r>
        <w:t xml:space="preserve"> es la clase </w:t>
      </w:r>
      <w:r w:rsidR="000D4D97">
        <w:t xml:space="preserve">encargada de la conversión de videos </w:t>
      </w:r>
      <w:r>
        <w:t>y posee siguientes métodos.</w:t>
      </w:r>
    </w:p>
    <w:p w:rsidR="004141D8" w:rsidRDefault="004141D8" w:rsidP="004141D8">
      <w:pPr>
        <w:rPr>
          <w:b/>
        </w:rPr>
      </w:pPr>
      <w:proofErr w:type="spellStart"/>
      <w:proofErr w:type="gramStart"/>
      <w:r>
        <w:rPr>
          <w:b/>
        </w:rPr>
        <w:t>ffmpeg</w:t>
      </w:r>
      <w:proofErr w:type="spellEnd"/>
      <w:proofErr w:type="gramEnd"/>
      <w:r>
        <w:rPr>
          <w:b/>
        </w:rPr>
        <w:t>::</w:t>
      </w:r>
      <w:r w:rsidRPr="004141D8">
        <w:rPr>
          <w:b/>
        </w:rPr>
        <w:t xml:space="preserve"> </w:t>
      </w:r>
      <w:proofErr w:type="spellStart"/>
      <w:r>
        <w:rPr>
          <w:b/>
        </w:rPr>
        <w:t>ffmpeg</w:t>
      </w:r>
      <w:proofErr w:type="spellEnd"/>
      <w:r w:rsidRPr="00EC2EDC">
        <w:rPr>
          <w:b/>
        </w:rPr>
        <w:t>():</w:t>
      </w:r>
      <w:r>
        <w:t xml:space="preserve"> Es constructor de la clase.</w:t>
      </w:r>
    </w:p>
    <w:p w:rsidR="00B943F7" w:rsidRPr="00646E08" w:rsidRDefault="004141D8" w:rsidP="004141D8">
      <w:proofErr w:type="spellStart"/>
      <w:proofErr w:type="gramStart"/>
      <w:r>
        <w:rPr>
          <w:b/>
        </w:rPr>
        <w:t>ffmpeg</w:t>
      </w:r>
      <w:proofErr w:type="spellEnd"/>
      <w:proofErr w:type="gramEnd"/>
      <w:r w:rsidRPr="00646E08">
        <w:rPr>
          <w:b/>
        </w:rPr>
        <w:t>::</w:t>
      </w:r>
      <w:proofErr w:type="spellStart"/>
      <w:r>
        <w:rPr>
          <w:b/>
        </w:rPr>
        <w:t>convert</w:t>
      </w:r>
      <w:proofErr w:type="spellEnd"/>
      <w:r w:rsidRPr="00646E08">
        <w:rPr>
          <w:b/>
        </w:rPr>
        <w:t>():</w:t>
      </w:r>
      <w:r w:rsidRPr="00646E08">
        <w:t xml:space="preserve"> </w:t>
      </w:r>
      <w:r w:rsidR="00706702">
        <w:t>Es</w:t>
      </w:r>
      <w:r w:rsidR="006E1827">
        <w:t xml:space="preserve"> el método </w:t>
      </w:r>
      <w:proofErr w:type="spellStart"/>
      <w:r w:rsidR="006E1827">
        <w:t>conversor</w:t>
      </w:r>
      <w:proofErr w:type="spellEnd"/>
      <w:r w:rsidR="006E1827">
        <w:t xml:space="preserve"> de video a un estándar</w:t>
      </w:r>
      <w:r w:rsidR="00706702">
        <w:t>.</w:t>
      </w:r>
    </w:p>
    <w:p w:rsidR="004141D8" w:rsidRDefault="004141D8" w:rsidP="004141D8">
      <w:pPr>
        <w:rPr>
          <w:b/>
        </w:rPr>
      </w:pPr>
      <w:proofErr w:type="spellStart"/>
      <w:proofErr w:type="gramStart"/>
      <w:r>
        <w:rPr>
          <w:b/>
        </w:rPr>
        <w:t>ffmpeg</w:t>
      </w:r>
      <w:proofErr w:type="spellEnd"/>
      <w:proofErr w:type="gramEnd"/>
      <w:r>
        <w:rPr>
          <w:b/>
        </w:rPr>
        <w:t>::</w:t>
      </w:r>
      <w:proofErr w:type="spellStart"/>
      <w:r>
        <w:rPr>
          <w:b/>
        </w:rPr>
        <w:t>create</w:t>
      </w:r>
      <w:r w:rsidR="00706702">
        <w:rPr>
          <w:b/>
        </w:rPr>
        <w:t>_thumbnail</w:t>
      </w:r>
      <w:proofErr w:type="spellEnd"/>
      <w:r w:rsidRPr="00EC2EDC">
        <w:rPr>
          <w:b/>
        </w:rPr>
        <w:t>():</w:t>
      </w:r>
      <w:r>
        <w:t xml:space="preserve"> Es</w:t>
      </w:r>
      <w:r w:rsidR="006E1827">
        <w:t xml:space="preserve"> el método de creación de imágenes miniaturas</w:t>
      </w:r>
      <w:r>
        <w:t>.</w:t>
      </w:r>
    </w:p>
    <w:p w:rsidR="00706702" w:rsidRDefault="004141D8" w:rsidP="004141D8">
      <w:proofErr w:type="spellStart"/>
      <w:proofErr w:type="gramStart"/>
      <w:r>
        <w:rPr>
          <w:b/>
        </w:rPr>
        <w:t>ffmpeg</w:t>
      </w:r>
      <w:proofErr w:type="spellEnd"/>
      <w:proofErr w:type="gramEnd"/>
      <w:r w:rsidRPr="00646E08">
        <w:rPr>
          <w:b/>
        </w:rPr>
        <w:t>::</w:t>
      </w:r>
      <w:proofErr w:type="spellStart"/>
      <w:r w:rsidR="00706702">
        <w:rPr>
          <w:b/>
        </w:rPr>
        <w:t>Exec</w:t>
      </w:r>
      <w:proofErr w:type="spellEnd"/>
      <w:r w:rsidRPr="00646E08">
        <w:rPr>
          <w:b/>
        </w:rPr>
        <w:t>():</w:t>
      </w:r>
      <w:r w:rsidRPr="00646E08">
        <w:t xml:space="preserve"> E</w:t>
      </w:r>
      <w:r w:rsidR="00706702">
        <w:t>s</w:t>
      </w:r>
      <w:r w:rsidR="006E1827">
        <w:t xml:space="preserve"> ejecuta los comandos para el comienzo de la conversión</w:t>
      </w:r>
      <w:r w:rsidR="00706702">
        <w:t>.</w:t>
      </w:r>
    </w:p>
    <w:p w:rsidR="004141D8" w:rsidRDefault="004141D8" w:rsidP="004141D8">
      <w:pPr>
        <w:rPr>
          <w:b/>
        </w:rPr>
      </w:pPr>
      <w:proofErr w:type="spellStart"/>
      <w:proofErr w:type="gramStart"/>
      <w:r>
        <w:rPr>
          <w:b/>
        </w:rPr>
        <w:t>f</w:t>
      </w:r>
      <w:r w:rsidR="00706702">
        <w:rPr>
          <w:b/>
        </w:rPr>
        <w:t>f</w:t>
      </w:r>
      <w:r>
        <w:rPr>
          <w:b/>
        </w:rPr>
        <w:t>mpeg</w:t>
      </w:r>
      <w:proofErr w:type="spellEnd"/>
      <w:proofErr w:type="gramEnd"/>
      <w:r>
        <w:rPr>
          <w:b/>
        </w:rPr>
        <w:t>::</w:t>
      </w:r>
      <w:proofErr w:type="spellStart"/>
      <w:r w:rsidR="00706702">
        <w:rPr>
          <w:b/>
        </w:rPr>
        <w:t>free_convert</w:t>
      </w:r>
      <w:proofErr w:type="spellEnd"/>
      <w:r w:rsidRPr="00EC2EDC">
        <w:rPr>
          <w:b/>
        </w:rPr>
        <w:t>():</w:t>
      </w:r>
      <w:r>
        <w:t xml:space="preserve"> Es el</w:t>
      </w:r>
      <w:r w:rsidR="006E1827">
        <w:t xml:space="preserve"> método de conversión libre</w:t>
      </w:r>
      <w:r>
        <w:t>.</w:t>
      </w:r>
    </w:p>
    <w:p w:rsidR="004141D8" w:rsidRPr="00646E08" w:rsidRDefault="004141D8" w:rsidP="004141D8">
      <w:proofErr w:type="spellStart"/>
      <w:proofErr w:type="gramStart"/>
      <w:r>
        <w:rPr>
          <w:b/>
        </w:rPr>
        <w:t>ffmpeg</w:t>
      </w:r>
      <w:proofErr w:type="spellEnd"/>
      <w:proofErr w:type="gramEnd"/>
      <w:r w:rsidRPr="00646E08">
        <w:rPr>
          <w:b/>
        </w:rPr>
        <w:t>::</w:t>
      </w:r>
      <w:proofErr w:type="spellStart"/>
      <w:r w:rsidR="00706702">
        <w:rPr>
          <w:b/>
        </w:rPr>
        <w:t>get_info</w:t>
      </w:r>
      <w:proofErr w:type="spellEnd"/>
      <w:r w:rsidRPr="00646E08">
        <w:rPr>
          <w:b/>
        </w:rPr>
        <w:t>():</w:t>
      </w:r>
      <w:r w:rsidRPr="00646E08">
        <w:t xml:space="preserve"> E</w:t>
      </w:r>
      <w:r w:rsidR="00706702">
        <w:t>s</w:t>
      </w:r>
      <w:r w:rsidR="006E1827">
        <w:t xml:space="preserve"> el método encargado de mostrar la información del archivo de video</w:t>
      </w:r>
      <w:r w:rsidR="00706702">
        <w:t>.</w:t>
      </w:r>
    </w:p>
    <w:p w:rsidR="004141D8" w:rsidRDefault="004141D8" w:rsidP="004141D8">
      <w:pPr>
        <w:rPr>
          <w:b/>
        </w:rPr>
      </w:pPr>
      <w:proofErr w:type="spellStart"/>
      <w:proofErr w:type="gramStart"/>
      <w:r>
        <w:rPr>
          <w:b/>
        </w:rPr>
        <w:t>ffmpeg</w:t>
      </w:r>
      <w:proofErr w:type="spellEnd"/>
      <w:proofErr w:type="gramEnd"/>
      <w:r>
        <w:rPr>
          <w:b/>
        </w:rPr>
        <w:t>::</w:t>
      </w:r>
      <w:r w:rsidR="00706702">
        <w:rPr>
          <w:b/>
        </w:rPr>
        <w:t>mp4_convert</w:t>
      </w:r>
      <w:r w:rsidRPr="00EC2EDC">
        <w:rPr>
          <w:b/>
        </w:rPr>
        <w:t>():</w:t>
      </w:r>
      <w:r>
        <w:t xml:space="preserve"> Es </w:t>
      </w:r>
      <w:r w:rsidR="006E1827">
        <w:t>el método de conversión a formato mp4</w:t>
      </w:r>
      <w:r w:rsidR="00706702">
        <w:t>.</w:t>
      </w:r>
    </w:p>
    <w:p w:rsidR="004141D8" w:rsidRPr="00646E08" w:rsidRDefault="004141D8" w:rsidP="004141D8">
      <w:proofErr w:type="spellStart"/>
      <w:proofErr w:type="gramStart"/>
      <w:r>
        <w:rPr>
          <w:b/>
        </w:rPr>
        <w:t>ffmpeg</w:t>
      </w:r>
      <w:proofErr w:type="spellEnd"/>
      <w:proofErr w:type="gramEnd"/>
      <w:r w:rsidRPr="00646E08">
        <w:rPr>
          <w:b/>
        </w:rPr>
        <w:t>::</w:t>
      </w:r>
      <w:proofErr w:type="spellStart"/>
      <w:r w:rsidR="00706702">
        <w:rPr>
          <w:b/>
        </w:rPr>
        <w:t>wmv_convert</w:t>
      </w:r>
      <w:proofErr w:type="spellEnd"/>
      <w:r w:rsidRPr="00646E08">
        <w:rPr>
          <w:b/>
        </w:rPr>
        <w:t>():</w:t>
      </w:r>
      <w:r w:rsidRPr="00646E08">
        <w:t xml:space="preserve"> E</w:t>
      </w:r>
      <w:r w:rsidR="00706702">
        <w:t>s</w:t>
      </w:r>
      <w:r w:rsidR="006E1827">
        <w:t xml:space="preserve"> el método de conversión a formato </w:t>
      </w:r>
      <w:proofErr w:type="spellStart"/>
      <w:r w:rsidR="006E1827">
        <w:t>wmv</w:t>
      </w:r>
      <w:proofErr w:type="spellEnd"/>
      <w:r w:rsidR="00706702">
        <w:t>.</w:t>
      </w:r>
    </w:p>
    <w:p w:rsidR="00706702" w:rsidRDefault="004141D8" w:rsidP="00706702">
      <w:proofErr w:type="spellStart"/>
      <w:proofErr w:type="gramStart"/>
      <w:r>
        <w:rPr>
          <w:b/>
        </w:rPr>
        <w:t>ffmpeg</w:t>
      </w:r>
      <w:proofErr w:type="spellEnd"/>
      <w:proofErr w:type="gramEnd"/>
      <w:r w:rsidRPr="00646E08">
        <w:rPr>
          <w:b/>
        </w:rPr>
        <w:t>::</w:t>
      </w:r>
      <w:r w:rsidR="00706702">
        <w:rPr>
          <w:b/>
        </w:rPr>
        <w:t>_3gp_convert</w:t>
      </w:r>
      <w:r w:rsidRPr="00646E08">
        <w:rPr>
          <w:b/>
        </w:rPr>
        <w:t>():</w:t>
      </w:r>
      <w:r w:rsidRPr="00646E08">
        <w:t xml:space="preserve"> E</w:t>
      </w:r>
      <w:r w:rsidR="00706702">
        <w:t>s</w:t>
      </w:r>
      <w:r w:rsidR="006E1827">
        <w:t xml:space="preserve"> el método de conversión a formato 3gp</w:t>
      </w:r>
      <w:r w:rsidR="00706702">
        <w:t>.</w:t>
      </w:r>
    </w:p>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C43BA3" w:rsidRPr="00646E08" w:rsidRDefault="00C43BA3" w:rsidP="00706702">
      <w:pPr>
        <w:rPr>
          <w:del w:id="163" w:author="Rodrigo Riquelme" w:date="2010-12-05T11:46:00Z"/>
          <w:b/>
          <w:sz w:val="28"/>
          <w:szCs w:val="24"/>
        </w:rPr>
      </w:pPr>
      <w:del w:id="164" w:author="Rodrigo Riquelme" w:date="2010-12-05T11:46:00Z">
        <w:r w:rsidRPr="00646E08">
          <w:delText>Ilustración 32 - Clases agrupadas NamespaceControllers</w:delText>
        </w:r>
      </w:del>
    </w:p>
    <w:p w:rsidR="00D9256C" w:rsidRPr="00646E08" w:rsidRDefault="00D9256C">
      <w:pPr>
        <w:suppressAutoHyphens w:val="0"/>
        <w:spacing w:before="0" w:after="0" w:line="240" w:lineRule="auto"/>
        <w:jc w:val="left"/>
        <w:rPr>
          <w:del w:id="165" w:author="Rodrigo Riquelme" w:date="2010-12-05T11:46:00Z"/>
        </w:rPr>
      </w:pPr>
    </w:p>
    <w:p w:rsidR="00C43BA3" w:rsidRPr="00646E08" w:rsidRDefault="00C43BA3" w:rsidP="005E46BE">
      <w:pPr>
        <w:pStyle w:val="Subttulo"/>
        <w:outlineLvl w:val="2"/>
        <w:rPr>
          <w:del w:id="166" w:author="Rodrigo Riquelme" w:date="2010-12-05T11:46:00Z"/>
        </w:rPr>
      </w:pPr>
    </w:p>
    <w:p w:rsidR="00C43BA3" w:rsidRPr="00646E08" w:rsidRDefault="00C43BA3" w:rsidP="005E46BE">
      <w:pPr>
        <w:pStyle w:val="Subttulo"/>
        <w:outlineLvl w:val="2"/>
        <w:rPr>
          <w:del w:id="167" w:author="Rodrigo Riquelme" w:date="2010-12-05T11:46:00Z"/>
        </w:rPr>
      </w:pPr>
    </w:p>
    <w:p w:rsidR="00C43BA3" w:rsidRPr="00646E08" w:rsidRDefault="00C43BA3" w:rsidP="005E46BE">
      <w:pPr>
        <w:pStyle w:val="Subttulo"/>
        <w:outlineLvl w:val="2"/>
        <w:rPr>
          <w:del w:id="168" w:author="Rodrigo Riquelme" w:date="2010-12-05T11:46:00Z"/>
        </w:rPr>
      </w:pPr>
    </w:p>
    <w:p w:rsidR="00C43BA3" w:rsidRPr="00646E08" w:rsidRDefault="00C43BA3" w:rsidP="005E46BE">
      <w:pPr>
        <w:pStyle w:val="Subttulo"/>
        <w:outlineLvl w:val="2"/>
        <w:rPr>
          <w:del w:id="169" w:author="Rodrigo Riquelme" w:date="2010-12-05T11:46:00Z"/>
        </w:rPr>
      </w:pPr>
    </w:p>
    <w:p w:rsidR="00C43BA3" w:rsidRPr="00646E08" w:rsidRDefault="00C43BA3" w:rsidP="005E46BE">
      <w:pPr>
        <w:pStyle w:val="Subttulo"/>
        <w:outlineLvl w:val="2"/>
        <w:rPr>
          <w:del w:id="170" w:author="Rodrigo Riquelme" w:date="2010-12-05T11:46:00Z"/>
        </w:rPr>
      </w:pPr>
    </w:p>
    <w:p w:rsidR="00C43BA3" w:rsidRPr="00646E08" w:rsidRDefault="00C43BA3" w:rsidP="005E46BE">
      <w:pPr>
        <w:pStyle w:val="Subttulo"/>
        <w:outlineLvl w:val="2"/>
        <w:rPr>
          <w:del w:id="171" w:author="Rodrigo Riquelme" w:date="2010-12-05T11:46:00Z"/>
        </w:rPr>
      </w:pPr>
    </w:p>
    <w:p w:rsidR="00D9256C" w:rsidRPr="00646E08" w:rsidRDefault="00D9256C">
      <w:pPr>
        <w:suppressAutoHyphens w:val="0"/>
        <w:spacing w:before="0" w:after="0" w:line="240" w:lineRule="auto"/>
        <w:jc w:val="left"/>
      </w:pPr>
    </w:p>
    <w:p w:rsidR="00C43BA3" w:rsidRPr="00646E08" w:rsidRDefault="009B48C0" w:rsidP="00C43BA3">
      <w:pPr>
        <w:rPr>
          <w:del w:id="172" w:author="Rodrigo Riquelme" w:date="2010-12-05T11:46:00Z"/>
        </w:rPr>
      </w:pPr>
      <w:del w:id="173" w:author="Rodrigo Riquelme" w:date="2010-12-05T11:46:00Z">
        <w:r>
          <w:rPr>
            <w:noProof/>
            <w:lang w:eastAsia="es-CL"/>
          </w:rPr>
          <w:lastRenderedPageBreak/>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174" w:author="Rodrigo Riquelme" w:date="2010-12-05T11:46:00Z"/>
          <w:b w:val="0"/>
          <w:sz w:val="28"/>
          <w:szCs w:val="24"/>
        </w:rPr>
      </w:pPr>
      <w:del w:id="175" w:author="Rodrigo Riquelme" w:date="2010-12-05T11:46:00Z">
        <w:r w:rsidRPr="00646E08">
          <w:delText>Ilustración 33 - Clases agrupadas NamespaceLib</w:delText>
        </w:r>
      </w:del>
    </w:p>
    <w:p w:rsidR="00C43BA3" w:rsidRPr="00646E08" w:rsidRDefault="009B48C0" w:rsidP="000E1C37">
      <w:pPr>
        <w:pStyle w:val="Subttulo"/>
        <w:outlineLvl w:val="1"/>
        <w:rPr>
          <w:del w:id="176" w:author="Rodrigo Riquelme" w:date="2010-12-05T11:46:00Z"/>
        </w:rPr>
      </w:pPr>
      <w:del w:id="177" w:author="Rodrigo Riquelme" w:date="2010-12-05T11:46:00Z">
        <w:r>
          <w:rPr>
            <w:b w:val="0"/>
            <w:noProof/>
            <w:lang w:eastAsia="es-CL"/>
          </w:rPr>
          <w:lastRenderedPageBreak/>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178" w:author="Rodrigo Riquelme" w:date="2010-12-05T11:46:00Z"/>
          <w:b w:val="0"/>
          <w:sz w:val="28"/>
          <w:szCs w:val="24"/>
        </w:rPr>
      </w:pPr>
      <w:del w:id="179" w:author="Rodrigo Riquelme" w:date="2010-12-05T11:46:00Z">
        <w:r w:rsidRPr="00646E08">
          <w:delText>Ilustración 34 - Clases agrupadas NamespaceLib</w:delText>
        </w:r>
      </w:del>
    </w:p>
    <w:p w:rsidR="006B4E9A" w:rsidRPr="00646E08" w:rsidRDefault="006B4E9A" w:rsidP="00C43BA3">
      <w:pPr>
        <w:jc w:val="center"/>
        <w:rPr>
          <w:del w:id="180" w:author="Rodrigo Riquelme" w:date="2010-12-05T11:46:00Z"/>
        </w:rPr>
      </w:pPr>
    </w:p>
    <w:p w:rsidR="006B4E9A" w:rsidRPr="00646E08" w:rsidRDefault="009B48C0" w:rsidP="000E1C37">
      <w:pPr>
        <w:pStyle w:val="Subttulo"/>
        <w:outlineLvl w:val="1"/>
        <w:rPr>
          <w:del w:id="181" w:author="Rodrigo Riquelme" w:date="2010-12-05T11:46:00Z"/>
        </w:rPr>
      </w:pPr>
      <w:del w:id="182" w:author="Rodrigo Riquelme" w:date="2010-12-05T11:46:00Z">
        <w:r>
          <w:rPr>
            <w:b w:val="0"/>
            <w:noProof/>
            <w:lang w:eastAsia="es-CL"/>
          </w:rPr>
          <w:lastRenderedPageBreak/>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183" w:author="Rodrigo Riquelme" w:date="2010-12-05T11:46:00Z">
        <w:r w:rsidRPr="00646E08">
          <w:delText>Ilustración 35 - Clases agrupadas NamespaceLib</w:delText>
        </w:r>
      </w:del>
    </w:p>
    <w:p w:rsidR="000D6FD3" w:rsidRDefault="009B48C0" w:rsidP="000D6FD3">
      <w:pPr>
        <w:keepNext/>
        <w:suppressAutoHyphens w:val="0"/>
        <w:spacing w:before="0" w:after="0" w:line="240" w:lineRule="auto"/>
        <w:jc w:val="center"/>
      </w:pPr>
      <w:ins w:id="184" w:author="Rodrigo Riquelme" w:date="2010-12-05T11:46:00Z">
        <w:r>
          <w:rPr>
            <w:noProof/>
            <w:lang w:eastAsia="es-CL"/>
          </w:rPr>
          <w:lastRenderedPageBreak/>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print"/>
                      <a:srcRect l="9976" t="7897" b="23291"/>
                      <a:stretch/>
                    </pic:blipFill>
                    <pic:spPr bwMode="auto">
                      <a:xfrm>
                        <a:off x="0" y="0"/>
                        <a:ext cx="5052283" cy="499766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5" w:author="Rodrigo Riquelme" w:date="2010-12-05T11:46:00Z"/>
          <w:b w:val="0"/>
          <w:sz w:val="28"/>
          <w:szCs w:val="24"/>
        </w:rPr>
      </w:pPr>
      <w:bookmarkStart w:id="186" w:name="_Toc280454805"/>
      <w:r>
        <w:t xml:space="preserve">Ilustración </w:t>
      </w:r>
      <w:fldSimple w:instr=" SEQ Ilustración \* ARABIC ">
        <w:r w:rsidR="00E74706">
          <w:rPr>
            <w:noProof/>
          </w:rPr>
          <w:t>35</w:t>
        </w:r>
      </w:fldSimple>
      <w:r>
        <w:t xml:space="preserve"> - </w:t>
      </w:r>
      <w:proofErr w:type="spellStart"/>
      <w:r>
        <w:t>Namespace</w:t>
      </w:r>
      <w:proofErr w:type="spellEnd"/>
      <w:r>
        <w:t xml:space="preserve"> </w:t>
      </w:r>
      <w:proofErr w:type="spellStart"/>
      <w:r>
        <w:t>Lib</w:t>
      </w:r>
      <w:proofErr w:type="spellEnd"/>
      <w:r>
        <w:t xml:space="preserve"> - Parte 1</w:t>
      </w:r>
      <w:bookmarkEnd w:id="186"/>
    </w:p>
    <w:p w:rsidR="000D6FD3" w:rsidRDefault="000D6FD3" w:rsidP="000E1C37">
      <w:pPr>
        <w:pStyle w:val="Subttulo"/>
        <w:outlineLvl w:val="1"/>
        <w:rPr>
          <w:noProof/>
          <w:lang w:eastAsia="es-CL"/>
        </w:rPr>
      </w:pPr>
    </w:p>
    <w:p w:rsidR="000D6FD3" w:rsidRDefault="009B48C0" w:rsidP="0064191E">
      <w:pPr>
        <w:pStyle w:val="Subttulo"/>
        <w:keepNext/>
        <w:jc w:val="center"/>
      </w:pPr>
      <w:ins w:id="187" w:author="Rodrigo Riquelme" w:date="2010-12-05T11:46:00Z">
        <w:r>
          <w:rPr>
            <w:noProof/>
            <w:lang w:eastAsia="es-CL"/>
          </w:rPr>
          <w:lastRenderedPageBreak/>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8" w:author="Rodrigo Riquelme" w:date="2010-12-05T11:46:00Z"/>
        </w:rPr>
      </w:pPr>
      <w:bookmarkStart w:id="189" w:name="_Toc280454806"/>
      <w:r>
        <w:t xml:space="preserve">Ilustración </w:t>
      </w:r>
      <w:fldSimple w:instr=" SEQ Ilustración \* ARABIC ">
        <w:r w:rsidR="00E74706">
          <w:rPr>
            <w:noProof/>
          </w:rPr>
          <w:t>36</w:t>
        </w:r>
      </w:fldSimple>
      <w:r>
        <w:t xml:space="preserve"> - </w:t>
      </w:r>
      <w:proofErr w:type="spellStart"/>
      <w:r>
        <w:t>Namespace</w:t>
      </w:r>
      <w:proofErr w:type="spellEnd"/>
      <w:r>
        <w:t xml:space="preserve"> </w:t>
      </w:r>
      <w:proofErr w:type="spellStart"/>
      <w:r>
        <w:t>Lib</w:t>
      </w:r>
      <w:proofErr w:type="spellEnd"/>
      <w:r>
        <w:t xml:space="preserve"> - Parte 2</w:t>
      </w:r>
      <w:bookmarkEnd w:id="189"/>
    </w:p>
    <w:p w:rsidR="000D6FD3" w:rsidRDefault="009B48C0" w:rsidP="0064191E">
      <w:pPr>
        <w:pStyle w:val="Subttulo"/>
        <w:keepNext/>
        <w:jc w:val="center"/>
      </w:pPr>
      <w:ins w:id="190" w:author="Rodrigo Riquelme" w:date="2010-12-05T11:46:00Z">
        <w:r>
          <w:rPr>
            <w:noProof/>
            <w:lang w:eastAsia="es-CL"/>
          </w:rPr>
          <w:lastRenderedPageBreak/>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91" w:author="Rodrigo Riquelme" w:date="2010-12-05T11:46:00Z"/>
        </w:rPr>
      </w:pPr>
      <w:bookmarkStart w:id="192" w:name="_Toc280454807"/>
      <w:r>
        <w:t xml:space="preserve">Ilustración </w:t>
      </w:r>
      <w:fldSimple w:instr=" SEQ Ilustración \* ARABIC ">
        <w:r w:rsidR="00E74706">
          <w:rPr>
            <w:noProof/>
          </w:rPr>
          <w:t>37</w:t>
        </w:r>
      </w:fldSimple>
      <w:r>
        <w:t xml:space="preserve"> - </w:t>
      </w:r>
      <w:proofErr w:type="spellStart"/>
      <w:r>
        <w:t>Namespace</w:t>
      </w:r>
      <w:proofErr w:type="spellEnd"/>
      <w:r>
        <w:t xml:space="preserve"> </w:t>
      </w:r>
      <w:proofErr w:type="spellStart"/>
      <w:r>
        <w:t>Lib</w:t>
      </w:r>
      <w:proofErr w:type="spellEnd"/>
      <w:r>
        <w:t xml:space="preserve"> - Parte 3</w:t>
      </w:r>
      <w:bookmarkEnd w:id="192"/>
    </w:p>
    <w:p w:rsidR="006B4E9A" w:rsidRDefault="006B4E9A" w:rsidP="000E1C37">
      <w:pPr>
        <w:pStyle w:val="Subttulo"/>
        <w:outlineLvl w:val="1"/>
        <w:rPr>
          <w:ins w:id="193" w:author="Rodrigo Riquelme" w:date="2010-12-05T11:46:00Z"/>
        </w:rPr>
      </w:pPr>
    </w:p>
    <w:p w:rsidR="009B48C0" w:rsidRDefault="009B48C0">
      <w:pPr>
        <w:suppressAutoHyphens w:val="0"/>
        <w:spacing w:before="0" w:after="0" w:line="240" w:lineRule="auto"/>
        <w:jc w:val="left"/>
        <w:rPr>
          <w:b/>
          <w:rPrChange w:id="194" w:author="Rodrigo Riquelme" w:date="2010-12-05T11:46:00Z">
            <w:rPr>
              <w:b w:val="0"/>
              <w:sz w:val="28"/>
            </w:rPr>
          </w:rPrChange>
        </w:rPr>
        <w:pPrChange w:id="195" w:author="Rodrigo Riquelme" w:date="2010-12-05T11:46:00Z">
          <w:pPr>
            <w:pStyle w:val="Epgrafe"/>
            <w:jc w:val="center"/>
          </w:pPr>
        </w:pPrChange>
      </w:pPr>
    </w:p>
    <w:p w:rsidR="005E46BE" w:rsidRDefault="005E46BE" w:rsidP="000E1C37">
      <w:pPr>
        <w:pStyle w:val="Subttulo"/>
        <w:outlineLvl w:val="1"/>
      </w:pPr>
    </w:p>
    <w:p w:rsidR="00C43BA3" w:rsidRPr="00C43BA3" w:rsidRDefault="009B48C0" w:rsidP="00C43BA3">
      <w:pPr>
        <w:rPr>
          <w:del w:id="196" w:author="Rodrigo Riquelme" w:date="2010-12-05T11:46:00Z"/>
        </w:rPr>
      </w:pPr>
      <w:del w:id="197" w:author="Rodrigo Riquelme" w:date="2010-12-05T11:46:00Z">
        <w:r>
          <w:rPr>
            <w:noProof/>
            <w:lang w:eastAsia="es-CL"/>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198" w:author="Rodrigo Riquelme" w:date="2010-12-05T11:46:00Z"/>
          <w:b w:val="0"/>
          <w:sz w:val="28"/>
          <w:szCs w:val="24"/>
        </w:rPr>
      </w:pPr>
      <w:del w:id="199"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200" w:author="Rodrigo Riquelme" w:date="2010-12-05T11:46:00Z"/>
        </w:rPr>
      </w:pPr>
    </w:p>
    <w:p w:rsidR="004C78D3" w:rsidRDefault="009B48C0">
      <w:pPr>
        <w:suppressAutoHyphens w:val="0"/>
        <w:spacing w:before="0" w:after="0" w:line="240" w:lineRule="auto"/>
        <w:jc w:val="left"/>
        <w:rPr>
          <w:del w:id="201" w:author="Rodrigo Riquelme" w:date="2010-12-05T11:46:00Z"/>
          <w:rFonts w:eastAsia="Times New Roman" w:cs="Times New Roman"/>
          <w:b/>
          <w:sz w:val="28"/>
          <w:szCs w:val="24"/>
        </w:rPr>
      </w:pPr>
      <w:del w:id="202" w:author="Rodrigo Riquelme" w:date="2010-12-05T11:46:00Z">
        <w:r>
          <w:rPr>
            <w:noProof/>
            <w:lang w:eastAsia="es-CL"/>
          </w:rPr>
          <w:lastRenderedPageBreak/>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03" w:author="Rodrigo Riquelme" w:date="2010-12-05T11:46:00Z"/>
        </w:rPr>
      </w:pPr>
    </w:p>
    <w:p w:rsidR="00C43BA3" w:rsidRDefault="00C43BA3" w:rsidP="00C43BA3">
      <w:pPr>
        <w:pStyle w:val="Epgrafe"/>
        <w:jc w:val="center"/>
        <w:rPr>
          <w:del w:id="204" w:author="Rodrigo Riquelme" w:date="2010-12-05T11:46:00Z"/>
          <w:b w:val="0"/>
          <w:sz w:val="28"/>
          <w:szCs w:val="24"/>
        </w:rPr>
      </w:pPr>
      <w:del w:id="205"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06" w:author="Rodrigo Riquelme" w:date="2010-12-05T11:46:00Z"/>
        </w:rPr>
      </w:pPr>
    </w:p>
    <w:p w:rsidR="000E1C37" w:rsidRDefault="000E1C37" w:rsidP="000E1C37">
      <w:pPr>
        <w:pStyle w:val="Subttulo"/>
        <w:outlineLvl w:val="1"/>
      </w:pPr>
      <w:bookmarkStart w:id="207" w:name="_Toc280454367"/>
      <w:r w:rsidRPr="000B5660">
        <w:t xml:space="preserve">4.5. Especificaciones </w:t>
      </w:r>
      <w:r w:rsidR="006B4E9A">
        <w:t xml:space="preserve">de desarrollo </w:t>
      </w:r>
      <w:r w:rsidR="000D6FD3">
        <w:t>B</w:t>
      </w:r>
      <w:r w:rsidRPr="000B5660">
        <w:t>ack</w:t>
      </w:r>
      <w:r w:rsidR="000D6FD3">
        <w:t xml:space="preserve"> O</w:t>
      </w:r>
      <w:r w:rsidRPr="000B5660">
        <w:t>ffice</w:t>
      </w:r>
      <w:bookmarkEnd w:id="207"/>
    </w:p>
    <w:p w:rsidR="00D9256C" w:rsidRPr="00770BE8" w:rsidRDefault="00D9256C" w:rsidP="00D9256C">
      <w:r w:rsidRPr="00770BE8">
        <w:t xml:space="preserve">El </w:t>
      </w:r>
      <w:proofErr w:type="spellStart"/>
      <w:r w:rsidRPr="00770BE8">
        <w:t>backoffice</w:t>
      </w:r>
      <w:proofErr w:type="spellEnd"/>
      <w:r w:rsidRPr="00770BE8">
        <w:t>, como en la mayoría de los CMS puede resumirse su funcionalidad al acrónimo CRUD (</w:t>
      </w:r>
      <w:proofErr w:type="spellStart"/>
      <w:r w:rsidRPr="00770BE8">
        <w:t>Create</w:t>
      </w:r>
      <w:proofErr w:type="spellEnd"/>
      <w:r w:rsidRPr="00770BE8">
        <w:t xml:space="preserve">, </w:t>
      </w:r>
      <w:proofErr w:type="spellStart"/>
      <w:r w:rsidRPr="00770BE8">
        <w:t>Read</w:t>
      </w:r>
      <w:proofErr w:type="spellEnd"/>
      <w:r w:rsidRPr="00770BE8">
        <w:t xml:space="preserve">, </w:t>
      </w:r>
      <w:proofErr w:type="spellStart"/>
      <w:r w:rsidRPr="00770BE8">
        <w:t>Update</w:t>
      </w:r>
      <w:proofErr w:type="spellEnd"/>
      <w:r w:rsidRPr="00770BE8">
        <w:t xml:space="preserve">, </w:t>
      </w:r>
      <w:proofErr w:type="spellStart"/>
      <w:r w:rsidRPr="00770BE8">
        <w:t>Delete</w:t>
      </w:r>
      <w:proofErr w:type="spellEnd"/>
      <w:r w:rsidRPr="00770BE8">
        <w:t xml:space="preserve">). </w:t>
      </w:r>
    </w:p>
    <w:p w:rsidR="00D9256C" w:rsidRPr="00770BE8" w:rsidRDefault="00D9256C" w:rsidP="00D9256C">
      <w:r w:rsidRPr="00770BE8">
        <w:t>En un CRUD web los formularios son componentes recurrentes, y como actúan sobre un modelo de datos relacional, lo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 lo más lógico es encapsular los elementos de formularios en clases, para maximizar la escalabilidad y portabilidad</w:t>
      </w:r>
      <w:r w:rsidR="003D1090" w:rsidRPr="00770BE8">
        <w:t xml:space="preserve"> de estos elementos se creará una capa XML que interprete estas clases y en los cuales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208" w:name="_Toc280454368"/>
      <w:r>
        <w:t xml:space="preserve">4.5.1. </w:t>
      </w:r>
      <w:r w:rsidR="002E5790" w:rsidRPr="00770BE8">
        <w:t>Configuración de Sitio</w:t>
      </w:r>
      <w:bookmarkEnd w:id="208"/>
    </w:p>
    <w:p w:rsidR="008C51BB" w:rsidRPr="00770BE8" w:rsidRDefault="00C43BA3" w:rsidP="00D9256C">
      <w:del w:id="209" w:author="Rodrigo Riquelme" w:date="2010-12-05T11:46:00Z">
        <w:r w:rsidRPr="00770BE8">
          <w:delText>También</w:delText>
        </w:r>
      </w:del>
      <w:proofErr w:type="spellStart"/>
      <w:ins w:id="210" w:author="Rodrigo Riquelme" w:date="2010-12-05T11:46:00Z">
        <w:r w:rsidR="008C51BB" w:rsidRPr="00770BE8">
          <w:t>Tambien</w:t>
        </w:r>
      </w:ins>
      <w:proofErr w:type="spellEnd"/>
      <w:r w:rsidR="008C51BB" w:rsidRPr="00770BE8">
        <w:t xml:space="preserve"> se creará una clase </w:t>
      </w:r>
      <w:proofErr w:type="spellStart"/>
      <w:r w:rsidR="008C51BB" w:rsidRPr="00770BE8">
        <w:t>Settings</w:t>
      </w:r>
      <w:proofErr w:type="spellEnd"/>
      <w:r w:rsidR="008C51BB" w:rsidRPr="00770BE8">
        <w:t xml:space="preserve"> que maneje toda la configuración global del sitio</w:t>
      </w:r>
      <w:r w:rsidR="002E5790" w:rsidRPr="00770BE8">
        <w:t>, todos estos parámetros de configuración se guardarán en una sola tabla, al ser alterada esta tabla</w:t>
      </w:r>
      <w:r w:rsidR="00FB08C6" w:rsidRPr="00770BE8">
        <w:t>, agregando o quitando</w:t>
      </w:r>
      <w:r w:rsidR="002E5790" w:rsidRPr="00770BE8">
        <w:t xml:space="preserve"> campos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211" w:author="Rodrigo Riquelme" w:date="2010-12-05T11:46:00Z"/>
        </w:rPr>
      </w:pPr>
    </w:p>
    <w:p w:rsidR="006D756E" w:rsidRDefault="006D756E" w:rsidP="006D756E"/>
    <w:p w:rsidR="006D756E" w:rsidRPr="00770BE8" w:rsidRDefault="00236077" w:rsidP="004C5C22">
      <w:pPr>
        <w:pStyle w:val="Subttulo"/>
        <w:outlineLvl w:val="2"/>
      </w:pPr>
      <w:bookmarkStart w:id="212" w:name="_Toc280454369"/>
      <w:r>
        <w:t>4.5.2</w:t>
      </w:r>
      <w:r w:rsidR="006D756E" w:rsidRPr="00770BE8">
        <w:t>. Componentes XML</w:t>
      </w:r>
      <w:bookmarkEnd w:id="212"/>
    </w:p>
    <w:p w:rsidR="002873B4" w:rsidRDefault="002873B4" w:rsidP="002873B4">
      <w:r w:rsidRPr="00770BE8">
        <w:t xml:space="preserve">Los </w:t>
      </w:r>
      <w:proofErr w:type="spellStart"/>
      <w:r w:rsidRPr="00770BE8">
        <w:t>components</w:t>
      </w:r>
      <w:proofErr w:type="spellEnd"/>
      <w:r w:rsidRPr="00770BE8">
        <w:t xml:space="preserve"> XML están compuestos de secciones, lo más común es que una sección represente a un formulario y mantenga a una tabla específica para este caso se especifica el </w:t>
      </w:r>
      <w:proofErr w:type="spellStart"/>
      <w:r w:rsidRPr="00770BE8">
        <w:t>type</w:t>
      </w:r>
      <w:proofErr w:type="spellEnd"/>
      <w:r w:rsidRPr="00770BE8">
        <w:t>=”</w:t>
      </w:r>
      <w:proofErr w:type="spellStart"/>
      <w:r w:rsidRPr="00770BE8">
        <w:t>table</w:t>
      </w:r>
      <w:proofErr w:type="spellEnd"/>
      <w:r w:rsidRPr="00770BE8">
        <w:t>”</w:t>
      </w:r>
      <w:r w:rsidR="000B2AA4" w:rsidRPr="00770BE8">
        <w:t xml:space="preserve"> en este caso también se especifica si los elementos tienen permisos de </w:t>
      </w:r>
      <w:proofErr w:type="spellStart"/>
      <w:r w:rsidR="000B2AA4" w:rsidRPr="00770BE8">
        <w:t>edit</w:t>
      </w:r>
      <w:proofErr w:type="spellEnd"/>
      <w:r w:rsidR="000B2AA4" w:rsidRPr="00770BE8">
        <w:t xml:space="preserve">, </w:t>
      </w:r>
      <w:proofErr w:type="spellStart"/>
      <w:r w:rsidR="000B2AA4" w:rsidRPr="00770BE8">
        <w:t>add</w:t>
      </w:r>
      <w:proofErr w:type="spellEnd"/>
      <w:r w:rsidR="000B2AA4" w:rsidRPr="00770BE8">
        <w:t xml:space="preserve"> y </w:t>
      </w:r>
      <w:proofErr w:type="spellStart"/>
      <w:r w:rsidR="000B2AA4" w:rsidRPr="00770BE8">
        <w:t>delete</w:t>
      </w:r>
      <w:proofErr w:type="spellEnd"/>
      <w:r w:rsidR="000B2AA4" w:rsidRPr="00770BE8">
        <w:t>.</w:t>
      </w:r>
    </w:p>
    <w:p w:rsidR="006974D9" w:rsidRDefault="006974D9" w:rsidP="006974D9">
      <w:pPr>
        <w:pStyle w:val="Epgrafe"/>
      </w:pPr>
      <w:r>
        <w:t xml:space="preserve">En este ejemplo tenemos un </w:t>
      </w:r>
      <w:proofErr w:type="spellStart"/>
      <w:r>
        <w:t>seccion</w:t>
      </w:r>
      <w:proofErr w:type="spellEnd"/>
      <w:r>
        <w:t xml:space="preserve"> Tipo “</w:t>
      </w:r>
      <w:proofErr w:type="spellStart"/>
      <w:r>
        <w:t>Table</w:t>
      </w:r>
      <w:proofErr w:type="spellEnd"/>
      <w:r>
        <w:t xml:space="preserve">” (clase </w:t>
      </w:r>
      <w:proofErr w:type="spellStart"/>
      <w:r>
        <w:t>namespace</w:t>
      </w:r>
      <w:proofErr w:type="spellEnd"/>
      <w:r>
        <w:t xml:space="preserve"> </w:t>
      </w:r>
      <w:proofErr w:type="spellStart"/>
      <w:r>
        <w:t>Admin</w:t>
      </w:r>
      <w:proofErr w:type="spellEnd"/>
      <w:r>
        <w:t xml:space="preserve">) que puede ser crear, editar y borrar objetos de la clase </w:t>
      </w:r>
      <w:proofErr w:type="spellStart"/>
      <w:r>
        <w:t>MMenu</w:t>
      </w:r>
      <w:proofErr w:type="spellEnd"/>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proofErr w:type="gramStart"/>
      <w:r w:rsidRPr="00770BE8">
        <w:rPr>
          <w:rFonts w:ascii="Monospace" w:eastAsia="Times New Roman" w:hAnsi="Monospace" w:cs="Monospace"/>
          <w:color w:val="008080"/>
          <w:sz w:val="20"/>
          <w:szCs w:val="20"/>
          <w:lang w:val="en-US" w:eastAsia="es-CL"/>
        </w:rPr>
        <w:t>&lt;?</w:t>
      </w:r>
      <w:proofErr w:type="spellStart"/>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proofErr w:type="spellEnd"/>
      <w:proofErr w:type="gramEnd"/>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w:t>
      </w:r>
      <w:proofErr w:type="gramStart"/>
      <w:r w:rsidRPr="00770BE8">
        <w:rPr>
          <w:rFonts w:ascii="Monospace" w:eastAsia="Times New Roman" w:hAnsi="Monospace" w:cs="Monospace"/>
          <w:i/>
          <w:iCs/>
          <w:color w:val="2A00FF"/>
          <w:sz w:val="20"/>
          <w:szCs w:val="20"/>
          <w:lang w:val="en-US" w:eastAsia="es-CL"/>
        </w:rPr>
        <w:t>?p</w:t>
      </w:r>
      <w:proofErr w:type="gramEnd"/>
      <w:r w:rsidRPr="00770BE8">
        <w:rPr>
          <w:rFonts w:ascii="Monospace" w:eastAsia="Times New Roman" w:hAnsi="Monospace" w:cs="Monospace"/>
          <w:i/>
          <w:iCs/>
          <w:color w:val="2A00FF"/>
          <w:sz w:val="20"/>
          <w:szCs w:val="20"/>
          <w:lang w:val="en-US" w:eastAsia="es-CL"/>
        </w:rPr>
        <w:t>=menu&amp;amp;parent_id={id}"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proofErr w:type="spellStart"/>
      <w:proofErr w:type="gramStart"/>
      <w:r w:rsidRPr="0064191E">
        <w:rPr>
          <w:rFonts w:ascii="Monospace" w:eastAsia="Times New Roman" w:hAnsi="Monospace" w:cs="Monospace"/>
          <w:color w:val="3F7F7F"/>
          <w:sz w:val="20"/>
          <w:szCs w:val="20"/>
          <w:lang w:eastAsia="es-CL"/>
        </w:rPr>
        <w:t>section</w:t>
      </w:r>
      <w:proofErr w:type="spellEnd"/>
      <w:proofErr w:type="gramEnd"/>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xml:space="preserve">, </w:t>
      </w:r>
      <w:proofErr w:type="spellStart"/>
      <w:r w:rsidR="007E0203">
        <w:t>type</w:t>
      </w:r>
      <w:proofErr w:type="spellEnd"/>
      <w:r w:rsidR="007E0203">
        <w:t xml:space="preserve"> representa a la clase del </w:t>
      </w:r>
      <w:proofErr w:type="spellStart"/>
      <w:r w:rsidR="007E0203">
        <w:t>package</w:t>
      </w:r>
      <w:proofErr w:type="spellEnd"/>
      <w:r w:rsidR="007E0203">
        <w:t xml:space="preserve"> </w:t>
      </w:r>
      <w:proofErr w:type="spellStart"/>
      <w:r w:rsidR="007E0203">
        <w:t>admin</w:t>
      </w:r>
      <w:proofErr w:type="spellEnd"/>
      <w:r w:rsidR="007E0203">
        <w:t xml:space="preserve"> y </w:t>
      </w:r>
      <w:proofErr w:type="spellStart"/>
      <w:r w:rsidR="007E0203">
        <w:t>Msettings</w:t>
      </w:r>
      <w:proofErr w:type="spellEnd"/>
      <w:r w:rsidR="007E0203">
        <w:t xml:space="preserve"> a la clase del </w:t>
      </w:r>
      <w:proofErr w:type="spellStart"/>
      <w:r w:rsidR="007E0203">
        <w:t>package</w:t>
      </w:r>
      <w:proofErr w:type="spellEnd"/>
      <w:r w:rsidR="007E0203">
        <w:t xml:space="preserve"> </w:t>
      </w:r>
      <w:proofErr w:type="spellStart"/>
      <w:r w:rsidR="007E0203">
        <w:t>Models</w:t>
      </w:r>
      <w:proofErr w:type="spellEnd"/>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proofErr w:type="gramStart"/>
      <w:r w:rsidRPr="00770BE8">
        <w:rPr>
          <w:rFonts w:ascii="Monospace" w:eastAsia="Times New Roman" w:hAnsi="Monospace" w:cs="Monospace"/>
          <w:color w:val="008080"/>
          <w:sz w:val="20"/>
          <w:szCs w:val="20"/>
          <w:lang w:val="en-US" w:eastAsia="es-CL"/>
        </w:rPr>
        <w:t>&lt;?</w:t>
      </w:r>
      <w:proofErr w:type="spellStart"/>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proofErr w:type="spellEnd"/>
      <w:proofErr w:type="gramEnd"/>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proofErr w:type="spellStart"/>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proofErr w:type="spellEnd"/>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proofErr w:type="spellEnd"/>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proofErr w:type="spellEnd"/>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MSettings</w:t>
      </w:r>
      <w:proofErr w:type="spellEnd"/>
      <w:r w:rsidRPr="00770BE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9B48C0" w:rsidRDefault="00A91C37">
      <w:pPr>
        <w:suppressAutoHyphens w:val="0"/>
        <w:spacing w:before="0" w:after="0" w:line="240" w:lineRule="auto"/>
        <w:jc w:val="left"/>
        <w:rPr>
          <w:lang w:val="en-US"/>
        </w:rPr>
        <w:pPrChange w:id="213" w:author="Rodrigo Riquelme" w:date="2010-12-05T11:46:00Z">
          <w:pPr>
            <w:pStyle w:val="Subttulo"/>
          </w:pPr>
        </w:pPrChange>
      </w:pPr>
      <w:r>
        <w:rPr>
          <w:lang w:val="en-US"/>
        </w:rPr>
        <w:br w:type="page"/>
      </w:r>
      <w:moveFromRangeStart w:id="214" w:author="Rodrigo Riquelme" w:date="2010-12-05T11:46:00Z" w:name="move279312906"/>
      <w:moveFrom w:id="215" w:author="Rodrigo Riquelme" w:date="2010-12-05T11:46:00Z">
        <w:r w:rsidR="000E1C37" w:rsidRPr="00E06820">
          <w:rPr>
            <w:lang w:val="en-US"/>
          </w:rPr>
          <w:lastRenderedPageBreak/>
          <w:t>4.6. Especificaciones front office</w:t>
        </w:r>
      </w:moveFrom>
      <w:moveFromRangeEnd w:id="214"/>
    </w:p>
    <w:p w:rsidR="00CF0939" w:rsidRDefault="008B6BC9" w:rsidP="00CF0939">
      <w:pPr>
        <w:pStyle w:val="Subttulo"/>
        <w:outlineLvl w:val="1"/>
      </w:pPr>
      <w:bookmarkStart w:id="216" w:name="_Toc280454370"/>
      <w:moveToRangeStart w:id="217" w:author="Rodrigo Riquelme" w:date="2010-12-05T11:46:00Z" w:name="move279312906"/>
      <w:moveTo w:id="218" w:author="Rodrigo Riquelme" w:date="2010-12-05T11:46:00Z">
        <w:r w:rsidRPr="008B6BC9">
          <w:rPr>
            <w:rPrChange w:id="219" w:author="Rodrigo Riquelme" w:date="2010-12-05T11:46:00Z">
              <w:rPr>
                <w:lang w:val="en-US"/>
              </w:rPr>
            </w:rPrChange>
          </w:rPr>
          <w:t xml:space="preserve">4.6. Especificaciones </w:t>
        </w:r>
      </w:moveTo>
      <w:r w:rsidR="00CF0939">
        <w:t>F</w:t>
      </w:r>
      <w:moveTo w:id="220" w:author="Rodrigo Riquelme" w:date="2010-12-05T11:46:00Z">
        <w:r w:rsidRPr="008B6BC9">
          <w:rPr>
            <w:rPrChange w:id="221" w:author="Rodrigo Riquelme" w:date="2010-12-05T11:46:00Z">
              <w:rPr>
                <w:lang w:val="en-US"/>
              </w:rPr>
            </w:rPrChange>
          </w:rPr>
          <w:t xml:space="preserve">ront </w:t>
        </w:r>
      </w:moveTo>
      <w:r w:rsidR="00CF0939">
        <w:t>O</w:t>
      </w:r>
      <w:moveTo w:id="222" w:author="Rodrigo Riquelme" w:date="2010-12-05T11:46:00Z">
        <w:r w:rsidRPr="008B6BC9">
          <w:rPr>
            <w:rPrChange w:id="223" w:author="Rodrigo Riquelme" w:date="2010-12-05T11:46:00Z">
              <w:rPr>
                <w:lang w:val="en-US"/>
              </w:rPr>
            </w:rPrChange>
          </w:rPr>
          <w:t>ffice</w:t>
        </w:r>
      </w:moveTo>
      <w:bookmarkStart w:id="224" w:name="_Toc279302806"/>
      <w:bookmarkEnd w:id="216"/>
      <w:moveToRangeEnd w:id="217"/>
    </w:p>
    <w:p w:rsidR="0064191E" w:rsidRDefault="00CF0939" w:rsidP="00CF0939">
      <w:r>
        <w:t>En el Front</w:t>
      </w:r>
      <w:r w:rsidR="00C33F26">
        <w:t xml:space="preserve"> Office se</w:t>
      </w:r>
      <w:r w:rsidR="00812729">
        <w:t xml:space="preserve"> compone de </w:t>
      </w:r>
      <w:proofErr w:type="spellStart"/>
      <w:r w:rsidR="00812729">
        <w:t>templates</w:t>
      </w:r>
      <w:proofErr w:type="spellEnd"/>
      <w:r w:rsidR="00812729">
        <w:t xml:space="preserve"> </w:t>
      </w:r>
      <w:r w:rsidR="00461CC4">
        <w:t>HTML</w:t>
      </w:r>
      <w:r w:rsidR="0064191E">
        <w:t xml:space="preserve"> (en general)</w:t>
      </w:r>
      <w:r w:rsidR="00461CC4">
        <w:t xml:space="preserve"> </w:t>
      </w:r>
      <w:r w:rsidR="00812729">
        <w:t>y componentes</w:t>
      </w:r>
      <w:r w:rsidR="00461CC4">
        <w:t xml:space="preserve"> XML</w:t>
      </w:r>
      <w:r w:rsidR="0064191E">
        <w:t>.</w:t>
      </w:r>
    </w:p>
    <w:p w:rsidR="0064191E" w:rsidRDefault="0064191E" w:rsidP="00CF0939">
      <w:r>
        <w:t xml:space="preserve">Todas las páginas del </w:t>
      </w:r>
      <w:proofErr w:type="spellStart"/>
      <w:r>
        <w:t>front</w:t>
      </w:r>
      <w:proofErr w:type="spellEnd"/>
      <w:r>
        <w:t xml:space="preserve"> office están basadas en un </w:t>
      </w:r>
      <w:proofErr w:type="spellStart"/>
      <w:r>
        <w:t>template</w:t>
      </w:r>
      <w:proofErr w:type="spellEnd"/>
      <w:r>
        <w:t xml:space="preserve"> común llamado index.html a no ser </w:t>
      </w:r>
      <w:proofErr w:type="spellStart"/>
      <w:r>
        <w:t>ser</w:t>
      </w:r>
      <w:proofErr w:type="spellEnd"/>
      <w:r>
        <w:t xml:space="preserve"> por parámetro llamado </w:t>
      </w:r>
      <w:r w:rsidRPr="0064191E">
        <w:rPr>
          <w:b/>
        </w:rPr>
        <w:t>tpl</w:t>
      </w:r>
      <w:r>
        <w:t xml:space="preserve"> sea basado en otro </w:t>
      </w:r>
      <w:proofErr w:type="spellStart"/>
      <w:r>
        <w:t>template</w:t>
      </w:r>
      <w:proofErr w:type="spellEnd"/>
      <w:r>
        <w:t xml:space="preserve"> especificado en ese parámetro más la extensión .</w:t>
      </w:r>
      <w:proofErr w:type="spellStart"/>
      <w:r>
        <w:t>html</w:t>
      </w:r>
      <w:proofErr w:type="spellEnd"/>
      <w:r>
        <w:t xml:space="preserve">. Esto especificado en la clase Vista principal la cual es llamada </w:t>
      </w:r>
      <w:r w:rsidRPr="0064191E">
        <w:rPr>
          <w:b/>
        </w:rPr>
        <w:t>VPage</w:t>
      </w:r>
      <w:r>
        <w:t>.</w:t>
      </w:r>
    </w:p>
    <w:p w:rsidR="00C14D0C" w:rsidRDefault="00C14D0C" w:rsidP="00CF0939">
      <w:r>
        <w:t xml:space="preserve">Para la funcionalidad de </w:t>
      </w:r>
      <w:proofErr w:type="spellStart"/>
      <w:r>
        <w:t>templates</w:t>
      </w:r>
      <w:proofErr w:type="spellEnd"/>
      <w:r>
        <w:t xml:space="preserve"> y la de componentes </w:t>
      </w:r>
      <w:proofErr w:type="spellStart"/>
      <w:r>
        <w:t>xml</w:t>
      </w:r>
      <w:proofErr w:type="spellEnd"/>
      <w:r>
        <w:t xml:space="preserve"> se usa </w:t>
      </w:r>
      <w:proofErr w:type="spellStart"/>
      <w:r>
        <w:t>clasen</w:t>
      </w:r>
      <w:proofErr w:type="spellEnd"/>
      <w:r>
        <w:t xml:space="preserve"> </w:t>
      </w:r>
      <w:proofErr w:type="spellStart"/>
      <w:r w:rsidRPr="00C14D0C">
        <w:rPr>
          <w:b/>
        </w:rPr>
        <w:t>Template</w:t>
      </w:r>
      <w:proofErr w:type="spellEnd"/>
      <w:r>
        <w:t xml:space="preserve"> y </w:t>
      </w:r>
      <w:proofErr w:type="spellStart"/>
      <w:r w:rsidRPr="00C14D0C">
        <w:rPr>
          <w:b/>
        </w:rPr>
        <w:t>Component</w:t>
      </w:r>
      <w:proofErr w:type="spellEnd"/>
      <w:r>
        <w:t xml:space="preserve"> del </w:t>
      </w:r>
      <w:proofErr w:type="spellStart"/>
      <w:r>
        <w:t>namespace</w:t>
      </w:r>
      <w:proofErr w:type="spellEnd"/>
      <w:r>
        <w:t xml:space="preserve"> </w:t>
      </w:r>
      <w:proofErr w:type="spellStart"/>
      <w:r w:rsidRPr="00C14D0C">
        <w:rPr>
          <w:b/>
        </w:rPr>
        <w:t>lib</w:t>
      </w:r>
      <w:proofErr w:type="spellEnd"/>
      <w:r>
        <w:t>.</w:t>
      </w:r>
    </w:p>
    <w:p w:rsidR="00C14D0C" w:rsidRDefault="00C14D0C" w:rsidP="00CF0939">
      <w:r>
        <w:t xml:space="preserve">VPage tiene un atributo llamado </w:t>
      </w:r>
      <w:r w:rsidRPr="00C14D0C">
        <w:rPr>
          <w:b/>
        </w:rPr>
        <w:t>tpl</w:t>
      </w:r>
      <w:r>
        <w:t xml:space="preserve"> del tipo </w:t>
      </w:r>
      <w:proofErr w:type="spellStart"/>
      <w:r w:rsidRPr="00C14D0C">
        <w:rPr>
          <w:b/>
        </w:rPr>
        <w:t>Template</w:t>
      </w:r>
      <w:proofErr w:type="spellEnd"/>
      <w:r>
        <w:t>.</w:t>
      </w:r>
    </w:p>
    <w:p w:rsidR="00C14D0C" w:rsidRDefault="00C14D0C" w:rsidP="00CF0939">
      <w:r>
        <w:t xml:space="preserve">VPage retorna las variables de </w:t>
      </w:r>
      <w:proofErr w:type="spellStart"/>
      <w:r>
        <w:t>template</w:t>
      </w:r>
      <w:proofErr w:type="spellEnd"/>
      <w:r>
        <w:t>:</w:t>
      </w:r>
    </w:p>
    <w:p w:rsidR="00C14D0C" w:rsidRDefault="00C14D0C" w:rsidP="00CF0939">
      <w:r w:rsidRPr="00C14D0C">
        <w:rPr>
          <w:b/>
        </w:rPr>
        <w:t>VPage</w:t>
      </w:r>
      <w:proofErr w:type="gramStart"/>
      <w:r w:rsidR="00293064">
        <w:rPr>
          <w:b/>
        </w:rPr>
        <w:t>::</w:t>
      </w:r>
      <w:r w:rsidRPr="00C14D0C">
        <w:rPr>
          <w:b/>
        </w:rPr>
        <w:t>t</w:t>
      </w:r>
      <w:r w:rsidR="00293064">
        <w:rPr>
          <w:b/>
        </w:rPr>
        <w:t>pl</w:t>
      </w:r>
      <w:proofErr w:type="gramEnd"/>
      <w:r w:rsidR="00293064">
        <w:rPr>
          <w:b/>
        </w:rPr>
        <w:t>::</w:t>
      </w:r>
      <w:proofErr w:type="spellStart"/>
      <w:r w:rsidRPr="00C14D0C">
        <w:rPr>
          <w:b/>
        </w:rPr>
        <w:t>sitename</w:t>
      </w:r>
      <w:proofErr w:type="spellEnd"/>
      <w:r w:rsidRPr="00C14D0C">
        <w:rPr>
          <w:b/>
        </w:rPr>
        <w:t>:</w:t>
      </w:r>
      <w:r>
        <w:t xml:space="preserve"> Nombre del sitio según la configuración-</w:t>
      </w:r>
    </w:p>
    <w:p w:rsidR="00C14D0C" w:rsidRDefault="00C14D0C" w:rsidP="00CF0939">
      <w:r w:rsidRPr="00C14D0C">
        <w:rPr>
          <w:b/>
        </w:rPr>
        <w:t>VPage</w:t>
      </w:r>
      <w:proofErr w:type="gramStart"/>
      <w:r w:rsidR="00293064">
        <w:rPr>
          <w:b/>
        </w:rPr>
        <w:t>::</w:t>
      </w:r>
      <w:r w:rsidRPr="00C14D0C">
        <w:rPr>
          <w:b/>
        </w:rPr>
        <w:t>tpl</w:t>
      </w:r>
      <w:proofErr w:type="gramEnd"/>
      <w:r w:rsidR="00293064">
        <w:rPr>
          <w:b/>
        </w:rPr>
        <w:t>::</w:t>
      </w:r>
      <w:proofErr w:type="spellStart"/>
      <w:r w:rsidRPr="00C14D0C">
        <w:rPr>
          <w:b/>
        </w:rPr>
        <w:t>menu</w:t>
      </w:r>
      <w:proofErr w:type="spellEnd"/>
      <w:r w:rsidRPr="00C14D0C">
        <w:rPr>
          <w:b/>
        </w:rPr>
        <w:t>:</w:t>
      </w:r>
      <w:r>
        <w:t xml:space="preserve"> Menú de navegación.</w:t>
      </w:r>
    </w:p>
    <w:p w:rsidR="00C14D0C" w:rsidRPr="00C14D0C" w:rsidRDefault="00C14D0C" w:rsidP="00CF0939">
      <w:pPr>
        <w:rPr>
          <w:b/>
        </w:rPr>
      </w:pPr>
      <w:r w:rsidRPr="00C14D0C">
        <w:rPr>
          <w:b/>
        </w:rPr>
        <w:t>VPag</w:t>
      </w:r>
      <w:r w:rsidR="00293064">
        <w:rPr>
          <w:b/>
        </w:rPr>
        <w:t>e</w:t>
      </w:r>
      <w:proofErr w:type="gramStart"/>
      <w:r w:rsidR="00293064">
        <w:rPr>
          <w:b/>
        </w:rPr>
        <w:t>::</w:t>
      </w:r>
      <w:r w:rsidRPr="00C14D0C">
        <w:rPr>
          <w:b/>
        </w:rPr>
        <w:t>tp</w:t>
      </w:r>
      <w:r w:rsidR="00293064">
        <w:rPr>
          <w:b/>
        </w:rPr>
        <w:t>l</w:t>
      </w:r>
      <w:proofErr w:type="gramEnd"/>
      <w:r w:rsidR="00293064">
        <w:rPr>
          <w:b/>
        </w:rPr>
        <w:t>::</w:t>
      </w:r>
      <w:r w:rsidRPr="00C14D0C">
        <w:rPr>
          <w:b/>
        </w:rPr>
        <w:t>content:</w:t>
      </w:r>
      <w:r>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rPr>
          <w:b/>
        </w:rPr>
        <w:t xml:space="preserve"> </w:t>
      </w:r>
    </w:p>
    <w:p w:rsidR="00C14D0C" w:rsidRDefault="00C14D0C">
      <w:pPr>
        <w:suppressAutoHyphens w:val="0"/>
        <w:spacing w:before="0" w:after="0" w:line="240" w:lineRule="auto"/>
        <w:jc w:val="left"/>
      </w:pPr>
      <w:r>
        <w:br w:type="page"/>
      </w:r>
    </w:p>
    <w:p w:rsidR="003F33A5" w:rsidRDefault="00C14D0C" w:rsidP="00CF0939">
      <w:r>
        <w:lastRenderedPageBreak/>
        <w:t xml:space="preserve">En el siguiente ejemplo </w:t>
      </w:r>
      <w:r w:rsidRPr="00293064">
        <w:rPr>
          <w:b/>
        </w:rPr>
        <w:t>de index.html</w:t>
      </w:r>
      <w:r>
        <w:t xml:space="preserve"> (</w:t>
      </w:r>
      <w:r w:rsidR="00E24134">
        <w:t>témplate</w:t>
      </w:r>
      <w:r>
        <w:t xml:space="preserve"> principal) todas las variables encerradas entre corchetes [</w:t>
      </w:r>
      <w:proofErr w:type="gramStart"/>
      <w:r>
        <w:t>::]</w:t>
      </w:r>
      <w:proofErr w:type="gramEnd"/>
      <w:r>
        <w:t xml:space="preserve">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812729"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lang w:val="en-US"/>
        </w:rPr>
        <w:t xml:space="preserve"> </w:t>
      </w:r>
      <w:proofErr w:type="gramStart"/>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DOCTYPE</w:t>
      </w:r>
      <w:proofErr w:type="gramEnd"/>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html</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808080"/>
          <w:sz w:val="20"/>
          <w:szCs w:val="20"/>
          <w:lang w:val="en-US" w:eastAsia="es-CL"/>
        </w:rPr>
        <w:t>PUBLIC</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"-//W3C//DTD XHTML 1.0 Transitional//EN"</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3F7F5F"/>
          <w:sz w:val="20"/>
          <w:szCs w:val="20"/>
          <w:lang w:val="en-US" w:eastAsia="es-CL"/>
        </w:rPr>
        <w:t>"http://www.w3.org/TR/xhtml1/DTD/xhtml1-transitional.dtd"</w:t>
      </w:r>
      <w:r w:rsidR="0064191E"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proofErr w:type="spellStart"/>
      <w:proofErr w:type="gramStart"/>
      <w:r>
        <w:rPr>
          <w:rFonts w:ascii="Courier New" w:eastAsia="Times New Roman" w:hAnsi="Courier New" w:cs="Courier New"/>
          <w:color w:val="3F7F7F"/>
          <w:sz w:val="20"/>
          <w:szCs w:val="20"/>
          <w:lang w:eastAsia="es-CL"/>
        </w:rPr>
        <w:t>html</w:t>
      </w:r>
      <w:proofErr w:type="spellEnd"/>
      <w:proofErr w:type="gramEnd"/>
      <w:r>
        <w:rPr>
          <w:rFonts w:ascii="Courier New" w:eastAsia="Times New Roman" w:hAnsi="Courier New" w:cs="Courier New"/>
          <w:sz w:val="20"/>
          <w:szCs w:val="20"/>
          <w:lang w:eastAsia="es-CL"/>
        </w:rPr>
        <w:t xml:space="preserve"> </w:t>
      </w:r>
      <w:proofErr w:type="spellStart"/>
      <w:r>
        <w:rPr>
          <w:rFonts w:ascii="Courier New" w:eastAsia="Times New Roman" w:hAnsi="Courier New" w:cs="Courier New"/>
          <w:color w:val="7F007F"/>
          <w:sz w:val="20"/>
          <w:szCs w:val="20"/>
          <w:lang w:eastAsia="es-CL"/>
        </w:rPr>
        <w:t>xmlns</w:t>
      </w:r>
      <w:proofErr w:type="spellEnd"/>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"http://www.w3.org/1999/xhtml"</w:t>
      </w:r>
      <w:r>
        <w:rPr>
          <w:rFonts w:ascii="Courier New" w:eastAsia="Times New Roman" w:hAnsi="Courier New" w:cs="Courier New"/>
          <w:sz w:val="20"/>
          <w:szCs w:val="20"/>
          <w:lang w:eastAsia="es-CL"/>
        </w:rPr>
        <w:t xml:space="preserve"> </w:t>
      </w:r>
      <w:proofErr w:type="spellStart"/>
      <w:r>
        <w:rPr>
          <w:rFonts w:ascii="Courier New" w:eastAsia="Times New Roman" w:hAnsi="Courier New" w:cs="Courier New"/>
          <w:color w:val="7F007F"/>
          <w:sz w:val="20"/>
          <w:szCs w:val="20"/>
          <w:lang w:eastAsia="es-CL"/>
        </w:rPr>
        <w:t>xml:lang</w:t>
      </w:r>
      <w:proofErr w:type="spellEnd"/>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sz w:val="20"/>
          <w:szCs w:val="20"/>
          <w:lang w:eastAsia="es-CL"/>
        </w:rPr>
        <w:t xml:space="preserve"> </w:t>
      </w:r>
      <w:proofErr w:type="spellStart"/>
      <w:r>
        <w:rPr>
          <w:rFonts w:ascii="Courier New" w:eastAsia="Times New Roman" w:hAnsi="Courier New" w:cs="Courier New"/>
          <w:color w:val="7F007F"/>
          <w:sz w:val="20"/>
          <w:szCs w:val="20"/>
          <w:lang w:eastAsia="es-CL"/>
        </w:rPr>
        <w:t>lang</w:t>
      </w:r>
      <w:proofErr w:type="spellEnd"/>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color w:val="008080"/>
          <w:sz w:val="20"/>
          <w:szCs w:val="20"/>
          <w:lang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sidRPr="0064191E">
        <w:rPr>
          <w:rFonts w:ascii="Courier New" w:eastAsia="Times New Roman" w:hAnsi="Courier New" w:cs="Courier New"/>
          <w:color w:val="008080"/>
          <w:sz w:val="20"/>
          <w:szCs w:val="20"/>
          <w:lang w:val="en-US" w:eastAsia="es-CL"/>
        </w:rPr>
        <w:t>&lt;</w:t>
      </w:r>
      <w:proofErr w:type="gramStart"/>
      <w:r w:rsidRPr="0064191E">
        <w:rPr>
          <w:rFonts w:ascii="Courier New" w:eastAsia="Times New Roman" w:hAnsi="Courier New" w:cs="Courier New"/>
          <w:color w:val="3F7F7F"/>
          <w:sz w:val="20"/>
          <w:szCs w:val="20"/>
          <w:lang w:val="en-US" w:eastAsia="es-CL"/>
        </w:rPr>
        <w:t>head</w:t>
      </w:r>
      <w:proofErr w:type="gramEnd"/>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proofErr w:type="gramStart"/>
      <w:r w:rsidRPr="0064191E">
        <w:rPr>
          <w:rFonts w:ascii="Courier New" w:eastAsia="Times New Roman" w:hAnsi="Courier New" w:cs="Courier New"/>
          <w:color w:val="3F7F7F"/>
          <w:sz w:val="20"/>
          <w:szCs w:val="20"/>
          <w:lang w:val="en-US" w:eastAsia="es-CL"/>
        </w:rPr>
        <w:t>title</w:t>
      </w:r>
      <w:proofErr w:type="gramEnd"/>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w:t>
      </w:r>
      <w:proofErr w:type="spellStart"/>
      <w:r w:rsidRPr="0064191E">
        <w:rPr>
          <w:rFonts w:ascii="Courier New" w:eastAsia="Times New Roman" w:hAnsi="Courier New" w:cs="Courier New"/>
          <w:color w:val="000000"/>
          <w:sz w:val="20"/>
          <w:szCs w:val="20"/>
          <w:lang w:val="en-US" w:eastAsia="es-CL"/>
        </w:rPr>
        <w:t>sitename</w:t>
      </w:r>
      <w:proofErr w:type="spellEnd"/>
      <w:r w:rsidRPr="0064191E">
        <w:rPr>
          <w:rFonts w:ascii="Courier New" w:eastAsia="Times New Roman" w:hAnsi="Courier New" w:cs="Courier New"/>
          <w:color w:val="000000"/>
          <w:sz w:val="20"/>
          <w:szCs w:val="20"/>
          <w:lang w:val="en-US" w:eastAsia="es-CL"/>
        </w:rPr>
        <w:t>:][:</w:t>
      </w:r>
      <w:proofErr w:type="spellStart"/>
      <w:r w:rsidRPr="0064191E">
        <w:rPr>
          <w:rFonts w:ascii="Courier New" w:eastAsia="Times New Roman" w:hAnsi="Courier New" w:cs="Courier New"/>
          <w:color w:val="000000"/>
          <w:sz w:val="20"/>
          <w:szCs w:val="20"/>
          <w:lang w:val="en-US" w:eastAsia="es-CL"/>
        </w:rPr>
        <w:t>titleheader</w:t>
      </w:r>
      <w:proofErr w:type="spellEnd"/>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proofErr w:type="gramStart"/>
      <w:r w:rsidRPr="0064191E">
        <w:rPr>
          <w:rFonts w:ascii="Courier New" w:eastAsia="Times New Roman" w:hAnsi="Courier New" w:cs="Courier New"/>
          <w:color w:val="3F7F7F"/>
          <w:sz w:val="20"/>
          <w:szCs w:val="20"/>
          <w:lang w:val="en-US" w:eastAsia="es-CL"/>
        </w:rPr>
        <w:t>meta</w:t>
      </w:r>
      <w:proofErr w:type="gramEnd"/>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 xml:space="preserve">"text/html; </w:t>
      </w:r>
      <w:proofErr w:type="spellStart"/>
      <w:r w:rsidRPr="0064191E">
        <w:rPr>
          <w:rFonts w:ascii="Courier New" w:eastAsia="Times New Roman" w:hAnsi="Courier New" w:cs="Courier New"/>
          <w:i/>
          <w:iCs/>
          <w:color w:val="2A00FF"/>
          <w:sz w:val="20"/>
          <w:szCs w:val="20"/>
          <w:lang w:val="en-US" w:eastAsia="es-CL"/>
        </w:rPr>
        <w:t>charset</w:t>
      </w:r>
      <w:proofErr w:type="spellEnd"/>
      <w:r w:rsidRPr="0064191E">
        <w:rPr>
          <w:rFonts w:ascii="Courier New" w:eastAsia="Times New Roman" w:hAnsi="Courier New" w:cs="Courier New"/>
          <w:i/>
          <w:iCs/>
          <w:color w:val="2A00FF"/>
          <w:sz w:val="20"/>
          <w:szCs w:val="20"/>
          <w:lang w:val="en-US" w:eastAsia="es-CL"/>
        </w:rPr>
        <w:t>=utf-8"</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proofErr w:type="gramStart"/>
      <w:r w:rsidRPr="00C14D0C">
        <w:rPr>
          <w:rFonts w:ascii="Courier New" w:eastAsia="Times New Roman" w:hAnsi="Courier New" w:cs="Courier New"/>
          <w:color w:val="3F7F7F"/>
          <w:sz w:val="20"/>
          <w:szCs w:val="20"/>
          <w:lang w:val="en-US" w:eastAsia="es-CL"/>
        </w:rPr>
        <w:t>body</w:t>
      </w:r>
      <w:proofErr w:type="gramEnd"/>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64191E" w:rsidRPr="00C14D0C">
        <w:rPr>
          <w:rFonts w:ascii="Courier New" w:eastAsia="Times New Roman" w:hAnsi="Courier New" w:cs="Courier New"/>
          <w:color w:val="000000"/>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w:t>
      </w:r>
      <w:proofErr w:type="spellStart"/>
      <w:r w:rsidR="0064191E" w:rsidRPr="00C14D0C">
        <w:rPr>
          <w:rFonts w:ascii="Courier New" w:eastAsia="Times New Roman" w:hAnsi="Courier New" w:cs="Courier New"/>
          <w:i/>
          <w:iCs/>
          <w:color w:val="2A00FF"/>
          <w:sz w:val="20"/>
          <w:szCs w:val="20"/>
          <w:lang w:val="en-US" w:eastAsia="es-CL"/>
        </w:rPr>
        <w:t>marco</w:t>
      </w:r>
      <w:proofErr w:type="spellEnd"/>
      <w:r w:rsidR="0064191E" w:rsidRPr="00C14D0C">
        <w:rPr>
          <w:rFonts w:ascii="Courier New" w:eastAsia="Times New Roman" w:hAnsi="Courier New" w:cs="Courier New"/>
          <w:i/>
          <w:iCs/>
          <w:color w:val="2A00FF"/>
          <w:sz w:val="20"/>
          <w:szCs w:val="20"/>
          <w:lang w:val="en-US" w:eastAsia="es-CL"/>
        </w:rPr>
        <w:t xml:space="preserve"> </w:t>
      </w:r>
      <w:proofErr w:type="spellStart"/>
      <w:r w:rsidR="0064191E" w:rsidRPr="00C14D0C">
        <w:rPr>
          <w:rFonts w:ascii="Courier New" w:eastAsia="Times New Roman" w:hAnsi="Courier New" w:cs="Courier New"/>
          <w:i/>
          <w:iCs/>
          <w:color w:val="2A00FF"/>
          <w:sz w:val="20"/>
          <w:szCs w:val="20"/>
          <w:lang w:val="en-US" w:eastAsia="es-CL"/>
        </w:rPr>
        <w:t>headerBg</w:t>
      </w:r>
      <w:proofErr w:type="spellEnd"/>
      <w:r w:rsidR="0064191E" w:rsidRPr="00C14D0C">
        <w:rPr>
          <w:rFonts w:ascii="Courier New" w:eastAsia="Times New Roman" w:hAnsi="Courier New" w:cs="Courier New"/>
          <w:i/>
          <w:iCs/>
          <w:color w:val="2A00FF"/>
          <w:sz w:val="20"/>
          <w:szCs w:val="20"/>
          <w:lang w:val="en-US" w:eastAsia="es-CL"/>
        </w:rPr>
        <w:t>"</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8080"/>
          <w:sz w:val="20"/>
          <w:szCs w:val="20"/>
          <w:lang w:val="en-US" w:eastAsia="es-CL"/>
        </w:rPr>
        <w:t>&lt;</w:t>
      </w:r>
      <w:proofErr w:type="spellStart"/>
      <w:r w:rsidRPr="0064191E">
        <w:rPr>
          <w:rFonts w:ascii="Courier New" w:eastAsia="Times New Roman" w:hAnsi="Courier New" w:cs="Courier New"/>
          <w:color w:val="3F7F7F"/>
          <w:sz w:val="20"/>
          <w:szCs w:val="20"/>
          <w:lang w:val="en-US" w:eastAsia="es-CL"/>
        </w:rPr>
        <w:t>ul</w:t>
      </w:r>
      <w:proofErr w:type="spellEnd"/>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w:t>
      </w:r>
      <w:proofErr w:type="spellStart"/>
      <w:r w:rsidRPr="0064191E">
        <w:rPr>
          <w:rFonts w:ascii="Courier New" w:eastAsia="Times New Roman" w:hAnsi="Courier New" w:cs="Courier New"/>
          <w:i/>
          <w:iCs/>
          <w:color w:val="2A00FF"/>
          <w:sz w:val="20"/>
          <w:szCs w:val="20"/>
          <w:lang w:val="en-US" w:eastAsia="es-CL"/>
        </w:rPr>
        <w:t>nav</w:t>
      </w:r>
      <w:proofErr w:type="spellEnd"/>
      <w:r w:rsidRPr="0064191E">
        <w:rPr>
          <w:rFonts w:ascii="Courier New" w:eastAsia="Times New Roman" w:hAnsi="Courier New" w:cs="Courier New"/>
          <w:i/>
          <w:iCs/>
          <w:color w:val="2A00FF"/>
          <w:sz w:val="20"/>
          <w:szCs w:val="20"/>
          <w:lang w:val="en-US" w:eastAsia="es-CL"/>
        </w:rPr>
        <w:t>"</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0000"/>
          <w:sz w:val="20"/>
          <w:szCs w:val="20"/>
          <w:lang w:val="en-US" w:eastAsia="es-CL"/>
        </w:rPr>
        <w:tab/>
        <w:t>[</w:t>
      </w:r>
      <w:proofErr w:type="gramStart"/>
      <w:r w:rsidRPr="00C14D0C">
        <w:rPr>
          <w:rFonts w:ascii="Courier New" w:eastAsia="Times New Roman" w:hAnsi="Courier New" w:cs="Courier New"/>
          <w:color w:val="000000"/>
          <w:sz w:val="20"/>
          <w:szCs w:val="20"/>
          <w:lang w:val="en-US" w:eastAsia="es-CL"/>
        </w:rPr>
        <w:t>:menu</w:t>
      </w:r>
      <w:proofErr w:type="gramEnd"/>
      <w:r w:rsidRPr="00C14D0C">
        <w:rPr>
          <w:rFonts w:ascii="Courier New" w:eastAsia="Times New Roman" w:hAnsi="Courier New" w:cs="Courier New"/>
          <w:color w:val="000000"/>
          <w:sz w:val="20"/>
          <w:szCs w:val="20"/>
          <w:lang w:val="en-US" w:eastAsia="es-CL"/>
        </w:rPr>
        <w: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val="en-US" w:eastAsia="es-CL"/>
        </w:rPr>
        <w:t>&lt;/</w:t>
      </w:r>
      <w:proofErr w:type="spellStart"/>
      <w:r w:rsidRPr="008F248C">
        <w:rPr>
          <w:rFonts w:ascii="Courier New" w:eastAsia="Times New Roman" w:hAnsi="Courier New" w:cs="Courier New"/>
          <w:color w:val="3F7F7F"/>
          <w:sz w:val="20"/>
          <w:szCs w:val="20"/>
          <w:lang w:val="en-US" w:eastAsia="es-CL"/>
        </w:rPr>
        <w:t>ul</w:t>
      </w:r>
      <w:proofErr w:type="spellEnd"/>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eastAsia="es-CL"/>
        </w:rPr>
        <w:t>&lt;/</w:t>
      </w:r>
      <w:proofErr w:type="spellStart"/>
      <w:proofErr w:type="gramStart"/>
      <w:r w:rsidRPr="008F248C">
        <w:rPr>
          <w:rFonts w:ascii="Courier New" w:eastAsia="Times New Roman" w:hAnsi="Courier New" w:cs="Courier New"/>
          <w:color w:val="3F7F7F"/>
          <w:sz w:val="20"/>
          <w:szCs w:val="20"/>
          <w:lang w:eastAsia="es-CL"/>
        </w:rPr>
        <w:t>div</w:t>
      </w:r>
      <w:proofErr w:type="spellEnd"/>
      <w:proofErr w:type="gramEnd"/>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t xml:space="preserve">    </w:t>
      </w:r>
      <w:r w:rsidRPr="008F248C">
        <w:rPr>
          <w:rFonts w:ascii="Courier New" w:eastAsia="Times New Roman" w:hAnsi="Courier New" w:cs="Courier New"/>
          <w:color w:val="008080"/>
          <w:sz w:val="20"/>
          <w:szCs w:val="20"/>
          <w:lang w:eastAsia="es-CL"/>
        </w:rPr>
        <w:t>&lt;/</w:t>
      </w:r>
      <w:proofErr w:type="spellStart"/>
      <w:proofErr w:type="gramStart"/>
      <w:r w:rsidRPr="008F248C">
        <w:rPr>
          <w:rFonts w:ascii="Courier New" w:eastAsia="Times New Roman" w:hAnsi="Courier New" w:cs="Courier New"/>
          <w:color w:val="3F7F7F"/>
          <w:sz w:val="20"/>
          <w:szCs w:val="20"/>
          <w:lang w:eastAsia="es-CL"/>
        </w:rPr>
        <w:t>div</w:t>
      </w:r>
      <w:proofErr w:type="spellEnd"/>
      <w:proofErr w:type="gramEnd"/>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 xml:space="preserve">    </w:t>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proofErr w:type="spellStart"/>
      <w:r w:rsidR="0064191E" w:rsidRPr="008F248C">
        <w:rPr>
          <w:rFonts w:ascii="Courier New" w:eastAsia="Times New Roman" w:hAnsi="Courier New" w:cs="Courier New"/>
          <w:color w:val="3F7F7F"/>
          <w:sz w:val="20"/>
          <w:szCs w:val="20"/>
          <w:lang w:eastAsia="es-CL"/>
        </w:rPr>
        <w:t>div</w:t>
      </w:r>
      <w:proofErr w:type="spellEnd"/>
      <w:r w:rsidR="0064191E" w:rsidRPr="008F248C">
        <w:rPr>
          <w:rFonts w:ascii="Courier New" w:eastAsia="Times New Roman" w:hAnsi="Courier New" w:cs="Courier New"/>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w:t>
      </w:r>
      <w:proofErr w:type="gramStart"/>
      <w:r w:rsidRPr="008F248C">
        <w:rPr>
          <w:rFonts w:ascii="Courier New" w:eastAsia="Times New Roman" w:hAnsi="Courier New" w:cs="Courier New"/>
          <w:color w:val="000000"/>
          <w:sz w:val="20"/>
          <w:szCs w:val="20"/>
          <w:lang w:val="en-US" w:eastAsia="es-CL"/>
        </w:rPr>
        <w:t>:content</w:t>
      </w:r>
      <w:proofErr w:type="gramEnd"/>
      <w:r w:rsidRPr="008F248C">
        <w:rPr>
          <w:rFonts w:ascii="Courier New" w:eastAsia="Times New Roman" w:hAnsi="Courier New" w:cs="Courier New"/>
          <w:color w:val="000000"/>
          <w:sz w:val="20"/>
          <w:szCs w:val="20"/>
          <w:lang w:val="en-US" w:eastAsia="es-CL"/>
        </w:rPr>
        <w: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 xml:space="preserve">"footer </w:t>
      </w:r>
      <w:proofErr w:type="spellStart"/>
      <w:r w:rsidRPr="008F248C">
        <w:rPr>
          <w:rFonts w:ascii="Courier New" w:eastAsia="Times New Roman" w:hAnsi="Courier New" w:cs="Courier New"/>
          <w:i/>
          <w:iCs/>
          <w:color w:val="2A00FF"/>
          <w:sz w:val="20"/>
          <w:szCs w:val="20"/>
          <w:lang w:val="en-US" w:eastAsia="es-CL"/>
        </w:rPr>
        <w:t>oscuro</w:t>
      </w:r>
      <w:proofErr w:type="spellEnd"/>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t xml:space="preserve">    </w:t>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w:t>
      </w:r>
      <w:proofErr w:type="spellStart"/>
      <w:r w:rsidRPr="0064191E">
        <w:rPr>
          <w:rFonts w:ascii="Courier New" w:eastAsia="Times New Roman" w:hAnsi="Courier New" w:cs="Courier New"/>
          <w:i/>
          <w:iCs/>
          <w:color w:val="2A00FF"/>
          <w:sz w:val="20"/>
          <w:szCs w:val="20"/>
          <w:lang w:val="en-US" w:eastAsia="es-CL"/>
        </w:rPr>
        <w:t>popup_body</w:t>
      </w:r>
      <w:proofErr w:type="spellEnd"/>
      <w:r w:rsidRPr="0064191E">
        <w:rPr>
          <w:rFonts w:ascii="Courier New" w:eastAsia="Times New Roman" w:hAnsi="Courier New" w:cs="Courier New"/>
          <w:i/>
          <w:iCs/>
          <w:color w:val="2A00FF"/>
          <w:sz w:val="20"/>
          <w:szCs w:val="20"/>
          <w:lang w:val="en-US" w:eastAsia="es-CL"/>
        </w:rPr>
        <w:t>"</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Pr>
          <w:rFonts w:ascii="Courier New" w:eastAsia="Times New Roman" w:hAnsi="Courier New" w:cs="Courier New"/>
          <w:color w:val="008080"/>
          <w:sz w:val="20"/>
          <w:szCs w:val="20"/>
          <w:lang w:eastAsia="es-CL"/>
        </w:rPr>
        <w:t>&lt;/</w:t>
      </w:r>
      <w:proofErr w:type="spellStart"/>
      <w:proofErr w:type="gramStart"/>
      <w:r>
        <w:rPr>
          <w:rFonts w:ascii="Courier New" w:eastAsia="Times New Roman" w:hAnsi="Courier New" w:cs="Courier New"/>
          <w:color w:val="3F7F7F"/>
          <w:sz w:val="20"/>
          <w:szCs w:val="20"/>
          <w:lang w:eastAsia="es-CL"/>
        </w:rPr>
        <w:t>div</w:t>
      </w:r>
      <w:proofErr w:type="spellEnd"/>
      <w:proofErr w:type="gramEnd"/>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proofErr w:type="spellStart"/>
      <w:proofErr w:type="gramStart"/>
      <w:r>
        <w:rPr>
          <w:rFonts w:ascii="Courier New" w:eastAsia="Times New Roman" w:hAnsi="Courier New" w:cs="Courier New"/>
          <w:color w:val="3F7F7F"/>
          <w:sz w:val="20"/>
          <w:szCs w:val="20"/>
          <w:lang w:eastAsia="es-CL"/>
        </w:rPr>
        <w:t>body</w:t>
      </w:r>
      <w:proofErr w:type="spellEnd"/>
      <w:proofErr w:type="gramEnd"/>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proofErr w:type="spellStart"/>
      <w:proofErr w:type="gramStart"/>
      <w:r>
        <w:rPr>
          <w:rFonts w:ascii="Courier New" w:eastAsia="Times New Roman" w:hAnsi="Courier New" w:cs="Courier New"/>
          <w:color w:val="3F7F7F"/>
          <w:sz w:val="20"/>
          <w:szCs w:val="20"/>
          <w:lang w:eastAsia="es-CL"/>
        </w:rPr>
        <w:t>html</w:t>
      </w:r>
      <w:proofErr w:type="spellEnd"/>
      <w:proofErr w:type="gramEnd"/>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lastRenderedPageBreak/>
        <w:t xml:space="preserve">En el siguiente ejemplo se supondrá que el controlador principal llama al home. Llamaremos a este controlador </w:t>
      </w:r>
      <w:proofErr w:type="spellStart"/>
      <w:r w:rsidRPr="00293064">
        <w:rPr>
          <w:b/>
        </w:rPr>
        <w:t>CHome</w:t>
      </w:r>
      <w:proofErr w:type="spellEnd"/>
      <w:r>
        <w:t xml:space="preserve">, el cual llamará a un </w:t>
      </w:r>
      <w:r w:rsidR="00E24134">
        <w:t>témplate</w:t>
      </w:r>
      <w:r>
        <w:t xml:space="preserve"> llamado home y lo </w:t>
      </w:r>
      <w:r w:rsidR="00E24134">
        <w:t>pondrá</w:t>
      </w:r>
      <w:r>
        <w:t xml:space="preserve"> en la variable </w:t>
      </w:r>
      <w:r w:rsidRPr="00293064">
        <w:rPr>
          <w:b/>
        </w:rPr>
        <w:t>VPage</w:t>
      </w:r>
      <w:proofErr w:type="gramStart"/>
      <w:r w:rsidRPr="00293064">
        <w:rPr>
          <w:b/>
        </w:rPr>
        <w:t>::tpl</w:t>
      </w:r>
      <w:proofErr w:type="gramEnd"/>
      <w:r w:rsidRPr="00293064">
        <w:rPr>
          <w:b/>
        </w:rPr>
        <w:t>::content</w:t>
      </w:r>
      <w:r w:rsidRPr="00293064">
        <w:t xml:space="preserve"> la cual se ve en el </w:t>
      </w:r>
      <w:r w:rsidR="00E24134" w:rsidRPr="00293064">
        <w:t>témplate</w:t>
      </w:r>
      <w:r w:rsidRPr="00293064">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w:t>
      </w:r>
      <w:proofErr w:type="spellStart"/>
      <w:r w:rsidRPr="003F33A5">
        <w:rPr>
          <w:rFonts w:ascii="Courier New" w:eastAsia="Times New Roman" w:hAnsi="Courier New" w:cs="Courier New"/>
          <w:color w:val="000000"/>
          <w:sz w:val="20"/>
          <w:szCs w:val="20"/>
          <w:lang w:val="en-US" w:eastAsia="es-CL"/>
        </w:rPr>
        <w:t>main_video</w:t>
      </w:r>
      <w:proofErr w:type="spellEnd"/>
      <w:r w:rsidRPr="003F33A5">
        <w:rPr>
          <w:rFonts w:ascii="Courier New" w:eastAsia="Times New Roman" w:hAnsi="Courier New" w:cs="Courier New"/>
          <w:color w:val="000000"/>
          <w:sz w:val="20"/>
          <w:szCs w:val="20"/>
          <w:lang w:val="en-US" w:eastAsia="es-CL"/>
        </w:rPr>
        <w: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proofErr w:type="gramStart"/>
      <w:r w:rsidRPr="003F33A5">
        <w:rPr>
          <w:rFonts w:ascii="Courier New" w:eastAsia="Times New Roman" w:hAnsi="Courier New" w:cs="Courier New"/>
          <w:color w:val="3F5FBF"/>
          <w:sz w:val="20"/>
          <w:szCs w:val="20"/>
          <w:lang w:val="en-US" w:eastAsia="es-CL"/>
        </w:rPr>
        <w:t>&lt;!--</w:t>
      </w:r>
      <w:proofErr w:type="gramEnd"/>
      <w:r w:rsidRPr="003F33A5">
        <w:rPr>
          <w:rFonts w:ascii="Courier New" w:eastAsia="Times New Roman" w:hAnsi="Courier New" w:cs="Courier New"/>
          <w:color w:val="3F5FBF"/>
          <w:sz w:val="20"/>
          <w:szCs w:val="20"/>
          <w:lang w:val="en-US" w:eastAsia="es-CL"/>
        </w:rPr>
        <w:t xml:space="preserve"> the tabs --&gt;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proofErr w:type="spellStart"/>
      <w:r>
        <w:rPr>
          <w:rFonts w:ascii="Courier New" w:eastAsia="Times New Roman" w:hAnsi="Courier New" w:cs="Courier New"/>
          <w:color w:val="3F7F7F"/>
          <w:sz w:val="20"/>
          <w:szCs w:val="20"/>
          <w:lang w:eastAsia="es-CL"/>
        </w:rPr>
        <w:t>ul</w:t>
      </w:r>
      <w:proofErr w:type="spellEnd"/>
      <w:r>
        <w:rPr>
          <w:rFonts w:ascii="Courier New" w:eastAsia="Times New Roman" w:hAnsi="Courier New" w:cs="Courier New"/>
          <w:sz w:val="20"/>
          <w:szCs w:val="20"/>
          <w:lang w:eastAsia="es-CL"/>
        </w:rPr>
        <w:t xml:space="preserve"> </w:t>
      </w:r>
      <w:proofErr w:type="spellStart"/>
      <w:r>
        <w:rPr>
          <w:rFonts w:ascii="Courier New" w:eastAsia="Times New Roman" w:hAnsi="Courier New" w:cs="Courier New"/>
          <w:color w:val="7F007F"/>
          <w:sz w:val="20"/>
          <w:szCs w:val="20"/>
          <w:lang w:eastAsia="es-CL"/>
        </w:rPr>
        <w:t>class</w:t>
      </w:r>
      <w:proofErr w:type="spellEnd"/>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proofErr w:type="spellStart"/>
      <w:r>
        <w:rPr>
          <w:rFonts w:ascii="Courier New" w:eastAsia="Times New Roman" w:hAnsi="Courier New" w:cs="Courier New"/>
          <w:i/>
          <w:iCs/>
          <w:color w:val="2A00FF"/>
          <w:sz w:val="20"/>
          <w:szCs w:val="20"/>
          <w:lang w:eastAsia="es-CL"/>
        </w:rPr>
        <w:t>losmas</w:t>
      </w:r>
      <w:proofErr w:type="spellEnd"/>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proofErr w:type="spellStart"/>
      <w:proofErr w:type="gramStart"/>
      <w:r>
        <w:rPr>
          <w:rFonts w:ascii="Courier New" w:eastAsia="Times New Roman" w:hAnsi="Courier New" w:cs="Courier New"/>
          <w:color w:val="3F7F7F"/>
          <w:sz w:val="20"/>
          <w:szCs w:val="20"/>
          <w:lang w:eastAsia="es-CL"/>
        </w:rPr>
        <w:t>li</w:t>
      </w:r>
      <w:proofErr w:type="spellEnd"/>
      <w:proofErr w:type="gramEnd"/>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proofErr w:type="spellStart"/>
      <w:r>
        <w:rPr>
          <w:rFonts w:ascii="Courier New" w:eastAsia="Times New Roman" w:hAnsi="Courier New" w:cs="Courier New"/>
          <w:color w:val="7F007F"/>
          <w:sz w:val="20"/>
          <w:szCs w:val="20"/>
          <w:lang w:eastAsia="es-CL"/>
        </w:rPr>
        <w:t>href</w:t>
      </w:r>
      <w:proofErr w:type="spellEnd"/>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Reciente</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proofErr w:type="spellStart"/>
      <w:r>
        <w:rPr>
          <w:rFonts w:ascii="Courier New" w:eastAsia="Times New Roman" w:hAnsi="Courier New" w:cs="Courier New"/>
          <w:color w:val="3F7F7F"/>
          <w:sz w:val="20"/>
          <w:szCs w:val="20"/>
          <w:lang w:eastAsia="es-CL"/>
        </w:rPr>
        <w:t>li</w:t>
      </w:r>
      <w:proofErr w:type="spellEnd"/>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proofErr w:type="spellStart"/>
      <w:proofErr w:type="gramStart"/>
      <w:r>
        <w:rPr>
          <w:rFonts w:ascii="Courier New" w:eastAsia="Times New Roman" w:hAnsi="Courier New" w:cs="Courier New"/>
          <w:color w:val="3F7F7F"/>
          <w:sz w:val="20"/>
          <w:szCs w:val="20"/>
          <w:lang w:eastAsia="es-CL"/>
        </w:rPr>
        <w:t>li</w:t>
      </w:r>
      <w:proofErr w:type="spellEnd"/>
      <w:proofErr w:type="gramEnd"/>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proofErr w:type="spellStart"/>
      <w:r>
        <w:rPr>
          <w:rFonts w:ascii="Courier New" w:eastAsia="Times New Roman" w:hAnsi="Courier New" w:cs="Courier New"/>
          <w:color w:val="7F007F"/>
          <w:sz w:val="20"/>
          <w:szCs w:val="20"/>
          <w:lang w:eastAsia="es-CL"/>
        </w:rPr>
        <w:t>href</w:t>
      </w:r>
      <w:proofErr w:type="spellEnd"/>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proofErr w:type="spellStart"/>
      <w:r>
        <w:rPr>
          <w:rFonts w:ascii="Courier New" w:eastAsia="Times New Roman" w:hAnsi="Courier New" w:cs="Courier New"/>
          <w:color w:val="3F7F7F"/>
          <w:sz w:val="20"/>
          <w:szCs w:val="20"/>
          <w:lang w:eastAsia="es-CL"/>
        </w:rPr>
        <w:t>li</w:t>
      </w:r>
      <w:proofErr w:type="spellEnd"/>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proofErr w:type="spellStart"/>
      <w:r w:rsidRPr="003F33A5">
        <w:rPr>
          <w:rFonts w:ascii="Courier New" w:eastAsia="Times New Roman" w:hAnsi="Courier New" w:cs="Courier New"/>
          <w:color w:val="3F7F7F"/>
          <w:sz w:val="20"/>
          <w:szCs w:val="20"/>
          <w:lang w:val="en-US" w:eastAsia="es-CL"/>
        </w:rPr>
        <w:t>ul</w:t>
      </w:r>
      <w:proofErr w:type="spellEnd"/>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proofErr w:type="gramStart"/>
      <w:r w:rsidRPr="003F33A5">
        <w:rPr>
          <w:rFonts w:ascii="Courier New" w:eastAsia="Times New Roman" w:hAnsi="Courier New" w:cs="Courier New"/>
          <w:color w:val="3F5FBF"/>
          <w:sz w:val="20"/>
          <w:szCs w:val="20"/>
          <w:lang w:val="en-US" w:eastAsia="es-CL"/>
        </w:rPr>
        <w:t>&lt;!--</w:t>
      </w:r>
      <w:proofErr w:type="gramEnd"/>
      <w:r w:rsidRPr="003F33A5">
        <w:rPr>
          <w:rFonts w:ascii="Courier New" w:eastAsia="Times New Roman" w:hAnsi="Courier New" w:cs="Courier New"/>
          <w:color w:val="3F5FBF"/>
          <w:sz w:val="20"/>
          <w:szCs w:val="20"/>
          <w:lang w:val="en-US" w:eastAsia="es-CL"/>
        </w:rPr>
        <w:t xml:space="preserve">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w:t>
      </w:r>
      <w:proofErr w:type="spellStart"/>
      <w:r w:rsidRPr="003F33A5">
        <w:rPr>
          <w:rFonts w:ascii="Courier New" w:eastAsia="Times New Roman" w:hAnsi="Courier New" w:cs="Courier New"/>
          <w:i/>
          <w:iCs/>
          <w:color w:val="2A00FF"/>
          <w:sz w:val="20"/>
          <w:szCs w:val="20"/>
          <w:lang w:val="en-US" w:eastAsia="es-CL"/>
        </w:rPr>
        <w:t>contelosmas</w:t>
      </w:r>
      <w:proofErr w:type="spellEnd"/>
      <w:r w:rsidRPr="003F33A5">
        <w:rPr>
          <w:rFonts w:ascii="Courier New" w:eastAsia="Times New Roman" w:hAnsi="Courier New" w:cs="Courier New"/>
          <w:i/>
          <w:iCs/>
          <w:color w:val="2A00FF"/>
          <w:sz w:val="20"/>
          <w:szCs w:val="20"/>
          <w:lang w:val="en-US" w:eastAsia="es-CL"/>
        </w:rPr>
        <w: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div</w:t>
      </w:r>
      <w:proofErr w:type="gram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w:t>
      </w:r>
      <w:proofErr w:type="spellStart"/>
      <w:r w:rsidRPr="003F33A5">
        <w:rPr>
          <w:rFonts w:ascii="Courier New" w:eastAsia="Times New Roman" w:hAnsi="Courier New" w:cs="Courier New"/>
          <w:color w:val="000000"/>
          <w:sz w:val="20"/>
          <w:szCs w:val="20"/>
          <w:lang w:val="en-US" w:eastAsia="es-CL"/>
        </w:rPr>
        <w:t>latest_videos</w:t>
      </w:r>
      <w:proofErr w:type="spellEnd"/>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div</w:t>
      </w:r>
      <w:proofErr w:type="gram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w:t>
      </w:r>
      <w:proofErr w:type="spellStart"/>
      <w:r w:rsidRPr="003F33A5">
        <w:rPr>
          <w:rFonts w:ascii="Courier New" w:eastAsia="Times New Roman" w:hAnsi="Courier New" w:cs="Courier New"/>
          <w:color w:val="000000"/>
          <w:sz w:val="20"/>
          <w:szCs w:val="20"/>
          <w:lang w:val="en-US" w:eastAsia="es-CL"/>
        </w:rPr>
        <w:t>mostviewed_videos</w:t>
      </w:r>
      <w:proofErr w:type="spellEnd"/>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 xml:space="preserve">"span-24 </w:t>
      </w:r>
      <w:proofErr w:type="spellStart"/>
      <w:r w:rsidRPr="003F33A5">
        <w:rPr>
          <w:rFonts w:ascii="Courier New" w:eastAsia="Times New Roman" w:hAnsi="Courier New" w:cs="Courier New"/>
          <w:i/>
          <w:iCs/>
          <w:color w:val="2A00FF"/>
          <w:sz w:val="20"/>
          <w:szCs w:val="20"/>
          <w:lang w:val="en-US" w:eastAsia="es-CL"/>
        </w:rPr>
        <w:t>boxTv</w:t>
      </w:r>
      <w:proofErr w:type="spellEnd"/>
      <w:r w:rsidRPr="003F33A5">
        <w:rPr>
          <w:rFonts w:ascii="Courier New" w:eastAsia="Times New Roman" w:hAnsi="Courier New" w:cs="Courier New"/>
          <w:i/>
          <w:iCs/>
          <w:color w:val="2A00FF"/>
          <w:sz w:val="20"/>
          <w:szCs w:val="20"/>
          <w:lang w:val="en-US" w:eastAsia="es-CL"/>
        </w:rPr>
        <w:t xml:space="preserve">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w:t>
      </w:r>
      <w:proofErr w:type="spellStart"/>
      <w:proofErr w:type="gramStart"/>
      <w:r w:rsidRPr="008F248C">
        <w:rPr>
          <w:rFonts w:ascii="Courier New" w:eastAsia="Times New Roman" w:hAnsi="Courier New" w:cs="Courier New"/>
          <w:color w:val="000000"/>
          <w:sz w:val="20"/>
          <w:szCs w:val="20"/>
          <w:lang w:eastAsia="es-CL"/>
        </w:rPr>
        <w:t>boxcanal</w:t>
      </w:r>
      <w:proofErr w:type="spellEnd"/>
      <w:proofErr w:type="gramEnd"/>
      <w:r w:rsidRPr="008F248C">
        <w:rPr>
          <w:rFonts w:ascii="Courier New" w:eastAsia="Times New Roman" w:hAnsi="Courier New" w:cs="Courier New"/>
          <w:color w:val="000000"/>
          <w:sz w:val="20"/>
          <w:szCs w:val="20"/>
          <w:lang w:eastAsia="es-CL"/>
        </w:rPr>
        <w: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proofErr w:type="spellStart"/>
      <w:proofErr w:type="gramStart"/>
      <w:r w:rsidRPr="008F248C">
        <w:rPr>
          <w:rFonts w:ascii="Courier New" w:eastAsia="Times New Roman" w:hAnsi="Courier New" w:cs="Courier New"/>
          <w:color w:val="3F7F7F"/>
          <w:sz w:val="20"/>
          <w:szCs w:val="20"/>
          <w:lang w:eastAsia="es-CL"/>
        </w:rPr>
        <w:t>div</w:t>
      </w:r>
      <w:proofErr w:type="spellEnd"/>
      <w:proofErr w:type="gramEnd"/>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Pr>
          <w:lang w:eastAsia="es-CL"/>
        </w:rPr>
        <w:t xml:space="preserve"> </w:t>
      </w:r>
      <w:r w:rsidR="008F248C">
        <w:rPr>
          <w:lang w:eastAsia="es-CL"/>
        </w:rPr>
        <w:t>encerrados entre corchetes [</w:t>
      </w:r>
      <w:proofErr w:type="gramStart"/>
      <w:r w:rsidR="008F248C">
        <w:rPr>
          <w:lang w:eastAsia="es-CL"/>
        </w:rPr>
        <w:t>::]</w:t>
      </w:r>
      <w:proofErr w:type="gramEnd"/>
      <w:r w:rsidR="008F248C">
        <w:rPr>
          <w:lang w:eastAsia="es-CL"/>
        </w:rPr>
        <w:t xml:space="preserve"> </w:t>
      </w:r>
      <w:r>
        <w:rPr>
          <w:lang w:eastAsia="es-CL"/>
        </w:rPr>
        <w:t>estos son.</w:t>
      </w:r>
    </w:p>
    <w:p w:rsidR="003F33A5" w:rsidRPr="003F33A5" w:rsidRDefault="008F248C" w:rsidP="003F33A5">
      <w:pPr>
        <w:rPr>
          <w:lang w:val="en-US" w:eastAsia="es-CL"/>
        </w:rPr>
      </w:pPr>
      <w:proofErr w:type="gramStart"/>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roofErr w:type="gramEnd"/>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lastRenderedPageBreak/>
        <w:t>Para ejemplificar de que se tr</w:t>
      </w:r>
      <w:r>
        <w:rPr>
          <w:lang w:eastAsia="es-CL"/>
        </w:rPr>
        <w:t xml:space="preserve">atan estos componentes XML mostraremos el componente </w:t>
      </w:r>
      <w:r w:rsidRPr="008F248C">
        <w:rPr>
          <w:b/>
          <w:lang w:eastAsia="es-CL"/>
        </w:rPr>
        <w:t xml:space="preserve">main_video.xml </w:t>
      </w:r>
      <w:r>
        <w:rPr>
          <w:lang w:eastAsia="es-CL"/>
        </w:rPr>
        <w:t xml:space="preserve">tentativo en el cual se asocia el Modelo </w:t>
      </w:r>
      <w:proofErr w:type="spellStart"/>
      <w:r w:rsidRPr="008F248C">
        <w:rPr>
          <w:b/>
          <w:lang w:eastAsia="es-CL"/>
        </w:rPr>
        <w:t>MFeaturedVideos</w:t>
      </w:r>
      <w:proofErr w:type="spellEnd"/>
      <w:r>
        <w:rPr>
          <w:lang w:eastAsia="es-CL"/>
        </w:rPr>
        <w:t xml:space="preserve"> con la Vista </w:t>
      </w:r>
      <w:proofErr w:type="spellStart"/>
      <w:r w:rsidRPr="008F248C">
        <w:rPr>
          <w:b/>
          <w:lang w:eastAsia="es-CL"/>
        </w:rPr>
        <w:t>VVideo</w:t>
      </w:r>
      <w:proofErr w:type="spellEnd"/>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proofErr w:type="spellStart"/>
      <w:r w:rsidRPr="008F248C">
        <w:rPr>
          <w:b/>
          <w:lang w:eastAsia="es-CL"/>
        </w:rPr>
        <w:t>MFeaturedVideos</w:t>
      </w:r>
      <w:proofErr w:type="spellEnd"/>
      <w:r>
        <w:rPr>
          <w:lang w:eastAsia="es-CL"/>
        </w:rPr>
        <w:t xml:space="preserve">, el parámetro </w:t>
      </w:r>
      <w:r w:rsidRPr="008F248C">
        <w:rPr>
          <w:b/>
          <w:lang w:eastAsia="es-CL"/>
        </w:rPr>
        <w:t>%</w:t>
      </w:r>
      <w:proofErr w:type="spellStart"/>
      <w:r w:rsidRPr="008F248C">
        <w:rPr>
          <w:b/>
          <w:lang w:eastAsia="es-CL"/>
        </w:rPr>
        <w:t>start</w:t>
      </w:r>
      <w:proofErr w:type="spellEnd"/>
      <w:r>
        <w:rPr>
          <w:lang w:eastAsia="es-CL"/>
        </w:rPr>
        <w:t xml:space="preserve"> indicará cual de los registros obtener según el orden por el campo </w:t>
      </w:r>
      <w:r w:rsidRPr="008F248C">
        <w:rPr>
          <w:b/>
          <w:lang w:eastAsia="es-CL"/>
        </w:rPr>
        <w:t>orden</w:t>
      </w:r>
      <w:r>
        <w:rPr>
          <w:lang w:eastAsia="es-CL"/>
        </w:rPr>
        <w:t xml:space="preserve"> en forma ascendente “ORDER BY orden ASC” luego el </w:t>
      </w:r>
      <w:proofErr w:type="spellStart"/>
      <w:r>
        <w:rPr>
          <w:lang w:eastAsia="es-CL"/>
        </w:rPr>
        <w:t>RecordSet</w:t>
      </w:r>
      <w:proofErr w:type="spellEnd"/>
      <w:r>
        <w:rPr>
          <w:lang w:eastAsia="es-CL"/>
        </w:rPr>
        <w:t xml:space="preserve"> es procesado por </w:t>
      </w:r>
      <w:proofErr w:type="spellStart"/>
      <w:r w:rsidRPr="008F248C">
        <w:rPr>
          <w:b/>
          <w:lang w:eastAsia="es-CL"/>
        </w:rPr>
        <w:t>VVideo</w:t>
      </w:r>
      <w:proofErr w:type="spellEnd"/>
      <w:r>
        <w:rPr>
          <w:lang w:eastAsia="es-CL"/>
        </w:rPr>
        <w:t xml:space="preserve"> y envía la salida al </w:t>
      </w:r>
      <w:proofErr w:type="spellStart"/>
      <w:r>
        <w:rPr>
          <w:lang w:eastAsia="es-CL"/>
        </w:rPr>
        <w:t>template</w:t>
      </w:r>
      <w:proofErr w:type="spellEnd"/>
      <w:r>
        <w:rPr>
          <w:lang w:eastAsia="es-CL"/>
        </w:rPr>
        <w:t xml:space="preserv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roofErr w:type="gramStart"/>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proofErr w:type="gramEnd"/>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w:t>
      </w:r>
      <w:proofErr w:type="spellStart"/>
      <w:r w:rsidRPr="003F33A5">
        <w:rPr>
          <w:rFonts w:ascii="Courier New" w:eastAsia="Times New Roman" w:hAnsi="Courier New" w:cs="Courier New"/>
          <w:i/>
          <w:iCs/>
          <w:color w:val="2A00FF"/>
          <w:sz w:val="20"/>
          <w:szCs w:val="20"/>
          <w:lang w:val="en-US" w:eastAsia="es-CL"/>
        </w:rPr>
        <w:t>MFeaturedVideos</w:t>
      </w:r>
      <w:proofErr w:type="spellEnd"/>
      <w:r w:rsidRPr="003F33A5">
        <w:rPr>
          <w:rFonts w:ascii="Courier New" w:eastAsia="Times New Roman" w:hAnsi="Courier New" w:cs="Courier New"/>
          <w:i/>
          <w:iCs/>
          <w:color w:val="2A00FF"/>
          <w:sz w:val="20"/>
          <w:szCs w:val="20"/>
          <w:lang w:val="en-US" w:eastAsia="es-CL"/>
        </w:rPr>
        <w: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proofErr w:type="spellStart"/>
      <w:r w:rsidRPr="003F33A5">
        <w:rPr>
          <w:rFonts w:ascii="Courier New" w:eastAsia="Times New Roman" w:hAnsi="Courier New" w:cs="Courier New"/>
          <w:color w:val="000000"/>
          <w:sz w:val="20"/>
          <w:szCs w:val="20"/>
          <w:lang w:val="en-US" w:eastAsia="es-CL"/>
        </w:rPr>
        <w:t>orden</w:t>
      </w:r>
      <w:proofErr w:type="spellEnd"/>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roofErr w:type="gramEnd"/>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start</w:t>
      </w:r>
      <w:proofErr w:type="gram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w:t>
      </w:r>
      <w:proofErr w:type="spellStart"/>
      <w:r w:rsidRPr="003F33A5">
        <w:rPr>
          <w:rFonts w:ascii="Courier New" w:eastAsia="Times New Roman" w:hAnsi="Courier New" w:cs="Courier New"/>
          <w:i/>
          <w:iCs/>
          <w:color w:val="2A00FF"/>
          <w:sz w:val="20"/>
          <w:szCs w:val="20"/>
          <w:lang w:val="en-US" w:eastAsia="es-CL"/>
        </w:rPr>
        <w:t>VVideo</w:t>
      </w:r>
      <w:proofErr w:type="spellEnd"/>
      <w:r w:rsidRPr="003F33A5">
        <w:rPr>
          <w:rFonts w:ascii="Courier New" w:eastAsia="Times New Roman" w:hAnsi="Courier New" w:cs="Courier New"/>
          <w:i/>
          <w:iCs/>
          <w:color w:val="2A00FF"/>
          <w:sz w:val="20"/>
          <w:szCs w:val="20"/>
          <w:lang w:val="en-US" w:eastAsia="es-CL"/>
        </w:rPr>
        <w: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spellStart"/>
      <w:proofErr w:type="gramStart"/>
      <w:r w:rsidRPr="003F33A5">
        <w:rPr>
          <w:rFonts w:ascii="Courier New" w:eastAsia="Times New Roman" w:hAnsi="Courier New" w:cs="Courier New"/>
          <w:color w:val="3F7F7F"/>
          <w:sz w:val="20"/>
          <w:szCs w:val="20"/>
          <w:lang w:val="en-US" w:eastAsia="es-CL"/>
        </w:rPr>
        <w:t>tplfile</w:t>
      </w:r>
      <w:proofErr w:type="spellEnd"/>
      <w:r w:rsidRPr="003F33A5">
        <w:rPr>
          <w:rFonts w:ascii="Courier New" w:eastAsia="Times New Roman" w:hAnsi="Courier New" w:cs="Courier New"/>
          <w:color w:val="008080"/>
          <w:sz w:val="20"/>
          <w:szCs w:val="20"/>
          <w:lang w:val="en-US" w:eastAsia="es-CL"/>
        </w:rPr>
        <w:t>&gt;</w:t>
      </w:r>
      <w:proofErr w:type="gramEnd"/>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proofErr w:type="spellStart"/>
      <w:r w:rsidRPr="003F33A5">
        <w:rPr>
          <w:rFonts w:ascii="Courier New" w:eastAsia="Times New Roman" w:hAnsi="Courier New" w:cs="Courier New"/>
          <w:color w:val="3F7F7F"/>
          <w:sz w:val="20"/>
          <w:szCs w:val="20"/>
          <w:lang w:val="en-US" w:eastAsia="es-CL"/>
        </w:rPr>
        <w:t>tplfile</w:t>
      </w:r>
      <w:proofErr w:type="spellEnd"/>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spellStart"/>
      <w:r w:rsidRPr="003F33A5">
        <w:rPr>
          <w:rFonts w:ascii="Courier New" w:eastAsia="Times New Roman" w:hAnsi="Courier New" w:cs="Courier New"/>
          <w:color w:val="3F7F7F"/>
          <w:sz w:val="20"/>
          <w:szCs w:val="20"/>
          <w:lang w:val="en-US" w:eastAsia="es-CL"/>
        </w:rPr>
        <w:t>show_comments</w:t>
      </w:r>
      <w:proofErr w:type="spell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proofErr w:type="spellStart"/>
      <w:r w:rsidRPr="003F33A5">
        <w:rPr>
          <w:rFonts w:ascii="Courier New" w:eastAsia="Times New Roman" w:hAnsi="Courier New" w:cs="Courier New"/>
          <w:color w:val="3F7F7F"/>
          <w:sz w:val="20"/>
          <w:szCs w:val="20"/>
          <w:lang w:val="en-US" w:eastAsia="es-CL"/>
        </w:rPr>
        <w:t>show_comments</w:t>
      </w:r>
      <w:proofErr w:type="spellEnd"/>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proofErr w:type="spellStart"/>
      <w:proofErr w:type="gramStart"/>
      <w:r>
        <w:rPr>
          <w:rFonts w:ascii="Courier New" w:eastAsia="Times New Roman" w:hAnsi="Courier New" w:cs="Courier New"/>
          <w:color w:val="3F7F7F"/>
          <w:sz w:val="20"/>
          <w:szCs w:val="20"/>
          <w:lang w:eastAsia="es-CL"/>
        </w:rPr>
        <w:t>view</w:t>
      </w:r>
      <w:proofErr w:type="spellEnd"/>
      <w:proofErr w:type="gramEnd"/>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proofErr w:type="spellStart"/>
      <w:proofErr w:type="gramStart"/>
      <w:r>
        <w:rPr>
          <w:rFonts w:ascii="Courier New" w:eastAsia="Times New Roman" w:hAnsi="Courier New" w:cs="Courier New"/>
          <w:color w:val="3F7F7F"/>
          <w:sz w:val="20"/>
          <w:szCs w:val="20"/>
          <w:lang w:eastAsia="es-CL"/>
        </w:rPr>
        <w:t>component</w:t>
      </w:r>
      <w:proofErr w:type="spellEnd"/>
      <w:proofErr w:type="gramEnd"/>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w:t>
      </w:r>
      <w:proofErr w:type="spellStart"/>
      <w:r>
        <w:t>templates</w:t>
      </w:r>
      <w:proofErr w:type="spellEnd"/>
      <w:r>
        <w:t xml:space="preserve">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225" w:name="_Toc280454371"/>
      <w:r w:rsidRPr="00B14044">
        <w:t xml:space="preserve">4.7. </w:t>
      </w:r>
      <w:bookmarkEnd w:id="224"/>
      <w:r w:rsidR="008F248C">
        <w:t>Maquetas F</w:t>
      </w:r>
      <w:r w:rsidR="0064191E">
        <w:t>uncionales</w:t>
      </w:r>
      <w:r w:rsidR="008F248C">
        <w:t xml:space="preserve"> Back Office.</w:t>
      </w:r>
      <w:bookmarkEnd w:id="225"/>
    </w:p>
    <w:p w:rsidR="008F248C" w:rsidRDefault="00CF0939" w:rsidP="008F248C">
      <w:pPr>
        <w:keepNext/>
        <w:jc w:val="center"/>
      </w:pPr>
      <w:r>
        <w:rPr>
          <w:noProof/>
          <w:lang w:eastAsia="es-CL"/>
        </w:rPr>
        <w:drawing>
          <wp:inline distT="0" distB="0" distL="0" distR="0">
            <wp:extent cx="5612130" cy="3507581"/>
            <wp:effectExtent l="19050" t="0" r="7620" b="0"/>
            <wp:docPr id="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6" w:name="_Toc280454808"/>
      <w:r>
        <w:t xml:space="preserve">Ilustración </w:t>
      </w:r>
      <w:fldSimple w:instr=" SEQ Ilustración \* ARABIC ">
        <w:r w:rsidR="00E74706">
          <w:rPr>
            <w:noProof/>
          </w:rPr>
          <w:t>38</w:t>
        </w:r>
      </w:fldSimple>
      <w:r>
        <w:t xml:space="preserve"> - Ingreso al Back Office</w:t>
      </w:r>
      <w:bookmarkEnd w:id="226"/>
    </w:p>
    <w:p w:rsidR="008F248C" w:rsidRDefault="008F248C" w:rsidP="00CF0939"/>
    <w:p w:rsidR="008F248C" w:rsidRDefault="008F248C" w:rsidP="00CF0939"/>
    <w:p w:rsidR="008F248C" w:rsidRDefault="00CF0939" w:rsidP="008F248C">
      <w:pPr>
        <w:keepNext/>
        <w:jc w:val="center"/>
      </w:pPr>
      <w:r>
        <w:rPr>
          <w:noProof/>
          <w:lang w:eastAsia="es-CL"/>
        </w:rPr>
        <w:lastRenderedPageBreak/>
        <w:drawing>
          <wp:inline distT="0" distB="0" distL="0" distR="0">
            <wp:extent cx="5612130" cy="3507581"/>
            <wp:effectExtent l="19050" t="0" r="7620" b="0"/>
            <wp:docPr id="76"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7" w:name="_Toc280454809"/>
      <w:r>
        <w:t xml:space="preserve">Ilustración </w:t>
      </w:r>
      <w:fldSimple w:instr=" SEQ Ilustración \* ARABIC ">
        <w:r w:rsidR="00E74706">
          <w:rPr>
            <w:noProof/>
          </w:rPr>
          <w:t>39</w:t>
        </w:r>
      </w:fldSimple>
      <w:r>
        <w:t xml:space="preserve"> - Menú Principal</w:t>
      </w:r>
      <w:bookmarkEnd w:id="227"/>
    </w:p>
    <w:p w:rsidR="008F248C" w:rsidRDefault="00CF0939" w:rsidP="008F248C">
      <w:pPr>
        <w:keepNext/>
        <w:jc w:val="center"/>
      </w:pPr>
      <w:r>
        <w:rPr>
          <w:noProof/>
          <w:lang w:eastAsia="es-CL"/>
        </w:rPr>
        <w:lastRenderedPageBreak/>
        <w:drawing>
          <wp:inline distT="0" distB="0" distL="0" distR="0">
            <wp:extent cx="5612130" cy="3507581"/>
            <wp:effectExtent l="19050" t="0" r="762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8" w:name="_Toc280454810"/>
      <w:r>
        <w:t xml:space="preserve">Ilustración </w:t>
      </w:r>
      <w:fldSimple w:instr=" SEQ Ilustración \* ARABIC ">
        <w:r w:rsidR="00E74706">
          <w:rPr>
            <w:noProof/>
          </w:rPr>
          <w:t>40</w:t>
        </w:r>
      </w:fldSimple>
      <w:r>
        <w:t xml:space="preserve"> - Configuración del Servidor</w:t>
      </w:r>
      <w:bookmarkEnd w:id="228"/>
    </w:p>
    <w:p w:rsidR="00CF0939" w:rsidRDefault="00CF0939" w:rsidP="00CF0939"/>
    <w:p w:rsidR="008F248C" w:rsidRDefault="00CF0939" w:rsidP="008F248C">
      <w:pPr>
        <w:keepNext/>
        <w:jc w:val="center"/>
      </w:pPr>
      <w:r>
        <w:rPr>
          <w:noProof/>
          <w:lang w:eastAsia="es-CL"/>
        </w:rPr>
        <w:lastRenderedPageBreak/>
        <w:drawing>
          <wp:inline distT="0" distB="0" distL="0" distR="0">
            <wp:extent cx="5612130" cy="3507581"/>
            <wp:effectExtent l="19050" t="0" r="7620" b="0"/>
            <wp:docPr id="4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CF0939" w:rsidRDefault="00CF0939" w:rsidP="00CF0939"/>
    <w:p w:rsidR="008F248C" w:rsidRDefault="00CF0939" w:rsidP="008F248C">
      <w:pPr>
        <w:keepNext/>
        <w:jc w:val="center"/>
      </w:pPr>
      <w:r>
        <w:rPr>
          <w:noProof/>
          <w:lang w:eastAsia="es-CL"/>
        </w:rPr>
        <w:lastRenderedPageBreak/>
        <w:drawing>
          <wp:inline distT="0" distB="0" distL="0" distR="0">
            <wp:extent cx="5612130" cy="3507581"/>
            <wp:effectExtent l="19050" t="0" r="7620" b="0"/>
            <wp:docPr id="7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9" w:name="_Toc280454811"/>
      <w:r>
        <w:t xml:space="preserve">Ilustración </w:t>
      </w:r>
      <w:fldSimple w:instr=" SEQ Ilustración \* ARABIC ">
        <w:r w:rsidR="00E74706">
          <w:rPr>
            <w:noProof/>
          </w:rPr>
          <w:t>41</w:t>
        </w:r>
      </w:fldSimple>
      <w:r w:rsidR="00D30F0A">
        <w:t>2</w:t>
      </w:r>
      <w:r>
        <w:t xml:space="preserve"> - Contenido Páginas</w:t>
      </w:r>
      <w:bookmarkEnd w:id="229"/>
    </w:p>
    <w:p w:rsidR="00CF0939" w:rsidRDefault="00CF0939" w:rsidP="00CF0939"/>
    <w:p w:rsidR="00CF0939" w:rsidRDefault="00CF0939" w:rsidP="00CF0939"/>
    <w:p w:rsidR="00CF0939" w:rsidRDefault="00CF0939" w:rsidP="00CF0939">
      <w:bookmarkStart w:id="230" w:name="_GoBack"/>
      <w:bookmarkEnd w:id="230"/>
    </w:p>
    <w:p w:rsidR="008F248C" w:rsidRDefault="00CF0939" w:rsidP="008F248C">
      <w:pPr>
        <w:keepNext/>
        <w:jc w:val="center"/>
      </w:pPr>
      <w:r>
        <w:rPr>
          <w:noProof/>
          <w:lang w:eastAsia="es-CL"/>
        </w:rPr>
        <w:lastRenderedPageBreak/>
        <w:drawing>
          <wp:inline distT="0" distB="0" distL="0" distR="0">
            <wp:extent cx="5612130" cy="3507581"/>
            <wp:effectExtent l="19050" t="0" r="7620" b="0"/>
            <wp:docPr id="8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1" w:name="_Toc280454812"/>
      <w:r>
        <w:t xml:space="preserve">Ilustración </w:t>
      </w:r>
      <w:fldSimple w:instr=" SEQ Ilustración \* ARABIC ">
        <w:r w:rsidR="00E74706">
          <w:rPr>
            <w:noProof/>
          </w:rPr>
          <w:t>42</w:t>
        </w:r>
      </w:fldSimple>
      <w:r>
        <w:t xml:space="preserve"> - Videos</w:t>
      </w:r>
      <w:bookmarkEnd w:id="231"/>
    </w:p>
    <w:p w:rsidR="00CF0939" w:rsidRDefault="00CF0939" w:rsidP="00CF0939"/>
    <w:p w:rsidR="008F248C" w:rsidRDefault="00CF0939" w:rsidP="008F248C">
      <w:pPr>
        <w:keepNext/>
        <w:jc w:val="center"/>
      </w:pPr>
      <w:r>
        <w:rPr>
          <w:noProof/>
          <w:lang w:eastAsia="es-CL"/>
        </w:rPr>
        <w:lastRenderedPageBreak/>
        <w:drawing>
          <wp:inline distT="0" distB="0" distL="0" distR="0">
            <wp:extent cx="5612130" cy="3507581"/>
            <wp:effectExtent l="19050" t="0" r="7620" b="0"/>
            <wp:docPr id="8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2" w:name="_Toc280454813"/>
      <w:r>
        <w:t xml:space="preserve">Ilustración </w:t>
      </w:r>
      <w:fldSimple w:instr=" SEQ Ilustración \* ARABIC ">
        <w:r w:rsidR="00E74706">
          <w:rPr>
            <w:noProof/>
          </w:rPr>
          <w:t>43</w:t>
        </w:r>
      </w:fldSimple>
      <w:r>
        <w:t xml:space="preserve"> - Tipos de Videos</w:t>
      </w:r>
      <w:bookmarkEnd w:id="232"/>
    </w:p>
    <w:p w:rsidR="00CF0939" w:rsidRDefault="00CF0939" w:rsidP="00CF0939"/>
    <w:p w:rsidR="008F248C" w:rsidRDefault="00CF0939" w:rsidP="008F248C">
      <w:pPr>
        <w:keepNext/>
        <w:jc w:val="center"/>
      </w:pPr>
      <w:r>
        <w:rPr>
          <w:noProof/>
          <w:lang w:eastAsia="es-CL"/>
        </w:rPr>
        <w:lastRenderedPageBreak/>
        <w:drawing>
          <wp:inline distT="0" distB="0" distL="0" distR="0">
            <wp:extent cx="5612130" cy="3507581"/>
            <wp:effectExtent l="19050" t="0" r="7620" b="0"/>
            <wp:docPr id="8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233" w:name="_Toc280454814"/>
      <w:r w:rsidRPr="001175CC">
        <w:t xml:space="preserve">Ilustración </w:t>
      </w:r>
      <w:r w:rsidR="008B6BC9">
        <w:fldChar w:fldCharType="begin"/>
      </w:r>
      <w:r w:rsidRPr="001175CC">
        <w:instrText xml:space="preserve"> SEQ Ilustración \* ARABIC </w:instrText>
      </w:r>
      <w:r w:rsidR="008B6BC9">
        <w:fldChar w:fldCharType="separate"/>
      </w:r>
      <w:r w:rsidR="00E74706" w:rsidRPr="001175CC">
        <w:rPr>
          <w:noProof/>
        </w:rPr>
        <w:t>44</w:t>
      </w:r>
      <w:r w:rsidR="008B6BC9">
        <w:fldChar w:fldCharType="end"/>
      </w:r>
      <w:r w:rsidRPr="001175CC">
        <w:t xml:space="preserve"> - Miniaturas</w:t>
      </w:r>
      <w:bookmarkEnd w:id="233"/>
    </w:p>
    <w:p w:rsidR="00CF0939" w:rsidRPr="001175CC" w:rsidRDefault="00CF0939" w:rsidP="00CF0939">
      <w:pPr>
        <w:pStyle w:val="Subttulo"/>
        <w:outlineLvl w:val="1"/>
        <w:rPr>
          <w:del w:id="234" w:author="Rodrigo Riquelme" w:date="2010-12-05T11:46:00Z"/>
        </w:rPr>
      </w:pPr>
    </w:p>
    <w:p w:rsidR="00C43BA3" w:rsidRPr="001175CC" w:rsidRDefault="00C43BA3" w:rsidP="0031339F">
      <w:pPr>
        <w:pStyle w:val="Subttulo"/>
        <w:outlineLvl w:val="1"/>
        <w:rPr>
          <w:del w:id="235" w:author="Rodrigo Riquelme" w:date="2010-12-05T11:46:00Z"/>
        </w:rPr>
      </w:pPr>
    </w:p>
    <w:p w:rsidR="00C43BA3" w:rsidRPr="001175CC" w:rsidRDefault="00C43BA3" w:rsidP="0031339F">
      <w:pPr>
        <w:pStyle w:val="Subttulo"/>
        <w:outlineLvl w:val="1"/>
        <w:rPr>
          <w:del w:id="236" w:author="Rodrigo Riquelme" w:date="2010-12-05T11:46:00Z"/>
        </w:rPr>
      </w:pPr>
    </w:p>
    <w:p w:rsidR="00C43BA3" w:rsidRPr="001175CC" w:rsidRDefault="00C43BA3" w:rsidP="0031339F">
      <w:pPr>
        <w:pStyle w:val="Subttulo"/>
        <w:outlineLvl w:val="1"/>
        <w:rPr>
          <w:del w:id="237" w:author="Rodrigo Riquelme" w:date="2010-12-05T11:46:00Z"/>
        </w:rPr>
      </w:pPr>
    </w:p>
    <w:p w:rsidR="00C43BA3" w:rsidRPr="001175CC" w:rsidRDefault="00C43BA3" w:rsidP="0031339F">
      <w:pPr>
        <w:pStyle w:val="Subttulo"/>
        <w:outlineLvl w:val="1"/>
        <w:rPr>
          <w:del w:id="238" w:author="Rodrigo Riquelme" w:date="2010-12-05T11:46:00Z"/>
        </w:rPr>
      </w:pPr>
    </w:p>
    <w:p w:rsidR="00C43BA3" w:rsidRPr="001175CC" w:rsidRDefault="00C43BA3" w:rsidP="0031339F">
      <w:pPr>
        <w:pStyle w:val="Subttulo"/>
        <w:outlineLvl w:val="1"/>
        <w:rPr>
          <w:del w:id="239" w:author="Rodrigo Riquelme" w:date="2010-12-05T11:46:00Z"/>
        </w:rPr>
      </w:pPr>
    </w:p>
    <w:p w:rsidR="00C43BA3" w:rsidRPr="001175CC" w:rsidRDefault="00C43BA3" w:rsidP="0031339F">
      <w:pPr>
        <w:pStyle w:val="Subttulo"/>
        <w:outlineLvl w:val="1"/>
        <w:rPr>
          <w:del w:id="240" w:author="Rodrigo Riquelme" w:date="2010-12-05T11:46:00Z"/>
        </w:rPr>
      </w:pPr>
    </w:p>
    <w:p w:rsidR="00C43BA3" w:rsidRPr="001175CC" w:rsidRDefault="00C43BA3" w:rsidP="0031339F">
      <w:pPr>
        <w:pStyle w:val="Subttulo"/>
        <w:outlineLvl w:val="1"/>
        <w:rPr>
          <w:del w:id="241" w:author="Rodrigo Riquelme" w:date="2010-12-05T11:46:00Z"/>
        </w:rPr>
      </w:pPr>
    </w:p>
    <w:p w:rsidR="00C43BA3" w:rsidRPr="001175CC" w:rsidRDefault="00C43BA3" w:rsidP="0031339F">
      <w:pPr>
        <w:pStyle w:val="Subttulo"/>
        <w:outlineLvl w:val="1"/>
        <w:rPr>
          <w:del w:id="242" w:author="Rodrigo Riquelme" w:date="2010-12-05T11:46:00Z"/>
        </w:rPr>
      </w:pPr>
    </w:p>
    <w:p w:rsidR="00C43BA3" w:rsidRPr="001175CC" w:rsidRDefault="00C43BA3" w:rsidP="0031339F">
      <w:pPr>
        <w:pStyle w:val="Subttulo"/>
        <w:outlineLvl w:val="1"/>
        <w:rPr>
          <w:del w:id="243" w:author="Rodrigo Riquelme" w:date="2010-12-05T11:46:00Z"/>
        </w:rPr>
      </w:pPr>
    </w:p>
    <w:p w:rsidR="00C43BA3" w:rsidRPr="001175CC" w:rsidRDefault="00C43BA3" w:rsidP="0031339F">
      <w:pPr>
        <w:pStyle w:val="Subttulo"/>
        <w:outlineLvl w:val="1"/>
        <w:rPr>
          <w:del w:id="244" w:author="Rodrigo Riquelme" w:date="2010-12-05T11:46:00Z"/>
        </w:rPr>
      </w:pPr>
    </w:p>
    <w:p w:rsidR="00C43BA3" w:rsidRPr="001175CC" w:rsidRDefault="00C43BA3" w:rsidP="0031339F">
      <w:pPr>
        <w:pStyle w:val="Subttulo"/>
        <w:outlineLvl w:val="1"/>
        <w:rPr>
          <w:del w:id="245" w:author="Rodrigo Riquelme" w:date="2010-12-05T11:46:00Z"/>
        </w:rPr>
      </w:pPr>
    </w:p>
    <w:p w:rsidR="00C43BA3" w:rsidRPr="001175CC" w:rsidRDefault="00C43BA3" w:rsidP="0031339F">
      <w:pPr>
        <w:pStyle w:val="Subttulo"/>
        <w:outlineLvl w:val="1"/>
        <w:rPr>
          <w:del w:id="246" w:author="Rodrigo Riquelme" w:date="2010-12-05T11:46:00Z"/>
        </w:rPr>
      </w:pPr>
    </w:p>
    <w:p w:rsidR="00C43BA3" w:rsidRPr="001175CC" w:rsidRDefault="00C43BA3" w:rsidP="0031339F">
      <w:pPr>
        <w:pStyle w:val="Subttulo"/>
        <w:outlineLvl w:val="1"/>
        <w:rPr>
          <w:del w:id="247" w:author="Rodrigo Riquelme" w:date="2010-12-05T11:46:00Z"/>
        </w:rPr>
      </w:pPr>
    </w:p>
    <w:p w:rsidR="00E42D27" w:rsidRPr="001175CC" w:rsidRDefault="0031339F" w:rsidP="0031339F">
      <w:pPr>
        <w:pStyle w:val="Subttulo"/>
        <w:outlineLvl w:val="1"/>
        <w:rPr>
          <w:del w:id="248" w:author="Rodrigo Riquelme" w:date="2010-12-05T11:46:00Z"/>
        </w:rPr>
      </w:pPr>
      <w:del w:id="249"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9B48C0" w:rsidP="0031339F">
      <w:pPr>
        <w:rPr>
          <w:del w:id="250" w:author="Rodrigo Riquelme" w:date="2010-12-05T11:46:00Z"/>
        </w:rPr>
      </w:pPr>
      <w:del w:id="251" w:author="Rodrigo Riquelme" w:date="2010-12-05T11:46:00Z">
        <w:r>
          <w:rPr>
            <w:noProof/>
            <w:lang w:eastAsia="es-CL"/>
          </w:rPr>
          <w:lastRenderedPageBreak/>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52" w:author="Rodrigo Riquelme" w:date="2010-12-05T11:46:00Z"/>
        </w:rPr>
      </w:pPr>
      <w:del w:id="253" w:author="Rodrigo Riquelme" w:date="2010-12-05T11:46:00Z">
        <w:r w:rsidRPr="001175CC">
          <w:delText>Ilustración 38 – Login Uma-CMS</w:delText>
        </w:r>
      </w:del>
    </w:p>
    <w:p w:rsidR="0031339F" w:rsidRPr="001175CC" w:rsidRDefault="009B48C0" w:rsidP="0031339F">
      <w:pPr>
        <w:rPr>
          <w:del w:id="254" w:author="Rodrigo Riquelme" w:date="2010-12-05T11:46:00Z"/>
        </w:rPr>
      </w:pPr>
      <w:del w:id="255" w:author="Rodrigo Riquelme" w:date="2010-12-05T11:46:00Z">
        <w:r>
          <w:rPr>
            <w:noProof/>
            <w:lang w:eastAsia="es-CL"/>
          </w:rPr>
          <w:lastRenderedPageBreak/>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6" w:author="Rodrigo Riquelme" w:date="2010-12-05T11:46:00Z"/>
        </w:rPr>
      </w:pPr>
      <w:del w:id="257" w:author="Rodrigo Riquelme" w:date="2010-12-05T11:46:00Z">
        <w:r w:rsidRPr="001175CC">
          <w:delText>Ilustración 39 – Menú principal Uma-CMS</w:delText>
        </w:r>
      </w:del>
    </w:p>
    <w:p w:rsidR="0031339F" w:rsidRPr="001175CC" w:rsidRDefault="009B48C0" w:rsidP="0031339F">
      <w:pPr>
        <w:rPr>
          <w:del w:id="258" w:author="Rodrigo Riquelme" w:date="2010-12-05T11:46:00Z"/>
        </w:rPr>
      </w:pPr>
      <w:del w:id="259" w:author="Rodrigo Riquelme" w:date="2010-12-05T11:46:00Z">
        <w:r>
          <w:rPr>
            <w:noProof/>
            <w:lang w:eastAsia="es-CL"/>
          </w:rPr>
          <w:lastRenderedPageBreak/>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0" w:author="Rodrigo Riquelme" w:date="2010-12-05T11:46:00Z"/>
        </w:rPr>
      </w:pPr>
      <w:del w:id="261" w:author="Rodrigo Riquelme" w:date="2010-12-05T11:46:00Z">
        <w:r w:rsidRPr="001175CC">
          <w:delText>Ilustración 40 – Pantalla configuración del sistema</w:delText>
        </w:r>
      </w:del>
    </w:p>
    <w:p w:rsidR="0031339F" w:rsidRPr="001175CC" w:rsidRDefault="0031339F" w:rsidP="0031339F">
      <w:pPr>
        <w:rPr>
          <w:del w:id="262" w:author="Rodrigo Riquelme" w:date="2010-12-05T11:46:00Z"/>
        </w:rPr>
      </w:pPr>
    </w:p>
    <w:p w:rsidR="0031339F" w:rsidRPr="001175CC" w:rsidRDefault="009B48C0" w:rsidP="0031339F">
      <w:pPr>
        <w:rPr>
          <w:del w:id="263" w:author="Rodrigo Riquelme" w:date="2010-12-05T11:46:00Z"/>
        </w:rPr>
      </w:pPr>
      <w:del w:id="264" w:author="Rodrigo Riquelme" w:date="2010-12-05T11:46:00Z">
        <w:r>
          <w:rPr>
            <w:noProof/>
            <w:lang w:eastAsia="es-CL"/>
          </w:rPr>
          <w:lastRenderedPageBreak/>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5" w:author="Rodrigo Riquelme" w:date="2010-12-05T11:46:00Z"/>
        </w:rPr>
      </w:pPr>
      <w:del w:id="266" w:author="Rodrigo Riquelme" w:date="2010-12-05T11:46:00Z">
        <w:r w:rsidRPr="001175CC">
          <w:delText>Ilustración 41 – Pantalla Configuración del Sitio</w:delText>
        </w:r>
      </w:del>
    </w:p>
    <w:p w:rsidR="0031339F" w:rsidRPr="001175CC" w:rsidRDefault="009B48C0" w:rsidP="0031339F">
      <w:pPr>
        <w:rPr>
          <w:del w:id="267" w:author="Rodrigo Riquelme" w:date="2010-12-05T11:46:00Z"/>
        </w:rPr>
      </w:pPr>
      <w:del w:id="268" w:author="Rodrigo Riquelme" w:date="2010-12-05T11:46:00Z">
        <w:r>
          <w:rPr>
            <w:noProof/>
            <w:lang w:eastAsia="es-CL"/>
          </w:rPr>
          <w:lastRenderedPageBreak/>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9" w:author="Rodrigo Riquelme" w:date="2010-12-05T11:46:00Z"/>
        </w:rPr>
      </w:pPr>
      <w:del w:id="270" w:author="Rodrigo Riquelme" w:date="2010-12-05T11:46:00Z">
        <w:r w:rsidRPr="001175CC">
          <w:delText>Ilustración 42 – Pantalla contenido Menú</w:delText>
        </w:r>
      </w:del>
    </w:p>
    <w:p w:rsidR="0031339F" w:rsidRPr="001175CC" w:rsidRDefault="0031339F" w:rsidP="0031339F">
      <w:pPr>
        <w:rPr>
          <w:del w:id="271" w:author="Rodrigo Riquelme" w:date="2010-12-05T11:46:00Z"/>
        </w:rPr>
      </w:pPr>
    </w:p>
    <w:p w:rsidR="0031339F" w:rsidRPr="001175CC" w:rsidRDefault="009B48C0" w:rsidP="0031339F">
      <w:pPr>
        <w:rPr>
          <w:del w:id="272" w:author="Rodrigo Riquelme" w:date="2010-12-05T11:46:00Z"/>
        </w:rPr>
      </w:pPr>
      <w:del w:id="273" w:author="Rodrigo Riquelme" w:date="2010-12-05T11:46:00Z">
        <w:r>
          <w:rPr>
            <w:noProof/>
            <w:lang w:eastAsia="es-CL"/>
          </w:rPr>
          <w:lastRenderedPageBreak/>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4" w:author="Rodrigo Riquelme" w:date="2010-12-05T11:46:00Z"/>
        </w:rPr>
      </w:pPr>
      <w:del w:id="275" w:author="Rodrigo Riquelme" w:date="2010-12-05T11:46:00Z">
        <w:r w:rsidRPr="001175CC">
          <w:delText>Ilustración 43 –Pantalla contenido paginas</w:delText>
        </w:r>
      </w:del>
    </w:p>
    <w:p w:rsidR="00C43BA3" w:rsidRPr="001175CC" w:rsidRDefault="00C43BA3" w:rsidP="0031339F">
      <w:pPr>
        <w:rPr>
          <w:del w:id="276" w:author="Rodrigo Riquelme" w:date="2010-12-05T11:46:00Z"/>
        </w:rPr>
      </w:pPr>
    </w:p>
    <w:p w:rsidR="0031339F" w:rsidRPr="001175CC" w:rsidRDefault="0031339F" w:rsidP="0031339F">
      <w:pPr>
        <w:rPr>
          <w:del w:id="277" w:author="Rodrigo Riquelme" w:date="2010-12-05T11:46:00Z"/>
        </w:rPr>
      </w:pPr>
    </w:p>
    <w:p w:rsidR="0031339F" w:rsidRPr="001175CC" w:rsidRDefault="009B48C0" w:rsidP="0031339F">
      <w:pPr>
        <w:rPr>
          <w:del w:id="278" w:author="Rodrigo Riquelme" w:date="2010-12-05T11:46:00Z"/>
        </w:rPr>
      </w:pPr>
      <w:del w:id="279" w:author="Rodrigo Riquelme" w:date="2010-12-05T11:46:00Z">
        <w:r>
          <w:rPr>
            <w:noProof/>
            <w:lang w:eastAsia="es-CL"/>
          </w:rPr>
          <w:lastRenderedPageBreak/>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80" w:author="Rodrigo Riquelme" w:date="2010-12-05T11:46:00Z"/>
        </w:rPr>
      </w:pPr>
      <w:del w:id="281" w:author="Rodrigo Riquelme" w:date="2010-12-05T11:46:00Z">
        <w:r w:rsidRPr="001175CC">
          <w:delText>Ilustración 44 – Pantalla Videos opción Videos</w:delText>
        </w:r>
      </w:del>
    </w:p>
    <w:p w:rsidR="0031339F" w:rsidRPr="001175CC" w:rsidRDefault="009B48C0" w:rsidP="0031339F">
      <w:pPr>
        <w:rPr>
          <w:del w:id="282" w:author="Rodrigo Riquelme" w:date="2010-12-05T11:46:00Z"/>
        </w:rPr>
      </w:pPr>
      <w:del w:id="283" w:author="Rodrigo Riquelme" w:date="2010-12-05T11:46:00Z">
        <w:r>
          <w:rPr>
            <w:noProof/>
            <w:lang w:eastAsia="es-CL"/>
          </w:rPr>
          <w:lastRenderedPageBreak/>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84" w:author="Rodrigo Riquelme" w:date="2010-12-05T11:46:00Z"/>
        </w:rPr>
      </w:pPr>
      <w:del w:id="285" w:author="Rodrigo Riquelme" w:date="2010-12-05T11:46:00Z">
        <w:r w:rsidRPr="001175CC">
          <w:delText>Ilustración 45 –Pantalla video Opción Tipo Videos</w:delText>
        </w:r>
      </w:del>
    </w:p>
    <w:p w:rsidR="0031339F" w:rsidRPr="001175CC" w:rsidRDefault="009B48C0" w:rsidP="0031339F">
      <w:pPr>
        <w:rPr>
          <w:del w:id="286" w:author="Rodrigo Riquelme" w:date="2010-12-05T11:46:00Z"/>
        </w:rPr>
      </w:pPr>
      <w:del w:id="287" w:author="Rodrigo Riquelme" w:date="2010-12-05T11:46:00Z">
        <w:r>
          <w:rPr>
            <w:noProof/>
            <w:lang w:eastAsia="es-CL"/>
          </w:rPr>
          <w:lastRenderedPageBreak/>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88" w:author="Rodrigo Riquelme" w:date="2010-12-05T11:46:00Z"/>
        </w:rPr>
      </w:pPr>
      <w:del w:id="289" w:author="Rodrigo Riquelme" w:date="2010-12-05T11:46:00Z">
        <w:r w:rsidRPr="001175CC">
          <w:delText>Ilustración 46 – Pantalla Videos Opción categorías</w:delText>
        </w:r>
      </w:del>
    </w:p>
    <w:p w:rsidR="0031339F" w:rsidRPr="001175CC" w:rsidRDefault="0031339F" w:rsidP="0031339F">
      <w:pPr>
        <w:rPr>
          <w:del w:id="290" w:author="Rodrigo Riquelme" w:date="2010-12-05T11:46:00Z"/>
        </w:rPr>
      </w:pPr>
    </w:p>
    <w:p w:rsidR="0031339F" w:rsidRPr="001175CC" w:rsidRDefault="009B48C0" w:rsidP="0031339F">
      <w:pPr>
        <w:rPr>
          <w:del w:id="291" w:author="Rodrigo Riquelme" w:date="2010-12-05T11:46:00Z"/>
        </w:rPr>
      </w:pPr>
      <w:del w:id="292" w:author="Rodrigo Riquelme" w:date="2010-12-05T11:46:00Z">
        <w:r>
          <w:rPr>
            <w:noProof/>
            <w:lang w:eastAsia="es-CL"/>
          </w:rPr>
          <w:lastRenderedPageBreak/>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3" w:author="Rodrigo Riquelme" w:date="2010-12-05T11:46:00Z"/>
        </w:rPr>
      </w:pPr>
      <w:del w:id="294" w:author="Rodrigo Riquelme" w:date="2010-12-05T11:46:00Z">
        <w:r w:rsidRPr="001175CC">
          <w:delText>Ilustración 47– Pantalla Videos Opción Etiquetas</w:delText>
        </w:r>
      </w:del>
    </w:p>
    <w:p w:rsidR="0031339F" w:rsidRPr="001175CC" w:rsidRDefault="0031339F" w:rsidP="0031339F">
      <w:pPr>
        <w:rPr>
          <w:del w:id="295" w:author="Rodrigo Riquelme" w:date="2010-12-05T11:46:00Z"/>
        </w:rPr>
      </w:pPr>
    </w:p>
    <w:p w:rsidR="0031339F" w:rsidRPr="001175CC" w:rsidRDefault="009B48C0" w:rsidP="0031339F">
      <w:pPr>
        <w:rPr>
          <w:del w:id="296" w:author="Rodrigo Riquelme" w:date="2010-12-05T11:46:00Z"/>
        </w:rPr>
      </w:pPr>
      <w:del w:id="297" w:author="Rodrigo Riquelme" w:date="2010-12-05T11:46:00Z">
        <w:r>
          <w:rPr>
            <w:noProof/>
            <w:lang w:eastAsia="es-CL"/>
          </w:rPr>
          <w:lastRenderedPageBreak/>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8" w:author="Rodrigo Riquelme" w:date="2010-12-05T11:46:00Z"/>
        </w:rPr>
      </w:pPr>
      <w:del w:id="299" w:author="Rodrigo Riquelme" w:date="2010-12-05T11:46:00Z">
        <w:r w:rsidRPr="001175CC">
          <w:delText>Ilustración 48 – Pantalla Videos opción Miniaturas</w:delText>
        </w:r>
      </w:del>
    </w:p>
    <w:p w:rsidR="0031339F" w:rsidRPr="001175CC" w:rsidRDefault="0031339F" w:rsidP="0031339F">
      <w:pPr>
        <w:rPr>
          <w:del w:id="300" w:author="Rodrigo Riquelme" w:date="2010-12-05T11:46:00Z"/>
        </w:rPr>
      </w:pPr>
    </w:p>
    <w:p w:rsidR="009B48C0" w:rsidRPr="001175CC" w:rsidRDefault="009B48C0">
      <w:pPr>
        <w:suppressAutoHyphens w:val="0"/>
        <w:autoSpaceDE w:val="0"/>
        <w:autoSpaceDN w:val="0"/>
        <w:adjustRightInd w:val="0"/>
        <w:spacing w:before="0" w:after="0" w:line="240" w:lineRule="auto"/>
        <w:jc w:val="left"/>
        <w:pPrChange w:id="301" w:author="Rodrigo Riquelme" w:date="2010-12-05T11:46:00Z">
          <w:pPr/>
        </w:pPrChange>
      </w:pPr>
    </w:p>
    <w:p w:rsidR="001175CC" w:rsidRDefault="001175CC" w:rsidP="001175CC">
      <w:pPr>
        <w:pStyle w:val="Ttulo"/>
        <w:pageBreakBefore/>
        <w:outlineLvl w:val="0"/>
      </w:pPr>
      <w:bookmarkStart w:id="302" w:name="_Toc280454372"/>
      <w:r w:rsidRPr="001175CC">
        <w:lastRenderedPageBreak/>
        <w:t xml:space="preserve">5. </w:t>
      </w:r>
      <w:r>
        <w:t>Conclusiones</w:t>
      </w:r>
      <w:bookmarkEnd w:id="302"/>
    </w:p>
    <w:p w:rsidR="001175CC" w:rsidRDefault="001175CC" w:rsidP="001175CC">
      <w:pPr>
        <w:pStyle w:val="Encabezado"/>
      </w:pPr>
    </w:p>
    <w:p w:rsidR="001175CC" w:rsidRDefault="001175CC" w:rsidP="001175CC">
      <w:pPr>
        <w:pStyle w:val="Subttulo"/>
        <w:outlineLvl w:val="2"/>
      </w:pPr>
      <w:bookmarkStart w:id="303" w:name="_Toc280454373"/>
      <w:r>
        <w:t xml:space="preserve">5.1. </w:t>
      </w:r>
      <w:r w:rsidR="00A861D0">
        <w:t>General</w:t>
      </w:r>
      <w:bookmarkEnd w:id="303"/>
    </w:p>
    <w:p w:rsidR="00A861D0" w:rsidRDefault="00A861D0" w:rsidP="00A861D0">
      <w:pPr>
        <w:pStyle w:val="Subttulo"/>
        <w:outlineLvl w:val="2"/>
      </w:pPr>
      <w:bookmarkStart w:id="304" w:name="_Toc280454374"/>
      <w:r>
        <w:t>5.2. Particular</w:t>
      </w:r>
      <w:bookmarkEnd w:id="304"/>
    </w:p>
    <w:p w:rsidR="001175CC" w:rsidRPr="001175CC" w:rsidRDefault="001175CC" w:rsidP="001175CC">
      <w:pPr>
        <w:pStyle w:val="Encabezado"/>
      </w:pPr>
    </w:p>
    <w:p w:rsidR="009A106D" w:rsidRPr="001175CC" w:rsidRDefault="001175CC" w:rsidP="00460025">
      <w:pPr>
        <w:pStyle w:val="Ttulo"/>
        <w:pageBreakBefore/>
        <w:outlineLvl w:val="0"/>
      </w:pPr>
      <w:bookmarkStart w:id="305" w:name="_Toc280454375"/>
      <w:r w:rsidRPr="001175CC">
        <w:lastRenderedPageBreak/>
        <w:t>6</w:t>
      </w:r>
      <w:r w:rsidR="00CC20D5" w:rsidRPr="001175CC">
        <w:t xml:space="preserve">. </w:t>
      </w:r>
      <w:r w:rsidR="00DF02B6" w:rsidRPr="001175CC">
        <w:t>Bibliografía</w:t>
      </w:r>
      <w:bookmarkEnd w:id="305"/>
    </w:p>
    <w:p w:rsidR="00CC20D5" w:rsidRPr="009739F3" w:rsidRDefault="00CC20D5" w:rsidP="00460025">
      <w:pPr>
        <w:pStyle w:val="Lista21"/>
        <w:ind w:left="360"/>
        <w:rPr>
          <w:lang w:val="en-US"/>
        </w:rPr>
      </w:pPr>
      <w:r w:rsidRPr="009739F3">
        <w:rPr>
          <w:lang w:val="en-US"/>
        </w:rPr>
        <w:t>a)</w:t>
      </w:r>
      <w:r w:rsidRPr="009739F3">
        <w:rPr>
          <w:lang w:val="en-US"/>
        </w:rPr>
        <w:tab/>
      </w:r>
      <w:proofErr w:type="spellStart"/>
      <w:r w:rsidRPr="009739F3">
        <w:rPr>
          <w:lang w:val="en-US"/>
        </w:rPr>
        <w:t>Libros</w:t>
      </w:r>
      <w:proofErr w:type="spellEnd"/>
    </w:p>
    <w:p w:rsidR="00CC20D5" w:rsidRDefault="00CC20D5">
      <w:pPr>
        <w:pStyle w:val="Continuarlista21"/>
        <w:ind w:left="0"/>
        <w:rPr>
          <w:lang w:val="es-ES"/>
        </w:rPr>
      </w:pPr>
      <w:r>
        <w:rPr>
          <w:b/>
          <w:i/>
          <w:lang w:val="en-US"/>
        </w:rPr>
        <w:t xml:space="preserve">“Feature Driven Development </w:t>
      </w:r>
      <w:proofErr w:type="gramStart"/>
      <w:r>
        <w:rPr>
          <w:b/>
          <w:i/>
          <w:lang w:val="en-US"/>
        </w:rPr>
        <w:t>A</w:t>
      </w:r>
      <w:proofErr w:type="gramEnd"/>
      <w:r>
        <w:rPr>
          <w:b/>
          <w:i/>
          <w:lang w:val="en-US"/>
        </w:rPr>
        <w:t xml:space="preserve"> Human-Powered Methodology for Small Teams”. </w:t>
      </w:r>
      <w:r w:rsidR="008B6BC9" w:rsidRPr="008B6BC9">
        <w:rPr>
          <w:lang w:val="es-ES"/>
          <w:rPrChange w:id="306" w:author="Rodrigo Riquelme" w:date="2010-12-05T11:46:00Z">
            <w:rPr/>
          </w:rPrChange>
        </w:rPr>
        <w:t xml:space="preserve">Autor: </w:t>
      </w:r>
      <w:proofErr w:type="spellStart"/>
      <w:r w:rsidR="008B6BC9" w:rsidRPr="008B6BC9">
        <w:rPr>
          <w:lang w:val="es-ES"/>
          <w:rPrChange w:id="307" w:author="Rodrigo Riquelme" w:date="2010-12-05T11:46:00Z">
            <w:rPr/>
          </w:rPrChange>
        </w:rPr>
        <w:t>AlistairCockburn</w:t>
      </w:r>
      <w:proofErr w:type="spellEnd"/>
      <w:r w:rsidR="008B6BC9" w:rsidRPr="008B6BC9">
        <w:rPr>
          <w:lang w:val="es-ES"/>
          <w:rPrChange w:id="308" w:author="Rodrigo Riquelme" w:date="2010-12-05T11:46:00Z">
            <w:rPr/>
          </w:rPrChange>
        </w:rPr>
        <w:t>-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 xml:space="preserve">Bibliografía, UML y Patrones, segunda Edición”, editorial </w:t>
      </w:r>
      <w:proofErr w:type="spellStart"/>
      <w:r>
        <w:rPr>
          <w:b/>
          <w:i/>
        </w:rPr>
        <w:t>Prentice</w:t>
      </w:r>
      <w:proofErr w:type="spellEnd"/>
      <w:r>
        <w:rPr>
          <w:b/>
          <w:i/>
        </w:rPr>
        <w:t xml:space="preserve"> Hall</w:t>
      </w:r>
    </w:p>
    <w:p w:rsidR="00CC20D5" w:rsidRDefault="00CC20D5">
      <w:pPr>
        <w:pStyle w:val="Textoindependiente"/>
      </w:pPr>
      <w:r>
        <w:t xml:space="preserve">Autor: </w:t>
      </w:r>
      <w:proofErr w:type="spellStart"/>
      <w:r>
        <w:t>CraingLarman</w:t>
      </w:r>
      <w:proofErr w:type="spellEnd"/>
      <w:r>
        <w:t>.</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 xml:space="preserve">Autor: Pablo </w:t>
      </w:r>
      <w:proofErr w:type="spellStart"/>
      <w:r>
        <w:rPr>
          <w:lang w:val="es-ES"/>
        </w:rPr>
        <w:t>Straub</w:t>
      </w:r>
      <w:proofErr w:type="spellEnd"/>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w:t>
      </w:r>
      <w:proofErr w:type="gramStart"/>
      <w:r w:rsidRPr="00460025">
        <w:rPr>
          <w:b/>
          <w:i/>
          <w:lang w:val="en-US"/>
        </w:rPr>
        <w:t>The</w:t>
      </w:r>
      <w:proofErr w:type="gramEnd"/>
      <w:r w:rsidRPr="00460025">
        <w:rPr>
          <w:b/>
          <w:i/>
          <w:lang w:val="en-US"/>
        </w:rPr>
        <w:t xml:space="preserve"> Bazaar”</w:t>
      </w:r>
      <w:r w:rsidR="00091117" w:rsidRPr="00460025">
        <w:rPr>
          <w:b/>
          <w:i/>
          <w:lang w:val="en-US"/>
        </w:rPr>
        <w:t xml:space="preserve">, </w:t>
      </w:r>
      <w:proofErr w:type="spellStart"/>
      <w:r w:rsidR="00091117" w:rsidRPr="00460025">
        <w:rPr>
          <w:b/>
          <w:i/>
          <w:lang w:val="en-US"/>
        </w:rPr>
        <w:t>editorialO'Reilly</w:t>
      </w:r>
      <w:proofErr w:type="spellEnd"/>
      <w:r w:rsidR="00091117" w:rsidRPr="00460025">
        <w:rPr>
          <w:b/>
          <w:i/>
          <w:lang w:val="en-US"/>
        </w:rPr>
        <w:t xml:space="preserve"> Media </w:t>
      </w:r>
      <w:proofErr w:type="spellStart"/>
      <w:r w:rsidRPr="00460025">
        <w:rPr>
          <w:lang w:val="en-US"/>
        </w:rPr>
        <w:t>Autor</w:t>
      </w:r>
      <w:proofErr w:type="spellEnd"/>
      <w:r w:rsidRPr="00460025">
        <w:rPr>
          <w:lang w:val="en-US"/>
        </w:rPr>
        <w:t>: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lastRenderedPageBreak/>
        <w:t>b)</w:t>
      </w:r>
      <w:r>
        <w:rPr>
          <w:lang w:val="en-US"/>
        </w:rPr>
        <w:tab/>
      </w:r>
      <w:proofErr w:type="spellStart"/>
      <w:r>
        <w:rPr>
          <w:lang w:val="en-US"/>
        </w:rPr>
        <w:t>Sitios</w:t>
      </w:r>
      <w:proofErr w:type="spellEnd"/>
      <w:r>
        <w:rPr>
          <w:lang w:val="en-US"/>
        </w:rPr>
        <w:t xml:space="preserve"> Web</w:t>
      </w:r>
    </w:p>
    <w:p w:rsidR="00CC20D5" w:rsidRDefault="00CC20D5">
      <w:pPr>
        <w:pStyle w:val="Continuarlista21"/>
        <w:ind w:left="0"/>
        <w:rPr>
          <w:rStyle w:val="Hipervnculo"/>
          <w:color w:val="000000"/>
          <w:u w:val="none"/>
          <w:lang w:val="en-US"/>
        </w:rPr>
      </w:pPr>
      <w:proofErr w:type="spellStart"/>
      <w:r>
        <w:rPr>
          <w:rStyle w:val="Hipervnculo"/>
          <w:b/>
          <w:bCs/>
          <w:color w:val="000000"/>
          <w:szCs w:val="24"/>
          <w:u w:val="none"/>
          <w:lang w:val="en-US"/>
        </w:rPr>
        <w:t>FFmpeg</w:t>
      </w:r>
      <w:proofErr w:type="spellEnd"/>
      <w:r>
        <w:rPr>
          <w:rStyle w:val="Hipervnculo"/>
          <w:b/>
          <w:bCs/>
          <w:color w:val="000000"/>
          <w:szCs w:val="24"/>
          <w:u w:val="none"/>
          <w:lang w:val="en-US"/>
        </w:rPr>
        <w:t xml:space="preserve">, </w:t>
      </w:r>
      <w:proofErr w:type="spellStart"/>
      <w:r>
        <w:rPr>
          <w:rStyle w:val="Hipervnculo"/>
          <w:b/>
          <w:bCs/>
          <w:color w:val="000000"/>
          <w:szCs w:val="24"/>
          <w:u w:val="none"/>
          <w:lang w:val="en-US"/>
        </w:rPr>
        <w:t>FFmpeg</w:t>
      </w:r>
      <w:proofErr w:type="spellEnd"/>
      <w:r>
        <w:rPr>
          <w:rStyle w:val="Hipervnculo"/>
          <w:b/>
          <w:bCs/>
          <w:color w:val="000000"/>
          <w:szCs w:val="24"/>
          <w:u w:val="none"/>
          <w:lang w:val="en-US"/>
        </w:rPr>
        <w:t xml:space="preserve"> Project </w:t>
      </w:r>
      <w:hyperlink r:id="rId93" w:history="1">
        <w:r w:rsidRPr="007C0EE8">
          <w:rPr>
            <w:rStyle w:val="Hipervnculo"/>
            <w:lang w:val="en-US"/>
          </w:rPr>
          <w:t>http://www.ffmpeg.org/</w:t>
        </w:r>
      </w:hyperlink>
      <w:hyperlink r:id="rId94" w:history="1"/>
      <w:r>
        <w:rPr>
          <w:rStyle w:val="Hipervnculo"/>
          <w:color w:val="000000"/>
          <w:u w:val="none"/>
          <w:lang w:val="en-US"/>
        </w:rPr>
        <w:t xml:space="preserve">(22 </w:t>
      </w:r>
      <w:proofErr w:type="spellStart"/>
      <w:r>
        <w:rPr>
          <w:rStyle w:val="Hipervnculo"/>
          <w:color w:val="000000"/>
          <w:u w:val="none"/>
          <w:lang w:val="en-US"/>
        </w:rPr>
        <w:t>Marzo</w:t>
      </w:r>
      <w:proofErr w:type="spellEnd"/>
      <w:r>
        <w:rPr>
          <w:rStyle w:val="Hipervnculo"/>
          <w:color w:val="000000"/>
          <w:u w:val="none"/>
          <w:lang w:val="en-US"/>
        </w:rPr>
        <w:t xml:space="preserve">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t>
      </w:r>
      <w:proofErr w:type="spellStart"/>
      <w:r w:rsidRPr="007C0EE8">
        <w:rPr>
          <w:rStyle w:val="Hipervnculo"/>
          <w:b/>
          <w:bCs/>
          <w:color w:val="000000"/>
          <w:szCs w:val="24"/>
          <w:u w:val="none"/>
        </w:rPr>
        <w:t>Wikipedia</w:t>
      </w:r>
      <w:proofErr w:type="spellEnd"/>
      <w:r w:rsidRPr="007C0EE8">
        <w:rPr>
          <w:rStyle w:val="Hipervnculo"/>
          <w:b/>
          <w:bCs/>
          <w:color w:val="000000"/>
          <w:szCs w:val="24"/>
          <w:u w:val="none"/>
        </w:rPr>
        <w:t xml:space="preserve"> </w:t>
      </w:r>
      <w:hyperlink r:id="rId95" w:history="1">
        <w:r>
          <w:rPr>
            <w:rStyle w:val="Hipervnculo"/>
          </w:rPr>
          <w:t>http://es.wikipedia.org/wiki/Acceso_Multimedia_Universal</w:t>
        </w:r>
      </w:hyperlink>
      <w:hyperlink r:id="rId96"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7"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proofErr w:type="gramStart"/>
      <w:r w:rsidRPr="00460025">
        <w:rPr>
          <w:rStyle w:val="Hipervnculo"/>
          <w:b/>
          <w:color w:val="000000"/>
          <w:u w:val="none"/>
          <w:lang w:val="en-US"/>
        </w:rPr>
        <w:t>)</w:t>
      </w:r>
      <w:proofErr w:type="gramEnd"/>
      <w:r w:rsidR="008B6BC9" w:rsidRPr="008B6BC9">
        <w:fldChar w:fldCharType="begin"/>
      </w:r>
      <w:r w:rsidR="00E06820" w:rsidRPr="00E06820">
        <w:rPr>
          <w:lang w:val="en-US"/>
        </w:rPr>
        <w:instrText xml:space="preserve"> HYPERLINK "http://code.google.com/intl/es/webtoolkit/" </w:instrText>
      </w:r>
      <w:r w:rsidR="008B6BC9" w:rsidRPr="008B6BC9">
        <w:fldChar w:fldCharType="separate"/>
      </w:r>
      <w:r w:rsidRPr="00FC49A8">
        <w:rPr>
          <w:rStyle w:val="Hipervnculo"/>
          <w:lang w:val="en-US"/>
        </w:rPr>
        <w:t>http://code.google.com/intl/es/webtoolkit/</w:t>
      </w:r>
      <w:r w:rsidR="008B6BC9">
        <w:rPr>
          <w:rStyle w:val="Hipervnculo"/>
          <w:lang w:val="en-US"/>
        </w:rPr>
        <w:fldChar w:fldCharType="end"/>
      </w:r>
    </w:p>
    <w:p w:rsidR="008B32C4" w:rsidRDefault="008B32C4">
      <w:pPr>
        <w:pStyle w:val="Continuarlista21"/>
        <w:ind w:left="0"/>
        <w:rPr>
          <w:rStyle w:val="Hipervnculo"/>
          <w:color w:val="000000"/>
          <w:u w:val="none"/>
        </w:rPr>
      </w:pPr>
      <w:r w:rsidRPr="00460025">
        <w:rPr>
          <w:b/>
          <w:bCs/>
        </w:rPr>
        <w:t xml:space="preserve">Internet </w:t>
      </w:r>
      <w:proofErr w:type="spellStart"/>
      <w:r w:rsidRPr="00460025">
        <w:rPr>
          <w:b/>
          <w:bCs/>
        </w:rPr>
        <w:t>Protocol</w:t>
      </w:r>
      <w:proofErr w:type="spellEnd"/>
      <w:r w:rsidRPr="00460025">
        <w:rPr>
          <w:b/>
          <w:bCs/>
        </w:rPr>
        <w:t xml:space="preserve"> Televisión (</w:t>
      </w:r>
      <w:r w:rsidRPr="00460025">
        <w:rPr>
          <w:rStyle w:val="Hipervnculo"/>
          <w:b/>
          <w:color w:val="000000"/>
          <w:u w:val="none"/>
        </w:rPr>
        <w:t>IPTV)</w:t>
      </w:r>
      <w:hyperlink r:id="rId98" w:history="1">
        <w:r w:rsidRPr="00754E0D">
          <w:rPr>
            <w:rStyle w:val="Hipervnculo"/>
          </w:rPr>
          <w:t>http://es.wikipedia.org/wiki/IPTV</w:t>
        </w:r>
      </w:hyperlink>
    </w:p>
    <w:p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hyperlink r:id="rId99" w:history="1">
        <w:r w:rsidR="00CD2AC2" w:rsidRPr="00FC49A8">
          <w:rPr>
            <w:rStyle w:val="Hipervnculo"/>
            <w:lang w:val="en-US"/>
          </w:rPr>
          <w:t>http://www.google.com/tv/</w:t>
        </w:r>
      </w:hyperlink>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309" w:name="_Toc280454376"/>
      <w:r>
        <w:lastRenderedPageBreak/>
        <w:t>Glosario</w:t>
      </w:r>
      <w:bookmarkEnd w:id="309"/>
    </w:p>
    <w:p w:rsidR="00770BE8" w:rsidRDefault="00770BE8" w:rsidP="00770BE8">
      <w:proofErr w:type="spellStart"/>
      <w:r w:rsidRPr="00770BE8">
        <w:rPr>
          <w:b/>
        </w:rPr>
        <w:t>Codecs</w:t>
      </w:r>
      <w:proofErr w:type="spellEnd"/>
      <w:r w:rsidRPr="00770BE8">
        <w:rPr>
          <w:b/>
        </w:rPr>
        <w:t>:</w:t>
      </w:r>
      <w:r>
        <w:t xml:space="preserve"> Codificador/decodificador, especificación que utiliza un dispositivo o programa para realizar transformaciones bidireccionales sobre datos y señales.</w:t>
      </w:r>
    </w:p>
    <w:p w:rsidR="00770BE8" w:rsidRDefault="00770BE8" w:rsidP="00770BE8">
      <w:proofErr w:type="spellStart"/>
      <w:r w:rsidRPr="00770BE8">
        <w:rPr>
          <w:b/>
        </w:rPr>
        <w:t>Feedback</w:t>
      </w:r>
      <w:proofErr w:type="spellEnd"/>
      <w:r w:rsidRPr="00770BE8">
        <w:rPr>
          <w:b/>
        </w:rPr>
        <w:t xml:space="preserve">: </w:t>
      </w:r>
      <w:r>
        <w:t>La realimentación o retroalimentación, comunicación de ida  y devuelta.</w:t>
      </w:r>
    </w:p>
    <w:p w:rsidR="00770BE8" w:rsidRDefault="00770BE8" w:rsidP="00770BE8">
      <w:pPr>
        <w:rPr>
          <w:rStyle w:val="intro"/>
        </w:rPr>
      </w:pPr>
      <w:proofErr w:type="spellStart"/>
      <w:r w:rsidRPr="00770BE8">
        <w:rPr>
          <w:b/>
        </w:rPr>
        <w:t>Frameworks:</w:t>
      </w:r>
      <w:del w:id="310" w:author="Rodrigo Riquelme" w:date="2010-12-05T11:46:00Z">
        <w:r w:rsidR="00C43BA3">
          <w:rPr>
            <w:b/>
          </w:rPr>
          <w:delText xml:space="preserve"> </w:delText>
        </w:r>
      </w:del>
      <w:r>
        <w:rPr>
          <w:rStyle w:val="intro"/>
        </w:rPr>
        <w:t>Marco</w:t>
      </w:r>
      <w:proofErr w:type="spellEnd"/>
      <w:r>
        <w:rPr>
          <w:rStyle w:val="intro"/>
        </w:rPr>
        <w:t xml:space="preserve"> de Trabajo, conjunto de herramientas y reglas de desarrollo.</w:t>
      </w:r>
    </w:p>
    <w:p w:rsidR="008D0C4B" w:rsidRPr="00124EA6" w:rsidRDefault="008D0C4B" w:rsidP="008D0C4B">
      <w:pPr>
        <w:rPr>
          <w:lang w:val="es-ES"/>
        </w:rPr>
      </w:pPr>
      <w:proofErr w:type="spellStart"/>
      <w:r w:rsidRPr="008D0C4B">
        <w:rPr>
          <w:b/>
          <w:lang w:val="es-ES"/>
        </w:rPr>
        <w:t>J</w:t>
      </w:r>
      <w:r>
        <w:rPr>
          <w:b/>
          <w:lang w:val="es-ES"/>
        </w:rPr>
        <w:t>avascript</w:t>
      </w:r>
      <w:proofErr w:type="spellEnd"/>
      <w:r w:rsidRPr="008D0C4B">
        <w:rPr>
          <w:b/>
          <w:lang w:val="es-ES"/>
        </w:rPr>
        <w:t>:</w:t>
      </w:r>
      <w:del w:id="311" w:author="Rodrigo Riquelme" w:date="2010-12-05T11:46:00Z">
        <w:r w:rsidR="00C43BA3">
          <w:delText xml:space="preserve"> </w:delText>
        </w:r>
      </w:del>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proofErr w:type="spellStart"/>
      <w:r w:rsidRPr="008D0C4B">
        <w:rPr>
          <w:b/>
        </w:rPr>
        <w:t>Streaming:</w:t>
      </w:r>
      <w:del w:id="312" w:author="Rodrigo Riquelme" w:date="2010-12-05T11:46:00Z">
        <w:r w:rsidR="00C43BA3">
          <w:rPr>
            <w:b/>
          </w:rPr>
          <w:delText xml:space="preserve"> </w:delText>
        </w:r>
      </w:del>
      <w:r>
        <w:t>Sistema</w:t>
      </w:r>
      <w:proofErr w:type="spellEnd"/>
      <w:r>
        <w:t xml:space="preserve"> de envío continúo de información, que permite, por ejemplo, ver un video a medida que se baja de la Red.</w:t>
      </w:r>
    </w:p>
    <w:p w:rsidR="00770BE8" w:rsidRPr="00777734" w:rsidRDefault="00770BE8" w:rsidP="00770BE8">
      <w:proofErr w:type="spellStart"/>
      <w:r w:rsidRPr="008D0C4B">
        <w:rPr>
          <w:b/>
        </w:rPr>
        <w:t>TI:</w:t>
      </w:r>
      <w:del w:id="313" w:author="Rodrigo Riquelme" w:date="2010-12-05T11:46:00Z">
        <w:r w:rsidR="00C43BA3">
          <w:rPr>
            <w:b/>
          </w:rPr>
          <w:delText xml:space="preserve"> </w:delText>
        </w:r>
      </w:del>
      <w:r w:rsidRPr="00777734">
        <w:t>Término</w:t>
      </w:r>
      <w:proofErr w:type="spellEnd"/>
      <w:r w:rsidRPr="00777734">
        <w:t xml:space="preserve"> utilizado para referirse a </w:t>
      </w:r>
      <w:r>
        <w:t>las tecnologías de la información.</w:t>
      </w:r>
    </w:p>
    <w:p w:rsidR="00770BE8" w:rsidRPr="00777734" w:rsidRDefault="00770BE8" w:rsidP="00770BE8">
      <w:proofErr w:type="spellStart"/>
      <w:r w:rsidRPr="008D0C4B">
        <w:rPr>
          <w:b/>
        </w:rPr>
        <w:t>Transmoding:</w:t>
      </w:r>
      <w:del w:id="314" w:author="Rodrigo Riquelme" w:date="2010-12-05T11:46:00Z">
        <w:r w:rsidR="00C43BA3">
          <w:rPr>
            <w:b/>
          </w:rPr>
          <w:delText xml:space="preserve"> </w:delText>
        </w:r>
      </w:del>
      <w:r w:rsidRPr="00777734">
        <w:t>Termino</w:t>
      </w:r>
      <w:proofErr w:type="spellEnd"/>
      <w:r w:rsidRPr="00777734">
        <w:t xml:space="preserve"> utilizado en las </w:t>
      </w:r>
      <w:r>
        <w:t xml:space="preserve">técnicas de </w:t>
      </w:r>
      <w:proofErr w:type="spellStart"/>
      <w:r>
        <w:t>transcodificacion</w:t>
      </w:r>
      <w:proofErr w:type="spellEnd"/>
      <w:r>
        <w:t xml:space="preserve">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315" w:name="_Toc280454377"/>
      <w:proofErr w:type="spellStart"/>
      <w:r w:rsidRPr="0064191E">
        <w:rPr>
          <w:lang w:val="en-US"/>
        </w:rPr>
        <w:lastRenderedPageBreak/>
        <w:t>Acrónimos</w:t>
      </w:r>
      <w:bookmarkEnd w:id="315"/>
      <w:proofErr w:type="spellEnd"/>
    </w:p>
    <w:p w:rsidR="00770BE8" w:rsidRPr="006974D9" w:rsidRDefault="00770BE8" w:rsidP="00770BE8">
      <w:pPr>
        <w:rPr>
          <w:lang w:val="en-US"/>
        </w:rPr>
      </w:pPr>
      <w:r w:rsidRPr="006974D9">
        <w:rPr>
          <w:b/>
          <w:lang w:val="en-US"/>
        </w:rPr>
        <w:t>AJAX:</w:t>
      </w:r>
      <w:r w:rsidR="006974D9" w:rsidRPr="006974D9">
        <w:rPr>
          <w:b/>
          <w:lang w:val="en-US"/>
        </w:rPr>
        <w:t xml:space="preserve"> </w:t>
      </w:r>
      <w:del w:id="316" w:author="Rodrigo Riquelme" w:date="2010-12-05T11:46:00Z">
        <w:r w:rsidR="00C43BA3" w:rsidRPr="006974D9">
          <w:rPr>
            <w:b/>
            <w:lang w:val="en-US"/>
          </w:rPr>
          <w:delText xml:space="preserve"> </w:delText>
        </w:r>
      </w:del>
      <w:proofErr w:type="spellStart"/>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avaScript</w:t>
      </w:r>
      <w:proofErr w:type="spellEnd"/>
      <w:r w:rsidRPr="006974D9">
        <w:rPr>
          <w:lang w:val="en-US"/>
        </w:rPr>
        <w:t xml:space="preserve"> </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6974D9" w:rsidRPr="006974D9">
        <w:rPr>
          <w:b/>
          <w:lang w:val="en-US"/>
        </w:rPr>
        <w:t xml:space="preserve"> </w:t>
      </w:r>
      <w:del w:id="317" w:author="Rodrigo Riquelme" w:date="2010-12-05T11:46:00Z">
        <w:r w:rsidR="00C43BA3" w:rsidRPr="006974D9">
          <w:rPr>
            <w:b/>
            <w:lang w:val="en-US"/>
          </w:rPr>
          <w:delText xml:space="preserve"> </w:delText>
        </w:r>
      </w:del>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9B48C0" w:rsidRDefault="00770BE8" w:rsidP="00770BE8">
      <w:pPr>
        <w:rPr>
          <w:rStyle w:val="nfasis"/>
        </w:rPr>
      </w:pPr>
      <w:r w:rsidRPr="009B48C0">
        <w:rPr>
          <w:b/>
        </w:rPr>
        <w:t>IBM:</w:t>
      </w:r>
      <w:r w:rsidRPr="009B48C0">
        <w:t xml:space="preserve"> International Business Machines.</w:t>
      </w:r>
    </w:p>
    <w:p w:rsidR="00770BE8" w:rsidRPr="009B48C0" w:rsidRDefault="00770BE8" w:rsidP="00770BE8">
      <w:pPr>
        <w:rPr>
          <w:rStyle w:val="nfasis"/>
        </w:rPr>
      </w:pPr>
      <w:proofErr w:type="spellStart"/>
      <w:r w:rsidRPr="009B48C0">
        <w:rPr>
          <w:b/>
        </w:rPr>
        <w:t>IP:</w:t>
      </w:r>
      <w:del w:id="318" w:author="Rodrigo Riquelme" w:date="2010-12-05T11:46:00Z">
        <w:r w:rsidR="00C43BA3" w:rsidRPr="009B48C0">
          <w:rPr>
            <w:b/>
          </w:rPr>
          <w:delText xml:space="preserve"> </w:delText>
        </w:r>
      </w:del>
      <w:r w:rsidRPr="009B48C0">
        <w:t>Protocolo</w:t>
      </w:r>
      <w:proofErr w:type="spellEnd"/>
      <w:r w:rsidRPr="009B48C0">
        <w:t xml:space="preserve">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proofErr w:type="spellStart"/>
      <w:r w:rsidRPr="008D0C4B">
        <w:rPr>
          <w:b/>
        </w:rPr>
        <w:t>PHP:</w:t>
      </w:r>
      <w:del w:id="319" w:author="Rodrigo Riquelme" w:date="2010-12-05T11:46:00Z">
        <w:r w:rsidR="00C43BA3">
          <w:rPr>
            <w:b/>
          </w:rPr>
          <w:delText xml:space="preserve"> </w:delText>
        </w:r>
      </w:del>
      <w:r>
        <w:t>L</w:t>
      </w:r>
      <w:r w:rsidRPr="00124EA6">
        <w:t>enguaje</w:t>
      </w:r>
      <w:proofErr w:type="spellEnd"/>
      <w:r w:rsidRPr="00124EA6">
        <w:t xml:space="preserve"> de programación interpretado</w:t>
      </w:r>
      <w:r>
        <w:t>.</w:t>
      </w:r>
    </w:p>
    <w:p w:rsidR="00770BE8" w:rsidRPr="009B48C0" w:rsidRDefault="00770BE8" w:rsidP="00770BE8">
      <w:r w:rsidRPr="009B48C0">
        <w:rPr>
          <w:b/>
        </w:rPr>
        <w:t>PSP:</w:t>
      </w:r>
      <w:r w:rsidRPr="009B48C0">
        <w:t xml:space="preserve"> PlayStation Portable.</w:t>
      </w:r>
    </w:p>
    <w:p w:rsidR="00770BE8" w:rsidRPr="009B48C0" w:rsidRDefault="00770BE8" w:rsidP="00770BE8">
      <w:pPr>
        <w:rPr>
          <w:rStyle w:val="nfasis"/>
        </w:rPr>
      </w:pPr>
      <w:proofErr w:type="spellStart"/>
      <w:r w:rsidRPr="009B48C0">
        <w:rPr>
          <w:b/>
          <w:szCs w:val="24"/>
        </w:rPr>
        <w:t>REST:</w:t>
      </w:r>
      <w:del w:id="320" w:author="Rodrigo Riquelme" w:date="2010-12-05T11:46:00Z">
        <w:r w:rsidR="00C43BA3" w:rsidRPr="009B48C0">
          <w:rPr>
            <w:b/>
            <w:szCs w:val="24"/>
          </w:rPr>
          <w:delText xml:space="preserve"> </w:delText>
        </w:r>
      </w:del>
      <w:r w:rsidRPr="009B48C0">
        <w:rPr>
          <w:szCs w:val="24"/>
        </w:rPr>
        <w:t>Representational</w:t>
      </w:r>
      <w:proofErr w:type="spellEnd"/>
      <w:r w:rsidRPr="009B48C0">
        <w:rPr>
          <w:szCs w:val="24"/>
        </w:rPr>
        <w:t xml:space="preserve"> </w:t>
      </w:r>
      <w:proofErr w:type="spellStart"/>
      <w:r w:rsidRPr="009B48C0">
        <w:rPr>
          <w:szCs w:val="24"/>
        </w:rPr>
        <w:t>State</w:t>
      </w:r>
      <w:proofErr w:type="spellEnd"/>
      <w:r w:rsidRPr="009B48C0">
        <w:rPr>
          <w:szCs w:val="24"/>
        </w:rPr>
        <w:t xml:space="preserve"> Transfer.</w:t>
      </w:r>
    </w:p>
    <w:p w:rsidR="00770BE8" w:rsidRPr="00124EA6" w:rsidRDefault="00770BE8" w:rsidP="00770BE8">
      <w:pPr>
        <w:rPr>
          <w:szCs w:val="24"/>
          <w:lang w:val="es-ES"/>
        </w:rPr>
      </w:pPr>
      <w:r w:rsidRPr="008D0C4B">
        <w:rPr>
          <w:b/>
          <w:szCs w:val="24"/>
          <w:lang w:val="es-ES"/>
        </w:rPr>
        <w:lastRenderedPageBreak/>
        <w:t>RPC:</w:t>
      </w:r>
      <w:del w:id="321" w:author="Rodrigo Riquelme" w:date="2010-12-05T11:46:00Z">
        <w:r w:rsidR="00C43BA3">
          <w:delText xml:space="preserve"> </w:delText>
        </w:r>
      </w:del>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proofErr w:type="spellStart"/>
      <w:r w:rsidRPr="008D0C4B">
        <w:rPr>
          <w:b/>
          <w:szCs w:val="24"/>
          <w:lang w:val="en-US"/>
        </w:rPr>
        <w:t>RSS</w:t>
      </w:r>
      <w:proofErr w:type="gramStart"/>
      <w:r w:rsidRPr="008D0C4B">
        <w:rPr>
          <w:b/>
          <w:szCs w:val="24"/>
          <w:lang w:val="en-US"/>
        </w:rPr>
        <w:t>:</w:t>
      </w:r>
      <w:proofErr w:type="gramEnd"/>
      <w:del w:id="322" w:author="Rodrigo Riquelme" w:date="2010-12-05T11:46:00Z">
        <w:r w:rsidR="00C43BA3">
          <w:rPr>
            <w:b/>
            <w:szCs w:val="24"/>
            <w:lang w:val="en-US"/>
          </w:rPr>
          <w:delText xml:space="preserve"> </w:delText>
        </w:r>
      </w:del>
      <w:r w:rsidRPr="00777734">
        <w:rPr>
          <w:szCs w:val="24"/>
          <w:lang w:val="en-US"/>
        </w:rPr>
        <w:t>Site</w:t>
      </w:r>
      <w:proofErr w:type="spellEnd"/>
      <w:r w:rsidRPr="00777734">
        <w:rPr>
          <w:szCs w:val="24"/>
          <w:lang w:val="en-US"/>
        </w:rPr>
        <w:t xml:space="preserve"> </w:t>
      </w:r>
      <w:proofErr w:type="spellStart"/>
      <w:r w:rsidRPr="00777734">
        <w:rPr>
          <w:szCs w:val="24"/>
          <w:lang w:val="en-US"/>
        </w:rPr>
        <w:t>Sumary</w:t>
      </w:r>
      <w:proofErr w:type="spellEnd"/>
      <w:r w:rsidRPr="00777734">
        <w:rPr>
          <w:szCs w:val="24"/>
          <w:lang w:val="en-US"/>
        </w:rPr>
        <w:t xml:space="preserve"> or Rich Site </w:t>
      </w:r>
      <w:proofErr w:type="spellStart"/>
      <w:r w:rsidRPr="00777734">
        <w:rPr>
          <w:szCs w:val="24"/>
          <w:lang w:val="en-US"/>
        </w:rPr>
        <w:t>Sumary</w:t>
      </w:r>
      <w:proofErr w:type="spellEnd"/>
      <w:r w:rsidRPr="00777734">
        <w:rPr>
          <w:szCs w:val="24"/>
          <w:lang w:val="en-US"/>
        </w:rPr>
        <w:t>.</w:t>
      </w:r>
    </w:p>
    <w:p w:rsidR="00770BE8" w:rsidRPr="00124EA6" w:rsidRDefault="00770BE8" w:rsidP="00770BE8">
      <w:proofErr w:type="spellStart"/>
      <w:r w:rsidRPr="008D0C4B">
        <w:rPr>
          <w:b/>
        </w:rPr>
        <w:t>SCRUM:</w:t>
      </w:r>
      <w:del w:id="323" w:author="Rodrigo Riquelme" w:date="2010-12-05T11:46:00Z">
        <w:r w:rsidR="00C43BA3">
          <w:rPr>
            <w:b/>
          </w:rPr>
          <w:delText xml:space="preserve"> </w:delText>
        </w:r>
      </w:del>
      <w:r>
        <w:rPr>
          <w:bCs/>
        </w:rPr>
        <w:t>M</w:t>
      </w:r>
      <w:r w:rsidRPr="00124EA6">
        <w:t>etodología</w:t>
      </w:r>
      <w:proofErr w:type="spellEnd"/>
      <w:r w:rsidRPr="00124EA6">
        <w:t xml:space="preserve">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C43BA3">
        <w:rPr>
          <w:b/>
          <w:szCs w:val="24"/>
        </w:rPr>
        <w:t xml:space="preserve"> </w:t>
      </w:r>
      <w:proofErr w:type="spellStart"/>
      <w:r w:rsidRPr="00124EA6">
        <w:rPr>
          <w:szCs w:val="24"/>
        </w:rPr>
        <w:t>Sorenson</w:t>
      </w:r>
      <w:proofErr w:type="spellEnd"/>
      <w:r w:rsidRPr="00124EA6">
        <w:rPr>
          <w:szCs w:val="24"/>
        </w:rPr>
        <w:t xml:space="preserve"> video </w:t>
      </w:r>
      <w:proofErr w:type="spellStart"/>
      <w:r w:rsidRPr="00124EA6">
        <w:rPr>
          <w:szCs w:val="24"/>
        </w:rPr>
        <w:t>Quantizer</w:t>
      </w:r>
      <w:proofErr w:type="spellEnd"/>
      <w:r>
        <w:rPr>
          <w:szCs w:val="24"/>
        </w:rPr>
        <w:t>.</w:t>
      </w:r>
    </w:p>
    <w:p w:rsidR="00770BE8" w:rsidRPr="00124EA6" w:rsidRDefault="00770BE8" w:rsidP="00770BE8">
      <w:r w:rsidRPr="008D0C4B">
        <w:rPr>
          <w:b/>
        </w:rPr>
        <w:t>TCP:</w:t>
      </w:r>
      <w:r w:rsidR="00C43BA3">
        <w:rPr>
          <w:b/>
        </w:rPr>
        <w:t xml:space="preserve"> </w:t>
      </w:r>
      <w:r>
        <w:t>P</w:t>
      </w:r>
      <w:r w:rsidRPr="00124EA6">
        <w:t>rotocolo de control de Transmisión</w:t>
      </w:r>
      <w:r>
        <w:t>.</w:t>
      </w:r>
    </w:p>
    <w:p w:rsidR="00770BE8" w:rsidRPr="00124EA6" w:rsidRDefault="00770BE8" w:rsidP="00770BE8">
      <w:r w:rsidRPr="008D0C4B">
        <w:rPr>
          <w:b/>
        </w:rPr>
        <w:t>URL:</w:t>
      </w:r>
      <w:r w:rsidR="00C43BA3">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Pr="00124EA6">
        <w:t xml:space="preserve"> </w:t>
      </w:r>
      <w:r w:rsidR="006974D9">
        <w:t xml:space="preserve">Extensible </w:t>
      </w:r>
      <w:proofErr w:type="spellStart"/>
      <w:r w:rsidR="006974D9">
        <w:t>Markup</w:t>
      </w:r>
      <w:proofErr w:type="spellEnd"/>
      <w:r w:rsidR="006974D9">
        <w:t xml:space="preserve"> </w:t>
      </w:r>
      <w:proofErr w:type="spellStart"/>
      <w:r w:rsidR="006974D9">
        <w:t>Language</w:t>
      </w:r>
      <w:proofErr w:type="spellEnd"/>
      <w:r>
        <w:t>.</w:t>
      </w:r>
    </w:p>
    <w:p w:rsidR="00770BE8" w:rsidRDefault="00770BE8" w:rsidP="00770BE8">
      <w:r w:rsidRPr="008D0C4B">
        <w:rPr>
          <w:b/>
        </w:rPr>
        <w:t>XP:</w:t>
      </w:r>
      <w:r w:rsidR="00C43BA3">
        <w:rPr>
          <w:bCs/>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0"/>
      <w:headerReference w:type="default" r:id="rId101"/>
      <w:footerReference w:type="even" r:id="rId102"/>
      <w:footerReference w:type="default" r:id="rId103"/>
      <w:headerReference w:type="first" r:id="rId104"/>
      <w:footerReference w:type="first" r:id="rId105"/>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C28DF" w:rsidRDefault="00FC28DF">
      <w:pPr>
        <w:spacing w:before="0" w:after="0" w:line="240" w:lineRule="auto"/>
      </w:pPr>
      <w:r>
        <w:separator/>
      </w:r>
    </w:p>
  </w:endnote>
  <w:endnote w:type="continuationSeparator" w:id="0">
    <w:p w:rsidR="00FC28DF" w:rsidRDefault="00FC28DF">
      <w:pPr>
        <w:spacing w:before="0" w:after="0" w:line="240" w:lineRule="auto"/>
      </w:pPr>
      <w:r>
        <w:continuationSeparator/>
      </w:r>
    </w:p>
  </w:endnote>
  <w:endnote w:type="continuationNotice" w:id="1">
    <w:p w:rsidR="00FC28DF" w:rsidRDefault="00FC28DF">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Bdr>
        <w:bottom w:val="single" w:sz="8" w:space="1" w:color="000000"/>
      </w:pBdr>
    </w:pPr>
  </w:p>
  <w:tbl>
    <w:tblPr>
      <w:tblW w:w="0" w:type="auto"/>
      <w:tblLayout w:type="fixed"/>
      <w:tblLook w:val="0000"/>
    </w:tblPr>
    <w:tblGrid>
      <w:gridCol w:w="1242"/>
      <w:gridCol w:w="7668"/>
    </w:tblGrid>
    <w:tr w:rsidR="006C063B">
      <w:tc>
        <w:tcPr>
          <w:tcW w:w="1242" w:type="dxa"/>
          <w:shd w:val="clear" w:color="auto" w:fill="auto"/>
        </w:tcPr>
        <w:p w:rsidR="006C063B" w:rsidRDefault="006C063B">
          <w:pPr>
            <w:pStyle w:val="Piedepgina"/>
            <w:snapToGrid w:val="0"/>
            <w:rPr>
              <w:b/>
              <w:sz w:val="16"/>
              <w:szCs w:val="16"/>
            </w:rPr>
          </w:pPr>
          <w:r>
            <w:rPr>
              <w:b/>
              <w:sz w:val="16"/>
              <w:szCs w:val="16"/>
            </w:rPr>
            <w:t>Profesor:</w:t>
          </w:r>
        </w:p>
      </w:tc>
      <w:tc>
        <w:tcPr>
          <w:tcW w:w="7668" w:type="dxa"/>
          <w:shd w:val="clear" w:color="auto" w:fill="auto"/>
        </w:tcPr>
        <w:p w:rsidR="006C063B" w:rsidRDefault="006C063B" w:rsidP="0048078F">
          <w:pPr>
            <w:pStyle w:val="Piedepgina"/>
            <w:snapToGrid w:val="0"/>
            <w:jc w:val="left"/>
            <w:rPr>
              <w:sz w:val="16"/>
              <w:szCs w:val="16"/>
            </w:rPr>
          </w:pPr>
          <w:proofErr w:type="spellStart"/>
          <w:r>
            <w:rPr>
              <w:sz w:val="16"/>
              <w:szCs w:val="16"/>
            </w:rPr>
            <w:t>Dahianna</w:t>
          </w:r>
          <w:proofErr w:type="spellEnd"/>
          <w:r>
            <w:rPr>
              <w:sz w:val="16"/>
              <w:szCs w:val="16"/>
            </w:rPr>
            <w:t xml:space="preserve"> Vega L.                                                                                                                                                Página   </w:t>
          </w:r>
          <w:r>
            <w:rPr>
              <w:sz w:val="16"/>
              <w:szCs w:val="16"/>
            </w:rPr>
            <w:fldChar w:fldCharType="begin"/>
          </w:r>
          <w:r>
            <w:rPr>
              <w:sz w:val="16"/>
              <w:szCs w:val="16"/>
            </w:rPr>
            <w:instrText xml:space="preserve"> PAGE </w:instrText>
          </w:r>
          <w:r>
            <w:rPr>
              <w:sz w:val="16"/>
              <w:szCs w:val="16"/>
            </w:rPr>
            <w:fldChar w:fldCharType="separate"/>
          </w:r>
          <w:r w:rsidR="008D0A9D">
            <w:rPr>
              <w:noProof/>
              <w:sz w:val="16"/>
              <w:szCs w:val="16"/>
            </w:rPr>
            <w:t>2</w:t>
          </w:r>
          <w:r>
            <w:rPr>
              <w:sz w:val="16"/>
              <w:szCs w:val="16"/>
            </w:rPr>
            <w:fldChar w:fldCharType="end"/>
          </w:r>
          <w:r>
            <w:rPr>
              <w:sz w:val="16"/>
              <w:szCs w:val="16"/>
            </w:rPr>
            <w:t xml:space="preserve"> de </w:t>
          </w:r>
          <w:fldSimple w:instr=" NUMPAGES   \* MERGEFORMAT ">
            <w:r w:rsidR="008D0A9D" w:rsidRPr="008D0A9D">
              <w:rPr>
                <w:noProof/>
                <w:sz w:val="16"/>
                <w:szCs w:val="16"/>
              </w:rPr>
              <w:t>153</w:t>
            </w:r>
          </w:fldSimple>
        </w:p>
      </w:tc>
    </w:tr>
    <w:tr w:rsidR="006C063B">
      <w:tc>
        <w:tcPr>
          <w:tcW w:w="1242" w:type="dxa"/>
          <w:shd w:val="clear" w:color="auto" w:fill="auto"/>
        </w:tcPr>
        <w:p w:rsidR="006C063B" w:rsidRDefault="006C063B">
          <w:pPr>
            <w:pStyle w:val="Piedepgina"/>
            <w:snapToGrid w:val="0"/>
            <w:rPr>
              <w:b/>
              <w:sz w:val="16"/>
              <w:szCs w:val="16"/>
            </w:rPr>
          </w:pPr>
          <w:r>
            <w:rPr>
              <w:b/>
              <w:sz w:val="16"/>
              <w:szCs w:val="16"/>
            </w:rPr>
            <w:t>Alumnos:</w:t>
          </w:r>
        </w:p>
      </w:tc>
      <w:tc>
        <w:tcPr>
          <w:tcW w:w="7668" w:type="dxa"/>
          <w:shd w:val="clear" w:color="auto" w:fill="auto"/>
        </w:tcPr>
        <w:p w:rsidR="006C063B" w:rsidRDefault="006C063B">
          <w:pPr>
            <w:pStyle w:val="Piedepgina"/>
            <w:snapToGrid w:val="0"/>
            <w:rPr>
              <w:sz w:val="16"/>
              <w:szCs w:val="16"/>
            </w:rPr>
          </w:pPr>
          <w:r>
            <w:rPr>
              <w:sz w:val="16"/>
              <w:szCs w:val="16"/>
            </w:rPr>
            <w:t>Rogelio Elías, Rodrigo Riquelme, Manuel Canales</w:t>
          </w:r>
        </w:p>
      </w:tc>
    </w:tr>
    <w:tr w:rsidR="006C063B">
      <w:tc>
        <w:tcPr>
          <w:tcW w:w="1242" w:type="dxa"/>
          <w:shd w:val="clear" w:color="auto" w:fill="auto"/>
        </w:tcPr>
        <w:p w:rsidR="006C063B" w:rsidRDefault="006C063B">
          <w:pPr>
            <w:pStyle w:val="Piedepgina"/>
            <w:snapToGrid w:val="0"/>
            <w:rPr>
              <w:b/>
              <w:sz w:val="16"/>
              <w:szCs w:val="16"/>
            </w:rPr>
          </w:pPr>
          <w:r>
            <w:rPr>
              <w:b/>
              <w:sz w:val="16"/>
              <w:szCs w:val="16"/>
            </w:rPr>
            <w:t>Tema:</w:t>
          </w:r>
        </w:p>
      </w:tc>
      <w:tc>
        <w:tcPr>
          <w:tcW w:w="7668" w:type="dxa"/>
          <w:shd w:val="clear" w:color="auto" w:fill="auto"/>
        </w:tcPr>
        <w:p w:rsidR="006C063B" w:rsidRDefault="006C063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6C063B" w:rsidRDefault="006C063B">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C28DF" w:rsidRDefault="00FC28DF">
      <w:pPr>
        <w:spacing w:before="0" w:after="0" w:line="240" w:lineRule="auto"/>
      </w:pPr>
      <w:r>
        <w:separator/>
      </w:r>
    </w:p>
  </w:footnote>
  <w:footnote w:type="continuationSeparator" w:id="0">
    <w:p w:rsidR="00FC28DF" w:rsidRDefault="00FC28DF">
      <w:pPr>
        <w:spacing w:before="0" w:after="0" w:line="240" w:lineRule="auto"/>
      </w:pPr>
      <w:r>
        <w:continuationSeparator/>
      </w:r>
    </w:p>
  </w:footnote>
  <w:footnote w:type="continuationNotice" w:id="1">
    <w:p w:rsidR="00FC28DF" w:rsidRDefault="00FC28DF">
      <w:pPr>
        <w:spacing w:before="0" w:after="0" w:line="240" w:lineRule="auto"/>
      </w:pPr>
    </w:p>
  </w:footnote>
  <w:footnote w:id="2">
    <w:p w:rsidR="006C063B" w:rsidRDefault="006C063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6C063B" w:rsidRPr="00E06820" w:rsidRDefault="006C063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6C063B" w:rsidRPr="00750000" w:rsidRDefault="006C063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6C063B" w:rsidRPr="007C34C3" w:rsidRDefault="006C063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w:t>
      </w:r>
      <w:proofErr w:type="gramStart"/>
      <w:r w:rsidRPr="007C34C3">
        <w:rPr>
          <w:sz w:val="20"/>
          <w:szCs w:val="20"/>
          <w:lang w:val="en-US"/>
        </w:rPr>
        <w:t>?,</w:t>
      </w:r>
      <w:proofErr w:type="gramEnd"/>
      <w:r w:rsidRPr="007C34C3">
        <w:rPr>
          <w:sz w:val="20"/>
          <w:szCs w:val="20"/>
          <w:lang w:val="en-US"/>
        </w:rPr>
        <w:t xml:space="preserve"> Matt Voss. </w:t>
      </w:r>
      <w:proofErr w:type="gramStart"/>
      <w:r w:rsidRPr="007C34C3">
        <w:rPr>
          <w:sz w:val="20"/>
          <w:szCs w:val="20"/>
          <w:lang w:val="en-US"/>
        </w:rPr>
        <w:t>Texas A&amp;M University.</w:t>
      </w:r>
      <w:proofErr w:type="gramEnd"/>
      <w:r w:rsidRPr="008B6BC9">
        <w:fldChar w:fldCharType="begin"/>
      </w:r>
      <w:r w:rsidRPr="00E06820">
        <w:rPr>
          <w:lang w:val="en-US"/>
        </w:rPr>
        <w:instrText xml:space="preserve"> HYPERLINK "http://helpdesk.doit.wisc.edu/helpdesk/page.php?id=5325" </w:instrText>
      </w:r>
      <w:r w:rsidRPr="008B6BC9">
        <w:fldChar w:fldCharType="separate"/>
      </w:r>
      <w:r w:rsidRPr="007C34C3">
        <w:rPr>
          <w:rStyle w:val="Hipervnculo"/>
          <w:sz w:val="20"/>
          <w:szCs w:val="20"/>
          <w:lang w:val="en-US"/>
        </w:rPr>
        <w:t>http://helpdesk.doit.wisc.edu/helpdesk/page.php?id=5325</w:t>
      </w:r>
      <w:r>
        <w:rPr>
          <w:rStyle w:val="Hipervnculo"/>
          <w:sz w:val="20"/>
          <w:szCs w:val="20"/>
          <w:lang w:val="en-US"/>
        </w:rPr>
        <w:fldChar w:fldCharType="end"/>
      </w:r>
    </w:p>
    <w:p w:rsidR="006C063B" w:rsidRPr="007C34C3" w:rsidRDefault="006C063B" w:rsidP="007C0EE8">
      <w:pPr>
        <w:pStyle w:val="Textonotapie"/>
        <w:rPr>
          <w:lang w:val="en-US"/>
        </w:rPr>
      </w:pPr>
    </w:p>
  </w:footnote>
  <w:footnote w:id="6">
    <w:p w:rsidR="006C063B" w:rsidRPr="00FF7249" w:rsidRDefault="006C063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w:t>
      </w:r>
      <w:proofErr w:type="gramStart"/>
      <w:r w:rsidRPr="00FF7249">
        <w:rPr>
          <w:sz w:val="20"/>
          <w:szCs w:val="20"/>
          <w:lang w:val="en-US"/>
        </w:rPr>
        <w:t>?,</w:t>
      </w:r>
      <w:proofErr w:type="gramEnd"/>
      <w:r w:rsidRPr="00FF7249">
        <w:rPr>
          <w:sz w:val="20"/>
          <w:szCs w:val="20"/>
          <w:lang w:val="en-US"/>
        </w:rPr>
        <w:t xml:space="preserve"> Matt Voss. </w:t>
      </w:r>
      <w:proofErr w:type="gramStart"/>
      <w:r w:rsidRPr="00FF7249">
        <w:rPr>
          <w:sz w:val="20"/>
          <w:szCs w:val="20"/>
          <w:lang w:val="en-US"/>
        </w:rPr>
        <w:t>Texas A&amp;M University.</w:t>
      </w:r>
      <w:proofErr w:type="gramEnd"/>
      <w:hyperlink r:id="rId4" w:history="1">
        <w:r w:rsidRPr="00FF7249">
          <w:rPr>
            <w:rStyle w:val="Hipervnculo"/>
            <w:sz w:val="20"/>
            <w:szCs w:val="20"/>
            <w:lang w:val="en-US"/>
          </w:rPr>
          <w:t>http://helpdesk.doit.wisc.edu/helpdesk/page.php?id=5325</w:t>
        </w:r>
      </w:hyperlink>
    </w:p>
  </w:footnote>
  <w:footnote w:id="7">
    <w:p w:rsidR="006C063B" w:rsidRPr="00894735" w:rsidRDefault="006C063B" w:rsidP="007C0EE8">
      <w:pPr>
        <w:pStyle w:val="Textonotapie"/>
        <w:tabs>
          <w:tab w:val="left" w:pos="5610"/>
        </w:tabs>
        <w:rPr>
          <w:lang w:val="en-US"/>
        </w:rPr>
      </w:pPr>
      <w:r>
        <w:rPr>
          <w:rStyle w:val="Refdenotaalpie"/>
        </w:rPr>
        <w:footnoteRef/>
      </w:r>
      <w:r w:rsidRPr="00B7626F">
        <w:rPr>
          <w:lang w:val="en-US"/>
        </w:rPr>
        <w:t xml:space="preserve"> HTML5, W3C </w:t>
      </w:r>
      <w:hyperlink r:id="rId5" w:history="1">
        <w:r w:rsidRPr="00894735">
          <w:rPr>
            <w:rStyle w:val="Hipervnculo"/>
            <w:lang w:val="en-US"/>
          </w:rPr>
          <w:t>http://dev.w3.org/html5/spec/</w:t>
        </w:r>
      </w:hyperlink>
    </w:p>
  </w:footnote>
  <w:footnote w:id="8">
    <w:p w:rsidR="006C063B" w:rsidRPr="007C0EE8" w:rsidRDefault="006C063B" w:rsidP="007C0EE8">
      <w:pPr>
        <w:pStyle w:val="Textonotapie"/>
      </w:pPr>
      <w:r>
        <w:rPr>
          <w:rStyle w:val="Refdenotaalpie"/>
        </w:rPr>
        <w:footnoteRef/>
      </w:r>
      <w:r w:rsidRPr="007C0EE8">
        <w:t xml:space="preserve"> Extreme </w:t>
      </w:r>
      <w:proofErr w:type="spellStart"/>
      <w:r w:rsidRPr="007C0EE8">
        <w:t>Programming</w:t>
      </w:r>
      <w:proofErr w:type="spellEnd"/>
      <w:r w:rsidRPr="007C0EE8">
        <w:t xml:space="preserve">, Dos Ideas </w:t>
      </w:r>
      <w:hyperlink r:id="rId6" w:history="1">
        <w:r w:rsidRPr="007C0EE8">
          <w:rPr>
            <w:rStyle w:val="Hipervnculo"/>
          </w:rPr>
          <w:t>http://www.dosideas.com/wiki/Extreme_Programming</w:t>
        </w:r>
      </w:hyperlink>
    </w:p>
  </w:footnote>
  <w:footnote w:id="9">
    <w:p w:rsidR="006C063B" w:rsidRPr="00621B28" w:rsidRDefault="006C063B" w:rsidP="007C0EE8">
      <w:pPr>
        <w:pStyle w:val="Textoindependienteprimerasangra2"/>
        <w:ind w:left="0"/>
        <w:jc w:val="left"/>
        <w:rPr>
          <w:sz w:val="20"/>
          <w:szCs w:val="20"/>
        </w:rPr>
      </w:pPr>
      <w:r>
        <w:rPr>
          <w:rStyle w:val="Refdenotaalpie"/>
        </w:rPr>
        <w:footnoteRef/>
      </w:r>
      <w:r w:rsidRPr="00621B28">
        <w:rPr>
          <w:sz w:val="20"/>
          <w:szCs w:val="20"/>
        </w:rPr>
        <w:t xml:space="preserve">Extreme </w:t>
      </w:r>
      <w:proofErr w:type="spellStart"/>
      <w:r w:rsidRPr="00621B28">
        <w:rPr>
          <w:sz w:val="20"/>
          <w:szCs w:val="20"/>
        </w:rPr>
        <w:t>Programming</w:t>
      </w:r>
      <w:proofErr w:type="spellEnd"/>
      <w:r w:rsidRPr="00621B28">
        <w:rPr>
          <w:sz w:val="20"/>
          <w:szCs w:val="20"/>
        </w:rPr>
        <w:t>, Universidad La República, Uruguay</w:t>
      </w:r>
      <w:hyperlink r:id="rId7" w:history="1">
        <w:r w:rsidRPr="00621B28">
          <w:rPr>
            <w:rStyle w:val="Hipervnculo"/>
            <w:sz w:val="20"/>
            <w:szCs w:val="20"/>
          </w:rPr>
          <w:t>http://iie.fing.edu.uy/~nacho/blandos/seminario/XProg1.html</w:t>
        </w:r>
      </w:hyperlink>
    </w:p>
    <w:p w:rsidR="006C063B" w:rsidRDefault="006C063B" w:rsidP="007C0EE8">
      <w:pPr>
        <w:pStyle w:val="Textonotapie"/>
      </w:pPr>
    </w:p>
    <w:p w:rsidR="006C063B" w:rsidRPr="00621B28" w:rsidRDefault="006C063B" w:rsidP="007C0EE8">
      <w:pPr>
        <w:pStyle w:val="Textonotapie"/>
      </w:pPr>
    </w:p>
  </w:footnote>
  <w:footnote w:id="10">
    <w:p w:rsidR="006C063B" w:rsidRDefault="006C063B" w:rsidP="007C0EE8">
      <w:pPr>
        <w:pStyle w:val="Textonotapie"/>
      </w:pPr>
      <w:r>
        <w:rPr>
          <w:rStyle w:val="Refdenotaalpie"/>
        </w:rPr>
        <w:footnoteRef/>
      </w:r>
      <w:proofErr w:type="spellStart"/>
      <w:r>
        <w:t>Scrum</w:t>
      </w:r>
      <w:proofErr w:type="spellEnd"/>
      <w:r>
        <w:t xml:space="preserve">, Dos Ideas </w:t>
      </w:r>
      <w:hyperlink r:id="rId8" w:history="1">
        <w:r w:rsidRPr="00D50BAB">
          <w:rPr>
            <w:rStyle w:val="Hipervnculo"/>
          </w:rPr>
          <w:t>http://www.dosideas.com/wiki/Scrum</w:t>
        </w:r>
      </w:hyperlink>
    </w:p>
  </w:footnote>
  <w:footnote w:id="11">
    <w:p w:rsidR="006C063B" w:rsidRPr="00460025" w:rsidRDefault="006C063B">
      <w:pPr>
        <w:pStyle w:val="Textonotapie"/>
        <w:rPr>
          <w:lang w:val="en-US"/>
        </w:rPr>
      </w:pPr>
      <w:r>
        <w:rPr>
          <w:rStyle w:val="Refdenotaalpie"/>
        </w:rPr>
        <w:footnoteRef/>
      </w:r>
      <w:r w:rsidRPr="00460025">
        <w:rPr>
          <w:lang w:val="en-US"/>
        </w:rPr>
        <w:t>The Cathedral &amp; the Bazaar - Eric S. Raymond - O'Reilly Media 2001</w:t>
      </w:r>
    </w:p>
  </w:footnote>
  <w:footnote w:id="12">
    <w:p w:rsidR="006C063B" w:rsidRDefault="006C063B">
      <w:pPr>
        <w:pStyle w:val="Textonotapie"/>
      </w:pPr>
      <w:r>
        <w:rPr>
          <w:rStyle w:val="Refdenotaalpie"/>
        </w:rPr>
        <w:footnoteRef/>
      </w:r>
      <w:r>
        <w:t xml:space="preserve"> Licencia GPL GNU v2 </w:t>
      </w:r>
      <w:hyperlink r:id="rId9" w:history="1">
        <w:r w:rsidRPr="00142AB7">
          <w:rPr>
            <w:rStyle w:val="Hipervnculo"/>
          </w:rPr>
          <w:t>http://www.gnu.org/licenses/gpl-2.0.html</w:t>
        </w:r>
      </w:hyperlink>
    </w:p>
  </w:footnote>
  <w:footnote w:id="13">
    <w:p w:rsidR="006C063B" w:rsidRPr="00621B28" w:rsidRDefault="006C063B" w:rsidP="007C0EE8">
      <w:pPr>
        <w:pStyle w:val="Textonotapie"/>
      </w:pPr>
      <w:r>
        <w:rPr>
          <w:rStyle w:val="Refdenotaalpie"/>
        </w:rPr>
        <w:footnoteRef/>
      </w:r>
      <w:r w:rsidRPr="00621B28">
        <w:rPr>
          <w:rFonts w:cs="Arial"/>
          <w:szCs w:val="24"/>
        </w:rPr>
        <w:t xml:space="preserve">Google Video, </w:t>
      </w:r>
      <w:proofErr w:type="spellStart"/>
      <w:r w:rsidRPr="00621B28">
        <w:rPr>
          <w:rFonts w:cs="Arial"/>
          <w:szCs w:val="24"/>
        </w:rPr>
        <w:t>Wikipedia</w:t>
      </w:r>
      <w:proofErr w:type="spellEnd"/>
      <w:r w:rsidRPr="00621B28">
        <w:rPr>
          <w:rFonts w:cs="Arial"/>
          <w:szCs w:val="24"/>
        </w:rPr>
        <w:t xml:space="preserve"> </w:t>
      </w:r>
      <w:hyperlink r:id="rId10"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tbl>
    <w:tblPr>
      <w:tblW w:w="0" w:type="auto"/>
      <w:tblLayout w:type="fixed"/>
      <w:tblLook w:val="0000"/>
    </w:tblPr>
    <w:tblGrid>
      <w:gridCol w:w="2277"/>
      <w:gridCol w:w="4377"/>
      <w:gridCol w:w="2277"/>
    </w:tblGrid>
    <w:tr w:rsidR="006C063B">
      <w:trPr>
        <w:trHeight w:val="899"/>
      </w:trPr>
      <w:tc>
        <w:tcPr>
          <w:tcW w:w="2277" w:type="dxa"/>
          <w:shd w:val="clear" w:color="auto" w:fill="auto"/>
        </w:tcPr>
        <w:p w:rsidR="006C063B" w:rsidRDefault="006C063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6C063B" w:rsidRDefault="006C063B">
          <w:pPr>
            <w:pStyle w:val="Encabezado"/>
            <w:snapToGrid w:val="0"/>
            <w:jc w:val="center"/>
            <w:rPr>
              <w:sz w:val="16"/>
              <w:szCs w:val="16"/>
            </w:rPr>
          </w:pPr>
          <w:r>
            <w:rPr>
              <w:sz w:val="16"/>
              <w:szCs w:val="16"/>
            </w:rPr>
            <w:t>Universidad de Viña del Mar</w:t>
          </w:r>
        </w:p>
        <w:p w:rsidR="006C063B" w:rsidRDefault="006C063B">
          <w:pPr>
            <w:pStyle w:val="Encabezado"/>
            <w:jc w:val="center"/>
            <w:rPr>
              <w:sz w:val="16"/>
              <w:szCs w:val="16"/>
            </w:rPr>
          </w:pPr>
          <w:r>
            <w:rPr>
              <w:sz w:val="16"/>
              <w:szCs w:val="16"/>
            </w:rPr>
            <w:t>Ingeniería en Informática</w:t>
          </w:r>
        </w:p>
        <w:p w:rsidR="006C063B" w:rsidRDefault="006C063B">
          <w:pPr>
            <w:pStyle w:val="Encabezado"/>
            <w:jc w:val="center"/>
            <w:rPr>
              <w:sz w:val="16"/>
              <w:szCs w:val="16"/>
            </w:rPr>
          </w:pPr>
          <w:r>
            <w:rPr>
              <w:sz w:val="16"/>
              <w:szCs w:val="16"/>
            </w:rPr>
            <w:t>Propuesta Proyecto de Titulo –  Septiembre 2010</w:t>
          </w:r>
        </w:p>
        <w:p w:rsidR="006C063B" w:rsidRDefault="006C063B">
          <w:pPr>
            <w:pStyle w:val="Encabezado"/>
            <w:jc w:val="center"/>
          </w:pPr>
        </w:p>
      </w:tc>
      <w:tc>
        <w:tcPr>
          <w:tcW w:w="2277" w:type="dxa"/>
          <w:shd w:val="clear" w:color="auto" w:fill="auto"/>
        </w:tcPr>
        <w:p w:rsidR="006C063B" w:rsidRDefault="006C063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6C063B" w:rsidRDefault="006C063B"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7">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3"/>
  </w:num>
  <w:num w:numId="13">
    <w:abstractNumId w:val="24"/>
  </w:num>
  <w:num w:numId="14">
    <w:abstractNumId w:val="32"/>
  </w:num>
  <w:num w:numId="15">
    <w:abstractNumId w:val="30"/>
  </w:num>
  <w:num w:numId="16">
    <w:abstractNumId w:val="8"/>
  </w:num>
  <w:num w:numId="17">
    <w:abstractNumId w:val="18"/>
  </w:num>
  <w:num w:numId="18">
    <w:abstractNumId w:val="21"/>
  </w:num>
  <w:num w:numId="19">
    <w:abstractNumId w:val="9"/>
  </w:num>
  <w:num w:numId="20">
    <w:abstractNumId w:val="33"/>
  </w:num>
  <w:num w:numId="21">
    <w:abstractNumId w:val="27"/>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8"/>
  </w:num>
  <w:num w:numId="25">
    <w:abstractNumId w:val="6"/>
  </w:num>
  <w:num w:numId="26">
    <w:abstractNumId w:val="29"/>
  </w:num>
  <w:num w:numId="27">
    <w:abstractNumId w:val="25"/>
  </w:num>
  <w:num w:numId="28">
    <w:abstractNumId w:val="16"/>
  </w:num>
  <w:num w:numId="29">
    <w:abstractNumId w:val="26"/>
  </w:num>
  <w:num w:numId="30">
    <w:abstractNumId w:val="20"/>
  </w:num>
  <w:num w:numId="31">
    <w:abstractNumId w:val="7"/>
  </w:num>
  <w:num w:numId="32">
    <w:abstractNumId w:val="22"/>
  </w:num>
  <w:num w:numId="33">
    <w:abstractNumId w:val="14"/>
  </w:num>
  <w:num w:numId="34">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spelling="clean" w:grammar="clean"/>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14338"/>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4F17"/>
    <w:rsid w:val="000051F5"/>
    <w:rsid w:val="00005BCC"/>
    <w:rsid w:val="00014739"/>
    <w:rsid w:val="000152F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844BF"/>
    <w:rsid w:val="00086DDA"/>
    <w:rsid w:val="0009007F"/>
    <w:rsid w:val="00091117"/>
    <w:rsid w:val="000924AF"/>
    <w:rsid w:val="0009298E"/>
    <w:rsid w:val="000A0447"/>
    <w:rsid w:val="000A1BB0"/>
    <w:rsid w:val="000A7912"/>
    <w:rsid w:val="000A7B9F"/>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6FD3"/>
    <w:rsid w:val="000E0AEE"/>
    <w:rsid w:val="000E1C37"/>
    <w:rsid w:val="000E54BF"/>
    <w:rsid w:val="000E6BD0"/>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6505"/>
    <w:rsid w:val="001370C2"/>
    <w:rsid w:val="00142AB7"/>
    <w:rsid w:val="00146396"/>
    <w:rsid w:val="00150836"/>
    <w:rsid w:val="001557ED"/>
    <w:rsid w:val="00155E35"/>
    <w:rsid w:val="00161A09"/>
    <w:rsid w:val="001667D4"/>
    <w:rsid w:val="001679AA"/>
    <w:rsid w:val="00167C0E"/>
    <w:rsid w:val="0017190B"/>
    <w:rsid w:val="001775E9"/>
    <w:rsid w:val="001909E0"/>
    <w:rsid w:val="001A5898"/>
    <w:rsid w:val="001A7BA8"/>
    <w:rsid w:val="001B0B70"/>
    <w:rsid w:val="001B5244"/>
    <w:rsid w:val="001B6042"/>
    <w:rsid w:val="001B743C"/>
    <w:rsid w:val="001B7DCE"/>
    <w:rsid w:val="001C0220"/>
    <w:rsid w:val="001C07A4"/>
    <w:rsid w:val="001C57E5"/>
    <w:rsid w:val="001D2C1D"/>
    <w:rsid w:val="001E1937"/>
    <w:rsid w:val="001E464F"/>
    <w:rsid w:val="001F0550"/>
    <w:rsid w:val="001F06F0"/>
    <w:rsid w:val="00202EFE"/>
    <w:rsid w:val="00206594"/>
    <w:rsid w:val="00215C19"/>
    <w:rsid w:val="002239C2"/>
    <w:rsid w:val="00227860"/>
    <w:rsid w:val="00231B87"/>
    <w:rsid w:val="0023357D"/>
    <w:rsid w:val="00234060"/>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7305"/>
    <w:rsid w:val="00300BBC"/>
    <w:rsid w:val="00302055"/>
    <w:rsid w:val="00302827"/>
    <w:rsid w:val="00302ACA"/>
    <w:rsid w:val="00305A3D"/>
    <w:rsid w:val="00310055"/>
    <w:rsid w:val="0031339F"/>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6979"/>
    <w:rsid w:val="00383797"/>
    <w:rsid w:val="0038599E"/>
    <w:rsid w:val="00391C96"/>
    <w:rsid w:val="00391FD4"/>
    <w:rsid w:val="00392F6C"/>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E0C8E"/>
    <w:rsid w:val="003F33A5"/>
    <w:rsid w:val="003F7ED8"/>
    <w:rsid w:val="004006EB"/>
    <w:rsid w:val="00410993"/>
    <w:rsid w:val="00410A68"/>
    <w:rsid w:val="00413211"/>
    <w:rsid w:val="004141D8"/>
    <w:rsid w:val="00415255"/>
    <w:rsid w:val="00421830"/>
    <w:rsid w:val="00427C5E"/>
    <w:rsid w:val="0043321A"/>
    <w:rsid w:val="004435C7"/>
    <w:rsid w:val="00446FC5"/>
    <w:rsid w:val="00451113"/>
    <w:rsid w:val="00451834"/>
    <w:rsid w:val="00452D69"/>
    <w:rsid w:val="004578B2"/>
    <w:rsid w:val="00460025"/>
    <w:rsid w:val="00461808"/>
    <w:rsid w:val="00461AE2"/>
    <w:rsid w:val="00461CC4"/>
    <w:rsid w:val="00462AEC"/>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7FE8"/>
    <w:rsid w:val="005943B5"/>
    <w:rsid w:val="005A16B6"/>
    <w:rsid w:val="005A3AFE"/>
    <w:rsid w:val="005A5E9B"/>
    <w:rsid w:val="005A6108"/>
    <w:rsid w:val="005B09D3"/>
    <w:rsid w:val="005B25CF"/>
    <w:rsid w:val="005B2E95"/>
    <w:rsid w:val="005C11D1"/>
    <w:rsid w:val="005C17D3"/>
    <w:rsid w:val="005C6126"/>
    <w:rsid w:val="005C7D94"/>
    <w:rsid w:val="005E0044"/>
    <w:rsid w:val="005E1AF4"/>
    <w:rsid w:val="005E1EDA"/>
    <w:rsid w:val="005E1EF9"/>
    <w:rsid w:val="005E46BE"/>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6582"/>
    <w:rsid w:val="006F1F67"/>
    <w:rsid w:val="006F37EE"/>
    <w:rsid w:val="006F5414"/>
    <w:rsid w:val="006F7C27"/>
    <w:rsid w:val="0070066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66C40"/>
    <w:rsid w:val="00770BE8"/>
    <w:rsid w:val="00771E9F"/>
    <w:rsid w:val="00776F80"/>
    <w:rsid w:val="00777486"/>
    <w:rsid w:val="00777734"/>
    <w:rsid w:val="00782715"/>
    <w:rsid w:val="00785991"/>
    <w:rsid w:val="00786C40"/>
    <w:rsid w:val="00794A07"/>
    <w:rsid w:val="007A2F3B"/>
    <w:rsid w:val="007A31C9"/>
    <w:rsid w:val="007B1D01"/>
    <w:rsid w:val="007B533B"/>
    <w:rsid w:val="007B54DD"/>
    <w:rsid w:val="007B66DD"/>
    <w:rsid w:val="007C0EE8"/>
    <w:rsid w:val="007C67FF"/>
    <w:rsid w:val="007C7CBA"/>
    <w:rsid w:val="007D1427"/>
    <w:rsid w:val="007D2176"/>
    <w:rsid w:val="007D4986"/>
    <w:rsid w:val="007D5A2D"/>
    <w:rsid w:val="007E0203"/>
    <w:rsid w:val="007E132C"/>
    <w:rsid w:val="007E13DB"/>
    <w:rsid w:val="007E3131"/>
    <w:rsid w:val="007E5811"/>
    <w:rsid w:val="007E67EB"/>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56FB"/>
    <w:rsid w:val="00865C8D"/>
    <w:rsid w:val="00866BBF"/>
    <w:rsid w:val="00867674"/>
    <w:rsid w:val="00872F06"/>
    <w:rsid w:val="008739B6"/>
    <w:rsid w:val="00876014"/>
    <w:rsid w:val="00880082"/>
    <w:rsid w:val="00883FE0"/>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E8B"/>
    <w:rsid w:val="009739F3"/>
    <w:rsid w:val="00975CE9"/>
    <w:rsid w:val="00976F42"/>
    <w:rsid w:val="00980A83"/>
    <w:rsid w:val="00980B1B"/>
    <w:rsid w:val="00981360"/>
    <w:rsid w:val="0098261E"/>
    <w:rsid w:val="00983B96"/>
    <w:rsid w:val="00984108"/>
    <w:rsid w:val="009857EE"/>
    <w:rsid w:val="00986D24"/>
    <w:rsid w:val="009926F6"/>
    <w:rsid w:val="00993E3D"/>
    <w:rsid w:val="009945AA"/>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E052F"/>
    <w:rsid w:val="009E2965"/>
    <w:rsid w:val="009F3698"/>
    <w:rsid w:val="009F3AC5"/>
    <w:rsid w:val="00A01A4D"/>
    <w:rsid w:val="00A0238E"/>
    <w:rsid w:val="00A05E38"/>
    <w:rsid w:val="00A0724E"/>
    <w:rsid w:val="00A11741"/>
    <w:rsid w:val="00A154BD"/>
    <w:rsid w:val="00A1578F"/>
    <w:rsid w:val="00A16D95"/>
    <w:rsid w:val="00A204D6"/>
    <w:rsid w:val="00A20BC6"/>
    <w:rsid w:val="00A24808"/>
    <w:rsid w:val="00A24EAF"/>
    <w:rsid w:val="00A261A2"/>
    <w:rsid w:val="00A33A5A"/>
    <w:rsid w:val="00A404FD"/>
    <w:rsid w:val="00A421A7"/>
    <w:rsid w:val="00A4311D"/>
    <w:rsid w:val="00A44DF9"/>
    <w:rsid w:val="00A46681"/>
    <w:rsid w:val="00A50981"/>
    <w:rsid w:val="00A50AC9"/>
    <w:rsid w:val="00A5202D"/>
    <w:rsid w:val="00A53C45"/>
    <w:rsid w:val="00A549E1"/>
    <w:rsid w:val="00A60D8E"/>
    <w:rsid w:val="00A66220"/>
    <w:rsid w:val="00A66ED2"/>
    <w:rsid w:val="00A6702B"/>
    <w:rsid w:val="00A67E2D"/>
    <w:rsid w:val="00A71059"/>
    <w:rsid w:val="00A71B02"/>
    <w:rsid w:val="00A71B16"/>
    <w:rsid w:val="00A72014"/>
    <w:rsid w:val="00A762E5"/>
    <w:rsid w:val="00A849F2"/>
    <w:rsid w:val="00A861D0"/>
    <w:rsid w:val="00A9067E"/>
    <w:rsid w:val="00A91165"/>
    <w:rsid w:val="00A91C37"/>
    <w:rsid w:val="00A94289"/>
    <w:rsid w:val="00A97D3A"/>
    <w:rsid w:val="00AA5FD9"/>
    <w:rsid w:val="00AA62F5"/>
    <w:rsid w:val="00AA7A3B"/>
    <w:rsid w:val="00AA7C2B"/>
    <w:rsid w:val="00AB0D52"/>
    <w:rsid w:val="00AB0E90"/>
    <w:rsid w:val="00AB32B1"/>
    <w:rsid w:val="00AB3A3A"/>
    <w:rsid w:val="00AC1375"/>
    <w:rsid w:val="00AC2D2B"/>
    <w:rsid w:val="00AC3149"/>
    <w:rsid w:val="00AD11DA"/>
    <w:rsid w:val="00AD2886"/>
    <w:rsid w:val="00AD5E8C"/>
    <w:rsid w:val="00AE27E7"/>
    <w:rsid w:val="00AE4BD5"/>
    <w:rsid w:val="00AE4BE8"/>
    <w:rsid w:val="00AE7A22"/>
    <w:rsid w:val="00AF2F39"/>
    <w:rsid w:val="00B07751"/>
    <w:rsid w:val="00B10416"/>
    <w:rsid w:val="00B14D0D"/>
    <w:rsid w:val="00B15E1D"/>
    <w:rsid w:val="00B1763C"/>
    <w:rsid w:val="00B17E86"/>
    <w:rsid w:val="00B23E60"/>
    <w:rsid w:val="00B24502"/>
    <w:rsid w:val="00B26461"/>
    <w:rsid w:val="00B33534"/>
    <w:rsid w:val="00B374F2"/>
    <w:rsid w:val="00B44AE1"/>
    <w:rsid w:val="00B47582"/>
    <w:rsid w:val="00B522BC"/>
    <w:rsid w:val="00B52A0A"/>
    <w:rsid w:val="00B53E02"/>
    <w:rsid w:val="00B56667"/>
    <w:rsid w:val="00B60CF3"/>
    <w:rsid w:val="00B61177"/>
    <w:rsid w:val="00B619D4"/>
    <w:rsid w:val="00B63CB8"/>
    <w:rsid w:val="00B64315"/>
    <w:rsid w:val="00B65375"/>
    <w:rsid w:val="00B67BC3"/>
    <w:rsid w:val="00B7287C"/>
    <w:rsid w:val="00B77BEB"/>
    <w:rsid w:val="00B80FF0"/>
    <w:rsid w:val="00B85C3A"/>
    <w:rsid w:val="00B8676D"/>
    <w:rsid w:val="00B8683C"/>
    <w:rsid w:val="00B87A91"/>
    <w:rsid w:val="00B943F7"/>
    <w:rsid w:val="00BA5900"/>
    <w:rsid w:val="00BA71DB"/>
    <w:rsid w:val="00BB189B"/>
    <w:rsid w:val="00BB2EFB"/>
    <w:rsid w:val="00BB77FD"/>
    <w:rsid w:val="00BC049D"/>
    <w:rsid w:val="00BC3C73"/>
    <w:rsid w:val="00BC661F"/>
    <w:rsid w:val="00BE15C2"/>
    <w:rsid w:val="00BE229B"/>
    <w:rsid w:val="00BE2FB8"/>
    <w:rsid w:val="00BE5BCA"/>
    <w:rsid w:val="00BE610F"/>
    <w:rsid w:val="00BE612C"/>
    <w:rsid w:val="00BE6736"/>
    <w:rsid w:val="00BE6B2C"/>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7951"/>
    <w:rsid w:val="00C81861"/>
    <w:rsid w:val="00C8251B"/>
    <w:rsid w:val="00C834F5"/>
    <w:rsid w:val="00C87BA9"/>
    <w:rsid w:val="00C90600"/>
    <w:rsid w:val="00C94D27"/>
    <w:rsid w:val="00CA2521"/>
    <w:rsid w:val="00CB4E46"/>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981"/>
    <w:rsid w:val="00D23AE3"/>
    <w:rsid w:val="00D260D5"/>
    <w:rsid w:val="00D30F0A"/>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9B"/>
    <w:rsid w:val="00DD7C06"/>
    <w:rsid w:val="00DE0ADE"/>
    <w:rsid w:val="00DE48AA"/>
    <w:rsid w:val="00DF02B6"/>
    <w:rsid w:val="00DF14AE"/>
    <w:rsid w:val="00DF1506"/>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3BF3"/>
    <w:rsid w:val="00E96BF0"/>
    <w:rsid w:val="00E96DD8"/>
    <w:rsid w:val="00EB39B3"/>
    <w:rsid w:val="00EC2C83"/>
    <w:rsid w:val="00EC2EDC"/>
    <w:rsid w:val="00EC3C1C"/>
    <w:rsid w:val="00ED13AA"/>
    <w:rsid w:val="00ED2766"/>
    <w:rsid w:val="00ED3ECE"/>
    <w:rsid w:val="00EE2A42"/>
    <w:rsid w:val="00EE36CB"/>
    <w:rsid w:val="00EE5B9E"/>
    <w:rsid w:val="00EF26DE"/>
    <w:rsid w:val="00EF2E43"/>
    <w:rsid w:val="00F0051C"/>
    <w:rsid w:val="00F00A3E"/>
    <w:rsid w:val="00F07CBC"/>
    <w:rsid w:val="00F103ED"/>
    <w:rsid w:val="00F124C8"/>
    <w:rsid w:val="00F132E1"/>
    <w:rsid w:val="00F13984"/>
    <w:rsid w:val="00F146AC"/>
    <w:rsid w:val="00F17544"/>
    <w:rsid w:val="00F2050A"/>
    <w:rsid w:val="00F21C81"/>
    <w:rsid w:val="00F235E4"/>
    <w:rsid w:val="00F23A57"/>
    <w:rsid w:val="00F24F17"/>
    <w:rsid w:val="00F32EF6"/>
    <w:rsid w:val="00F3300F"/>
    <w:rsid w:val="00F34704"/>
    <w:rsid w:val="00F35580"/>
    <w:rsid w:val="00F36ACC"/>
    <w:rsid w:val="00F40DAA"/>
    <w:rsid w:val="00F41306"/>
    <w:rsid w:val="00F43C16"/>
    <w:rsid w:val="00F47C59"/>
    <w:rsid w:val="00F53ECB"/>
    <w:rsid w:val="00F6294F"/>
    <w:rsid w:val="00F6639F"/>
    <w:rsid w:val="00F708D7"/>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titansol.com/?sec=bloque4&amp;lang=es" TargetMode="External"/><Relationship Id="rId21" Type="http://schemas.openxmlformats.org/officeDocument/2006/relationships/image" Target="media/image5.png"/><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7.png"/><Relationship Id="rId68" Type="http://schemas.openxmlformats.org/officeDocument/2006/relationships/image" Target="media/image31.png"/><Relationship Id="rId84" Type="http://schemas.openxmlformats.org/officeDocument/2006/relationships/image" Target="media/image47.png"/><Relationship Id="rId89" Type="http://schemas.openxmlformats.org/officeDocument/2006/relationships/image" Target="media/image52.png"/><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hyperlink" Target="http://es.wikipedia.org/wiki/Archivo:Sistema_UMA.gif" TargetMode="External"/><Relationship Id="rId29" Type="http://schemas.openxmlformats.org/officeDocument/2006/relationships/image" Target="media/image9.jpeg"/><Relationship Id="rId107" Type="http://schemas.openxmlformats.org/officeDocument/2006/relationships/theme" Target="theme/theme1.xml"/><Relationship Id="rId11" Type="http://schemas.openxmlformats.org/officeDocument/2006/relationships/footer" Target="footer1.xml"/><Relationship Id="rId24" Type="http://schemas.openxmlformats.org/officeDocument/2006/relationships/hyperlink" Target="http://www.monografias.com/trabajos29/protocolo-acceso/protocolo-acceso.shtml" TargetMode="External"/><Relationship Id="rId32" Type="http://schemas.openxmlformats.org/officeDocument/2006/relationships/image" Target="media/image12.jpeg"/><Relationship Id="rId37" Type="http://schemas.openxmlformats.org/officeDocument/2006/relationships/image" Target="media/image1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53" Type="http://schemas.openxmlformats.org/officeDocument/2006/relationships/hyperlink" Target="http://es.wikipedia.org/wiki/Programa_de_televisi%C3%B3n" TargetMode="External"/><Relationship Id="rId58" Type="http://schemas.openxmlformats.org/officeDocument/2006/relationships/hyperlink" Target="http://es.wikipedia.org/wiki/HTML" TargetMode="External"/><Relationship Id="rId66" Type="http://schemas.openxmlformats.org/officeDocument/2006/relationships/hyperlink" Target="http://www.fayerwayer.com/2010/05/google-tv-ya-esta-al-aire/" TargetMode="External"/><Relationship Id="rId74" Type="http://schemas.openxmlformats.org/officeDocument/2006/relationships/image" Target="media/image37.png"/><Relationship Id="rId79" Type="http://schemas.openxmlformats.org/officeDocument/2006/relationships/image" Target="media/image42.png"/><Relationship Id="rId87" Type="http://schemas.openxmlformats.org/officeDocument/2006/relationships/image" Target="media/image50.png"/><Relationship Id="rId102"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25.png"/><Relationship Id="rId82" Type="http://schemas.openxmlformats.org/officeDocument/2006/relationships/image" Target="media/image45.png"/><Relationship Id="rId90" Type="http://schemas.openxmlformats.org/officeDocument/2006/relationships/image" Target="media/image53.png"/><Relationship Id="rId95" Type="http://schemas.openxmlformats.org/officeDocument/2006/relationships/hyperlink" Target="http://es.wikipedia.org/wiki/Acceso_Multimedia_Universal" TargetMode="External"/><Relationship Id="rId19" Type="http://schemas.openxmlformats.org/officeDocument/2006/relationships/image" Target="media/image4.png"/><Relationship Id="rId14" Type="http://schemas.openxmlformats.org/officeDocument/2006/relationships/hyperlink" Target="mailto:mcanalesaraneda@yahoo.es" TargetMode="External"/><Relationship Id="rId22" Type="http://schemas.openxmlformats.org/officeDocument/2006/relationships/hyperlink" Target="http://www.w3.org/TR/soap12-af/%23W3C.WD-soap-part2" TargetMode="External"/><Relationship Id="rId27" Type="http://schemas.openxmlformats.org/officeDocument/2006/relationships/image" Target="media/image8.png"/><Relationship Id="rId30" Type="http://schemas.openxmlformats.org/officeDocument/2006/relationships/image" Target="media/image10.jpeg"/><Relationship Id="rId35" Type="http://schemas.openxmlformats.org/officeDocument/2006/relationships/image" Target="media/image14.jpeg"/><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56" Type="http://schemas.openxmlformats.org/officeDocument/2006/relationships/hyperlink" Target="http://es.wikipedia.org/wiki/Blogs" TargetMode="External"/><Relationship Id="rId64" Type="http://schemas.openxmlformats.org/officeDocument/2006/relationships/image" Target="media/image28.png"/><Relationship Id="rId69" Type="http://schemas.openxmlformats.org/officeDocument/2006/relationships/image" Target="media/image32.png"/><Relationship Id="rId77" Type="http://schemas.openxmlformats.org/officeDocument/2006/relationships/image" Target="media/image40.png"/><Relationship Id="rId100" Type="http://schemas.openxmlformats.org/officeDocument/2006/relationships/header" Target="header2.xml"/><Relationship Id="rId105"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hyperlink" Target="http://es.wikipedia.org/wiki/Filial" TargetMode="External"/><Relationship Id="rId72" Type="http://schemas.openxmlformats.org/officeDocument/2006/relationships/image" Target="media/image35.png"/><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hyperlink" Target="http://www.ffmpeg.org/" TargetMode="External"/><Relationship Id="rId98" Type="http://schemas.openxmlformats.org/officeDocument/2006/relationships/hyperlink" Target="http://es.wikipedia.org/wiki/IPTV" TargetMode="External"/><Relationship Id="rId3" Type="http://schemas.openxmlformats.org/officeDocument/2006/relationships/numbering" Target="numbering.xml"/><Relationship Id="rId12" Type="http://schemas.openxmlformats.org/officeDocument/2006/relationships/hyperlink" Target="mailto:Rogelio.elias@sonda.com" TargetMode="Externa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3.jpeg"/><Relationship Id="rId38" Type="http://schemas.openxmlformats.org/officeDocument/2006/relationships/hyperlink" Target="http://www.longtailvideo.com" TargetMode="External"/><Relationship Id="rId46" Type="http://schemas.openxmlformats.org/officeDocument/2006/relationships/image" Target="media/image20.png"/><Relationship Id="rId59" Type="http://schemas.openxmlformats.org/officeDocument/2006/relationships/image" Target="media/image23.png"/><Relationship Id="rId67" Type="http://schemas.openxmlformats.org/officeDocument/2006/relationships/image" Target="media/image30.png"/><Relationship Id="rId103" Type="http://schemas.openxmlformats.org/officeDocument/2006/relationships/footer" Target="footer3.xml"/><Relationship Id="rId108" Type="http://schemas.microsoft.com/office/2007/relationships/stylesWithEffects" Target="stylesWithEffects.xml"/><Relationship Id="rId20" Type="http://schemas.openxmlformats.org/officeDocument/2006/relationships/hyperlink" Target="http://multimediacommunication.blogspot.com/2007/02/multimedia-communication-for-universal.html" TargetMode="External"/><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6.png"/><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hyperlink" Target="http://www.rediris.es/difusion/publicaciones/boletin/58-59/ponencia10.html" TargetMode="External"/><Relationship Id="rId36" Type="http://schemas.openxmlformats.org/officeDocument/2006/relationships/image" Target="media/image15.jpeg"/><Relationship Id="rId49" Type="http://schemas.openxmlformats.org/officeDocument/2006/relationships/image" Target="media/image22.png"/><Relationship Id="rId57" Type="http://schemas.openxmlformats.org/officeDocument/2006/relationships/hyperlink" Target="http://es.wikipedia.org/wiki/Interfaz_de_programaci%C3%B3n_de_aplicaciones" TargetMode="External"/><Relationship Id="rId106"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1.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4.png"/><Relationship Id="rId65" Type="http://schemas.openxmlformats.org/officeDocument/2006/relationships/image" Target="media/image29.jpe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www.ffmpeg.org/" TargetMode="External"/><Relationship Id="rId99" Type="http://schemas.openxmlformats.org/officeDocument/2006/relationships/hyperlink" Target="http://www.google.com/tv/" TargetMode="External"/><Relationship Id="rId101"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mailto:rodrigo.riquelme@latercera.com" TargetMode="External"/><Relationship Id="rId18" Type="http://schemas.openxmlformats.org/officeDocument/2006/relationships/hyperlink" Target="http://onjava.com/onjava/2004/06/02/cg-vel-2.html" TargetMode="External"/><Relationship Id="rId39" Type="http://schemas.openxmlformats.org/officeDocument/2006/relationships/hyperlink" Target="http://es.wikipedia.org/wiki/Archivo:FFmpeg.svg" TargetMode="External"/><Relationship Id="rId34" Type="http://schemas.openxmlformats.org/officeDocument/2006/relationships/hyperlink" Target="http://www.real.com/" TargetMode="External"/><Relationship Id="rId50" Type="http://schemas.openxmlformats.org/officeDocument/2006/relationships/hyperlink" Target="http://es.wikipedia.org/wiki/PayPal" TargetMode="External"/><Relationship Id="rId55" Type="http://schemas.openxmlformats.org/officeDocument/2006/relationships/hyperlink" Target="http://es.wikipedia.org/wiki/Videoblog" TargetMode="External"/><Relationship Id="rId76" Type="http://schemas.openxmlformats.org/officeDocument/2006/relationships/image" Target="media/image39.png"/><Relationship Id="rId97" Type="http://schemas.openxmlformats.org/officeDocument/2006/relationships/hyperlink" Target="http://www.dosideas.com/wiki/Agil" TargetMode="External"/><Relationship Id="rId104" Type="http://schemas.openxmlformats.org/officeDocument/2006/relationships/header" Target="header4.xml"/></Relationships>
</file>

<file path=word/_rels/footnotes.xml.rels><?xml version="1.0" encoding="UTF-8" standalone="yes"?>
<Relationships xmlns="http://schemas.openxmlformats.org/package/2006/relationships"><Relationship Id="rId8" Type="http://schemas.openxmlformats.org/officeDocument/2006/relationships/hyperlink" Target="http://www.dosideas.com/wiki/Scrum"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iie.fing.edu.uy/~nacho/blandos/seminario/XProg1.html"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www.dosideas.com/wiki/Extreme_Programming" TargetMode="External"/><Relationship Id="rId5" Type="http://schemas.openxmlformats.org/officeDocument/2006/relationships/hyperlink" Target="http://dev.w3.org/html5/spec/" TargetMode="External"/><Relationship Id="rId10" Type="http://schemas.openxmlformats.org/officeDocument/2006/relationships/hyperlink" Target="http://es.wikipedia.org/wiki/Google_Video"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gnu.org/licenses/gpl-2.0.html"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5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874649B7-C931-4A77-910C-4954305C38B7}">
  <ds:schemaRefs>
    <ds:schemaRef ds:uri="http://schemas.openxmlformats.org/officeDocument/2006/bibliography"/>
  </ds:schemaRefs>
</ds:datastoreItem>
</file>

<file path=customXml/itemProps2.xml><?xml version="1.0" encoding="utf-8"?>
<ds:datastoreItem xmlns:ds="http://schemas.openxmlformats.org/officeDocument/2006/customXml" ds:itemID="{A8CAA961-3F8B-44BE-B78C-D1FD8E7D1F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3266</TotalTime>
  <Pages>153</Pages>
  <Words>15004</Words>
  <Characters>82527</Characters>
  <Application>Microsoft Office Word</Application>
  <DocSecurity>0</DocSecurity>
  <Lines>687</Lines>
  <Paragraphs>194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97337</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232</cp:revision>
  <cp:lastPrinted>2010-12-05T19:57:00Z</cp:lastPrinted>
  <dcterms:created xsi:type="dcterms:W3CDTF">2010-11-17T00:39:00Z</dcterms:created>
  <dcterms:modified xsi:type="dcterms:W3CDTF">2010-12-18T20:38:00Z</dcterms:modified>
</cp:coreProperties>
</file>