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F3B8E2" w14:textId="77777777"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14:paraId="5108A2D2" w14:textId="77777777" w:rsidR="00CC20D5" w:rsidRDefault="00CC20D5">
      <w:pPr>
        <w:pStyle w:val="Sinespaciado"/>
        <w:jc w:val="center"/>
        <w:rPr>
          <w:b/>
          <w:sz w:val="44"/>
          <w:szCs w:val="44"/>
        </w:rPr>
      </w:pPr>
    </w:p>
    <w:p w14:paraId="535B41B5" w14:textId="77777777" w:rsidR="00CC20D5" w:rsidRDefault="00CC20D5">
      <w:pPr>
        <w:pStyle w:val="Sinespaciado"/>
        <w:jc w:val="center"/>
        <w:rPr>
          <w:b/>
          <w:sz w:val="44"/>
          <w:szCs w:val="44"/>
        </w:rPr>
      </w:pPr>
    </w:p>
    <w:p w14:paraId="6EF49A69" w14:textId="77777777" w:rsidR="00CC20D5" w:rsidRDefault="00CC20D5">
      <w:pPr>
        <w:pStyle w:val="Sinespaciado"/>
        <w:jc w:val="center"/>
        <w:rPr>
          <w:b/>
          <w:sz w:val="44"/>
          <w:szCs w:val="44"/>
        </w:rPr>
      </w:pPr>
    </w:p>
    <w:p w14:paraId="38D4B04C" w14:textId="77777777" w:rsidR="00CC20D5" w:rsidRDefault="00CC20D5">
      <w:pPr>
        <w:pStyle w:val="Sinespaciado"/>
        <w:jc w:val="center"/>
        <w:rPr>
          <w:b/>
          <w:sz w:val="44"/>
          <w:szCs w:val="44"/>
        </w:rPr>
      </w:pPr>
    </w:p>
    <w:p w14:paraId="527C1AB7" w14:textId="77777777" w:rsidR="00CC20D5" w:rsidRDefault="00CC20D5">
      <w:pPr>
        <w:pStyle w:val="Sinespaciado"/>
        <w:jc w:val="center"/>
        <w:rPr>
          <w:b/>
          <w:sz w:val="44"/>
          <w:szCs w:val="44"/>
        </w:rPr>
      </w:pPr>
      <w:r>
        <w:rPr>
          <w:b/>
          <w:sz w:val="44"/>
          <w:szCs w:val="44"/>
        </w:rPr>
        <w:t>Propuesta de Proyecto Final</w:t>
      </w:r>
    </w:p>
    <w:p w14:paraId="7E19C6C7" w14:textId="77777777" w:rsidR="00CC20D5" w:rsidRDefault="00CC20D5">
      <w:pPr>
        <w:pStyle w:val="Sinespaciado"/>
        <w:jc w:val="center"/>
        <w:rPr>
          <w:b/>
          <w:sz w:val="44"/>
          <w:szCs w:val="44"/>
        </w:rPr>
      </w:pPr>
      <w:r>
        <w:rPr>
          <w:b/>
          <w:sz w:val="44"/>
          <w:szCs w:val="44"/>
        </w:rPr>
        <w:t>Para optar al grado de</w:t>
      </w:r>
    </w:p>
    <w:p w14:paraId="3DEBBA80" w14:textId="77777777" w:rsidR="00CC20D5" w:rsidRDefault="00CC20D5">
      <w:pPr>
        <w:pStyle w:val="Sinespaciado"/>
        <w:jc w:val="center"/>
        <w:rPr>
          <w:b/>
          <w:sz w:val="44"/>
          <w:szCs w:val="44"/>
        </w:rPr>
      </w:pPr>
      <w:r>
        <w:rPr>
          <w:b/>
          <w:sz w:val="44"/>
          <w:szCs w:val="44"/>
        </w:rPr>
        <w:t>Ingeniero en Informática</w:t>
      </w:r>
    </w:p>
    <w:p w14:paraId="175EA43B" w14:textId="77777777" w:rsidR="00CC20D5" w:rsidRDefault="00CC20D5">
      <w:pPr>
        <w:jc w:val="center"/>
        <w:rPr>
          <w:sz w:val="44"/>
          <w:szCs w:val="44"/>
        </w:rPr>
      </w:pPr>
      <w:r>
        <w:rPr>
          <w:sz w:val="44"/>
          <w:szCs w:val="44"/>
        </w:rPr>
        <w:tab/>
      </w:r>
    </w:p>
    <w:p w14:paraId="24CF3C35" w14:textId="77777777" w:rsidR="00CC20D5" w:rsidRDefault="00CC20D5">
      <w:pPr>
        <w:pStyle w:val="Sinespaciado"/>
        <w:jc w:val="center"/>
        <w:rPr>
          <w:sz w:val="28"/>
          <w:szCs w:val="28"/>
        </w:rPr>
      </w:pPr>
    </w:p>
    <w:p w14:paraId="3D458FC0" w14:textId="77777777" w:rsidR="00CC20D5" w:rsidRDefault="00CC20D5">
      <w:pPr>
        <w:jc w:val="center"/>
      </w:pPr>
    </w:p>
    <w:p w14:paraId="30A89211" w14:textId="77777777"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14:paraId="4B5CDF21" w14:textId="77777777">
        <w:tc>
          <w:tcPr>
            <w:tcW w:w="1733" w:type="dxa"/>
            <w:shd w:val="clear" w:color="auto" w:fill="auto"/>
          </w:tcPr>
          <w:p w14:paraId="4DF85D6F" w14:textId="77777777" w:rsidR="00CC20D5" w:rsidRDefault="00CC20D5">
            <w:pPr>
              <w:snapToGrid w:val="0"/>
              <w:spacing w:after="0" w:line="100" w:lineRule="atLeast"/>
              <w:rPr>
                <w:b/>
                <w:szCs w:val="24"/>
              </w:rPr>
            </w:pPr>
            <w:r>
              <w:rPr>
                <w:b/>
                <w:szCs w:val="24"/>
              </w:rPr>
              <w:t>Profesor Guía:</w:t>
            </w:r>
          </w:p>
        </w:tc>
        <w:tc>
          <w:tcPr>
            <w:tcW w:w="2992" w:type="dxa"/>
            <w:shd w:val="clear" w:color="auto" w:fill="auto"/>
          </w:tcPr>
          <w:p w14:paraId="4C253B33" w14:textId="77777777" w:rsidR="00CC20D5" w:rsidRDefault="00CC20D5">
            <w:pPr>
              <w:snapToGrid w:val="0"/>
              <w:spacing w:after="0" w:line="100" w:lineRule="atLeast"/>
            </w:pPr>
            <w:r>
              <w:t>Dahianna Vega L.</w:t>
            </w:r>
          </w:p>
        </w:tc>
      </w:tr>
      <w:tr w:rsidR="00CC20D5" w14:paraId="58B314CE" w14:textId="77777777">
        <w:tc>
          <w:tcPr>
            <w:tcW w:w="1733" w:type="dxa"/>
            <w:shd w:val="clear" w:color="auto" w:fill="auto"/>
          </w:tcPr>
          <w:p w14:paraId="44E8D964" w14:textId="77777777" w:rsidR="00CC20D5" w:rsidRDefault="00CC20D5">
            <w:pPr>
              <w:snapToGrid w:val="0"/>
              <w:spacing w:after="0" w:line="100" w:lineRule="atLeast"/>
              <w:rPr>
                <w:b/>
                <w:szCs w:val="24"/>
              </w:rPr>
            </w:pPr>
            <w:r>
              <w:rPr>
                <w:b/>
                <w:szCs w:val="24"/>
              </w:rPr>
              <w:t>Alumnos:</w:t>
            </w:r>
          </w:p>
        </w:tc>
        <w:tc>
          <w:tcPr>
            <w:tcW w:w="2992" w:type="dxa"/>
            <w:shd w:val="clear" w:color="auto" w:fill="auto"/>
          </w:tcPr>
          <w:p w14:paraId="33E8BA74" w14:textId="77777777" w:rsidR="00CC20D5" w:rsidRDefault="00CC20D5">
            <w:pPr>
              <w:snapToGrid w:val="0"/>
              <w:spacing w:after="0" w:line="100" w:lineRule="atLeast"/>
            </w:pPr>
            <w:r>
              <w:t>Rogelio Elías</w:t>
            </w:r>
          </w:p>
          <w:p w14:paraId="0245C7EA" w14:textId="77777777" w:rsidR="00CC20D5" w:rsidRDefault="00CC20D5">
            <w:pPr>
              <w:snapToGrid w:val="0"/>
              <w:spacing w:after="0" w:line="100" w:lineRule="atLeast"/>
            </w:pPr>
            <w:r>
              <w:t>Rodrigo Riquelme</w:t>
            </w:r>
          </w:p>
          <w:p w14:paraId="4A131255" w14:textId="77777777" w:rsidR="00CC20D5" w:rsidRDefault="00CC20D5">
            <w:pPr>
              <w:snapToGrid w:val="0"/>
              <w:spacing w:after="0" w:line="100" w:lineRule="atLeast"/>
            </w:pPr>
            <w:r>
              <w:t>Manuel Canales</w:t>
            </w:r>
          </w:p>
        </w:tc>
      </w:tr>
      <w:tr w:rsidR="00CC20D5" w14:paraId="4CEFCB63" w14:textId="77777777">
        <w:tc>
          <w:tcPr>
            <w:tcW w:w="1733" w:type="dxa"/>
            <w:shd w:val="clear" w:color="auto" w:fill="auto"/>
          </w:tcPr>
          <w:p w14:paraId="69321014" w14:textId="77777777" w:rsidR="00CC20D5" w:rsidRDefault="00CC20D5">
            <w:pPr>
              <w:snapToGrid w:val="0"/>
              <w:spacing w:after="0" w:line="100" w:lineRule="atLeast"/>
              <w:rPr>
                <w:b/>
                <w:szCs w:val="24"/>
              </w:rPr>
            </w:pPr>
            <w:r>
              <w:rPr>
                <w:b/>
                <w:szCs w:val="24"/>
              </w:rPr>
              <w:t>Fecha:</w:t>
            </w:r>
          </w:p>
        </w:tc>
        <w:tc>
          <w:tcPr>
            <w:tcW w:w="2992" w:type="dxa"/>
            <w:shd w:val="clear" w:color="auto" w:fill="auto"/>
          </w:tcPr>
          <w:p w14:paraId="409FC906" w14:textId="77777777" w:rsidR="00CC20D5" w:rsidRDefault="00FC49A8" w:rsidP="008E38F2">
            <w:pPr>
              <w:snapToGrid w:val="0"/>
              <w:spacing w:after="0" w:line="100" w:lineRule="atLeast"/>
            </w:pPr>
            <w:r>
              <w:t>Noviembre 2010</w:t>
            </w:r>
          </w:p>
        </w:tc>
      </w:tr>
    </w:tbl>
    <w:p w14:paraId="265A777F" w14:textId="77777777" w:rsidR="00CC20D5" w:rsidRDefault="00CC20D5">
      <w:pPr>
        <w:sectPr w:rsidR="00CC20D5">
          <w:headerReference w:type="default" r:id="rId11"/>
          <w:footerReference w:type="default" r:id="rId12"/>
          <w:pgSz w:w="12240" w:h="15840"/>
          <w:pgMar w:top="1962" w:right="1701" w:bottom="1962" w:left="1701" w:header="1686" w:footer="1686" w:gutter="0"/>
          <w:pgNumType w:start="1"/>
          <w:cols w:space="720"/>
          <w:docGrid w:linePitch="360"/>
        </w:sectPr>
      </w:pPr>
    </w:p>
    <w:p w14:paraId="77A71781" w14:textId="77777777" w:rsidR="00CC20D5" w:rsidRDefault="00CC20D5">
      <w:pPr>
        <w:pStyle w:val="Subttulo"/>
        <w:pageBreakBefore/>
        <w:rPr>
          <w:szCs w:val="28"/>
        </w:rPr>
      </w:pPr>
      <w:r>
        <w:rPr>
          <w:szCs w:val="28"/>
        </w:rPr>
        <w:lastRenderedPageBreak/>
        <w:t>1. ANTECEDENTES.</w:t>
      </w:r>
    </w:p>
    <w:p w14:paraId="603D9DEE" w14:textId="77777777"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14:paraId="23148CC1" w14:textId="77777777">
        <w:tc>
          <w:tcPr>
            <w:tcW w:w="3085" w:type="dxa"/>
            <w:tcBorders>
              <w:top w:val="single" w:sz="4" w:space="0" w:color="000000"/>
              <w:left w:val="single" w:sz="4" w:space="0" w:color="000000"/>
              <w:bottom w:val="single" w:sz="4" w:space="0" w:color="000000"/>
            </w:tcBorders>
            <w:shd w:val="clear" w:color="auto" w:fill="auto"/>
          </w:tcPr>
          <w:p w14:paraId="36E0AD38" w14:textId="77777777"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64621D8D" w14:textId="77777777"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14:paraId="098C48F8" w14:textId="77777777">
        <w:tc>
          <w:tcPr>
            <w:tcW w:w="3085" w:type="dxa"/>
            <w:tcBorders>
              <w:top w:val="single" w:sz="4" w:space="0" w:color="000000"/>
              <w:left w:val="single" w:sz="4" w:space="0" w:color="000000"/>
              <w:bottom w:val="single" w:sz="4" w:space="0" w:color="000000"/>
            </w:tcBorders>
            <w:shd w:val="clear" w:color="auto" w:fill="auto"/>
          </w:tcPr>
          <w:p w14:paraId="66689C7B" w14:textId="77777777"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564808C1" w14:textId="77777777" w:rsidR="00CC20D5" w:rsidRDefault="00CC20D5">
            <w:pPr>
              <w:pStyle w:val="Sinespaciado"/>
              <w:snapToGrid w:val="0"/>
              <w:jc w:val="both"/>
              <w:rPr>
                <w:sz w:val="24"/>
                <w:szCs w:val="24"/>
                <w:lang w:val="pt-BR"/>
              </w:rPr>
            </w:pPr>
            <w:r>
              <w:rPr>
                <w:sz w:val="24"/>
                <w:szCs w:val="24"/>
                <w:lang w:val="pt-BR"/>
              </w:rPr>
              <w:t>Rogelio Elias</w:t>
            </w:r>
          </w:p>
          <w:p w14:paraId="2484A76F" w14:textId="77777777" w:rsidR="00CC20D5" w:rsidRDefault="00CC20D5">
            <w:pPr>
              <w:pStyle w:val="Sinespaciado"/>
              <w:snapToGrid w:val="0"/>
              <w:jc w:val="both"/>
              <w:rPr>
                <w:sz w:val="24"/>
                <w:szCs w:val="24"/>
                <w:lang w:val="pt-BR"/>
              </w:rPr>
            </w:pPr>
            <w:r>
              <w:rPr>
                <w:sz w:val="24"/>
                <w:szCs w:val="24"/>
                <w:lang w:val="pt-BR"/>
              </w:rPr>
              <w:t>Rodrigo Riquelme</w:t>
            </w:r>
          </w:p>
          <w:p w14:paraId="10182691" w14:textId="77777777" w:rsidR="00CC20D5" w:rsidRDefault="00CC20D5">
            <w:pPr>
              <w:pStyle w:val="Sinespaciado"/>
              <w:snapToGrid w:val="0"/>
              <w:jc w:val="both"/>
              <w:rPr>
                <w:sz w:val="24"/>
                <w:szCs w:val="24"/>
                <w:lang w:val="pt-BR"/>
              </w:rPr>
            </w:pPr>
            <w:r>
              <w:rPr>
                <w:sz w:val="24"/>
                <w:szCs w:val="24"/>
                <w:lang w:val="pt-BR"/>
              </w:rPr>
              <w:t>Manuel Canales</w:t>
            </w:r>
          </w:p>
        </w:tc>
      </w:tr>
      <w:tr w:rsidR="00CC20D5" w14:paraId="562CFA1C" w14:textId="77777777">
        <w:tc>
          <w:tcPr>
            <w:tcW w:w="3085" w:type="dxa"/>
            <w:tcBorders>
              <w:top w:val="single" w:sz="4" w:space="0" w:color="000000"/>
              <w:left w:val="single" w:sz="4" w:space="0" w:color="000000"/>
              <w:bottom w:val="single" w:sz="4" w:space="0" w:color="000000"/>
            </w:tcBorders>
            <w:shd w:val="clear" w:color="auto" w:fill="auto"/>
          </w:tcPr>
          <w:p w14:paraId="65D7FFB9" w14:textId="77777777"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A7A4DCD" w14:textId="77777777" w:rsidR="00CC20D5" w:rsidRDefault="00CC20D5">
            <w:pPr>
              <w:pStyle w:val="Sinespaciado"/>
              <w:snapToGrid w:val="0"/>
              <w:jc w:val="both"/>
              <w:rPr>
                <w:sz w:val="24"/>
                <w:szCs w:val="24"/>
              </w:rPr>
            </w:pPr>
            <w:r>
              <w:rPr>
                <w:sz w:val="24"/>
                <w:szCs w:val="24"/>
              </w:rPr>
              <w:t>10.096.280-2</w:t>
            </w:r>
          </w:p>
          <w:p w14:paraId="31077309" w14:textId="77777777" w:rsidR="00CC20D5" w:rsidRDefault="00CC20D5">
            <w:pPr>
              <w:pStyle w:val="Sinespaciado"/>
              <w:snapToGrid w:val="0"/>
              <w:jc w:val="both"/>
              <w:rPr>
                <w:sz w:val="24"/>
                <w:szCs w:val="24"/>
              </w:rPr>
            </w:pPr>
            <w:r>
              <w:rPr>
                <w:sz w:val="24"/>
                <w:szCs w:val="24"/>
              </w:rPr>
              <w:t>13.272.164-5</w:t>
            </w:r>
          </w:p>
          <w:p w14:paraId="05D4F7A4" w14:textId="77777777" w:rsidR="00CC20D5" w:rsidRDefault="00CC20D5">
            <w:pPr>
              <w:pStyle w:val="Sinespaciado"/>
              <w:snapToGrid w:val="0"/>
              <w:jc w:val="both"/>
              <w:rPr>
                <w:sz w:val="24"/>
                <w:szCs w:val="24"/>
              </w:rPr>
            </w:pPr>
            <w:r>
              <w:rPr>
                <w:sz w:val="24"/>
                <w:szCs w:val="24"/>
              </w:rPr>
              <w:t>14.124.827-8</w:t>
            </w:r>
          </w:p>
        </w:tc>
      </w:tr>
      <w:tr w:rsidR="00CC20D5" w14:paraId="2A9A0062" w14:textId="77777777">
        <w:tc>
          <w:tcPr>
            <w:tcW w:w="3085" w:type="dxa"/>
            <w:tcBorders>
              <w:top w:val="single" w:sz="4" w:space="0" w:color="000000"/>
              <w:left w:val="single" w:sz="4" w:space="0" w:color="000000"/>
              <w:bottom w:val="single" w:sz="4" w:space="0" w:color="000000"/>
            </w:tcBorders>
            <w:shd w:val="clear" w:color="auto" w:fill="auto"/>
          </w:tcPr>
          <w:p w14:paraId="1683F278" w14:textId="77777777"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5EF9A774" w14:textId="77777777" w:rsidR="00CC20D5" w:rsidRDefault="00CC20D5">
            <w:pPr>
              <w:pStyle w:val="Sinespaciado"/>
              <w:snapToGrid w:val="0"/>
              <w:jc w:val="both"/>
              <w:rPr>
                <w:sz w:val="24"/>
                <w:szCs w:val="24"/>
              </w:rPr>
            </w:pPr>
            <w:r>
              <w:rPr>
                <w:sz w:val="24"/>
                <w:szCs w:val="24"/>
              </w:rPr>
              <w:t>Vicuña Mackenna 1962, Ñuñoa</w:t>
            </w:r>
          </w:p>
        </w:tc>
      </w:tr>
      <w:tr w:rsidR="00CC20D5" w14:paraId="6C7BB8A8" w14:textId="77777777">
        <w:tc>
          <w:tcPr>
            <w:tcW w:w="3085" w:type="dxa"/>
            <w:tcBorders>
              <w:top w:val="single" w:sz="4" w:space="0" w:color="000000"/>
              <w:left w:val="single" w:sz="4" w:space="0" w:color="000000"/>
              <w:bottom w:val="single" w:sz="4" w:space="0" w:color="000000"/>
            </w:tcBorders>
            <w:shd w:val="clear" w:color="auto" w:fill="auto"/>
          </w:tcPr>
          <w:p w14:paraId="710D7103" w14:textId="77777777"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BB56FE2" w14:textId="77777777" w:rsidR="00CC20D5" w:rsidRDefault="00E06820">
            <w:pPr>
              <w:pStyle w:val="Sinespaciado"/>
              <w:snapToGrid w:val="0"/>
              <w:jc w:val="both"/>
            </w:pPr>
            <w:hyperlink r:id="rId13" w:history="1">
              <w:r w:rsidR="00CC20D5">
                <w:rPr>
                  <w:rStyle w:val="Hipervnculo"/>
                </w:rPr>
                <w:t>Rogelio.elias@sonda.com</w:t>
              </w:r>
            </w:hyperlink>
          </w:p>
          <w:p w14:paraId="6A920B3D" w14:textId="77777777" w:rsidR="00CC20D5" w:rsidRDefault="00E06820">
            <w:pPr>
              <w:pStyle w:val="Sinespaciado"/>
              <w:snapToGrid w:val="0"/>
              <w:jc w:val="both"/>
            </w:pPr>
            <w:hyperlink r:id="rId14" w:history="1">
              <w:r w:rsidR="00CC20D5">
                <w:rPr>
                  <w:rStyle w:val="Hipervnculo"/>
                </w:rPr>
                <w:t>rodrigo.riquelme@latercera.com</w:t>
              </w:r>
            </w:hyperlink>
          </w:p>
          <w:p w14:paraId="7FC610B4" w14:textId="77777777" w:rsidR="00CC20D5" w:rsidRDefault="00E06820">
            <w:pPr>
              <w:pStyle w:val="Sinespaciado"/>
              <w:snapToGrid w:val="0"/>
              <w:jc w:val="both"/>
              <w:rPr>
                <w:b/>
              </w:rPr>
            </w:pPr>
            <w:hyperlink r:id="rId15" w:history="1">
              <w:r w:rsidR="00CC20D5">
                <w:rPr>
                  <w:rStyle w:val="Hipervnculo"/>
                </w:rPr>
                <w:t>mcanalesaraneda@yahoo.es</w:t>
              </w:r>
            </w:hyperlink>
          </w:p>
        </w:tc>
      </w:tr>
      <w:tr w:rsidR="00CC20D5" w14:paraId="77496781" w14:textId="77777777">
        <w:tc>
          <w:tcPr>
            <w:tcW w:w="3085" w:type="dxa"/>
            <w:tcBorders>
              <w:top w:val="single" w:sz="4" w:space="0" w:color="000000"/>
              <w:left w:val="single" w:sz="4" w:space="0" w:color="000000"/>
              <w:bottom w:val="single" w:sz="4" w:space="0" w:color="000000"/>
            </w:tcBorders>
            <w:shd w:val="clear" w:color="auto" w:fill="auto"/>
          </w:tcPr>
          <w:p w14:paraId="6167FB31" w14:textId="77777777"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6D1C71DF" w14:textId="77777777"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14:paraId="5614A47E" w14:textId="77777777" w:rsidR="00CC20D5" w:rsidRDefault="00CC20D5">
      <w:pPr>
        <w:pStyle w:val="Sinespaciado"/>
        <w:jc w:val="both"/>
      </w:pPr>
    </w:p>
    <w:p w14:paraId="70F74D83" w14:textId="77777777" w:rsidR="00CC20D5" w:rsidRDefault="00CC20D5">
      <w:pPr>
        <w:pStyle w:val="Sinespaciado"/>
        <w:jc w:val="both"/>
      </w:pPr>
    </w:p>
    <w:p w14:paraId="5A658F54" w14:textId="77777777" w:rsidR="00CC20D5" w:rsidRDefault="00CC20D5">
      <w:pPr>
        <w:pStyle w:val="Sinespaciado"/>
        <w:jc w:val="both"/>
      </w:pPr>
    </w:p>
    <w:p w14:paraId="0538635C" w14:textId="77777777" w:rsidR="00CC20D5" w:rsidRDefault="00CC20D5">
      <w:pPr>
        <w:pStyle w:val="Sinespaciado"/>
        <w:jc w:val="both"/>
      </w:pPr>
    </w:p>
    <w:p w14:paraId="5F486BBB" w14:textId="77777777" w:rsidR="00CC20D5" w:rsidRDefault="00CC20D5">
      <w:pPr>
        <w:pStyle w:val="Sinespaciado"/>
        <w:jc w:val="both"/>
      </w:pPr>
    </w:p>
    <w:p w14:paraId="7859BE52" w14:textId="77777777" w:rsidR="00CC20D5" w:rsidRDefault="00CC20D5">
      <w:pPr>
        <w:pStyle w:val="Sinespaciado"/>
        <w:jc w:val="both"/>
      </w:pPr>
    </w:p>
    <w:p w14:paraId="25E74461" w14:textId="77777777" w:rsidR="00CC20D5" w:rsidRDefault="00CC20D5">
      <w:pPr>
        <w:pStyle w:val="Sinespaciado"/>
        <w:jc w:val="both"/>
      </w:pPr>
    </w:p>
    <w:p w14:paraId="343708FE" w14:textId="77777777" w:rsidR="00CC20D5" w:rsidRDefault="00CC20D5">
      <w:pPr>
        <w:pStyle w:val="Sinespaciado"/>
        <w:jc w:val="both"/>
      </w:pPr>
    </w:p>
    <w:p w14:paraId="3E60C440" w14:textId="77777777" w:rsidR="00CC20D5" w:rsidRDefault="00CC20D5">
      <w:pPr>
        <w:pStyle w:val="Sinespaciado"/>
        <w:pBdr>
          <w:bottom w:val="single" w:sz="8" w:space="1" w:color="000000"/>
        </w:pBdr>
        <w:jc w:val="both"/>
      </w:pPr>
    </w:p>
    <w:p w14:paraId="2155AC22" w14:textId="77777777" w:rsidR="00CC20D5" w:rsidRDefault="00CC20D5">
      <w:pPr>
        <w:pStyle w:val="Sinespaciado"/>
        <w:jc w:val="center"/>
        <w:rPr>
          <w:b/>
        </w:rPr>
      </w:pPr>
      <w:r>
        <w:rPr>
          <w:b/>
        </w:rPr>
        <w:t>FIRMA</w:t>
      </w:r>
    </w:p>
    <w:p w14:paraId="6EB968DE" w14:textId="77777777" w:rsidR="00CC20D5" w:rsidRDefault="00CC20D5">
      <w:pPr>
        <w:pStyle w:val="Sinespaciado"/>
        <w:jc w:val="both"/>
      </w:pPr>
    </w:p>
    <w:p w14:paraId="59F908A7" w14:textId="77777777"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14:paraId="41CDE02F" w14:textId="77777777" w:rsidR="0038599E" w:rsidRPr="00D45E01" w:rsidRDefault="00CD3D71" w:rsidP="006239A4">
      <w:pPr>
        <w:pStyle w:val="Ttulo"/>
      </w:pPr>
      <w:r>
        <w:lastRenderedPageBreak/>
        <w:t>Í</w:t>
      </w:r>
      <w:r w:rsidR="00427C5E" w:rsidRPr="00460025">
        <w:t>ndice</w:t>
      </w:r>
      <w:r w:rsidR="00D45E01">
        <w:t xml:space="preserve"> General</w:t>
      </w:r>
    </w:p>
    <w:p w14:paraId="121E4C09" w14:textId="77777777" w:rsidR="0038599E" w:rsidRDefault="0038599E">
      <w:pPr>
        <w:pStyle w:val="TDC2"/>
        <w:tabs>
          <w:tab w:val="right" w:leader="dot" w:pos="8828"/>
        </w:tabs>
        <w:rPr>
          <w:lang w:val="es-ES"/>
        </w:rPr>
      </w:pPr>
    </w:p>
    <w:p w14:paraId="13899880" w14:textId="77777777" w:rsidR="00D8645F" w:rsidRDefault="000C7FF5">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9316286" w:history="1">
        <w:r w:rsidR="00D8645F" w:rsidRPr="00FC70F1">
          <w:rPr>
            <w:rStyle w:val="Hipervnculo"/>
          </w:rPr>
          <w:t>Capítulo 1. Introducción</w:t>
        </w:r>
        <w:r w:rsidR="00D8645F">
          <w:rPr>
            <w:webHidden/>
          </w:rPr>
          <w:tab/>
        </w:r>
        <w:r w:rsidR="00D8645F">
          <w:rPr>
            <w:webHidden/>
          </w:rPr>
          <w:fldChar w:fldCharType="begin"/>
        </w:r>
        <w:r w:rsidR="00D8645F">
          <w:rPr>
            <w:webHidden/>
          </w:rPr>
          <w:instrText xml:space="preserve"> PAGEREF _Toc279316286 \h </w:instrText>
        </w:r>
        <w:r w:rsidR="00D8645F">
          <w:rPr>
            <w:webHidden/>
          </w:rPr>
        </w:r>
        <w:r w:rsidR="00D8645F">
          <w:rPr>
            <w:webHidden/>
          </w:rPr>
          <w:fldChar w:fldCharType="separate"/>
        </w:r>
        <w:r w:rsidR="00D8645F">
          <w:rPr>
            <w:webHidden/>
          </w:rPr>
          <w:t>19</w:t>
        </w:r>
        <w:r w:rsidR="00D8645F">
          <w:rPr>
            <w:webHidden/>
          </w:rPr>
          <w:fldChar w:fldCharType="end"/>
        </w:r>
      </w:hyperlink>
    </w:p>
    <w:p w14:paraId="20AC22F8"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87" w:history="1">
        <w:r w:rsidRPr="00FC70F1">
          <w:rPr>
            <w:rStyle w:val="Hipervnculo"/>
            <w:noProof/>
          </w:rPr>
          <w:t>Resumen</w:t>
        </w:r>
        <w:r>
          <w:rPr>
            <w:noProof/>
            <w:webHidden/>
          </w:rPr>
          <w:tab/>
        </w:r>
        <w:r>
          <w:rPr>
            <w:noProof/>
            <w:webHidden/>
          </w:rPr>
          <w:fldChar w:fldCharType="begin"/>
        </w:r>
        <w:r>
          <w:rPr>
            <w:noProof/>
            <w:webHidden/>
          </w:rPr>
          <w:instrText xml:space="preserve"> PAGEREF _Toc279316287 \h </w:instrText>
        </w:r>
        <w:r>
          <w:rPr>
            <w:noProof/>
            <w:webHidden/>
          </w:rPr>
        </w:r>
        <w:r>
          <w:rPr>
            <w:noProof/>
            <w:webHidden/>
          </w:rPr>
          <w:fldChar w:fldCharType="separate"/>
        </w:r>
        <w:r>
          <w:rPr>
            <w:noProof/>
            <w:webHidden/>
          </w:rPr>
          <w:t>19</w:t>
        </w:r>
        <w:r>
          <w:rPr>
            <w:noProof/>
            <w:webHidden/>
          </w:rPr>
          <w:fldChar w:fldCharType="end"/>
        </w:r>
      </w:hyperlink>
    </w:p>
    <w:p w14:paraId="06C64DFA"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88" w:history="1">
        <w:r w:rsidRPr="00FC70F1">
          <w:rPr>
            <w:rStyle w:val="Hipervnculo"/>
            <w:noProof/>
          </w:rPr>
          <w:t>1.1. Formulación General del Proyecto</w:t>
        </w:r>
        <w:r>
          <w:rPr>
            <w:noProof/>
            <w:webHidden/>
          </w:rPr>
          <w:tab/>
        </w:r>
        <w:r>
          <w:rPr>
            <w:noProof/>
            <w:webHidden/>
          </w:rPr>
          <w:fldChar w:fldCharType="begin"/>
        </w:r>
        <w:r>
          <w:rPr>
            <w:noProof/>
            <w:webHidden/>
          </w:rPr>
          <w:instrText xml:space="preserve"> PAGEREF _Toc279316288 \h </w:instrText>
        </w:r>
        <w:r>
          <w:rPr>
            <w:noProof/>
            <w:webHidden/>
          </w:rPr>
        </w:r>
        <w:r>
          <w:rPr>
            <w:noProof/>
            <w:webHidden/>
          </w:rPr>
          <w:fldChar w:fldCharType="separate"/>
        </w:r>
        <w:r>
          <w:rPr>
            <w:noProof/>
            <w:webHidden/>
          </w:rPr>
          <w:t>22</w:t>
        </w:r>
        <w:r>
          <w:rPr>
            <w:noProof/>
            <w:webHidden/>
          </w:rPr>
          <w:fldChar w:fldCharType="end"/>
        </w:r>
      </w:hyperlink>
    </w:p>
    <w:p w14:paraId="00AA270C"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89" w:history="1">
        <w:r w:rsidRPr="00FC70F1">
          <w:rPr>
            <w:rStyle w:val="Hipervnculo"/>
            <w:noProof/>
            <w:kern w:val="1"/>
          </w:rPr>
          <w:t>1.2. Objetivos</w:t>
        </w:r>
        <w:r>
          <w:rPr>
            <w:noProof/>
            <w:webHidden/>
          </w:rPr>
          <w:tab/>
        </w:r>
        <w:r>
          <w:rPr>
            <w:noProof/>
            <w:webHidden/>
          </w:rPr>
          <w:fldChar w:fldCharType="begin"/>
        </w:r>
        <w:r>
          <w:rPr>
            <w:noProof/>
            <w:webHidden/>
          </w:rPr>
          <w:instrText xml:space="preserve"> PAGEREF _Toc279316289 \h </w:instrText>
        </w:r>
        <w:r>
          <w:rPr>
            <w:noProof/>
            <w:webHidden/>
          </w:rPr>
        </w:r>
        <w:r>
          <w:rPr>
            <w:noProof/>
            <w:webHidden/>
          </w:rPr>
          <w:fldChar w:fldCharType="separate"/>
        </w:r>
        <w:r>
          <w:rPr>
            <w:noProof/>
            <w:webHidden/>
          </w:rPr>
          <w:t>25</w:t>
        </w:r>
        <w:r>
          <w:rPr>
            <w:noProof/>
            <w:webHidden/>
          </w:rPr>
          <w:fldChar w:fldCharType="end"/>
        </w:r>
      </w:hyperlink>
    </w:p>
    <w:p w14:paraId="1AA8A5D1"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290" w:history="1">
        <w:r w:rsidRPr="00FC70F1">
          <w:rPr>
            <w:rStyle w:val="Hipervnculo"/>
            <w:noProof/>
            <w:kern w:val="1"/>
          </w:rPr>
          <w:t>1.2.1.Objetivo General</w:t>
        </w:r>
        <w:r>
          <w:rPr>
            <w:noProof/>
            <w:webHidden/>
          </w:rPr>
          <w:tab/>
        </w:r>
        <w:r>
          <w:rPr>
            <w:noProof/>
            <w:webHidden/>
          </w:rPr>
          <w:fldChar w:fldCharType="begin"/>
        </w:r>
        <w:r>
          <w:rPr>
            <w:noProof/>
            <w:webHidden/>
          </w:rPr>
          <w:instrText xml:space="preserve"> PAGEREF _Toc279316290 \h </w:instrText>
        </w:r>
        <w:r>
          <w:rPr>
            <w:noProof/>
            <w:webHidden/>
          </w:rPr>
        </w:r>
        <w:r>
          <w:rPr>
            <w:noProof/>
            <w:webHidden/>
          </w:rPr>
          <w:fldChar w:fldCharType="separate"/>
        </w:r>
        <w:r>
          <w:rPr>
            <w:noProof/>
            <w:webHidden/>
          </w:rPr>
          <w:t>25</w:t>
        </w:r>
        <w:r>
          <w:rPr>
            <w:noProof/>
            <w:webHidden/>
          </w:rPr>
          <w:fldChar w:fldCharType="end"/>
        </w:r>
      </w:hyperlink>
    </w:p>
    <w:p w14:paraId="52EE0E14"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291" w:history="1">
        <w:r w:rsidRPr="00FC70F1">
          <w:rPr>
            <w:rStyle w:val="Hipervnculo"/>
            <w:noProof/>
          </w:rPr>
          <w:t>1.2.1.Objetivos Específicos</w:t>
        </w:r>
        <w:r>
          <w:rPr>
            <w:noProof/>
            <w:webHidden/>
          </w:rPr>
          <w:tab/>
        </w:r>
        <w:r>
          <w:rPr>
            <w:noProof/>
            <w:webHidden/>
          </w:rPr>
          <w:fldChar w:fldCharType="begin"/>
        </w:r>
        <w:r>
          <w:rPr>
            <w:noProof/>
            <w:webHidden/>
          </w:rPr>
          <w:instrText xml:space="preserve"> PAGEREF _Toc279316291 \h </w:instrText>
        </w:r>
        <w:r>
          <w:rPr>
            <w:noProof/>
            <w:webHidden/>
          </w:rPr>
        </w:r>
        <w:r>
          <w:rPr>
            <w:noProof/>
            <w:webHidden/>
          </w:rPr>
          <w:fldChar w:fldCharType="separate"/>
        </w:r>
        <w:r>
          <w:rPr>
            <w:noProof/>
            <w:webHidden/>
          </w:rPr>
          <w:t>25</w:t>
        </w:r>
        <w:r>
          <w:rPr>
            <w:noProof/>
            <w:webHidden/>
          </w:rPr>
          <w:fldChar w:fldCharType="end"/>
        </w:r>
      </w:hyperlink>
    </w:p>
    <w:p w14:paraId="119F01BA"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92" w:history="1">
        <w:r w:rsidRPr="00FC70F1">
          <w:rPr>
            <w:rStyle w:val="Hipervnculo"/>
            <w:noProof/>
          </w:rPr>
          <w:t>1.3.Metodología a Emplear para Desarrollar el Proyecto</w:t>
        </w:r>
        <w:r>
          <w:rPr>
            <w:noProof/>
            <w:webHidden/>
          </w:rPr>
          <w:tab/>
        </w:r>
        <w:r>
          <w:rPr>
            <w:noProof/>
            <w:webHidden/>
          </w:rPr>
          <w:fldChar w:fldCharType="begin"/>
        </w:r>
        <w:r>
          <w:rPr>
            <w:noProof/>
            <w:webHidden/>
          </w:rPr>
          <w:instrText xml:space="preserve"> PAGEREF _Toc279316292 \h </w:instrText>
        </w:r>
        <w:r>
          <w:rPr>
            <w:noProof/>
            <w:webHidden/>
          </w:rPr>
        </w:r>
        <w:r>
          <w:rPr>
            <w:noProof/>
            <w:webHidden/>
          </w:rPr>
          <w:fldChar w:fldCharType="separate"/>
        </w:r>
        <w:r>
          <w:rPr>
            <w:noProof/>
            <w:webHidden/>
          </w:rPr>
          <w:t>26</w:t>
        </w:r>
        <w:r>
          <w:rPr>
            <w:noProof/>
            <w:webHidden/>
          </w:rPr>
          <w:fldChar w:fldCharType="end"/>
        </w:r>
      </w:hyperlink>
    </w:p>
    <w:p w14:paraId="1C120062"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93" w:history="1">
        <w:r w:rsidRPr="00FC70F1">
          <w:rPr>
            <w:rStyle w:val="Hipervnculo"/>
            <w:noProof/>
          </w:rPr>
          <w:t>1.4.Planificación Inicial</w:t>
        </w:r>
        <w:r>
          <w:rPr>
            <w:noProof/>
            <w:webHidden/>
          </w:rPr>
          <w:tab/>
        </w:r>
        <w:r>
          <w:rPr>
            <w:noProof/>
            <w:webHidden/>
          </w:rPr>
          <w:fldChar w:fldCharType="begin"/>
        </w:r>
        <w:r>
          <w:rPr>
            <w:noProof/>
            <w:webHidden/>
          </w:rPr>
          <w:instrText xml:space="preserve"> PAGEREF _Toc279316293 \h </w:instrText>
        </w:r>
        <w:r>
          <w:rPr>
            <w:noProof/>
            <w:webHidden/>
          </w:rPr>
        </w:r>
        <w:r>
          <w:rPr>
            <w:noProof/>
            <w:webHidden/>
          </w:rPr>
          <w:fldChar w:fldCharType="separate"/>
        </w:r>
        <w:r>
          <w:rPr>
            <w:noProof/>
            <w:webHidden/>
          </w:rPr>
          <w:t>27</w:t>
        </w:r>
        <w:r>
          <w:rPr>
            <w:noProof/>
            <w:webHidden/>
          </w:rPr>
          <w:fldChar w:fldCharType="end"/>
        </w:r>
      </w:hyperlink>
    </w:p>
    <w:p w14:paraId="79A571D6" w14:textId="77777777" w:rsidR="00D8645F" w:rsidRDefault="00D8645F">
      <w:pPr>
        <w:pStyle w:val="TDC1"/>
        <w:rPr>
          <w:rFonts w:asciiTheme="minorHAnsi" w:eastAsiaTheme="minorEastAsia" w:hAnsiTheme="minorHAnsi" w:cstheme="minorBidi"/>
          <w:b w:val="0"/>
          <w:sz w:val="22"/>
          <w:lang w:eastAsia="es-CL"/>
        </w:rPr>
      </w:pPr>
      <w:hyperlink w:anchor="_Toc279316294" w:history="1">
        <w:r w:rsidRPr="00FC70F1">
          <w:rPr>
            <w:rStyle w:val="Hipervnculo"/>
          </w:rPr>
          <w:t>Capítulo 2. Marco Teórico</w:t>
        </w:r>
        <w:r>
          <w:rPr>
            <w:webHidden/>
          </w:rPr>
          <w:tab/>
        </w:r>
        <w:r>
          <w:rPr>
            <w:webHidden/>
          </w:rPr>
          <w:fldChar w:fldCharType="begin"/>
        </w:r>
        <w:r>
          <w:rPr>
            <w:webHidden/>
          </w:rPr>
          <w:instrText xml:space="preserve"> PAGEREF _Toc279316294 \h </w:instrText>
        </w:r>
        <w:r>
          <w:rPr>
            <w:webHidden/>
          </w:rPr>
        </w:r>
        <w:r>
          <w:rPr>
            <w:webHidden/>
          </w:rPr>
          <w:fldChar w:fldCharType="separate"/>
        </w:r>
        <w:r>
          <w:rPr>
            <w:webHidden/>
          </w:rPr>
          <w:t>29</w:t>
        </w:r>
        <w:r>
          <w:rPr>
            <w:webHidden/>
          </w:rPr>
          <w:fldChar w:fldCharType="end"/>
        </w:r>
      </w:hyperlink>
    </w:p>
    <w:p w14:paraId="5B0D0E75"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95" w:history="1">
        <w:r w:rsidRPr="00FC70F1">
          <w:rPr>
            <w:rStyle w:val="Hipervnculo"/>
            <w:noProof/>
          </w:rPr>
          <w:t>2.1. Acceso Multimedia Universal</w:t>
        </w:r>
        <w:r>
          <w:rPr>
            <w:noProof/>
            <w:webHidden/>
          </w:rPr>
          <w:tab/>
        </w:r>
        <w:r>
          <w:rPr>
            <w:noProof/>
            <w:webHidden/>
          </w:rPr>
          <w:fldChar w:fldCharType="begin"/>
        </w:r>
        <w:r>
          <w:rPr>
            <w:noProof/>
            <w:webHidden/>
          </w:rPr>
          <w:instrText xml:space="preserve"> PAGEREF _Toc279316295 \h </w:instrText>
        </w:r>
        <w:r>
          <w:rPr>
            <w:noProof/>
            <w:webHidden/>
          </w:rPr>
        </w:r>
        <w:r>
          <w:rPr>
            <w:noProof/>
            <w:webHidden/>
          </w:rPr>
          <w:fldChar w:fldCharType="separate"/>
        </w:r>
        <w:r>
          <w:rPr>
            <w:noProof/>
            <w:webHidden/>
          </w:rPr>
          <w:t>29</w:t>
        </w:r>
        <w:r>
          <w:rPr>
            <w:noProof/>
            <w:webHidden/>
          </w:rPr>
          <w:fldChar w:fldCharType="end"/>
        </w:r>
      </w:hyperlink>
    </w:p>
    <w:p w14:paraId="1EF0981D"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96" w:history="1">
        <w:r w:rsidRPr="00FC70F1">
          <w:rPr>
            <w:rStyle w:val="Hipervnculo"/>
            <w:noProof/>
          </w:rPr>
          <w:t>2.2. Protocolo XML orientado a objetos</w:t>
        </w:r>
        <w:r>
          <w:rPr>
            <w:noProof/>
            <w:webHidden/>
          </w:rPr>
          <w:tab/>
        </w:r>
        <w:r>
          <w:rPr>
            <w:noProof/>
            <w:webHidden/>
          </w:rPr>
          <w:fldChar w:fldCharType="begin"/>
        </w:r>
        <w:r>
          <w:rPr>
            <w:noProof/>
            <w:webHidden/>
          </w:rPr>
          <w:instrText xml:space="preserve"> PAGEREF _Toc279316296 \h </w:instrText>
        </w:r>
        <w:r>
          <w:rPr>
            <w:noProof/>
            <w:webHidden/>
          </w:rPr>
        </w:r>
        <w:r>
          <w:rPr>
            <w:noProof/>
            <w:webHidden/>
          </w:rPr>
          <w:fldChar w:fldCharType="separate"/>
        </w:r>
        <w:r>
          <w:rPr>
            <w:noProof/>
            <w:webHidden/>
          </w:rPr>
          <w:t>33</w:t>
        </w:r>
        <w:r>
          <w:rPr>
            <w:noProof/>
            <w:webHidden/>
          </w:rPr>
          <w:fldChar w:fldCharType="end"/>
        </w:r>
      </w:hyperlink>
    </w:p>
    <w:p w14:paraId="0F0862CF"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297" w:history="1">
        <w:r w:rsidRPr="00FC70F1">
          <w:rPr>
            <w:rStyle w:val="Hipervnculo"/>
            <w:noProof/>
          </w:rPr>
          <w:t>2.2.1. SOAP</w:t>
        </w:r>
        <w:r>
          <w:rPr>
            <w:noProof/>
            <w:webHidden/>
          </w:rPr>
          <w:tab/>
        </w:r>
        <w:r>
          <w:rPr>
            <w:noProof/>
            <w:webHidden/>
          </w:rPr>
          <w:fldChar w:fldCharType="begin"/>
        </w:r>
        <w:r>
          <w:rPr>
            <w:noProof/>
            <w:webHidden/>
          </w:rPr>
          <w:instrText xml:space="preserve"> PAGEREF _Toc279316297 \h </w:instrText>
        </w:r>
        <w:r>
          <w:rPr>
            <w:noProof/>
            <w:webHidden/>
          </w:rPr>
        </w:r>
        <w:r>
          <w:rPr>
            <w:noProof/>
            <w:webHidden/>
          </w:rPr>
          <w:fldChar w:fldCharType="separate"/>
        </w:r>
        <w:r>
          <w:rPr>
            <w:noProof/>
            <w:webHidden/>
          </w:rPr>
          <w:t>33</w:t>
        </w:r>
        <w:r>
          <w:rPr>
            <w:noProof/>
            <w:webHidden/>
          </w:rPr>
          <w:fldChar w:fldCharType="end"/>
        </w:r>
      </w:hyperlink>
    </w:p>
    <w:p w14:paraId="4FC3639C"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298" w:history="1">
        <w:r w:rsidRPr="00FC70F1">
          <w:rPr>
            <w:rStyle w:val="Hipervnculo"/>
            <w:noProof/>
          </w:rPr>
          <w:t>2.2.2. REST</w:t>
        </w:r>
        <w:r>
          <w:rPr>
            <w:noProof/>
            <w:webHidden/>
          </w:rPr>
          <w:tab/>
        </w:r>
        <w:r>
          <w:rPr>
            <w:noProof/>
            <w:webHidden/>
          </w:rPr>
          <w:fldChar w:fldCharType="begin"/>
        </w:r>
        <w:r>
          <w:rPr>
            <w:noProof/>
            <w:webHidden/>
          </w:rPr>
          <w:instrText xml:space="preserve"> PAGEREF _Toc279316298 \h </w:instrText>
        </w:r>
        <w:r>
          <w:rPr>
            <w:noProof/>
            <w:webHidden/>
          </w:rPr>
        </w:r>
        <w:r>
          <w:rPr>
            <w:noProof/>
            <w:webHidden/>
          </w:rPr>
          <w:fldChar w:fldCharType="separate"/>
        </w:r>
        <w:r>
          <w:rPr>
            <w:noProof/>
            <w:webHidden/>
          </w:rPr>
          <w:t>35</w:t>
        </w:r>
        <w:r>
          <w:rPr>
            <w:noProof/>
            <w:webHidden/>
          </w:rPr>
          <w:fldChar w:fldCharType="end"/>
        </w:r>
      </w:hyperlink>
    </w:p>
    <w:p w14:paraId="15D12B4B"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299" w:history="1">
        <w:r w:rsidRPr="00FC70F1">
          <w:rPr>
            <w:rStyle w:val="Hipervnculo"/>
            <w:noProof/>
          </w:rPr>
          <w:t>2.2.3. RSS</w:t>
        </w:r>
        <w:r>
          <w:rPr>
            <w:noProof/>
            <w:webHidden/>
          </w:rPr>
          <w:tab/>
        </w:r>
        <w:r>
          <w:rPr>
            <w:noProof/>
            <w:webHidden/>
          </w:rPr>
          <w:fldChar w:fldCharType="begin"/>
        </w:r>
        <w:r>
          <w:rPr>
            <w:noProof/>
            <w:webHidden/>
          </w:rPr>
          <w:instrText xml:space="preserve"> PAGEREF _Toc279316299 \h </w:instrText>
        </w:r>
        <w:r>
          <w:rPr>
            <w:noProof/>
            <w:webHidden/>
          </w:rPr>
        </w:r>
        <w:r>
          <w:rPr>
            <w:noProof/>
            <w:webHidden/>
          </w:rPr>
          <w:fldChar w:fldCharType="separate"/>
        </w:r>
        <w:r>
          <w:rPr>
            <w:noProof/>
            <w:webHidden/>
          </w:rPr>
          <w:t>36</w:t>
        </w:r>
        <w:r>
          <w:rPr>
            <w:noProof/>
            <w:webHidden/>
          </w:rPr>
          <w:fldChar w:fldCharType="end"/>
        </w:r>
      </w:hyperlink>
    </w:p>
    <w:p w14:paraId="1476AB00"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0" w:history="1">
        <w:r w:rsidRPr="00FC70F1">
          <w:rPr>
            <w:rStyle w:val="Hipervnculo"/>
            <w:noProof/>
          </w:rPr>
          <w:t>2.2.4. XML Orientado a MVC</w:t>
        </w:r>
        <w:r>
          <w:rPr>
            <w:noProof/>
            <w:webHidden/>
          </w:rPr>
          <w:tab/>
        </w:r>
        <w:r>
          <w:rPr>
            <w:noProof/>
            <w:webHidden/>
          </w:rPr>
          <w:fldChar w:fldCharType="begin"/>
        </w:r>
        <w:r>
          <w:rPr>
            <w:noProof/>
            <w:webHidden/>
          </w:rPr>
          <w:instrText xml:space="preserve"> PAGEREF _Toc279316300 \h </w:instrText>
        </w:r>
        <w:r>
          <w:rPr>
            <w:noProof/>
            <w:webHidden/>
          </w:rPr>
        </w:r>
        <w:r>
          <w:rPr>
            <w:noProof/>
            <w:webHidden/>
          </w:rPr>
          <w:fldChar w:fldCharType="separate"/>
        </w:r>
        <w:r>
          <w:rPr>
            <w:noProof/>
            <w:webHidden/>
          </w:rPr>
          <w:t>37</w:t>
        </w:r>
        <w:r>
          <w:rPr>
            <w:noProof/>
            <w:webHidden/>
          </w:rPr>
          <w:fldChar w:fldCharType="end"/>
        </w:r>
      </w:hyperlink>
    </w:p>
    <w:p w14:paraId="278ACECE"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1" w:history="1">
        <w:r w:rsidRPr="00FC70F1">
          <w:rPr>
            <w:rStyle w:val="Hipervnculo"/>
            <w:noProof/>
          </w:rPr>
          <w:t>2.3.1. Servidor  Web</w:t>
        </w:r>
        <w:r>
          <w:rPr>
            <w:noProof/>
            <w:webHidden/>
          </w:rPr>
          <w:tab/>
        </w:r>
        <w:r>
          <w:rPr>
            <w:noProof/>
            <w:webHidden/>
          </w:rPr>
          <w:fldChar w:fldCharType="begin"/>
        </w:r>
        <w:r>
          <w:rPr>
            <w:noProof/>
            <w:webHidden/>
          </w:rPr>
          <w:instrText xml:space="preserve"> PAGEREF _Toc279316301 \h </w:instrText>
        </w:r>
        <w:r>
          <w:rPr>
            <w:noProof/>
            <w:webHidden/>
          </w:rPr>
        </w:r>
        <w:r>
          <w:rPr>
            <w:noProof/>
            <w:webHidden/>
          </w:rPr>
          <w:fldChar w:fldCharType="separate"/>
        </w:r>
        <w:r>
          <w:rPr>
            <w:noProof/>
            <w:webHidden/>
          </w:rPr>
          <w:t>38</w:t>
        </w:r>
        <w:r>
          <w:rPr>
            <w:noProof/>
            <w:webHidden/>
          </w:rPr>
          <w:fldChar w:fldCharType="end"/>
        </w:r>
      </w:hyperlink>
    </w:p>
    <w:p w14:paraId="132C8A55"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2" w:history="1">
        <w:r w:rsidRPr="00FC70F1">
          <w:rPr>
            <w:rStyle w:val="Hipervnculo"/>
            <w:noProof/>
            <w:lang w:val="es-ES"/>
          </w:rPr>
          <w:t>2.3.2. Stream</w:t>
        </w:r>
        <w:r>
          <w:rPr>
            <w:noProof/>
            <w:webHidden/>
          </w:rPr>
          <w:tab/>
        </w:r>
        <w:r>
          <w:rPr>
            <w:noProof/>
            <w:webHidden/>
          </w:rPr>
          <w:fldChar w:fldCharType="begin"/>
        </w:r>
        <w:r>
          <w:rPr>
            <w:noProof/>
            <w:webHidden/>
          </w:rPr>
          <w:instrText xml:space="preserve"> PAGEREF _Toc279316302 \h </w:instrText>
        </w:r>
        <w:r>
          <w:rPr>
            <w:noProof/>
            <w:webHidden/>
          </w:rPr>
        </w:r>
        <w:r>
          <w:rPr>
            <w:noProof/>
            <w:webHidden/>
          </w:rPr>
          <w:fldChar w:fldCharType="separate"/>
        </w:r>
        <w:r>
          <w:rPr>
            <w:noProof/>
            <w:webHidden/>
          </w:rPr>
          <w:t>39</w:t>
        </w:r>
        <w:r>
          <w:rPr>
            <w:noProof/>
            <w:webHidden/>
          </w:rPr>
          <w:fldChar w:fldCharType="end"/>
        </w:r>
      </w:hyperlink>
    </w:p>
    <w:p w14:paraId="2EC39C06"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3" w:history="1">
        <w:r w:rsidRPr="00FC70F1">
          <w:rPr>
            <w:rStyle w:val="Hipervnculo"/>
            <w:noProof/>
            <w:lang w:val="es-ES"/>
          </w:rPr>
          <w:t>2.3.2.1. HTTP Delivery</w:t>
        </w:r>
        <w:r>
          <w:rPr>
            <w:noProof/>
            <w:webHidden/>
          </w:rPr>
          <w:tab/>
        </w:r>
        <w:r>
          <w:rPr>
            <w:noProof/>
            <w:webHidden/>
          </w:rPr>
          <w:fldChar w:fldCharType="begin"/>
        </w:r>
        <w:r>
          <w:rPr>
            <w:noProof/>
            <w:webHidden/>
          </w:rPr>
          <w:instrText xml:space="preserve"> PAGEREF _Toc279316303 \h </w:instrText>
        </w:r>
        <w:r>
          <w:rPr>
            <w:noProof/>
            <w:webHidden/>
          </w:rPr>
        </w:r>
        <w:r>
          <w:rPr>
            <w:noProof/>
            <w:webHidden/>
          </w:rPr>
          <w:fldChar w:fldCharType="separate"/>
        </w:r>
        <w:r>
          <w:rPr>
            <w:noProof/>
            <w:webHidden/>
          </w:rPr>
          <w:t>39</w:t>
        </w:r>
        <w:r>
          <w:rPr>
            <w:noProof/>
            <w:webHidden/>
          </w:rPr>
          <w:fldChar w:fldCharType="end"/>
        </w:r>
      </w:hyperlink>
    </w:p>
    <w:p w14:paraId="21454E0D"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4" w:history="1">
        <w:r w:rsidRPr="00FC70F1">
          <w:rPr>
            <w:rStyle w:val="Hipervnculo"/>
            <w:noProof/>
          </w:rPr>
          <w:t>2.3.2.2.Streaming</w:t>
        </w:r>
        <w:r>
          <w:rPr>
            <w:noProof/>
            <w:webHidden/>
          </w:rPr>
          <w:tab/>
        </w:r>
        <w:r>
          <w:rPr>
            <w:noProof/>
            <w:webHidden/>
          </w:rPr>
          <w:fldChar w:fldCharType="begin"/>
        </w:r>
        <w:r>
          <w:rPr>
            <w:noProof/>
            <w:webHidden/>
          </w:rPr>
          <w:instrText xml:space="preserve"> PAGEREF _Toc279316304 \h </w:instrText>
        </w:r>
        <w:r>
          <w:rPr>
            <w:noProof/>
            <w:webHidden/>
          </w:rPr>
        </w:r>
        <w:r>
          <w:rPr>
            <w:noProof/>
            <w:webHidden/>
          </w:rPr>
          <w:fldChar w:fldCharType="separate"/>
        </w:r>
        <w:r>
          <w:rPr>
            <w:noProof/>
            <w:webHidden/>
          </w:rPr>
          <w:t>40</w:t>
        </w:r>
        <w:r>
          <w:rPr>
            <w:noProof/>
            <w:webHidden/>
          </w:rPr>
          <w:fldChar w:fldCharType="end"/>
        </w:r>
      </w:hyperlink>
    </w:p>
    <w:p w14:paraId="7AD00137"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5" w:history="1">
        <w:r w:rsidRPr="00FC70F1">
          <w:rPr>
            <w:rStyle w:val="Hipervnculo"/>
            <w:noProof/>
            <w:lang w:val="es-ES"/>
          </w:rPr>
          <w:t>2.3.2.3. Media Streaming</w:t>
        </w:r>
        <w:r>
          <w:rPr>
            <w:noProof/>
            <w:webHidden/>
          </w:rPr>
          <w:tab/>
        </w:r>
        <w:r>
          <w:rPr>
            <w:noProof/>
            <w:webHidden/>
          </w:rPr>
          <w:fldChar w:fldCharType="begin"/>
        </w:r>
        <w:r>
          <w:rPr>
            <w:noProof/>
            <w:webHidden/>
          </w:rPr>
          <w:instrText xml:space="preserve"> PAGEREF _Toc279316305 \h </w:instrText>
        </w:r>
        <w:r>
          <w:rPr>
            <w:noProof/>
            <w:webHidden/>
          </w:rPr>
        </w:r>
        <w:r>
          <w:rPr>
            <w:noProof/>
            <w:webHidden/>
          </w:rPr>
          <w:fldChar w:fldCharType="separate"/>
        </w:r>
        <w:r>
          <w:rPr>
            <w:noProof/>
            <w:webHidden/>
          </w:rPr>
          <w:t>41</w:t>
        </w:r>
        <w:r>
          <w:rPr>
            <w:noProof/>
            <w:webHidden/>
          </w:rPr>
          <w:fldChar w:fldCharType="end"/>
        </w:r>
      </w:hyperlink>
    </w:p>
    <w:p w14:paraId="18CB9989"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06" w:history="1">
        <w:r w:rsidRPr="00FC70F1">
          <w:rPr>
            <w:rStyle w:val="Hipervnculo"/>
            <w:noProof/>
          </w:rPr>
          <w:t>2.4.Codecs de Video</w:t>
        </w:r>
        <w:r>
          <w:rPr>
            <w:noProof/>
            <w:webHidden/>
          </w:rPr>
          <w:tab/>
        </w:r>
        <w:r>
          <w:rPr>
            <w:noProof/>
            <w:webHidden/>
          </w:rPr>
          <w:fldChar w:fldCharType="begin"/>
        </w:r>
        <w:r>
          <w:rPr>
            <w:noProof/>
            <w:webHidden/>
          </w:rPr>
          <w:instrText xml:space="preserve"> PAGEREF _Toc279316306 \h </w:instrText>
        </w:r>
        <w:r>
          <w:rPr>
            <w:noProof/>
            <w:webHidden/>
          </w:rPr>
        </w:r>
        <w:r>
          <w:rPr>
            <w:noProof/>
            <w:webHidden/>
          </w:rPr>
          <w:fldChar w:fldCharType="separate"/>
        </w:r>
        <w:r>
          <w:rPr>
            <w:noProof/>
            <w:webHidden/>
          </w:rPr>
          <w:t>44</w:t>
        </w:r>
        <w:r>
          <w:rPr>
            <w:noProof/>
            <w:webHidden/>
          </w:rPr>
          <w:fldChar w:fldCharType="end"/>
        </w:r>
      </w:hyperlink>
    </w:p>
    <w:p w14:paraId="55CDEEAA"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7" w:history="1">
        <w:r w:rsidRPr="00FC70F1">
          <w:rPr>
            <w:rStyle w:val="Hipervnculo"/>
            <w:noProof/>
            <w:lang w:val="es-ES"/>
          </w:rPr>
          <w:t>2.4.1. H263 Sorenson</w:t>
        </w:r>
        <w:r>
          <w:rPr>
            <w:noProof/>
            <w:webHidden/>
          </w:rPr>
          <w:tab/>
        </w:r>
        <w:r>
          <w:rPr>
            <w:noProof/>
            <w:webHidden/>
          </w:rPr>
          <w:fldChar w:fldCharType="begin"/>
        </w:r>
        <w:r>
          <w:rPr>
            <w:noProof/>
            <w:webHidden/>
          </w:rPr>
          <w:instrText xml:space="preserve"> PAGEREF _Toc279316307 \h </w:instrText>
        </w:r>
        <w:r>
          <w:rPr>
            <w:noProof/>
            <w:webHidden/>
          </w:rPr>
        </w:r>
        <w:r>
          <w:rPr>
            <w:noProof/>
            <w:webHidden/>
          </w:rPr>
          <w:fldChar w:fldCharType="separate"/>
        </w:r>
        <w:r>
          <w:rPr>
            <w:noProof/>
            <w:webHidden/>
          </w:rPr>
          <w:t>45</w:t>
        </w:r>
        <w:r>
          <w:rPr>
            <w:noProof/>
            <w:webHidden/>
          </w:rPr>
          <w:fldChar w:fldCharType="end"/>
        </w:r>
      </w:hyperlink>
    </w:p>
    <w:p w14:paraId="5849DE0D"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8" w:history="1">
        <w:r w:rsidRPr="00FC70F1">
          <w:rPr>
            <w:rStyle w:val="Hipervnculo"/>
            <w:noProof/>
          </w:rPr>
          <w:t>2.4.2. H264 Mpeg-4 Parte 10</w:t>
        </w:r>
        <w:r>
          <w:rPr>
            <w:noProof/>
            <w:webHidden/>
          </w:rPr>
          <w:tab/>
        </w:r>
        <w:r>
          <w:rPr>
            <w:noProof/>
            <w:webHidden/>
          </w:rPr>
          <w:fldChar w:fldCharType="begin"/>
        </w:r>
        <w:r>
          <w:rPr>
            <w:noProof/>
            <w:webHidden/>
          </w:rPr>
          <w:instrText xml:space="preserve"> PAGEREF _Toc279316308 \h </w:instrText>
        </w:r>
        <w:r>
          <w:rPr>
            <w:noProof/>
            <w:webHidden/>
          </w:rPr>
        </w:r>
        <w:r>
          <w:rPr>
            <w:noProof/>
            <w:webHidden/>
          </w:rPr>
          <w:fldChar w:fldCharType="separate"/>
        </w:r>
        <w:r>
          <w:rPr>
            <w:noProof/>
            <w:webHidden/>
          </w:rPr>
          <w:t>45</w:t>
        </w:r>
        <w:r>
          <w:rPr>
            <w:noProof/>
            <w:webHidden/>
          </w:rPr>
          <w:fldChar w:fldCharType="end"/>
        </w:r>
      </w:hyperlink>
    </w:p>
    <w:p w14:paraId="24D880F3"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9" w:history="1">
        <w:r w:rsidRPr="00FC70F1">
          <w:rPr>
            <w:rStyle w:val="Hipervnculo"/>
            <w:noProof/>
          </w:rPr>
          <w:t>2.4.4. OGG Theora</w:t>
        </w:r>
        <w:r>
          <w:rPr>
            <w:noProof/>
            <w:webHidden/>
          </w:rPr>
          <w:tab/>
        </w:r>
        <w:r>
          <w:rPr>
            <w:noProof/>
            <w:webHidden/>
          </w:rPr>
          <w:fldChar w:fldCharType="begin"/>
        </w:r>
        <w:r>
          <w:rPr>
            <w:noProof/>
            <w:webHidden/>
          </w:rPr>
          <w:instrText xml:space="preserve"> PAGEREF _Toc279316309 \h </w:instrText>
        </w:r>
        <w:r>
          <w:rPr>
            <w:noProof/>
            <w:webHidden/>
          </w:rPr>
        </w:r>
        <w:r>
          <w:rPr>
            <w:noProof/>
            <w:webHidden/>
          </w:rPr>
          <w:fldChar w:fldCharType="separate"/>
        </w:r>
        <w:r>
          <w:rPr>
            <w:noProof/>
            <w:webHidden/>
          </w:rPr>
          <w:t>46</w:t>
        </w:r>
        <w:r>
          <w:rPr>
            <w:noProof/>
            <w:webHidden/>
          </w:rPr>
          <w:fldChar w:fldCharType="end"/>
        </w:r>
      </w:hyperlink>
    </w:p>
    <w:p w14:paraId="20D7B728"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0" w:history="1">
        <w:r w:rsidRPr="00FC70F1">
          <w:rPr>
            <w:rStyle w:val="Hipervnculo"/>
            <w:noProof/>
            <w:lang w:val="es-ES"/>
          </w:rPr>
          <w:t>2.4.5. MPEG-4</w:t>
        </w:r>
        <w:r>
          <w:rPr>
            <w:noProof/>
            <w:webHidden/>
          </w:rPr>
          <w:tab/>
        </w:r>
        <w:r>
          <w:rPr>
            <w:noProof/>
            <w:webHidden/>
          </w:rPr>
          <w:fldChar w:fldCharType="begin"/>
        </w:r>
        <w:r>
          <w:rPr>
            <w:noProof/>
            <w:webHidden/>
          </w:rPr>
          <w:instrText xml:space="preserve"> PAGEREF _Toc279316310 \h </w:instrText>
        </w:r>
        <w:r>
          <w:rPr>
            <w:noProof/>
            <w:webHidden/>
          </w:rPr>
        </w:r>
        <w:r>
          <w:rPr>
            <w:noProof/>
            <w:webHidden/>
          </w:rPr>
          <w:fldChar w:fldCharType="separate"/>
        </w:r>
        <w:r>
          <w:rPr>
            <w:noProof/>
            <w:webHidden/>
          </w:rPr>
          <w:t>46</w:t>
        </w:r>
        <w:r>
          <w:rPr>
            <w:noProof/>
            <w:webHidden/>
          </w:rPr>
          <w:fldChar w:fldCharType="end"/>
        </w:r>
      </w:hyperlink>
    </w:p>
    <w:p w14:paraId="0E9A3AF2"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1" w:history="1">
        <w:r w:rsidRPr="00FC70F1">
          <w:rPr>
            <w:rStyle w:val="Hipervnculo"/>
            <w:noProof/>
            <w:lang w:val="es-ES"/>
          </w:rPr>
          <w:t>2.4.6. WMV</w:t>
        </w:r>
        <w:r>
          <w:rPr>
            <w:noProof/>
            <w:webHidden/>
          </w:rPr>
          <w:tab/>
        </w:r>
        <w:r>
          <w:rPr>
            <w:noProof/>
            <w:webHidden/>
          </w:rPr>
          <w:fldChar w:fldCharType="begin"/>
        </w:r>
        <w:r>
          <w:rPr>
            <w:noProof/>
            <w:webHidden/>
          </w:rPr>
          <w:instrText xml:space="preserve"> PAGEREF _Toc279316311 \h </w:instrText>
        </w:r>
        <w:r>
          <w:rPr>
            <w:noProof/>
            <w:webHidden/>
          </w:rPr>
        </w:r>
        <w:r>
          <w:rPr>
            <w:noProof/>
            <w:webHidden/>
          </w:rPr>
          <w:fldChar w:fldCharType="separate"/>
        </w:r>
        <w:r>
          <w:rPr>
            <w:noProof/>
            <w:webHidden/>
          </w:rPr>
          <w:t>47</w:t>
        </w:r>
        <w:r>
          <w:rPr>
            <w:noProof/>
            <w:webHidden/>
          </w:rPr>
          <w:fldChar w:fldCharType="end"/>
        </w:r>
      </w:hyperlink>
    </w:p>
    <w:p w14:paraId="4DD41F58"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12" w:history="1">
        <w:r w:rsidRPr="00FC70F1">
          <w:rPr>
            <w:rStyle w:val="Hipervnculo"/>
            <w:noProof/>
          </w:rPr>
          <w:t>2.5. Tecnologías Clientes</w:t>
        </w:r>
        <w:r>
          <w:rPr>
            <w:noProof/>
            <w:webHidden/>
          </w:rPr>
          <w:tab/>
        </w:r>
        <w:r>
          <w:rPr>
            <w:noProof/>
            <w:webHidden/>
          </w:rPr>
          <w:fldChar w:fldCharType="begin"/>
        </w:r>
        <w:r>
          <w:rPr>
            <w:noProof/>
            <w:webHidden/>
          </w:rPr>
          <w:instrText xml:space="preserve"> PAGEREF _Toc279316312 \h </w:instrText>
        </w:r>
        <w:r>
          <w:rPr>
            <w:noProof/>
            <w:webHidden/>
          </w:rPr>
        </w:r>
        <w:r>
          <w:rPr>
            <w:noProof/>
            <w:webHidden/>
          </w:rPr>
          <w:fldChar w:fldCharType="separate"/>
        </w:r>
        <w:r>
          <w:rPr>
            <w:noProof/>
            <w:webHidden/>
          </w:rPr>
          <w:t>48</w:t>
        </w:r>
        <w:r>
          <w:rPr>
            <w:noProof/>
            <w:webHidden/>
          </w:rPr>
          <w:fldChar w:fldCharType="end"/>
        </w:r>
      </w:hyperlink>
    </w:p>
    <w:p w14:paraId="5DC34D1B"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3" w:history="1">
        <w:r w:rsidRPr="00FC70F1">
          <w:rPr>
            <w:rStyle w:val="Hipervnculo"/>
            <w:noProof/>
            <w:lang w:val="es-ES"/>
          </w:rPr>
          <w:t>2.5.1. Real Media Player</w:t>
        </w:r>
        <w:r>
          <w:rPr>
            <w:noProof/>
            <w:webHidden/>
          </w:rPr>
          <w:tab/>
        </w:r>
        <w:r>
          <w:rPr>
            <w:noProof/>
            <w:webHidden/>
          </w:rPr>
          <w:fldChar w:fldCharType="begin"/>
        </w:r>
        <w:r>
          <w:rPr>
            <w:noProof/>
            <w:webHidden/>
          </w:rPr>
          <w:instrText xml:space="preserve"> PAGEREF _Toc279316313 \h </w:instrText>
        </w:r>
        <w:r>
          <w:rPr>
            <w:noProof/>
            <w:webHidden/>
          </w:rPr>
        </w:r>
        <w:r>
          <w:rPr>
            <w:noProof/>
            <w:webHidden/>
          </w:rPr>
          <w:fldChar w:fldCharType="separate"/>
        </w:r>
        <w:r>
          <w:rPr>
            <w:noProof/>
            <w:webHidden/>
          </w:rPr>
          <w:t>49</w:t>
        </w:r>
        <w:r>
          <w:rPr>
            <w:noProof/>
            <w:webHidden/>
          </w:rPr>
          <w:fldChar w:fldCharType="end"/>
        </w:r>
      </w:hyperlink>
    </w:p>
    <w:p w14:paraId="2871F25B"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4" w:history="1">
        <w:r w:rsidRPr="00FC70F1">
          <w:rPr>
            <w:rStyle w:val="Hipervnculo"/>
            <w:noProof/>
            <w:lang w:val="es-ES"/>
          </w:rPr>
          <w:t>2.5.2. Windows Media Player</w:t>
        </w:r>
        <w:r>
          <w:rPr>
            <w:noProof/>
            <w:webHidden/>
          </w:rPr>
          <w:tab/>
        </w:r>
        <w:r>
          <w:rPr>
            <w:noProof/>
            <w:webHidden/>
          </w:rPr>
          <w:fldChar w:fldCharType="begin"/>
        </w:r>
        <w:r>
          <w:rPr>
            <w:noProof/>
            <w:webHidden/>
          </w:rPr>
          <w:instrText xml:space="preserve"> PAGEREF _Toc279316314 \h </w:instrText>
        </w:r>
        <w:r>
          <w:rPr>
            <w:noProof/>
            <w:webHidden/>
          </w:rPr>
        </w:r>
        <w:r>
          <w:rPr>
            <w:noProof/>
            <w:webHidden/>
          </w:rPr>
          <w:fldChar w:fldCharType="separate"/>
        </w:r>
        <w:r>
          <w:rPr>
            <w:noProof/>
            <w:webHidden/>
          </w:rPr>
          <w:t>50</w:t>
        </w:r>
        <w:r>
          <w:rPr>
            <w:noProof/>
            <w:webHidden/>
          </w:rPr>
          <w:fldChar w:fldCharType="end"/>
        </w:r>
      </w:hyperlink>
    </w:p>
    <w:p w14:paraId="366B55F7"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5" w:history="1">
        <w:r w:rsidRPr="00FC70F1">
          <w:rPr>
            <w:rStyle w:val="Hipervnculo"/>
            <w:noProof/>
            <w:lang w:val="es-ES"/>
          </w:rPr>
          <w:t>2.5.3.Quicktime Player</w:t>
        </w:r>
        <w:r>
          <w:rPr>
            <w:noProof/>
            <w:webHidden/>
          </w:rPr>
          <w:tab/>
        </w:r>
        <w:r>
          <w:rPr>
            <w:noProof/>
            <w:webHidden/>
          </w:rPr>
          <w:fldChar w:fldCharType="begin"/>
        </w:r>
        <w:r>
          <w:rPr>
            <w:noProof/>
            <w:webHidden/>
          </w:rPr>
          <w:instrText xml:space="preserve"> PAGEREF _Toc279316315 \h </w:instrText>
        </w:r>
        <w:r>
          <w:rPr>
            <w:noProof/>
            <w:webHidden/>
          </w:rPr>
        </w:r>
        <w:r>
          <w:rPr>
            <w:noProof/>
            <w:webHidden/>
          </w:rPr>
          <w:fldChar w:fldCharType="separate"/>
        </w:r>
        <w:r>
          <w:rPr>
            <w:noProof/>
            <w:webHidden/>
          </w:rPr>
          <w:t>51</w:t>
        </w:r>
        <w:r>
          <w:rPr>
            <w:noProof/>
            <w:webHidden/>
          </w:rPr>
          <w:fldChar w:fldCharType="end"/>
        </w:r>
      </w:hyperlink>
    </w:p>
    <w:p w14:paraId="4ECDB474"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6" w:history="1">
        <w:r w:rsidRPr="00FC70F1">
          <w:rPr>
            <w:rStyle w:val="Hipervnculo"/>
            <w:noProof/>
          </w:rPr>
          <w:t>2.5.4. Adobe Flash</w:t>
        </w:r>
        <w:r>
          <w:rPr>
            <w:noProof/>
            <w:webHidden/>
          </w:rPr>
          <w:tab/>
        </w:r>
        <w:r>
          <w:rPr>
            <w:noProof/>
            <w:webHidden/>
          </w:rPr>
          <w:fldChar w:fldCharType="begin"/>
        </w:r>
        <w:r>
          <w:rPr>
            <w:noProof/>
            <w:webHidden/>
          </w:rPr>
          <w:instrText xml:space="preserve"> PAGEREF _Toc279316316 \h </w:instrText>
        </w:r>
        <w:r>
          <w:rPr>
            <w:noProof/>
            <w:webHidden/>
          </w:rPr>
        </w:r>
        <w:r>
          <w:rPr>
            <w:noProof/>
            <w:webHidden/>
          </w:rPr>
          <w:fldChar w:fldCharType="separate"/>
        </w:r>
        <w:r>
          <w:rPr>
            <w:noProof/>
            <w:webHidden/>
          </w:rPr>
          <w:t>52</w:t>
        </w:r>
        <w:r>
          <w:rPr>
            <w:noProof/>
            <w:webHidden/>
          </w:rPr>
          <w:fldChar w:fldCharType="end"/>
        </w:r>
      </w:hyperlink>
    </w:p>
    <w:p w14:paraId="4490AA2C"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7" w:history="1">
        <w:r w:rsidRPr="00FC70F1">
          <w:rPr>
            <w:rStyle w:val="Hipervnculo"/>
            <w:noProof/>
            <w:lang w:val="es-ES"/>
          </w:rPr>
          <w:t>2.5.5. Video HTML5</w:t>
        </w:r>
        <w:r>
          <w:rPr>
            <w:noProof/>
            <w:webHidden/>
          </w:rPr>
          <w:tab/>
        </w:r>
        <w:r>
          <w:rPr>
            <w:noProof/>
            <w:webHidden/>
          </w:rPr>
          <w:fldChar w:fldCharType="begin"/>
        </w:r>
        <w:r>
          <w:rPr>
            <w:noProof/>
            <w:webHidden/>
          </w:rPr>
          <w:instrText xml:space="preserve"> PAGEREF _Toc279316317 \h </w:instrText>
        </w:r>
        <w:r>
          <w:rPr>
            <w:noProof/>
            <w:webHidden/>
          </w:rPr>
        </w:r>
        <w:r>
          <w:rPr>
            <w:noProof/>
            <w:webHidden/>
          </w:rPr>
          <w:fldChar w:fldCharType="separate"/>
        </w:r>
        <w:r>
          <w:rPr>
            <w:noProof/>
            <w:webHidden/>
          </w:rPr>
          <w:t>55</w:t>
        </w:r>
        <w:r>
          <w:rPr>
            <w:noProof/>
            <w:webHidden/>
          </w:rPr>
          <w:fldChar w:fldCharType="end"/>
        </w:r>
      </w:hyperlink>
    </w:p>
    <w:p w14:paraId="7CDD2044"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18" w:history="1">
        <w:r w:rsidRPr="00FC70F1">
          <w:rPr>
            <w:rStyle w:val="Hipervnculo"/>
            <w:noProof/>
          </w:rPr>
          <w:t>2.6. Conversión de videos</w:t>
        </w:r>
        <w:r>
          <w:rPr>
            <w:noProof/>
            <w:webHidden/>
          </w:rPr>
          <w:tab/>
        </w:r>
        <w:r>
          <w:rPr>
            <w:noProof/>
            <w:webHidden/>
          </w:rPr>
          <w:fldChar w:fldCharType="begin"/>
        </w:r>
        <w:r>
          <w:rPr>
            <w:noProof/>
            <w:webHidden/>
          </w:rPr>
          <w:instrText xml:space="preserve"> PAGEREF _Toc279316318 \h </w:instrText>
        </w:r>
        <w:r>
          <w:rPr>
            <w:noProof/>
            <w:webHidden/>
          </w:rPr>
        </w:r>
        <w:r>
          <w:rPr>
            <w:noProof/>
            <w:webHidden/>
          </w:rPr>
          <w:fldChar w:fldCharType="separate"/>
        </w:r>
        <w:r>
          <w:rPr>
            <w:noProof/>
            <w:webHidden/>
          </w:rPr>
          <w:t>56</w:t>
        </w:r>
        <w:r>
          <w:rPr>
            <w:noProof/>
            <w:webHidden/>
          </w:rPr>
          <w:fldChar w:fldCharType="end"/>
        </w:r>
      </w:hyperlink>
    </w:p>
    <w:p w14:paraId="4A2BB914"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9" w:history="1">
        <w:r w:rsidRPr="00FC70F1">
          <w:rPr>
            <w:rStyle w:val="Hipervnculo"/>
            <w:noProof/>
          </w:rPr>
          <w:t>2.6.1.FFmpeg</w:t>
        </w:r>
        <w:r>
          <w:rPr>
            <w:noProof/>
            <w:webHidden/>
          </w:rPr>
          <w:tab/>
        </w:r>
        <w:r>
          <w:rPr>
            <w:noProof/>
            <w:webHidden/>
          </w:rPr>
          <w:fldChar w:fldCharType="begin"/>
        </w:r>
        <w:r>
          <w:rPr>
            <w:noProof/>
            <w:webHidden/>
          </w:rPr>
          <w:instrText xml:space="preserve"> PAGEREF _Toc279316319 \h </w:instrText>
        </w:r>
        <w:r>
          <w:rPr>
            <w:noProof/>
            <w:webHidden/>
          </w:rPr>
        </w:r>
        <w:r>
          <w:rPr>
            <w:noProof/>
            <w:webHidden/>
          </w:rPr>
          <w:fldChar w:fldCharType="separate"/>
        </w:r>
        <w:r>
          <w:rPr>
            <w:noProof/>
            <w:webHidden/>
          </w:rPr>
          <w:t>56</w:t>
        </w:r>
        <w:r>
          <w:rPr>
            <w:noProof/>
            <w:webHidden/>
          </w:rPr>
          <w:fldChar w:fldCharType="end"/>
        </w:r>
      </w:hyperlink>
    </w:p>
    <w:p w14:paraId="0A680F28"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20" w:history="1">
        <w:r w:rsidRPr="00FC70F1">
          <w:rPr>
            <w:rStyle w:val="Hipervnculo"/>
            <w:noProof/>
          </w:rPr>
          <w:t>2.7. IPTV</w:t>
        </w:r>
        <w:r>
          <w:rPr>
            <w:noProof/>
            <w:webHidden/>
          </w:rPr>
          <w:tab/>
        </w:r>
        <w:r>
          <w:rPr>
            <w:noProof/>
            <w:webHidden/>
          </w:rPr>
          <w:fldChar w:fldCharType="begin"/>
        </w:r>
        <w:r>
          <w:rPr>
            <w:noProof/>
            <w:webHidden/>
          </w:rPr>
          <w:instrText xml:space="preserve"> PAGEREF _Toc279316320 \h </w:instrText>
        </w:r>
        <w:r>
          <w:rPr>
            <w:noProof/>
            <w:webHidden/>
          </w:rPr>
        </w:r>
        <w:r>
          <w:rPr>
            <w:noProof/>
            <w:webHidden/>
          </w:rPr>
          <w:fldChar w:fldCharType="separate"/>
        </w:r>
        <w:r>
          <w:rPr>
            <w:noProof/>
            <w:webHidden/>
          </w:rPr>
          <w:t>58</w:t>
        </w:r>
        <w:r>
          <w:rPr>
            <w:noProof/>
            <w:webHidden/>
          </w:rPr>
          <w:fldChar w:fldCharType="end"/>
        </w:r>
      </w:hyperlink>
    </w:p>
    <w:p w14:paraId="551A31AB"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21" w:history="1">
        <w:r w:rsidRPr="00FC70F1">
          <w:rPr>
            <w:rStyle w:val="Hipervnculo"/>
            <w:noProof/>
          </w:rPr>
          <w:t>2.8. Metodología de Desarrollo</w:t>
        </w:r>
        <w:r>
          <w:rPr>
            <w:noProof/>
            <w:webHidden/>
          </w:rPr>
          <w:tab/>
        </w:r>
        <w:r>
          <w:rPr>
            <w:noProof/>
            <w:webHidden/>
          </w:rPr>
          <w:fldChar w:fldCharType="begin"/>
        </w:r>
        <w:r>
          <w:rPr>
            <w:noProof/>
            <w:webHidden/>
          </w:rPr>
          <w:instrText xml:space="preserve"> PAGEREF _Toc279316321 \h </w:instrText>
        </w:r>
        <w:r>
          <w:rPr>
            <w:noProof/>
            <w:webHidden/>
          </w:rPr>
        </w:r>
        <w:r>
          <w:rPr>
            <w:noProof/>
            <w:webHidden/>
          </w:rPr>
          <w:fldChar w:fldCharType="separate"/>
        </w:r>
        <w:r>
          <w:rPr>
            <w:noProof/>
            <w:webHidden/>
          </w:rPr>
          <w:t>60</w:t>
        </w:r>
        <w:r>
          <w:rPr>
            <w:noProof/>
            <w:webHidden/>
          </w:rPr>
          <w:fldChar w:fldCharType="end"/>
        </w:r>
      </w:hyperlink>
    </w:p>
    <w:p w14:paraId="68F0598A"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2" w:history="1">
        <w:r w:rsidRPr="00FC70F1">
          <w:rPr>
            <w:rStyle w:val="Hipervnculo"/>
            <w:noProof/>
          </w:rPr>
          <w:t>2.8.1. Extreme Programming</w:t>
        </w:r>
        <w:r>
          <w:rPr>
            <w:noProof/>
            <w:webHidden/>
          </w:rPr>
          <w:tab/>
        </w:r>
        <w:r>
          <w:rPr>
            <w:noProof/>
            <w:webHidden/>
          </w:rPr>
          <w:fldChar w:fldCharType="begin"/>
        </w:r>
        <w:r>
          <w:rPr>
            <w:noProof/>
            <w:webHidden/>
          </w:rPr>
          <w:instrText xml:space="preserve"> PAGEREF _Toc279316322 \h </w:instrText>
        </w:r>
        <w:r>
          <w:rPr>
            <w:noProof/>
            <w:webHidden/>
          </w:rPr>
        </w:r>
        <w:r>
          <w:rPr>
            <w:noProof/>
            <w:webHidden/>
          </w:rPr>
          <w:fldChar w:fldCharType="separate"/>
        </w:r>
        <w:r>
          <w:rPr>
            <w:noProof/>
            <w:webHidden/>
          </w:rPr>
          <w:t>61</w:t>
        </w:r>
        <w:r>
          <w:rPr>
            <w:noProof/>
            <w:webHidden/>
          </w:rPr>
          <w:fldChar w:fldCharType="end"/>
        </w:r>
      </w:hyperlink>
    </w:p>
    <w:p w14:paraId="67A7FCF7"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3" w:history="1">
        <w:r w:rsidRPr="00FC70F1">
          <w:rPr>
            <w:rStyle w:val="Hipervnculo"/>
            <w:noProof/>
          </w:rPr>
          <w:t>2.8.2.Scrum</w:t>
        </w:r>
        <w:r>
          <w:rPr>
            <w:noProof/>
            <w:webHidden/>
          </w:rPr>
          <w:tab/>
        </w:r>
        <w:r>
          <w:rPr>
            <w:noProof/>
            <w:webHidden/>
          </w:rPr>
          <w:fldChar w:fldCharType="begin"/>
        </w:r>
        <w:r>
          <w:rPr>
            <w:noProof/>
            <w:webHidden/>
          </w:rPr>
          <w:instrText xml:space="preserve"> PAGEREF _Toc279316323 \h </w:instrText>
        </w:r>
        <w:r>
          <w:rPr>
            <w:noProof/>
            <w:webHidden/>
          </w:rPr>
        </w:r>
        <w:r>
          <w:rPr>
            <w:noProof/>
            <w:webHidden/>
          </w:rPr>
          <w:fldChar w:fldCharType="separate"/>
        </w:r>
        <w:r>
          <w:rPr>
            <w:noProof/>
            <w:webHidden/>
          </w:rPr>
          <w:t>64</w:t>
        </w:r>
        <w:r>
          <w:rPr>
            <w:noProof/>
            <w:webHidden/>
          </w:rPr>
          <w:fldChar w:fldCharType="end"/>
        </w:r>
      </w:hyperlink>
    </w:p>
    <w:p w14:paraId="32A076E8"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4" w:history="1">
        <w:r w:rsidRPr="00FC70F1">
          <w:rPr>
            <w:rStyle w:val="Hipervnculo"/>
            <w:noProof/>
          </w:rPr>
          <w:t>2.8.3.Software Libre</w:t>
        </w:r>
        <w:r>
          <w:rPr>
            <w:noProof/>
            <w:webHidden/>
          </w:rPr>
          <w:tab/>
        </w:r>
        <w:r>
          <w:rPr>
            <w:noProof/>
            <w:webHidden/>
          </w:rPr>
          <w:fldChar w:fldCharType="begin"/>
        </w:r>
        <w:r>
          <w:rPr>
            <w:noProof/>
            <w:webHidden/>
          </w:rPr>
          <w:instrText xml:space="preserve"> PAGEREF _Toc279316324 \h </w:instrText>
        </w:r>
        <w:r>
          <w:rPr>
            <w:noProof/>
            <w:webHidden/>
          </w:rPr>
        </w:r>
        <w:r>
          <w:rPr>
            <w:noProof/>
            <w:webHidden/>
          </w:rPr>
          <w:fldChar w:fldCharType="separate"/>
        </w:r>
        <w:r>
          <w:rPr>
            <w:noProof/>
            <w:webHidden/>
          </w:rPr>
          <w:t>66</w:t>
        </w:r>
        <w:r>
          <w:rPr>
            <w:noProof/>
            <w:webHidden/>
          </w:rPr>
          <w:fldChar w:fldCharType="end"/>
        </w:r>
      </w:hyperlink>
    </w:p>
    <w:p w14:paraId="50FE80B1"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5" w:history="1">
        <w:r w:rsidRPr="00FC70F1">
          <w:rPr>
            <w:rStyle w:val="Hipervnculo"/>
            <w:noProof/>
          </w:rPr>
          <w:t>2.8.3.1. Licencia GNU GPL v2</w:t>
        </w:r>
        <w:r>
          <w:rPr>
            <w:noProof/>
            <w:webHidden/>
          </w:rPr>
          <w:tab/>
        </w:r>
        <w:r>
          <w:rPr>
            <w:noProof/>
            <w:webHidden/>
          </w:rPr>
          <w:fldChar w:fldCharType="begin"/>
        </w:r>
        <w:r>
          <w:rPr>
            <w:noProof/>
            <w:webHidden/>
          </w:rPr>
          <w:instrText xml:space="preserve"> PAGEREF _Toc279316325 \h </w:instrText>
        </w:r>
        <w:r>
          <w:rPr>
            <w:noProof/>
            <w:webHidden/>
          </w:rPr>
        </w:r>
        <w:r>
          <w:rPr>
            <w:noProof/>
            <w:webHidden/>
          </w:rPr>
          <w:fldChar w:fldCharType="separate"/>
        </w:r>
        <w:r>
          <w:rPr>
            <w:noProof/>
            <w:webHidden/>
          </w:rPr>
          <w:t>70</w:t>
        </w:r>
        <w:r>
          <w:rPr>
            <w:noProof/>
            <w:webHidden/>
          </w:rPr>
          <w:fldChar w:fldCharType="end"/>
        </w:r>
      </w:hyperlink>
    </w:p>
    <w:p w14:paraId="4E9BDB0B"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26" w:history="1">
        <w:r w:rsidRPr="00FC70F1">
          <w:rPr>
            <w:rStyle w:val="Hipervnculo"/>
            <w:noProof/>
          </w:rPr>
          <w:t>2.9. Frameworks</w:t>
        </w:r>
        <w:r>
          <w:rPr>
            <w:noProof/>
            <w:webHidden/>
          </w:rPr>
          <w:tab/>
        </w:r>
        <w:r>
          <w:rPr>
            <w:noProof/>
            <w:webHidden/>
          </w:rPr>
          <w:fldChar w:fldCharType="begin"/>
        </w:r>
        <w:r>
          <w:rPr>
            <w:noProof/>
            <w:webHidden/>
          </w:rPr>
          <w:instrText xml:space="preserve"> PAGEREF _Toc279316326 \h </w:instrText>
        </w:r>
        <w:r>
          <w:rPr>
            <w:noProof/>
            <w:webHidden/>
          </w:rPr>
        </w:r>
        <w:r>
          <w:rPr>
            <w:noProof/>
            <w:webHidden/>
          </w:rPr>
          <w:fldChar w:fldCharType="separate"/>
        </w:r>
        <w:r>
          <w:rPr>
            <w:noProof/>
            <w:webHidden/>
          </w:rPr>
          <w:t>71</w:t>
        </w:r>
        <w:r>
          <w:rPr>
            <w:noProof/>
            <w:webHidden/>
          </w:rPr>
          <w:fldChar w:fldCharType="end"/>
        </w:r>
      </w:hyperlink>
    </w:p>
    <w:p w14:paraId="4C2F1F8B"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7" w:history="1">
        <w:r w:rsidRPr="00FC70F1">
          <w:rPr>
            <w:rStyle w:val="Hipervnculo"/>
            <w:noProof/>
          </w:rPr>
          <w:t>2.9.1. Zend Framework</w:t>
        </w:r>
        <w:r>
          <w:rPr>
            <w:noProof/>
            <w:webHidden/>
          </w:rPr>
          <w:tab/>
        </w:r>
        <w:r>
          <w:rPr>
            <w:noProof/>
            <w:webHidden/>
          </w:rPr>
          <w:fldChar w:fldCharType="begin"/>
        </w:r>
        <w:r>
          <w:rPr>
            <w:noProof/>
            <w:webHidden/>
          </w:rPr>
          <w:instrText xml:space="preserve"> PAGEREF _Toc279316327 \h </w:instrText>
        </w:r>
        <w:r>
          <w:rPr>
            <w:noProof/>
            <w:webHidden/>
          </w:rPr>
        </w:r>
        <w:r>
          <w:rPr>
            <w:noProof/>
            <w:webHidden/>
          </w:rPr>
          <w:fldChar w:fldCharType="separate"/>
        </w:r>
        <w:r>
          <w:rPr>
            <w:noProof/>
            <w:webHidden/>
          </w:rPr>
          <w:t>72</w:t>
        </w:r>
        <w:r>
          <w:rPr>
            <w:noProof/>
            <w:webHidden/>
          </w:rPr>
          <w:fldChar w:fldCharType="end"/>
        </w:r>
      </w:hyperlink>
    </w:p>
    <w:p w14:paraId="46D9FC93"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8" w:history="1">
        <w:r w:rsidRPr="00FC70F1">
          <w:rPr>
            <w:rStyle w:val="Hipervnculo"/>
            <w:noProof/>
            <w:lang w:val="pt-BR"/>
          </w:rPr>
          <w:t>2.9.2. Google Web Toolkit</w:t>
        </w:r>
        <w:r>
          <w:rPr>
            <w:noProof/>
            <w:webHidden/>
          </w:rPr>
          <w:tab/>
        </w:r>
        <w:r>
          <w:rPr>
            <w:noProof/>
            <w:webHidden/>
          </w:rPr>
          <w:fldChar w:fldCharType="begin"/>
        </w:r>
        <w:r>
          <w:rPr>
            <w:noProof/>
            <w:webHidden/>
          </w:rPr>
          <w:instrText xml:space="preserve"> PAGEREF _Toc279316328 \h </w:instrText>
        </w:r>
        <w:r>
          <w:rPr>
            <w:noProof/>
            <w:webHidden/>
          </w:rPr>
        </w:r>
        <w:r>
          <w:rPr>
            <w:noProof/>
            <w:webHidden/>
          </w:rPr>
          <w:fldChar w:fldCharType="separate"/>
        </w:r>
        <w:r>
          <w:rPr>
            <w:noProof/>
            <w:webHidden/>
          </w:rPr>
          <w:t>73</w:t>
        </w:r>
        <w:r>
          <w:rPr>
            <w:noProof/>
            <w:webHidden/>
          </w:rPr>
          <w:fldChar w:fldCharType="end"/>
        </w:r>
      </w:hyperlink>
    </w:p>
    <w:p w14:paraId="33BB6E84" w14:textId="77777777" w:rsidR="00D8645F" w:rsidRDefault="00D8645F">
      <w:pPr>
        <w:pStyle w:val="TDC1"/>
        <w:rPr>
          <w:rFonts w:asciiTheme="minorHAnsi" w:eastAsiaTheme="minorEastAsia" w:hAnsiTheme="minorHAnsi" w:cstheme="minorBidi"/>
          <w:b w:val="0"/>
          <w:sz w:val="22"/>
          <w:lang w:eastAsia="es-CL"/>
        </w:rPr>
      </w:pPr>
      <w:hyperlink w:anchor="_Toc279316329" w:history="1">
        <w:r w:rsidRPr="00FC70F1">
          <w:rPr>
            <w:rStyle w:val="Hipervnculo"/>
          </w:rPr>
          <w:t>Capítulo 3: Estado del Arte</w:t>
        </w:r>
        <w:r>
          <w:rPr>
            <w:webHidden/>
          </w:rPr>
          <w:tab/>
        </w:r>
        <w:r>
          <w:rPr>
            <w:webHidden/>
          </w:rPr>
          <w:fldChar w:fldCharType="begin"/>
        </w:r>
        <w:r>
          <w:rPr>
            <w:webHidden/>
          </w:rPr>
          <w:instrText xml:space="preserve"> PAGEREF _Toc279316329 \h </w:instrText>
        </w:r>
        <w:r>
          <w:rPr>
            <w:webHidden/>
          </w:rPr>
        </w:r>
        <w:r>
          <w:rPr>
            <w:webHidden/>
          </w:rPr>
          <w:fldChar w:fldCharType="separate"/>
        </w:r>
        <w:r>
          <w:rPr>
            <w:webHidden/>
          </w:rPr>
          <w:t>74</w:t>
        </w:r>
        <w:r>
          <w:rPr>
            <w:webHidden/>
          </w:rPr>
          <w:fldChar w:fldCharType="end"/>
        </w:r>
      </w:hyperlink>
    </w:p>
    <w:p w14:paraId="388B92FF"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30" w:history="1">
        <w:r w:rsidRPr="00FC70F1">
          <w:rPr>
            <w:rStyle w:val="Hipervnculo"/>
            <w:noProof/>
          </w:rPr>
          <w:t>3.1. Gestores de Contenidos multimedia existentes</w:t>
        </w:r>
        <w:r>
          <w:rPr>
            <w:noProof/>
            <w:webHidden/>
          </w:rPr>
          <w:tab/>
        </w:r>
        <w:r>
          <w:rPr>
            <w:noProof/>
            <w:webHidden/>
          </w:rPr>
          <w:fldChar w:fldCharType="begin"/>
        </w:r>
        <w:r>
          <w:rPr>
            <w:noProof/>
            <w:webHidden/>
          </w:rPr>
          <w:instrText xml:space="preserve"> PAGEREF _Toc279316330 \h </w:instrText>
        </w:r>
        <w:r>
          <w:rPr>
            <w:noProof/>
            <w:webHidden/>
          </w:rPr>
        </w:r>
        <w:r>
          <w:rPr>
            <w:noProof/>
            <w:webHidden/>
          </w:rPr>
          <w:fldChar w:fldCharType="separate"/>
        </w:r>
        <w:r>
          <w:rPr>
            <w:noProof/>
            <w:webHidden/>
          </w:rPr>
          <w:t>74</w:t>
        </w:r>
        <w:r>
          <w:rPr>
            <w:noProof/>
            <w:webHidden/>
          </w:rPr>
          <w:fldChar w:fldCharType="end"/>
        </w:r>
      </w:hyperlink>
    </w:p>
    <w:p w14:paraId="5D9320B1"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1" w:history="1">
        <w:r w:rsidRPr="00FC70F1">
          <w:rPr>
            <w:rStyle w:val="Hipervnculo"/>
            <w:noProof/>
            <w:lang w:val="es-ES"/>
          </w:rPr>
          <w:t>3.1.1.PHPMotion</w:t>
        </w:r>
        <w:r>
          <w:rPr>
            <w:noProof/>
            <w:webHidden/>
          </w:rPr>
          <w:tab/>
        </w:r>
        <w:r>
          <w:rPr>
            <w:noProof/>
            <w:webHidden/>
          </w:rPr>
          <w:fldChar w:fldCharType="begin"/>
        </w:r>
        <w:r>
          <w:rPr>
            <w:noProof/>
            <w:webHidden/>
          </w:rPr>
          <w:instrText xml:space="preserve"> PAGEREF _Toc279316331 \h </w:instrText>
        </w:r>
        <w:r>
          <w:rPr>
            <w:noProof/>
            <w:webHidden/>
          </w:rPr>
        </w:r>
        <w:r>
          <w:rPr>
            <w:noProof/>
            <w:webHidden/>
          </w:rPr>
          <w:fldChar w:fldCharType="separate"/>
        </w:r>
        <w:r>
          <w:rPr>
            <w:noProof/>
            <w:webHidden/>
          </w:rPr>
          <w:t>74</w:t>
        </w:r>
        <w:r>
          <w:rPr>
            <w:noProof/>
            <w:webHidden/>
          </w:rPr>
          <w:fldChar w:fldCharType="end"/>
        </w:r>
      </w:hyperlink>
    </w:p>
    <w:p w14:paraId="705A2141"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2" w:history="1">
        <w:r w:rsidRPr="00FC70F1">
          <w:rPr>
            <w:rStyle w:val="Hipervnculo"/>
            <w:noProof/>
            <w:lang w:val="es-ES"/>
          </w:rPr>
          <w:t>3.1.2.OsTube</w:t>
        </w:r>
        <w:r>
          <w:rPr>
            <w:noProof/>
            <w:webHidden/>
          </w:rPr>
          <w:tab/>
        </w:r>
        <w:r>
          <w:rPr>
            <w:noProof/>
            <w:webHidden/>
          </w:rPr>
          <w:fldChar w:fldCharType="begin"/>
        </w:r>
        <w:r>
          <w:rPr>
            <w:noProof/>
            <w:webHidden/>
          </w:rPr>
          <w:instrText xml:space="preserve"> PAGEREF _Toc279316332 \h </w:instrText>
        </w:r>
        <w:r>
          <w:rPr>
            <w:noProof/>
            <w:webHidden/>
          </w:rPr>
        </w:r>
        <w:r>
          <w:rPr>
            <w:noProof/>
            <w:webHidden/>
          </w:rPr>
          <w:fldChar w:fldCharType="separate"/>
        </w:r>
        <w:r>
          <w:rPr>
            <w:noProof/>
            <w:webHidden/>
          </w:rPr>
          <w:t>76</w:t>
        </w:r>
        <w:r>
          <w:rPr>
            <w:noProof/>
            <w:webHidden/>
          </w:rPr>
          <w:fldChar w:fldCharType="end"/>
        </w:r>
      </w:hyperlink>
    </w:p>
    <w:p w14:paraId="4CBABD96"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33" w:history="1">
        <w:r w:rsidRPr="00FC70F1">
          <w:rPr>
            <w:rStyle w:val="Hipervnculo"/>
            <w:noProof/>
          </w:rPr>
          <w:t>3.2. Sitios de contenidos multimedia de referencia</w:t>
        </w:r>
        <w:r>
          <w:rPr>
            <w:noProof/>
            <w:webHidden/>
          </w:rPr>
          <w:tab/>
        </w:r>
        <w:r>
          <w:rPr>
            <w:noProof/>
            <w:webHidden/>
          </w:rPr>
          <w:fldChar w:fldCharType="begin"/>
        </w:r>
        <w:r>
          <w:rPr>
            <w:noProof/>
            <w:webHidden/>
          </w:rPr>
          <w:instrText xml:space="preserve"> PAGEREF _Toc279316333 \h </w:instrText>
        </w:r>
        <w:r>
          <w:rPr>
            <w:noProof/>
            <w:webHidden/>
          </w:rPr>
        </w:r>
        <w:r>
          <w:rPr>
            <w:noProof/>
            <w:webHidden/>
          </w:rPr>
          <w:fldChar w:fldCharType="separate"/>
        </w:r>
        <w:r>
          <w:rPr>
            <w:noProof/>
            <w:webHidden/>
          </w:rPr>
          <w:t>77</w:t>
        </w:r>
        <w:r>
          <w:rPr>
            <w:noProof/>
            <w:webHidden/>
          </w:rPr>
          <w:fldChar w:fldCharType="end"/>
        </w:r>
      </w:hyperlink>
    </w:p>
    <w:p w14:paraId="330810D0"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4" w:history="1">
        <w:r w:rsidRPr="00FC70F1">
          <w:rPr>
            <w:rStyle w:val="Hipervnculo"/>
            <w:noProof/>
            <w:lang w:val="es-ES"/>
          </w:rPr>
          <w:t>3.2.1.Youtube</w:t>
        </w:r>
        <w:r>
          <w:rPr>
            <w:noProof/>
            <w:webHidden/>
          </w:rPr>
          <w:tab/>
        </w:r>
        <w:r>
          <w:rPr>
            <w:noProof/>
            <w:webHidden/>
          </w:rPr>
          <w:fldChar w:fldCharType="begin"/>
        </w:r>
        <w:r>
          <w:rPr>
            <w:noProof/>
            <w:webHidden/>
          </w:rPr>
          <w:instrText xml:space="preserve"> PAGEREF _Toc279316334 \h </w:instrText>
        </w:r>
        <w:r>
          <w:rPr>
            <w:noProof/>
            <w:webHidden/>
          </w:rPr>
        </w:r>
        <w:r>
          <w:rPr>
            <w:noProof/>
            <w:webHidden/>
          </w:rPr>
          <w:fldChar w:fldCharType="separate"/>
        </w:r>
        <w:r>
          <w:rPr>
            <w:noProof/>
            <w:webHidden/>
          </w:rPr>
          <w:t>77</w:t>
        </w:r>
        <w:r>
          <w:rPr>
            <w:noProof/>
            <w:webHidden/>
          </w:rPr>
          <w:fldChar w:fldCharType="end"/>
        </w:r>
      </w:hyperlink>
    </w:p>
    <w:p w14:paraId="5779D5ED"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5" w:history="1">
        <w:r w:rsidRPr="00FC70F1">
          <w:rPr>
            <w:rStyle w:val="Hipervnculo"/>
            <w:noProof/>
            <w:lang w:val="es-ES"/>
          </w:rPr>
          <w:t>3.2.2. Google Video</w:t>
        </w:r>
        <w:r>
          <w:rPr>
            <w:noProof/>
            <w:webHidden/>
          </w:rPr>
          <w:tab/>
        </w:r>
        <w:r>
          <w:rPr>
            <w:noProof/>
            <w:webHidden/>
          </w:rPr>
          <w:fldChar w:fldCharType="begin"/>
        </w:r>
        <w:r>
          <w:rPr>
            <w:noProof/>
            <w:webHidden/>
          </w:rPr>
          <w:instrText xml:space="preserve"> PAGEREF _Toc279316335 \h </w:instrText>
        </w:r>
        <w:r>
          <w:rPr>
            <w:noProof/>
            <w:webHidden/>
          </w:rPr>
        </w:r>
        <w:r>
          <w:rPr>
            <w:noProof/>
            <w:webHidden/>
          </w:rPr>
          <w:fldChar w:fldCharType="separate"/>
        </w:r>
        <w:r>
          <w:rPr>
            <w:noProof/>
            <w:webHidden/>
          </w:rPr>
          <w:t>78</w:t>
        </w:r>
        <w:r>
          <w:rPr>
            <w:noProof/>
            <w:webHidden/>
          </w:rPr>
          <w:fldChar w:fldCharType="end"/>
        </w:r>
      </w:hyperlink>
    </w:p>
    <w:p w14:paraId="7810C12E"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6" w:history="1">
        <w:r w:rsidRPr="00FC70F1">
          <w:rPr>
            <w:rStyle w:val="Hipervnculo"/>
            <w:noProof/>
          </w:rPr>
          <w:t>3.2.3. Vimeo</w:t>
        </w:r>
        <w:r>
          <w:rPr>
            <w:noProof/>
            <w:webHidden/>
          </w:rPr>
          <w:tab/>
        </w:r>
        <w:r>
          <w:rPr>
            <w:noProof/>
            <w:webHidden/>
          </w:rPr>
          <w:fldChar w:fldCharType="begin"/>
        </w:r>
        <w:r>
          <w:rPr>
            <w:noProof/>
            <w:webHidden/>
          </w:rPr>
          <w:instrText xml:space="preserve"> PAGEREF _Toc279316336 \h </w:instrText>
        </w:r>
        <w:r>
          <w:rPr>
            <w:noProof/>
            <w:webHidden/>
          </w:rPr>
        </w:r>
        <w:r>
          <w:rPr>
            <w:noProof/>
            <w:webHidden/>
          </w:rPr>
          <w:fldChar w:fldCharType="separate"/>
        </w:r>
        <w:r>
          <w:rPr>
            <w:noProof/>
            <w:webHidden/>
          </w:rPr>
          <w:t>81</w:t>
        </w:r>
        <w:r>
          <w:rPr>
            <w:noProof/>
            <w:webHidden/>
          </w:rPr>
          <w:fldChar w:fldCharType="end"/>
        </w:r>
      </w:hyperlink>
    </w:p>
    <w:p w14:paraId="35D00AFB"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7" w:history="1">
        <w:r w:rsidRPr="00FC70F1">
          <w:rPr>
            <w:rStyle w:val="Hipervnculo"/>
            <w:noProof/>
            <w:lang w:val="es-ES"/>
          </w:rPr>
          <w:t>3.2.4.TerraTV</w:t>
        </w:r>
        <w:r>
          <w:rPr>
            <w:noProof/>
            <w:webHidden/>
          </w:rPr>
          <w:tab/>
        </w:r>
        <w:r>
          <w:rPr>
            <w:noProof/>
            <w:webHidden/>
          </w:rPr>
          <w:fldChar w:fldCharType="begin"/>
        </w:r>
        <w:r>
          <w:rPr>
            <w:noProof/>
            <w:webHidden/>
          </w:rPr>
          <w:instrText xml:space="preserve"> PAGEREF _Toc279316337 \h </w:instrText>
        </w:r>
        <w:r>
          <w:rPr>
            <w:noProof/>
            <w:webHidden/>
          </w:rPr>
        </w:r>
        <w:r>
          <w:rPr>
            <w:noProof/>
            <w:webHidden/>
          </w:rPr>
          <w:fldChar w:fldCharType="separate"/>
        </w:r>
        <w:r>
          <w:rPr>
            <w:noProof/>
            <w:webHidden/>
          </w:rPr>
          <w:t>82</w:t>
        </w:r>
        <w:r>
          <w:rPr>
            <w:noProof/>
            <w:webHidden/>
          </w:rPr>
          <w:fldChar w:fldCharType="end"/>
        </w:r>
      </w:hyperlink>
    </w:p>
    <w:p w14:paraId="09421009"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8" w:history="1">
        <w:r w:rsidRPr="00FC70F1">
          <w:rPr>
            <w:rStyle w:val="Hipervnculo"/>
            <w:noProof/>
            <w:lang w:val="es-ES"/>
          </w:rPr>
          <w:t>3.2.6. 3TV</w:t>
        </w:r>
        <w:r>
          <w:rPr>
            <w:noProof/>
            <w:webHidden/>
          </w:rPr>
          <w:tab/>
        </w:r>
        <w:r>
          <w:rPr>
            <w:noProof/>
            <w:webHidden/>
          </w:rPr>
          <w:fldChar w:fldCharType="begin"/>
        </w:r>
        <w:r>
          <w:rPr>
            <w:noProof/>
            <w:webHidden/>
          </w:rPr>
          <w:instrText xml:space="preserve"> PAGEREF _Toc279316338 \h </w:instrText>
        </w:r>
        <w:r>
          <w:rPr>
            <w:noProof/>
            <w:webHidden/>
          </w:rPr>
        </w:r>
        <w:r>
          <w:rPr>
            <w:noProof/>
            <w:webHidden/>
          </w:rPr>
          <w:fldChar w:fldCharType="separate"/>
        </w:r>
        <w:r>
          <w:rPr>
            <w:noProof/>
            <w:webHidden/>
          </w:rPr>
          <w:t>84</w:t>
        </w:r>
        <w:r>
          <w:rPr>
            <w:noProof/>
            <w:webHidden/>
          </w:rPr>
          <w:fldChar w:fldCharType="end"/>
        </w:r>
      </w:hyperlink>
    </w:p>
    <w:p w14:paraId="466DDC5F"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39" w:history="1">
        <w:r w:rsidRPr="00FC70F1">
          <w:rPr>
            <w:rStyle w:val="Hipervnculo"/>
            <w:noProof/>
            <w:lang w:val="es-ES"/>
          </w:rPr>
          <w:t>3.3. Google TV</w:t>
        </w:r>
        <w:r>
          <w:rPr>
            <w:noProof/>
            <w:webHidden/>
          </w:rPr>
          <w:tab/>
        </w:r>
        <w:r>
          <w:rPr>
            <w:noProof/>
            <w:webHidden/>
          </w:rPr>
          <w:fldChar w:fldCharType="begin"/>
        </w:r>
        <w:r>
          <w:rPr>
            <w:noProof/>
            <w:webHidden/>
          </w:rPr>
          <w:instrText xml:space="preserve"> PAGEREF _Toc279316339 \h </w:instrText>
        </w:r>
        <w:r>
          <w:rPr>
            <w:noProof/>
            <w:webHidden/>
          </w:rPr>
        </w:r>
        <w:r>
          <w:rPr>
            <w:noProof/>
            <w:webHidden/>
          </w:rPr>
          <w:fldChar w:fldCharType="separate"/>
        </w:r>
        <w:r>
          <w:rPr>
            <w:noProof/>
            <w:webHidden/>
          </w:rPr>
          <w:t>85</w:t>
        </w:r>
        <w:r>
          <w:rPr>
            <w:noProof/>
            <w:webHidden/>
          </w:rPr>
          <w:fldChar w:fldCharType="end"/>
        </w:r>
      </w:hyperlink>
    </w:p>
    <w:p w14:paraId="7FABFDB4" w14:textId="77777777" w:rsidR="00D8645F" w:rsidRDefault="00D8645F">
      <w:pPr>
        <w:pStyle w:val="TDC1"/>
        <w:rPr>
          <w:rFonts w:asciiTheme="minorHAnsi" w:eastAsiaTheme="minorEastAsia" w:hAnsiTheme="minorHAnsi" w:cstheme="minorBidi"/>
          <w:b w:val="0"/>
          <w:sz w:val="22"/>
          <w:lang w:eastAsia="es-CL"/>
        </w:rPr>
      </w:pPr>
      <w:hyperlink w:anchor="_Toc279316340" w:history="1">
        <w:r w:rsidRPr="00FC70F1">
          <w:rPr>
            <w:rStyle w:val="Hipervnculo"/>
          </w:rPr>
          <w:t>4. Desarrollo</w:t>
        </w:r>
        <w:r>
          <w:rPr>
            <w:webHidden/>
          </w:rPr>
          <w:tab/>
        </w:r>
        <w:r>
          <w:rPr>
            <w:webHidden/>
          </w:rPr>
          <w:fldChar w:fldCharType="begin"/>
        </w:r>
        <w:r>
          <w:rPr>
            <w:webHidden/>
          </w:rPr>
          <w:instrText xml:space="preserve"> PAGEREF _Toc279316340 \h </w:instrText>
        </w:r>
        <w:r>
          <w:rPr>
            <w:webHidden/>
          </w:rPr>
        </w:r>
        <w:r>
          <w:rPr>
            <w:webHidden/>
          </w:rPr>
          <w:fldChar w:fldCharType="separate"/>
        </w:r>
        <w:r>
          <w:rPr>
            <w:webHidden/>
          </w:rPr>
          <w:t>87</w:t>
        </w:r>
        <w:r>
          <w:rPr>
            <w:webHidden/>
          </w:rPr>
          <w:fldChar w:fldCharType="end"/>
        </w:r>
      </w:hyperlink>
    </w:p>
    <w:p w14:paraId="0430D064"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41" w:history="1">
        <w:r w:rsidRPr="00FC70F1">
          <w:rPr>
            <w:rStyle w:val="Hipervnculo"/>
            <w:noProof/>
          </w:rPr>
          <w:t>4.1. Toma de requerimientos</w:t>
        </w:r>
        <w:r>
          <w:rPr>
            <w:noProof/>
            <w:webHidden/>
          </w:rPr>
          <w:tab/>
        </w:r>
        <w:r>
          <w:rPr>
            <w:noProof/>
            <w:webHidden/>
          </w:rPr>
          <w:fldChar w:fldCharType="begin"/>
        </w:r>
        <w:r>
          <w:rPr>
            <w:noProof/>
            <w:webHidden/>
          </w:rPr>
          <w:instrText xml:space="preserve"> PAGEREF _Toc279316341 \h </w:instrText>
        </w:r>
        <w:r>
          <w:rPr>
            <w:noProof/>
            <w:webHidden/>
          </w:rPr>
        </w:r>
        <w:r>
          <w:rPr>
            <w:noProof/>
            <w:webHidden/>
          </w:rPr>
          <w:fldChar w:fldCharType="separate"/>
        </w:r>
        <w:r>
          <w:rPr>
            <w:noProof/>
            <w:webHidden/>
          </w:rPr>
          <w:t>87</w:t>
        </w:r>
        <w:r>
          <w:rPr>
            <w:noProof/>
            <w:webHidden/>
          </w:rPr>
          <w:fldChar w:fldCharType="end"/>
        </w:r>
      </w:hyperlink>
    </w:p>
    <w:p w14:paraId="5FB73251"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2" w:history="1">
        <w:r w:rsidRPr="00FC70F1">
          <w:rPr>
            <w:rStyle w:val="Hipervnculo"/>
            <w:noProof/>
          </w:rPr>
          <w:t>4.1.1. Requerimientos Funcionales</w:t>
        </w:r>
        <w:r>
          <w:rPr>
            <w:noProof/>
            <w:webHidden/>
          </w:rPr>
          <w:tab/>
        </w:r>
        <w:r>
          <w:rPr>
            <w:noProof/>
            <w:webHidden/>
          </w:rPr>
          <w:fldChar w:fldCharType="begin"/>
        </w:r>
        <w:r>
          <w:rPr>
            <w:noProof/>
            <w:webHidden/>
          </w:rPr>
          <w:instrText xml:space="preserve"> PAGEREF _Toc279316342 \h </w:instrText>
        </w:r>
        <w:r>
          <w:rPr>
            <w:noProof/>
            <w:webHidden/>
          </w:rPr>
        </w:r>
        <w:r>
          <w:rPr>
            <w:noProof/>
            <w:webHidden/>
          </w:rPr>
          <w:fldChar w:fldCharType="separate"/>
        </w:r>
        <w:r>
          <w:rPr>
            <w:noProof/>
            <w:webHidden/>
          </w:rPr>
          <w:t>87</w:t>
        </w:r>
        <w:r>
          <w:rPr>
            <w:noProof/>
            <w:webHidden/>
          </w:rPr>
          <w:fldChar w:fldCharType="end"/>
        </w:r>
      </w:hyperlink>
    </w:p>
    <w:p w14:paraId="12122ACA"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3" w:history="1">
        <w:r w:rsidRPr="00FC70F1">
          <w:rPr>
            <w:rStyle w:val="Hipervnculo"/>
            <w:noProof/>
          </w:rPr>
          <w:t>4.1.2. Requerimientos No Funcionales</w:t>
        </w:r>
        <w:r>
          <w:rPr>
            <w:noProof/>
            <w:webHidden/>
          </w:rPr>
          <w:tab/>
        </w:r>
        <w:r>
          <w:rPr>
            <w:noProof/>
            <w:webHidden/>
          </w:rPr>
          <w:fldChar w:fldCharType="begin"/>
        </w:r>
        <w:r>
          <w:rPr>
            <w:noProof/>
            <w:webHidden/>
          </w:rPr>
          <w:instrText xml:space="preserve"> PAGEREF _Toc279316343 \h </w:instrText>
        </w:r>
        <w:r>
          <w:rPr>
            <w:noProof/>
            <w:webHidden/>
          </w:rPr>
        </w:r>
        <w:r>
          <w:rPr>
            <w:noProof/>
            <w:webHidden/>
          </w:rPr>
          <w:fldChar w:fldCharType="separate"/>
        </w:r>
        <w:r>
          <w:rPr>
            <w:noProof/>
            <w:webHidden/>
          </w:rPr>
          <w:t>88</w:t>
        </w:r>
        <w:r>
          <w:rPr>
            <w:noProof/>
            <w:webHidden/>
          </w:rPr>
          <w:fldChar w:fldCharType="end"/>
        </w:r>
      </w:hyperlink>
    </w:p>
    <w:p w14:paraId="5E00474C"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44" w:history="1">
        <w:r w:rsidRPr="00FC70F1">
          <w:rPr>
            <w:rStyle w:val="Hipervnculo"/>
            <w:noProof/>
          </w:rPr>
          <w:t>4.2. Tecnología a Utilizar</w:t>
        </w:r>
        <w:r>
          <w:rPr>
            <w:noProof/>
            <w:webHidden/>
          </w:rPr>
          <w:tab/>
        </w:r>
        <w:r>
          <w:rPr>
            <w:noProof/>
            <w:webHidden/>
          </w:rPr>
          <w:fldChar w:fldCharType="begin"/>
        </w:r>
        <w:r>
          <w:rPr>
            <w:noProof/>
            <w:webHidden/>
          </w:rPr>
          <w:instrText xml:space="preserve"> PAGEREF _Toc279316344 \h </w:instrText>
        </w:r>
        <w:r>
          <w:rPr>
            <w:noProof/>
            <w:webHidden/>
          </w:rPr>
        </w:r>
        <w:r>
          <w:rPr>
            <w:noProof/>
            <w:webHidden/>
          </w:rPr>
          <w:fldChar w:fldCharType="separate"/>
        </w:r>
        <w:r>
          <w:rPr>
            <w:noProof/>
            <w:webHidden/>
          </w:rPr>
          <w:t>89</w:t>
        </w:r>
        <w:r>
          <w:rPr>
            <w:noProof/>
            <w:webHidden/>
          </w:rPr>
          <w:fldChar w:fldCharType="end"/>
        </w:r>
      </w:hyperlink>
    </w:p>
    <w:p w14:paraId="4BBC0620"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5" w:history="1">
        <w:r w:rsidRPr="00FC70F1">
          <w:rPr>
            <w:rStyle w:val="Hipervnculo"/>
            <w:noProof/>
          </w:rPr>
          <w:t>4.2.1. Lado Servidor</w:t>
        </w:r>
        <w:r>
          <w:rPr>
            <w:noProof/>
            <w:webHidden/>
          </w:rPr>
          <w:tab/>
        </w:r>
        <w:r>
          <w:rPr>
            <w:noProof/>
            <w:webHidden/>
          </w:rPr>
          <w:fldChar w:fldCharType="begin"/>
        </w:r>
        <w:r>
          <w:rPr>
            <w:noProof/>
            <w:webHidden/>
          </w:rPr>
          <w:instrText xml:space="preserve"> PAGEREF _Toc279316345 \h </w:instrText>
        </w:r>
        <w:r>
          <w:rPr>
            <w:noProof/>
            <w:webHidden/>
          </w:rPr>
        </w:r>
        <w:r>
          <w:rPr>
            <w:noProof/>
            <w:webHidden/>
          </w:rPr>
          <w:fldChar w:fldCharType="separate"/>
        </w:r>
        <w:r>
          <w:rPr>
            <w:noProof/>
            <w:webHidden/>
          </w:rPr>
          <w:t>89</w:t>
        </w:r>
        <w:r>
          <w:rPr>
            <w:noProof/>
            <w:webHidden/>
          </w:rPr>
          <w:fldChar w:fldCharType="end"/>
        </w:r>
      </w:hyperlink>
    </w:p>
    <w:p w14:paraId="0743D976"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6" w:history="1">
        <w:r w:rsidRPr="00FC70F1">
          <w:rPr>
            <w:rStyle w:val="Hipervnculo"/>
            <w:noProof/>
          </w:rPr>
          <w:t>4.2.1.1. PHP 5.3</w:t>
        </w:r>
        <w:r>
          <w:rPr>
            <w:noProof/>
            <w:webHidden/>
          </w:rPr>
          <w:tab/>
        </w:r>
        <w:r>
          <w:rPr>
            <w:noProof/>
            <w:webHidden/>
          </w:rPr>
          <w:fldChar w:fldCharType="begin"/>
        </w:r>
        <w:r>
          <w:rPr>
            <w:noProof/>
            <w:webHidden/>
          </w:rPr>
          <w:instrText xml:space="preserve"> PAGEREF _Toc279316346 \h </w:instrText>
        </w:r>
        <w:r>
          <w:rPr>
            <w:noProof/>
            <w:webHidden/>
          </w:rPr>
        </w:r>
        <w:r>
          <w:rPr>
            <w:noProof/>
            <w:webHidden/>
          </w:rPr>
          <w:fldChar w:fldCharType="separate"/>
        </w:r>
        <w:r>
          <w:rPr>
            <w:noProof/>
            <w:webHidden/>
          </w:rPr>
          <w:t>89</w:t>
        </w:r>
        <w:r>
          <w:rPr>
            <w:noProof/>
            <w:webHidden/>
          </w:rPr>
          <w:fldChar w:fldCharType="end"/>
        </w:r>
      </w:hyperlink>
    </w:p>
    <w:p w14:paraId="50FA438E"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7" w:history="1">
        <w:r w:rsidRPr="00FC70F1">
          <w:rPr>
            <w:rStyle w:val="Hipervnculo"/>
            <w:noProof/>
          </w:rPr>
          <w:t>4.2.1.2. MySQL 5</w:t>
        </w:r>
        <w:r>
          <w:rPr>
            <w:noProof/>
            <w:webHidden/>
          </w:rPr>
          <w:tab/>
        </w:r>
        <w:r>
          <w:rPr>
            <w:noProof/>
            <w:webHidden/>
          </w:rPr>
          <w:fldChar w:fldCharType="begin"/>
        </w:r>
        <w:r>
          <w:rPr>
            <w:noProof/>
            <w:webHidden/>
          </w:rPr>
          <w:instrText xml:space="preserve"> PAGEREF _Toc279316347 \h </w:instrText>
        </w:r>
        <w:r>
          <w:rPr>
            <w:noProof/>
            <w:webHidden/>
          </w:rPr>
        </w:r>
        <w:r>
          <w:rPr>
            <w:noProof/>
            <w:webHidden/>
          </w:rPr>
          <w:fldChar w:fldCharType="separate"/>
        </w:r>
        <w:r>
          <w:rPr>
            <w:noProof/>
            <w:webHidden/>
          </w:rPr>
          <w:t>91</w:t>
        </w:r>
        <w:r>
          <w:rPr>
            <w:noProof/>
            <w:webHidden/>
          </w:rPr>
          <w:fldChar w:fldCharType="end"/>
        </w:r>
      </w:hyperlink>
    </w:p>
    <w:p w14:paraId="2BFE8790"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8" w:history="1">
        <w:r w:rsidRPr="00FC70F1">
          <w:rPr>
            <w:rStyle w:val="Hipervnculo"/>
            <w:noProof/>
          </w:rPr>
          <w:t>4.2.1.3. FFmpeg</w:t>
        </w:r>
        <w:r>
          <w:rPr>
            <w:noProof/>
            <w:webHidden/>
          </w:rPr>
          <w:tab/>
        </w:r>
        <w:r>
          <w:rPr>
            <w:noProof/>
            <w:webHidden/>
          </w:rPr>
          <w:fldChar w:fldCharType="begin"/>
        </w:r>
        <w:r>
          <w:rPr>
            <w:noProof/>
            <w:webHidden/>
          </w:rPr>
          <w:instrText xml:space="preserve"> PAGEREF _Toc279316348 \h </w:instrText>
        </w:r>
        <w:r>
          <w:rPr>
            <w:noProof/>
            <w:webHidden/>
          </w:rPr>
        </w:r>
        <w:r>
          <w:rPr>
            <w:noProof/>
            <w:webHidden/>
          </w:rPr>
          <w:fldChar w:fldCharType="separate"/>
        </w:r>
        <w:r>
          <w:rPr>
            <w:noProof/>
            <w:webHidden/>
          </w:rPr>
          <w:t>92</w:t>
        </w:r>
        <w:r>
          <w:rPr>
            <w:noProof/>
            <w:webHidden/>
          </w:rPr>
          <w:fldChar w:fldCharType="end"/>
        </w:r>
      </w:hyperlink>
    </w:p>
    <w:p w14:paraId="5EA36525"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9" w:history="1">
        <w:r w:rsidRPr="00FC70F1">
          <w:rPr>
            <w:rStyle w:val="Hipervnculo"/>
            <w:noProof/>
          </w:rPr>
          <w:t>4.2.2. Lado Cliente</w:t>
        </w:r>
        <w:r>
          <w:rPr>
            <w:noProof/>
            <w:webHidden/>
          </w:rPr>
          <w:tab/>
        </w:r>
        <w:r>
          <w:rPr>
            <w:noProof/>
            <w:webHidden/>
          </w:rPr>
          <w:fldChar w:fldCharType="begin"/>
        </w:r>
        <w:r>
          <w:rPr>
            <w:noProof/>
            <w:webHidden/>
          </w:rPr>
          <w:instrText xml:space="preserve"> PAGEREF _Toc279316349 \h </w:instrText>
        </w:r>
        <w:r>
          <w:rPr>
            <w:noProof/>
            <w:webHidden/>
          </w:rPr>
        </w:r>
        <w:r>
          <w:rPr>
            <w:noProof/>
            <w:webHidden/>
          </w:rPr>
          <w:fldChar w:fldCharType="separate"/>
        </w:r>
        <w:r>
          <w:rPr>
            <w:noProof/>
            <w:webHidden/>
          </w:rPr>
          <w:t>93</w:t>
        </w:r>
        <w:r>
          <w:rPr>
            <w:noProof/>
            <w:webHidden/>
          </w:rPr>
          <w:fldChar w:fldCharType="end"/>
        </w:r>
      </w:hyperlink>
    </w:p>
    <w:p w14:paraId="3D6C215F"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0" w:history="1">
        <w:r w:rsidRPr="00FC70F1">
          <w:rPr>
            <w:rStyle w:val="Hipervnculo"/>
            <w:noProof/>
          </w:rPr>
          <w:t>4.2.2.1 Javascript</w:t>
        </w:r>
        <w:r>
          <w:rPr>
            <w:noProof/>
            <w:webHidden/>
          </w:rPr>
          <w:tab/>
        </w:r>
        <w:r>
          <w:rPr>
            <w:noProof/>
            <w:webHidden/>
          </w:rPr>
          <w:fldChar w:fldCharType="begin"/>
        </w:r>
        <w:r>
          <w:rPr>
            <w:noProof/>
            <w:webHidden/>
          </w:rPr>
          <w:instrText xml:space="preserve"> PAGEREF _Toc279316350 \h </w:instrText>
        </w:r>
        <w:r>
          <w:rPr>
            <w:noProof/>
            <w:webHidden/>
          </w:rPr>
        </w:r>
        <w:r>
          <w:rPr>
            <w:noProof/>
            <w:webHidden/>
          </w:rPr>
          <w:fldChar w:fldCharType="separate"/>
        </w:r>
        <w:r>
          <w:rPr>
            <w:noProof/>
            <w:webHidden/>
          </w:rPr>
          <w:t>93</w:t>
        </w:r>
        <w:r>
          <w:rPr>
            <w:noProof/>
            <w:webHidden/>
          </w:rPr>
          <w:fldChar w:fldCharType="end"/>
        </w:r>
      </w:hyperlink>
    </w:p>
    <w:p w14:paraId="784906AF"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1" w:history="1">
        <w:r w:rsidRPr="00FC70F1">
          <w:rPr>
            <w:rStyle w:val="Hipervnculo"/>
            <w:noProof/>
          </w:rPr>
          <w:t>4.2.2.2 JW Player</w:t>
        </w:r>
        <w:r>
          <w:rPr>
            <w:noProof/>
            <w:webHidden/>
          </w:rPr>
          <w:tab/>
        </w:r>
        <w:r>
          <w:rPr>
            <w:noProof/>
            <w:webHidden/>
          </w:rPr>
          <w:fldChar w:fldCharType="begin"/>
        </w:r>
        <w:r>
          <w:rPr>
            <w:noProof/>
            <w:webHidden/>
          </w:rPr>
          <w:instrText xml:space="preserve"> PAGEREF _Toc279316351 \h </w:instrText>
        </w:r>
        <w:r>
          <w:rPr>
            <w:noProof/>
            <w:webHidden/>
          </w:rPr>
        </w:r>
        <w:r>
          <w:rPr>
            <w:noProof/>
            <w:webHidden/>
          </w:rPr>
          <w:fldChar w:fldCharType="separate"/>
        </w:r>
        <w:r>
          <w:rPr>
            <w:noProof/>
            <w:webHidden/>
          </w:rPr>
          <w:t>95</w:t>
        </w:r>
        <w:r>
          <w:rPr>
            <w:noProof/>
            <w:webHidden/>
          </w:rPr>
          <w:fldChar w:fldCharType="end"/>
        </w:r>
      </w:hyperlink>
    </w:p>
    <w:p w14:paraId="24926B3A"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52" w:history="1">
        <w:r w:rsidRPr="00FC70F1">
          <w:rPr>
            <w:rStyle w:val="Hipervnculo"/>
            <w:noProof/>
          </w:rPr>
          <w:t>4.3. Entorno de Desarrollo</w:t>
        </w:r>
        <w:r>
          <w:rPr>
            <w:noProof/>
            <w:webHidden/>
          </w:rPr>
          <w:tab/>
        </w:r>
        <w:r>
          <w:rPr>
            <w:noProof/>
            <w:webHidden/>
          </w:rPr>
          <w:fldChar w:fldCharType="begin"/>
        </w:r>
        <w:r>
          <w:rPr>
            <w:noProof/>
            <w:webHidden/>
          </w:rPr>
          <w:instrText xml:space="preserve"> PAGEREF _Toc279316352 \h </w:instrText>
        </w:r>
        <w:r>
          <w:rPr>
            <w:noProof/>
            <w:webHidden/>
          </w:rPr>
        </w:r>
        <w:r>
          <w:rPr>
            <w:noProof/>
            <w:webHidden/>
          </w:rPr>
          <w:fldChar w:fldCharType="separate"/>
        </w:r>
        <w:r>
          <w:rPr>
            <w:noProof/>
            <w:webHidden/>
          </w:rPr>
          <w:t>96</w:t>
        </w:r>
        <w:r>
          <w:rPr>
            <w:noProof/>
            <w:webHidden/>
          </w:rPr>
          <w:fldChar w:fldCharType="end"/>
        </w:r>
      </w:hyperlink>
    </w:p>
    <w:p w14:paraId="20284918"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3" w:history="1">
        <w:r w:rsidRPr="00FC70F1">
          <w:rPr>
            <w:rStyle w:val="Hipervnculo"/>
            <w:noProof/>
          </w:rPr>
          <w:t>4.3.1. IDE</w:t>
        </w:r>
        <w:r>
          <w:rPr>
            <w:noProof/>
            <w:webHidden/>
          </w:rPr>
          <w:tab/>
        </w:r>
        <w:r>
          <w:rPr>
            <w:noProof/>
            <w:webHidden/>
          </w:rPr>
          <w:fldChar w:fldCharType="begin"/>
        </w:r>
        <w:r>
          <w:rPr>
            <w:noProof/>
            <w:webHidden/>
          </w:rPr>
          <w:instrText xml:space="preserve"> PAGEREF _Toc279316353 \h </w:instrText>
        </w:r>
        <w:r>
          <w:rPr>
            <w:noProof/>
            <w:webHidden/>
          </w:rPr>
        </w:r>
        <w:r>
          <w:rPr>
            <w:noProof/>
            <w:webHidden/>
          </w:rPr>
          <w:fldChar w:fldCharType="separate"/>
        </w:r>
        <w:r>
          <w:rPr>
            <w:noProof/>
            <w:webHidden/>
          </w:rPr>
          <w:t>96</w:t>
        </w:r>
        <w:r>
          <w:rPr>
            <w:noProof/>
            <w:webHidden/>
          </w:rPr>
          <w:fldChar w:fldCharType="end"/>
        </w:r>
      </w:hyperlink>
    </w:p>
    <w:p w14:paraId="4488D9F6"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4" w:history="1">
        <w:r w:rsidRPr="00FC70F1">
          <w:rPr>
            <w:rStyle w:val="Hipervnculo"/>
            <w:noProof/>
          </w:rPr>
          <w:t>4.3.2. Control de versiones</w:t>
        </w:r>
        <w:r>
          <w:rPr>
            <w:noProof/>
            <w:webHidden/>
          </w:rPr>
          <w:tab/>
        </w:r>
        <w:r>
          <w:rPr>
            <w:noProof/>
            <w:webHidden/>
          </w:rPr>
          <w:fldChar w:fldCharType="begin"/>
        </w:r>
        <w:r>
          <w:rPr>
            <w:noProof/>
            <w:webHidden/>
          </w:rPr>
          <w:instrText xml:space="preserve"> PAGEREF _Toc279316354 \h </w:instrText>
        </w:r>
        <w:r>
          <w:rPr>
            <w:noProof/>
            <w:webHidden/>
          </w:rPr>
        </w:r>
        <w:r>
          <w:rPr>
            <w:noProof/>
            <w:webHidden/>
          </w:rPr>
          <w:fldChar w:fldCharType="separate"/>
        </w:r>
        <w:r>
          <w:rPr>
            <w:noProof/>
            <w:webHidden/>
          </w:rPr>
          <w:t>97</w:t>
        </w:r>
        <w:r>
          <w:rPr>
            <w:noProof/>
            <w:webHidden/>
          </w:rPr>
          <w:fldChar w:fldCharType="end"/>
        </w:r>
      </w:hyperlink>
    </w:p>
    <w:p w14:paraId="511E8DB4"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55" w:history="1">
        <w:r w:rsidRPr="00FC70F1">
          <w:rPr>
            <w:rStyle w:val="Hipervnculo"/>
            <w:noProof/>
          </w:rPr>
          <w:t>4.3. Diagrama de Datos</w:t>
        </w:r>
        <w:r>
          <w:rPr>
            <w:noProof/>
            <w:webHidden/>
          </w:rPr>
          <w:tab/>
        </w:r>
        <w:r>
          <w:rPr>
            <w:noProof/>
            <w:webHidden/>
          </w:rPr>
          <w:fldChar w:fldCharType="begin"/>
        </w:r>
        <w:r>
          <w:rPr>
            <w:noProof/>
            <w:webHidden/>
          </w:rPr>
          <w:instrText xml:space="preserve"> PAGEREF _Toc279316355 \h </w:instrText>
        </w:r>
        <w:r>
          <w:rPr>
            <w:noProof/>
            <w:webHidden/>
          </w:rPr>
        </w:r>
        <w:r>
          <w:rPr>
            <w:noProof/>
            <w:webHidden/>
          </w:rPr>
          <w:fldChar w:fldCharType="separate"/>
        </w:r>
        <w:r>
          <w:rPr>
            <w:noProof/>
            <w:webHidden/>
          </w:rPr>
          <w:t>98</w:t>
        </w:r>
        <w:r>
          <w:rPr>
            <w:noProof/>
            <w:webHidden/>
          </w:rPr>
          <w:fldChar w:fldCharType="end"/>
        </w:r>
      </w:hyperlink>
    </w:p>
    <w:p w14:paraId="1C2F1C57"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56" w:history="1">
        <w:r w:rsidRPr="00FC70F1">
          <w:rPr>
            <w:rStyle w:val="Hipervnculo"/>
            <w:noProof/>
          </w:rPr>
          <w:t>4.4. Diagrama de Clases</w:t>
        </w:r>
        <w:r>
          <w:rPr>
            <w:noProof/>
            <w:webHidden/>
          </w:rPr>
          <w:tab/>
        </w:r>
        <w:r>
          <w:rPr>
            <w:noProof/>
            <w:webHidden/>
          </w:rPr>
          <w:fldChar w:fldCharType="begin"/>
        </w:r>
        <w:r>
          <w:rPr>
            <w:noProof/>
            <w:webHidden/>
          </w:rPr>
          <w:instrText xml:space="preserve"> PAGEREF _Toc279316356 \h </w:instrText>
        </w:r>
        <w:r>
          <w:rPr>
            <w:noProof/>
            <w:webHidden/>
          </w:rPr>
        </w:r>
        <w:r>
          <w:rPr>
            <w:noProof/>
            <w:webHidden/>
          </w:rPr>
          <w:fldChar w:fldCharType="separate"/>
        </w:r>
        <w:r>
          <w:rPr>
            <w:noProof/>
            <w:webHidden/>
          </w:rPr>
          <w:t>99</w:t>
        </w:r>
        <w:r>
          <w:rPr>
            <w:noProof/>
            <w:webHidden/>
          </w:rPr>
          <w:fldChar w:fldCharType="end"/>
        </w:r>
      </w:hyperlink>
    </w:p>
    <w:p w14:paraId="565F094D"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7" w:history="1">
        <w:r w:rsidRPr="00FC70F1">
          <w:rPr>
            <w:rStyle w:val="Hipervnculo"/>
            <w:noProof/>
          </w:rPr>
          <w:t>4.4.1. Namespace Models</w:t>
        </w:r>
        <w:r>
          <w:rPr>
            <w:noProof/>
            <w:webHidden/>
          </w:rPr>
          <w:tab/>
        </w:r>
        <w:r>
          <w:rPr>
            <w:noProof/>
            <w:webHidden/>
          </w:rPr>
          <w:fldChar w:fldCharType="begin"/>
        </w:r>
        <w:r>
          <w:rPr>
            <w:noProof/>
            <w:webHidden/>
          </w:rPr>
          <w:instrText xml:space="preserve"> PAGEREF _Toc279316357 \h </w:instrText>
        </w:r>
        <w:r>
          <w:rPr>
            <w:noProof/>
            <w:webHidden/>
          </w:rPr>
        </w:r>
        <w:r>
          <w:rPr>
            <w:noProof/>
            <w:webHidden/>
          </w:rPr>
          <w:fldChar w:fldCharType="separate"/>
        </w:r>
        <w:r>
          <w:rPr>
            <w:noProof/>
            <w:webHidden/>
          </w:rPr>
          <w:t>100</w:t>
        </w:r>
        <w:r>
          <w:rPr>
            <w:noProof/>
            <w:webHidden/>
          </w:rPr>
          <w:fldChar w:fldCharType="end"/>
        </w:r>
      </w:hyperlink>
    </w:p>
    <w:p w14:paraId="16F4A4B2" w14:textId="77777777" w:rsidR="00D8645F" w:rsidRDefault="00D8645F">
      <w:pPr>
        <w:pStyle w:val="TDC2"/>
        <w:tabs>
          <w:tab w:val="right" w:leader="dot" w:pos="8828"/>
        </w:tabs>
        <w:rPr>
          <w:rFonts w:asciiTheme="minorHAnsi" w:eastAsiaTheme="minorEastAsia" w:hAnsiTheme="minorHAnsi" w:cstheme="minorBidi"/>
          <w:noProof/>
          <w:sz w:val="22"/>
          <w:lang w:eastAsia="es-CL"/>
        </w:rPr>
      </w:pPr>
      <w:r w:rsidRPr="00FC70F1">
        <w:rPr>
          <w:rStyle w:val="Hipervnculo"/>
          <w:noProof/>
        </w:rPr>
        <w:lastRenderedPageBreak/>
        <w:fldChar w:fldCharType="begin"/>
      </w:r>
      <w:r w:rsidRPr="00FC70F1">
        <w:rPr>
          <w:rStyle w:val="Hipervnculo"/>
          <w:noProof/>
        </w:rPr>
        <w:instrText xml:space="preserve"> </w:instrText>
      </w:r>
      <w:r>
        <w:rPr>
          <w:noProof/>
        </w:rPr>
        <w:instrText>HYPERLINK \l "_Toc279316358"</w:instrText>
      </w:r>
      <w:r w:rsidRPr="00FC70F1">
        <w:rPr>
          <w:rStyle w:val="Hipervnculo"/>
          <w:noProof/>
        </w:rPr>
        <w:instrText xml:space="preserve"> </w:instrText>
      </w:r>
      <w:r w:rsidRPr="00FC70F1">
        <w:rPr>
          <w:rStyle w:val="Hipervnculo"/>
          <w:noProof/>
        </w:rPr>
      </w:r>
      <w:r w:rsidRPr="00FC70F1">
        <w:rPr>
          <w:rStyle w:val="Hipervnculo"/>
          <w:noProof/>
        </w:rPr>
        <w:fldChar w:fldCharType="separate"/>
      </w:r>
      <w:r w:rsidRPr="00FC70F1">
        <w:rPr>
          <w:rStyle w:val="Hipervnculo"/>
          <w:noProof/>
          <w:lang w:val="en-US"/>
        </w:rPr>
        <w:t>4.4.1. NamespaceAdmin</w:t>
      </w:r>
      <w:ins w:id="0" w:author="Rodrigo Riquelme" w:date="2010-12-05T11:46:00Z">
        <w:r w:rsidRPr="00FC70F1">
          <w:rPr>
            <w:rStyle w:val="Hipervnculo"/>
            <w:noProof/>
          </w:rPr>
          <w:drawing>
            <wp:inline distT="0" distB="0" distL="0" distR="0">
              <wp:extent cx="4244454" cy="549284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41" cy="5521691"/>
                      </a:xfrm>
                      <a:prstGeom prst="rect">
                        <a:avLst/>
                      </a:prstGeom>
                    </pic:spPr>
                  </pic:pic>
                </a:graphicData>
              </a:graphic>
            </wp:inline>
          </w:drawing>
        </w:r>
      </w:ins>
      <w:r>
        <w:rPr>
          <w:noProof/>
          <w:webHidden/>
        </w:rPr>
        <w:tab/>
      </w:r>
      <w:r>
        <w:rPr>
          <w:noProof/>
          <w:webHidden/>
        </w:rPr>
        <w:fldChar w:fldCharType="begin"/>
      </w:r>
      <w:r>
        <w:rPr>
          <w:noProof/>
          <w:webHidden/>
        </w:rPr>
        <w:instrText xml:space="preserve"> PAGEREF _Toc279316358 \h </w:instrText>
      </w:r>
      <w:r>
        <w:rPr>
          <w:noProof/>
          <w:webHidden/>
        </w:rPr>
      </w:r>
      <w:r>
        <w:rPr>
          <w:noProof/>
          <w:webHidden/>
        </w:rPr>
        <w:fldChar w:fldCharType="separate"/>
      </w:r>
      <w:r>
        <w:rPr>
          <w:noProof/>
          <w:webHidden/>
        </w:rPr>
        <w:t>104</w:t>
      </w:r>
      <w:r>
        <w:rPr>
          <w:noProof/>
          <w:webHidden/>
        </w:rPr>
        <w:fldChar w:fldCharType="end"/>
      </w:r>
      <w:r w:rsidRPr="00FC70F1">
        <w:rPr>
          <w:rStyle w:val="Hipervnculo"/>
          <w:noProof/>
        </w:rPr>
        <w:fldChar w:fldCharType="end"/>
      </w:r>
    </w:p>
    <w:p w14:paraId="425EEC59"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9" w:history="1">
        <w:r w:rsidRPr="00FC70F1">
          <w:rPr>
            <w:rStyle w:val="Hipervnculo"/>
            <w:noProof/>
          </w:rPr>
          <w:t>4.4.3. NamespaceLib</w:t>
        </w:r>
        <w:r>
          <w:rPr>
            <w:noProof/>
            <w:webHidden/>
          </w:rPr>
          <w:tab/>
        </w:r>
        <w:r>
          <w:rPr>
            <w:noProof/>
            <w:webHidden/>
          </w:rPr>
          <w:fldChar w:fldCharType="begin"/>
        </w:r>
        <w:r>
          <w:rPr>
            <w:noProof/>
            <w:webHidden/>
          </w:rPr>
          <w:instrText xml:space="preserve"> PAGEREF _Toc279316359 \h </w:instrText>
        </w:r>
        <w:r>
          <w:rPr>
            <w:noProof/>
            <w:webHidden/>
          </w:rPr>
        </w:r>
        <w:r>
          <w:rPr>
            <w:noProof/>
            <w:webHidden/>
          </w:rPr>
          <w:fldChar w:fldCharType="separate"/>
        </w:r>
        <w:r>
          <w:rPr>
            <w:noProof/>
            <w:webHidden/>
          </w:rPr>
          <w:t>107</w:t>
        </w:r>
        <w:r>
          <w:rPr>
            <w:noProof/>
            <w:webHidden/>
          </w:rPr>
          <w:fldChar w:fldCharType="end"/>
        </w:r>
      </w:hyperlink>
    </w:p>
    <w:p w14:paraId="4E9DE833" w14:textId="77777777" w:rsidR="00D8645F" w:rsidRDefault="00D8645F">
      <w:pPr>
        <w:pStyle w:val="TDC2"/>
        <w:tabs>
          <w:tab w:val="right" w:leader="dot" w:pos="8828"/>
        </w:tabs>
        <w:rPr>
          <w:rFonts w:asciiTheme="minorHAnsi" w:eastAsiaTheme="minorEastAsia" w:hAnsiTheme="minorHAnsi" w:cstheme="minorBidi"/>
          <w:noProof/>
          <w:sz w:val="22"/>
          <w:lang w:eastAsia="es-CL"/>
        </w:rPr>
      </w:pPr>
      <w:r w:rsidRPr="00FC70F1">
        <w:rPr>
          <w:rStyle w:val="Hipervnculo"/>
          <w:noProof/>
        </w:rPr>
        <w:lastRenderedPageBreak/>
        <w:fldChar w:fldCharType="begin"/>
      </w:r>
      <w:r w:rsidRPr="00FC70F1">
        <w:rPr>
          <w:rStyle w:val="Hipervnculo"/>
          <w:noProof/>
        </w:rPr>
        <w:instrText xml:space="preserve"> </w:instrText>
      </w:r>
      <w:r>
        <w:rPr>
          <w:noProof/>
        </w:rPr>
        <w:instrText>HYPERLINK \l "_Toc279316360"</w:instrText>
      </w:r>
      <w:r w:rsidRPr="00FC70F1">
        <w:rPr>
          <w:rStyle w:val="Hipervnculo"/>
          <w:noProof/>
        </w:rPr>
        <w:instrText xml:space="preserve"> </w:instrText>
      </w:r>
      <w:r w:rsidRPr="00FC70F1">
        <w:rPr>
          <w:rStyle w:val="Hipervnculo"/>
          <w:noProof/>
        </w:rPr>
      </w:r>
      <w:r w:rsidRPr="00FC70F1">
        <w:rPr>
          <w:rStyle w:val="Hipervnculo"/>
          <w:noProof/>
        </w:rPr>
        <w:fldChar w:fldCharType="separate"/>
      </w:r>
      <w:ins w:id="1" w:author="Rodrigo Riquelme" w:date="2010-12-05T11:46:00Z">
        <w:r w:rsidRPr="00FC70F1">
          <w:rPr>
            <w:rStyle w:val="Hipervnculo"/>
            <w:noProof/>
          </w:rPr>
          <w:drawing>
            <wp:inline distT="0" distB="0" distL="0" distR="0">
              <wp:extent cx="5612130" cy="726279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7262792"/>
                      </a:xfrm>
                      <a:prstGeom prst="rect">
                        <a:avLst/>
                      </a:prstGeom>
                    </pic:spPr>
                  </pic:pic>
                </a:graphicData>
              </a:graphic>
            </wp:inline>
          </w:drawing>
        </w:r>
      </w:ins>
      <w:r>
        <w:rPr>
          <w:noProof/>
          <w:webHidden/>
        </w:rPr>
        <w:lastRenderedPageBreak/>
        <w:tab/>
      </w:r>
      <w:r>
        <w:rPr>
          <w:noProof/>
          <w:webHidden/>
        </w:rPr>
        <w:fldChar w:fldCharType="begin"/>
      </w:r>
      <w:r>
        <w:rPr>
          <w:noProof/>
          <w:webHidden/>
        </w:rPr>
        <w:instrText xml:space="preserve"> PAGEREF _Toc279316360 \h </w:instrText>
      </w:r>
      <w:r>
        <w:rPr>
          <w:noProof/>
          <w:webHidden/>
        </w:rPr>
      </w:r>
      <w:r>
        <w:rPr>
          <w:noProof/>
          <w:webHidden/>
        </w:rPr>
        <w:fldChar w:fldCharType="separate"/>
      </w:r>
      <w:r>
        <w:rPr>
          <w:noProof/>
          <w:webHidden/>
        </w:rPr>
        <w:t>109</w:t>
      </w:r>
      <w:r>
        <w:rPr>
          <w:noProof/>
          <w:webHidden/>
        </w:rPr>
        <w:fldChar w:fldCharType="end"/>
      </w:r>
      <w:r w:rsidRPr="00FC70F1">
        <w:rPr>
          <w:rStyle w:val="Hipervnculo"/>
          <w:noProof/>
        </w:rPr>
        <w:fldChar w:fldCharType="end"/>
      </w:r>
    </w:p>
    <w:p w14:paraId="1AE1CC83" w14:textId="77777777" w:rsidR="00D8645F" w:rsidRDefault="00D8645F">
      <w:pPr>
        <w:pStyle w:val="TDC2"/>
        <w:tabs>
          <w:tab w:val="right" w:leader="dot" w:pos="8828"/>
        </w:tabs>
        <w:rPr>
          <w:rFonts w:asciiTheme="minorHAnsi" w:eastAsiaTheme="minorEastAsia" w:hAnsiTheme="minorHAnsi" w:cstheme="minorBidi"/>
          <w:noProof/>
          <w:sz w:val="22"/>
          <w:lang w:eastAsia="es-CL"/>
        </w:rPr>
      </w:pPr>
      <w:r w:rsidRPr="00FC70F1">
        <w:rPr>
          <w:rStyle w:val="Hipervnculo"/>
          <w:noProof/>
        </w:rPr>
        <w:lastRenderedPageBreak/>
        <w:fldChar w:fldCharType="begin"/>
      </w:r>
      <w:r w:rsidRPr="00FC70F1">
        <w:rPr>
          <w:rStyle w:val="Hipervnculo"/>
          <w:noProof/>
        </w:rPr>
        <w:instrText xml:space="preserve"> </w:instrText>
      </w:r>
      <w:r>
        <w:rPr>
          <w:noProof/>
        </w:rPr>
        <w:instrText>HYPERLINK \l "_Toc279316361"</w:instrText>
      </w:r>
      <w:r w:rsidRPr="00FC70F1">
        <w:rPr>
          <w:rStyle w:val="Hipervnculo"/>
          <w:noProof/>
        </w:rPr>
        <w:instrText xml:space="preserve"> </w:instrText>
      </w:r>
      <w:r w:rsidRPr="00FC70F1">
        <w:rPr>
          <w:rStyle w:val="Hipervnculo"/>
          <w:noProof/>
        </w:rPr>
      </w:r>
      <w:r w:rsidRPr="00FC70F1">
        <w:rPr>
          <w:rStyle w:val="Hipervnculo"/>
          <w:noProof/>
        </w:rPr>
        <w:fldChar w:fldCharType="separate"/>
      </w:r>
      <w:ins w:id="2" w:author="Rodrigo Riquelme" w:date="2010-12-05T11:46:00Z">
        <w:r w:rsidRPr="00FC70F1">
          <w:rPr>
            <w:rStyle w:val="Hipervnculo"/>
            <w:noProof/>
          </w:rPr>
          <w:drawing>
            <wp:inline distT="0" distB="0" distL="0" distR="0">
              <wp:extent cx="5612130" cy="726279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7262792"/>
                      </a:xfrm>
                      <a:prstGeom prst="rect">
                        <a:avLst/>
                      </a:prstGeom>
                    </pic:spPr>
                  </pic:pic>
                </a:graphicData>
              </a:graphic>
            </wp:inline>
          </w:drawing>
        </w:r>
      </w:ins>
      <w:r>
        <w:rPr>
          <w:noProof/>
          <w:webHidden/>
        </w:rPr>
        <w:lastRenderedPageBreak/>
        <w:tab/>
      </w:r>
      <w:r>
        <w:rPr>
          <w:noProof/>
          <w:webHidden/>
        </w:rPr>
        <w:fldChar w:fldCharType="begin"/>
      </w:r>
      <w:r>
        <w:rPr>
          <w:noProof/>
          <w:webHidden/>
        </w:rPr>
        <w:instrText xml:space="preserve"> PAGEREF _Toc279316361 \h </w:instrText>
      </w:r>
      <w:r>
        <w:rPr>
          <w:noProof/>
          <w:webHidden/>
        </w:rPr>
      </w:r>
      <w:r>
        <w:rPr>
          <w:noProof/>
          <w:webHidden/>
        </w:rPr>
        <w:fldChar w:fldCharType="separate"/>
      </w:r>
      <w:r>
        <w:rPr>
          <w:noProof/>
          <w:webHidden/>
        </w:rPr>
        <w:t>110</w:t>
      </w:r>
      <w:r>
        <w:rPr>
          <w:noProof/>
          <w:webHidden/>
        </w:rPr>
        <w:fldChar w:fldCharType="end"/>
      </w:r>
      <w:r w:rsidRPr="00FC70F1">
        <w:rPr>
          <w:rStyle w:val="Hipervnculo"/>
          <w:noProof/>
        </w:rPr>
        <w:fldChar w:fldCharType="end"/>
      </w:r>
    </w:p>
    <w:p w14:paraId="636F8B37" w14:textId="77777777" w:rsidR="00D8645F" w:rsidRDefault="00D8645F">
      <w:pPr>
        <w:pStyle w:val="TDC2"/>
        <w:tabs>
          <w:tab w:val="right" w:leader="dot" w:pos="8828"/>
        </w:tabs>
        <w:rPr>
          <w:rFonts w:asciiTheme="minorHAnsi" w:eastAsiaTheme="minorEastAsia" w:hAnsiTheme="minorHAnsi" w:cstheme="minorBidi"/>
          <w:noProof/>
          <w:sz w:val="22"/>
          <w:lang w:eastAsia="es-CL"/>
        </w:rPr>
      </w:pPr>
      <w:r w:rsidRPr="00FC70F1">
        <w:rPr>
          <w:rStyle w:val="Hipervnculo"/>
          <w:noProof/>
        </w:rPr>
        <w:lastRenderedPageBreak/>
        <w:fldChar w:fldCharType="begin"/>
      </w:r>
      <w:r w:rsidRPr="00FC70F1">
        <w:rPr>
          <w:rStyle w:val="Hipervnculo"/>
          <w:noProof/>
        </w:rPr>
        <w:instrText xml:space="preserve"> </w:instrText>
      </w:r>
      <w:r>
        <w:rPr>
          <w:noProof/>
        </w:rPr>
        <w:instrText>HYPERLINK \l "_Toc279316362"</w:instrText>
      </w:r>
      <w:r w:rsidRPr="00FC70F1">
        <w:rPr>
          <w:rStyle w:val="Hipervnculo"/>
          <w:noProof/>
        </w:rPr>
        <w:instrText xml:space="preserve"> </w:instrText>
      </w:r>
      <w:r w:rsidRPr="00FC70F1">
        <w:rPr>
          <w:rStyle w:val="Hipervnculo"/>
          <w:noProof/>
        </w:rPr>
      </w:r>
      <w:r w:rsidRPr="00FC70F1">
        <w:rPr>
          <w:rStyle w:val="Hipervnculo"/>
          <w:noProof/>
        </w:rPr>
        <w:fldChar w:fldCharType="separate"/>
      </w:r>
      <w:r w:rsidRPr="00FC70F1">
        <w:rPr>
          <w:rStyle w:val="Hipervnculo"/>
          <w:noProof/>
        </w:rPr>
        <w:t>4.4.5.NamespaceViews</w:t>
      </w:r>
      <w:ins w:id="3" w:author="Rodrigo Riquelme" w:date="2010-12-05T11:46:00Z">
        <w:r w:rsidRPr="00FC70F1">
          <w:rPr>
            <w:rStyle w:val="Hipervnculo"/>
            <w:noProof/>
          </w:rPr>
          <w:lastRenderedPageBreak/>
          <w:drawing>
            <wp:inline distT="0" distB="0" distL="0" distR="0">
              <wp:extent cx="5612130" cy="7262495"/>
              <wp:effectExtent l="1905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7262495"/>
                      </a:xfrm>
                      <a:prstGeom prst="rect">
                        <a:avLst/>
                      </a:prstGeom>
                    </pic:spPr>
                  </pic:pic>
                </a:graphicData>
              </a:graphic>
            </wp:inline>
          </w:drawing>
        </w:r>
      </w:ins>
      <w:r>
        <w:rPr>
          <w:noProof/>
          <w:webHidden/>
        </w:rPr>
        <w:lastRenderedPageBreak/>
        <w:tab/>
      </w:r>
      <w:r>
        <w:rPr>
          <w:noProof/>
          <w:webHidden/>
        </w:rPr>
        <w:fldChar w:fldCharType="begin"/>
      </w:r>
      <w:r>
        <w:rPr>
          <w:noProof/>
          <w:webHidden/>
        </w:rPr>
        <w:instrText xml:space="preserve"> PAGEREF _Toc279316362 \h </w:instrText>
      </w:r>
      <w:r>
        <w:rPr>
          <w:noProof/>
          <w:webHidden/>
        </w:rPr>
      </w:r>
      <w:r>
        <w:rPr>
          <w:noProof/>
          <w:webHidden/>
        </w:rPr>
        <w:fldChar w:fldCharType="separate"/>
      </w:r>
      <w:r>
        <w:rPr>
          <w:noProof/>
          <w:webHidden/>
        </w:rPr>
        <w:t>112</w:t>
      </w:r>
      <w:r>
        <w:rPr>
          <w:noProof/>
          <w:webHidden/>
        </w:rPr>
        <w:fldChar w:fldCharType="end"/>
      </w:r>
      <w:r w:rsidRPr="00FC70F1">
        <w:rPr>
          <w:rStyle w:val="Hipervnculo"/>
          <w:noProof/>
        </w:rPr>
        <w:fldChar w:fldCharType="end"/>
      </w:r>
    </w:p>
    <w:p w14:paraId="493C9DB6"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63" w:history="1">
        <w:r w:rsidRPr="00FC70F1">
          <w:rPr>
            <w:rStyle w:val="Hipervnculo"/>
            <w:noProof/>
          </w:rPr>
          <w:t>4.5. Especificaciones de desarrollo back office</w:t>
        </w:r>
        <w:r>
          <w:rPr>
            <w:noProof/>
            <w:webHidden/>
          </w:rPr>
          <w:tab/>
        </w:r>
        <w:r>
          <w:rPr>
            <w:noProof/>
            <w:webHidden/>
          </w:rPr>
          <w:fldChar w:fldCharType="begin"/>
        </w:r>
        <w:r>
          <w:rPr>
            <w:noProof/>
            <w:webHidden/>
          </w:rPr>
          <w:instrText xml:space="preserve"> PAGEREF _Toc279316363 \h </w:instrText>
        </w:r>
        <w:r>
          <w:rPr>
            <w:noProof/>
            <w:webHidden/>
          </w:rPr>
        </w:r>
        <w:r>
          <w:rPr>
            <w:noProof/>
            <w:webHidden/>
          </w:rPr>
          <w:fldChar w:fldCharType="separate"/>
        </w:r>
        <w:r>
          <w:rPr>
            <w:noProof/>
            <w:webHidden/>
          </w:rPr>
          <w:t>115</w:t>
        </w:r>
        <w:r>
          <w:rPr>
            <w:noProof/>
            <w:webHidden/>
          </w:rPr>
          <w:fldChar w:fldCharType="end"/>
        </w:r>
      </w:hyperlink>
    </w:p>
    <w:p w14:paraId="357B3C10"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64" w:history="1">
        <w:r w:rsidRPr="00FC70F1">
          <w:rPr>
            <w:rStyle w:val="Hipervnculo"/>
            <w:noProof/>
          </w:rPr>
          <w:t>4.5.1. Componentes XML</w:t>
        </w:r>
        <w:r>
          <w:rPr>
            <w:noProof/>
            <w:webHidden/>
          </w:rPr>
          <w:tab/>
        </w:r>
        <w:r>
          <w:rPr>
            <w:noProof/>
            <w:webHidden/>
          </w:rPr>
          <w:fldChar w:fldCharType="begin"/>
        </w:r>
        <w:r>
          <w:rPr>
            <w:noProof/>
            <w:webHidden/>
          </w:rPr>
          <w:instrText xml:space="preserve"> PAGEREF _Toc279316364 \h </w:instrText>
        </w:r>
        <w:r>
          <w:rPr>
            <w:noProof/>
            <w:webHidden/>
          </w:rPr>
        </w:r>
        <w:r>
          <w:rPr>
            <w:noProof/>
            <w:webHidden/>
          </w:rPr>
          <w:fldChar w:fldCharType="separate"/>
        </w:r>
        <w:r>
          <w:rPr>
            <w:noProof/>
            <w:webHidden/>
          </w:rPr>
          <w:t>115</w:t>
        </w:r>
        <w:r>
          <w:rPr>
            <w:noProof/>
            <w:webHidden/>
          </w:rPr>
          <w:fldChar w:fldCharType="end"/>
        </w:r>
      </w:hyperlink>
    </w:p>
    <w:p w14:paraId="53BC0FB2"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65" w:history="1">
        <w:r w:rsidRPr="00FC70F1">
          <w:rPr>
            <w:rStyle w:val="Hipervnculo"/>
            <w:noProof/>
          </w:rPr>
          <w:t>4.6. Especificaciones front office</w:t>
        </w:r>
        <w:r>
          <w:rPr>
            <w:noProof/>
            <w:webHidden/>
          </w:rPr>
          <w:tab/>
        </w:r>
        <w:r>
          <w:rPr>
            <w:noProof/>
            <w:webHidden/>
          </w:rPr>
          <w:fldChar w:fldCharType="begin"/>
        </w:r>
        <w:r>
          <w:rPr>
            <w:noProof/>
            <w:webHidden/>
          </w:rPr>
          <w:instrText xml:space="preserve"> PAGEREF _Toc279316365 \h </w:instrText>
        </w:r>
        <w:r>
          <w:rPr>
            <w:noProof/>
            <w:webHidden/>
          </w:rPr>
        </w:r>
        <w:r>
          <w:rPr>
            <w:noProof/>
            <w:webHidden/>
          </w:rPr>
          <w:fldChar w:fldCharType="separate"/>
        </w:r>
        <w:r>
          <w:rPr>
            <w:noProof/>
            <w:webHidden/>
          </w:rPr>
          <w:t>117</w:t>
        </w:r>
        <w:r>
          <w:rPr>
            <w:noProof/>
            <w:webHidden/>
          </w:rPr>
          <w:fldChar w:fldCharType="end"/>
        </w:r>
      </w:hyperlink>
    </w:p>
    <w:p w14:paraId="70B3105B" w14:textId="77777777" w:rsidR="00D8645F" w:rsidRDefault="00D8645F">
      <w:pPr>
        <w:pStyle w:val="TDC1"/>
        <w:rPr>
          <w:rFonts w:asciiTheme="minorHAnsi" w:eastAsiaTheme="minorEastAsia" w:hAnsiTheme="minorHAnsi" w:cstheme="minorBidi"/>
          <w:b w:val="0"/>
          <w:sz w:val="22"/>
          <w:lang w:eastAsia="es-CL"/>
        </w:rPr>
      </w:pPr>
      <w:hyperlink w:anchor="_Toc279316366" w:history="1">
        <w:r w:rsidRPr="00FC70F1">
          <w:rPr>
            <w:rStyle w:val="Hipervnculo"/>
          </w:rPr>
          <w:t>5. Bibliografía</w:t>
        </w:r>
        <w:r>
          <w:rPr>
            <w:webHidden/>
          </w:rPr>
          <w:tab/>
        </w:r>
        <w:r>
          <w:rPr>
            <w:webHidden/>
          </w:rPr>
          <w:fldChar w:fldCharType="begin"/>
        </w:r>
        <w:r>
          <w:rPr>
            <w:webHidden/>
          </w:rPr>
          <w:instrText xml:space="preserve"> PAGEREF _Toc279316366 \h </w:instrText>
        </w:r>
        <w:r>
          <w:rPr>
            <w:webHidden/>
          </w:rPr>
        </w:r>
        <w:r>
          <w:rPr>
            <w:webHidden/>
          </w:rPr>
          <w:fldChar w:fldCharType="separate"/>
        </w:r>
        <w:r>
          <w:rPr>
            <w:webHidden/>
          </w:rPr>
          <w:t>118</w:t>
        </w:r>
        <w:r>
          <w:rPr>
            <w:webHidden/>
          </w:rPr>
          <w:fldChar w:fldCharType="end"/>
        </w:r>
      </w:hyperlink>
    </w:p>
    <w:p w14:paraId="20875418" w14:textId="77777777" w:rsidR="00D8645F" w:rsidRDefault="00D8645F">
      <w:pPr>
        <w:pStyle w:val="TDC1"/>
        <w:rPr>
          <w:rFonts w:asciiTheme="minorHAnsi" w:eastAsiaTheme="minorEastAsia" w:hAnsiTheme="minorHAnsi" w:cstheme="minorBidi"/>
          <w:b w:val="0"/>
          <w:sz w:val="22"/>
          <w:lang w:eastAsia="es-CL"/>
        </w:rPr>
      </w:pPr>
      <w:hyperlink w:anchor="_Toc279316367" w:history="1">
        <w:r w:rsidRPr="00FC70F1">
          <w:rPr>
            <w:rStyle w:val="Hipervnculo"/>
          </w:rPr>
          <w:t>Glosario</w:t>
        </w:r>
        <w:r>
          <w:rPr>
            <w:webHidden/>
          </w:rPr>
          <w:tab/>
        </w:r>
        <w:r>
          <w:rPr>
            <w:webHidden/>
          </w:rPr>
          <w:fldChar w:fldCharType="begin"/>
        </w:r>
        <w:r>
          <w:rPr>
            <w:webHidden/>
          </w:rPr>
          <w:instrText xml:space="preserve"> PAGEREF _Toc279316367 \h </w:instrText>
        </w:r>
        <w:r>
          <w:rPr>
            <w:webHidden/>
          </w:rPr>
        </w:r>
        <w:r>
          <w:rPr>
            <w:webHidden/>
          </w:rPr>
          <w:fldChar w:fldCharType="separate"/>
        </w:r>
        <w:r>
          <w:rPr>
            <w:webHidden/>
          </w:rPr>
          <w:t>120</w:t>
        </w:r>
        <w:r>
          <w:rPr>
            <w:webHidden/>
          </w:rPr>
          <w:fldChar w:fldCharType="end"/>
        </w:r>
      </w:hyperlink>
    </w:p>
    <w:p w14:paraId="02B1D8E4" w14:textId="77777777" w:rsidR="00D8645F" w:rsidRDefault="00D8645F">
      <w:pPr>
        <w:pStyle w:val="TDC1"/>
        <w:rPr>
          <w:rFonts w:asciiTheme="minorHAnsi" w:eastAsiaTheme="minorEastAsia" w:hAnsiTheme="minorHAnsi" w:cstheme="minorBidi"/>
          <w:b w:val="0"/>
          <w:sz w:val="22"/>
          <w:lang w:eastAsia="es-CL"/>
        </w:rPr>
      </w:pPr>
      <w:hyperlink w:anchor="_Toc279316368" w:history="1">
        <w:r w:rsidRPr="00FC70F1">
          <w:rPr>
            <w:rStyle w:val="Hipervnculo"/>
          </w:rPr>
          <w:t>Acrónimos</w:t>
        </w:r>
        <w:r>
          <w:rPr>
            <w:webHidden/>
          </w:rPr>
          <w:tab/>
        </w:r>
        <w:r>
          <w:rPr>
            <w:webHidden/>
          </w:rPr>
          <w:fldChar w:fldCharType="begin"/>
        </w:r>
        <w:r>
          <w:rPr>
            <w:webHidden/>
          </w:rPr>
          <w:instrText xml:space="preserve"> PAGEREF _Toc279316368 \h </w:instrText>
        </w:r>
        <w:r>
          <w:rPr>
            <w:webHidden/>
          </w:rPr>
        </w:r>
        <w:r>
          <w:rPr>
            <w:webHidden/>
          </w:rPr>
          <w:fldChar w:fldCharType="separate"/>
        </w:r>
        <w:r>
          <w:rPr>
            <w:webHidden/>
          </w:rPr>
          <w:t>121</w:t>
        </w:r>
        <w:r>
          <w:rPr>
            <w:webHidden/>
          </w:rPr>
          <w:fldChar w:fldCharType="end"/>
        </w:r>
      </w:hyperlink>
    </w:p>
    <w:p w14:paraId="3C7B0AE3" w14:textId="77777777" w:rsidR="00391FD4" w:rsidRDefault="000C7FF5">
      <w:pPr>
        <w:rPr>
          <w:lang w:val="es-ES"/>
        </w:rPr>
      </w:pPr>
      <w:r>
        <w:rPr>
          <w:lang w:val="es-ES"/>
        </w:rPr>
        <w:fldChar w:fldCharType="end"/>
      </w:r>
    </w:p>
    <w:p w14:paraId="575D706B" w14:textId="77777777" w:rsidR="004C231D" w:rsidRPr="004C231D" w:rsidRDefault="004C231D" w:rsidP="004C231D">
      <w:pPr>
        <w:pStyle w:val="Ttulo"/>
      </w:pPr>
      <w:r>
        <w:rPr>
          <w:lang w:val="es-ES"/>
        </w:rPr>
        <w:br w:type="page"/>
      </w:r>
      <w:r>
        <w:lastRenderedPageBreak/>
        <w:t>Tabla de Ilustraciones</w:t>
      </w:r>
    </w:p>
    <w:p w14:paraId="36AE9D6D" w14:textId="77777777" w:rsidR="006F7C27" w:rsidRDefault="000C7FF5">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6F7C27">
        <w:rPr>
          <w:noProof/>
        </w:rPr>
        <w:t>Ilustración 1 - Componentes que intervienen en acceso multimedia web</w:t>
      </w:r>
      <w:r w:rsidR="006F7C27">
        <w:rPr>
          <w:noProof/>
        </w:rPr>
        <w:tab/>
      </w:r>
      <w:r>
        <w:rPr>
          <w:noProof/>
        </w:rPr>
        <w:fldChar w:fldCharType="begin"/>
      </w:r>
      <w:r w:rsidR="006F7C27">
        <w:rPr>
          <w:noProof/>
        </w:rPr>
        <w:instrText xml:space="preserve"> PAGEREF _Toc278830417 \h </w:instrText>
      </w:r>
      <w:r>
        <w:rPr>
          <w:noProof/>
        </w:rPr>
      </w:r>
      <w:r>
        <w:rPr>
          <w:noProof/>
        </w:rPr>
        <w:fldChar w:fldCharType="separate"/>
      </w:r>
      <w:r w:rsidR="006F7C27">
        <w:rPr>
          <w:noProof/>
        </w:rPr>
        <w:t>13</w:t>
      </w:r>
      <w:r>
        <w:rPr>
          <w:noProof/>
        </w:rPr>
        <w:fldChar w:fldCharType="end"/>
      </w:r>
    </w:p>
    <w:p w14:paraId="63DA2F4B"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0C7FF5">
        <w:rPr>
          <w:noProof/>
        </w:rPr>
        <w:fldChar w:fldCharType="begin"/>
      </w:r>
      <w:r>
        <w:rPr>
          <w:noProof/>
        </w:rPr>
        <w:instrText xml:space="preserve"> PAGEREF _Toc278830418 \h </w:instrText>
      </w:r>
      <w:r w:rsidR="000C7FF5">
        <w:rPr>
          <w:noProof/>
        </w:rPr>
      </w:r>
      <w:r w:rsidR="000C7FF5">
        <w:rPr>
          <w:noProof/>
        </w:rPr>
        <w:fldChar w:fldCharType="separate"/>
      </w:r>
      <w:r>
        <w:rPr>
          <w:noProof/>
        </w:rPr>
        <w:t>24</w:t>
      </w:r>
      <w:r w:rsidR="000C7FF5">
        <w:rPr>
          <w:noProof/>
        </w:rPr>
        <w:fldChar w:fldCharType="end"/>
      </w:r>
    </w:p>
    <w:p w14:paraId="44554223"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0C7FF5">
        <w:rPr>
          <w:noProof/>
        </w:rPr>
        <w:fldChar w:fldCharType="begin"/>
      </w:r>
      <w:r>
        <w:rPr>
          <w:noProof/>
        </w:rPr>
        <w:instrText xml:space="preserve"> PAGEREF _Toc278830419 \h </w:instrText>
      </w:r>
      <w:r w:rsidR="000C7FF5">
        <w:rPr>
          <w:noProof/>
        </w:rPr>
      </w:r>
      <w:r w:rsidR="000C7FF5">
        <w:rPr>
          <w:noProof/>
        </w:rPr>
        <w:fldChar w:fldCharType="separate"/>
      </w:r>
      <w:r>
        <w:rPr>
          <w:noProof/>
        </w:rPr>
        <w:t>26</w:t>
      </w:r>
      <w:r w:rsidR="000C7FF5">
        <w:rPr>
          <w:noProof/>
        </w:rPr>
        <w:fldChar w:fldCharType="end"/>
      </w:r>
    </w:p>
    <w:p w14:paraId="15D71627"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0C7FF5">
        <w:rPr>
          <w:noProof/>
        </w:rPr>
        <w:fldChar w:fldCharType="begin"/>
      </w:r>
      <w:r>
        <w:rPr>
          <w:noProof/>
        </w:rPr>
        <w:instrText xml:space="preserve"> PAGEREF _Toc278830420 \h </w:instrText>
      </w:r>
      <w:r w:rsidR="000C7FF5">
        <w:rPr>
          <w:noProof/>
        </w:rPr>
      </w:r>
      <w:r w:rsidR="000C7FF5">
        <w:rPr>
          <w:noProof/>
        </w:rPr>
        <w:fldChar w:fldCharType="separate"/>
      </w:r>
      <w:r>
        <w:rPr>
          <w:noProof/>
        </w:rPr>
        <w:t>28</w:t>
      </w:r>
      <w:r w:rsidR="000C7FF5">
        <w:rPr>
          <w:noProof/>
        </w:rPr>
        <w:fldChar w:fldCharType="end"/>
      </w:r>
    </w:p>
    <w:p w14:paraId="77799D0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0C7FF5">
        <w:rPr>
          <w:noProof/>
        </w:rPr>
        <w:fldChar w:fldCharType="begin"/>
      </w:r>
      <w:r>
        <w:rPr>
          <w:noProof/>
        </w:rPr>
        <w:instrText xml:space="preserve"> PAGEREF _Toc278830421 \h </w:instrText>
      </w:r>
      <w:r w:rsidR="000C7FF5">
        <w:rPr>
          <w:noProof/>
        </w:rPr>
      </w:r>
      <w:r w:rsidR="000C7FF5">
        <w:rPr>
          <w:noProof/>
        </w:rPr>
        <w:fldChar w:fldCharType="separate"/>
      </w:r>
      <w:r>
        <w:rPr>
          <w:noProof/>
        </w:rPr>
        <w:t>30</w:t>
      </w:r>
      <w:r w:rsidR="000C7FF5">
        <w:rPr>
          <w:noProof/>
        </w:rPr>
        <w:fldChar w:fldCharType="end"/>
      </w:r>
    </w:p>
    <w:p w14:paraId="0F8ACF1F"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0C7FF5">
        <w:rPr>
          <w:noProof/>
        </w:rPr>
        <w:fldChar w:fldCharType="begin"/>
      </w:r>
      <w:r>
        <w:rPr>
          <w:noProof/>
        </w:rPr>
        <w:instrText xml:space="preserve"> PAGEREF _Toc278830422 \h </w:instrText>
      </w:r>
      <w:r w:rsidR="000C7FF5">
        <w:rPr>
          <w:noProof/>
        </w:rPr>
      </w:r>
      <w:r w:rsidR="000C7FF5">
        <w:rPr>
          <w:noProof/>
        </w:rPr>
        <w:fldChar w:fldCharType="separate"/>
      </w:r>
      <w:r>
        <w:rPr>
          <w:noProof/>
        </w:rPr>
        <w:t>35</w:t>
      </w:r>
      <w:r w:rsidR="000C7FF5">
        <w:rPr>
          <w:noProof/>
        </w:rPr>
        <w:fldChar w:fldCharType="end"/>
      </w:r>
    </w:p>
    <w:p w14:paraId="5B38922E"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0C7FF5">
        <w:rPr>
          <w:noProof/>
        </w:rPr>
        <w:fldChar w:fldCharType="begin"/>
      </w:r>
      <w:r>
        <w:rPr>
          <w:noProof/>
        </w:rPr>
        <w:instrText xml:space="preserve"> PAGEREF _Toc278830423 \h </w:instrText>
      </w:r>
      <w:r w:rsidR="000C7FF5">
        <w:rPr>
          <w:noProof/>
        </w:rPr>
      </w:r>
      <w:r w:rsidR="000C7FF5">
        <w:rPr>
          <w:noProof/>
        </w:rPr>
        <w:fldChar w:fldCharType="separate"/>
      </w:r>
      <w:r>
        <w:rPr>
          <w:noProof/>
        </w:rPr>
        <w:t>41</w:t>
      </w:r>
      <w:r w:rsidR="000C7FF5">
        <w:rPr>
          <w:noProof/>
        </w:rPr>
        <w:fldChar w:fldCharType="end"/>
      </w:r>
    </w:p>
    <w:p w14:paraId="244CD836"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0C7FF5">
        <w:rPr>
          <w:noProof/>
        </w:rPr>
        <w:fldChar w:fldCharType="begin"/>
      </w:r>
      <w:r>
        <w:rPr>
          <w:noProof/>
        </w:rPr>
        <w:instrText xml:space="preserve"> PAGEREF _Toc278830424 \h </w:instrText>
      </w:r>
      <w:r w:rsidR="000C7FF5">
        <w:rPr>
          <w:noProof/>
        </w:rPr>
      </w:r>
      <w:r w:rsidR="000C7FF5">
        <w:rPr>
          <w:noProof/>
        </w:rPr>
        <w:fldChar w:fldCharType="separate"/>
      </w:r>
      <w:r>
        <w:rPr>
          <w:noProof/>
        </w:rPr>
        <w:t>42</w:t>
      </w:r>
      <w:r w:rsidR="000C7FF5">
        <w:rPr>
          <w:noProof/>
        </w:rPr>
        <w:fldChar w:fldCharType="end"/>
      </w:r>
    </w:p>
    <w:p w14:paraId="330F5FDE"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0C7FF5">
        <w:rPr>
          <w:noProof/>
        </w:rPr>
        <w:fldChar w:fldCharType="begin"/>
      </w:r>
      <w:r>
        <w:rPr>
          <w:noProof/>
        </w:rPr>
        <w:instrText xml:space="preserve"> PAGEREF _Toc278830425 \h </w:instrText>
      </w:r>
      <w:r w:rsidR="000C7FF5">
        <w:rPr>
          <w:noProof/>
        </w:rPr>
      </w:r>
      <w:r w:rsidR="000C7FF5">
        <w:rPr>
          <w:noProof/>
        </w:rPr>
        <w:fldChar w:fldCharType="separate"/>
      </w:r>
      <w:r>
        <w:rPr>
          <w:noProof/>
        </w:rPr>
        <w:t>43</w:t>
      </w:r>
      <w:r w:rsidR="000C7FF5">
        <w:rPr>
          <w:noProof/>
        </w:rPr>
        <w:fldChar w:fldCharType="end"/>
      </w:r>
    </w:p>
    <w:p w14:paraId="6FDD8FB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0C7FF5">
        <w:rPr>
          <w:noProof/>
        </w:rPr>
        <w:fldChar w:fldCharType="begin"/>
      </w:r>
      <w:r>
        <w:rPr>
          <w:noProof/>
        </w:rPr>
        <w:instrText xml:space="preserve"> PAGEREF _Toc278830426 \h </w:instrText>
      </w:r>
      <w:r w:rsidR="000C7FF5">
        <w:rPr>
          <w:noProof/>
        </w:rPr>
      </w:r>
      <w:r w:rsidR="000C7FF5">
        <w:rPr>
          <w:noProof/>
        </w:rPr>
        <w:fldChar w:fldCharType="separate"/>
      </w:r>
      <w:r>
        <w:rPr>
          <w:noProof/>
        </w:rPr>
        <w:t>44</w:t>
      </w:r>
      <w:r w:rsidR="000C7FF5">
        <w:rPr>
          <w:noProof/>
        </w:rPr>
        <w:fldChar w:fldCharType="end"/>
      </w:r>
    </w:p>
    <w:p w14:paraId="21DFC8B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0C7FF5">
        <w:rPr>
          <w:noProof/>
        </w:rPr>
        <w:fldChar w:fldCharType="begin"/>
      </w:r>
      <w:r>
        <w:rPr>
          <w:noProof/>
        </w:rPr>
        <w:instrText xml:space="preserve"> PAGEREF _Toc278830427 \h </w:instrText>
      </w:r>
      <w:r w:rsidR="000C7FF5">
        <w:rPr>
          <w:noProof/>
        </w:rPr>
      </w:r>
      <w:r w:rsidR="000C7FF5">
        <w:rPr>
          <w:noProof/>
        </w:rPr>
        <w:fldChar w:fldCharType="separate"/>
      </w:r>
      <w:r>
        <w:rPr>
          <w:noProof/>
        </w:rPr>
        <w:t>46</w:t>
      </w:r>
      <w:r w:rsidR="000C7FF5">
        <w:rPr>
          <w:noProof/>
        </w:rPr>
        <w:fldChar w:fldCharType="end"/>
      </w:r>
    </w:p>
    <w:p w14:paraId="21249902"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0C7FF5">
        <w:rPr>
          <w:noProof/>
        </w:rPr>
        <w:fldChar w:fldCharType="begin"/>
      </w:r>
      <w:r>
        <w:rPr>
          <w:noProof/>
        </w:rPr>
        <w:instrText xml:space="preserve"> PAGEREF _Toc278830428 \h </w:instrText>
      </w:r>
      <w:r w:rsidR="000C7FF5">
        <w:rPr>
          <w:noProof/>
        </w:rPr>
      </w:r>
      <w:r w:rsidR="000C7FF5">
        <w:rPr>
          <w:noProof/>
        </w:rPr>
        <w:fldChar w:fldCharType="separate"/>
      </w:r>
      <w:r>
        <w:rPr>
          <w:noProof/>
        </w:rPr>
        <w:t>50</w:t>
      </w:r>
      <w:r w:rsidR="000C7FF5">
        <w:rPr>
          <w:noProof/>
        </w:rPr>
        <w:fldChar w:fldCharType="end"/>
      </w:r>
    </w:p>
    <w:p w14:paraId="140EAAD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0C7FF5">
        <w:rPr>
          <w:noProof/>
        </w:rPr>
        <w:fldChar w:fldCharType="begin"/>
      </w:r>
      <w:r>
        <w:rPr>
          <w:noProof/>
        </w:rPr>
        <w:instrText xml:space="preserve"> PAGEREF _Toc278830429 \h </w:instrText>
      </w:r>
      <w:r w:rsidR="000C7FF5">
        <w:rPr>
          <w:noProof/>
        </w:rPr>
      </w:r>
      <w:r w:rsidR="000C7FF5">
        <w:rPr>
          <w:noProof/>
        </w:rPr>
        <w:fldChar w:fldCharType="separate"/>
      </w:r>
      <w:r>
        <w:rPr>
          <w:noProof/>
        </w:rPr>
        <w:t>52</w:t>
      </w:r>
      <w:r w:rsidR="000C7FF5">
        <w:rPr>
          <w:noProof/>
        </w:rPr>
        <w:fldChar w:fldCharType="end"/>
      </w:r>
    </w:p>
    <w:p w14:paraId="11BD7831"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0C7FF5">
        <w:rPr>
          <w:noProof/>
        </w:rPr>
        <w:fldChar w:fldCharType="begin"/>
      </w:r>
      <w:r>
        <w:rPr>
          <w:noProof/>
        </w:rPr>
        <w:instrText xml:space="preserve"> PAGEREF _Toc278830430 \h </w:instrText>
      </w:r>
      <w:r w:rsidR="000C7FF5">
        <w:rPr>
          <w:noProof/>
        </w:rPr>
      </w:r>
      <w:r w:rsidR="000C7FF5">
        <w:rPr>
          <w:noProof/>
        </w:rPr>
        <w:fldChar w:fldCharType="separate"/>
      </w:r>
      <w:r>
        <w:rPr>
          <w:noProof/>
        </w:rPr>
        <w:t>65</w:t>
      </w:r>
      <w:r w:rsidR="000C7FF5">
        <w:rPr>
          <w:noProof/>
        </w:rPr>
        <w:fldChar w:fldCharType="end"/>
      </w:r>
    </w:p>
    <w:p w14:paraId="2CB8A11B"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0C7FF5">
        <w:rPr>
          <w:noProof/>
        </w:rPr>
        <w:fldChar w:fldCharType="begin"/>
      </w:r>
      <w:r>
        <w:rPr>
          <w:noProof/>
        </w:rPr>
        <w:instrText xml:space="preserve"> PAGEREF _Toc278830431 \h </w:instrText>
      </w:r>
      <w:r w:rsidR="000C7FF5">
        <w:rPr>
          <w:noProof/>
        </w:rPr>
      </w:r>
      <w:r w:rsidR="000C7FF5">
        <w:rPr>
          <w:noProof/>
        </w:rPr>
        <w:fldChar w:fldCharType="separate"/>
      </w:r>
      <w:r>
        <w:rPr>
          <w:noProof/>
        </w:rPr>
        <w:t>66</w:t>
      </w:r>
      <w:r w:rsidR="000C7FF5">
        <w:rPr>
          <w:noProof/>
        </w:rPr>
        <w:fldChar w:fldCharType="end"/>
      </w:r>
    </w:p>
    <w:p w14:paraId="42095037"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0C7FF5">
        <w:rPr>
          <w:noProof/>
        </w:rPr>
        <w:fldChar w:fldCharType="begin"/>
      </w:r>
      <w:r>
        <w:rPr>
          <w:noProof/>
        </w:rPr>
        <w:instrText xml:space="preserve"> PAGEREF _Toc278830432 \h </w:instrText>
      </w:r>
      <w:r w:rsidR="000C7FF5">
        <w:rPr>
          <w:noProof/>
        </w:rPr>
      </w:r>
      <w:r w:rsidR="000C7FF5">
        <w:rPr>
          <w:noProof/>
        </w:rPr>
        <w:fldChar w:fldCharType="separate"/>
      </w:r>
      <w:r>
        <w:rPr>
          <w:noProof/>
        </w:rPr>
        <w:t>68</w:t>
      </w:r>
      <w:r w:rsidR="000C7FF5">
        <w:rPr>
          <w:noProof/>
        </w:rPr>
        <w:fldChar w:fldCharType="end"/>
      </w:r>
    </w:p>
    <w:p w14:paraId="7A572BC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0C7FF5">
        <w:rPr>
          <w:noProof/>
        </w:rPr>
        <w:fldChar w:fldCharType="begin"/>
      </w:r>
      <w:r>
        <w:rPr>
          <w:noProof/>
        </w:rPr>
        <w:instrText xml:space="preserve"> PAGEREF _Toc278830433 \h </w:instrText>
      </w:r>
      <w:r w:rsidR="000C7FF5">
        <w:rPr>
          <w:noProof/>
        </w:rPr>
      </w:r>
      <w:r w:rsidR="000C7FF5">
        <w:rPr>
          <w:noProof/>
        </w:rPr>
        <w:fldChar w:fldCharType="separate"/>
      </w:r>
      <w:r>
        <w:rPr>
          <w:noProof/>
        </w:rPr>
        <w:t>69</w:t>
      </w:r>
      <w:r w:rsidR="000C7FF5">
        <w:rPr>
          <w:noProof/>
        </w:rPr>
        <w:fldChar w:fldCharType="end"/>
      </w:r>
    </w:p>
    <w:p w14:paraId="7D37CE1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0C7FF5">
        <w:rPr>
          <w:noProof/>
        </w:rPr>
        <w:fldChar w:fldCharType="begin"/>
      </w:r>
      <w:r>
        <w:rPr>
          <w:noProof/>
        </w:rPr>
        <w:instrText xml:space="preserve"> PAGEREF _Toc278830434 \h </w:instrText>
      </w:r>
      <w:r w:rsidR="000C7FF5">
        <w:rPr>
          <w:noProof/>
        </w:rPr>
      </w:r>
      <w:r w:rsidR="000C7FF5">
        <w:rPr>
          <w:noProof/>
        </w:rPr>
        <w:fldChar w:fldCharType="separate"/>
      </w:r>
      <w:r>
        <w:rPr>
          <w:noProof/>
        </w:rPr>
        <w:t>71</w:t>
      </w:r>
      <w:r w:rsidR="000C7FF5">
        <w:rPr>
          <w:noProof/>
        </w:rPr>
        <w:fldChar w:fldCharType="end"/>
      </w:r>
    </w:p>
    <w:p w14:paraId="60EAC709"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0C7FF5">
        <w:rPr>
          <w:noProof/>
        </w:rPr>
        <w:fldChar w:fldCharType="begin"/>
      </w:r>
      <w:r>
        <w:rPr>
          <w:noProof/>
        </w:rPr>
        <w:instrText xml:space="preserve"> PAGEREF _Toc278830435 \h </w:instrText>
      </w:r>
      <w:r w:rsidR="000C7FF5">
        <w:rPr>
          <w:noProof/>
        </w:rPr>
      </w:r>
      <w:r w:rsidR="000C7FF5">
        <w:rPr>
          <w:noProof/>
        </w:rPr>
        <w:fldChar w:fldCharType="separate"/>
      </w:r>
      <w:r>
        <w:rPr>
          <w:noProof/>
        </w:rPr>
        <w:t>72</w:t>
      </w:r>
      <w:r w:rsidR="000C7FF5">
        <w:rPr>
          <w:noProof/>
        </w:rPr>
        <w:fldChar w:fldCharType="end"/>
      </w:r>
    </w:p>
    <w:p w14:paraId="29E28D6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0C7FF5">
        <w:rPr>
          <w:noProof/>
        </w:rPr>
        <w:fldChar w:fldCharType="begin"/>
      </w:r>
      <w:r>
        <w:rPr>
          <w:noProof/>
        </w:rPr>
        <w:instrText xml:space="preserve"> PAGEREF _Toc278830436 \h </w:instrText>
      </w:r>
      <w:r w:rsidR="000C7FF5">
        <w:rPr>
          <w:noProof/>
        </w:rPr>
      </w:r>
      <w:r w:rsidR="000C7FF5">
        <w:rPr>
          <w:noProof/>
        </w:rPr>
        <w:fldChar w:fldCharType="separate"/>
      </w:r>
      <w:r>
        <w:rPr>
          <w:noProof/>
        </w:rPr>
        <w:t>74</w:t>
      </w:r>
      <w:r w:rsidR="000C7FF5">
        <w:rPr>
          <w:noProof/>
        </w:rPr>
        <w:fldChar w:fldCharType="end"/>
      </w:r>
    </w:p>
    <w:p w14:paraId="73572F7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0C7FF5">
        <w:rPr>
          <w:noProof/>
        </w:rPr>
        <w:fldChar w:fldCharType="begin"/>
      </w:r>
      <w:r>
        <w:rPr>
          <w:noProof/>
        </w:rPr>
        <w:instrText xml:space="preserve"> PAGEREF _Toc278830437 \h </w:instrText>
      </w:r>
      <w:r w:rsidR="000C7FF5">
        <w:rPr>
          <w:noProof/>
        </w:rPr>
      </w:r>
      <w:r w:rsidR="000C7FF5">
        <w:rPr>
          <w:noProof/>
        </w:rPr>
        <w:fldChar w:fldCharType="separate"/>
      </w:r>
      <w:r>
        <w:rPr>
          <w:noProof/>
        </w:rPr>
        <w:t>75</w:t>
      </w:r>
      <w:r w:rsidR="000C7FF5">
        <w:rPr>
          <w:noProof/>
        </w:rPr>
        <w:fldChar w:fldCharType="end"/>
      </w:r>
    </w:p>
    <w:p w14:paraId="72C49E8D"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0C7FF5">
        <w:rPr>
          <w:noProof/>
        </w:rPr>
        <w:fldChar w:fldCharType="begin"/>
      </w:r>
      <w:r>
        <w:rPr>
          <w:noProof/>
        </w:rPr>
        <w:instrText xml:space="preserve"> PAGEREF _Toc278830438 \h </w:instrText>
      </w:r>
      <w:r w:rsidR="000C7FF5">
        <w:rPr>
          <w:noProof/>
        </w:rPr>
      </w:r>
      <w:r w:rsidR="000C7FF5">
        <w:rPr>
          <w:noProof/>
        </w:rPr>
        <w:fldChar w:fldCharType="separate"/>
      </w:r>
      <w:r>
        <w:rPr>
          <w:noProof/>
        </w:rPr>
        <w:t>76</w:t>
      </w:r>
      <w:r w:rsidR="000C7FF5">
        <w:rPr>
          <w:noProof/>
        </w:rPr>
        <w:fldChar w:fldCharType="end"/>
      </w:r>
    </w:p>
    <w:p w14:paraId="7C037B9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0C7FF5">
        <w:rPr>
          <w:noProof/>
        </w:rPr>
        <w:fldChar w:fldCharType="begin"/>
      </w:r>
      <w:r>
        <w:rPr>
          <w:noProof/>
        </w:rPr>
        <w:instrText xml:space="preserve"> PAGEREF _Toc278830439 \h </w:instrText>
      </w:r>
      <w:r w:rsidR="000C7FF5">
        <w:rPr>
          <w:noProof/>
        </w:rPr>
      </w:r>
      <w:r w:rsidR="000C7FF5">
        <w:rPr>
          <w:noProof/>
        </w:rPr>
        <w:fldChar w:fldCharType="separate"/>
      </w:r>
      <w:r>
        <w:rPr>
          <w:noProof/>
        </w:rPr>
        <w:t>77</w:t>
      </w:r>
      <w:r w:rsidR="000C7FF5">
        <w:rPr>
          <w:noProof/>
        </w:rPr>
        <w:fldChar w:fldCharType="end"/>
      </w:r>
    </w:p>
    <w:p w14:paraId="2CA906C8"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0C7FF5">
        <w:rPr>
          <w:noProof/>
        </w:rPr>
        <w:fldChar w:fldCharType="begin"/>
      </w:r>
      <w:r>
        <w:rPr>
          <w:noProof/>
        </w:rPr>
        <w:instrText xml:space="preserve"> PAGEREF _Toc278830440 \h </w:instrText>
      </w:r>
      <w:r w:rsidR="000C7FF5">
        <w:rPr>
          <w:noProof/>
        </w:rPr>
      </w:r>
      <w:r w:rsidR="000C7FF5">
        <w:rPr>
          <w:noProof/>
        </w:rPr>
        <w:fldChar w:fldCharType="separate"/>
      </w:r>
      <w:r>
        <w:rPr>
          <w:noProof/>
        </w:rPr>
        <w:t>79</w:t>
      </w:r>
      <w:r w:rsidR="000C7FF5">
        <w:rPr>
          <w:noProof/>
        </w:rPr>
        <w:fldChar w:fldCharType="end"/>
      </w:r>
    </w:p>
    <w:p w14:paraId="6B75DFAD"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sidR="000C7FF5">
        <w:rPr>
          <w:noProof/>
        </w:rPr>
        <w:fldChar w:fldCharType="begin"/>
      </w:r>
      <w:r>
        <w:rPr>
          <w:noProof/>
        </w:rPr>
        <w:instrText xml:space="preserve"> PAGEREF _Toc278830441 \h </w:instrText>
      </w:r>
      <w:r w:rsidR="000C7FF5">
        <w:rPr>
          <w:noProof/>
        </w:rPr>
      </w:r>
      <w:r w:rsidR="000C7FF5">
        <w:rPr>
          <w:noProof/>
        </w:rPr>
        <w:fldChar w:fldCharType="separate"/>
      </w:r>
      <w:r>
        <w:rPr>
          <w:noProof/>
        </w:rPr>
        <w:t>83</w:t>
      </w:r>
      <w:r w:rsidR="000C7FF5">
        <w:rPr>
          <w:noProof/>
        </w:rPr>
        <w:fldChar w:fldCharType="end"/>
      </w:r>
    </w:p>
    <w:p w14:paraId="2412D275" w14:textId="77777777" w:rsidR="009A106D" w:rsidRDefault="000C7FF5" w:rsidP="00777734">
      <w:pPr>
        <w:pStyle w:val="Ttulo"/>
        <w:outlineLvl w:val="0"/>
      </w:pPr>
      <w:r>
        <w:rPr>
          <w:lang w:val="es-ES"/>
        </w:rPr>
        <w:fldChar w:fldCharType="end"/>
      </w:r>
      <w:r w:rsidR="00391FD4">
        <w:rPr>
          <w:lang w:val="es-ES"/>
        </w:rPr>
        <w:br w:type="page"/>
      </w:r>
      <w:bookmarkStart w:id="4" w:name="_Toc279316286"/>
      <w:r w:rsidR="007C0EE8" w:rsidRPr="001D2C1D">
        <w:lastRenderedPageBreak/>
        <w:t>Capítulo 1</w:t>
      </w:r>
      <w:r w:rsidR="003A19EE">
        <w:t>.</w:t>
      </w:r>
      <w:r w:rsidR="007C0EE8" w:rsidRPr="001D2C1D">
        <w:t xml:space="preserve"> Introducción</w:t>
      </w:r>
      <w:bookmarkEnd w:id="4"/>
    </w:p>
    <w:p w14:paraId="0120877B" w14:textId="77777777" w:rsidR="009A106D" w:rsidRDefault="002D7A96" w:rsidP="00460025">
      <w:pPr>
        <w:pStyle w:val="Subttulo"/>
        <w:outlineLvl w:val="1"/>
      </w:pPr>
      <w:bookmarkStart w:id="5" w:name="_Toc279316287"/>
      <w:r w:rsidRPr="003A19EE">
        <w:t>R</w:t>
      </w:r>
      <w:r w:rsidR="00427C5E">
        <w:t>esumen</w:t>
      </w:r>
      <w:bookmarkEnd w:id="5"/>
    </w:p>
    <w:p w14:paraId="57FA3D45" w14:textId="77777777" w:rsidR="00CC20D5" w:rsidRDefault="00CC20D5">
      <w:pPr>
        <w:pStyle w:val="Sinespaciado"/>
        <w:jc w:val="both"/>
        <w:rPr>
          <w:rFonts w:ascii="Verdana" w:hAnsi="Verdana"/>
          <w:sz w:val="24"/>
        </w:rPr>
      </w:pPr>
    </w:p>
    <w:p w14:paraId="360D53C3" w14:textId="399F26DB"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14:paraId="38534106" w14:textId="77777777" w:rsidR="00CC20D5" w:rsidRDefault="00CC20D5" w:rsidP="00DD7C06"/>
    <w:p w14:paraId="6CF24D35" w14:textId="77777777"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14:paraId="2688D5C7" w14:textId="77777777" w:rsidR="00CC20D5" w:rsidRDefault="00CC20D5" w:rsidP="00DD7C06"/>
    <w:p w14:paraId="6A7DFFF1" w14:textId="77777777"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14:paraId="7ED0B9C8" w14:textId="77777777"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14:paraId="287429D0" w14:textId="77777777" w:rsidR="00FC49A8" w:rsidRDefault="00FC49A8" w:rsidP="00FC49A8"/>
    <w:p w14:paraId="0B74E9A8" w14:textId="77777777" w:rsidR="00CC20D5" w:rsidRDefault="00CC20D5">
      <w:r>
        <w:t>Algunas empresas involucradas en estas nuevas tecnologías tienen como parte de su política de negocios hacer soluciones privativas por lo que no les interesa fomentar la compatibilidad.</w:t>
      </w:r>
    </w:p>
    <w:p w14:paraId="1F348463" w14:textId="77777777" w:rsidR="00CC20D5" w:rsidRDefault="00CC20D5"/>
    <w:p w14:paraId="3CC77FD7" w14:textId="77777777" w:rsidR="00CC20D5" w:rsidRDefault="00CC20D5">
      <w:pPr>
        <w:pStyle w:val="Textoindependiente"/>
      </w:pPr>
      <w:r>
        <w:t>Un conjunto de circunstancias y factores plantean la necesidad de tecnología UMA:</w:t>
      </w:r>
    </w:p>
    <w:p w14:paraId="4C802595" w14:textId="77777777" w:rsidR="00CC20D5" w:rsidRDefault="00CC20D5">
      <w:pPr>
        <w:pStyle w:val="Listaconvietas21"/>
        <w:numPr>
          <w:ilvl w:val="0"/>
          <w:numId w:val="5"/>
        </w:numPr>
        <w:rPr>
          <w:bCs/>
        </w:rPr>
      </w:pPr>
      <w:r>
        <w:rPr>
          <w:bCs/>
        </w:rPr>
        <w:t>Gran cantidad de contenido audiovisual.</w:t>
      </w:r>
    </w:p>
    <w:p w14:paraId="6B2EB418" w14:textId="77777777" w:rsidR="00CC20D5" w:rsidRDefault="00CC20D5">
      <w:pPr>
        <w:pStyle w:val="Listaconvietas21"/>
        <w:numPr>
          <w:ilvl w:val="0"/>
          <w:numId w:val="5"/>
        </w:numPr>
      </w:pPr>
      <w:r>
        <w:rPr>
          <w:bCs/>
        </w:rPr>
        <w:t>Difícil acceso a la información</w:t>
      </w:r>
      <w:r>
        <w:t xml:space="preserve"> sin etiquetar. </w:t>
      </w:r>
    </w:p>
    <w:p w14:paraId="79BFFD4B" w14:textId="77777777" w:rsidR="00CC20D5" w:rsidRDefault="00CC20D5">
      <w:pPr>
        <w:pStyle w:val="Listaconvietas21"/>
        <w:numPr>
          <w:ilvl w:val="0"/>
          <w:numId w:val="5"/>
        </w:numPr>
      </w:pPr>
      <w:r>
        <w:t>Condiciones de acceso a la red diferentes y variables.</w:t>
      </w:r>
    </w:p>
    <w:p w14:paraId="55651AC2" w14:textId="77777777" w:rsidR="00CC20D5" w:rsidRDefault="00CC20D5">
      <w:pPr>
        <w:pStyle w:val="Listaconvietas21"/>
        <w:numPr>
          <w:ilvl w:val="0"/>
          <w:numId w:val="5"/>
        </w:numPr>
      </w:pPr>
      <w:r>
        <w:rPr>
          <w:bCs/>
        </w:rPr>
        <w:t>Heterogeneidad de dispositivos cliente</w:t>
      </w:r>
      <w:r>
        <w:t xml:space="preserve">. </w:t>
      </w:r>
    </w:p>
    <w:p w14:paraId="22C06FB3" w14:textId="77777777" w:rsidR="00CC20D5" w:rsidRDefault="00CC20D5">
      <w:pPr>
        <w:pStyle w:val="Listaconvietas21"/>
        <w:numPr>
          <w:ilvl w:val="0"/>
          <w:numId w:val="5"/>
        </w:numPr>
      </w:pPr>
      <w:r>
        <w:rPr>
          <w:bCs/>
        </w:rPr>
        <w:t>Exigencias del usuario, calidad insatisfactoria para</w:t>
      </w:r>
      <w:r>
        <w:t xml:space="preserve"> tecnología cliente.</w:t>
      </w:r>
    </w:p>
    <w:p w14:paraId="4B89FD18" w14:textId="77777777" w:rsidR="00CC20D5" w:rsidRDefault="00CC20D5">
      <w:pPr>
        <w:pStyle w:val="Listaconvietas21"/>
        <w:numPr>
          <w:ilvl w:val="0"/>
          <w:numId w:val="5"/>
        </w:numPr>
        <w:rPr>
          <w:b/>
          <w:bCs/>
        </w:rPr>
      </w:pPr>
      <w:r>
        <w:rPr>
          <w:bCs/>
        </w:rPr>
        <w:t>Altos costos de mantenimiento</w:t>
      </w:r>
      <w:r>
        <w:rPr>
          <w:b/>
          <w:bCs/>
        </w:rPr>
        <w:t>.</w:t>
      </w:r>
    </w:p>
    <w:p w14:paraId="07BF5E1C" w14:textId="77777777"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14:paraId="538A0A39" w14:textId="77777777" w:rsidR="006239A4" w:rsidRDefault="006239A4">
      <w:pPr>
        <w:pStyle w:val="Listaconvietas21"/>
        <w:ind w:left="360"/>
      </w:pPr>
    </w:p>
    <w:p w14:paraId="71B7136E" w14:textId="77777777"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14:paraId="1771644A" w14:textId="77777777" w:rsidR="009A106D" w:rsidRDefault="00E010D5" w:rsidP="00460025">
      <w:pPr>
        <w:pStyle w:val="Epgrafe"/>
        <w:jc w:val="center"/>
      </w:pPr>
      <w:bookmarkStart w:id="6" w:name="_Toc278830417"/>
      <w:r>
        <w:t xml:space="preserve">Ilustración </w:t>
      </w:r>
      <w:r w:rsidR="000C7FF5">
        <w:fldChar w:fldCharType="begin"/>
      </w:r>
      <w:r>
        <w:instrText xml:space="preserve"> SEQ Ilustración \* ARABIC </w:instrText>
      </w:r>
      <w:r w:rsidR="000C7FF5">
        <w:fldChar w:fldCharType="separate"/>
      </w:r>
      <w:r w:rsidR="007D5A2D">
        <w:rPr>
          <w:noProof/>
        </w:rPr>
        <w:t>1</w:t>
      </w:r>
      <w:r w:rsidR="000C7FF5">
        <w:fldChar w:fldCharType="end"/>
      </w:r>
      <w:r>
        <w:t xml:space="preserve"> - Componentes que intervienen en acceso multimedia web</w:t>
      </w:r>
      <w:bookmarkEnd w:id="6"/>
    </w:p>
    <w:p w14:paraId="74213223" w14:textId="77777777" w:rsidR="009A106D" w:rsidRPr="00460025" w:rsidRDefault="00E06820" w:rsidP="00460025">
      <w:pPr>
        <w:pStyle w:val="Ttulo7"/>
        <w:rPr>
          <w:lang w:val="es-CL"/>
        </w:rPr>
      </w:pPr>
      <w:hyperlink r:id="rId21" w:history="1">
        <w:r w:rsidR="00983B96" w:rsidRPr="00460025">
          <w:rPr>
            <w:rStyle w:val="Hipervnculo"/>
            <w:lang w:val="es-CL" w:eastAsia="en-US"/>
          </w:rPr>
          <w:t>http://es.wikipedia.org/wiki/Archivo:Sistema_UMA.gif</w:t>
        </w:r>
      </w:hyperlink>
    </w:p>
    <w:p w14:paraId="388D5EF4" w14:textId="77777777" w:rsidR="00983B96" w:rsidRPr="00460025" w:rsidDel="00983B96" w:rsidRDefault="00983B96" w:rsidP="00983B96">
      <w:pPr>
        <w:pStyle w:val="Ttulo7"/>
        <w:rPr>
          <w:lang w:val="es-CL"/>
        </w:rPr>
      </w:pPr>
    </w:p>
    <w:p w14:paraId="22808265" w14:textId="77777777" w:rsidR="00CC20D5" w:rsidRDefault="00CC20D5">
      <w:pPr>
        <w:pStyle w:val="Sinespaciado"/>
        <w:jc w:val="center"/>
      </w:pPr>
    </w:p>
    <w:p w14:paraId="371728AB" w14:textId="77777777" w:rsidR="00CC20D5" w:rsidRDefault="00CC20D5">
      <w:pPr>
        <w:pStyle w:val="Sinespaciado"/>
        <w:jc w:val="center"/>
      </w:pPr>
    </w:p>
    <w:p w14:paraId="0E800902" w14:textId="77777777" w:rsidR="00CC20D5" w:rsidRDefault="00CC20D5">
      <w:pPr>
        <w:pStyle w:val="Textoindependienteprimerasangra21"/>
      </w:pPr>
    </w:p>
    <w:p w14:paraId="60E63FE1" w14:textId="77777777" w:rsidR="009A106D" w:rsidRDefault="000A0447" w:rsidP="00460025">
      <w:pPr>
        <w:pStyle w:val="Subttulo"/>
        <w:outlineLvl w:val="1"/>
      </w:pPr>
      <w:r>
        <w:br w:type="page"/>
      </w:r>
      <w:bookmarkStart w:id="7" w:name="_Toc279316288"/>
      <w:r w:rsidR="00CC20D5" w:rsidRPr="00D56AA3">
        <w:lastRenderedPageBreak/>
        <w:t>1.</w:t>
      </w:r>
      <w:r w:rsidR="00C8251B">
        <w:t>1</w:t>
      </w:r>
      <w:r w:rsidR="003A19EE">
        <w:t xml:space="preserve">. </w:t>
      </w:r>
      <w:r w:rsidR="00D72575">
        <w:t>Formulación General del Proyecto</w:t>
      </w:r>
      <w:bookmarkEnd w:id="7"/>
    </w:p>
    <w:p w14:paraId="7C2D96BE" w14:textId="77777777" w:rsidR="00CC20D5" w:rsidRDefault="00CC20D5">
      <w:pPr>
        <w:pStyle w:val="Sinespaciado"/>
        <w:rPr>
          <w:rFonts w:ascii="Verdana" w:hAnsi="Verdana"/>
          <w:sz w:val="24"/>
          <w:szCs w:val="24"/>
        </w:rPr>
      </w:pPr>
    </w:p>
    <w:p w14:paraId="7BFCE876" w14:textId="77777777"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14:paraId="306EF75F" w14:textId="77777777" w:rsidR="00CC20D5" w:rsidRDefault="00CC20D5" w:rsidP="00D56AA3">
      <w:pPr>
        <w:rPr>
          <w:vanish/>
        </w:rPr>
      </w:pPr>
    </w:p>
    <w:p w14:paraId="2C14BEC5" w14:textId="77777777" w:rsidR="00CC20D5" w:rsidRDefault="00CC20D5" w:rsidP="00D56AA3">
      <w:r>
        <w:t>Como marco de trabajo nos referimos a un enfoque conceptual y técnico con implementación de software que sirva de guía al desarrollo de aplicaciones compatibles con UMA.</w:t>
      </w:r>
    </w:p>
    <w:p w14:paraId="32E75B71" w14:textId="77777777" w:rsidR="00CC20D5" w:rsidRDefault="00CC20D5" w:rsidP="00D56AA3">
      <w:pPr>
        <w:rPr>
          <w:vanish/>
        </w:rPr>
      </w:pPr>
    </w:p>
    <w:p w14:paraId="70ABC9A7" w14:textId="77777777" w:rsidR="00CC20D5" w:rsidRDefault="00CC20D5" w:rsidP="00D56AA3">
      <w:r>
        <w:t>Un marco de trabajo para un Acceso Multimedia Universal debiera lograr la independencia entre contenido y dispositivo cliente en el cual se despliega tal contenido.</w:t>
      </w:r>
    </w:p>
    <w:p w14:paraId="0963F013" w14:textId="77777777" w:rsidR="00CC20D5" w:rsidRDefault="00CC20D5" w:rsidP="00D56AA3"/>
    <w:p w14:paraId="59FDCBAA" w14:textId="77777777" w:rsidR="00CC20D5" w:rsidRDefault="00CC20D5" w:rsidP="00D56AA3">
      <w:r>
        <w:t xml:space="preserve">Por ello este Marco de Trabajo usará los patrones Modelo-Vista-Controlador para armar componentes MVC. </w:t>
      </w:r>
    </w:p>
    <w:p w14:paraId="787B0C86" w14:textId="77777777"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14:paraId="239C73BB" w14:textId="77777777" w:rsidR="00CC20D5" w:rsidRDefault="00CC20D5">
      <w:pPr>
        <w:pStyle w:val="Textoindependiente"/>
        <w:rPr>
          <w:lang w:val="es-ES"/>
        </w:rPr>
      </w:pPr>
    </w:p>
    <w:p w14:paraId="44109AEF" w14:textId="77777777" w:rsidR="00CC20D5" w:rsidRDefault="00CC20D5">
      <w:pPr>
        <w:pStyle w:val="Textoindependiente"/>
        <w:rPr>
          <w:lang w:val="es-ES"/>
        </w:rPr>
      </w:pPr>
      <w:r>
        <w:rPr>
          <w:lang w:val="es-ES"/>
        </w:rPr>
        <w:t>En la siguiente ilustración se muestra un diagrama MVC con uso de plantillas.</w:t>
      </w:r>
    </w:p>
    <w:p w14:paraId="4C14A009" w14:textId="77777777"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14:paraId="4E4C519C" w14:textId="77777777" w:rsidR="00CC20D5" w:rsidRDefault="00CC20D5">
      <w:pPr>
        <w:pStyle w:val="Sinespaciado"/>
        <w:jc w:val="center"/>
      </w:pPr>
      <w:r>
        <w:t>Esquema de MVC con uso de templates</w:t>
      </w:r>
    </w:p>
    <w:p w14:paraId="60E3AD6E" w14:textId="77777777" w:rsidR="00CC20D5" w:rsidRDefault="00E06820">
      <w:pPr>
        <w:pStyle w:val="Sinespaciado"/>
        <w:jc w:val="center"/>
      </w:pPr>
      <w:hyperlink r:id="rId23" w:history="1">
        <w:r w:rsidR="00CC20D5" w:rsidRPr="008C2891">
          <w:rPr>
            <w:rStyle w:val="Hipervnculo"/>
          </w:rPr>
          <w:t>http://onjava.com/onjava/2004/06/02/cg-vel-2.html</w:t>
        </w:r>
      </w:hyperlink>
    </w:p>
    <w:p w14:paraId="1981340C" w14:textId="77777777" w:rsidR="009A106D" w:rsidRDefault="009A106D" w:rsidP="00460025">
      <w:pPr>
        <w:pStyle w:val="Textoindependiente"/>
        <w:rPr>
          <w:lang w:val="es-ES"/>
        </w:rPr>
      </w:pPr>
    </w:p>
    <w:p w14:paraId="0CB67718" w14:textId="77777777" w:rsidR="00F32EF6" w:rsidRDefault="00F32EF6">
      <w:pPr>
        <w:suppressAutoHyphens w:val="0"/>
        <w:spacing w:before="0" w:after="0" w:line="240" w:lineRule="auto"/>
        <w:jc w:val="left"/>
        <w:rPr>
          <w:rFonts w:cs="Times New Roman"/>
          <w:lang w:val="es-ES"/>
        </w:rPr>
      </w:pPr>
      <w:r>
        <w:rPr>
          <w:lang w:val="es-ES"/>
        </w:rPr>
        <w:br w:type="page"/>
      </w:r>
    </w:p>
    <w:p w14:paraId="4F03992D" w14:textId="77777777"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14:paraId="58183BCC" w14:textId="77777777"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14:paraId="34BAE2E4" w14:textId="77777777"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14:paraId="009F203F" w14:textId="77777777" w:rsidR="00CC20D5" w:rsidRDefault="00CC20D5">
      <w:pPr>
        <w:rPr>
          <w:lang w:val="es-ES"/>
        </w:rPr>
      </w:pPr>
      <w:r>
        <w:rPr>
          <w:lang w:val="es-ES"/>
        </w:rPr>
        <w:t>Otro factor importante es que se separa el trabajo de programación en duro del diseño lógico de los componentes.</w:t>
      </w:r>
    </w:p>
    <w:p w14:paraId="73A4B513" w14:textId="77777777" w:rsidR="009A106D" w:rsidRDefault="00C8251B" w:rsidP="00460025">
      <w:pPr>
        <w:pStyle w:val="Subttulo"/>
        <w:outlineLvl w:val="1"/>
        <w:rPr>
          <w:kern w:val="1"/>
        </w:rPr>
      </w:pPr>
      <w:r>
        <w:rPr>
          <w:kern w:val="1"/>
        </w:rPr>
        <w:br w:type="page"/>
      </w:r>
      <w:bookmarkStart w:id="8" w:name="_Toc279316289"/>
      <w:r>
        <w:rPr>
          <w:kern w:val="1"/>
        </w:rPr>
        <w:lastRenderedPageBreak/>
        <w:t>1.2. Objetivos</w:t>
      </w:r>
      <w:bookmarkEnd w:id="8"/>
    </w:p>
    <w:p w14:paraId="10C38FD8" w14:textId="77777777" w:rsidR="009A106D" w:rsidRPr="00460025" w:rsidRDefault="00C8251B" w:rsidP="00460025">
      <w:pPr>
        <w:pStyle w:val="Subttulo"/>
        <w:outlineLvl w:val="2"/>
        <w:rPr>
          <w:b w:val="0"/>
          <w:kern w:val="1"/>
          <w:u w:val="single"/>
        </w:rPr>
      </w:pPr>
      <w:bookmarkStart w:id="9" w:name="_Toc279316290"/>
      <w:r>
        <w:rPr>
          <w:kern w:val="1"/>
        </w:rPr>
        <w:t>1.</w:t>
      </w:r>
      <w:r w:rsidR="003A19EE">
        <w:rPr>
          <w:kern w:val="1"/>
        </w:rPr>
        <w:t>2</w:t>
      </w:r>
      <w:r w:rsidR="00CC20D5">
        <w:rPr>
          <w:kern w:val="1"/>
        </w:rPr>
        <w:t>.1</w:t>
      </w:r>
      <w:proofErr w:type="gramStart"/>
      <w:r w:rsidR="003A19EE">
        <w:rPr>
          <w:kern w:val="1"/>
        </w:rPr>
        <w:t>.Objetivo</w:t>
      </w:r>
      <w:proofErr w:type="gramEnd"/>
      <w:r w:rsidR="003A19EE">
        <w:rPr>
          <w:kern w:val="1"/>
        </w:rPr>
        <w:t xml:space="preserve"> General</w:t>
      </w:r>
      <w:bookmarkEnd w:id="9"/>
    </w:p>
    <w:p w14:paraId="39720CBD" w14:textId="77777777" w:rsidR="00CC20D5" w:rsidRDefault="00CC20D5">
      <w:r>
        <w:t>Desarrollar un Marco de Trabajo para el desarrollo de aplicaciones con características de Acceso Multimedia Universal.</w:t>
      </w:r>
    </w:p>
    <w:p w14:paraId="675F7C22" w14:textId="77777777" w:rsidR="009A106D" w:rsidRDefault="00C8251B" w:rsidP="00460025">
      <w:pPr>
        <w:pStyle w:val="Subttulo"/>
        <w:outlineLvl w:val="2"/>
      </w:pPr>
      <w:bookmarkStart w:id="10" w:name="_Toc279316291"/>
      <w:r>
        <w:t>1</w:t>
      </w:r>
      <w:r w:rsidR="00CC20D5">
        <w:t>.2</w:t>
      </w:r>
      <w:r w:rsidR="003A19EE">
        <w:t>.</w:t>
      </w:r>
      <w:r>
        <w:t>1</w:t>
      </w:r>
      <w:proofErr w:type="gramStart"/>
      <w:r>
        <w:t>.Objetivos</w:t>
      </w:r>
      <w:proofErr w:type="gramEnd"/>
      <w:r>
        <w:t xml:space="preserve"> </w:t>
      </w:r>
      <w:r w:rsidR="009945AA">
        <w:t>Específicos</w:t>
      </w:r>
      <w:bookmarkEnd w:id="10"/>
    </w:p>
    <w:p w14:paraId="552A1D82" w14:textId="77777777"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14:paraId="4BBAF96A" w14:textId="77777777"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14:paraId="5EFF34A4" w14:textId="77777777"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14:paraId="7F936F4F" w14:textId="77777777"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14:paraId="562233F1" w14:textId="77777777" w:rsidR="00CC20D5" w:rsidRDefault="00CC20D5">
      <w:pPr>
        <w:pStyle w:val="Listaconvietas31"/>
        <w:numPr>
          <w:ilvl w:val="0"/>
          <w:numId w:val="3"/>
        </w:numPr>
      </w:pPr>
      <w:r>
        <w:lastRenderedPageBreak/>
        <w:t>Usar los reproductores adecuados para la reproducción en cada plataforma (Flash, Quicktime, HTML 5, etc.).</w:t>
      </w:r>
    </w:p>
    <w:p w14:paraId="792F8355" w14:textId="77777777" w:rsidR="00CC20D5" w:rsidRDefault="00CC20D5">
      <w:pPr>
        <w:pStyle w:val="Listaconvietas31"/>
        <w:numPr>
          <w:ilvl w:val="0"/>
          <w:numId w:val="3"/>
        </w:numPr>
      </w:pPr>
      <w:r>
        <w:t>El CMS debiera ser escalable para aceptar nuevos dispositivos aunque a</w:t>
      </w:r>
      <w:r w:rsidR="00F8658A">
        <w:t>ú</w:t>
      </w:r>
      <w:r>
        <w:t>n no existan.</w:t>
      </w:r>
    </w:p>
    <w:p w14:paraId="2ECE4B77" w14:textId="77777777" w:rsidR="00F32EF6" w:rsidRDefault="00F32EF6" w:rsidP="00F32EF6">
      <w:pPr>
        <w:pStyle w:val="Listaconvietas31"/>
      </w:pPr>
    </w:p>
    <w:p w14:paraId="3B31EA2D" w14:textId="77777777" w:rsidR="009A106D" w:rsidRDefault="00073F3B" w:rsidP="00460025">
      <w:pPr>
        <w:pStyle w:val="Subttulo"/>
        <w:outlineLvl w:val="1"/>
        <w:rPr>
          <w:rStyle w:val="Estilo14pt"/>
          <w:rFonts w:eastAsia="Calibri" w:cs="Calibri"/>
          <w:b w:val="0"/>
          <w:i/>
          <w:iCs/>
          <w:szCs w:val="22"/>
        </w:rPr>
      </w:pPr>
      <w:bookmarkStart w:id="11" w:name="_Toc279316292"/>
      <w:r>
        <w:rPr>
          <w:rStyle w:val="Estilo14pt"/>
        </w:rPr>
        <w:t>1</w:t>
      </w:r>
      <w:r w:rsidR="00CC20D5">
        <w:rPr>
          <w:rStyle w:val="Estilo14pt"/>
        </w:rPr>
        <w:t>.3</w:t>
      </w:r>
      <w:proofErr w:type="gramStart"/>
      <w:r w:rsidR="00632E5B">
        <w:rPr>
          <w:rStyle w:val="Estilo14pt"/>
        </w:rPr>
        <w:t>.</w:t>
      </w:r>
      <w:r w:rsidR="009004D2">
        <w:rPr>
          <w:rStyle w:val="Estilo14pt"/>
        </w:rPr>
        <w:t>Metodologí</w:t>
      </w:r>
      <w:r w:rsidR="00632E5B">
        <w:rPr>
          <w:rStyle w:val="Estilo14pt"/>
        </w:rPr>
        <w:t>a</w:t>
      </w:r>
      <w:proofErr w:type="gramEnd"/>
      <w:r w:rsidR="00632E5B">
        <w:rPr>
          <w:rStyle w:val="Estilo14pt"/>
        </w:rPr>
        <w:t xml:space="preserve"> a Emplear para Desarrollar el Proyecto</w:t>
      </w:r>
      <w:bookmarkEnd w:id="11"/>
    </w:p>
    <w:p w14:paraId="04F180F1" w14:textId="77777777"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14:paraId="3FEC40B1" w14:textId="77777777"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14:paraId="657AA768" w14:textId="77777777" w:rsidR="00CC20D5" w:rsidRPr="00C51FDD" w:rsidRDefault="00CC20D5">
      <w:pPr>
        <w:rPr>
          <w:lang w:val="es-ES"/>
        </w:rPr>
      </w:pPr>
      <w:r w:rsidRPr="00460025">
        <w:rPr>
          <w:lang w:val="es-ES"/>
        </w:rPr>
        <w:t>Se fijarán reuniones semanales para controlar y coordinar el avance del proyecto.</w:t>
      </w:r>
    </w:p>
    <w:p w14:paraId="2D752A35" w14:textId="77777777"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14:paraId="02E0FC8A" w14:textId="77777777" w:rsidR="00CC20D5" w:rsidRDefault="00CC20D5">
      <w:pPr>
        <w:rPr>
          <w:lang w:val="es-ES"/>
        </w:rPr>
      </w:pPr>
      <w:r>
        <w:rPr>
          <w:lang w:val="es-ES"/>
        </w:rPr>
        <w:t>Se usarán las convenciones Java para generación de código y se documentará en el mismo proceso de codificación mediante un sistema compatible con Java docs.</w:t>
      </w:r>
    </w:p>
    <w:p w14:paraId="0C44DFFA" w14:textId="77777777" w:rsidR="00F32EF6" w:rsidRDefault="00F32EF6">
      <w:pPr>
        <w:suppressAutoHyphens w:val="0"/>
        <w:spacing w:before="0" w:after="0" w:line="240" w:lineRule="auto"/>
        <w:jc w:val="left"/>
        <w:rPr>
          <w:lang w:val="es-ES"/>
        </w:rPr>
      </w:pPr>
      <w:r>
        <w:rPr>
          <w:lang w:val="es-ES"/>
        </w:rPr>
        <w:br w:type="page"/>
      </w:r>
    </w:p>
    <w:p w14:paraId="495122E2" w14:textId="77777777" w:rsidR="00CC20D5" w:rsidRDefault="00CC20D5">
      <w:pPr>
        <w:rPr>
          <w:lang w:val="es-ES"/>
        </w:rPr>
      </w:pPr>
      <w:r>
        <w:rPr>
          <w:lang w:val="es-ES"/>
        </w:rPr>
        <w:lastRenderedPageBreak/>
        <w:t>Se sincronizará el proyecto en 2 ambientes:</w:t>
      </w:r>
    </w:p>
    <w:p w14:paraId="48B41740" w14:textId="77777777"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14:paraId="3FECD707" w14:textId="77777777"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14:paraId="7C020D24" w14:textId="77777777" w:rsidR="00F32EF6" w:rsidRDefault="00F32EF6">
      <w:pPr>
        <w:pStyle w:val="Listaconvietas31"/>
        <w:rPr>
          <w:lang w:val="es-ES"/>
        </w:rPr>
      </w:pPr>
    </w:p>
    <w:p w14:paraId="75BF29F7" w14:textId="77777777" w:rsidR="009A106D" w:rsidRDefault="00321514" w:rsidP="00460025">
      <w:pPr>
        <w:pStyle w:val="Subttulo"/>
        <w:outlineLvl w:val="1"/>
      </w:pPr>
      <w:bookmarkStart w:id="12" w:name="_Toc279316293"/>
      <w:r>
        <w:t>1.</w:t>
      </w:r>
      <w:r w:rsidR="00CC20D5">
        <w:t>4</w:t>
      </w:r>
      <w:proofErr w:type="gramStart"/>
      <w:r w:rsidR="00CC20D5">
        <w:t>.</w:t>
      </w:r>
      <w:r w:rsidR="00460025">
        <w:t>Planificación</w:t>
      </w:r>
      <w:proofErr w:type="gramEnd"/>
      <w:r w:rsidR="006A6A8F">
        <w:t xml:space="preserve"> Inicial</w:t>
      </w:r>
      <w:bookmarkEnd w:id="12"/>
    </w:p>
    <w:p w14:paraId="41B9EDBA" w14:textId="77777777"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14:paraId="3EB5CAA3" w14:textId="77777777">
        <w:trPr>
          <w:trHeight w:val="453"/>
        </w:trPr>
        <w:tc>
          <w:tcPr>
            <w:tcW w:w="3240" w:type="dxa"/>
            <w:tcBorders>
              <w:top w:val="single" w:sz="4" w:space="0" w:color="FF0000"/>
              <w:left w:val="single" w:sz="4" w:space="0" w:color="FF0000"/>
              <w:bottom w:val="single" w:sz="4" w:space="0" w:color="FF0000"/>
            </w:tcBorders>
            <w:shd w:val="clear" w:color="auto" w:fill="auto"/>
            <w:vAlign w:val="center"/>
          </w:tcPr>
          <w:p w14:paraId="14E1E24C" w14:textId="77777777"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14:paraId="38B33C66" w14:textId="77777777"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F20F723" w14:textId="77777777" w:rsidR="009A106D" w:rsidRDefault="00CC20D5" w:rsidP="00460025">
            <w:pPr>
              <w:rPr>
                <w:rFonts w:cs="Arial"/>
                <w:b/>
                <w:sz w:val="20"/>
                <w:szCs w:val="20"/>
              </w:rPr>
            </w:pPr>
            <w:r>
              <w:rPr>
                <w:rFonts w:cs="Arial"/>
                <w:b/>
                <w:sz w:val="20"/>
                <w:szCs w:val="20"/>
              </w:rPr>
              <w:t>Tiempo Tentativo</w:t>
            </w:r>
          </w:p>
        </w:tc>
      </w:tr>
      <w:tr w:rsidR="00CC20D5" w14:paraId="2407FD9A" w14:textId="77777777">
        <w:tc>
          <w:tcPr>
            <w:tcW w:w="3240" w:type="dxa"/>
            <w:tcBorders>
              <w:top w:val="single" w:sz="4" w:space="0" w:color="FF0000"/>
              <w:left w:val="single" w:sz="4" w:space="0" w:color="FF0000"/>
              <w:bottom w:val="single" w:sz="4" w:space="0" w:color="FF0000"/>
            </w:tcBorders>
            <w:shd w:val="clear" w:color="auto" w:fill="auto"/>
            <w:vAlign w:val="center"/>
          </w:tcPr>
          <w:p w14:paraId="5F2BAFA5" w14:textId="77777777"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14:paraId="29FE4461" w14:textId="77777777" w:rsidR="009A106D" w:rsidRDefault="00CC20D5" w:rsidP="00460025">
            <w:pPr>
              <w:spacing w:line="240" w:lineRule="auto"/>
              <w:rPr>
                <w:sz w:val="20"/>
                <w:szCs w:val="20"/>
              </w:rPr>
            </w:pPr>
            <w:r w:rsidRPr="00E904C8">
              <w:rPr>
                <w:sz w:val="20"/>
                <w:szCs w:val="20"/>
              </w:rPr>
              <w:t>Investigación de sistemas con capacidades UMA (Universal Media Access).</w:t>
            </w:r>
          </w:p>
          <w:p w14:paraId="1A92053F" w14:textId="77777777"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6EE00AB7" w14:textId="77777777" w:rsidR="009A106D" w:rsidRDefault="00CC20D5" w:rsidP="00460025">
            <w:pPr>
              <w:rPr>
                <w:rFonts w:cs="Arial"/>
                <w:sz w:val="20"/>
                <w:szCs w:val="20"/>
              </w:rPr>
            </w:pPr>
            <w:r>
              <w:rPr>
                <w:rFonts w:cs="Arial"/>
                <w:sz w:val="20"/>
                <w:szCs w:val="20"/>
              </w:rPr>
              <w:t>2 Semanas</w:t>
            </w:r>
          </w:p>
        </w:tc>
      </w:tr>
      <w:tr w:rsidR="00CC20D5" w14:paraId="7A3D34A3" w14:textId="77777777">
        <w:tc>
          <w:tcPr>
            <w:tcW w:w="3240" w:type="dxa"/>
            <w:tcBorders>
              <w:top w:val="single" w:sz="4" w:space="0" w:color="FF0000"/>
              <w:left w:val="single" w:sz="4" w:space="0" w:color="FF0000"/>
              <w:bottom w:val="single" w:sz="4" w:space="0" w:color="FF0000"/>
            </w:tcBorders>
            <w:shd w:val="clear" w:color="auto" w:fill="auto"/>
            <w:vAlign w:val="center"/>
          </w:tcPr>
          <w:p w14:paraId="6198BECE" w14:textId="77777777"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14:paraId="3BDCD814" w14:textId="77777777"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25A38AE" w14:textId="77777777" w:rsidR="009A106D" w:rsidRDefault="00CC20D5" w:rsidP="00460025">
            <w:pPr>
              <w:rPr>
                <w:rFonts w:cs="Arial"/>
                <w:sz w:val="20"/>
                <w:szCs w:val="20"/>
              </w:rPr>
            </w:pPr>
            <w:r>
              <w:rPr>
                <w:rFonts w:cs="Arial"/>
                <w:sz w:val="20"/>
                <w:szCs w:val="20"/>
              </w:rPr>
              <w:t>2 Semanas</w:t>
            </w:r>
          </w:p>
        </w:tc>
      </w:tr>
      <w:tr w:rsidR="00CC20D5" w14:paraId="56774179" w14:textId="77777777">
        <w:tc>
          <w:tcPr>
            <w:tcW w:w="3240" w:type="dxa"/>
            <w:tcBorders>
              <w:top w:val="single" w:sz="4" w:space="0" w:color="FF0000"/>
              <w:left w:val="single" w:sz="4" w:space="0" w:color="FF0000"/>
              <w:bottom w:val="single" w:sz="4" w:space="0" w:color="FF0000"/>
            </w:tcBorders>
            <w:shd w:val="clear" w:color="auto" w:fill="auto"/>
            <w:vAlign w:val="center"/>
          </w:tcPr>
          <w:p w14:paraId="191951B8" w14:textId="77777777"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B60C719" w14:textId="77777777" w:rsidR="009A106D" w:rsidRDefault="00CC20D5" w:rsidP="00460025">
            <w:pPr>
              <w:spacing w:line="240" w:lineRule="auto"/>
              <w:rPr>
                <w:sz w:val="20"/>
                <w:szCs w:val="20"/>
              </w:rPr>
            </w:pPr>
            <w:r w:rsidRPr="00E904C8">
              <w:rPr>
                <w:sz w:val="20"/>
                <w:szCs w:val="20"/>
              </w:rPr>
              <w:t>Modelamiento del framework</w:t>
            </w:r>
          </w:p>
          <w:p w14:paraId="4AC30052" w14:textId="77777777"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35F0158B" w14:textId="77777777" w:rsidR="009A106D" w:rsidRDefault="00CC20D5" w:rsidP="00460025">
            <w:pPr>
              <w:rPr>
                <w:rFonts w:cs="Arial"/>
                <w:sz w:val="20"/>
                <w:szCs w:val="20"/>
              </w:rPr>
            </w:pPr>
            <w:r>
              <w:rPr>
                <w:rFonts w:cs="Arial"/>
                <w:sz w:val="20"/>
                <w:szCs w:val="20"/>
              </w:rPr>
              <w:lastRenderedPageBreak/>
              <w:t>2 Semanas</w:t>
            </w:r>
          </w:p>
        </w:tc>
      </w:tr>
      <w:tr w:rsidR="00CC20D5" w14:paraId="78A415CC" w14:textId="77777777">
        <w:tc>
          <w:tcPr>
            <w:tcW w:w="3240" w:type="dxa"/>
            <w:tcBorders>
              <w:top w:val="single" w:sz="4" w:space="0" w:color="FF0000"/>
              <w:left w:val="single" w:sz="4" w:space="0" w:color="FF0000"/>
              <w:bottom w:val="single" w:sz="4" w:space="0" w:color="FF0000"/>
            </w:tcBorders>
            <w:shd w:val="clear" w:color="auto" w:fill="auto"/>
            <w:vAlign w:val="center"/>
          </w:tcPr>
          <w:p w14:paraId="38179FD7" w14:textId="77777777"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D5BCF9F" w14:textId="77777777" w:rsidR="009A106D" w:rsidRDefault="00CC20D5" w:rsidP="00460025">
            <w:pPr>
              <w:spacing w:line="240" w:lineRule="auto"/>
              <w:rPr>
                <w:sz w:val="20"/>
                <w:szCs w:val="20"/>
              </w:rPr>
            </w:pPr>
            <w:r w:rsidRPr="00E904C8">
              <w:rPr>
                <w:sz w:val="20"/>
                <w:szCs w:val="20"/>
              </w:rPr>
              <w:t>Creación de maqueta funcional</w:t>
            </w:r>
          </w:p>
          <w:p w14:paraId="463902C5" w14:textId="77777777"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42C0AB9" w14:textId="77777777" w:rsidR="009A106D" w:rsidRDefault="00CC20D5" w:rsidP="00460025">
            <w:pPr>
              <w:rPr>
                <w:rFonts w:cs="Arial"/>
                <w:sz w:val="20"/>
                <w:szCs w:val="20"/>
              </w:rPr>
            </w:pPr>
            <w:r>
              <w:rPr>
                <w:rFonts w:cs="Arial"/>
                <w:sz w:val="20"/>
                <w:szCs w:val="20"/>
              </w:rPr>
              <w:t>1 Semana</w:t>
            </w:r>
          </w:p>
        </w:tc>
      </w:tr>
      <w:tr w:rsidR="00CC20D5" w14:paraId="53373555" w14:textId="77777777">
        <w:tc>
          <w:tcPr>
            <w:tcW w:w="3240" w:type="dxa"/>
            <w:tcBorders>
              <w:top w:val="single" w:sz="4" w:space="0" w:color="FF0000"/>
              <w:left w:val="single" w:sz="4" w:space="0" w:color="FF0000"/>
              <w:bottom w:val="single" w:sz="4" w:space="0" w:color="FF0000"/>
            </w:tcBorders>
            <w:shd w:val="clear" w:color="auto" w:fill="auto"/>
            <w:vAlign w:val="center"/>
          </w:tcPr>
          <w:p w14:paraId="49E534F6" w14:textId="77777777"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14:paraId="792D92F6" w14:textId="77777777" w:rsidR="009A106D" w:rsidRDefault="00CC20D5" w:rsidP="00460025">
            <w:pPr>
              <w:spacing w:line="240" w:lineRule="auto"/>
              <w:rPr>
                <w:sz w:val="20"/>
                <w:szCs w:val="20"/>
              </w:rPr>
            </w:pPr>
            <w:r w:rsidRPr="00E904C8">
              <w:rPr>
                <w:sz w:val="20"/>
                <w:szCs w:val="20"/>
              </w:rPr>
              <w:t>Desarrollo de la  aplicación</w:t>
            </w:r>
          </w:p>
          <w:p w14:paraId="646BE026" w14:textId="77777777"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9830A84" w14:textId="77777777"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14:paraId="3456F637" w14:textId="77777777">
        <w:tc>
          <w:tcPr>
            <w:tcW w:w="3240" w:type="dxa"/>
            <w:tcBorders>
              <w:top w:val="single" w:sz="4" w:space="0" w:color="FF0000"/>
              <w:left w:val="single" w:sz="4" w:space="0" w:color="FF0000"/>
              <w:bottom w:val="single" w:sz="4" w:space="0" w:color="FF0000"/>
            </w:tcBorders>
            <w:shd w:val="clear" w:color="auto" w:fill="auto"/>
            <w:vAlign w:val="center"/>
          </w:tcPr>
          <w:p w14:paraId="0805CD62" w14:textId="77777777"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14:paraId="61A4D15C" w14:textId="77777777"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0B00AF6F" w14:textId="77777777" w:rsidR="009A106D" w:rsidRDefault="00CC20D5" w:rsidP="00460025">
            <w:pPr>
              <w:rPr>
                <w:rFonts w:cs="Arial"/>
                <w:sz w:val="20"/>
                <w:szCs w:val="20"/>
              </w:rPr>
            </w:pPr>
            <w:r>
              <w:rPr>
                <w:rFonts w:cs="Arial"/>
                <w:sz w:val="20"/>
                <w:szCs w:val="20"/>
              </w:rPr>
              <w:t>2 semanas</w:t>
            </w:r>
          </w:p>
        </w:tc>
      </w:tr>
      <w:tr w:rsidR="00CC20D5" w14:paraId="0C9ECF0C" w14:textId="77777777">
        <w:tc>
          <w:tcPr>
            <w:tcW w:w="3240" w:type="dxa"/>
            <w:tcBorders>
              <w:top w:val="single" w:sz="4" w:space="0" w:color="FF0000"/>
              <w:left w:val="single" w:sz="4" w:space="0" w:color="FF0000"/>
              <w:bottom w:val="single" w:sz="4" w:space="0" w:color="FF0000"/>
            </w:tcBorders>
            <w:shd w:val="clear" w:color="auto" w:fill="auto"/>
            <w:vAlign w:val="center"/>
          </w:tcPr>
          <w:p w14:paraId="07305B00" w14:textId="77777777"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14:paraId="651FB942" w14:textId="77777777"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14:paraId="0D1303E7" w14:textId="77777777"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D89701D" w14:textId="77777777" w:rsidR="009A106D" w:rsidRDefault="00CC20D5" w:rsidP="00460025">
            <w:pPr>
              <w:rPr>
                <w:rFonts w:cs="Arial"/>
                <w:sz w:val="20"/>
                <w:szCs w:val="20"/>
              </w:rPr>
            </w:pPr>
            <w:r>
              <w:rPr>
                <w:rFonts w:cs="Arial"/>
                <w:sz w:val="20"/>
                <w:szCs w:val="20"/>
              </w:rPr>
              <w:t>1 semana</w:t>
            </w:r>
          </w:p>
        </w:tc>
      </w:tr>
    </w:tbl>
    <w:p w14:paraId="4379AFEA" w14:textId="77777777" w:rsidR="00CC20D5" w:rsidRDefault="00CC20D5"/>
    <w:p w14:paraId="2E5E7276" w14:textId="77777777" w:rsidR="00321514" w:rsidRDefault="00321514"/>
    <w:p w14:paraId="7859D329" w14:textId="77777777"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14:paraId="00E29A19" w14:textId="77777777" w:rsidTr="00460025">
        <w:tc>
          <w:tcPr>
            <w:tcW w:w="9263" w:type="dxa"/>
          </w:tcPr>
          <w:p w14:paraId="2906B1E0" w14:textId="77777777" w:rsidR="009A106D" w:rsidRPr="00460025" w:rsidRDefault="00427C5E" w:rsidP="00460025">
            <w:pPr>
              <w:pStyle w:val="Ttulo"/>
              <w:outlineLvl w:val="0"/>
            </w:pPr>
            <w:bookmarkStart w:id="13" w:name="_Toc279316294"/>
            <w:r w:rsidRPr="00460025">
              <w:lastRenderedPageBreak/>
              <w:t>Capítulo 2. Marco Teórico</w:t>
            </w:r>
            <w:bookmarkEnd w:id="13"/>
          </w:p>
        </w:tc>
      </w:tr>
    </w:tbl>
    <w:p w14:paraId="103E5BA5" w14:textId="386CA339" w:rsidR="009A106D" w:rsidRDefault="007C0EE8" w:rsidP="00460025">
      <w:pPr>
        <w:pStyle w:val="Subttulo"/>
        <w:outlineLvl w:val="1"/>
      </w:pPr>
      <w:bookmarkStart w:id="14" w:name="_Toc266039162"/>
      <w:bookmarkStart w:id="15" w:name="_Toc279316295"/>
      <w:r w:rsidRPr="002D62D6">
        <w:t>2.1</w:t>
      </w:r>
      <w:r w:rsidR="008B100A">
        <w:t>.</w:t>
      </w:r>
      <w:r w:rsidR="00AD2886">
        <w:t xml:space="preserve"> </w:t>
      </w:r>
      <w:r w:rsidRPr="002D62D6">
        <w:t>Acceso Multimedia Universal</w:t>
      </w:r>
      <w:bookmarkEnd w:id="14"/>
      <w:bookmarkEnd w:id="15"/>
    </w:p>
    <w:p w14:paraId="434E8303" w14:textId="77777777"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14:paraId="3604E6AA" w14:textId="77777777"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14:paraId="7511DE5F" w14:textId="77777777" w:rsidR="007C0EE8" w:rsidRDefault="007C0EE8" w:rsidP="007C0EE8">
      <w:pPr>
        <w:rPr>
          <w:szCs w:val="24"/>
        </w:rPr>
      </w:pPr>
      <w:r>
        <w:rPr>
          <w:szCs w:val="24"/>
        </w:rPr>
        <w:t>Los esfuerzos se han centrado en dos líneas de trabajo:</w:t>
      </w:r>
    </w:p>
    <w:p w14:paraId="498CE1D1" w14:textId="77777777" w:rsidR="007C0EE8" w:rsidRDefault="007C0EE8" w:rsidP="007C0EE8">
      <w:pPr>
        <w:numPr>
          <w:ilvl w:val="0"/>
          <w:numId w:val="4"/>
        </w:numPr>
        <w:tabs>
          <w:tab w:val="left" w:pos="0"/>
          <w:tab w:val="num" w:pos="707"/>
        </w:tabs>
        <w:suppressAutoHyphens w:val="0"/>
        <w:spacing w:before="240" w:after="440"/>
        <w:ind w:left="707" w:hanging="283"/>
      </w:pPr>
      <w:bookmarkStart w:id="16"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6"/>
    </w:p>
    <w:p w14:paraId="3CBFD9C8" w14:textId="77777777"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14:paraId="271292BE" w14:textId="77777777"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14:paraId="0E9448A3" w14:textId="77777777"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14:paraId="69B33EDF" w14:textId="77777777"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14:paraId="1C7FF0EB" w14:textId="77777777"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14:paraId="734A1D2B" w14:textId="77777777"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14:paraId="7D4DE47E" w14:textId="77777777" w:rsidR="007C0EE8" w:rsidRPr="007720FF" w:rsidRDefault="007C0EE8" w:rsidP="00F32EF6">
      <w:pPr>
        <w:tabs>
          <w:tab w:val="left" w:pos="0"/>
        </w:tabs>
        <w:spacing w:before="0" w:line="276" w:lineRule="auto"/>
        <w:rPr>
          <w:b/>
        </w:rPr>
      </w:pPr>
    </w:p>
    <w:p w14:paraId="3043A8F1" w14:textId="77777777"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14:paraId="2EB4E012" w14:textId="77777777"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4"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14:paraId="6C04E70E" w14:textId="77777777" w:rsidR="009A106D" w:rsidRDefault="00983B96" w:rsidP="00460025">
      <w:pPr>
        <w:pStyle w:val="Epgrafe"/>
        <w:jc w:val="center"/>
      </w:pPr>
      <w:bookmarkStart w:id="17" w:name="_Toc276683966"/>
      <w:bookmarkStart w:id="18" w:name="_Toc278830418"/>
      <w:r>
        <w:t xml:space="preserve">Ilustración </w:t>
      </w:r>
      <w:r w:rsidR="000C7FF5">
        <w:fldChar w:fldCharType="begin"/>
      </w:r>
      <w:r>
        <w:instrText xml:space="preserve"> SEQ Ilustración \* ARABIC </w:instrText>
      </w:r>
      <w:r w:rsidR="000C7FF5">
        <w:fldChar w:fldCharType="separate"/>
      </w:r>
      <w:r w:rsidR="007D5A2D">
        <w:rPr>
          <w:noProof/>
        </w:rPr>
        <w:t>2</w:t>
      </w:r>
      <w:r w:rsidR="000C7FF5">
        <w:fldChar w:fldCharType="end"/>
      </w:r>
      <w:r>
        <w:t xml:space="preserve"> - </w:t>
      </w:r>
      <w:r w:rsidRPr="00464E84">
        <w:t>Adaptación de cont</w:t>
      </w:r>
      <w:r>
        <w:t>enidos para un acceso universal</w:t>
      </w:r>
      <w:bookmarkEnd w:id="17"/>
      <w:bookmarkEnd w:id="18"/>
    </w:p>
    <w:p w14:paraId="13210018" w14:textId="77777777" w:rsidR="009A106D" w:rsidRPr="00460025" w:rsidRDefault="00E06820" w:rsidP="00460025">
      <w:pPr>
        <w:pStyle w:val="Ttulo7"/>
        <w:rPr>
          <w:lang w:val="es-CL"/>
        </w:rPr>
      </w:pPr>
      <w:hyperlink r:id="rId25" w:history="1">
        <w:r w:rsidR="002843D3" w:rsidRPr="00460025">
          <w:rPr>
            <w:rStyle w:val="Hipervnculo"/>
            <w:lang w:val="es-CL"/>
          </w:rPr>
          <w:t>http://multimediacommunication.blogspot.com/2007/02/multimedia-communication-for-universal.html</w:t>
        </w:r>
      </w:hyperlink>
    </w:p>
    <w:p w14:paraId="740D63DE" w14:textId="77777777" w:rsidR="002843D3" w:rsidRDefault="002843D3" w:rsidP="007C0EE8">
      <w:bookmarkStart w:id="19" w:name="_Toc266039196"/>
    </w:p>
    <w:bookmarkEnd w:id="19"/>
    <w:p w14:paraId="40BD42F8" w14:textId="77777777"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14:paraId="37BEFFBB" w14:textId="77777777"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14:paraId="35658865" w14:textId="77777777" w:rsidR="00460025" w:rsidRPr="00F76D4D" w:rsidRDefault="00460025" w:rsidP="007C0EE8"/>
    <w:p w14:paraId="132E4DE8" w14:textId="77777777"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14:paraId="726F6E22" w14:textId="77777777" w:rsidR="009A106D" w:rsidRDefault="001B5244" w:rsidP="00460025">
      <w:pPr>
        <w:pStyle w:val="Subttulo"/>
        <w:outlineLvl w:val="1"/>
      </w:pPr>
      <w:bookmarkStart w:id="21" w:name="_Toc279316296"/>
      <w:r>
        <w:lastRenderedPageBreak/>
        <w:t xml:space="preserve">2.2. Protocolo </w:t>
      </w:r>
      <w:r w:rsidR="00452D69">
        <w:t xml:space="preserve">XML </w:t>
      </w:r>
      <w:r>
        <w:t>orientado a objeto</w:t>
      </w:r>
      <w:r w:rsidR="00DB24E3">
        <w:t>s</w:t>
      </w:r>
      <w:bookmarkEnd w:id="21"/>
    </w:p>
    <w:p w14:paraId="37E0F8AD" w14:textId="77777777"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14:paraId="4CB0D518" w14:textId="77777777"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14:paraId="36EBE82A" w14:textId="77777777" w:rsidR="009A106D" w:rsidRDefault="001B5244" w:rsidP="00460025">
      <w:pPr>
        <w:pStyle w:val="Subttulo"/>
        <w:outlineLvl w:val="2"/>
      </w:pPr>
      <w:bookmarkStart w:id="22" w:name="_Toc279316297"/>
      <w:r>
        <w:t xml:space="preserve">2.2.1. </w:t>
      </w:r>
      <w:r w:rsidR="00452D69">
        <w:t>SOAP</w:t>
      </w:r>
      <w:bookmarkEnd w:id="22"/>
    </w:p>
    <w:p w14:paraId="1336630F" w14:textId="77777777"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14:paraId="2882FB16" w14:textId="77777777"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proofErr w:type="gramStart"/>
      <w:r w:rsidR="000A1BB0">
        <w:rPr>
          <w:szCs w:val="24"/>
          <w:lang w:val="es-ES"/>
        </w:rPr>
        <w:t>,como</w:t>
      </w:r>
      <w:proofErr w:type="gramEnd"/>
      <w:r w:rsidR="000A1BB0">
        <w:rPr>
          <w:szCs w:val="24"/>
          <w:lang w:val="es-ES"/>
        </w:rPr>
        <w:t xml:space="preserve">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14:paraId="43E73D27" w14:textId="77777777" w:rsidR="000B4A00" w:rsidRDefault="000B4A00" w:rsidP="00460025">
      <w:pPr>
        <w:spacing w:after="0" w:line="240" w:lineRule="auto"/>
        <w:ind w:right="144"/>
      </w:pPr>
    </w:p>
    <w:p w14:paraId="1921E9EC" w14:textId="77777777" w:rsidR="00F32EF6" w:rsidRDefault="00F32EF6">
      <w:pPr>
        <w:suppressAutoHyphens w:val="0"/>
        <w:spacing w:before="0" w:after="0" w:line="240" w:lineRule="auto"/>
        <w:jc w:val="left"/>
      </w:pPr>
      <w:r>
        <w:br w:type="page"/>
      </w:r>
    </w:p>
    <w:p w14:paraId="4517B3AA" w14:textId="77777777" w:rsidR="009A106D" w:rsidRDefault="000B0972" w:rsidP="00460025">
      <w:r>
        <w:lastRenderedPageBreak/>
        <w:t>La siguiente figura muestra un esquema de un objeto SOAP como envoltura para un mensaje de correo electrónico.</w:t>
      </w:r>
    </w:p>
    <w:p w14:paraId="39544BB0" w14:textId="77777777"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14:paraId="71E86AFD" w14:textId="77777777" w:rsidR="009A106D" w:rsidRDefault="002843D3" w:rsidP="00460025">
      <w:pPr>
        <w:pStyle w:val="Epgrafe"/>
        <w:jc w:val="center"/>
      </w:pPr>
      <w:bookmarkStart w:id="23" w:name="_Toc276683967"/>
      <w:bookmarkStart w:id="24" w:name="_Toc278830419"/>
      <w:r>
        <w:t xml:space="preserve">Ilustración </w:t>
      </w:r>
      <w:r w:rsidR="000C7FF5">
        <w:fldChar w:fldCharType="begin"/>
      </w:r>
      <w:r>
        <w:instrText xml:space="preserve"> SEQ Ilustración \* ARABIC </w:instrText>
      </w:r>
      <w:r w:rsidR="000C7FF5">
        <w:fldChar w:fldCharType="separate"/>
      </w:r>
      <w:r w:rsidR="007D5A2D">
        <w:rPr>
          <w:noProof/>
        </w:rPr>
        <w:t>3</w:t>
      </w:r>
      <w:r w:rsidR="000C7FF5">
        <w:fldChar w:fldCharType="end"/>
      </w:r>
      <w:r>
        <w:t xml:space="preserve"> - </w:t>
      </w:r>
      <w:r w:rsidRPr="001D0396">
        <w:t>Esquema SOAP seg</w:t>
      </w:r>
      <w:r w:rsidR="00F8658A">
        <w:t>ú</w:t>
      </w:r>
      <w:r w:rsidRPr="001D0396">
        <w:t>n la W3C</w:t>
      </w:r>
      <w:bookmarkEnd w:id="23"/>
      <w:bookmarkEnd w:id="24"/>
    </w:p>
    <w:p w14:paraId="7C5D53C2" w14:textId="77777777" w:rsidR="009A106D" w:rsidRPr="00460025" w:rsidRDefault="00E06820" w:rsidP="00460025">
      <w:pPr>
        <w:pStyle w:val="Ttulo7"/>
        <w:rPr>
          <w:rStyle w:val="nfasis"/>
          <w:b/>
          <w:bCs/>
          <w:i w:val="0"/>
          <w:lang w:val="es-CL"/>
        </w:rPr>
      </w:pPr>
      <w:hyperlink r:id="rId27" w:history="1">
        <w:r w:rsidR="00427C5E" w:rsidRPr="00460025">
          <w:rPr>
            <w:rStyle w:val="Hipervnculo"/>
            <w:lang w:val="es-CL"/>
          </w:rPr>
          <w:t>http://www.w3.org/TR/soap12-af/#W3C.WD-soap-part2</w:t>
        </w:r>
      </w:hyperlink>
    </w:p>
    <w:p w14:paraId="23633064" w14:textId="77777777" w:rsidR="009A106D" w:rsidRPr="00460025" w:rsidRDefault="009A106D" w:rsidP="00460025">
      <w:pPr>
        <w:rPr>
          <w:rStyle w:val="nfasis"/>
          <w:i w:val="0"/>
          <w:iCs/>
          <w:sz w:val="20"/>
          <w:szCs w:val="20"/>
          <w:lang w:eastAsia="es-ES"/>
        </w:rPr>
      </w:pPr>
    </w:p>
    <w:p w14:paraId="2F4429FF" w14:textId="77777777"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14:paraId="650BE1EB" w14:textId="77777777" w:rsidR="00F32EF6" w:rsidRDefault="00F32EF6">
      <w:pPr>
        <w:suppressAutoHyphens w:val="0"/>
        <w:spacing w:before="0" w:after="0" w:line="240" w:lineRule="auto"/>
        <w:jc w:val="left"/>
        <w:rPr>
          <w:rFonts w:eastAsia="Times New Roman" w:cs="Times New Roman"/>
          <w:b/>
          <w:sz w:val="28"/>
          <w:szCs w:val="24"/>
        </w:rPr>
      </w:pPr>
      <w:r>
        <w:br w:type="page"/>
      </w:r>
    </w:p>
    <w:p w14:paraId="13E6DCC0" w14:textId="77777777" w:rsidR="009A106D" w:rsidRDefault="001B5244" w:rsidP="00460025">
      <w:pPr>
        <w:pStyle w:val="Subttulo"/>
        <w:outlineLvl w:val="2"/>
      </w:pPr>
      <w:bookmarkStart w:id="25" w:name="_Toc279316298"/>
      <w:r>
        <w:lastRenderedPageBreak/>
        <w:t xml:space="preserve">2.2.2. </w:t>
      </w:r>
      <w:r w:rsidR="00A71B02">
        <w:t>REST</w:t>
      </w:r>
      <w:bookmarkEnd w:id="25"/>
    </w:p>
    <w:p w14:paraId="1AAF6634" w14:textId="77777777"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14:paraId="55F0920F" w14:textId="77777777" w:rsidR="000B4A00" w:rsidRDefault="000B6CE0" w:rsidP="000B4A00">
      <w:r>
        <w:t xml:space="preserve">REST </w:t>
      </w:r>
      <w:r w:rsidR="000B4A00">
        <w:t>posee una serie de diseños fundamentales y que son claves:</w:t>
      </w:r>
    </w:p>
    <w:p w14:paraId="092039FF" w14:textId="77777777" w:rsidR="000B4A00" w:rsidRDefault="000B4A00" w:rsidP="000B4A00">
      <w:pPr>
        <w:numPr>
          <w:ilvl w:val="0"/>
          <w:numId w:val="21"/>
        </w:numPr>
      </w:pPr>
      <w:r>
        <w:t xml:space="preserve">Un </w:t>
      </w:r>
      <w:r w:rsidRPr="000B4A00">
        <w:t>protocolo cliente/servidor sin estado</w:t>
      </w:r>
      <w:r>
        <w:t xml:space="preserve">. </w:t>
      </w:r>
    </w:p>
    <w:p w14:paraId="345D985F" w14:textId="77777777"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14:paraId="05AB38DA" w14:textId="77777777"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14:paraId="14B0A97D" w14:textId="77777777" w:rsidR="001B5244" w:rsidRPr="000B4A00" w:rsidRDefault="000B4A00" w:rsidP="000B4A00">
      <w:pPr>
        <w:numPr>
          <w:ilvl w:val="0"/>
          <w:numId w:val="21"/>
        </w:numPr>
        <w:rPr>
          <w:szCs w:val="24"/>
          <w:lang w:val="es-ES"/>
        </w:rPr>
      </w:pPr>
      <w:r>
        <w:t xml:space="preserve">El </w:t>
      </w:r>
      <w:r w:rsidRPr="000B4A00">
        <w:t>uso de hipermedios</w:t>
      </w:r>
      <w:r>
        <w:t>, HTML o XML.</w:t>
      </w:r>
    </w:p>
    <w:p w14:paraId="5862CCEB" w14:textId="77777777" w:rsidR="00D47F1E" w:rsidRDefault="00D47F1E" w:rsidP="001B5244">
      <w:pPr>
        <w:pStyle w:val="Subttulo"/>
      </w:pPr>
    </w:p>
    <w:p w14:paraId="615C292A" w14:textId="77777777" w:rsidR="00D47F1E" w:rsidRDefault="00D47F1E" w:rsidP="001B5244">
      <w:pPr>
        <w:pStyle w:val="Subttulo"/>
      </w:pPr>
    </w:p>
    <w:p w14:paraId="27A40946" w14:textId="77777777" w:rsidR="000B6CE0" w:rsidRDefault="000B6CE0">
      <w:pPr>
        <w:suppressAutoHyphens w:val="0"/>
        <w:spacing w:before="0" w:after="0" w:line="240" w:lineRule="auto"/>
        <w:jc w:val="left"/>
        <w:rPr>
          <w:rFonts w:eastAsia="Times New Roman" w:cs="Times New Roman"/>
          <w:b/>
          <w:sz w:val="28"/>
          <w:szCs w:val="24"/>
        </w:rPr>
      </w:pPr>
      <w:r>
        <w:br w:type="page"/>
      </w:r>
    </w:p>
    <w:p w14:paraId="5B04942D" w14:textId="77777777" w:rsidR="009A106D" w:rsidRDefault="001B5244" w:rsidP="00460025">
      <w:pPr>
        <w:pStyle w:val="Subttulo"/>
        <w:outlineLvl w:val="2"/>
      </w:pPr>
      <w:bookmarkStart w:id="26" w:name="_Toc279316299"/>
      <w:r>
        <w:lastRenderedPageBreak/>
        <w:t>2.2.</w:t>
      </w:r>
      <w:r w:rsidR="00E25300">
        <w:t>3</w:t>
      </w:r>
      <w:r>
        <w:t>. R</w:t>
      </w:r>
      <w:r w:rsidR="00F977D8">
        <w:t>SS</w:t>
      </w:r>
      <w:bookmarkEnd w:id="26"/>
    </w:p>
    <w:p w14:paraId="59B562B4" w14:textId="77777777"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14:paraId="1E9883DC" w14:textId="77777777"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14:paraId="5C075B0C" w14:textId="77777777"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14:paraId="213CCA2E" w14:textId="77777777" w:rsidR="009A106D" w:rsidRDefault="002843D3" w:rsidP="00460025">
      <w:pPr>
        <w:pStyle w:val="Epgrafe"/>
        <w:jc w:val="center"/>
        <w:rPr>
          <w:rFonts w:ascii="Times New Roman" w:hAnsi="Times New Roman"/>
          <w:szCs w:val="24"/>
          <w:lang w:val="es-ES"/>
        </w:rPr>
      </w:pPr>
      <w:bookmarkStart w:id="27" w:name="_Toc278830420"/>
      <w:r>
        <w:t xml:space="preserve">Ilustración </w:t>
      </w:r>
      <w:r w:rsidR="000C7FF5">
        <w:fldChar w:fldCharType="begin"/>
      </w:r>
      <w:r>
        <w:instrText xml:space="preserve"> SEQ Ilustración \* ARABIC </w:instrText>
      </w:r>
      <w:r w:rsidR="000C7FF5">
        <w:fldChar w:fldCharType="separate"/>
      </w:r>
      <w:r w:rsidR="007D5A2D">
        <w:rPr>
          <w:noProof/>
        </w:rPr>
        <w:t>4</w:t>
      </w:r>
      <w:r w:rsidR="000C7FF5">
        <w:fldChar w:fldCharType="end"/>
      </w:r>
      <w:r>
        <w:t xml:space="preserve"> - </w:t>
      </w:r>
      <w:r w:rsidRPr="008D05B2">
        <w:t>Esquema del funcionamiento de RSS</w:t>
      </w:r>
      <w:bookmarkEnd w:id="27"/>
    </w:p>
    <w:p w14:paraId="342512FD" w14:textId="77777777" w:rsidR="000262D2" w:rsidRDefault="00E06820" w:rsidP="000A7B9F">
      <w:pPr>
        <w:pStyle w:val="Epgrafe"/>
        <w:jc w:val="center"/>
        <w:rPr>
          <w:rStyle w:val="nfasis"/>
        </w:rPr>
      </w:pPr>
      <w:hyperlink r:id="rId29" w:history="1">
        <w:r w:rsidR="000262D2">
          <w:rPr>
            <w:rStyle w:val="Hipervnculo"/>
          </w:rPr>
          <w:t>http://www.monografias.com/trabajos29/protocolo-acceso/protocolo-acceso.shtml</w:t>
        </w:r>
      </w:hyperlink>
    </w:p>
    <w:p w14:paraId="0D564A4E" w14:textId="77777777" w:rsidR="00AC2D2B" w:rsidRPr="001B5244" w:rsidRDefault="002843D3" w:rsidP="00AC2D2B">
      <w:pPr>
        <w:pStyle w:val="Subttulo"/>
        <w:outlineLvl w:val="2"/>
      </w:pPr>
      <w:r>
        <w:br w:type="page"/>
      </w:r>
      <w:bookmarkStart w:id="28" w:name="_Toc279316300"/>
      <w:r w:rsidR="00AC2D2B">
        <w:lastRenderedPageBreak/>
        <w:t>2.2.</w:t>
      </w:r>
      <w:r w:rsidR="00E25300">
        <w:t>4</w:t>
      </w:r>
      <w:r w:rsidR="00AC2D2B">
        <w:t>. XML Orientado a MVC</w:t>
      </w:r>
      <w:bookmarkEnd w:id="28"/>
    </w:p>
    <w:p w14:paraId="426D565F" w14:textId="77777777"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14:paraId="779751A6" w14:textId="77777777"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14:paraId="03245707" w14:textId="77777777"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14:paraId="242B55A0" w14:textId="77777777"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14:paraId="2D80A9CE" w14:textId="77777777" w:rsidR="00AC2D2B" w:rsidRDefault="00EE36CB" w:rsidP="00AC2D2B">
      <w:r>
        <w:rPr>
          <w:szCs w:val="24"/>
          <w:lang w:val="es-ES"/>
        </w:rPr>
        <w:t>De esta forma se obtienen los siguientes beneficios</w:t>
      </w:r>
      <w:r w:rsidR="00AC2D2B">
        <w:rPr>
          <w:szCs w:val="24"/>
          <w:lang w:val="es-ES"/>
        </w:rPr>
        <w:t>:</w:t>
      </w:r>
    </w:p>
    <w:p w14:paraId="3BFF03AD" w14:textId="77777777" w:rsidR="00AC2D2B" w:rsidRDefault="00AC2D2B" w:rsidP="00AC2D2B">
      <w:pPr>
        <w:numPr>
          <w:ilvl w:val="0"/>
          <w:numId w:val="21"/>
        </w:numPr>
      </w:pPr>
      <w:r>
        <w:t>Acceso a la información en tiempo real.</w:t>
      </w:r>
    </w:p>
    <w:p w14:paraId="413CD465" w14:textId="77777777" w:rsidR="00AC2D2B" w:rsidRDefault="00AC2D2B" w:rsidP="00AC2D2B">
      <w:pPr>
        <w:numPr>
          <w:ilvl w:val="0"/>
          <w:numId w:val="21"/>
        </w:numPr>
      </w:pPr>
      <w:r>
        <w:t>Indexación y organización de la información desde una misma interfa</w:t>
      </w:r>
      <w:r w:rsidR="00253CEA">
        <w:t>z</w:t>
      </w:r>
    </w:p>
    <w:p w14:paraId="55AD0AA5"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14:paraId="6A7E419E"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14:paraId="08A836E6" w14:textId="77777777"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14:paraId="384EC9A1" w14:textId="77777777" w:rsidR="00AC2D2B" w:rsidRDefault="00AC2D2B" w:rsidP="00AC2D2B">
      <w:pPr>
        <w:rPr>
          <w:szCs w:val="24"/>
          <w:lang w:val="es-ES"/>
        </w:rPr>
      </w:pPr>
      <w:r>
        <w:rPr>
          <w:szCs w:val="24"/>
          <w:lang w:val="es-ES"/>
        </w:rPr>
        <w:lastRenderedPageBreak/>
        <w:t>En la siguiente figura se puede resumir el esquema de una solución XML bajo un modelo de 3 capas.</w:t>
      </w:r>
    </w:p>
    <w:p w14:paraId="419A088B" w14:textId="77777777"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14:paraId="4D469B48" w14:textId="77777777" w:rsidR="009A106D" w:rsidRDefault="002843D3" w:rsidP="00460025">
      <w:pPr>
        <w:pStyle w:val="Epgrafe"/>
        <w:jc w:val="center"/>
      </w:pPr>
      <w:bookmarkStart w:id="29" w:name="_Toc276683968"/>
      <w:bookmarkStart w:id="30" w:name="_Toc278830421"/>
      <w:r>
        <w:t xml:space="preserve">Ilustración </w:t>
      </w:r>
      <w:r w:rsidR="000C7FF5">
        <w:fldChar w:fldCharType="begin"/>
      </w:r>
      <w:r>
        <w:instrText xml:space="preserve"> SEQ Ilustración \* ARABIC </w:instrText>
      </w:r>
      <w:r w:rsidR="000C7FF5">
        <w:fldChar w:fldCharType="separate"/>
      </w:r>
      <w:r w:rsidR="007D5A2D">
        <w:rPr>
          <w:noProof/>
        </w:rPr>
        <w:t>5</w:t>
      </w:r>
      <w:r w:rsidR="000C7FF5">
        <w:fldChar w:fldCharType="end"/>
      </w:r>
      <w:r>
        <w:t xml:space="preserve"> - </w:t>
      </w:r>
      <w:r w:rsidRPr="00E46373">
        <w:t>Esquema de XML Orientado a MVC</w:t>
      </w:r>
      <w:bookmarkEnd w:id="29"/>
      <w:bookmarkEnd w:id="30"/>
    </w:p>
    <w:p w14:paraId="28BFEA61" w14:textId="77777777" w:rsidR="00AC2D2B" w:rsidRDefault="00E06820" w:rsidP="00AC2D2B">
      <w:pPr>
        <w:pStyle w:val="Epgrafe"/>
        <w:jc w:val="center"/>
        <w:rPr>
          <w:noProof/>
          <w:lang w:val="es-ES"/>
        </w:rPr>
      </w:pPr>
      <w:hyperlink r:id="rId31" w:history="1">
        <w:r w:rsidR="00AC2D2B">
          <w:rPr>
            <w:rStyle w:val="Hipervnculo"/>
            <w:noProof/>
            <w:lang w:val="es-ES"/>
          </w:rPr>
          <w:t>http://www.titansol.com/?sec=bloque4&amp;lang=es</w:t>
        </w:r>
      </w:hyperlink>
    </w:p>
    <w:p w14:paraId="658F612E" w14:textId="77777777" w:rsidR="00460025" w:rsidRPr="00460025" w:rsidRDefault="00460025" w:rsidP="00460025">
      <w:pPr>
        <w:rPr>
          <w:lang w:val="es-ES" w:eastAsia="en-US"/>
        </w:rPr>
      </w:pPr>
    </w:p>
    <w:p w14:paraId="489008AA" w14:textId="07A0A1D2" w:rsidR="009A106D" w:rsidRDefault="00D23AE3" w:rsidP="00460025">
      <w:pPr>
        <w:pStyle w:val="Subttulo"/>
        <w:outlineLvl w:val="2"/>
      </w:pPr>
      <w:bookmarkStart w:id="31" w:name="_Toc279316301"/>
      <w:r>
        <w:t>2.3</w:t>
      </w:r>
      <w:r w:rsidR="007C0EE8">
        <w:t>.</w:t>
      </w:r>
      <w:r w:rsidR="005E1AF4">
        <w:t>1.</w:t>
      </w:r>
      <w:r w:rsidR="00AD2886">
        <w:t xml:space="preserve"> </w:t>
      </w:r>
      <w:r w:rsidR="007C0EE8">
        <w:t>Servi</w:t>
      </w:r>
      <w:r w:rsidR="006433BF">
        <w:t>do</w:t>
      </w:r>
      <w:r w:rsidR="007C0EE8">
        <w:t xml:space="preserve">r </w:t>
      </w:r>
      <w:r w:rsidR="006433BF">
        <w:t xml:space="preserve"> Web</w:t>
      </w:r>
      <w:bookmarkEnd w:id="20"/>
      <w:bookmarkEnd w:id="31"/>
    </w:p>
    <w:p w14:paraId="58A92B43" w14:textId="77777777"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14:paraId="6CED8A72" w14:textId="77777777"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14:paraId="6FE520D6" w14:textId="77777777" w:rsidR="007C0EE8" w:rsidRDefault="005E1AF4" w:rsidP="007C0EE8">
      <w:pPr>
        <w:pStyle w:val="Subttulo"/>
        <w:outlineLvl w:val="2"/>
        <w:rPr>
          <w:lang w:val="es-ES"/>
        </w:rPr>
      </w:pPr>
      <w:bookmarkStart w:id="32" w:name="_Toc266039165"/>
      <w:r>
        <w:rPr>
          <w:lang w:val="es-ES"/>
        </w:rPr>
        <w:br w:type="page"/>
      </w:r>
      <w:bookmarkStart w:id="33" w:name="_Toc279316302"/>
      <w:r w:rsidR="00D23AE3">
        <w:rPr>
          <w:lang w:val="es-ES"/>
        </w:rPr>
        <w:lastRenderedPageBreak/>
        <w:t>2</w:t>
      </w:r>
      <w:r w:rsidR="007C0EE8">
        <w:rPr>
          <w:lang w:val="es-ES"/>
        </w:rPr>
        <w:t>.</w:t>
      </w:r>
      <w:r w:rsidR="00D23AE3">
        <w:rPr>
          <w:lang w:val="es-ES"/>
        </w:rPr>
        <w:t>3</w:t>
      </w:r>
      <w:r w:rsidR="007C0EE8">
        <w:rPr>
          <w:lang w:val="es-ES"/>
        </w:rPr>
        <w:t>.2. Stream</w:t>
      </w:r>
      <w:bookmarkEnd w:id="32"/>
      <w:bookmarkEnd w:id="33"/>
    </w:p>
    <w:p w14:paraId="4429A176" w14:textId="77777777"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14:paraId="0C23FF1E" w14:textId="77777777"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14:paraId="5BFECDCE" w14:textId="77777777"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14:paraId="592A429C" w14:textId="77777777" w:rsidR="00B619D4" w:rsidRDefault="007C0EE8" w:rsidP="001667D4">
      <w:pPr>
        <w:rPr>
          <w:szCs w:val="24"/>
        </w:rPr>
      </w:pPr>
      <w:r>
        <w:rPr>
          <w:szCs w:val="24"/>
        </w:rPr>
        <w:t>Existen dos modos de realizar Streaming de video: HTTP Delivery y Streaming.</w:t>
      </w:r>
    </w:p>
    <w:p w14:paraId="454A2E4B" w14:textId="77777777" w:rsidR="007C0EE8" w:rsidRDefault="007C0EE8" w:rsidP="00B619D4"/>
    <w:p w14:paraId="49DEC1FF" w14:textId="77777777" w:rsidR="007C0EE8" w:rsidRPr="007E48E2" w:rsidRDefault="00D23AE3" w:rsidP="007C0EE8">
      <w:pPr>
        <w:pStyle w:val="Subttulo"/>
        <w:outlineLvl w:val="2"/>
        <w:rPr>
          <w:lang w:val="es-ES"/>
        </w:rPr>
      </w:pPr>
      <w:bookmarkStart w:id="34" w:name="_Toc266039166"/>
      <w:bookmarkStart w:id="35" w:name="_Toc27931630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4"/>
      <w:bookmarkEnd w:id="35"/>
    </w:p>
    <w:p w14:paraId="01C529CF" w14:textId="77777777"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14:paraId="03E19955" w14:textId="77777777" w:rsidR="00980A83" w:rsidRDefault="00980A83">
      <w:pPr>
        <w:suppressAutoHyphens w:val="0"/>
        <w:spacing w:before="0" w:after="0" w:line="240" w:lineRule="auto"/>
        <w:jc w:val="left"/>
        <w:rPr>
          <w:szCs w:val="24"/>
        </w:rPr>
      </w:pPr>
      <w:r>
        <w:rPr>
          <w:szCs w:val="24"/>
        </w:rPr>
        <w:br w:type="page"/>
      </w:r>
    </w:p>
    <w:p w14:paraId="00C40F07" w14:textId="77777777"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14:paraId="7C812C0A" w14:textId="77777777" w:rsidR="007C0EE8" w:rsidRDefault="007C0EE8" w:rsidP="007C0EE8">
      <w:pPr>
        <w:rPr>
          <w:szCs w:val="24"/>
        </w:rPr>
      </w:pPr>
      <w:r>
        <w:rPr>
          <w:szCs w:val="24"/>
        </w:rPr>
        <w:t>Técnicamente este método no es Streaming de video pero es considerado como uno de los métodos.</w:t>
      </w:r>
    </w:p>
    <w:p w14:paraId="02836889" w14:textId="77777777" w:rsidR="00B619D4" w:rsidRDefault="00B619D4" w:rsidP="007C0EE8">
      <w:pPr>
        <w:pStyle w:val="Subttulo"/>
      </w:pPr>
    </w:p>
    <w:p w14:paraId="064E1349" w14:textId="77777777" w:rsidR="009A106D" w:rsidRDefault="00D23AE3" w:rsidP="00460025">
      <w:pPr>
        <w:pStyle w:val="Subttulo"/>
        <w:outlineLvl w:val="2"/>
      </w:pPr>
      <w:bookmarkStart w:id="36" w:name="_Toc279316304"/>
      <w:r>
        <w:t>2</w:t>
      </w:r>
      <w:r w:rsidR="007C0EE8" w:rsidRPr="002C1010">
        <w:t>.</w:t>
      </w:r>
      <w:r>
        <w:t>3</w:t>
      </w:r>
      <w:r w:rsidR="007C0EE8" w:rsidRPr="002C1010">
        <w:t>.</w:t>
      </w:r>
      <w:r w:rsidR="00246C1A">
        <w:t>2.2</w:t>
      </w:r>
      <w:proofErr w:type="gramStart"/>
      <w:r w:rsidR="001667D4">
        <w:t>.</w:t>
      </w:r>
      <w:r w:rsidR="007C0EE8" w:rsidRPr="002C1010">
        <w:t>Streaming</w:t>
      </w:r>
      <w:bookmarkEnd w:id="36"/>
      <w:proofErr w:type="gramEnd"/>
    </w:p>
    <w:p w14:paraId="7C467DE2" w14:textId="77777777"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14:paraId="375837EF" w14:textId="77777777"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14:paraId="4E66ABA8" w14:textId="77777777" w:rsidR="007C0EE8" w:rsidRDefault="007C0EE8" w:rsidP="007C0EE8">
      <w:pPr>
        <w:rPr>
          <w:szCs w:val="24"/>
        </w:rPr>
      </w:pPr>
      <w:r>
        <w:rPr>
          <w:szCs w:val="24"/>
        </w:rPr>
        <w:t>Para realizar Streaming de video es necesario un servidor especializado en Streaming.</w:t>
      </w:r>
    </w:p>
    <w:p w14:paraId="53D43215" w14:textId="77777777" w:rsidR="007C0EE8" w:rsidRDefault="007C0EE8" w:rsidP="007C0EE8">
      <w:pPr>
        <w:rPr>
          <w:szCs w:val="24"/>
        </w:rPr>
      </w:pPr>
    </w:p>
    <w:p w14:paraId="0E92389B" w14:textId="77777777" w:rsidR="009A106D" w:rsidRDefault="001667D4" w:rsidP="00460025">
      <w:pPr>
        <w:pStyle w:val="Subttulo"/>
        <w:outlineLvl w:val="2"/>
        <w:rPr>
          <w:lang w:val="es-ES"/>
        </w:rPr>
      </w:pPr>
      <w:bookmarkStart w:id="37" w:name="_Toc279316305"/>
      <w:r>
        <w:rPr>
          <w:lang w:val="es-ES"/>
        </w:rPr>
        <w:t xml:space="preserve">2.3.2.3. </w:t>
      </w:r>
      <w:r w:rsidR="007C0EE8" w:rsidRPr="007E48E2">
        <w:rPr>
          <w:lang w:val="es-ES"/>
        </w:rPr>
        <w:t>Media Streaming</w:t>
      </w:r>
      <w:bookmarkEnd w:id="37"/>
    </w:p>
    <w:p w14:paraId="1A925825" w14:textId="77777777"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14:paraId="7B4C4201" w14:textId="77777777"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14:paraId="378D13E7" w14:textId="77777777"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14:paraId="3A41625B" w14:textId="77777777" w:rsidR="009A106D" w:rsidRDefault="007C0EE8">
      <w:r>
        <w:br w:type="page"/>
      </w:r>
    </w:p>
    <w:p w14:paraId="796703F0" w14:textId="77777777" w:rsidR="00BA71DB" w:rsidRPr="007E48E2" w:rsidRDefault="00BA71DB" w:rsidP="00BA71DB">
      <w:pPr>
        <w:pStyle w:val="Subttulo"/>
      </w:pPr>
      <w:bookmarkStart w:id="38" w:name="_Toc266039167"/>
      <w:r w:rsidRPr="007E48E2">
        <w:lastRenderedPageBreak/>
        <w:t>2.</w:t>
      </w:r>
      <w:r>
        <w:t xml:space="preserve">3.2.4. </w:t>
      </w:r>
      <w:r w:rsidRPr="007E48E2">
        <w:t>Modelo de un servicio de streaming</w:t>
      </w:r>
    </w:p>
    <w:p w14:paraId="000F07F3" w14:textId="77777777"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14:paraId="5BB0AF32" w14:textId="77777777" w:rsidR="009A106D" w:rsidRDefault="009A106D" w:rsidP="00460025"/>
    <w:p w14:paraId="243DFAAB" w14:textId="77777777"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14:paraId="78C629A4" w14:textId="77777777" w:rsidR="009A106D" w:rsidRDefault="00606B33" w:rsidP="00460025">
      <w:pPr>
        <w:pStyle w:val="Epgrafe"/>
        <w:jc w:val="center"/>
      </w:pPr>
      <w:bookmarkStart w:id="39" w:name="_Toc278830422"/>
      <w:r>
        <w:t xml:space="preserve">Ilustración </w:t>
      </w:r>
      <w:r w:rsidR="000C7FF5">
        <w:fldChar w:fldCharType="begin"/>
      </w:r>
      <w:r>
        <w:instrText xml:space="preserve"> SEQ Ilustración \* ARABIC </w:instrText>
      </w:r>
      <w:r w:rsidR="000C7FF5">
        <w:fldChar w:fldCharType="separate"/>
      </w:r>
      <w:r w:rsidR="007D5A2D">
        <w:rPr>
          <w:noProof/>
        </w:rPr>
        <w:t>6</w:t>
      </w:r>
      <w:r w:rsidR="000C7FF5">
        <w:fldChar w:fldCharType="end"/>
      </w:r>
      <w:r>
        <w:t xml:space="preserve"> - </w:t>
      </w:r>
      <w:r w:rsidRPr="00620C24">
        <w:t>Modelo típico de un servicio streaming</w:t>
      </w:r>
      <w:bookmarkEnd w:id="39"/>
    </w:p>
    <w:p w14:paraId="65386945" w14:textId="77777777" w:rsidR="00BA71DB" w:rsidRPr="008551A5" w:rsidRDefault="00E06820" w:rsidP="00BA71DB">
      <w:pPr>
        <w:pStyle w:val="Epgrafe"/>
        <w:jc w:val="center"/>
        <w:rPr>
          <w:noProof/>
          <w:sz w:val="24"/>
        </w:rPr>
      </w:pPr>
      <w:hyperlink r:id="rId33" w:history="1">
        <w:r w:rsidR="00BA71DB" w:rsidRPr="0094433B">
          <w:rPr>
            <w:rStyle w:val="Hipervnculo"/>
            <w:noProof/>
            <w:lang w:val="es-ES"/>
          </w:rPr>
          <w:t>http://www.rediris.es/difusion/publicaciones/boletin/58-59/ponencia10.html</w:t>
        </w:r>
      </w:hyperlink>
    </w:p>
    <w:p w14:paraId="402B5D19" w14:textId="77777777" w:rsidR="009A106D" w:rsidRDefault="00BA71DB" w:rsidP="00460025">
      <w:pPr>
        <w:pStyle w:val="Subttulo"/>
        <w:outlineLvl w:val="1"/>
      </w:pPr>
      <w:r>
        <w:br w:type="page"/>
      </w:r>
      <w:bookmarkStart w:id="40" w:name="_Toc279316306"/>
      <w:r w:rsidR="00D23AE3">
        <w:lastRenderedPageBreak/>
        <w:t>2</w:t>
      </w:r>
      <w:r w:rsidR="007C0EE8">
        <w:t>.</w:t>
      </w:r>
      <w:r w:rsidR="001B6042">
        <w:t>4</w:t>
      </w:r>
      <w:proofErr w:type="gramStart"/>
      <w:r w:rsidR="001667D4">
        <w:t>.</w:t>
      </w:r>
      <w:r w:rsidR="007C0EE8">
        <w:t>C</w:t>
      </w:r>
      <w:r w:rsidR="002813B8">
        <w:t>o</w:t>
      </w:r>
      <w:r w:rsidR="007C0EE8">
        <w:t>decs</w:t>
      </w:r>
      <w:proofErr w:type="gramEnd"/>
      <w:r w:rsidR="007C0EE8">
        <w:t xml:space="preserve"> de Video</w:t>
      </w:r>
      <w:bookmarkEnd w:id="38"/>
      <w:bookmarkEnd w:id="40"/>
    </w:p>
    <w:p w14:paraId="5A9F6A89" w14:textId="77777777"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14:paraId="30C6FD89" w14:textId="77777777" w:rsidR="009A106D" w:rsidRDefault="009A106D" w:rsidP="00460025"/>
    <w:p w14:paraId="5CF93C98" w14:textId="77777777"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14:paraId="60968C87" w14:textId="77777777"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14:paraId="0A99F3CF" w14:textId="77777777" w:rsidR="00B87A91" w:rsidRDefault="00B87A91" w:rsidP="00B87A91">
      <w:pPr>
        <w:pStyle w:val="Subttulo"/>
        <w:outlineLvl w:val="2"/>
        <w:rPr>
          <w:lang w:val="es-ES"/>
        </w:rPr>
      </w:pPr>
      <w:bookmarkStart w:id="41" w:name="_Toc279316307"/>
      <w:r>
        <w:rPr>
          <w:lang w:val="es-ES"/>
        </w:rPr>
        <w:lastRenderedPageBreak/>
        <w:t>2.4.1.</w:t>
      </w:r>
      <w:r w:rsidRPr="007E48E2">
        <w:rPr>
          <w:lang w:val="es-ES"/>
        </w:rPr>
        <w:t xml:space="preserve"> H263 Sorenson</w:t>
      </w:r>
      <w:bookmarkEnd w:id="41"/>
    </w:p>
    <w:p w14:paraId="4F2AFABB" w14:textId="77777777"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14:paraId="3EE1AA0E" w14:textId="77777777"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14:paraId="7245B7EB" w14:textId="77777777" w:rsidR="00B87A91" w:rsidRDefault="00B87A91" w:rsidP="00460025">
      <w:pPr>
        <w:pStyle w:val="Subttulo"/>
        <w:outlineLvl w:val="2"/>
      </w:pPr>
    </w:p>
    <w:p w14:paraId="77ADB498" w14:textId="77777777" w:rsidR="009A106D" w:rsidRDefault="00B14D0D" w:rsidP="00460025">
      <w:pPr>
        <w:pStyle w:val="Subttulo"/>
        <w:outlineLvl w:val="2"/>
      </w:pPr>
      <w:bookmarkStart w:id="42" w:name="_Toc279316308"/>
      <w:r>
        <w:t>2.4.</w:t>
      </w:r>
      <w:r w:rsidR="00B87A91">
        <w:t>2</w:t>
      </w:r>
      <w:r>
        <w:t>. H264 Mpeg-4 Parte 10</w:t>
      </w:r>
      <w:bookmarkEnd w:id="42"/>
    </w:p>
    <w:p w14:paraId="5DF61FBB" w14:textId="77777777"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14:paraId="462C3428" w14:textId="77777777" w:rsidR="009A106D" w:rsidRDefault="007C0EE8" w:rsidP="00460025">
      <w:pPr>
        <w:pStyle w:val="Subttulo"/>
      </w:pPr>
      <w:r>
        <w:br w:type="page"/>
      </w:r>
      <w:r w:rsidR="00B44AE1">
        <w:lastRenderedPageBreak/>
        <w:t>2.4.3. TrueMotion</w:t>
      </w:r>
    </w:p>
    <w:p w14:paraId="28D9B99A" w14:textId="77777777"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14:paraId="43B1FEF8" w14:textId="77777777" w:rsidR="009A106D" w:rsidRDefault="00C7247F" w:rsidP="00460025">
      <w:pPr>
        <w:pStyle w:val="Subttulo"/>
        <w:outlineLvl w:val="2"/>
      </w:pPr>
      <w:bookmarkStart w:id="43" w:name="_Toc279316309"/>
      <w:r>
        <w:t>2.4.4. OGG Theora</w:t>
      </w:r>
      <w:bookmarkEnd w:id="43"/>
    </w:p>
    <w:p w14:paraId="1E8F4883" w14:textId="77777777"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14:paraId="79DD89F3" w14:textId="77777777"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14:paraId="4302309B" w14:textId="77777777" w:rsidR="009A106D" w:rsidRDefault="003B2254" w:rsidP="00460025">
      <w:pPr>
        <w:pStyle w:val="Subttulo"/>
        <w:outlineLvl w:val="2"/>
        <w:rPr>
          <w:lang w:val="es-ES"/>
        </w:rPr>
      </w:pPr>
      <w:bookmarkStart w:id="44" w:name="_Toc279316310"/>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4"/>
    </w:p>
    <w:p w14:paraId="460F7191" w14:textId="77777777"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14:paraId="5984978C" w14:textId="77777777" w:rsidR="007C0EE8" w:rsidRDefault="007C0EE8" w:rsidP="007C0EE8"/>
    <w:p w14:paraId="4EB6C7D3" w14:textId="77777777" w:rsidR="00C40963" w:rsidRPr="007E48E2" w:rsidRDefault="003B2254" w:rsidP="00C40963">
      <w:pPr>
        <w:pStyle w:val="Subttulo"/>
        <w:outlineLvl w:val="2"/>
        <w:rPr>
          <w:lang w:val="es-ES"/>
        </w:rPr>
      </w:pPr>
      <w:bookmarkStart w:id="45" w:name="_Toc279316311"/>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5"/>
    </w:p>
    <w:p w14:paraId="551CCE0E" w14:textId="77777777"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gramStart"/>
      <w:r w:rsidR="007B54DD">
        <w:rPr>
          <w:szCs w:val="24"/>
        </w:rPr>
        <w:t>A</w:t>
      </w:r>
      <w:r>
        <w:rPr>
          <w:szCs w:val="24"/>
        </w:rPr>
        <w:t>dvancedStreaming</w:t>
      </w:r>
      <w:r w:rsidR="007B54DD">
        <w:rPr>
          <w:szCs w:val="24"/>
        </w:rPr>
        <w:t>F</w:t>
      </w:r>
      <w:r>
        <w:rPr>
          <w:szCs w:val="24"/>
        </w:rPr>
        <w:t>ormat(</w:t>
      </w:r>
      <w:proofErr w:type="gramEnd"/>
      <w:r>
        <w:rPr>
          <w:szCs w:val="24"/>
        </w:rPr>
        <w:t>.ASF).</w:t>
      </w:r>
    </w:p>
    <w:p w14:paraId="4D19D836" w14:textId="77777777" w:rsidR="00460025" w:rsidRDefault="00460025" w:rsidP="00C40963">
      <w:pPr>
        <w:rPr>
          <w:szCs w:val="24"/>
        </w:rPr>
      </w:pPr>
    </w:p>
    <w:p w14:paraId="73886362" w14:textId="77777777" w:rsidR="009A106D" w:rsidRDefault="003B2254" w:rsidP="00460025">
      <w:pPr>
        <w:pStyle w:val="Subttulo"/>
        <w:rPr>
          <w:lang w:val="es-ES"/>
        </w:rPr>
      </w:pPr>
      <w:bookmarkStart w:id="46" w:name="_Toc266039171"/>
      <w:r>
        <w:rPr>
          <w:lang w:val="es-ES"/>
        </w:rPr>
        <w:t>2.</w:t>
      </w:r>
      <w:r w:rsidR="00E96DD8">
        <w:rPr>
          <w:lang w:val="es-ES"/>
        </w:rPr>
        <w:t>4</w:t>
      </w:r>
      <w:r w:rsidR="007C0EE8" w:rsidRPr="007E48E2">
        <w:rPr>
          <w:lang w:val="es-ES"/>
        </w:rPr>
        <w:t>.</w:t>
      </w:r>
      <w:r w:rsidR="001C57E5">
        <w:rPr>
          <w:lang w:val="es-ES"/>
        </w:rPr>
        <w:t>7</w:t>
      </w:r>
      <w:proofErr w:type="gramStart"/>
      <w:r>
        <w:rPr>
          <w:lang w:val="es-ES"/>
        </w:rPr>
        <w:t>.</w:t>
      </w:r>
      <w:r w:rsidR="007C0EE8" w:rsidRPr="007E48E2">
        <w:rPr>
          <w:lang w:val="es-ES"/>
        </w:rPr>
        <w:t>VP8</w:t>
      </w:r>
      <w:bookmarkEnd w:id="46"/>
      <w:proofErr w:type="gramEnd"/>
    </w:p>
    <w:p w14:paraId="5259A9A6" w14:textId="77777777"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14:paraId="54CE39AB" w14:textId="77777777" w:rsidR="007A31C9" w:rsidRDefault="007A31C9" w:rsidP="007C0EE8">
      <w:pPr>
        <w:rPr>
          <w:szCs w:val="24"/>
        </w:rPr>
      </w:pPr>
    </w:p>
    <w:p w14:paraId="06873256" w14:textId="77777777"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14:paraId="0BA2BF39" w14:textId="77777777"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14:paraId="7D8EA719" w14:textId="77777777" w:rsidR="009A106D" w:rsidRDefault="009D42E8" w:rsidP="00460025">
      <w:pPr>
        <w:pStyle w:val="Subttulo"/>
        <w:outlineLvl w:val="1"/>
      </w:pPr>
      <w:bookmarkStart w:id="47" w:name="_Toc279316312"/>
      <w:r>
        <w:t xml:space="preserve">2.5. </w:t>
      </w:r>
      <w:r w:rsidR="00682677">
        <w:t>Tecnologías</w:t>
      </w:r>
      <w:r>
        <w:t xml:space="preserve"> Clientes</w:t>
      </w:r>
      <w:bookmarkEnd w:id="47"/>
    </w:p>
    <w:p w14:paraId="64AD6F87" w14:textId="77777777"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14:paraId="6C9C7B36" w14:textId="77777777"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14:paraId="4A2FB968" w14:textId="77777777" w:rsidR="009A106D" w:rsidRDefault="00B23E60" w:rsidP="00460025">
      <w:pPr>
        <w:pStyle w:val="Epgrafe"/>
        <w:jc w:val="center"/>
      </w:pPr>
      <w:bookmarkStart w:id="48" w:name="_Toc276683969"/>
      <w:bookmarkStart w:id="49" w:name="_Toc278830423"/>
      <w:r>
        <w:t xml:space="preserve">Ilustración </w:t>
      </w:r>
      <w:r w:rsidR="000C7FF5">
        <w:fldChar w:fldCharType="begin"/>
      </w:r>
      <w:r>
        <w:instrText xml:space="preserve"> SEQ Ilustración \* ARABIC </w:instrText>
      </w:r>
      <w:r w:rsidR="000C7FF5">
        <w:fldChar w:fldCharType="separate"/>
      </w:r>
      <w:r w:rsidR="007D5A2D">
        <w:rPr>
          <w:noProof/>
        </w:rPr>
        <w:t>7</w:t>
      </w:r>
      <w:r w:rsidR="000C7FF5">
        <w:fldChar w:fldCharType="end"/>
      </w:r>
      <w:r>
        <w:t xml:space="preserve"> - Logotipos de reproductores comerciales</w:t>
      </w:r>
      <w:bookmarkEnd w:id="48"/>
      <w:bookmarkEnd w:id="49"/>
    </w:p>
    <w:p w14:paraId="23E8AF1D" w14:textId="77777777" w:rsidR="009A0F34" w:rsidRPr="007E48E2" w:rsidRDefault="009A0F34" w:rsidP="009A0F34">
      <w:pPr>
        <w:pStyle w:val="Subttulo"/>
        <w:outlineLvl w:val="2"/>
        <w:rPr>
          <w:lang w:val="es-ES"/>
        </w:rPr>
      </w:pPr>
      <w:r>
        <w:rPr>
          <w:lang w:val="es-ES"/>
        </w:rPr>
        <w:br w:type="page"/>
      </w:r>
      <w:bookmarkStart w:id="50" w:name="_Toc279316313"/>
      <w:r w:rsidR="003B2254">
        <w:rPr>
          <w:lang w:val="es-ES"/>
        </w:rPr>
        <w:lastRenderedPageBreak/>
        <w:t>2.</w:t>
      </w:r>
      <w:r w:rsidR="00E96DD8">
        <w:rPr>
          <w:lang w:val="es-ES"/>
        </w:rPr>
        <w:t>5</w:t>
      </w:r>
      <w:r>
        <w:rPr>
          <w:lang w:val="es-ES"/>
        </w:rPr>
        <w:t>.1.</w:t>
      </w:r>
      <w:r w:rsidRPr="007E48E2">
        <w:rPr>
          <w:lang w:val="es-ES"/>
        </w:rPr>
        <w:t xml:space="preserve"> Real Media Player</w:t>
      </w:r>
      <w:bookmarkEnd w:id="50"/>
    </w:p>
    <w:p w14:paraId="3092A754" w14:textId="77777777"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14:paraId="052A1969" w14:textId="77777777"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14:paraId="3B1D8718" w14:textId="77777777" w:rsidR="009A106D" w:rsidRDefault="00B23E60" w:rsidP="00460025">
      <w:pPr>
        <w:pStyle w:val="Epgrafe"/>
        <w:jc w:val="center"/>
      </w:pPr>
      <w:bookmarkStart w:id="51" w:name="_Toc276683970"/>
      <w:bookmarkStart w:id="52" w:name="_Toc278830424"/>
      <w:r>
        <w:t xml:space="preserve">Ilustración </w:t>
      </w:r>
      <w:r w:rsidR="000C7FF5">
        <w:fldChar w:fldCharType="begin"/>
      </w:r>
      <w:r>
        <w:instrText xml:space="preserve"> SEQ Ilustración \* ARABIC </w:instrText>
      </w:r>
      <w:r w:rsidR="000C7FF5">
        <w:fldChar w:fldCharType="separate"/>
      </w:r>
      <w:r w:rsidR="007D5A2D">
        <w:rPr>
          <w:noProof/>
        </w:rPr>
        <w:t>8</w:t>
      </w:r>
      <w:r w:rsidR="000C7FF5">
        <w:fldChar w:fldCharType="end"/>
      </w:r>
      <w:r>
        <w:t xml:space="preserve"> - Real Player 11</w:t>
      </w:r>
      <w:bookmarkEnd w:id="51"/>
      <w:bookmarkEnd w:id="52"/>
    </w:p>
    <w:p w14:paraId="76D4752A" w14:textId="77777777" w:rsidR="00B23E60" w:rsidRDefault="00E06820" w:rsidP="00B23E60">
      <w:pPr>
        <w:pStyle w:val="Epgrafe"/>
        <w:jc w:val="center"/>
      </w:pPr>
      <w:hyperlink r:id="rId39" w:history="1">
        <w:r w:rsidR="00B23E60">
          <w:rPr>
            <w:rStyle w:val="Hipervnculo"/>
          </w:rPr>
          <w:t>http://www.real.com/</w:t>
        </w:r>
      </w:hyperlink>
    </w:p>
    <w:p w14:paraId="4F9FB71B" w14:textId="77777777" w:rsidR="009A106D" w:rsidRPr="00460025" w:rsidRDefault="009A106D" w:rsidP="00460025">
      <w:pPr>
        <w:rPr>
          <w:lang w:eastAsia="en-US"/>
        </w:rPr>
      </w:pPr>
    </w:p>
    <w:p w14:paraId="3D40618C" w14:textId="77777777" w:rsidR="007C0EE8" w:rsidRPr="007E48E2" w:rsidRDefault="003B2254" w:rsidP="007C0EE8">
      <w:pPr>
        <w:pStyle w:val="Subttulo"/>
        <w:outlineLvl w:val="2"/>
        <w:rPr>
          <w:lang w:val="es-ES"/>
        </w:rPr>
      </w:pPr>
      <w:bookmarkStart w:id="53" w:name="_Toc266039174"/>
      <w:bookmarkStart w:id="54" w:name="_Toc279316314"/>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14:paraId="69EB106C" w14:textId="77777777"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14:paraId="79E1F3E5" w14:textId="77777777"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14:paraId="6C569146" w14:textId="77777777" w:rsidR="009A106D" w:rsidRDefault="00872F06" w:rsidP="00460025">
      <w:pPr>
        <w:pStyle w:val="Epgrafe"/>
        <w:jc w:val="center"/>
      </w:pPr>
      <w:bookmarkStart w:id="55" w:name="_Toc276683971"/>
      <w:bookmarkStart w:id="56" w:name="_Toc278830425"/>
      <w:r>
        <w:t xml:space="preserve">Ilustración </w:t>
      </w:r>
      <w:r w:rsidR="000C7FF5">
        <w:fldChar w:fldCharType="begin"/>
      </w:r>
      <w:r>
        <w:instrText xml:space="preserve"> SEQ Ilustración \* ARABIC </w:instrText>
      </w:r>
      <w:r w:rsidR="000C7FF5">
        <w:fldChar w:fldCharType="separate"/>
      </w:r>
      <w:r w:rsidR="007D5A2D">
        <w:rPr>
          <w:noProof/>
        </w:rPr>
        <w:t>9</w:t>
      </w:r>
      <w:r w:rsidR="000C7FF5">
        <w:fldChar w:fldCharType="end"/>
      </w:r>
      <w:r>
        <w:t xml:space="preserve"> - </w:t>
      </w:r>
      <w:r w:rsidRPr="009849ED">
        <w:t>Presentación de Windows Media Center en Windows 7</w:t>
      </w:r>
      <w:bookmarkEnd w:id="55"/>
      <w:bookmarkEnd w:id="56"/>
    </w:p>
    <w:p w14:paraId="501018A6" w14:textId="77777777" w:rsidR="009A106D" w:rsidRPr="00460025" w:rsidRDefault="009A106D" w:rsidP="00460025">
      <w:pPr>
        <w:pStyle w:val="Ttulo7"/>
        <w:rPr>
          <w:lang w:val="es-ES"/>
        </w:rPr>
      </w:pPr>
    </w:p>
    <w:p w14:paraId="148E79A4" w14:textId="77777777" w:rsidR="007C0EE8" w:rsidRDefault="007C0EE8" w:rsidP="007C0EE8">
      <w:pPr>
        <w:rPr>
          <w:b/>
          <w:szCs w:val="24"/>
        </w:rPr>
      </w:pPr>
    </w:p>
    <w:p w14:paraId="38DD3A2E" w14:textId="77777777" w:rsidR="007C0EE8" w:rsidRDefault="007C0EE8" w:rsidP="007C0EE8">
      <w:pPr>
        <w:rPr>
          <w:b/>
          <w:sz w:val="27"/>
        </w:rPr>
      </w:pPr>
    </w:p>
    <w:p w14:paraId="1A0DD9FE" w14:textId="77777777" w:rsidR="007C0EE8" w:rsidRPr="007E48E2" w:rsidRDefault="003B2254" w:rsidP="007C0EE8">
      <w:pPr>
        <w:pStyle w:val="Subttulo"/>
        <w:outlineLvl w:val="2"/>
        <w:rPr>
          <w:lang w:val="es-ES"/>
        </w:rPr>
      </w:pPr>
      <w:bookmarkStart w:id="57" w:name="_Toc266039176"/>
      <w:bookmarkStart w:id="58" w:name="_Toc279316315"/>
      <w:r>
        <w:rPr>
          <w:lang w:val="es-ES"/>
        </w:rPr>
        <w:lastRenderedPageBreak/>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57"/>
      <w:bookmarkEnd w:id="58"/>
    </w:p>
    <w:p w14:paraId="2070B29A" w14:textId="77777777"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14:paraId="1E8082CF" w14:textId="77777777"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14:paraId="4326EFE7" w14:textId="77777777" w:rsidR="009A106D" w:rsidRDefault="00872F06" w:rsidP="00460025">
      <w:pPr>
        <w:pStyle w:val="Epgrafe"/>
        <w:jc w:val="center"/>
      </w:pPr>
      <w:bookmarkStart w:id="59" w:name="_Toc278830426"/>
      <w:r>
        <w:t xml:space="preserve">Ilustración </w:t>
      </w:r>
      <w:r w:rsidR="000C7FF5">
        <w:fldChar w:fldCharType="begin"/>
      </w:r>
      <w:r>
        <w:instrText xml:space="preserve"> SEQ Ilustración \* ARABIC </w:instrText>
      </w:r>
      <w:r w:rsidR="000C7FF5">
        <w:fldChar w:fldCharType="separate"/>
      </w:r>
      <w:r w:rsidR="007D5A2D">
        <w:rPr>
          <w:noProof/>
        </w:rPr>
        <w:t>10</w:t>
      </w:r>
      <w:r w:rsidR="000C7FF5">
        <w:fldChar w:fldCharType="end"/>
      </w:r>
      <w:r>
        <w:t xml:space="preserve"> - </w:t>
      </w:r>
      <w:r w:rsidRPr="00F77C06">
        <w:t>Reproductor Quicktime 7</w:t>
      </w:r>
      <w:bookmarkEnd w:id="59"/>
    </w:p>
    <w:p w14:paraId="47CE4D4E" w14:textId="77777777" w:rsidR="007C0EE8" w:rsidRPr="003E7A01" w:rsidRDefault="00A4311D" w:rsidP="007C0EE8">
      <w:pPr>
        <w:pStyle w:val="Subttulo"/>
        <w:outlineLvl w:val="2"/>
      </w:pPr>
      <w:r w:rsidRPr="00460025">
        <w:rPr>
          <w:sz w:val="27"/>
          <w:lang w:val="es-ES"/>
        </w:rPr>
        <w:br w:type="page"/>
      </w:r>
      <w:bookmarkStart w:id="60" w:name="_Toc266039177"/>
      <w:bookmarkStart w:id="61" w:name="_Toc279316316"/>
      <w:r w:rsidR="007C0EE8" w:rsidRPr="003E7A01">
        <w:lastRenderedPageBreak/>
        <w:t>2.</w:t>
      </w:r>
      <w:r w:rsidR="00E96DD8">
        <w:t>5</w:t>
      </w:r>
      <w:r w:rsidR="00852685">
        <w:t>.</w:t>
      </w:r>
      <w:r w:rsidR="007C0EE8" w:rsidRPr="003E7A01">
        <w:t>4</w:t>
      </w:r>
      <w:r w:rsidR="00852685">
        <w:t>.</w:t>
      </w:r>
      <w:r w:rsidR="007C0EE8" w:rsidRPr="003E7A01">
        <w:t xml:space="preserve"> Adobe Flash</w:t>
      </w:r>
      <w:bookmarkEnd w:id="60"/>
      <w:bookmarkEnd w:id="61"/>
    </w:p>
    <w:p w14:paraId="507881C0" w14:textId="1C8724EF"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14:paraId="3A16897A" w14:textId="77777777"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14:paraId="0DA4E849" w14:textId="77777777" w:rsidR="007C0EE8" w:rsidRPr="007E48E2" w:rsidRDefault="007C0EE8" w:rsidP="007C0EE8">
      <w:pPr>
        <w:pStyle w:val="Subttulo"/>
        <w:rPr>
          <w:lang w:val="es-ES"/>
        </w:rPr>
      </w:pPr>
      <w:r w:rsidRPr="007E48E2">
        <w:rPr>
          <w:lang w:val="es-ES"/>
        </w:rPr>
        <w:t>Flowplayer</w:t>
      </w:r>
    </w:p>
    <w:p w14:paraId="0A6FFFA1" w14:textId="77777777"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14:paraId="05AE856E" w14:textId="77777777" w:rsidR="007C0EE8" w:rsidRDefault="007C0EE8" w:rsidP="007C0EE8">
      <w:r>
        <w:t>Algunas de las características incluyen alto nivel de posibilidades de personalización, una API javascript, arquitectura de plugins y el apoyo a diversos servidores de streaming.</w:t>
      </w:r>
    </w:p>
    <w:p w14:paraId="13417A72" w14:textId="77777777" w:rsidR="007C0EE8" w:rsidRPr="007E48E2" w:rsidRDefault="007C0EE8" w:rsidP="009926F6">
      <w:pPr>
        <w:pStyle w:val="Subttulo"/>
      </w:pPr>
      <w:r w:rsidRPr="00460025">
        <w:rPr>
          <w:lang w:val="es-ES"/>
        </w:rPr>
        <w:br w:type="page"/>
      </w:r>
      <w:r w:rsidRPr="007E48E2">
        <w:lastRenderedPageBreak/>
        <w:t>JWPlayer</w:t>
      </w:r>
    </w:p>
    <w:p w14:paraId="520324B4" w14:textId="77777777"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14:paraId="5DA3FD8F" w14:textId="77777777" w:rsidR="007C0EE8" w:rsidRDefault="007C0EE8" w:rsidP="007C0EE8">
      <w:r>
        <w:t>Además, JW Player admite RTMP, HTTP, transmisión en vivo, formatos de listas diferentes, una amplia gama de ajustes y una extensa API de JavaScript.</w:t>
      </w:r>
    </w:p>
    <w:p w14:paraId="77432D90" w14:textId="77777777"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14:paraId="6737EC9D" w14:textId="77777777"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14:paraId="677D3440" w14:textId="77777777" w:rsidR="009A106D" w:rsidRDefault="00872F06" w:rsidP="00460025">
      <w:pPr>
        <w:pStyle w:val="Epgrafe"/>
        <w:jc w:val="center"/>
      </w:pPr>
      <w:bookmarkStart w:id="62" w:name="_Toc278830427"/>
      <w:r>
        <w:t xml:space="preserve">Ilustración </w:t>
      </w:r>
      <w:r w:rsidR="000C7FF5">
        <w:fldChar w:fldCharType="begin"/>
      </w:r>
      <w:r>
        <w:instrText xml:space="preserve"> SEQ Ilustración \* ARABIC </w:instrText>
      </w:r>
      <w:r w:rsidR="000C7FF5">
        <w:fldChar w:fldCharType="separate"/>
      </w:r>
      <w:r w:rsidR="007D5A2D">
        <w:rPr>
          <w:noProof/>
        </w:rPr>
        <w:t>11</w:t>
      </w:r>
      <w:r w:rsidR="000C7FF5">
        <w:fldChar w:fldCharType="end"/>
      </w:r>
      <w:r>
        <w:t xml:space="preserve">- </w:t>
      </w:r>
      <w:r w:rsidRPr="000618C3">
        <w:t>JW Player</w:t>
      </w:r>
      <w:bookmarkEnd w:id="62"/>
    </w:p>
    <w:p w14:paraId="494A66B2" w14:textId="77777777" w:rsidR="007C0EE8" w:rsidRPr="007C0EE8" w:rsidRDefault="007C0EE8" w:rsidP="007C0EE8">
      <w:pPr>
        <w:pStyle w:val="Epgrafe"/>
        <w:jc w:val="center"/>
      </w:pPr>
      <w:bookmarkStart w:id="63" w:name="_Toc266039203"/>
      <w:r w:rsidRPr="007C0EE8">
        <w:t xml:space="preserve">- </w:t>
      </w:r>
      <w:hyperlink r:id="rId43" w:history="1">
        <w:r w:rsidRPr="007C0EE8">
          <w:rPr>
            <w:rStyle w:val="Hipervnculo"/>
          </w:rPr>
          <w:t>http://www.longtailvideo.com</w:t>
        </w:r>
        <w:bookmarkEnd w:id="63"/>
      </w:hyperlink>
    </w:p>
    <w:p w14:paraId="4652A6A3" w14:textId="77777777" w:rsidR="009A106D" w:rsidRDefault="00872F06" w:rsidP="00460025">
      <w:pPr>
        <w:pStyle w:val="Subttulo"/>
      </w:pPr>
      <w:r>
        <w:br w:type="page"/>
      </w:r>
      <w:r w:rsidR="007C0EE8" w:rsidRPr="007C0EE8">
        <w:lastRenderedPageBreak/>
        <w:t>Open Video Player</w:t>
      </w:r>
    </w:p>
    <w:p w14:paraId="6BCF8B3C" w14:textId="77777777" w:rsidR="00A4311D" w:rsidRPr="007C0EE8" w:rsidRDefault="00A4311D" w:rsidP="007C0EE8">
      <w:pPr>
        <w:spacing w:before="0" w:after="0" w:line="240" w:lineRule="auto"/>
        <w:jc w:val="left"/>
        <w:rPr>
          <w:b/>
        </w:rPr>
      </w:pPr>
    </w:p>
    <w:p w14:paraId="141D7CB4" w14:textId="77777777"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14:paraId="4A45BB44" w14:textId="77777777"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14:paraId="702DEA2E" w14:textId="77777777"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14:paraId="2C7DD5AE" w14:textId="77777777" w:rsidR="007C0EE8" w:rsidRPr="007E48E2" w:rsidRDefault="007C0EE8" w:rsidP="007C0EE8">
      <w:pPr>
        <w:pStyle w:val="Subttulo"/>
        <w:outlineLvl w:val="2"/>
        <w:rPr>
          <w:lang w:val="es-ES"/>
        </w:rPr>
      </w:pPr>
    </w:p>
    <w:p w14:paraId="727B4E7F" w14:textId="77777777" w:rsidR="007C0EE8" w:rsidRPr="007E48E2" w:rsidRDefault="007C0EE8" w:rsidP="007C0EE8">
      <w:pPr>
        <w:pStyle w:val="Subttulo"/>
        <w:outlineLvl w:val="2"/>
        <w:rPr>
          <w:lang w:val="es-ES"/>
        </w:rPr>
      </w:pPr>
    </w:p>
    <w:p w14:paraId="7F7F599D" w14:textId="237C4D4E" w:rsidR="007C0EE8" w:rsidRPr="007E48E2" w:rsidRDefault="007C0EE8" w:rsidP="007C0EE8">
      <w:pPr>
        <w:pStyle w:val="Subttulo"/>
        <w:outlineLvl w:val="2"/>
        <w:rPr>
          <w:lang w:val="es-ES"/>
        </w:rPr>
      </w:pPr>
      <w:r>
        <w:rPr>
          <w:lang w:val="es-ES"/>
        </w:rPr>
        <w:br w:type="page"/>
      </w:r>
      <w:bookmarkStart w:id="64" w:name="_Toc266039178"/>
      <w:bookmarkStart w:id="65" w:name="_Toc279316317"/>
      <w:r w:rsidRPr="007E48E2">
        <w:rPr>
          <w:lang w:val="es-ES"/>
        </w:rPr>
        <w:lastRenderedPageBreak/>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4"/>
      <w:bookmarkEnd w:id="65"/>
    </w:p>
    <w:p w14:paraId="539DE96D" w14:textId="7958B8FE"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14:paraId="6C10CB25" w14:textId="77777777" w:rsidR="007C0EE8" w:rsidRDefault="007C0EE8" w:rsidP="007C0EE8">
      <w:r>
        <w:t xml:space="preserve">El grupo de trabajo HTML 5 incluye AOL, Apple, Google, IBM, Microsoft, Mozilla, Nokia, Opera, y muchos otros proveedores. </w:t>
      </w:r>
      <w:r>
        <w:rPr>
          <w:rStyle w:val="Refdenotaalpie"/>
        </w:rPr>
        <w:footnoteReference w:id="7"/>
      </w:r>
    </w:p>
    <w:p w14:paraId="5B4E2E65" w14:textId="77777777"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14:paraId="6156BE84" w14:textId="77777777" w:rsidR="009A106D" w:rsidRDefault="007C0EE8" w:rsidP="00460025">
      <w:pPr>
        <w:pStyle w:val="Subttulo"/>
        <w:outlineLvl w:val="1"/>
      </w:pPr>
      <w:r>
        <w:br w:type="page"/>
      </w:r>
      <w:bookmarkStart w:id="66" w:name="_Toc279316318"/>
      <w:r w:rsidR="003D5D52">
        <w:lastRenderedPageBreak/>
        <w:t>2.</w:t>
      </w:r>
      <w:r w:rsidR="00CF4C85">
        <w:t>6</w:t>
      </w:r>
      <w:r w:rsidR="003D5D52">
        <w:t xml:space="preserve">. </w:t>
      </w:r>
      <w:r w:rsidR="006E6582">
        <w:t>C</w:t>
      </w:r>
      <w:r w:rsidR="003D5D52">
        <w:t>onversión de videos</w:t>
      </w:r>
      <w:bookmarkEnd w:id="66"/>
    </w:p>
    <w:p w14:paraId="57D7C863" w14:textId="77777777"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14:paraId="0C2F502A" w14:textId="77777777" w:rsidR="009A106D" w:rsidRDefault="009A106D" w:rsidP="00460025"/>
    <w:p w14:paraId="0E2318B4" w14:textId="77777777"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14:paraId="737762C4" w14:textId="77777777" w:rsidR="009A106D" w:rsidRDefault="00BE6736" w:rsidP="00460025">
      <w:r>
        <w:t>Una tecnología que cumple estas condiciones es FFmpeg.</w:t>
      </w:r>
    </w:p>
    <w:p w14:paraId="4614EDF1" w14:textId="77777777" w:rsidR="009A106D" w:rsidRDefault="009A106D" w:rsidP="00460025"/>
    <w:p w14:paraId="2BF91064" w14:textId="77777777" w:rsidR="00510B88" w:rsidRPr="00A476A3" w:rsidRDefault="00510B88" w:rsidP="00510B88">
      <w:pPr>
        <w:pStyle w:val="Subttulo"/>
        <w:outlineLvl w:val="2"/>
      </w:pPr>
      <w:bookmarkStart w:id="67" w:name="_Toc266039182"/>
      <w:bookmarkStart w:id="68" w:name="_Toc279316319"/>
      <w:r>
        <w:t>2.</w:t>
      </w:r>
      <w:r w:rsidR="00CF4C85">
        <w:t>6</w:t>
      </w:r>
      <w:r w:rsidR="003D5D52">
        <w:t>.</w:t>
      </w:r>
      <w:r>
        <w:t>1</w:t>
      </w:r>
      <w:proofErr w:type="gramStart"/>
      <w:r w:rsidR="003D5D52">
        <w:t>.</w:t>
      </w:r>
      <w:r>
        <w:t>FFmpeg</w:t>
      </w:r>
      <w:bookmarkEnd w:id="68"/>
      <w:proofErr w:type="gramEnd"/>
    </w:p>
    <w:p w14:paraId="0CF69E01" w14:textId="77777777"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14:paraId="6C183F63" w14:textId="77777777" w:rsidR="00D43B4F" w:rsidRDefault="00D43B4F" w:rsidP="00483D1B">
      <w:r>
        <w:lastRenderedPageBreak/>
        <w:t>Cabe mencionar que muchos de los codecs se realizaron de desde cero y la visión de que este código sea altamente reutilizable.</w:t>
      </w:r>
    </w:p>
    <w:p w14:paraId="7944AD8D" w14:textId="77777777"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14:paraId="5AC2EC56" w14:textId="77777777"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14:paraId="02F191A9" w14:textId="77777777" w:rsidR="009A106D" w:rsidRDefault="00D84BC4" w:rsidP="00460025">
      <w:pPr>
        <w:pStyle w:val="Epgrafe"/>
        <w:jc w:val="center"/>
      </w:pPr>
      <w:bookmarkStart w:id="69" w:name="_Toc276683972"/>
      <w:bookmarkStart w:id="70" w:name="_Toc278830428"/>
      <w:r>
        <w:t xml:space="preserve">Ilustración </w:t>
      </w:r>
      <w:r w:rsidR="000C7FF5">
        <w:fldChar w:fldCharType="begin"/>
      </w:r>
      <w:r>
        <w:instrText xml:space="preserve"> SEQ Ilustración \* ARABIC </w:instrText>
      </w:r>
      <w:r w:rsidR="000C7FF5">
        <w:fldChar w:fldCharType="separate"/>
      </w:r>
      <w:r w:rsidR="007D5A2D">
        <w:rPr>
          <w:noProof/>
        </w:rPr>
        <w:t>12</w:t>
      </w:r>
      <w:r w:rsidR="000C7FF5">
        <w:fldChar w:fldCharType="end"/>
      </w:r>
      <w:r>
        <w:t xml:space="preserve"> - Esquema de componentes de FFmpeg</w:t>
      </w:r>
      <w:bookmarkEnd w:id="69"/>
      <w:bookmarkEnd w:id="70"/>
    </w:p>
    <w:p w14:paraId="086DC1E3" w14:textId="77777777" w:rsidR="00107078" w:rsidRPr="008551A5" w:rsidRDefault="00E06820" w:rsidP="00107078">
      <w:pPr>
        <w:pStyle w:val="Epgrafe"/>
        <w:jc w:val="center"/>
        <w:rPr>
          <w:noProof/>
          <w:sz w:val="24"/>
        </w:rPr>
      </w:pPr>
      <w:hyperlink r:id="rId46" w:history="1">
        <w:r w:rsidR="00BB2EFB" w:rsidRPr="00DA4F25">
          <w:rPr>
            <w:rStyle w:val="Hipervnculo"/>
            <w:lang w:val="es-ES"/>
          </w:rPr>
          <w:t>http://es.wikipedia.org/wiki/Archivo:FFmpeg.svg</w:t>
        </w:r>
      </w:hyperlink>
    </w:p>
    <w:p w14:paraId="75B3CB80" w14:textId="77777777" w:rsidR="006859D3" w:rsidRDefault="00B56667" w:rsidP="006859D3">
      <w:pPr>
        <w:pStyle w:val="Subttulo"/>
        <w:outlineLvl w:val="1"/>
      </w:pPr>
      <w:r>
        <w:br w:type="page"/>
      </w:r>
      <w:bookmarkStart w:id="71" w:name="_Toc279316320"/>
      <w:r w:rsidR="00155E35">
        <w:lastRenderedPageBreak/>
        <w:t>2.7.</w:t>
      </w:r>
      <w:r w:rsidR="006859D3">
        <w:t xml:space="preserve"> IPTV</w:t>
      </w:r>
      <w:bookmarkEnd w:id="71"/>
    </w:p>
    <w:p w14:paraId="0D92DA84" w14:textId="77777777"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14:paraId="55D5A93B" w14:textId="77777777" w:rsidR="006859D3" w:rsidRDefault="006859D3" w:rsidP="00460025">
      <w:pPr>
        <w:rPr>
          <w:rFonts w:cs="Arial"/>
        </w:rPr>
      </w:pPr>
      <w:r>
        <w:t>Formatos más ocupados son: H261, MPEG1, H263, MPEG2, MPEG3, MPEG4, WMV.</w:t>
      </w:r>
    </w:p>
    <w:p w14:paraId="00CA2DE1" w14:textId="77777777" w:rsidR="006859D3" w:rsidRDefault="006859D3" w:rsidP="00460025">
      <w:r>
        <w:br w:type="page"/>
      </w:r>
      <w:r>
        <w:lastRenderedPageBreak/>
        <w:t>La siguiente ilustración muestra el funcionamiento e infraestructura de los servicios de IPTV</w:t>
      </w:r>
    </w:p>
    <w:p w14:paraId="674EC45D" w14:textId="77777777"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14:paraId="53D00365" w14:textId="77777777" w:rsidR="009A106D" w:rsidRDefault="00BF06F7" w:rsidP="00460025">
      <w:pPr>
        <w:pStyle w:val="Epgrafe"/>
        <w:jc w:val="center"/>
        <w:rPr>
          <w:rFonts w:cs="Arial"/>
        </w:rPr>
      </w:pPr>
      <w:bookmarkStart w:id="72" w:name="_Toc276683973"/>
      <w:bookmarkStart w:id="73" w:name="_Toc278830429"/>
      <w:r>
        <w:t xml:space="preserve">Ilustración </w:t>
      </w:r>
      <w:r w:rsidR="000C7FF5">
        <w:fldChar w:fldCharType="begin"/>
      </w:r>
      <w:r>
        <w:instrText xml:space="preserve"> SEQ Ilustración \* ARABIC </w:instrText>
      </w:r>
      <w:r w:rsidR="000C7FF5">
        <w:fldChar w:fldCharType="separate"/>
      </w:r>
      <w:r w:rsidR="007D5A2D">
        <w:rPr>
          <w:noProof/>
        </w:rPr>
        <w:t>13</w:t>
      </w:r>
      <w:r w:rsidR="000C7FF5">
        <w:fldChar w:fldCharType="end"/>
      </w:r>
      <w:r>
        <w:t xml:space="preserve"> - Infraestructura de redes IPTV</w:t>
      </w:r>
      <w:bookmarkEnd w:id="72"/>
      <w:bookmarkEnd w:id="73"/>
    </w:p>
    <w:p w14:paraId="6E1F164D" w14:textId="77777777" w:rsidR="006859D3" w:rsidRPr="00460025" w:rsidRDefault="00E06820" w:rsidP="006859D3">
      <w:pPr>
        <w:pStyle w:val="Ttulo7"/>
        <w:rPr>
          <w:lang w:val="es-ES"/>
        </w:rPr>
      </w:pPr>
      <w:hyperlink r:id="rId48" w:history="1">
        <w:r w:rsidR="006859D3" w:rsidRPr="00460025">
          <w:rPr>
            <w:rStyle w:val="Hipervnculo"/>
            <w:rFonts w:cs="Arial"/>
            <w:lang w:val="es-ES"/>
          </w:rPr>
          <w:t>http://edna.dml.ce.sharif.edu/dmlsite/content/iptv</w:t>
        </w:r>
      </w:hyperlink>
    </w:p>
    <w:p w14:paraId="39A7754B" w14:textId="77777777" w:rsidR="009A106D" w:rsidRDefault="006859D3" w:rsidP="00460025">
      <w:pPr>
        <w:pStyle w:val="Subttulo"/>
        <w:outlineLvl w:val="1"/>
      </w:pPr>
      <w:r>
        <w:br w:type="page"/>
      </w:r>
      <w:bookmarkStart w:id="74" w:name="_Toc279316321"/>
      <w:r w:rsidR="007F68C8">
        <w:lastRenderedPageBreak/>
        <w:t>2.8. Metodología de Desarrollo</w:t>
      </w:r>
      <w:bookmarkEnd w:id="74"/>
    </w:p>
    <w:bookmarkEnd w:id="67"/>
    <w:p w14:paraId="684B98AF" w14:textId="77777777"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14:paraId="372D54A1" w14:textId="77777777"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14:paraId="61148345" w14:textId="77777777"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14:paraId="6AFCE5A6" w14:textId="77777777" w:rsidR="007C0EE8" w:rsidRPr="00531853" w:rsidRDefault="007C0EE8" w:rsidP="006859D3">
      <w:pPr>
        <w:pStyle w:val="Subttulo"/>
        <w:outlineLvl w:val="2"/>
      </w:pPr>
      <w:r>
        <w:br w:type="page"/>
      </w:r>
      <w:bookmarkStart w:id="75" w:name="_Toc266039184"/>
      <w:bookmarkStart w:id="76" w:name="_Toc279316322"/>
      <w:r w:rsidRPr="00531853">
        <w:lastRenderedPageBreak/>
        <w:t>2.</w:t>
      </w:r>
      <w:r w:rsidR="00B60CF3">
        <w:t>8</w:t>
      </w:r>
      <w:r w:rsidRPr="00531853">
        <w:t>.</w:t>
      </w:r>
      <w:r w:rsidR="00B60CF3">
        <w:t>1</w:t>
      </w:r>
      <w:r w:rsidR="008867A5">
        <w:t>.</w:t>
      </w:r>
      <w:r w:rsidRPr="00531853">
        <w:t xml:space="preserve"> Extreme Programming</w:t>
      </w:r>
      <w:bookmarkEnd w:id="75"/>
      <w:bookmarkEnd w:id="76"/>
    </w:p>
    <w:p w14:paraId="03030D9D" w14:textId="77777777"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14:paraId="272E00B3" w14:textId="77777777"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14:paraId="2ADDA381" w14:textId="77777777" w:rsidR="009C31E1" w:rsidRDefault="009C31E1">
      <w:pPr>
        <w:suppressAutoHyphens w:val="0"/>
        <w:spacing w:before="0" w:after="0" w:line="240" w:lineRule="auto"/>
        <w:jc w:val="left"/>
      </w:pPr>
    </w:p>
    <w:p w14:paraId="13D6597E" w14:textId="77777777" w:rsidR="007C0EE8" w:rsidRPr="00621B28" w:rsidRDefault="007C0EE8" w:rsidP="00460025">
      <w:r w:rsidRPr="00621B28">
        <w:t>Algun</w:t>
      </w:r>
      <w:r>
        <w:t>a</w:t>
      </w:r>
      <w:r w:rsidRPr="00621B28">
        <w:t xml:space="preserve">s </w:t>
      </w:r>
      <w:r>
        <w:t>Características</w:t>
      </w:r>
      <w:r w:rsidRPr="00621B28">
        <w:t xml:space="preserve"> de XP</w:t>
      </w:r>
    </w:p>
    <w:p w14:paraId="2133F125"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14:paraId="60B6DF0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14:paraId="6296C710" w14:textId="77777777"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14:paraId="4D5FA181"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14:paraId="68C3B2E5"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14:paraId="36B2DDA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14:paraId="06EDF6B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14:paraId="721E4994"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14:paraId="0EF9AC14"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14:paraId="1B4B31BE"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14:paraId="2EBFFB8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14:paraId="162111AF" w14:textId="77777777"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14:paraId="0DB01D6D" w14:textId="77777777" w:rsidR="00460025" w:rsidRDefault="00460025">
      <w:pPr>
        <w:suppressAutoHyphens w:val="0"/>
        <w:spacing w:before="0" w:after="0" w:line="240" w:lineRule="auto"/>
        <w:jc w:val="left"/>
        <w:rPr>
          <w:rFonts w:eastAsia="Times New Roman" w:cs="Times New Roman"/>
          <w:b/>
          <w:sz w:val="28"/>
          <w:szCs w:val="24"/>
        </w:rPr>
      </w:pPr>
      <w:r>
        <w:lastRenderedPageBreak/>
        <w:br w:type="page"/>
      </w:r>
    </w:p>
    <w:p w14:paraId="38659093" w14:textId="77777777" w:rsidR="00245FC0" w:rsidRDefault="00F21C81" w:rsidP="00460025">
      <w:pPr>
        <w:pStyle w:val="Subttulo"/>
        <w:outlineLvl w:val="2"/>
      </w:pPr>
      <w:bookmarkStart w:id="77" w:name="_Toc279316323"/>
      <w:r>
        <w:lastRenderedPageBreak/>
        <w:t>2.</w:t>
      </w:r>
      <w:r w:rsidR="00B60CF3">
        <w:t>8.2</w:t>
      </w:r>
      <w:proofErr w:type="gramStart"/>
      <w:r w:rsidR="008867A5">
        <w:t>.</w:t>
      </w:r>
      <w:r w:rsidR="00245FC0">
        <w:t>Scrum</w:t>
      </w:r>
      <w:bookmarkEnd w:id="77"/>
      <w:proofErr w:type="gramEnd"/>
    </w:p>
    <w:p w14:paraId="2B68372A" w14:textId="77777777"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14:paraId="5818FEFA" w14:textId="77777777" w:rsidR="00245FC0" w:rsidRDefault="00245FC0" w:rsidP="00245FC0">
      <w:r>
        <w:t xml:space="preserve">Scrum se basa en la actitud y los principios de las personas para llevar adelante el proyecto, estos principios son esenciales para el desarrollo </w:t>
      </w:r>
      <w:proofErr w:type="gramStart"/>
      <w:r>
        <w:t>ágil</w:t>
      </w:r>
      <w:r w:rsidR="00CC5BD0">
        <w:t xml:space="preserve"> .</w:t>
      </w:r>
      <w:proofErr w:type="gramEnd"/>
    </w:p>
    <w:p w14:paraId="51FAA9EA" w14:textId="77777777"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14:paraId="185561D5" w14:textId="77777777"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14:paraId="1E96EA78" w14:textId="77777777"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14:paraId="1EADB904" w14:textId="77777777"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14:paraId="099F8382" w14:textId="77777777"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14:paraId="4784B66B" w14:textId="77777777" w:rsidR="00D20981" w:rsidRDefault="00D20981" w:rsidP="00D20981">
      <w:pPr>
        <w:pStyle w:val="Subttulo"/>
      </w:pPr>
    </w:p>
    <w:p w14:paraId="4956F672" w14:textId="77777777" w:rsidR="00D20981" w:rsidRDefault="00D20981" w:rsidP="00D20981">
      <w:pPr>
        <w:pStyle w:val="Subttulo"/>
      </w:pPr>
      <w:r>
        <w:t>Roles en Scrum</w:t>
      </w:r>
    </w:p>
    <w:p w14:paraId="28394982" w14:textId="77777777" w:rsidR="000B4B81" w:rsidRPr="000B4B81" w:rsidRDefault="000B4B81" w:rsidP="00D20981">
      <w:pPr>
        <w:pStyle w:val="Subttulo"/>
      </w:pPr>
      <w:r w:rsidRPr="000B4B81">
        <w:t>Roles "Cerdo"</w:t>
      </w:r>
    </w:p>
    <w:p w14:paraId="38C5CEC1" w14:textId="77777777" w:rsidR="000B4B81" w:rsidRPr="000B4B81" w:rsidRDefault="000B4B81" w:rsidP="00D20981">
      <w:r w:rsidRPr="000B4B81">
        <w:t>Los Cerdos son los que están comprometidos con el proyecto y el proceso Scrum; ellos son los que "ponen el jamón en el plato".</w:t>
      </w:r>
    </w:p>
    <w:p w14:paraId="17998361" w14:textId="77777777" w:rsidR="000B4B81" w:rsidRPr="000B4B81" w:rsidRDefault="000B4B81" w:rsidP="00D20981">
      <w:r w:rsidRPr="000B4B81">
        <w:t>ProductOwner</w:t>
      </w:r>
    </w:p>
    <w:p w14:paraId="7751DBBA" w14:textId="77777777"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14:paraId="1A677751" w14:textId="77777777" w:rsidR="000B4B81" w:rsidRPr="000B4B81" w:rsidRDefault="000B4B81" w:rsidP="00D20981">
      <w:r w:rsidRPr="000B4B81">
        <w:t>ScrumMaster (o Facilitador)</w:t>
      </w:r>
    </w:p>
    <w:p w14:paraId="0E5924F0" w14:textId="77777777"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14:paraId="0CEABBBF" w14:textId="77777777" w:rsidR="000B4B81" w:rsidRPr="000B4B81" w:rsidRDefault="000B4B81" w:rsidP="00D20981">
      <w:r w:rsidRPr="000B4B81">
        <w:t>Equipo</w:t>
      </w:r>
    </w:p>
    <w:p w14:paraId="2431367A" w14:textId="77777777"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14:paraId="0F03A09E" w14:textId="77777777" w:rsidR="000B4B81" w:rsidRPr="000B4B81" w:rsidRDefault="000B4B81" w:rsidP="00D20981">
      <w:r w:rsidRPr="000B4B81">
        <w:t>Roles "Gallina"</w:t>
      </w:r>
    </w:p>
    <w:p w14:paraId="19358D04" w14:textId="77777777" w:rsidR="002E7305" w:rsidRDefault="000B4B81" w:rsidP="00D20981">
      <w:r w:rsidRPr="000B4B81">
        <w:t xml:space="preserve">Los roles gallina en realidad no son parte del proceso Scrum, pero deben tenerse en cuenta. </w:t>
      </w:r>
    </w:p>
    <w:p w14:paraId="366F8E19" w14:textId="77777777" w:rsidR="000B4B81" w:rsidRDefault="000B4B81" w:rsidP="00D20981">
      <w:r w:rsidRPr="000B4B81">
        <w:t>La gallina alimenta al proyecto "poniendo huevos", no se ve comprometida como el cerdo que va al matadero.</w:t>
      </w:r>
    </w:p>
    <w:p w14:paraId="70AB1F09" w14:textId="77777777" w:rsidR="00CC5BD0" w:rsidRDefault="00B60CF3" w:rsidP="00460025">
      <w:pPr>
        <w:pStyle w:val="Subttulo"/>
        <w:outlineLvl w:val="2"/>
      </w:pPr>
      <w:bookmarkStart w:id="78" w:name="_Toc279316324"/>
      <w:r>
        <w:t>2.8.3</w:t>
      </w:r>
      <w:proofErr w:type="gramStart"/>
      <w:r w:rsidR="008867A5">
        <w:t>.</w:t>
      </w:r>
      <w:r w:rsidR="00665B89">
        <w:t>Software</w:t>
      </w:r>
      <w:proofErr w:type="gramEnd"/>
      <w:r w:rsidR="00665B89">
        <w:t xml:space="preserve"> Libre</w:t>
      </w:r>
      <w:bookmarkEnd w:id="78"/>
    </w:p>
    <w:p w14:paraId="6FD280D2" w14:textId="77777777" w:rsidR="00460025" w:rsidRDefault="00460025" w:rsidP="00460025">
      <w:r>
        <w:t>Es importante mencionar que en el presente proyecto se utilizará el modelo de software libre.</w:t>
      </w:r>
    </w:p>
    <w:p w14:paraId="79A4EF7F" w14:textId="77777777"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14:paraId="4784DB0A" w14:textId="77777777" w:rsidR="00CC5BD0" w:rsidRDefault="004D680B" w:rsidP="00460025">
      <w:r>
        <w:lastRenderedPageBreak/>
        <w:t>Al respecto</w:t>
      </w:r>
      <w:proofErr w:type="gramStart"/>
      <w:r w:rsidR="00460025">
        <w:t>,se</w:t>
      </w:r>
      <w:proofErr w:type="gramEnd"/>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14:paraId="4ED3EADE" w14:textId="77777777" w:rsidR="00C2697B" w:rsidRDefault="00C2697B" w:rsidP="00460025"/>
    <w:p w14:paraId="32E6377E" w14:textId="77777777"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14:paraId="44EBA561" w14:textId="77777777" w:rsidR="004D680B" w:rsidRPr="00460025" w:rsidRDefault="004D680B" w:rsidP="00460025">
      <w:pPr>
        <w:pStyle w:val="Prrafodelista"/>
        <w:numPr>
          <w:ilvl w:val="0"/>
          <w:numId w:val="31"/>
        </w:numPr>
      </w:pPr>
      <w:r w:rsidRPr="00460025">
        <w:t>Los buenos programadores saben qué escribir. Los mejores, qué reescribir (y reutilizar).</w:t>
      </w:r>
    </w:p>
    <w:p w14:paraId="1F345474" w14:textId="77777777" w:rsidR="00C2697B" w:rsidRDefault="004D680B" w:rsidP="00460025">
      <w:pPr>
        <w:pStyle w:val="Prrafodelista"/>
        <w:numPr>
          <w:ilvl w:val="0"/>
          <w:numId w:val="31"/>
        </w:numPr>
      </w:pPr>
      <w:r w:rsidRPr="00460025">
        <w:t>Considere desecharlo; de todos modos tendrá que hacerlo</w:t>
      </w:r>
    </w:p>
    <w:p w14:paraId="3598B44B" w14:textId="77777777" w:rsidR="004D680B" w:rsidRPr="00460025" w:rsidRDefault="004D680B" w:rsidP="00460025">
      <w:pPr>
        <w:pStyle w:val="Prrafodelista"/>
        <w:numPr>
          <w:ilvl w:val="0"/>
          <w:numId w:val="31"/>
        </w:numPr>
      </w:pPr>
      <w:r w:rsidRPr="00460025">
        <w:t>Si tienes la actitud adecuada, encontrarás problemas interesantes.</w:t>
      </w:r>
    </w:p>
    <w:p w14:paraId="3E496608" w14:textId="77777777"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14:paraId="20DC1102" w14:textId="77777777"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14:paraId="358533DF" w14:textId="77777777" w:rsidR="004D680B" w:rsidRPr="00460025" w:rsidRDefault="004D680B" w:rsidP="00460025">
      <w:pPr>
        <w:pStyle w:val="Prrafodelista"/>
        <w:numPr>
          <w:ilvl w:val="0"/>
          <w:numId w:val="31"/>
        </w:numPr>
      </w:pPr>
      <w:r w:rsidRPr="00460025">
        <w:t>Libere rápido y a menudo, y escuche a sus clientes.</w:t>
      </w:r>
    </w:p>
    <w:p w14:paraId="5223CA0D" w14:textId="77777777"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14:paraId="420B3EF9" w14:textId="77777777"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14:paraId="447B9FA9" w14:textId="77777777"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14:paraId="55A901FE" w14:textId="77777777"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14:paraId="4FBE40D1" w14:textId="77777777"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14:paraId="50C98012" w14:textId="77777777"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14:paraId="5D430CD4" w14:textId="77777777"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14:paraId="704FF622" w14:textId="77777777"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14:paraId="46A25D61" w14:textId="77777777"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14:paraId="5DE522C9" w14:textId="77777777"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14:paraId="3A745CF9" w14:textId="77777777"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14:paraId="1D1FA223" w14:textId="77777777" w:rsidR="00CC5BD0" w:rsidRPr="00CC5BD0" w:rsidRDefault="00CC5BD0" w:rsidP="00460025"/>
    <w:p w14:paraId="619BDED9" w14:textId="77777777" w:rsidR="00C2697B" w:rsidRDefault="00C2697B">
      <w:pPr>
        <w:suppressAutoHyphens w:val="0"/>
        <w:spacing w:before="0" w:after="0" w:line="240" w:lineRule="auto"/>
        <w:jc w:val="left"/>
        <w:rPr>
          <w:rFonts w:eastAsia="Times New Roman" w:cs="Times New Roman"/>
          <w:b/>
          <w:sz w:val="28"/>
          <w:szCs w:val="24"/>
        </w:rPr>
      </w:pPr>
      <w:r>
        <w:br w:type="page"/>
      </w:r>
    </w:p>
    <w:p w14:paraId="33C10546" w14:textId="77777777" w:rsidR="00665B89" w:rsidRDefault="00665B89" w:rsidP="00460025">
      <w:pPr>
        <w:pStyle w:val="Subttulo"/>
        <w:outlineLvl w:val="2"/>
      </w:pPr>
      <w:bookmarkStart w:id="79" w:name="_Toc279316325"/>
      <w:r>
        <w:lastRenderedPageBreak/>
        <w:t>2.8.3.1</w:t>
      </w:r>
      <w:r w:rsidR="008867A5">
        <w:t>.</w:t>
      </w:r>
      <w:r>
        <w:t xml:space="preserve"> Licencia GNU GPL v2</w:t>
      </w:r>
      <w:bookmarkEnd w:id="79"/>
    </w:p>
    <w:p w14:paraId="0EF40B20" w14:textId="77777777" w:rsidR="00665B89" w:rsidRDefault="00665B89" w:rsidP="00460025">
      <w:r>
        <w:t>El proyecto</w:t>
      </w:r>
      <w:r w:rsidR="00460025">
        <w:t xml:space="preserve"> a desarrollar</w:t>
      </w:r>
      <w:r>
        <w:t xml:space="preserve"> estará liberado bajo la licencia GNU GPL v2.</w:t>
      </w:r>
    </w:p>
    <w:p w14:paraId="435B830C" w14:textId="77777777"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14:paraId="28BF3495" w14:textId="77777777"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14:paraId="4A510E12" w14:textId="77777777"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14:paraId="2295AF7E" w14:textId="77777777"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14:paraId="637A3E47" w14:textId="77777777" w:rsidR="003607CB" w:rsidRDefault="003607CB" w:rsidP="003607CB">
      <w:pPr>
        <w:pStyle w:val="Subttulo"/>
        <w:outlineLvl w:val="1"/>
      </w:pPr>
      <w:bookmarkStart w:id="80" w:name="_Toc279316326"/>
      <w:r>
        <w:lastRenderedPageBreak/>
        <w:t>2.9. Frameworks</w:t>
      </w:r>
      <w:bookmarkEnd w:id="80"/>
    </w:p>
    <w:p w14:paraId="63B40AE6" w14:textId="77777777"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14:paraId="0D1302FB" w14:textId="77777777"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14:paraId="2D662077" w14:textId="77777777"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14:paraId="41F8416F" w14:textId="77777777"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14:paraId="6BF30EBF" w14:textId="77777777" w:rsidR="003607CB" w:rsidRDefault="003607CB" w:rsidP="003607CB">
      <w:pPr>
        <w:pStyle w:val="Subttulo"/>
        <w:outlineLvl w:val="1"/>
      </w:pPr>
    </w:p>
    <w:p w14:paraId="6689A3E7" w14:textId="77777777" w:rsidR="003607CB" w:rsidRPr="00BE13A4" w:rsidRDefault="003607CB" w:rsidP="003607CB">
      <w:pPr>
        <w:pStyle w:val="Subttulo"/>
        <w:outlineLvl w:val="2"/>
        <w:rPr>
          <w:u w:val="single"/>
        </w:rPr>
      </w:pPr>
      <w:r>
        <w:br w:type="page"/>
      </w:r>
      <w:bookmarkStart w:id="81" w:name="_Toc279316327"/>
      <w:r>
        <w:lastRenderedPageBreak/>
        <w:t>2.9.1. Zend Framework</w:t>
      </w:r>
      <w:bookmarkEnd w:id="81"/>
    </w:p>
    <w:p w14:paraId="4961D21F" w14:textId="77777777"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14:paraId="48C6DD1B" w14:textId="77777777" w:rsidR="003607CB" w:rsidRDefault="003607CB" w:rsidP="003607CB">
      <w:pPr>
        <w:rPr>
          <w:rFonts w:cs="Arial"/>
        </w:rPr>
      </w:pPr>
      <w:r>
        <w:t>En el siguiente diagrama podemos ver un resumen de sus componentes.</w:t>
      </w:r>
    </w:p>
    <w:p w14:paraId="101D3997" w14:textId="77777777"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9"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14:paraId="4C371518" w14:textId="77777777" w:rsidR="003607CB" w:rsidRDefault="003607CB" w:rsidP="003607CB">
      <w:pPr>
        <w:pStyle w:val="Epgrafe"/>
        <w:jc w:val="center"/>
        <w:rPr>
          <w:rFonts w:cs="Arial"/>
        </w:rPr>
      </w:pPr>
      <w:bookmarkStart w:id="82" w:name="_Toc278830430"/>
      <w:r>
        <w:t xml:space="preserve">Ilustración </w:t>
      </w:r>
      <w:r w:rsidR="000C7FF5">
        <w:fldChar w:fldCharType="begin"/>
      </w:r>
      <w:r w:rsidR="000051F5">
        <w:instrText xml:space="preserve"> SEQ Ilustración \* ARABIC </w:instrText>
      </w:r>
      <w:r w:rsidR="000C7FF5">
        <w:fldChar w:fldCharType="separate"/>
      </w:r>
      <w:r w:rsidR="007D5A2D">
        <w:rPr>
          <w:noProof/>
        </w:rPr>
        <w:t>14</w:t>
      </w:r>
      <w:r w:rsidR="000C7FF5">
        <w:rPr>
          <w:noProof/>
        </w:rPr>
        <w:fldChar w:fldCharType="end"/>
      </w:r>
      <w:r>
        <w:t xml:space="preserve"> - Visión general Zend Framework</w:t>
      </w:r>
      <w:bookmarkEnd w:id="82"/>
    </w:p>
    <w:p w14:paraId="78311F3E" w14:textId="77777777" w:rsidR="003607CB" w:rsidRDefault="00E06820" w:rsidP="003607CB">
      <w:pPr>
        <w:pStyle w:val="Epgrafe"/>
        <w:jc w:val="center"/>
        <w:rPr>
          <w:lang w:val="pt-BR"/>
        </w:rPr>
      </w:pPr>
      <w:hyperlink r:id="rId50" w:history="1">
        <w:r w:rsidR="003607CB" w:rsidRPr="00754E0D">
          <w:rPr>
            <w:rStyle w:val="Hipervnculo"/>
            <w:lang w:val="pt-BR"/>
          </w:rPr>
          <w:t>http://www.programania.net/otros/zend-framework-una-vision-general/</w:t>
        </w:r>
      </w:hyperlink>
    </w:p>
    <w:p w14:paraId="0F889273" w14:textId="77777777" w:rsidR="003607CB" w:rsidRDefault="003607CB" w:rsidP="003607CB">
      <w:pPr>
        <w:pStyle w:val="Subttulo"/>
        <w:outlineLvl w:val="2"/>
        <w:rPr>
          <w:lang w:val="pt-BR"/>
        </w:rPr>
      </w:pPr>
      <w:r w:rsidRPr="00460025">
        <w:rPr>
          <w:lang w:val="pt-BR"/>
        </w:rPr>
        <w:br w:type="page"/>
      </w:r>
      <w:bookmarkStart w:id="83" w:name="_Toc279316328"/>
      <w:r w:rsidRPr="00460025">
        <w:rPr>
          <w:lang w:val="pt-BR"/>
        </w:rPr>
        <w:lastRenderedPageBreak/>
        <w:t>2.9.2. Google Web Toolkit</w:t>
      </w:r>
      <w:bookmarkEnd w:id="83"/>
    </w:p>
    <w:p w14:paraId="05670240" w14:textId="77777777"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w:t>
      </w:r>
      <w:proofErr w:type="gramStart"/>
      <w:r w:rsidRPr="00F235E4">
        <w:t>la</w:t>
      </w:r>
      <w:proofErr w:type="gramEnd"/>
      <w:r w:rsidRPr="00F235E4">
        <w:t xml:space="preserve">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14:paraId="5BCDF4C4" w14:textId="77777777"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14:paraId="0733E0CB" w14:textId="77777777" w:rsidR="003607CB" w:rsidRDefault="003607CB" w:rsidP="003607CB">
      <w:pPr>
        <w:pStyle w:val="Epgrafe"/>
        <w:jc w:val="center"/>
      </w:pPr>
      <w:bookmarkStart w:id="84" w:name="_Toc278830431"/>
      <w:r>
        <w:t xml:space="preserve">Ilustración </w:t>
      </w:r>
      <w:r w:rsidR="000C7FF5">
        <w:fldChar w:fldCharType="begin"/>
      </w:r>
      <w:r w:rsidR="000051F5">
        <w:instrText xml:space="preserve"> SEQ Ilustración \* ARABIC </w:instrText>
      </w:r>
      <w:r w:rsidR="000C7FF5">
        <w:fldChar w:fldCharType="separate"/>
      </w:r>
      <w:r w:rsidR="007D5A2D">
        <w:rPr>
          <w:noProof/>
        </w:rPr>
        <w:t>15</w:t>
      </w:r>
      <w:r w:rsidR="000C7FF5">
        <w:rPr>
          <w:noProof/>
        </w:rPr>
        <w:fldChar w:fldCharType="end"/>
      </w:r>
      <w:r>
        <w:t xml:space="preserve"> - Esquema de Widgets GWT</w:t>
      </w:r>
      <w:bookmarkEnd w:id="84"/>
    </w:p>
    <w:p w14:paraId="6C437A33" w14:textId="77777777" w:rsidR="003607CB" w:rsidRPr="00BE13A4" w:rsidRDefault="00E06820" w:rsidP="003607CB">
      <w:pPr>
        <w:pStyle w:val="Ttulo7"/>
        <w:rPr>
          <w:lang w:val="es-ES"/>
        </w:rPr>
      </w:pPr>
      <w:hyperlink r:id="rId52" w:history="1">
        <w:r w:rsidR="003607CB" w:rsidRPr="00BE13A4">
          <w:rPr>
            <w:rStyle w:val="Hipervnculo"/>
            <w:lang w:val="es-ES"/>
          </w:rPr>
          <w:t>http://java.ociweb.com/mark/programming/GWT.html</w:t>
        </w:r>
      </w:hyperlink>
    </w:p>
    <w:p w14:paraId="73B3E80A" w14:textId="77777777" w:rsidR="003607CB" w:rsidRPr="00BE13A4" w:rsidRDefault="003607CB" w:rsidP="003607CB">
      <w:pPr>
        <w:pStyle w:val="Ttulo7"/>
        <w:rPr>
          <w:lang w:val="es-ES"/>
        </w:rPr>
      </w:pPr>
      <w:r w:rsidRPr="00BE13A4">
        <w:rPr>
          <w:lang w:val="es-ES"/>
        </w:rPr>
        <w:t>.</w:t>
      </w:r>
    </w:p>
    <w:p w14:paraId="57D9CF07" w14:textId="77777777" w:rsidR="009A106D" w:rsidRDefault="007C0EE8" w:rsidP="00460025">
      <w:pPr>
        <w:pStyle w:val="Ttulo"/>
        <w:outlineLvl w:val="0"/>
      </w:pPr>
      <w:r w:rsidRPr="007E48E2">
        <w:br w:type="page"/>
      </w:r>
      <w:bookmarkStart w:id="85" w:name="_Toc279316329"/>
      <w:r w:rsidRPr="007E48E2">
        <w:lastRenderedPageBreak/>
        <w:t>Capítulo 3: Estado del Arte</w:t>
      </w:r>
      <w:bookmarkEnd w:id="85"/>
    </w:p>
    <w:p w14:paraId="59E82213" w14:textId="77777777" w:rsidR="009A106D" w:rsidRDefault="007C0EE8" w:rsidP="00460025">
      <w:pPr>
        <w:pStyle w:val="Subttulo"/>
        <w:outlineLvl w:val="1"/>
      </w:pPr>
      <w:bookmarkStart w:id="86" w:name="_Toc266039185"/>
      <w:bookmarkStart w:id="87" w:name="_Toc279316330"/>
      <w:r w:rsidRPr="007E48E2">
        <w:t>3.</w:t>
      </w:r>
      <w:r w:rsidR="003607CB">
        <w:t>1</w:t>
      </w:r>
      <w:r w:rsidR="008E4C93">
        <w:t>.</w:t>
      </w:r>
      <w:r w:rsidRPr="007E48E2">
        <w:t xml:space="preserve"> Gestores de Contenidos multimedia existentes</w:t>
      </w:r>
      <w:bookmarkEnd w:id="86"/>
      <w:bookmarkEnd w:id="87"/>
    </w:p>
    <w:p w14:paraId="39700746" w14:textId="77777777"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14:paraId="19D3D024" w14:textId="77777777" w:rsidR="009A106D" w:rsidRDefault="007C0EE8" w:rsidP="00460025">
      <w:pPr>
        <w:pStyle w:val="Subttulo"/>
        <w:outlineLvl w:val="2"/>
        <w:rPr>
          <w:lang w:val="es-ES"/>
        </w:rPr>
      </w:pPr>
      <w:bookmarkStart w:id="88" w:name="_Toc279316331"/>
      <w:r w:rsidRPr="007E48E2">
        <w:rPr>
          <w:lang w:val="es-ES"/>
        </w:rPr>
        <w:t>3.</w:t>
      </w:r>
      <w:r w:rsidR="003607CB">
        <w:rPr>
          <w:lang w:val="es-ES"/>
        </w:rPr>
        <w:t>1</w:t>
      </w:r>
      <w:r w:rsidRPr="007E48E2">
        <w:rPr>
          <w:lang w:val="es-ES"/>
        </w:rPr>
        <w:t>.1</w:t>
      </w:r>
      <w:proofErr w:type="gramStart"/>
      <w:r w:rsidR="008E4C93">
        <w:rPr>
          <w:lang w:val="es-ES"/>
        </w:rPr>
        <w:t>.</w:t>
      </w:r>
      <w:r w:rsidRPr="007E48E2">
        <w:rPr>
          <w:lang w:val="es-ES"/>
        </w:rPr>
        <w:t>PHPMotion</w:t>
      </w:r>
      <w:bookmarkEnd w:id="88"/>
      <w:proofErr w:type="gramEnd"/>
    </w:p>
    <w:p w14:paraId="6DE4A208" w14:textId="77777777"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14:paraId="77290C82" w14:textId="77777777"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14:paraId="7CD1BDF3" w14:textId="77777777" w:rsidR="009A106D" w:rsidRDefault="007C0EE8" w:rsidP="00460025">
      <w:pPr>
        <w:numPr>
          <w:ilvl w:val="0"/>
          <w:numId w:val="28"/>
        </w:numPr>
        <w:rPr>
          <w:lang w:eastAsia="es-ES"/>
        </w:rPr>
      </w:pPr>
      <w:r w:rsidRPr="00640374">
        <w:rPr>
          <w:lang w:eastAsia="es-ES"/>
        </w:rPr>
        <w:t>Soporta varios formatos de vídeo (mpg, avi, divx y mas)</w:t>
      </w:r>
    </w:p>
    <w:p w14:paraId="157114AE" w14:textId="77777777"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14:paraId="2E33255D" w14:textId="77777777"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14:paraId="7B2D2591" w14:textId="77777777"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14:paraId="0E072224" w14:textId="77777777"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14:paraId="42B5794C" w14:textId="77777777" w:rsidR="009A106D" w:rsidRDefault="007C0EE8" w:rsidP="00460025">
      <w:pPr>
        <w:numPr>
          <w:ilvl w:val="0"/>
          <w:numId w:val="28"/>
        </w:numPr>
        <w:rPr>
          <w:lang w:eastAsia="es-ES"/>
        </w:rPr>
      </w:pPr>
      <w:r w:rsidRPr="00640374">
        <w:rPr>
          <w:lang w:eastAsia="es-ES"/>
        </w:rPr>
        <w:t>Soporte para grupos.</w:t>
      </w:r>
    </w:p>
    <w:p w14:paraId="46FB379E" w14:textId="77777777" w:rsidR="009A106D" w:rsidRDefault="007C0EE8" w:rsidP="00460025">
      <w:pPr>
        <w:numPr>
          <w:ilvl w:val="0"/>
          <w:numId w:val="28"/>
        </w:numPr>
        <w:rPr>
          <w:lang w:eastAsia="es-ES"/>
        </w:rPr>
      </w:pPr>
      <w:r w:rsidRPr="00640374">
        <w:rPr>
          <w:lang w:eastAsia="es-ES"/>
        </w:rPr>
        <w:lastRenderedPageBreak/>
        <w:t>Facilidad para crear favoritos</w:t>
      </w:r>
    </w:p>
    <w:p w14:paraId="2E918E87" w14:textId="77777777" w:rsidR="009A106D" w:rsidRDefault="007C0EE8" w:rsidP="00460025">
      <w:pPr>
        <w:numPr>
          <w:ilvl w:val="0"/>
          <w:numId w:val="28"/>
        </w:numPr>
        <w:rPr>
          <w:lang w:eastAsia="es-ES"/>
        </w:rPr>
      </w:pPr>
      <w:r w:rsidRPr="00640374">
        <w:rPr>
          <w:lang w:eastAsia="es-ES"/>
        </w:rPr>
        <w:t>Cuenta con un administrador de publicidad.</w:t>
      </w:r>
    </w:p>
    <w:p w14:paraId="21159AA0" w14:textId="77777777"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14:paraId="54D9ADD6" w14:textId="77777777"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14:paraId="3DEED00C" w14:textId="77777777" w:rsidR="009A106D" w:rsidRDefault="00B33534" w:rsidP="00460025">
      <w:pPr>
        <w:pStyle w:val="Epgrafe"/>
        <w:jc w:val="center"/>
      </w:pPr>
      <w:bookmarkStart w:id="89" w:name="_Toc276683976"/>
      <w:bookmarkStart w:id="90" w:name="_Toc278830432"/>
      <w:r>
        <w:t xml:space="preserve">Ilustración </w:t>
      </w:r>
      <w:r w:rsidR="000C7FF5">
        <w:fldChar w:fldCharType="begin"/>
      </w:r>
      <w:r>
        <w:instrText xml:space="preserve"> SEQ Ilustración \* ARABIC </w:instrText>
      </w:r>
      <w:r w:rsidR="000C7FF5">
        <w:fldChar w:fldCharType="separate"/>
      </w:r>
      <w:r w:rsidR="007D5A2D">
        <w:rPr>
          <w:noProof/>
        </w:rPr>
        <w:t>16</w:t>
      </w:r>
      <w:r w:rsidR="000C7FF5">
        <w:fldChar w:fldCharType="end"/>
      </w:r>
      <w:r>
        <w:t xml:space="preserve"> - Web PHPMotion</w:t>
      </w:r>
      <w:bookmarkEnd w:id="89"/>
      <w:bookmarkEnd w:id="90"/>
    </w:p>
    <w:bookmarkStart w:id="91" w:name="_Toc266039206"/>
    <w:p w14:paraId="0DB02604" w14:textId="77777777" w:rsidR="007C0EE8" w:rsidRPr="00460025" w:rsidRDefault="000C7FF5"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91"/>
      <w:r w:rsidRPr="00460025">
        <w:rPr>
          <w:b w:val="0"/>
        </w:rPr>
        <w:fldChar w:fldCharType="end"/>
      </w:r>
    </w:p>
    <w:p w14:paraId="39AF3022" w14:textId="77777777" w:rsidR="009A106D" w:rsidRDefault="00F76108" w:rsidP="00460025">
      <w:pPr>
        <w:pStyle w:val="Subttulo"/>
        <w:outlineLvl w:val="2"/>
        <w:rPr>
          <w:lang w:val="es-ES"/>
        </w:rPr>
      </w:pPr>
      <w:r>
        <w:rPr>
          <w:lang w:val="es-ES"/>
        </w:rPr>
        <w:br w:type="page"/>
      </w:r>
      <w:bookmarkStart w:id="92" w:name="_Toc279316332"/>
      <w:r w:rsidR="007C0EE8" w:rsidRPr="007E48E2">
        <w:rPr>
          <w:lang w:val="es-ES"/>
        </w:rPr>
        <w:lastRenderedPageBreak/>
        <w:t>3.</w:t>
      </w:r>
      <w:r w:rsidR="003607CB">
        <w:rPr>
          <w:lang w:val="es-ES"/>
        </w:rPr>
        <w:t>1</w:t>
      </w:r>
      <w:r w:rsidR="007C0EE8" w:rsidRPr="007E48E2">
        <w:rPr>
          <w:lang w:val="es-ES"/>
        </w:rPr>
        <w:t>.2</w:t>
      </w:r>
      <w:proofErr w:type="gramStart"/>
      <w:r w:rsidR="00A9067E">
        <w:rPr>
          <w:lang w:val="es-ES"/>
        </w:rPr>
        <w:t>.</w:t>
      </w:r>
      <w:r w:rsidR="007C0EE8" w:rsidRPr="007E48E2">
        <w:rPr>
          <w:lang w:val="es-ES"/>
        </w:rPr>
        <w:t>OsTube</w:t>
      </w:r>
      <w:bookmarkEnd w:id="92"/>
      <w:proofErr w:type="gramEnd"/>
    </w:p>
    <w:p w14:paraId="10D66989" w14:textId="77777777"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14:paraId="0C9B76CD" w14:textId="77777777"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14:paraId="43295BA2" w14:textId="77777777" w:rsidR="007C0EE8" w:rsidRPr="00A053A0" w:rsidRDefault="007C0EE8" w:rsidP="007C0EE8">
      <w:r w:rsidRPr="00A053A0">
        <w:rPr>
          <w:lang w:eastAsia="es-CL"/>
        </w:rPr>
        <w:t>Está en Inglés y Alemán, tiene versiones Free, Profesional y empresarial.</w:t>
      </w:r>
    </w:p>
    <w:p w14:paraId="24AD226E" w14:textId="77777777"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4"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14:paraId="210EA1DE" w14:textId="77777777" w:rsidR="009A106D" w:rsidRDefault="00726EFC" w:rsidP="00460025">
      <w:pPr>
        <w:pStyle w:val="Epgrafe"/>
        <w:jc w:val="center"/>
      </w:pPr>
      <w:bookmarkStart w:id="93" w:name="_Toc276683977"/>
      <w:bookmarkStart w:id="94" w:name="_Toc278830433"/>
      <w:r>
        <w:t xml:space="preserve">Ilustración </w:t>
      </w:r>
      <w:r w:rsidR="000C7FF5">
        <w:fldChar w:fldCharType="begin"/>
      </w:r>
      <w:r>
        <w:instrText xml:space="preserve"> SEQ Ilustración \* ARABIC </w:instrText>
      </w:r>
      <w:r w:rsidR="000C7FF5">
        <w:fldChar w:fldCharType="separate"/>
      </w:r>
      <w:r w:rsidR="007D5A2D">
        <w:rPr>
          <w:noProof/>
        </w:rPr>
        <w:t>17</w:t>
      </w:r>
      <w:r w:rsidR="000C7FF5">
        <w:fldChar w:fldCharType="end"/>
      </w:r>
      <w:r>
        <w:t xml:space="preserve"> - </w:t>
      </w:r>
      <w:r w:rsidRPr="00AE733E">
        <w:t>OSTube</w:t>
      </w:r>
      <w:bookmarkEnd w:id="93"/>
      <w:bookmarkEnd w:id="94"/>
    </w:p>
    <w:bookmarkStart w:id="95" w:name="_Toc266039207"/>
    <w:p w14:paraId="49647533" w14:textId="77777777" w:rsidR="007C0EE8" w:rsidRPr="00460025" w:rsidRDefault="000C7FF5"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5"/>
      <w:r>
        <w:fldChar w:fldCharType="end"/>
      </w:r>
    </w:p>
    <w:p w14:paraId="2DF0FE2B" w14:textId="77777777"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14:paraId="11538CE5" w14:textId="77777777" w:rsidR="009A106D" w:rsidRDefault="007C0EE8" w:rsidP="00460025">
      <w:pPr>
        <w:pStyle w:val="Subttulo"/>
        <w:outlineLvl w:val="1"/>
      </w:pPr>
      <w:bookmarkStart w:id="96" w:name="_Toc266039186"/>
      <w:bookmarkStart w:id="97" w:name="_Toc279316333"/>
      <w:r w:rsidRPr="007E48E2">
        <w:lastRenderedPageBreak/>
        <w:t>3.</w:t>
      </w:r>
      <w:r w:rsidR="003607CB">
        <w:t>2</w:t>
      </w:r>
      <w:r w:rsidR="00BB77FD">
        <w:t>.</w:t>
      </w:r>
      <w:r w:rsidRPr="007E48E2">
        <w:t xml:space="preserve"> Sitios de contenidos multimedia de referencia</w:t>
      </w:r>
      <w:bookmarkEnd w:id="96"/>
      <w:bookmarkEnd w:id="97"/>
    </w:p>
    <w:p w14:paraId="4D50D56D" w14:textId="77777777" w:rsidR="009A106D" w:rsidRDefault="005B09D3" w:rsidP="00460025">
      <w:r>
        <w:t>Los gestores de contenidos multimedia como los que se presentaron tienen como finalidad ser el soporte de software para desarrollar y mantener un sitio web con cuyo fuerte sean los contenidos audiovisuales.</w:t>
      </w:r>
    </w:p>
    <w:p w14:paraId="3118A531" w14:textId="77777777" w:rsidR="009A106D" w:rsidRPr="00460025" w:rsidRDefault="005B09D3" w:rsidP="00460025">
      <w:pPr>
        <w:rPr>
          <w:iCs/>
        </w:rPr>
      </w:pPr>
      <w:r>
        <w:t>A continuación se mostrará un listado de los principales sitios web de esas características a nivel mundial y nacional.</w:t>
      </w:r>
    </w:p>
    <w:p w14:paraId="1986268A" w14:textId="77777777" w:rsidR="009A106D" w:rsidRDefault="007C0EE8" w:rsidP="00460025">
      <w:pPr>
        <w:pStyle w:val="Subttulo"/>
        <w:outlineLvl w:val="2"/>
      </w:pPr>
      <w:bookmarkStart w:id="98" w:name="_Toc266039187"/>
      <w:bookmarkStart w:id="99" w:name="_Toc279316334"/>
      <w:r w:rsidRPr="00BD1B4B">
        <w:rPr>
          <w:lang w:val="es-ES"/>
        </w:rPr>
        <w:t>3.</w:t>
      </w:r>
      <w:r w:rsidR="003607CB">
        <w:rPr>
          <w:lang w:val="es-ES"/>
        </w:rPr>
        <w:t>2</w:t>
      </w:r>
      <w:r w:rsidRPr="00BD1B4B">
        <w:rPr>
          <w:lang w:val="es-ES"/>
        </w:rPr>
        <w:t>.1</w:t>
      </w:r>
      <w:proofErr w:type="gramStart"/>
      <w:r w:rsidR="00BB77FD">
        <w:rPr>
          <w:lang w:val="es-ES"/>
        </w:rPr>
        <w:t>.</w:t>
      </w:r>
      <w:r w:rsidRPr="00BD1B4B">
        <w:rPr>
          <w:lang w:val="es-ES"/>
        </w:rPr>
        <w:t>Youtube</w:t>
      </w:r>
      <w:bookmarkEnd w:id="98"/>
      <w:bookmarkEnd w:id="99"/>
      <w:proofErr w:type="gramEnd"/>
    </w:p>
    <w:p w14:paraId="4A813886" w14:textId="77777777" w:rsidR="009A106D" w:rsidRDefault="007C0EE8" w:rsidP="00460025">
      <w:r w:rsidRPr="00113170">
        <w:t xml:space="preserve">Fue creado por tres antiguos empleados de </w:t>
      </w:r>
      <w:hyperlink r:id="rId55" w:tooltip="PayPal" w:history="1">
        <w:r w:rsidRPr="00113170">
          <w:t>PayPal</w:t>
        </w:r>
      </w:hyperlink>
      <w:r w:rsidRPr="00113170">
        <w:t xml:space="preserve"> en febrero de 2005. En noviembre de 2006 lo adquirió Google y ahora opera como una de sus </w:t>
      </w:r>
      <w:hyperlink r:id="rId56" w:tooltip="Filial" w:history="1">
        <w:r w:rsidRPr="00113170">
          <w:t>filiales</w:t>
        </w:r>
      </w:hyperlink>
      <w:r w:rsidRPr="00113170">
        <w:t xml:space="preserve">. YouTube usa un reproductor en línea basado en </w:t>
      </w:r>
      <w:hyperlink r:id="rId57"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8" w:tooltip="Programa de televisión" w:history="1">
        <w:r w:rsidRPr="00113170">
          <w:t>programas de televisión</w:t>
        </w:r>
      </w:hyperlink>
      <w:r w:rsidRPr="00113170">
        <w:t xml:space="preserve">, </w:t>
      </w:r>
      <w:hyperlink r:id="rId59" w:tooltip="Vídeo musical" w:history="1">
        <w:r w:rsidR="00810D0C">
          <w:t xml:space="preserve">videos </w:t>
        </w:r>
        <w:r w:rsidRPr="00113170">
          <w:t>musicales</w:t>
        </w:r>
      </w:hyperlink>
      <w:r w:rsidRPr="00113170">
        <w:t xml:space="preserve">, así como contenidos amateur como </w:t>
      </w:r>
      <w:hyperlink r:id="rId60"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61" w:tooltip="Blogs" w:history="1">
        <w:r w:rsidRPr="00113170">
          <w:t>blogs</w:t>
        </w:r>
      </w:hyperlink>
      <w:r w:rsidRPr="00113170">
        <w:t xml:space="preserve"> y sitios electrónicos personales usando </w:t>
      </w:r>
      <w:hyperlink r:id="rId62" w:tooltip="Interfaz de programación de aplicaciones" w:history="1">
        <w:r w:rsidRPr="00113170">
          <w:t>API</w:t>
        </w:r>
      </w:hyperlink>
      <w:r w:rsidRPr="00113170">
        <w:t xml:space="preserve"> o incrustando cierto código </w:t>
      </w:r>
      <w:hyperlink r:id="rId63" w:tooltip="HTML" w:history="1">
        <w:r w:rsidRPr="00113170">
          <w:t>HTML</w:t>
        </w:r>
      </w:hyperlink>
      <w:r>
        <w:t>.</w:t>
      </w:r>
    </w:p>
    <w:p w14:paraId="5A6255F4" w14:textId="77777777"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14:paraId="0988535A" w14:textId="77777777" w:rsidR="009A106D" w:rsidRDefault="0026694D" w:rsidP="00460025">
      <w:pPr>
        <w:pStyle w:val="Epgrafe"/>
        <w:jc w:val="center"/>
      </w:pPr>
      <w:bookmarkStart w:id="100" w:name="_Toc276683978"/>
      <w:bookmarkStart w:id="101" w:name="_Toc278830434"/>
      <w:r>
        <w:t xml:space="preserve">Ilustración </w:t>
      </w:r>
      <w:r w:rsidR="000C7FF5">
        <w:fldChar w:fldCharType="begin"/>
      </w:r>
      <w:r>
        <w:instrText xml:space="preserve"> SEQ Ilustración \* ARABIC </w:instrText>
      </w:r>
      <w:r w:rsidR="000C7FF5">
        <w:fldChar w:fldCharType="separate"/>
      </w:r>
      <w:r w:rsidR="007D5A2D">
        <w:rPr>
          <w:noProof/>
        </w:rPr>
        <w:t>18</w:t>
      </w:r>
      <w:r w:rsidR="000C7FF5">
        <w:fldChar w:fldCharType="end"/>
      </w:r>
      <w:r>
        <w:t xml:space="preserve"> - </w:t>
      </w:r>
      <w:r w:rsidRPr="001D6F6B">
        <w:t>Youtube</w:t>
      </w:r>
      <w:bookmarkEnd w:id="100"/>
      <w:bookmarkEnd w:id="101"/>
    </w:p>
    <w:bookmarkStart w:id="102" w:name="_Toc266039208"/>
    <w:p w14:paraId="4DF251C7" w14:textId="77777777" w:rsidR="007C0EE8" w:rsidRPr="0026694D" w:rsidRDefault="000C7FF5"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2"/>
      <w:r w:rsidRPr="00460025">
        <w:rPr>
          <w:b w:val="0"/>
        </w:rPr>
        <w:fldChar w:fldCharType="end"/>
      </w:r>
    </w:p>
    <w:p w14:paraId="64380DF7" w14:textId="77777777" w:rsidR="00771E9F" w:rsidRDefault="00771E9F" w:rsidP="007C0EE8">
      <w:pPr>
        <w:pStyle w:val="Subttulo"/>
        <w:outlineLvl w:val="2"/>
        <w:rPr>
          <w:lang w:val="es-ES"/>
        </w:rPr>
      </w:pPr>
      <w:bookmarkStart w:id="103" w:name="_Toc266039188"/>
    </w:p>
    <w:p w14:paraId="557CB24B" w14:textId="77777777" w:rsidR="007C0EE8" w:rsidRPr="007E48E2" w:rsidRDefault="007C0EE8" w:rsidP="007C0EE8">
      <w:pPr>
        <w:pStyle w:val="Subttulo"/>
        <w:outlineLvl w:val="2"/>
        <w:rPr>
          <w:lang w:val="es-ES"/>
        </w:rPr>
      </w:pPr>
      <w:bookmarkStart w:id="104" w:name="_Toc27931633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3"/>
      <w:bookmarkEnd w:id="104"/>
    </w:p>
    <w:p w14:paraId="2BD0C0DD" w14:textId="77777777"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14:paraId="02839B0E" w14:textId="77777777" w:rsidR="007C0EE8" w:rsidRDefault="007C0EE8" w:rsidP="007C0EE8">
      <w:r>
        <w:t>En su sitio web describen así el servicio:</w:t>
      </w:r>
    </w:p>
    <w:p w14:paraId="0DE0277B" w14:textId="77777777"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14:paraId="6B57406C" w14:textId="77777777"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14:paraId="0D4F5C8F" w14:textId="77777777"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5"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14:paraId="389E8E06" w14:textId="77777777" w:rsidR="009A106D" w:rsidRDefault="0026694D" w:rsidP="00460025">
      <w:pPr>
        <w:pStyle w:val="Epgrafe"/>
        <w:jc w:val="center"/>
      </w:pPr>
      <w:bookmarkStart w:id="105" w:name="_Toc278830435"/>
      <w:r>
        <w:t xml:space="preserve">Ilustración </w:t>
      </w:r>
      <w:r w:rsidR="000C7FF5">
        <w:fldChar w:fldCharType="begin"/>
      </w:r>
      <w:r>
        <w:instrText xml:space="preserve"> SEQ Ilustración \* ARABIC </w:instrText>
      </w:r>
      <w:r w:rsidR="000C7FF5">
        <w:fldChar w:fldCharType="separate"/>
      </w:r>
      <w:r w:rsidR="007D5A2D">
        <w:rPr>
          <w:noProof/>
        </w:rPr>
        <w:t>19</w:t>
      </w:r>
      <w:r w:rsidR="000C7FF5">
        <w:fldChar w:fldCharType="end"/>
      </w:r>
      <w:r>
        <w:t xml:space="preserve"> - Google Video</w:t>
      </w:r>
      <w:bookmarkEnd w:id="105"/>
    </w:p>
    <w:bookmarkStart w:id="106" w:name="_Toc266039209"/>
    <w:p w14:paraId="35BB5F3C" w14:textId="77777777" w:rsidR="007C0EE8" w:rsidRPr="00460025" w:rsidRDefault="000C7FF5"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6"/>
      <w:r w:rsidRPr="00460025">
        <w:rPr>
          <w:b w:val="0"/>
        </w:rPr>
        <w:fldChar w:fldCharType="end"/>
      </w:r>
    </w:p>
    <w:p w14:paraId="70415F94" w14:textId="77777777" w:rsidR="007C0EE8" w:rsidRPr="00837C57" w:rsidRDefault="007C0EE8" w:rsidP="007C0EE8"/>
    <w:p w14:paraId="16FCA85B" w14:textId="77777777"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14:paraId="75D35AA3" w14:textId="77777777"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14:paraId="4849062B" w14:textId="77777777" w:rsidR="007C0EE8" w:rsidRPr="000134B2" w:rsidRDefault="007C0EE8" w:rsidP="007C0EE8">
      <w:pPr>
        <w:rPr>
          <w:u w:val="single"/>
        </w:rPr>
      </w:pPr>
    </w:p>
    <w:p w14:paraId="347E6947" w14:textId="574F97B8" w:rsidR="007C0EE8" w:rsidRPr="007E48E2" w:rsidRDefault="007C0EE8" w:rsidP="003B213D">
      <w:pPr>
        <w:pStyle w:val="Subttulo"/>
        <w:outlineLvl w:val="2"/>
      </w:pPr>
      <w:r w:rsidRPr="007C0EE8">
        <w:br w:type="page"/>
      </w:r>
      <w:bookmarkStart w:id="107" w:name="_Toc266039189"/>
      <w:bookmarkStart w:id="108" w:name="_Toc279316336"/>
      <w:r w:rsidRPr="007E48E2">
        <w:lastRenderedPageBreak/>
        <w:t>3.</w:t>
      </w:r>
      <w:r w:rsidR="003607CB">
        <w:t>2</w:t>
      </w:r>
      <w:r w:rsidRPr="007E48E2">
        <w:t>.3</w:t>
      </w:r>
      <w:r w:rsidR="004578B2">
        <w:t>.</w:t>
      </w:r>
      <w:r w:rsidR="00E06820">
        <w:t xml:space="preserve"> </w:t>
      </w:r>
      <w:r w:rsidRPr="007E48E2">
        <w:t>Vimeo</w:t>
      </w:r>
      <w:bookmarkEnd w:id="107"/>
      <w:bookmarkEnd w:id="108"/>
    </w:p>
    <w:p w14:paraId="70999179" w14:textId="77777777"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14:paraId="4E6EB023" w14:textId="77777777"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14:paraId="07681F30" w14:textId="77777777"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6"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14:paraId="40811A34" w14:textId="77777777" w:rsidR="009A106D" w:rsidRPr="00CE025F" w:rsidRDefault="0026694D" w:rsidP="00460025">
      <w:pPr>
        <w:pStyle w:val="Epgrafe"/>
        <w:jc w:val="center"/>
      </w:pPr>
      <w:bookmarkStart w:id="109" w:name="_Toc278830436"/>
      <w:r w:rsidRPr="00CE025F">
        <w:t xml:space="preserve">Ilustración </w:t>
      </w:r>
      <w:r w:rsidR="000C7FF5" w:rsidRPr="00CE025F">
        <w:fldChar w:fldCharType="begin"/>
      </w:r>
      <w:r w:rsidRPr="00CE025F">
        <w:instrText xml:space="preserve"> SEQ Ilustración \* ARABIC </w:instrText>
      </w:r>
      <w:r w:rsidR="000C7FF5" w:rsidRPr="00CE025F">
        <w:fldChar w:fldCharType="separate"/>
      </w:r>
      <w:r w:rsidR="007D5A2D">
        <w:rPr>
          <w:noProof/>
        </w:rPr>
        <w:t>20</w:t>
      </w:r>
      <w:r w:rsidR="000C7FF5" w:rsidRPr="00CE025F">
        <w:fldChar w:fldCharType="end"/>
      </w:r>
      <w:r w:rsidRPr="00CE025F">
        <w:t xml:space="preserve"> - Vimeo</w:t>
      </w:r>
      <w:bookmarkEnd w:id="109"/>
    </w:p>
    <w:bookmarkStart w:id="110" w:name="_Toc266039210"/>
    <w:p w14:paraId="33D70559" w14:textId="77777777" w:rsidR="007C0EE8" w:rsidRPr="00CE025F" w:rsidRDefault="000C7FF5"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10"/>
      <w:r w:rsidRPr="00CE025F">
        <w:rPr>
          <w:b w:val="0"/>
        </w:rPr>
        <w:fldChar w:fldCharType="end"/>
      </w:r>
    </w:p>
    <w:p w14:paraId="5AF4F39C" w14:textId="77777777" w:rsidR="007C0EE8" w:rsidRPr="007E48E2" w:rsidRDefault="0026694D" w:rsidP="007C0EE8">
      <w:pPr>
        <w:pStyle w:val="Subttulo"/>
        <w:outlineLvl w:val="2"/>
        <w:rPr>
          <w:lang w:val="es-ES"/>
        </w:rPr>
      </w:pPr>
      <w:bookmarkStart w:id="111" w:name="_Toc266039190"/>
      <w:r>
        <w:rPr>
          <w:lang w:val="es-ES"/>
        </w:rPr>
        <w:br w:type="page"/>
      </w:r>
      <w:bookmarkStart w:id="112" w:name="_Toc279316337"/>
      <w:r w:rsidR="007C0EE8" w:rsidRPr="007E48E2">
        <w:rPr>
          <w:lang w:val="es-ES"/>
        </w:rPr>
        <w:lastRenderedPageBreak/>
        <w:t>3.</w:t>
      </w:r>
      <w:r w:rsidR="003607CB">
        <w:rPr>
          <w:lang w:val="es-ES"/>
        </w:rPr>
        <w:t>2</w:t>
      </w:r>
      <w:r w:rsidR="007C0EE8" w:rsidRPr="007E48E2">
        <w:rPr>
          <w:lang w:val="es-ES"/>
        </w:rPr>
        <w:t>.4</w:t>
      </w:r>
      <w:proofErr w:type="gramStart"/>
      <w:r w:rsidR="004578B2">
        <w:rPr>
          <w:lang w:val="es-ES"/>
        </w:rPr>
        <w:t>.</w:t>
      </w:r>
      <w:r w:rsidR="007C0EE8" w:rsidRPr="007E48E2">
        <w:rPr>
          <w:lang w:val="es-ES"/>
        </w:rPr>
        <w:t>TerraTV</w:t>
      </w:r>
      <w:bookmarkEnd w:id="111"/>
      <w:bookmarkEnd w:id="112"/>
      <w:proofErr w:type="gramEnd"/>
    </w:p>
    <w:p w14:paraId="02327E11" w14:textId="77777777"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14:paraId="661B1635" w14:textId="77777777"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7"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14:paraId="382FECC3" w14:textId="77777777" w:rsidR="009A106D" w:rsidRDefault="00744678" w:rsidP="00460025">
      <w:pPr>
        <w:pStyle w:val="Epgrafe"/>
        <w:jc w:val="center"/>
      </w:pPr>
      <w:bookmarkStart w:id="113" w:name="_Toc276683979"/>
      <w:bookmarkStart w:id="114" w:name="_Toc278830437"/>
      <w:r>
        <w:t xml:space="preserve">Ilustración </w:t>
      </w:r>
      <w:r w:rsidR="000C7FF5">
        <w:fldChar w:fldCharType="begin"/>
      </w:r>
      <w:r>
        <w:instrText xml:space="preserve"> SEQ Ilustración \* ARABIC </w:instrText>
      </w:r>
      <w:r w:rsidR="000C7FF5">
        <w:fldChar w:fldCharType="separate"/>
      </w:r>
      <w:r w:rsidR="007D5A2D">
        <w:rPr>
          <w:noProof/>
        </w:rPr>
        <w:t>21</w:t>
      </w:r>
      <w:r w:rsidR="000C7FF5">
        <w:fldChar w:fldCharType="end"/>
      </w:r>
      <w:r>
        <w:t xml:space="preserve"> - Terra TV</w:t>
      </w:r>
      <w:bookmarkEnd w:id="113"/>
      <w:bookmarkEnd w:id="114"/>
    </w:p>
    <w:bookmarkStart w:id="115" w:name="_Toc266039211"/>
    <w:p w14:paraId="219AC8D6" w14:textId="77777777"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5"/>
      <w:r w:rsidRPr="00460025">
        <w:rPr>
          <w:b w:val="0"/>
        </w:rPr>
        <w:fldChar w:fldCharType="end"/>
      </w:r>
    </w:p>
    <w:p w14:paraId="4A1784F8" w14:textId="77777777" w:rsidR="009A106D" w:rsidRDefault="007C0EE8" w:rsidP="00460025">
      <w:pPr>
        <w:pStyle w:val="Subttulo"/>
        <w:rPr>
          <w:lang w:val="es-ES"/>
        </w:rPr>
      </w:pPr>
      <w:r w:rsidRPr="00BD1B4B">
        <w:br w:type="page"/>
      </w:r>
      <w:bookmarkStart w:id="116" w:name="_Toc266039191"/>
      <w:r w:rsidRPr="007E48E2">
        <w:rPr>
          <w:lang w:val="es-ES"/>
        </w:rPr>
        <w:lastRenderedPageBreak/>
        <w:t>3.</w:t>
      </w:r>
      <w:r w:rsidR="003607CB">
        <w:rPr>
          <w:lang w:val="es-ES"/>
        </w:rPr>
        <w:t>2</w:t>
      </w:r>
      <w:r w:rsidRPr="007E48E2">
        <w:rPr>
          <w:lang w:val="es-ES"/>
        </w:rPr>
        <w:t>.5</w:t>
      </w:r>
      <w:proofErr w:type="gramStart"/>
      <w:r w:rsidR="004578B2">
        <w:rPr>
          <w:lang w:val="es-ES"/>
        </w:rPr>
        <w:t>.</w:t>
      </w:r>
      <w:r w:rsidRPr="007E48E2">
        <w:rPr>
          <w:lang w:val="es-ES"/>
        </w:rPr>
        <w:t>EmolTV</w:t>
      </w:r>
      <w:bookmarkEnd w:id="116"/>
      <w:proofErr w:type="gramEnd"/>
    </w:p>
    <w:p w14:paraId="03550606" w14:textId="77777777"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14:paraId="6FD4C52E" w14:textId="77777777" w:rsidR="007C0EE8" w:rsidRDefault="007C0EE8" w:rsidP="007C0EE8">
      <w:r>
        <w:t xml:space="preserve">No maneja listas de reproducción </w:t>
      </w:r>
      <w:r w:rsidR="00161A09">
        <w:t>l</w:t>
      </w:r>
      <w:r>
        <w:t>o que exige la interacción del usuario para mantenerse funcionado.</w:t>
      </w:r>
    </w:p>
    <w:p w14:paraId="509D6DF9" w14:textId="77777777" w:rsidR="007C0EE8" w:rsidRPr="0065480A" w:rsidRDefault="007C0EE8" w:rsidP="007C0EE8">
      <w:r>
        <w:t>Aparentemente no tiene una solución inteligente para las cortinas publicitarias, éstas aparecen fusionadas en el proceso de edición manual con el video mismo.</w:t>
      </w:r>
    </w:p>
    <w:p w14:paraId="4290C864" w14:textId="77777777"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8"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14:paraId="4764837D" w14:textId="77777777" w:rsidR="009A106D" w:rsidRDefault="00744678" w:rsidP="00460025">
      <w:pPr>
        <w:pStyle w:val="Epgrafe"/>
        <w:jc w:val="center"/>
      </w:pPr>
      <w:bookmarkStart w:id="117" w:name="_Toc278830438"/>
      <w:r>
        <w:t xml:space="preserve">Ilustración </w:t>
      </w:r>
      <w:r w:rsidR="000C7FF5">
        <w:fldChar w:fldCharType="begin"/>
      </w:r>
      <w:r>
        <w:instrText xml:space="preserve"> SEQ Ilustración \* ARABIC </w:instrText>
      </w:r>
      <w:r w:rsidR="000C7FF5">
        <w:fldChar w:fldCharType="separate"/>
      </w:r>
      <w:r w:rsidR="007D5A2D">
        <w:rPr>
          <w:noProof/>
        </w:rPr>
        <w:t>22</w:t>
      </w:r>
      <w:r w:rsidR="000C7FF5">
        <w:fldChar w:fldCharType="end"/>
      </w:r>
      <w:r>
        <w:t xml:space="preserve"> - Emol TV</w:t>
      </w:r>
      <w:bookmarkEnd w:id="117"/>
    </w:p>
    <w:bookmarkStart w:id="118" w:name="_Toc266039212"/>
    <w:p w14:paraId="7615201C" w14:textId="77777777"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8"/>
      <w:r w:rsidRPr="00460025">
        <w:rPr>
          <w:b w:val="0"/>
        </w:rPr>
        <w:fldChar w:fldCharType="end"/>
      </w:r>
    </w:p>
    <w:p w14:paraId="237DB9E0" w14:textId="77777777" w:rsidR="00A421A7" w:rsidRDefault="00A421A7">
      <w:pPr>
        <w:suppressAutoHyphens w:val="0"/>
        <w:spacing w:before="0" w:after="0" w:line="240" w:lineRule="auto"/>
        <w:jc w:val="left"/>
        <w:rPr>
          <w:rFonts w:eastAsia="Times New Roman" w:cs="Times New Roman"/>
          <w:b/>
          <w:sz w:val="28"/>
          <w:szCs w:val="24"/>
          <w:lang w:val="es-ES"/>
        </w:rPr>
      </w:pPr>
      <w:bookmarkStart w:id="119" w:name="_Toc266039192"/>
      <w:r>
        <w:rPr>
          <w:lang w:val="es-ES"/>
        </w:rPr>
        <w:br w:type="page"/>
      </w:r>
    </w:p>
    <w:p w14:paraId="295088D7" w14:textId="77777777" w:rsidR="007C0EE8" w:rsidRPr="00460025" w:rsidRDefault="007C0EE8" w:rsidP="007C0EE8">
      <w:pPr>
        <w:pStyle w:val="Subttulo"/>
        <w:outlineLvl w:val="2"/>
        <w:rPr>
          <w:lang w:val="es-ES"/>
        </w:rPr>
      </w:pPr>
      <w:bookmarkStart w:id="120" w:name="_Toc279316338"/>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9"/>
      <w:bookmarkEnd w:id="120"/>
    </w:p>
    <w:p w14:paraId="119E5801" w14:textId="77777777"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14:paraId="02A2E52D" w14:textId="77777777"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14:paraId="3E3E9569" w14:textId="77777777"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14:paraId="01F6C17B" w14:textId="77777777"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9"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14:paraId="7269381D" w14:textId="77777777" w:rsidR="009A106D" w:rsidRDefault="00744678" w:rsidP="00460025">
      <w:pPr>
        <w:pStyle w:val="Epgrafe"/>
        <w:jc w:val="center"/>
      </w:pPr>
      <w:bookmarkStart w:id="121" w:name="_Toc276683980"/>
      <w:bookmarkStart w:id="122" w:name="_Toc278830439"/>
      <w:r>
        <w:t xml:space="preserve">Ilustración </w:t>
      </w:r>
      <w:r w:rsidR="000C7FF5">
        <w:fldChar w:fldCharType="begin"/>
      </w:r>
      <w:r>
        <w:instrText xml:space="preserve"> SEQ Ilustración \* ARABIC </w:instrText>
      </w:r>
      <w:r w:rsidR="000C7FF5">
        <w:fldChar w:fldCharType="separate"/>
      </w:r>
      <w:r w:rsidR="007D5A2D">
        <w:rPr>
          <w:noProof/>
        </w:rPr>
        <w:t>23</w:t>
      </w:r>
      <w:r w:rsidR="000C7FF5">
        <w:fldChar w:fldCharType="end"/>
      </w:r>
      <w:r>
        <w:t xml:space="preserve"> - </w:t>
      </w:r>
      <w:r w:rsidRPr="00B90018">
        <w:t>3TV</w:t>
      </w:r>
      <w:bookmarkEnd w:id="121"/>
      <w:bookmarkEnd w:id="122"/>
    </w:p>
    <w:bookmarkStart w:id="123" w:name="_Toc266039213"/>
    <w:p w14:paraId="499AA5BA" w14:textId="77777777" w:rsidR="007C0EE8" w:rsidRPr="00460025" w:rsidRDefault="000C7FF5"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3"/>
      <w:r>
        <w:fldChar w:fldCharType="end"/>
      </w:r>
    </w:p>
    <w:p w14:paraId="4CD49E6C" w14:textId="77777777"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14:paraId="13CE6483" w14:textId="77777777" w:rsidR="009A106D" w:rsidRPr="00460025" w:rsidRDefault="00421830" w:rsidP="00460025">
      <w:pPr>
        <w:pStyle w:val="Subttulo"/>
        <w:outlineLvl w:val="1"/>
        <w:rPr>
          <w:lang w:val="es-ES"/>
        </w:rPr>
      </w:pPr>
      <w:bookmarkStart w:id="124" w:name="_Toc279316339"/>
      <w:r w:rsidRPr="00460025">
        <w:rPr>
          <w:lang w:val="es-ES"/>
        </w:rPr>
        <w:lastRenderedPageBreak/>
        <w:t>3.</w:t>
      </w:r>
      <w:r w:rsidR="003607CB">
        <w:rPr>
          <w:lang w:val="es-ES"/>
        </w:rPr>
        <w:t>3</w:t>
      </w:r>
      <w:r w:rsidRPr="00460025">
        <w:rPr>
          <w:lang w:val="es-ES"/>
        </w:rPr>
        <w:t>. Google TV</w:t>
      </w:r>
      <w:bookmarkEnd w:id="124"/>
    </w:p>
    <w:p w14:paraId="6FF2AFCE" w14:textId="77777777"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14:paraId="4C4F7735" w14:textId="77777777"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14:paraId="1F9D1262" w14:textId="77777777"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14:paraId="67D7032E" w14:textId="77777777"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14:paraId="3EA1E3C9" w14:textId="77777777" w:rsidR="00421830" w:rsidRPr="00532391" w:rsidRDefault="00421830" w:rsidP="00421830">
      <w:r>
        <w:t>Los protocolos de comunicación de estos dispositivos con servidores web están basados en XML también acepta formatos RSS ya existentes como playlists de iTunes.</w:t>
      </w:r>
    </w:p>
    <w:p w14:paraId="63AC7B52" w14:textId="77777777" w:rsidR="00421830" w:rsidRDefault="00421830" w:rsidP="00421830">
      <w:pPr>
        <w:pStyle w:val="NormalWeb"/>
      </w:pPr>
    </w:p>
    <w:p w14:paraId="6B03E8CE" w14:textId="77777777" w:rsidR="00421830" w:rsidRDefault="00421830" w:rsidP="00421830">
      <w:pPr>
        <w:pStyle w:val="NormalWeb"/>
      </w:pPr>
    </w:p>
    <w:p w14:paraId="100715E2" w14:textId="77777777"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14:paraId="7ADF3A11" w14:textId="77777777"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0"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14:paraId="60C39C81" w14:textId="77777777" w:rsidR="009A106D" w:rsidRDefault="00F708D7" w:rsidP="00460025">
      <w:pPr>
        <w:pStyle w:val="Epgrafe"/>
        <w:jc w:val="center"/>
        <w:rPr>
          <w:noProof/>
          <w:lang w:eastAsia="es-ES"/>
        </w:rPr>
      </w:pPr>
      <w:bookmarkStart w:id="125" w:name="_Toc276683981"/>
      <w:bookmarkStart w:id="126" w:name="_Toc278830440"/>
      <w:r>
        <w:t xml:space="preserve">Ilustración </w:t>
      </w:r>
      <w:r w:rsidR="000C7FF5">
        <w:fldChar w:fldCharType="begin"/>
      </w:r>
      <w:r>
        <w:instrText xml:space="preserve"> SEQ Ilustración \* ARABIC </w:instrText>
      </w:r>
      <w:r w:rsidR="000C7FF5">
        <w:fldChar w:fldCharType="separate"/>
      </w:r>
      <w:r w:rsidR="007D5A2D">
        <w:rPr>
          <w:noProof/>
        </w:rPr>
        <w:t>24</w:t>
      </w:r>
      <w:r w:rsidR="000C7FF5">
        <w:fldChar w:fldCharType="end"/>
      </w:r>
      <w:r>
        <w:t xml:space="preserve"> – Google TV en un televisor IPTV conectado a internet</w:t>
      </w:r>
      <w:bookmarkEnd w:id="125"/>
      <w:bookmarkEnd w:id="126"/>
    </w:p>
    <w:p w14:paraId="4B57E44B" w14:textId="77777777" w:rsidR="009A106D" w:rsidRPr="00460025" w:rsidRDefault="00E06820" w:rsidP="00460025">
      <w:pPr>
        <w:pStyle w:val="Ttulo7"/>
        <w:rPr>
          <w:kern w:val="36"/>
          <w:lang w:val="es-CL"/>
        </w:rPr>
      </w:pPr>
      <w:hyperlink r:id="rId71" w:history="1">
        <w:r w:rsidR="00421830" w:rsidRPr="00460025">
          <w:rPr>
            <w:rStyle w:val="Hipervnculo"/>
            <w:rFonts w:cs="Arial"/>
            <w:bCs/>
            <w:kern w:val="36"/>
            <w:lang w:val="es-CL"/>
          </w:rPr>
          <w:t>http://www.fayerwayer.com/2010/05/google-tv-ya-esta-al-aire/</w:t>
        </w:r>
      </w:hyperlink>
    </w:p>
    <w:p w14:paraId="05DDEC83" w14:textId="77777777" w:rsidR="00421830" w:rsidRDefault="00421830" w:rsidP="00476EE0">
      <w:pPr>
        <w:spacing w:line="300" w:lineRule="auto"/>
        <w:rPr>
          <w:rFonts w:cs="Arial"/>
        </w:rPr>
      </w:pPr>
    </w:p>
    <w:p w14:paraId="2DC71A35" w14:textId="77777777" w:rsidR="00483602" w:rsidRDefault="00483602" w:rsidP="00476EE0">
      <w:pPr>
        <w:pStyle w:val="NormalWeb"/>
        <w:rPr>
          <w:rFonts w:ascii="Arial" w:hAnsi="Arial" w:cs="Arial"/>
        </w:rPr>
      </w:pPr>
    </w:p>
    <w:p w14:paraId="4A453B12" w14:textId="77777777" w:rsidR="00E93BF3" w:rsidRPr="00C25634" w:rsidRDefault="00E93BF3" w:rsidP="00476EE0">
      <w:pPr>
        <w:pStyle w:val="NormalWeb"/>
        <w:rPr>
          <w:rFonts w:ascii="Arial" w:hAnsi="Arial" w:cs="Arial"/>
        </w:rPr>
      </w:pPr>
    </w:p>
    <w:p w14:paraId="5CF7F6E2" w14:textId="77777777" w:rsidR="00476EE0" w:rsidRDefault="00476EE0" w:rsidP="00476EE0">
      <w:pPr>
        <w:pStyle w:val="NormalWeb"/>
        <w:rPr>
          <w:rFonts w:ascii="Arial" w:hAnsi="Arial" w:cs="Arial"/>
        </w:rPr>
      </w:pPr>
    </w:p>
    <w:p w14:paraId="2FC711AC" w14:textId="77777777" w:rsidR="00B53E02" w:rsidRPr="000B5660" w:rsidRDefault="00B53E02" w:rsidP="00B53E02">
      <w:pPr>
        <w:pStyle w:val="Ttulo"/>
        <w:pageBreakBefore/>
        <w:outlineLvl w:val="0"/>
      </w:pPr>
      <w:bookmarkStart w:id="127" w:name="_Toc279316340"/>
      <w:r w:rsidRPr="000B5660">
        <w:lastRenderedPageBreak/>
        <w:t>4. Desarrollo</w:t>
      </w:r>
      <w:bookmarkEnd w:id="127"/>
    </w:p>
    <w:p w14:paraId="02FDB799" w14:textId="77777777" w:rsidR="000E1C37" w:rsidRDefault="000E1C37" w:rsidP="000B5660">
      <w:pPr>
        <w:pStyle w:val="Subttulo"/>
        <w:outlineLvl w:val="1"/>
      </w:pPr>
      <w:bookmarkStart w:id="128" w:name="_Toc279316341"/>
      <w:r w:rsidRPr="000B5660">
        <w:t>4.1. Toma de requerimientos</w:t>
      </w:r>
      <w:bookmarkEnd w:id="128"/>
    </w:p>
    <w:p w14:paraId="5A792054" w14:textId="77777777"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14:paraId="73DA15C0" w14:textId="77777777"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14:paraId="1081526D" w14:textId="77777777" w:rsidR="000E1C37" w:rsidRDefault="000E1C37" w:rsidP="000B5660">
      <w:pPr>
        <w:pStyle w:val="Subttulo"/>
        <w:outlineLvl w:val="2"/>
      </w:pPr>
      <w:bookmarkStart w:id="129" w:name="_Toc279316342"/>
      <w:r w:rsidRPr="000B5660">
        <w:t>4.1.1. Requerimientos Funcionales</w:t>
      </w:r>
      <w:bookmarkEnd w:id="129"/>
    </w:p>
    <w:p w14:paraId="4C43D3D2" w14:textId="77777777" w:rsidR="002E2E02" w:rsidRPr="002E2E02" w:rsidRDefault="002E2E02" w:rsidP="002E2E02">
      <w:pPr>
        <w:pStyle w:val="Prrafodelista"/>
        <w:numPr>
          <w:ilvl w:val="0"/>
          <w:numId w:val="33"/>
        </w:numPr>
      </w:pPr>
      <w:r>
        <w:t>La plataforma debe ser web.</w:t>
      </w:r>
    </w:p>
    <w:p w14:paraId="61221047" w14:textId="77777777"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14:paraId="72D770B2" w14:textId="77777777"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14:paraId="4E0B5500" w14:textId="77777777" w:rsidR="002E2E02" w:rsidRDefault="00F132E1" w:rsidP="002E2E02">
      <w:pPr>
        <w:pStyle w:val="Prrafodelista"/>
        <w:numPr>
          <w:ilvl w:val="0"/>
          <w:numId w:val="33"/>
        </w:numPr>
      </w:pPr>
      <w:r>
        <w:t>Se deben poder convertir los videos en el back office para mostrar los formatos adecuados en diferentes dispositivos clientes.</w:t>
      </w:r>
    </w:p>
    <w:p w14:paraId="23C8B00D" w14:textId="77777777" w:rsidR="00F132E1" w:rsidRPr="00260EA4" w:rsidRDefault="00F132E1" w:rsidP="00260EA4"/>
    <w:p w14:paraId="6516AE66" w14:textId="77777777" w:rsidR="000B4B81" w:rsidRDefault="000B4B81" w:rsidP="000B4B81"/>
    <w:p w14:paraId="322D6A6E" w14:textId="77777777" w:rsidR="000E1C37" w:rsidRDefault="000E1C37" w:rsidP="000B5660">
      <w:pPr>
        <w:pStyle w:val="Subttulo"/>
        <w:outlineLvl w:val="2"/>
      </w:pPr>
      <w:bookmarkStart w:id="130" w:name="_Toc279316343"/>
      <w:r w:rsidRPr="000B5660">
        <w:t>4.1.2. Requerimientos No Funcionales</w:t>
      </w:r>
      <w:bookmarkEnd w:id="130"/>
    </w:p>
    <w:p w14:paraId="1358BC9B" w14:textId="77777777" w:rsidR="006A70C9" w:rsidRDefault="006A70C9" w:rsidP="00D678D7">
      <w:pPr>
        <w:pStyle w:val="Prrafodelista"/>
        <w:numPr>
          <w:ilvl w:val="0"/>
          <w:numId w:val="34"/>
        </w:numPr>
      </w:pPr>
      <w:r>
        <w:t>Debe estar basado en los patrones Modelo-Vista-Controlador, con componentes independientes y reutilizables</w:t>
      </w:r>
    </w:p>
    <w:p w14:paraId="4E483417" w14:textId="77777777" w:rsidR="00D678D7" w:rsidRDefault="00D678D7" w:rsidP="00D678D7">
      <w:pPr>
        <w:pStyle w:val="Prrafodelista"/>
        <w:numPr>
          <w:ilvl w:val="0"/>
          <w:numId w:val="34"/>
        </w:numPr>
      </w:pPr>
      <w:r>
        <w:t>Los componentes deben usar un lenguaje multiplataforma com XML o Json.</w:t>
      </w:r>
    </w:p>
    <w:p w14:paraId="43032F85" w14:textId="58F2B168" w:rsidR="00746ECF" w:rsidRDefault="00746ECF" w:rsidP="00D678D7">
      <w:pPr>
        <w:pStyle w:val="Prrafodelista"/>
        <w:numPr>
          <w:ilvl w:val="0"/>
          <w:numId w:val="34"/>
        </w:numPr>
      </w:pPr>
      <w:r>
        <w:t>Se deben tomar medida</w:t>
      </w:r>
      <w:r w:rsidR="00C43BA3">
        <w:t>s</w:t>
      </w:r>
      <w:r>
        <w:t xml:space="preserve"> para evitar inyecciones SQL malintencionadas.</w:t>
      </w:r>
    </w:p>
    <w:p w14:paraId="6C42E0FF" w14:textId="77777777" w:rsidR="00746ECF" w:rsidRDefault="00746ECF" w:rsidP="00D678D7">
      <w:pPr>
        <w:pStyle w:val="Prrafodelista"/>
        <w:numPr>
          <w:ilvl w:val="0"/>
          <w:numId w:val="34"/>
        </w:numPr>
      </w:pPr>
      <w:r>
        <w:t>El front office debe funcionar con templates independientes de las vistas y modelos.</w:t>
      </w:r>
    </w:p>
    <w:p w14:paraId="5CBE951D" w14:textId="77777777" w:rsidR="00746ECF" w:rsidRPr="006A70C9" w:rsidRDefault="00746ECF" w:rsidP="00D678D7">
      <w:pPr>
        <w:pStyle w:val="Prrafodelista"/>
        <w:numPr>
          <w:ilvl w:val="0"/>
          <w:numId w:val="34"/>
        </w:numPr>
      </w:pPr>
      <w:r>
        <w:t>Las vistas deben ser, en lo posible, independientes de los modelos y templates.</w:t>
      </w:r>
    </w:p>
    <w:p w14:paraId="166B6AC1" w14:textId="77777777" w:rsidR="00D678D7" w:rsidRDefault="00D678D7">
      <w:pPr>
        <w:suppressAutoHyphens w:val="0"/>
        <w:spacing w:before="0" w:after="0" w:line="240" w:lineRule="auto"/>
        <w:jc w:val="left"/>
        <w:rPr>
          <w:rFonts w:eastAsia="Times New Roman" w:cs="Times New Roman"/>
          <w:b/>
          <w:sz w:val="28"/>
          <w:szCs w:val="24"/>
        </w:rPr>
      </w:pPr>
      <w:r>
        <w:br w:type="page"/>
      </w:r>
    </w:p>
    <w:p w14:paraId="31EB3333" w14:textId="77777777" w:rsidR="00B53E02" w:rsidRDefault="000E1C37" w:rsidP="00EC3C1C">
      <w:pPr>
        <w:pStyle w:val="Subttulo"/>
        <w:outlineLvl w:val="1"/>
      </w:pPr>
      <w:bookmarkStart w:id="131" w:name="_Toc279316344"/>
      <w:r w:rsidRPr="000B5660">
        <w:lastRenderedPageBreak/>
        <w:t>4.2</w:t>
      </w:r>
      <w:r w:rsidR="00B53E02" w:rsidRPr="000B5660">
        <w:t>. Tecnología a Utilizar</w:t>
      </w:r>
      <w:bookmarkEnd w:id="131"/>
    </w:p>
    <w:p w14:paraId="2717F123" w14:textId="77777777"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14:paraId="5C8A9BBD" w14:textId="77777777"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14:paraId="4C857B33" w14:textId="77777777" w:rsidR="00B53E02" w:rsidRPr="000B5660" w:rsidRDefault="000E1C37" w:rsidP="00EC3C1C">
      <w:pPr>
        <w:pStyle w:val="Subttulo"/>
        <w:outlineLvl w:val="2"/>
      </w:pPr>
      <w:bookmarkStart w:id="132" w:name="_Toc279316345"/>
      <w:r w:rsidRPr="000B5660">
        <w:t>4.2</w:t>
      </w:r>
      <w:r w:rsidR="00B53E02" w:rsidRPr="000B5660">
        <w:t xml:space="preserve">.1. </w:t>
      </w:r>
      <w:r w:rsidRPr="000B5660">
        <w:t>Lado S</w:t>
      </w:r>
      <w:r w:rsidR="00B53E02" w:rsidRPr="000B5660">
        <w:t>ervidor</w:t>
      </w:r>
      <w:bookmarkEnd w:id="132"/>
    </w:p>
    <w:p w14:paraId="37D42FB1" w14:textId="77777777" w:rsidR="00B53E02" w:rsidRPr="000B5660" w:rsidRDefault="000E1C37" w:rsidP="000E1C37">
      <w:pPr>
        <w:pStyle w:val="Subttulo"/>
        <w:outlineLvl w:val="2"/>
      </w:pPr>
      <w:bookmarkStart w:id="133" w:name="_Toc279316346"/>
      <w:r w:rsidRPr="000B5660">
        <w:t xml:space="preserve">4.2.1.1. </w:t>
      </w:r>
      <w:r w:rsidR="00B53E02" w:rsidRPr="000B5660">
        <w:t>PHP 5.3</w:t>
      </w:r>
      <w:bookmarkEnd w:id="133"/>
    </w:p>
    <w:p w14:paraId="62365CCF" w14:textId="77777777" w:rsidR="00B53E02" w:rsidRPr="000B5660" w:rsidRDefault="00B53E02" w:rsidP="00B53E02">
      <w:r w:rsidRPr="000B5660">
        <w:t>Para la elección de la tecnología es importante privilegiar las que nos ofrezcan la posibilidad de un desarrollo rápido y a la vez escalable.</w:t>
      </w:r>
    </w:p>
    <w:p w14:paraId="5A93644A" w14:textId="77777777"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14:paraId="637B44B8" w14:textId="77777777"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14:paraId="0B083EE2" w14:textId="77777777" w:rsidR="00B53E02" w:rsidRDefault="00302ACA" w:rsidP="00B53E02">
      <w:r>
        <w:lastRenderedPageBreak/>
        <w:t>Se correrá PHP como módulo del servidor Apache.</w:t>
      </w:r>
    </w:p>
    <w:p w14:paraId="56611720" w14:textId="77777777"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14:paraId="65C11B36" w14:textId="77777777" w:rsidR="001B743C" w:rsidRPr="00302ACA" w:rsidRDefault="006020D4" w:rsidP="00B53E02">
      <w:pPr>
        <w:rPr>
          <w:u w:val="single"/>
        </w:rPr>
      </w:pPr>
      <w:r>
        <w:t>La siguiente figura muestra la estructura de la carpeta classes</w:t>
      </w:r>
      <w:r w:rsidR="006F7C27">
        <w:t xml:space="preserve"> (en la barra izquierda)</w:t>
      </w:r>
      <w:r w:rsidR="00814BF3">
        <w:t>.</w:t>
      </w:r>
    </w:p>
    <w:p w14:paraId="546077D5" w14:textId="77777777"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13E21666" wp14:editId="63820FBC">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14:paraId="2BB07047" w14:textId="77777777" w:rsidR="00B53E02" w:rsidRPr="000B5660" w:rsidRDefault="006F7C27" w:rsidP="006F7C27">
      <w:pPr>
        <w:pStyle w:val="Epgrafe"/>
        <w:jc w:val="center"/>
        <w:rPr>
          <w:b w:val="0"/>
          <w:sz w:val="28"/>
          <w:szCs w:val="24"/>
        </w:rPr>
      </w:pPr>
      <w:bookmarkStart w:id="134" w:name="_Toc278830441"/>
      <w:r>
        <w:t xml:space="preserve">Ilustración </w:t>
      </w:r>
      <w:r w:rsidR="000C7FF5">
        <w:fldChar w:fldCharType="begin"/>
      </w:r>
      <w:r w:rsidR="008D3920">
        <w:instrText xml:space="preserve"> SEQ Ilustración \* ARABIC </w:instrText>
      </w:r>
      <w:r w:rsidR="000C7FF5">
        <w:fldChar w:fldCharType="separate"/>
      </w:r>
      <w:r w:rsidR="007D5A2D">
        <w:rPr>
          <w:noProof/>
        </w:rPr>
        <w:t>25</w:t>
      </w:r>
      <w:r w:rsidR="000C7FF5">
        <w:rPr>
          <w:noProof/>
        </w:rPr>
        <w:fldChar w:fldCharType="end"/>
      </w:r>
      <w:r>
        <w:t xml:space="preserve"> - Estructura Clases PHP del Core del CMS</w:t>
      </w:r>
      <w:bookmarkEnd w:id="134"/>
    </w:p>
    <w:p w14:paraId="2AD00E50" w14:textId="77777777" w:rsidR="00A549E1" w:rsidRDefault="00A549E1">
      <w:pPr>
        <w:suppressAutoHyphens w:val="0"/>
        <w:spacing w:before="0" w:after="0" w:line="240" w:lineRule="auto"/>
        <w:jc w:val="left"/>
        <w:rPr>
          <w:rFonts w:eastAsia="Times New Roman" w:cs="Times New Roman"/>
          <w:b/>
          <w:sz w:val="28"/>
          <w:szCs w:val="24"/>
        </w:rPr>
      </w:pPr>
      <w:r>
        <w:br w:type="page"/>
      </w:r>
    </w:p>
    <w:p w14:paraId="0AC1E796" w14:textId="77777777" w:rsidR="00B53E02" w:rsidRPr="000B5660" w:rsidRDefault="000E1C37" w:rsidP="000E1C37">
      <w:pPr>
        <w:pStyle w:val="Subttulo"/>
        <w:outlineLvl w:val="2"/>
      </w:pPr>
      <w:bookmarkStart w:id="135" w:name="_Toc279316347"/>
      <w:r w:rsidRPr="000B5660">
        <w:lastRenderedPageBreak/>
        <w:t xml:space="preserve">4.2.1.2. </w:t>
      </w:r>
      <w:r w:rsidR="00B53E02" w:rsidRPr="000B5660">
        <w:t>MySQL 5</w:t>
      </w:r>
      <w:bookmarkEnd w:id="135"/>
    </w:p>
    <w:p w14:paraId="4BDE14C6" w14:textId="77777777"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14:paraId="21CFBB03" w14:textId="7E8938D3"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14:paraId="394615B7" w14:textId="77777777"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14:paraId="50BBED17" w14:textId="77777777"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14:paraId="54835C80" w14:textId="77777777" w:rsidR="00EC3C1C" w:rsidRPr="00383797" w:rsidRDefault="000E1C37" w:rsidP="000E1C37">
      <w:pPr>
        <w:pStyle w:val="Subttulo"/>
        <w:outlineLvl w:val="2"/>
        <w:rPr>
          <w:u w:val="single"/>
        </w:rPr>
      </w:pPr>
      <w:bookmarkStart w:id="136" w:name="_Toc279316348"/>
      <w:r w:rsidRPr="000B5660">
        <w:lastRenderedPageBreak/>
        <w:t xml:space="preserve">4.2.1.3. </w:t>
      </w:r>
      <w:r w:rsidR="00EC3C1C" w:rsidRPr="000B5660">
        <w:t>FF</w:t>
      </w:r>
      <w:r w:rsidR="00383797">
        <w:t>mpeg</w:t>
      </w:r>
      <w:bookmarkEnd w:id="136"/>
    </w:p>
    <w:p w14:paraId="4E808FD6" w14:textId="77777777"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w:t>
      </w:r>
      <w:proofErr w:type="gramStart"/>
      <w:r w:rsidR="009F3698">
        <w:t>exec(</w:t>
      </w:r>
      <w:proofErr w:type="gramEnd"/>
      <w:r w:rsidR="009F3698">
        <w:t>), el cual</w:t>
      </w:r>
      <w:r w:rsidR="002E2660">
        <w:t xml:space="preserve"> permite ejecutar instrucciones en la consola del sistema servidor.</w:t>
      </w:r>
    </w:p>
    <w:p w14:paraId="351AEFD1" w14:textId="77777777"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14:paraId="656EEE0E" w14:textId="77777777" w:rsidR="00EC3C1C" w:rsidRPr="000B5660" w:rsidRDefault="00EC3C1C" w:rsidP="00EC3C1C">
      <w:pPr>
        <w:pStyle w:val="Ttulo7"/>
        <w:rPr>
          <w:lang w:val="es-CL"/>
        </w:rPr>
      </w:pPr>
      <w:proofErr w:type="gramStart"/>
      <w:r w:rsidRPr="000B5660">
        <w:rPr>
          <w:lang w:val="es-CL"/>
        </w:rPr>
        <w:t>ffmpeg</w:t>
      </w:r>
      <w:proofErr w:type="gramEnd"/>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14:paraId="6BAF73B6" w14:textId="77777777" w:rsidR="00F83408" w:rsidRDefault="00F83408">
      <w:pPr>
        <w:suppressAutoHyphens w:val="0"/>
        <w:spacing w:before="0" w:after="0" w:line="240" w:lineRule="auto"/>
        <w:jc w:val="left"/>
        <w:rPr>
          <w:rFonts w:eastAsia="Times New Roman" w:cs="Times New Roman"/>
          <w:b/>
          <w:sz w:val="28"/>
          <w:szCs w:val="24"/>
        </w:rPr>
      </w:pPr>
      <w:r>
        <w:br w:type="page"/>
      </w:r>
    </w:p>
    <w:p w14:paraId="44F70B26" w14:textId="77777777" w:rsidR="000E1C37" w:rsidRPr="000B5660" w:rsidRDefault="000E1C37" w:rsidP="000E1C37">
      <w:pPr>
        <w:pStyle w:val="Subttulo"/>
        <w:outlineLvl w:val="2"/>
      </w:pPr>
      <w:bookmarkStart w:id="137" w:name="_Toc279316349"/>
      <w:r w:rsidRPr="000B5660">
        <w:lastRenderedPageBreak/>
        <w:t>4.2.2. Lado Cliente</w:t>
      </w:r>
      <w:bookmarkEnd w:id="137"/>
    </w:p>
    <w:p w14:paraId="5473785C" w14:textId="77777777" w:rsidR="000E1C37" w:rsidRDefault="000E1C37" w:rsidP="000E1C37">
      <w:pPr>
        <w:pStyle w:val="Subttulo"/>
        <w:outlineLvl w:val="2"/>
      </w:pPr>
      <w:bookmarkStart w:id="138" w:name="_Toc279316350"/>
      <w:r w:rsidRPr="000B5660">
        <w:t>4.2.2.1 J</w:t>
      </w:r>
      <w:r w:rsidR="00302ACA">
        <w:t>avascript</w:t>
      </w:r>
      <w:bookmarkEnd w:id="138"/>
    </w:p>
    <w:p w14:paraId="6CDD4D2B" w14:textId="77777777" w:rsidR="00004F17" w:rsidRDefault="00004F17" w:rsidP="00004F17">
      <w:r>
        <w:t>Se estructuran las carpetas javascript dentro de una carpeta llamada js en la r</w:t>
      </w:r>
      <w:r w:rsidR="0053639F">
        <w:t>aíz del sitio con la siguiente estructura de carpetas relativas a la raiz</w:t>
      </w:r>
      <w:r>
        <w:t>:</w:t>
      </w:r>
    </w:p>
    <w:p w14:paraId="00E64C1B" w14:textId="77777777"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397379">
        <w:t>, la idea es generar acá un api propia del CMS</w:t>
      </w:r>
      <w:r w:rsidR="00004F17">
        <w:t>.</w:t>
      </w:r>
    </w:p>
    <w:p w14:paraId="1E02676D" w14:textId="560E7E86" w:rsidR="0053639F" w:rsidRDefault="00004F17" w:rsidP="00004F17">
      <w:proofErr w:type="gramStart"/>
      <w:r w:rsidRPr="0053639F">
        <w:rPr>
          <w:b/>
        </w:rPr>
        <w:t>js/framework</w:t>
      </w:r>
      <w:proofErr w:type="gramEnd"/>
      <w:r w:rsidRPr="0053639F">
        <w:rPr>
          <w:b/>
        </w:rPr>
        <w:t>:</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14:paraId="5D467C3E" w14:textId="77777777" w:rsidR="00004F17" w:rsidRPr="00004F17" w:rsidRDefault="00004F17" w:rsidP="00004F17">
      <w:proofErr w:type="gramStart"/>
      <w:r w:rsidRPr="0053639F">
        <w:rPr>
          <w:b/>
        </w:rPr>
        <w:t>js/lib</w:t>
      </w:r>
      <w:proofErr w:type="gramEnd"/>
      <w:r w:rsidRPr="0053639F">
        <w:rPr>
          <w:b/>
        </w:rPr>
        <w:t>:</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14:paraId="74192BFA" w14:textId="77777777"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14:paraId="04B90910" w14:textId="77777777" w:rsidR="00B80FF0" w:rsidRDefault="00B80FF0" w:rsidP="00004F17">
      <w:r>
        <w:t>Sin embargo esta técnica también presenta dificultades ya que se pierde toda la indentación del código lo que va en desmedro de la legibilidad de este.</w:t>
      </w:r>
    </w:p>
    <w:p w14:paraId="499D6C60" w14:textId="77777777"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14:paraId="3753763E" w14:textId="77777777"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14:paraId="17EBFA6C" w14:textId="77777777" w:rsidR="00BE6B2C" w:rsidRDefault="00BE6B2C" w:rsidP="00004F17">
      <w:r>
        <w:t>La imagen a continuación muestra la estructura de carpetas javascript en el explorador del IDE PHP, Zend Studio.</w:t>
      </w:r>
    </w:p>
    <w:p w14:paraId="52F2C92A" w14:textId="77777777" w:rsidR="00004F17" w:rsidRDefault="00004F17" w:rsidP="00004F17"/>
    <w:p w14:paraId="4A28BB6F" w14:textId="77777777" w:rsidR="001C0220" w:rsidRDefault="00BE6B2C" w:rsidP="001C0220">
      <w:pPr>
        <w:keepNext/>
        <w:jc w:val="center"/>
      </w:pPr>
      <w:r w:rsidRPr="00BE6B2C">
        <w:rPr>
          <w:noProof/>
          <w:lang w:eastAsia="es-CL"/>
        </w:rPr>
        <w:drawing>
          <wp:inline distT="0" distB="0" distL="0" distR="0" wp14:anchorId="17AB6B3E" wp14:editId="263DDBCD">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14:paraId="20AFB9ED" w14:textId="77777777" w:rsidR="00BE6B2C" w:rsidRPr="00004F17" w:rsidRDefault="001C0220" w:rsidP="001C0220">
      <w:pPr>
        <w:pStyle w:val="Epgrafe"/>
        <w:jc w:val="center"/>
      </w:pPr>
      <w:r>
        <w:t xml:space="preserve">Ilustración </w:t>
      </w:r>
      <w:r w:rsidR="000C7FF5">
        <w:fldChar w:fldCharType="begin"/>
      </w:r>
      <w:r w:rsidR="008D3920">
        <w:instrText xml:space="preserve"> SEQ Ilustración \* ARABIC </w:instrText>
      </w:r>
      <w:r w:rsidR="000C7FF5">
        <w:fldChar w:fldCharType="separate"/>
      </w:r>
      <w:r w:rsidR="007D5A2D">
        <w:rPr>
          <w:noProof/>
        </w:rPr>
        <w:t>26</w:t>
      </w:r>
      <w:r w:rsidR="000C7FF5">
        <w:rPr>
          <w:noProof/>
        </w:rPr>
        <w:fldChar w:fldCharType="end"/>
      </w:r>
      <w:r>
        <w:t xml:space="preserve"> - Estructura de carpetas javascript</w:t>
      </w:r>
    </w:p>
    <w:p w14:paraId="107C7A83" w14:textId="77777777" w:rsidR="00B80FF0" w:rsidRDefault="00B80FF0" w:rsidP="000E1C37">
      <w:pPr>
        <w:pStyle w:val="Subttulo"/>
        <w:outlineLvl w:val="2"/>
      </w:pPr>
    </w:p>
    <w:p w14:paraId="1274BD06" w14:textId="77777777" w:rsidR="00B77BEB" w:rsidRDefault="00B77BEB">
      <w:pPr>
        <w:suppressAutoHyphens w:val="0"/>
        <w:spacing w:before="0" w:after="0" w:line="240" w:lineRule="auto"/>
        <w:jc w:val="left"/>
        <w:rPr>
          <w:rFonts w:eastAsia="Times New Roman" w:cs="Times New Roman"/>
          <w:b/>
          <w:sz w:val="28"/>
          <w:szCs w:val="24"/>
        </w:rPr>
      </w:pPr>
      <w:r>
        <w:br w:type="page"/>
      </w:r>
    </w:p>
    <w:p w14:paraId="238442F5" w14:textId="77777777" w:rsidR="000E1C37" w:rsidRDefault="000E1C37" w:rsidP="000E1C37">
      <w:pPr>
        <w:pStyle w:val="Subttulo"/>
        <w:outlineLvl w:val="2"/>
      </w:pPr>
      <w:bookmarkStart w:id="139" w:name="_Toc279316351"/>
      <w:r w:rsidRPr="000B5660">
        <w:lastRenderedPageBreak/>
        <w:t>4.2.2.2 JW Player</w:t>
      </w:r>
      <w:bookmarkEnd w:id="139"/>
    </w:p>
    <w:p w14:paraId="24097830" w14:textId="77777777"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14:paraId="1A549258" w14:textId="65B12119" w:rsidR="00B77BEB" w:rsidRPr="00B77BEB" w:rsidRDefault="00C43BA3" w:rsidP="00B77BEB">
      <w:r>
        <w:t>También</w:t>
      </w:r>
      <w:r w:rsidR="00B77BEB">
        <w:t xml:space="preserve"> cuenta con una API javascript para trabajar con eventos del player sin necesidad de intervenirlo por dentro.</w:t>
      </w:r>
    </w:p>
    <w:p w14:paraId="397F09B1" w14:textId="77777777"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14:paraId="59A3AF54" w14:textId="77777777" w:rsidR="00F53ECB" w:rsidRDefault="00F53ECB" w:rsidP="00302ACA"/>
    <w:p w14:paraId="778A1629" w14:textId="77777777" w:rsidR="00D3784E" w:rsidRDefault="00D3784E">
      <w:pPr>
        <w:suppressAutoHyphens w:val="0"/>
        <w:spacing w:before="0" w:after="0" w:line="240" w:lineRule="auto"/>
        <w:jc w:val="left"/>
      </w:pPr>
      <w:r>
        <w:br w:type="page"/>
      </w:r>
    </w:p>
    <w:p w14:paraId="07810B46" w14:textId="77777777" w:rsidR="00302ACA" w:rsidRDefault="00302ACA" w:rsidP="00D3784E">
      <w:pPr>
        <w:pStyle w:val="Subttulo"/>
        <w:outlineLvl w:val="1"/>
      </w:pPr>
      <w:bookmarkStart w:id="140" w:name="_Toc279316352"/>
      <w:r>
        <w:lastRenderedPageBreak/>
        <w:t>4.3</w:t>
      </w:r>
      <w:r w:rsidR="00D3784E">
        <w:t xml:space="preserve">. </w:t>
      </w:r>
      <w:r>
        <w:t>Entorno de Desarrollo</w:t>
      </w:r>
      <w:bookmarkEnd w:id="140"/>
    </w:p>
    <w:p w14:paraId="7C9A30F3" w14:textId="7280B847" w:rsidR="006D756E" w:rsidRDefault="006D756E" w:rsidP="00AB32B1">
      <w:pPr>
        <w:pStyle w:val="Subttulo"/>
        <w:outlineLvl w:val="2"/>
      </w:pPr>
      <w:bookmarkStart w:id="141" w:name="_Toc279316353"/>
      <w:r>
        <w:t xml:space="preserve">4.3.1. </w:t>
      </w:r>
      <w:bookmarkEnd w:id="141"/>
      <w:r w:rsidR="00D8645F">
        <w:t>Entorno Integrado de Desarrollo (IDE)</w:t>
      </w:r>
    </w:p>
    <w:p w14:paraId="4254E725" w14:textId="53EA2793"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14:paraId="4E343C80" w14:textId="7BD2C0F0"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14:paraId="072973A1" w14:textId="77777777" w:rsidR="001C0220" w:rsidRDefault="001C0220" w:rsidP="001C0220">
      <w:pPr>
        <w:keepNext/>
        <w:jc w:val="center"/>
      </w:pPr>
      <w:r>
        <w:rPr>
          <w:noProof/>
          <w:lang w:eastAsia="es-CL"/>
        </w:rPr>
        <w:drawing>
          <wp:inline distT="0" distB="0" distL="0" distR="0" wp14:anchorId="5C45895B" wp14:editId="72B345CB">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4" cstate="print"/>
                    <a:stretch>
                      <a:fillRect/>
                    </a:stretch>
                  </pic:blipFill>
                  <pic:spPr>
                    <a:xfrm>
                      <a:off x="0" y="0"/>
                      <a:ext cx="4174602" cy="2609246"/>
                    </a:xfrm>
                    <a:prstGeom prst="rect">
                      <a:avLst/>
                    </a:prstGeom>
                  </pic:spPr>
                </pic:pic>
              </a:graphicData>
            </a:graphic>
          </wp:inline>
        </w:drawing>
      </w:r>
    </w:p>
    <w:p w14:paraId="71478A44" w14:textId="77777777" w:rsidR="004930D3" w:rsidRDefault="001C0220" w:rsidP="001C0220">
      <w:pPr>
        <w:pStyle w:val="Epgrafe"/>
        <w:jc w:val="center"/>
        <w:rPr>
          <w:b w:val="0"/>
          <w:sz w:val="28"/>
          <w:szCs w:val="24"/>
        </w:rPr>
      </w:pPr>
      <w:r>
        <w:t xml:space="preserve">Ilustración </w:t>
      </w:r>
      <w:r w:rsidR="000C7FF5">
        <w:fldChar w:fldCharType="begin"/>
      </w:r>
      <w:r w:rsidR="008D3920">
        <w:instrText xml:space="preserve"> SEQ Ilustración \* ARABIC </w:instrText>
      </w:r>
      <w:r w:rsidR="000C7FF5">
        <w:fldChar w:fldCharType="separate"/>
      </w:r>
      <w:r w:rsidR="007D5A2D">
        <w:rPr>
          <w:noProof/>
        </w:rPr>
        <w:t>27</w:t>
      </w:r>
      <w:r w:rsidR="000C7FF5">
        <w:rPr>
          <w:noProof/>
        </w:rPr>
        <w:fldChar w:fldCharType="end"/>
      </w:r>
      <w:r>
        <w:t xml:space="preserve"> - Zend Studio en Ubuntu Linux</w:t>
      </w:r>
    </w:p>
    <w:p w14:paraId="60905779" w14:textId="77777777" w:rsidR="001C0220" w:rsidRDefault="001C0220">
      <w:pPr>
        <w:suppressAutoHyphens w:val="0"/>
        <w:spacing w:before="0" w:after="0" w:line="240" w:lineRule="auto"/>
        <w:jc w:val="left"/>
        <w:rPr>
          <w:rFonts w:eastAsia="Times New Roman" w:cs="Times New Roman"/>
          <w:b/>
          <w:sz w:val="28"/>
          <w:szCs w:val="24"/>
        </w:rPr>
      </w:pPr>
      <w:r>
        <w:br w:type="page"/>
      </w:r>
    </w:p>
    <w:p w14:paraId="1C78B811" w14:textId="20D7A99A" w:rsidR="006D756E" w:rsidRPr="006D756E" w:rsidRDefault="006D756E" w:rsidP="00AB32B1">
      <w:pPr>
        <w:pStyle w:val="Subttulo"/>
        <w:outlineLvl w:val="2"/>
        <w:rPr>
          <w:u w:val="single"/>
        </w:rPr>
      </w:pPr>
      <w:bookmarkStart w:id="142" w:name="_Toc279316354"/>
      <w:r>
        <w:lastRenderedPageBreak/>
        <w:t>4.3.2. Control de versiones</w:t>
      </w:r>
      <w:bookmarkEnd w:id="142"/>
    </w:p>
    <w:p w14:paraId="5E3A285C" w14:textId="77777777"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14:paraId="782B367F" w14:textId="77777777" w:rsidR="004930D3" w:rsidRDefault="004930D3" w:rsidP="00302ACA"/>
    <w:p w14:paraId="62895F80" w14:textId="77777777" w:rsidR="001C0220" w:rsidRDefault="004930D3" w:rsidP="001C0220">
      <w:pPr>
        <w:keepNext/>
        <w:jc w:val="center"/>
      </w:pPr>
      <w:r>
        <w:rPr>
          <w:noProof/>
          <w:lang w:eastAsia="es-CL"/>
        </w:rPr>
        <w:drawing>
          <wp:inline distT="0" distB="0" distL="0" distR="0" wp14:anchorId="4B219AEC" wp14:editId="63413F6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840046" cy="3025166"/>
                    </a:xfrm>
                    <a:prstGeom prst="rect">
                      <a:avLst/>
                    </a:prstGeom>
                  </pic:spPr>
                </pic:pic>
              </a:graphicData>
            </a:graphic>
          </wp:inline>
        </w:drawing>
      </w:r>
    </w:p>
    <w:p w14:paraId="41E90714" w14:textId="77777777" w:rsidR="004930D3" w:rsidRDefault="001C0220" w:rsidP="001C0220">
      <w:pPr>
        <w:pStyle w:val="Epgrafe"/>
        <w:jc w:val="center"/>
      </w:pPr>
      <w:r>
        <w:t xml:space="preserve">Ilustración </w:t>
      </w:r>
      <w:r w:rsidR="000C7FF5">
        <w:fldChar w:fldCharType="begin"/>
      </w:r>
      <w:r w:rsidR="008D3920">
        <w:instrText xml:space="preserve"> SEQ Ilustración \* ARABIC </w:instrText>
      </w:r>
      <w:r w:rsidR="000C7FF5">
        <w:fldChar w:fldCharType="separate"/>
      </w:r>
      <w:r w:rsidR="007D5A2D">
        <w:rPr>
          <w:noProof/>
        </w:rPr>
        <w:t>28</w:t>
      </w:r>
      <w:r w:rsidR="000C7FF5">
        <w:rPr>
          <w:noProof/>
        </w:rPr>
        <w:fldChar w:fldCharType="end"/>
      </w:r>
      <w:r>
        <w:t xml:space="preserve"> - Estructura de repositorio Subversion vista en Zend Studio</w:t>
      </w:r>
    </w:p>
    <w:p w14:paraId="23C16A53" w14:textId="77777777" w:rsidR="00302ACA" w:rsidRDefault="00302ACA" w:rsidP="00302ACA"/>
    <w:p w14:paraId="4E18C6BF" w14:textId="77777777" w:rsidR="005E46BE" w:rsidRDefault="005E46BE">
      <w:pPr>
        <w:suppressAutoHyphens w:val="0"/>
        <w:spacing w:before="0" w:after="0" w:line="240" w:lineRule="auto"/>
        <w:jc w:val="left"/>
        <w:rPr>
          <w:rFonts w:eastAsia="Times New Roman" w:cs="Times New Roman"/>
          <w:b/>
          <w:sz w:val="28"/>
          <w:szCs w:val="24"/>
        </w:rPr>
      </w:pPr>
      <w:r>
        <w:br w:type="page"/>
      </w:r>
    </w:p>
    <w:p w14:paraId="278D6A00" w14:textId="77777777" w:rsidR="000E1C37" w:rsidRDefault="000E1C37" w:rsidP="000E1C37">
      <w:pPr>
        <w:pStyle w:val="Subttulo"/>
        <w:outlineLvl w:val="1"/>
      </w:pPr>
      <w:bookmarkStart w:id="143" w:name="_Toc279316355"/>
      <w:r w:rsidRPr="000B5660">
        <w:lastRenderedPageBreak/>
        <w:t>4.3. Diagrama de Datos</w:t>
      </w:r>
      <w:bookmarkEnd w:id="143"/>
    </w:p>
    <w:p w14:paraId="772848F4" w14:textId="77777777"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14:paraId="5F83B95E" w14:textId="77777777"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14:paraId="5B6B2762" w14:textId="77777777" w:rsidR="003168E5" w:rsidRPr="0073406A" w:rsidRDefault="008C07AC" w:rsidP="008C07AC">
      <w:pPr>
        <w:pStyle w:val="Epgrafe"/>
        <w:jc w:val="center"/>
        <w:rPr>
          <w:rStyle w:val="nfasis"/>
          <w:i w:val="0"/>
        </w:rPr>
      </w:pPr>
      <w:r w:rsidRPr="0073406A">
        <w:rPr>
          <w:rStyle w:val="nfasis"/>
          <w:i w:val="0"/>
        </w:rPr>
        <w:t xml:space="preserve">Ilustración </w:t>
      </w:r>
      <w:r w:rsidR="000C7FF5" w:rsidRPr="0073406A">
        <w:rPr>
          <w:rStyle w:val="nfasis"/>
          <w:i w:val="0"/>
        </w:rPr>
        <w:fldChar w:fldCharType="begin"/>
      </w:r>
      <w:r w:rsidRPr="0073406A">
        <w:rPr>
          <w:rStyle w:val="nfasis"/>
          <w:i w:val="0"/>
        </w:rPr>
        <w:instrText xml:space="preserve"> SEQ Ilustración \* ARABIC </w:instrText>
      </w:r>
      <w:r w:rsidR="000C7FF5" w:rsidRPr="0073406A">
        <w:rPr>
          <w:rStyle w:val="nfasis"/>
          <w:i w:val="0"/>
        </w:rPr>
        <w:fldChar w:fldCharType="separate"/>
      </w:r>
      <w:r w:rsidR="007D5A2D">
        <w:rPr>
          <w:rStyle w:val="nfasis"/>
          <w:i w:val="0"/>
          <w:noProof/>
        </w:rPr>
        <w:t>29</w:t>
      </w:r>
      <w:r w:rsidR="000C7FF5"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14:paraId="38D2CB72" w14:textId="59293870" w:rsidR="005E46BE" w:rsidRDefault="00234060" w:rsidP="00D8645F">
      <w:pPr>
        <w:pStyle w:val="Subttulo"/>
        <w:outlineLvl w:val="1"/>
      </w:pPr>
      <w:del w:id="144" w:author="Rodrigo Riquelme" w:date="2010-12-05T11:46:00Z">
        <w:r>
          <w:br w:type="page"/>
        </w:r>
      </w:del>
      <w:bookmarkStart w:id="145" w:name="_Toc279316356"/>
      <w:r w:rsidR="000E1C37" w:rsidRPr="000B5660">
        <w:lastRenderedPageBreak/>
        <w:t>4.4. Diagrama de Clases</w:t>
      </w:r>
      <w:bookmarkEnd w:id="145"/>
    </w:p>
    <w:p w14:paraId="09D39D06" w14:textId="77777777"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14:paraId="163BA308" w14:textId="77777777"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14:paraId="08EA380F" w14:textId="77777777" w:rsidR="001A7BA8" w:rsidRDefault="001A7BA8" w:rsidP="005E46BE">
      <w:r>
        <w:t>El Core de la aplicación estará basado en los siguientes Namespaces</w:t>
      </w:r>
    </w:p>
    <w:p w14:paraId="1C755C3C" w14:textId="77777777" w:rsidR="0052362F" w:rsidRDefault="0052362F">
      <w:pPr>
        <w:suppressAutoHyphens w:val="0"/>
        <w:spacing w:before="0" w:after="0" w:line="240" w:lineRule="auto"/>
        <w:jc w:val="left"/>
        <w:rPr>
          <w:rFonts w:eastAsia="Times New Roman" w:cs="Times New Roman"/>
          <w:b/>
          <w:sz w:val="28"/>
          <w:szCs w:val="24"/>
        </w:rPr>
      </w:pPr>
      <w:r>
        <w:br w:type="page"/>
      </w:r>
    </w:p>
    <w:p w14:paraId="5D6039E5" w14:textId="77777777" w:rsidR="005E46BE" w:rsidRDefault="00D734B0" w:rsidP="00E06820">
      <w:pPr>
        <w:pStyle w:val="Subttulo"/>
        <w:outlineLvl w:val="2"/>
      </w:pPr>
      <w:bookmarkStart w:id="146" w:name="_Toc279316357"/>
      <w:r>
        <w:lastRenderedPageBreak/>
        <w:t xml:space="preserve">4.4.1. </w:t>
      </w:r>
      <w:r w:rsidR="0052362F">
        <w:t xml:space="preserve">Namespace </w:t>
      </w:r>
      <w:r w:rsidR="005E46BE">
        <w:t>Models</w:t>
      </w:r>
      <w:bookmarkEnd w:id="146"/>
    </w:p>
    <w:p w14:paraId="4F99E6B3" w14:textId="0518C335"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14:paraId="5E343911" w14:textId="77777777"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14:paraId="147E2B6D" w14:textId="77777777"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clausula SQL “INSERT”.</w:t>
      </w:r>
    </w:p>
    <w:p w14:paraId="4754BDCD" w14:textId="77777777"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 esta asociado a la clausula SQL “ORDER BY”.</w:t>
      </w:r>
    </w:p>
    <w:p w14:paraId="19024D13" w14:textId="77777777" w:rsidR="00D734B0" w:rsidRDefault="00D734B0" w:rsidP="00D734B0">
      <w:r w:rsidRPr="00E06820">
        <w:rPr>
          <w:b/>
        </w:rPr>
        <w:t>IModel</w:t>
      </w:r>
      <w:proofErr w:type="gramStart"/>
      <w:r w:rsidRPr="00E06820">
        <w:rPr>
          <w:b/>
        </w:rPr>
        <w:t>::countAll</w:t>
      </w:r>
      <w:proofErr w:type="gramEnd"/>
      <w:r w:rsidRPr="00E06820">
        <w:rPr>
          <w:b/>
        </w:rPr>
        <w:t>():</w:t>
      </w:r>
      <w:r>
        <w:t xml:space="preserve"> </w:t>
      </w:r>
      <w:r w:rsidRPr="005C7D94">
        <w:t>Calcula el numero de filas totales de la RecordSet para paginación</w:t>
      </w:r>
      <w:r w:rsidRPr="00E06820">
        <w:t>.</w:t>
      </w:r>
    </w:p>
    <w:p w14:paraId="08537F16" w14:textId="77777777" w:rsidR="00D734B0" w:rsidRDefault="00D734B0" w:rsidP="00D734B0">
      <w:r w:rsidRPr="00E06820">
        <w:rPr>
          <w:b/>
        </w:rPr>
        <w:t>IModel</w:t>
      </w:r>
      <w:proofErr w:type="gramStart"/>
      <w:r w:rsidRPr="00E06820">
        <w:rPr>
          <w:b/>
        </w:rPr>
        <w:t>::delete</w:t>
      </w:r>
      <w:proofErr w:type="gramEnd"/>
      <w:r w:rsidRPr="00E06820">
        <w:rPr>
          <w:b/>
        </w:rPr>
        <w:t>():</w:t>
      </w:r>
      <w:r>
        <w:t xml:space="preserve"> </w:t>
      </w:r>
      <w:r w:rsidRPr="00927AE3">
        <w:t>Ejecuta queries DELETE.</w:t>
      </w:r>
    </w:p>
    <w:p w14:paraId="063F36C7" w14:textId="77777777"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p>
    <w:p w14:paraId="42252438" w14:textId="49A48CDF"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F841AF">
        <w:t xml:space="preserve"> </w:t>
      </w:r>
      <w:r>
        <w:t>numérico de</w:t>
      </w:r>
      <w:r w:rsidR="00957E8B">
        <w:t>l puntero</w:t>
      </w:r>
      <w:r>
        <w:t xml:space="preserve"> la consulta a ejecutar.</w:t>
      </w:r>
    </w:p>
    <w:p w14:paraId="25EB4D77" w14:textId="77777777"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14:paraId="4F078EE5" w14:textId="4F8D484C"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B1763C">
        <w:t>numero de filas de RecordSet</w:t>
      </w:r>
      <w:r>
        <w:t>.</w:t>
      </w:r>
    </w:p>
    <w:p w14:paraId="7001B7A9" w14:textId="4C7415B1" w:rsidR="00D17525" w:rsidRDefault="00D17525" w:rsidP="00D17525">
      <w:r w:rsidRPr="00EC2EDC">
        <w:rPr>
          <w:b/>
        </w:rPr>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14:paraId="0CEFD1BF" w14:textId="254BAEE7" w:rsidR="00D17525" w:rsidRDefault="00D17525" w:rsidP="00D17525">
      <w:r w:rsidRPr="00EC2EDC">
        <w:rPr>
          <w:b/>
        </w:rPr>
        <w:lastRenderedPageBreak/>
        <w:t>IModel</w:t>
      </w:r>
      <w:proofErr w:type="gramStart"/>
      <w:r w:rsidRPr="00EC2EDC">
        <w:rPr>
          <w:b/>
        </w:rPr>
        <w:t>::</w:t>
      </w:r>
      <w:r>
        <w:rPr>
          <w:b/>
        </w:rPr>
        <w:t>load</w:t>
      </w:r>
      <w:proofErr w:type="gramEnd"/>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14:paraId="674E4FE5" w14:textId="77777777" w:rsidR="00D17525" w:rsidRDefault="00D17525" w:rsidP="00D17525">
      <w:r w:rsidRPr="00EC2EDC">
        <w:rPr>
          <w:b/>
        </w:rPr>
        <w:t>IModel</w:t>
      </w:r>
      <w:proofErr w:type="gramStart"/>
      <w:r w:rsidRPr="00EC2EDC">
        <w:rPr>
          <w:b/>
        </w:rPr>
        <w:t>::</w:t>
      </w:r>
      <w:r w:rsidR="00490F48">
        <w:rPr>
          <w:b/>
        </w:rPr>
        <w:t>next</w:t>
      </w:r>
      <w:proofErr w:type="gramEnd"/>
      <w:r w:rsidRPr="00EC2EDC">
        <w:rPr>
          <w:b/>
        </w:rPr>
        <w:t>():</w:t>
      </w:r>
      <w:r>
        <w:t xml:space="preserve"> </w:t>
      </w:r>
      <w:r w:rsidR="00957E8B">
        <w:t>Mueve el puntero del objeto modelo al siguiente registro</w:t>
      </w:r>
      <w:r>
        <w:t>.</w:t>
      </w:r>
    </w:p>
    <w:p w14:paraId="425BF748" w14:textId="3448BE11" w:rsidR="00490F48" w:rsidRDefault="00490F48" w:rsidP="00490F48">
      <w:r>
        <w:rPr>
          <w:b/>
        </w:rPr>
        <w:t>IModel</w:t>
      </w:r>
      <w:proofErr w:type="gramStart"/>
      <w:r>
        <w:rPr>
          <w:b/>
        </w:rPr>
        <w:t>::reset</w:t>
      </w:r>
      <w:proofErr w:type="gramEnd"/>
      <w:r w:rsidRPr="00EC2EDC">
        <w:rPr>
          <w:b/>
        </w:rPr>
        <w:t>():</w:t>
      </w:r>
      <w:r>
        <w:t xml:space="preserve"> </w:t>
      </w:r>
      <w:r w:rsidR="008338BC">
        <w:t xml:space="preserve">Mueve el puntero al principio del RecordSet </w:t>
      </w:r>
      <w:r>
        <w:t>.</w:t>
      </w:r>
    </w:p>
    <w:p w14:paraId="5D2A5EFE" w14:textId="7AD24469" w:rsidR="00490F48" w:rsidRDefault="00490F48" w:rsidP="00490F48">
      <w:r>
        <w:rPr>
          <w:b/>
        </w:rPr>
        <w:t>IModel</w:t>
      </w:r>
      <w:proofErr w:type="gramStart"/>
      <w:r>
        <w:rPr>
          <w:b/>
        </w:rPr>
        <w:t>::setLimit</w:t>
      </w:r>
      <w:proofErr w:type="gramEnd"/>
      <w:r w:rsidRPr="00EC2EDC">
        <w:rPr>
          <w:b/>
        </w:rPr>
        <w:t>():</w:t>
      </w:r>
      <w:r>
        <w:t xml:space="preserve"> </w:t>
      </w:r>
      <w:r w:rsidR="008338BC">
        <w:t>Configura el</w:t>
      </w:r>
      <w:r>
        <w:t xml:space="preserve"> límite de la consulta a ejecutar.</w:t>
      </w:r>
    </w:p>
    <w:p w14:paraId="3D8B2E4F" w14:textId="77777777" w:rsidR="0071212E" w:rsidRDefault="0071212E" w:rsidP="0071212E">
      <w:r>
        <w:rPr>
          <w:b/>
        </w:rPr>
        <w:t>IModel</w:t>
      </w:r>
      <w:proofErr w:type="gramStart"/>
      <w:r>
        <w:rPr>
          <w:b/>
        </w:rPr>
        <w:t>::setOrder</w:t>
      </w:r>
      <w:proofErr w:type="gramEnd"/>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14:paraId="1F7C6617" w14:textId="77777777" w:rsidR="00490F48" w:rsidRDefault="00490F48" w:rsidP="00490F48">
      <w:r>
        <w:rPr>
          <w:b/>
        </w:rPr>
        <w:t>IModel</w:t>
      </w:r>
      <w:proofErr w:type="gramStart"/>
      <w:r>
        <w:rPr>
          <w:b/>
        </w:rPr>
        <w:t>::setStart</w:t>
      </w:r>
      <w:proofErr w:type="gramEnd"/>
      <w:r w:rsidRPr="00EC2EDC">
        <w:rPr>
          <w:b/>
        </w:rPr>
        <w:t>():</w:t>
      </w:r>
      <w:r w:rsidR="002541BF">
        <w:rPr>
          <w:b/>
        </w:rPr>
        <w:t xml:space="preserve"> </w:t>
      </w:r>
      <w:r w:rsidR="002541BF">
        <w:t>Mueve el puntero del RecordSet sobre el cual se obtendrán los registros</w:t>
      </w:r>
      <w:r>
        <w:t>.</w:t>
      </w:r>
    </w:p>
    <w:p w14:paraId="02654E96" w14:textId="77777777" w:rsidR="00490F48" w:rsidRDefault="00490F48" w:rsidP="00490F48"/>
    <w:p w14:paraId="038475E3" w14:textId="77777777" w:rsidR="00490F48" w:rsidRDefault="00490F48" w:rsidP="00D17525"/>
    <w:p w14:paraId="0BAB2B16" w14:textId="77777777" w:rsidR="00D17525" w:rsidRDefault="00D17525" w:rsidP="00D17525"/>
    <w:p w14:paraId="40A09624" w14:textId="77777777" w:rsidR="00D17525" w:rsidRDefault="00D17525" w:rsidP="00D17525"/>
    <w:p w14:paraId="6BACC5A2" w14:textId="77777777" w:rsidR="00D734B0" w:rsidRDefault="00D734B0" w:rsidP="00D734B0"/>
    <w:p w14:paraId="5E26DA00" w14:textId="77777777" w:rsidR="00D734B0" w:rsidRDefault="00D734B0" w:rsidP="00D734B0"/>
    <w:p w14:paraId="13861F79" w14:textId="77777777" w:rsidR="00927AE3" w:rsidRPr="00D734B0" w:rsidRDefault="00927AE3" w:rsidP="00415255">
      <w:pPr>
        <w:rPr>
          <w:u w:val="single"/>
        </w:rPr>
      </w:pPr>
    </w:p>
    <w:p w14:paraId="7EEDE078" w14:textId="77777777" w:rsidR="00CF21BE" w:rsidRDefault="005C11D1" w:rsidP="00CF21BE">
      <w:pPr>
        <w:keepNext/>
        <w:jc w:val="center"/>
      </w:pPr>
      <w:ins w:id="147" w:author="Rodrigo Riquelme" w:date="2010-12-05T11:46:00Z">
        <w:r w:rsidRPr="005C11D1">
          <w:rPr>
            <w:noProof/>
            <w:lang w:eastAsia="es-CL"/>
          </w:rPr>
          <w:lastRenderedPageBreak/>
          <w:drawing>
            <wp:inline distT="0" distB="0" distL="0" distR="0" wp14:editId="7393C1A1">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11318" cy="5339034"/>
                      </a:xfrm>
                      <a:prstGeom prst="rect">
                        <a:avLst/>
                      </a:prstGeom>
                    </pic:spPr>
                  </pic:pic>
                </a:graphicData>
              </a:graphic>
            </wp:inline>
          </w:drawing>
        </w:r>
      </w:ins>
    </w:p>
    <w:p w14:paraId="1B7226E6" w14:textId="76487E8E" w:rsidR="0052362F" w:rsidRPr="00927AE3" w:rsidRDefault="00CF21BE" w:rsidP="00CF21BE">
      <w:pPr>
        <w:pStyle w:val="Epgrafe"/>
        <w:jc w:val="center"/>
        <w:rPr>
          <w:ins w:id="148" w:author="Rodrigo Riquelme" w:date="2010-12-05T11:46:00Z"/>
          <w:vanish/>
          <w:specVanish/>
        </w:rPr>
      </w:pPr>
      <w:r>
        <w:t xml:space="preserve">Ilustración </w:t>
      </w:r>
      <w:fldSimple w:instr=" SEQ Ilustración \* ARABIC ">
        <w:r w:rsidR="007D5A2D">
          <w:rPr>
            <w:noProof/>
          </w:rPr>
          <w:t>30</w:t>
        </w:r>
      </w:fldSimple>
      <w:r>
        <w:t xml:space="preserve"> – Namespace Models - Parte 1</w:t>
      </w:r>
    </w:p>
    <w:p w14:paraId="054AF30A" w14:textId="77777777"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14:paraId="562C0954" w14:textId="77777777" w:rsidR="00CF21BE" w:rsidRPr="00CF21BE" w:rsidRDefault="00927AE3" w:rsidP="005E46BE">
      <w:ins w:id="151" w:author="Rodrigo Riquelme" w:date="2010-12-05T11:46:00Z">
        <w:r w:rsidRPr="00CF21BE">
          <w:t xml:space="preserve"> </w:t>
        </w:r>
      </w:ins>
    </w:p>
    <w:p w14:paraId="06DD0DB1" w14:textId="77777777" w:rsidR="00CF21BE" w:rsidRDefault="00CF21BE" w:rsidP="005E46BE"/>
    <w:p w14:paraId="3958D498" w14:textId="5CDA3E12"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BE5BCA">
        <w:t>S</w:t>
      </w:r>
      <w:bookmarkStart w:id="152" w:name="_GoBack"/>
      <w:bookmarkEnd w:id="152"/>
      <w:r>
        <w:t>et en</w:t>
      </w:r>
      <w:r w:rsidR="005E1EDA">
        <w:t xml:space="preserve"> un buffer de</w:t>
      </w:r>
      <w:r>
        <w:t xml:space="preserve"> memoria para ser usado en multiples consultas SQL.</w:t>
      </w:r>
    </w:p>
    <w:p w14:paraId="5093B2D2" w14:textId="77777777" w:rsidR="00B17E86" w:rsidRDefault="00CF21BE" w:rsidP="00B17E86">
      <w:pPr>
        <w:keepNext/>
        <w:jc w:val="center"/>
      </w:pPr>
      <w:r>
        <w:rPr>
          <w:noProof/>
          <w:lang w:eastAsia="es-CL"/>
        </w:rPr>
        <w:drawing>
          <wp:inline distT="0" distB="0" distL="0" distR="0" wp14:anchorId="14870847" wp14:editId="3F566CF4">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14:paraId="0ED35359" w14:textId="0250435E" w:rsidR="005E1EDA" w:rsidRDefault="00B17E86" w:rsidP="00B17E86">
      <w:pPr>
        <w:pStyle w:val="Epgrafe"/>
        <w:jc w:val="center"/>
      </w:pPr>
      <w:r>
        <w:t xml:space="preserve">Ilustración </w:t>
      </w:r>
      <w:fldSimple w:instr=" SEQ Ilustración \* ARABIC ">
        <w:r w:rsidR="007D5A2D">
          <w:rPr>
            <w:noProof/>
          </w:rPr>
          <w:t>31</w:t>
        </w:r>
      </w:fldSimple>
      <w:r>
        <w:t xml:space="preserve"> - Namespace Models - </w:t>
      </w:r>
      <w:r>
        <w:rPr>
          <w:noProof/>
        </w:rPr>
        <w:t>Parte 2</w:t>
      </w:r>
    </w:p>
    <w:p w14:paraId="64419CDB" w14:textId="77777777" w:rsidR="005E1EDA" w:rsidRDefault="005E1EDA" w:rsidP="005E1EDA">
      <w:pPr>
        <w:jc w:val="center"/>
      </w:pPr>
    </w:p>
    <w:p w14:paraId="7457A065" w14:textId="65D6A93D" w:rsidR="00B17E86" w:rsidRDefault="00B17E86" w:rsidP="00B17E86">
      <w:pPr>
        <w:pStyle w:val="Subttulo"/>
        <w:outlineLvl w:val="2"/>
      </w:pPr>
      <w:r w:rsidRPr="00B17E86">
        <w:t>4.4.2</w:t>
      </w:r>
      <w:r w:rsidRPr="00B17E86">
        <w:t xml:space="preserve">. Namespace </w:t>
      </w:r>
      <w:r w:rsidRPr="00B17E86">
        <w:t>V</w:t>
      </w:r>
      <w:r>
        <w:t>iews</w:t>
      </w:r>
    </w:p>
    <w:p w14:paraId="69972957" w14:textId="14B4597C" w:rsidR="00C32255" w:rsidRDefault="00C32255" w:rsidP="00C32255">
      <w:r>
        <w:t>En este marco de trabajo este package tiene el papel de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14:paraId="0A23869F" w14:textId="532F942D" w:rsidR="007D5A2D" w:rsidRDefault="007D5A2D" w:rsidP="00C32255">
      <w:r>
        <w:t xml:space="preserve">La clase base o super clase es llamada </w:t>
      </w:r>
      <w:r w:rsidRPr="007D5A2D">
        <w:rPr>
          <w:b/>
        </w:rPr>
        <w:t>VView</w:t>
      </w:r>
      <w:r>
        <w:t xml:space="preserve"> cuyos métodos son:</w:t>
      </w:r>
    </w:p>
    <w:p w14:paraId="36E3909C" w14:textId="77777777" w:rsidR="007D5A2D" w:rsidRPr="00C32255" w:rsidRDefault="007D5A2D" w:rsidP="00C32255"/>
    <w:p w14:paraId="1AB41D79" w14:textId="77777777" w:rsidR="007D5A2D" w:rsidRDefault="00C32255" w:rsidP="007D5A2D">
      <w:pPr>
        <w:keepNext/>
        <w:jc w:val="center"/>
      </w:pPr>
      <w:ins w:id="153" w:author="Rodrigo Riquelme" w:date="2010-12-05T11:46:00Z">
        <w:r>
          <w:rPr>
            <w:noProof/>
            <w:lang w:eastAsia="es-CL"/>
          </w:rPr>
          <w:drawing>
            <wp:inline distT="0" distB="0" distL="0" distR="0" wp14:anchorId="0A319446" wp14:editId="39D76F8D">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19714" cy="5476325"/>
                      </a:xfrm>
                      <a:prstGeom prst="rect">
                        <a:avLst/>
                      </a:prstGeom>
                    </pic:spPr>
                  </pic:pic>
                </a:graphicData>
              </a:graphic>
            </wp:inline>
          </w:drawing>
        </w:r>
      </w:ins>
    </w:p>
    <w:p w14:paraId="2698E79D" w14:textId="0B4250D4" w:rsidR="007D5A2D" w:rsidRPr="007D5A2D" w:rsidRDefault="007D5A2D" w:rsidP="007D5A2D">
      <w:pPr>
        <w:pStyle w:val="Epgrafe"/>
        <w:jc w:val="center"/>
        <w:rPr>
          <w:u w:val="single"/>
          <w:lang w:val="en-US"/>
        </w:rPr>
      </w:pPr>
      <w:r>
        <w:t xml:space="preserve">Ilustración </w:t>
      </w:r>
      <w:fldSimple w:instr=" SEQ Ilustración \* ARABIC ">
        <w:r>
          <w:rPr>
            <w:noProof/>
          </w:rPr>
          <w:t>32</w:t>
        </w:r>
      </w:fldSimple>
      <w:r>
        <w:t xml:space="preserve"> - Namespace Views</w:t>
      </w:r>
    </w:p>
    <w:p w14:paraId="1CF1488A" w14:textId="77777777" w:rsidR="005E46BE" w:rsidRPr="00E06820" w:rsidRDefault="005E46BE" w:rsidP="005E46BE">
      <w:pPr>
        <w:rPr>
          <w:lang w:val="en-US"/>
        </w:rPr>
      </w:pPr>
      <w:r w:rsidRPr="00E06820">
        <w:rPr>
          <w:lang w:val="en-US"/>
        </w:rPr>
        <w:t>Admin</w:t>
      </w:r>
    </w:p>
    <w:p w14:paraId="6F7888B5" w14:textId="77777777" w:rsidR="005E46BE" w:rsidRPr="00E06820" w:rsidRDefault="005E46BE" w:rsidP="005E46BE">
      <w:pPr>
        <w:rPr>
          <w:lang w:val="en-US"/>
        </w:rPr>
      </w:pPr>
      <w:r w:rsidRPr="00E06820">
        <w:rPr>
          <w:lang w:val="en-US"/>
        </w:rPr>
        <w:t>Lib</w:t>
      </w:r>
    </w:p>
    <w:p w14:paraId="7E2178E4" w14:textId="77777777" w:rsidR="005E46BE" w:rsidRPr="00E06820" w:rsidRDefault="005E46BE" w:rsidP="005E46BE">
      <w:pPr>
        <w:rPr>
          <w:lang w:val="en-US"/>
        </w:rPr>
      </w:pPr>
    </w:p>
    <w:p w14:paraId="6527CDD1" w14:textId="77777777" w:rsidR="005E46BE" w:rsidRPr="00E06820" w:rsidRDefault="005E46BE" w:rsidP="005E0044">
      <w:pPr>
        <w:pStyle w:val="Subttulo"/>
        <w:outlineLvl w:val="1"/>
        <w:rPr>
          <w:lang w:val="en-US"/>
        </w:rPr>
      </w:pPr>
    </w:p>
    <w:p w14:paraId="430FC908" w14:textId="77777777" w:rsidR="005E46BE" w:rsidRPr="00E06820" w:rsidRDefault="005E46BE">
      <w:pPr>
        <w:suppressAutoHyphens w:val="0"/>
        <w:spacing w:before="0" w:after="0" w:line="240" w:lineRule="auto"/>
        <w:jc w:val="left"/>
        <w:rPr>
          <w:rFonts w:eastAsia="Times New Roman" w:cs="Times New Roman"/>
          <w:b/>
          <w:sz w:val="28"/>
          <w:szCs w:val="24"/>
          <w:lang w:val="en-US"/>
        </w:rPr>
      </w:pPr>
      <w:r w:rsidRPr="00E06820">
        <w:rPr>
          <w:lang w:val="en-US"/>
        </w:rPr>
        <w:br w:type="page"/>
      </w:r>
    </w:p>
    <w:p w14:paraId="4FA00648" w14:textId="07659C1D" w:rsidR="00234060" w:rsidRPr="00E06820" w:rsidRDefault="005E46BE" w:rsidP="005E0044">
      <w:pPr>
        <w:pStyle w:val="Subttulo"/>
        <w:outlineLvl w:val="1"/>
        <w:rPr>
          <w:noProof/>
          <w:lang w:val="en-US" w:eastAsia="es-CL"/>
        </w:rPr>
      </w:pPr>
      <w:bookmarkStart w:id="154" w:name="_Toc279316358"/>
      <w:r w:rsidRPr="00E06820">
        <w:rPr>
          <w:lang w:val="en-US"/>
        </w:rPr>
        <w:lastRenderedPageBreak/>
        <w:t>4.4.1. NamespaceAdmin</w:t>
      </w:r>
      <w:del w:id="155" w:author="Rodrigo Riquelme" w:date="2010-12-05T11:46:00Z">
        <w:r w:rsidR="004C78D3">
          <w:rPr>
            <w:noProof/>
            <w:lang w:eastAsia="es-CL"/>
          </w:rPr>
          <w:drawing>
            <wp:inline distT="0" distB="0" distL="0" distR="0" wp14:anchorId="6022BD8E" wp14:editId="2FCED331">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266741" cy="5138905"/>
                      </a:xfrm>
                      <a:prstGeom prst="rect">
                        <a:avLst/>
                      </a:prstGeom>
                    </pic:spPr>
                  </pic:pic>
                </a:graphicData>
              </a:graphic>
            </wp:inline>
          </w:drawing>
        </w:r>
      </w:del>
      <w:ins w:id="156" w:author="Rodrigo Riquelme" w:date="2010-12-05T11:46:00Z">
        <w:r w:rsidR="004C78D3">
          <w:rPr>
            <w:noProof/>
            <w:lang w:eastAsia="es-CL"/>
          </w:rPr>
          <w:lastRenderedPageBreak/>
          <w:drawing>
            <wp:inline distT="0" distB="0" distL="0" distR="0">
              <wp:extent cx="4244454" cy="54928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41" cy="5521691"/>
                      </a:xfrm>
                      <a:prstGeom prst="rect">
                        <a:avLst/>
                      </a:prstGeom>
                    </pic:spPr>
                  </pic:pic>
                </a:graphicData>
              </a:graphic>
            </wp:inline>
          </w:drawing>
        </w:r>
      </w:ins>
      <w:bookmarkEnd w:id="154"/>
    </w:p>
    <w:p w14:paraId="2C88DA24" w14:textId="77777777" w:rsidR="00C43BA3" w:rsidRPr="00B17E86" w:rsidRDefault="00C43BA3" w:rsidP="00C43BA3">
      <w:pPr>
        <w:pStyle w:val="Epgrafe"/>
        <w:jc w:val="center"/>
        <w:rPr>
          <w:del w:id="157" w:author="Rodrigo Riquelme" w:date="2010-12-05T11:46:00Z"/>
          <w:b w:val="0"/>
          <w:sz w:val="28"/>
          <w:szCs w:val="24"/>
          <w:lang w:val="en-US"/>
        </w:rPr>
      </w:pPr>
      <w:del w:id="158" w:author="Rodrigo Riquelme" w:date="2010-12-05T11:46:00Z">
        <w:r w:rsidRPr="00B17E86">
          <w:rPr>
            <w:lang w:val="en-US"/>
          </w:rPr>
          <w:delText xml:space="preserve">Ilustración 31 - Clases agrupadas NamespaceAdmin </w:delText>
        </w:r>
      </w:del>
    </w:p>
    <w:p w14:paraId="19255AAB" w14:textId="77777777" w:rsidR="00C43BA3" w:rsidRPr="00B17E86" w:rsidRDefault="00C43BA3" w:rsidP="005E46BE">
      <w:pPr>
        <w:pStyle w:val="Subttulo"/>
        <w:rPr>
          <w:del w:id="159" w:author="Rodrigo Riquelme" w:date="2010-12-05T11:46:00Z"/>
          <w:lang w:val="en-US" w:eastAsia="es-CL"/>
        </w:rPr>
      </w:pPr>
    </w:p>
    <w:p w14:paraId="491DD1D8" w14:textId="77777777" w:rsidR="005E46BE" w:rsidRPr="00B17E86" w:rsidRDefault="005E46BE" w:rsidP="005E46BE">
      <w:pPr>
        <w:pStyle w:val="Subttulo"/>
        <w:rPr>
          <w:lang w:val="en-US" w:eastAsia="es-CL"/>
        </w:rPr>
      </w:pPr>
      <w:r w:rsidRPr="00B17E86">
        <w:rPr>
          <w:lang w:val="en-US" w:eastAsia="es-CL"/>
        </w:rPr>
        <w:t>4.4.2. NamespacesControllers</w:t>
      </w:r>
    </w:p>
    <w:p w14:paraId="4913FF74" w14:textId="77777777" w:rsidR="00C43BA3" w:rsidRPr="00B17E86" w:rsidRDefault="00C43BA3" w:rsidP="00C43BA3">
      <w:pPr>
        <w:rPr>
          <w:del w:id="160" w:author="Rodrigo Riquelme" w:date="2010-12-05T11:46:00Z"/>
          <w:lang w:val="en-US" w:eastAsia="es-CL"/>
        </w:rPr>
      </w:pPr>
      <w:del w:id="161" w:author="Rodrigo Riquelme" w:date="2010-12-05T11:46:00Z">
        <w:r>
          <w:rPr>
            <w:noProof/>
            <w:lang w:eastAsia="es-CL"/>
          </w:rPr>
          <w:drawing>
            <wp:inline distT="0" distB="0" distL="0" distR="0" wp14:anchorId="45292924" wp14:editId="571C2304">
              <wp:extent cx="3552825" cy="2990850"/>
              <wp:effectExtent l="19050" t="0" r="9525"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3552825" cy="2990850"/>
                      </a:xfrm>
                      <a:prstGeom prst="rect">
                        <a:avLst/>
                      </a:prstGeom>
                      <a:noFill/>
                      <a:ln w="9525">
                        <a:noFill/>
                        <a:miter lim="800000"/>
                        <a:headEnd/>
                        <a:tailEnd/>
                      </a:ln>
                    </pic:spPr>
                  </pic:pic>
                </a:graphicData>
              </a:graphic>
            </wp:inline>
          </w:drawing>
        </w:r>
      </w:del>
    </w:p>
    <w:p w14:paraId="1F3BDADC" w14:textId="77777777" w:rsidR="00C43BA3" w:rsidRPr="00B17E86" w:rsidRDefault="00C43BA3" w:rsidP="00C43BA3">
      <w:pPr>
        <w:pStyle w:val="Epgrafe"/>
        <w:jc w:val="center"/>
        <w:rPr>
          <w:del w:id="162" w:author="Rodrigo Riquelme" w:date="2010-12-05T11:46:00Z"/>
          <w:b w:val="0"/>
          <w:sz w:val="28"/>
          <w:szCs w:val="24"/>
          <w:lang w:val="en-US"/>
        </w:rPr>
      </w:pPr>
      <w:del w:id="163" w:author="Rodrigo Riquelme" w:date="2010-12-05T11:46:00Z">
        <w:r w:rsidRPr="00B17E86">
          <w:rPr>
            <w:lang w:val="en-US"/>
          </w:rPr>
          <w:delText>Ilustración 32 - Clases agrupadas NamespaceControllers</w:delText>
        </w:r>
      </w:del>
    </w:p>
    <w:p w14:paraId="5647FBF8" w14:textId="77777777" w:rsidR="00D9256C" w:rsidRPr="00B17E86" w:rsidRDefault="00D9256C">
      <w:pPr>
        <w:suppressAutoHyphens w:val="0"/>
        <w:spacing w:before="0" w:after="0" w:line="240" w:lineRule="auto"/>
        <w:jc w:val="left"/>
        <w:rPr>
          <w:del w:id="164" w:author="Rodrigo Riquelme" w:date="2010-12-05T11:46:00Z"/>
          <w:lang w:val="en-US"/>
        </w:rPr>
      </w:pPr>
    </w:p>
    <w:p w14:paraId="229A2EF7" w14:textId="77777777" w:rsidR="00C43BA3" w:rsidRPr="00B17E86" w:rsidRDefault="00C43BA3" w:rsidP="005E46BE">
      <w:pPr>
        <w:pStyle w:val="Subttulo"/>
        <w:outlineLvl w:val="2"/>
        <w:rPr>
          <w:del w:id="165" w:author="Rodrigo Riquelme" w:date="2010-12-05T11:46:00Z"/>
          <w:lang w:val="en-US"/>
        </w:rPr>
      </w:pPr>
    </w:p>
    <w:p w14:paraId="1008735B" w14:textId="77777777" w:rsidR="00C43BA3" w:rsidRPr="00B17E86" w:rsidRDefault="00C43BA3" w:rsidP="005E46BE">
      <w:pPr>
        <w:pStyle w:val="Subttulo"/>
        <w:outlineLvl w:val="2"/>
        <w:rPr>
          <w:del w:id="166" w:author="Rodrigo Riquelme" w:date="2010-12-05T11:46:00Z"/>
          <w:lang w:val="en-US"/>
        </w:rPr>
      </w:pPr>
    </w:p>
    <w:p w14:paraId="2F3E1153" w14:textId="77777777" w:rsidR="00C43BA3" w:rsidRPr="00B17E86" w:rsidRDefault="00C43BA3" w:rsidP="005E46BE">
      <w:pPr>
        <w:pStyle w:val="Subttulo"/>
        <w:outlineLvl w:val="2"/>
        <w:rPr>
          <w:del w:id="167" w:author="Rodrigo Riquelme" w:date="2010-12-05T11:46:00Z"/>
          <w:lang w:val="en-US"/>
        </w:rPr>
      </w:pPr>
    </w:p>
    <w:p w14:paraId="7B2B5785" w14:textId="77777777" w:rsidR="00C43BA3" w:rsidRPr="00B17E86" w:rsidRDefault="00C43BA3" w:rsidP="005E46BE">
      <w:pPr>
        <w:pStyle w:val="Subttulo"/>
        <w:outlineLvl w:val="2"/>
        <w:rPr>
          <w:del w:id="168" w:author="Rodrigo Riquelme" w:date="2010-12-05T11:46:00Z"/>
          <w:lang w:val="en-US"/>
        </w:rPr>
      </w:pPr>
    </w:p>
    <w:p w14:paraId="48C97643" w14:textId="77777777" w:rsidR="00C43BA3" w:rsidRPr="00B17E86" w:rsidRDefault="00C43BA3" w:rsidP="005E46BE">
      <w:pPr>
        <w:pStyle w:val="Subttulo"/>
        <w:outlineLvl w:val="2"/>
        <w:rPr>
          <w:del w:id="169" w:author="Rodrigo Riquelme" w:date="2010-12-05T11:46:00Z"/>
          <w:lang w:val="en-US"/>
        </w:rPr>
      </w:pPr>
    </w:p>
    <w:p w14:paraId="73CAC65F" w14:textId="77777777" w:rsidR="00C43BA3" w:rsidRPr="00B17E86" w:rsidRDefault="00C43BA3" w:rsidP="005E46BE">
      <w:pPr>
        <w:pStyle w:val="Subttulo"/>
        <w:outlineLvl w:val="2"/>
        <w:rPr>
          <w:del w:id="170" w:author="Rodrigo Riquelme" w:date="2010-12-05T11:46:00Z"/>
          <w:lang w:val="en-US"/>
        </w:rPr>
      </w:pPr>
    </w:p>
    <w:p w14:paraId="18083592" w14:textId="77777777" w:rsidR="00D9256C" w:rsidRDefault="00D9256C">
      <w:pPr>
        <w:suppressAutoHyphens w:val="0"/>
        <w:spacing w:before="0" w:after="0" w:line="240" w:lineRule="auto"/>
        <w:jc w:val="left"/>
        <w:rPr>
          <w:ins w:id="171" w:author="Rodrigo Riquelme" w:date="2010-12-05T11:46:00Z"/>
        </w:rPr>
      </w:pPr>
      <w:ins w:id="172" w:author="Rodrigo Riquelme" w:date="2010-12-05T11:46:00Z">
        <w:r w:rsidRPr="00B17E86">
          <w:rPr>
            <w:lang w:val="en-US"/>
          </w:rPr>
          <w:br w:type="page"/>
        </w:r>
        <w:r w:rsidR="006B4E9A">
          <w:rPr>
            <w:noProof/>
            <w:lang w:eastAsia="es-CL"/>
          </w:rPr>
          <w:lastRenderedPageBreak/>
          <w:drawing>
            <wp:inline distT="0" distB="0" distL="0" distR="0">
              <wp:extent cx="5612130" cy="726279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7262792"/>
                      </a:xfrm>
                      <a:prstGeom prst="rect">
                        <a:avLst/>
                      </a:prstGeom>
                    </pic:spPr>
                  </pic:pic>
                </a:graphicData>
              </a:graphic>
            </wp:inline>
          </w:drawing>
        </w:r>
      </w:ins>
    </w:p>
    <w:p w14:paraId="0DFBDD50" w14:textId="77777777" w:rsidR="005E46BE" w:rsidRDefault="005E46BE" w:rsidP="005E46BE">
      <w:pPr>
        <w:pStyle w:val="Subttulo"/>
        <w:outlineLvl w:val="2"/>
      </w:pPr>
      <w:bookmarkStart w:id="173" w:name="_Toc279316359"/>
      <w:r>
        <w:lastRenderedPageBreak/>
        <w:t>4.4.3. NamespaceLib</w:t>
      </w:r>
      <w:bookmarkEnd w:id="173"/>
    </w:p>
    <w:p w14:paraId="6D784198" w14:textId="77777777" w:rsidR="00C43BA3" w:rsidRPr="00C43BA3" w:rsidRDefault="00C43BA3" w:rsidP="00C43BA3">
      <w:pPr>
        <w:rPr>
          <w:del w:id="174" w:author="Rodrigo Riquelme" w:date="2010-12-05T11:46:00Z"/>
        </w:rPr>
      </w:pPr>
      <w:del w:id="175" w:author="Rodrigo Riquelme" w:date="2010-12-05T11:46:00Z">
        <w:r>
          <w:rPr>
            <w:noProof/>
            <w:lang w:eastAsia="es-CL"/>
          </w:rPr>
          <w:drawing>
            <wp:inline distT="0" distB="0" distL="0" distR="0" wp14:anchorId="0ACA208E" wp14:editId="074F90E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14:paraId="397948B3" w14:textId="77777777" w:rsidR="00C43BA3" w:rsidRDefault="00C43BA3" w:rsidP="00C43BA3">
      <w:pPr>
        <w:pStyle w:val="Epgrafe"/>
        <w:jc w:val="center"/>
        <w:rPr>
          <w:del w:id="176" w:author="Rodrigo Riquelme" w:date="2010-12-05T11:46:00Z"/>
          <w:b w:val="0"/>
          <w:sz w:val="28"/>
          <w:szCs w:val="24"/>
        </w:rPr>
      </w:pPr>
      <w:del w:id="177" w:author="Rodrigo Riquelme" w:date="2010-12-05T11:46:00Z">
        <w:r>
          <w:delText>Ilustración 33 -</w:delText>
        </w:r>
        <w:r w:rsidRPr="00C43BA3">
          <w:delText xml:space="preserve"> </w:delText>
        </w:r>
        <w:r>
          <w:delText>Clases agrupadas NamespaceLib</w:delText>
        </w:r>
      </w:del>
    </w:p>
    <w:p w14:paraId="7CE6C4D4" w14:textId="77777777" w:rsidR="00C43BA3" w:rsidRDefault="006B4E9A" w:rsidP="000E1C37">
      <w:pPr>
        <w:pStyle w:val="Subttulo"/>
        <w:outlineLvl w:val="1"/>
        <w:rPr>
          <w:del w:id="178" w:author="Rodrigo Riquelme" w:date="2010-12-05T11:46:00Z"/>
        </w:rPr>
      </w:pPr>
      <w:del w:id="179" w:author="Rodrigo Riquelme" w:date="2010-12-05T11:46:00Z">
        <w:r>
          <w:rPr>
            <w:noProof/>
            <w:lang w:eastAsia="es-CL"/>
          </w:rPr>
          <w:lastRenderedPageBreak/>
          <w:drawing>
            <wp:inline distT="0" distB="0" distL="0" distR="0" wp14:anchorId="12759813" wp14:editId="4457DB4E">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612130" cy="5489985"/>
                      </a:xfrm>
                      <a:prstGeom prst="rect">
                        <a:avLst/>
                      </a:prstGeom>
                    </pic:spPr>
                  </pic:pic>
                </a:graphicData>
              </a:graphic>
            </wp:inline>
          </w:drawing>
        </w:r>
      </w:del>
    </w:p>
    <w:p w14:paraId="3C19F5FF" w14:textId="77777777" w:rsidR="00C43BA3" w:rsidRDefault="00C43BA3" w:rsidP="00C43BA3">
      <w:pPr>
        <w:pStyle w:val="Epgrafe"/>
        <w:jc w:val="center"/>
        <w:rPr>
          <w:del w:id="180" w:author="Rodrigo Riquelme" w:date="2010-12-05T11:46:00Z"/>
          <w:b w:val="0"/>
          <w:sz w:val="28"/>
          <w:szCs w:val="24"/>
        </w:rPr>
      </w:pPr>
      <w:del w:id="181" w:author="Rodrigo Riquelme" w:date="2010-12-05T11:46:00Z">
        <w:r>
          <w:delText>Ilustración 34 - Clases agrupadas NamespaceLib</w:delText>
        </w:r>
      </w:del>
    </w:p>
    <w:p w14:paraId="4AFF1094" w14:textId="77777777" w:rsidR="006B4E9A" w:rsidRPr="00C43BA3" w:rsidRDefault="006B4E9A" w:rsidP="00C43BA3">
      <w:pPr>
        <w:jc w:val="center"/>
        <w:rPr>
          <w:del w:id="182" w:author="Rodrigo Riquelme" w:date="2010-12-05T11:46:00Z"/>
        </w:rPr>
      </w:pPr>
    </w:p>
    <w:p w14:paraId="362BC88C" w14:textId="77777777" w:rsidR="006B4E9A" w:rsidRDefault="006B4E9A" w:rsidP="000E1C37">
      <w:pPr>
        <w:pStyle w:val="Subttulo"/>
        <w:outlineLvl w:val="1"/>
        <w:rPr>
          <w:del w:id="183" w:author="Rodrigo Riquelme" w:date="2010-12-05T11:46:00Z"/>
        </w:rPr>
      </w:pPr>
      <w:del w:id="184" w:author="Rodrigo Riquelme" w:date="2010-12-05T11:46:00Z">
        <w:r>
          <w:rPr>
            <w:noProof/>
            <w:lang w:eastAsia="es-CL"/>
          </w:rPr>
          <w:lastRenderedPageBreak/>
          <w:drawing>
            <wp:inline distT="0" distB="0" distL="0" distR="0" wp14:anchorId="79852755" wp14:editId="0442EC95">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612130" cy="5509047"/>
                      </a:xfrm>
                      <a:prstGeom prst="rect">
                        <a:avLst/>
                      </a:prstGeom>
                    </pic:spPr>
                  </pic:pic>
                </a:graphicData>
              </a:graphic>
            </wp:inline>
          </w:drawing>
        </w:r>
      </w:del>
    </w:p>
    <w:p w14:paraId="1265ED2E" w14:textId="48B960FA" w:rsidR="006B4E9A" w:rsidRDefault="00C43BA3">
      <w:pPr>
        <w:suppressAutoHyphens w:val="0"/>
        <w:spacing w:before="0" w:after="0" w:line="240" w:lineRule="auto"/>
        <w:jc w:val="left"/>
        <w:rPr>
          <w:ins w:id="185" w:author="Rodrigo Riquelme" w:date="2010-12-05T11:46:00Z"/>
          <w:rFonts w:eastAsia="Times New Roman" w:cs="Times New Roman"/>
          <w:b/>
          <w:sz w:val="28"/>
          <w:szCs w:val="24"/>
        </w:rPr>
      </w:pPr>
      <w:del w:id="186" w:author="Rodrigo Riquelme" w:date="2010-12-05T11:46:00Z">
        <w:r>
          <w:lastRenderedPageBreak/>
          <w:delText xml:space="preserve">Ilustración 35 - </w:delText>
        </w:r>
        <w:r w:rsidRPr="00C43BA3">
          <w:delText>Clases agrupadas NamespaceLib</w:delText>
        </w:r>
      </w:del>
      <w:ins w:id="187" w:author="Rodrigo Riquelme" w:date="2010-12-05T11:46:00Z">
        <w:r w:rsidR="006B4E9A">
          <w:rPr>
            <w:noProof/>
            <w:lang w:eastAsia="es-CL"/>
          </w:rPr>
          <w:lastRenderedPageBreak/>
          <w:drawing>
            <wp:inline distT="0" distB="0" distL="0" distR="0">
              <wp:extent cx="5612130" cy="72627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7262792"/>
                      </a:xfrm>
                      <a:prstGeom prst="rect">
                        <a:avLst/>
                      </a:prstGeom>
                    </pic:spPr>
                  </pic:pic>
                </a:graphicData>
              </a:graphic>
            </wp:inline>
          </w:drawing>
        </w:r>
      </w:ins>
    </w:p>
    <w:p w14:paraId="6B48AA24" w14:textId="77777777" w:rsidR="006B4E9A" w:rsidRDefault="006B4E9A" w:rsidP="000E1C37">
      <w:pPr>
        <w:pStyle w:val="Subttulo"/>
        <w:outlineLvl w:val="1"/>
        <w:rPr>
          <w:ins w:id="188" w:author="Rodrigo Riquelme" w:date="2010-12-05T11:46:00Z"/>
        </w:rPr>
      </w:pPr>
      <w:bookmarkStart w:id="189" w:name="_Toc279316360"/>
      <w:ins w:id="190" w:author="Rodrigo Riquelme" w:date="2010-12-05T11:46:00Z">
        <w:r>
          <w:rPr>
            <w:noProof/>
            <w:lang w:eastAsia="es-CL"/>
          </w:rPr>
          <w:lastRenderedPageBreak/>
          <w:drawing>
            <wp:inline distT="0" distB="0" distL="0" distR="0">
              <wp:extent cx="5612130" cy="726279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7262792"/>
                      </a:xfrm>
                      <a:prstGeom prst="rect">
                        <a:avLst/>
                      </a:prstGeom>
                    </pic:spPr>
                  </pic:pic>
                </a:graphicData>
              </a:graphic>
            </wp:inline>
          </w:drawing>
        </w:r>
        <w:bookmarkEnd w:id="189"/>
      </w:ins>
    </w:p>
    <w:p w14:paraId="5DB41C44" w14:textId="77777777" w:rsidR="006B4E9A" w:rsidRDefault="006B4E9A" w:rsidP="000E1C37">
      <w:pPr>
        <w:pStyle w:val="Subttulo"/>
        <w:outlineLvl w:val="1"/>
        <w:rPr>
          <w:ins w:id="191" w:author="Rodrigo Riquelme" w:date="2010-12-05T11:46:00Z"/>
        </w:rPr>
      </w:pPr>
      <w:bookmarkStart w:id="192" w:name="_Toc279316361"/>
      <w:ins w:id="193" w:author="Rodrigo Riquelme" w:date="2010-12-05T11:46:00Z">
        <w:r>
          <w:rPr>
            <w:noProof/>
            <w:lang w:eastAsia="es-CL"/>
          </w:rPr>
          <w:lastRenderedPageBreak/>
          <w:drawing>
            <wp:inline distT="0" distB="0" distL="0" distR="0">
              <wp:extent cx="5612130" cy="726279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7262792"/>
                      </a:xfrm>
                      <a:prstGeom prst="rect">
                        <a:avLst/>
                      </a:prstGeom>
                    </pic:spPr>
                  </pic:pic>
                </a:graphicData>
              </a:graphic>
            </wp:inline>
          </w:drawing>
        </w:r>
        <w:bookmarkEnd w:id="192"/>
      </w:ins>
    </w:p>
    <w:p w14:paraId="61AD39D6" w14:textId="77777777" w:rsidR="006B4E9A" w:rsidRDefault="006B4E9A" w:rsidP="000E1C37">
      <w:pPr>
        <w:pStyle w:val="Subttulo"/>
        <w:outlineLvl w:val="1"/>
        <w:rPr>
          <w:ins w:id="194" w:author="Rodrigo Riquelme" w:date="2010-12-05T11:46:00Z"/>
        </w:rPr>
      </w:pPr>
    </w:p>
    <w:p w14:paraId="4D90BE7A" w14:textId="77777777" w:rsidR="004C78D3" w:rsidRDefault="004C78D3" w:rsidP="004C78D3">
      <w:pPr>
        <w:suppressAutoHyphens w:val="0"/>
        <w:spacing w:before="0" w:after="0" w:line="240" w:lineRule="auto"/>
        <w:jc w:val="left"/>
        <w:rPr>
          <w:rPrChange w:id="195" w:author="Rodrigo Riquelme" w:date="2010-12-05T11:46:00Z">
            <w:rPr>
              <w:b w:val="0"/>
              <w:sz w:val="28"/>
            </w:rPr>
          </w:rPrChange>
        </w:rPr>
        <w:pPrChange w:id="196" w:author="Rodrigo Riquelme" w:date="2010-12-05T11:46:00Z">
          <w:pPr>
            <w:pStyle w:val="Epgrafe"/>
            <w:jc w:val="center"/>
          </w:pPr>
        </w:pPrChange>
      </w:pPr>
    </w:p>
    <w:p w14:paraId="44E83233" w14:textId="77777777" w:rsidR="005E46BE" w:rsidRDefault="005E46BE" w:rsidP="000E1C37">
      <w:pPr>
        <w:pStyle w:val="Subttulo"/>
        <w:outlineLvl w:val="1"/>
      </w:pPr>
    </w:p>
    <w:p w14:paraId="1ADAAD3D" w14:textId="611E47D2" w:rsidR="004C78D3" w:rsidRDefault="005E46BE" w:rsidP="000E1C37">
      <w:pPr>
        <w:pStyle w:val="Subttulo"/>
        <w:outlineLvl w:val="1"/>
      </w:pPr>
      <w:bookmarkStart w:id="197" w:name="_Toc279316362"/>
      <w:r>
        <w:lastRenderedPageBreak/>
        <w:t>4.4.5.</w:t>
      </w:r>
      <w:del w:id="198" w:author="Rodrigo Riquelme" w:date="2010-12-05T11:46:00Z">
        <w:r w:rsidR="00C43BA3">
          <w:delText xml:space="preserve"> </w:delText>
        </w:r>
      </w:del>
      <w:r>
        <w:t>NamespaceViews</w:t>
      </w:r>
      <w:bookmarkEnd w:id="197"/>
    </w:p>
    <w:p w14:paraId="7CE2F7AB" w14:textId="77777777" w:rsidR="00C43BA3" w:rsidRPr="00C43BA3" w:rsidRDefault="00C43BA3" w:rsidP="00C43BA3">
      <w:pPr>
        <w:rPr>
          <w:del w:id="199" w:author="Rodrigo Riquelme" w:date="2010-12-05T11:46:00Z"/>
        </w:rPr>
      </w:pPr>
      <w:del w:id="200" w:author="Rodrigo Riquelme" w:date="2010-12-05T11:46:00Z">
        <w:r>
          <w:rPr>
            <w:noProof/>
            <w:lang w:eastAsia="es-CL"/>
          </w:rPr>
          <w:lastRenderedPageBreak/>
          <w:drawing>
            <wp:inline distT="0" distB="0" distL="0" distR="0" wp14:anchorId="7A843428" wp14:editId="3CD1D373">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14:paraId="2A446212" w14:textId="77777777" w:rsidR="00C43BA3" w:rsidRDefault="00C43BA3" w:rsidP="00C43BA3">
      <w:pPr>
        <w:pStyle w:val="Epgrafe"/>
        <w:jc w:val="center"/>
        <w:rPr>
          <w:del w:id="201" w:author="Rodrigo Riquelme" w:date="2010-12-05T11:46:00Z"/>
          <w:b w:val="0"/>
          <w:sz w:val="28"/>
          <w:szCs w:val="24"/>
        </w:rPr>
      </w:pPr>
      <w:del w:id="202" w:author="Rodrigo Riquelme" w:date="2010-12-05T11:46:00Z">
        <w:r>
          <w:delText xml:space="preserve">Ilustración 36 - </w:delText>
        </w:r>
        <w:r w:rsidRPr="00C43BA3">
          <w:delText>Clases agrupadas Namespace</w:delText>
        </w:r>
        <w:r>
          <w:delText>Views</w:delText>
        </w:r>
      </w:del>
    </w:p>
    <w:p w14:paraId="1C730543" w14:textId="77777777" w:rsidR="004C78D3" w:rsidRDefault="004C78D3" w:rsidP="000E1C37">
      <w:pPr>
        <w:pStyle w:val="Subttulo"/>
        <w:outlineLvl w:val="1"/>
        <w:rPr>
          <w:del w:id="203" w:author="Rodrigo Riquelme" w:date="2010-12-05T11:46:00Z"/>
        </w:rPr>
      </w:pPr>
    </w:p>
    <w:p w14:paraId="039DA213" w14:textId="77777777" w:rsidR="004C78D3" w:rsidRDefault="00B52A0A">
      <w:pPr>
        <w:suppressAutoHyphens w:val="0"/>
        <w:spacing w:before="0" w:after="0" w:line="240" w:lineRule="auto"/>
        <w:jc w:val="left"/>
        <w:rPr>
          <w:del w:id="204" w:author="Rodrigo Riquelme" w:date="2010-12-05T11:46:00Z"/>
          <w:rFonts w:eastAsia="Times New Roman" w:cs="Times New Roman"/>
          <w:b/>
          <w:sz w:val="28"/>
          <w:szCs w:val="24"/>
        </w:rPr>
      </w:pPr>
      <w:del w:id="205" w:author="Rodrigo Riquelme" w:date="2010-12-05T11:46:00Z">
        <w:r>
          <w:rPr>
            <w:noProof/>
            <w:lang w:eastAsia="es-CL"/>
          </w:rPr>
          <w:lastRenderedPageBreak/>
          <w:drawing>
            <wp:inline distT="0" distB="0" distL="0" distR="0" wp14:anchorId="58A9B26D" wp14:editId="012EDCAA">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738221" cy="5292651"/>
                      </a:xfrm>
                      <a:prstGeom prst="rect">
                        <a:avLst/>
                      </a:prstGeom>
                    </pic:spPr>
                  </pic:pic>
                </a:graphicData>
              </a:graphic>
            </wp:inline>
          </w:drawing>
        </w:r>
      </w:del>
    </w:p>
    <w:p w14:paraId="515F785C" w14:textId="77777777" w:rsidR="00C43BA3" w:rsidRDefault="00C43BA3" w:rsidP="000E1C37">
      <w:pPr>
        <w:pStyle w:val="Subttulo"/>
        <w:outlineLvl w:val="1"/>
        <w:rPr>
          <w:del w:id="206" w:author="Rodrigo Riquelme" w:date="2010-12-05T11:46:00Z"/>
        </w:rPr>
      </w:pPr>
    </w:p>
    <w:p w14:paraId="569949DF" w14:textId="77777777" w:rsidR="00C43BA3" w:rsidRDefault="00C43BA3" w:rsidP="00C43BA3">
      <w:pPr>
        <w:pStyle w:val="Epgrafe"/>
        <w:jc w:val="center"/>
        <w:rPr>
          <w:del w:id="207" w:author="Rodrigo Riquelme" w:date="2010-12-05T11:46:00Z"/>
          <w:b w:val="0"/>
          <w:sz w:val="28"/>
          <w:szCs w:val="24"/>
        </w:rPr>
      </w:pPr>
      <w:del w:id="208" w:author="Rodrigo Riquelme" w:date="2010-12-05T11:46:00Z">
        <w:r>
          <w:delText xml:space="preserve">Ilustración 37 - </w:delText>
        </w:r>
        <w:r w:rsidRPr="00C43BA3">
          <w:delText>Clases agrupadas Namespace</w:delText>
        </w:r>
        <w:r>
          <w:delText>Views</w:delText>
        </w:r>
      </w:del>
    </w:p>
    <w:p w14:paraId="51B3D1CB" w14:textId="77777777" w:rsidR="00C43BA3" w:rsidRDefault="00C43BA3" w:rsidP="000E1C37">
      <w:pPr>
        <w:pStyle w:val="Subttulo"/>
        <w:outlineLvl w:val="1"/>
        <w:rPr>
          <w:del w:id="209" w:author="Rodrigo Riquelme" w:date="2010-12-05T11:46:00Z"/>
        </w:rPr>
      </w:pPr>
    </w:p>
    <w:p w14:paraId="5234C76A" w14:textId="340B7F5E" w:rsidR="004C78D3" w:rsidRDefault="004C78D3">
      <w:pPr>
        <w:suppressAutoHyphens w:val="0"/>
        <w:spacing w:before="0" w:after="0" w:line="240" w:lineRule="auto"/>
        <w:jc w:val="left"/>
        <w:rPr>
          <w:ins w:id="210" w:author="Rodrigo Riquelme" w:date="2010-12-05T11:46:00Z"/>
          <w:rFonts w:eastAsia="Times New Roman" w:cs="Times New Roman"/>
          <w:b/>
          <w:sz w:val="28"/>
          <w:szCs w:val="24"/>
        </w:rPr>
      </w:pPr>
    </w:p>
    <w:p w14:paraId="4DD30792" w14:textId="77777777" w:rsidR="000E1C37" w:rsidRDefault="000E1C37" w:rsidP="000E1C37">
      <w:pPr>
        <w:pStyle w:val="Subttulo"/>
        <w:outlineLvl w:val="1"/>
      </w:pPr>
      <w:bookmarkStart w:id="211" w:name="_Toc279316363"/>
      <w:r w:rsidRPr="000B5660">
        <w:lastRenderedPageBreak/>
        <w:t xml:space="preserve">4.5. Especificaciones </w:t>
      </w:r>
      <w:r w:rsidR="006B4E9A">
        <w:t xml:space="preserve">de desarrollo </w:t>
      </w:r>
      <w:r w:rsidRPr="000B5660">
        <w:t>back office</w:t>
      </w:r>
      <w:bookmarkEnd w:id="211"/>
    </w:p>
    <w:p w14:paraId="33D6529E" w14:textId="77777777" w:rsidR="007B66DD" w:rsidRPr="007B66DD" w:rsidRDefault="007B66DD" w:rsidP="00FB08C6">
      <w:pPr>
        <w:pStyle w:val="Subttulo"/>
      </w:pPr>
      <w:r>
        <w:t>Formularios</w:t>
      </w:r>
    </w:p>
    <w:p w14:paraId="402C446D" w14:textId="77777777" w:rsidR="00D9256C" w:rsidRPr="00770BE8" w:rsidRDefault="00D9256C" w:rsidP="00D9256C">
      <w:r w:rsidRPr="00770BE8">
        <w:t xml:space="preserve">El backoffice, como en la mayoría de los CMS puede resumirse su funcionalidad al acrónimo CRUD (Create, Read, Update, Delete). </w:t>
      </w:r>
    </w:p>
    <w:p w14:paraId="7D49D8F1" w14:textId="77777777"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14:paraId="1514A378" w14:textId="77777777"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14:paraId="53CFE744" w14:textId="77777777" w:rsidR="002E5790" w:rsidRPr="00770BE8" w:rsidRDefault="002E5790" w:rsidP="00FB08C6">
      <w:pPr>
        <w:pStyle w:val="Subttulo"/>
        <w:rPr>
          <w:u w:val="single"/>
        </w:rPr>
      </w:pPr>
      <w:r w:rsidRPr="00770BE8">
        <w:t>Configuración de Sitio</w:t>
      </w:r>
    </w:p>
    <w:p w14:paraId="69E81024" w14:textId="7DD409CB" w:rsidR="008C51BB" w:rsidRPr="00770BE8" w:rsidRDefault="00C43BA3" w:rsidP="00D9256C">
      <w:del w:id="212" w:author="Rodrigo Riquelme" w:date="2010-12-05T11:46:00Z">
        <w:r w:rsidRPr="00770BE8">
          <w:delText>También</w:delText>
        </w:r>
      </w:del>
      <w:ins w:id="213"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14:paraId="4A88BF1C" w14:textId="77777777" w:rsidR="006D756E" w:rsidRDefault="006D756E" w:rsidP="006D756E">
      <w:pPr>
        <w:rPr>
          <w:del w:id="214" w:author="Rodrigo Riquelme" w:date="2010-12-05T11:46:00Z"/>
        </w:rPr>
      </w:pPr>
    </w:p>
    <w:p w14:paraId="06C01943" w14:textId="77777777" w:rsidR="006D756E" w:rsidRDefault="006D756E" w:rsidP="006D756E"/>
    <w:p w14:paraId="1295CD33" w14:textId="77777777" w:rsidR="006D756E" w:rsidRPr="00770BE8" w:rsidRDefault="006D756E" w:rsidP="004C5C22">
      <w:pPr>
        <w:pStyle w:val="Subttulo"/>
        <w:outlineLvl w:val="2"/>
      </w:pPr>
      <w:bookmarkStart w:id="215" w:name="_Toc279316364"/>
      <w:r w:rsidRPr="00770BE8">
        <w:lastRenderedPageBreak/>
        <w:t>4.5.1. Componentes XML</w:t>
      </w:r>
      <w:bookmarkEnd w:id="215"/>
    </w:p>
    <w:p w14:paraId="17EDD74D" w14:textId="77777777"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14:paraId="1A695A2D"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56B5227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7DF869A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14:paraId="3DFA0283"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B3F232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00342E3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CDCC8E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D14C54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0E0F7DA"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19155E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1F99C52E"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14:paraId="692E4103" w14:textId="77777777" w:rsidR="00A91C37" w:rsidRDefault="00A91C37" w:rsidP="00A91C37">
      <w:pPr>
        <w:rPr>
          <w:u w:val="single"/>
          <w:lang w:val="en-US"/>
        </w:rPr>
      </w:pPr>
    </w:p>
    <w:p w14:paraId="2E80FEFC" w14:textId="77777777" w:rsidR="00A91C37" w:rsidRDefault="00A91C37" w:rsidP="00A91C37">
      <w:pPr>
        <w:rPr>
          <w:u w:val="single"/>
          <w:lang w:val="en-US"/>
        </w:rPr>
      </w:pPr>
    </w:p>
    <w:p w14:paraId="25C2DCC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F9D2A05"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color w:val="008080"/>
          <w:sz w:val="20"/>
          <w:szCs w:val="20"/>
          <w:lang w:val="en-US" w:eastAsia="es-CL"/>
        </w:rPr>
        <w:t>/&gt;</w:t>
      </w:r>
    </w:p>
    <w:p w14:paraId="0B61C63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14:paraId="40FE72B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14:paraId="7C82BF0C"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EE82BE4"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14:paraId="6BE89F78" w14:textId="77777777" w:rsidR="00A91C37" w:rsidRPr="00A91C37" w:rsidRDefault="00A91C37" w:rsidP="00A91C37">
      <w:pPr>
        <w:rPr>
          <w:lang w:val="en-US"/>
        </w:rPr>
      </w:pPr>
    </w:p>
    <w:p w14:paraId="563AB009" w14:textId="7B187F0B" w:rsidR="00A91C37" w:rsidRDefault="00A91C37">
      <w:pPr>
        <w:suppressAutoHyphens w:val="0"/>
        <w:spacing w:before="0" w:after="0" w:line="240" w:lineRule="auto"/>
        <w:jc w:val="left"/>
        <w:rPr>
          <w:b/>
          <w:sz w:val="28"/>
          <w:lang w:val="en-US"/>
          <w:rPrChange w:id="216" w:author="Rodrigo Riquelme" w:date="2010-12-05T11:46:00Z">
            <w:rPr>
              <w:lang w:val="en-US"/>
            </w:rPr>
          </w:rPrChange>
        </w:rPr>
        <w:pPrChange w:id="217" w:author="Rodrigo Riquelme" w:date="2010-12-05T11:46:00Z">
          <w:pPr>
            <w:pStyle w:val="Subttulo"/>
          </w:pPr>
        </w:pPrChange>
      </w:pPr>
      <w:r>
        <w:rPr>
          <w:lang w:val="en-US"/>
        </w:rPr>
        <w:br w:type="page"/>
      </w:r>
      <w:moveFromRangeStart w:id="218" w:author="Rodrigo Riquelme" w:date="2010-12-05T11:46:00Z" w:name="move279312906"/>
      <w:moveFrom w:id="219" w:author="Rodrigo Riquelme" w:date="2010-12-05T11:46:00Z">
        <w:r w:rsidR="000E1C37" w:rsidRPr="00E06820">
          <w:rPr>
            <w:lang w:val="en-US"/>
          </w:rPr>
          <w:lastRenderedPageBreak/>
          <w:t>4.6. Especificaciones front office</w:t>
        </w:r>
      </w:moveFrom>
      <w:moveFromRangeEnd w:id="218"/>
    </w:p>
    <w:p w14:paraId="24802369" w14:textId="77777777" w:rsidR="000E1C37" w:rsidRPr="00770BE8" w:rsidRDefault="000E1C37" w:rsidP="000E1C37">
      <w:pPr>
        <w:pStyle w:val="Subttulo"/>
        <w:outlineLvl w:val="1"/>
        <w:rPr>
          <w:ins w:id="220" w:author="Rodrigo Riquelme" w:date="2010-12-05T11:46:00Z"/>
        </w:rPr>
      </w:pPr>
      <w:bookmarkStart w:id="221" w:name="_Toc279316365"/>
      <w:moveToRangeStart w:id="222" w:author="Rodrigo Riquelme" w:date="2010-12-05T11:46:00Z" w:name="move279312906"/>
      <w:moveTo w:id="223" w:author="Rodrigo Riquelme" w:date="2010-12-05T11:46:00Z">
        <w:r w:rsidRPr="00770BE8">
          <w:rPr>
            <w:rPrChange w:id="224" w:author="Rodrigo Riquelme" w:date="2010-12-05T11:46:00Z">
              <w:rPr>
                <w:lang w:val="en-US"/>
              </w:rPr>
            </w:rPrChange>
          </w:rPr>
          <w:t>4.6. Especificaciones front office</w:t>
        </w:r>
      </w:moveTo>
      <w:bookmarkEnd w:id="221"/>
      <w:moveToRangeEnd w:id="222"/>
    </w:p>
    <w:p w14:paraId="62DB3A53" w14:textId="77777777" w:rsidR="006D756E" w:rsidRPr="00770BE8" w:rsidRDefault="006D756E" w:rsidP="006D756E">
      <w:pPr>
        <w:rPr>
          <w:rPrChange w:id="225" w:author="Rodrigo Riquelme" w:date="2010-12-05T11:46:00Z">
            <w:rPr>
              <w:lang w:val="en-US"/>
            </w:rPr>
          </w:rPrChange>
        </w:rPr>
      </w:pPr>
      <w:r w:rsidRPr="00770BE8">
        <w:rPr>
          <w:rPrChange w:id="226" w:author="Rodrigo Riquelme" w:date="2010-12-05T11:46:00Z">
            <w:rPr>
              <w:lang w:val="en-US"/>
            </w:rPr>
          </w:rPrChange>
        </w:rPr>
        <w:t>4.6.1. Componentes XML</w:t>
      </w:r>
    </w:p>
    <w:p w14:paraId="75CEBC15" w14:textId="77777777" w:rsidR="00C43BA3" w:rsidRPr="00E06820" w:rsidRDefault="00C43BA3" w:rsidP="0031339F">
      <w:pPr>
        <w:pStyle w:val="Subttulo"/>
        <w:outlineLvl w:val="1"/>
        <w:rPr>
          <w:del w:id="227" w:author="Rodrigo Riquelme" w:date="2010-12-05T11:46:00Z"/>
        </w:rPr>
      </w:pPr>
    </w:p>
    <w:p w14:paraId="171271D6" w14:textId="77777777" w:rsidR="00C43BA3" w:rsidRPr="00E06820" w:rsidRDefault="00C43BA3" w:rsidP="0031339F">
      <w:pPr>
        <w:pStyle w:val="Subttulo"/>
        <w:outlineLvl w:val="1"/>
        <w:rPr>
          <w:del w:id="228" w:author="Rodrigo Riquelme" w:date="2010-12-05T11:46:00Z"/>
        </w:rPr>
      </w:pPr>
    </w:p>
    <w:p w14:paraId="39A5CA20" w14:textId="77777777" w:rsidR="00C43BA3" w:rsidRPr="00E06820" w:rsidRDefault="00C43BA3" w:rsidP="0031339F">
      <w:pPr>
        <w:pStyle w:val="Subttulo"/>
        <w:outlineLvl w:val="1"/>
        <w:rPr>
          <w:del w:id="229" w:author="Rodrigo Riquelme" w:date="2010-12-05T11:46:00Z"/>
        </w:rPr>
      </w:pPr>
    </w:p>
    <w:p w14:paraId="28480DFC" w14:textId="77777777" w:rsidR="00C43BA3" w:rsidRPr="00E06820" w:rsidRDefault="00C43BA3" w:rsidP="0031339F">
      <w:pPr>
        <w:pStyle w:val="Subttulo"/>
        <w:outlineLvl w:val="1"/>
        <w:rPr>
          <w:del w:id="230" w:author="Rodrigo Riquelme" w:date="2010-12-05T11:46:00Z"/>
        </w:rPr>
      </w:pPr>
    </w:p>
    <w:p w14:paraId="6F4D46A6" w14:textId="77777777" w:rsidR="00C43BA3" w:rsidRPr="00E06820" w:rsidRDefault="00C43BA3" w:rsidP="0031339F">
      <w:pPr>
        <w:pStyle w:val="Subttulo"/>
        <w:outlineLvl w:val="1"/>
        <w:rPr>
          <w:del w:id="231" w:author="Rodrigo Riquelme" w:date="2010-12-05T11:46:00Z"/>
        </w:rPr>
      </w:pPr>
    </w:p>
    <w:p w14:paraId="029C40CD" w14:textId="77777777" w:rsidR="00C43BA3" w:rsidRPr="00E06820" w:rsidRDefault="00C43BA3" w:rsidP="0031339F">
      <w:pPr>
        <w:pStyle w:val="Subttulo"/>
        <w:outlineLvl w:val="1"/>
        <w:rPr>
          <w:del w:id="232" w:author="Rodrigo Riquelme" w:date="2010-12-05T11:46:00Z"/>
        </w:rPr>
      </w:pPr>
    </w:p>
    <w:p w14:paraId="3F6E9A91" w14:textId="77777777" w:rsidR="00C43BA3" w:rsidRPr="00E06820" w:rsidRDefault="00C43BA3" w:rsidP="0031339F">
      <w:pPr>
        <w:pStyle w:val="Subttulo"/>
        <w:outlineLvl w:val="1"/>
        <w:rPr>
          <w:del w:id="233" w:author="Rodrigo Riquelme" w:date="2010-12-05T11:46:00Z"/>
        </w:rPr>
      </w:pPr>
    </w:p>
    <w:p w14:paraId="112C78F5" w14:textId="77777777" w:rsidR="00C43BA3" w:rsidRPr="00E06820" w:rsidRDefault="00C43BA3" w:rsidP="0031339F">
      <w:pPr>
        <w:pStyle w:val="Subttulo"/>
        <w:outlineLvl w:val="1"/>
        <w:rPr>
          <w:del w:id="234" w:author="Rodrigo Riquelme" w:date="2010-12-05T11:46:00Z"/>
        </w:rPr>
      </w:pPr>
    </w:p>
    <w:p w14:paraId="72291608" w14:textId="77777777" w:rsidR="00C43BA3" w:rsidRPr="00E06820" w:rsidRDefault="00C43BA3" w:rsidP="0031339F">
      <w:pPr>
        <w:pStyle w:val="Subttulo"/>
        <w:outlineLvl w:val="1"/>
        <w:rPr>
          <w:del w:id="235" w:author="Rodrigo Riquelme" w:date="2010-12-05T11:46:00Z"/>
        </w:rPr>
      </w:pPr>
    </w:p>
    <w:p w14:paraId="2D3F389A" w14:textId="77777777" w:rsidR="00C43BA3" w:rsidRPr="00E06820" w:rsidRDefault="00C43BA3" w:rsidP="0031339F">
      <w:pPr>
        <w:pStyle w:val="Subttulo"/>
        <w:outlineLvl w:val="1"/>
        <w:rPr>
          <w:del w:id="236" w:author="Rodrigo Riquelme" w:date="2010-12-05T11:46:00Z"/>
        </w:rPr>
      </w:pPr>
    </w:p>
    <w:p w14:paraId="6D6B43FC" w14:textId="77777777" w:rsidR="00C43BA3" w:rsidRPr="00E06820" w:rsidRDefault="00C43BA3" w:rsidP="0031339F">
      <w:pPr>
        <w:pStyle w:val="Subttulo"/>
        <w:outlineLvl w:val="1"/>
        <w:rPr>
          <w:del w:id="237" w:author="Rodrigo Riquelme" w:date="2010-12-05T11:46:00Z"/>
        </w:rPr>
      </w:pPr>
    </w:p>
    <w:p w14:paraId="471C04CC" w14:textId="77777777" w:rsidR="00C43BA3" w:rsidRPr="00E06820" w:rsidRDefault="00C43BA3" w:rsidP="0031339F">
      <w:pPr>
        <w:pStyle w:val="Subttulo"/>
        <w:outlineLvl w:val="1"/>
        <w:rPr>
          <w:del w:id="238" w:author="Rodrigo Riquelme" w:date="2010-12-05T11:46:00Z"/>
        </w:rPr>
      </w:pPr>
    </w:p>
    <w:p w14:paraId="18F0CF78" w14:textId="77777777" w:rsidR="00C43BA3" w:rsidRPr="00E06820" w:rsidRDefault="00C43BA3" w:rsidP="0031339F">
      <w:pPr>
        <w:pStyle w:val="Subttulo"/>
        <w:outlineLvl w:val="1"/>
        <w:rPr>
          <w:del w:id="239" w:author="Rodrigo Riquelme" w:date="2010-12-05T11:46:00Z"/>
        </w:rPr>
      </w:pPr>
    </w:p>
    <w:p w14:paraId="6953DB66" w14:textId="77777777" w:rsidR="00C43BA3" w:rsidRPr="00E06820" w:rsidRDefault="00C43BA3" w:rsidP="0031339F">
      <w:pPr>
        <w:pStyle w:val="Subttulo"/>
        <w:outlineLvl w:val="1"/>
        <w:rPr>
          <w:del w:id="240" w:author="Rodrigo Riquelme" w:date="2010-12-05T11:46:00Z"/>
        </w:rPr>
      </w:pPr>
    </w:p>
    <w:p w14:paraId="5114C9B8" w14:textId="77777777" w:rsidR="00E42D27" w:rsidRPr="00E06820" w:rsidRDefault="0031339F" w:rsidP="0031339F">
      <w:pPr>
        <w:pStyle w:val="Subttulo"/>
        <w:outlineLvl w:val="1"/>
        <w:rPr>
          <w:del w:id="241" w:author="Rodrigo Riquelme" w:date="2010-12-05T11:46:00Z"/>
        </w:rPr>
      </w:pPr>
      <w:del w:id="242" w:author="Rodrigo Riquelme" w:date="2010-12-05T11:46:00Z">
        <w:r w:rsidRPr="00E06820">
          <w:delText xml:space="preserve">4.7. </w:delText>
        </w:r>
        <w:r w:rsidR="00DB246B" w:rsidRPr="00E06820">
          <w:delText>Interfaz</w:delText>
        </w:r>
        <w:r w:rsidRPr="00E06820">
          <w:delText xml:space="preserve"> UMA-CMS</w:delText>
        </w:r>
      </w:del>
    </w:p>
    <w:p w14:paraId="258B86BD" w14:textId="77777777" w:rsidR="0031339F" w:rsidRDefault="0031339F" w:rsidP="0031339F">
      <w:pPr>
        <w:rPr>
          <w:del w:id="243" w:author="Rodrigo Riquelme" w:date="2010-12-05T11:46:00Z"/>
        </w:rPr>
      </w:pPr>
      <w:del w:id="244" w:author="Rodrigo Riquelme" w:date="2010-12-05T11:46:00Z">
        <w:r>
          <w:rPr>
            <w:noProof/>
            <w:lang w:eastAsia="es-CL"/>
          </w:rPr>
          <w:drawing>
            <wp:inline distT="0" distB="0" distL="0" distR="0" wp14:anchorId="7E490B43" wp14:editId="53420AE4">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74BCD3E7" w14:textId="77777777" w:rsidR="0031339F" w:rsidRDefault="00C43BA3" w:rsidP="00C43BA3">
      <w:pPr>
        <w:pStyle w:val="Epgrafe"/>
        <w:jc w:val="center"/>
        <w:rPr>
          <w:del w:id="245" w:author="Rodrigo Riquelme" w:date="2010-12-05T11:46:00Z"/>
        </w:rPr>
      </w:pPr>
      <w:del w:id="246" w:author="Rodrigo Riquelme" w:date="2010-12-05T11:46:00Z">
        <w:r>
          <w:delText>Ilustración 38 – Login Uma-CMS</w:delText>
        </w:r>
      </w:del>
    </w:p>
    <w:p w14:paraId="0B1A3D8E" w14:textId="77777777" w:rsidR="0031339F" w:rsidRDefault="0031339F" w:rsidP="0031339F">
      <w:pPr>
        <w:rPr>
          <w:del w:id="247" w:author="Rodrigo Riquelme" w:date="2010-12-05T11:46:00Z"/>
        </w:rPr>
      </w:pPr>
      <w:del w:id="248" w:author="Rodrigo Riquelme" w:date="2010-12-05T11:46:00Z">
        <w:r>
          <w:rPr>
            <w:noProof/>
            <w:lang w:eastAsia="es-CL"/>
          </w:rPr>
          <w:lastRenderedPageBreak/>
          <w:drawing>
            <wp:inline distT="0" distB="0" distL="0" distR="0" wp14:anchorId="27A8A8EB" wp14:editId="0C64FBEB">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8B83526" w14:textId="77777777" w:rsidR="00C43BA3" w:rsidRDefault="00C43BA3" w:rsidP="00C43BA3">
      <w:pPr>
        <w:pStyle w:val="Epgrafe"/>
        <w:jc w:val="center"/>
        <w:rPr>
          <w:del w:id="249" w:author="Rodrigo Riquelme" w:date="2010-12-05T11:46:00Z"/>
        </w:rPr>
      </w:pPr>
      <w:del w:id="250" w:author="Rodrigo Riquelme" w:date="2010-12-05T11:46:00Z">
        <w:r>
          <w:delText>Ilustración 39 – Menú principal Uma-CMS</w:delText>
        </w:r>
      </w:del>
    </w:p>
    <w:p w14:paraId="1DDBAE00" w14:textId="77777777" w:rsidR="0031339F" w:rsidRDefault="0031339F" w:rsidP="0031339F">
      <w:pPr>
        <w:rPr>
          <w:del w:id="251" w:author="Rodrigo Riquelme" w:date="2010-12-05T11:46:00Z"/>
        </w:rPr>
      </w:pPr>
      <w:del w:id="252" w:author="Rodrigo Riquelme" w:date="2010-12-05T11:46:00Z">
        <w:r>
          <w:rPr>
            <w:noProof/>
            <w:lang w:eastAsia="es-CL"/>
          </w:rPr>
          <w:lastRenderedPageBreak/>
          <w:drawing>
            <wp:inline distT="0" distB="0" distL="0" distR="0" wp14:anchorId="192110DC" wp14:editId="24907B06">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FAEFC83" w14:textId="77777777" w:rsidR="00C43BA3" w:rsidRDefault="00C43BA3" w:rsidP="00C43BA3">
      <w:pPr>
        <w:pStyle w:val="Epgrafe"/>
        <w:jc w:val="center"/>
        <w:rPr>
          <w:del w:id="253" w:author="Rodrigo Riquelme" w:date="2010-12-05T11:46:00Z"/>
        </w:rPr>
      </w:pPr>
      <w:del w:id="254" w:author="Rodrigo Riquelme" w:date="2010-12-05T11:46:00Z">
        <w:r>
          <w:delText>Ilustración 40 – Pantalla configuración del sistema</w:delText>
        </w:r>
      </w:del>
    </w:p>
    <w:p w14:paraId="4719DE25" w14:textId="77777777" w:rsidR="0031339F" w:rsidRDefault="0031339F" w:rsidP="0031339F">
      <w:pPr>
        <w:rPr>
          <w:del w:id="255" w:author="Rodrigo Riquelme" w:date="2010-12-05T11:46:00Z"/>
        </w:rPr>
      </w:pPr>
    </w:p>
    <w:p w14:paraId="466BFFE4" w14:textId="77777777" w:rsidR="0031339F" w:rsidRDefault="0031339F" w:rsidP="0031339F">
      <w:pPr>
        <w:rPr>
          <w:del w:id="256" w:author="Rodrigo Riquelme" w:date="2010-12-05T11:46:00Z"/>
        </w:rPr>
      </w:pPr>
      <w:del w:id="257" w:author="Rodrigo Riquelme" w:date="2010-12-05T11:46:00Z">
        <w:r>
          <w:rPr>
            <w:noProof/>
            <w:lang w:eastAsia="es-CL"/>
          </w:rPr>
          <w:lastRenderedPageBreak/>
          <w:drawing>
            <wp:inline distT="0" distB="0" distL="0" distR="0" wp14:anchorId="55CC6A5F" wp14:editId="1E19AC82">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3844AE7D" w14:textId="77777777" w:rsidR="00C43BA3" w:rsidRDefault="00C43BA3" w:rsidP="00C43BA3">
      <w:pPr>
        <w:pStyle w:val="Epgrafe"/>
        <w:jc w:val="center"/>
        <w:rPr>
          <w:del w:id="258" w:author="Rodrigo Riquelme" w:date="2010-12-05T11:46:00Z"/>
        </w:rPr>
      </w:pPr>
      <w:del w:id="259" w:author="Rodrigo Riquelme" w:date="2010-12-05T11:46:00Z">
        <w:r>
          <w:delText>Ilustración 41 – Pantalla Configuración del Sitio</w:delText>
        </w:r>
      </w:del>
    </w:p>
    <w:p w14:paraId="3DE6B106" w14:textId="77777777" w:rsidR="0031339F" w:rsidRDefault="0031339F" w:rsidP="0031339F">
      <w:pPr>
        <w:rPr>
          <w:del w:id="260" w:author="Rodrigo Riquelme" w:date="2010-12-05T11:46:00Z"/>
        </w:rPr>
      </w:pPr>
      <w:del w:id="261" w:author="Rodrigo Riquelme" w:date="2010-12-05T11:46:00Z">
        <w:r>
          <w:rPr>
            <w:noProof/>
            <w:lang w:eastAsia="es-CL"/>
          </w:rPr>
          <w:lastRenderedPageBreak/>
          <w:drawing>
            <wp:inline distT="0" distB="0" distL="0" distR="0" wp14:anchorId="59FBC394" wp14:editId="2A8AE221">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5622152F" w14:textId="77777777" w:rsidR="00C43BA3" w:rsidRDefault="00C43BA3" w:rsidP="00C43BA3">
      <w:pPr>
        <w:pStyle w:val="Epgrafe"/>
        <w:jc w:val="center"/>
        <w:rPr>
          <w:del w:id="262" w:author="Rodrigo Riquelme" w:date="2010-12-05T11:46:00Z"/>
        </w:rPr>
      </w:pPr>
      <w:del w:id="263" w:author="Rodrigo Riquelme" w:date="2010-12-05T11:46:00Z">
        <w:r>
          <w:delText>Ilustración 42 – Pantalla contenido Menú</w:delText>
        </w:r>
      </w:del>
    </w:p>
    <w:p w14:paraId="74939C64" w14:textId="77777777" w:rsidR="0031339F" w:rsidRDefault="0031339F" w:rsidP="0031339F">
      <w:pPr>
        <w:rPr>
          <w:del w:id="264" w:author="Rodrigo Riquelme" w:date="2010-12-05T11:46:00Z"/>
        </w:rPr>
      </w:pPr>
    </w:p>
    <w:p w14:paraId="5DE38CE1" w14:textId="77777777" w:rsidR="0031339F" w:rsidRDefault="0031339F" w:rsidP="0031339F">
      <w:pPr>
        <w:rPr>
          <w:del w:id="265" w:author="Rodrigo Riquelme" w:date="2010-12-05T11:46:00Z"/>
        </w:rPr>
      </w:pPr>
      <w:del w:id="266" w:author="Rodrigo Riquelme" w:date="2010-12-05T11:46:00Z">
        <w:r>
          <w:rPr>
            <w:noProof/>
            <w:lang w:eastAsia="es-CL"/>
          </w:rPr>
          <w:lastRenderedPageBreak/>
          <w:drawing>
            <wp:inline distT="0" distB="0" distL="0" distR="0" wp14:anchorId="2D11CBE7" wp14:editId="1EC8347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7DA08AF2" w14:textId="77777777" w:rsidR="00C43BA3" w:rsidRDefault="00C43BA3" w:rsidP="00C43BA3">
      <w:pPr>
        <w:pStyle w:val="Epgrafe"/>
        <w:jc w:val="center"/>
        <w:rPr>
          <w:del w:id="267" w:author="Rodrigo Riquelme" w:date="2010-12-05T11:46:00Z"/>
        </w:rPr>
      </w:pPr>
      <w:del w:id="268" w:author="Rodrigo Riquelme" w:date="2010-12-05T11:46:00Z">
        <w:r>
          <w:delText>Ilustración 43 –Pantalla contenido paginas</w:delText>
        </w:r>
      </w:del>
    </w:p>
    <w:p w14:paraId="12FF65BF" w14:textId="77777777" w:rsidR="00C43BA3" w:rsidRDefault="00C43BA3" w:rsidP="0031339F">
      <w:pPr>
        <w:rPr>
          <w:del w:id="269" w:author="Rodrigo Riquelme" w:date="2010-12-05T11:46:00Z"/>
        </w:rPr>
      </w:pPr>
    </w:p>
    <w:p w14:paraId="6AEEFF5D" w14:textId="77777777" w:rsidR="0031339F" w:rsidRDefault="0031339F" w:rsidP="0031339F">
      <w:pPr>
        <w:rPr>
          <w:del w:id="270" w:author="Rodrigo Riquelme" w:date="2010-12-05T11:46:00Z"/>
        </w:rPr>
      </w:pPr>
    </w:p>
    <w:p w14:paraId="6DC78EB7" w14:textId="77777777" w:rsidR="0031339F" w:rsidRDefault="0031339F" w:rsidP="0031339F">
      <w:pPr>
        <w:rPr>
          <w:del w:id="271" w:author="Rodrigo Riquelme" w:date="2010-12-05T11:46:00Z"/>
        </w:rPr>
      </w:pPr>
      <w:del w:id="272" w:author="Rodrigo Riquelme" w:date="2010-12-05T11:46:00Z">
        <w:r>
          <w:rPr>
            <w:noProof/>
            <w:lang w:eastAsia="es-CL"/>
          </w:rPr>
          <w:lastRenderedPageBreak/>
          <w:drawing>
            <wp:inline distT="0" distB="0" distL="0" distR="0" wp14:anchorId="01906629" wp14:editId="1BABF296">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1BBAED1B" w14:textId="77777777" w:rsidR="00C43BA3" w:rsidRDefault="00C43BA3" w:rsidP="00C43BA3">
      <w:pPr>
        <w:pStyle w:val="Epgrafe"/>
        <w:jc w:val="center"/>
        <w:rPr>
          <w:del w:id="273" w:author="Rodrigo Riquelme" w:date="2010-12-05T11:46:00Z"/>
        </w:rPr>
      </w:pPr>
      <w:del w:id="274" w:author="Rodrigo Riquelme" w:date="2010-12-05T11:46:00Z">
        <w:r>
          <w:delText>Ilustración 44 – Pantalla Videos opción Videos</w:delText>
        </w:r>
      </w:del>
    </w:p>
    <w:p w14:paraId="6D26EA90" w14:textId="77777777" w:rsidR="0031339F" w:rsidRDefault="0031339F" w:rsidP="0031339F">
      <w:pPr>
        <w:rPr>
          <w:del w:id="275" w:author="Rodrigo Riquelme" w:date="2010-12-05T11:46:00Z"/>
        </w:rPr>
      </w:pPr>
      <w:del w:id="276" w:author="Rodrigo Riquelme" w:date="2010-12-05T11:46:00Z">
        <w:r>
          <w:rPr>
            <w:noProof/>
            <w:lang w:eastAsia="es-CL"/>
          </w:rPr>
          <w:lastRenderedPageBreak/>
          <w:drawing>
            <wp:inline distT="0" distB="0" distL="0" distR="0" wp14:anchorId="2E86271B" wp14:editId="6B970824">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9019AA4" w14:textId="77777777" w:rsidR="0031339F" w:rsidRDefault="00C43BA3" w:rsidP="00C43BA3">
      <w:pPr>
        <w:pStyle w:val="Epgrafe"/>
        <w:jc w:val="center"/>
        <w:rPr>
          <w:del w:id="277" w:author="Rodrigo Riquelme" w:date="2010-12-05T11:46:00Z"/>
        </w:rPr>
      </w:pPr>
      <w:del w:id="278" w:author="Rodrigo Riquelme" w:date="2010-12-05T11:46:00Z">
        <w:r>
          <w:delText>Ilustración 45 –Pantalla video Opción Tipo Videos</w:delText>
        </w:r>
      </w:del>
    </w:p>
    <w:p w14:paraId="1D9630AA" w14:textId="77777777" w:rsidR="0031339F" w:rsidRDefault="0031339F" w:rsidP="0031339F">
      <w:pPr>
        <w:rPr>
          <w:del w:id="279" w:author="Rodrigo Riquelme" w:date="2010-12-05T11:46:00Z"/>
        </w:rPr>
      </w:pPr>
      <w:del w:id="280" w:author="Rodrigo Riquelme" w:date="2010-12-05T11:46:00Z">
        <w:r>
          <w:rPr>
            <w:noProof/>
            <w:lang w:eastAsia="es-CL"/>
          </w:rPr>
          <w:lastRenderedPageBreak/>
          <w:drawing>
            <wp:inline distT="0" distB="0" distL="0" distR="0" wp14:anchorId="1C2040A8" wp14:editId="1C5D3ABC">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25D5AE3F" w14:textId="77777777" w:rsidR="00C43BA3" w:rsidRDefault="00C43BA3" w:rsidP="00C43BA3">
      <w:pPr>
        <w:pStyle w:val="Epgrafe"/>
        <w:jc w:val="center"/>
        <w:rPr>
          <w:del w:id="281" w:author="Rodrigo Riquelme" w:date="2010-12-05T11:46:00Z"/>
        </w:rPr>
      </w:pPr>
      <w:del w:id="282" w:author="Rodrigo Riquelme" w:date="2010-12-05T11:46:00Z">
        <w:r>
          <w:delText>Ilustración 46 – Pantalla Videos Opción categorías</w:delText>
        </w:r>
      </w:del>
    </w:p>
    <w:p w14:paraId="118A5B1D" w14:textId="77777777" w:rsidR="0031339F" w:rsidRDefault="0031339F" w:rsidP="0031339F">
      <w:pPr>
        <w:rPr>
          <w:del w:id="283" w:author="Rodrigo Riquelme" w:date="2010-12-05T11:46:00Z"/>
        </w:rPr>
      </w:pPr>
    </w:p>
    <w:p w14:paraId="03D6322B" w14:textId="77777777" w:rsidR="0031339F" w:rsidRDefault="0031339F" w:rsidP="0031339F">
      <w:pPr>
        <w:rPr>
          <w:del w:id="284" w:author="Rodrigo Riquelme" w:date="2010-12-05T11:46:00Z"/>
        </w:rPr>
      </w:pPr>
      <w:del w:id="285" w:author="Rodrigo Riquelme" w:date="2010-12-05T11:46:00Z">
        <w:r>
          <w:rPr>
            <w:noProof/>
            <w:lang w:eastAsia="es-CL"/>
          </w:rPr>
          <w:lastRenderedPageBreak/>
          <w:drawing>
            <wp:inline distT="0" distB="0" distL="0" distR="0" wp14:anchorId="3FA2FFA2" wp14:editId="5FF52E1F">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14:paraId="4B4F4BCD" w14:textId="77777777" w:rsidR="00C43BA3" w:rsidRDefault="00C43BA3" w:rsidP="00C43BA3">
      <w:pPr>
        <w:pStyle w:val="Epgrafe"/>
        <w:jc w:val="center"/>
        <w:rPr>
          <w:del w:id="286" w:author="Rodrigo Riquelme" w:date="2010-12-05T11:46:00Z"/>
        </w:rPr>
      </w:pPr>
      <w:del w:id="287" w:author="Rodrigo Riquelme" w:date="2010-12-05T11:46:00Z">
        <w:r>
          <w:delText>Ilustración 47– Pantalla Videos Opción Etiquetas</w:delText>
        </w:r>
      </w:del>
    </w:p>
    <w:p w14:paraId="3C1BC972" w14:textId="77777777" w:rsidR="0031339F" w:rsidRDefault="0031339F" w:rsidP="0031339F">
      <w:pPr>
        <w:rPr>
          <w:del w:id="288" w:author="Rodrigo Riquelme" w:date="2010-12-05T11:46:00Z"/>
        </w:rPr>
      </w:pPr>
    </w:p>
    <w:p w14:paraId="110BE951" w14:textId="77777777" w:rsidR="0031339F" w:rsidRDefault="0031339F" w:rsidP="0031339F">
      <w:pPr>
        <w:rPr>
          <w:del w:id="289" w:author="Rodrigo Riquelme" w:date="2010-12-05T11:46:00Z"/>
        </w:rPr>
      </w:pPr>
      <w:del w:id="290" w:author="Rodrigo Riquelme" w:date="2010-12-05T11:46:00Z">
        <w:r>
          <w:rPr>
            <w:noProof/>
            <w:lang w:eastAsia="es-CL"/>
          </w:rPr>
          <w:lastRenderedPageBreak/>
          <w:drawing>
            <wp:inline distT="0" distB="0" distL="0" distR="0" wp14:anchorId="0AE0151C" wp14:editId="51969A21">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1102862B" w14:textId="77777777" w:rsidR="00C43BA3" w:rsidRDefault="00C43BA3" w:rsidP="00C43BA3">
      <w:pPr>
        <w:pStyle w:val="Epgrafe"/>
        <w:jc w:val="center"/>
        <w:rPr>
          <w:del w:id="291" w:author="Rodrigo Riquelme" w:date="2010-12-05T11:46:00Z"/>
        </w:rPr>
      </w:pPr>
      <w:del w:id="292" w:author="Rodrigo Riquelme" w:date="2010-12-05T11:46:00Z">
        <w:r>
          <w:delText>Ilustración 48 – Pantalla Videos opción Miniaturas</w:delText>
        </w:r>
      </w:del>
    </w:p>
    <w:p w14:paraId="28E1ECE0" w14:textId="77777777" w:rsidR="0031339F" w:rsidRPr="00C43BA3" w:rsidRDefault="0031339F" w:rsidP="0031339F">
      <w:pPr>
        <w:rPr>
          <w:del w:id="293" w:author="Rodrigo Riquelme" w:date="2010-12-05T11:46:00Z"/>
        </w:rPr>
      </w:pPr>
    </w:p>
    <w:p w14:paraId="0F59716D" w14:textId="77777777" w:rsidR="00E42D27" w:rsidRPr="00234060" w:rsidRDefault="00E42D27" w:rsidP="00F6294F">
      <w:pPr>
        <w:suppressAutoHyphens w:val="0"/>
        <w:autoSpaceDE w:val="0"/>
        <w:autoSpaceDN w:val="0"/>
        <w:adjustRightInd w:val="0"/>
        <w:spacing w:before="0" w:after="0" w:line="240" w:lineRule="auto"/>
        <w:jc w:val="left"/>
        <w:rPr>
          <w:lang w:val="es-ES"/>
          <w:rPrChange w:id="294" w:author="Rodrigo Riquelme" w:date="2010-12-05T11:46:00Z">
            <w:rPr/>
          </w:rPrChange>
        </w:rPr>
        <w:pPrChange w:id="295" w:author="Rodrigo Riquelme" w:date="2010-12-05T11:46:00Z">
          <w:pPr/>
        </w:pPrChange>
      </w:pPr>
    </w:p>
    <w:p w14:paraId="75610BF5" w14:textId="77777777" w:rsidR="009A106D" w:rsidRPr="00E06820" w:rsidRDefault="00B53E02" w:rsidP="00460025">
      <w:pPr>
        <w:pStyle w:val="Ttulo"/>
        <w:pageBreakBefore/>
        <w:outlineLvl w:val="0"/>
      </w:pPr>
      <w:bookmarkStart w:id="296" w:name="_Toc279316366"/>
      <w:r w:rsidRPr="00E06820">
        <w:lastRenderedPageBreak/>
        <w:t>5</w:t>
      </w:r>
      <w:r w:rsidR="00CC20D5" w:rsidRPr="00E06820">
        <w:t xml:space="preserve">. </w:t>
      </w:r>
      <w:r w:rsidR="00DF02B6" w:rsidRPr="00E06820">
        <w:t>Bibliografía</w:t>
      </w:r>
      <w:bookmarkEnd w:id="296"/>
    </w:p>
    <w:p w14:paraId="27149A09" w14:textId="77777777" w:rsidR="00CC20D5" w:rsidRPr="00E06820" w:rsidRDefault="00CC20D5" w:rsidP="00460025">
      <w:pPr>
        <w:pStyle w:val="Lista21"/>
        <w:ind w:left="360"/>
      </w:pPr>
      <w:r w:rsidRPr="00E06820">
        <w:t>a)</w:t>
      </w:r>
      <w:r w:rsidRPr="00E06820">
        <w:tab/>
        <w:t>Libros</w:t>
      </w:r>
    </w:p>
    <w:p w14:paraId="5C6611A0" w14:textId="77777777"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Pr>
          <w:lang w:val="es-ES"/>
          <w:rPrChange w:id="297" w:author="Rodrigo Riquelme" w:date="2010-12-05T11:46:00Z">
            <w:rPr/>
          </w:rPrChange>
        </w:rPr>
        <w:t>Autor: AlistairCockburn</w:t>
      </w:r>
      <w:r w:rsidR="00091117">
        <w:rPr>
          <w:lang w:val="es-ES"/>
          <w:rPrChange w:id="298" w:author="Rodrigo Riquelme" w:date="2010-12-05T11:46:00Z">
            <w:rPr/>
          </w:rPrChange>
        </w:rPr>
        <w:t xml:space="preserve">- </w:t>
      </w:r>
      <w:r>
        <w:rPr>
          <w:lang w:val="es-ES"/>
          <w:rPrChange w:id="299" w:author="Rodrigo Riquelme" w:date="2010-12-05T11:46:00Z">
            <w:rPr/>
          </w:rPrChange>
        </w:rPr>
        <w:t>Oc</w:t>
      </w:r>
      <w:r>
        <w:rPr>
          <w:lang w:val="es-ES"/>
        </w:rPr>
        <w:t>tubre 2004.</w:t>
      </w:r>
    </w:p>
    <w:p w14:paraId="52BF1678" w14:textId="77777777" w:rsidR="00CC20D5" w:rsidRDefault="00CC20D5">
      <w:pPr>
        <w:autoSpaceDE w:val="0"/>
        <w:spacing w:after="0" w:line="100" w:lineRule="atLeast"/>
        <w:rPr>
          <w:szCs w:val="24"/>
          <w:lang w:val="es-ES"/>
        </w:rPr>
      </w:pPr>
    </w:p>
    <w:p w14:paraId="07CDD04A" w14:textId="77777777" w:rsidR="00CC20D5" w:rsidRDefault="00CC20D5">
      <w:pPr>
        <w:pStyle w:val="Textoindependiente"/>
        <w:rPr>
          <w:b/>
          <w:i/>
        </w:rPr>
      </w:pPr>
      <w:r>
        <w:rPr>
          <w:b/>
          <w:i/>
          <w:lang w:val="es-ES"/>
        </w:rPr>
        <w:t>“</w:t>
      </w:r>
      <w:r>
        <w:rPr>
          <w:b/>
          <w:i/>
        </w:rPr>
        <w:t>Bibliografía, UML y Patrones, segunda Edición”, editorial Prentice Hall</w:t>
      </w:r>
    </w:p>
    <w:p w14:paraId="7DBC606D" w14:textId="77777777" w:rsidR="00CC20D5" w:rsidRDefault="00CC20D5">
      <w:pPr>
        <w:pStyle w:val="Textoindependiente"/>
      </w:pPr>
      <w:r>
        <w:t>Autor: CraingLarman.</w:t>
      </w:r>
    </w:p>
    <w:p w14:paraId="3ECC229E" w14:textId="77777777" w:rsidR="00091117" w:rsidRDefault="00091117">
      <w:pPr>
        <w:pStyle w:val="Textoindependiente"/>
      </w:pPr>
    </w:p>
    <w:p w14:paraId="3858EC54" w14:textId="77777777"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14:paraId="466F1FB1" w14:textId="77777777" w:rsidR="00091117" w:rsidRDefault="00091117">
      <w:pPr>
        <w:pStyle w:val="Textoindependiente"/>
        <w:rPr>
          <w:lang w:val="es-ES"/>
        </w:rPr>
      </w:pPr>
    </w:p>
    <w:p w14:paraId="301FA696" w14:textId="77777777"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14:paraId="4946A7CD" w14:textId="77777777" w:rsidR="00CD2AC2" w:rsidRPr="00460025" w:rsidRDefault="00CD2AC2">
      <w:pPr>
        <w:pStyle w:val="Lista21"/>
        <w:rPr>
          <w:lang w:val="en-US"/>
        </w:rPr>
      </w:pPr>
    </w:p>
    <w:p w14:paraId="36A03F1C" w14:textId="77777777" w:rsidR="00091117" w:rsidRDefault="00091117">
      <w:pPr>
        <w:suppressAutoHyphens w:val="0"/>
        <w:spacing w:before="0" w:after="0" w:line="240" w:lineRule="auto"/>
        <w:jc w:val="left"/>
        <w:rPr>
          <w:lang w:val="en-US"/>
        </w:rPr>
      </w:pPr>
      <w:r>
        <w:rPr>
          <w:lang w:val="en-US"/>
        </w:rPr>
        <w:br w:type="page"/>
      </w:r>
    </w:p>
    <w:p w14:paraId="3CA1F4A2" w14:textId="77777777" w:rsidR="00CC20D5" w:rsidRDefault="00CC20D5" w:rsidP="00460025">
      <w:pPr>
        <w:pStyle w:val="Lista21"/>
        <w:ind w:left="360"/>
        <w:rPr>
          <w:lang w:val="en-US"/>
        </w:rPr>
      </w:pPr>
      <w:r>
        <w:rPr>
          <w:lang w:val="en-US"/>
        </w:rPr>
        <w:lastRenderedPageBreak/>
        <w:t>b)</w:t>
      </w:r>
      <w:r>
        <w:rPr>
          <w:lang w:val="en-US"/>
        </w:rPr>
        <w:tab/>
        <w:t>Sitios Web</w:t>
      </w:r>
    </w:p>
    <w:p w14:paraId="2C32AE10" w14:textId="77777777"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14:paraId="2F4C7308" w14:textId="77777777"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14:paraId="22E5BDDE" w14:textId="77777777"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14:paraId="62B1BDD2" w14:textId="77777777"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proofErr w:type="gramStart"/>
      <w:r w:rsidRPr="00460025">
        <w:rPr>
          <w:rStyle w:val="Hipervnculo"/>
          <w:b/>
          <w:color w:val="000000"/>
          <w:u w:val="none"/>
          <w:lang w:val="en-US"/>
        </w:rPr>
        <w:t>)</w:t>
      </w:r>
      <w:proofErr w:type="gramEnd"/>
      <w:r w:rsidR="00E06820">
        <w:fldChar w:fldCharType="begin"/>
      </w:r>
      <w:r w:rsidR="00E06820" w:rsidRPr="00E06820">
        <w:rPr>
          <w:lang w:val="en-US"/>
        </w:rPr>
        <w:instrText xml:space="preserve"> HYPERLINK "http://code.google.com/intl/es/webtoolkit/" </w:instrText>
      </w:r>
      <w:r w:rsidR="00E06820">
        <w:fldChar w:fldCharType="separate"/>
      </w:r>
      <w:r w:rsidRPr="00FC49A8">
        <w:rPr>
          <w:rStyle w:val="Hipervnculo"/>
          <w:lang w:val="en-US"/>
        </w:rPr>
        <w:t>http://code.google.com/intl/es/webtoolkit/</w:t>
      </w:r>
      <w:r w:rsidR="00E06820">
        <w:rPr>
          <w:rStyle w:val="Hipervnculo"/>
          <w:lang w:val="en-US"/>
        </w:rPr>
        <w:fldChar w:fldCharType="end"/>
      </w:r>
    </w:p>
    <w:p w14:paraId="57CC08C4" w14:textId="77777777"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0" w:history="1">
        <w:r w:rsidRPr="00754E0D">
          <w:rPr>
            <w:rStyle w:val="Hipervnculo"/>
          </w:rPr>
          <w:t>http://es.wikipedia.org/wiki/IPTV</w:t>
        </w:r>
      </w:hyperlink>
    </w:p>
    <w:p w14:paraId="49791B1F" w14:textId="77777777"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1" w:history="1">
        <w:r w:rsidR="00CD2AC2" w:rsidRPr="00FC49A8">
          <w:rPr>
            <w:rStyle w:val="Hipervnculo"/>
            <w:lang w:val="en-US"/>
          </w:rPr>
          <w:t>http://www.google.com/tv/</w:t>
        </w:r>
      </w:hyperlink>
    </w:p>
    <w:p w14:paraId="46125EE2" w14:textId="77777777" w:rsidR="00CD2AC2" w:rsidRPr="00FC49A8" w:rsidRDefault="00CD2AC2">
      <w:pPr>
        <w:pStyle w:val="Continuarlista21"/>
        <w:ind w:left="0"/>
        <w:rPr>
          <w:rStyle w:val="Hipervnculo"/>
          <w:color w:val="000000"/>
          <w:u w:val="none"/>
          <w:lang w:val="en-US"/>
        </w:rPr>
      </w:pPr>
    </w:p>
    <w:p w14:paraId="49CEF026" w14:textId="77777777" w:rsidR="000247F2" w:rsidRPr="00FC49A8" w:rsidRDefault="000247F2">
      <w:pPr>
        <w:pStyle w:val="Continuarlista21"/>
        <w:ind w:left="0"/>
        <w:rPr>
          <w:rStyle w:val="Hipervnculo"/>
          <w:color w:val="000000"/>
          <w:u w:val="none"/>
          <w:lang w:val="en-US"/>
        </w:rPr>
      </w:pPr>
    </w:p>
    <w:p w14:paraId="22DFB8CC" w14:textId="77777777" w:rsidR="008B32C4" w:rsidRPr="00FC49A8" w:rsidRDefault="008B32C4">
      <w:pPr>
        <w:pStyle w:val="Continuarlista21"/>
        <w:ind w:left="0"/>
        <w:rPr>
          <w:rStyle w:val="Hipervnculo"/>
          <w:color w:val="000000"/>
          <w:u w:val="none"/>
          <w:lang w:val="en-US"/>
        </w:rPr>
      </w:pPr>
    </w:p>
    <w:p w14:paraId="7BC13F86" w14:textId="77777777"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14:paraId="3FAEFA94" w14:textId="77777777" w:rsidR="00770BE8" w:rsidRPr="004C231D" w:rsidRDefault="00770BE8" w:rsidP="00770BE8">
      <w:pPr>
        <w:pStyle w:val="Ttulo"/>
        <w:outlineLvl w:val="0"/>
      </w:pPr>
      <w:bookmarkStart w:id="300" w:name="_Toc279316367"/>
      <w:r>
        <w:lastRenderedPageBreak/>
        <w:t>Glosario</w:t>
      </w:r>
      <w:bookmarkEnd w:id="300"/>
    </w:p>
    <w:p w14:paraId="36CFE632" w14:textId="77777777"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14:paraId="60BECB41" w14:textId="77777777" w:rsidR="00770BE8" w:rsidRDefault="00770BE8" w:rsidP="00770BE8">
      <w:r w:rsidRPr="00770BE8">
        <w:rPr>
          <w:b/>
        </w:rPr>
        <w:t xml:space="preserve">Feedback: </w:t>
      </w:r>
      <w:r>
        <w:t>La realimentación o retroalimentación, comunicación de ida  y devuelta.</w:t>
      </w:r>
    </w:p>
    <w:p w14:paraId="12885435" w14:textId="19A3BE5B" w:rsidR="00770BE8" w:rsidRDefault="00770BE8" w:rsidP="00770BE8">
      <w:pPr>
        <w:rPr>
          <w:rStyle w:val="intro"/>
        </w:rPr>
      </w:pPr>
      <w:r w:rsidRPr="00770BE8">
        <w:rPr>
          <w:b/>
        </w:rPr>
        <w:t>Frameworks:</w:t>
      </w:r>
      <w:del w:id="301" w:author="Rodrigo Riquelme" w:date="2010-12-05T11:46:00Z">
        <w:r w:rsidR="00C43BA3">
          <w:rPr>
            <w:b/>
          </w:rPr>
          <w:delText xml:space="preserve"> </w:delText>
        </w:r>
      </w:del>
      <w:r>
        <w:rPr>
          <w:rStyle w:val="intro"/>
        </w:rPr>
        <w:t>Marco de Trabajo, conjunto de herramientas y reglas de desarrollo.</w:t>
      </w:r>
    </w:p>
    <w:p w14:paraId="131335B2" w14:textId="39CA5EC8" w:rsidR="008D0C4B" w:rsidRPr="00124EA6" w:rsidRDefault="008D0C4B" w:rsidP="008D0C4B">
      <w:pPr>
        <w:rPr>
          <w:lang w:val="es-ES"/>
        </w:rPr>
      </w:pPr>
      <w:r w:rsidRPr="008D0C4B">
        <w:rPr>
          <w:b/>
          <w:lang w:val="es-ES"/>
        </w:rPr>
        <w:t>J</w:t>
      </w:r>
      <w:r>
        <w:rPr>
          <w:b/>
          <w:lang w:val="es-ES"/>
        </w:rPr>
        <w:t>avascript</w:t>
      </w:r>
      <w:r w:rsidRPr="008D0C4B">
        <w:rPr>
          <w:b/>
          <w:lang w:val="es-ES"/>
        </w:rPr>
        <w:t>:</w:t>
      </w:r>
      <w:del w:id="302" w:author="Rodrigo Riquelme" w:date="2010-12-05T11:46:00Z">
        <w:r w:rsidR="00C43BA3">
          <w:delText xml:space="preserve"> </w:delText>
        </w:r>
      </w:del>
      <w:r>
        <w:t>L</w:t>
      </w:r>
      <w:r w:rsidRPr="00124EA6">
        <w:t xml:space="preserve">enguaje de scripting </w:t>
      </w:r>
      <w:r>
        <w:t>ejecutado en el navegador.</w:t>
      </w:r>
    </w:p>
    <w:p w14:paraId="62FFA93B" w14:textId="77777777"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14:paraId="050C25C9" w14:textId="23A30190" w:rsidR="00770BE8" w:rsidRPr="00777734" w:rsidRDefault="00770BE8" w:rsidP="00770BE8">
      <w:r w:rsidRPr="008D0C4B">
        <w:rPr>
          <w:b/>
        </w:rPr>
        <w:t>Streaming:</w:t>
      </w:r>
      <w:del w:id="303" w:author="Rodrigo Riquelme" w:date="2010-12-05T11:46:00Z">
        <w:r w:rsidR="00C43BA3">
          <w:rPr>
            <w:b/>
          </w:rPr>
          <w:delText xml:space="preserve"> </w:delText>
        </w:r>
      </w:del>
      <w:r>
        <w:t>Sistema de envío continúo de información, que permite, por ejemplo, ver un video a medida que se baja de la Red.</w:t>
      </w:r>
    </w:p>
    <w:p w14:paraId="3E125255" w14:textId="3F7FC229" w:rsidR="00770BE8" w:rsidRPr="00777734" w:rsidRDefault="00770BE8" w:rsidP="00770BE8">
      <w:r w:rsidRPr="008D0C4B">
        <w:rPr>
          <w:b/>
        </w:rPr>
        <w:t>TI:</w:t>
      </w:r>
      <w:del w:id="304" w:author="Rodrigo Riquelme" w:date="2010-12-05T11:46:00Z">
        <w:r w:rsidR="00C43BA3">
          <w:rPr>
            <w:b/>
          </w:rPr>
          <w:delText xml:space="preserve"> </w:delText>
        </w:r>
      </w:del>
      <w:r w:rsidRPr="00777734">
        <w:t xml:space="preserve">Término utilizado para referirse a </w:t>
      </w:r>
      <w:r>
        <w:t>las tecnologías de la información.</w:t>
      </w:r>
    </w:p>
    <w:p w14:paraId="5FED5733" w14:textId="2348785C" w:rsidR="00770BE8" w:rsidRPr="00777734" w:rsidRDefault="00770BE8" w:rsidP="00770BE8">
      <w:r w:rsidRPr="008D0C4B">
        <w:rPr>
          <w:b/>
        </w:rPr>
        <w:t>Transmoding:</w:t>
      </w:r>
      <w:del w:id="305"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14:paraId="2F3734F1" w14:textId="77777777" w:rsidR="00770BE8" w:rsidRPr="00777734" w:rsidRDefault="00770BE8" w:rsidP="00770BE8"/>
    <w:p w14:paraId="73F6CD3A" w14:textId="77777777"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14:paraId="5E2C1571" w14:textId="77777777" w:rsidR="00770BE8" w:rsidRPr="00777734" w:rsidRDefault="00770BE8" w:rsidP="00770BE8">
      <w:pPr>
        <w:pStyle w:val="Ttulo"/>
        <w:outlineLvl w:val="0"/>
      </w:pPr>
      <w:bookmarkStart w:id="306" w:name="_Toc279316368"/>
      <w:r w:rsidRPr="00777734">
        <w:lastRenderedPageBreak/>
        <w:t>Acrónimos</w:t>
      </w:r>
      <w:bookmarkEnd w:id="306"/>
    </w:p>
    <w:p w14:paraId="5C3F7521" w14:textId="2E3E369E" w:rsidR="00770BE8" w:rsidRPr="00124EA6" w:rsidRDefault="00770BE8" w:rsidP="00770BE8">
      <w:r w:rsidRPr="008D0C4B">
        <w:rPr>
          <w:b/>
        </w:rPr>
        <w:t>AJAX:</w:t>
      </w:r>
      <w:del w:id="307" w:author="Rodrigo Riquelme" w:date="2010-12-05T11:46:00Z">
        <w:r w:rsidR="00C43BA3">
          <w:rPr>
            <w:b/>
          </w:rPr>
          <w:delText xml:space="preserve"> </w:delText>
        </w:r>
      </w:del>
      <w:r w:rsidRPr="00777734">
        <w:rPr>
          <w:rStyle w:val="Textoennegrita"/>
          <w:b w:val="0"/>
        </w:rPr>
        <w:t>A</w:t>
      </w:r>
      <w:r w:rsidRPr="00124EA6">
        <w:t>synchronous</w:t>
      </w:r>
      <w:r w:rsidRPr="00777734">
        <w:rPr>
          <w:rStyle w:val="Textoennegrita"/>
          <w:b w:val="0"/>
        </w:rPr>
        <w:t>J</w:t>
      </w:r>
      <w:r w:rsidRPr="00124EA6">
        <w:t xml:space="preserve">avaScript </w:t>
      </w:r>
      <w:r w:rsidRPr="00777734">
        <w:rPr>
          <w:rStyle w:val="Textoennegrita"/>
          <w:b w:val="0"/>
        </w:rPr>
        <w:t>y X</w:t>
      </w:r>
      <w:r w:rsidRPr="00124EA6">
        <w:t>ML</w:t>
      </w:r>
      <w:r>
        <w:t>.</w:t>
      </w:r>
    </w:p>
    <w:p w14:paraId="097D4E1B" w14:textId="23C21308" w:rsidR="00770BE8" w:rsidRPr="00124EA6" w:rsidRDefault="00770BE8" w:rsidP="00770BE8">
      <w:r w:rsidRPr="008D0C4B">
        <w:rPr>
          <w:b/>
        </w:rPr>
        <w:t>API:</w:t>
      </w:r>
      <w:del w:id="308" w:author="Rodrigo Riquelme" w:date="2010-12-05T11:46:00Z">
        <w:r w:rsidR="00C43BA3">
          <w:rPr>
            <w:b/>
          </w:rPr>
          <w:delText xml:space="preserve"> </w:delText>
        </w:r>
      </w:del>
      <w:r>
        <w:rPr>
          <w:bCs/>
        </w:rPr>
        <w:t>I</w:t>
      </w:r>
      <w:r w:rsidRPr="00124EA6">
        <w:rPr>
          <w:bCs/>
        </w:rPr>
        <w:t>nterfaz de programación de aplicaciones</w:t>
      </w:r>
      <w:r>
        <w:rPr>
          <w:bCs/>
        </w:rPr>
        <w:t>.</w:t>
      </w:r>
    </w:p>
    <w:p w14:paraId="272A107E" w14:textId="6760E642" w:rsidR="00770BE8" w:rsidRPr="00124EA6" w:rsidRDefault="00770BE8" w:rsidP="00770BE8">
      <w:r w:rsidRPr="008D0C4B">
        <w:rPr>
          <w:b/>
        </w:rPr>
        <w:t>CMS:</w:t>
      </w:r>
      <w:del w:id="309" w:author="Rodrigo Riquelme" w:date="2010-12-05T11:46:00Z">
        <w:r w:rsidR="00C43BA3">
          <w:rPr>
            <w:b/>
          </w:rPr>
          <w:delText xml:space="preserve"> </w:delText>
        </w:r>
      </w:del>
      <w:r>
        <w:rPr>
          <w:bCs/>
        </w:rPr>
        <w:t>S</w:t>
      </w:r>
      <w:r w:rsidRPr="00124EA6">
        <w:rPr>
          <w:bCs/>
        </w:rPr>
        <w:t>istema de gestión de contenidos</w:t>
      </w:r>
      <w:r>
        <w:rPr>
          <w:bCs/>
        </w:rPr>
        <w:t>.</w:t>
      </w:r>
    </w:p>
    <w:p w14:paraId="13C76B79" w14:textId="77777777"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14:paraId="6472AF30" w14:textId="77777777" w:rsidR="00770BE8" w:rsidRPr="00124EA6" w:rsidRDefault="00770BE8" w:rsidP="00770BE8">
      <w:r w:rsidRPr="008D0C4B">
        <w:rPr>
          <w:b/>
        </w:rPr>
        <w:t>HD:</w:t>
      </w:r>
      <w:r w:rsidRPr="00124EA6">
        <w:t xml:space="preserve"> Alta definición</w:t>
      </w:r>
      <w:r>
        <w:t>.</w:t>
      </w:r>
    </w:p>
    <w:p w14:paraId="1EB7A10D" w14:textId="77777777" w:rsidR="00770BE8" w:rsidRPr="00124EA6" w:rsidRDefault="00770BE8" w:rsidP="00770BE8">
      <w:r w:rsidRPr="008D0C4B">
        <w:rPr>
          <w:b/>
        </w:rPr>
        <w:t>HTML:</w:t>
      </w:r>
      <w:r w:rsidRPr="00124EA6">
        <w:t xml:space="preserve"> Lenguaje de Marcado de Hipertexto</w:t>
      </w:r>
      <w:r>
        <w:t>.</w:t>
      </w:r>
    </w:p>
    <w:p w14:paraId="05AA36AF" w14:textId="77777777" w:rsidR="00770BE8" w:rsidRPr="00124EA6" w:rsidRDefault="00770BE8" w:rsidP="00770BE8">
      <w:pPr>
        <w:rPr>
          <w:szCs w:val="24"/>
        </w:rPr>
      </w:pPr>
      <w:r w:rsidRPr="008D0C4B">
        <w:rPr>
          <w:b/>
          <w:szCs w:val="24"/>
        </w:rPr>
        <w:t>HTTP:</w:t>
      </w:r>
      <w:r>
        <w:t>P</w:t>
      </w:r>
      <w:r w:rsidRPr="00124EA6">
        <w:t>rotocolo de transferencia de hipertexto</w:t>
      </w:r>
      <w:r>
        <w:t>.</w:t>
      </w:r>
    </w:p>
    <w:p w14:paraId="6E008B92" w14:textId="77777777"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14:paraId="25F7627E" w14:textId="0B6E4F57" w:rsidR="00770BE8" w:rsidRPr="00777734" w:rsidRDefault="00770BE8" w:rsidP="00770BE8">
      <w:pPr>
        <w:rPr>
          <w:rStyle w:val="nfasis"/>
          <w:lang w:val="en-US"/>
        </w:rPr>
      </w:pPr>
      <w:r w:rsidRPr="008D0C4B">
        <w:rPr>
          <w:b/>
          <w:lang w:val="en-US"/>
        </w:rPr>
        <w:t>IP</w:t>
      </w:r>
      <w:proofErr w:type="gramStart"/>
      <w:r w:rsidRPr="008D0C4B">
        <w:rPr>
          <w:b/>
          <w:lang w:val="en-US"/>
        </w:rPr>
        <w:t>:</w:t>
      </w:r>
      <w:proofErr w:type="gramEnd"/>
      <w:del w:id="310" w:author="Rodrigo Riquelme" w:date="2010-12-05T11:46:00Z">
        <w:r w:rsidR="00C43BA3">
          <w:rPr>
            <w:b/>
            <w:lang w:val="en-US"/>
          </w:rPr>
          <w:delText xml:space="preserve"> </w:delText>
        </w:r>
      </w:del>
      <w:r w:rsidRPr="00777734">
        <w:rPr>
          <w:lang w:val="en-US"/>
        </w:rPr>
        <w:t>Protocolo de Internet.</w:t>
      </w:r>
    </w:p>
    <w:p w14:paraId="1E8A3865" w14:textId="77777777" w:rsidR="00770BE8" w:rsidRPr="00124EA6" w:rsidRDefault="00770BE8" w:rsidP="00770BE8">
      <w:r w:rsidRPr="008D0C4B">
        <w:rPr>
          <w:b/>
        </w:rPr>
        <w:t>JSP:</w:t>
      </w:r>
      <w:r w:rsidRPr="00124EA6">
        <w:t xml:space="preserve"> Páginas de Servidor Java</w:t>
      </w:r>
      <w:r>
        <w:t>.</w:t>
      </w:r>
    </w:p>
    <w:p w14:paraId="37A22C25" w14:textId="77777777"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14:paraId="63845CC8" w14:textId="21E67C85" w:rsidR="00770BE8" w:rsidRPr="00124EA6" w:rsidRDefault="00770BE8" w:rsidP="00770BE8">
      <w:r w:rsidRPr="008D0C4B">
        <w:rPr>
          <w:b/>
        </w:rPr>
        <w:t>PHP:</w:t>
      </w:r>
      <w:del w:id="311" w:author="Rodrigo Riquelme" w:date="2010-12-05T11:46:00Z">
        <w:r w:rsidR="00C43BA3">
          <w:rPr>
            <w:b/>
          </w:rPr>
          <w:delText xml:space="preserve"> </w:delText>
        </w:r>
      </w:del>
      <w:r>
        <w:t>L</w:t>
      </w:r>
      <w:r w:rsidRPr="00124EA6">
        <w:t>enguaje de programación interpretado</w:t>
      </w:r>
      <w:r>
        <w:t>.</w:t>
      </w:r>
    </w:p>
    <w:p w14:paraId="67E86096" w14:textId="77777777" w:rsidR="00770BE8" w:rsidRPr="00777734" w:rsidRDefault="00770BE8" w:rsidP="00770BE8">
      <w:pPr>
        <w:rPr>
          <w:lang w:val="en-US"/>
        </w:rPr>
      </w:pPr>
      <w:r w:rsidRPr="008D0C4B">
        <w:rPr>
          <w:b/>
          <w:lang w:val="en-US"/>
        </w:rPr>
        <w:t>PSP:</w:t>
      </w:r>
      <w:r w:rsidRPr="00777734">
        <w:rPr>
          <w:lang w:val="en-US"/>
        </w:rPr>
        <w:t xml:space="preserve"> PlayStation Portable.</w:t>
      </w:r>
    </w:p>
    <w:p w14:paraId="58CE44F7" w14:textId="2243D1D6" w:rsidR="00770BE8" w:rsidRPr="00777734" w:rsidRDefault="00770BE8" w:rsidP="00770BE8">
      <w:pPr>
        <w:rPr>
          <w:rStyle w:val="nfasis"/>
          <w:lang w:val="en-US"/>
        </w:rPr>
      </w:pPr>
      <w:r w:rsidRPr="008D0C4B">
        <w:rPr>
          <w:b/>
          <w:szCs w:val="24"/>
          <w:lang w:val="en-US"/>
        </w:rPr>
        <w:t>REST</w:t>
      </w:r>
      <w:proofErr w:type="gramStart"/>
      <w:r w:rsidRPr="008D0C4B">
        <w:rPr>
          <w:b/>
          <w:szCs w:val="24"/>
          <w:lang w:val="en-US"/>
        </w:rPr>
        <w:t>:</w:t>
      </w:r>
      <w:proofErr w:type="gramEnd"/>
      <w:del w:id="312" w:author="Rodrigo Riquelme" w:date="2010-12-05T11:46:00Z">
        <w:r w:rsidR="00C43BA3">
          <w:rPr>
            <w:b/>
            <w:szCs w:val="24"/>
            <w:lang w:val="en-US"/>
          </w:rPr>
          <w:delText xml:space="preserve"> </w:delText>
        </w:r>
      </w:del>
      <w:r w:rsidRPr="00777734">
        <w:rPr>
          <w:szCs w:val="24"/>
          <w:lang w:val="en-US"/>
        </w:rPr>
        <w:t>Representational State Transfer.</w:t>
      </w:r>
    </w:p>
    <w:p w14:paraId="7C3895D6" w14:textId="1ED5B837" w:rsidR="00770BE8" w:rsidRPr="00124EA6" w:rsidRDefault="00770BE8" w:rsidP="00770BE8">
      <w:pPr>
        <w:rPr>
          <w:szCs w:val="24"/>
          <w:lang w:val="es-ES"/>
        </w:rPr>
      </w:pPr>
      <w:r w:rsidRPr="008D0C4B">
        <w:rPr>
          <w:b/>
          <w:szCs w:val="24"/>
          <w:lang w:val="es-ES"/>
        </w:rPr>
        <w:lastRenderedPageBreak/>
        <w:t>RPC:</w:t>
      </w:r>
      <w:del w:id="313"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14:paraId="21D93857" w14:textId="0808D5AC" w:rsidR="00770BE8" w:rsidRPr="00777734" w:rsidRDefault="00770BE8" w:rsidP="00770BE8">
      <w:pPr>
        <w:rPr>
          <w:szCs w:val="24"/>
          <w:lang w:val="en-US"/>
        </w:rPr>
      </w:pPr>
      <w:r w:rsidRPr="008D0C4B">
        <w:rPr>
          <w:b/>
          <w:szCs w:val="24"/>
          <w:lang w:val="en-US"/>
        </w:rPr>
        <w:t>RSS</w:t>
      </w:r>
      <w:proofErr w:type="gramStart"/>
      <w:r w:rsidRPr="008D0C4B">
        <w:rPr>
          <w:b/>
          <w:szCs w:val="24"/>
          <w:lang w:val="en-US"/>
        </w:rPr>
        <w:t>:</w:t>
      </w:r>
      <w:proofErr w:type="gramEnd"/>
      <w:del w:id="314" w:author="Rodrigo Riquelme" w:date="2010-12-05T11:46:00Z">
        <w:r w:rsidR="00C43BA3">
          <w:rPr>
            <w:b/>
            <w:szCs w:val="24"/>
            <w:lang w:val="en-US"/>
          </w:rPr>
          <w:delText xml:space="preserve"> </w:delText>
        </w:r>
      </w:del>
      <w:r w:rsidRPr="00777734">
        <w:rPr>
          <w:szCs w:val="24"/>
          <w:lang w:val="en-US"/>
        </w:rPr>
        <w:t>Site Sumary or Rich Site Sumary.</w:t>
      </w:r>
    </w:p>
    <w:p w14:paraId="2553365A" w14:textId="55F9EA18" w:rsidR="00770BE8" w:rsidRPr="00124EA6" w:rsidRDefault="00770BE8" w:rsidP="00770BE8">
      <w:r w:rsidRPr="008D0C4B">
        <w:rPr>
          <w:b/>
        </w:rPr>
        <w:t>SCRUM:</w:t>
      </w:r>
      <w:del w:id="315"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14:paraId="0458DEE2" w14:textId="77777777"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14:paraId="606B42D1" w14:textId="6F9686EA"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14:paraId="0DEF270B" w14:textId="7CC2A3EF" w:rsidR="00770BE8" w:rsidRPr="00124EA6" w:rsidRDefault="00770BE8" w:rsidP="00770BE8">
      <w:r w:rsidRPr="008D0C4B">
        <w:rPr>
          <w:b/>
        </w:rPr>
        <w:t>TCP:</w:t>
      </w:r>
      <w:r w:rsidR="00C43BA3">
        <w:rPr>
          <w:b/>
        </w:rPr>
        <w:t xml:space="preserve"> </w:t>
      </w:r>
      <w:r>
        <w:t>P</w:t>
      </w:r>
      <w:r w:rsidRPr="00124EA6">
        <w:t>rotocolo de control de Transmisión</w:t>
      </w:r>
      <w:r>
        <w:t>.</w:t>
      </w:r>
    </w:p>
    <w:p w14:paraId="2AB97FAE" w14:textId="5217FB70" w:rsidR="00770BE8" w:rsidRPr="00124EA6" w:rsidRDefault="00770BE8" w:rsidP="00770BE8">
      <w:r w:rsidRPr="008D0C4B">
        <w:rPr>
          <w:b/>
        </w:rPr>
        <w:t>URL:</w:t>
      </w:r>
      <w:r w:rsidR="00C43BA3">
        <w:t xml:space="preserve"> </w:t>
      </w:r>
      <w:r>
        <w:t>L</w:t>
      </w:r>
      <w:r w:rsidRPr="00124EA6">
        <w:t>ocalizadores uniformes de recursos</w:t>
      </w:r>
      <w:r>
        <w:t>.</w:t>
      </w:r>
    </w:p>
    <w:p w14:paraId="2963EFE8" w14:textId="77777777"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14:paraId="79F76BDF" w14:textId="77777777" w:rsidR="00770BE8" w:rsidRPr="00124EA6" w:rsidRDefault="00770BE8" w:rsidP="00770BE8">
      <w:r w:rsidRPr="008D0C4B">
        <w:rPr>
          <w:b/>
        </w:rPr>
        <w:t>XML:</w:t>
      </w:r>
      <w:r w:rsidRPr="00124EA6">
        <w:t xml:space="preserve"> Lenguaje de Etiquetado Extensible</w:t>
      </w:r>
      <w:r>
        <w:t>.</w:t>
      </w:r>
    </w:p>
    <w:p w14:paraId="23F24CFD" w14:textId="7D15DC03"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14:paraId="21804CDF" w14:textId="77777777" w:rsidR="00A11741" w:rsidRPr="00770BE8" w:rsidRDefault="00A11741">
      <w:pPr>
        <w:pStyle w:val="Continuarlista21"/>
        <w:ind w:left="0"/>
      </w:pPr>
    </w:p>
    <w:sectPr w:rsidR="00A11741" w:rsidRPr="00770BE8" w:rsidSect="00427C5E">
      <w:headerReference w:type="even" r:id="rId102"/>
      <w:headerReference w:type="default" r:id="rId103"/>
      <w:footerReference w:type="even" r:id="rId104"/>
      <w:footerReference w:type="default" r:id="rId105"/>
      <w:headerReference w:type="first" r:id="rId106"/>
      <w:footerReference w:type="first" r:id="rId107"/>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05837A" w14:textId="77777777" w:rsidR="0009298E" w:rsidRDefault="0009298E">
      <w:pPr>
        <w:spacing w:before="0" w:after="0" w:line="240" w:lineRule="auto"/>
      </w:pPr>
      <w:r>
        <w:separator/>
      </w:r>
    </w:p>
  </w:endnote>
  <w:endnote w:type="continuationSeparator" w:id="0">
    <w:p w14:paraId="2A007100" w14:textId="77777777" w:rsidR="0009298E" w:rsidRDefault="0009298E">
      <w:pPr>
        <w:spacing w:before="0" w:after="0" w:line="240" w:lineRule="auto"/>
      </w:pPr>
      <w:r>
        <w:continuationSeparator/>
      </w:r>
    </w:p>
  </w:endnote>
  <w:endnote w:type="continuationNotice" w:id="1">
    <w:p w14:paraId="457CC693" w14:textId="77777777" w:rsidR="0009298E" w:rsidRDefault="0009298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633CEB" w14:textId="77777777" w:rsidR="0009298E" w:rsidRDefault="0009298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25479D" w14:textId="77777777" w:rsidR="0009298E" w:rsidRDefault="0009298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CFFEC" w14:textId="77777777" w:rsidR="0009298E" w:rsidRDefault="0009298E">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09298E" w14:paraId="42ADD181" w14:textId="77777777">
      <w:tc>
        <w:tcPr>
          <w:tcW w:w="1242" w:type="dxa"/>
          <w:shd w:val="clear" w:color="auto" w:fill="auto"/>
        </w:tcPr>
        <w:p w14:paraId="52B2D302" w14:textId="77777777" w:rsidR="0009298E" w:rsidRDefault="0009298E">
          <w:pPr>
            <w:pStyle w:val="Piedepgina"/>
            <w:snapToGrid w:val="0"/>
            <w:rPr>
              <w:b/>
              <w:sz w:val="16"/>
              <w:szCs w:val="16"/>
            </w:rPr>
          </w:pPr>
          <w:r>
            <w:rPr>
              <w:b/>
              <w:sz w:val="16"/>
              <w:szCs w:val="16"/>
            </w:rPr>
            <w:t>Profesor:</w:t>
          </w:r>
        </w:p>
      </w:tc>
      <w:tc>
        <w:tcPr>
          <w:tcW w:w="7668" w:type="dxa"/>
          <w:shd w:val="clear" w:color="auto" w:fill="auto"/>
        </w:tcPr>
        <w:p w14:paraId="3155C686" w14:textId="21147E0F" w:rsidR="0009298E" w:rsidRDefault="0009298E"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BE5BCA">
            <w:rPr>
              <w:noProof/>
              <w:sz w:val="16"/>
              <w:szCs w:val="16"/>
            </w:rPr>
            <w:t>103</w:t>
          </w:r>
          <w:r>
            <w:rPr>
              <w:sz w:val="16"/>
              <w:szCs w:val="16"/>
            </w:rPr>
            <w:fldChar w:fldCharType="end"/>
          </w:r>
          <w:r>
            <w:rPr>
              <w:sz w:val="16"/>
              <w:szCs w:val="16"/>
            </w:rPr>
            <w:t xml:space="preserve"> de </w:t>
          </w:r>
          <w:fldSimple w:instr=" NUMPAGES   \* MERGEFORMAT ">
            <w:r w:rsidR="00BE5BCA" w:rsidRPr="00BE5BCA">
              <w:rPr>
                <w:noProof/>
                <w:sz w:val="16"/>
                <w:szCs w:val="16"/>
              </w:rPr>
              <w:t>122</w:t>
            </w:r>
          </w:fldSimple>
        </w:p>
      </w:tc>
    </w:tr>
    <w:tr w:rsidR="0009298E" w14:paraId="10A76465" w14:textId="77777777">
      <w:tc>
        <w:tcPr>
          <w:tcW w:w="1242" w:type="dxa"/>
          <w:shd w:val="clear" w:color="auto" w:fill="auto"/>
        </w:tcPr>
        <w:p w14:paraId="214B1F00" w14:textId="77777777" w:rsidR="0009298E" w:rsidRDefault="0009298E">
          <w:pPr>
            <w:pStyle w:val="Piedepgina"/>
            <w:snapToGrid w:val="0"/>
            <w:rPr>
              <w:b/>
              <w:sz w:val="16"/>
              <w:szCs w:val="16"/>
            </w:rPr>
          </w:pPr>
          <w:r>
            <w:rPr>
              <w:b/>
              <w:sz w:val="16"/>
              <w:szCs w:val="16"/>
            </w:rPr>
            <w:t>Alumnos:</w:t>
          </w:r>
        </w:p>
      </w:tc>
      <w:tc>
        <w:tcPr>
          <w:tcW w:w="7668" w:type="dxa"/>
          <w:shd w:val="clear" w:color="auto" w:fill="auto"/>
        </w:tcPr>
        <w:p w14:paraId="59F1145F" w14:textId="77777777" w:rsidR="0009298E" w:rsidRDefault="0009298E">
          <w:pPr>
            <w:pStyle w:val="Piedepgina"/>
            <w:snapToGrid w:val="0"/>
            <w:rPr>
              <w:sz w:val="16"/>
              <w:szCs w:val="16"/>
            </w:rPr>
          </w:pPr>
          <w:r>
            <w:rPr>
              <w:sz w:val="16"/>
              <w:szCs w:val="16"/>
            </w:rPr>
            <w:t>Rogelio Elías, Rodrigo Riquelme, Manuel Canales</w:t>
          </w:r>
        </w:p>
      </w:tc>
    </w:tr>
    <w:tr w:rsidR="0009298E" w14:paraId="52284A87" w14:textId="77777777">
      <w:tc>
        <w:tcPr>
          <w:tcW w:w="1242" w:type="dxa"/>
          <w:shd w:val="clear" w:color="auto" w:fill="auto"/>
        </w:tcPr>
        <w:p w14:paraId="00C32F0B" w14:textId="77777777" w:rsidR="0009298E" w:rsidRDefault="0009298E">
          <w:pPr>
            <w:pStyle w:val="Piedepgina"/>
            <w:snapToGrid w:val="0"/>
            <w:rPr>
              <w:b/>
              <w:sz w:val="16"/>
              <w:szCs w:val="16"/>
            </w:rPr>
          </w:pPr>
          <w:r>
            <w:rPr>
              <w:b/>
              <w:sz w:val="16"/>
              <w:szCs w:val="16"/>
            </w:rPr>
            <w:t>Tema:</w:t>
          </w:r>
        </w:p>
      </w:tc>
      <w:tc>
        <w:tcPr>
          <w:tcW w:w="7668" w:type="dxa"/>
          <w:shd w:val="clear" w:color="auto" w:fill="auto"/>
        </w:tcPr>
        <w:p w14:paraId="5AF05CE3" w14:textId="77777777" w:rsidR="0009298E" w:rsidRDefault="0009298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14:paraId="6EC00F15" w14:textId="77777777" w:rsidR="0009298E" w:rsidRDefault="0009298E">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7F149" w14:textId="77777777" w:rsidR="0009298E" w:rsidRDefault="0009298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E71ABD" w14:textId="77777777" w:rsidR="0009298E" w:rsidRDefault="0009298E">
      <w:pPr>
        <w:spacing w:before="0" w:after="0" w:line="240" w:lineRule="auto"/>
      </w:pPr>
      <w:r>
        <w:separator/>
      </w:r>
    </w:p>
  </w:footnote>
  <w:footnote w:type="continuationSeparator" w:id="0">
    <w:p w14:paraId="54AC6A84" w14:textId="77777777" w:rsidR="0009298E" w:rsidRDefault="0009298E">
      <w:pPr>
        <w:spacing w:before="0" w:after="0" w:line="240" w:lineRule="auto"/>
      </w:pPr>
      <w:r>
        <w:continuationSeparator/>
      </w:r>
    </w:p>
  </w:footnote>
  <w:footnote w:type="continuationNotice" w:id="1">
    <w:p w14:paraId="6CE1A3B6" w14:textId="77777777" w:rsidR="0009298E" w:rsidRDefault="0009298E">
      <w:pPr>
        <w:spacing w:before="0" w:after="0" w:line="240" w:lineRule="auto"/>
      </w:pPr>
    </w:p>
  </w:footnote>
  <w:footnote w:id="2">
    <w:p w14:paraId="5211BB03" w14:textId="77777777" w:rsidR="0009298E" w:rsidRDefault="0009298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14:paraId="0D403E2E" w14:textId="77777777" w:rsidR="0009298E" w:rsidRPr="00E06820" w:rsidRDefault="0009298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14:paraId="749E2740" w14:textId="77777777" w:rsidR="0009298E" w:rsidRPr="00750000" w:rsidRDefault="0009298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14:paraId="7254B975" w14:textId="77777777" w:rsidR="0009298E" w:rsidRPr="007C34C3" w:rsidRDefault="0009298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rsidRPr="00E06820">
        <w:rPr>
          <w:lang w:val="en-US"/>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14:paraId="375BBD68" w14:textId="77777777" w:rsidR="0009298E" w:rsidRPr="007C34C3" w:rsidRDefault="0009298E" w:rsidP="007C0EE8">
      <w:pPr>
        <w:pStyle w:val="Textonotapie"/>
        <w:rPr>
          <w:lang w:val="en-US"/>
        </w:rPr>
      </w:pPr>
    </w:p>
  </w:footnote>
  <w:footnote w:id="6">
    <w:p w14:paraId="557E1B04" w14:textId="77777777" w:rsidR="0009298E" w:rsidRPr="00FF7249" w:rsidRDefault="0009298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14:paraId="61DF594B" w14:textId="77777777" w:rsidR="0009298E" w:rsidRPr="00894735" w:rsidRDefault="0009298E"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14:paraId="50718137" w14:textId="77777777" w:rsidR="0009298E" w:rsidRPr="007C0EE8" w:rsidRDefault="0009298E"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9">
    <w:p w14:paraId="2D76F532" w14:textId="77777777" w:rsidR="0009298E" w:rsidRPr="00621B28" w:rsidRDefault="0009298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14:paraId="47A94D50" w14:textId="77777777" w:rsidR="0009298E" w:rsidRDefault="0009298E" w:rsidP="007C0EE8">
      <w:pPr>
        <w:pStyle w:val="Textonotapie"/>
      </w:pPr>
    </w:p>
    <w:p w14:paraId="4507E136" w14:textId="77777777" w:rsidR="0009298E" w:rsidRPr="00621B28" w:rsidRDefault="0009298E" w:rsidP="007C0EE8">
      <w:pPr>
        <w:pStyle w:val="Textonotapie"/>
      </w:pPr>
    </w:p>
  </w:footnote>
  <w:footnote w:id="10">
    <w:p w14:paraId="5A57A4B7" w14:textId="77777777" w:rsidR="0009298E" w:rsidRDefault="0009298E"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1">
    <w:p w14:paraId="6F56E0FC" w14:textId="77777777" w:rsidR="0009298E" w:rsidRPr="00460025" w:rsidRDefault="0009298E">
      <w:pPr>
        <w:pStyle w:val="Textonotapie"/>
        <w:rPr>
          <w:lang w:val="en-US"/>
        </w:rPr>
      </w:pPr>
      <w:r>
        <w:rPr>
          <w:rStyle w:val="Refdenotaalpie"/>
        </w:rPr>
        <w:footnoteRef/>
      </w:r>
      <w:r w:rsidRPr="00460025">
        <w:rPr>
          <w:lang w:val="en-US"/>
        </w:rPr>
        <w:t>The Cathedral &amp; the Bazaar - Eric S. Raymond - O'Reilly Media 2001</w:t>
      </w:r>
    </w:p>
  </w:footnote>
  <w:footnote w:id="12">
    <w:p w14:paraId="730221F3" w14:textId="77777777" w:rsidR="0009298E" w:rsidRDefault="0009298E">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14:paraId="33DD519A" w14:textId="77777777" w:rsidR="0009298E" w:rsidRPr="00621B28" w:rsidRDefault="0009298E"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5A92C" w14:textId="77777777" w:rsidR="0009298E" w:rsidRDefault="0009298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05131" w14:textId="77777777" w:rsidR="0009298E" w:rsidRDefault="0009298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447B0" w14:textId="77777777" w:rsidR="0009298E" w:rsidRDefault="0009298E">
    <w:pPr>
      <w:pStyle w:val="Encabezado"/>
    </w:pPr>
  </w:p>
  <w:tbl>
    <w:tblPr>
      <w:tblW w:w="0" w:type="auto"/>
      <w:tblLayout w:type="fixed"/>
      <w:tblLook w:val="0000" w:firstRow="0" w:lastRow="0" w:firstColumn="0" w:lastColumn="0" w:noHBand="0" w:noVBand="0"/>
    </w:tblPr>
    <w:tblGrid>
      <w:gridCol w:w="2277"/>
      <w:gridCol w:w="4377"/>
      <w:gridCol w:w="2277"/>
    </w:tblGrid>
    <w:tr w:rsidR="0009298E" w14:paraId="1D976460" w14:textId="77777777">
      <w:trPr>
        <w:trHeight w:val="899"/>
      </w:trPr>
      <w:tc>
        <w:tcPr>
          <w:tcW w:w="2277" w:type="dxa"/>
          <w:shd w:val="clear" w:color="auto" w:fill="auto"/>
        </w:tcPr>
        <w:p w14:paraId="356EEF93" w14:textId="77777777" w:rsidR="0009298E" w:rsidRDefault="0009298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14:paraId="7BE99C90" w14:textId="77777777" w:rsidR="0009298E" w:rsidRDefault="0009298E">
          <w:pPr>
            <w:pStyle w:val="Encabezado"/>
            <w:snapToGrid w:val="0"/>
            <w:jc w:val="center"/>
            <w:rPr>
              <w:sz w:val="16"/>
              <w:szCs w:val="16"/>
            </w:rPr>
          </w:pPr>
          <w:r>
            <w:rPr>
              <w:sz w:val="16"/>
              <w:szCs w:val="16"/>
            </w:rPr>
            <w:t>Universidad de Viña del Mar</w:t>
          </w:r>
        </w:p>
        <w:p w14:paraId="4C282910" w14:textId="77777777" w:rsidR="0009298E" w:rsidRDefault="0009298E">
          <w:pPr>
            <w:pStyle w:val="Encabezado"/>
            <w:jc w:val="center"/>
            <w:rPr>
              <w:sz w:val="16"/>
              <w:szCs w:val="16"/>
            </w:rPr>
          </w:pPr>
          <w:r>
            <w:rPr>
              <w:sz w:val="16"/>
              <w:szCs w:val="16"/>
            </w:rPr>
            <w:t>Ingeniería en Informática</w:t>
          </w:r>
        </w:p>
        <w:p w14:paraId="3BBC2241" w14:textId="77777777" w:rsidR="0009298E" w:rsidRDefault="0009298E">
          <w:pPr>
            <w:pStyle w:val="Encabezado"/>
            <w:jc w:val="center"/>
            <w:rPr>
              <w:sz w:val="16"/>
              <w:szCs w:val="16"/>
            </w:rPr>
          </w:pPr>
          <w:r>
            <w:rPr>
              <w:sz w:val="16"/>
              <w:szCs w:val="16"/>
            </w:rPr>
            <w:t>Propuesta Proyecto de Titulo –  Septiembre 2010</w:t>
          </w:r>
        </w:p>
        <w:p w14:paraId="3B7AF07B" w14:textId="77777777" w:rsidR="0009298E" w:rsidRDefault="0009298E">
          <w:pPr>
            <w:pStyle w:val="Encabezado"/>
            <w:jc w:val="center"/>
          </w:pPr>
        </w:p>
      </w:tc>
      <w:tc>
        <w:tcPr>
          <w:tcW w:w="2277" w:type="dxa"/>
          <w:shd w:val="clear" w:color="auto" w:fill="auto"/>
        </w:tcPr>
        <w:p w14:paraId="7668627E" w14:textId="77777777" w:rsidR="0009298E" w:rsidRDefault="0009298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14:paraId="53F2803B" w14:textId="77777777" w:rsidR="0009298E" w:rsidRDefault="0009298E"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7D914" w14:textId="77777777" w:rsidR="0009298E" w:rsidRDefault="0009298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7860"/>
    <w:rsid w:val="00231B87"/>
    <w:rsid w:val="0023357D"/>
    <w:rsid w:val="00234060"/>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BBC"/>
    <w:rsid w:val="00302055"/>
    <w:rsid w:val="00302827"/>
    <w:rsid w:val="00302ACA"/>
    <w:rsid w:val="00305A3D"/>
    <w:rsid w:val="00310055"/>
    <w:rsid w:val="0031339F"/>
    <w:rsid w:val="003168E5"/>
    <w:rsid w:val="003213CE"/>
    <w:rsid w:val="00321514"/>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15255"/>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5414"/>
    <w:rsid w:val="006F7C27"/>
    <w:rsid w:val="00710322"/>
    <w:rsid w:val="0071212E"/>
    <w:rsid w:val="007155A8"/>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D5A2D"/>
    <w:rsid w:val="007E132C"/>
    <w:rsid w:val="007E13DB"/>
    <w:rsid w:val="007E3131"/>
    <w:rsid w:val="007E5811"/>
    <w:rsid w:val="007E67EB"/>
    <w:rsid w:val="007F68C8"/>
    <w:rsid w:val="00800DE3"/>
    <w:rsid w:val="008017F9"/>
    <w:rsid w:val="00805B6B"/>
    <w:rsid w:val="00807D89"/>
    <w:rsid w:val="00810D0C"/>
    <w:rsid w:val="00811CF5"/>
    <w:rsid w:val="00814BF3"/>
    <w:rsid w:val="00815459"/>
    <w:rsid w:val="008158A9"/>
    <w:rsid w:val="008217A8"/>
    <w:rsid w:val="008267EE"/>
    <w:rsid w:val="008338BC"/>
    <w:rsid w:val="00835E67"/>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4A27"/>
    <w:rsid w:val="008F753D"/>
    <w:rsid w:val="009004D2"/>
    <w:rsid w:val="009025FA"/>
    <w:rsid w:val="00905909"/>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5CE9"/>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202D"/>
    <w:rsid w:val="00A549E1"/>
    <w:rsid w:val="00A60D8E"/>
    <w:rsid w:val="00A66220"/>
    <w:rsid w:val="00A66ED2"/>
    <w:rsid w:val="00A67E2D"/>
    <w:rsid w:val="00A71059"/>
    <w:rsid w:val="00A71B02"/>
    <w:rsid w:val="00A71B16"/>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4687"/>
    <w:rsid w:val="00BF4986"/>
    <w:rsid w:val="00C00CF9"/>
    <w:rsid w:val="00C03238"/>
    <w:rsid w:val="00C0506D"/>
    <w:rsid w:val="00C14837"/>
    <w:rsid w:val="00C15EB2"/>
    <w:rsid w:val="00C23573"/>
    <w:rsid w:val="00C26636"/>
    <w:rsid w:val="00C2697B"/>
    <w:rsid w:val="00C310F1"/>
    <w:rsid w:val="00C32255"/>
    <w:rsid w:val="00C40963"/>
    <w:rsid w:val="00C43BA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025F"/>
    <w:rsid w:val="00CE12D6"/>
    <w:rsid w:val="00CE64A1"/>
    <w:rsid w:val="00CF0D34"/>
    <w:rsid w:val="00CF21BE"/>
    <w:rsid w:val="00CF43F2"/>
    <w:rsid w:val="00CF4C85"/>
    <w:rsid w:val="00CF7988"/>
    <w:rsid w:val="00D03261"/>
    <w:rsid w:val="00D17525"/>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A4F25"/>
    <w:rsid w:val="00DA6185"/>
    <w:rsid w:val="00DB1A5C"/>
    <w:rsid w:val="00DB246B"/>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06820"/>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F00A3E"/>
    <w:rsid w:val="00F07CBC"/>
    <w:rsid w:val="00F124C8"/>
    <w:rsid w:val="00F132E1"/>
    <w:rsid w:val="00F146AC"/>
    <w:rsid w:val="00F2050A"/>
    <w:rsid w:val="00F21C81"/>
    <w:rsid w:val="00F235E4"/>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02CC"/>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es.wikipedia.org/wiki/Archivo:Sistema_UMA.gif" TargetMode="External"/><Relationship Id="rId42" Type="http://schemas.openxmlformats.org/officeDocument/2006/relationships/image" Target="media/image20.png"/><Relationship Id="rId47" Type="http://schemas.openxmlformats.org/officeDocument/2006/relationships/image" Target="media/image22.png"/><Relationship Id="rId63" Type="http://schemas.openxmlformats.org/officeDocument/2006/relationships/hyperlink" Target="http://es.wikipedia.org/wiki/HTML" TargetMode="External"/><Relationship Id="rId68" Type="http://schemas.openxmlformats.org/officeDocument/2006/relationships/image" Target="media/image31.png"/><Relationship Id="rId84" Type="http://schemas.openxmlformats.org/officeDocument/2006/relationships/image" Target="media/image46.png"/><Relationship Id="rId89"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www.monografias.com/trabajos29/protocolo-acceso/protocolo-acceso.shtml" TargetMode="External"/><Relationship Id="rId107" Type="http://schemas.openxmlformats.org/officeDocument/2006/relationships/footer" Target="footer4.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6.jpeg"/><Relationship Id="rId40" Type="http://schemas.openxmlformats.org/officeDocument/2006/relationships/image" Target="media/image18.jpeg"/><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hyperlink" Target="http://es.wikipedia.org/wiki/Programa_de_televisi%C3%B3n" TargetMode="External"/><Relationship Id="rId66" Type="http://schemas.openxmlformats.org/officeDocument/2006/relationships/image" Target="media/image29.pn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102" Type="http://schemas.openxmlformats.org/officeDocument/2006/relationships/header" Target="header2.xml"/><Relationship Id="rId5" Type="http://schemas.microsoft.com/office/2007/relationships/stylesWithEffects" Target="stylesWithEffects.xml"/><Relationship Id="rId61" Type="http://schemas.openxmlformats.org/officeDocument/2006/relationships/hyperlink" Target="http://es.wikipedia.org/wiki/Blogs" TargetMode="External"/><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hyperlink" Target="http://www.ffmpeg.org/" TargetMode="External"/><Relationship Id="rId19" Type="http://schemas.openxmlformats.org/officeDocument/2006/relationships/image" Target="media/image5.png"/><Relationship Id="rId14" Type="http://schemas.openxmlformats.org/officeDocument/2006/relationships/hyperlink" Target="mailto:rodrigo.riquelme@latercera.com" TargetMode="External"/><Relationship Id="rId22" Type="http://schemas.openxmlformats.org/officeDocument/2006/relationships/image" Target="media/image7.png"/><Relationship Id="rId27" Type="http://schemas.openxmlformats.org/officeDocument/2006/relationships/hyperlink" Target="http://www.w3.org/TR/soap12-af/%23W3C.WD-soap-part2" TargetMode="External"/><Relationship Id="rId30" Type="http://schemas.openxmlformats.org/officeDocument/2006/relationships/image" Target="media/image11.png"/><Relationship Id="rId35" Type="http://schemas.openxmlformats.org/officeDocument/2006/relationships/image" Target="media/image14.jpeg"/><Relationship Id="rId43" Type="http://schemas.openxmlformats.org/officeDocument/2006/relationships/hyperlink" Target="http://www.longtailvideo.com" TargetMode="External"/><Relationship Id="rId48" Type="http://schemas.openxmlformats.org/officeDocument/2006/relationships/hyperlink" Target="http://edna.dml.ce.sharif.edu/dmlsite/content/iptv" TargetMode="External"/><Relationship Id="rId56" Type="http://schemas.openxmlformats.org/officeDocument/2006/relationships/hyperlink" Target="http://es.wikipedia.org/wiki/Filial" TargetMode="Externa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39.png"/><Relationship Id="rId100" Type="http://schemas.openxmlformats.org/officeDocument/2006/relationships/hyperlink" Target="http://es.wikipedia.org/wiki/IPTV" TargetMode="External"/><Relationship Id="rId105"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multimediacommunication.blogspot.com/2007/02/multimedia-communication-for-universal.html" TargetMode="External"/><Relationship Id="rId33" Type="http://schemas.openxmlformats.org/officeDocument/2006/relationships/hyperlink" Target="http://www.rediris.es/difusion/publicaciones/boletin/58-59/ponencia10.html" TargetMode="External"/><Relationship Id="rId38" Type="http://schemas.openxmlformats.org/officeDocument/2006/relationships/image" Target="media/image17.jpeg"/><Relationship Id="rId46" Type="http://schemas.openxmlformats.org/officeDocument/2006/relationships/hyperlink" Target="http://es.wikipedia.org/wiki/Archivo:FFmpeg.svg" TargetMode="External"/><Relationship Id="rId59" Type="http://schemas.openxmlformats.org/officeDocument/2006/relationships/hyperlink" Target="http://es.wikipedia.org/wiki/V%C3%ADdeo_musical" TargetMode="External"/><Relationship Id="rId67" Type="http://schemas.openxmlformats.org/officeDocument/2006/relationships/image" Target="media/image30.png"/><Relationship Id="rId103" Type="http://schemas.openxmlformats.org/officeDocument/2006/relationships/header" Target="header3.xml"/><Relationship Id="rId108"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9.jpeg"/><Relationship Id="rId54" Type="http://schemas.openxmlformats.org/officeDocument/2006/relationships/image" Target="media/image26.png"/><Relationship Id="rId62" Type="http://schemas.openxmlformats.org/officeDocument/2006/relationships/hyperlink" Target="http://es.wikipedia.org/wiki/Interfaz_de_programaci%C3%B3n_de_aplicaciones" TargetMode="External"/><Relationship Id="rId70" Type="http://schemas.openxmlformats.org/officeDocument/2006/relationships/image" Target="media/image33.jpe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yperlink" Target="http://www.ffmpeg.or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mcanalesaraneda@yahoo.es" TargetMode="External"/><Relationship Id="rId23" Type="http://schemas.openxmlformats.org/officeDocument/2006/relationships/hyperlink" Target="http://onjava.com/onjava/2004/06/02/cg-vel-2.html" TargetMode="External"/><Relationship Id="rId28" Type="http://schemas.openxmlformats.org/officeDocument/2006/relationships/image" Target="media/image10.png"/><Relationship Id="rId36" Type="http://schemas.openxmlformats.org/officeDocument/2006/relationships/image" Target="media/image15.jpeg"/><Relationship Id="rId49" Type="http://schemas.openxmlformats.org/officeDocument/2006/relationships/image" Target="media/image23.png"/><Relationship Id="rId57" Type="http://schemas.openxmlformats.org/officeDocument/2006/relationships/hyperlink" Target="http://es.wikipedia.org/wiki/Adobe_Flash" TargetMode="External"/><Relationship Id="rId106" Type="http://schemas.openxmlformats.org/officeDocument/2006/relationships/header" Target="header4.xml"/><Relationship Id="rId10" Type="http://schemas.openxmlformats.org/officeDocument/2006/relationships/image" Target="media/image1.png"/><Relationship Id="rId31" Type="http://schemas.openxmlformats.org/officeDocument/2006/relationships/hyperlink" Target="http://www.titansol.com/?sec=bloque4&amp;lang=es" TargetMode="External"/><Relationship Id="rId44" Type="http://schemas.openxmlformats.org/officeDocument/2006/relationships/hyperlink" Target="http://es.wikipedia.org/wiki/Archivo:FFmpeg.svg" TargetMode="External"/><Relationship Id="rId52" Type="http://schemas.openxmlformats.org/officeDocument/2006/relationships/hyperlink" Target="http://java.ociweb.com/mark/programming/GWT.html" TargetMode="External"/><Relationship Id="rId60" Type="http://schemas.openxmlformats.org/officeDocument/2006/relationships/hyperlink" Target="http://es.wikipedia.org/wiki/Videoblog" TargetMode="External"/><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hyperlink" Target="http://www.dosideas.com/wiki/Agil" TargetMode="External"/><Relationship Id="rId101" Type="http://schemas.openxmlformats.org/officeDocument/2006/relationships/hyperlink" Target="http://www.google.com/tv/"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Rogelio.elias@sonda.com" TargetMode="External"/><Relationship Id="rId18" Type="http://schemas.openxmlformats.org/officeDocument/2006/relationships/image" Target="media/image4.png"/><Relationship Id="rId39" Type="http://schemas.openxmlformats.org/officeDocument/2006/relationships/hyperlink" Target="http://www.real.com/" TargetMode="External"/><Relationship Id="rId109" Type="http://schemas.openxmlformats.org/officeDocument/2006/relationships/theme" Target="theme/theme1.xml"/><Relationship Id="rId34" Type="http://schemas.openxmlformats.org/officeDocument/2006/relationships/image" Target="media/image13.jpeg"/><Relationship Id="rId50" Type="http://schemas.openxmlformats.org/officeDocument/2006/relationships/hyperlink" Target="http://www.programania.net/otros/zend-framework-una-vision-general/" TargetMode="External"/><Relationship Id="rId55" Type="http://schemas.openxmlformats.org/officeDocument/2006/relationships/hyperlink" Target="http://es.wikipedia.org/wiki/PayPal" TargetMode="External"/><Relationship Id="rId76" Type="http://schemas.openxmlformats.org/officeDocument/2006/relationships/image" Target="media/image38.png"/><Relationship Id="rId97" Type="http://schemas.openxmlformats.org/officeDocument/2006/relationships/hyperlink" Target="http://es.wikipedia.org/wiki/Acceso_Multimedia_Universal" TargetMode="External"/><Relationship Id="rId10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hyperlink" Target="http://www.fayerwayer.com/2010/05/google-tv-ya-esta-al-aire/" TargetMode="External"/><Relationship Id="rId92" Type="http://schemas.openxmlformats.org/officeDocument/2006/relationships/image" Target="media/image54.png"/></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1967526-ED8D-4FBD-B69A-725EBB63B867}">
  <ds:schemaRefs>
    <ds:schemaRef ds:uri="http://schemas.openxmlformats.org/officeDocument/2006/bibliography"/>
  </ds:schemaRefs>
</ds:datastoreItem>
</file>

<file path=customXml/itemProps2.xml><?xml version="1.0" encoding="utf-8"?>
<ds:datastoreItem xmlns:ds="http://schemas.openxmlformats.org/officeDocument/2006/customXml" ds:itemID="{0D6F0B9E-CBD0-46A2-BE33-B35268D6A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TotalTime>
  <Pages>122</Pages>
  <Words>12796</Words>
  <Characters>70380</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83010</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13</cp:revision>
  <cp:lastPrinted>2010-11-11T20:38:00Z</cp:lastPrinted>
  <dcterms:created xsi:type="dcterms:W3CDTF">2010-11-17T00:39:00Z</dcterms:created>
  <dcterms:modified xsi:type="dcterms:W3CDTF">2010-12-05T16:33:00Z</dcterms:modified>
</cp:coreProperties>
</file>