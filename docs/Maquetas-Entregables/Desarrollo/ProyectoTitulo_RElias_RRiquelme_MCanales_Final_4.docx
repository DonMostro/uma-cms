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B583A7" w14:textId="77777777" w:rsidR="00CC20D5" w:rsidRDefault="00122C2B">
      <w:pPr>
        <w:jc w:val="center"/>
        <w:rPr>
          <w:b/>
          <w:sz w:val="44"/>
          <w:szCs w:val="44"/>
        </w:rPr>
      </w:pPr>
      <w:r>
        <w:rPr>
          <w:noProof/>
          <w:lang w:eastAsia="es-CL"/>
        </w:rPr>
        <w:drawing>
          <wp:inline distT="0" distB="0" distL="0" distR="0" wp14:anchorId="7A556DEA" wp14:editId="3A66A5B7">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14:paraId="6D885BDB" w14:textId="77777777" w:rsidR="00CC20D5" w:rsidRDefault="00CC20D5">
      <w:pPr>
        <w:pStyle w:val="Sinespaciado"/>
        <w:jc w:val="center"/>
        <w:rPr>
          <w:b/>
          <w:sz w:val="44"/>
          <w:szCs w:val="44"/>
        </w:rPr>
      </w:pPr>
    </w:p>
    <w:p w14:paraId="2338D79F" w14:textId="77777777" w:rsidR="00CC20D5" w:rsidRDefault="00CC20D5">
      <w:pPr>
        <w:pStyle w:val="Sinespaciado"/>
        <w:jc w:val="center"/>
        <w:rPr>
          <w:b/>
          <w:sz w:val="44"/>
          <w:szCs w:val="44"/>
        </w:rPr>
      </w:pPr>
    </w:p>
    <w:p w14:paraId="56B4BA5D" w14:textId="77777777" w:rsidR="00CC20D5" w:rsidRDefault="00CC20D5">
      <w:pPr>
        <w:pStyle w:val="Sinespaciado"/>
        <w:jc w:val="center"/>
        <w:rPr>
          <w:b/>
          <w:sz w:val="44"/>
          <w:szCs w:val="44"/>
        </w:rPr>
      </w:pPr>
    </w:p>
    <w:p w14:paraId="6E5E6630" w14:textId="77777777" w:rsidR="00CC20D5" w:rsidRDefault="00CC20D5">
      <w:pPr>
        <w:pStyle w:val="Sinespaciado"/>
        <w:jc w:val="center"/>
        <w:rPr>
          <w:b/>
          <w:sz w:val="44"/>
          <w:szCs w:val="44"/>
        </w:rPr>
      </w:pPr>
    </w:p>
    <w:p w14:paraId="36832890" w14:textId="77777777" w:rsidR="00CC20D5" w:rsidRDefault="00CC20D5">
      <w:pPr>
        <w:pStyle w:val="Sinespaciado"/>
        <w:jc w:val="center"/>
        <w:rPr>
          <w:b/>
          <w:sz w:val="44"/>
          <w:szCs w:val="44"/>
        </w:rPr>
      </w:pPr>
      <w:r>
        <w:rPr>
          <w:b/>
          <w:sz w:val="44"/>
          <w:szCs w:val="44"/>
        </w:rPr>
        <w:t>Propuesta de Proyecto Final</w:t>
      </w:r>
    </w:p>
    <w:p w14:paraId="60B7F028" w14:textId="77777777" w:rsidR="00CC20D5" w:rsidRDefault="00CC20D5">
      <w:pPr>
        <w:pStyle w:val="Sinespaciado"/>
        <w:jc w:val="center"/>
        <w:rPr>
          <w:b/>
          <w:sz w:val="44"/>
          <w:szCs w:val="44"/>
        </w:rPr>
      </w:pPr>
      <w:r>
        <w:rPr>
          <w:b/>
          <w:sz w:val="44"/>
          <w:szCs w:val="44"/>
        </w:rPr>
        <w:t>Para optar al grado de</w:t>
      </w:r>
    </w:p>
    <w:p w14:paraId="0B851230" w14:textId="77777777" w:rsidR="00CC20D5" w:rsidRDefault="00CC20D5">
      <w:pPr>
        <w:pStyle w:val="Sinespaciado"/>
        <w:jc w:val="center"/>
        <w:rPr>
          <w:b/>
          <w:sz w:val="44"/>
          <w:szCs w:val="44"/>
        </w:rPr>
      </w:pPr>
      <w:r>
        <w:rPr>
          <w:b/>
          <w:sz w:val="44"/>
          <w:szCs w:val="44"/>
        </w:rPr>
        <w:t>Ingeniero en Informática</w:t>
      </w:r>
    </w:p>
    <w:p w14:paraId="0B17853F" w14:textId="77777777" w:rsidR="00CC20D5" w:rsidRDefault="00CC20D5">
      <w:pPr>
        <w:jc w:val="center"/>
        <w:rPr>
          <w:sz w:val="44"/>
          <w:szCs w:val="44"/>
        </w:rPr>
      </w:pPr>
      <w:r>
        <w:rPr>
          <w:sz w:val="44"/>
          <w:szCs w:val="44"/>
        </w:rPr>
        <w:tab/>
      </w:r>
    </w:p>
    <w:p w14:paraId="205F7225" w14:textId="77777777" w:rsidR="00CC20D5" w:rsidRDefault="00CC20D5">
      <w:pPr>
        <w:pStyle w:val="Sinespaciado"/>
        <w:jc w:val="center"/>
        <w:rPr>
          <w:sz w:val="28"/>
          <w:szCs w:val="28"/>
        </w:rPr>
      </w:pPr>
    </w:p>
    <w:p w14:paraId="08AAA806" w14:textId="77777777" w:rsidR="00CC20D5" w:rsidRDefault="00CC20D5">
      <w:pPr>
        <w:jc w:val="center"/>
      </w:pPr>
    </w:p>
    <w:p w14:paraId="15FC9299" w14:textId="77777777"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14:paraId="28F4AB21" w14:textId="77777777">
        <w:tc>
          <w:tcPr>
            <w:tcW w:w="1733" w:type="dxa"/>
            <w:shd w:val="clear" w:color="auto" w:fill="auto"/>
          </w:tcPr>
          <w:p w14:paraId="1590B5B3" w14:textId="77777777" w:rsidR="00CC20D5" w:rsidRDefault="00CC20D5">
            <w:pPr>
              <w:snapToGrid w:val="0"/>
              <w:spacing w:after="0" w:line="100" w:lineRule="atLeast"/>
              <w:rPr>
                <w:b/>
                <w:szCs w:val="24"/>
              </w:rPr>
            </w:pPr>
            <w:r>
              <w:rPr>
                <w:b/>
                <w:szCs w:val="24"/>
              </w:rPr>
              <w:t>Profesor Guía:</w:t>
            </w:r>
          </w:p>
        </w:tc>
        <w:tc>
          <w:tcPr>
            <w:tcW w:w="2992" w:type="dxa"/>
            <w:shd w:val="clear" w:color="auto" w:fill="auto"/>
          </w:tcPr>
          <w:p w14:paraId="6B975DC1" w14:textId="77777777" w:rsidR="00CC20D5" w:rsidRDefault="00CC20D5">
            <w:pPr>
              <w:snapToGrid w:val="0"/>
              <w:spacing w:after="0" w:line="100" w:lineRule="atLeast"/>
            </w:pPr>
            <w:r>
              <w:t>Dahianna Vega L.</w:t>
            </w:r>
          </w:p>
        </w:tc>
      </w:tr>
      <w:tr w:rsidR="00CC20D5" w14:paraId="5B6D78F5" w14:textId="77777777">
        <w:tc>
          <w:tcPr>
            <w:tcW w:w="1733" w:type="dxa"/>
            <w:shd w:val="clear" w:color="auto" w:fill="auto"/>
          </w:tcPr>
          <w:p w14:paraId="4D55C7C3" w14:textId="77777777" w:rsidR="00CC20D5" w:rsidRDefault="00CC20D5">
            <w:pPr>
              <w:snapToGrid w:val="0"/>
              <w:spacing w:after="0" w:line="100" w:lineRule="atLeast"/>
              <w:rPr>
                <w:b/>
                <w:szCs w:val="24"/>
              </w:rPr>
            </w:pPr>
            <w:r>
              <w:rPr>
                <w:b/>
                <w:szCs w:val="24"/>
              </w:rPr>
              <w:t>Alumnos:</w:t>
            </w:r>
          </w:p>
        </w:tc>
        <w:tc>
          <w:tcPr>
            <w:tcW w:w="2992" w:type="dxa"/>
            <w:shd w:val="clear" w:color="auto" w:fill="auto"/>
          </w:tcPr>
          <w:p w14:paraId="6EDD5536" w14:textId="77777777" w:rsidR="00CC20D5" w:rsidRDefault="00CC20D5">
            <w:pPr>
              <w:snapToGrid w:val="0"/>
              <w:spacing w:after="0" w:line="100" w:lineRule="atLeast"/>
            </w:pPr>
            <w:r>
              <w:t>Rogelio Elías</w:t>
            </w:r>
          </w:p>
          <w:p w14:paraId="3C1ADC7F" w14:textId="77777777" w:rsidR="00CC20D5" w:rsidRDefault="00CC20D5">
            <w:pPr>
              <w:snapToGrid w:val="0"/>
              <w:spacing w:after="0" w:line="100" w:lineRule="atLeast"/>
            </w:pPr>
            <w:r>
              <w:t>Rodrigo Riquelme</w:t>
            </w:r>
          </w:p>
          <w:p w14:paraId="6D89D2EB" w14:textId="77777777" w:rsidR="00CC20D5" w:rsidRDefault="00CC20D5">
            <w:pPr>
              <w:snapToGrid w:val="0"/>
              <w:spacing w:after="0" w:line="100" w:lineRule="atLeast"/>
            </w:pPr>
            <w:r>
              <w:t>Manuel Canales</w:t>
            </w:r>
          </w:p>
        </w:tc>
      </w:tr>
      <w:tr w:rsidR="00CC20D5" w14:paraId="616C9427" w14:textId="77777777">
        <w:tc>
          <w:tcPr>
            <w:tcW w:w="1733" w:type="dxa"/>
            <w:shd w:val="clear" w:color="auto" w:fill="auto"/>
          </w:tcPr>
          <w:p w14:paraId="11C624F3" w14:textId="77777777" w:rsidR="00CC20D5" w:rsidRDefault="00CC20D5">
            <w:pPr>
              <w:snapToGrid w:val="0"/>
              <w:spacing w:after="0" w:line="100" w:lineRule="atLeast"/>
              <w:rPr>
                <w:b/>
                <w:szCs w:val="24"/>
              </w:rPr>
            </w:pPr>
            <w:r>
              <w:rPr>
                <w:b/>
                <w:szCs w:val="24"/>
              </w:rPr>
              <w:t>Fecha:</w:t>
            </w:r>
          </w:p>
        </w:tc>
        <w:tc>
          <w:tcPr>
            <w:tcW w:w="2992" w:type="dxa"/>
            <w:shd w:val="clear" w:color="auto" w:fill="auto"/>
          </w:tcPr>
          <w:p w14:paraId="79843EDD" w14:textId="77777777" w:rsidR="00CC20D5" w:rsidRDefault="007E7D31" w:rsidP="007E7D31">
            <w:pPr>
              <w:snapToGrid w:val="0"/>
              <w:spacing w:after="0" w:line="100" w:lineRule="atLeast"/>
            </w:pPr>
            <w:r>
              <w:t>Dici</w:t>
            </w:r>
            <w:r w:rsidR="00FC49A8">
              <w:t>embre 2010</w:t>
            </w:r>
          </w:p>
        </w:tc>
      </w:tr>
    </w:tbl>
    <w:p w14:paraId="1D7C7D5A" w14:textId="77777777" w:rsidR="00CC20D5" w:rsidRDefault="00CC20D5">
      <w:pPr>
        <w:sectPr w:rsidR="00CC20D5">
          <w:headerReference w:type="default" r:id="rId17"/>
          <w:footerReference w:type="default" r:id="rId18"/>
          <w:pgSz w:w="12240" w:h="15840"/>
          <w:pgMar w:top="1962" w:right="1701" w:bottom="1962" w:left="1701" w:header="1686" w:footer="1686" w:gutter="0"/>
          <w:pgNumType w:start="1"/>
          <w:cols w:space="720"/>
          <w:docGrid w:linePitch="360"/>
        </w:sectPr>
      </w:pPr>
    </w:p>
    <w:p w14:paraId="4BE1AFB9" w14:textId="77777777" w:rsidR="00CC20D5" w:rsidRDefault="00CC20D5">
      <w:pPr>
        <w:pStyle w:val="Subttulo"/>
        <w:pageBreakBefore/>
        <w:rPr>
          <w:szCs w:val="28"/>
        </w:rPr>
      </w:pPr>
      <w:r>
        <w:rPr>
          <w:szCs w:val="28"/>
        </w:rPr>
        <w:lastRenderedPageBreak/>
        <w:t>1. ANTECEDENTES.</w:t>
      </w:r>
    </w:p>
    <w:p w14:paraId="2C1F37BB" w14:textId="77777777"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14:paraId="7EC049AF" w14:textId="77777777">
        <w:tc>
          <w:tcPr>
            <w:tcW w:w="3085" w:type="dxa"/>
            <w:tcBorders>
              <w:top w:val="single" w:sz="4" w:space="0" w:color="000000"/>
              <w:left w:val="single" w:sz="4" w:space="0" w:color="000000"/>
              <w:bottom w:val="single" w:sz="4" w:space="0" w:color="000000"/>
            </w:tcBorders>
            <w:shd w:val="clear" w:color="auto" w:fill="auto"/>
          </w:tcPr>
          <w:p w14:paraId="44A9CD83" w14:textId="77777777"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413DE67E" w14:textId="77777777"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14:paraId="1CD7FA77" w14:textId="77777777">
        <w:tc>
          <w:tcPr>
            <w:tcW w:w="3085" w:type="dxa"/>
            <w:tcBorders>
              <w:top w:val="single" w:sz="4" w:space="0" w:color="000000"/>
              <w:left w:val="single" w:sz="4" w:space="0" w:color="000000"/>
              <w:bottom w:val="single" w:sz="4" w:space="0" w:color="000000"/>
            </w:tcBorders>
            <w:shd w:val="clear" w:color="auto" w:fill="auto"/>
          </w:tcPr>
          <w:p w14:paraId="31D7BD94" w14:textId="77777777"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3C90AC1C" w14:textId="77777777" w:rsidR="00CC20D5" w:rsidRDefault="00CC20D5">
            <w:pPr>
              <w:pStyle w:val="Sinespaciado"/>
              <w:snapToGrid w:val="0"/>
              <w:jc w:val="both"/>
              <w:rPr>
                <w:sz w:val="24"/>
                <w:szCs w:val="24"/>
                <w:lang w:val="pt-BR"/>
              </w:rPr>
            </w:pPr>
            <w:r>
              <w:rPr>
                <w:sz w:val="24"/>
                <w:szCs w:val="24"/>
                <w:lang w:val="pt-BR"/>
              </w:rPr>
              <w:t>Rogelio Elias</w:t>
            </w:r>
          </w:p>
          <w:p w14:paraId="152783BE" w14:textId="77777777" w:rsidR="00CC20D5" w:rsidRDefault="00CC20D5">
            <w:pPr>
              <w:pStyle w:val="Sinespaciado"/>
              <w:snapToGrid w:val="0"/>
              <w:jc w:val="both"/>
              <w:rPr>
                <w:sz w:val="24"/>
                <w:szCs w:val="24"/>
                <w:lang w:val="pt-BR"/>
              </w:rPr>
            </w:pPr>
            <w:r>
              <w:rPr>
                <w:sz w:val="24"/>
                <w:szCs w:val="24"/>
                <w:lang w:val="pt-BR"/>
              </w:rPr>
              <w:t>Rodrigo Riquelme</w:t>
            </w:r>
          </w:p>
          <w:p w14:paraId="27F5D423" w14:textId="77777777" w:rsidR="00CC20D5" w:rsidRDefault="00CC20D5">
            <w:pPr>
              <w:pStyle w:val="Sinespaciado"/>
              <w:snapToGrid w:val="0"/>
              <w:jc w:val="both"/>
              <w:rPr>
                <w:sz w:val="24"/>
                <w:szCs w:val="24"/>
                <w:lang w:val="pt-BR"/>
              </w:rPr>
            </w:pPr>
            <w:r>
              <w:rPr>
                <w:sz w:val="24"/>
                <w:szCs w:val="24"/>
                <w:lang w:val="pt-BR"/>
              </w:rPr>
              <w:t>Manuel Canales</w:t>
            </w:r>
          </w:p>
        </w:tc>
      </w:tr>
      <w:tr w:rsidR="00CC20D5" w14:paraId="0F29C20A" w14:textId="77777777">
        <w:tc>
          <w:tcPr>
            <w:tcW w:w="3085" w:type="dxa"/>
            <w:tcBorders>
              <w:top w:val="single" w:sz="4" w:space="0" w:color="000000"/>
              <w:left w:val="single" w:sz="4" w:space="0" w:color="000000"/>
              <w:bottom w:val="single" w:sz="4" w:space="0" w:color="000000"/>
            </w:tcBorders>
            <w:shd w:val="clear" w:color="auto" w:fill="auto"/>
          </w:tcPr>
          <w:p w14:paraId="24B0601A" w14:textId="77777777"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1D639A1E" w14:textId="77777777" w:rsidR="00CC20D5" w:rsidRDefault="00CC20D5">
            <w:pPr>
              <w:pStyle w:val="Sinespaciado"/>
              <w:snapToGrid w:val="0"/>
              <w:jc w:val="both"/>
              <w:rPr>
                <w:sz w:val="24"/>
                <w:szCs w:val="24"/>
              </w:rPr>
            </w:pPr>
            <w:r>
              <w:rPr>
                <w:sz w:val="24"/>
                <w:szCs w:val="24"/>
              </w:rPr>
              <w:t>10.096.280-2</w:t>
            </w:r>
          </w:p>
          <w:p w14:paraId="111C2E1E" w14:textId="77777777" w:rsidR="00CC20D5" w:rsidRDefault="00CC20D5">
            <w:pPr>
              <w:pStyle w:val="Sinespaciado"/>
              <w:snapToGrid w:val="0"/>
              <w:jc w:val="both"/>
              <w:rPr>
                <w:sz w:val="24"/>
                <w:szCs w:val="24"/>
              </w:rPr>
            </w:pPr>
            <w:r>
              <w:rPr>
                <w:sz w:val="24"/>
                <w:szCs w:val="24"/>
              </w:rPr>
              <w:t>13.272.164-5</w:t>
            </w:r>
          </w:p>
          <w:p w14:paraId="0121F7BD" w14:textId="77777777" w:rsidR="00CC20D5" w:rsidRDefault="00CC20D5">
            <w:pPr>
              <w:pStyle w:val="Sinespaciado"/>
              <w:snapToGrid w:val="0"/>
              <w:jc w:val="both"/>
              <w:rPr>
                <w:sz w:val="24"/>
                <w:szCs w:val="24"/>
              </w:rPr>
            </w:pPr>
            <w:r>
              <w:rPr>
                <w:sz w:val="24"/>
                <w:szCs w:val="24"/>
              </w:rPr>
              <w:t>14.124.827-8</w:t>
            </w:r>
          </w:p>
        </w:tc>
      </w:tr>
      <w:tr w:rsidR="00CC20D5" w14:paraId="3E0757E7" w14:textId="77777777">
        <w:tc>
          <w:tcPr>
            <w:tcW w:w="3085" w:type="dxa"/>
            <w:tcBorders>
              <w:top w:val="single" w:sz="4" w:space="0" w:color="000000"/>
              <w:left w:val="single" w:sz="4" w:space="0" w:color="000000"/>
              <w:bottom w:val="single" w:sz="4" w:space="0" w:color="000000"/>
            </w:tcBorders>
            <w:shd w:val="clear" w:color="auto" w:fill="auto"/>
          </w:tcPr>
          <w:p w14:paraId="5005ABD6" w14:textId="77777777"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049E0A8C" w14:textId="77777777" w:rsidR="00CC20D5" w:rsidRDefault="00CC20D5">
            <w:pPr>
              <w:pStyle w:val="Sinespaciado"/>
              <w:snapToGrid w:val="0"/>
              <w:jc w:val="both"/>
              <w:rPr>
                <w:sz w:val="24"/>
                <w:szCs w:val="24"/>
              </w:rPr>
            </w:pPr>
            <w:r>
              <w:rPr>
                <w:sz w:val="24"/>
                <w:szCs w:val="24"/>
              </w:rPr>
              <w:t>Vicuña Mackenna 1962, Ñuñoa</w:t>
            </w:r>
          </w:p>
        </w:tc>
      </w:tr>
      <w:tr w:rsidR="00CC20D5" w14:paraId="29ECE22D" w14:textId="77777777">
        <w:tc>
          <w:tcPr>
            <w:tcW w:w="3085" w:type="dxa"/>
            <w:tcBorders>
              <w:top w:val="single" w:sz="4" w:space="0" w:color="000000"/>
              <w:left w:val="single" w:sz="4" w:space="0" w:color="000000"/>
              <w:bottom w:val="single" w:sz="4" w:space="0" w:color="000000"/>
            </w:tcBorders>
            <w:shd w:val="clear" w:color="auto" w:fill="auto"/>
          </w:tcPr>
          <w:p w14:paraId="3AC417DA" w14:textId="77777777"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0FD3E55C" w14:textId="77777777" w:rsidR="00CC20D5" w:rsidRDefault="00F41D31">
            <w:pPr>
              <w:pStyle w:val="Sinespaciado"/>
              <w:snapToGrid w:val="0"/>
              <w:jc w:val="both"/>
            </w:pPr>
            <w:hyperlink r:id="rId19" w:history="1">
              <w:r w:rsidR="00CC20D5">
                <w:rPr>
                  <w:rStyle w:val="Hipervnculo"/>
                </w:rPr>
                <w:t>Rogelio.elias@sonda.com</w:t>
              </w:r>
            </w:hyperlink>
          </w:p>
          <w:p w14:paraId="4F12A1C2" w14:textId="77777777" w:rsidR="00CC20D5" w:rsidRDefault="00F41D31">
            <w:pPr>
              <w:pStyle w:val="Sinespaciado"/>
              <w:snapToGrid w:val="0"/>
              <w:jc w:val="both"/>
            </w:pPr>
            <w:hyperlink r:id="rId20" w:history="1">
              <w:r w:rsidR="00CC20D5">
                <w:rPr>
                  <w:rStyle w:val="Hipervnculo"/>
                </w:rPr>
                <w:t>rodrigo.riquelme@latercera.com</w:t>
              </w:r>
            </w:hyperlink>
          </w:p>
          <w:p w14:paraId="18D4772E" w14:textId="77777777" w:rsidR="00CC20D5" w:rsidRDefault="00F41D31">
            <w:pPr>
              <w:pStyle w:val="Sinespaciado"/>
              <w:snapToGrid w:val="0"/>
              <w:jc w:val="both"/>
              <w:rPr>
                <w:b/>
              </w:rPr>
            </w:pPr>
            <w:hyperlink r:id="rId21" w:history="1">
              <w:r w:rsidR="00CC20D5">
                <w:rPr>
                  <w:rStyle w:val="Hipervnculo"/>
                </w:rPr>
                <w:t>mcanalesaraneda@yahoo.es</w:t>
              </w:r>
            </w:hyperlink>
          </w:p>
        </w:tc>
      </w:tr>
      <w:tr w:rsidR="00CC20D5" w14:paraId="10F9842B" w14:textId="77777777">
        <w:tc>
          <w:tcPr>
            <w:tcW w:w="3085" w:type="dxa"/>
            <w:tcBorders>
              <w:top w:val="single" w:sz="4" w:space="0" w:color="000000"/>
              <w:left w:val="single" w:sz="4" w:space="0" w:color="000000"/>
              <w:bottom w:val="single" w:sz="4" w:space="0" w:color="000000"/>
            </w:tcBorders>
            <w:shd w:val="clear" w:color="auto" w:fill="auto"/>
          </w:tcPr>
          <w:p w14:paraId="7FAD903E" w14:textId="77777777"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408387B2" w14:textId="77777777"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14:paraId="4F502A8E" w14:textId="77777777" w:rsidR="00CC20D5" w:rsidRDefault="00CC20D5">
      <w:pPr>
        <w:pStyle w:val="Sinespaciado"/>
        <w:jc w:val="both"/>
      </w:pPr>
    </w:p>
    <w:p w14:paraId="517D679F" w14:textId="77777777" w:rsidR="00CC20D5" w:rsidRDefault="00CC20D5">
      <w:pPr>
        <w:pStyle w:val="Sinespaciado"/>
        <w:jc w:val="both"/>
      </w:pPr>
    </w:p>
    <w:p w14:paraId="52FD1707" w14:textId="77777777" w:rsidR="00CC20D5" w:rsidRDefault="00CC20D5">
      <w:pPr>
        <w:pStyle w:val="Sinespaciado"/>
        <w:jc w:val="both"/>
      </w:pPr>
    </w:p>
    <w:p w14:paraId="52694055" w14:textId="77777777" w:rsidR="00CC20D5" w:rsidRDefault="00CC20D5">
      <w:pPr>
        <w:pStyle w:val="Sinespaciado"/>
        <w:jc w:val="both"/>
      </w:pPr>
    </w:p>
    <w:p w14:paraId="2AD5E016" w14:textId="77777777" w:rsidR="00CC20D5" w:rsidRDefault="00CC20D5">
      <w:pPr>
        <w:pStyle w:val="Sinespaciado"/>
        <w:jc w:val="both"/>
      </w:pPr>
    </w:p>
    <w:p w14:paraId="6A027259" w14:textId="77777777" w:rsidR="00CC20D5" w:rsidRDefault="00CC20D5">
      <w:pPr>
        <w:pStyle w:val="Sinespaciado"/>
        <w:jc w:val="both"/>
      </w:pPr>
    </w:p>
    <w:p w14:paraId="7AE9AFAC" w14:textId="77777777" w:rsidR="00CC20D5" w:rsidRDefault="00CC20D5">
      <w:pPr>
        <w:pStyle w:val="Sinespaciado"/>
        <w:jc w:val="both"/>
      </w:pPr>
    </w:p>
    <w:p w14:paraId="72055689" w14:textId="77777777" w:rsidR="00CC20D5" w:rsidRDefault="00CC20D5">
      <w:pPr>
        <w:pStyle w:val="Sinespaciado"/>
        <w:jc w:val="both"/>
      </w:pPr>
    </w:p>
    <w:p w14:paraId="51D5CC1D" w14:textId="77777777" w:rsidR="00CC20D5" w:rsidRDefault="00CC20D5">
      <w:pPr>
        <w:pStyle w:val="Sinespaciado"/>
        <w:pBdr>
          <w:bottom w:val="single" w:sz="8" w:space="1" w:color="000000"/>
        </w:pBdr>
        <w:jc w:val="both"/>
      </w:pPr>
    </w:p>
    <w:p w14:paraId="1204689A" w14:textId="77777777" w:rsidR="00CC20D5" w:rsidRDefault="00CC20D5">
      <w:pPr>
        <w:pStyle w:val="Sinespaciado"/>
        <w:jc w:val="center"/>
        <w:rPr>
          <w:b/>
        </w:rPr>
      </w:pPr>
      <w:r>
        <w:rPr>
          <w:b/>
        </w:rPr>
        <w:t>FIRMA</w:t>
      </w:r>
    </w:p>
    <w:p w14:paraId="4E2D9D48" w14:textId="77777777" w:rsidR="00CC20D5" w:rsidRDefault="00CC20D5">
      <w:pPr>
        <w:pStyle w:val="Sinespaciado"/>
        <w:jc w:val="both"/>
      </w:pPr>
    </w:p>
    <w:p w14:paraId="46F7BBFB" w14:textId="77777777"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14:paraId="28F36A72" w14:textId="77777777" w:rsidR="0038599E" w:rsidRPr="00D45E01" w:rsidRDefault="00CD3D71" w:rsidP="006239A4">
      <w:pPr>
        <w:pStyle w:val="Ttulo"/>
      </w:pPr>
      <w:r>
        <w:lastRenderedPageBreak/>
        <w:t>Í</w:t>
      </w:r>
      <w:r w:rsidR="00427C5E" w:rsidRPr="00460025">
        <w:t>ndice</w:t>
      </w:r>
      <w:r w:rsidR="00D45E01">
        <w:t xml:space="preserve"> General</w:t>
      </w:r>
    </w:p>
    <w:p w14:paraId="1D475E39" w14:textId="77777777" w:rsidR="000D6F67" w:rsidRDefault="007D58B6">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355089" w:history="1">
        <w:r w:rsidR="000D6F67" w:rsidRPr="0014022A">
          <w:rPr>
            <w:rStyle w:val="Hipervnculo"/>
          </w:rPr>
          <w:t>Capítulo 1. Introducción</w:t>
        </w:r>
        <w:r w:rsidR="000D6F67">
          <w:rPr>
            <w:webHidden/>
          </w:rPr>
          <w:tab/>
        </w:r>
        <w:r w:rsidR="000D6F67">
          <w:rPr>
            <w:webHidden/>
          </w:rPr>
          <w:fldChar w:fldCharType="begin"/>
        </w:r>
        <w:r w:rsidR="000D6F67">
          <w:rPr>
            <w:webHidden/>
          </w:rPr>
          <w:instrText xml:space="preserve"> PAGEREF _Toc281355089 \h </w:instrText>
        </w:r>
        <w:r w:rsidR="000D6F67">
          <w:rPr>
            <w:webHidden/>
          </w:rPr>
        </w:r>
        <w:r w:rsidR="000D6F67">
          <w:rPr>
            <w:webHidden/>
          </w:rPr>
          <w:fldChar w:fldCharType="separate"/>
        </w:r>
        <w:r w:rsidR="00AE33D1">
          <w:rPr>
            <w:webHidden/>
          </w:rPr>
          <w:t>13</w:t>
        </w:r>
        <w:r w:rsidR="000D6F67">
          <w:rPr>
            <w:webHidden/>
          </w:rPr>
          <w:fldChar w:fldCharType="end"/>
        </w:r>
      </w:hyperlink>
    </w:p>
    <w:p w14:paraId="55F67D22"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sidR="000D6F67">
          <w:rPr>
            <w:noProof/>
            <w:webHidden/>
          </w:rPr>
          <w:fldChar w:fldCharType="begin"/>
        </w:r>
        <w:r w:rsidR="000D6F67">
          <w:rPr>
            <w:noProof/>
            <w:webHidden/>
          </w:rPr>
          <w:instrText xml:space="preserve"> PAGEREF _Toc281355090 \h </w:instrText>
        </w:r>
        <w:r w:rsidR="000D6F67">
          <w:rPr>
            <w:noProof/>
            <w:webHidden/>
          </w:rPr>
        </w:r>
        <w:r w:rsidR="000D6F67">
          <w:rPr>
            <w:noProof/>
            <w:webHidden/>
          </w:rPr>
          <w:fldChar w:fldCharType="separate"/>
        </w:r>
        <w:r w:rsidR="00AE33D1">
          <w:rPr>
            <w:noProof/>
            <w:webHidden/>
          </w:rPr>
          <w:t>13</w:t>
        </w:r>
        <w:r w:rsidR="000D6F67">
          <w:rPr>
            <w:noProof/>
            <w:webHidden/>
          </w:rPr>
          <w:fldChar w:fldCharType="end"/>
        </w:r>
      </w:hyperlink>
    </w:p>
    <w:p w14:paraId="6C2B65A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sidR="000D6F67">
          <w:rPr>
            <w:noProof/>
            <w:webHidden/>
          </w:rPr>
          <w:fldChar w:fldCharType="begin"/>
        </w:r>
        <w:r w:rsidR="000D6F67">
          <w:rPr>
            <w:noProof/>
            <w:webHidden/>
          </w:rPr>
          <w:instrText xml:space="preserve"> PAGEREF _Toc281355091 \h </w:instrText>
        </w:r>
        <w:r w:rsidR="000D6F67">
          <w:rPr>
            <w:noProof/>
            <w:webHidden/>
          </w:rPr>
        </w:r>
        <w:r w:rsidR="000D6F67">
          <w:rPr>
            <w:noProof/>
            <w:webHidden/>
          </w:rPr>
          <w:fldChar w:fldCharType="separate"/>
        </w:r>
        <w:r w:rsidR="00AE33D1">
          <w:rPr>
            <w:noProof/>
            <w:webHidden/>
          </w:rPr>
          <w:t>15</w:t>
        </w:r>
        <w:r w:rsidR="000D6F67">
          <w:rPr>
            <w:noProof/>
            <w:webHidden/>
          </w:rPr>
          <w:fldChar w:fldCharType="end"/>
        </w:r>
      </w:hyperlink>
    </w:p>
    <w:p w14:paraId="57E8A65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sidR="000D6F67">
          <w:rPr>
            <w:noProof/>
            <w:webHidden/>
          </w:rPr>
          <w:fldChar w:fldCharType="begin"/>
        </w:r>
        <w:r w:rsidR="000D6F67">
          <w:rPr>
            <w:noProof/>
            <w:webHidden/>
          </w:rPr>
          <w:instrText xml:space="preserve"> PAGEREF _Toc281355092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14:paraId="13433C3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sidR="000D6F67">
          <w:rPr>
            <w:noProof/>
            <w:webHidden/>
          </w:rPr>
          <w:fldChar w:fldCharType="begin"/>
        </w:r>
        <w:r w:rsidR="000D6F67">
          <w:rPr>
            <w:noProof/>
            <w:webHidden/>
          </w:rPr>
          <w:instrText xml:space="preserve"> PAGEREF _Toc281355093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14:paraId="1568E7B0"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sidR="000D6F67">
          <w:rPr>
            <w:noProof/>
            <w:webHidden/>
          </w:rPr>
          <w:fldChar w:fldCharType="begin"/>
        </w:r>
        <w:r w:rsidR="000D6F67">
          <w:rPr>
            <w:noProof/>
            <w:webHidden/>
          </w:rPr>
          <w:instrText xml:space="preserve"> PAGEREF _Toc281355094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14:paraId="748D1424"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sidR="000D6F67">
          <w:rPr>
            <w:noProof/>
            <w:webHidden/>
          </w:rPr>
          <w:fldChar w:fldCharType="begin"/>
        </w:r>
        <w:r w:rsidR="000D6F67">
          <w:rPr>
            <w:noProof/>
            <w:webHidden/>
          </w:rPr>
          <w:instrText xml:space="preserve"> PAGEREF _Toc281355095 \h </w:instrText>
        </w:r>
        <w:r w:rsidR="000D6F67">
          <w:rPr>
            <w:noProof/>
            <w:webHidden/>
          </w:rPr>
        </w:r>
        <w:r w:rsidR="000D6F67">
          <w:rPr>
            <w:noProof/>
            <w:webHidden/>
          </w:rPr>
          <w:fldChar w:fldCharType="separate"/>
        </w:r>
        <w:r w:rsidR="00AE33D1">
          <w:rPr>
            <w:noProof/>
            <w:webHidden/>
          </w:rPr>
          <w:t>19</w:t>
        </w:r>
        <w:r w:rsidR="000D6F67">
          <w:rPr>
            <w:noProof/>
            <w:webHidden/>
          </w:rPr>
          <w:fldChar w:fldCharType="end"/>
        </w:r>
      </w:hyperlink>
    </w:p>
    <w:p w14:paraId="634A94AC"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sidR="000D6F67">
          <w:rPr>
            <w:noProof/>
            <w:webHidden/>
          </w:rPr>
          <w:fldChar w:fldCharType="begin"/>
        </w:r>
        <w:r w:rsidR="000D6F67">
          <w:rPr>
            <w:noProof/>
            <w:webHidden/>
          </w:rPr>
          <w:instrText xml:space="preserve"> PAGEREF _Toc281355096 \h </w:instrText>
        </w:r>
        <w:r w:rsidR="000D6F67">
          <w:rPr>
            <w:noProof/>
            <w:webHidden/>
          </w:rPr>
        </w:r>
        <w:r w:rsidR="000D6F67">
          <w:rPr>
            <w:noProof/>
            <w:webHidden/>
          </w:rPr>
          <w:fldChar w:fldCharType="separate"/>
        </w:r>
        <w:r w:rsidR="00AE33D1">
          <w:rPr>
            <w:noProof/>
            <w:webHidden/>
          </w:rPr>
          <w:t>20</w:t>
        </w:r>
        <w:r w:rsidR="000D6F67">
          <w:rPr>
            <w:noProof/>
            <w:webHidden/>
          </w:rPr>
          <w:fldChar w:fldCharType="end"/>
        </w:r>
      </w:hyperlink>
    </w:p>
    <w:p w14:paraId="3F368465" w14:textId="77777777" w:rsidR="000D6F67" w:rsidRDefault="00F41D31">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sidR="000D6F67">
          <w:rPr>
            <w:webHidden/>
          </w:rPr>
          <w:fldChar w:fldCharType="begin"/>
        </w:r>
        <w:r w:rsidR="000D6F67">
          <w:rPr>
            <w:webHidden/>
          </w:rPr>
          <w:instrText xml:space="preserve"> PAGEREF _Toc281355097 \h </w:instrText>
        </w:r>
        <w:r w:rsidR="000D6F67">
          <w:rPr>
            <w:webHidden/>
          </w:rPr>
        </w:r>
        <w:r w:rsidR="000D6F67">
          <w:rPr>
            <w:webHidden/>
          </w:rPr>
          <w:fldChar w:fldCharType="separate"/>
        </w:r>
        <w:r w:rsidR="00AE33D1">
          <w:rPr>
            <w:webHidden/>
          </w:rPr>
          <w:t>22</w:t>
        </w:r>
        <w:r w:rsidR="000D6F67">
          <w:rPr>
            <w:webHidden/>
          </w:rPr>
          <w:fldChar w:fldCharType="end"/>
        </w:r>
      </w:hyperlink>
    </w:p>
    <w:p w14:paraId="2981DE79"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sidR="000D6F67">
          <w:rPr>
            <w:noProof/>
            <w:webHidden/>
          </w:rPr>
          <w:fldChar w:fldCharType="begin"/>
        </w:r>
        <w:r w:rsidR="000D6F67">
          <w:rPr>
            <w:noProof/>
            <w:webHidden/>
          </w:rPr>
          <w:instrText xml:space="preserve"> PAGEREF _Toc281355098 \h </w:instrText>
        </w:r>
        <w:r w:rsidR="000D6F67">
          <w:rPr>
            <w:noProof/>
            <w:webHidden/>
          </w:rPr>
        </w:r>
        <w:r w:rsidR="000D6F67">
          <w:rPr>
            <w:noProof/>
            <w:webHidden/>
          </w:rPr>
          <w:fldChar w:fldCharType="separate"/>
        </w:r>
        <w:r w:rsidR="00AE33D1">
          <w:rPr>
            <w:noProof/>
            <w:webHidden/>
          </w:rPr>
          <w:t>22</w:t>
        </w:r>
        <w:r w:rsidR="000D6F67">
          <w:rPr>
            <w:noProof/>
            <w:webHidden/>
          </w:rPr>
          <w:fldChar w:fldCharType="end"/>
        </w:r>
      </w:hyperlink>
    </w:p>
    <w:p w14:paraId="7640A23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sidR="000D6F67">
          <w:rPr>
            <w:noProof/>
            <w:webHidden/>
          </w:rPr>
          <w:fldChar w:fldCharType="begin"/>
        </w:r>
        <w:r w:rsidR="000D6F67">
          <w:rPr>
            <w:noProof/>
            <w:webHidden/>
          </w:rPr>
          <w:instrText xml:space="preserve"> PAGEREF _Toc281355099 \h </w:instrText>
        </w:r>
        <w:r w:rsidR="000D6F67">
          <w:rPr>
            <w:noProof/>
            <w:webHidden/>
          </w:rPr>
        </w:r>
        <w:r w:rsidR="000D6F67">
          <w:rPr>
            <w:noProof/>
            <w:webHidden/>
          </w:rPr>
          <w:fldChar w:fldCharType="separate"/>
        </w:r>
        <w:r w:rsidR="00AE33D1">
          <w:rPr>
            <w:noProof/>
            <w:webHidden/>
          </w:rPr>
          <w:t>27</w:t>
        </w:r>
        <w:r w:rsidR="000D6F67">
          <w:rPr>
            <w:noProof/>
            <w:webHidden/>
          </w:rPr>
          <w:fldChar w:fldCharType="end"/>
        </w:r>
      </w:hyperlink>
    </w:p>
    <w:p w14:paraId="289D200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sidR="000D6F67">
          <w:rPr>
            <w:noProof/>
            <w:webHidden/>
          </w:rPr>
          <w:fldChar w:fldCharType="begin"/>
        </w:r>
        <w:r w:rsidR="000D6F67">
          <w:rPr>
            <w:noProof/>
            <w:webHidden/>
          </w:rPr>
          <w:instrText xml:space="preserve"> PAGEREF _Toc281355100 \h </w:instrText>
        </w:r>
        <w:r w:rsidR="000D6F67">
          <w:rPr>
            <w:noProof/>
            <w:webHidden/>
          </w:rPr>
        </w:r>
        <w:r w:rsidR="000D6F67">
          <w:rPr>
            <w:noProof/>
            <w:webHidden/>
          </w:rPr>
          <w:fldChar w:fldCharType="separate"/>
        </w:r>
        <w:r w:rsidR="00AE33D1">
          <w:rPr>
            <w:noProof/>
            <w:webHidden/>
          </w:rPr>
          <w:t>27</w:t>
        </w:r>
        <w:r w:rsidR="000D6F67">
          <w:rPr>
            <w:noProof/>
            <w:webHidden/>
          </w:rPr>
          <w:fldChar w:fldCharType="end"/>
        </w:r>
      </w:hyperlink>
    </w:p>
    <w:p w14:paraId="2EE1AD6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sidR="000D6F67">
          <w:rPr>
            <w:noProof/>
            <w:webHidden/>
          </w:rPr>
          <w:fldChar w:fldCharType="begin"/>
        </w:r>
        <w:r w:rsidR="000D6F67">
          <w:rPr>
            <w:noProof/>
            <w:webHidden/>
          </w:rPr>
          <w:instrText xml:space="preserve"> PAGEREF _Toc281355101 \h </w:instrText>
        </w:r>
        <w:r w:rsidR="000D6F67">
          <w:rPr>
            <w:noProof/>
            <w:webHidden/>
          </w:rPr>
        </w:r>
        <w:r w:rsidR="000D6F67">
          <w:rPr>
            <w:noProof/>
            <w:webHidden/>
          </w:rPr>
          <w:fldChar w:fldCharType="separate"/>
        </w:r>
        <w:r w:rsidR="00AE33D1">
          <w:rPr>
            <w:noProof/>
            <w:webHidden/>
          </w:rPr>
          <w:t>29</w:t>
        </w:r>
        <w:r w:rsidR="000D6F67">
          <w:rPr>
            <w:noProof/>
            <w:webHidden/>
          </w:rPr>
          <w:fldChar w:fldCharType="end"/>
        </w:r>
      </w:hyperlink>
    </w:p>
    <w:p w14:paraId="22C5A5C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sidR="000D6F67">
          <w:rPr>
            <w:noProof/>
            <w:webHidden/>
          </w:rPr>
          <w:fldChar w:fldCharType="begin"/>
        </w:r>
        <w:r w:rsidR="000D6F67">
          <w:rPr>
            <w:noProof/>
            <w:webHidden/>
          </w:rPr>
          <w:instrText xml:space="preserve"> PAGEREF _Toc281355102 \h </w:instrText>
        </w:r>
        <w:r w:rsidR="000D6F67">
          <w:rPr>
            <w:noProof/>
            <w:webHidden/>
          </w:rPr>
        </w:r>
        <w:r w:rsidR="000D6F67">
          <w:rPr>
            <w:noProof/>
            <w:webHidden/>
          </w:rPr>
          <w:fldChar w:fldCharType="separate"/>
        </w:r>
        <w:r w:rsidR="00AE33D1">
          <w:rPr>
            <w:noProof/>
            <w:webHidden/>
          </w:rPr>
          <w:t>30</w:t>
        </w:r>
        <w:r w:rsidR="000D6F67">
          <w:rPr>
            <w:noProof/>
            <w:webHidden/>
          </w:rPr>
          <w:fldChar w:fldCharType="end"/>
        </w:r>
      </w:hyperlink>
    </w:p>
    <w:p w14:paraId="13768676"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sidR="000D6F67">
          <w:rPr>
            <w:noProof/>
            <w:webHidden/>
          </w:rPr>
          <w:fldChar w:fldCharType="begin"/>
        </w:r>
        <w:r w:rsidR="000D6F67">
          <w:rPr>
            <w:noProof/>
            <w:webHidden/>
          </w:rPr>
          <w:instrText xml:space="preserve"> PAGEREF _Toc281355103 \h </w:instrText>
        </w:r>
        <w:r w:rsidR="000D6F67">
          <w:rPr>
            <w:noProof/>
            <w:webHidden/>
          </w:rPr>
        </w:r>
        <w:r w:rsidR="000D6F67">
          <w:rPr>
            <w:noProof/>
            <w:webHidden/>
          </w:rPr>
          <w:fldChar w:fldCharType="separate"/>
        </w:r>
        <w:r w:rsidR="00AE33D1">
          <w:rPr>
            <w:noProof/>
            <w:webHidden/>
          </w:rPr>
          <w:t>31</w:t>
        </w:r>
        <w:r w:rsidR="000D6F67">
          <w:rPr>
            <w:noProof/>
            <w:webHidden/>
          </w:rPr>
          <w:fldChar w:fldCharType="end"/>
        </w:r>
      </w:hyperlink>
    </w:p>
    <w:p w14:paraId="4511204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sidR="000D6F67">
          <w:rPr>
            <w:noProof/>
            <w:webHidden/>
          </w:rPr>
          <w:fldChar w:fldCharType="begin"/>
        </w:r>
        <w:r w:rsidR="000D6F67">
          <w:rPr>
            <w:noProof/>
            <w:webHidden/>
          </w:rPr>
          <w:instrText xml:space="preserve"> PAGEREF _Toc281355104 \h </w:instrText>
        </w:r>
        <w:r w:rsidR="000D6F67">
          <w:rPr>
            <w:noProof/>
            <w:webHidden/>
          </w:rPr>
        </w:r>
        <w:r w:rsidR="000D6F67">
          <w:rPr>
            <w:noProof/>
            <w:webHidden/>
          </w:rPr>
          <w:fldChar w:fldCharType="separate"/>
        </w:r>
        <w:r w:rsidR="00AE33D1">
          <w:rPr>
            <w:noProof/>
            <w:webHidden/>
          </w:rPr>
          <w:t>32</w:t>
        </w:r>
        <w:r w:rsidR="000D6F67">
          <w:rPr>
            <w:noProof/>
            <w:webHidden/>
          </w:rPr>
          <w:fldChar w:fldCharType="end"/>
        </w:r>
      </w:hyperlink>
    </w:p>
    <w:p w14:paraId="3D11161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sidR="000D6F67">
          <w:rPr>
            <w:noProof/>
            <w:webHidden/>
          </w:rPr>
          <w:fldChar w:fldCharType="begin"/>
        </w:r>
        <w:r w:rsidR="000D6F67">
          <w:rPr>
            <w:noProof/>
            <w:webHidden/>
          </w:rPr>
          <w:instrText xml:space="preserve"> PAGEREF _Toc281355105 \h </w:instrText>
        </w:r>
        <w:r w:rsidR="000D6F67">
          <w:rPr>
            <w:noProof/>
            <w:webHidden/>
          </w:rPr>
        </w:r>
        <w:r w:rsidR="000D6F67">
          <w:rPr>
            <w:noProof/>
            <w:webHidden/>
          </w:rPr>
          <w:fldChar w:fldCharType="separate"/>
        </w:r>
        <w:r w:rsidR="00AE33D1">
          <w:rPr>
            <w:noProof/>
            <w:webHidden/>
          </w:rPr>
          <w:t>33</w:t>
        </w:r>
        <w:r w:rsidR="000D6F67">
          <w:rPr>
            <w:noProof/>
            <w:webHidden/>
          </w:rPr>
          <w:fldChar w:fldCharType="end"/>
        </w:r>
      </w:hyperlink>
    </w:p>
    <w:p w14:paraId="538974A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sidR="000D6F67">
          <w:rPr>
            <w:noProof/>
            <w:webHidden/>
          </w:rPr>
          <w:fldChar w:fldCharType="begin"/>
        </w:r>
        <w:r w:rsidR="000D6F67">
          <w:rPr>
            <w:noProof/>
            <w:webHidden/>
          </w:rPr>
          <w:instrText xml:space="preserve"> PAGEREF _Toc281355106 \h </w:instrText>
        </w:r>
        <w:r w:rsidR="000D6F67">
          <w:rPr>
            <w:noProof/>
            <w:webHidden/>
          </w:rPr>
        </w:r>
        <w:r w:rsidR="000D6F67">
          <w:rPr>
            <w:noProof/>
            <w:webHidden/>
          </w:rPr>
          <w:fldChar w:fldCharType="separate"/>
        </w:r>
        <w:r w:rsidR="00AE33D1">
          <w:rPr>
            <w:noProof/>
            <w:webHidden/>
          </w:rPr>
          <w:t>33</w:t>
        </w:r>
        <w:r w:rsidR="000D6F67">
          <w:rPr>
            <w:noProof/>
            <w:webHidden/>
          </w:rPr>
          <w:fldChar w:fldCharType="end"/>
        </w:r>
      </w:hyperlink>
    </w:p>
    <w:p w14:paraId="5B4E088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sidR="000D6F67">
          <w:rPr>
            <w:noProof/>
            <w:webHidden/>
          </w:rPr>
          <w:fldChar w:fldCharType="begin"/>
        </w:r>
        <w:r w:rsidR="000D6F67">
          <w:rPr>
            <w:noProof/>
            <w:webHidden/>
          </w:rPr>
          <w:instrText xml:space="preserve"> PAGEREF _Toc281355107 \h </w:instrText>
        </w:r>
        <w:r w:rsidR="000D6F67">
          <w:rPr>
            <w:noProof/>
            <w:webHidden/>
          </w:rPr>
        </w:r>
        <w:r w:rsidR="000D6F67">
          <w:rPr>
            <w:noProof/>
            <w:webHidden/>
          </w:rPr>
          <w:fldChar w:fldCharType="separate"/>
        </w:r>
        <w:r w:rsidR="00AE33D1">
          <w:rPr>
            <w:noProof/>
            <w:webHidden/>
          </w:rPr>
          <w:t>34</w:t>
        </w:r>
        <w:r w:rsidR="000D6F67">
          <w:rPr>
            <w:noProof/>
            <w:webHidden/>
          </w:rPr>
          <w:fldChar w:fldCharType="end"/>
        </w:r>
      </w:hyperlink>
    </w:p>
    <w:p w14:paraId="5BA9402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sidR="000D6F67">
          <w:rPr>
            <w:noProof/>
            <w:webHidden/>
          </w:rPr>
          <w:fldChar w:fldCharType="begin"/>
        </w:r>
        <w:r w:rsidR="000D6F67">
          <w:rPr>
            <w:noProof/>
            <w:webHidden/>
          </w:rPr>
          <w:instrText xml:space="preserve"> PAGEREF _Toc281355108 \h </w:instrText>
        </w:r>
        <w:r w:rsidR="000D6F67">
          <w:rPr>
            <w:noProof/>
            <w:webHidden/>
          </w:rPr>
        </w:r>
        <w:r w:rsidR="000D6F67">
          <w:rPr>
            <w:noProof/>
            <w:webHidden/>
          </w:rPr>
          <w:fldChar w:fldCharType="separate"/>
        </w:r>
        <w:r w:rsidR="00AE33D1">
          <w:rPr>
            <w:noProof/>
            <w:webHidden/>
          </w:rPr>
          <w:t>35</w:t>
        </w:r>
        <w:r w:rsidR="000D6F67">
          <w:rPr>
            <w:noProof/>
            <w:webHidden/>
          </w:rPr>
          <w:fldChar w:fldCharType="end"/>
        </w:r>
      </w:hyperlink>
    </w:p>
    <w:p w14:paraId="070E618D"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sidR="000D6F67">
          <w:rPr>
            <w:noProof/>
            <w:webHidden/>
          </w:rPr>
          <w:fldChar w:fldCharType="begin"/>
        </w:r>
        <w:r w:rsidR="000D6F67">
          <w:rPr>
            <w:noProof/>
            <w:webHidden/>
          </w:rPr>
          <w:instrText xml:space="preserve"> PAGEREF _Toc281355109 \h </w:instrText>
        </w:r>
        <w:r w:rsidR="000D6F67">
          <w:rPr>
            <w:noProof/>
            <w:webHidden/>
          </w:rPr>
        </w:r>
        <w:r w:rsidR="000D6F67">
          <w:rPr>
            <w:noProof/>
            <w:webHidden/>
          </w:rPr>
          <w:fldChar w:fldCharType="separate"/>
        </w:r>
        <w:r w:rsidR="00AE33D1">
          <w:rPr>
            <w:noProof/>
            <w:webHidden/>
          </w:rPr>
          <w:t>38</w:t>
        </w:r>
        <w:r w:rsidR="000D6F67">
          <w:rPr>
            <w:noProof/>
            <w:webHidden/>
          </w:rPr>
          <w:fldChar w:fldCharType="end"/>
        </w:r>
      </w:hyperlink>
    </w:p>
    <w:p w14:paraId="4DC101B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sidR="000D6F67">
          <w:rPr>
            <w:noProof/>
            <w:webHidden/>
          </w:rPr>
          <w:fldChar w:fldCharType="begin"/>
        </w:r>
        <w:r w:rsidR="000D6F67">
          <w:rPr>
            <w:noProof/>
            <w:webHidden/>
          </w:rPr>
          <w:instrText xml:space="preserve"> PAGEREF _Toc281355110 \h </w:instrText>
        </w:r>
        <w:r w:rsidR="000D6F67">
          <w:rPr>
            <w:noProof/>
            <w:webHidden/>
          </w:rPr>
        </w:r>
        <w:r w:rsidR="000D6F67">
          <w:rPr>
            <w:noProof/>
            <w:webHidden/>
          </w:rPr>
          <w:fldChar w:fldCharType="separate"/>
        </w:r>
        <w:r w:rsidR="00AE33D1">
          <w:rPr>
            <w:noProof/>
            <w:webHidden/>
          </w:rPr>
          <w:t>39</w:t>
        </w:r>
        <w:r w:rsidR="000D6F67">
          <w:rPr>
            <w:noProof/>
            <w:webHidden/>
          </w:rPr>
          <w:fldChar w:fldCharType="end"/>
        </w:r>
      </w:hyperlink>
    </w:p>
    <w:p w14:paraId="006C8D40"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sidR="000D6F67">
          <w:rPr>
            <w:noProof/>
            <w:webHidden/>
          </w:rPr>
          <w:fldChar w:fldCharType="begin"/>
        </w:r>
        <w:r w:rsidR="000D6F67">
          <w:rPr>
            <w:noProof/>
            <w:webHidden/>
          </w:rPr>
          <w:instrText xml:space="preserve"> PAGEREF _Toc281355111 \h </w:instrText>
        </w:r>
        <w:r w:rsidR="000D6F67">
          <w:rPr>
            <w:noProof/>
            <w:webHidden/>
          </w:rPr>
        </w:r>
        <w:r w:rsidR="000D6F67">
          <w:rPr>
            <w:noProof/>
            <w:webHidden/>
          </w:rPr>
          <w:fldChar w:fldCharType="separate"/>
        </w:r>
        <w:r w:rsidR="00AE33D1">
          <w:rPr>
            <w:noProof/>
            <w:webHidden/>
          </w:rPr>
          <w:t>39</w:t>
        </w:r>
        <w:r w:rsidR="000D6F67">
          <w:rPr>
            <w:noProof/>
            <w:webHidden/>
          </w:rPr>
          <w:fldChar w:fldCharType="end"/>
        </w:r>
      </w:hyperlink>
    </w:p>
    <w:p w14:paraId="5F737EB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sidR="000D6F67">
          <w:rPr>
            <w:noProof/>
            <w:webHidden/>
          </w:rPr>
          <w:fldChar w:fldCharType="begin"/>
        </w:r>
        <w:r w:rsidR="000D6F67">
          <w:rPr>
            <w:noProof/>
            <w:webHidden/>
          </w:rPr>
          <w:instrText xml:space="preserve"> PAGEREF _Toc281355112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14:paraId="6CD0B0E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sidR="000D6F67">
          <w:rPr>
            <w:noProof/>
            <w:webHidden/>
          </w:rPr>
          <w:fldChar w:fldCharType="begin"/>
        </w:r>
        <w:r w:rsidR="000D6F67">
          <w:rPr>
            <w:noProof/>
            <w:webHidden/>
          </w:rPr>
          <w:instrText xml:space="preserve"> PAGEREF _Toc281355113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14:paraId="1D1FA0B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sidR="000D6F67">
          <w:rPr>
            <w:noProof/>
            <w:webHidden/>
          </w:rPr>
          <w:fldChar w:fldCharType="begin"/>
        </w:r>
        <w:r w:rsidR="000D6F67">
          <w:rPr>
            <w:noProof/>
            <w:webHidden/>
          </w:rPr>
          <w:instrText xml:space="preserve"> PAGEREF _Toc281355114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14:paraId="6164ECEF"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sidR="000D6F67">
          <w:rPr>
            <w:noProof/>
            <w:webHidden/>
          </w:rPr>
          <w:fldChar w:fldCharType="begin"/>
        </w:r>
        <w:r w:rsidR="000D6F67">
          <w:rPr>
            <w:noProof/>
            <w:webHidden/>
          </w:rPr>
          <w:instrText xml:space="preserve"> PAGEREF _Toc281355115 \h </w:instrText>
        </w:r>
        <w:r w:rsidR="000D6F67">
          <w:rPr>
            <w:noProof/>
            <w:webHidden/>
          </w:rPr>
        </w:r>
        <w:r w:rsidR="000D6F67">
          <w:rPr>
            <w:noProof/>
            <w:webHidden/>
          </w:rPr>
          <w:fldChar w:fldCharType="separate"/>
        </w:r>
        <w:r w:rsidR="00AE33D1">
          <w:rPr>
            <w:noProof/>
            <w:webHidden/>
          </w:rPr>
          <w:t>41</w:t>
        </w:r>
        <w:r w:rsidR="000D6F67">
          <w:rPr>
            <w:noProof/>
            <w:webHidden/>
          </w:rPr>
          <w:fldChar w:fldCharType="end"/>
        </w:r>
      </w:hyperlink>
    </w:p>
    <w:p w14:paraId="77E27AF7"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sidR="000D6F67">
          <w:rPr>
            <w:noProof/>
            <w:webHidden/>
          </w:rPr>
          <w:fldChar w:fldCharType="begin"/>
        </w:r>
        <w:r w:rsidR="000D6F67">
          <w:rPr>
            <w:noProof/>
            <w:webHidden/>
          </w:rPr>
          <w:instrText xml:space="preserve"> PAGEREF _Toc281355116 \h </w:instrText>
        </w:r>
        <w:r w:rsidR="000D6F67">
          <w:rPr>
            <w:noProof/>
            <w:webHidden/>
          </w:rPr>
        </w:r>
        <w:r w:rsidR="000D6F67">
          <w:rPr>
            <w:noProof/>
            <w:webHidden/>
          </w:rPr>
          <w:fldChar w:fldCharType="separate"/>
        </w:r>
        <w:r w:rsidR="00AE33D1">
          <w:rPr>
            <w:noProof/>
            <w:webHidden/>
          </w:rPr>
          <w:t>41</w:t>
        </w:r>
        <w:r w:rsidR="000D6F67">
          <w:rPr>
            <w:noProof/>
            <w:webHidden/>
          </w:rPr>
          <w:fldChar w:fldCharType="end"/>
        </w:r>
      </w:hyperlink>
    </w:p>
    <w:p w14:paraId="4694566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sidR="000D6F67">
          <w:rPr>
            <w:noProof/>
            <w:webHidden/>
          </w:rPr>
          <w:fldChar w:fldCharType="begin"/>
        </w:r>
        <w:r w:rsidR="000D6F67">
          <w:rPr>
            <w:noProof/>
            <w:webHidden/>
          </w:rPr>
          <w:instrText xml:space="preserve"> PAGEREF _Toc281355117 \h </w:instrText>
        </w:r>
        <w:r w:rsidR="000D6F67">
          <w:rPr>
            <w:noProof/>
            <w:webHidden/>
          </w:rPr>
        </w:r>
        <w:r w:rsidR="000D6F67">
          <w:rPr>
            <w:noProof/>
            <w:webHidden/>
          </w:rPr>
          <w:fldChar w:fldCharType="separate"/>
        </w:r>
        <w:r w:rsidR="00AE33D1">
          <w:rPr>
            <w:noProof/>
            <w:webHidden/>
          </w:rPr>
          <w:t>42</w:t>
        </w:r>
        <w:r w:rsidR="000D6F67">
          <w:rPr>
            <w:noProof/>
            <w:webHidden/>
          </w:rPr>
          <w:fldChar w:fldCharType="end"/>
        </w:r>
      </w:hyperlink>
    </w:p>
    <w:p w14:paraId="43C2C2C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sidR="000D6F67">
          <w:rPr>
            <w:noProof/>
            <w:webHidden/>
          </w:rPr>
          <w:fldChar w:fldCharType="begin"/>
        </w:r>
        <w:r w:rsidR="000D6F67">
          <w:rPr>
            <w:noProof/>
            <w:webHidden/>
          </w:rPr>
          <w:instrText xml:space="preserve"> PAGEREF _Toc281355118 \h </w:instrText>
        </w:r>
        <w:r w:rsidR="000D6F67">
          <w:rPr>
            <w:noProof/>
            <w:webHidden/>
          </w:rPr>
        </w:r>
        <w:r w:rsidR="000D6F67">
          <w:rPr>
            <w:noProof/>
            <w:webHidden/>
          </w:rPr>
          <w:fldChar w:fldCharType="separate"/>
        </w:r>
        <w:r w:rsidR="00AE33D1">
          <w:rPr>
            <w:noProof/>
            <w:webHidden/>
          </w:rPr>
          <w:t>43</w:t>
        </w:r>
        <w:r w:rsidR="000D6F67">
          <w:rPr>
            <w:noProof/>
            <w:webHidden/>
          </w:rPr>
          <w:fldChar w:fldCharType="end"/>
        </w:r>
      </w:hyperlink>
    </w:p>
    <w:p w14:paraId="21B7D3B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sidR="000D6F67">
          <w:rPr>
            <w:noProof/>
            <w:webHidden/>
          </w:rPr>
          <w:fldChar w:fldCharType="begin"/>
        </w:r>
        <w:r w:rsidR="000D6F67">
          <w:rPr>
            <w:noProof/>
            <w:webHidden/>
          </w:rPr>
          <w:instrText xml:space="preserve"> PAGEREF _Toc281355119 \h </w:instrText>
        </w:r>
        <w:r w:rsidR="000D6F67">
          <w:rPr>
            <w:noProof/>
            <w:webHidden/>
          </w:rPr>
        </w:r>
        <w:r w:rsidR="000D6F67">
          <w:rPr>
            <w:noProof/>
            <w:webHidden/>
          </w:rPr>
          <w:fldChar w:fldCharType="separate"/>
        </w:r>
        <w:r w:rsidR="00AE33D1">
          <w:rPr>
            <w:noProof/>
            <w:webHidden/>
          </w:rPr>
          <w:t>44</w:t>
        </w:r>
        <w:r w:rsidR="000D6F67">
          <w:rPr>
            <w:noProof/>
            <w:webHidden/>
          </w:rPr>
          <w:fldChar w:fldCharType="end"/>
        </w:r>
      </w:hyperlink>
    </w:p>
    <w:p w14:paraId="2442EC6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sidR="000D6F67">
          <w:rPr>
            <w:noProof/>
            <w:webHidden/>
          </w:rPr>
          <w:fldChar w:fldCharType="begin"/>
        </w:r>
        <w:r w:rsidR="000D6F67">
          <w:rPr>
            <w:noProof/>
            <w:webHidden/>
          </w:rPr>
          <w:instrText xml:space="preserve"> PAGEREF _Toc281355120 \h </w:instrText>
        </w:r>
        <w:r w:rsidR="000D6F67">
          <w:rPr>
            <w:noProof/>
            <w:webHidden/>
          </w:rPr>
        </w:r>
        <w:r w:rsidR="000D6F67">
          <w:rPr>
            <w:noProof/>
            <w:webHidden/>
          </w:rPr>
          <w:fldChar w:fldCharType="separate"/>
        </w:r>
        <w:r w:rsidR="00AE33D1">
          <w:rPr>
            <w:noProof/>
            <w:webHidden/>
          </w:rPr>
          <w:t>45</w:t>
        </w:r>
        <w:r w:rsidR="000D6F67">
          <w:rPr>
            <w:noProof/>
            <w:webHidden/>
          </w:rPr>
          <w:fldChar w:fldCharType="end"/>
        </w:r>
      </w:hyperlink>
    </w:p>
    <w:p w14:paraId="3672FC3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sidR="000D6F67">
          <w:rPr>
            <w:noProof/>
            <w:webHidden/>
          </w:rPr>
          <w:fldChar w:fldCharType="begin"/>
        </w:r>
        <w:r w:rsidR="000D6F67">
          <w:rPr>
            <w:noProof/>
            <w:webHidden/>
          </w:rPr>
          <w:instrText xml:space="preserve"> PAGEREF _Toc281355121 \h </w:instrText>
        </w:r>
        <w:r w:rsidR="000D6F67">
          <w:rPr>
            <w:noProof/>
            <w:webHidden/>
          </w:rPr>
        </w:r>
        <w:r w:rsidR="000D6F67">
          <w:rPr>
            <w:noProof/>
            <w:webHidden/>
          </w:rPr>
          <w:fldChar w:fldCharType="separate"/>
        </w:r>
        <w:r w:rsidR="00AE33D1">
          <w:rPr>
            <w:noProof/>
            <w:webHidden/>
          </w:rPr>
          <w:t>46</w:t>
        </w:r>
        <w:r w:rsidR="000D6F67">
          <w:rPr>
            <w:noProof/>
            <w:webHidden/>
          </w:rPr>
          <w:fldChar w:fldCharType="end"/>
        </w:r>
      </w:hyperlink>
    </w:p>
    <w:p w14:paraId="7443701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sidR="000D6F67">
          <w:rPr>
            <w:noProof/>
            <w:webHidden/>
          </w:rPr>
          <w:fldChar w:fldCharType="begin"/>
        </w:r>
        <w:r w:rsidR="000D6F67">
          <w:rPr>
            <w:noProof/>
            <w:webHidden/>
          </w:rPr>
          <w:instrText xml:space="preserve"> PAGEREF _Toc281355122 \h </w:instrText>
        </w:r>
        <w:r w:rsidR="000D6F67">
          <w:rPr>
            <w:noProof/>
            <w:webHidden/>
          </w:rPr>
        </w:r>
        <w:r w:rsidR="000D6F67">
          <w:rPr>
            <w:noProof/>
            <w:webHidden/>
          </w:rPr>
          <w:fldChar w:fldCharType="separate"/>
        </w:r>
        <w:r w:rsidR="00AE33D1">
          <w:rPr>
            <w:noProof/>
            <w:webHidden/>
          </w:rPr>
          <w:t>47</w:t>
        </w:r>
        <w:r w:rsidR="000D6F67">
          <w:rPr>
            <w:noProof/>
            <w:webHidden/>
          </w:rPr>
          <w:fldChar w:fldCharType="end"/>
        </w:r>
      </w:hyperlink>
    </w:p>
    <w:p w14:paraId="5A2F606B"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sidR="000D6F67">
          <w:rPr>
            <w:noProof/>
            <w:webHidden/>
          </w:rPr>
          <w:fldChar w:fldCharType="begin"/>
        </w:r>
        <w:r w:rsidR="000D6F67">
          <w:rPr>
            <w:noProof/>
            <w:webHidden/>
          </w:rPr>
          <w:instrText xml:space="preserve"> PAGEREF _Toc281355123 \h </w:instrText>
        </w:r>
        <w:r w:rsidR="000D6F67">
          <w:rPr>
            <w:noProof/>
            <w:webHidden/>
          </w:rPr>
        </w:r>
        <w:r w:rsidR="000D6F67">
          <w:rPr>
            <w:noProof/>
            <w:webHidden/>
          </w:rPr>
          <w:fldChar w:fldCharType="separate"/>
        </w:r>
        <w:r w:rsidR="00AE33D1">
          <w:rPr>
            <w:noProof/>
            <w:webHidden/>
          </w:rPr>
          <w:t>48</w:t>
        </w:r>
        <w:r w:rsidR="000D6F67">
          <w:rPr>
            <w:noProof/>
            <w:webHidden/>
          </w:rPr>
          <w:fldChar w:fldCharType="end"/>
        </w:r>
      </w:hyperlink>
    </w:p>
    <w:p w14:paraId="6692C8B4"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sidR="000D6F67">
          <w:rPr>
            <w:noProof/>
            <w:webHidden/>
          </w:rPr>
          <w:fldChar w:fldCharType="begin"/>
        </w:r>
        <w:r w:rsidR="000D6F67">
          <w:rPr>
            <w:noProof/>
            <w:webHidden/>
          </w:rPr>
          <w:instrText xml:space="preserve"> PAGEREF _Toc281355124 \h </w:instrText>
        </w:r>
        <w:r w:rsidR="000D6F67">
          <w:rPr>
            <w:noProof/>
            <w:webHidden/>
          </w:rPr>
        </w:r>
        <w:r w:rsidR="000D6F67">
          <w:rPr>
            <w:noProof/>
            <w:webHidden/>
          </w:rPr>
          <w:fldChar w:fldCharType="separate"/>
        </w:r>
        <w:r w:rsidR="00AE33D1">
          <w:rPr>
            <w:noProof/>
            <w:webHidden/>
          </w:rPr>
          <w:t>51</w:t>
        </w:r>
        <w:r w:rsidR="000D6F67">
          <w:rPr>
            <w:noProof/>
            <w:webHidden/>
          </w:rPr>
          <w:fldChar w:fldCharType="end"/>
        </w:r>
      </w:hyperlink>
    </w:p>
    <w:p w14:paraId="282A8772"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sidR="000D6F67">
          <w:rPr>
            <w:noProof/>
            <w:webHidden/>
          </w:rPr>
          <w:fldChar w:fldCharType="begin"/>
        </w:r>
        <w:r w:rsidR="000D6F67">
          <w:rPr>
            <w:noProof/>
            <w:webHidden/>
          </w:rPr>
          <w:instrText xml:space="preserve"> PAGEREF _Toc281355125 \h </w:instrText>
        </w:r>
        <w:r w:rsidR="000D6F67">
          <w:rPr>
            <w:noProof/>
            <w:webHidden/>
          </w:rPr>
        </w:r>
        <w:r w:rsidR="000D6F67">
          <w:rPr>
            <w:noProof/>
            <w:webHidden/>
          </w:rPr>
          <w:fldChar w:fldCharType="separate"/>
        </w:r>
        <w:r w:rsidR="00AE33D1">
          <w:rPr>
            <w:noProof/>
            <w:webHidden/>
          </w:rPr>
          <w:t>52</w:t>
        </w:r>
        <w:r w:rsidR="000D6F67">
          <w:rPr>
            <w:noProof/>
            <w:webHidden/>
          </w:rPr>
          <w:fldChar w:fldCharType="end"/>
        </w:r>
      </w:hyperlink>
    </w:p>
    <w:p w14:paraId="029AE30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sidR="000D6F67">
          <w:rPr>
            <w:noProof/>
            <w:webHidden/>
          </w:rPr>
          <w:fldChar w:fldCharType="begin"/>
        </w:r>
        <w:r w:rsidR="000D6F67">
          <w:rPr>
            <w:noProof/>
            <w:webHidden/>
          </w:rPr>
          <w:instrText xml:space="preserve"> PAGEREF _Toc281355126 \h </w:instrText>
        </w:r>
        <w:r w:rsidR="000D6F67">
          <w:rPr>
            <w:noProof/>
            <w:webHidden/>
          </w:rPr>
        </w:r>
        <w:r w:rsidR="000D6F67">
          <w:rPr>
            <w:noProof/>
            <w:webHidden/>
          </w:rPr>
          <w:fldChar w:fldCharType="separate"/>
        </w:r>
        <w:r w:rsidR="00AE33D1">
          <w:rPr>
            <w:noProof/>
            <w:webHidden/>
          </w:rPr>
          <w:t>52</w:t>
        </w:r>
        <w:r w:rsidR="000D6F67">
          <w:rPr>
            <w:noProof/>
            <w:webHidden/>
          </w:rPr>
          <w:fldChar w:fldCharType="end"/>
        </w:r>
      </w:hyperlink>
    </w:p>
    <w:p w14:paraId="0B044961"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sidR="000D6F67">
          <w:rPr>
            <w:noProof/>
            <w:webHidden/>
          </w:rPr>
          <w:fldChar w:fldCharType="begin"/>
        </w:r>
        <w:r w:rsidR="000D6F67">
          <w:rPr>
            <w:noProof/>
            <w:webHidden/>
          </w:rPr>
          <w:instrText xml:space="preserve"> PAGEREF _Toc281355127 \h </w:instrText>
        </w:r>
        <w:r w:rsidR="000D6F67">
          <w:rPr>
            <w:noProof/>
            <w:webHidden/>
          </w:rPr>
        </w:r>
        <w:r w:rsidR="000D6F67">
          <w:rPr>
            <w:noProof/>
            <w:webHidden/>
          </w:rPr>
          <w:fldChar w:fldCharType="separate"/>
        </w:r>
        <w:r w:rsidR="00AE33D1">
          <w:rPr>
            <w:noProof/>
            <w:webHidden/>
          </w:rPr>
          <w:t>54</w:t>
        </w:r>
        <w:r w:rsidR="000D6F67">
          <w:rPr>
            <w:noProof/>
            <w:webHidden/>
          </w:rPr>
          <w:fldChar w:fldCharType="end"/>
        </w:r>
      </w:hyperlink>
    </w:p>
    <w:p w14:paraId="3E7FCCC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sidR="000D6F67">
          <w:rPr>
            <w:noProof/>
            <w:webHidden/>
          </w:rPr>
          <w:fldChar w:fldCharType="begin"/>
        </w:r>
        <w:r w:rsidR="000D6F67">
          <w:rPr>
            <w:noProof/>
            <w:webHidden/>
          </w:rPr>
          <w:instrText xml:space="preserve"> PAGEREF _Toc281355128 \h </w:instrText>
        </w:r>
        <w:r w:rsidR="000D6F67">
          <w:rPr>
            <w:noProof/>
            <w:webHidden/>
          </w:rPr>
        </w:r>
        <w:r w:rsidR="000D6F67">
          <w:rPr>
            <w:noProof/>
            <w:webHidden/>
          </w:rPr>
          <w:fldChar w:fldCharType="separate"/>
        </w:r>
        <w:r w:rsidR="00AE33D1">
          <w:rPr>
            <w:noProof/>
            <w:webHidden/>
          </w:rPr>
          <w:t>57</w:t>
        </w:r>
        <w:r w:rsidR="000D6F67">
          <w:rPr>
            <w:noProof/>
            <w:webHidden/>
          </w:rPr>
          <w:fldChar w:fldCharType="end"/>
        </w:r>
      </w:hyperlink>
    </w:p>
    <w:p w14:paraId="47E0DF0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sidR="000D6F67">
          <w:rPr>
            <w:noProof/>
            <w:webHidden/>
          </w:rPr>
          <w:fldChar w:fldCharType="begin"/>
        </w:r>
        <w:r w:rsidR="000D6F67">
          <w:rPr>
            <w:noProof/>
            <w:webHidden/>
          </w:rPr>
          <w:instrText xml:space="preserve"> PAGEREF _Toc281355129 \h </w:instrText>
        </w:r>
        <w:r w:rsidR="000D6F67">
          <w:rPr>
            <w:noProof/>
            <w:webHidden/>
          </w:rPr>
        </w:r>
        <w:r w:rsidR="000D6F67">
          <w:rPr>
            <w:noProof/>
            <w:webHidden/>
          </w:rPr>
          <w:fldChar w:fldCharType="separate"/>
        </w:r>
        <w:r w:rsidR="00AE33D1">
          <w:rPr>
            <w:noProof/>
            <w:webHidden/>
          </w:rPr>
          <w:t>59</w:t>
        </w:r>
        <w:r w:rsidR="000D6F67">
          <w:rPr>
            <w:noProof/>
            <w:webHidden/>
          </w:rPr>
          <w:fldChar w:fldCharType="end"/>
        </w:r>
      </w:hyperlink>
    </w:p>
    <w:p w14:paraId="18D814A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sidR="000D6F67">
          <w:rPr>
            <w:noProof/>
            <w:webHidden/>
          </w:rPr>
          <w:fldChar w:fldCharType="begin"/>
        </w:r>
        <w:r w:rsidR="000D6F67">
          <w:rPr>
            <w:noProof/>
            <w:webHidden/>
          </w:rPr>
          <w:instrText xml:space="preserve"> PAGEREF _Toc281355130 \h </w:instrText>
        </w:r>
        <w:r w:rsidR="000D6F67">
          <w:rPr>
            <w:noProof/>
            <w:webHidden/>
          </w:rPr>
        </w:r>
        <w:r w:rsidR="000D6F67">
          <w:rPr>
            <w:noProof/>
            <w:webHidden/>
          </w:rPr>
          <w:fldChar w:fldCharType="separate"/>
        </w:r>
        <w:r w:rsidR="00AE33D1">
          <w:rPr>
            <w:noProof/>
            <w:webHidden/>
          </w:rPr>
          <w:t>61</w:t>
        </w:r>
        <w:r w:rsidR="000D6F67">
          <w:rPr>
            <w:noProof/>
            <w:webHidden/>
          </w:rPr>
          <w:fldChar w:fldCharType="end"/>
        </w:r>
      </w:hyperlink>
    </w:p>
    <w:p w14:paraId="349D756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sidR="000D6F67">
          <w:rPr>
            <w:noProof/>
            <w:webHidden/>
          </w:rPr>
          <w:fldChar w:fldCharType="begin"/>
        </w:r>
        <w:r w:rsidR="000D6F67">
          <w:rPr>
            <w:noProof/>
            <w:webHidden/>
          </w:rPr>
          <w:instrText xml:space="preserve"> PAGEREF _Toc281355131 \h </w:instrText>
        </w:r>
        <w:r w:rsidR="000D6F67">
          <w:rPr>
            <w:noProof/>
            <w:webHidden/>
          </w:rPr>
        </w:r>
        <w:r w:rsidR="000D6F67">
          <w:rPr>
            <w:noProof/>
            <w:webHidden/>
          </w:rPr>
          <w:fldChar w:fldCharType="separate"/>
        </w:r>
        <w:r w:rsidR="00AE33D1">
          <w:rPr>
            <w:noProof/>
            <w:webHidden/>
          </w:rPr>
          <w:t>65</w:t>
        </w:r>
        <w:r w:rsidR="000D6F67">
          <w:rPr>
            <w:noProof/>
            <w:webHidden/>
          </w:rPr>
          <w:fldChar w:fldCharType="end"/>
        </w:r>
      </w:hyperlink>
    </w:p>
    <w:p w14:paraId="17AED53B"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sidR="000D6F67">
          <w:rPr>
            <w:noProof/>
            <w:webHidden/>
          </w:rPr>
          <w:fldChar w:fldCharType="begin"/>
        </w:r>
        <w:r w:rsidR="000D6F67">
          <w:rPr>
            <w:noProof/>
            <w:webHidden/>
          </w:rPr>
          <w:instrText xml:space="preserve"> PAGEREF _Toc281355132 \h </w:instrText>
        </w:r>
        <w:r w:rsidR="000D6F67">
          <w:rPr>
            <w:noProof/>
            <w:webHidden/>
          </w:rPr>
        </w:r>
        <w:r w:rsidR="000D6F67">
          <w:rPr>
            <w:noProof/>
            <w:webHidden/>
          </w:rPr>
          <w:fldChar w:fldCharType="separate"/>
        </w:r>
        <w:r w:rsidR="00AE33D1">
          <w:rPr>
            <w:noProof/>
            <w:webHidden/>
          </w:rPr>
          <w:t>66</w:t>
        </w:r>
        <w:r w:rsidR="000D6F67">
          <w:rPr>
            <w:noProof/>
            <w:webHidden/>
          </w:rPr>
          <w:fldChar w:fldCharType="end"/>
        </w:r>
      </w:hyperlink>
    </w:p>
    <w:p w14:paraId="2936EAD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sidR="000D6F67">
          <w:rPr>
            <w:noProof/>
            <w:webHidden/>
          </w:rPr>
          <w:fldChar w:fldCharType="begin"/>
        </w:r>
        <w:r w:rsidR="000D6F67">
          <w:rPr>
            <w:noProof/>
            <w:webHidden/>
          </w:rPr>
          <w:instrText xml:space="preserve"> PAGEREF _Toc281355133 \h </w:instrText>
        </w:r>
        <w:r w:rsidR="000D6F67">
          <w:rPr>
            <w:noProof/>
            <w:webHidden/>
          </w:rPr>
        </w:r>
        <w:r w:rsidR="000D6F67">
          <w:rPr>
            <w:noProof/>
            <w:webHidden/>
          </w:rPr>
          <w:fldChar w:fldCharType="separate"/>
        </w:r>
        <w:r w:rsidR="00AE33D1">
          <w:rPr>
            <w:noProof/>
            <w:webHidden/>
          </w:rPr>
          <w:t>67</w:t>
        </w:r>
        <w:r w:rsidR="000D6F67">
          <w:rPr>
            <w:noProof/>
            <w:webHidden/>
          </w:rPr>
          <w:fldChar w:fldCharType="end"/>
        </w:r>
      </w:hyperlink>
    </w:p>
    <w:p w14:paraId="3ADCDD2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sidR="000D6F67">
          <w:rPr>
            <w:noProof/>
            <w:webHidden/>
          </w:rPr>
          <w:fldChar w:fldCharType="begin"/>
        </w:r>
        <w:r w:rsidR="000D6F67">
          <w:rPr>
            <w:noProof/>
            <w:webHidden/>
          </w:rPr>
          <w:instrText xml:space="preserve"> PAGEREF _Toc281355134 \h </w:instrText>
        </w:r>
        <w:r w:rsidR="000D6F67">
          <w:rPr>
            <w:noProof/>
            <w:webHidden/>
          </w:rPr>
        </w:r>
        <w:r w:rsidR="000D6F67">
          <w:rPr>
            <w:noProof/>
            <w:webHidden/>
          </w:rPr>
          <w:fldChar w:fldCharType="separate"/>
        </w:r>
        <w:r w:rsidR="00AE33D1">
          <w:rPr>
            <w:noProof/>
            <w:webHidden/>
          </w:rPr>
          <w:t>68</w:t>
        </w:r>
        <w:r w:rsidR="000D6F67">
          <w:rPr>
            <w:noProof/>
            <w:webHidden/>
          </w:rPr>
          <w:fldChar w:fldCharType="end"/>
        </w:r>
      </w:hyperlink>
    </w:p>
    <w:p w14:paraId="461C0159" w14:textId="77777777" w:rsidR="000D6F67" w:rsidRDefault="00F41D31">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sidR="000D6F67">
          <w:rPr>
            <w:webHidden/>
          </w:rPr>
          <w:fldChar w:fldCharType="begin"/>
        </w:r>
        <w:r w:rsidR="000D6F67">
          <w:rPr>
            <w:webHidden/>
          </w:rPr>
          <w:instrText xml:space="preserve"> PAGEREF _Toc281355135 \h </w:instrText>
        </w:r>
        <w:r w:rsidR="000D6F67">
          <w:rPr>
            <w:webHidden/>
          </w:rPr>
        </w:r>
        <w:r w:rsidR="000D6F67">
          <w:rPr>
            <w:webHidden/>
          </w:rPr>
          <w:fldChar w:fldCharType="separate"/>
        </w:r>
        <w:r w:rsidR="00AE33D1">
          <w:rPr>
            <w:webHidden/>
          </w:rPr>
          <w:t>69</w:t>
        </w:r>
        <w:r w:rsidR="000D6F67">
          <w:rPr>
            <w:webHidden/>
          </w:rPr>
          <w:fldChar w:fldCharType="end"/>
        </w:r>
      </w:hyperlink>
    </w:p>
    <w:p w14:paraId="3B6C7C50"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sidR="000D6F67">
          <w:rPr>
            <w:noProof/>
            <w:webHidden/>
          </w:rPr>
          <w:fldChar w:fldCharType="begin"/>
        </w:r>
        <w:r w:rsidR="000D6F67">
          <w:rPr>
            <w:noProof/>
            <w:webHidden/>
          </w:rPr>
          <w:instrText xml:space="preserve"> PAGEREF _Toc281355136 \h </w:instrText>
        </w:r>
        <w:r w:rsidR="000D6F67">
          <w:rPr>
            <w:noProof/>
            <w:webHidden/>
          </w:rPr>
        </w:r>
        <w:r w:rsidR="000D6F67">
          <w:rPr>
            <w:noProof/>
            <w:webHidden/>
          </w:rPr>
          <w:fldChar w:fldCharType="separate"/>
        </w:r>
        <w:r w:rsidR="00AE33D1">
          <w:rPr>
            <w:noProof/>
            <w:webHidden/>
          </w:rPr>
          <w:t>69</w:t>
        </w:r>
        <w:r w:rsidR="000D6F67">
          <w:rPr>
            <w:noProof/>
            <w:webHidden/>
          </w:rPr>
          <w:fldChar w:fldCharType="end"/>
        </w:r>
      </w:hyperlink>
    </w:p>
    <w:p w14:paraId="4BE9DFC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sidR="000D6F67">
          <w:rPr>
            <w:noProof/>
            <w:webHidden/>
          </w:rPr>
          <w:fldChar w:fldCharType="begin"/>
        </w:r>
        <w:r w:rsidR="000D6F67">
          <w:rPr>
            <w:noProof/>
            <w:webHidden/>
          </w:rPr>
          <w:instrText xml:space="preserve"> PAGEREF _Toc281355137 \h </w:instrText>
        </w:r>
        <w:r w:rsidR="000D6F67">
          <w:rPr>
            <w:noProof/>
            <w:webHidden/>
          </w:rPr>
        </w:r>
        <w:r w:rsidR="000D6F67">
          <w:rPr>
            <w:noProof/>
            <w:webHidden/>
          </w:rPr>
          <w:fldChar w:fldCharType="separate"/>
        </w:r>
        <w:r w:rsidR="00AE33D1">
          <w:rPr>
            <w:noProof/>
            <w:webHidden/>
          </w:rPr>
          <w:t>69</w:t>
        </w:r>
        <w:r w:rsidR="000D6F67">
          <w:rPr>
            <w:noProof/>
            <w:webHidden/>
          </w:rPr>
          <w:fldChar w:fldCharType="end"/>
        </w:r>
      </w:hyperlink>
    </w:p>
    <w:p w14:paraId="6639CF05"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sidR="000D6F67">
          <w:rPr>
            <w:noProof/>
            <w:webHidden/>
          </w:rPr>
          <w:fldChar w:fldCharType="begin"/>
        </w:r>
        <w:r w:rsidR="000D6F67">
          <w:rPr>
            <w:noProof/>
            <w:webHidden/>
          </w:rPr>
          <w:instrText xml:space="preserve"> PAGEREF _Toc281355138 \h </w:instrText>
        </w:r>
        <w:r w:rsidR="000D6F67">
          <w:rPr>
            <w:noProof/>
            <w:webHidden/>
          </w:rPr>
        </w:r>
        <w:r w:rsidR="000D6F67">
          <w:rPr>
            <w:noProof/>
            <w:webHidden/>
          </w:rPr>
          <w:fldChar w:fldCharType="separate"/>
        </w:r>
        <w:r w:rsidR="00AE33D1">
          <w:rPr>
            <w:noProof/>
            <w:webHidden/>
          </w:rPr>
          <w:t>71</w:t>
        </w:r>
        <w:r w:rsidR="000D6F67">
          <w:rPr>
            <w:noProof/>
            <w:webHidden/>
          </w:rPr>
          <w:fldChar w:fldCharType="end"/>
        </w:r>
      </w:hyperlink>
    </w:p>
    <w:p w14:paraId="52C7DFD6"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sidR="000D6F67">
          <w:rPr>
            <w:noProof/>
            <w:webHidden/>
          </w:rPr>
          <w:fldChar w:fldCharType="begin"/>
        </w:r>
        <w:r w:rsidR="000D6F67">
          <w:rPr>
            <w:noProof/>
            <w:webHidden/>
          </w:rPr>
          <w:instrText xml:space="preserve"> PAGEREF _Toc281355139 \h </w:instrText>
        </w:r>
        <w:r w:rsidR="000D6F67">
          <w:rPr>
            <w:noProof/>
            <w:webHidden/>
          </w:rPr>
        </w:r>
        <w:r w:rsidR="000D6F67">
          <w:rPr>
            <w:noProof/>
            <w:webHidden/>
          </w:rPr>
          <w:fldChar w:fldCharType="separate"/>
        </w:r>
        <w:r w:rsidR="00AE33D1">
          <w:rPr>
            <w:noProof/>
            <w:webHidden/>
          </w:rPr>
          <w:t>72</w:t>
        </w:r>
        <w:r w:rsidR="000D6F67">
          <w:rPr>
            <w:noProof/>
            <w:webHidden/>
          </w:rPr>
          <w:fldChar w:fldCharType="end"/>
        </w:r>
      </w:hyperlink>
    </w:p>
    <w:p w14:paraId="58E2F99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sidR="000D6F67">
          <w:rPr>
            <w:noProof/>
            <w:webHidden/>
          </w:rPr>
          <w:fldChar w:fldCharType="begin"/>
        </w:r>
        <w:r w:rsidR="000D6F67">
          <w:rPr>
            <w:noProof/>
            <w:webHidden/>
          </w:rPr>
          <w:instrText xml:space="preserve"> PAGEREF _Toc281355140 \h </w:instrText>
        </w:r>
        <w:r w:rsidR="000D6F67">
          <w:rPr>
            <w:noProof/>
            <w:webHidden/>
          </w:rPr>
        </w:r>
        <w:r w:rsidR="000D6F67">
          <w:rPr>
            <w:noProof/>
            <w:webHidden/>
          </w:rPr>
          <w:fldChar w:fldCharType="separate"/>
        </w:r>
        <w:r w:rsidR="00AE33D1">
          <w:rPr>
            <w:noProof/>
            <w:webHidden/>
          </w:rPr>
          <w:t>72</w:t>
        </w:r>
        <w:r w:rsidR="000D6F67">
          <w:rPr>
            <w:noProof/>
            <w:webHidden/>
          </w:rPr>
          <w:fldChar w:fldCharType="end"/>
        </w:r>
      </w:hyperlink>
    </w:p>
    <w:p w14:paraId="168E28CB"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sidR="000D6F67">
          <w:rPr>
            <w:noProof/>
            <w:webHidden/>
          </w:rPr>
          <w:fldChar w:fldCharType="begin"/>
        </w:r>
        <w:r w:rsidR="000D6F67">
          <w:rPr>
            <w:noProof/>
            <w:webHidden/>
          </w:rPr>
          <w:instrText xml:space="preserve"> PAGEREF _Toc281355141 \h </w:instrText>
        </w:r>
        <w:r w:rsidR="000D6F67">
          <w:rPr>
            <w:noProof/>
            <w:webHidden/>
          </w:rPr>
        </w:r>
        <w:r w:rsidR="000D6F67">
          <w:rPr>
            <w:noProof/>
            <w:webHidden/>
          </w:rPr>
          <w:fldChar w:fldCharType="separate"/>
        </w:r>
        <w:r w:rsidR="00AE33D1">
          <w:rPr>
            <w:noProof/>
            <w:webHidden/>
          </w:rPr>
          <w:t>73</w:t>
        </w:r>
        <w:r w:rsidR="000D6F67">
          <w:rPr>
            <w:noProof/>
            <w:webHidden/>
          </w:rPr>
          <w:fldChar w:fldCharType="end"/>
        </w:r>
      </w:hyperlink>
    </w:p>
    <w:p w14:paraId="66BFAEC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sidR="000D6F67">
          <w:rPr>
            <w:noProof/>
            <w:webHidden/>
          </w:rPr>
          <w:fldChar w:fldCharType="begin"/>
        </w:r>
        <w:r w:rsidR="000D6F67">
          <w:rPr>
            <w:noProof/>
            <w:webHidden/>
          </w:rPr>
          <w:instrText xml:space="preserve"> PAGEREF _Toc281355142 \h </w:instrText>
        </w:r>
        <w:r w:rsidR="000D6F67">
          <w:rPr>
            <w:noProof/>
            <w:webHidden/>
          </w:rPr>
        </w:r>
        <w:r w:rsidR="000D6F67">
          <w:rPr>
            <w:noProof/>
            <w:webHidden/>
          </w:rPr>
          <w:fldChar w:fldCharType="separate"/>
        </w:r>
        <w:r w:rsidR="00AE33D1">
          <w:rPr>
            <w:noProof/>
            <w:webHidden/>
          </w:rPr>
          <w:t>76</w:t>
        </w:r>
        <w:r w:rsidR="000D6F67">
          <w:rPr>
            <w:noProof/>
            <w:webHidden/>
          </w:rPr>
          <w:fldChar w:fldCharType="end"/>
        </w:r>
      </w:hyperlink>
    </w:p>
    <w:p w14:paraId="62A15A5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sidR="000D6F67">
          <w:rPr>
            <w:noProof/>
            <w:webHidden/>
          </w:rPr>
          <w:fldChar w:fldCharType="begin"/>
        </w:r>
        <w:r w:rsidR="000D6F67">
          <w:rPr>
            <w:noProof/>
            <w:webHidden/>
          </w:rPr>
          <w:instrText xml:space="preserve"> PAGEREF _Toc281355143 \h </w:instrText>
        </w:r>
        <w:r w:rsidR="000D6F67">
          <w:rPr>
            <w:noProof/>
            <w:webHidden/>
          </w:rPr>
        </w:r>
        <w:r w:rsidR="000D6F67">
          <w:rPr>
            <w:noProof/>
            <w:webHidden/>
          </w:rPr>
          <w:fldChar w:fldCharType="separate"/>
        </w:r>
        <w:r w:rsidR="00AE33D1">
          <w:rPr>
            <w:noProof/>
            <w:webHidden/>
          </w:rPr>
          <w:t>77</w:t>
        </w:r>
        <w:r w:rsidR="000D6F67">
          <w:rPr>
            <w:noProof/>
            <w:webHidden/>
          </w:rPr>
          <w:fldChar w:fldCharType="end"/>
        </w:r>
      </w:hyperlink>
    </w:p>
    <w:p w14:paraId="6312B495"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sidR="000D6F67">
          <w:rPr>
            <w:noProof/>
            <w:webHidden/>
          </w:rPr>
          <w:fldChar w:fldCharType="begin"/>
        </w:r>
        <w:r w:rsidR="000D6F67">
          <w:rPr>
            <w:noProof/>
            <w:webHidden/>
          </w:rPr>
          <w:instrText xml:space="preserve"> PAGEREF _Toc281355144 \h </w:instrText>
        </w:r>
        <w:r w:rsidR="000D6F67">
          <w:rPr>
            <w:noProof/>
            <w:webHidden/>
          </w:rPr>
        </w:r>
        <w:r w:rsidR="000D6F67">
          <w:rPr>
            <w:noProof/>
            <w:webHidden/>
          </w:rPr>
          <w:fldChar w:fldCharType="separate"/>
        </w:r>
        <w:r w:rsidR="00AE33D1">
          <w:rPr>
            <w:noProof/>
            <w:webHidden/>
          </w:rPr>
          <w:t>78</w:t>
        </w:r>
        <w:r w:rsidR="000D6F67">
          <w:rPr>
            <w:noProof/>
            <w:webHidden/>
          </w:rPr>
          <w:fldChar w:fldCharType="end"/>
        </w:r>
      </w:hyperlink>
    </w:p>
    <w:p w14:paraId="5FA6AC3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sidR="000D6F67">
          <w:rPr>
            <w:noProof/>
            <w:webHidden/>
          </w:rPr>
          <w:fldChar w:fldCharType="begin"/>
        </w:r>
        <w:r w:rsidR="000D6F67">
          <w:rPr>
            <w:noProof/>
            <w:webHidden/>
          </w:rPr>
          <w:instrText xml:space="preserve"> PAGEREF _Toc281355145 \h </w:instrText>
        </w:r>
        <w:r w:rsidR="000D6F67">
          <w:rPr>
            <w:noProof/>
            <w:webHidden/>
          </w:rPr>
        </w:r>
        <w:r w:rsidR="000D6F67">
          <w:rPr>
            <w:noProof/>
            <w:webHidden/>
          </w:rPr>
          <w:fldChar w:fldCharType="separate"/>
        </w:r>
        <w:r w:rsidR="00AE33D1">
          <w:rPr>
            <w:noProof/>
            <w:webHidden/>
          </w:rPr>
          <w:t>79</w:t>
        </w:r>
        <w:r w:rsidR="000D6F67">
          <w:rPr>
            <w:noProof/>
            <w:webHidden/>
          </w:rPr>
          <w:fldChar w:fldCharType="end"/>
        </w:r>
      </w:hyperlink>
    </w:p>
    <w:p w14:paraId="1828BB81"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sidR="000D6F67">
          <w:rPr>
            <w:noProof/>
            <w:webHidden/>
          </w:rPr>
          <w:fldChar w:fldCharType="begin"/>
        </w:r>
        <w:r w:rsidR="000D6F67">
          <w:rPr>
            <w:noProof/>
            <w:webHidden/>
          </w:rPr>
          <w:instrText xml:space="preserve"> PAGEREF _Toc281355146 \h </w:instrText>
        </w:r>
        <w:r w:rsidR="000D6F67">
          <w:rPr>
            <w:noProof/>
            <w:webHidden/>
          </w:rPr>
        </w:r>
        <w:r w:rsidR="000D6F67">
          <w:rPr>
            <w:noProof/>
            <w:webHidden/>
          </w:rPr>
          <w:fldChar w:fldCharType="separate"/>
        </w:r>
        <w:r w:rsidR="00AE33D1">
          <w:rPr>
            <w:noProof/>
            <w:webHidden/>
          </w:rPr>
          <w:t>79</w:t>
        </w:r>
        <w:r w:rsidR="000D6F67">
          <w:rPr>
            <w:noProof/>
            <w:webHidden/>
          </w:rPr>
          <w:fldChar w:fldCharType="end"/>
        </w:r>
      </w:hyperlink>
    </w:p>
    <w:p w14:paraId="6DAE0652" w14:textId="77777777" w:rsidR="000D6F67" w:rsidRDefault="00F41D31">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sidR="000D6F67">
          <w:rPr>
            <w:webHidden/>
          </w:rPr>
          <w:fldChar w:fldCharType="begin"/>
        </w:r>
        <w:r w:rsidR="000D6F67">
          <w:rPr>
            <w:webHidden/>
          </w:rPr>
          <w:instrText xml:space="preserve"> PAGEREF _Toc281355147 \h </w:instrText>
        </w:r>
        <w:r w:rsidR="000D6F67">
          <w:rPr>
            <w:webHidden/>
          </w:rPr>
        </w:r>
        <w:r w:rsidR="000D6F67">
          <w:rPr>
            <w:webHidden/>
          </w:rPr>
          <w:fldChar w:fldCharType="separate"/>
        </w:r>
        <w:r w:rsidR="00AE33D1">
          <w:rPr>
            <w:webHidden/>
          </w:rPr>
          <w:t>82</w:t>
        </w:r>
        <w:r w:rsidR="000D6F67">
          <w:rPr>
            <w:webHidden/>
          </w:rPr>
          <w:fldChar w:fldCharType="end"/>
        </w:r>
      </w:hyperlink>
    </w:p>
    <w:p w14:paraId="48357C69"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sidR="000D6F67">
          <w:rPr>
            <w:noProof/>
            <w:webHidden/>
          </w:rPr>
          <w:fldChar w:fldCharType="begin"/>
        </w:r>
        <w:r w:rsidR="000D6F67">
          <w:rPr>
            <w:noProof/>
            <w:webHidden/>
          </w:rPr>
          <w:instrText xml:space="preserve"> PAGEREF _Toc281355148 \h </w:instrText>
        </w:r>
        <w:r w:rsidR="000D6F67">
          <w:rPr>
            <w:noProof/>
            <w:webHidden/>
          </w:rPr>
        </w:r>
        <w:r w:rsidR="000D6F67">
          <w:rPr>
            <w:noProof/>
            <w:webHidden/>
          </w:rPr>
          <w:fldChar w:fldCharType="separate"/>
        </w:r>
        <w:r w:rsidR="00AE33D1">
          <w:rPr>
            <w:noProof/>
            <w:webHidden/>
          </w:rPr>
          <w:t>82</w:t>
        </w:r>
        <w:r w:rsidR="000D6F67">
          <w:rPr>
            <w:noProof/>
            <w:webHidden/>
          </w:rPr>
          <w:fldChar w:fldCharType="end"/>
        </w:r>
      </w:hyperlink>
    </w:p>
    <w:p w14:paraId="46F2B577"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sidR="000D6F67">
          <w:rPr>
            <w:noProof/>
            <w:webHidden/>
          </w:rPr>
          <w:fldChar w:fldCharType="begin"/>
        </w:r>
        <w:r w:rsidR="000D6F67">
          <w:rPr>
            <w:noProof/>
            <w:webHidden/>
          </w:rPr>
          <w:instrText xml:space="preserve"> PAGEREF _Toc281355149 \h </w:instrText>
        </w:r>
        <w:r w:rsidR="000D6F67">
          <w:rPr>
            <w:noProof/>
            <w:webHidden/>
          </w:rPr>
        </w:r>
        <w:r w:rsidR="000D6F67">
          <w:rPr>
            <w:noProof/>
            <w:webHidden/>
          </w:rPr>
          <w:fldChar w:fldCharType="separate"/>
        </w:r>
        <w:r w:rsidR="00AE33D1">
          <w:rPr>
            <w:noProof/>
            <w:webHidden/>
          </w:rPr>
          <w:t>84</w:t>
        </w:r>
        <w:r w:rsidR="000D6F67">
          <w:rPr>
            <w:noProof/>
            <w:webHidden/>
          </w:rPr>
          <w:fldChar w:fldCharType="end"/>
        </w:r>
      </w:hyperlink>
    </w:p>
    <w:p w14:paraId="6828709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sidR="000D6F67">
          <w:rPr>
            <w:noProof/>
            <w:webHidden/>
          </w:rPr>
          <w:fldChar w:fldCharType="begin"/>
        </w:r>
        <w:r w:rsidR="000D6F67">
          <w:rPr>
            <w:noProof/>
            <w:webHidden/>
          </w:rPr>
          <w:instrText xml:space="preserve"> PAGEREF _Toc281355150 \h </w:instrText>
        </w:r>
        <w:r w:rsidR="000D6F67">
          <w:rPr>
            <w:noProof/>
            <w:webHidden/>
          </w:rPr>
        </w:r>
        <w:r w:rsidR="000D6F67">
          <w:rPr>
            <w:noProof/>
            <w:webHidden/>
          </w:rPr>
          <w:fldChar w:fldCharType="separate"/>
        </w:r>
        <w:r w:rsidR="00AE33D1">
          <w:rPr>
            <w:noProof/>
            <w:webHidden/>
          </w:rPr>
          <w:t>84</w:t>
        </w:r>
        <w:r w:rsidR="000D6F67">
          <w:rPr>
            <w:noProof/>
            <w:webHidden/>
          </w:rPr>
          <w:fldChar w:fldCharType="end"/>
        </w:r>
      </w:hyperlink>
    </w:p>
    <w:p w14:paraId="7274534E"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sidR="000D6F67">
          <w:rPr>
            <w:noProof/>
            <w:webHidden/>
          </w:rPr>
          <w:fldChar w:fldCharType="begin"/>
        </w:r>
        <w:r w:rsidR="000D6F67">
          <w:rPr>
            <w:noProof/>
            <w:webHidden/>
          </w:rPr>
          <w:instrText xml:space="preserve"> PAGEREF _Toc281355151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14:paraId="73ACBA3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sidR="000D6F67">
          <w:rPr>
            <w:noProof/>
            <w:webHidden/>
          </w:rPr>
          <w:fldChar w:fldCharType="begin"/>
        </w:r>
        <w:r w:rsidR="000D6F67">
          <w:rPr>
            <w:noProof/>
            <w:webHidden/>
          </w:rPr>
          <w:instrText xml:space="preserve"> PAGEREF _Toc281355152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14:paraId="4471AD5F"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sidR="000D6F67">
          <w:rPr>
            <w:noProof/>
            <w:webHidden/>
          </w:rPr>
          <w:fldChar w:fldCharType="begin"/>
        </w:r>
        <w:r w:rsidR="000D6F67">
          <w:rPr>
            <w:noProof/>
            <w:webHidden/>
          </w:rPr>
          <w:instrText xml:space="preserve"> PAGEREF _Toc281355153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14:paraId="5814EF0D"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sidR="000D6F67">
          <w:rPr>
            <w:noProof/>
            <w:webHidden/>
          </w:rPr>
          <w:fldChar w:fldCharType="begin"/>
        </w:r>
        <w:r w:rsidR="000D6F67">
          <w:rPr>
            <w:noProof/>
            <w:webHidden/>
          </w:rPr>
          <w:instrText xml:space="preserve"> PAGEREF _Toc281355154 \h </w:instrText>
        </w:r>
        <w:r w:rsidR="000D6F67">
          <w:rPr>
            <w:noProof/>
            <w:webHidden/>
          </w:rPr>
        </w:r>
        <w:r w:rsidR="000D6F67">
          <w:rPr>
            <w:noProof/>
            <w:webHidden/>
          </w:rPr>
          <w:fldChar w:fldCharType="separate"/>
        </w:r>
        <w:r w:rsidR="00AE33D1">
          <w:rPr>
            <w:noProof/>
            <w:webHidden/>
          </w:rPr>
          <w:t>88</w:t>
        </w:r>
        <w:r w:rsidR="000D6F67">
          <w:rPr>
            <w:noProof/>
            <w:webHidden/>
          </w:rPr>
          <w:fldChar w:fldCharType="end"/>
        </w:r>
      </w:hyperlink>
    </w:p>
    <w:p w14:paraId="3623A1E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sidR="000D6F67">
          <w:rPr>
            <w:noProof/>
            <w:webHidden/>
          </w:rPr>
          <w:fldChar w:fldCharType="begin"/>
        </w:r>
        <w:r w:rsidR="000D6F67">
          <w:rPr>
            <w:noProof/>
            <w:webHidden/>
          </w:rPr>
          <w:instrText xml:space="preserve"> PAGEREF _Toc281355155 \h </w:instrText>
        </w:r>
        <w:r w:rsidR="000D6F67">
          <w:rPr>
            <w:noProof/>
            <w:webHidden/>
          </w:rPr>
        </w:r>
        <w:r w:rsidR="000D6F67">
          <w:rPr>
            <w:noProof/>
            <w:webHidden/>
          </w:rPr>
          <w:fldChar w:fldCharType="separate"/>
        </w:r>
        <w:r w:rsidR="00AE33D1">
          <w:rPr>
            <w:noProof/>
            <w:webHidden/>
          </w:rPr>
          <w:t>89</w:t>
        </w:r>
        <w:r w:rsidR="000D6F67">
          <w:rPr>
            <w:noProof/>
            <w:webHidden/>
          </w:rPr>
          <w:fldChar w:fldCharType="end"/>
        </w:r>
      </w:hyperlink>
    </w:p>
    <w:p w14:paraId="100644F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sidR="000D6F67">
          <w:rPr>
            <w:noProof/>
            <w:webHidden/>
          </w:rPr>
          <w:fldChar w:fldCharType="begin"/>
        </w:r>
        <w:r w:rsidR="000D6F67">
          <w:rPr>
            <w:noProof/>
            <w:webHidden/>
          </w:rPr>
          <w:instrText xml:space="preserve"> PAGEREF _Toc281355156 \h </w:instrText>
        </w:r>
        <w:r w:rsidR="000D6F67">
          <w:rPr>
            <w:noProof/>
            <w:webHidden/>
          </w:rPr>
        </w:r>
        <w:r w:rsidR="000D6F67">
          <w:rPr>
            <w:noProof/>
            <w:webHidden/>
          </w:rPr>
          <w:fldChar w:fldCharType="separate"/>
        </w:r>
        <w:r w:rsidR="00AE33D1">
          <w:rPr>
            <w:noProof/>
            <w:webHidden/>
          </w:rPr>
          <w:t>90</w:t>
        </w:r>
        <w:r w:rsidR="000D6F67">
          <w:rPr>
            <w:noProof/>
            <w:webHidden/>
          </w:rPr>
          <w:fldChar w:fldCharType="end"/>
        </w:r>
      </w:hyperlink>
    </w:p>
    <w:p w14:paraId="5B90F78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sidR="000D6F67">
          <w:rPr>
            <w:noProof/>
            <w:webHidden/>
          </w:rPr>
          <w:fldChar w:fldCharType="begin"/>
        </w:r>
        <w:r w:rsidR="000D6F67">
          <w:rPr>
            <w:noProof/>
            <w:webHidden/>
          </w:rPr>
          <w:instrText xml:space="preserve"> PAGEREF _Toc281355157 \h </w:instrText>
        </w:r>
        <w:r w:rsidR="000D6F67">
          <w:rPr>
            <w:noProof/>
            <w:webHidden/>
          </w:rPr>
        </w:r>
        <w:r w:rsidR="000D6F67">
          <w:rPr>
            <w:noProof/>
            <w:webHidden/>
          </w:rPr>
          <w:fldChar w:fldCharType="separate"/>
        </w:r>
        <w:r w:rsidR="00AE33D1">
          <w:rPr>
            <w:noProof/>
            <w:webHidden/>
          </w:rPr>
          <w:t>90</w:t>
        </w:r>
        <w:r w:rsidR="000D6F67">
          <w:rPr>
            <w:noProof/>
            <w:webHidden/>
          </w:rPr>
          <w:fldChar w:fldCharType="end"/>
        </w:r>
      </w:hyperlink>
    </w:p>
    <w:p w14:paraId="63758FB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sidR="000D6F67">
          <w:rPr>
            <w:noProof/>
            <w:webHidden/>
          </w:rPr>
          <w:fldChar w:fldCharType="begin"/>
        </w:r>
        <w:r w:rsidR="000D6F67">
          <w:rPr>
            <w:noProof/>
            <w:webHidden/>
          </w:rPr>
          <w:instrText xml:space="preserve"> PAGEREF _Toc281355158 \h </w:instrText>
        </w:r>
        <w:r w:rsidR="000D6F67">
          <w:rPr>
            <w:noProof/>
            <w:webHidden/>
          </w:rPr>
        </w:r>
        <w:r w:rsidR="000D6F67">
          <w:rPr>
            <w:noProof/>
            <w:webHidden/>
          </w:rPr>
          <w:fldChar w:fldCharType="separate"/>
        </w:r>
        <w:r w:rsidR="00AE33D1">
          <w:rPr>
            <w:noProof/>
            <w:webHidden/>
          </w:rPr>
          <w:t>92</w:t>
        </w:r>
        <w:r w:rsidR="000D6F67">
          <w:rPr>
            <w:noProof/>
            <w:webHidden/>
          </w:rPr>
          <w:fldChar w:fldCharType="end"/>
        </w:r>
      </w:hyperlink>
    </w:p>
    <w:p w14:paraId="301697B3"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sidR="000D6F67">
          <w:rPr>
            <w:noProof/>
            <w:webHidden/>
          </w:rPr>
          <w:fldChar w:fldCharType="begin"/>
        </w:r>
        <w:r w:rsidR="000D6F67">
          <w:rPr>
            <w:noProof/>
            <w:webHidden/>
          </w:rPr>
          <w:instrText xml:space="preserve"> PAGEREF _Toc281355159 \h </w:instrText>
        </w:r>
        <w:r w:rsidR="000D6F67">
          <w:rPr>
            <w:noProof/>
            <w:webHidden/>
          </w:rPr>
        </w:r>
        <w:r w:rsidR="000D6F67">
          <w:rPr>
            <w:noProof/>
            <w:webHidden/>
          </w:rPr>
          <w:fldChar w:fldCharType="separate"/>
        </w:r>
        <w:r w:rsidR="00AE33D1">
          <w:rPr>
            <w:noProof/>
            <w:webHidden/>
          </w:rPr>
          <w:t>93</w:t>
        </w:r>
        <w:r w:rsidR="000D6F67">
          <w:rPr>
            <w:noProof/>
            <w:webHidden/>
          </w:rPr>
          <w:fldChar w:fldCharType="end"/>
        </w:r>
      </w:hyperlink>
    </w:p>
    <w:p w14:paraId="6DC6876A"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sidR="000D6F67">
          <w:rPr>
            <w:noProof/>
            <w:webHidden/>
          </w:rPr>
          <w:fldChar w:fldCharType="begin"/>
        </w:r>
        <w:r w:rsidR="000D6F67">
          <w:rPr>
            <w:noProof/>
            <w:webHidden/>
          </w:rPr>
          <w:instrText xml:space="preserve"> PAGEREF _Toc281355160 \h </w:instrText>
        </w:r>
        <w:r w:rsidR="000D6F67">
          <w:rPr>
            <w:noProof/>
            <w:webHidden/>
          </w:rPr>
        </w:r>
        <w:r w:rsidR="000D6F67">
          <w:rPr>
            <w:noProof/>
            <w:webHidden/>
          </w:rPr>
          <w:fldChar w:fldCharType="separate"/>
        </w:r>
        <w:r w:rsidR="00AE33D1">
          <w:rPr>
            <w:noProof/>
            <w:webHidden/>
          </w:rPr>
          <w:t>93</w:t>
        </w:r>
        <w:r w:rsidR="000D6F67">
          <w:rPr>
            <w:noProof/>
            <w:webHidden/>
          </w:rPr>
          <w:fldChar w:fldCharType="end"/>
        </w:r>
      </w:hyperlink>
    </w:p>
    <w:p w14:paraId="7445E21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sidR="000D6F67">
          <w:rPr>
            <w:noProof/>
            <w:webHidden/>
          </w:rPr>
          <w:fldChar w:fldCharType="begin"/>
        </w:r>
        <w:r w:rsidR="000D6F67">
          <w:rPr>
            <w:noProof/>
            <w:webHidden/>
          </w:rPr>
          <w:instrText xml:space="preserve"> PAGEREF _Toc281355161 \h </w:instrText>
        </w:r>
        <w:r w:rsidR="000D6F67">
          <w:rPr>
            <w:noProof/>
            <w:webHidden/>
          </w:rPr>
        </w:r>
        <w:r w:rsidR="000D6F67">
          <w:rPr>
            <w:noProof/>
            <w:webHidden/>
          </w:rPr>
          <w:fldChar w:fldCharType="separate"/>
        </w:r>
        <w:r w:rsidR="00AE33D1">
          <w:rPr>
            <w:noProof/>
            <w:webHidden/>
          </w:rPr>
          <w:t>94</w:t>
        </w:r>
        <w:r w:rsidR="000D6F67">
          <w:rPr>
            <w:noProof/>
            <w:webHidden/>
          </w:rPr>
          <w:fldChar w:fldCharType="end"/>
        </w:r>
      </w:hyperlink>
    </w:p>
    <w:p w14:paraId="37FFA4D6"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sidR="000D6F67">
          <w:rPr>
            <w:noProof/>
            <w:webHidden/>
          </w:rPr>
          <w:fldChar w:fldCharType="begin"/>
        </w:r>
        <w:r w:rsidR="000D6F67">
          <w:rPr>
            <w:noProof/>
            <w:webHidden/>
          </w:rPr>
          <w:instrText xml:space="preserve"> PAGEREF _Toc281355162 \h </w:instrText>
        </w:r>
        <w:r w:rsidR="000D6F67">
          <w:rPr>
            <w:noProof/>
            <w:webHidden/>
          </w:rPr>
        </w:r>
        <w:r w:rsidR="000D6F67">
          <w:rPr>
            <w:noProof/>
            <w:webHidden/>
          </w:rPr>
          <w:fldChar w:fldCharType="separate"/>
        </w:r>
        <w:r w:rsidR="00AE33D1">
          <w:rPr>
            <w:noProof/>
            <w:webHidden/>
          </w:rPr>
          <w:t>95</w:t>
        </w:r>
        <w:r w:rsidR="000D6F67">
          <w:rPr>
            <w:noProof/>
            <w:webHidden/>
          </w:rPr>
          <w:fldChar w:fldCharType="end"/>
        </w:r>
      </w:hyperlink>
    </w:p>
    <w:p w14:paraId="656371CB"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sidR="000D6F67">
          <w:rPr>
            <w:noProof/>
            <w:webHidden/>
          </w:rPr>
          <w:fldChar w:fldCharType="begin"/>
        </w:r>
        <w:r w:rsidR="000D6F67">
          <w:rPr>
            <w:noProof/>
            <w:webHidden/>
          </w:rPr>
          <w:instrText xml:space="preserve"> PAGEREF _Toc281355163 \h </w:instrText>
        </w:r>
        <w:r w:rsidR="000D6F67">
          <w:rPr>
            <w:noProof/>
            <w:webHidden/>
          </w:rPr>
        </w:r>
        <w:r w:rsidR="000D6F67">
          <w:rPr>
            <w:noProof/>
            <w:webHidden/>
          </w:rPr>
          <w:fldChar w:fldCharType="separate"/>
        </w:r>
        <w:r w:rsidR="00AE33D1">
          <w:rPr>
            <w:noProof/>
            <w:webHidden/>
          </w:rPr>
          <w:t>96</w:t>
        </w:r>
        <w:r w:rsidR="000D6F67">
          <w:rPr>
            <w:noProof/>
            <w:webHidden/>
          </w:rPr>
          <w:fldChar w:fldCharType="end"/>
        </w:r>
      </w:hyperlink>
    </w:p>
    <w:p w14:paraId="33116099"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sidR="000D6F67">
          <w:rPr>
            <w:noProof/>
            <w:webHidden/>
          </w:rPr>
          <w:fldChar w:fldCharType="begin"/>
        </w:r>
        <w:r w:rsidR="000D6F67">
          <w:rPr>
            <w:noProof/>
            <w:webHidden/>
          </w:rPr>
          <w:instrText xml:space="preserve"> PAGEREF _Toc281355164 \h </w:instrText>
        </w:r>
        <w:r w:rsidR="000D6F67">
          <w:rPr>
            <w:noProof/>
            <w:webHidden/>
          </w:rPr>
        </w:r>
        <w:r w:rsidR="000D6F67">
          <w:rPr>
            <w:noProof/>
            <w:webHidden/>
          </w:rPr>
          <w:fldChar w:fldCharType="separate"/>
        </w:r>
        <w:r w:rsidR="00AE33D1">
          <w:rPr>
            <w:noProof/>
            <w:webHidden/>
          </w:rPr>
          <w:t>97</w:t>
        </w:r>
        <w:r w:rsidR="000D6F67">
          <w:rPr>
            <w:noProof/>
            <w:webHidden/>
          </w:rPr>
          <w:fldChar w:fldCharType="end"/>
        </w:r>
      </w:hyperlink>
    </w:p>
    <w:p w14:paraId="3CB39DFB"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sidR="000D6F67">
          <w:rPr>
            <w:noProof/>
            <w:webHidden/>
          </w:rPr>
          <w:fldChar w:fldCharType="begin"/>
        </w:r>
        <w:r w:rsidR="000D6F67">
          <w:rPr>
            <w:noProof/>
            <w:webHidden/>
          </w:rPr>
          <w:instrText xml:space="preserve"> PAGEREF _Toc281355165 \h </w:instrText>
        </w:r>
        <w:r w:rsidR="000D6F67">
          <w:rPr>
            <w:noProof/>
            <w:webHidden/>
          </w:rPr>
        </w:r>
        <w:r w:rsidR="000D6F67">
          <w:rPr>
            <w:noProof/>
            <w:webHidden/>
          </w:rPr>
          <w:fldChar w:fldCharType="separate"/>
        </w:r>
        <w:r w:rsidR="00AE33D1">
          <w:rPr>
            <w:noProof/>
            <w:webHidden/>
          </w:rPr>
          <w:t>97</w:t>
        </w:r>
        <w:r w:rsidR="000D6F67">
          <w:rPr>
            <w:noProof/>
            <w:webHidden/>
          </w:rPr>
          <w:fldChar w:fldCharType="end"/>
        </w:r>
      </w:hyperlink>
    </w:p>
    <w:p w14:paraId="51C07C3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sidR="000D6F67">
          <w:rPr>
            <w:noProof/>
            <w:webHidden/>
          </w:rPr>
          <w:fldChar w:fldCharType="begin"/>
        </w:r>
        <w:r w:rsidR="000D6F67">
          <w:rPr>
            <w:noProof/>
            <w:webHidden/>
          </w:rPr>
          <w:instrText xml:space="preserve"> PAGEREF _Toc281355166 \h </w:instrText>
        </w:r>
        <w:r w:rsidR="000D6F67">
          <w:rPr>
            <w:noProof/>
            <w:webHidden/>
          </w:rPr>
        </w:r>
        <w:r w:rsidR="000D6F67">
          <w:rPr>
            <w:noProof/>
            <w:webHidden/>
          </w:rPr>
          <w:fldChar w:fldCharType="separate"/>
        </w:r>
        <w:r w:rsidR="00AE33D1">
          <w:rPr>
            <w:noProof/>
            <w:webHidden/>
          </w:rPr>
          <w:t>102</w:t>
        </w:r>
        <w:r w:rsidR="000D6F67">
          <w:rPr>
            <w:noProof/>
            <w:webHidden/>
          </w:rPr>
          <w:fldChar w:fldCharType="end"/>
        </w:r>
      </w:hyperlink>
    </w:p>
    <w:p w14:paraId="60699E7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sidR="000D6F67">
          <w:rPr>
            <w:noProof/>
            <w:webHidden/>
          </w:rPr>
          <w:fldChar w:fldCharType="begin"/>
        </w:r>
        <w:r w:rsidR="000D6F67">
          <w:rPr>
            <w:noProof/>
            <w:webHidden/>
          </w:rPr>
          <w:instrText xml:space="preserve"> PAGEREF _Toc281355167 \h </w:instrText>
        </w:r>
        <w:r w:rsidR="000D6F67">
          <w:rPr>
            <w:noProof/>
            <w:webHidden/>
          </w:rPr>
        </w:r>
        <w:r w:rsidR="000D6F67">
          <w:rPr>
            <w:noProof/>
            <w:webHidden/>
          </w:rPr>
          <w:fldChar w:fldCharType="separate"/>
        </w:r>
        <w:r w:rsidR="00AE33D1">
          <w:rPr>
            <w:noProof/>
            <w:webHidden/>
          </w:rPr>
          <w:t>102</w:t>
        </w:r>
        <w:r w:rsidR="000D6F67">
          <w:rPr>
            <w:noProof/>
            <w:webHidden/>
          </w:rPr>
          <w:fldChar w:fldCharType="end"/>
        </w:r>
      </w:hyperlink>
    </w:p>
    <w:p w14:paraId="4EF06729"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sidR="000D6F67">
          <w:rPr>
            <w:noProof/>
            <w:webHidden/>
          </w:rPr>
          <w:fldChar w:fldCharType="begin"/>
        </w:r>
        <w:r w:rsidR="000D6F67">
          <w:rPr>
            <w:noProof/>
            <w:webHidden/>
          </w:rPr>
          <w:instrText xml:space="preserve"> PAGEREF _Toc281355168 \h </w:instrText>
        </w:r>
        <w:r w:rsidR="000D6F67">
          <w:rPr>
            <w:noProof/>
            <w:webHidden/>
          </w:rPr>
        </w:r>
        <w:r w:rsidR="000D6F67">
          <w:rPr>
            <w:noProof/>
            <w:webHidden/>
          </w:rPr>
          <w:fldChar w:fldCharType="separate"/>
        </w:r>
        <w:r w:rsidR="00AE33D1">
          <w:rPr>
            <w:noProof/>
            <w:webHidden/>
          </w:rPr>
          <w:t>103</w:t>
        </w:r>
        <w:r w:rsidR="000D6F67">
          <w:rPr>
            <w:noProof/>
            <w:webHidden/>
          </w:rPr>
          <w:fldChar w:fldCharType="end"/>
        </w:r>
      </w:hyperlink>
    </w:p>
    <w:p w14:paraId="77B27160"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sidR="000D6F67">
          <w:rPr>
            <w:noProof/>
            <w:webHidden/>
          </w:rPr>
          <w:fldChar w:fldCharType="begin"/>
        </w:r>
        <w:r w:rsidR="000D6F67">
          <w:rPr>
            <w:noProof/>
            <w:webHidden/>
          </w:rPr>
          <w:instrText xml:space="preserve"> PAGEREF _Toc281355169 \h </w:instrText>
        </w:r>
        <w:r w:rsidR="000D6F67">
          <w:rPr>
            <w:noProof/>
            <w:webHidden/>
          </w:rPr>
        </w:r>
        <w:r w:rsidR="000D6F67">
          <w:rPr>
            <w:noProof/>
            <w:webHidden/>
          </w:rPr>
          <w:fldChar w:fldCharType="separate"/>
        </w:r>
        <w:r w:rsidR="00AE33D1">
          <w:rPr>
            <w:noProof/>
            <w:webHidden/>
          </w:rPr>
          <w:t>105</w:t>
        </w:r>
        <w:r w:rsidR="000D6F67">
          <w:rPr>
            <w:noProof/>
            <w:webHidden/>
          </w:rPr>
          <w:fldChar w:fldCharType="end"/>
        </w:r>
      </w:hyperlink>
    </w:p>
    <w:p w14:paraId="13B455C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sidR="000D6F67">
          <w:rPr>
            <w:noProof/>
            <w:webHidden/>
          </w:rPr>
          <w:fldChar w:fldCharType="begin"/>
        </w:r>
        <w:r w:rsidR="000D6F67">
          <w:rPr>
            <w:noProof/>
            <w:webHidden/>
          </w:rPr>
          <w:instrText xml:space="preserve"> PAGEREF _Toc281355170 \h </w:instrText>
        </w:r>
        <w:r w:rsidR="000D6F67">
          <w:rPr>
            <w:noProof/>
            <w:webHidden/>
          </w:rPr>
        </w:r>
        <w:r w:rsidR="000D6F67">
          <w:rPr>
            <w:noProof/>
            <w:webHidden/>
          </w:rPr>
          <w:fldChar w:fldCharType="separate"/>
        </w:r>
        <w:r w:rsidR="00AE33D1">
          <w:rPr>
            <w:noProof/>
            <w:webHidden/>
          </w:rPr>
          <w:t>105</w:t>
        </w:r>
        <w:r w:rsidR="000D6F67">
          <w:rPr>
            <w:noProof/>
            <w:webHidden/>
          </w:rPr>
          <w:fldChar w:fldCharType="end"/>
        </w:r>
      </w:hyperlink>
    </w:p>
    <w:p w14:paraId="084B8E56"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sidR="000D6F67">
          <w:rPr>
            <w:noProof/>
            <w:webHidden/>
          </w:rPr>
          <w:fldChar w:fldCharType="begin"/>
        </w:r>
        <w:r w:rsidR="000D6F67">
          <w:rPr>
            <w:noProof/>
            <w:webHidden/>
          </w:rPr>
          <w:instrText xml:space="preserve"> PAGEREF _Toc281355171 \h </w:instrText>
        </w:r>
        <w:r w:rsidR="000D6F67">
          <w:rPr>
            <w:noProof/>
            <w:webHidden/>
          </w:rPr>
        </w:r>
        <w:r w:rsidR="000D6F67">
          <w:rPr>
            <w:noProof/>
            <w:webHidden/>
          </w:rPr>
          <w:fldChar w:fldCharType="separate"/>
        </w:r>
        <w:r w:rsidR="00AE33D1">
          <w:rPr>
            <w:noProof/>
            <w:webHidden/>
          </w:rPr>
          <w:t>110</w:t>
        </w:r>
        <w:r w:rsidR="000D6F67">
          <w:rPr>
            <w:noProof/>
            <w:webHidden/>
          </w:rPr>
          <w:fldChar w:fldCharType="end"/>
        </w:r>
      </w:hyperlink>
    </w:p>
    <w:p w14:paraId="55A020F4"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sidR="000D6F67">
          <w:rPr>
            <w:noProof/>
            <w:webHidden/>
          </w:rPr>
          <w:fldChar w:fldCharType="begin"/>
        </w:r>
        <w:r w:rsidR="000D6F67">
          <w:rPr>
            <w:noProof/>
            <w:webHidden/>
          </w:rPr>
          <w:instrText xml:space="preserve"> PAGEREF _Toc281355172 \h </w:instrText>
        </w:r>
        <w:r w:rsidR="000D6F67">
          <w:rPr>
            <w:noProof/>
            <w:webHidden/>
          </w:rPr>
        </w:r>
        <w:r w:rsidR="000D6F67">
          <w:rPr>
            <w:noProof/>
            <w:webHidden/>
          </w:rPr>
          <w:fldChar w:fldCharType="separate"/>
        </w:r>
        <w:r w:rsidR="00AE33D1">
          <w:rPr>
            <w:noProof/>
            <w:webHidden/>
          </w:rPr>
          <w:t>117</w:t>
        </w:r>
        <w:r w:rsidR="000D6F67">
          <w:rPr>
            <w:noProof/>
            <w:webHidden/>
          </w:rPr>
          <w:fldChar w:fldCharType="end"/>
        </w:r>
      </w:hyperlink>
    </w:p>
    <w:p w14:paraId="7B1D14D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sidR="000D6F67">
          <w:rPr>
            <w:noProof/>
            <w:webHidden/>
          </w:rPr>
          <w:fldChar w:fldCharType="begin"/>
        </w:r>
        <w:r w:rsidR="000D6F67">
          <w:rPr>
            <w:noProof/>
            <w:webHidden/>
          </w:rPr>
          <w:instrText xml:space="preserve"> PAGEREF _Toc281355173 \h </w:instrText>
        </w:r>
        <w:r w:rsidR="000D6F67">
          <w:rPr>
            <w:noProof/>
            <w:webHidden/>
          </w:rPr>
        </w:r>
        <w:r w:rsidR="000D6F67">
          <w:rPr>
            <w:noProof/>
            <w:webHidden/>
          </w:rPr>
          <w:fldChar w:fldCharType="separate"/>
        </w:r>
        <w:r w:rsidR="00AE33D1">
          <w:rPr>
            <w:noProof/>
            <w:webHidden/>
          </w:rPr>
          <w:t>117</w:t>
        </w:r>
        <w:r w:rsidR="000D6F67">
          <w:rPr>
            <w:noProof/>
            <w:webHidden/>
          </w:rPr>
          <w:fldChar w:fldCharType="end"/>
        </w:r>
      </w:hyperlink>
    </w:p>
    <w:p w14:paraId="25B4908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sidR="000D6F67">
          <w:rPr>
            <w:noProof/>
            <w:webHidden/>
          </w:rPr>
          <w:fldChar w:fldCharType="begin"/>
        </w:r>
        <w:r w:rsidR="000D6F67">
          <w:rPr>
            <w:noProof/>
            <w:webHidden/>
          </w:rPr>
          <w:instrText xml:space="preserve"> PAGEREF _Toc281355174 \h </w:instrText>
        </w:r>
        <w:r w:rsidR="000D6F67">
          <w:rPr>
            <w:noProof/>
            <w:webHidden/>
          </w:rPr>
        </w:r>
        <w:r w:rsidR="000D6F67">
          <w:rPr>
            <w:noProof/>
            <w:webHidden/>
          </w:rPr>
          <w:fldChar w:fldCharType="separate"/>
        </w:r>
        <w:r w:rsidR="00AE33D1">
          <w:rPr>
            <w:noProof/>
            <w:webHidden/>
          </w:rPr>
          <w:t>118</w:t>
        </w:r>
        <w:r w:rsidR="000D6F67">
          <w:rPr>
            <w:noProof/>
            <w:webHidden/>
          </w:rPr>
          <w:fldChar w:fldCharType="end"/>
        </w:r>
      </w:hyperlink>
    </w:p>
    <w:p w14:paraId="1B18AB5D"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sidR="000D6F67">
          <w:rPr>
            <w:noProof/>
            <w:webHidden/>
          </w:rPr>
          <w:fldChar w:fldCharType="begin"/>
        </w:r>
        <w:r w:rsidR="000D6F67">
          <w:rPr>
            <w:noProof/>
            <w:webHidden/>
          </w:rPr>
          <w:instrText xml:space="preserve"> PAGEREF _Toc281355175 \h </w:instrText>
        </w:r>
        <w:r w:rsidR="000D6F67">
          <w:rPr>
            <w:noProof/>
            <w:webHidden/>
          </w:rPr>
        </w:r>
        <w:r w:rsidR="000D6F67">
          <w:rPr>
            <w:noProof/>
            <w:webHidden/>
          </w:rPr>
          <w:fldChar w:fldCharType="separate"/>
        </w:r>
        <w:r w:rsidR="00AE33D1">
          <w:rPr>
            <w:noProof/>
            <w:webHidden/>
          </w:rPr>
          <w:t>119</w:t>
        </w:r>
        <w:r w:rsidR="000D6F67">
          <w:rPr>
            <w:noProof/>
            <w:webHidden/>
          </w:rPr>
          <w:fldChar w:fldCharType="end"/>
        </w:r>
      </w:hyperlink>
    </w:p>
    <w:p w14:paraId="1C72C3FD"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sidR="000D6F67">
          <w:rPr>
            <w:noProof/>
            <w:webHidden/>
          </w:rPr>
          <w:fldChar w:fldCharType="begin"/>
        </w:r>
        <w:r w:rsidR="000D6F67">
          <w:rPr>
            <w:noProof/>
            <w:webHidden/>
          </w:rPr>
          <w:instrText xml:space="preserve"> PAGEREF _Toc281355176 \h </w:instrText>
        </w:r>
        <w:r w:rsidR="000D6F67">
          <w:rPr>
            <w:noProof/>
            <w:webHidden/>
          </w:rPr>
        </w:r>
        <w:r w:rsidR="000D6F67">
          <w:rPr>
            <w:noProof/>
            <w:webHidden/>
          </w:rPr>
          <w:fldChar w:fldCharType="separate"/>
        </w:r>
        <w:r w:rsidR="00AE33D1">
          <w:rPr>
            <w:noProof/>
            <w:webHidden/>
          </w:rPr>
          <w:t>123</w:t>
        </w:r>
        <w:r w:rsidR="000D6F67">
          <w:rPr>
            <w:noProof/>
            <w:webHidden/>
          </w:rPr>
          <w:fldChar w:fldCharType="end"/>
        </w:r>
      </w:hyperlink>
    </w:p>
    <w:p w14:paraId="79D57309"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sidR="000D6F67">
          <w:rPr>
            <w:noProof/>
            <w:webHidden/>
          </w:rPr>
          <w:fldChar w:fldCharType="begin"/>
        </w:r>
        <w:r w:rsidR="000D6F67">
          <w:rPr>
            <w:noProof/>
            <w:webHidden/>
          </w:rPr>
          <w:instrText xml:space="preserve"> PAGEREF _Toc281355177 \h </w:instrText>
        </w:r>
        <w:r w:rsidR="000D6F67">
          <w:rPr>
            <w:noProof/>
            <w:webHidden/>
          </w:rPr>
        </w:r>
        <w:r w:rsidR="000D6F67">
          <w:rPr>
            <w:noProof/>
            <w:webHidden/>
          </w:rPr>
          <w:fldChar w:fldCharType="separate"/>
        </w:r>
        <w:r w:rsidR="00AE33D1">
          <w:rPr>
            <w:noProof/>
            <w:webHidden/>
          </w:rPr>
          <w:t>138</w:t>
        </w:r>
        <w:r w:rsidR="000D6F67">
          <w:rPr>
            <w:noProof/>
            <w:webHidden/>
          </w:rPr>
          <w:fldChar w:fldCharType="end"/>
        </w:r>
      </w:hyperlink>
    </w:p>
    <w:p w14:paraId="0CAB0DF8"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sidR="000D6F67">
          <w:rPr>
            <w:noProof/>
            <w:webHidden/>
          </w:rPr>
          <w:fldChar w:fldCharType="begin"/>
        </w:r>
        <w:r w:rsidR="000D6F67">
          <w:rPr>
            <w:noProof/>
            <w:webHidden/>
          </w:rPr>
          <w:instrText xml:space="preserve"> PAGEREF _Toc281355178 \h </w:instrText>
        </w:r>
        <w:r w:rsidR="000D6F67">
          <w:rPr>
            <w:noProof/>
            <w:webHidden/>
          </w:rPr>
        </w:r>
        <w:r w:rsidR="000D6F67">
          <w:rPr>
            <w:noProof/>
            <w:webHidden/>
          </w:rPr>
          <w:fldChar w:fldCharType="separate"/>
        </w:r>
        <w:r w:rsidR="00AE33D1">
          <w:rPr>
            <w:noProof/>
            <w:webHidden/>
          </w:rPr>
          <w:t>140</w:t>
        </w:r>
        <w:r w:rsidR="000D6F67">
          <w:rPr>
            <w:noProof/>
            <w:webHidden/>
          </w:rPr>
          <w:fldChar w:fldCharType="end"/>
        </w:r>
      </w:hyperlink>
    </w:p>
    <w:p w14:paraId="19439393" w14:textId="77777777" w:rsidR="000D6F67" w:rsidRDefault="00F41D31">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sidR="000D6F67">
          <w:rPr>
            <w:noProof/>
            <w:webHidden/>
          </w:rPr>
          <w:fldChar w:fldCharType="begin"/>
        </w:r>
        <w:r w:rsidR="000D6F67">
          <w:rPr>
            <w:noProof/>
            <w:webHidden/>
          </w:rPr>
          <w:instrText xml:space="preserve"> PAGEREF _Toc281355179 \h </w:instrText>
        </w:r>
        <w:r w:rsidR="000D6F67">
          <w:rPr>
            <w:noProof/>
            <w:webHidden/>
          </w:rPr>
        </w:r>
        <w:r w:rsidR="000D6F67">
          <w:rPr>
            <w:noProof/>
            <w:webHidden/>
          </w:rPr>
          <w:fldChar w:fldCharType="separate"/>
        </w:r>
        <w:r w:rsidR="00AE33D1">
          <w:rPr>
            <w:noProof/>
            <w:webHidden/>
          </w:rPr>
          <w:t>144</w:t>
        </w:r>
        <w:r w:rsidR="000D6F67">
          <w:rPr>
            <w:noProof/>
            <w:webHidden/>
          </w:rPr>
          <w:fldChar w:fldCharType="end"/>
        </w:r>
      </w:hyperlink>
    </w:p>
    <w:p w14:paraId="508135E2" w14:textId="77777777" w:rsidR="000D6F67" w:rsidRDefault="00F41D31">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sidR="000D6F67">
          <w:rPr>
            <w:webHidden/>
          </w:rPr>
          <w:fldChar w:fldCharType="begin"/>
        </w:r>
        <w:r w:rsidR="000D6F67">
          <w:rPr>
            <w:webHidden/>
          </w:rPr>
          <w:instrText xml:space="preserve"> PAGEREF _Toc281355180 \h </w:instrText>
        </w:r>
        <w:r w:rsidR="000D6F67">
          <w:rPr>
            <w:webHidden/>
          </w:rPr>
        </w:r>
        <w:r w:rsidR="000D6F67">
          <w:rPr>
            <w:webHidden/>
          </w:rPr>
          <w:fldChar w:fldCharType="separate"/>
        </w:r>
        <w:r w:rsidR="00AE33D1">
          <w:rPr>
            <w:webHidden/>
          </w:rPr>
          <w:t>146</w:t>
        </w:r>
        <w:r w:rsidR="000D6F67">
          <w:rPr>
            <w:webHidden/>
          </w:rPr>
          <w:fldChar w:fldCharType="end"/>
        </w:r>
      </w:hyperlink>
    </w:p>
    <w:p w14:paraId="07FD03E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sidR="000D6F67">
          <w:rPr>
            <w:noProof/>
            <w:webHidden/>
          </w:rPr>
          <w:fldChar w:fldCharType="begin"/>
        </w:r>
        <w:r w:rsidR="000D6F67">
          <w:rPr>
            <w:noProof/>
            <w:webHidden/>
          </w:rPr>
          <w:instrText xml:space="preserve"> PAGEREF _Toc281355181 \h </w:instrText>
        </w:r>
        <w:r w:rsidR="000D6F67">
          <w:rPr>
            <w:noProof/>
            <w:webHidden/>
          </w:rPr>
        </w:r>
        <w:r w:rsidR="000D6F67">
          <w:rPr>
            <w:noProof/>
            <w:webHidden/>
          </w:rPr>
          <w:fldChar w:fldCharType="separate"/>
        </w:r>
        <w:r w:rsidR="00AE33D1">
          <w:rPr>
            <w:noProof/>
            <w:webHidden/>
          </w:rPr>
          <w:t>146</w:t>
        </w:r>
        <w:r w:rsidR="000D6F67">
          <w:rPr>
            <w:noProof/>
            <w:webHidden/>
          </w:rPr>
          <w:fldChar w:fldCharType="end"/>
        </w:r>
      </w:hyperlink>
    </w:p>
    <w:p w14:paraId="108AB45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sidR="000D6F67">
          <w:rPr>
            <w:noProof/>
            <w:webHidden/>
          </w:rPr>
          <w:fldChar w:fldCharType="begin"/>
        </w:r>
        <w:r w:rsidR="000D6F67">
          <w:rPr>
            <w:noProof/>
            <w:webHidden/>
          </w:rPr>
          <w:instrText xml:space="preserve"> PAGEREF _Toc281355182 \h </w:instrText>
        </w:r>
        <w:r w:rsidR="000D6F67">
          <w:rPr>
            <w:noProof/>
            <w:webHidden/>
          </w:rPr>
        </w:r>
        <w:r w:rsidR="000D6F67">
          <w:rPr>
            <w:noProof/>
            <w:webHidden/>
          </w:rPr>
          <w:fldChar w:fldCharType="separate"/>
        </w:r>
        <w:r w:rsidR="00AE33D1">
          <w:rPr>
            <w:noProof/>
            <w:webHidden/>
          </w:rPr>
          <w:t>148</w:t>
        </w:r>
        <w:r w:rsidR="000D6F67">
          <w:rPr>
            <w:noProof/>
            <w:webHidden/>
          </w:rPr>
          <w:fldChar w:fldCharType="end"/>
        </w:r>
      </w:hyperlink>
    </w:p>
    <w:p w14:paraId="34355322"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sidR="000D6F67">
          <w:rPr>
            <w:noProof/>
            <w:webHidden/>
          </w:rPr>
          <w:fldChar w:fldCharType="begin"/>
        </w:r>
        <w:r w:rsidR="000D6F67">
          <w:rPr>
            <w:noProof/>
            <w:webHidden/>
          </w:rPr>
          <w:instrText xml:space="preserve"> PAGEREF _Toc281355183 \h </w:instrText>
        </w:r>
        <w:r w:rsidR="000D6F67">
          <w:rPr>
            <w:noProof/>
            <w:webHidden/>
          </w:rPr>
        </w:r>
        <w:r w:rsidR="000D6F67">
          <w:rPr>
            <w:noProof/>
            <w:webHidden/>
          </w:rPr>
          <w:fldChar w:fldCharType="separate"/>
        </w:r>
        <w:r w:rsidR="00AE33D1">
          <w:rPr>
            <w:noProof/>
            <w:webHidden/>
          </w:rPr>
          <w:t>150</w:t>
        </w:r>
        <w:r w:rsidR="000D6F67">
          <w:rPr>
            <w:noProof/>
            <w:webHidden/>
          </w:rPr>
          <w:fldChar w:fldCharType="end"/>
        </w:r>
      </w:hyperlink>
    </w:p>
    <w:p w14:paraId="7CC31DE8"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sidR="000D6F67">
          <w:rPr>
            <w:noProof/>
            <w:webHidden/>
          </w:rPr>
          <w:fldChar w:fldCharType="begin"/>
        </w:r>
        <w:r w:rsidR="000D6F67">
          <w:rPr>
            <w:noProof/>
            <w:webHidden/>
          </w:rPr>
          <w:instrText xml:space="preserve"> PAGEREF _Toc281355184 \h </w:instrText>
        </w:r>
        <w:r w:rsidR="000D6F67">
          <w:rPr>
            <w:noProof/>
            <w:webHidden/>
          </w:rPr>
        </w:r>
        <w:r w:rsidR="000D6F67">
          <w:rPr>
            <w:noProof/>
            <w:webHidden/>
          </w:rPr>
          <w:fldChar w:fldCharType="separate"/>
        </w:r>
        <w:r w:rsidR="00AE33D1">
          <w:rPr>
            <w:noProof/>
            <w:webHidden/>
          </w:rPr>
          <w:t>151</w:t>
        </w:r>
        <w:r w:rsidR="000D6F67">
          <w:rPr>
            <w:noProof/>
            <w:webHidden/>
          </w:rPr>
          <w:fldChar w:fldCharType="end"/>
        </w:r>
      </w:hyperlink>
    </w:p>
    <w:p w14:paraId="645F5653"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sidR="000D6F67">
          <w:rPr>
            <w:noProof/>
            <w:webHidden/>
          </w:rPr>
          <w:fldChar w:fldCharType="begin"/>
        </w:r>
        <w:r w:rsidR="000D6F67">
          <w:rPr>
            <w:noProof/>
            <w:webHidden/>
          </w:rPr>
          <w:instrText xml:space="preserve"> PAGEREF _Toc281355185 \h </w:instrText>
        </w:r>
        <w:r w:rsidR="000D6F67">
          <w:rPr>
            <w:noProof/>
            <w:webHidden/>
          </w:rPr>
        </w:r>
        <w:r w:rsidR="000D6F67">
          <w:rPr>
            <w:noProof/>
            <w:webHidden/>
          </w:rPr>
          <w:fldChar w:fldCharType="separate"/>
        </w:r>
        <w:r w:rsidR="00AE33D1">
          <w:rPr>
            <w:noProof/>
            <w:webHidden/>
          </w:rPr>
          <w:t>153</w:t>
        </w:r>
        <w:r w:rsidR="000D6F67">
          <w:rPr>
            <w:noProof/>
            <w:webHidden/>
          </w:rPr>
          <w:fldChar w:fldCharType="end"/>
        </w:r>
      </w:hyperlink>
    </w:p>
    <w:p w14:paraId="387F9089" w14:textId="77777777" w:rsidR="000D6F67" w:rsidRDefault="00F41D31">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sidR="000D6F67">
          <w:rPr>
            <w:webHidden/>
          </w:rPr>
          <w:fldChar w:fldCharType="begin"/>
        </w:r>
        <w:r w:rsidR="000D6F67">
          <w:rPr>
            <w:webHidden/>
          </w:rPr>
          <w:instrText xml:space="preserve"> PAGEREF _Toc281355186 \h </w:instrText>
        </w:r>
        <w:r w:rsidR="000D6F67">
          <w:rPr>
            <w:webHidden/>
          </w:rPr>
        </w:r>
        <w:r w:rsidR="000D6F67">
          <w:rPr>
            <w:webHidden/>
          </w:rPr>
          <w:fldChar w:fldCharType="separate"/>
        </w:r>
        <w:r w:rsidR="00AE33D1">
          <w:rPr>
            <w:webHidden/>
          </w:rPr>
          <w:t>155</w:t>
        </w:r>
        <w:r w:rsidR="000D6F67">
          <w:rPr>
            <w:webHidden/>
          </w:rPr>
          <w:fldChar w:fldCharType="end"/>
        </w:r>
      </w:hyperlink>
    </w:p>
    <w:p w14:paraId="10D89E35" w14:textId="77777777" w:rsidR="000D6F67" w:rsidRDefault="00F41D31">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sidR="000D6F67">
          <w:rPr>
            <w:webHidden/>
          </w:rPr>
          <w:fldChar w:fldCharType="begin"/>
        </w:r>
        <w:r w:rsidR="000D6F67">
          <w:rPr>
            <w:webHidden/>
          </w:rPr>
          <w:instrText xml:space="preserve"> PAGEREF _Toc281355187 \h </w:instrText>
        </w:r>
        <w:r w:rsidR="000D6F67">
          <w:rPr>
            <w:webHidden/>
          </w:rPr>
        </w:r>
        <w:r w:rsidR="000D6F67">
          <w:rPr>
            <w:webHidden/>
          </w:rPr>
          <w:fldChar w:fldCharType="separate"/>
        </w:r>
        <w:r w:rsidR="00AE33D1">
          <w:rPr>
            <w:webHidden/>
          </w:rPr>
          <w:t>157</w:t>
        </w:r>
        <w:r w:rsidR="000D6F67">
          <w:rPr>
            <w:webHidden/>
          </w:rPr>
          <w:fldChar w:fldCharType="end"/>
        </w:r>
      </w:hyperlink>
    </w:p>
    <w:p w14:paraId="613A00D6"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sidR="000D6F67">
          <w:rPr>
            <w:noProof/>
            <w:webHidden/>
          </w:rPr>
          <w:fldChar w:fldCharType="begin"/>
        </w:r>
        <w:r w:rsidR="000D6F67">
          <w:rPr>
            <w:noProof/>
            <w:webHidden/>
          </w:rPr>
          <w:instrText xml:space="preserve"> PAGEREF _Toc281355188 \h </w:instrText>
        </w:r>
        <w:r w:rsidR="000D6F67">
          <w:rPr>
            <w:noProof/>
            <w:webHidden/>
          </w:rPr>
        </w:r>
        <w:r w:rsidR="000D6F67">
          <w:rPr>
            <w:noProof/>
            <w:webHidden/>
          </w:rPr>
          <w:fldChar w:fldCharType="separate"/>
        </w:r>
        <w:r w:rsidR="00AE33D1">
          <w:rPr>
            <w:noProof/>
            <w:webHidden/>
          </w:rPr>
          <w:t>157</w:t>
        </w:r>
        <w:r w:rsidR="000D6F67">
          <w:rPr>
            <w:noProof/>
            <w:webHidden/>
          </w:rPr>
          <w:fldChar w:fldCharType="end"/>
        </w:r>
      </w:hyperlink>
    </w:p>
    <w:p w14:paraId="093F0AAE"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sidR="000D6F67">
          <w:rPr>
            <w:noProof/>
            <w:webHidden/>
          </w:rPr>
          <w:fldChar w:fldCharType="begin"/>
        </w:r>
        <w:r w:rsidR="000D6F67">
          <w:rPr>
            <w:noProof/>
            <w:webHidden/>
          </w:rPr>
          <w:instrText xml:space="preserve"> PAGEREF _Toc281355189 \h </w:instrText>
        </w:r>
        <w:r w:rsidR="000D6F67">
          <w:rPr>
            <w:noProof/>
            <w:webHidden/>
          </w:rPr>
        </w:r>
        <w:r w:rsidR="000D6F67">
          <w:rPr>
            <w:noProof/>
            <w:webHidden/>
          </w:rPr>
          <w:fldChar w:fldCharType="separate"/>
        </w:r>
        <w:r w:rsidR="00AE33D1">
          <w:rPr>
            <w:noProof/>
            <w:webHidden/>
          </w:rPr>
          <w:t>166</w:t>
        </w:r>
        <w:r w:rsidR="000D6F67">
          <w:rPr>
            <w:noProof/>
            <w:webHidden/>
          </w:rPr>
          <w:fldChar w:fldCharType="end"/>
        </w:r>
      </w:hyperlink>
    </w:p>
    <w:p w14:paraId="52896F21"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sidR="000D6F67">
          <w:rPr>
            <w:noProof/>
            <w:webHidden/>
          </w:rPr>
          <w:fldChar w:fldCharType="begin"/>
        </w:r>
        <w:r w:rsidR="000D6F67">
          <w:rPr>
            <w:noProof/>
            <w:webHidden/>
          </w:rPr>
          <w:instrText xml:space="preserve"> PAGEREF _Toc281355190 \h </w:instrText>
        </w:r>
        <w:r w:rsidR="000D6F67">
          <w:rPr>
            <w:noProof/>
            <w:webHidden/>
          </w:rPr>
        </w:r>
        <w:r w:rsidR="000D6F67">
          <w:rPr>
            <w:noProof/>
            <w:webHidden/>
          </w:rPr>
          <w:fldChar w:fldCharType="separate"/>
        </w:r>
        <w:r w:rsidR="00AE33D1">
          <w:rPr>
            <w:noProof/>
            <w:webHidden/>
          </w:rPr>
          <w:t>176</w:t>
        </w:r>
        <w:r w:rsidR="000D6F67">
          <w:rPr>
            <w:noProof/>
            <w:webHidden/>
          </w:rPr>
          <w:fldChar w:fldCharType="end"/>
        </w:r>
      </w:hyperlink>
    </w:p>
    <w:p w14:paraId="7D792E7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sidR="000D6F67">
          <w:rPr>
            <w:noProof/>
            <w:webHidden/>
          </w:rPr>
          <w:fldChar w:fldCharType="begin"/>
        </w:r>
        <w:r w:rsidR="000D6F67">
          <w:rPr>
            <w:noProof/>
            <w:webHidden/>
          </w:rPr>
          <w:instrText xml:space="preserve"> PAGEREF _Toc281355191 \h </w:instrText>
        </w:r>
        <w:r w:rsidR="000D6F67">
          <w:rPr>
            <w:noProof/>
            <w:webHidden/>
          </w:rPr>
        </w:r>
        <w:r w:rsidR="000D6F67">
          <w:rPr>
            <w:noProof/>
            <w:webHidden/>
          </w:rPr>
          <w:fldChar w:fldCharType="separate"/>
        </w:r>
        <w:r w:rsidR="00AE33D1">
          <w:rPr>
            <w:noProof/>
            <w:webHidden/>
          </w:rPr>
          <w:t>186</w:t>
        </w:r>
        <w:r w:rsidR="000D6F67">
          <w:rPr>
            <w:noProof/>
            <w:webHidden/>
          </w:rPr>
          <w:fldChar w:fldCharType="end"/>
        </w:r>
      </w:hyperlink>
    </w:p>
    <w:p w14:paraId="2CF941A9"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sidR="000D6F67">
          <w:rPr>
            <w:noProof/>
            <w:webHidden/>
          </w:rPr>
          <w:fldChar w:fldCharType="begin"/>
        </w:r>
        <w:r w:rsidR="000D6F67">
          <w:rPr>
            <w:noProof/>
            <w:webHidden/>
          </w:rPr>
          <w:instrText xml:space="preserve"> PAGEREF _Toc281355192 \h </w:instrText>
        </w:r>
        <w:r w:rsidR="000D6F67">
          <w:rPr>
            <w:noProof/>
            <w:webHidden/>
          </w:rPr>
        </w:r>
        <w:r w:rsidR="000D6F67">
          <w:rPr>
            <w:noProof/>
            <w:webHidden/>
          </w:rPr>
          <w:fldChar w:fldCharType="separate"/>
        </w:r>
        <w:r w:rsidR="00AE33D1">
          <w:rPr>
            <w:noProof/>
            <w:webHidden/>
          </w:rPr>
          <w:t>189</w:t>
        </w:r>
        <w:r w:rsidR="000D6F67">
          <w:rPr>
            <w:noProof/>
            <w:webHidden/>
          </w:rPr>
          <w:fldChar w:fldCharType="end"/>
        </w:r>
      </w:hyperlink>
    </w:p>
    <w:p w14:paraId="7158B88C" w14:textId="77777777" w:rsidR="000D6F67" w:rsidRDefault="00F41D31">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sidR="000D6F67">
          <w:rPr>
            <w:noProof/>
            <w:webHidden/>
          </w:rPr>
          <w:fldChar w:fldCharType="begin"/>
        </w:r>
        <w:r w:rsidR="000D6F67">
          <w:rPr>
            <w:noProof/>
            <w:webHidden/>
          </w:rPr>
          <w:instrText xml:space="preserve"> PAGEREF _Toc281355193 \h </w:instrText>
        </w:r>
        <w:r w:rsidR="000D6F67">
          <w:rPr>
            <w:noProof/>
            <w:webHidden/>
          </w:rPr>
        </w:r>
        <w:r w:rsidR="000D6F67">
          <w:rPr>
            <w:noProof/>
            <w:webHidden/>
          </w:rPr>
          <w:fldChar w:fldCharType="separate"/>
        </w:r>
        <w:r w:rsidR="00AE33D1">
          <w:rPr>
            <w:noProof/>
            <w:webHidden/>
          </w:rPr>
          <w:t>194</w:t>
        </w:r>
        <w:r w:rsidR="000D6F67">
          <w:rPr>
            <w:noProof/>
            <w:webHidden/>
          </w:rPr>
          <w:fldChar w:fldCharType="end"/>
        </w:r>
      </w:hyperlink>
    </w:p>
    <w:p w14:paraId="73ACCFFD" w14:textId="77777777" w:rsidR="000D6F67" w:rsidRDefault="00F41D31">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sidR="000D6F67">
          <w:rPr>
            <w:webHidden/>
          </w:rPr>
          <w:fldChar w:fldCharType="begin"/>
        </w:r>
        <w:r w:rsidR="000D6F67">
          <w:rPr>
            <w:webHidden/>
          </w:rPr>
          <w:instrText xml:space="preserve"> PAGEREF _Toc281355194 \h </w:instrText>
        </w:r>
        <w:r w:rsidR="000D6F67">
          <w:rPr>
            <w:webHidden/>
          </w:rPr>
        </w:r>
        <w:r w:rsidR="000D6F67">
          <w:rPr>
            <w:webHidden/>
          </w:rPr>
          <w:fldChar w:fldCharType="separate"/>
        </w:r>
        <w:r w:rsidR="00AE33D1">
          <w:rPr>
            <w:webHidden/>
          </w:rPr>
          <w:t>202</w:t>
        </w:r>
        <w:r w:rsidR="000D6F67">
          <w:rPr>
            <w:webHidden/>
          </w:rPr>
          <w:fldChar w:fldCharType="end"/>
        </w:r>
      </w:hyperlink>
    </w:p>
    <w:p w14:paraId="47B403F0" w14:textId="77777777" w:rsidR="000D6F67" w:rsidRDefault="00F41D31">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sidR="000D6F67">
          <w:rPr>
            <w:webHidden/>
          </w:rPr>
          <w:fldChar w:fldCharType="begin"/>
        </w:r>
        <w:r w:rsidR="000D6F67">
          <w:rPr>
            <w:webHidden/>
          </w:rPr>
          <w:instrText xml:space="preserve"> PAGEREF _Toc281355195 \h </w:instrText>
        </w:r>
        <w:r w:rsidR="000D6F67">
          <w:rPr>
            <w:webHidden/>
          </w:rPr>
        </w:r>
        <w:r w:rsidR="000D6F67">
          <w:rPr>
            <w:webHidden/>
          </w:rPr>
          <w:fldChar w:fldCharType="separate"/>
        </w:r>
        <w:r w:rsidR="00AE33D1">
          <w:rPr>
            <w:webHidden/>
          </w:rPr>
          <w:t>203</w:t>
        </w:r>
        <w:r w:rsidR="000D6F67">
          <w:rPr>
            <w:webHidden/>
          </w:rPr>
          <w:fldChar w:fldCharType="end"/>
        </w:r>
      </w:hyperlink>
    </w:p>
    <w:p w14:paraId="6007DEBC" w14:textId="77777777" w:rsidR="00B71CC1" w:rsidRDefault="007D58B6" w:rsidP="00A40949">
      <w:pPr>
        <w:pStyle w:val="Ttulo"/>
        <w:rPr>
          <w:lang w:val="es-ES"/>
        </w:rPr>
      </w:pPr>
      <w:r>
        <w:rPr>
          <w:lang w:val="es-ES"/>
        </w:rPr>
        <w:fldChar w:fldCharType="end"/>
      </w:r>
    </w:p>
    <w:p w14:paraId="28F8B641" w14:textId="77777777" w:rsidR="00B71CC1" w:rsidRDefault="00B71CC1" w:rsidP="00B71CC1">
      <w:pPr>
        <w:pStyle w:val="Encabezado"/>
        <w:rPr>
          <w:rFonts w:eastAsia="Times New Roman" w:cs="Times New Roman"/>
          <w:color w:val="548DD4"/>
          <w:kern w:val="1"/>
          <w:sz w:val="28"/>
          <w:szCs w:val="32"/>
          <w:lang w:val="es-ES"/>
        </w:rPr>
      </w:pPr>
      <w:r>
        <w:rPr>
          <w:lang w:val="es-ES"/>
        </w:rPr>
        <w:br w:type="page"/>
      </w:r>
    </w:p>
    <w:p w14:paraId="68749AED" w14:textId="77777777" w:rsidR="004C231D" w:rsidRPr="004C231D" w:rsidRDefault="004C231D" w:rsidP="00A40949">
      <w:pPr>
        <w:pStyle w:val="Ttulo"/>
      </w:pPr>
      <w:r>
        <w:lastRenderedPageBreak/>
        <w:t>Tabla de Ilustraciones</w:t>
      </w:r>
    </w:p>
    <w:p w14:paraId="5C686298" w14:textId="77777777" w:rsidR="000D6F67" w:rsidRDefault="007D58B6">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0D6F67">
        <w:rPr>
          <w:noProof/>
        </w:rPr>
        <w:t>Ilustración 1 - Componentes que intervienen en acceso multimedia web</w:t>
      </w:r>
      <w:r w:rsidR="000D6F67">
        <w:rPr>
          <w:noProof/>
        </w:rPr>
        <w:tab/>
      </w:r>
      <w:r w:rsidR="000D6F67">
        <w:rPr>
          <w:noProof/>
        </w:rPr>
        <w:fldChar w:fldCharType="begin"/>
      </w:r>
      <w:r w:rsidR="000D6F67">
        <w:rPr>
          <w:noProof/>
        </w:rPr>
        <w:instrText xml:space="preserve"> PAGEREF _Toc281354847 \h </w:instrText>
      </w:r>
      <w:r w:rsidR="000D6F67">
        <w:rPr>
          <w:noProof/>
        </w:rPr>
      </w:r>
      <w:r w:rsidR="000D6F67">
        <w:rPr>
          <w:noProof/>
        </w:rPr>
        <w:fldChar w:fldCharType="separate"/>
      </w:r>
      <w:r w:rsidR="00AE33D1">
        <w:rPr>
          <w:noProof/>
        </w:rPr>
        <w:t>15</w:t>
      </w:r>
      <w:r w:rsidR="000D6F67">
        <w:rPr>
          <w:noProof/>
        </w:rPr>
        <w:fldChar w:fldCharType="end"/>
      </w:r>
    </w:p>
    <w:p w14:paraId="2B9B3BA9"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_Toc281354848 \h </w:instrText>
      </w:r>
      <w:r>
        <w:rPr>
          <w:noProof/>
        </w:rPr>
      </w:r>
      <w:r>
        <w:rPr>
          <w:noProof/>
        </w:rPr>
        <w:fldChar w:fldCharType="separate"/>
      </w:r>
      <w:r w:rsidR="00AE33D1">
        <w:rPr>
          <w:noProof/>
        </w:rPr>
        <w:t>25</w:t>
      </w:r>
      <w:r>
        <w:rPr>
          <w:noProof/>
        </w:rPr>
        <w:fldChar w:fldCharType="end"/>
      </w:r>
    </w:p>
    <w:p w14:paraId="7D4C7F1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_Toc281354849 \h </w:instrText>
      </w:r>
      <w:r>
        <w:rPr>
          <w:noProof/>
        </w:rPr>
      </w:r>
      <w:r>
        <w:rPr>
          <w:noProof/>
        </w:rPr>
        <w:fldChar w:fldCharType="separate"/>
      </w:r>
      <w:r w:rsidR="00AE33D1">
        <w:rPr>
          <w:noProof/>
        </w:rPr>
        <w:t>28</w:t>
      </w:r>
      <w:r>
        <w:rPr>
          <w:noProof/>
        </w:rPr>
        <w:fldChar w:fldCharType="end"/>
      </w:r>
    </w:p>
    <w:p w14:paraId="7AB44DC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_Toc281354850 \h </w:instrText>
      </w:r>
      <w:r>
        <w:rPr>
          <w:noProof/>
        </w:rPr>
      </w:r>
      <w:r>
        <w:rPr>
          <w:noProof/>
        </w:rPr>
        <w:fldChar w:fldCharType="separate"/>
      </w:r>
      <w:r w:rsidR="00AE33D1">
        <w:rPr>
          <w:noProof/>
        </w:rPr>
        <w:t>30</w:t>
      </w:r>
      <w:r>
        <w:rPr>
          <w:noProof/>
        </w:rPr>
        <w:fldChar w:fldCharType="end"/>
      </w:r>
    </w:p>
    <w:p w14:paraId="72189C9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_Toc281354851 \h </w:instrText>
      </w:r>
      <w:r>
        <w:rPr>
          <w:noProof/>
        </w:rPr>
      </w:r>
      <w:r>
        <w:rPr>
          <w:noProof/>
        </w:rPr>
        <w:fldChar w:fldCharType="separate"/>
      </w:r>
      <w:r w:rsidR="00AE33D1">
        <w:rPr>
          <w:noProof/>
        </w:rPr>
        <w:t>32</w:t>
      </w:r>
      <w:r>
        <w:rPr>
          <w:noProof/>
        </w:rPr>
        <w:fldChar w:fldCharType="end"/>
      </w:r>
    </w:p>
    <w:p w14:paraId="353C29D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_Toc281354852 \h </w:instrText>
      </w:r>
      <w:r>
        <w:rPr>
          <w:noProof/>
        </w:rPr>
      </w:r>
      <w:r>
        <w:rPr>
          <w:noProof/>
        </w:rPr>
        <w:fldChar w:fldCharType="separate"/>
      </w:r>
      <w:r w:rsidR="00AE33D1">
        <w:rPr>
          <w:noProof/>
        </w:rPr>
        <w:t>37</w:t>
      </w:r>
      <w:r>
        <w:rPr>
          <w:noProof/>
        </w:rPr>
        <w:fldChar w:fldCharType="end"/>
      </w:r>
    </w:p>
    <w:p w14:paraId="601E06FA"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_Toc281354853 \h </w:instrText>
      </w:r>
      <w:r>
        <w:rPr>
          <w:noProof/>
        </w:rPr>
      </w:r>
      <w:r>
        <w:rPr>
          <w:noProof/>
        </w:rPr>
        <w:fldChar w:fldCharType="separate"/>
      </w:r>
      <w:r w:rsidR="00AE33D1">
        <w:rPr>
          <w:noProof/>
        </w:rPr>
        <w:t>44</w:t>
      </w:r>
      <w:r>
        <w:rPr>
          <w:noProof/>
        </w:rPr>
        <w:fldChar w:fldCharType="end"/>
      </w:r>
    </w:p>
    <w:p w14:paraId="7AFE97E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_Toc281354854 \h </w:instrText>
      </w:r>
      <w:r>
        <w:rPr>
          <w:noProof/>
        </w:rPr>
      </w:r>
      <w:r>
        <w:rPr>
          <w:noProof/>
        </w:rPr>
        <w:fldChar w:fldCharType="separate"/>
      </w:r>
      <w:r w:rsidR="00AE33D1">
        <w:rPr>
          <w:noProof/>
        </w:rPr>
        <w:t>45</w:t>
      </w:r>
      <w:r>
        <w:rPr>
          <w:noProof/>
        </w:rPr>
        <w:fldChar w:fldCharType="end"/>
      </w:r>
    </w:p>
    <w:p w14:paraId="14169F7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_Toc281354855 \h </w:instrText>
      </w:r>
      <w:r>
        <w:rPr>
          <w:noProof/>
        </w:rPr>
      </w:r>
      <w:r>
        <w:rPr>
          <w:noProof/>
        </w:rPr>
        <w:fldChar w:fldCharType="separate"/>
      </w:r>
      <w:r w:rsidR="00AE33D1">
        <w:rPr>
          <w:noProof/>
        </w:rPr>
        <w:t>46</w:t>
      </w:r>
      <w:r>
        <w:rPr>
          <w:noProof/>
        </w:rPr>
        <w:fldChar w:fldCharType="end"/>
      </w:r>
    </w:p>
    <w:p w14:paraId="42F129C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_Toc281354856 \h </w:instrText>
      </w:r>
      <w:r>
        <w:rPr>
          <w:noProof/>
        </w:rPr>
      </w:r>
      <w:r>
        <w:rPr>
          <w:noProof/>
        </w:rPr>
        <w:fldChar w:fldCharType="separate"/>
      </w:r>
      <w:r w:rsidR="00AE33D1">
        <w:rPr>
          <w:noProof/>
        </w:rPr>
        <w:t>47</w:t>
      </w:r>
      <w:r>
        <w:rPr>
          <w:noProof/>
        </w:rPr>
        <w:fldChar w:fldCharType="end"/>
      </w:r>
    </w:p>
    <w:p w14:paraId="38DD311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_Toc281354857 \h </w:instrText>
      </w:r>
      <w:r>
        <w:rPr>
          <w:noProof/>
        </w:rPr>
      </w:r>
      <w:r>
        <w:rPr>
          <w:noProof/>
        </w:rPr>
        <w:fldChar w:fldCharType="separate"/>
      </w:r>
      <w:r w:rsidR="00AE33D1">
        <w:rPr>
          <w:noProof/>
        </w:rPr>
        <w:t>49</w:t>
      </w:r>
      <w:r>
        <w:rPr>
          <w:noProof/>
        </w:rPr>
        <w:fldChar w:fldCharType="end"/>
      </w:r>
    </w:p>
    <w:p w14:paraId="18B1A2EA"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_Toc281354858 \h </w:instrText>
      </w:r>
      <w:r>
        <w:rPr>
          <w:noProof/>
        </w:rPr>
      </w:r>
      <w:r>
        <w:rPr>
          <w:noProof/>
        </w:rPr>
        <w:fldChar w:fldCharType="separate"/>
      </w:r>
      <w:r w:rsidR="00AE33D1">
        <w:rPr>
          <w:noProof/>
        </w:rPr>
        <w:t>53</w:t>
      </w:r>
      <w:r>
        <w:rPr>
          <w:noProof/>
        </w:rPr>
        <w:fldChar w:fldCharType="end"/>
      </w:r>
    </w:p>
    <w:p w14:paraId="71C3B72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_Toc281354859 \h </w:instrText>
      </w:r>
      <w:r>
        <w:rPr>
          <w:noProof/>
        </w:rPr>
      </w:r>
      <w:r>
        <w:rPr>
          <w:noProof/>
        </w:rPr>
        <w:fldChar w:fldCharType="separate"/>
      </w:r>
      <w:r w:rsidR="00AE33D1">
        <w:rPr>
          <w:noProof/>
        </w:rPr>
        <w:t>55</w:t>
      </w:r>
      <w:r>
        <w:rPr>
          <w:noProof/>
        </w:rPr>
        <w:fldChar w:fldCharType="end"/>
      </w:r>
    </w:p>
    <w:p w14:paraId="7C55822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_Toc281354860 \h </w:instrText>
      </w:r>
      <w:r>
        <w:rPr>
          <w:noProof/>
        </w:rPr>
      </w:r>
      <w:r>
        <w:rPr>
          <w:noProof/>
        </w:rPr>
        <w:fldChar w:fldCharType="separate"/>
      </w:r>
      <w:r w:rsidR="00AE33D1">
        <w:rPr>
          <w:noProof/>
        </w:rPr>
        <w:t>67</w:t>
      </w:r>
      <w:r>
        <w:rPr>
          <w:noProof/>
        </w:rPr>
        <w:fldChar w:fldCharType="end"/>
      </w:r>
    </w:p>
    <w:p w14:paraId="776F9E5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_Toc281354861 \h </w:instrText>
      </w:r>
      <w:r>
        <w:rPr>
          <w:noProof/>
        </w:rPr>
      </w:r>
      <w:r>
        <w:rPr>
          <w:noProof/>
        </w:rPr>
        <w:fldChar w:fldCharType="separate"/>
      </w:r>
      <w:r w:rsidR="00AE33D1">
        <w:rPr>
          <w:noProof/>
        </w:rPr>
        <w:t>68</w:t>
      </w:r>
      <w:r>
        <w:rPr>
          <w:noProof/>
        </w:rPr>
        <w:fldChar w:fldCharType="end"/>
      </w:r>
    </w:p>
    <w:p w14:paraId="101A26A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_Toc281354862 \h </w:instrText>
      </w:r>
      <w:r>
        <w:rPr>
          <w:noProof/>
        </w:rPr>
      </w:r>
      <w:r>
        <w:rPr>
          <w:noProof/>
        </w:rPr>
        <w:fldChar w:fldCharType="separate"/>
      </w:r>
      <w:r w:rsidR="00AE33D1">
        <w:rPr>
          <w:noProof/>
        </w:rPr>
        <w:t>70</w:t>
      </w:r>
      <w:r>
        <w:rPr>
          <w:noProof/>
        </w:rPr>
        <w:fldChar w:fldCharType="end"/>
      </w:r>
    </w:p>
    <w:p w14:paraId="564AA82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_Toc281354863 \h </w:instrText>
      </w:r>
      <w:r>
        <w:rPr>
          <w:noProof/>
        </w:rPr>
      </w:r>
      <w:r>
        <w:rPr>
          <w:noProof/>
        </w:rPr>
        <w:fldChar w:fldCharType="separate"/>
      </w:r>
      <w:r w:rsidR="00AE33D1">
        <w:rPr>
          <w:noProof/>
        </w:rPr>
        <w:t>71</w:t>
      </w:r>
      <w:r>
        <w:rPr>
          <w:noProof/>
        </w:rPr>
        <w:fldChar w:fldCharType="end"/>
      </w:r>
    </w:p>
    <w:p w14:paraId="092253F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_Toc281354864 \h </w:instrText>
      </w:r>
      <w:r>
        <w:rPr>
          <w:noProof/>
        </w:rPr>
      </w:r>
      <w:r>
        <w:rPr>
          <w:noProof/>
        </w:rPr>
        <w:fldChar w:fldCharType="separate"/>
      </w:r>
      <w:r w:rsidR="00AE33D1">
        <w:rPr>
          <w:noProof/>
        </w:rPr>
        <w:t>73</w:t>
      </w:r>
      <w:r>
        <w:rPr>
          <w:noProof/>
        </w:rPr>
        <w:fldChar w:fldCharType="end"/>
      </w:r>
    </w:p>
    <w:p w14:paraId="04FCC6A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_Toc281354865 \h </w:instrText>
      </w:r>
      <w:r>
        <w:rPr>
          <w:noProof/>
        </w:rPr>
      </w:r>
      <w:r>
        <w:rPr>
          <w:noProof/>
        </w:rPr>
        <w:fldChar w:fldCharType="separate"/>
      </w:r>
      <w:r w:rsidR="00AE33D1">
        <w:rPr>
          <w:noProof/>
        </w:rPr>
        <w:t>74</w:t>
      </w:r>
      <w:r>
        <w:rPr>
          <w:noProof/>
        </w:rPr>
        <w:fldChar w:fldCharType="end"/>
      </w:r>
    </w:p>
    <w:p w14:paraId="705D17C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_Toc281354866 \h </w:instrText>
      </w:r>
      <w:r>
        <w:rPr>
          <w:noProof/>
        </w:rPr>
      </w:r>
      <w:r>
        <w:rPr>
          <w:noProof/>
        </w:rPr>
        <w:fldChar w:fldCharType="separate"/>
      </w:r>
      <w:r w:rsidR="00AE33D1">
        <w:rPr>
          <w:noProof/>
        </w:rPr>
        <w:t>76</w:t>
      </w:r>
      <w:r>
        <w:rPr>
          <w:noProof/>
        </w:rPr>
        <w:fldChar w:fldCharType="end"/>
      </w:r>
    </w:p>
    <w:p w14:paraId="3E653E5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_Toc281354867 \h </w:instrText>
      </w:r>
      <w:r>
        <w:rPr>
          <w:noProof/>
        </w:rPr>
      </w:r>
      <w:r>
        <w:rPr>
          <w:noProof/>
        </w:rPr>
        <w:fldChar w:fldCharType="separate"/>
      </w:r>
      <w:r w:rsidR="00AE33D1">
        <w:rPr>
          <w:noProof/>
        </w:rPr>
        <w:t>77</w:t>
      </w:r>
      <w:r>
        <w:rPr>
          <w:noProof/>
        </w:rPr>
        <w:fldChar w:fldCharType="end"/>
      </w:r>
    </w:p>
    <w:p w14:paraId="4D14CFB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_Toc281354868 \h </w:instrText>
      </w:r>
      <w:r>
        <w:rPr>
          <w:noProof/>
        </w:rPr>
      </w:r>
      <w:r>
        <w:rPr>
          <w:noProof/>
        </w:rPr>
        <w:fldChar w:fldCharType="separate"/>
      </w:r>
      <w:r w:rsidR="00AE33D1">
        <w:rPr>
          <w:noProof/>
        </w:rPr>
        <w:t>78</w:t>
      </w:r>
      <w:r>
        <w:rPr>
          <w:noProof/>
        </w:rPr>
        <w:fldChar w:fldCharType="end"/>
      </w:r>
    </w:p>
    <w:p w14:paraId="3270957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_Toc281354869 \h </w:instrText>
      </w:r>
      <w:r>
        <w:rPr>
          <w:noProof/>
        </w:rPr>
      </w:r>
      <w:r>
        <w:rPr>
          <w:noProof/>
        </w:rPr>
        <w:fldChar w:fldCharType="separate"/>
      </w:r>
      <w:r w:rsidR="00AE33D1">
        <w:rPr>
          <w:noProof/>
        </w:rPr>
        <w:t>79</w:t>
      </w:r>
      <w:r>
        <w:rPr>
          <w:noProof/>
        </w:rPr>
        <w:fldChar w:fldCharType="end"/>
      </w:r>
    </w:p>
    <w:p w14:paraId="2422B9B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_Toc281354870 \h </w:instrText>
      </w:r>
      <w:r>
        <w:rPr>
          <w:noProof/>
        </w:rPr>
      </w:r>
      <w:r>
        <w:rPr>
          <w:noProof/>
        </w:rPr>
        <w:fldChar w:fldCharType="separate"/>
      </w:r>
      <w:r w:rsidR="00AE33D1">
        <w:rPr>
          <w:noProof/>
        </w:rPr>
        <w:t>81</w:t>
      </w:r>
      <w:r>
        <w:rPr>
          <w:noProof/>
        </w:rPr>
        <w:fldChar w:fldCharType="end"/>
      </w:r>
    </w:p>
    <w:p w14:paraId="633C7AC0"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_Toc281354871 \h </w:instrText>
      </w:r>
      <w:r>
        <w:rPr>
          <w:noProof/>
        </w:rPr>
      </w:r>
      <w:r>
        <w:rPr>
          <w:noProof/>
        </w:rPr>
        <w:fldChar w:fldCharType="separate"/>
      </w:r>
      <w:r w:rsidR="00AE33D1">
        <w:rPr>
          <w:noProof/>
        </w:rPr>
        <w:t>87</w:t>
      </w:r>
      <w:r>
        <w:rPr>
          <w:noProof/>
        </w:rPr>
        <w:fldChar w:fldCharType="end"/>
      </w:r>
    </w:p>
    <w:p w14:paraId="223DF19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_Toc281354872 \h </w:instrText>
      </w:r>
      <w:r>
        <w:rPr>
          <w:noProof/>
        </w:rPr>
      </w:r>
      <w:r>
        <w:rPr>
          <w:noProof/>
        </w:rPr>
        <w:fldChar w:fldCharType="separate"/>
      </w:r>
      <w:r w:rsidR="00AE33D1">
        <w:rPr>
          <w:noProof/>
        </w:rPr>
        <w:t>91</w:t>
      </w:r>
      <w:r>
        <w:rPr>
          <w:noProof/>
        </w:rPr>
        <w:fldChar w:fldCharType="end"/>
      </w:r>
    </w:p>
    <w:p w14:paraId="3D69FF87"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_Toc281354873 \h </w:instrText>
      </w:r>
      <w:r>
        <w:rPr>
          <w:noProof/>
        </w:rPr>
      </w:r>
      <w:r>
        <w:rPr>
          <w:noProof/>
        </w:rPr>
        <w:fldChar w:fldCharType="separate"/>
      </w:r>
      <w:r w:rsidR="00AE33D1">
        <w:rPr>
          <w:noProof/>
        </w:rPr>
        <w:t>93</w:t>
      </w:r>
      <w:r>
        <w:rPr>
          <w:noProof/>
        </w:rPr>
        <w:fldChar w:fldCharType="end"/>
      </w:r>
    </w:p>
    <w:p w14:paraId="267CB76F"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_Toc281354874 \h </w:instrText>
      </w:r>
      <w:r>
        <w:rPr>
          <w:noProof/>
        </w:rPr>
      </w:r>
      <w:r>
        <w:rPr>
          <w:noProof/>
        </w:rPr>
        <w:fldChar w:fldCharType="separate"/>
      </w:r>
      <w:r w:rsidR="00AE33D1">
        <w:rPr>
          <w:noProof/>
        </w:rPr>
        <w:t>94</w:t>
      </w:r>
      <w:r>
        <w:rPr>
          <w:noProof/>
        </w:rPr>
        <w:fldChar w:fldCharType="end"/>
      </w:r>
    </w:p>
    <w:p w14:paraId="1995EB8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_Toc281354875 \h </w:instrText>
      </w:r>
      <w:r>
        <w:rPr>
          <w:noProof/>
        </w:rPr>
      </w:r>
      <w:r>
        <w:rPr>
          <w:noProof/>
        </w:rPr>
        <w:fldChar w:fldCharType="separate"/>
      </w:r>
      <w:r w:rsidR="00AE33D1">
        <w:rPr>
          <w:noProof/>
        </w:rPr>
        <w:t>95</w:t>
      </w:r>
      <w:r>
        <w:rPr>
          <w:noProof/>
        </w:rPr>
        <w:fldChar w:fldCharType="end"/>
      </w:r>
    </w:p>
    <w:p w14:paraId="277A4BFA"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_Toc281354876 \h </w:instrText>
      </w:r>
      <w:r>
        <w:rPr>
          <w:noProof/>
        </w:rPr>
      </w:r>
      <w:r>
        <w:rPr>
          <w:noProof/>
        </w:rPr>
        <w:fldChar w:fldCharType="separate"/>
      </w:r>
      <w:r w:rsidR="00AE33D1">
        <w:rPr>
          <w:noProof/>
        </w:rPr>
        <w:t>99</w:t>
      </w:r>
      <w:r>
        <w:rPr>
          <w:noProof/>
        </w:rPr>
        <w:fldChar w:fldCharType="end"/>
      </w:r>
    </w:p>
    <w:p w14:paraId="19C181C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_Toc281354877 \h </w:instrText>
      </w:r>
      <w:r>
        <w:rPr>
          <w:noProof/>
        </w:rPr>
      </w:r>
      <w:r>
        <w:rPr>
          <w:noProof/>
        </w:rPr>
        <w:fldChar w:fldCharType="separate"/>
      </w:r>
      <w:r w:rsidR="00AE33D1">
        <w:rPr>
          <w:noProof/>
        </w:rPr>
        <w:t>100</w:t>
      </w:r>
      <w:r>
        <w:rPr>
          <w:noProof/>
        </w:rPr>
        <w:fldChar w:fldCharType="end"/>
      </w:r>
    </w:p>
    <w:p w14:paraId="2F9D4FFE"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_Toc281354878 \h </w:instrText>
      </w:r>
      <w:r>
        <w:rPr>
          <w:noProof/>
        </w:rPr>
      </w:r>
      <w:r>
        <w:rPr>
          <w:noProof/>
        </w:rPr>
        <w:fldChar w:fldCharType="separate"/>
      </w:r>
      <w:r w:rsidR="00AE33D1">
        <w:rPr>
          <w:noProof/>
        </w:rPr>
        <w:t>104</w:t>
      </w:r>
      <w:r>
        <w:rPr>
          <w:noProof/>
        </w:rPr>
        <w:fldChar w:fldCharType="end"/>
      </w:r>
    </w:p>
    <w:p w14:paraId="411297C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_Toc281354879 \h </w:instrText>
      </w:r>
      <w:r>
        <w:rPr>
          <w:noProof/>
        </w:rPr>
      </w:r>
      <w:r>
        <w:rPr>
          <w:noProof/>
        </w:rPr>
        <w:fldChar w:fldCharType="separate"/>
      </w:r>
      <w:r w:rsidR="00AE33D1">
        <w:rPr>
          <w:noProof/>
        </w:rPr>
        <w:t>106</w:t>
      </w:r>
      <w:r>
        <w:rPr>
          <w:noProof/>
        </w:rPr>
        <w:fldChar w:fldCharType="end"/>
      </w:r>
    </w:p>
    <w:p w14:paraId="01561C6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_Toc281354880 \h </w:instrText>
      </w:r>
      <w:r>
        <w:rPr>
          <w:noProof/>
        </w:rPr>
      </w:r>
      <w:r>
        <w:rPr>
          <w:noProof/>
        </w:rPr>
        <w:fldChar w:fldCharType="separate"/>
      </w:r>
      <w:r w:rsidR="00AE33D1">
        <w:rPr>
          <w:noProof/>
        </w:rPr>
        <w:t>109</w:t>
      </w:r>
      <w:r>
        <w:rPr>
          <w:noProof/>
        </w:rPr>
        <w:fldChar w:fldCharType="end"/>
      </w:r>
    </w:p>
    <w:p w14:paraId="5F8BF368"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_Toc281354881 \h </w:instrText>
      </w:r>
      <w:r>
        <w:rPr>
          <w:noProof/>
        </w:rPr>
      </w:r>
      <w:r>
        <w:rPr>
          <w:noProof/>
        </w:rPr>
        <w:fldChar w:fldCharType="separate"/>
      </w:r>
      <w:r w:rsidR="00AE33D1">
        <w:rPr>
          <w:noProof/>
        </w:rPr>
        <w:t>114</w:t>
      </w:r>
      <w:r>
        <w:rPr>
          <w:noProof/>
        </w:rPr>
        <w:fldChar w:fldCharType="end"/>
      </w:r>
    </w:p>
    <w:p w14:paraId="1705B6C6"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_Toc281354882 \h </w:instrText>
      </w:r>
      <w:r>
        <w:rPr>
          <w:noProof/>
        </w:rPr>
      </w:r>
      <w:r>
        <w:rPr>
          <w:noProof/>
        </w:rPr>
        <w:fldChar w:fldCharType="separate"/>
      </w:r>
      <w:r w:rsidR="00AE33D1">
        <w:rPr>
          <w:noProof/>
        </w:rPr>
        <w:t>115</w:t>
      </w:r>
      <w:r>
        <w:rPr>
          <w:noProof/>
        </w:rPr>
        <w:fldChar w:fldCharType="end"/>
      </w:r>
    </w:p>
    <w:p w14:paraId="51418EA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_Toc281354883 \h </w:instrText>
      </w:r>
      <w:r>
        <w:rPr>
          <w:noProof/>
        </w:rPr>
      </w:r>
      <w:r>
        <w:rPr>
          <w:noProof/>
        </w:rPr>
        <w:fldChar w:fldCharType="separate"/>
      </w:r>
      <w:r w:rsidR="00AE33D1">
        <w:rPr>
          <w:noProof/>
        </w:rPr>
        <w:t>116</w:t>
      </w:r>
      <w:r>
        <w:rPr>
          <w:noProof/>
        </w:rPr>
        <w:fldChar w:fldCharType="end"/>
      </w:r>
    </w:p>
    <w:p w14:paraId="5B09F2B5"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_Toc281354884 \h </w:instrText>
      </w:r>
      <w:r>
        <w:rPr>
          <w:noProof/>
        </w:rPr>
      </w:r>
      <w:r>
        <w:rPr>
          <w:noProof/>
        </w:rPr>
        <w:fldChar w:fldCharType="separate"/>
      </w:r>
      <w:r w:rsidR="00AE33D1">
        <w:rPr>
          <w:noProof/>
        </w:rPr>
        <w:t>123</w:t>
      </w:r>
      <w:r>
        <w:rPr>
          <w:noProof/>
        </w:rPr>
        <w:fldChar w:fldCharType="end"/>
      </w:r>
    </w:p>
    <w:p w14:paraId="27B0EE62"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_Toc281354885 \h </w:instrText>
      </w:r>
      <w:r>
        <w:rPr>
          <w:noProof/>
        </w:rPr>
      </w:r>
      <w:r>
        <w:rPr>
          <w:noProof/>
        </w:rPr>
        <w:fldChar w:fldCharType="separate"/>
      </w:r>
      <w:r w:rsidR="00AE33D1">
        <w:rPr>
          <w:noProof/>
        </w:rPr>
        <w:t>124</w:t>
      </w:r>
      <w:r>
        <w:rPr>
          <w:noProof/>
        </w:rPr>
        <w:fldChar w:fldCharType="end"/>
      </w:r>
    </w:p>
    <w:p w14:paraId="49B5FD44"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_Toc281354886 \h </w:instrText>
      </w:r>
      <w:r>
        <w:rPr>
          <w:noProof/>
        </w:rPr>
      </w:r>
      <w:r>
        <w:rPr>
          <w:noProof/>
        </w:rPr>
        <w:fldChar w:fldCharType="separate"/>
      </w:r>
      <w:r w:rsidR="00AE33D1">
        <w:rPr>
          <w:noProof/>
        </w:rPr>
        <w:t>126</w:t>
      </w:r>
      <w:r>
        <w:rPr>
          <w:noProof/>
        </w:rPr>
        <w:fldChar w:fldCharType="end"/>
      </w:r>
    </w:p>
    <w:p w14:paraId="65C20779"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_Toc281354887 \h </w:instrText>
      </w:r>
      <w:r>
        <w:rPr>
          <w:noProof/>
        </w:rPr>
      </w:r>
      <w:r>
        <w:rPr>
          <w:noProof/>
        </w:rPr>
        <w:fldChar w:fldCharType="separate"/>
      </w:r>
      <w:r w:rsidR="00AE33D1">
        <w:rPr>
          <w:noProof/>
        </w:rPr>
        <w:t>127</w:t>
      </w:r>
      <w:r>
        <w:rPr>
          <w:noProof/>
        </w:rPr>
        <w:fldChar w:fldCharType="end"/>
      </w:r>
    </w:p>
    <w:p w14:paraId="5FA58AC4"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_Toc281354888 \h </w:instrText>
      </w:r>
      <w:r>
        <w:rPr>
          <w:noProof/>
        </w:rPr>
      </w:r>
      <w:r>
        <w:rPr>
          <w:noProof/>
        </w:rPr>
        <w:fldChar w:fldCharType="separate"/>
      </w:r>
      <w:r w:rsidR="00AE33D1">
        <w:rPr>
          <w:noProof/>
        </w:rPr>
        <w:t>128</w:t>
      </w:r>
      <w:r>
        <w:rPr>
          <w:noProof/>
        </w:rPr>
        <w:fldChar w:fldCharType="end"/>
      </w:r>
    </w:p>
    <w:p w14:paraId="6CC96AE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Pr>
          <w:noProof/>
        </w:rPr>
        <w:fldChar w:fldCharType="begin"/>
      </w:r>
      <w:r>
        <w:rPr>
          <w:noProof/>
        </w:rPr>
        <w:instrText xml:space="preserve"> PAGEREF _Toc281354889 \h </w:instrText>
      </w:r>
      <w:r>
        <w:rPr>
          <w:noProof/>
        </w:rPr>
      </w:r>
      <w:r>
        <w:rPr>
          <w:noProof/>
        </w:rPr>
        <w:fldChar w:fldCharType="separate"/>
      </w:r>
      <w:r w:rsidR="00AE33D1">
        <w:rPr>
          <w:noProof/>
        </w:rPr>
        <w:t>129</w:t>
      </w:r>
      <w:r>
        <w:rPr>
          <w:noProof/>
        </w:rPr>
        <w:fldChar w:fldCharType="end"/>
      </w:r>
    </w:p>
    <w:p w14:paraId="0617EB4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Pr>
          <w:noProof/>
        </w:rPr>
        <w:fldChar w:fldCharType="begin"/>
      </w:r>
      <w:r>
        <w:rPr>
          <w:noProof/>
        </w:rPr>
        <w:instrText xml:space="preserve"> PAGEREF _Toc281354890 \h </w:instrText>
      </w:r>
      <w:r>
        <w:rPr>
          <w:noProof/>
        </w:rPr>
      </w:r>
      <w:r>
        <w:rPr>
          <w:noProof/>
        </w:rPr>
        <w:fldChar w:fldCharType="separate"/>
      </w:r>
      <w:r w:rsidR="00AE33D1">
        <w:rPr>
          <w:noProof/>
        </w:rPr>
        <w:t>130</w:t>
      </w:r>
      <w:r>
        <w:rPr>
          <w:noProof/>
        </w:rPr>
        <w:fldChar w:fldCharType="end"/>
      </w:r>
    </w:p>
    <w:p w14:paraId="5EA8D87B"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Categorías</w:t>
      </w:r>
      <w:r>
        <w:rPr>
          <w:noProof/>
        </w:rPr>
        <w:tab/>
      </w:r>
      <w:r>
        <w:rPr>
          <w:noProof/>
        </w:rPr>
        <w:fldChar w:fldCharType="begin"/>
      </w:r>
      <w:r>
        <w:rPr>
          <w:noProof/>
        </w:rPr>
        <w:instrText xml:space="preserve"> PAGEREF _Toc281354891 \h </w:instrText>
      </w:r>
      <w:r>
        <w:rPr>
          <w:noProof/>
        </w:rPr>
      </w:r>
      <w:r>
        <w:rPr>
          <w:noProof/>
        </w:rPr>
        <w:fldChar w:fldCharType="separate"/>
      </w:r>
      <w:r w:rsidR="00AE33D1">
        <w:rPr>
          <w:noProof/>
        </w:rPr>
        <w:t>132</w:t>
      </w:r>
      <w:r>
        <w:rPr>
          <w:noProof/>
        </w:rPr>
        <w:fldChar w:fldCharType="end"/>
      </w:r>
    </w:p>
    <w:p w14:paraId="0E85C58C"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Pr>
          <w:noProof/>
        </w:rPr>
        <w:fldChar w:fldCharType="begin"/>
      </w:r>
      <w:r>
        <w:rPr>
          <w:noProof/>
        </w:rPr>
        <w:instrText xml:space="preserve"> PAGEREF _Toc281354892 \h </w:instrText>
      </w:r>
      <w:r>
        <w:rPr>
          <w:noProof/>
        </w:rPr>
      </w:r>
      <w:r>
        <w:rPr>
          <w:noProof/>
        </w:rPr>
        <w:fldChar w:fldCharType="separate"/>
      </w:r>
      <w:r w:rsidR="00AE33D1">
        <w:rPr>
          <w:noProof/>
        </w:rPr>
        <w:t>133</w:t>
      </w:r>
      <w:r>
        <w:rPr>
          <w:noProof/>
        </w:rPr>
        <w:fldChar w:fldCharType="end"/>
      </w:r>
    </w:p>
    <w:p w14:paraId="3CF83DB0"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Pr>
          <w:noProof/>
        </w:rPr>
        <w:fldChar w:fldCharType="begin"/>
      </w:r>
      <w:r>
        <w:rPr>
          <w:noProof/>
        </w:rPr>
        <w:instrText xml:space="preserve"> PAGEREF _Toc281354893 \h </w:instrText>
      </w:r>
      <w:r>
        <w:rPr>
          <w:noProof/>
        </w:rPr>
      </w:r>
      <w:r>
        <w:rPr>
          <w:noProof/>
        </w:rPr>
        <w:fldChar w:fldCharType="separate"/>
      </w:r>
      <w:r w:rsidR="00AE33D1">
        <w:rPr>
          <w:noProof/>
        </w:rPr>
        <w:t>135</w:t>
      </w:r>
      <w:r>
        <w:rPr>
          <w:noProof/>
        </w:rPr>
        <w:fldChar w:fldCharType="end"/>
      </w:r>
    </w:p>
    <w:p w14:paraId="1A635AC3"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Pr>
          <w:noProof/>
        </w:rPr>
        <w:fldChar w:fldCharType="begin"/>
      </w:r>
      <w:r>
        <w:rPr>
          <w:noProof/>
        </w:rPr>
        <w:instrText xml:space="preserve"> PAGEREF _Toc281354894 \h </w:instrText>
      </w:r>
      <w:r>
        <w:rPr>
          <w:noProof/>
        </w:rPr>
      </w:r>
      <w:r>
        <w:rPr>
          <w:noProof/>
        </w:rPr>
        <w:fldChar w:fldCharType="separate"/>
      </w:r>
      <w:r w:rsidR="00AE33D1">
        <w:rPr>
          <w:noProof/>
        </w:rPr>
        <w:t>137</w:t>
      </w:r>
      <w:r>
        <w:rPr>
          <w:noProof/>
        </w:rPr>
        <w:fldChar w:fldCharType="end"/>
      </w:r>
    </w:p>
    <w:p w14:paraId="709DABCD"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Pr>
          <w:noProof/>
        </w:rPr>
        <w:fldChar w:fldCharType="begin"/>
      </w:r>
      <w:r>
        <w:rPr>
          <w:noProof/>
        </w:rPr>
        <w:instrText xml:space="preserve"> PAGEREF _Toc281354895 \h </w:instrText>
      </w:r>
      <w:r>
        <w:rPr>
          <w:noProof/>
        </w:rPr>
      </w:r>
      <w:r>
        <w:rPr>
          <w:noProof/>
        </w:rPr>
        <w:fldChar w:fldCharType="separate"/>
      </w:r>
      <w:r w:rsidR="00AE33D1">
        <w:rPr>
          <w:noProof/>
        </w:rPr>
        <w:t>138</w:t>
      </w:r>
      <w:r>
        <w:rPr>
          <w:noProof/>
        </w:rPr>
        <w:fldChar w:fldCharType="end"/>
      </w:r>
    </w:p>
    <w:p w14:paraId="6BD4C3D1" w14:textId="77777777"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Pr>
          <w:noProof/>
        </w:rPr>
        <w:fldChar w:fldCharType="begin"/>
      </w:r>
      <w:r>
        <w:rPr>
          <w:noProof/>
        </w:rPr>
        <w:instrText xml:space="preserve"> PAGEREF _Toc281354896 \h </w:instrText>
      </w:r>
      <w:r>
        <w:rPr>
          <w:noProof/>
        </w:rPr>
      </w:r>
      <w:r>
        <w:rPr>
          <w:noProof/>
        </w:rPr>
        <w:fldChar w:fldCharType="separate"/>
      </w:r>
      <w:r w:rsidR="00AE33D1">
        <w:rPr>
          <w:noProof/>
        </w:rPr>
        <w:t>143</w:t>
      </w:r>
      <w:r>
        <w:rPr>
          <w:noProof/>
        </w:rPr>
        <w:fldChar w:fldCharType="end"/>
      </w:r>
    </w:p>
    <w:p w14:paraId="5C691BF0" w14:textId="77777777" w:rsidR="009A106D" w:rsidRDefault="007D58B6"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lastRenderedPageBreak/>
        <w:t>Capítulo 1</w:t>
      </w:r>
      <w:r w:rsidR="003A19EE">
        <w:t>.</w:t>
      </w:r>
      <w:r w:rsidR="007C0EE8" w:rsidRPr="001D2C1D">
        <w:t xml:space="preserve"> Introducción</w:t>
      </w:r>
      <w:bookmarkEnd w:id="0"/>
      <w:bookmarkEnd w:id="1"/>
    </w:p>
    <w:p w14:paraId="4761BF7F" w14:textId="77777777"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14:paraId="0BFC47E7" w14:textId="77777777" w:rsidR="00CC20D5" w:rsidRDefault="00CC20D5">
      <w:pPr>
        <w:pStyle w:val="Sinespaciado"/>
        <w:jc w:val="both"/>
        <w:rPr>
          <w:rFonts w:ascii="Verdana" w:hAnsi="Verdana"/>
          <w:sz w:val="24"/>
        </w:rPr>
      </w:pPr>
    </w:p>
    <w:p w14:paraId="685F1772" w14:textId="77777777"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14:paraId="231368E7" w14:textId="77777777" w:rsidR="00CC20D5" w:rsidRDefault="00CC20D5" w:rsidP="00DD7C06"/>
    <w:p w14:paraId="3AAC1C64" w14:textId="77777777"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14:paraId="77CA0430" w14:textId="77777777" w:rsidR="00CC20D5" w:rsidRDefault="00CC20D5" w:rsidP="00DD7C06"/>
    <w:p w14:paraId="1C0F99CE" w14:textId="77777777"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14:paraId="1D8C2AC3" w14:textId="77777777"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14:paraId="255133CA" w14:textId="77777777" w:rsidR="00FC49A8" w:rsidRDefault="00FC49A8" w:rsidP="00FC49A8"/>
    <w:p w14:paraId="373C81A8" w14:textId="77777777" w:rsidR="00CC20D5" w:rsidRDefault="00CC20D5">
      <w:r>
        <w:t>Algunas empresas involucradas en estas nuevas tecnologías tienen como parte de su política de negocios hacer soluciones privativas por lo que no les interesa fomentar la compatibilidad.</w:t>
      </w:r>
    </w:p>
    <w:p w14:paraId="2746E97E" w14:textId="77777777" w:rsidR="00CC20D5" w:rsidRDefault="00CC20D5"/>
    <w:p w14:paraId="667849FB" w14:textId="77777777" w:rsidR="00CC20D5" w:rsidRDefault="00CC20D5">
      <w:pPr>
        <w:pStyle w:val="Textoindependiente"/>
      </w:pPr>
      <w:r>
        <w:t>Un conjunto de circunstancias y factores plantean la necesidad de tecnología UMA:</w:t>
      </w:r>
    </w:p>
    <w:p w14:paraId="2FBB1FC4" w14:textId="77777777" w:rsidR="00CC20D5" w:rsidRDefault="00CC20D5" w:rsidP="00B71CC1">
      <w:pPr>
        <w:pStyle w:val="Listaconvietas21"/>
        <w:numPr>
          <w:ilvl w:val="0"/>
          <w:numId w:val="3"/>
        </w:numPr>
        <w:rPr>
          <w:bCs/>
        </w:rPr>
      </w:pPr>
      <w:r>
        <w:rPr>
          <w:bCs/>
        </w:rPr>
        <w:t>Gran cantidad de contenido audiovisual.</w:t>
      </w:r>
    </w:p>
    <w:p w14:paraId="38BE662A" w14:textId="77777777" w:rsidR="00CC20D5" w:rsidRDefault="00CC20D5" w:rsidP="00B71CC1">
      <w:pPr>
        <w:pStyle w:val="Listaconvietas21"/>
        <w:numPr>
          <w:ilvl w:val="0"/>
          <w:numId w:val="3"/>
        </w:numPr>
      </w:pPr>
      <w:r>
        <w:rPr>
          <w:bCs/>
        </w:rPr>
        <w:t>Difícil acceso a la información</w:t>
      </w:r>
      <w:r>
        <w:t xml:space="preserve"> sin etiquetar. </w:t>
      </w:r>
    </w:p>
    <w:p w14:paraId="7B62296E" w14:textId="77777777" w:rsidR="00CC20D5" w:rsidRDefault="00CC20D5" w:rsidP="00B71CC1">
      <w:pPr>
        <w:pStyle w:val="Listaconvietas21"/>
        <w:numPr>
          <w:ilvl w:val="0"/>
          <w:numId w:val="3"/>
        </w:numPr>
      </w:pPr>
      <w:r>
        <w:t>Condiciones de acceso a la red diferentes y variables.</w:t>
      </w:r>
    </w:p>
    <w:p w14:paraId="7FDC486F" w14:textId="77777777" w:rsidR="00CC20D5" w:rsidRDefault="00CC20D5" w:rsidP="00B71CC1">
      <w:pPr>
        <w:pStyle w:val="Listaconvietas21"/>
        <w:numPr>
          <w:ilvl w:val="0"/>
          <w:numId w:val="3"/>
        </w:numPr>
      </w:pPr>
      <w:r>
        <w:rPr>
          <w:bCs/>
        </w:rPr>
        <w:t>Heterogeneidad de dispositivos cliente</w:t>
      </w:r>
      <w:r>
        <w:t xml:space="preserve">. </w:t>
      </w:r>
    </w:p>
    <w:p w14:paraId="40D3C4AF" w14:textId="77777777" w:rsidR="00CC20D5" w:rsidRDefault="00CC20D5" w:rsidP="00B71CC1">
      <w:pPr>
        <w:pStyle w:val="Listaconvietas21"/>
        <w:numPr>
          <w:ilvl w:val="0"/>
          <w:numId w:val="3"/>
        </w:numPr>
      </w:pPr>
      <w:r>
        <w:rPr>
          <w:bCs/>
        </w:rPr>
        <w:t>Exigencias del usuario, calidad insatisfactoria para</w:t>
      </w:r>
      <w:r>
        <w:t xml:space="preserve"> tecnología cliente.</w:t>
      </w:r>
    </w:p>
    <w:p w14:paraId="172D38E1" w14:textId="77777777" w:rsidR="00CC20D5" w:rsidRDefault="00CC20D5" w:rsidP="00B71CC1">
      <w:pPr>
        <w:pStyle w:val="Listaconvietas21"/>
        <w:numPr>
          <w:ilvl w:val="0"/>
          <w:numId w:val="3"/>
        </w:numPr>
        <w:rPr>
          <w:b/>
          <w:bCs/>
        </w:rPr>
      </w:pPr>
      <w:r>
        <w:rPr>
          <w:bCs/>
        </w:rPr>
        <w:t>Altos costos de mantenimiento</w:t>
      </w:r>
      <w:r>
        <w:rPr>
          <w:b/>
          <w:bCs/>
        </w:rPr>
        <w:t>.</w:t>
      </w:r>
    </w:p>
    <w:p w14:paraId="3CEBD845" w14:textId="77777777"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14:paraId="3ED4A250" w14:textId="77777777" w:rsidR="006239A4" w:rsidRDefault="006239A4">
      <w:pPr>
        <w:pStyle w:val="Listaconvietas21"/>
        <w:ind w:left="360"/>
      </w:pPr>
    </w:p>
    <w:p w14:paraId="7E63A955" w14:textId="77777777" w:rsidR="00E010D5" w:rsidRDefault="009A106D" w:rsidP="00E010D5">
      <w:pPr>
        <w:pStyle w:val="Sinespaciado"/>
        <w:keepNext/>
        <w:jc w:val="center"/>
      </w:pPr>
      <w:r w:rsidRPr="00460025">
        <w:rPr>
          <w:noProof/>
          <w:lang w:eastAsia="es-CL"/>
        </w:rPr>
        <w:drawing>
          <wp:inline distT="0" distB="0" distL="0" distR="0" wp14:anchorId="0EF03320" wp14:editId="2FE61DB4">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14:paraId="50640CA7" w14:textId="77777777" w:rsidR="009A106D" w:rsidRDefault="00E010D5" w:rsidP="00460025">
      <w:pPr>
        <w:pStyle w:val="Epgrafe"/>
        <w:jc w:val="center"/>
      </w:pPr>
      <w:bookmarkStart w:id="4" w:name="_Toc281339354"/>
      <w:bookmarkStart w:id="5" w:name="_Toc281354847"/>
      <w:r>
        <w:t xml:space="preserve">Ilustración </w:t>
      </w:r>
      <w:r w:rsidR="007D58B6">
        <w:fldChar w:fldCharType="begin"/>
      </w:r>
      <w:r>
        <w:instrText xml:space="preserve"> SEQ Ilustración \* ARABIC </w:instrText>
      </w:r>
      <w:r w:rsidR="007D58B6">
        <w:fldChar w:fldCharType="separate"/>
      </w:r>
      <w:r w:rsidR="00AE33D1">
        <w:rPr>
          <w:noProof/>
        </w:rPr>
        <w:t>1</w:t>
      </w:r>
      <w:r w:rsidR="007D58B6">
        <w:fldChar w:fldCharType="end"/>
      </w:r>
      <w:r>
        <w:t xml:space="preserve"> - Componentes que intervienen en acceso multimedia web</w:t>
      </w:r>
      <w:bookmarkEnd w:id="4"/>
      <w:bookmarkEnd w:id="5"/>
    </w:p>
    <w:p w14:paraId="2946365D" w14:textId="77777777" w:rsidR="00A1437F" w:rsidRPr="00A1437F" w:rsidRDefault="00A1437F" w:rsidP="00A1437F">
      <w:pPr>
        <w:rPr>
          <w:ins w:id="6" w:author="copesa" w:date="2010-12-29T14:49:00Z"/>
          <w:lang w:eastAsia="en-US"/>
        </w:rPr>
      </w:pPr>
    </w:p>
    <w:p w14:paraId="05A06382" w14:textId="77777777" w:rsidR="009A106D" w:rsidRDefault="00CC20D5" w:rsidP="00460025">
      <w:pPr>
        <w:pStyle w:val="Subttulo"/>
        <w:outlineLvl w:val="1"/>
      </w:pPr>
      <w:bookmarkStart w:id="7" w:name="_Toc281339249"/>
      <w:bookmarkStart w:id="8" w:name="_Toc281355091"/>
      <w:r w:rsidRPr="00D56AA3">
        <w:t>1.</w:t>
      </w:r>
      <w:r w:rsidR="00C8251B">
        <w:t>1</w:t>
      </w:r>
      <w:r w:rsidR="003A19EE">
        <w:t xml:space="preserve">. </w:t>
      </w:r>
      <w:r w:rsidR="00D72575">
        <w:t>Formulación General del Proyecto</w:t>
      </w:r>
      <w:bookmarkEnd w:id="7"/>
      <w:bookmarkEnd w:id="8"/>
    </w:p>
    <w:p w14:paraId="75161DE8" w14:textId="77777777" w:rsidR="00CC20D5" w:rsidRDefault="00CC20D5">
      <w:pPr>
        <w:pStyle w:val="Sinespaciado"/>
        <w:rPr>
          <w:rFonts w:ascii="Verdana" w:hAnsi="Verdana"/>
          <w:sz w:val="24"/>
          <w:szCs w:val="24"/>
        </w:rPr>
      </w:pPr>
    </w:p>
    <w:p w14:paraId="6C864983" w14:textId="77777777"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14:paraId="76BF06B8" w14:textId="77777777" w:rsidR="00A1437F" w:rsidRDefault="00A1437F" w:rsidP="00D56AA3">
      <w:pPr>
        <w:rPr>
          <w:vanish/>
        </w:rPr>
      </w:pPr>
    </w:p>
    <w:p w14:paraId="1971C2D9" w14:textId="77777777" w:rsidR="00CC20D5" w:rsidRPr="00A1437F" w:rsidRDefault="00A1437F" w:rsidP="00A1437F">
      <w:pPr>
        <w:tabs>
          <w:tab w:val="left" w:pos="6480"/>
        </w:tabs>
        <w:rPr>
          <w:ins w:id="9" w:author="copesa" w:date="2010-12-29T14:49:00Z"/>
          <w:i/>
        </w:rPr>
      </w:pPr>
      <w:ins w:id="10" w:author="copesa" w:date="2010-12-29T14:49:00Z">
        <w:r w:rsidRPr="00A1437F">
          <w:rPr>
            <w:i/>
          </w:rPr>
          <w:tab/>
        </w:r>
      </w:ins>
    </w:p>
    <w:p w14:paraId="3C4CB801" w14:textId="77777777" w:rsidR="00CC20D5" w:rsidRDefault="00CC20D5" w:rsidP="00D56AA3">
      <w:r>
        <w:lastRenderedPageBreak/>
        <w:t>Como marco de trabajo nos referimos a un enfoque conceptual y técnico con implementación de software que sirva de guía al desarrollo de aplicaciones compatibles con UMA.</w:t>
      </w:r>
    </w:p>
    <w:p w14:paraId="663BC88A" w14:textId="77777777" w:rsidR="00CC20D5" w:rsidRDefault="00CC20D5" w:rsidP="00D56AA3">
      <w:pPr>
        <w:rPr>
          <w:vanish/>
        </w:rPr>
      </w:pPr>
    </w:p>
    <w:p w14:paraId="1E894F98" w14:textId="77777777" w:rsidR="00CC20D5" w:rsidRDefault="00CC20D5" w:rsidP="00D56AA3">
      <w:r>
        <w:t>Un marco de trabajo para un Acceso Multimedia Universal debiera lograr la independencia entre contenido y dispositivo cliente en el cual se despliega tal contenido.</w:t>
      </w:r>
    </w:p>
    <w:p w14:paraId="14BF3E8E" w14:textId="77777777" w:rsidR="00CC20D5" w:rsidRDefault="00CC20D5" w:rsidP="00D56AA3"/>
    <w:p w14:paraId="07CF9A3E" w14:textId="77777777" w:rsidR="00CC20D5" w:rsidRDefault="00CC20D5" w:rsidP="00D56AA3">
      <w:r>
        <w:t xml:space="preserve">Por ello este Marco de Trabajo usará los patrones Modelo-Vista-Controlador para armar componentes MVC. </w:t>
      </w:r>
    </w:p>
    <w:p w14:paraId="425CE908" w14:textId="77777777"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14:paraId="0164ADB4" w14:textId="77777777" w:rsidR="00CC20D5" w:rsidRDefault="00CC20D5">
      <w:pPr>
        <w:pStyle w:val="Textoindependiente"/>
        <w:rPr>
          <w:lang w:val="es-ES"/>
        </w:rPr>
      </w:pPr>
    </w:p>
    <w:p w14:paraId="0E68850C" w14:textId="77777777" w:rsidR="00A1437F" w:rsidRDefault="00A1437F">
      <w:pPr>
        <w:suppressAutoHyphens w:val="0"/>
        <w:spacing w:before="0" w:after="0" w:line="240" w:lineRule="auto"/>
        <w:jc w:val="left"/>
        <w:rPr>
          <w:ins w:id="11" w:author="copesa" w:date="2010-12-29T14:49:00Z"/>
          <w:rFonts w:cs="Times New Roman"/>
          <w:lang w:val="es-ES"/>
        </w:rPr>
      </w:pPr>
      <w:ins w:id="12" w:author="copesa" w:date="2010-12-29T14:49:00Z">
        <w:r>
          <w:rPr>
            <w:lang w:val="es-ES"/>
          </w:rPr>
          <w:br w:type="page"/>
        </w:r>
      </w:ins>
    </w:p>
    <w:p w14:paraId="5AC4C8BE" w14:textId="77777777" w:rsidR="00CC20D5" w:rsidRDefault="00CC20D5">
      <w:pPr>
        <w:pStyle w:val="Textoindependiente"/>
        <w:rPr>
          <w:lang w:val="es-ES"/>
        </w:rPr>
      </w:pPr>
      <w:r>
        <w:rPr>
          <w:lang w:val="es-ES"/>
        </w:rPr>
        <w:lastRenderedPageBreak/>
        <w:t>En la siguiente ilustración se muestra un diagrama MVC con uso de plantillas.</w:t>
      </w:r>
    </w:p>
    <w:p w14:paraId="2232A487" w14:textId="77777777" w:rsidR="00CC20D5" w:rsidRDefault="00122C2B">
      <w:pPr>
        <w:pStyle w:val="Textoindependiente"/>
        <w:jc w:val="center"/>
        <w:rPr>
          <w:del w:id="13" w:author="copesa" w:date="2010-12-29T14:49:00Z"/>
        </w:rPr>
      </w:pPr>
      <w:del w:id="14" w:author="copesa" w:date="2010-12-29T14:49:00Z">
        <w:r>
          <w:rPr>
            <w:noProof/>
            <w:lang w:eastAsia="es-CL"/>
          </w:rPr>
          <w:drawing>
            <wp:inline distT="0" distB="0" distL="0" distR="0" wp14:anchorId="0BDE84EC" wp14:editId="729DF5D9">
              <wp:extent cx="4314825" cy="2505075"/>
              <wp:effectExtent l="1905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del>
    </w:p>
    <w:p w14:paraId="4A560CE2" w14:textId="77777777" w:rsidR="00CC20D5" w:rsidRDefault="00122C2B">
      <w:pPr>
        <w:pStyle w:val="Textoindependiente"/>
        <w:jc w:val="center"/>
        <w:rPr>
          <w:ins w:id="15" w:author="copesa" w:date="2010-12-29T14:49:00Z"/>
        </w:rPr>
      </w:pPr>
      <w:ins w:id="16" w:author="copesa" w:date="2010-12-29T14:49:00Z">
        <w:r>
          <w:rPr>
            <w:noProof/>
            <w:lang w:eastAsia="es-CL"/>
          </w:rPr>
          <w:drawing>
            <wp:inline distT="0" distB="0" distL="0" distR="0" wp14:anchorId="2A0E5C62" wp14:editId="03FAD4DA">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ins>
    </w:p>
    <w:p w14:paraId="623912D1" w14:textId="77777777" w:rsidR="00CC20D5" w:rsidRDefault="00CC20D5">
      <w:pPr>
        <w:pStyle w:val="Sinespaciado"/>
        <w:jc w:val="center"/>
      </w:pPr>
      <w:r>
        <w:t>Esquema de MVC con uso de templates</w:t>
      </w:r>
    </w:p>
    <w:p w14:paraId="4293B82A" w14:textId="77777777" w:rsidR="00CC20D5" w:rsidRDefault="00F41D31">
      <w:pPr>
        <w:pStyle w:val="Sinespaciado"/>
        <w:jc w:val="center"/>
      </w:pPr>
      <w:hyperlink r:id="rId24" w:history="1">
        <w:r w:rsidR="00CC20D5" w:rsidRPr="008C2891">
          <w:rPr>
            <w:rStyle w:val="Hipervnculo"/>
          </w:rPr>
          <w:t>http://onjava.com/onjava/2004/06/02/cg-vel-2.html</w:t>
        </w:r>
      </w:hyperlink>
    </w:p>
    <w:p w14:paraId="380CEDBD" w14:textId="77777777" w:rsidR="00A1437F" w:rsidRDefault="00A1437F" w:rsidP="00460025">
      <w:pPr>
        <w:pStyle w:val="Textoindependiente"/>
        <w:rPr>
          <w:ins w:id="17" w:author="copesa" w:date="2010-12-29T14:49:00Z"/>
          <w:lang w:val="es-ES"/>
        </w:rPr>
      </w:pPr>
    </w:p>
    <w:p w14:paraId="63093444" w14:textId="77777777"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14:paraId="7326EEEA" w14:textId="77777777"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14:paraId="37A87B86" w14:textId="77777777"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14:paraId="5597888A" w14:textId="77777777" w:rsidR="00CC20D5" w:rsidRDefault="00CC20D5">
      <w:pPr>
        <w:rPr>
          <w:lang w:val="es-ES"/>
        </w:rPr>
      </w:pPr>
      <w:r>
        <w:rPr>
          <w:lang w:val="es-ES"/>
        </w:rPr>
        <w:t>Otro factor importante es que se separa el trabajo de programación en duro del diseño lógico de los componentes.</w:t>
      </w:r>
    </w:p>
    <w:p w14:paraId="315DED33" w14:textId="77777777" w:rsidR="009A106D" w:rsidRDefault="00C8251B" w:rsidP="00460025">
      <w:pPr>
        <w:pStyle w:val="Subttulo"/>
        <w:outlineLvl w:val="1"/>
        <w:rPr>
          <w:kern w:val="1"/>
        </w:rPr>
      </w:pPr>
      <w:r>
        <w:rPr>
          <w:kern w:val="1"/>
        </w:rPr>
        <w:br w:type="page"/>
      </w:r>
      <w:bookmarkStart w:id="18" w:name="_Toc281339250"/>
      <w:bookmarkStart w:id="19" w:name="_Toc281355092"/>
      <w:r>
        <w:rPr>
          <w:kern w:val="1"/>
        </w:rPr>
        <w:lastRenderedPageBreak/>
        <w:t>1.2. Objetivos</w:t>
      </w:r>
      <w:bookmarkEnd w:id="18"/>
      <w:bookmarkEnd w:id="19"/>
    </w:p>
    <w:p w14:paraId="7B6199E9" w14:textId="77777777" w:rsidR="009A106D" w:rsidRPr="00460025" w:rsidRDefault="00C8251B" w:rsidP="00460025">
      <w:pPr>
        <w:pStyle w:val="Subttulo"/>
        <w:outlineLvl w:val="2"/>
        <w:rPr>
          <w:b w:val="0"/>
          <w:kern w:val="1"/>
          <w:u w:val="single"/>
        </w:rPr>
      </w:pPr>
      <w:bookmarkStart w:id="20" w:name="_Toc281339251"/>
      <w:bookmarkStart w:id="2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0"/>
      <w:bookmarkEnd w:id="21"/>
    </w:p>
    <w:p w14:paraId="6A5A7E6C" w14:textId="77777777" w:rsidR="00CC20D5" w:rsidRDefault="00CC20D5">
      <w:r>
        <w:t>Desarrollar un Marco de Trabajo para el desarrollo de aplicaciones con características de Acceso Multimedia Universal.</w:t>
      </w:r>
    </w:p>
    <w:p w14:paraId="2CB0DBF6" w14:textId="77777777" w:rsidR="00A1437F" w:rsidRDefault="00A1437F">
      <w:pPr>
        <w:rPr>
          <w:ins w:id="22" w:author="copesa" w:date="2010-12-29T14:49:00Z"/>
        </w:rPr>
      </w:pPr>
    </w:p>
    <w:p w14:paraId="17F34755" w14:textId="77777777" w:rsidR="009A106D" w:rsidRDefault="00C8251B" w:rsidP="00460025">
      <w:pPr>
        <w:pStyle w:val="Subttulo"/>
        <w:outlineLvl w:val="2"/>
      </w:pPr>
      <w:bookmarkStart w:id="23" w:name="_Toc281339252"/>
      <w:bookmarkStart w:id="24" w:name="_Toc281355094"/>
      <w:r>
        <w:t>1</w:t>
      </w:r>
      <w:r w:rsidR="00CC20D5">
        <w:t>.2</w:t>
      </w:r>
      <w:r w:rsidR="003A19EE">
        <w:t>.</w:t>
      </w:r>
      <w:r w:rsidR="00010D4C">
        <w:t>2</w:t>
      </w:r>
      <w:r w:rsidR="009E3122">
        <w:t>. Objetivos</w:t>
      </w:r>
      <w:r w:rsidR="00C061FC">
        <w:t xml:space="preserve"> </w:t>
      </w:r>
      <w:r w:rsidR="009945AA">
        <w:t>Específicos</w:t>
      </w:r>
      <w:bookmarkEnd w:id="23"/>
      <w:bookmarkEnd w:id="24"/>
    </w:p>
    <w:p w14:paraId="6B044EFC" w14:textId="77777777"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14:paraId="1F5701D9" w14:textId="77777777"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14:paraId="67EEB5AD" w14:textId="77777777"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14:paraId="4BBC9180" w14:textId="77777777"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14:paraId="1C26CBAC" w14:textId="77777777" w:rsidR="00CC20D5" w:rsidRDefault="00CC20D5" w:rsidP="00B71CC1">
      <w:pPr>
        <w:pStyle w:val="Listaconvietas31"/>
        <w:numPr>
          <w:ilvl w:val="0"/>
          <w:numId w:val="1"/>
        </w:numPr>
      </w:pPr>
      <w:r>
        <w:lastRenderedPageBreak/>
        <w:t>Usar los reproductores adecuados para la reproducción en cada plataforma (Flash, Quicktime, HTML 5, etc.).</w:t>
      </w:r>
    </w:p>
    <w:p w14:paraId="176035BE" w14:textId="77777777" w:rsidR="00CC20D5" w:rsidRDefault="00CC20D5" w:rsidP="00B71CC1">
      <w:pPr>
        <w:pStyle w:val="Listaconvietas31"/>
        <w:numPr>
          <w:ilvl w:val="0"/>
          <w:numId w:val="1"/>
        </w:numPr>
      </w:pPr>
      <w:r>
        <w:t>El CMS debiera ser escalable para aceptar nuevos dispositivos aunque a</w:t>
      </w:r>
      <w:r w:rsidR="00F8658A">
        <w:t>ú</w:t>
      </w:r>
      <w:r>
        <w:t>n no existan.</w:t>
      </w:r>
    </w:p>
    <w:p w14:paraId="60FA6C99" w14:textId="77777777" w:rsidR="00F32EF6" w:rsidRDefault="00F32EF6" w:rsidP="00F32EF6">
      <w:pPr>
        <w:pStyle w:val="Listaconvietas31"/>
      </w:pPr>
    </w:p>
    <w:p w14:paraId="02251ABA" w14:textId="77777777" w:rsidR="009A106D" w:rsidRDefault="00073F3B" w:rsidP="00460025">
      <w:pPr>
        <w:pStyle w:val="Subttulo"/>
        <w:outlineLvl w:val="1"/>
        <w:rPr>
          <w:rStyle w:val="Estilo14pt"/>
          <w:rFonts w:eastAsia="Calibri" w:cs="Calibri"/>
          <w:b w:val="0"/>
          <w:i/>
          <w:iCs/>
          <w:szCs w:val="22"/>
        </w:rPr>
      </w:pPr>
      <w:bookmarkStart w:id="25" w:name="_Toc281339253"/>
      <w:bookmarkStart w:id="26"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5"/>
      <w:bookmarkEnd w:id="26"/>
    </w:p>
    <w:p w14:paraId="647F0FAF" w14:textId="77777777"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14:paraId="79899CAB" w14:textId="77777777"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14:paraId="2F4C32C6" w14:textId="77777777" w:rsidR="00CC20D5" w:rsidRPr="00C51FDD" w:rsidRDefault="00CC20D5">
      <w:pPr>
        <w:rPr>
          <w:lang w:val="es-ES"/>
        </w:rPr>
      </w:pPr>
      <w:r w:rsidRPr="00460025">
        <w:rPr>
          <w:lang w:val="es-ES"/>
        </w:rPr>
        <w:t>Se fijarán reuniones semanales para controlar y coordinar el avance del proyecto.</w:t>
      </w:r>
    </w:p>
    <w:p w14:paraId="1944AA14" w14:textId="77777777"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14:paraId="7A3D7410" w14:textId="77777777" w:rsidR="00CC20D5" w:rsidRDefault="00CC20D5">
      <w:pPr>
        <w:rPr>
          <w:lang w:val="es-ES"/>
        </w:rPr>
      </w:pPr>
      <w:r>
        <w:rPr>
          <w:lang w:val="es-ES"/>
        </w:rPr>
        <w:t>Se usarán las convenciones Java para generación de código y se documentará en el mismo proceso de codificación mediante un sistema compatible con Java docs.</w:t>
      </w:r>
    </w:p>
    <w:p w14:paraId="229A8FDD" w14:textId="77777777" w:rsidR="00F32EF6" w:rsidRDefault="00F32EF6">
      <w:pPr>
        <w:suppressAutoHyphens w:val="0"/>
        <w:spacing w:before="0" w:after="0" w:line="240" w:lineRule="auto"/>
        <w:jc w:val="left"/>
        <w:rPr>
          <w:lang w:val="es-ES"/>
        </w:rPr>
      </w:pPr>
      <w:r>
        <w:rPr>
          <w:lang w:val="es-ES"/>
        </w:rPr>
        <w:br w:type="page"/>
      </w:r>
    </w:p>
    <w:p w14:paraId="1E8DC31D" w14:textId="77777777" w:rsidR="00CC20D5" w:rsidRDefault="00CC20D5">
      <w:pPr>
        <w:rPr>
          <w:lang w:val="es-ES"/>
        </w:rPr>
      </w:pPr>
      <w:r>
        <w:rPr>
          <w:lang w:val="es-ES"/>
        </w:rPr>
        <w:lastRenderedPageBreak/>
        <w:t>Se sincronizará el proyecto en 2 ambientes:</w:t>
      </w:r>
    </w:p>
    <w:p w14:paraId="3F83015B" w14:textId="77777777"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14:paraId="1FD7E763" w14:textId="77777777"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14:paraId="38D486F3" w14:textId="77777777" w:rsidR="00F32EF6" w:rsidRDefault="00F32EF6">
      <w:pPr>
        <w:pStyle w:val="Listaconvietas31"/>
        <w:rPr>
          <w:lang w:val="es-ES"/>
        </w:rPr>
      </w:pPr>
    </w:p>
    <w:p w14:paraId="4C49E4C7" w14:textId="77777777" w:rsidR="009A106D" w:rsidRDefault="00321514" w:rsidP="00460025">
      <w:pPr>
        <w:pStyle w:val="Subttulo"/>
        <w:outlineLvl w:val="1"/>
      </w:pPr>
      <w:bookmarkStart w:id="27" w:name="_Toc281339254"/>
      <w:bookmarkStart w:id="28" w:name="_Toc281355096"/>
      <w:r>
        <w:t>1.</w:t>
      </w:r>
      <w:r w:rsidR="00CC20D5">
        <w:t>4</w:t>
      </w:r>
      <w:r w:rsidR="009E3122">
        <w:t>. Planificación</w:t>
      </w:r>
      <w:r w:rsidR="006A6A8F">
        <w:t xml:space="preserve"> Inicial</w:t>
      </w:r>
      <w:bookmarkEnd w:id="27"/>
      <w:bookmarkEnd w:id="28"/>
    </w:p>
    <w:p w14:paraId="49DA9197" w14:textId="77777777"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14:paraId="22E89D6F" w14:textId="77777777">
        <w:trPr>
          <w:trHeight w:val="453"/>
        </w:trPr>
        <w:tc>
          <w:tcPr>
            <w:tcW w:w="3240" w:type="dxa"/>
            <w:tcBorders>
              <w:top w:val="single" w:sz="4" w:space="0" w:color="FF0000"/>
              <w:left w:val="single" w:sz="4" w:space="0" w:color="FF0000"/>
              <w:bottom w:val="single" w:sz="4" w:space="0" w:color="FF0000"/>
            </w:tcBorders>
            <w:shd w:val="clear" w:color="auto" w:fill="auto"/>
            <w:vAlign w:val="center"/>
          </w:tcPr>
          <w:p w14:paraId="61102BE4" w14:textId="77777777"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14:paraId="4470A218" w14:textId="77777777"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30074B83" w14:textId="77777777" w:rsidR="009A106D" w:rsidRDefault="00CC20D5" w:rsidP="00460025">
            <w:pPr>
              <w:rPr>
                <w:rFonts w:cs="Arial"/>
                <w:b/>
                <w:sz w:val="20"/>
                <w:szCs w:val="20"/>
              </w:rPr>
            </w:pPr>
            <w:r>
              <w:rPr>
                <w:rFonts w:cs="Arial"/>
                <w:b/>
                <w:sz w:val="20"/>
                <w:szCs w:val="20"/>
              </w:rPr>
              <w:t>Tiempo Tentativo</w:t>
            </w:r>
          </w:p>
        </w:tc>
      </w:tr>
      <w:tr w:rsidR="00CC20D5" w14:paraId="49E6300C" w14:textId="77777777">
        <w:tc>
          <w:tcPr>
            <w:tcW w:w="3240" w:type="dxa"/>
            <w:tcBorders>
              <w:top w:val="single" w:sz="4" w:space="0" w:color="FF0000"/>
              <w:left w:val="single" w:sz="4" w:space="0" w:color="FF0000"/>
              <w:bottom w:val="single" w:sz="4" w:space="0" w:color="FF0000"/>
            </w:tcBorders>
            <w:shd w:val="clear" w:color="auto" w:fill="auto"/>
            <w:vAlign w:val="center"/>
          </w:tcPr>
          <w:p w14:paraId="50EC71AE" w14:textId="77777777"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14:paraId="19D20F8F" w14:textId="77777777" w:rsidR="009A106D" w:rsidRDefault="00CC20D5" w:rsidP="00460025">
            <w:pPr>
              <w:spacing w:line="240" w:lineRule="auto"/>
              <w:rPr>
                <w:sz w:val="20"/>
                <w:szCs w:val="20"/>
              </w:rPr>
            </w:pPr>
            <w:r w:rsidRPr="00E904C8">
              <w:rPr>
                <w:sz w:val="20"/>
                <w:szCs w:val="20"/>
              </w:rPr>
              <w:t>Investigación de sistemas con capacidades UMA (Universal Media Access).</w:t>
            </w:r>
          </w:p>
          <w:p w14:paraId="2AAB9148" w14:textId="77777777"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2F130B4" w14:textId="77777777" w:rsidR="009A106D" w:rsidRDefault="00CC20D5" w:rsidP="00460025">
            <w:pPr>
              <w:rPr>
                <w:rFonts w:cs="Arial"/>
                <w:sz w:val="20"/>
                <w:szCs w:val="20"/>
              </w:rPr>
            </w:pPr>
            <w:r>
              <w:rPr>
                <w:rFonts w:cs="Arial"/>
                <w:sz w:val="20"/>
                <w:szCs w:val="20"/>
              </w:rPr>
              <w:t>2 Semanas</w:t>
            </w:r>
          </w:p>
        </w:tc>
      </w:tr>
      <w:tr w:rsidR="00CC20D5" w14:paraId="06669068" w14:textId="77777777">
        <w:tc>
          <w:tcPr>
            <w:tcW w:w="3240" w:type="dxa"/>
            <w:tcBorders>
              <w:top w:val="single" w:sz="4" w:space="0" w:color="FF0000"/>
              <w:left w:val="single" w:sz="4" w:space="0" w:color="FF0000"/>
              <w:bottom w:val="single" w:sz="4" w:space="0" w:color="FF0000"/>
            </w:tcBorders>
            <w:shd w:val="clear" w:color="auto" w:fill="auto"/>
            <w:vAlign w:val="center"/>
          </w:tcPr>
          <w:p w14:paraId="1ECE2137" w14:textId="77777777"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14:paraId="64DD0130" w14:textId="77777777"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0D836FD9" w14:textId="77777777" w:rsidR="009A106D" w:rsidRDefault="00CC20D5" w:rsidP="00460025">
            <w:pPr>
              <w:rPr>
                <w:rFonts w:cs="Arial"/>
                <w:sz w:val="20"/>
                <w:szCs w:val="20"/>
              </w:rPr>
            </w:pPr>
            <w:r>
              <w:rPr>
                <w:rFonts w:cs="Arial"/>
                <w:sz w:val="20"/>
                <w:szCs w:val="20"/>
              </w:rPr>
              <w:t>2 Semanas</w:t>
            </w:r>
          </w:p>
        </w:tc>
      </w:tr>
      <w:tr w:rsidR="00CC20D5" w14:paraId="1274B6DB" w14:textId="77777777">
        <w:tc>
          <w:tcPr>
            <w:tcW w:w="3240" w:type="dxa"/>
            <w:tcBorders>
              <w:top w:val="single" w:sz="4" w:space="0" w:color="FF0000"/>
              <w:left w:val="single" w:sz="4" w:space="0" w:color="FF0000"/>
              <w:bottom w:val="single" w:sz="4" w:space="0" w:color="FF0000"/>
            </w:tcBorders>
            <w:shd w:val="clear" w:color="auto" w:fill="auto"/>
            <w:vAlign w:val="center"/>
          </w:tcPr>
          <w:p w14:paraId="27BE9E94" w14:textId="77777777"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56D66177" w14:textId="77777777" w:rsidR="009A106D" w:rsidRDefault="00CC20D5" w:rsidP="00460025">
            <w:pPr>
              <w:spacing w:line="240" w:lineRule="auto"/>
              <w:rPr>
                <w:sz w:val="20"/>
                <w:szCs w:val="20"/>
              </w:rPr>
            </w:pPr>
            <w:r w:rsidRPr="00E904C8">
              <w:rPr>
                <w:sz w:val="20"/>
                <w:szCs w:val="20"/>
              </w:rPr>
              <w:t>Modelamiento del framework</w:t>
            </w:r>
          </w:p>
          <w:p w14:paraId="7965F9EE" w14:textId="77777777"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58320849" w14:textId="77777777" w:rsidR="009A106D" w:rsidRDefault="00CC20D5" w:rsidP="00460025">
            <w:pPr>
              <w:rPr>
                <w:rFonts w:cs="Arial"/>
                <w:sz w:val="20"/>
                <w:szCs w:val="20"/>
              </w:rPr>
            </w:pPr>
            <w:r>
              <w:rPr>
                <w:rFonts w:cs="Arial"/>
                <w:sz w:val="20"/>
                <w:szCs w:val="20"/>
              </w:rPr>
              <w:lastRenderedPageBreak/>
              <w:t>2 Semanas</w:t>
            </w:r>
          </w:p>
        </w:tc>
      </w:tr>
      <w:tr w:rsidR="00CC20D5" w14:paraId="34E052A4" w14:textId="77777777">
        <w:tc>
          <w:tcPr>
            <w:tcW w:w="3240" w:type="dxa"/>
            <w:tcBorders>
              <w:top w:val="single" w:sz="4" w:space="0" w:color="FF0000"/>
              <w:left w:val="single" w:sz="4" w:space="0" w:color="FF0000"/>
              <w:bottom w:val="single" w:sz="4" w:space="0" w:color="FF0000"/>
            </w:tcBorders>
            <w:shd w:val="clear" w:color="auto" w:fill="auto"/>
            <w:vAlign w:val="center"/>
          </w:tcPr>
          <w:p w14:paraId="2297BD56" w14:textId="77777777"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3247548D" w14:textId="77777777" w:rsidR="009A106D" w:rsidRDefault="00CC20D5" w:rsidP="00460025">
            <w:pPr>
              <w:spacing w:line="240" w:lineRule="auto"/>
              <w:rPr>
                <w:sz w:val="20"/>
                <w:szCs w:val="20"/>
              </w:rPr>
            </w:pPr>
            <w:r w:rsidRPr="00E904C8">
              <w:rPr>
                <w:sz w:val="20"/>
                <w:szCs w:val="20"/>
              </w:rPr>
              <w:t>Creación de maqueta funcional</w:t>
            </w:r>
          </w:p>
          <w:p w14:paraId="7583638F" w14:textId="77777777"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C8F69F2" w14:textId="77777777" w:rsidR="009A106D" w:rsidRDefault="00CC20D5" w:rsidP="00460025">
            <w:pPr>
              <w:rPr>
                <w:rFonts w:cs="Arial"/>
                <w:sz w:val="20"/>
                <w:szCs w:val="20"/>
              </w:rPr>
            </w:pPr>
            <w:r>
              <w:rPr>
                <w:rFonts w:cs="Arial"/>
                <w:sz w:val="20"/>
                <w:szCs w:val="20"/>
              </w:rPr>
              <w:t>1 Semana</w:t>
            </w:r>
          </w:p>
        </w:tc>
      </w:tr>
      <w:tr w:rsidR="00CC20D5" w14:paraId="56DCE5D8" w14:textId="77777777">
        <w:tc>
          <w:tcPr>
            <w:tcW w:w="3240" w:type="dxa"/>
            <w:tcBorders>
              <w:top w:val="single" w:sz="4" w:space="0" w:color="FF0000"/>
              <w:left w:val="single" w:sz="4" w:space="0" w:color="FF0000"/>
              <w:bottom w:val="single" w:sz="4" w:space="0" w:color="FF0000"/>
            </w:tcBorders>
            <w:shd w:val="clear" w:color="auto" w:fill="auto"/>
            <w:vAlign w:val="center"/>
          </w:tcPr>
          <w:p w14:paraId="1CCF1C5F" w14:textId="77777777"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14:paraId="5080243B" w14:textId="77777777"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14:paraId="5EFABC5B" w14:textId="77777777"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5418CF7E" w14:textId="77777777"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14:paraId="4151D9B4" w14:textId="77777777">
        <w:tc>
          <w:tcPr>
            <w:tcW w:w="3240" w:type="dxa"/>
            <w:tcBorders>
              <w:top w:val="single" w:sz="4" w:space="0" w:color="FF0000"/>
              <w:left w:val="single" w:sz="4" w:space="0" w:color="FF0000"/>
              <w:bottom w:val="single" w:sz="4" w:space="0" w:color="FF0000"/>
            </w:tcBorders>
            <w:shd w:val="clear" w:color="auto" w:fill="auto"/>
            <w:vAlign w:val="center"/>
          </w:tcPr>
          <w:p w14:paraId="736A7DD6" w14:textId="77777777"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14:paraId="576A69EF" w14:textId="77777777"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86EE4F2" w14:textId="77777777" w:rsidR="009A106D" w:rsidRDefault="00CC20D5" w:rsidP="00460025">
            <w:pPr>
              <w:rPr>
                <w:rFonts w:cs="Arial"/>
                <w:sz w:val="20"/>
                <w:szCs w:val="20"/>
              </w:rPr>
            </w:pPr>
            <w:r>
              <w:rPr>
                <w:rFonts w:cs="Arial"/>
                <w:sz w:val="20"/>
                <w:szCs w:val="20"/>
              </w:rPr>
              <w:t>2 semanas</w:t>
            </w:r>
          </w:p>
        </w:tc>
      </w:tr>
      <w:tr w:rsidR="00CC20D5" w14:paraId="0DB97B96" w14:textId="77777777">
        <w:tc>
          <w:tcPr>
            <w:tcW w:w="3240" w:type="dxa"/>
            <w:tcBorders>
              <w:top w:val="single" w:sz="4" w:space="0" w:color="FF0000"/>
              <w:left w:val="single" w:sz="4" w:space="0" w:color="FF0000"/>
              <w:bottom w:val="single" w:sz="4" w:space="0" w:color="FF0000"/>
            </w:tcBorders>
            <w:shd w:val="clear" w:color="auto" w:fill="auto"/>
            <w:vAlign w:val="center"/>
          </w:tcPr>
          <w:p w14:paraId="7C19944C" w14:textId="77777777"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14:paraId="7C5B1381" w14:textId="77777777"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14:paraId="4D082B48" w14:textId="77777777"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D7146E4" w14:textId="77777777" w:rsidR="009A106D" w:rsidRDefault="00CC20D5" w:rsidP="00460025">
            <w:pPr>
              <w:rPr>
                <w:rFonts w:cs="Arial"/>
                <w:sz w:val="20"/>
                <w:szCs w:val="20"/>
              </w:rPr>
            </w:pPr>
            <w:r>
              <w:rPr>
                <w:rFonts w:cs="Arial"/>
                <w:sz w:val="20"/>
                <w:szCs w:val="20"/>
              </w:rPr>
              <w:t>1 semana</w:t>
            </w:r>
          </w:p>
        </w:tc>
      </w:tr>
    </w:tbl>
    <w:p w14:paraId="1FC6EC68" w14:textId="77777777" w:rsidR="00CC20D5" w:rsidRDefault="00CC20D5"/>
    <w:p w14:paraId="2D680D20" w14:textId="77777777" w:rsidR="00321514" w:rsidRDefault="00321514"/>
    <w:p w14:paraId="0BCC5913" w14:textId="77777777"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14:paraId="4503CB2E" w14:textId="77777777" w:rsidTr="008626F7">
        <w:trPr>
          <w:trHeight w:val="837"/>
        </w:trPr>
        <w:tc>
          <w:tcPr>
            <w:tcW w:w="8888" w:type="dxa"/>
          </w:tcPr>
          <w:p w14:paraId="3981D637" w14:textId="77777777" w:rsidR="009A106D" w:rsidRPr="00460025" w:rsidRDefault="00427C5E" w:rsidP="00460025">
            <w:pPr>
              <w:pStyle w:val="Ttulo"/>
              <w:outlineLvl w:val="0"/>
            </w:pPr>
            <w:bookmarkStart w:id="29" w:name="_Toc281339255"/>
            <w:bookmarkStart w:id="30" w:name="_Toc281355097"/>
            <w:r w:rsidRPr="00460025">
              <w:lastRenderedPageBreak/>
              <w:t>Capítulo 2. Marco Teórico</w:t>
            </w:r>
            <w:bookmarkEnd w:id="29"/>
            <w:bookmarkEnd w:id="30"/>
          </w:p>
        </w:tc>
      </w:tr>
    </w:tbl>
    <w:p w14:paraId="3D967D53" w14:textId="77777777" w:rsidR="009A106D" w:rsidRDefault="007C0EE8" w:rsidP="00460025">
      <w:pPr>
        <w:pStyle w:val="Subttulo"/>
        <w:outlineLvl w:val="1"/>
      </w:pPr>
      <w:bookmarkStart w:id="31" w:name="_Toc266039162"/>
      <w:bookmarkStart w:id="32" w:name="_Toc281339256"/>
      <w:bookmarkStart w:id="33" w:name="_Toc281355098"/>
      <w:r w:rsidRPr="002D62D6">
        <w:t>2.1</w:t>
      </w:r>
      <w:r w:rsidR="00DF1A63">
        <w:t>.</w:t>
      </w:r>
      <w:ins w:id="34" w:author="copesa" w:date="2010-12-29T14:49:00Z">
        <w:r w:rsidR="00DF1A63" w:rsidRPr="002D62D6">
          <w:t xml:space="preserve"> </w:t>
        </w:r>
      </w:ins>
      <w:r w:rsidR="00DF1A63" w:rsidRPr="002D62D6">
        <w:t>Acceso</w:t>
      </w:r>
      <w:r w:rsidR="00C061FC">
        <w:t xml:space="preserve"> </w:t>
      </w:r>
      <w:r w:rsidRPr="002D62D6">
        <w:t>Multimedia Universal</w:t>
      </w:r>
      <w:bookmarkEnd w:id="31"/>
      <w:bookmarkEnd w:id="32"/>
      <w:bookmarkEnd w:id="33"/>
    </w:p>
    <w:p w14:paraId="5152BC48" w14:textId="77777777"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14:paraId="6E0DFBE8" w14:textId="77777777"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14:paraId="2985E6BF" w14:textId="77777777" w:rsidR="007C0EE8" w:rsidRDefault="007C0EE8" w:rsidP="007C0EE8">
      <w:pPr>
        <w:rPr>
          <w:szCs w:val="24"/>
        </w:rPr>
      </w:pPr>
      <w:r>
        <w:rPr>
          <w:szCs w:val="24"/>
        </w:rPr>
        <w:t>Los esfuerzos se han centrado en dos líneas de trabajo:</w:t>
      </w:r>
    </w:p>
    <w:p w14:paraId="10F203C8" w14:textId="77777777" w:rsidR="007C0EE8" w:rsidRDefault="007C0EE8" w:rsidP="00B71CC1">
      <w:pPr>
        <w:numPr>
          <w:ilvl w:val="0"/>
          <w:numId w:val="2"/>
        </w:numPr>
        <w:tabs>
          <w:tab w:val="left" w:pos="0"/>
          <w:tab w:val="num" w:pos="707"/>
        </w:tabs>
        <w:suppressAutoHyphens w:val="0"/>
        <w:spacing w:before="240" w:after="440"/>
        <w:ind w:left="707" w:hanging="283"/>
      </w:pPr>
      <w:bookmarkStart w:id="3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5"/>
    </w:p>
    <w:p w14:paraId="2F87D3B1" w14:textId="77777777"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14:paraId="08D10472" w14:textId="77777777"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14:paraId="55A44668" w14:textId="77777777"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14:paraId="1A2DD814" w14:textId="77777777"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14:paraId="6BC73800" w14:textId="77777777" w:rsidR="007C0EE8" w:rsidRDefault="00DA4F25" w:rsidP="008F6728">
      <w:pPr>
        <w:numPr>
          <w:ilvl w:val="0"/>
          <w:numId w:val="3"/>
        </w:numPr>
        <w:tabs>
          <w:tab w:val="left" w:pos="0"/>
          <w:tab w:val="num" w:pos="707"/>
        </w:tabs>
        <w:suppressAutoHyphens w:val="0"/>
        <w:spacing w:before="240" w:after="440"/>
        <w:ind w:left="709" w:hanging="284"/>
        <w:pPrChange w:id="36" w:author="copesa" w:date="2010-12-29T14:49:00Z">
          <w:pPr>
            <w:numPr>
              <w:numId w:val="3"/>
            </w:numPr>
            <w:tabs>
              <w:tab w:val="left" w:pos="0"/>
              <w:tab w:val="num" w:pos="707"/>
            </w:tabs>
            <w:suppressAutoHyphens w:val="0"/>
            <w:spacing w:before="240" w:after="440"/>
            <w:ind w:left="720" w:hanging="360"/>
          </w:pPr>
        </w:pPrChange>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14:paraId="54BC55CE" w14:textId="77777777" w:rsidR="007C0EE8" w:rsidRPr="008F6728" w:rsidRDefault="007C0EE8" w:rsidP="008F6728">
      <w:pPr>
        <w:numPr>
          <w:ilvl w:val="0"/>
          <w:numId w:val="3"/>
        </w:numPr>
        <w:tabs>
          <w:tab w:val="left" w:pos="0"/>
          <w:tab w:val="num" w:pos="707"/>
        </w:tabs>
        <w:suppressAutoHyphens w:val="0"/>
        <w:spacing w:before="240" w:after="440"/>
        <w:ind w:left="709" w:hanging="284"/>
        <w:rPr>
          <w:rPrChange w:id="37" w:author="copesa" w:date="2010-12-29T14:49:00Z">
            <w:rPr>
              <w:b/>
            </w:rPr>
          </w:rPrChange>
        </w:rPr>
        <w:pPrChange w:id="38" w:author="copesa" w:date="2010-12-29T14:49:00Z">
          <w:pPr>
            <w:numPr>
              <w:numId w:val="3"/>
            </w:numPr>
            <w:tabs>
              <w:tab w:val="left" w:pos="0"/>
              <w:tab w:val="num" w:pos="707"/>
            </w:tabs>
            <w:suppressAutoHyphens w:val="0"/>
            <w:spacing w:before="240" w:after="440"/>
            <w:ind w:left="720" w:hanging="360"/>
          </w:pPr>
        </w:pPrChange>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rPr>
          <w:rPrChange w:id="39" w:author="copesa" w:date="2010-12-29T14:49:00Z">
            <w:rPr>
              <w:b/>
            </w:rPr>
          </w:rPrChange>
        </w:rPr>
        <w:t>.</w:t>
      </w:r>
      <w:r w:rsidRPr="008F6728">
        <w:footnoteReference w:id="3"/>
      </w:r>
    </w:p>
    <w:p w14:paraId="30ED74CD" w14:textId="77777777" w:rsidR="007C0EE8" w:rsidRPr="007720FF" w:rsidRDefault="007C0EE8" w:rsidP="00F32EF6">
      <w:pPr>
        <w:tabs>
          <w:tab w:val="left" w:pos="0"/>
        </w:tabs>
        <w:spacing w:before="0" w:line="276" w:lineRule="auto"/>
        <w:rPr>
          <w:del w:id="40" w:author="copesa" w:date="2010-12-29T14:49:00Z"/>
          <w:b/>
        </w:rPr>
      </w:pPr>
    </w:p>
    <w:p w14:paraId="583498C6" w14:textId="77777777"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14:paraId="74D5D512" w14:textId="77777777" w:rsidR="00983B96" w:rsidRDefault="00122C2B" w:rsidP="00983B96">
      <w:pPr>
        <w:keepNext/>
        <w:jc w:val="center"/>
      </w:pPr>
      <w:r>
        <w:rPr>
          <w:noProof/>
          <w:szCs w:val="24"/>
          <w:u w:val="single"/>
          <w:lang w:eastAsia="es-CL"/>
        </w:rPr>
        <w:lastRenderedPageBreak/>
        <w:drawing>
          <wp:inline distT="0" distB="0" distL="0" distR="0" wp14:anchorId="48C459FB" wp14:editId="2FBCC129">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5"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14:paraId="4A5BF805" w14:textId="77777777" w:rsidR="009A106D" w:rsidRDefault="00983B96" w:rsidP="00460025">
      <w:pPr>
        <w:pStyle w:val="Epgrafe"/>
        <w:jc w:val="center"/>
      </w:pPr>
      <w:bookmarkStart w:id="41" w:name="_Toc276683966"/>
      <w:bookmarkStart w:id="42" w:name="_Toc281339355"/>
      <w:bookmarkStart w:id="43" w:name="_Toc281354848"/>
      <w:r>
        <w:t xml:space="preserve">Ilustración </w:t>
      </w:r>
      <w:r w:rsidR="007D58B6">
        <w:fldChar w:fldCharType="begin"/>
      </w:r>
      <w:r>
        <w:instrText xml:space="preserve"> SEQ Ilustración \* ARABIC </w:instrText>
      </w:r>
      <w:r w:rsidR="007D58B6">
        <w:fldChar w:fldCharType="separate"/>
      </w:r>
      <w:r w:rsidR="00AE33D1">
        <w:rPr>
          <w:noProof/>
        </w:rPr>
        <w:t>2</w:t>
      </w:r>
      <w:r w:rsidR="007D58B6">
        <w:fldChar w:fldCharType="end"/>
      </w:r>
      <w:r>
        <w:t xml:space="preserve"> - </w:t>
      </w:r>
      <w:r w:rsidRPr="00464E84">
        <w:t>Adaptación de cont</w:t>
      </w:r>
      <w:r>
        <w:t>enidos para un acceso universal</w:t>
      </w:r>
      <w:bookmarkEnd w:id="41"/>
      <w:bookmarkEnd w:id="42"/>
      <w:bookmarkEnd w:id="43"/>
    </w:p>
    <w:p w14:paraId="4546A19F" w14:textId="77777777" w:rsidR="009A106D" w:rsidRPr="008F6728" w:rsidRDefault="00F41D31" w:rsidP="008F6728">
      <w:pPr>
        <w:jc w:val="center"/>
        <w:rPr>
          <w:sz w:val="20"/>
          <w:rPrChange w:id="44" w:author="copesa" w:date="2010-12-29T14:49:00Z">
            <w:rPr/>
          </w:rPrChange>
        </w:rPr>
        <w:pPrChange w:id="45" w:author="copesa" w:date="2010-12-29T14:49:00Z">
          <w:pPr/>
        </w:pPrChange>
      </w:pPr>
      <w:r>
        <w:fldChar w:fldCharType="begin"/>
      </w:r>
      <w:r>
        <w:instrText xml:space="preserve"> HYPERLINK "http://multimediacommunication.blogspot.com/2007/02/multimedia-communication-for-universal.html" </w:instrText>
      </w:r>
      <w:r>
        <w:fldChar w:fldCharType="separate"/>
      </w:r>
      <w:r w:rsidR="002843D3" w:rsidRPr="008F6728">
        <w:rPr>
          <w:rStyle w:val="Hipervnculo"/>
          <w:sz w:val="20"/>
          <w:rPrChange w:id="46" w:author="copesa" w:date="2010-12-29T14:49:00Z">
            <w:rPr>
              <w:rStyle w:val="Hipervnculo"/>
            </w:rPr>
          </w:rPrChange>
        </w:rPr>
        <w:t>http://multimediacommunication.blogspot.com/2007/02/multimedia-communication-for-universal.html</w:t>
      </w:r>
      <w:r>
        <w:rPr>
          <w:rStyle w:val="Hipervnculo"/>
          <w:sz w:val="20"/>
          <w:rPrChange w:id="47" w:author="copesa" w:date="2010-12-29T14:49:00Z">
            <w:rPr>
              <w:rStyle w:val="Hipervnculo"/>
            </w:rPr>
          </w:rPrChange>
        </w:rPr>
        <w:fldChar w:fldCharType="end"/>
      </w:r>
    </w:p>
    <w:p w14:paraId="41B32761" w14:textId="77777777" w:rsidR="002843D3" w:rsidRDefault="002843D3" w:rsidP="007C0EE8">
      <w:bookmarkStart w:id="48" w:name="_Toc266039196"/>
    </w:p>
    <w:bookmarkEnd w:id="48"/>
    <w:p w14:paraId="10FA8D2E" w14:textId="77777777"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14:paraId="7706E87D" w14:textId="77777777"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14:paraId="20A6B6C3" w14:textId="77777777" w:rsidR="00460025" w:rsidRPr="00F76D4D" w:rsidRDefault="00460025" w:rsidP="007C0EE8">
      <w:pPr>
        <w:rPr>
          <w:del w:id="50" w:author="copesa" w:date="2010-12-29T14:49:00Z"/>
        </w:rPr>
      </w:pPr>
      <w:bookmarkStart w:id="51" w:name="_Toc266039163"/>
    </w:p>
    <w:p w14:paraId="5F11E7E3" w14:textId="77777777" w:rsidR="00F32EF6" w:rsidRDefault="00F32EF6">
      <w:pPr>
        <w:suppressAutoHyphens w:val="0"/>
        <w:spacing w:before="0" w:after="0" w:line="240" w:lineRule="auto"/>
        <w:jc w:val="left"/>
        <w:rPr>
          <w:rFonts w:eastAsia="Times New Roman" w:cs="Times New Roman"/>
          <w:b/>
          <w:sz w:val="28"/>
          <w:szCs w:val="24"/>
        </w:rPr>
      </w:pPr>
      <w:r>
        <w:lastRenderedPageBreak/>
        <w:br w:type="page"/>
      </w:r>
    </w:p>
    <w:p w14:paraId="4CF9DFA2" w14:textId="77777777" w:rsidR="009A106D" w:rsidRDefault="001B5244" w:rsidP="00460025">
      <w:pPr>
        <w:pStyle w:val="Subttulo"/>
        <w:outlineLvl w:val="1"/>
      </w:pPr>
      <w:bookmarkStart w:id="52" w:name="_Toc281339257"/>
      <w:bookmarkStart w:id="53" w:name="_Toc281355099"/>
      <w:r>
        <w:lastRenderedPageBreak/>
        <w:t xml:space="preserve">2.2. Protocolo </w:t>
      </w:r>
      <w:r w:rsidR="00452D69">
        <w:t xml:space="preserve">XML </w:t>
      </w:r>
      <w:r>
        <w:t>orientado a objeto</w:t>
      </w:r>
      <w:r w:rsidR="00DB24E3">
        <w:t>s</w:t>
      </w:r>
      <w:bookmarkEnd w:id="52"/>
      <w:bookmarkEnd w:id="53"/>
    </w:p>
    <w:p w14:paraId="29052078" w14:textId="36BE2BF6"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del w:id="54" w:author="copesa" w:date="2010-12-29T14:49:00Z">
        <w:r w:rsidR="006D1380">
          <w:rPr>
            <w:lang w:val="es-ES"/>
          </w:rPr>
          <w:delText xml:space="preserve">  </w:delText>
        </w:r>
      </w:del>
    </w:p>
    <w:p w14:paraId="44BB7489" w14:textId="77777777"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14:paraId="6672768C" w14:textId="77777777" w:rsidR="008F6728" w:rsidRDefault="008F6728" w:rsidP="00460025">
      <w:pPr>
        <w:rPr>
          <w:ins w:id="55" w:author="copesa" w:date="2010-12-29T14:49:00Z"/>
          <w:lang w:val="es-ES"/>
        </w:rPr>
      </w:pPr>
    </w:p>
    <w:p w14:paraId="503ABD56" w14:textId="77777777" w:rsidR="009A106D" w:rsidRDefault="001B5244" w:rsidP="00460025">
      <w:pPr>
        <w:pStyle w:val="Subttulo"/>
        <w:outlineLvl w:val="2"/>
      </w:pPr>
      <w:bookmarkStart w:id="56" w:name="_Toc281339258"/>
      <w:bookmarkStart w:id="57" w:name="_Toc281355100"/>
      <w:r>
        <w:t xml:space="preserve">2.2.1. </w:t>
      </w:r>
      <w:r w:rsidR="00452D69">
        <w:t>SOAP</w:t>
      </w:r>
      <w:bookmarkEnd w:id="56"/>
      <w:bookmarkEnd w:id="57"/>
    </w:p>
    <w:p w14:paraId="787E7C55" w14:textId="77777777"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14:paraId="2774BEE5" w14:textId="77777777"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14:paraId="44CC0DF7" w14:textId="77777777" w:rsidR="000B4A00" w:rsidRDefault="000B4A00" w:rsidP="00460025">
      <w:pPr>
        <w:spacing w:after="0" w:line="240" w:lineRule="auto"/>
        <w:ind w:right="144"/>
      </w:pPr>
    </w:p>
    <w:p w14:paraId="63408E1A" w14:textId="77777777" w:rsidR="00F32EF6" w:rsidRDefault="00F32EF6">
      <w:pPr>
        <w:suppressAutoHyphens w:val="0"/>
        <w:spacing w:before="0" w:after="0" w:line="240" w:lineRule="auto"/>
        <w:jc w:val="left"/>
      </w:pPr>
      <w:r>
        <w:br w:type="page"/>
      </w:r>
    </w:p>
    <w:p w14:paraId="3E985F53" w14:textId="77777777" w:rsidR="009A106D" w:rsidRDefault="000B0972" w:rsidP="00460025">
      <w:r>
        <w:lastRenderedPageBreak/>
        <w:t>La siguiente figura muestra un esquema de un objeto SOAP como envoltura para un mensaje de correo electrónico.</w:t>
      </w:r>
    </w:p>
    <w:p w14:paraId="38A93D08" w14:textId="77777777" w:rsidR="009A106D" w:rsidRDefault="009A106D" w:rsidP="00460025">
      <w:pPr>
        <w:pStyle w:val="Subttulo"/>
        <w:keepNext/>
        <w:jc w:val="center"/>
        <w:rPr>
          <w:del w:id="58" w:author="copesa" w:date="2010-12-29T14:49:00Z"/>
        </w:rPr>
      </w:pPr>
      <w:del w:id="59" w:author="copesa" w:date="2010-12-29T14:49:00Z">
        <w:r w:rsidRPr="00460025">
          <w:rPr>
            <w:rFonts w:ascii="Verdana" w:hAnsi="Verdana"/>
            <w:b w:val="0"/>
            <w:noProof/>
            <w:color w:val="000000"/>
            <w:sz w:val="18"/>
            <w:szCs w:val="18"/>
            <w:lang w:eastAsia="es-CL"/>
          </w:rPr>
          <w:lastRenderedPageBreak/>
          <w:drawing>
            <wp:inline distT="0" distB="0" distL="0" distR="0" wp14:anchorId="4F972C61" wp14:editId="758E6239">
              <wp:extent cx="4429125" cy="290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del>
    </w:p>
    <w:p w14:paraId="768DD1DC" w14:textId="77777777" w:rsidR="009A106D" w:rsidRDefault="009A106D" w:rsidP="00460025">
      <w:pPr>
        <w:pStyle w:val="Subttulo"/>
        <w:keepNext/>
        <w:jc w:val="center"/>
        <w:rPr>
          <w:ins w:id="60" w:author="copesa" w:date="2010-12-29T14:49:00Z"/>
        </w:rPr>
      </w:pPr>
      <w:ins w:id="61" w:author="copesa" w:date="2010-12-29T14:49:00Z">
        <w:r w:rsidRPr="00460025">
          <w:rPr>
            <w:rFonts w:ascii="Verdana" w:hAnsi="Verdana"/>
            <w:b w:val="0"/>
            <w:noProof/>
            <w:color w:val="000000"/>
            <w:sz w:val="18"/>
            <w:szCs w:val="18"/>
            <w:lang w:eastAsia="es-CL"/>
          </w:rPr>
          <w:lastRenderedPageBreak/>
          <w:drawing>
            <wp:inline distT="0" distB="0" distL="0" distR="0" wp14:anchorId="311B3A68" wp14:editId="7C9C7B8C">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ins>
    </w:p>
    <w:p w14:paraId="39B8D58A" w14:textId="77777777" w:rsidR="009A106D" w:rsidRDefault="002843D3" w:rsidP="00460025">
      <w:pPr>
        <w:pStyle w:val="Epgrafe"/>
        <w:jc w:val="center"/>
      </w:pPr>
      <w:bookmarkStart w:id="62" w:name="_Toc276683967"/>
      <w:bookmarkStart w:id="63" w:name="_Toc281339356"/>
      <w:bookmarkStart w:id="64" w:name="_Toc281354849"/>
      <w:r>
        <w:t xml:space="preserve">Ilustración </w:t>
      </w:r>
      <w:r w:rsidR="007D58B6">
        <w:fldChar w:fldCharType="begin"/>
      </w:r>
      <w:r>
        <w:instrText xml:space="preserve"> SEQ Ilustración \* ARABIC </w:instrText>
      </w:r>
      <w:r w:rsidR="007D58B6">
        <w:fldChar w:fldCharType="separate"/>
      </w:r>
      <w:r w:rsidR="00AE33D1">
        <w:rPr>
          <w:noProof/>
        </w:rPr>
        <w:t>3</w:t>
      </w:r>
      <w:r w:rsidR="007D58B6">
        <w:fldChar w:fldCharType="end"/>
      </w:r>
      <w:r>
        <w:t xml:space="preserve"> - </w:t>
      </w:r>
      <w:r w:rsidRPr="001D0396">
        <w:t>Esquema SOAP seg</w:t>
      </w:r>
      <w:r w:rsidR="00F8658A">
        <w:t>ú</w:t>
      </w:r>
      <w:r w:rsidRPr="001D0396">
        <w:t>n la W3C</w:t>
      </w:r>
      <w:bookmarkEnd w:id="62"/>
      <w:bookmarkEnd w:id="63"/>
      <w:bookmarkEnd w:id="64"/>
    </w:p>
    <w:p w14:paraId="02E4E947" w14:textId="77777777" w:rsidR="009A106D" w:rsidRPr="00460025" w:rsidRDefault="00F41D31" w:rsidP="00460025">
      <w:pPr>
        <w:pStyle w:val="Ttulo7"/>
        <w:rPr>
          <w:rStyle w:val="nfasis"/>
          <w:b/>
          <w:bCs/>
          <w:i w:val="0"/>
          <w:lang w:val="es-CL"/>
        </w:rPr>
      </w:pPr>
      <w:hyperlink r:id="rId27" w:history="1">
        <w:r w:rsidR="00427C5E" w:rsidRPr="00460025">
          <w:rPr>
            <w:rStyle w:val="Hipervnculo"/>
            <w:lang w:val="es-CL"/>
          </w:rPr>
          <w:t>http://www.w3.org/TR/soap12-af/#W3C.WD-soap-part2</w:t>
        </w:r>
      </w:hyperlink>
    </w:p>
    <w:p w14:paraId="22D5E99D" w14:textId="77777777" w:rsidR="009A106D" w:rsidRPr="00460025" w:rsidRDefault="009A106D" w:rsidP="00460025">
      <w:pPr>
        <w:rPr>
          <w:rStyle w:val="nfasis"/>
          <w:i w:val="0"/>
          <w:iCs/>
          <w:sz w:val="20"/>
          <w:szCs w:val="20"/>
          <w:lang w:eastAsia="es-ES"/>
        </w:rPr>
      </w:pPr>
    </w:p>
    <w:p w14:paraId="036FF4F2" w14:textId="77777777"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14:paraId="7914A846" w14:textId="77777777" w:rsidR="00F32EF6" w:rsidRDefault="00F32EF6">
      <w:pPr>
        <w:suppressAutoHyphens w:val="0"/>
        <w:spacing w:before="0" w:after="0" w:line="240" w:lineRule="auto"/>
        <w:jc w:val="left"/>
        <w:rPr>
          <w:rFonts w:eastAsia="Times New Roman" w:cs="Times New Roman"/>
          <w:b/>
          <w:sz w:val="28"/>
          <w:szCs w:val="24"/>
        </w:rPr>
      </w:pPr>
      <w:r>
        <w:br w:type="page"/>
      </w:r>
    </w:p>
    <w:p w14:paraId="288886C2" w14:textId="77777777" w:rsidR="009A106D" w:rsidRDefault="001B5244" w:rsidP="00460025">
      <w:pPr>
        <w:pStyle w:val="Subttulo"/>
        <w:outlineLvl w:val="2"/>
      </w:pPr>
      <w:bookmarkStart w:id="65" w:name="_Toc281339259"/>
      <w:bookmarkStart w:id="66" w:name="_Toc281355101"/>
      <w:r>
        <w:lastRenderedPageBreak/>
        <w:t xml:space="preserve">2.2.2. </w:t>
      </w:r>
      <w:r w:rsidR="00A71B02">
        <w:t>REST</w:t>
      </w:r>
      <w:bookmarkEnd w:id="65"/>
      <w:bookmarkEnd w:id="66"/>
    </w:p>
    <w:p w14:paraId="18A687BC" w14:textId="77777777"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14:paraId="47B2072C" w14:textId="77777777" w:rsidR="000B4A00" w:rsidRDefault="000B6CE0" w:rsidP="000B4A00">
      <w:r>
        <w:t xml:space="preserve">REST </w:t>
      </w:r>
      <w:r w:rsidR="000B4A00">
        <w:t>posee una serie de diseños fundamentales y que son claves:</w:t>
      </w:r>
    </w:p>
    <w:p w14:paraId="13C9EE97" w14:textId="77777777" w:rsidR="000B4A00" w:rsidRDefault="000B4A00" w:rsidP="00B71CC1">
      <w:pPr>
        <w:numPr>
          <w:ilvl w:val="0"/>
          <w:numId w:val="4"/>
        </w:numPr>
      </w:pPr>
      <w:r>
        <w:t xml:space="preserve">Un </w:t>
      </w:r>
      <w:r w:rsidRPr="000B4A00">
        <w:t>protocolo cliente/servidor sin estado</w:t>
      </w:r>
      <w:r>
        <w:t xml:space="preserve">. </w:t>
      </w:r>
    </w:p>
    <w:p w14:paraId="44D2D4E5" w14:textId="77777777"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14:paraId="673E3E50" w14:textId="77777777"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14:paraId="59E97D32" w14:textId="77777777" w:rsidR="001B5244" w:rsidRPr="000B4A00" w:rsidRDefault="000B4A00" w:rsidP="00B71CC1">
      <w:pPr>
        <w:numPr>
          <w:ilvl w:val="0"/>
          <w:numId w:val="4"/>
        </w:numPr>
        <w:rPr>
          <w:szCs w:val="24"/>
          <w:lang w:val="es-ES"/>
        </w:rPr>
      </w:pPr>
      <w:r>
        <w:t xml:space="preserve">El </w:t>
      </w:r>
      <w:r w:rsidRPr="000B4A00">
        <w:t>uso de hipermedios</w:t>
      </w:r>
      <w:r>
        <w:t>, HTML o XML.</w:t>
      </w:r>
    </w:p>
    <w:p w14:paraId="6D74C3D9" w14:textId="77777777" w:rsidR="00D47F1E" w:rsidRDefault="00D47F1E" w:rsidP="001B5244">
      <w:pPr>
        <w:pStyle w:val="Subttulo"/>
      </w:pPr>
    </w:p>
    <w:p w14:paraId="338A501F" w14:textId="77777777" w:rsidR="00D47F1E" w:rsidRDefault="00D47F1E" w:rsidP="001B5244">
      <w:pPr>
        <w:pStyle w:val="Subttulo"/>
      </w:pPr>
    </w:p>
    <w:p w14:paraId="5C308B81" w14:textId="77777777" w:rsidR="000B6CE0" w:rsidRDefault="000B6CE0">
      <w:pPr>
        <w:suppressAutoHyphens w:val="0"/>
        <w:spacing w:before="0" w:after="0" w:line="240" w:lineRule="auto"/>
        <w:jc w:val="left"/>
        <w:rPr>
          <w:rFonts w:eastAsia="Times New Roman" w:cs="Times New Roman"/>
          <w:b/>
          <w:sz w:val="28"/>
          <w:szCs w:val="24"/>
        </w:rPr>
      </w:pPr>
      <w:r>
        <w:br w:type="page"/>
      </w:r>
    </w:p>
    <w:p w14:paraId="4D64B053" w14:textId="77777777" w:rsidR="009A106D" w:rsidRDefault="001B5244" w:rsidP="00460025">
      <w:pPr>
        <w:pStyle w:val="Subttulo"/>
        <w:outlineLvl w:val="2"/>
      </w:pPr>
      <w:bookmarkStart w:id="67" w:name="_Toc281339260"/>
      <w:bookmarkStart w:id="68" w:name="_Toc281355102"/>
      <w:r>
        <w:lastRenderedPageBreak/>
        <w:t>2.2.</w:t>
      </w:r>
      <w:r w:rsidR="00E25300">
        <w:t>3</w:t>
      </w:r>
      <w:r>
        <w:t>. R</w:t>
      </w:r>
      <w:r w:rsidR="00F977D8">
        <w:t>SS</w:t>
      </w:r>
      <w:bookmarkEnd w:id="67"/>
      <w:bookmarkEnd w:id="68"/>
    </w:p>
    <w:p w14:paraId="2ACD3F8A" w14:textId="77777777"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14:paraId="1F0B4D61" w14:textId="77777777"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14:paraId="0FA43737" w14:textId="77777777"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14:anchorId="1A3CACE9" wp14:editId="24C234A6">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14:paraId="29E6FC91" w14:textId="77777777" w:rsidR="009A106D" w:rsidRDefault="002843D3" w:rsidP="00460025">
      <w:pPr>
        <w:pStyle w:val="Epgrafe"/>
        <w:jc w:val="center"/>
        <w:rPr>
          <w:rFonts w:ascii="Times New Roman" w:hAnsi="Times New Roman"/>
          <w:szCs w:val="24"/>
          <w:lang w:val="es-ES"/>
        </w:rPr>
      </w:pPr>
      <w:bookmarkStart w:id="69" w:name="_Toc281339357"/>
      <w:bookmarkStart w:id="70" w:name="_Toc281354850"/>
      <w:r>
        <w:t xml:space="preserve">Ilustración </w:t>
      </w:r>
      <w:r w:rsidR="007D58B6">
        <w:fldChar w:fldCharType="begin"/>
      </w:r>
      <w:r>
        <w:instrText xml:space="preserve"> SEQ Ilustración \* ARABIC </w:instrText>
      </w:r>
      <w:r w:rsidR="007D58B6">
        <w:fldChar w:fldCharType="separate"/>
      </w:r>
      <w:r w:rsidR="00AE33D1">
        <w:rPr>
          <w:noProof/>
        </w:rPr>
        <w:t>4</w:t>
      </w:r>
      <w:r w:rsidR="007D58B6">
        <w:fldChar w:fldCharType="end"/>
      </w:r>
      <w:r>
        <w:t xml:space="preserve"> - </w:t>
      </w:r>
      <w:r w:rsidRPr="008D05B2">
        <w:t>Esquema del funcionamiento de RSS</w:t>
      </w:r>
      <w:bookmarkEnd w:id="69"/>
      <w:bookmarkEnd w:id="70"/>
    </w:p>
    <w:p w14:paraId="1D741A60" w14:textId="77777777" w:rsidR="000262D2" w:rsidRDefault="00F41D31" w:rsidP="000A7B9F">
      <w:pPr>
        <w:pStyle w:val="Epgrafe"/>
        <w:jc w:val="center"/>
        <w:rPr>
          <w:rStyle w:val="nfasis"/>
        </w:rPr>
      </w:pPr>
      <w:hyperlink r:id="rId29" w:history="1">
        <w:r w:rsidR="000262D2">
          <w:rPr>
            <w:rStyle w:val="Hipervnculo"/>
          </w:rPr>
          <w:t>http://www.monografias.com/trabajos29/protocolo-acceso/protocolo-acceso.shtml</w:t>
        </w:r>
      </w:hyperlink>
    </w:p>
    <w:p w14:paraId="0A24843C" w14:textId="77777777" w:rsidR="00AC2D2B" w:rsidRPr="001B5244" w:rsidRDefault="002843D3" w:rsidP="00AC2D2B">
      <w:pPr>
        <w:pStyle w:val="Subttulo"/>
        <w:outlineLvl w:val="2"/>
      </w:pPr>
      <w:r>
        <w:br w:type="page"/>
      </w:r>
      <w:bookmarkStart w:id="71" w:name="_Toc281339261"/>
      <w:bookmarkStart w:id="72" w:name="_Toc281355103"/>
      <w:r w:rsidR="00AC2D2B">
        <w:lastRenderedPageBreak/>
        <w:t>2.2.</w:t>
      </w:r>
      <w:r w:rsidR="00E25300">
        <w:t>4</w:t>
      </w:r>
      <w:r w:rsidR="00AC2D2B">
        <w:t>. XML Orientado a MVC</w:t>
      </w:r>
      <w:bookmarkEnd w:id="71"/>
      <w:bookmarkEnd w:id="72"/>
    </w:p>
    <w:p w14:paraId="35F19D7B" w14:textId="77777777"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14:paraId="11334D8E" w14:textId="77777777"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14:paraId="7832FA34" w14:textId="77777777"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14:paraId="56B590E1" w14:textId="725B0E81" w:rsidR="00AC2D2B" w:rsidRDefault="00EE36CB" w:rsidP="00AC2D2B">
      <w:pPr>
        <w:rPr>
          <w:szCs w:val="24"/>
          <w:lang w:val="es-ES"/>
        </w:rPr>
      </w:pPr>
      <w:r>
        <w:rPr>
          <w:szCs w:val="24"/>
          <w:lang w:val="es-ES"/>
        </w:rPr>
        <w:t>L</w:t>
      </w:r>
      <w:r w:rsidR="00AC2D2B">
        <w:rPr>
          <w:szCs w:val="24"/>
          <w:lang w:val="es-ES"/>
        </w:rPr>
        <w:t xml:space="preserve">a capa </w:t>
      </w:r>
      <w:del w:id="73" w:author="copesa" w:date="2010-12-29T14:49:00Z">
        <w:r w:rsidR="00AC2D2B">
          <w:rPr>
            <w:szCs w:val="24"/>
            <w:lang w:val="es-ES"/>
          </w:rPr>
          <w:delText>xml</w:delText>
        </w:r>
      </w:del>
      <w:ins w:id="74" w:author="copesa" w:date="2010-12-29T14:49:00Z">
        <w:r w:rsidR="008F6728">
          <w:rPr>
            <w:szCs w:val="24"/>
            <w:lang w:val="es-ES"/>
          </w:rPr>
          <w:t>XML</w:t>
        </w:r>
      </w:ins>
      <w:r>
        <w:rPr>
          <w:szCs w:val="24"/>
          <w:lang w:val="es-ES"/>
        </w:rPr>
        <w:t xml:space="preserve"> (controlador)</w:t>
      </w:r>
      <w:r w:rsidR="00AC2D2B">
        <w:rPr>
          <w:szCs w:val="24"/>
          <w:lang w:val="es-ES"/>
        </w:rPr>
        <w:t xml:space="preserve"> nos permitirá obtener y manejar la distribución de los datos de las distintas aplicaciones desde una interfaz.</w:t>
      </w:r>
    </w:p>
    <w:p w14:paraId="0E83E879" w14:textId="77777777" w:rsidR="00AC2D2B" w:rsidRDefault="00EE36CB" w:rsidP="00AC2D2B">
      <w:r>
        <w:rPr>
          <w:szCs w:val="24"/>
          <w:lang w:val="es-ES"/>
        </w:rPr>
        <w:t>De esta forma se obtienen los siguientes beneficios</w:t>
      </w:r>
      <w:r w:rsidR="00AC2D2B">
        <w:rPr>
          <w:szCs w:val="24"/>
          <w:lang w:val="es-ES"/>
        </w:rPr>
        <w:t>:</w:t>
      </w:r>
    </w:p>
    <w:p w14:paraId="757A3089" w14:textId="77777777" w:rsidR="00AC2D2B" w:rsidRDefault="00AC2D2B" w:rsidP="00B71CC1">
      <w:pPr>
        <w:numPr>
          <w:ilvl w:val="0"/>
          <w:numId w:val="4"/>
        </w:numPr>
      </w:pPr>
      <w:r>
        <w:t>Acceso a la información en tiempo real.</w:t>
      </w:r>
    </w:p>
    <w:p w14:paraId="6BA4FC04" w14:textId="77777777" w:rsidR="00AC2D2B" w:rsidRDefault="00AC2D2B" w:rsidP="00B71CC1">
      <w:pPr>
        <w:numPr>
          <w:ilvl w:val="0"/>
          <w:numId w:val="4"/>
        </w:numPr>
      </w:pPr>
      <w:r>
        <w:t>Indexación y organización de la información desde una misma interfa</w:t>
      </w:r>
      <w:r w:rsidR="00253CEA">
        <w:t>z</w:t>
      </w:r>
    </w:p>
    <w:p w14:paraId="33651639" w14:textId="77777777"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14:paraId="48124A6B" w14:textId="77777777"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14:paraId="00BDD02E" w14:textId="77777777"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14:paraId="0CE81801" w14:textId="77777777" w:rsidR="00AC2D2B" w:rsidRDefault="00AC2D2B" w:rsidP="00AC2D2B">
      <w:pPr>
        <w:rPr>
          <w:szCs w:val="24"/>
          <w:lang w:val="es-ES"/>
        </w:rPr>
      </w:pPr>
      <w:r>
        <w:rPr>
          <w:szCs w:val="24"/>
          <w:lang w:val="es-ES"/>
        </w:rPr>
        <w:lastRenderedPageBreak/>
        <w:t>En la siguiente figura se puede resumir el esquema de una solución XML bajo un modelo de 3 capas.</w:t>
      </w:r>
    </w:p>
    <w:p w14:paraId="3EEDA70C" w14:textId="77777777" w:rsidR="009A106D" w:rsidRDefault="009A106D" w:rsidP="00460025">
      <w:pPr>
        <w:pStyle w:val="Subttulo"/>
        <w:keepNext/>
        <w:jc w:val="center"/>
      </w:pPr>
      <w:r w:rsidRPr="00460025">
        <w:rPr>
          <w:noProof/>
          <w:lang w:eastAsia="es-CL"/>
        </w:rPr>
        <w:drawing>
          <wp:inline distT="0" distB="0" distL="0" distR="0" wp14:anchorId="496A7B27" wp14:editId="15035F83">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14:paraId="3E2E3DAE" w14:textId="77777777" w:rsidR="009A106D" w:rsidRDefault="002843D3" w:rsidP="00460025">
      <w:pPr>
        <w:pStyle w:val="Epgrafe"/>
        <w:jc w:val="center"/>
      </w:pPr>
      <w:bookmarkStart w:id="75" w:name="_Toc276683968"/>
      <w:bookmarkStart w:id="76" w:name="_Toc281339358"/>
      <w:bookmarkStart w:id="77" w:name="_Toc281354851"/>
      <w:r>
        <w:t xml:space="preserve">Ilustración </w:t>
      </w:r>
      <w:r w:rsidR="007D58B6">
        <w:fldChar w:fldCharType="begin"/>
      </w:r>
      <w:r>
        <w:instrText xml:space="preserve"> SEQ Ilustración \* ARABIC </w:instrText>
      </w:r>
      <w:r w:rsidR="007D58B6">
        <w:fldChar w:fldCharType="separate"/>
      </w:r>
      <w:r w:rsidR="00AE33D1">
        <w:rPr>
          <w:noProof/>
        </w:rPr>
        <w:t>5</w:t>
      </w:r>
      <w:r w:rsidR="007D58B6">
        <w:fldChar w:fldCharType="end"/>
      </w:r>
      <w:r>
        <w:t xml:space="preserve"> - </w:t>
      </w:r>
      <w:r w:rsidRPr="00E46373">
        <w:t>Esquema de XML Orientado a MVC</w:t>
      </w:r>
      <w:bookmarkEnd w:id="75"/>
      <w:bookmarkEnd w:id="76"/>
      <w:bookmarkEnd w:id="77"/>
    </w:p>
    <w:p w14:paraId="0F0114EE" w14:textId="77777777" w:rsidR="00AC2D2B" w:rsidRDefault="00F41D31" w:rsidP="00AC2D2B">
      <w:pPr>
        <w:pStyle w:val="Epgrafe"/>
        <w:jc w:val="center"/>
        <w:rPr>
          <w:noProof/>
          <w:lang w:val="es-ES"/>
        </w:rPr>
      </w:pPr>
      <w:hyperlink r:id="rId31" w:history="1">
        <w:r w:rsidR="00AC2D2B">
          <w:rPr>
            <w:rStyle w:val="Hipervnculo"/>
            <w:noProof/>
            <w:lang w:val="es-ES"/>
          </w:rPr>
          <w:t>http://www.titansol.com/?sec=bloque4&amp;lang=es</w:t>
        </w:r>
      </w:hyperlink>
    </w:p>
    <w:p w14:paraId="378CA456" w14:textId="77777777" w:rsidR="00460025" w:rsidRPr="00460025" w:rsidRDefault="00460025" w:rsidP="00460025">
      <w:pPr>
        <w:rPr>
          <w:lang w:val="es-ES" w:eastAsia="en-US"/>
        </w:rPr>
      </w:pPr>
    </w:p>
    <w:p w14:paraId="298941B9" w14:textId="2A4856FD" w:rsidR="009A106D" w:rsidRDefault="00D23AE3" w:rsidP="00460025">
      <w:pPr>
        <w:pStyle w:val="Subttulo"/>
        <w:outlineLvl w:val="2"/>
      </w:pPr>
      <w:bookmarkStart w:id="78" w:name="_Toc281339262"/>
      <w:bookmarkStart w:id="79" w:name="_Toc281355104"/>
      <w:r>
        <w:t>2.3</w:t>
      </w:r>
      <w:r w:rsidR="007C0EE8">
        <w:t>.</w:t>
      </w:r>
      <w:r w:rsidR="005E1AF4">
        <w:t>1.</w:t>
      </w:r>
      <w:r w:rsidR="00F81016">
        <w:t xml:space="preserve"> </w:t>
      </w:r>
      <w:r w:rsidR="007C0EE8">
        <w:t>Servi</w:t>
      </w:r>
      <w:r w:rsidR="006433BF">
        <w:t>do</w:t>
      </w:r>
      <w:r w:rsidR="008F6728">
        <w:t>r</w:t>
      </w:r>
      <w:r w:rsidR="006433BF">
        <w:t xml:space="preserve"> </w:t>
      </w:r>
      <w:del w:id="80" w:author="copesa" w:date="2010-12-29T14:49:00Z">
        <w:r w:rsidR="006433BF">
          <w:delText xml:space="preserve"> </w:delText>
        </w:r>
      </w:del>
      <w:r w:rsidR="006433BF">
        <w:t>Web</w:t>
      </w:r>
      <w:bookmarkEnd w:id="51"/>
      <w:bookmarkEnd w:id="78"/>
      <w:bookmarkEnd w:id="79"/>
    </w:p>
    <w:p w14:paraId="11AB1ED1" w14:textId="77777777"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14:paraId="6CC9EBC6" w14:textId="77777777"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14:paraId="1966FF72" w14:textId="77777777" w:rsidR="007C0EE8" w:rsidRDefault="005E1AF4" w:rsidP="007C0EE8">
      <w:pPr>
        <w:pStyle w:val="Subttulo"/>
        <w:outlineLvl w:val="2"/>
        <w:rPr>
          <w:lang w:val="es-ES"/>
        </w:rPr>
      </w:pPr>
      <w:bookmarkStart w:id="81" w:name="_Toc266039165"/>
      <w:r>
        <w:rPr>
          <w:lang w:val="es-ES"/>
        </w:rPr>
        <w:br w:type="page"/>
      </w:r>
      <w:bookmarkStart w:id="82" w:name="_Toc281339263"/>
      <w:bookmarkStart w:id="83" w:name="_Toc281355105"/>
      <w:r w:rsidR="00D23AE3">
        <w:rPr>
          <w:lang w:val="es-ES"/>
        </w:rPr>
        <w:lastRenderedPageBreak/>
        <w:t>2</w:t>
      </w:r>
      <w:r w:rsidR="007C0EE8">
        <w:rPr>
          <w:lang w:val="es-ES"/>
        </w:rPr>
        <w:t>.</w:t>
      </w:r>
      <w:r w:rsidR="00D23AE3">
        <w:rPr>
          <w:lang w:val="es-ES"/>
        </w:rPr>
        <w:t>3</w:t>
      </w:r>
      <w:r w:rsidR="007C0EE8">
        <w:rPr>
          <w:lang w:val="es-ES"/>
        </w:rPr>
        <w:t>.2. Stream</w:t>
      </w:r>
      <w:bookmarkEnd w:id="81"/>
      <w:bookmarkEnd w:id="82"/>
      <w:bookmarkEnd w:id="83"/>
    </w:p>
    <w:p w14:paraId="1F627D47" w14:textId="77777777"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14:paraId="206CBD80" w14:textId="77777777"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14:paraId="06AE8D87" w14:textId="77777777"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14:paraId="71782618" w14:textId="77777777" w:rsidR="00B619D4" w:rsidRDefault="007C0EE8" w:rsidP="001667D4">
      <w:pPr>
        <w:rPr>
          <w:szCs w:val="24"/>
        </w:rPr>
      </w:pPr>
      <w:r>
        <w:rPr>
          <w:szCs w:val="24"/>
        </w:rPr>
        <w:t>Existen dos modos de realizar Streaming de video: HTTP Delivery y Streaming.</w:t>
      </w:r>
    </w:p>
    <w:p w14:paraId="295A4D72" w14:textId="77777777" w:rsidR="007C0EE8" w:rsidRDefault="007C0EE8" w:rsidP="00B619D4"/>
    <w:p w14:paraId="0859E975" w14:textId="77777777" w:rsidR="007C0EE8" w:rsidRPr="007E48E2" w:rsidRDefault="00D23AE3" w:rsidP="007C0EE8">
      <w:pPr>
        <w:pStyle w:val="Subttulo"/>
        <w:outlineLvl w:val="2"/>
        <w:rPr>
          <w:lang w:val="es-ES"/>
        </w:rPr>
      </w:pPr>
      <w:bookmarkStart w:id="84" w:name="_Toc266039166"/>
      <w:bookmarkStart w:id="85" w:name="_Toc281339264"/>
      <w:bookmarkStart w:id="86"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84"/>
      <w:bookmarkEnd w:id="85"/>
      <w:bookmarkEnd w:id="86"/>
    </w:p>
    <w:p w14:paraId="7C5DD536" w14:textId="77777777"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14:paraId="36C98329" w14:textId="77777777" w:rsidR="00980A83" w:rsidRDefault="00980A83">
      <w:pPr>
        <w:suppressAutoHyphens w:val="0"/>
        <w:spacing w:before="0" w:after="0" w:line="240" w:lineRule="auto"/>
        <w:jc w:val="left"/>
        <w:rPr>
          <w:szCs w:val="24"/>
        </w:rPr>
      </w:pPr>
      <w:r>
        <w:rPr>
          <w:szCs w:val="24"/>
        </w:rPr>
        <w:br w:type="page"/>
      </w:r>
    </w:p>
    <w:p w14:paraId="6BB99030" w14:textId="77777777"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14:paraId="48DD688A" w14:textId="77777777" w:rsidR="007C0EE8" w:rsidRDefault="007C0EE8" w:rsidP="007C0EE8">
      <w:pPr>
        <w:rPr>
          <w:szCs w:val="24"/>
        </w:rPr>
      </w:pPr>
      <w:r>
        <w:rPr>
          <w:szCs w:val="24"/>
        </w:rPr>
        <w:t>Técnicamente este método no es Streaming de video pero es considerado como uno de los métodos.</w:t>
      </w:r>
    </w:p>
    <w:p w14:paraId="71004D92" w14:textId="77777777" w:rsidR="00B619D4" w:rsidRDefault="00B619D4" w:rsidP="007C0EE8">
      <w:pPr>
        <w:pStyle w:val="Subttulo"/>
      </w:pPr>
    </w:p>
    <w:p w14:paraId="33ACD945" w14:textId="77777777" w:rsidR="009A106D" w:rsidRDefault="00D23AE3" w:rsidP="00460025">
      <w:pPr>
        <w:pStyle w:val="Subttulo"/>
        <w:outlineLvl w:val="2"/>
      </w:pPr>
      <w:bookmarkStart w:id="87" w:name="_Toc281339265"/>
      <w:bookmarkStart w:id="88"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87"/>
      <w:bookmarkEnd w:id="88"/>
    </w:p>
    <w:p w14:paraId="0917F008" w14:textId="77777777"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14:paraId="76600CB7" w14:textId="77777777"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14:paraId="5DD4AFF4" w14:textId="77777777" w:rsidR="007C0EE8" w:rsidRDefault="007C0EE8" w:rsidP="007C0EE8">
      <w:pPr>
        <w:rPr>
          <w:szCs w:val="24"/>
        </w:rPr>
      </w:pPr>
      <w:r>
        <w:rPr>
          <w:szCs w:val="24"/>
        </w:rPr>
        <w:t>Para realizar Streaming de video es necesario un servidor especializado en Streaming.</w:t>
      </w:r>
    </w:p>
    <w:p w14:paraId="436F1E00" w14:textId="77777777" w:rsidR="007C0EE8" w:rsidRDefault="007C0EE8" w:rsidP="007C0EE8">
      <w:pPr>
        <w:rPr>
          <w:szCs w:val="24"/>
        </w:rPr>
      </w:pPr>
    </w:p>
    <w:p w14:paraId="18DEB13B" w14:textId="77777777" w:rsidR="009A106D" w:rsidRDefault="001667D4" w:rsidP="00460025">
      <w:pPr>
        <w:pStyle w:val="Subttulo"/>
        <w:outlineLvl w:val="2"/>
        <w:rPr>
          <w:lang w:val="es-ES"/>
        </w:rPr>
      </w:pPr>
      <w:bookmarkStart w:id="89" w:name="_Toc281339266"/>
      <w:bookmarkStart w:id="90" w:name="_Toc281355108"/>
      <w:r>
        <w:rPr>
          <w:lang w:val="es-ES"/>
        </w:rPr>
        <w:t xml:space="preserve">2.3.2.3. </w:t>
      </w:r>
      <w:r w:rsidR="007C0EE8" w:rsidRPr="007E48E2">
        <w:rPr>
          <w:lang w:val="es-ES"/>
        </w:rPr>
        <w:t>Media Streaming</w:t>
      </w:r>
      <w:bookmarkEnd w:id="89"/>
      <w:bookmarkEnd w:id="90"/>
    </w:p>
    <w:p w14:paraId="3241E5FF" w14:textId="77777777"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14:paraId="25213F01" w14:textId="77777777"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14:paraId="077ADB44" w14:textId="77777777"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14:paraId="0F3A6146" w14:textId="77777777" w:rsidR="009A106D" w:rsidRDefault="007C0EE8">
      <w:r>
        <w:br w:type="page"/>
      </w:r>
    </w:p>
    <w:p w14:paraId="4DB27C4B" w14:textId="77777777" w:rsidR="00BA71DB" w:rsidRPr="007E48E2" w:rsidRDefault="00BA71DB" w:rsidP="00BA71DB">
      <w:pPr>
        <w:pStyle w:val="Subttulo"/>
      </w:pPr>
      <w:bookmarkStart w:id="91" w:name="_Toc266039167"/>
      <w:r w:rsidRPr="007E48E2">
        <w:lastRenderedPageBreak/>
        <w:t>2.</w:t>
      </w:r>
      <w:r>
        <w:t xml:space="preserve">3.2.4. </w:t>
      </w:r>
      <w:r w:rsidRPr="007E48E2">
        <w:t>Modelo de un servicio de streaming</w:t>
      </w:r>
    </w:p>
    <w:p w14:paraId="5357161F" w14:textId="77777777"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14:paraId="4EF88B09" w14:textId="77777777" w:rsidR="009A106D" w:rsidRDefault="009A106D" w:rsidP="00460025"/>
    <w:p w14:paraId="2FFAC810" w14:textId="77777777" w:rsidR="009A106D" w:rsidRDefault="009A106D" w:rsidP="00460025">
      <w:pPr>
        <w:pStyle w:val="Subttulo"/>
        <w:keepNext/>
      </w:pPr>
      <w:r w:rsidRPr="00460025">
        <w:rPr>
          <w:noProof/>
          <w:lang w:eastAsia="es-CL"/>
        </w:rPr>
        <w:drawing>
          <wp:inline distT="0" distB="0" distL="0" distR="0" wp14:anchorId="7C81D20B" wp14:editId="1B63FB84">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14:paraId="42D9E7F4" w14:textId="77777777" w:rsidR="009A106D" w:rsidRDefault="00606B33" w:rsidP="00460025">
      <w:pPr>
        <w:pStyle w:val="Epgrafe"/>
        <w:jc w:val="center"/>
      </w:pPr>
      <w:bookmarkStart w:id="92" w:name="_Toc281339359"/>
      <w:bookmarkStart w:id="93" w:name="_Toc281354852"/>
      <w:r>
        <w:t xml:space="preserve">Ilustración </w:t>
      </w:r>
      <w:r w:rsidR="007D58B6">
        <w:fldChar w:fldCharType="begin"/>
      </w:r>
      <w:r>
        <w:instrText xml:space="preserve"> SEQ Ilustración \* ARABIC </w:instrText>
      </w:r>
      <w:r w:rsidR="007D58B6">
        <w:fldChar w:fldCharType="separate"/>
      </w:r>
      <w:r w:rsidR="00AE33D1">
        <w:rPr>
          <w:noProof/>
        </w:rPr>
        <w:t>6</w:t>
      </w:r>
      <w:r w:rsidR="007D58B6">
        <w:fldChar w:fldCharType="end"/>
      </w:r>
      <w:r>
        <w:t xml:space="preserve"> - </w:t>
      </w:r>
      <w:r w:rsidRPr="00620C24">
        <w:t>Modelo típico de un servicio streaming</w:t>
      </w:r>
      <w:bookmarkEnd w:id="92"/>
      <w:bookmarkEnd w:id="93"/>
    </w:p>
    <w:p w14:paraId="3CA442D3" w14:textId="77777777" w:rsidR="00BA71DB" w:rsidRPr="008551A5" w:rsidRDefault="00F41D31" w:rsidP="00BA71DB">
      <w:pPr>
        <w:pStyle w:val="Epgrafe"/>
        <w:jc w:val="center"/>
        <w:rPr>
          <w:noProof/>
          <w:sz w:val="24"/>
        </w:rPr>
      </w:pPr>
      <w:hyperlink r:id="rId33" w:history="1">
        <w:r w:rsidR="00BA71DB" w:rsidRPr="0094433B">
          <w:rPr>
            <w:rStyle w:val="Hipervnculo"/>
            <w:noProof/>
            <w:lang w:val="es-ES"/>
          </w:rPr>
          <w:t>http://www.rediris.es/difusion/publicaciones/boletin/58-59/ponencia10.html</w:t>
        </w:r>
      </w:hyperlink>
    </w:p>
    <w:p w14:paraId="04A46190" w14:textId="77777777" w:rsidR="009A106D" w:rsidRDefault="00BA71DB" w:rsidP="00460025">
      <w:pPr>
        <w:pStyle w:val="Subttulo"/>
        <w:outlineLvl w:val="1"/>
      </w:pPr>
      <w:r>
        <w:br w:type="page"/>
      </w:r>
      <w:bookmarkStart w:id="94" w:name="_Toc281339267"/>
      <w:bookmarkStart w:id="95" w:name="_Toc281355109"/>
      <w:r w:rsidR="00D23AE3">
        <w:lastRenderedPageBreak/>
        <w:t>2</w:t>
      </w:r>
      <w:r w:rsidR="007C0EE8">
        <w:t>.</w:t>
      </w:r>
      <w:r w:rsidR="001B6042">
        <w:t>4</w:t>
      </w:r>
      <w:r w:rsidR="008F6728">
        <w:t>.</w:t>
      </w:r>
      <w:ins w:id="96" w:author="copesa" w:date="2010-12-29T14:49:00Z">
        <w:r w:rsidR="008F6728">
          <w:t xml:space="preserve"> </w:t>
        </w:r>
      </w:ins>
      <w:r w:rsidR="008F6728">
        <w:t>Codecs</w:t>
      </w:r>
      <w:r w:rsidR="007C0EE8">
        <w:t xml:space="preserve"> de Video</w:t>
      </w:r>
      <w:bookmarkEnd w:id="91"/>
      <w:bookmarkEnd w:id="94"/>
      <w:bookmarkEnd w:id="95"/>
    </w:p>
    <w:p w14:paraId="313F7AAD" w14:textId="77777777"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14:paraId="6B51FC83" w14:textId="77777777" w:rsidR="009A106D" w:rsidRDefault="009A106D" w:rsidP="00460025"/>
    <w:p w14:paraId="43511A3C" w14:textId="77777777"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14:paraId="19685853" w14:textId="77777777" w:rsidR="00B87A91" w:rsidRDefault="00B87A91" w:rsidP="00B87A91">
      <w:pPr>
        <w:pStyle w:val="Subttulo"/>
        <w:outlineLvl w:val="2"/>
        <w:rPr>
          <w:lang w:val="es-ES"/>
        </w:rPr>
      </w:pPr>
      <w:bookmarkStart w:id="97" w:name="_Toc281339268"/>
      <w:bookmarkStart w:id="98" w:name="_Toc281355110"/>
      <w:r>
        <w:rPr>
          <w:lang w:val="es-ES"/>
        </w:rPr>
        <w:lastRenderedPageBreak/>
        <w:t>2.4.1.</w:t>
      </w:r>
      <w:r w:rsidRPr="007E48E2">
        <w:rPr>
          <w:lang w:val="es-ES"/>
        </w:rPr>
        <w:t xml:space="preserve"> H263 Sorenson</w:t>
      </w:r>
      <w:bookmarkEnd w:id="97"/>
      <w:bookmarkEnd w:id="98"/>
    </w:p>
    <w:p w14:paraId="53112A8A" w14:textId="77777777"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14:paraId="5499C76C" w14:textId="343DDF95"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 xml:space="preserve">raba la 3 versión del códec de </w:t>
      </w:r>
      <w:del w:id="99" w:author="copesa" w:date="2010-12-29T14:49:00Z">
        <w:r>
          <w:rPr>
            <w:szCs w:val="24"/>
          </w:rPr>
          <w:delText>sorenson</w:delText>
        </w:r>
      </w:del>
      <w:ins w:id="100" w:author="copesa" w:date="2010-12-29T14:49:00Z">
        <w:r w:rsidR="008F6728">
          <w:rPr>
            <w:szCs w:val="24"/>
          </w:rPr>
          <w:t>S</w:t>
        </w:r>
        <w:r>
          <w:rPr>
            <w:szCs w:val="24"/>
          </w:rPr>
          <w:t>orenson</w:t>
        </w:r>
      </w:ins>
      <w:r>
        <w:rPr>
          <w:szCs w:val="24"/>
        </w:rPr>
        <w:t>,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14:paraId="2A846B87" w14:textId="77777777" w:rsidR="00B87A91" w:rsidRDefault="00B87A91" w:rsidP="00BE0C78">
      <w:pPr>
        <w:pStyle w:val="Subttulo"/>
      </w:pPr>
    </w:p>
    <w:p w14:paraId="351DE619" w14:textId="77777777" w:rsidR="009A106D" w:rsidRDefault="00B14D0D" w:rsidP="00460025">
      <w:pPr>
        <w:pStyle w:val="Subttulo"/>
        <w:outlineLvl w:val="2"/>
      </w:pPr>
      <w:bookmarkStart w:id="101" w:name="_Toc281339269"/>
      <w:bookmarkStart w:id="102" w:name="_Toc281355111"/>
      <w:r>
        <w:t>2.4.</w:t>
      </w:r>
      <w:r w:rsidR="00B87A91">
        <w:t>2</w:t>
      </w:r>
      <w:r>
        <w:t>. H264 Mpeg-4 Parte 10</w:t>
      </w:r>
      <w:bookmarkEnd w:id="101"/>
      <w:bookmarkEnd w:id="102"/>
    </w:p>
    <w:p w14:paraId="57110E91" w14:textId="77777777"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14:paraId="4468C770" w14:textId="77777777" w:rsidR="009A106D" w:rsidRDefault="00B44AE1" w:rsidP="00AD4989">
      <w:pPr>
        <w:pStyle w:val="Subttulo"/>
        <w:outlineLvl w:val="2"/>
      </w:pPr>
      <w:bookmarkStart w:id="103" w:name="_Toc281339270"/>
      <w:bookmarkStart w:id="104" w:name="_Toc281355112"/>
      <w:r>
        <w:lastRenderedPageBreak/>
        <w:t>2.4.3.</w:t>
      </w:r>
      <w:r w:rsidR="00993997">
        <w:t xml:space="preserve"> </w:t>
      </w:r>
      <w:r>
        <w:t>TrueMotion</w:t>
      </w:r>
      <w:bookmarkEnd w:id="103"/>
      <w:bookmarkEnd w:id="104"/>
    </w:p>
    <w:p w14:paraId="02B7E9B6" w14:textId="77777777"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14:paraId="648D8C4F" w14:textId="77777777" w:rsidR="009A106D" w:rsidRDefault="00C7247F" w:rsidP="00460025">
      <w:pPr>
        <w:pStyle w:val="Subttulo"/>
        <w:outlineLvl w:val="2"/>
      </w:pPr>
      <w:bookmarkStart w:id="105" w:name="_Toc281339271"/>
      <w:bookmarkStart w:id="106" w:name="_Toc281355113"/>
      <w:r>
        <w:t>2.4.4.</w:t>
      </w:r>
      <w:r w:rsidR="00993997">
        <w:t xml:space="preserve"> </w:t>
      </w:r>
      <w:r>
        <w:t>OGG Theora</w:t>
      </w:r>
      <w:bookmarkEnd w:id="105"/>
      <w:bookmarkEnd w:id="106"/>
    </w:p>
    <w:p w14:paraId="254C9E73" w14:textId="77777777"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14:paraId="076773E7" w14:textId="77777777"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14:paraId="26D61B65" w14:textId="77777777" w:rsidR="009A106D" w:rsidRDefault="003B2254" w:rsidP="00460025">
      <w:pPr>
        <w:pStyle w:val="Subttulo"/>
        <w:outlineLvl w:val="2"/>
        <w:rPr>
          <w:lang w:val="es-ES"/>
        </w:rPr>
      </w:pPr>
      <w:bookmarkStart w:id="107" w:name="_Toc281339272"/>
      <w:bookmarkStart w:id="108"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107"/>
      <w:bookmarkEnd w:id="108"/>
    </w:p>
    <w:p w14:paraId="7EE5A730" w14:textId="77777777"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14:paraId="4B4BD0CD" w14:textId="77777777" w:rsidR="007C0EE8" w:rsidRDefault="007C0EE8" w:rsidP="007C0EE8"/>
    <w:p w14:paraId="369625C2" w14:textId="77777777" w:rsidR="00C40963" w:rsidRPr="007E48E2" w:rsidRDefault="003B2254" w:rsidP="00C40963">
      <w:pPr>
        <w:pStyle w:val="Subttulo"/>
        <w:outlineLvl w:val="2"/>
        <w:rPr>
          <w:lang w:val="es-ES"/>
        </w:rPr>
      </w:pPr>
      <w:bookmarkStart w:id="109" w:name="_Toc281339273"/>
      <w:bookmarkStart w:id="110" w:name="_Toc281355115"/>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109"/>
      <w:bookmarkEnd w:id="110"/>
    </w:p>
    <w:p w14:paraId="393362C9" w14:textId="77777777"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proofErr w:type="gramStart"/>
      <w:r w:rsidR="007B54DD">
        <w:rPr>
          <w:szCs w:val="24"/>
        </w:rPr>
        <w:t>F</w:t>
      </w:r>
      <w:r>
        <w:rPr>
          <w:szCs w:val="24"/>
        </w:rPr>
        <w:t>ormat(</w:t>
      </w:r>
      <w:proofErr w:type="gramEnd"/>
      <w:r>
        <w:rPr>
          <w:szCs w:val="24"/>
        </w:rPr>
        <w:t>.ASF).</w:t>
      </w:r>
    </w:p>
    <w:p w14:paraId="036194A9" w14:textId="77777777" w:rsidR="00460025" w:rsidRDefault="00460025" w:rsidP="00C40963">
      <w:pPr>
        <w:rPr>
          <w:szCs w:val="24"/>
        </w:rPr>
      </w:pPr>
    </w:p>
    <w:p w14:paraId="5190D07D" w14:textId="77777777" w:rsidR="009A106D" w:rsidRDefault="003B2254" w:rsidP="00AD4989">
      <w:pPr>
        <w:pStyle w:val="Subttulo"/>
        <w:outlineLvl w:val="2"/>
        <w:rPr>
          <w:lang w:val="es-ES"/>
        </w:rPr>
      </w:pPr>
      <w:bookmarkStart w:id="111" w:name="_Toc266039171"/>
      <w:bookmarkStart w:id="112" w:name="_Toc281339274"/>
      <w:bookmarkStart w:id="113"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111"/>
      <w:bookmarkEnd w:id="112"/>
      <w:bookmarkEnd w:id="113"/>
    </w:p>
    <w:p w14:paraId="3B9B34FC" w14:textId="77777777"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14:paraId="4C4C7EC3" w14:textId="77777777" w:rsidR="007A31C9" w:rsidRDefault="007A31C9" w:rsidP="007C0EE8">
      <w:pPr>
        <w:rPr>
          <w:szCs w:val="24"/>
        </w:rPr>
      </w:pPr>
    </w:p>
    <w:p w14:paraId="2DA7E92A" w14:textId="77777777"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14:paraId="1DA8C06F" w14:textId="77777777"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14:paraId="6DEB236F" w14:textId="77777777" w:rsidR="005C0E38" w:rsidRDefault="005C0E38" w:rsidP="00AB3436">
      <w:pPr>
        <w:pStyle w:val="Subttulo"/>
      </w:pPr>
    </w:p>
    <w:p w14:paraId="70BB539B" w14:textId="77777777" w:rsidR="00B56E7C" w:rsidRDefault="00AB3436" w:rsidP="00AD4989">
      <w:pPr>
        <w:pStyle w:val="Subttulo"/>
        <w:outlineLvl w:val="2"/>
      </w:pPr>
      <w:bookmarkStart w:id="114" w:name="_Toc281339275"/>
      <w:bookmarkStart w:id="115" w:name="_Toc281355117"/>
      <w:r w:rsidRPr="00AB3436">
        <w:t>2.4.8.</w:t>
      </w:r>
      <w:r w:rsidR="00993997">
        <w:t xml:space="preserve"> </w:t>
      </w:r>
      <w:r w:rsidRPr="00AB3436">
        <w:t>3GP</w:t>
      </w:r>
      <w:bookmarkEnd w:id="114"/>
      <w:bookmarkEnd w:id="115"/>
    </w:p>
    <w:p w14:paraId="5D834BEE" w14:textId="77777777"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14:paraId="1104D596" w14:textId="77777777" w:rsidR="00AB3436" w:rsidRDefault="00AB3436" w:rsidP="00AB3436">
      <w:pPr>
        <w:pStyle w:val="Subttulo"/>
      </w:pPr>
    </w:p>
    <w:p w14:paraId="01829318" w14:textId="77777777" w:rsidR="00AB3436" w:rsidRDefault="00AB3436" w:rsidP="00AB3436">
      <w:pPr>
        <w:pStyle w:val="Subttulo"/>
      </w:pPr>
    </w:p>
    <w:p w14:paraId="0951AAA8" w14:textId="77777777" w:rsidR="00AB3436" w:rsidRDefault="00AB3436" w:rsidP="00AB3436">
      <w:pPr>
        <w:pStyle w:val="Subttulo"/>
      </w:pPr>
    </w:p>
    <w:p w14:paraId="1D0CA595" w14:textId="77777777" w:rsidR="00AB3436" w:rsidRDefault="00AB3436" w:rsidP="00AD4989">
      <w:pPr>
        <w:pStyle w:val="Subttulo"/>
        <w:outlineLvl w:val="2"/>
      </w:pPr>
      <w:bookmarkStart w:id="116" w:name="_Toc281339276"/>
      <w:bookmarkStart w:id="117" w:name="_Toc281355118"/>
      <w:r>
        <w:lastRenderedPageBreak/>
        <w:t>2.4.9.</w:t>
      </w:r>
      <w:r w:rsidR="00993997">
        <w:t xml:space="preserve"> </w:t>
      </w:r>
      <w:r>
        <w:t>WEBM</w:t>
      </w:r>
      <w:bookmarkEnd w:id="116"/>
      <w:bookmarkEnd w:id="117"/>
    </w:p>
    <w:p w14:paraId="09390D1A" w14:textId="77777777" w:rsidR="00AB3436" w:rsidRPr="005C5E5C" w:rsidRDefault="00AB3436" w:rsidP="00AB3436">
      <w:pPr>
        <w:rPr>
          <w:rFonts w:cs="Arial"/>
        </w:rPr>
      </w:pPr>
      <w:r w:rsidRPr="005C5E5C">
        <w:rPr>
          <w:rFonts w:cs="Arial"/>
          <w:lang w:val="es-ES"/>
        </w:rPr>
        <w:t>WEBM</w:t>
      </w:r>
      <w:r w:rsidR="008F6728">
        <w:rPr>
          <w:rFonts w:cs="Arial"/>
          <w:lang w:val="es-ES"/>
        </w:rPr>
        <w:t xml:space="preserve"> </w:t>
      </w:r>
      <w:ins w:id="118" w:author="copesa" w:date="2010-12-29T14:49:00Z">
        <w:r w:rsidR="008F6728">
          <w:rPr>
            <w:rFonts w:cs="Arial"/>
            <w:lang w:val="es-ES"/>
          </w:rPr>
          <w:t>es un</w:t>
        </w:r>
      </w:ins>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14:paraId="6CB8509B" w14:textId="77777777"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14:paraId="75F94EAB" w14:textId="77777777" w:rsidR="00AB3436" w:rsidRPr="005C5E5C" w:rsidRDefault="00AB3436" w:rsidP="00AB3436">
      <w:pPr>
        <w:rPr>
          <w:rFonts w:cs="Arial"/>
        </w:rPr>
      </w:pPr>
      <w:r w:rsidRPr="005C5E5C">
        <w:rPr>
          <w:rFonts w:cs="Arial"/>
        </w:rPr>
        <w:t xml:space="preserve">WebM está compuesto por el códec VP8 desarrollado por la empresa ON2  </w:t>
      </w:r>
    </w:p>
    <w:p w14:paraId="784BDE32" w14:textId="77777777"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14:paraId="1198098C" w14:textId="44B72F65" w:rsidR="00AB3436" w:rsidRDefault="00AB3436" w:rsidP="00AB3436">
      <w:pPr>
        <w:rPr>
          <w:rFonts w:cs="Arial"/>
        </w:rPr>
      </w:pPr>
      <w:r w:rsidRPr="005C5E5C">
        <w:rPr>
          <w:rFonts w:cs="Arial"/>
        </w:rPr>
        <w:t>Formato simple, Calidad d</w:t>
      </w:r>
      <w:r w:rsidR="008F6728">
        <w:rPr>
          <w:rFonts w:cs="Arial"/>
        </w:rPr>
        <w:t>e video en tiempo real.</w:t>
      </w:r>
      <w:del w:id="119" w:author="copesa" w:date="2010-12-29T14:49:00Z">
        <w:r w:rsidRPr="005C5E5C">
          <w:rPr>
            <w:rFonts w:cs="Arial"/>
          </w:rPr>
          <w:delText xml:space="preserve">         </w:delText>
        </w:r>
      </w:del>
    </w:p>
    <w:p w14:paraId="10B2EA32" w14:textId="77777777" w:rsidR="00AB3436" w:rsidRDefault="00AB3436" w:rsidP="00BE0C78">
      <w:pPr>
        <w:pStyle w:val="Subttulo"/>
      </w:pPr>
    </w:p>
    <w:p w14:paraId="3ACF4BB1" w14:textId="77777777" w:rsidR="00AB3436" w:rsidRDefault="00AB3436" w:rsidP="00BE0C78">
      <w:pPr>
        <w:pStyle w:val="Subttulo"/>
      </w:pPr>
    </w:p>
    <w:p w14:paraId="3D97A2BD" w14:textId="77777777" w:rsidR="00AB3436" w:rsidRDefault="00AB3436" w:rsidP="00BE0C78">
      <w:pPr>
        <w:pStyle w:val="Subttulo"/>
      </w:pPr>
    </w:p>
    <w:p w14:paraId="7D4AF38A" w14:textId="77777777" w:rsidR="00AB3436" w:rsidRPr="00BE0C78" w:rsidRDefault="00A767B7" w:rsidP="00BE0C78">
      <w:pPr>
        <w:suppressAutoHyphens w:val="0"/>
        <w:spacing w:before="0" w:after="0" w:line="240" w:lineRule="auto"/>
        <w:jc w:val="left"/>
      </w:pPr>
      <w:r>
        <w:br w:type="page"/>
      </w:r>
    </w:p>
    <w:p w14:paraId="3F6DEEE4" w14:textId="77777777" w:rsidR="009A106D" w:rsidRDefault="009D42E8" w:rsidP="00460025">
      <w:pPr>
        <w:pStyle w:val="Subttulo"/>
        <w:outlineLvl w:val="1"/>
      </w:pPr>
      <w:bookmarkStart w:id="120" w:name="_Toc281339277"/>
      <w:bookmarkStart w:id="121" w:name="_Toc281355119"/>
      <w:r>
        <w:lastRenderedPageBreak/>
        <w:t xml:space="preserve">2.5. </w:t>
      </w:r>
      <w:r w:rsidR="00682677">
        <w:t>Tecnologías</w:t>
      </w:r>
      <w:r>
        <w:t xml:space="preserve"> Clientes</w:t>
      </w:r>
      <w:bookmarkEnd w:id="120"/>
      <w:bookmarkEnd w:id="121"/>
    </w:p>
    <w:p w14:paraId="7772811C" w14:textId="77777777"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14:paraId="7ECFF8AB" w14:textId="77777777" w:rsidR="00B23E60" w:rsidRDefault="00122C2B" w:rsidP="00B23E60">
      <w:pPr>
        <w:keepNext/>
        <w:jc w:val="center"/>
      </w:pPr>
      <w:r>
        <w:rPr>
          <w:noProof/>
          <w:lang w:eastAsia="es-CL"/>
        </w:rPr>
        <w:drawing>
          <wp:inline distT="0" distB="0" distL="0" distR="0" wp14:anchorId="65B4B2D2" wp14:editId="603D0126">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1F61E6FF" wp14:editId="09E79676">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1483EDD5" wp14:editId="2447CA5D">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712B1E49" wp14:editId="1E35C1D2">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14:paraId="0B83AEBC" w14:textId="77777777" w:rsidR="009A106D" w:rsidRDefault="00B23E60" w:rsidP="00460025">
      <w:pPr>
        <w:pStyle w:val="Epgrafe"/>
        <w:jc w:val="center"/>
      </w:pPr>
      <w:bookmarkStart w:id="122" w:name="_Toc276683969"/>
      <w:bookmarkStart w:id="123" w:name="_Toc281339360"/>
      <w:bookmarkStart w:id="124" w:name="_Toc281354853"/>
      <w:r>
        <w:t xml:space="preserve">Ilustración </w:t>
      </w:r>
      <w:r w:rsidR="007D58B6">
        <w:fldChar w:fldCharType="begin"/>
      </w:r>
      <w:r>
        <w:instrText xml:space="preserve"> SEQ Ilustración \* ARABIC </w:instrText>
      </w:r>
      <w:r w:rsidR="007D58B6">
        <w:fldChar w:fldCharType="separate"/>
      </w:r>
      <w:r w:rsidR="00AE33D1">
        <w:rPr>
          <w:noProof/>
        </w:rPr>
        <w:t>7</w:t>
      </w:r>
      <w:r w:rsidR="007D58B6">
        <w:fldChar w:fldCharType="end"/>
      </w:r>
      <w:r>
        <w:t xml:space="preserve"> - Logotipos de reproductores comerciales</w:t>
      </w:r>
      <w:bookmarkEnd w:id="122"/>
      <w:bookmarkEnd w:id="123"/>
      <w:bookmarkEnd w:id="124"/>
    </w:p>
    <w:p w14:paraId="55D32A74" w14:textId="77777777" w:rsidR="009A0F34" w:rsidRPr="007E48E2" w:rsidRDefault="009A0F34" w:rsidP="009A0F34">
      <w:pPr>
        <w:pStyle w:val="Subttulo"/>
        <w:outlineLvl w:val="2"/>
        <w:rPr>
          <w:lang w:val="es-ES"/>
        </w:rPr>
      </w:pPr>
      <w:r>
        <w:rPr>
          <w:lang w:val="es-ES"/>
        </w:rPr>
        <w:br w:type="page"/>
      </w:r>
      <w:bookmarkStart w:id="125" w:name="_Toc281339278"/>
      <w:bookmarkStart w:id="126" w:name="_Toc281355120"/>
      <w:r w:rsidR="003B2254">
        <w:rPr>
          <w:lang w:val="es-ES"/>
        </w:rPr>
        <w:lastRenderedPageBreak/>
        <w:t>2.</w:t>
      </w:r>
      <w:r w:rsidR="00E96DD8">
        <w:rPr>
          <w:lang w:val="es-ES"/>
        </w:rPr>
        <w:t>5</w:t>
      </w:r>
      <w:r>
        <w:rPr>
          <w:lang w:val="es-ES"/>
        </w:rPr>
        <w:t>.1.</w:t>
      </w:r>
      <w:r w:rsidRPr="007E48E2">
        <w:rPr>
          <w:lang w:val="es-ES"/>
        </w:rPr>
        <w:t xml:space="preserve"> Real Media Player</w:t>
      </w:r>
      <w:bookmarkEnd w:id="125"/>
      <w:bookmarkEnd w:id="126"/>
    </w:p>
    <w:p w14:paraId="21107AE9" w14:textId="77777777"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14:paraId="1047FD29" w14:textId="77777777" w:rsidR="00B23E60" w:rsidRDefault="009A106D" w:rsidP="00B23E60">
      <w:pPr>
        <w:keepNext/>
        <w:jc w:val="center"/>
      </w:pPr>
      <w:r w:rsidRPr="00460025">
        <w:rPr>
          <w:noProof/>
          <w:lang w:eastAsia="es-CL"/>
        </w:rPr>
        <w:drawing>
          <wp:inline distT="0" distB="0" distL="0" distR="0" wp14:anchorId="0F594CF7" wp14:editId="6FEA51A1">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14:paraId="34C7D06F" w14:textId="77777777" w:rsidR="009A106D" w:rsidRDefault="00B23E60" w:rsidP="00460025">
      <w:pPr>
        <w:pStyle w:val="Epgrafe"/>
        <w:jc w:val="center"/>
      </w:pPr>
      <w:bookmarkStart w:id="127" w:name="_Toc276683970"/>
      <w:bookmarkStart w:id="128" w:name="_Toc281339361"/>
      <w:bookmarkStart w:id="129" w:name="_Toc281354854"/>
      <w:r>
        <w:t xml:space="preserve">Ilustración </w:t>
      </w:r>
      <w:r w:rsidR="007D58B6">
        <w:fldChar w:fldCharType="begin"/>
      </w:r>
      <w:r>
        <w:instrText xml:space="preserve"> SEQ Ilustración \* ARABIC </w:instrText>
      </w:r>
      <w:r w:rsidR="007D58B6">
        <w:fldChar w:fldCharType="separate"/>
      </w:r>
      <w:r w:rsidR="00AE33D1">
        <w:rPr>
          <w:noProof/>
        </w:rPr>
        <w:t>8</w:t>
      </w:r>
      <w:r w:rsidR="007D58B6">
        <w:fldChar w:fldCharType="end"/>
      </w:r>
      <w:r>
        <w:t xml:space="preserve"> - Real Player 11</w:t>
      </w:r>
      <w:bookmarkEnd w:id="127"/>
      <w:bookmarkEnd w:id="128"/>
      <w:bookmarkEnd w:id="129"/>
    </w:p>
    <w:p w14:paraId="7093F130" w14:textId="77777777" w:rsidR="00B23E60" w:rsidRDefault="00F41D31" w:rsidP="00B23E60">
      <w:pPr>
        <w:pStyle w:val="Epgrafe"/>
        <w:jc w:val="center"/>
      </w:pPr>
      <w:hyperlink r:id="rId39" w:history="1">
        <w:r w:rsidR="00B23E60">
          <w:rPr>
            <w:rStyle w:val="Hipervnculo"/>
          </w:rPr>
          <w:t>http://www.real.com/</w:t>
        </w:r>
      </w:hyperlink>
    </w:p>
    <w:p w14:paraId="7698A77C" w14:textId="77777777" w:rsidR="009A106D" w:rsidRPr="00460025" w:rsidRDefault="009A106D" w:rsidP="00460025">
      <w:pPr>
        <w:rPr>
          <w:lang w:eastAsia="en-US"/>
        </w:rPr>
      </w:pPr>
    </w:p>
    <w:p w14:paraId="595E335C" w14:textId="77777777" w:rsidR="007C0EE8" w:rsidRPr="007E48E2" w:rsidRDefault="003B2254" w:rsidP="007C0EE8">
      <w:pPr>
        <w:pStyle w:val="Subttulo"/>
        <w:outlineLvl w:val="2"/>
        <w:rPr>
          <w:lang w:val="es-ES"/>
        </w:rPr>
      </w:pPr>
      <w:bookmarkStart w:id="130" w:name="_Toc266039174"/>
      <w:bookmarkStart w:id="131" w:name="_Toc281339279"/>
      <w:bookmarkStart w:id="132" w:name="_Toc281355121"/>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30"/>
      <w:bookmarkEnd w:id="131"/>
      <w:bookmarkEnd w:id="132"/>
    </w:p>
    <w:p w14:paraId="0DE53F3F" w14:textId="77777777"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14:paraId="2EB7F9CD" w14:textId="77777777" w:rsidR="00872F06" w:rsidRDefault="00122C2B" w:rsidP="00872F06">
      <w:pPr>
        <w:keepNext/>
        <w:jc w:val="center"/>
      </w:pPr>
      <w:r>
        <w:rPr>
          <w:noProof/>
          <w:szCs w:val="24"/>
          <w:lang w:eastAsia="es-CL"/>
        </w:rPr>
        <w:drawing>
          <wp:inline distT="0" distB="0" distL="0" distR="0" wp14:anchorId="0B4A8CA5" wp14:editId="460252DC">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14:paraId="62F703DD" w14:textId="77777777" w:rsidR="009A106D" w:rsidRDefault="00872F06" w:rsidP="00460025">
      <w:pPr>
        <w:pStyle w:val="Epgrafe"/>
        <w:jc w:val="center"/>
      </w:pPr>
      <w:bookmarkStart w:id="133" w:name="_Toc276683971"/>
      <w:bookmarkStart w:id="134" w:name="_Toc281339362"/>
      <w:bookmarkStart w:id="135" w:name="_Toc281354855"/>
      <w:r>
        <w:t xml:space="preserve">Ilustración </w:t>
      </w:r>
      <w:r w:rsidR="007D58B6">
        <w:fldChar w:fldCharType="begin"/>
      </w:r>
      <w:r>
        <w:instrText xml:space="preserve"> SEQ Ilustración \* ARABIC </w:instrText>
      </w:r>
      <w:r w:rsidR="007D58B6">
        <w:fldChar w:fldCharType="separate"/>
      </w:r>
      <w:r w:rsidR="00AE33D1">
        <w:rPr>
          <w:noProof/>
        </w:rPr>
        <w:t>9</w:t>
      </w:r>
      <w:r w:rsidR="007D58B6">
        <w:fldChar w:fldCharType="end"/>
      </w:r>
      <w:r>
        <w:t xml:space="preserve"> - </w:t>
      </w:r>
      <w:r w:rsidRPr="009849ED">
        <w:t>Presentación de Windows Media Center en Windows 7</w:t>
      </w:r>
      <w:bookmarkEnd w:id="133"/>
      <w:bookmarkEnd w:id="134"/>
      <w:bookmarkEnd w:id="135"/>
    </w:p>
    <w:p w14:paraId="395C1FAF" w14:textId="77777777" w:rsidR="009A106D" w:rsidRPr="00460025" w:rsidRDefault="009A106D" w:rsidP="00460025">
      <w:pPr>
        <w:pStyle w:val="Ttulo7"/>
        <w:rPr>
          <w:lang w:val="es-ES"/>
        </w:rPr>
      </w:pPr>
    </w:p>
    <w:p w14:paraId="1E3853B8" w14:textId="77777777" w:rsidR="007C0EE8" w:rsidRDefault="007C0EE8" w:rsidP="007C0EE8">
      <w:pPr>
        <w:rPr>
          <w:b/>
          <w:szCs w:val="24"/>
        </w:rPr>
      </w:pPr>
    </w:p>
    <w:p w14:paraId="71F076D5" w14:textId="77777777" w:rsidR="007C0EE8" w:rsidRDefault="007C0EE8" w:rsidP="007C0EE8">
      <w:pPr>
        <w:rPr>
          <w:b/>
          <w:sz w:val="27"/>
        </w:rPr>
      </w:pPr>
    </w:p>
    <w:p w14:paraId="310BC40A" w14:textId="77777777" w:rsidR="004664F1" w:rsidRDefault="004664F1">
      <w:pPr>
        <w:suppressAutoHyphens w:val="0"/>
        <w:spacing w:before="0" w:after="0" w:line="240" w:lineRule="auto"/>
        <w:jc w:val="left"/>
        <w:rPr>
          <w:rFonts w:eastAsia="Times New Roman" w:cs="Times New Roman"/>
          <w:b/>
          <w:sz w:val="28"/>
          <w:szCs w:val="24"/>
          <w:lang w:val="es-ES"/>
        </w:rPr>
      </w:pPr>
      <w:bookmarkStart w:id="136" w:name="_Toc266039176"/>
      <w:bookmarkStart w:id="137" w:name="_Toc281339280"/>
      <w:r>
        <w:rPr>
          <w:lang w:val="es-ES"/>
        </w:rPr>
        <w:br w:type="page"/>
      </w:r>
    </w:p>
    <w:p w14:paraId="2B6C7473" w14:textId="77777777" w:rsidR="007C0EE8" w:rsidRPr="007E48E2" w:rsidRDefault="003B2254" w:rsidP="007C0EE8">
      <w:pPr>
        <w:pStyle w:val="Subttulo"/>
        <w:outlineLvl w:val="2"/>
        <w:rPr>
          <w:lang w:val="es-ES"/>
        </w:rPr>
      </w:pPr>
      <w:bookmarkStart w:id="138" w:name="_Toc281355122"/>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136"/>
      <w:bookmarkEnd w:id="137"/>
      <w:bookmarkEnd w:id="138"/>
    </w:p>
    <w:p w14:paraId="7ABC17D2" w14:textId="77777777"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w:t>
      </w:r>
      <w:proofErr w:type="gramStart"/>
      <w:r w:rsidR="003B2254">
        <w:rPr>
          <w:szCs w:val="24"/>
        </w:rPr>
        <w:t>y</w:t>
      </w:r>
      <w:proofErr w:type="gramEnd"/>
      <w:r w:rsidR="003B2254">
        <w:rPr>
          <w:szCs w:val="24"/>
        </w:rPr>
        <w:t xml:space="preserve"> iPhones</w:t>
      </w:r>
      <w:r>
        <w:rPr>
          <w:szCs w:val="24"/>
        </w:rPr>
        <w:t>.</w:t>
      </w:r>
    </w:p>
    <w:p w14:paraId="1CEACE66" w14:textId="77777777" w:rsidR="00872F06" w:rsidRDefault="00122C2B" w:rsidP="00872F06">
      <w:pPr>
        <w:keepNext/>
        <w:jc w:val="center"/>
      </w:pPr>
      <w:r>
        <w:rPr>
          <w:noProof/>
          <w:lang w:eastAsia="es-CL"/>
        </w:rPr>
        <w:drawing>
          <wp:inline distT="0" distB="0" distL="0" distR="0" wp14:anchorId="62318F3F" wp14:editId="22514F1C">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14:paraId="76FCE350" w14:textId="77777777" w:rsidR="009A106D" w:rsidRDefault="00872F06" w:rsidP="00460025">
      <w:pPr>
        <w:pStyle w:val="Epgrafe"/>
        <w:jc w:val="center"/>
      </w:pPr>
      <w:bookmarkStart w:id="139" w:name="_Toc281339363"/>
      <w:bookmarkStart w:id="140" w:name="_Toc281354856"/>
      <w:r>
        <w:t xml:space="preserve">Ilustración </w:t>
      </w:r>
      <w:r w:rsidR="007D58B6">
        <w:fldChar w:fldCharType="begin"/>
      </w:r>
      <w:r>
        <w:instrText xml:space="preserve"> SEQ Ilustración \* ARABIC </w:instrText>
      </w:r>
      <w:r w:rsidR="007D58B6">
        <w:fldChar w:fldCharType="separate"/>
      </w:r>
      <w:r w:rsidR="00AE33D1">
        <w:rPr>
          <w:noProof/>
        </w:rPr>
        <w:t>10</w:t>
      </w:r>
      <w:r w:rsidR="007D58B6">
        <w:fldChar w:fldCharType="end"/>
      </w:r>
      <w:r>
        <w:t xml:space="preserve"> - </w:t>
      </w:r>
      <w:r w:rsidRPr="00F77C06">
        <w:t>Reproductor Quicktime 7</w:t>
      </w:r>
      <w:bookmarkEnd w:id="139"/>
      <w:bookmarkEnd w:id="140"/>
    </w:p>
    <w:p w14:paraId="5EA9601C" w14:textId="77777777" w:rsidR="007C0EE8" w:rsidRPr="003E7A01" w:rsidRDefault="00A4311D" w:rsidP="007C0EE8">
      <w:pPr>
        <w:pStyle w:val="Subttulo"/>
        <w:outlineLvl w:val="2"/>
      </w:pPr>
      <w:r w:rsidRPr="00460025">
        <w:rPr>
          <w:sz w:val="27"/>
          <w:lang w:val="es-ES"/>
        </w:rPr>
        <w:br w:type="page"/>
      </w:r>
      <w:bookmarkStart w:id="141" w:name="_Toc266039177"/>
      <w:bookmarkStart w:id="142" w:name="_Toc281339281"/>
      <w:bookmarkStart w:id="143" w:name="_Toc281355123"/>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41"/>
      <w:bookmarkEnd w:id="142"/>
      <w:bookmarkEnd w:id="143"/>
    </w:p>
    <w:p w14:paraId="22D8E951" w14:textId="77777777"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14:paraId="767B856A" w14:textId="77777777"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14:paraId="7BBA2E2A" w14:textId="77777777" w:rsidR="007C0EE8" w:rsidRPr="007E48E2" w:rsidRDefault="007C0EE8" w:rsidP="007C0EE8">
      <w:pPr>
        <w:pStyle w:val="Subttulo"/>
        <w:rPr>
          <w:lang w:val="es-ES"/>
        </w:rPr>
      </w:pPr>
      <w:r w:rsidRPr="007E48E2">
        <w:rPr>
          <w:lang w:val="es-ES"/>
        </w:rPr>
        <w:t>Flowplayer</w:t>
      </w:r>
    </w:p>
    <w:p w14:paraId="3089E86F" w14:textId="77777777"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14:paraId="35A6C8CF" w14:textId="77777777" w:rsidR="007C0EE8" w:rsidRDefault="007C0EE8" w:rsidP="007C0EE8">
      <w:r>
        <w:t>Algunas de las características incluyen alto nivel de posibilidades de personalización, una API javascript, arquitectura de plugins y el apoyo a diversos servidores de streaming.</w:t>
      </w:r>
    </w:p>
    <w:p w14:paraId="5A7288E9" w14:textId="77777777"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14:paraId="76FB3912" w14:textId="77777777"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14:paraId="1EC94CFF" w14:textId="77777777" w:rsidR="007C0EE8" w:rsidRDefault="007C0EE8" w:rsidP="007C0EE8">
      <w:r>
        <w:t>Además, JW Player admite RTMP, HTTP, transmisión en vivo, formatos de listas diferentes, una amplia gama de ajustes y una extensa API de JavaScript.</w:t>
      </w:r>
    </w:p>
    <w:p w14:paraId="2B9B8404" w14:textId="77777777"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14:paraId="08245BD5" w14:textId="77777777" w:rsidR="00872F06" w:rsidRDefault="00122C2B" w:rsidP="00872F06">
      <w:pPr>
        <w:pStyle w:val="Textoindependienteprimerasangra2"/>
        <w:keepNext/>
        <w:jc w:val="center"/>
      </w:pPr>
      <w:r>
        <w:rPr>
          <w:noProof/>
          <w:lang w:eastAsia="es-CL"/>
        </w:rPr>
        <w:drawing>
          <wp:inline distT="0" distB="0" distL="0" distR="0" wp14:anchorId="2454BC3E" wp14:editId="61C64C8C">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14:paraId="75E3ADB4" w14:textId="77777777" w:rsidR="009A106D" w:rsidRDefault="00872F06" w:rsidP="00460025">
      <w:pPr>
        <w:pStyle w:val="Epgrafe"/>
        <w:jc w:val="center"/>
      </w:pPr>
      <w:bookmarkStart w:id="144" w:name="_Toc281339364"/>
      <w:bookmarkStart w:id="145" w:name="_Toc281354857"/>
      <w:r>
        <w:t xml:space="preserve">Ilustración </w:t>
      </w:r>
      <w:r w:rsidR="007D58B6">
        <w:fldChar w:fldCharType="begin"/>
      </w:r>
      <w:r>
        <w:instrText xml:space="preserve"> SEQ Ilustración \* ARABIC </w:instrText>
      </w:r>
      <w:r w:rsidR="007D58B6">
        <w:fldChar w:fldCharType="separate"/>
      </w:r>
      <w:r w:rsidR="00AE33D1">
        <w:rPr>
          <w:noProof/>
        </w:rPr>
        <w:t>11</w:t>
      </w:r>
      <w:r w:rsidR="007D58B6">
        <w:fldChar w:fldCharType="end"/>
      </w:r>
      <w:r>
        <w:t xml:space="preserve">- </w:t>
      </w:r>
      <w:r w:rsidRPr="000618C3">
        <w:t>JW Player</w:t>
      </w:r>
      <w:bookmarkEnd w:id="144"/>
      <w:bookmarkEnd w:id="145"/>
    </w:p>
    <w:p w14:paraId="3A8BBC7D" w14:textId="77777777" w:rsidR="007C0EE8" w:rsidRPr="007C0EE8" w:rsidRDefault="007C0EE8" w:rsidP="007C0EE8">
      <w:pPr>
        <w:pStyle w:val="Epgrafe"/>
        <w:jc w:val="center"/>
      </w:pPr>
      <w:bookmarkStart w:id="146" w:name="_Toc266039203"/>
      <w:r w:rsidRPr="007C0EE8">
        <w:t xml:space="preserve">- </w:t>
      </w:r>
      <w:hyperlink r:id="rId43" w:history="1">
        <w:r w:rsidRPr="007C0EE8">
          <w:rPr>
            <w:rStyle w:val="Hipervnculo"/>
          </w:rPr>
          <w:t>http://www.longtailvideo.com</w:t>
        </w:r>
        <w:bookmarkEnd w:id="146"/>
      </w:hyperlink>
    </w:p>
    <w:p w14:paraId="1DCAE90B" w14:textId="77777777" w:rsidR="009A106D" w:rsidRDefault="00872F06" w:rsidP="00460025">
      <w:pPr>
        <w:pStyle w:val="Subttulo"/>
      </w:pPr>
      <w:r>
        <w:br w:type="page"/>
      </w:r>
      <w:r w:rsidR="007C0EE8" w:rsidRPr="007C0EE8">
        <w:lastRenderedPageBreak/>
        <w:t>Open Video Player</w:t>
      </w:r>
    </w:p>
    <w:p w14:paraId="0C5B187A" w14:textId="77777777" w:rsidR="00A4311D" w:rsidRPr="007C0EE8" w:rsidRDefault="00A4311D" w:rsidP="007C0EE8">
      <w:pPr>
        <w:spacing w:before="0" w:after="0" w:line="240" w:lineRule="auto"/>
        <w:jc w:val="left"/>
        <w:rPr>
          <w:b/>
        </w:rPr>
      </w:pPr>
    </w:p>
    <w:p w14:paraId="1DC6ACC1" w14:textId="77777777"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14:paraId="69DE36F0" w14:textId="77777777"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14:paraId="0CEE7254" w14:textId="77777777"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14:paraId="32A4AB87" w14:textId="77777777" w:rsidR="007C0EE8" w:rsidRPr="007E48E2" w:rsidRDefault="007C0EE8" w:rsidP="00BE0C78">
      <w:pPr>
        <w:pStyle w:val="Subttulo"/>
        <w:rPr>
          <w:lang w:val="es-ES"/>
        </w:rPr>
      </w:pPr>
    </w:p>
    <w:p w14:paraId="7255178E" w14:textId="77777777" w:rsidR="007C0EE8" w:rsidRPr="007E48E2" w:rsidRDefault="007C0EE8" w:rsidP="00BE0C78">
      <w:pPr>
        <w:pStyle w:val="Subttulo"/>
        <w:rPr>
          <w:lang w:val="es-ES"/>
        </w:rPr>
      </w:pPr>
    </w:p>
    <w:p w14:paraId="4575A7A9" w14:textId="77777777" w:rsidR="007C0EE8" w:rsidRPr="007E48E2" w:rsidRDefault="007C0EE8" w:rsidP="007C0EE8">
      <w:pPr>
        <w:pStyle w:val="Subttulo"/>
        <w:outlineLvl w:val="2"/>
        <w:rPr>
          <w:lang w:val="es-ES"/>
        </w:rPr>
      </w:pPr>
      <w:r>
        <w:rPr>
          <w:lang w:val="es-ES"/>
        </w:rPr>
        <w:br w:type="page"/>
      </w:r>
      <w:bookmarkStart w:id="147" w:name="_Toc266039178"/>
      <w:bookmarkStart w:id="148" w:name="_Toc281339282"/>
      <w:bookmarkStart w:id="149" w:name="_Toc281355124"/>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47"/>
      <w:bookmarkEnd w:id="148"/>
      <w:bookmarkEnd w:id="149"/>
    </w:p>
    <w:p w14:paraId="4DADC8A6" w14:textId="42A20E7B" w:rsidR="000F1D01" w:rsidRDefault="007C0EE8" w:rsidP="007C0EE8">
      <w:r>
        <w:t>Algunas de las nuevas características de HTML 5 son funciones para incluir</w:t>
      </w:r>
      <w:del w:id="150" w:author="copesa" w:date="2010-12-29T14:49:00Z">
        <w:r>
          <w:delText>,</w:delText>
        </w:r>
      </w:del>
      <w:r>
        <w:t xml:space="preserve"> audio, vídeo, gráficos, almacenamiento de datos </w:t>
      </w:r>
      <w:r w:rsidR="00AD2886">
        <w:t xml:space="preserve">del lado del cliente </w:t>
      </w:r>
      <w:r>
        <w:t>y documentos interactivos</w:t>
      </w:r>
      <w:r w:rsidR="000F1D01">
        <w:t>.</w:t>
      </w:r>
    </w:p>
    <w:p w14:paraId="1EF7625F" w14:textId="77777777" w:rsidR="007C0EE8" w:rsidRDefault="007C0EE8" w:rsidP="007C0EE8">
      <w:r>
        <w:t xml:space="preserve">El grupo de trabajo HTML 5 incluye AOL, Apple, Google, IBM, Microsoft, Mozilla, Nokia, Opera, y muchos otros proveedores. </w:t>
      </w:r>
      <w:r>
        <w:rPr>
          <w:rStyle w:val="Refdenotaalpie"/>
        </w:rPr>
        <w:footnoteReference w:id="7"/>
      </w:r>
    </w:p>
    <w:p w14:paraId="138596BA" w14:textId="77777777"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14:paraId="06F42A9A" w14:textId="77777777" w:rsidR="009A106D" w:rsidRDefault="007C0EE8" w:rsidP="00460025">
      <w:pPr>
        <w:pStyle w:val="Subttulo"/>
        <w:outlineLvl w:val="1"/>
      </w:pPr>
      <w:r>
        <w:br w:type="page"/>
      </w:r>
      <w:bookmarkStart w:id="151" w:name="_Toc281339283"/>
      <w:bookmarkStart w:id="152" w:name="_Toc281355125"/>
      <w:r w:rsidR="003D5D52">
        <w:lastRenderedPageBreak/>
        <w:t>2.</w:t>
      </w:r>
      <w:r w:rsidR="00CF4C85">
        <w:t>6</w:t>
      </w:r>
      <w:r w:rsidR="003D5D52">
        <w:t xml:space="preserve">. </w:t>
      </w:r>
      <w:r w:rsidR="006E6582">
        <w:t>C</w:t>
      </w:r>
      <w:r w:rsidR="008F248C">
        <w:t>onversión de V</w:t>
      </w:r>
      <w:r w:rsidR="003D5D52">
        <w:t>ideos</w:t>
      </w:r>
      <w:bookmarkEnd w:id="151"/>
      <w:bookmarkEnd w:id="152"/>
    </w:p>
    <w:p w14:paraId="6012FEEE" w14:textId="77777777"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14:paraId="53CAD803" w14:textId="77777777" w:rsidR="009A106D" w:rsidRDefault="009A106D" w:rsidP="00460025"/>
    <w:p w14:paraId="27CDC5FB" w14:textId="77777777"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14:paraId="1C30EE53" w14:textId="77777777" w:rsidR="009A106D" w:rsidRDefault="00BE6736" w:rsidP="00460025">
      <w:r>
        <w:t>Una tecnología que cumple estas condiciones es FFmpeg.</w:t>
      </w:r>
    </w:p>
    <w:p w14:paraId="1C33AC36" w14:textId="77777777" w:rsidR="009A106D" w:rsidRDefault="009A106D" w:rsidP="00460025"/>
    <w:p w14:paraId="05626717" w14:textId="77777777" w:rsidR="00510B88" w:rsidRPr="00A476A3" w:rsidRDefault="00510B88" w:rsidP="00510B88">
      <w:pPr>
        <w:pStyle w:val="Subttulo"/>
        <w:outlineLvl w:val="2"/>
      </w:pPr>
      <w:bookmarkStart w:id="153" w:name="_Toc281339284"/>
      <w:bookmarkStart w:id="154" w:name="_Toc281355126"/>
      <w:bookmarkStart w:id="155" w:name="_Toc266039182"/>
      <w:r>
        <w:t>2.</w:t>
      </w:r>
      <w:r w:rsidR="00CF4C85">
        <w:t>6</w:t>
      </w:r>
      <w:r w:rsidR="003D5D52">
        <w:t>.</w:t>
      </w:r>
      <w:r>
        <w:t>1</w:t>
      </w:r>
      <w:r w:rsidR="009E3122">
        <w:t>. FFmpeg</w:t>
      </w:r>
      <w:bookmarkEnd w:id="153"/>
      <w:bookmarkEnd w:id="154"/>
    </w:p>
    <w:p w14:paraId="2B199E2C" w14:textId="77777777"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14:paraId="10D5B609" w14:textId="77777777" w:rsidR="00D43B4F" w:rsidRDefault="00D43B4F" w:rsidP="00483D1B">
      <w:r>
        <w:lastRenderedPageBreak/>
        <w:t>Cabe mencionar que muchos de los codecs se realizaron de desde cero y la visión de que este código sea altamente reutilizable.</w:t>
      </w:r>
    </w:p>
    <w:p w14:paraId="71B525A6" w14:textId="77777777"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14:paraId="5E1267E3" w14:textId="77777777" w:rsidR="009A106D" w:rsidRDefault="00122C2B" w:rsidP="00460025">
      <w:pPr>
        <w:keepNext/>
        <w:jc w:val="center"/>
        <w:rPr>
          <w:del w:id="156" w:author="copesa" w:date="2010-12-29T14:49:00Z"/>
        </w:rPr>
      </w:pPr>
      <w:del w:id="157" w:author="copesa" w:date="2010-12-29T14:49:00Z">
        <w:r>
          <w:rPr>
            <w:noProof/>
            <w:color w:val="0000FF"/>
            <w:lang w:eastAsia="es-CL"/>
          </w:rPr>
          <w:drawing>
            <wp:inline distT="0" distB="0" distL="0" distR="0" wp14:anchorId="03285C31" wp14:editId="3E65666B">
              <wp:extent cx="2857500" cy="1133475"/>
              <wp:effectExtent l="19050" t="0" r="0" b="0"/>
              <wp:docPr id="64" name="Imagen 64" descr="300px-FFmpe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del>
    </w:p>
    <w:p w14:paraId="4D723BDA" w14:textId="77777777" w:rsidR="009A106D" w:rsidRDefault="00122C2B" w:rsidP="00460025">
      <w:pPr>
        <w:keepNext/>
        <w:jc w:val="center"/>
        <w:rPr>
          <w:ins w:id="158" w:author="copesa" w:date="2010-12-29T14:49:00Z"/>
        </w:rPr>
      </w:pPr>
      <w:ins w:id="159" w:author="copesa" w:date="2010-12-29T14:49:00Z">
        <w:r>
          <w:rPr>
            <w:noProof/>
            <w:color w:val="0000FF"/>
            <w:lang w:eastAsia="es-CL"/>
          </w:rPr>
          <w:drawing>
            <wp:inline distT="0" distB="0" distL="0" distR="0" wp14:anchorId="0F736F47" wp14:editId="5A80B728">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ins>
    </w:p>
    <w:p w14:paraId="326EFF6D" w14:textId="77777777" w:rsidR="009A106D" w:rsidRDefault="00D84BC4" w:rsidP="00460025">
      <w:pPr>
        <w:pStyle w:val="Epgrafe"/>
        <w:jc w:val="center"/>
      </w:pPr>
      <w:bookmarkStart w:id="160" w:name="_Toc276683972"/>
      <w:bookmarkStart w:id="161" w:name="_Toc281339365"/>
      <w:bookmarkStart w:id="162" w:name="_Toc281354858"/>
      <w:r>
        <w:t xml:space="preserve">Ilustración </w:t>
      </w:r>
      <w:r w:rsidR="007D58B6">
        <w:fldChar w:fldCharType="begin"/>
      </w:r>
      <w:r>
        <w:instrText xml:space="preserve"> SEQ Ilustración \* ARABIC </w:instrText>
      </w:r>
      <w:r w:rsidR="007D58B6">
        <w:fldChar w:fldCharType="separate"/>
      </w:r>
      <w:r w:rsidR="00AE33D1">
        <w:rPr>
          <w:noProof/>
        </w:rPr>
        <w:t>12</w:t>
      </w:r>
      <w:r w:rsidR="007D58B6">
        <w:fldChar w:fldCharType="end"/>
      </w:r>
      <w:r>
        <w:t xml:space="preserve"> - Esquema de componentes de FFmpeg</w:t>
      </w:r>
      <w:bookmarkEnd w:id="160"/>
      <w:bookmarkEnd w:id="161"/>
      <w:bookmarkEnd w:id="162"/>
    </w:p>
    <w:p w14:paraId="6749BB48" w14:textId="77777777" w:rsidR="00107078" w:rsidRPr="008551A5" w:rsidRDefault="00F41D31" w:rsidP="00107078">
      <w:pPr>
        <w:pStyle w:val="Epgrafe"/>
        <w:jc w:val="center"/>
        <w:rPr>
          <w:noProof/>
          <w:sz w:val="24"/>
        </w:rPr>
      </w:pPr>
      <w:hyperlink r:id="rId46" w:history="1">
        <w:r w:rsidR="00BB2EFB" w:rsidRPr="00DA4F25">
          <w:rPr>
            <w:rStyle w:val="Hipervnculo"/>
            <w:lang w:val="es-ES"/>
          </w:rPr>
          <w:t>http://es.wikipedia.org/wiki/Archivo:FFmpeg.svg</w:t>
        </w:r>
      </w:hyperlink>
    </w:p>
    <w:p w14:paraId="12A2AC53" w14:textId="77777777" w:rsidR="006859D3" w:rsidRDefault="00B56667" w:rsidP="006859D3">
      <w:pPr>
        <w:pStyle w:val="Subttulo"/>
        <w:outlineLvl w:val="1"/>
      </w:pPr>
      <w:r>
        <w:br w:type="page"/>
      </w:r>
      <w:bookmarkStart w:id="163" w:name="_Toc281339285"/>
      <w:bookmarkStart w:id="164" w:name="_Toc281355127"/>
      <w:r w:rsidR="00155E35">
        <w:lastRenderedPageBreak/>
        <w:t>2.7.</w:t>
      </w:r>
      <w:r w:rsidR="006859D3">
        <w:t xml:space="preserve"> IPTV</w:t>
      </w:r>
      <w:bookmarkEnd w:id="163"/>
      <w:bookmarkEnd w:id="164"/>
    </w:p>
    <w:p w14:paraId="05B9A69A" w14:textId="77777777" w:rsidR="006859D3" w:rsidRDefault="006859D3" w:rsidP="00460025">
      <w:commentRangeStart w:id="16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commentRangeEnd w:id="165"/>
      <w:r w:rsidR="00236201">
        <w:rPr>
          <w:rStyle w:val="Refdecomentario"/>
          <w:rFonts w:eastAsia="Times New Roman" w:cs="Times New Roman"/>
          <w:szCs w:val="20"/>
          <w:lang w:eastAsia="en-US"/>
        </w:rPr>
        <w:commentReference w:id="165"/>
      </w:r>
    </w:p>
    <w:p w14:paraId="3E390922" w14:textId="77777777" w:rsidR="006859D3" w:rsidRDefault="006859D3" w:rsidP="00460025">
      <w:pPr>
        <w:rPr>
          <w:rFonts w:cs="Arial"/>
        </w:rPr>
      </w:pPr>
      <w:r>
        <w:t>Formatos más ocupados son: H261, MPEG1, H263, MPEG2, MPEG3, MPEG4, WMV.</w:t>
      </w:r>
    </w:p>
    <w:p w14:paraId="2D20371E" w14:textId="77777777" w:rsidR="006859D3" w:rsidRDefault="006859D3" w:rsidP="00460025">
      <w:r>
        <w:br w:type="page"/>
      </w:r>
      <w:r>
        <w:lastRenderedPageBreak/>
        <w:t>La siguiente ilustración muestra el funcionamiento e infraestructura de los servicios de IPTV</w:t>
      </w:r>
    </w:p>
    <w:p w14:paraId="47EF449A" w14:textId="77777777" w:rsidR="009A106D" w:rsidRDefault="009A106D" w:rsidP="00460025">
      <w:pPr>
        <w:keepNext/>
        <w:spacing w:line="300" w:lineRule="auto"/>
        <w:jc w:val="center"/>
      </w:pPr>
      <w:r w:rsidRPr="00460025">
        <w:rPr>
          <w:rFonts w:cs="Arial"/>
          <w:noProof/>
          <w:lang w:eastAsia="es-CL"/>
        </w:rPr>
        <w:drawing>
          <wp:inline distT="0" distB="0" distL="0" distR="0" wp14:anchorId="16FF547F" wp14:editId="5C59533E">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8"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14:paraId="4127A575" w14:textId="77777777" w:rsidR="009A106D" w:rsidRDefault="00BF06F7" w:rsidP="00460025">
      <w:pPr>
        <w:pStyle w:val="Epgrafe"/>
        <w:jc w:val="center"/>
        <w:rPr>
          <w:rFonts w:cs="Arial"/>
        </w:rPr>
      </w:pPr>
      <w:bookmarkStart w:id="166" w:name="_Toc276683973"/>
      <w:bookmarkStart w:id="167" w:name="_Toc281339366"/>
      <w:bookmarkStart w:id="168" w:name="_Toc281354859"/>
      <w:r>
        <w:t xml:space="preserve">Ilustración </w:t>
      </w:r>
      <w:r w:rsidR="007D58B6">
        <w:fldChar w:fldCharType="begin"/>
      </w:r>
      <w:r>
        <w:instrText xml:space="preserve"> SEQ Ilustración \* ARABIC </w:instrText>
      </w:r>
      <w:r w:rsidR="007D58B6">
        <w:fldChar w:fldCharType="separate"/>
      </w:r>
      <w:r w:rsidR="00AE33D1">
        <w:rPr>
          <w:noProof/>
        </w:rPr>
        <w:t>13</w:t>
      </w:r>
      <w:r w:rsidR="007D58B6">
        <w:fldChar w:fldCharType="end"/>
      </w:r>
      <w:r>
        <w:t xml:space="preserve"> - Infraestructura de redes IPTV</w:t>
      </w:r>
      <w:bookmarkEnd w:id="166"/>
      <w:bookmarkEnd w:id="167"/>
      <w:bookmarkEnd w:id="168"/>
    </w:p>
    <w:p w14:paraId="2903475B" w14:textId="77777777" w:rsidR="006859D3" w:rsidRPr="00236201" w:rsidRDefault="00F41D31" w:rsidP="00236201">
      <w:pPr>
        <w:jc w:val="center"/>
        <w:rPr>
          <w:sz w:val="20"/>
          <w:lang w:val="es-ES"/>
          <w:rPrChange w:id="169" w:author="copesa" w:date="2010-12-29T14:49:00Z">
            <w:rPr>
              <w:lang w:val="es-ES"/>
            </w:rPr>
          </w:rPrChange>
        </w:rPr>
        <w:pPrChange w:id="170" w:author="copesa" w:date="2010-12-29T14:49:00Z">
          <w:pPr/>
        </w:pPrChange>
      </w:pPr>
      <w:r>
        <w:fldChar w:fldCharType="begin"/>
      </w:r>
      <w:r>
        <w:instrText xml:space="preserve"> HYPERLINK "http://edna.dml.ce.sharif.edu/dmlsite/content/iptv" </w:instrText>
      </w:r>
      <w:r>
        <w:fldChar w:fldCharType="separate"/>
      </w:r>
      <w:r w:rsidR="006859D3" w:rsidRPr="00236201">
        <w:rPr>
          <w:rStyle w:val="Hipervnculo"/>
          <w:sz w:val="20"/>
          <w:lang w:val="es-ES"/>
          <w:rPrChange w:id="171" w:author="copesa" w:date="2010-12-29T14:49:00Z">
            <w:rPr>
              <w:rStyle w:val="Hipervnculo"/>
              <w:lang w:val="es-ES"/>
            </w:rPr>
          </w:rPrChange>
        </w:rPr>
        <w:t>http://edna.dml.ce.sharif.edu/dmlsite/content/iptv</w:t>
      </w:r>
      <w:r>
        <w:rPr>
          <w:rStyle w:val="Hipervnculo"/>
          <w:sz w:val="20"/>
          <w:lang w:val="es-ES"/>
          <w:rPrChange w:id="172" w:author="copesa" w:date="2010-12-29T14:49:00Z">
            <w:rPr>
              <w:rStyle w:val="Hipervnculo"/>
              <w:lang w:val="es-ES"/>
            </w:rPr>
          </w:rPrChange>
        </w:rPr>
        <w:fldChar w:fldCharType="end"/>
      </w:r>
    </w:p>
    <w:p w14:paraId="7DD53D54" w14:textId="77777777" w:rsidR="009A106D" w:rsidRDefault="006859D3" w:rsidP="00AD4989">
      <w:pPr>
        <w:pStyle w:val="Subttulo"/>
      </w:pPr>
      <w:r>
        <w:br w:type="page"/>
      </w:r>
      <w:r w:rsidR="007F68C8">
        <w:lastRenderedPageBreak/>
        <w:t>2.8. Metodología de Desarrollo</w:t>
      </w:r>
    </w:p>
    <w:bookmarkEnd w:id="155"/>
    <w:p w14:paraId="789EC675" w14:textId="77777777"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14:paraId="7E307BF3" w14:textId="77777777"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14:paraId="25100673" w14:textId="77777777"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14:paraId="72D43647" w14:textId="77777777" w:rsidR="000139CF" w:rsidRDefault="00C061FC" w:rsidP="000139CF">
      <w:pPr>
        <w:pStyle w:val="Subttulo"/>
      </w:pPr>
      <w:r>
        <w:t xml:space="preserve"> </w:t>
      </w:r>
    </w:p>
    <w:p w14:paraId="52332D17" w14:textId="77777777" w:rsidR="000139CF" w:rsidRDefault="000139CF" w:rsidP="000139CF">
      <w:pPr>
        <w:rPr>
          <w:rFonts w:eastAsia="Times New Roman" w:cs="Times New Roman"/>
          <w:sz w:val="28"/>
          <w:szCs w:val="24"/>
        </w:rPr>
      </w:pPr>
      <w:r>
        <w:br w:type="page"/>
      </w:r>
    </w:p>
    <w:p w14:paraId="1055A965" w14:textId="77777777" w:rsidR="000139CF" w:rsidRPr="000139CF" w:rsidRDefault="000139CF" w:rsidP="000139CF">
      <w:pPr>
        <w:pStyle w:val="Subttulo"/>
        <w:outlineLvl w:val="2"/>
      </w:pPr>
      <w:bookmarkStart w:id="173" w:name="_Toc281339286"/>
      <w:bookmarkStart w:id="174" w:name="_Toc281355128"/>
      <w:r>
        <w:lastRenderedPageBreak/>
        <w:t>2.8.1. Extreme Programming</w:t>
      </w:r>
      <w:bookmarkEnd w:id="173"/>
      <w:bookmarkEnd w:id="174"/>
    </w:p>
    <w:p w14:paraId="41503998" w14:textId="77777777"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14:paraId="3DBE5502" w14:textId="77777777"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14:paraId="49D010EE" w14:textId="77777777" w:rsidR="009C31E1" w:rsidRDefault="009C31E1">
      <w:pPr>
        <w:suppressAutoHyphens w:val="0"/>
        <w:spacing w:before="0" w:after="0" w:line="240" w:lineRule="auto"/>
        <w:jc w:val="left"/>
      </w:pPr>
    </w:p>
    <w:p w14:paraId="4E26672E" w14:textId="77777777" w:rsidR="007C0EE8" w:rsidRPr="00621B28" w:rsidRDefault="007C0EE8" w:rsidP="00460025">
      <w:r w:rsidRPr="00621B28">
        <w:t>Algun</w:t>
      </w:r>
      <w:r>
        <w:t>a</w:t>
      </w:r>
      <w:r w:rsidRPr="00621B28">
        <w:t xml:space="preserve">s </w:t>
      </w:r>
      <w:r>
        <w:t>Características</w:t>
      </w:r>
      <w:r w:rsidRPr="00621B28">
        <w:t xml:space="preserve"> de XP</w:t>
      </w:r>
    </w:p>
    <w:p w14:paraId="32513F0E"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14:paraId="71ECD2C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14:paraId="255EFC34" w14:textId="77777777"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14:paraId="47FE1D8C"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14:paraId="7AC068B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14:paraId="427DFAB0"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14:paraId="7607136B"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14:paraId="0880D5C7"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14:paraId="5195E7F8"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14:paraId="7EF0E32A"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14:paraId="7A47CCCC"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14:paraId="2F88A8C5" w14:textId="77777777"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14:paraId="28BF4E62" w14:textId="77777777" w:rsidR="00245FC0" w:rsidRDefault="00460025" w:rsidP="00AD4989">
      <w:pPr>
        <w:pStyle w:val="Subttulo"/>
        <w:outlineLvl w:val="2"/>
      </w:pPr>
      <w:r>
        <w:br w:type="page"/>
      </w:r>
      <w:bookmarkStart w:id="175" w:name="_Toc281339287"/>
      <w:bookmarkStart w:id="176" w:name="_Toc281355129"/>
      <w:r w:rsidR="00F21C81">
        <w:lastRenderedPageBreak/>
        <w:t>2.</w:t>
      </w:r>
      <w:r w:rsidR="00B60CF3">
        <w:t>8.2</w:t>
      </w:r>
      <w:r w:rsidR="009E3122">
        <w:t>. Scrum</w:t>
      </w:r>
      <w:bookmarkEnd w:id="175"/>
      <w:bookmarkEnd w:id="176"/>
    </w:p>
    <w:p w14:paraId="4E2EBDA6" w14:textId="77777777"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14:paraId="722E5E0C" w14:textId="77777777" w:rsidR="00245FC0" w:rsidRDefault="00245FC0" w:rsidP="00245FC0">
      <w:r>
        <w:t xml:space="preserve">Scrum se basa en la actitud y los principios de las personas para llevar adelante el proyecto, estos principios son esenciales para el desarrollo </w:t>
      </w:r>
      <w:r w:rsidR="008626F7">
        <w:t>ágil.</w:t>
      </w:r>
    </w:p>
    <w:p w14:paraId="77DADCE8" w14:textId="77777777"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14:paraId="22599583" w14:textId="77777777"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14:paraId="61C98559" w14:textId="77777777"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14:paraId="0B0DA178" w14:textId="77777777"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14:paraId="24F82EEB" w14:textId="77777777"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14:paraId="602CBB4B" w14:textId="77777777" w:rsidR="00D20981" w:rsidRDefault="00D20981" w:rsidP="00D20981">
      <w:pPr>
        <w:pStyle w:val="Subttulo"/>
      </w:pPr>
    </w:p>
    <w:p w14:paraId="2F1A28DA" w14:textId="77777777" w:rsidR="00D20981" w:rsidRDefault="00D20981" w:rsidP="00D20981">
      <w:pPr>
        <w:pStyle w:val="Subttulo"/>
      </w:pPr>
      <w:r>
        <w:t>Roles en Scrum</w:t>
      </w:r>
    </w:p>
    <w:p w14:paraId="199E0FA9" w14:textId="77777777" w:rsidR="000B4B81" w:rsidRPr="000B4B81" w:rsidRDefault="000B4B81" w:rsidP="00D20981">
      <w:pPr>
        <w:pStyle w:val="Subttulo"/>
      </w:pPr>
      <w:r w:rsidRPr="000B4B81">
        <w:t>Roles "Cerdo"</w:t>
      </w:r>
    </w:p>
    <w:p w14:paraId="5FCB7F6A" w14:textId="77777777" w:rsidR="000B4B81" w:rsidRPr="000B4B81" w:rsidRDefault="000B4B81" w:rsidP="00D20981">
      <w:r w:rsidRPr="000B4B81">
        <w:t>Los Cerdos son los que están comprometidos con el proyecto y el proceso Scrum; ellos son los que "ponen el jamón en el plato".</w:t>
      </w:r>
    </w:p>
    <w:p w14:paraId="1CE3E81E" w14:textId="77777777" w:rsidR="000B4B81" w:rsidRPr="009E3122" w:rsidRDefault="000B4B81" w:rsidP="00D20981">
      <w:pPr>
        <w:rPr>
          <w:b/>
        </w:rPr>
      </w:pPr>
      <w:r w:rsidRPr="009E3122">
        <w:rPr>
          <w:b/>
        </w:rPr>
        <w:t>Product</w:t>
      </w:r>
      <w:r w:rsidR="00A40949">
        <w:rPr>
          <w:b/>
        </w:rPr>
        <w:t xml:space="preserve"> </w:t>
      </w:r>
      <w:r w:rsidRPr="009E3122">
        <w:rPr>
          <w:b/>
        </w:rPr>
        <w:t>Owner</w:t>
      </w:r>
    </w:p>
    <w:p w14:paraId="6E4C7BDF" w14:textId="77777777"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14:paraId="073903F7" w14:textId="77777777" w:rsidR="000B4B81" w:rsidRPr="009E3122" w:rsidRDefault="000B4B81" w:rsidP="00D20981">
      <w:pPr>
        <w:rPr>
          <w:b/>
        </w:rPr>
      </w:pPr>
      <w:r w:rsidRPr="009E3122">
        <w:rPr>
          <w:b/>
        </w:rPr>
        <w:t>Scrum</w:t>
      </w:r>
      <w:r w:rsidR="00A40949">
        <w:rPr>
          <w:b/>
        </w:rPr>
        <w:t xml:space="preserve"> </w:t>
      </w:r>
      <w:r w:rsidRPr="009E3122">
        <w:rPr>
          <w:b/>
        </w:rPr>
        <w:t>Master (o Facilitador)</w:t>
      </w:r>
    </w:p>
    <w:p w14:paraId="3159C837" w14:textId="77777777"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14:paraId="5C62A345" w14:textId="77777777" w:rsidR="000B4B81" w:rsidRPr="009E3122" w:rsidRDefault="000B4B81" w:rsidP="00D20981">
      <w:pPr>
        <w:rPr>
          <w:b/>
        </w:rPr>
      </w:pPr>
      <w:r w:rsidRPr="009E3122">
        <w:rPr>
          <w:b/>
        </w:rPr>
        <w:t>Equipo</w:t>
      </w:r>
    </w:p>
    <w:p w14:paraId="4F1E7E3C" w14:textId="77777777"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14:paraId="5FDD9A6A" w14:textId="77777777" w:rsidR="000B4B81" w:rsidRPr="009E3122" w:rsidRDefault="000B4B81" w:rsidP="00D20981">
      <w:pPr>
        <w:rPr>
          <w:b/>
        </w:rPr>
      </w:pPr>
      <w:r w:rsidRPr="009E3122">
        <w:rPr>
          <w:b/>
        </w:rPr>
        <w:t>Roles "Gallina"</w:t>
      </w:r>
    </w:p>
    <w:p w14:paraId="5379AD72" w14:textId="77777777" w:rsidR="002E7305" w:rsidRDefault="000B4B81" w:rsidP="00D20981">
      <w:r w:rsidRPr="000B4B81">
        <w:t xml:space="preserve">Los roles gallina en realidad no son parte del proceso Scrum, pero deben tenerse en cuenta. </w:t>
      </w:r>
    </w:p>
    <w:p w14:paraId="7DFFDF8D" w14:textId="77777777" w:rsidR="000B4B81" w:rsidRDefault="000B4B81" w:rsidP="00D20981">
      <w:r w:rsidRPr="000B4B81">
        <w:t>La gallina alimenta al proyecto "poniendo huevos", no se ve comprometida como el cerdo que va al matadero.</w:t>
      </w:r>
    </w:p>
    <w:p w14:paraId="5C302F10" w14:textId="77777777" w:rsidR="00CC5BD0" w:rsidRDefault="00B60CF3" w:rsidP="00460025">
      <w:pPr>
        <w:pStyle w:val="Subttulo"/>
        <w:outlineLvl w:val="2"/>
      </w:pPr>
      <w:bookmarkStart w:id="177" w:name="_Toc281339288"/>
      <w:bookmarkStart w:id="178" w:name="_Toc281355130"/>
      <w:r>
        <w:t>2.8.3</w:t>
      </w:r>
      <w:r w:rsidR="009E3122">
        <w:t>. Software</w:t>
      </w:r>
      <w:r w:rsidR="00665B89">
        <w:t xml:space="preserve"> Libre</w:t>
      </w:r>
      <w:bookmarkEnd w:id="177"/>
      <w:bookmarkEnd w:id="178"/>
    </w:p>
    <w:p w14:paraId="3F8A68FB" w14:textId="77777777" w:rsidR="00460025" w:rsidRDefault="00460025" w:rsidP="00460025">
      <w:r>
        <w:t>Es importante mencionar que en el presente proyecto se utilizará el modelo de software libre.</w:t>
      </w:r>
    </w:p>
    <w:p w14:paraId="3BEA3BCD" w14:textId="77777777"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14:paraId="2405006A" w14:textId="77777777"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14:paraId="6EEDAD49" w14:textId="77777777" w:rsidR="00C2697B" w:rsidRDefault="00C2697B" w:rsidP="00460025"/>
    <w:p w14:paraId="2F1DAE00" w14:textId="77777777"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14:paraId="20A8FFCE" w14:textId="77777777" w:rsidR="004D680B" w:rsidRPr="00460025" w:rsidRDefault="004D680B" w:rsidP="00B71CC1">
      <w:pPr>
        <w:pStyle w:val="Prrafodelista"/>
        <w:numPr>
          <w:ilvl w:val="0"/>
          <w:numId w:val="7"/>
        </w:numPr>
      </w:pPr>
      <w:r w:rsidRPr="00460025">
        <w:t>Los buenos programadores saben qué escribir. Los mejores, qué reescribir (y reutilizar).</w:t>
      </w:r>
    </w:p>
    <w:p w14:paraId="0E6A5875" w14:textId="77777777" w:rsidR="00C2697B" w:rsidRDefault="004D680B" w:rsidP="00B71CC1">
      <w:pPr>
        <w:pStyle w:val="Prrafodelista"/>
        <w:numPr>
          <w:ilvl w:val="0"/>
          <w:numId w:val="7"/>
        </w:numPr>
      </w:pPr>
      <w:r w:rsidRPr="00460025">
        <w:t>Considere desecharlo; de todos modos tendrá que hacerlo</w:t>
      </w:r>
      <w:r w:rsidR="008626F7">
        <w:t>.</w:t>
      </w:r>
    </w:p>
    <w:p w14:paraId="20D03315" w14:textId="77777777" w:rsidR="004D680B" w:rsidRPr="00460025" w:rsidRDefault="004D680B" w:rsidP="00B71CC1">
      <w:pPr>
        <w:pStyle w:val="Prrafodelista"/>
        <w:numPr>
          <w:ilvl w:val="0"/>
          <w:numId w:val="7"/>
        </w:numPr>
      </w:pPr>
      <w:r w:rsidRPr="00460025">
        <w:t>Si tienes la actitud adecuada, encontrarás problemas interesantes.</w:t>
      </w:r>
    </w:p>
    <w:p w14:paraId="6E447768" w14:textId="77777777"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14:paraId="53A5B542" w14:textId="77777777"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14:paraId="17279526" w14:textId="77777777" w:rsidR="004D680B" w:rsidRPr="00460025" w:rsidRDefault="004D680B" w:rsidP="00B71CC1">
      <w:pPr>
        <w:pStyle w:val="Prrafodelista"/>
        <w:numPr>
          <w:ilvl w:val="0"/>
          <w:numId w:val="7"/>
        </w:numPr>
      </w:pPr>
      <w:r w:rsidRPr="00460025">
        <w:t>Libere rápido y a menudo, y escuche a sus clientes.</w:t>
      </w:r>
    </w:p>
    <w:p w14:paraId="6491830E" w14:textId="77777777"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14:paraId="3D5DAF64" w14:textId="77777777"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14:paraId="4E1E5A1B" w14:textId="77777777"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14:paraId="7D73A249" w14:textId="77777777"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14:paraId="5825BA9C" w14:textId="77777777"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14:paraId="3A74E8AF" w14:textId="77777777"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14:paraId="320F5EA3" w14:textId="77777777"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14:paraId="12AE5D9F" w14:textId="77777777"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14:paraId="464A5E66" w14:textId="77777777"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14:paraId="2E144D64" w14:textId="77777777" w:rsidR="004D680B" w:rsidRPr="00460025" w:rsidRDefault="004D680B" w:rsidP="00B71CC1">
      <w:pPr>
        <w:pStyle w:val="Prrafodelista"/>
        <w:numPr>
          <w:ilvl w:val="0"/>
          <w:numId w:val="7"/>
        </w:numPr>
      </w:pPr>
      <w:r w:rsidRPr="00460025">
        <w:t>Para resolver un problema interesante, comience por encontrar un problema que le resulte interesante.</w:t>
      </w:r>
    </w:p>
    <w:p w14:paraId="5BE9C31A" w14:textId="77777777"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14:paraId="31EEAB1E" w14:textId="77777777" w:rsidR="00CC5BD0" w:rsidRPr="00CC5BD0" w:rsidRDefault="00CC5BD0" w:rsidP="00460025"/>
    <w:p w14:paraId="2C275C3E" w14:textId="77777777" w:rsidR="00C2697B" w:rsidRDefault="00C2697B">
      <w:pPr>
        <w:suppressAutoHyphens w:val="0"/>
        <w:spacing w:before="0" w:after="0" w:line="240" w:lineRule="auto"/>
        <w:jc w:val="left"/>
        <w:rPr>
          <w:rFonts w:eastAsia="Times New Roman" w:cs="Times New Roman"/>
          <w:b/>
          <w:sz w:val="28"/>
          <w:szCs w:val="24"/>
        </w:rPr>
      </w:pPr>
      <w:r>
        <w:br w:type="page"/>
      </w:r>
    </w:p>
    <w:p w14:paraId="7D0A6ECB" w14:textId="77777777" w:rsidR="00665B89" w:rsidRDefault="00665B89" w:rsidP="00460025">
      <w:pPr>
        <w:pStyle w:val="Subttulo"/>
        <w:outlineLvl w:val="2"/>
      </w:pPr>
      <w:bookmarkStart w:id="179" w:name="_Toc281339289"/>
      <w:bookmarkStart w:id="180" w:name="_Toc281355131"/>
      <w:r>
        <w:lastRenderedPageBreak/>
        <w:t>2.8.3.1</w:t>
      </w:r>
      <w:r w:rsidR="008867A5">
        <w:t>.</w:t>
      </w:r>
      <w:r>
        <w:t xml:space="preserve"> Licencia GNU GPL v2</w:t>
      </w:r>
      <w:bookmarkEnd w:id="179"/>
      <w:bookmarkEnd w:id="180"/>
    </w:p>
    <w:p w14:paraId="14494B66" w14:textId="77777777" w:rsidR="00665B89" w:rsidRDefault="00665B89" w:rsidP="00460025">
      <w:r>
        <w:t>El proyecto</w:t>
      </w:r>
      <w:r w:rsidR="00460025">
        <w:t xml:space="preserve"> a desarrollar</w:t>
      </w:r>
      <w:r>
        <w:t xml:space="preserve"> estará liberado bajo la licencia GNU GPL v2.</w:t>
      </w:r>
    </w:p>
    <w:p w14:paraId="5ADE4006" w14:textId="77777777"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14:paraId="1B4B1A52" w14:textId="77777777"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14:paraId="2B3D8419" w14:textId="77777777"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14:paraId="7201716B" w14:textId="77777777"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14:paraId="3C691ADF" w14:textId="77777777" w:rsidR="003607CB" w:rsidRDefault="003607CB" w:rsidP="003607CB">
      <w:pPr>
        <w:pStyle w:val="Subttulo"/>
        <w:outlineLvl w:val="1"/>
      </w:pPr>
      <w:bookmarkStart w:id="181" w:name="_Toc281339290"/>
      <w:bookmarkStart w:id="182" w:name="_Toc281355132"/>
      <w:r>
        <w:lastRenderedPageBreak/>
        <w:t>2.9. Frameworks</w:t>
      </w:r>
      <w:bookmarkEnd w:id="181"/>
      <w:bookmarkEnd w:id="182"/>
    </w:p>
    <w:p w14:paraId="2738A060" w14:textId="77777777"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14:paraId="426D41AA" w14:textId="77777777"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14:paraId="747CF8D6" w14:textId="77777777"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14:paraId="79632106" w14:textId="77777777"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14:paraId="6AF6E9F9" w14:textId="77777777" w:rsidR="003607CB" w:rsidRDefault="003607CB" w:rsidP="00BE0C78">
      <w:pPr>
        <w:pStyle w:val="Subttulo"/>
      </w:pPr>
    </w:p>
    <w:p w14:paraId="1D7AECF8" w14:textId="77777777" w:rsidR="003607CB" w:rsidRPr="00BE13A4" w:rsidRDefault="003607CB" w:rsidP="003607CB">
      <w:pPr>
        <w:pStyle w:val="Subttulo"/>
        <w:outlineLvl w:val="2"/>
        <w:rPr>
          <w:u w:val="single"/>
        </w:rPr>
      </w:pPr>
      <w:r>
        <w:br w:type="page"/>
      </w:r>
      <w:bookmarkStart w:id="183" w:name="_Toc281339291"/>
      <w:bookmarkStart w:id="184" w:name="_Toc281355133"/>
      <w:r>
        <w:lastRenderedPageBreak/>
        <w:t>2.9.1. Zend Framework</w:t>
      </w:r>
      <w:bookmarkEnd w:id="183"/>
      <w:bookmarkEnd w:id="184"/>
    </w:p>
    <w:p w14:paraId="0FE1B525" w14:textId="77777777"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14:paraId="60EF181E" w14:textId="77777777" w:rsidR="003607CB" w:rsidRDefault="003607CB" w:rsidP="003607CB">
      <w:pPr>
        <w:rPr>
          <w:rFonts w:cs="Arial"/>
        </w:rPr>
      </w:pPr>
      <w:r>
        <w:t>En el siguiente diagrama podemos ver un resumen de sus componentes.</w:t>
      </w:r>
    </w:p>
    <w:p w14:paraId="4F7D2245" w14:textId="77777777" w:rsidR="003607CB" w:rsidRDefault="003607CB" w:rsidP="003607CB">
      <w:pPr>
        <w:pStyle w:val="NormalWeb"/>
        <w:keepNext/>
      </w:pPr>
      <w:r w:rsidRPr="00460025">
        <w:rPr>
          <w:rFonts w:ascii="Arial" w:hAnsi="Arial" w:cs="Arial"/>
          <w:noProof/>
          <w:lang w:val="es-CL" w:eastAsia="es-CL"/>
        </w:rPr>
        <w:drawing>
          <wp:inline distT="0" distB="0" distL="0" distR="0" wp14:anchorId="69DB59D2" wp14:editId="1F11C78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9"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14:paraId="0E989613" w14:textId="77777777" w:rsidR="003607CB" w:rsidRDefault="003607CB" w:rsidP="003607CB">
      <w:pPr>
        <w:pStyle w:val="Epgrafe"/>
        <w:jc w:val="center"/>
        <w:rPr>
          <w:rFonts w:cs="Arial"/>
        </w:rPr>
      </w:pPr>
      <w:bookmarkStart w:id="185" w:name="_Toc281339367"/>
      <w:bookmarkStart w:id="186" w:name="_Toc281354860"/>
      <w:r>
        <w:t xml:space="preserve">Ilustración </w:t>
      </w:r>
      <w:r w:rsidR="007D58B6">
        <w:fldChar w:fldCharType="begin"/>
      </w:r>
      <w:r w:rsidR="000051F5">
        <w:instrText xml:space="preserve"> SEQ Ilustración \* ARABIC </w:instrText>
      </w:r>
      <w:r w:rsidR="007D58B6">
        <w:fldChar w:fldCharType="separate"/>
      </w:r>
      <w:r w:rsidR="00AE33D1">
        <w:rPr>
          <w:noProof/>
        </w:rPr>
        <w:t>14</w:t>
      </w:r>
      <w:r w:rsidR="007D58B6">
        <w:rPr>
          <w:noProof/>
        </w:rPr>
        <w:fldChar w:fldCharType="end"/>
      </w:r>
      <w:r>
        <w:t xml:space="preserve"> - Visión general Zend Framework</w:t>
      </w:r>
      <w:bookmarkEnd w:id="185"/>
      <w:bookmarkEnd w:id="186"/>
    </w:p>
    <w:p w14:paraId="0EC204B0" w14:textId="77777777" w:rsidR="003607CB" w:rsidRDefault="00F41D31" w:rsidP="003607CB">
      <w:pPr>
        <w:pStyle w:val="Epgrafe"/>
        <w:jc w:val="center"/>
        <w:rPr>
          <w:lang w:val="pt-BR"/>
        </w:rPr>
      </w:pPr>
      <w:hyperlink r:id="rId50" w:history="1">
        <w:r w:rsidR="003607CB" w:rsidRPr="00754E0D">
          <w:rPr>
            <w:rStyle w:val="Hipervnculo"/>
            <w:lang w:val="pt-BR"/>
          </w:rPr>
          <w:t>http://www.programania.net/otros/zend-framework-una-vision-general/</w:t>
        </w:r>
      </w:hyperlink>
    </w:p>
    <w:p w14:paraId="443A86BD" w14:textId="77777777" w:rsidR="003607CB" w:rsidRDefault="003607CB" w:rsidP="003607CB">
      <w:pPr>
        <w:pStyle w:val="Subttulo"/>
        <w:outlineLvl w:val="2"/>
        <w:rPr>
          <w:lang w:val="pt-BR"/>
        </w:rPr>
      </w:pPr>
      <w:r w:rsidRPr="00460025">
        <w:rPr>
          <w:lang w:val="pt-BR"/>
        </w:rPr>
        <w:br w:type="page"/>
      </w:r>
      <w:bookmarkStart w:id="187" w:name="_Toc281339292"/>
      <w:bookmarkStart w:id="188" w:name="_Toc281355134"/>
      <w:r w:rsidRPr="00460025">
        <w:rPr>
          <w:lang w:val="pt-BR"/>
        </w:rPr>
        <w:lastRenderedPageBreak/>
        <w:t>2.9.2. Google Web Toolkit</w:t>
      </w:r>
      <w:bookmarkEnd w:id="187"/>
      <w:bookmarkEnd w:id="188"/>
    </w:p>
    <w:p w14:paraId="144FE059" w14:textId="77777777" w:rsidR="00F235E4" w:rsidRPr="00F235E4" w:rsidRDefault="00F235E4" w:rsidP="00F235E4">
      <w:pPr>
        <w:rPr>
          <w:lang w:val="pt-BR"/>
        </w:rPr>
      </w:pPr>
      <w:r w:rsidRPr="00F235E4">
        <w:rPr>
          <w:lang w:val="pt-BR"/>
        </w:rPr>
        <w:t>Google Web Toolkit</w:t>
      </w:r>
      <w:r w:rsidR="00C061FC">
        <w:rPr>
          <w:lang w:val="pt-BR"/>
        </w:rPr>
        <w:t xml:space="preserve"> </w:t>
      </w:r>
      <w:proofErr w:type="gramStart"/>
      <w:r w:rsidR="00C061FC">
        <w:rPr>
          <w:lang w:val="pt-BR"/>
        </w:rPr>
        <w:t>es</w:t>
      </w:r>
      <w:proofErr w:type="gramEnd"/>
      <w:r w:rsidR="00C061FC">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14:paraId="575E6815" w14:textId="77777777" w:rsidR="003607CB" w:rsidRDefault="003607CB" w:rsidP="003607CB">
      <w:pPr>
        <w:keepNext/>
        <w:spacing w:line="300" w:lineRule="auto"/>
        <w:jc w:val="center"/>
      </w:pPr>
      <w:r w:rsidRPr="00460025">
        <w:rPr>
          <w:rFonts w:cs="Arial"/>
          <w:noProof/>
          <w:lang w:eastAsia="es-CL"/>
        </w:rPr>
        <w:drawing>
          <wp:inline distT="0" distB="0" distL="0" distR="0" wp14:anchorId="081F36CC" wp14:editId="3085D38D">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14:paraId="5BCBDED8" w14:textId="77777777" w:rsidR="003607CB" w:rsidRDefault="003607CB" w:rsidP="003607CB">
      <w:pPr>
        <w:pStyle w:val="Epgrafe"/>
        <w:jc w:val="center"/>
      </w:pPr>
      <w:bookmarkStart w:id="189" w:name="_Toc281339368"/>
      <w:bookmarkStart w:id="190" w:name="_Toc281354861"/>
      <w:r>
        <w:t xml:space="preserve">Ilustración </w:t>
      </w:r>
      <w:r w:rsidR="007D58B6">
        <w:fldChar w:fldCharType="begin"/>
      </w:r>
      <w:r w:rsidR="000051F5">
        <w:instrText xml:space="preserve"> SEQ Ilustración \* ARABIC </w:instrText>
      </w:r>
      <w:r w:rsidR="007D58B6">
        <w:fldChar w:fldCharType="separate"/>
      </w:r>
      <w:r w:rsidR="00AE33D1">
        <w:rPr>
          <w:noProof/>
        </w:rPr>
        <w:t>15</w:t>
      </w:r>
      <w:r w:rsidR="007D58B6">
        <w:rPr>
          <w:noProof/>
        </w:rPr>
        <w:fldChar w:fldCharType="end"/>
      </w:r>
      <w:r>
        <w:t xml:space="preserve"> - Esquema de Widgets GWT</w:t>
      </w:r>
      <w:bookmarkEnd w:id="189"/>
      <w:bookmarkEnd w:id="190"/>
    </w:p>
    <w:p w14:paraId="3730EFEB" w14:textId="77777777" w:rsidR="003607CB" w:rsidRPr="00BE13A4" w:rsidRDefault="00F41D31" w:rsidP="003607CB">
      <w:pPr>
        <w:pStyle w:val="Ttulo7"/>
        <w:rPr>
          <w:lang w:val="es-ES"/>
        </w:rPr>
      </w:pPr>
      <w:hyperlink r:id="rId52" w:history="1">
        <w:r w:rsidR="003607CB" w:rsidRPr="00BE13A4">
          <w:rPr>
            <w:rStyle w:val="Hipervnculo"/>
            <w:lang w:val="es-ES"/>
          </w:rPr>
          <w:t>http://java.ociweb.com/mark/programming/GWT.html</w:t>
        </w:r>
      </w:hyperlink>
    </w:p>
    <w:p w14:paraId="6B70CFFA" w14:textId="77777777" w:rsidR="003607CB" w:rsidRPr="00BE13A4" w:rsidRDefault="003607CB" w:rsidP="003607CB">
      <w:pPr>
        <w:pStyle w:val="Ttulo7"/>
        <w:rPr>
          <w:lang w:val="es-ES"/>
        </w:rPr>
      </w:pPr>
      <w:r w:rsidRPr="00BE13A4">
        <w:rPr>
          <w:lang w:val="es-ES"/>
        </w:rPr>
        <w:t>.</w:t>
      </w:r>
    </w:p>
    <w:p w14:paraId="61E7A035" w14:textId="77777777" w:rsidR="009A106D" w:rsidRDefault="007C0EE8" w:rsidP="00460025">
      <w:pPr>
        <w:pStyle w:val="Ttulo"/>
        <w:outlineLvl w:val="0"/>
      </w:pPr>
      <w:r w:rsidRPr="007E48E2">
        <w:br w:type="page"/>
      </w:r>
      <w:bookmarkStart w:id="191" w:name="_Toc281339293"/>
      <w:bookmarkStart w:id="192" w:name="_Toc281355135"/>
      <w:r w:rsidRPr="007E48E2">
        <w:lastRenderedPageBreak/>
        <w:t>Capítulo 3: Estado del Arte</w:t>
      </w:r>
      <w:bookmarkEnd w:id="191"/>
      <w:bookmarkEnd w:id="192"/>
    </w:p>
    <w:p w14:paraId="0DF9EACC" w14:textId="77777777" w:rsidR="009A106D" w:rsidRDefault="007C0EE8" w:rsidP="00460025">
      <w:pPr>
        <w:pStyle w:val="Subttulo"/>
        <w:outlineLvl w:val="1"/>
      </w:pPr>
      <w:bookmarkStart w:id="193" w:name="_Toc266039185"/>
      <w:bookmarkStart w:id="194" w:name="_Toc281339294"/>
      <w:bookmarkStart w:id="195" w:name="_Toc281355136"/>
      <w:r w:rsidRPr="007E48E2">
        <w:t>3.</w:t>
      </w:r>
      <w:r w:rsidR="003607CB">
        <w:t>1</w:t>
      </w:r>
      <w:r w:rsidR="008E4C93">
        <w:t>.</w:t>
      </w:r>
      <w:r w:rsidRPr="007E48E2">
        <w:t xml:space="preserve"> Gestores de Contenidos </w:t>
      </w:r>
      <w:r w:rsidR="00A1655F">
        <w:t>Multimedia E</w:t>
      </w:r>
      <w:r w:rsidRPr="007E48E2">
        <w:t>xistentes</w:t>
      </w:r>
      <w:bookmarkEnd w:id="193"/>
      <w:bookmarkEnd w:id="194"/>
      <w:bookmarkEnd w:id="195"/>
    </w:p>
    <w:p w14:paraId="47B149E8" w14:textId="5316ED91"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ins w:id="196" w:author="copesa" w:date="2010-12-29T14:49:00Z">
        <w:r w:rsidR="0020159E">
          <w:t xml:space="preserve">y </w:t>
        </w:r>
      </w:ins>
      <w:r w:rsidR="0020159E">
        <w:t xml:space="preserve">que </w:t>
      </w:r>
      <w:del w:id="197" w:author="copesa" w:date="2010-12-29T14:49:00Z">
        <w:r w:rsidR="008E4C93">
          <w:delText>tengan</w:delText>
        </w:r>
      </w:del>
      <w:ins w:id="198" w:author="copesa" w:date="2010-12-29T14:49:00Z">
        <w:r w:rsidR="0020159E">
          <w:t>tienen</w:t>
        </w:r>
      </w:ins>
      <w:r w:rsidR="008E4C93">
        <w:t xml:space="preserve"> características multimedia.</w:t>
      </w:r>
    </w:p>
    <w:p w14:paraId="776D3327" w14:textId="77777777" w:rsidR="009A106D" w:rsidRDefault="007C0EE8" w:rsidP="00460025">
      <w:pPr>
        <w:pStyle w:val="Subttulo"/>
        <w:outlineLvl w:val="2"/>
        <w:rPr>
          <w:lang w:val="es-ES"/>
        </w:rPr>
      </w:pPr>
      <w:bookmarkStart w:id="199" w:name="_Toc281339295"/>
      <w:bookmarkStart w:id="20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99"/>
      <w:bookmarkEnd w:id="200"/>
    </w:p>
    <w:p w14:paraId="33505242" w14:textId="77777777"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14:paraId="2B7087D1" w14:textId="77777777"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14:paraId="17172E9A" w14:textId="77777777"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14:paraId="6F637CF8" w14:textId="77777777"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14:paraId="56BE2AAE" w14:textId="77777777"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14:paraId="58784753" w14:textId="77777777"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14:paraId="19552D7F" w14:textId="77777777"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14:paraId="73BF1BA7" w14:textId="77777777" w:rsidR="009A106D" w:rsidRDefault="007C0EE8" w:rsidP="00B71CC1">
      <w:pPr>
        <w:numPr>
          <w:ilvl w:val="0"/>
          <w:numId w:val="5"/>
        </w:numPr>
        <w:rPr>
          <w:lang w:eastAsia="es-ES"/>
        </w:rPr>
      </w:pPr>
      <w:r w:rsidRPr="00640374">
        <w:rPr>
          <w:lang w:eastAsia="es-ES"/>
        </w:rPr>
        <w:t>Soporte para grupos.</w:t>
      </w:r>
    </w:p>
    <w:p w14:paraId="0594D08E" w14:textId="77777777"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14:paraId="391186DE" w14:textId="77777777" w:rsidR="009A106D" w:rsidRDefault="007C0EE8" w:rsidP="00B71CC1">
      <w:pPr>
        <w:numPr>
          <w:ilvl w:val="0"/>
          <w:numId w:val="5"/>
        </w:numPr>
        <w:rPr>
          <w:lang w:eastAsia="es-ES"/>
        </w:rPr>
      </w:pPr>
      <w:r w:rsidRPr="00640374">
        <w:rPr>
          <w:lang w:eastAsia="es-ES"/>
        </w:rPr>
        <w:t>Cuenta con un administrador de publicidad.</w:t>
      </w:r>
    </w:p>
    <w:p w14:paraId="706FBDB9" w14:textId="77777777"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14:paraId="09CE6290" w14:textId="77777777" w:rsidR="00B33534" w:rsidRDefault="00122C2B" w:rsidP="00B33534">
      <w:pPr>
        <w:pStyle w:val="Textoindependienteprimerasangra2"/>
        <w:keepNext/>
        <w:jc w:val="center"/>
      </w:pPr>
      <w:r>
        <w:rPr>
          <w:noProof/>
          <w:lang w:eastAsia="es-CL"/>
        </w:rPr>
        <w:drawing>
          <wp:inline distT="0" distB="0" distL="0" distR="0" wp14:anchorId="19119ED8" wp14:editId="5407770B">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14:paraId="4DA7E7A2" w14:textId="77777777" w:rsidR="009A106D" w:rsidRDefault="00B33534" w:rsidP="00460025">
      <w:pPr>
        <w:pStyle w:val="Epgrafe"/>
        <w:jc w:val="center"/>
      </w:pPr>
      <w:bookmarkStart w:id="201" w:name="_Toc276683976"/>
      <w:bookmarkStart w:id="202" w:name="_Toc281339369"/>
      <w:bookmarkStart w:id="203" w:name="_Toc281354862"/>
      <w:r>
        <w:t xml:space="preserve">Ilustración </w:t>
      </w:r>
      <w:r w:rsidR="007D58B6">
        <w:fldChar w:fldCharType="begin"/>
      </w:r>
      <w:r>
        <w:instrText xml:space="preserve"> SEQ Ilustración \* ARABIC </w:instrText>
      </w:r>
      <w:r w:rsidR="007D58B6">
        <w:fldChar w:fldCharType="separate"/>
      </w:r>
      <w:r w:rsidR="00AE33D1">
        <w:rPr>
          <w:noProof/>
        </w:rPr>
        <w:t>16</w:t>
      </w:r>
      <w:r w:rsidR="007D58B6">
        <w:fldChar w:fldCharType="end"/>
      </w:r>
      <w:r>
        <w:t xml:space="preserve"> - Web PHPMotion</w:t>
      </w:r>
      <w:bookmarkEnd w:id="201"/>
      <w:bookmarkEnd w:id="202"/>
      <w:bookmarkEnd w:id="203"/>
    </w:p>
    <w:bookmarkStart w:id="204" w:name="_Toc266039206"/>
    <w:p w14:paraId="3D6E09F8" w14:textId="77777777" w:rsidR="007C0EE8" w:rsidRPr="00460025" w:rsidRDefault="007D58B6"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04"/>
      <w:r w:rsidRPr="00460025">
        <w:rPr>
          <w:b w:val="0"/>
        </w:rPr>
        <w:fldChar w:fldCharType="end"/>
      </w:r>
    </w:p>
    <w:p w14:paraId="418139F3" w14:textId="77777777" w:rsidR="009A106D" w:rsidRDefault="00F76108" w:rsidP="00460025">
      <w:pPr>
        <w:pStyle w:val="Subttulo"/>
        <w:outlineLvl w:val="2"/>
        <w:rPr>
          <w:lang w:val="es-ES"/>
        </w:rPr>
      </w:pPr>
      <w:r>
        <w:rPr>
          <w:lang w:val="es-ES"/>
        </w:rPr>
        <w:br w:type="page"/>
      </w:r>
      <w:bookmarkStart w:id="205" w:name="_Toc281339296"/>
      <w:bookmarkStart w:id="206" w:name="_Toc281355138"/>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205"/>
      <w:bookmarkEnd w:id="206"/>
    </w:p>
    <w:p w14:paraId="1598E45D" w14:textId="77777777"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14:paraId="257D8965" w14:textId="77777777"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14:paraId="5C0CB7B7" w14:textId="77777777" w:rsidR="007C0EE8" w:rsidRPr="00A053A0" w:rsidRDefault="007C0EE8" w:rsidP="007C0EE8">
      <w:r w:rsidRPr="00A053A0">
        <w:rPr>
          <w:lang w:eastAsia="es-CL"/>
        </w:rPr>
        <w:t>Está en Inglés y Alemán, tiene versiones Free, Profesional y empresarial.</w:t>
      </w:r>
    </w:p>
    <w:p w14:paraId="6EF0C104" w14:textId="77777777" w:rsidR="009A106D" w:rsidRDefault="00122C2B" w:rsidP="00460025">
      <w:pPr>
        <w:pStyle w:val="Textoindependienteprimerasangra2"/>
        <w:keepNext/>
        <w:jc w:val="center"/>
      </w:pPr>
      <w:r>
        <w:rPr>
          <w:noProof/>
          <w:lang w:eastAsia="es-CL"/>
        </w:rPr>
        <w:drawing>
          <wp:inline distT="0" distB="0" distL="0" distR="0" wp14:anchorId="3D6ED223" wp14:editId="5F806D31">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4"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14:paraId="2529B8FB" w14:textId="77777777" w:rsidR="009A106D" w:rsidRDefault="00726EFC" w:rsidP="00460025">
      <w:pPr>
        <w:pStyle w:val="Epgrafe"/>
        <w:jc w:val="center"/>
      </w:pPr>
      <w:bookmarkStart w:id="207" w:name="_Toc276683977"/>
      <w:bookmarkStart w:id="208" w:name="_Toc281339370"/>
      <w:bookmarkStart w:id="209" w:name="_Toc281354863"/>
      <w:r>
        <w:t xml:space="preserve">Ilustración </w:t>
      </w:r>
      <w:r w:rsidR="007D58B6">
        <w:fldChar w:fldCharType="begin"/>
      </w:r>
      <w:r>
        <w:instrText xml:space="preserve"> SEQ Ilustración \* ARABIC </w:instrText>
      </w:r>
      <w:r w:rsidR="007D58B6">
        <w:fldChar w:fldCharType="separate"/>
      </w:r>
      <w:r w:rsidR="00AE33D1">
        <w:rPr>
          <w:noProof/>
        </w:rPr>
        <w:t>17</w:t>
      </w:r>
      <w:r w:rsidR="007D58B6">
        <w:fldChar w:fldCharType="end"/>
      </w:r>
      <w:r>
        <w:t xml:space="preserve"> - </w:t>
      </w:r>
      <w:r w:rsidRPr="00AE733E">
        <w:t>OSTube</w:t>
      </w:r>
      <w:bookmarkEnd w:id="207"/>
      <w:bookmarkEnd w:id="208"/>
      <w:bookmarkEnd w:id="209"/>
    </w:p>
    <w:bookmarkStart w:id="210" w:name="_Toc266039207"/>
    <w:p w14:paraId="4CAA38D8" w14:textId="77777777" w:rsidR="007C0EE8" w:rsidRPr="00460025" w:rsidRDefault="007D58B6"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210"/>
      <w:r>
        <w:fldChar w:fldCharType="end"/>
      </w:r>
    </w:p>
    <w:p w14:paraId="39539122" w14:textId="77777777"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14:paraId="55F396F3" w14:textId="77777777" w:rsidR="009A106D" w:rsidRDefault="007C0EE8" w:rsidP="00460025">
      <w:pPr>
        <w:pStyle w:val="Subttulo"/>
        <w:outlineLvl w:val="1"/>
      </w:pPr>
      <w:bookmarkStart w:id="211" w:name="_Toc266039186"/>
      <w:bookmarkStart w:id="212" w:name="_Toc281339297"/>
      <w:bookmarkStart w:id="213" w:name="_Toc281355139"/>
      <w:r w:rsidRPr="007E48E2">
        <w:lastRenderedPageBreak/>
        <w:t>3.</w:t>
      </w:r>
      <w:r w:rsidR="003607CB">
        <w:t>2</w:t>
      </w:r>
      <w:r w:rsidR="00BB77FD">
        <w:t>.</w:t>
      </w:r>
      <w:r w:rsidRPr="007E48E2">
        <w:t xml:space="preserve"> Sitios de contenidos multimedia de referencia</w:t>
      </w:r>
      <w:bookmarkEnd w:id="211"/>
      <w:bookmarkEnd w:id="212"/>
      <w:bookmarkEnd w:id="213"/>
    </w:p>
    <w:p w14:paraId="7CF2BAB2" w14:textId="31A4A43A" w:rsidR="009A106D" w:rsidRDefault="005B09D3" w:rsidP="00460025">
      <w:r>
        <w:t>Los gestores de contenidos multimedia</w:t>
      </w:r>
      <w:del w:id="214" w:author="copesa" w:date="2010-12-29T14:49:00Z">
        <w:r>
          <w:delText xml:space="preserve"> como los</w:delText>
        </w:r>
      </w:del>
      <w:r>
        <w:t xml:space="preserve"> </w:t>
      </w:r>
      <w:r w:rsidR="0020159E">
        <w:t>que se presentaron</w:t>
      </w:r>
      <w:r>
        <w:t xml:space="preserve"> tienen como finalidad ser el soporte de software para desarrollar y mantener un sitio web con cuyo fuerte sean los contenidos audiovisuales.</w:t>
      </w:r>
    </w:p>
    <w:p w14:paraId="06F13761" w14:textId="77777777" w:rsidR="009A106D" w:rsidRPr="00460025" w:rsidRDefault="005B09D3" w:rsidP="00460025">
      <w:pPr>
        <w:rPr>
          <w:iCs/>
        </w:rPr>
      </w:pPr>
      <w:r>
        <w:t>A continuación se mostrará un listado de los principales sitios web de esas características a nivel mundial y nacional.</w:t>
      </w:r>
    </w:p>
    <w:p w14:paraId="6EE62953" w14:textId="77777777" w:rsidR="009A106D" w:rsidRDefault="007C0EE8" w:rsidP="00460025">
      <w:pPr>
        <w:pStyle w:val="Subttulo"/>
        <w:outlineLvl w:val="2"/>
      </w:pPr>
      <w:bookmarkStart w:id="215" w:name="_Toc266039187"/>
      <w:bookmarkStart w:id="216" w:name="_Toc281339298"/>
      <w:bookmarkStart w:id="217" w:name="_Toc281355140"/>
      <w:r w:rsidRPr="00BD1B4B">
        <w:rPr>
          <w:lang w:val="es-ES"/>
        </w:rPr>
        <w:t>3.</w:t>
      </w:r>
      <w:r w:rsidR="003607CB">
        <w:rPr>
          <w:lang w:val="es-ES"/>
        </w:rPr>
        <w:t>2</w:t>
      </w:r>
      <w:r w:rsidRPr="00BD1B4B">
        <w:rPr>
          <w:lang w:val="es-ES"/>
        </w:rPr>
        <w:t>.1</w:t>
      </w:r>
      <w:bookmarkEnd w:id="215"/>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216"/>
      <w:bookmarkEnd w:id="217"/>
    </w:p>
    <w:p w14:paraId="0ECC51FC" w14:textId="77777777" w:rsidR="009A106D" w:rsidRDefault="007C0EE8" w:rsidP="00460025">
      <w:r w:rsidRPr="00113170">
        <w:t xml:space="preserve">Fue creado por tres antiguos empleados de </w:t>
      </w:r>
      <w:hyperlink r:id="rId55" w:tooltip="PayPal" w:history="1">
        <w:r w:rsidRPr="00113170">
          <w:t>PayPal</w:t>
        </w:r>
      </w:hyperlink>
      <w:r w:rsidRPr="00113170">
        <w:t xml:space="preserve"> en febrero de 2005. En noviembre de 2006 lo adquirió Google y ahora opera como una de sus </w:t>
      </w:r>
      <w:hyperlink r:id="rId56" w:tooltip="Filial" w:history="1">
        <w:r w:rsidRPr="00113170">
          <w:t>filiales</w:t>
        </w:r>
      </w:hyperlink>
      <w:r w:rsidRPr="00113170">
        <w:t xml:space="preserve">. YouTube usa un reproductor en línea basado en </w:t>
      </w:r>
      <w:hyperlink r:id="rId57"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8" w:tooltip="Programa de televisión" w:history="1">
        <w:r w:rsidRPr="00113170">
          <w:t>programas de televisión</w:t>
        </w:r>
      </w:hyperlink>
      <w:r w:rsidRPr="00113170">
        <w:t xml:space="preserve">, </w:t>
      </w:r>
      <w:hyperlink r:id="rId59"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60" w:tooltip="Blogs" w:history="1">
        <w:r w:rsidRPr="00113170">
          <w:t>blogs</w:t>
        </w:r>
      </w:hyperlink>
      <w:r w:rsidRPr="00113170">
        <w:t xml:space="preserve"> y sitios electrónicos personales usando </w:t>
      </w:r>
      <w:hyperlink r:id="rId61" w:tooltip="Interfaz de programación de aplicaciones" w:history="1">
        <w:r w:rsidRPr="00113170">
          <w:t>API</w:t>
        </w:r>
      </w:hyperlink>
      <w:r w:rsidRPr="00113170">
        <w:t xml:space="preserve"> o incrustando cierto código </w:t>
      </w:r>
      <w:hyperlink r:id="rId62" w:tooltip="HTML" w:history="1">
        <w:r w:rsidRPr="00113170">
          <w:t>HTML</w:t>
        </w:r>
      </w:hyperlink>
      <w:r>
        <w:t>.</w:t>
      </w:r>
    </w:p>
    <w:p w14:paraId="4F71FBB3" w14:textId="77777777" w:rsidR="0026694D" w:rsidRDefault="00122C2B" w:rsidP="0026694D">
      <w:pPr>
        <w:pStyle w:val="Textoindependienteprimerasangra2"/>
        <w:keepNext/>
        <w:ind w:left="0" w:firstLine="426"/>
        <w:jc w:val="center"/>
      </w:pPr>
      <w:r>
        <w:rPr>
          <w:noProof/>
          <w:lang w:eastAsia="es-CL"/>
        </w:rPr>
        <w:lastRenderedPageBreak/>
        <w:drawing>
          <wp:inline distT="0" distB="0" distL="0" distR="0" wp14:anchorId="5CE9E0E4" wp14:editId="136580D8">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14:paraId="62D1E2FC" w14:textId="77777777" w:rsidR="009A106D" w:rsidRDefault="0026694D" w:rsidP="00460025">
      <w:pPr>
        <w:pStyle w:val="Epgrafe"/>
        <w:jc w:val="center"/>
      </w:pPr>
      <w:bookmarkStart w:id="218" w:name="_Toc276683978"/>
      <w:bookmarkStart w:id="219" w:name="_Toc281339371"/>
      <w:bookmarkStart w:id="220" w:name="_Toc281354864"/>
      <w:r>
        <w:t xml:space="preserve">Ilustración </w:t>
      </w:r>
      <w:r w:rsidR="007D58B6">
        <w:fldChar w:fldCharType="begin"/>
      </w:r>
      <w:r>
        <w:instrText xml:space="preserve"> SEQ Ilustración \* ARABIC </w:instrText>
      </w:r>
      <w:r w:rsidR="007D58B6">
        <w:fldChar w:fldCharType="separate"/>
      </w:r>
      <w:r w:rsidR="00AE33D1">
        <w:rPr>
          <w:noProof/>
        </w:rPr>
        <w:t>18</w:t>
      </w:r>
      <w:r w:rsidR="007D58B6">
        <w:fldChar w:fldCharType="end"/>
      </w:r>
      <w:r>
        <w:t xml:space="preserve"> - </w:t>
      </w:r>
      <w:r w:rsidRPr="001D6F6B">
        <w:t>You</w:t>
      </w:r>
      <w:r w:rsidR="00A40949">
        <w:t>T</w:t>
      </w:r>
      <w:r w:rsidRPr="001D6F6B">
        <w:t>ube</w:t>
      </w:r>
      <w:bookmarkEnd w:id="218"/>
      <w:bookmarkEnd w:id="219"/>
      <w:bookmarkEnd w:id="220"/>
    </w:p>
    <w:bookmarkStart w:id="221" w:name="_Toc266039208"/>
    <w:p w14:paraId="28FDB909" w14:textId="77777777" w:rsidR="007C0EE8" w:rsidRPr="0026694D" w:rsidRDefault="007D58B6"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221"/>
      <w:r w:rsidRPr="00460025">
        <w:rPr>
          <w:b w:val="0"/>
        </w:rPr>
        <w:fldChar w:fldCharType="end"/>
      </w:r>
    </w:p>
    <w:p w14:paraId="28B05FCB" w14:textId="77777777" w:rsidR="007C0EE8" w:rsidRPr="007E48E2" w:rsidRDefault="007C0EE8" w:rsidP="007C0EE8">
      <w:pPr>
        <w:pStyle w:val="Subttulo"/>
        <w:outlineLvl w:val="2"/>
        <w:rPr>
          <w:lang w:val="es-ES"/>
        </w:rPr>
      </w:pPr>
      <w:bookmarkStart w:id="222" w:name="_Toc266039188"/>
      <w:bookmarkStart w:id="223" w:name="_Toc281339299"/>
      <w:bookmarkStart w:id="224"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222"/>
      <w:bookmarkEnd w:id="223"/>
      <w:bookmarkEnd w:id="224"/>
    </w:p>
    <w:p w14:paraId="1157BA34" w14:textId="77777777"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14:paraId="6D8F0CFE" w14:textId="77777777" w:rsidR="007C0EE8" w:rsidRDefault="007C0EE8" w:rsidP="007C0EE8">
      <w:r>
        <w:t>En su sitio web describen así el servicio:</w:t>
      </w:r>
    </w:p>
    <w:p w14:paraId="23F25DA4" w14:textId="77777777"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14:paraId="23FF2FAD" w14:textId="77777777"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14:paraId="0FD4C42F" w14:textId="77777777" w:rsidR="009A106D" w:rsidRDefault="00122C2B" w:rsidP="00460025">
      <w:pPr>
        <w:keepNext/>
        <w:jc w:val="center"/>
      </w:pPr>
      <w:r>
        <w:rPr>
          <w:noProof/>
          <w:lang w:eastAsia="es-CL"/>
        </w:rPr>
        <w:drawing>
          <wp:inline distT="0" distB="0" distL="0" distR="0" wp14:anchorId="380C952B" wp14:editId="55C35D06">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4"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14:paraId="70770BB9" w14:textId="77777777" w:rsidR="009A106D" w:rsidRDefault="0026694D" w:rsidP="00460025">
      <w:pPr>
        <w:pStyle w:val="Epgrafe"/>
        <w:jc w:val="center"/>
      </w:pPr>
      <w:bookmarkStart w:id="225" w:name="_Toc281339372"/>
      <w:bookmarkStart w:id="226" w:name="_Toc281354865"/>
      <w:r>
        <w:t xml:space="preserve">Ilustración </w:t>
      </w:r>
      <w:r w:rsidR="007D58B6">
        <w:fldChar w:fldCharType="begin"/>
      </w:r>
      <w:r>
        <w:instrText xml:space="preserve"> SEQ Ilustración \* ARABIC </w:instrText>
      </w:r>
      <w:r w:rsidR="007D58B6">
        <w:fldChar w:fldCharType="separate"/>
      </w:r>
      <w:r w:rsidR="00AE33D1">
        <w:rPr>
          <w:noProof/>
        </w:rPr>
        <w:t>19</w:t>
      </w:r>
      <w:r w:rsidR="007D58B6">
        <w:fldChar w:fldCharType="end"/>
      </w:r>
      <w:r>
        <w:t xml:space="preserve"> - Google Video</w:t>
      </w:r>
      <w:bookmarkEnd w:id="225"/>
      <w:bookmarkEnd w:id="226"/>
    </w:p>
    <w:bookmarkStart w:id="227" w:name="_Toc266039209"/>
    <w:p w14:paraId="2209B171" w14:textId="77777777" w:rsidR="007C0EE8" w:rsidRPr="00460025" w:rsidRDefault="007D58B6"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227"/>
      <w:r w:rsidRPr="00460025">
        <w:rPr>
          <w:b w:val="0"/>
        </w:rPr>
        <w:fldChar w:fldCharType="end"/>
      </w:r>
    </w:p>
    <w:p w14:paraId="68E911FE" w14:textId="77777777" w:rsidR="007C0EE8" w:rsidRPr="00837C57" w:rsidRDefault="007C0EE8" w:rsidP="007C0EE8"/>
    <w:p w14:paraId="50642439" w14:textId="77777777"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14:paraId="2CCE8E94" w14:textId="143D02AA"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xml:space="preserve">, </w:t>
      </w:r>
      <w:del w:id="228" w:author="copesa" w:date="2010-12-29T14:49:00Z">
        <w:r w:rsidR="009379AA">
          <w:rPr>
            <w:noProof/>
          </w:rPr>
          <w:delText>tecnologia</w:delText>
        </w:r>
      </w:del>
      <w:ins w:id="229" w:author="copesa" w:date="2010-12-29T14:49:00Z">
        <w:r w:rsidR="00B274B9">
          <w:rPr>
            <w:noProof/>
          </w:rPr>
          <w:t>tecnologí</w:t>
        </w:r>
        <w:r w:rsidR="009379AA">
          <w:rPr>
            <w:noProof/>
          </w:rPr>
          <w:t>a</w:t>
        </w:r>
      </w:ins>
      <w:r w:rsidR="009379AA">
        <w:rPr>
          <w:noProof/>
        </w:rPr>
        <w:t xml:space="preserve"> que </w:t>
      </w:r>
      <w:r w:rsidR="00A91165">
        <w:rPr>
          <w:noProof/>
        </w:rPr>
        <w:t xml:space="preserve">ya </w:t>
      </w:r>
      <w:r w:rsidR="009379AA">
        <w:rPr>
          <w:noProof/>
        </w:rPr>
        <w:t>se encuentra presente en los televisores mas avanzados</w:t>
      </w:r>
      <w:r w:rsidR="00FB473F">
        <w:rPr>
          <w:noProof/>
        </w:rPr>
        <w:t xml:space="preserve">. </w:t>
      </w:r>
    </w:p>
    <w:p w14:paraId="0B407E83" w14:textId="77777777" w:rsidR="007C0EE8" w:rsidRPr="000134B2" w:rsidRDefault="007C0EE8" w:rsidP="007C0EE8">
      <w:pPr>
        <w:rPr>
          <w:u w:val="single"/>
        </w:rPr>
      </w:pPr>
    </w:p>
    <w:p w14:paraId="44422AA7" w14:textId="77777777" w:rsidR="007C0EE8" w:rsidRPr="007E48E2" w:rsidRDefault="007C0EE8" w:rsidP="003B213D">
      <w:pPr>
        <w:pStyle w:val="Subttulo"/>
        <w:outlineLvl w:val="2"/>
      </w:pPr>
      <w:r w:rsidRPr="007C0EE8">
        <w:br w:type="page"/>
      </w:r>
      <w:bookmarkStart w:id="230" w:name="_Toc266039189"/>
      <w:bookmarkStart w:id="231" w:name="_Toc281339300"/>
      <w:bookmarkStart w:id="232" w:name="_Toc281355142"/>
      <w:r w:rsidRPr="007E48E2">
        <w:lastRenderedPageBreak/>
        <w:t>3.</w:t>
      </w:r>
      <w:r w:rsidR="003607CB">
        <w:t>2</w:t>
      </w:r>
      <w:r w:rsidRPr="007E48E2">
        <w:t>.3</w:t>
      </w:r>
      <w:r w:rsidR="004578B2">
        <w:t>.</w:t>
      </w:r>
      <w:r w:rsidR="00B928B4">
        <w:t xml:space="preserve"> </w:t>
      </w:r>
      <w:r w:rsidRPr="007E48E2">
        <w:t>Vimeo</w:t>
      </w:r>
      <w:bookmarkEnd w:id="230"/>
      <w:bookmarkEnd w:id="231"/>
      <w:bookmarkEnd w:id="232"/>
    </w:p>
    <w:p w14:paraId="396B11F3" w14:textId="77777777"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14:paraId="5B9C637A" w14:textId="77777777"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14:paraId="19A1351C" w14:textId="77777777" w:rsidR="009A106D" w:rsidRPr="00CE025F" w:rsidRDefault="00122C2B" w:rsidP="00460025">
      <w:pPr>
        <w:pStyle w:val="Ttulo"/>
        <w:keepNext/>
      </w:pPr>
      <w:r w:rsidRPr="00CE025F">
        <w:rPr>
          <w:noProof/>
          <w:lang w:eastAsia="es-CL"/>
        </w:rPr>
        <w:drawing>
          <wp:inline distT="0" distB="0" distL="0" distR="0" wp14:anchorId="42D4972E" wp14:editId="70B89E0B">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5"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14:paraId="587F3B54" w14:textId="77777777" w:rsidR="009A106D" w:rsidRPr="00CE025F" w:rsidRDefault="0026694D" w:rsidP="00460025">
      <w:pPr>
        <w:pStyle w:val="Epgrafe"/>
        <w:jc w:val="center"/>
      </w:pPr>
      <w:bookmarkStart w:id="233" w:name="_Toc281339373"/>
      <w:bookmarkStart w:id="234" w:name="_Toc281354866"/>
      <w:r w:rsidRPr="00CE025F">
        <w:t xml:space="preserve">Ilustración </w:t>
      </w:r>
      <w:r w:rsidR="007D58B6" w:rsidRPr="00CE025F">
        <w:fldChar w:fldCharType="begin"/>
      </w:r>
      <w:r w:rsidRPr="00CE025F">
        <w:instrText xml:space="preserve"> SEQ Ilustración \* ARABIC </w:instrText>
      </w:r>
      <w:r w:rsidR="007D58B6" w:rsidRPr="00CE025F">
        <w:fldChar w:fldCharType="separate"/>
      </w:r>
      <w:r w:rsidR="00AE33D1">
        <w:rPr>
          <w:noProof/>
        </w:rPr>
        <w:t>20</w:t>
      </w:r>
      <w:r w:rsidR="007D58B6" w:rsidRPr="00CE025F">
        <w:fldChar w:fldCharType="end"/>
      </w:r>
      <w:r w:rsidRPr="00CE025F">
        <w:t xml:space="preserve"> - Vimeo</w:t>
      </w:r>
      <w:bookmarkEnd w:id="233"/>
      <w:bookmarkEnd w:id="234"/>
    </w:p>
    <w:bookmarkStart w:id="235" w:name="_Toc266039210"/>
    <w:p w14:paraId="2413DC49" w14:textId="77777777" w:rsidR="007C0EE8" w:rsidRPr="00CE025F" w:rsidRDefault="007D58B6"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235"/>
      <w:r w:rsidRPr="00CE025F">
        <w:rPr>
          <w:b w:val="0"/>
        </w:rPr>
        <w:fldChar w:fldCharType="end"/>
      </w:r>
    </w:p>
    <w:p w14:paraId="28F69D09" w14:textId="77777777" w:rsidR="007C0EE8" w:rsidRPr="007E48E2" w:rsidRDefault="0026694D" w:rsidP="007C0EE8">
      <w:pPr>
        <w:pStyle w:val="Subttulo"/>
        <w:outlineLvl w:val="2"/>
        <w:rPr>
          <w:lang w:val="es-ES"/>
        </w:rPr>
      </w:pPr>
      <w:bookmarkStart w:id="236" w:name="_Toc266039190"/>
      <w:r>
        <w:rPr>
          <w:lang w:val="es-ES"/>
        </w:rPr>
        <w:br w:type="page"/>
      </w:r>
      <w:bookmarkStart w:id="237" w:name="_Toc281339301"/>
      <w:bookmarkStart w:id="238" w:name="_Toc281355143"/>
      <w:r w:rsidR="007C0EE8" w:rsidRPr="007E48E2">
        <w:rPr>
          <w:lang w:val="es-ES"/>
        </w:rPr>
        <w:lastRenderedPageBreak/>
        <w:t>3.</w:t>
      </w:r>
      <w:r w:rsidR="003607CB">
        <w:rPr>
          <w:lang w:val="es-ES"/>
        </w:rPr>
        <w:t>2</w:t>
      </w:r>
      <w:r w:rsidR="007C0EE8" w:rsidRPr="007E48E2">
        <w:rPr>
          <w:lang w:val="es-ES"/>
        </w:rPr>
        <w:t>.4</w:t>
      </w:r>
      <w:bookmarkEnd w:id="236"/>
      <w:r w:rsidR="009E3122">
        <w:rPr>
          <w:lang w:val="es-ES"/>
        </w:rPr>
        <w:t>.</w:t>
      </w:r>
      <w:r w:rsidR="00B928B4">
        <w:rPr>
          <w:lang w:val="es-ES"/>
        </w:rPr>
        <w:t xml:space="preserve"> </w:t>
      </w:r>
      <w:r w:rsidR="009E3122" w:rsidRPr="007E48E2">
        <w:rPr>
          <w:lang w:val="es-ES"/>
        </w:rPr>
        <w:t>TerraTV</w:t>
      </w:r>
      <w:bookmarkEnd w:id="237"/>
      <w:bookmarkEnd w:id="238"/>
    </w:p>
    <w:p w14:paraId="17F324CF" w14:textId="77777777"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14:paraId="65D7D810" w14:textId="77777777" w:rsidR="00744678" w:rsidRDefault="00122C2B" w:rsidP="00744678">
      <w:pPr>
        <w:keepNext/>
        <w:jc w:val="center"/>
      </w:pPr>
      <w:r>
        <w:rPr>
          <w:noProof/>
          <w:lang w:eastAsia="es-CL"/>
        </w:rPr>
        <w:drawing>
          <wp:inline distT="0" distB="0" distL="0" distR="0" wp14:anchorId="75940022" wp14:editId="49D6072C">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6"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14:paraId="2488C6DD" w14:textId="77777777" w:rsidR="009A106D" w:rsidRDefault="00744678" w:rsidP="00460025">
      <w:pPr>
        <w:pStyle w:val="Epgrafe"/>
        <w:jc w:val="center"/>
      </w:pPr>
      <w:bookmarkStart w:id="239" w:name="_Toc276683979"/>
      <w:bookmarkStart w:id="240" w:name="_Toc281339374"/>
      <w:bookmarkStart w:id="241" w:name="_Toc281354867"/>
      <w:r>
        <w:t xml:space="preserve">Ilustración </w:t>
      </w:r>
      <w:r w:rsidR="007D58B6">
        <w:fldChar w:fldCharType="begin"/>
      </w:r>
      <w:r>
        <w:instrText xml:space="preserve"> SEQ Ilustración \* ARABIC </w:instrText>
      </w:r>
      <w:r w:rsidR="007D58B6">
        <w:fldChar w:fldCharType="separate"/>
      </w:r>
      <w:r w:rsidR="00AE33D1">
        <w:rPr>
          <w:noProof/>
        </w:rPr>
        <w:t>21</w:t>
      </w:r>
      <w:r w:rsidR="007D58B6">
        <w:fldChar w:fldCharType="end"/>
      </w:r>
      <w:r>
        <w:t xml:space="preserve"> - Terra TV</w:t>
      </w:r>
      <w:bookmarkEnd w:id="239"/>
      <w:bookmarkEnd w:id="240"/>
      <w:bookmarkEnd w:id="241"/>
    </w:p>
    <w:bookmarkStart w:id="242" w:name="_Toc266039211"/>
    <w:p w14:paraId="2E41D917" w14:textId="77777777"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242"/>
      <w:r w:rsidRPr="00460025">
        <w:rPr>
          <w:b w:val="0"/>
        </w:rPr>
        <w:fldChar w:fldCharType="end"/>
      </w:r>
    </w:p>
    <w:p w14:paraId="2F3201CD" w14:textId="77777777" w:rsidR="009A106D" w:rsidRDefault="007C0EE8" w:rsidP="00A20048">
      <w:pPr>
        <w:pStyle w:val="Subttulo"/>
        <w:outlineLvl w:val="2"/>
        <w:rPr>
          <w:lang w:val="es-ES"/>
        </w:rPr>
      </w:pPr>
      <w:r w:rsidRPr="00BD1B4B">
        <w:br w:type="page"/>
      </w:r>
      <w:bookmarkStart w:id="243" w:name="_Toc266039191"/>
      <w:bookmarkStart w:id="244" w:name="_Toc281339302"/>
      <w:bookmarkStart w:id="245" w:name="_Toc281355144"/>
      <w:r w:rsidRPr="007E48E2">
        <w:rPr>
          <w:lang w:val="es-ES"/>
        </w:rPr>
        <w:lastRenderedPageBreak/>
        <w:t>3.</w:t>
      </w:r>
      <w:r w:rsidR="003607CB">
        <w:rPr>
          <w:lang w:val="es-ES"/>
        </w:rPr>
        <w:t>2</w:t>
      </w:r>
      <w:r w:rsidRPr="007E48E2">
        <w:rPr>
          <w:lang w:val="es-ES"/>
        </w:rPr>
        <w:t>.5</w:t>
      </w:r>
      <w:bookmarkEnd w:id="243"/>
      <w:r w:rsidR="009E3122">
        <w:rPr>
          <w:lang w:val="es-ES"/>
        </w:rPr>
        <w:t>.</w:t>
      </w:r>
      <w:r w:rsidR="00A20048">
        <w:rPr>
          <w:lang w:val="es-ES"/>
        </w:rPr>
        <w:t xml:space="preserve"> </w:t>
      </w:r>
      <w:r w:rsidR="009E3122" w:rsidRPr="007E48E2">
        <w:rPr>
          <w:lang w:val="es-ES"/>
        </w:rPr>
        <w:t>EmolTV</w:t>
      </w:r>
      <w:bookmarkEnd w:id="244"/>
      <w:bookmarkEnd w:id="245"/>
    </w:p>
    <w:p w14:paraId="2C7BE306" w14:textId="77777777"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14:paraId="27C136F2" w14:textId="77777777" w:rsidR="007C0EE8" w:rsidRDefault="007C0EE8" w:rsidP="007C0EE8">
      <w:r>
        <w:t xml:space="preserve">No maneja listas de reproducción </w:t>
      </w:r>
      <w:r w:rsidR="00161A09">
        <w:t>l</w:t>
      </w:r>
      <w:r>
        <w:t>o que exige la interacción del usuario para mantenerse funcionado.</w:t>
      </w:r>
    </w:p>
    <w:p w14:paraId="3A65AC9E" w14:textId="77777777" w:rsidR="007C0EE8" w:rsidRPr="0065480A" w:rsidRDefault="007C0EE8" w:rsidP="007C0EE8">
      <w:r>
        <w:t>Aparentemente no tiene una solución inteligente para las cortinas publicitarias, éstas aparecen fusionadas en el proceso de edición manual con el video mismo.</w:t>
      </w:r>
    </w:p>
    <w:p w14:paraId="699C06E8" w14:textId="77777777" w:rsidR="00744678" w:rsidRDefault="00122C2B" w:rsidP="00744678">
      <w:pPr>
        <w:keepNext/>
        <w:jc w:val="center"/>
      </w:pPr>
      <w:r>
        <w:rPr>
          <w:noProof/>
          <w:lang w:eastAsia="es-CL"/>
        </w:rPr>
        <w:drawing>
          <wp:inline distT="0" distB="0" distL="0" distR="0" wp14:anchorId="32DDEF56" wp14:editId="0733939B">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7"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14:paraId="21C1E67F" w14:textId="77777777" w:rsidR="009A106D" w:rsidRDefault="00744678" w:rsidP="00460025">
      <w:pPr>
        <w:pStyle w:val="Epgrafe"/>
        <w:jc w:val="center"/>
      </w:pPr>
      <w:bookmarkStart w:id="246" w:name="_Toc281339375"/>
      <w:bookmarkStart w:id="247" w:name="_Toc281354868"/>
      <w:r>
        <w:t xml:space="preserve">Ilustración </w:t>
      </w:r>
      <w:r w:rsidR="007D58B6">
        <w:fldChar w:fldCharType="begin"/>
      </w:r>
      <w:r>
        <w:instrText xml:space="preserve"> SEQ Ilustración \* ARABIC </w:instrText>
      </w:r>
      <w:r w:rsidR="007D58B6">
        <w:fldChar w:fldCharType="separate"/>
      </w:r>
      <w:r w:rsidR="00AE33D1">
        <w:rPr>
          <w:noProof/>
        </w:rPr>
        <w:t>22</w:t>
      </w:r>
      <w:r w:rsidR="007D58B6">
        <w:fldChar w:fldCharType="end"/>
      </w:r>
      <w:r>
        <w:t xml:space="preserve"> - Emol TV</w:t>
      </w:r>
      <w:bookmarkEnd w:id="246"/>
      <w:bookmarkEnd w:id="247"/>
    </w:p>
    <w:bookmarkStart w:id="248" w:name="_Toc266039212"/>
    <w:p w14:paraId="26B4656A" w14:textId="77777777"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248"/>
      <w:r w:rsidRPr="00460025">
        <w:rPr>
          <w:b w:val="0"/>
        </w:rPr>
        <w:fldChar w:fldCharType="end"/>
      </w:r>
    </w:p>
    <w:p w14:paraId="71A34DB9" w14:textId="77777777" w:rsidR="007C0EE8" w:rsidRPr="00460025" w:rsidRDefault="00A421A7" w:rsidP="007C0EE8">
      <w:pPr>
        <w:pStyle w:val="Subttulo"/>
        <w:outlineLvl w:val="2"/>
        <w:rPr>
          <w:lang w:val="es-ES"/>
        </w:rPr>
      </w:pPr>
      <w:bookmarkStart w:id="249" w:name="_Toc266039192"/>
      <w:r>
        <w:rPr>
          <w:lang w:val="es-ES"/>
        </w:rPr>
        <w:br w:type="page"/>
      </w:r>
      <w:bookmarkStart w:id="250" w:name="_Toc281339303"/>
      <w:bookmarkStart w:id="251" w:name="_Toc281355145"/>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249"/>
      <w:bookmarkEnd w:id="250"/>
      <w:bookmarkEnd w:id="251"/>
    </w:p>
    <w:p w14:paraId="20E9B795" w14:textId="77777777"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14:paraId="41348EE5" w14:textId="77777777"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14:paraId="185AB0C6" w14:textId="77777777"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14:paraId="6A3C5DA4" w14:textId="77777777" w:rsidR="009A106D" w:rsidRDefault="00122C2B" w:rsidP="00460025">
      <w:pPr>
        <w:pStyle w:val="Textoindependienteprimerasangra2"/>
        <w:keepNext/>
        <w:ind w:left="0" w:firstLine="0"/>
        <w:jc w:val="center"/>
      </w:pPr>
      <w:r>
        <w:rPr>
          <w:noProof/>
          <w:lang w:eastAsia="es-CL"/>
        </w:rPr>
        <w:drawing>
          <wp:inline distT="0" distB="0" distL="0" distR="0" wp14:anchorId="60B26139" wp14:editId="36489F39">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8"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14:paraId="28E141E2" w14:textId="77777777" w:rsidR="009A106D" w:rsidRDefault="00744678" w:rsidP="00460025">
      <w:pPr>
        <w:pStyle w:val="Epgrafe"/>
        <w:jc w:val="center"/>
      </w:pPr>
      <w:bookmarkStart w:id="252" w:name="_Toc276683980"/>
      <w:bookmarkStart w:id="253" w:name="_Toc281339376"/>
      <w:bookmarkStart w:id="254" w:name="_Toc281354869"/>
      <w:r>
        <w:t xml:space="preserve">Ilustración </w:t>
      </w:r>
      <w:r w:rsidR="007D58B6">
        <w:fldChar w:fldCharType="begin"/>
      </w:r>
      <w:r>
        <w:instrText xml:space="preserve"> SEQ Ilustración \* ARABIC </w:instrText>
      </w:r>
      <w:r w:rsidR="007D58B6">
        <w:fldChar w:fldCharType="separate"/>
      </w:r>
      <w:r w:rsidR="00AE33D1">
        <w:rPr>
          <w:noProof/>
        </w:rPr>
        <w:t>23</w:t>
      </w:r>
      <w:r w:rsidR="007D58B6">
        <w:fldChar w:fldCharType="end"/>
      </w:r>
      <w:r>
        <w:t xml:space="preserve"> - </w:t>
      </w:r>
      <w:r w:rsidRPr="00B90018">
        <w:t>3TV</w:t>
      </w:r>
      <w:bookmarkEnd w:id="252"/>
      <w:bookmarkEnd w:id="253"/>
      <w:bookmarkEnd w:id="254"/>
    </w:p>
    <w:bookmarkStart w:id="255" w:name="_Toc266039213"/>
    <w:p w14:paraId="64A944C1" w14:textId="77777777" w:rsidR="007C0EE8" w:rsidRPr="00BE0C78" w:rsidRDefault="007D58B6"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55"/>
      <w:r>
        <w:fldChar w:fldCharType="end"/>
      </w:r>
    </w:p>
    <w:p w14:paraId="4CBF8F28" w14:textId="77777777" w:rsidR="00B274B9" w:rsidRDefault="00B274B9">
      <w:pPr>
        <w:suppressAutoHyphens w:val="0"/>
        <w:spacing w:before="0" w:after="0" w:line="240" w:lineRule="auto"/>
        <w:jc w:val="left"/>
        <w:rPr>
          <w:ins w:id="256" w:author="copesa" w:date="2010-12-29T14:49:00Z"/>
          <w:rFonts w:eastAsia="Times New Roman" w:cs="Times New Roman"/>
          <w:b/>
          <w:sz w:val="28"/>
          <w:szCs w:val="24"/>
        </w:rPr>
      </w:pPr>
      <w:bookmarkStart w:id="257" w:name="_Toc281339304"/>
      <w:bookmarkStart w:id="258" w:name="_Toc281355146"/>
      <w:ins w:id="259" w:author="copesa" w:date="2010-12-29T14:49:00Z">
        <w:r>
          <w:br w:type="page"/>
        </w:r>
      </w:ins>
    </w:p>
    <w:p w14:paraId="6BE3D2B6" w14:textId="77777777" w:rsidR="009A106D" w:rsidRPr="00BE0C78" w:rsidRDefault="00421830" w:rsidP="00460025">
      <w:pPr>
        <w:pStyle w:val="Subttulo"/>
        <w:outlineLvl w:val="1"/>
      </w:pPr>
      <w:r w:rsidRPr="00BE0C78">
        <w:lastRenderedPageBreak/>
        <w:t>3.</w:t>
      </w:r>
      <w:r w:rsidR="003607CB" w:rsidRPr="00BE0C78">
        <w:t>3</w:t>
      </w:r>
      <w:r w:rsidRPr="00BE0C78">
        <w:t>. Google TV</w:t>
      </w:r>
      <w:bookmarkEnd w:id="257"/>
      <w:bookmarkEnd w:id="258"/>
    </w:p>
    <w:p w14:paraId="1E178083" w14:textId="77777777"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14:paraId="06A9E6C1" w14:textId="77777777"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14:paraId="3F062054" w14:textId="77777777"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14:paraId="6913026A" w14:textId="77777777"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14:paraId="19509CCA" w14:textId="77777777" w:rsidR="00421830" w:rsidRPr="00532391" w:rsidRDefault="00421830" w:rsidP="00421830">
      <w:r>
        <w:t>Los protocolos de comunicación de estos dispositivos con servidores web están basados en XML también acepta formatos RSS ya existentes como playlists de iTunes.</w:t>
      </w:r>
    </w:p>
    <w:p w14:paraId="449BA3A9" w14:textId="77777777" w:rsidR="00421830" w:rsidRDefault="00421830" w:rsidP="00421830">
      <w:pPr>
        <w:pStyle w:val="NormalWeb"/>
      </w:pPr>
    </w:p>
    <w:p w14:paraId="21E25FAA" w14:textId="77777777" w:rsidR="00421830" w:rsidRDefault="00421830" w:rsidP="00421830">
      <w:pPr>
        <w:pStyle w:val="NormalWeb"/>
      </w:pPr>
    </w:p>
    <w:p w14:paraId="047CCB5D" w14:textId="77777777"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14:paraId="429250A7" w14:textId="77777777" w:rsidR="009A106D" w:rsidRDefault="009A106D" w:rsidP="00460025">
      <w:pPr>
        <w:pStyle w:val="NormalWeb"/>
        <w:keepNext/>
        <w:jc w:val="center"/>
      </w:pPr>
      <w:r w:rsidRPr="00460025">
        <w:rPr>
          <w:noProof/>
          <w:lang w:val="es-CL" w:eastAsia="es-CL"/>
        </w:rPr>
        <w:drawing>
          <wp:inline distT="0" distB="0" distL="0" distR="0" wp14:anchorId="1B112D8B" wp14:editId="7D0CED2F">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9"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14:paraId="022CF468" w14:textId="77777777" w:rsidR="009A106D" w:rsidRDefault="00F708D7" w:rsidP="00460025">
      <w:pPr>
        <w:pStyle w:val="Epgrafe"/>
        <w:jc w:val="center"/>
        <w:rPr>
          <w:noProof/>
          <w:lang w:eastAsia="es-ES"/>
        </w:rPr>
      </w:pPr>
      <w:bookmarkStart w:id="260" w:name="_Toc276683981"/>
      <w:bookmarkStart w:id="261" w:name="_Toc281339377"/>
      <w:bookmarkStart w:id="262" w:name="_Toc281354870"/>
      <w:r>
        <w:t xml:space="preserve">Ilustración </w:t>
      </w:r>
      <w:r w:rsidR="007D58B6">
        <w:fldChar w:fldCharType="begin"/>
      </w:r>
      <w:r>
        <w:instrText xml:space="preserve"> SEQ Ilustración \* ARABIC </w:instrText>
      </w:r>
      <w:r w:rsidR="007D58B6">
        <w:fldChar w:fldCharType="separate"/>
      </w:r>
      <w:r w:rsidR="00AE33D1">
        <w:rPr>
          <w:noProof/>
        </w:rPr>
        <w:t>24</w:t>
      </w:r>
      <w:r w:rsidR="007D58B6">
        <w:fldChar w:fldCharType="end"/>
      </w:r>
      <w:r>
        <w:t xml:space="preserve"> – Google TV en un televisor IPTV conectado a internet</w:t>
      </w:r>
      <w:bookmarkEnd w:id="260"/>
      <w:bookmarkEnd w:id="261"/>
      <w:bookmarkEnd w:id="262"/>
    </w:p>
    <w:p w14:paraId="11A8F62D" w14:textId="77777777" w:rsidR="009A106D" w:rsidRPr="00BE0C78" w:rsidRDefault="00F41D31" w:rsidP="004175CC">
      <w:pPr>
        <w:jc w:val="center"/>
        <w:rPr>
          <w:kern w:val="36"/>
        </w:rPr>
      </w:pPr>
      <w:r>
        <w:fldChar w:fldCharType="begin"/>
      </w:r>
      <w:r>
        <w:rPr>
          <w:rPrChange w:id="263" w:author="copesa" w:date="2010-12-29T14:49:00Z">
            <w:rPr>
              <w:sz w:val="22"/>
            </w:rPr>
          </w:rPrChange>
        </w:rPr>
        <w:instrText xml:space="preserve"> HYPERLINK "http://www.fayerwayer.com/2010/05/google-tv-ya-esta-al-aire/" </w:instrText>
      </w:r>
      <w:r>
        <w:fldChar w:fldCharType="separate"/>
      </w:r>
      <w:r w:rsidR="00421830" w:rsidRPr="004175CC">
        <w:rPr>
          <w:rStyle w:val="Hipervnculo"/>
          <w:kern w:val="36"/>
          <w:sz w:val="22"/>
        </w:rPr>
        <w:t>http://www.fayerwayer.com/2010/05/google-tv-ya-esta-al-aire/</w:t>
      </w:r>
      <w:r>
        <w:rPr>
          <w:rStyle w:val="Hipervnculo"/>
          <w:kern w:val="36"/>
          <w:sz w:val="22"/>
        </w:rPr>
        <w:fldChar w:fldCharType="end"/>
      </w:r>
    </w:p>
    <w:p w14:paraId="19F8DF43" w14:textId="77777777" w:rsidR="00421830" w:rsidRDefault="00421830" w:rsidP="00476EE0">
      <w:pPr>
        <w:spacing w:line="300" w:lineRule="auto"/>
        <w:rPr>
          <w:rFonts w:cs="Arial"/>
        </w:rPr>
      </w:pPr>
    </w:p>
    <w:p w14:paraId="7B99DFAF" w14:textId="77777777" w:rsidR="00483602" w:rsidRDefault="00483602" w:rsidP="00476EE0">
      <w:pPr>
        <w:pStyle w:val="NormalWeb"/>
        <w:rPr>
          <w:rFonts w:ascii="Arial" w:hAnsi="Arial" w:cs="Arial"/>
        </w:rPr>
      </w:pPr>
    </w:p>
    <w:p w14:paraId="59272E50" w14:textId="77777777" w:rsidR="00E93BF3" w:rsidRPr="00C25634" w:rsidRDefault="00E93BF3" w:rsidP="00476EE0">
      <w:pPr>
        <w:pStyle w:val="NormalWeb"/>
        <w:rPr>
          <w:rFonts w:ascii="Arial" w:hAnsi="Arial" w:cs="Arial"/>
        </w:rPr>
      </w:pPr>
    </w:p>
    <w:p w14:paraId="4F28A913" w14:textId="77777777" w:rsidR="00476EE0" w:rsidRDefault="00476EE0" w:rsidP="00476EE0">
      <w:pPr>
        <w:pStyle w:val="NormalWeb"/>
        <w:rPr>
          <w:rFonts w:ascii="Arial" w:hAnsi="Arial" w:cs="Arial"/>
        </w:rPr>
      </w:pPr>
    </w:p>
    <w:p w14:paraId="65EB1AF6" w14:textId="77777777" w:rsidR="00B53E02" w:rsidRPr="000B5660" w:rsidRDefault="00B53E02" w:rsidP="00B53E02">
      <w:pPr>
        <w:pStyle w:val="Ttulo"/>
        <w:pageBreakBefore/>
        <w:outlineLvl w:val="0"/>
      </w:pPr>
      <w:bookmarkStart w:id="264" w:name="_Toc281339305"/>
      <w:bookmarkStart w:id="265" w:name="_Toc281355147"/>
      <w:r w:rsidRPr="000B5660">
        <w:lastRenderedPageBreak/>
        <w:t>4. Desarrollo</w:t>
      </w:r>
      <w:bookmarkEnd w:id="264"/>
      <w:bookmarkEnd w:id="265"/>
    </w:p>
    <w:p w14:paraId="07764023" w14:textId="77777777" w:rsidR="000E1C37" w:rsidRDefault="000E1C37" w:rsidP="000B5660">
      <w:pPr>
        <w:pStyle w:val="Subttulo"/>
        <w:outlineLvl w:val="1"/>
      </w:pPr>
      <w:bookmarkStart w:id="266" w:name="_Toc281339306"/>
      <w:bookmarkStart w:id="267" w:name="_Toc281355148"/>
      <w:r w:rsidRPr="000B5660">
        <w:t>4.1. Toma de requerimientos</w:t>
      </w:r>
      <w:bookmarkEnd w:id="266"/>
      <w:bookmarkEnd w:id="267"/>
    </w:p>
    <w:p w14:paraId="5E87405A" w14:textId="039BF314" w:rsidR="00DD4F4F" w:rsidRDefault="000B4B81" w:rsidP="000B4B81">
      <w:r>
        <w:t xml:space="preserve">Los requerimientos se </w:t>
      </w:r>
      <w:r w:rsidR="00D20981">
        <w:t xml:space="preserve">definen de acuerdo a esta investigación, tomando en </w:t>
      </w:r>
      <w:r w:rsidR="009E3122">
        <w:t xml:space="preserve">cuenta el </w:t>
      </w:r>
      <w:ins w:id="268" w:author="copesa" w:date="2010-12-29T14:49:00Z">
        <w:r w:rsidR="00B274B9">
          <w:t xml:space="preserve">marco teórico  y </w:t>
        </w:r>
      </w:ins>
      <w:r w:rsidR="009E3122">
        <w:t>estado del arte</w:t>
      </w:r>
      <w:r w:rsidR="00B274B9">
        <w:t xml:space="preserve"> </w:t>
      </w:r>
      <w:del w:id="269" w:author="copesa" w:date="2010-12-29T14:49:00Z">
        <w:r w:rsidR="00DD4F4F">
          <w:delText>y marco teórico</w:delText>
        </w:r>
        <w:r w:rsidR="009E3122">
          <w:delText>.</w:delText>
        </w:r>
      </w:del>
      <w:ins w:id="270" w:author="copesa" w:date="2010-12-29T14:49:00Z">
        <w:r w:rsidR="00B274B9">
          <w:t>desarrollado.</w:t>
        </w:r>
        <w:r w:rsidR="00DD4F4F">
          <w:t xml:space="preserve"> </w:t>
        </w:r>
        <w:r w:rsidR="009E3122">
          <w:t>.</w:t>
        </w:r>
      </w:ins>
      <w:r w:rsidR="009E3122">
        <w:t xml:space="preserve"> </w:t>
      </w:r>
    </w:p>
    <w:p w14:paraId="05BC9B09" w14:textId="10C8E60A"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del w:id="271" w:author="copesa" w:date="2010-12-29T14:49:00Z">
        <w:r w:rsidR="003147BA">
          <w:delText>.</w:delText>
        </w:r>
      </w:del>
      <w:ins w:id="272" w:author="copesa" w:date="2010-12-29T14:49:00Z">
        <w:r w:rsidR="00B274B9">
          <w:t xml:space="preserve"> es el siguiente:</w:t>
        </w:r>
      </w:ins>
    </w:p>
    <w:p w14:paraId="2F944FAF" w14:textId="77777777" w:rsidR="0029319F" w:rsidRDefault="0029319F" w:rsidP="00B71CC1">
      <w:pPr>
        <w:pStyle w:val="Prrafodelista"/>
        <w:numPr>
          <w:ilvl w:val="0"/>
          <w:numId w:val="10"/>
        </w:numPr>
      </w:pPr>
      <w:r>
        <w:t>Desarrollo del Modelo de datos.</w:t>
      </w:r>
    </w:p>
    <w:p w14:paraId="67C1B4E1" w14:textId="062DC1B6"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del w:id="273" w:author="copesa" w:date="2010-12-29T14:49:00Z">
        <w:r w:rsidR="003147BA">
          <w:delText>,</w:delText>
        </w:r>
      </w:del>
      <w:ins w:id="274" w:author="copesa" w:date="2010-12-29T14:49:00Z">
        <w:r w:rsidR="00B274B9">
          <w:t xml:space="preserve"> y</w:t>
        </w:r>
      </w:ins>
      <w:r w:rsidR="00B274B9">
        <w:t xml:space="preserve"> </w:t>
      </w:r>
      <w:r>
        <w:t>verificar la factibilidad de la creación de componentes XML</w:t>
      </w:r>
      <w:r w:rsidR="003147BA">
        <w:t xml:space="preserve"> que satisfagan esos requerimientos</w:t>
      </w:r>
      <w:r w:rsidR="00A0724E">
        <w:t xml:space="preserve">. </w:t>
      </w:r>
    </w:p>
    <w:p w14:paraId="0D450072" w14:textId="246D1FD0"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del w:id="275" w:author="copesa" w:date="2010-12-29T14:49:00Z">
        <w:r>
          <w:delText>, este</w:delText>
        </w:r>
      </w:del>
      <w:ins w:id="276" w:author="copesa" w:date="2010-12-29T14:49:00Z">
        <w:r w:rsidR="00B274B9">
          <w:t>. Este</w:t>
        </w:r>
      </w:ins>
      <w:r>
        <w:t xml:space="preserve"> desarrollo está orientado a la creación de elementos de formulario reutilizables.</w:t>
      </w:r>
      <w:r w:rsidR="00DD4F4F">
        <w:t xml:space="preserve"> </w:t>
      </w:r>
    </w:p>
    <w:p w14:paraId="2B2ECDB0" w14:textId="4FC2632D"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del w:id="277" w:author="copesa" w:date="2010-12-29T14:49:00Z">
        <w:r w:rsidR="003147BA">
          <w:delText xml:space="preserve"> </w:delText>
        </w:r>
      </w:del>
      <w:r w:rsidR="00E00BE3">
        <w:t>una interfaz orientada al acceso multimedia universal</w:t>
      </w:r>
      <w:del w:id="278" w:author="copesa" w:date="2010-12-29T14:49:00Z">
        <w:r w:rsidR="0029319F">
          <w:delText>,</w:delText>
        </w:r>
        <w:r w:rsidR="0000442E">
          <w:delText xml:space="preserve"> estos</w:delText>
        </w:r>
      </w:del>
      <w:ins w:id="279" w:author="copesa" w:date="2010-12-29T14:49:00Z">
        <w:r w:rsidR="00B274B9">
          <w:t>. Estos</w:t>
        </w:r>
      </w:ins>
      <w:r w:rsidR="0000442E">
        <w:t xml:space="preserve"> componentes corresponderán a la unión de un modelo con una vista</w:t>
      </w:r>
      <w:del w:id="280" w:author="copesa" w:date="2010-12-29T14:49:00Z">
        <w:r w:rsidR="0000442E">
          <w:delText>,</w:delText>
        </w:r>
      </w:del>
      <w:r w:rsidR="00B274B9">
        <w:t xml:space="preserve"> </w:t>
      </w:r>
      <w:r w:rsidR="0000442E">
        <w:t xml:space="preserve">según </w:t>
      </w:r>
      <w:r w:rsidR="0000442E">
        <w:lastRenderedPageBreak/>
        <w:t>el controlador respectivo</w:t>
      </w:r>
      <w:del w:id="281" w:author="copesa" w:date="2010-12-29T14:49:00Z">
        <w:r w:rsidR="0029319F">
          <w:delText>, son</w:delText>
        </w:r>
      </w:del>
      <w:ins w:id="282" w:author="copesa" w:date="2010-12-29T14:49:00Z">
        <w:r w:rsidR="00B274B9">
          <w:t>. Son</w:t>
        </w:r>
      </w:ins>
      <w:r w:rsidR="0029319F">
        <w:t xml:space="preserve"> esperables modificaciones a las clases del modelo de datos en esta iteración.</w:t>
      </w:r>
    </w:p>
    <w:p w14:paraId="3D959C39" w14:textId="77777777" w:rsidR="000B4B81" w:rsidRDefault="0029319F" w:rsidP="000B4B81">
      <w:r>
        <w:t>Una vez</w:t>
      </w:r>
      <w:r w:rsidR="00D20981">
        <w:t xml:space="preserve"> alcanzado</w:t>
      </w:r>
      <w:r>
        <w:t>s</w:t>
      </w:r>
      <w:r w:rsidR="00D20981">
        <w:t xml:space="preserve"> algunos </w:t>
      </w:r>
      <w:ins w:id="283" w:author="copesa" w:date="2010-12-29T14:49:00Z">
        <w:r w:rsidR="00B274B9">
          <w:t xml:space="preserve">de los </w:t>
        </w:r>
      </w:ins>
      <w:r w:rsidR="00D20981">
        <w:t>objetivos</w:t>
      </w:r>
      <w:ins w:id="284" w:author="copesa" w:date="2010-12-29T14:49:00Z">
        <w:r w:rsidR="00B274B9">
          <w:t>,</w:t>
        </w:r>
      </w:ins>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14:paraId="2F9714E5" w14:textId="77777777" w:rsidR="0029319F" w:rsidRDefault="0029319F">
      <w:pPr>
        <w:suppressAutoHyphens w:val="0"/>
        <w:spacing w:before="0" w:after="0" w:line="240" w:lineRule="auto"/>
        <w:jc w:val="left"/>
        <w:rPr>
          <w:rFonts w:eastAsia="Times New Roman" w:cs="Times New Roman"/>
          <w:b/>
          <w:sz w:val="28"/>
          <w:szCs w:val="24"/>
        </w:rPr>
      </w:pPr>
      <w:r>
        <w:br w:type="page"/>
      </w:r>
    </w:p>
    <w:p w14:paraId="52095508" w14:textId="77777777" w:rsidR="000E1C37" w:rsidRDefault="000E1C37" w:rsidP="000B5660">
      <w:pPr>
        <w:pStyle w:val="Subttulo"/>
        <w:outlineLvl w:val="2"/>
      </w:pPr>
      <w:bookmarkStart w:id="285" w:name="_Toc281339307"/>
      <w:bookmarkStart w:id="286" w:name="_Toc281355149"/>
      <w:r w:rsidRPr="000B5660">
        <w:lastRenderedPageBreak/>
        <w:t>4.1.1. Requerimientos Funcionales</w:t>
      </w:r>
      <w:bookmarkEnd w:id="285"/>
      <w:bookmarkEnd w:id="286"/>
    </w:p>
    <w:p w14:paraId="4B0FE474" w14:textId="77777777" w:rsidR="002E2E02" w:rsidRPr="002E2E02" w:rsidRDefault="002E2E02" w:rsidP="00B71CC1">
      <w:pPr>
        <w:pStyle w:val="Prrafodelista"/>
        <w:numPr>
          <w:ilvl w:val="0"/>
          <w:numId w:val="8"/>
        </w:numPr>
      </w:pPr>
      <w:r>
        <w:t>La plataforma debe ser web.</w:t>
      </w:r>
    </w:p>
    <w:p w14:paraId="3BBC1A18" w14:textId="77777777"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14:paraId="3A41F066" w14:textId="77777777"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14:paraId="0EB03F31" w14:textId="77777777" w:rsidR="002E2E02" w:rsidRDefault="00F132E1" w:rsidP="00B71CC1">
      <w:pPr>
        <w:pStyle w:val="Prrafodelista"/>
        <w:numPr>
          <w:ilvl w:val="0"/>
          <w:numId w:val="8"/>
        </w:numPr>
      </w:pPr>
      <w:r>
        <w:t>Se deben poder convertir los videos en el back office para mostrar los formatos adecuados en diferentes dispositivos clientes.</w:t>
      </w:r>
    </w:p>
    <w:p w14:paraId="1A74EEE1" w14:textId="77777777" w:rsidR="000E1C37" w:rsidRDefault="000E1C37" w:rsidP="000B5660">
      <w:pPr>
        <w:pStyle w:val="Subttulo"/>
        <w:outlineLvl w:val="2"/>
      </w:pPr>
      <w:bookmarkStart w:id="287" w:name="_Toc281339308"/>
      <w:bookmarkStart w:id="288" w:name="_Toc281355150"/>
      <w:r w:rsidRPr="000B5660">
        <w:t>4.1.2. Requerimientos No Funcionales</w:t>
      </w:r>
      <w:bookmarkEnd w:id="287"/>
      <w:bookmarkEnd w:id="288"/>
    </w:p>
    <w:p w14:paraId="12FCEA6F" w14:textId="77777777" w:rsidR="006A70C9" w:rsidRDefault="006A70C9" w:rsidP="00B71CC1">
      <w:pPr>
        <w:pStyle w:val="Prrafodelista"/>
        <w:numPr>
          <w:ilvl w:val="0"/>
          <w:numId w:val="9"/>
        </w:numPr>
      </w:pPr>
      <w:r>
        <w:t>Debe estar basado en los patrones Modelo-Vista-Controlador, con componentes independientes y reutilizables</w:t>
      </w:r>
      <w:r w:rsidR="00C061FC">
        <w:t>.</w:t>
      </w:r>
    </w:p>
    <w:p w14:paraId="0BBA5CC0" w14:textId="77777777" w:rsidR="00D678D7" w:rsidRDefault="00D678D7" w:rsidP="00B71CC1">
      <w:pPr>
        <w:pStyle w:val="Prrafodelista"/>
        <w:numPr>
          <w:ilvl w:val="0"/>
          <w:numId w:val="9"/>
        </w:numPr>
      </w:pPr>
      <w:r>
        <w:t>Los componentes deben usar un lenguaje multiplataforma com</w:t>
      </w:r>
      <w:r w:rsidR="0029319F">
        <w:t>o</w:t>
      </w:r>
      <w:r>
        <w:t xml:space="preserve"> XML o Json.</w:t>
      </w:r>
    </w:p>
    <w:p w14:paraId="0784DC9D" w14:textId="77777777" w:rsidR="00746ECF" w:rsidRDefault="00746ECF" w:rsidP="00B71CC1">
      <w:pPr>
        <w:pStyle w:val="Prrafodelista"/>
        <w:numPr>
          <w:ilvl w:val="0"/>
          <w:numId w:val="9"/>
        </w:numPr>
      </w:pPr>
      <w:r>
        <w:t>Se deben tomar medida</w:t>
      </w:r>
      <w:r w:rsidR="00C43BA3">
        <w:t>s</w:t>
      </w:r>
      <w:r>
        <w:t xml:space="preserve"> para evitar inyecciones SQL malintencionadas.</w:t>
      </w:r>
    </w:p>
    <w:p w14:paraId="0F10229E" w14:textId="77777777" w:rsidR="00746ECF" w:rsidRDefault="00746ECF" w:rsidP="00B71CC1">
      <w:pPr>
        <w:pStyle w:val="Prrafodelista"/>
        <w:numPr>
          <w:ilvl w:val="0"/>
          <w:numId w:val="9"/>
        </w:numPr>
      </w:pPr>
      <w:r>
        <w:t>El front office debe funcionar con templates independientes de las vistas y modelos.</w:t>
      </w:r>
    </w:p>
    <w:p w14:paraId="790CC7FC" w14:textId="77777777" w:rsidR="00746ECF" w:rsidRPr="006A70C9" w:rsidRDefault="00746ECF" w:rsidP="00B71CC1">
      <w:pPr>
        <w:pStyle w:val="Prrafodelista"/>
        <w:numPr>
          <w:ilvl w:val="0"/>
          <w:numId w:val="9"/>
        </w:numPr>
      </w:pPr>
      <w:r>
        <w:lastRenderedPageBreak/>
        <w:t>Las vistas deben ser, en lo posible, independientes de los modelos y templates.</w:t>
      </w:r>
    </w:p>
    <w:p w14:paraId="7A60FE69" w14:textId="6F63A537" w:rsidR="00D678D7" w:rsidRDefault="00D678D7">
      <w:pPr>
        <w:suppressAutoHyphens w:val="0"/>
        <w:spacing w:before="0" w:after="0" w:line="240" w:lineRule="auto"/>
        <w:jc w:val="left"/>
        <w:rPr>
          <w:rFonts w:eastAsia="Times New Roman" w:cs="Times New Roman"/>
          <w:b/>
          <w:sz w:val="28"/>
          <w:szCs w:val="24"/>
        </w:rPr>
      </w:pPr>
      <w:del w:id="289" w:author="copesa" w:date="2010-12-29T14:49:00Z">
        <w:r>
          <w:br w:type="page"/>
        </w:r>
      </w:del>
    </w:p>
    <w:p w14:paraId="760D09B0" w14:textId="77777777" w:rsidR="00B53E02" w:rsidRDefault="000E1C37" w:rsidP="00EC3C1C">
      <w:pPr>
        <w:pStyle w:val="Subttulo"/>
        <w:outlineLvl w:val="1"/>
      </w:pPr>
      <w:bookmarkStart w:id="290" w:name="_Toc281339309"/>
      <w:bookmarkStart w:id="291" w:name="_Toc281355151"/>
      <w:r w:rsidRPr="000B5660">
        <w:lastRenderedPageBreak/>
        <w:t>4.2</w:t>
      </w:r>
      <w:r w:rsidR="00B53E02" w:rsidRPr="000B5660">
        <w:t>. Tecnología a Utilizar</w:t>
      </w:r>
      <w:bookmarkEnd w:id="290"/>
      <w:bookmarkEnd w:id="291"/>
    </w:p>
    <w:p w14:paraId="6D399567" w14:textId="77777777"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14:paraId="552582FB" w14:textId="77777777" w:rsidR="00532FF3" w:rsidRPr="000139CF" w:rsidRDefault="00C535F5" w:rsidP="00F83408">
      <w:pPr>
        <w:rPr>
          <w:lang w:val="en-US"/>
        </w:rPr>
      </w:pPr>
      <w:proofErr w:type="gramStart"/>
      <w:r w:rsidRPr="00C535F5">
        <w:rPr>
          <w:lang w:val="en-US"/>
        </w:rPr>
        <w:t>Se usarán PHP 5.3, MySQL 5, FFMpeg, JQuery, JW Player Flash.</w:t>
      </w:r>
      <w:proofErr w:type="gramEnd"/>
    </w:p>
    <w:p w14:paraId="1B1ECD0C" w14:textId="77777777" w:rsidR="00B53E02" w:rsidRPr="000B5660" w:rsidRDefault="000E1C37" w:rsidP="00EC3C1C">
      <w:pPr>
        <w:pStyle w:val="Subttulo"/>
        <w:outlineLvl w:val="2"/>
      </w:pPr>
      <w:bookmarkStart w:id="292" w:name="_Toc281339310"/>
      <w:bookmarkStart w:id="293"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92"/>
      <w:bookmarkEnd w:id="293"/>
    </w:p>
    <w:p w14:paraId="07AD147D" w14:textId="77777777" w:rsidR="00B53E02" w:rsidRPr="000B5660" w:rsidRDefault="000E1C37" w:rsidP="000E1C37">
      <w:pPr>
        <w:pStyle w:val="Subttulo"/>
        <w:outlineLvl w:val="2"/>
      </w:pPr>
      <w:bookmarkStart w:id="294" w:name="_Toc281339311"/>
      <w:bookmarkStart w:id="295" w:name="_Toc281355153"/>
      <w:r w:rsidRPr="000B5660">
        <w:t xml:space="preserve">4.2.1.1. </w:t>
      </w:r>
      <w:r w:rsidR="00B53E02" w:rsidRPr="000B5660">
        <w:t>PHP 5.3</w:t>
      </w:r>
      <w:bookmarkEnd w:id="294"/>
      <w:bookmarkEnd w:id="295"/>
    </w:p>
    <w:p w14:paraId="15F7ABB2" w14:textId="77777777"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14:paraId="59828C8D" w14:textId="77777777"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14:paraId="0056E29B" w14:textId="77777777"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14:paraId="203FFE92" w14:textId="77777777"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14:paraId="5215EB99" w14:textId="77777777"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14:paraId="2DFC3C87" w14:textId="77777777" w:rsidR="001B743C" w:rsidRPr="00302ACA" w:rsidRDefault="006020D4" w:rsidP="00B53E02">
      <w:pPr>
        <w:rPr>
          <w:u w:val="single"/>
        </w:rPr>
      </w:pPr>
      <w:r>
        <w:t>La siguiente figura muestra la estructura de la carpeta classes</w:t>
      </w:r>
      <w:r w:rsidR="006F7C27">
        <w:t xml:space="preserve"> (en la barra izquierda)</w:t>
      </w:r>
      <w:r w:rsidR="00814BF3">
        <w:t>.</w:t>
      </w:r>
    </w:p>
    <w:p w14:paraId="40AAC8C1" w14:textId="77777777"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73F40D0C" wp14:editId="74A571A1">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14:paraId="72E4796A" w14:textId="77777777" w:rsidR="00B53E02" w:rsidRPr="000B5660" w:rsidRDefault="006F7C27" w:rsidP="006F7C27">
      <w:pPr>
        <w:pStyle w:val="Epgrafe"/>
        <w:jc w:val="center"/>
        <w:rPr>
          <w:b w:val="0"/>
          <w:sz w:val="28"/>
          <w:szCs w:val="24"/>
        </w:rPr>
      </w:pPr>
      <w:bookmarkStart w:id="296" w:name="_Toc281339378"/>
      <w:bookmarkStart w:id="297" w:name="_Toc281354871"/>
      <w:r>
        <w:t xml:space="preserve">Ilustración </w:t>
      </w:r>
      <w:r w:rsidR="007D58B6">
        <w:fldChar w:fldCharType="begin"/>
      </w:r>
      <w:r w:rsidR="008D3920">
        <w:instrText xml:space="preserve"> SEQ Ilustración \* ARABIC </w:instrText>
      </w:r>
      <w:r w:rsidR="007D58B6">
        <w:fldChar w:fldCharType="separate"/>
      </w:r>
      <w:r w:rsidR="00AE33D1">
        <w:rPr>
          <w:noProof/>
        </w:rPr>
        <w:t>25</w:t>
      </w:r>
      <w:r w:rsidR="007D58B6">
        <w:rPr>
          <w:noProof/>
        </w:rPr>
        <w:fldChar w:fldCharType="end"/>
      </w:r>
      <w:r>
        <w:t xml:space="preserve"> - Estructura Clases PHP del Core del CMS</w:t>
      </w:r>
      <w:bookmarkEnd w:id="296"/>
      <w:bookmarkEnd w:id="297"/>
    </w:p>
    <w:p w14:paraId="4212C787" w14:textId="77777777" w:rsidR="00A549E1" w:rsidRDefault="00A549E1">
      <w:pPr>
        <w:suppressAutoHyphens w:val="0"/>
        <w:spacing w:before="0" w:after="0" w:line="240" w:lineRule="auto"/>
        <w:jc w:val="left"/>
        <w:rPr>
          <w:rFonts w:eastAsia="Times New Roman" w:cs="Times New Roman"/>
          <w:b/>
          <w:sz w:val="28"/>
          <w:szCs w:val="24"/>
        </w:rPr>
      </w:pPr>
      <w:r>
        <w:br w:type="page"/>
      </w:r>
    </w:p>
    <w:p w14:paraId="657D4ECC" w14:textId="77777777" w:rsidR="00B53E02" w:rsidRPr="000B5660" w:rsidRDefault="000E1C37" w:rsidP="000E1C37">
      <w:pPr>
        <w:pStyle w:val="Subttulo"/>
        <w:outlineLvl w:val="2"/>
      </w:pPr>
      <w:bookmarkStart w:id="298" w:name="_Toc281339312"/>
      <w:bookmarkStart w:id="299" w:name="_Toc281355154"/>
      <w:r w:rsidRPr="000B5660">
        <w:lastRenderedPageBreak/>
        <w:t xml:space="preserve">4.2.1.2. </w:t>
      </w:r>
      <w:r w:rsidR="00B53E02" w:rsidRPr="000B5660">
        <w:t>MySQL 5</w:t>
      </w:r>
      <w:bookmarkEnd w:id="298"/>
      <w:bookmarkEnd w:id="299"/>
    </w:p>
    <w:p w14:paraId="1344D043" w14:textId="77777777"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14:paraId="51F6603F" w14:textId="77777777"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14:paraId="73D73CC8" w14:textId="77777777"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14:paraId="2343B414" w14:textId="77777777"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14:paraId="77601AA2" w14:textId="77777777" w:rsidR="00EC3C1C" w:rsidRPr="00383797" w:rsidRDefault="000E1C37" w:rsidP="000E1C37">
      <w:pPr>
        <w:pStyle w:val="Subttulo"/>
        <w:outlineLvl w:val="2"/>
        <w:rPr>
          <w:u w:val="single"/>
        </w:rPr>
      </w:pPr>
      <w:bookmarkStart w:id="300" w:name="_Toc281339313"/>
      <w:bookmarkStart w:id="301" w:name="_Toc281355155"/>
      <w:r w:rsidRPr="000B5660">
        <w:lastRenderedPageBreak/>
        <w:t xml:space="preserve">4.2.1.3. </w:t>
      </w:r>
      <w:r w:rsidR="00EC3C1C" w:rsidRPr="000B5660">
        <w:t>FF</w:t>
      </w:r>
      <w:r w:rsidR="00383797">
        <w:t>mpeg</w:t>
      </w:r>
      <w:bookmarkEnd w:id="300"/>
      <w:bookmarkEnd w:id="301"/>
    </w:p>
    <w:p w14:paraId="3CEAC1F9" w14:textId="77777777"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w:t>
      </w:r>
      <w:proofErr w:type="gramStart"/>
      <w:r w:rsidR="009F3698">
        <w:t>exec(</w:t>
      </w:r>
      <w:proofErr w:type="gramEnd"/>
      <w:r w:rsidR="009F3698">
        <w:t>), el cual</w:t>
      </w:r>
      <w:r w:rsidR="002E2660">
        <w:t xml:space="preserve"> permite ejecutar instrucciones en la consola del sistema servidor.</w:t>
      </w:r>
    </w:p>
    <w:p w14:paraId="15203085" w14:textId="77777777"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14:paraId="0EF22799" w14:textId="77777777" w:rsidR="00EC3C1C" w:rsidRPr="00BE0C78" w:rsidRDefault="00EC3C1C" w:rsidP="00BE0C78">
      <w:pPr>
        <w:pStyle w:val="Cita"/>
      </w:pPr>
      <w:proofErr w:type="gramStart"/>
      <w:r w:rsidRPr="00BE0C78">
        <w:t>ffmpeg</w:t>
      </w:r>
      <w:proofErr w:type="gramEnd"/>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14:paraId="7AE5E4C8" w14:textId="77777777" w:rsidR="00F83408" w:rsidRDefault="00F83408">
      <w:pPr>
        <w:suppressAutoHyphens w:val="0"/>
        <w:spacing w:before="0" w:after="0" w:line="240" w:lineRule="auto"/>
        <w:jc w:val="left"/>
        <w:rPr>
          <w:rFonts w:eastAsia="Times New Roman" w:cs="Times New Roman"/>
          <w:b/>
          <w:sz w:val="28"/>
          <w:szCs w:val="24"/>
        </w:rPr>
      </w:pPr>
      <w:r>
        <w:br w:type="page"/>
      </w:r>
    </w:p>
    <w:p w14:paraId="6086C271" w14:textId="77777777" w:rsidR="000E1C37" w:rsidRPr="000B5660" w:rsidRDefault="000E1C37" w:rsidP="000E1C37">
      <w:pPr>
        <w:pStyle w:val="Subttulo"/>
        <w:outlineLvl w:val="2"/>
      </w:pPr>
      <w:bookmarkStart w:id="302" w:name="_Toc281339314"/>
      <w:bookmarkStart w:id="303" w:name="_Toc281355156"/>
      <w:r w:rsidRPr="000B5660">
        <w:lastRenderedPageBreak/>
        <w:t xml:space="preserve">4.2.2. </w:t>
      </w:r>
      <w:r w:rsidR="00AD2221">
        <w:t>Frente</w:t>
      </w:r>
      <w:r w:rsidR="00473027">
        <w:t xml:space="preserve"> </w:t>
      </w:r>
      <w:r w:rsidRPr="000B5660">
        <w:t>Cliente</w:t>
      </w:r>
      <w:bookmarkEnd w:id="302"/>
      <w:bookmarkEnd w:id="303"/>
    </w:p>
    <w:p w14:paraId="2CDE5792" w14:textId="77777777" w:rsidR="000E1C37" w:rsidRDefault="000E1C37" w:rsidP="000E1C37">
      <w:pPr>
        <w:pStyle w:val="Subttulo"/>
        <w:outlineLvl w:val="2"/>
      </w:pPr>
      <w:bookmarkStart w:id="304" w:name="_Toc281339315"/>
      <w:bookmarkStart w:id="305" w:name="_Toc281355157"/>
      <w:r w:rsidRPr="000B5660">
        <w:t>4.2.2.1 J</w:t>
      </w:r>
      <w:r w:rsidR="00302ACA">
        <w:t>avascript</w:t>
      </w:r>
      <w:bookmarkEnd w:id="304"/>
      <w:bookmarkEnd w:id="305"/>
    </w:p>
    <w:p w14:paraId="68D252CE" w14:textId="77777777"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14:paraId="67BF8FB6" w14:textId="77777777"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14:paraId="3AF92204" w14:textId="77777777" w:rsidR="0053639F" w:rsidRDefault="00004F17" w:rsidP="00004F17">
      <w:proofErr w:type="gramStart"/>
      <w:r w:rsidRPr="0053639F">
        <w:rPr>
          <w:b/>
        </w:rPr>
        <w:t>js/framework</w:t>
      </w:r>
      <w:proofErr w:type="gramEnd"/>
      <w:r w:rsidRPr="0053639F">
        <w:rPr>
          <w:b/>
        </w:rPr>
        <w:t>:</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14:paraId="029AD8AF" w14:textId="77777777" w:rsidR="00004F17" w:rsidRPr="00004F17" w:rsidRDefault="00004F17" w:rsidP="00004F17">
      <w:proofErr w:type="gramStart"/>
      <w:r w:rsidRPr="0053639F">
        <w:rPr>
          <w:b/>
        </w:rPr>
        <w:t>js/lib</w:t>
      </w:r>
      <w:proofErr w:type="gramEnd"/>
      <w:r w:rsidRPr="0053639F">
        <w:rPr>
          <w:b/>
        </w:rPr>
        <w:t>:</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14:paraId="09777444" w14:textId="77777777"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14:paraId="46B3FB25" w14:textId="77777777"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14:paraId="01B68BE2" w14:textId="77777777"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14:paraId="5321124D" w14:textId="77777777" w:rsidR="00BE6B2C" w:rsidRDefault="00BE6B2C" w:rsidP="00004F17">
      <w:r>
        <w:t>La imagen a continuación muestra la estructura de carpetas javascript en el explorador del IDE PHP, Zend Studio.</w:t>
      </w:r>
    </w:p>
    <w:p w14:paraId="36C7EC77" w14:textId="77777777" w:rsidR="00004F17" w:rsidRDefault="00004F17" w:rsidP="00004F17"/>
    <w:p w14:paraId="2EC76F91" w14:textId="77777777" w:rsidR="001C0220" w:rsidRDefault="00BE6B2C" w:rsidP="001C0220">
      <w:pPr>
        <w:keepNext/>
        <w:jc w:val="center"/>
      </w:pPr>
      <w:r w:rsidRPr="00BE6B2C">
        <w:rPr>
          <w:noProof/>
          <w:lang w:eastAsia="es-CL"/>
        </w:rPr>
        <w:drawing>
          <wp:inline distT="0" distB="0" distL="0" distR="0" wp14:anchorId="0A051977" wp14:editId="00AE93F8">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14:paraId="340FDB74" w14:textId="77777777" w:rsidR="00BE6B2C" w:rsidRPr="00004F17" w:rsidRDefault="001C0220" w:rsidP="001C0220">
      <w:pPr>
        <w:pStyle w:val="Epgrafe"/>
        <w:jc w:val="center"/>
      </w:pPr>
      <w:bookmarkStart w:id="306" w:name="_Toc281339379"/>
      <w:bookmarkStart w:id="307" w:name="_Toc281354872"/>
      <w:r>
        <w:t xml:space="preserve">Ilustración </w:t>
      </w:r>
      <w:r w:rsidR="007D58B6">
        <w:fldChar w:fldCharType="begin"/>
      </w:r>
      <w:r w:rsidR="008D3920">
        <w:instrText xml:space="preserve"> SEQ Ilustración \* ARABIC </w:instrText>
      </w:r>
      <w:r w:rsidR="007D58B6">
        <w:fldChar w:fldCharType="separate"/>
      </w:r>
      <w:r w:rsidR="00AE33D1">
        <w:rPr>
          <w:noProof/>
        </w:rPr>
        <w:t>26</w:t>
      </w:r>
      <w:r w:rsidR="007D58B6">
        <w:rPr>
          <w:noProof/>
        </w:rPr>
        <w:fldChar w:fldCharType="end"/>
      </w:r>
      <w:r>
        <w:t xml:space="preserve"> - Estructura de carpetas javascript</w:t>
      </w:r>
      <w:bookmarkEnd w:id="306"/>
      <w:bookmarkEnd w:id="307"/>
    </w:p>
    <w:p w14:paraId="5F62B972" w14:textId="77777777" w:rsidR="00B77BEB" w:rsidRDefault="00B77BEB">
      <w:pPr>
        <w:suppressAutoHyphens w:val="0"/>
        <w:spacing w:before="0" w:after="0" w:line="240" w:lineRule="auto"/>
        <w:jc w:val="left"/>
        <w:rPr>
          <w:rFonts w:eastAsia="Times New Roman" w:cs="Times New Roman"/>
          <w:b/>
          <w:sz w:val="28"/>
          <w:szCs w:val="24"/>
        </w:rPr>
      </w:pPr>
      <w:r>
        <w:br w:type="page"/>
      </w:r>
    </w:p>
    <w:p w14:paraId="69712F1E" w14:textId="77777777" w:rsidR="000E1C37" w:rsidRDefault="000E1C37" w:rsidP="000E1C37">
      <w:pPr>
        <w:pStyle w:val="Subttulo"/>
        <w:outlineLvl w:val="2"/>
      </w:pPr>
      <w:bookmarkStart w:id="308" w:name="_Toc281339316"/>
      <w:bookmarkStart w:id="309" w:name="_Toc281355158"/>
      <w:r w:rsidRPr="000B5660">
        <w:lastRenderedPageBreak/>
        <w:t>4.2.2.2 JW Player</w:t>
      </w:r>
      <w:bookmarkEnd w:id="308"/>
      <w:bookmarkEnd w:id="309"/>
    </w:p>
    <w:p w14:paraId="36297089" w14:textId="77777777"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14:paraId="6ECEFB0D" w14:textId="77777777"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14:paraId="15822646" w14:textId="77777777"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14:paraId="3D030B58" w14:textId="77777777" w:rsidR="00F53ECB" w:rsidRDefault="00F53ECB" w:rsidP="00302ACA"/>
    <w:p w14:paraId="38D7067C" w14:textId="77777777" w:rsidR="00D3784E" w:rsidRDefault="00D3784E">
      <w:pPr>
        <w:suppressAutoHyphens w:val="0"/>
        <w:spacing w:before="0" w:after="0" w:line="240" w:lineRule="auto"/>
        <w:jc w:val="left"/>
      </w:pPr>
      <w:r>
        <w:br w:type="page"/>
      </w:r>
    </w:p>
    <w:p w14:paraId="2C20A2E2" w14:textId="77777777" w:rsidR="00302ACA" w:rsidRDefault="00302ACA" w:rsidP="00D3784E">
      <w:pPr>
        <w:pStyle w:val="Subttulo"/>
        <w:outlineLvl w:val="1"/>
      </w:pPr>
      <w:bookmarkStart w:id="310" w:name="_Toc281339317"/>
      <w:bookmarkStart w:id="311" w:name="_Toc281355159"/>
      <w:r>
        <w:lastRenderedPageBreak/>
        <w:t>4.3</w:t>
      </w:r>
      <w:r w:rsidR="00D3784E">
        <w:t xml:space="preserve">. </w:t>
      </w:r>
      <w:r>
        <w:t>Entorno de Desarrollo</w:t>
      </w:r>
      <w:bookmarkEnd w:id="310"/>
      <w:bookmarkEnd w:id="311"/>
    </w:p>
    <w:p w14:paraId="7B1577CA" w14:textId="77777777" w:rsidR="006D756E" w:rsidRDefault="006D756E" w:rsidP="00AB32B1">
      <w:pPr>
        <w:pStyle w:val="Subttulo"/>
        <w:outlineLvl w:val="2"/>
      </w:pPr>
      <w:bookmarkStart w:id="312" w:name="_Toc281339318"/>
      <w:bookmarkStart w:id="313" w:name="_Toc281355160"/>
      <w:r>
        <w:t xml:space="preserve">4.3.1. </w:t>
      </w:r>
      <w:r w:rsidR="00D8645F">
        <w:t>Entorno Integrado de Desarrollo (IDE)</w:t>
      </w:r>
      <w:bookmarkEnd w:id="312"/>
      <w:bookmarkEnd w:id="313"/>
    </w:p>
    <w:p w14:paraId="01A1695D" w14:textId="77777777"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14:paraId="2853B455" w14:textId="5CC61016"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del w:id="314" w:author="copesa" w:date="2010-12-29T14:49:00Z">
        <w:r w:rsidR="00B966FF">
          <w:delText>, este</w:delText>
        </w:r>
      </w:del>
      <w:ins w:id="315" w:author="copesa" w:date="2010-12-29T14:49:00Z">
        <w:r w:rsidR="009B677E">
          <w:t>. Éste</w:t>
        </w:r>
      </w:ins>
      <w:r w:rsidR="00B966FF">
        <w:t xml:space="preserve"> estará instalado en tres notebooks, uno por cada desarrollador</w:t>
      </w:r>
      <w:r w:rsidR="00EE4EB3">
        <w:t xml:space="preserve"> se sincroniza mediante el cliente SVN de Zend Studio</w:t>
      </w:r>
      <w:r w:rsidR="001B30CB">
        <w:t>.</w:t>
      </w:r>
    </w:p>
    <w:p w14:paraId="2E39E66A" w14:textId="77777777" w:rsidR="001C0220" w:rsidRDefault="001C0220" w:rsidP="001C0220">
      <w:pPr>
        <w:keepNext/>
        <w:jc w:val="center"/>
      </w:pPr>
      <w:r>
        <w:rPr>
          <w:noProof/>
          <w:lang w:eastAsia="es-CL"/>
        </w:rPr>
        <w:drawing>
          <wp:inline distT="0" distB="0" distL="0" distR="0" wp14:anchorId="446F4B3D" wp14:editId="7CA63B33">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2" cstate="print"/>
                    <a:stretch>
                      <a:fillRect/>
                    </a:stretch>
                  </pic:blipFill>
                  <pic:spPr>
                    <a:xfrm>
                      <a:off x="0" y="0"/>
                      <a:ext cx="4174602" cy="2609246"/>
                    </a:xfrm>
                    <a:prstGeom prst="rect">
                      <a:avLst/>
                    </a:prstGeom>
                  </pic:spPr>
                </pic:pic>
              </a:graphicData>
            </a:graphic>
          </wp:inline>
        </w:drawing>
      </w:r>
    </w:p>
    <w:p w14:paraId="7E494510" w14:textId="77777777" w:rsidR="001C0220" w:rsidRDefault="001C0220" w:rsidP="00B966FF">
      <w:pPr>
        <w:pStyle w:val="Epgrafe"/>
        <w:jc w:val="center"/>
        <w:rPr>
          <w:b w:val="0"/>
          <w:sz w:val="28"/>
          <w:szCs w:val="24"/>
        </w:rPr>
      </w:pPr>
      <w:bookmarkStart w:id="316" w:name="_Toc281339380"/>
      <w:bookmarkStart w:id="317" w:name="_Toc281354873"/>
      <w:r>
        <w:t xml:space="preserve">Ilustración </w:t>
      </w:r>
      <w:r w:rsidR="007D58B6">
        <w:fldChar w:fldCharType="begin"/>
      </w:r>
      <w:r w:rsidR="008D3920">
        <w:instrText xml:space="preserve"> SEQ Ilustración \* ARABIC </w:instrText>
      </w:r>
      <w:r w:rsidR="007D58B6">
        <w:fldChar w:fldCharType="separate"/>
      </w:r>
      <w:r w:rsidR="00AE33D1">
        <w:rPr>
          <w:noProof/>
        </w:rPr>
        <w:t>27</w:t>
      </w:r>
      <w:r w:rsidR="007D58B6">
        <w:rPr>
          <w:noProof/>
        </w:rPr>
        <w:fldChar w:fldCharType="end"/>
      </w:r>
      <w:r>
        <w:t xml:space="preserve"> - Zend Studio en Linux</w:t>
      </w:r>
      <w:r w:rsidR="00E338B1">
        <w:t xml:space="preserve"> Ubuntu</w:t>
      </w:r>
      <w:bookmarkEnd w:id="316"/>
      <w:bookmarkEnd w:id="317"/>
    </w:p>
    <w:p w14:paraId="5BEB631F" w14:textId="77777777" w:rsidR="006D756E" w:rsidRPr="006D756E" w:rsidRDefault="006D756E" w:rsidP="00AB32B1">
      <w:pPr>
        <w:pStyle w:val="Subttulo"/>
        <w:outlineLvl w:val="2"/>
        <w:rPr>
          <w:u w:val="single"/>
        </w:rPr>
      </w:pPr>
      <w:bookmarkStart w:id="318" w:name="_Toc281339319"/>
      <w:bookmarkStart w:id="319" w:name="_Toc281355161"/>
      <w:r>
        <w:lastRenderedPageBreak/>
        <w:t>4.3.2. Control de versiones</w:t>
      </w:r>
      <w:bookmarkEnd w:id="318"/>
      <w:bookmarkEnd w:id="319"/>
    </w:p>
    <w:p w14:paraId="7046787F" w14:textId="77777777"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14:paraId="5A8990FA" w14:textId="77777777" w:rsidR="00CF673A" w:rsidRDefault="00CF673A" w:rsidP="00302ACA">
      <w:r>
        <w:t>Se puede acceder a este repositorio con permisos de solo lectura, con el siguiente comando (requiere tener instalado SVN).</w:t>
      </w:r>
    </w:p>
    <w:p w14:paraId="6A8BB5F0" w14:textId="77777777" w:rsidR="004930D3" w:rsidRPr="008D3E30" w:rsidRDefault="00CF673A" w:rsidP="00302ACA">
      <w:pPr>
        <w:rPr>
          <w:lang w:val="en-US"/>
        </w:rPr>
      </w:pPr>
      <w:proofErr w:type="gramStart"/>
      <w:r w:rsidRPr="008D3E30">
        <w:rPr>
          <w:rFonts w:ascii="Courier New" w:hAnsi="Courier New" w:cs="Courier New"/>
          <w:sz w:val="20"/>
          <w:szCs w:val="20"/>
          <w:lang w:val="en-US"/>
        </w:rPr>
        <w:t>svn</w:t>
      </w:r>
      <w:proofErr w:type="gramEnd"/>
      <w:r w:rsidRPr="008D3E30">
        <w:rPr>
          <w:rFonts w:ascii="Courier New" w:hAnsi="Courier New" w:cs="Courier New"/>
          <w:sz w:val="20"/>
          <w:szCs w:val="20"/>
          <w:lang w:val="en-US"/>
        </w:rPr>
        <w:t xml:space="preserve">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14:paraId="0CCFA057" w14:textId="77777777" w:rsidR="001C0220" w:rsidRDefault="004930D3" w:rsidP="001C0220">
      <w:pPr>
        <w:keepNext/>
        <w:jc w:val="center"/>
      </w:pPr>
      <w:r>
        <w:rPr>
          <w:noProof/>
          <w:lang w:eastAsia="es-CL"/>
        </w:rPr>
        <w:drawing>
          <wp:inline distT="0" distB="0" distL="0" distR="0" wp14:anchorId="103A093E" wp14:editId="1D8150CA">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840046" cy="3025166"/>
                    </a:xfrm>
                    <a:prstGeom prst="rect">
                      <a:avLst/>
                    </a:prstGeom>
                  </pic:spPr>
                </pic:pic>
              </a:graphicData>
            </a:graphic>
          </wp:inline>
        </w:drawing>
      </w:r>
    </w:p>
    <w:p w14:paraId="1446EF84" w14:textId="77777777" w:rsidR="004930D3" w:rsidRDefault="001C0220" w:rsidP="001C0220">
      <w:pPr>
        <w:pStyle w:val="Epgrafe"/>
        <w:jc w:val="center"/>
      </w:pPr>
      <w:bookmarkStart w:id="320" w:name="_Toc281339381"/>
      <w:bookmarkStart w:id="321" w:name="_Toc281354874"/>
      <w:r>
        <w:t xml:space="preserve">Ilustración </w:t>
      </w:r>
      <w:r w:rsidR="007D58B6">
        <w:fldChar w:fldCharType="begin"/>
      </w:r>
      <w:r w:rsidR="008D3920">
        <w:instrText xml:space="preserve"> SEQ Ilustración \* ARABIC </w:instrText>
      </w:r>
      <w:r w:rsidR="007D58B6">
        <w:fldChar w:fldCharType="separate"/>
      </w:r>
      <w:r w:rsidR="00AE33D1">
        <w:rPr>
          <w:noProof/>
        </w:rPr>
        <w:t>28</w:t>
      </w:r>
      <w:r w:rsidR="007D58B6">
        <w:rPr>
          <w:noProof/>
        </w:rPr>
        <w:fldChar w:fldCharType="end"/>
      </w:r>
      <w:r>
        <w:t xml:space="preserve"> - Estructura de repositorio Subversion vista en Zend Studio</w:t>
      </w:r>
      <w:bookmarkEnd w:id="320"/>
      <w:bookmarkEnd w:id="321"/>
    </w:p>
    <w:p w14:paraId="005F607E" w14:textId="77777777" w:rsidR="00302ACA" w:rsidRDefault="00302ACA" w:rsidP="00302ACA"/>
    <w:p w14:paraId="66056477" w14:textId="77777777" w:rsidR="000E1C37" w:rsidRDefault="005E46BE" w:rsidP="00847FD1">
      <w:pPr>
        <w:pStyle w:val="Subttulo"/>
        <w:outlineLvl w:val="1"/>
      </w:pPr>
      <w:r>
        <w:br w:type="page"/>
      </w:r>
      <w:bookmarkStart w:id="322" w:name="_Toc281339320"/>
      <w:bookmarkStart w:id="323" w:name="_Toc281355162"/>
      <w:r w:rsidR="000E1C37" w:rsidRPr="000B5660">
        <w:lastRenderedPageBreak/>
        <w:t>4.3. Diagrama de Datos</w:t>
      </w:r>
      <w:bookmarkEnd w:id="322"/>
      <w:bookmarkEnd w:id="323"/>
    </w:p>
    <w:p w14:paraId="77EC06E4" w14:textId="77777777"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14:paraId="34D14301" w14:textId="77777777" w:rsidR="008C07AC" w:rsidRPr="0073406A" w:rsidRDefault="003168E5" w:rsidP="008C07AC">
      <w:pPr>
        <w:keepNext/>
        <w:jc w:val="center"/>
        <w:rPr>
          <w:rStyle w:val="nfasis"/>
        </w:rPr>
      </w:pPr>
      <w:r w:rsidRPr="0073406A">
        <w:rPr>
          <w:rStyle w:val="nfasis"/>
          <w:noProof/>
          <w:lang w:eastAsia="es-CL"/>
        </w:rPr>
        <w:drawing>
          <wp:inline distT="0" distB="0" distL="0" distR="0" wp14:anchorId="56F25AF4" wp14:editId="2A981404">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14:paraId="5B043FAC" w14:textId="77777777" w:rsidR="003168E5" w:rsidRPr="0073406A" w:rsidRDefault="008C07AC" w:rsidP="008C07AC">
      <w:pPr>
        <w:pStyle w:val="Epgrafe"/>
        <w:jc w:val="center"/>
        <w:rPr>
          <w:rStyle w:val="nfasis"/>
          <w:i w:val="0"/>
        </w:rPr>
      </w:pPr>
      <w:bookmarkStart w:id="324" w:name="_Toc281339382"/>
      <w:bookmarkStart w:id="325" w:name="_Toc281354875"/>
      <w:r w:rsidRPr="0073406A">
        <w:rPr>
          <w:rStyle w:val="nfasis"/>
          <w:i w:val="0"/>
        </w:rPr>
        <w:t xml:space="preserve">Ilustración </w:t>
      </w:r>
      <w:r w:rsidR="007D58B6" w:rsidRPr="0073406A">
        <w:rPr>
          <w:rStyle w:val="nfasis"/>
          <w:i w:val="0"/>
        </w:rPr>
        <w:fldChar w:fldCharType="begin"/>
      </w:r>
      <w:r w:rsidRPr="0073406A">
        <w:rPr>
          <w:rStyle w:val="nfasis"/>
          <w:i w:val="0"/>
        </w:rPr>
        <w:instrText xml:space="preserve"> SEQ Ilustración \* ARABIC </w:instrText>
      </w:r>
      <w:r w:rsidR="007D58B6" w:rsidRPr="0073406A">
        <w:rPr>
          <w:rStyle w:val="nfasis"/>
          <w:i w:val="0"/>
        </w:rPr>
        <w:fldChar w:fldCharType="separate"/>
      </w:r>
      <w:r w:rsidR="00AE33D1">
        <w:rPr>
          <w:rStyle w:val="nfasis"/>
          <w:i w:val="0"/>
          <w:noProof/>
        </w:rPr>
        <w:t>29</w:t>
      </w:r>
      <w:r w:rsidR="007D58B6"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324"/>
      <w:bookmarkEnd w:id="325"/>
    </w:p>
    <w:p w14:paraId="4D0BA02C" w14:textId="77777777" w:rsidR="005E46BE" w:rsidRDefault="000E1C37" w:rsidP="00D8645F">
      <w:pPr>
        <w:pStyle w:val="Subttulo"/>
        <w:outlineLvl w:val="1"/>
      </w:pPr>
      <w:bookmarkStart w:id="326" w:name="_Toc281339321"/>
      <w:bookmarkStart w:id="327" w:name="_Toc281355163"/>
      <w:r w:rsidRPr="000B5660">
        <w:lastRenderedPageBreak/>
        <w:t>4.4. Diagrama de Clases</w:t>
      </w:r>
      <w:bookmarkEnd w:id="326"/>
      <w:bookmarkEnd w:id="327"/>
    </w:p>
    <w:p w14:paraId="520C8708" w14:textId="77777777"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14:paraId="45A52FF2" w14:textId="3564056B" w:rsidR="00F95716" w:rsidRDefault="00F95716" w:rsidP="005E46BE">
      <w:r>
        <w:t>En la codificación de las clases deben insertarse comentarios según la convenciones de PHPDocs</w:t>
      </w:r>
      <w:ins w:id="328" w:author="copesa" w:date="2010-12-29T14:49:00Z">
        <w:r w:rsidR="009B677E">
          <w:t>,</w:t>
        </w:r>
      </w:ins>
      <w:r>
        <w:t xml:space="preserve"> los cuales están basados en el estándar de Java Docs</w:t>
      </w:r>
      <w:del w:id="329" w:author="copesa" w:date="2010-12-29T14:49:00Z">
        <w:r>
          <w:delText>, esto</w:delText>
        </w:r>
      </w:del>
      <w:ins w:id="330" w:author="copesa" w:date="2010-12-29T14:49:00Z">
        <w:r w:rsidR="009B677E">
          <w:t>. Esto</w:t>
        </w:r>
      </w:ins>
      <w:r>
        <w:t xml:space="preserve"> permite autogenerar la documentación</w:t>
      </w:r>
      <w:r w:rsidR="002E0BC0">
        <w:t xml:space="preserve"> en formato web.</w:t>
      </w:r>
    </w:p>
    <w:p w14:paraId="6D2D4249" w14:textId="77777777" w:rsidR="001A7BA8" w:rsidRDefault="001A7BA8" w:rsidP="005E46BE">
      <w:r>
        <w:t>El Core de la aplicación estará basado en los siguientes Namespaces</w:t>
      </w:r>
      <w:r w:rsidR="008626F7">
        <w:t>.</w:t>
      </w:r>
    </w:p>
    <w:p w14:paraId="7C54CF85" w14:textId="77777777" w:rsidR="0052362F" w:rsidRDefault="0052362F">
      <w:pPr>
        <w:suppressAutoHyphens w:val="0"/>
        <w:spacing w:before="0" w:after="0" w:line="240" w:lineRule="auto"/>
        <w:jc w:val="left"/>
        <w:rPr>
          <w:rFonts w:eastAsia="Times New Roman" w:cs="Times New Roman"/>
          <w:b/>
          <w:sz w:val="28"/>
          <w:szCs w:val="24"/>
        </w:rPr>
      </w:pPr>
      <w:r>
        <w:br w:type="page"/>
      </w:r>
    </w:p>
    <w:p w14:paraId="5CAA1BD3" w14:textId="77777777" w:rsidR="005E46BE" w:rsidRDefault="00D734B0" w:rsidP="00E06820">
      <w:pPr>
        <w:pStyle w:val="Subttulo"/>
        <w:outlineLvl w:val="2"/>
      </w:pPr>
      <w:bookmarkStart w:id="331" w:name="_Toc281339322"/>
      <w:bookmarkStart w:id="332" w:name="_Toc281355164"/>
      <w:r>
        <w:lastRenderedPageBreak/>
        <w:t xml:space="preserve">4.4.1. </w:t>
      </w:r>
      <w:r w:rsidR="0052362F">
        <w:t>Namespace</w:t>
      </w:r>
      <w:r w:rsidR="00B676DD">
        <w:t xml:space="preserve"> </w:t>
      </w:r>
      <w:r w:rsidR="005E46BE">
        <w:t>Models</w:t>
      </w:r>
      <w:bookmarkEnd w:id="331"/>
      <w:bookmarkEnd w:id="332"/>
    </w:p>
    <w:p w14:paraId="04FA46E5" w14:textId="5930A326" w:rsidR="00D734B0" w:rsidRDefault="00D734B0" w:rsidP="00D734B0">
      <w:r>
        <w:t xml:space="preserve">Este namespace o package es el </w:t>
      </w:r>
      <w:r w:rsidR="00957E8B">
        <w:t xml:space="preserve">componente </w:t>
      </w:r>
      <w:r>
        <w:t>encargado de manejar la capa de datos</w:t>
      </w:r>
      <w:del w:id="333" w:author="copesa" w:date="2010-12-29T14:49:00Z">
        <w:r>
          <w:delText>,</w:delText>
        </w:r>
      </w:del>
      <w:r>
        <w:t xml:space="preserve"> </w:t>
      </w:r>
      <w:r w:rsidR="00D17525">
        <w:t xml:space="preserve">y de la comunicación </w:t>
      </w:r>
      <w:r>
        <w:t xml:space="preserve">con la </w:t>
      </w:r>
      <w:r w:rsidR="00D17525">
        <w:t>BD</w:t>
      </w:r>
      <w:r>
        <w:t xml:space="preserve"> mediante scripts SQL.</w:t>
      </w:r>
    </w:p>
    <w:p w14:paraId="107E7F7C" w14:textId="77777777"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14:paraId="5FED65AD" w14:textId="77777777" w:rsidR="005048FD" w:rsidRDefault="005048FD" w:rsidP="005048FD">
      <w:pPr>
        <w:pStyle w:val="Subttulo"/>
        <w:outlineLvl w:val="2"/>
      </w:pPr>
      <w:bookmarkStart w:id="334" w:name="_Toc281339323"/>
      <w:bookmarkStart w:id="335" w:name="_Toc281355165"/>
      <w:r>
        <w:t>4.4.4.1. Interface IModel</w:t>
      </w:r>
      <w:bookmarkEnd w:id="334"/>
      <w:bookmarkEnd w:id="335"/>
    </w:p>
    <w:p w14:paraId="31628F71" w14:textId="77777777"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w:t>
      </w:r>
      <w:r w:rsidR="00AD2221">
        <w:t>cláusula</w:t>
      </w:r>
      <w:r>
        <w:t xml:space="preserve"> SQL “INSERT”.</w:t>
      </w:r>
    </w:p>
    <w:p w14:paraId="2D25A39D" w14:textId="77777777"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14:paraId="18029568" w14:textId="77777777" w:rsidR="00D734B0" w:rsidRDefault="00D734B0" w:rsidP="00D734B0">
      <w:r w:rsidRPr="00E06820">
        <w:rPr>
          <w:b/>
        </w:rPr>
        <w:t>IModel</w:t>
      </w:r>
      <w:proofErr w:type="gramStart"/>
      <w:r w:rsidRPr="00E06820">
        <w:rPr>
          <w:b/>
        </w:rPr>
        <w:t>::countAll</w:t>
      </w:r>
      <w:proofErr w:type="gramEnd"/>
      <w:r w:rsidRPr="00E06820">
        <w:rPr>
          <w:b/>
        </w:rPr>
        <w:t>():</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14:paraId="362A6251" w14:textId="77777777" w:rsidR="00D734B0" w:rsidRDefault="00D734B0" w:rsidP="00D734B0">
      <w:r w:rsidRPr="00E06820">
        <w:rPr>
          <w:b/>
        </w:rPr>
        <w:t>IModel</w:t>
      </w:r>
      <w:proofErr w:type="gramStart"/>
      <w:r w:rsidRPr="00E06820">
        <w:rPr>
          <w:b/>
        </w:rPr>
        <w:t>::delete</w:t>
      </w:r>
      <w:proofErr w:type="gramEnd"/>
      <w:r w:rsidRPr="00E06820">
        <w:rPr>
          <w:b/>
        </w:rPr>
        <w:t>():</w:t>
      </w:r>
      <w:r w:rsidR="00C061FC">
        <w:rPr>
          <w:b/>
        </w:rPr>
        <w:t xml:space="preserve"> </w:t>
      </w:r>
      <w:r w:rsidRPr="00927AE3">
        <w:t>Ejecuta queries DELETE.</w:t>
      </w:r>
    </w:p>
    <w:p w14:paraId="130A855C" w14:textId="77777777"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r w:rsidR="00C061FC">
        <w:t>.</w:t>
      </w:r>
    </w:p>
    <w:p w14:paraId="15AADC49" w14:textId="77777777"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C061FC">
        <w:t xml:space="preserve"> </w:t>
      </w:r>
      <w:r>
        <w:t>numérico de</w:t>
      </w:r>
      <w:r w:rsidR="00957E8B">
        <w:t>l puntero</w:t>
      </w:r>
      <w:r>
        <w:t xml:space="preserve"> la consulta a ejecutar.</w:t>
      </w:r>
    </w:p>
    <w:p w14:paraId="56D1A965" w14:textId="77777777"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14:paraId="445C6F78" w14:textId="77777777"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AD2221">
        <w:t>número</w:t>
      </w:r>
      <w:r w:rsidR="00B1763C">
        <w:t xml:space="preserve"> de filas de RecordSet</w:t>
      </w:r>
      <w:r>
        <w:t>.</w:t>
      </w:r>
    </w:p>
    <w:p w14:paraId="292D1806" w14:textId="77777777" w:rsidR="00D17525" w:rsidRDefault="00D17525" w:rsidP="00D17525">
      <w:r w:rsidRPr="00EC2EDC">
        <w:rPr>
          <w:b/>
        </w:rPr>
        <w:lastRenderedPageBreak/>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14:paraId="41FF7852" w14:textId="77777777" w:rsidR="00D17525" w:rsidRDefault="00D17525" w:rsidP="00D17525">
      <w:r w:rsidRPr="00EC2EDC">
        <w:rPr>
          <w:b/>
        </w:rPr>
        <w:t>IModel</w:t>
      </w:r>
      <w:proofErr w:type="gramStart"/>
      <w:r w:rsidRPr="00EC2EDC">
        <w:rPr>
          <w:b/>
        </w:rPr>
        <w:t>::</w:t>
      </w:r>
      <w:r>
        <w:rPr>
          <w:b/>
        </w:rPr>
        <w:t>load</w:t>
      </w:r>
      <w:proofErr w:type="gramEnd"/>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14:paraId="00B7A8FA" w14:textId="77777777" w:rsidR="00D17525" w:rsidRDefault="00D17525" w:rsidP="00D17525">
      <w:r w:rsidRPr="00EC2EDC">
        <w:rPr>
          <w:b/>
        </w:rPr>
        <w:t>IModel</w:t>
      </w:r>
      <w:proofErr w:type="gramStart"/>
      <w:r w:rsidRPr="00EC2EDC">
        <w:rPr>
          <w:b/>
        </w:rPr>
        <w:t>::</w:t>
      </w:r>
      <w:r w:rsidR="00490F48">
        <w:rPr>
          <w:b/>
        </w:rPr>
        <w:t>next</w:t>
      </w:r>
      <w:proofErr w:type="gramEnd"/>
      <w:r w:rsidRPr="00EC2EDC">
        <w:rPr>
          <w:b/>
        </w:rPr>
        <w:t>():</w:t>
      </w:r>
      <w:r w:rsidR="00C061FC">
        <w:rPr>
          <w:b/>
        </w:rPr>
        <w:t xml:space="preserve"> </w:t>
      </w:r>
      <w:r w:rsidR="00957E8B">
        <w:t>Mueve el puntero del objeto modelo al siguiente registro</w:t>
      </w:r>
      <w:r>
        <w:t>.</w:t>
      </w:r>
    </w:p>
    <w:p w14:paraId="20DA215D" w14:textId="77777777" w:rsidR="00490F48" w:rsidRDefault="00490F48" w:rsidP="00490F48">
      <w:r>
        <w:rPr>
          <w:b/>
        </w:rPr>
        <w:t>IModel</w:t>
      </w:r>
      <w:proofErr w:type="gramStart"/>
      <w:r>
        <w:rPr>
          <w:b/>
        </w:rPr>
        <w:t>::reset</w:t>
      </w:r>
      <w:proofErr w:type="gramEnd"/>
      <w:r w:rsidRPr="00EC2EDC">
        <w:rPr>
          <w:b/>
        </w:rPr>
        <w:t>():</w:t>
      </w:r>
      <w:r w:rsidR="00C061FC">
        <w:rPr>
          <w:b/>
        </w:rPr>
        <w:t xml:space="preserve"> </w:t>
      </w:r>
      <w:r w:rsidR="008338BC">
        <w:t>Mueve el puntero al principio del RecordSet</w:t>
      </w:r>
      <w:r>
        <w:t>.</w:t>
      </w:r>
    </w:p>
    <w:p w14:paraId="6B3EBC82" w14:textId="77777777" w:rsidR="00490F48" w:rsidRDefault="00490F48" w:rsidP="00490F48">
      <w:r>
        <w:rPr>
          <w:b/>
        </w:rPr>
        <w:t>IModel</w:t>
      </w:r>
      <w:proofErr w:type="gramStart"/>
      <w:r>
        <w:rPr>
          <w:b/>
        </w:rPr>
        <w:t>::setLimit</w:t>
      </w:r>
      <w:proofErr w:type="gramEnd"/>
      <w:r w:rsidRPr="00EC2EDC">
        <w:rPr>
          <w:b/>
        </w:rPr>
        <w:t>():</w:t>
      </w:r>
      <w:r w:rsidR="00C061FC">
        <w:rPr>
          <w:b/>
        </w:rPr>
        <w:t xml:space="preserve"> </w:t>
      </w:r>
      <w:r w:rsidR="008338BC">
        <w:t>Configura el</w:t>
      </w:r>
      <w:r>
        <w:t xml:space="preserve"> límite de la consulta a ejecutar.</w:t>
      </w:r>
    </w:p>
    <w:p w14:paraId="60D2B6C1" w14:textId="77777777" w:rsidR="0071212E" w:rsidRDefault="0071212E" w:rsidP="0071212E">
      <w:r>
        <w:rPr>
          <w:b/>
        </w:rPr>
        <w:t>IModel</w:t>
      </w:r>
      <w:proofErr w:type="gramStart"/>
      <w:r>
        <w:rPr>
          <w:b/>
        </w:rPr>
        <w:t>::setOrder</w:t>
      </w:r>
      <w:proofErr w:type="gramEnd"/>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14:paraId="0EBA0586" w14:textId="77777777" w:rsidR="00490F48" w:rsidRDefault="00490F48" w:rsidP="00490F48">
      <w:r>
        <w:rPr>
          <w:b/>
        </w:rPr>
        <w:t>IModel</w:t>
      </w:r>
      <w:proofErr w:type="gramStart"/>
      <w:r>
        <w:rPr>
          <w:b/>
        </w:rPr>
        <w:t>::setStart</w:t>
      </w:r>
      <w:proofErr w:type="gramEnd"/>
      <w:r w:rsidRPr="00EC2EDC">
        <w:rPr>
          <w:b/>
        </w:rPr>
        <w:t>():</w:t>
      </w:r>
      <w:r w:rsidR="00C061FC">
        <w:rPr>
          <w:b/>
        </w:rPr>
        <w:t xml:space="preserve"> </w:t>
      </w:r>
      <w:r w:rsidR="002541BF">
        <w:t>Mueve el puntero del RecordSet sobre el cual se obtendrán los registros</w:t>
      </w:r>
      <w:r>
        <w:t>.</w:t>
      </w:r>
    </w:p>
    <w:p w14:paraId="11729F61" w14:textId="77777777" w:rsidR="00490F48" w:rsidRDefault="00490F48" w:rsidP="00490F48"/>
    <w:p w14:paraId="7558FA77" w14:textId="77777777" w:rsidR="00490F48" w:rsidRDefault="00490F48" w:rsidP="00D17525"/>
    <w:p w14:paraId="718DAA34" w14:textId="77777777" w:rsidR="00D17525" w:rsidRDefault="00D17525" w:rsidP="00D17525"/>
    <w:p w14:paraId="62C77A36" w14:textId="77777777" w:rsidR="00D17525" w:rsidRDefault="00D17525" w:rsidP="00D17525"/>
    <w:p w14:paraId="19A8440F" w14:textId="77777777" w:rsidR="00D734B0" w:rsidRDefault="00D734B0" w:rsidP="00D734B0"/>
    <w:p w14:paraId="6747B024" w14:textId="77777777" w:rsidR="00D734B0" w:rsidRDefault="00D734B0" w:rsidP="00D734B0"/>
    <w:p w14:paraId="443D33DD" w14:textId="77777777" w:rsidR="00927AE3" w:rsidRPr="00D734B0" w:rsidRDefault="00927AE3" w:rsidP="00415255">
      <w:pPr>
        <w:rPr>
          <w:u w:val="single"/>
        </w:rPr>
      </w:pPr>
    </w:p>
    <w:p w14:paraId="7AFB7681" w14:textId="77777777" w:rsidR="00CF21BE" w:rsidRDefault="004160F7" w:rsidP="00CF21BE">
      <w:pPr>
        <w:keepNext/>
        <w:jc w:val="center"/>
      </w:pPr>
      <w:r>
        <w:rPr>
          <w:noProof/>
          <w:lang w:eastAsia="es-CL"/>
        </w:rPr>
        <w:lastRenderedPageBreak/>
        <w:drawing>
          <wp:inline distT="0" distB="0" distL="0" distR="0" wp14:anchorId="27449AF9" wp14:editId="0DF9FACE">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011318" cy="5339034"/>
                    </a:xfrm>
                    <a:prstGeom prst="rect">
                      <a:avLst/>
                    </a:prstGeom>
                  </pic:spPr>
                </pic:pic>
              </a:graphicData>
            </a:graphic>
          </wp:inline>
        </w:drawing>
      </w:r>
    </w:p>
    <w:p w14:paraId="1BFE2F2C" w14:textId="77777777" w:rsidR="0052362F" w:rsidRPr="00927AE3" w:rsidRDefault="00CF21BE" w:rsidP="00CF21BE">
      <w:pPr>
        <w:pStyle w:val="Epgrafe"/>
        <w:jc w:val="center"/>
        <w:rPr>
          <w:vanish/>
          <w:specVanish/>
        </w:rPr>
      </w:pPr>
      <w:bookmarkStart w:id="336" w:name="_Toc281339383"/>
      <w:bookmarkStart w:id="337" w:name="_Toc281354876"/>
      <w:r>
        <w:t xml:space="preserve">Ilustración </w:t>
      </w:r>
      <w:r w:rsidR="007D58B6">
        <w:fldChar w:fldCharType="begin"/>
      </w:r>
      <w:r w:rsidR="00F231A4">
        <w:instrText xml:space="preserve"> SEQ Ilustración \* ARABIC </w:instrText>
      </w:r>
      <w:r w:rsidR="007D58B6">
        <w:fldChar w:fldCharType="separate"/>
      </w:r>
      <w:r w:rsidR="00AE33D1">
        <w:rPr>
          <w:noProof/>
        </w:rPr>
        <w:t>30</w:t>
      </w:r>
      <w:r w:rsidR="007D58B6">
        <w:rPr>
          <w:noProof/>
        </w:rPr>
        <w:fldChar w:fldCharType="end"/>
      </w:r>
      <w:r>
        <w:t xml:space="preserve"> – Namespace</w:t>
      </w:r>
      <w:r w:rsidR="005048FD">
        <w:t xml:space="preserve"> </w:t>
      </w:r>
      <w:r>
        <w:t>Models - Parte 1</w:t>
      </w:r>
      <w:bookmarkEnd w:id="336"/>
      <w:bookmarkEnd w:id="337"/>
    </w:p>
    <w:p w14:paraId="01646BA7" w14:textId="77777777" w:rsidR="0052362F" w:rsidRPr="00CF21BE" w:rsidRDefault="0052362F" w:rsidP="0052362F">
      <w:pPr>
        <w:rPr>
          <w:vanish/>
          <w:specVanish/>
        </w:rPr>
      </w:pPr>
    </w:p>
    <w:p w14:paraId="04828FC8" w14:textId="77777777" w:rsidR="00CF21BE" w:rsidRPr="00CF21BE" w:rsidRDefault="00CF21BE" w:rsidP="005E46BE"/>
    <w:p w14:paraId="1FD2A248" w14:textId="77777777" w:rsidR="00CF21BE" w:rsidRDefault="00CF21BE" w:rsidP="005E46BE"/>
    <w:p w14:paraId="6EA87316" w14:textId="77777777"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14:paraId="4F54061E" w14:textId="77777777" w:rsidR="00B17E86" w:rsidRDefault="00CF21BE" w:rsidP="00B17E86">
      <w:pPr>
        <w:keepNext/>
        <w:jc w:val="center"/>
      </w:pPr>
      <w:r>
        <w:rPr>
          <w:noProof/>
          <w:lang w:eastAsia="es-CL"/>
        </w:rPr>
        <w:drawing>
          <wp:inline distT="0" distB="0" distL="0" distR="0" wp14:anchorId="4A177B17" wp14:editId="01D9FB6C">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14:paraId="657B9D84" w14:textId="77777777" w:rsidR="005E1EDA" w:rsidRDefault="00B17E86" w:rsidP="00B17E86">
      <w:pPr>
        <w:pStyle w:val="Epgrafe"/>
        <w:jc w:val="center"/>
      </w:pPr>
      <w:bookmarkStart w:id="338" w:name="_Toc281339384"/>
      <w:bookmarkStart w:id="339" w:name="_Toc281354877"/>
      <w:r>
        <w:t xml:space="preserve">Ilustración </w:t>
      </w:r>
      <w:r w:rsidR="007D58B6">
        <w:fldChar w:fldCharType="begin"/>
      </w:r>
      <w:r w:rsidR="00F231A4">
        <w:instrText xml:space="preserve"> SEQ Ilustración \* ARABIC </w:instrText>
      </w:r>
      <w:r w:rsidR="007D58B6">
        <w:fldChar w:fldCharType="separate"/>
      </w:r>
      <w:r w:rsidR="00AE33D1">
        <w:rPr>
          <w:noProof/>
        </w:rPr>
        <w:t>31</w:t>
      </w:r>
      <w:r w:rsidR="007D58B6">
        <w:rPr>
          <w:noProof/>
        </w:rPr>
        <w:fldChar w:fldCharType="end"/>
      </w:r>
      <w:r>
        <w:t xml:space="preserve"> - NamespaceModels - </w:t>
      </w:r>
      <w:r>
        <w:rPr>
          <w:noProof/>
        </w:rPr>
        <w:t>Parte 2</w:t>
      </w:r>
      <w:bookmarkEnd w:id="338"/>
      <w:bookmarkEnd w:id="339"/>
    </w:p>
    <w:p w14:paraId="39EFDB5F" w14:textId="77777777" w:rsidR="005E1EDA" w:rsidRDefault="005E1EDA" w:rsidP="005E1EDA">
      <w:pPr>
        <w:jc w:val="center"/>
        <w:rPr>
          <w:del w:id="340" w:author="copesa" w:date="2010-12-29T14:49:00Z"/>
        </w:rPr>
      </w:pPr>
      <w:bookmarkStart w:id="341" w:name="_Toc281339324"/>
    </w:p>
    <w:p w14:paraId="5256AB04" w14:textId="77777777" w:rsidR="00A1655F" w:rsidRDefault="00A1655F">
      <w:pPr>
        <w:suppressAutoHyphens w:val="0"/>
        <w:spacing w:before="0" w:after="0" w:line="240" w:lineRule="auto"/>
        <w:jc w:val="left"/>
        <w:rPr>
          <w:rFonts w:eastAsia="Times New Roman" w:cs="Times New Roman"/>
          <w:b/>
          <w:sz w:val="28"/>
          <w:szCs w:val="24"/>
        </w:rPr>
      </w:pPr>
      <w:r>
        <w:lastRenderedPageBreak/>
        <w:br w:type="page"/>
      </w:r>
    </w:p>
    <w:p w14:paraId="61EB9F07" w14:textId="77777777" w:rsidR="00B17E86" w:rsidRDefault="00B17E86" w:rsidP="00B17E86">
      <w:pPr>
        <w:pStyle w:val="Subttulo"/>
        <w:outlineLvl w:val="2"/>
      </w:pPr>
      <w:bookmarkStart w:id="342" w:name="_Toc281355166"/>
      <w:r w:rsidRPr="00B17E86">
        <w:lastRenderedPageBreak/>
        <w:t>4.4.2. Namespace</w:t>
      </w:r>
      <w:r w:rsidR="005048FD">
        <w:t xml:space="preserve"> </w:t>
      </w:r>
      <w:r w:rsidRPr="00B17E86">
        <w:t>V</w:t>
      </w:r>
      <w:r>
        <w:t>iews</w:t>
      </w:r>
      <w:bookmarkEnd w:id="341"/>
      <w:bookmarkEnd w:id="342"/>
    </w:p>
    <w:p w14:paraId="2740C2EF" w14:textId="77777777"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14:paraId="7A831A2C" w14:textId="77777777" w:rsidR="00C35750" w:rsidRDefault="00C35750" w:rsidP="00C35750">
      <w:pPr>
        <w:pStyle w:val="Subttulo"/>
        <w:outlineLvl w:val="2"/>
      </w:pPr>
      <w:bookmarkStart w:id="343" w:name="_Toc281339325"/>
      <w:bookmarkStart w:id="344" w:name="_Toc281355167"/>
      <w:r>
        <w:t>4.4.2.1. Clase VView</w:t>
      </w:r>
      <w:bookmarkEnd w:id="343"/>
      <w:bookmarkEnd w:id="344"/>
    </w:p>
    <w:p w14:paraId="128FF18A" w14:textId="77777777"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14:paraId="3731EFCF" w14:textId="77777777" w:rsidR="00CD00A2" w:rsidRDefault="00CD00A2" w:rsidP="00CD00A2">
      <w:r>
        <w:rPr>
          <w:b/>
        </w:rPr>
        <w:t>VView</w:t>
      </w:r>
      <w:proofErr w:type="gramStart"/>
      <w:r w:rsidRPr="00EC2EDC">
        <w:rPr>
          <w:b/>
        </w:rPr>
        <w:t>::</w:t>
      </w:r>
      <w:r>
        <w:rPr>
          <w:b/>
        </w:rPr>
        <w:t>filter</w:t>
      </w:r>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14:paraId="11C9A647" w14:textId="77777777" w:rsidR="00CD00A2" w:rsidRDefault="00CD00A2" w:rsidP="00CD00A2">
      <w:r>
        <w:rPr>
          <w:b/>
        </w:rPr>
        <w:t>VView</w:t>
      </w:r>
      <w:proofErr w:type="gramStart"/>
      <w:r w:rsidR="009B48C0">
        <w:rPr>
          <w:b/>
        </w:rPr>
        <w:t>:</w:t>
      </w:r>
      <w:r w:rsidR="009B48C0" w:rsidRPr="00EC2EDC">
        <w:rPr>
          <w:b/>
        </w:rPr>
        <w:t>:show</w:t>
      </w:r>
      <w:proofErr w:type="gramEnd"/>
      <w:r w:rsidRPr="00EC2EDC">
        <w:rPr>
          <w:b/>
        </w:rPr>
        <w:t>():</w:t>
      </w:r>
      <w:r>
        <w:t xml:space="preserve"> Carga la plantilla con los datos.</w:t>
      </w:r>
    </w:p>
    <w:p w14:paraId="7FFCAF9B" w14:textId="77777777" w:rsidR="00A24808" w:rsidRDefault="00A24808" w:rsidP="00A24808"/>
    <w:p w14:paraId="1BE9C7E5" w14:textId="77777777" w:rsidR="00A24808" w:rsidRDefault="00A24808" w:rsidP="00A24808"/>
    <w:p w14:paraId="72A655F5" w14:textId="77777777" w:rsidR="00A24808" w:rsidRDefault="00A24808" w:rsidP="00A24808"/>
    <w:p w14:paraId="723C99ED" w14:textId="77777777" w:rsidR="00A24808" w:rsidRDefault="00A24808" w:rsidP="00A24808"/>
    <w:p w14:paraId="19EA181B" w14:textId="77777777" w:rsidR="00C35750" w:rsidRDefault="00C35750" w:rsidP="00A24808"/>
    <w:p w14:paraId="44AB72CA" w14:textId="77777777" w:rsidR="00C35750" w:rsidRDefault="00C35750" w:rsidP="00C35750">
      <w:pPr>
        <w:pStyle w:val="Subttulo"/>
        <w:outlineLvl w:val="2"/>
      </w:pPr>
      <w:bookmarkStart w:id="345" w:name="_Toc281339326"/>
      <w:bookmarkStart w:id="346" w:name="_Toc281355168"/>
      <w:r>
        <w:lastRenderedPageBreak/>
        <w:t>4.4.2.2. Clase VPage</w:t>
      </w:r>
      <w:bookmarkEnd w:id="345"/>
      <w:bookmarkEnd w:id="346"/>
    </w:p>
    <w:p w14:paraId="005F84F5" w14:textId="77777777"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14:paraId="6B7C48C0" w14:textId="77777777" w:rsidR="00A24808" w:rsidRDefault="00A24808" w:rsidP="00A24808">
      <w:r w:rsidRPr="007D5A2D">
        <w:rPr>
          <w:b/>
        </w:rPr>
        <w:t>V</w:t>
      </w:r>
      <w:r>
        <w:rPr>
          <w:b/>
        </w:rPr>
        <w:t>page</w:t>
      </w:r>
      <w:proofErr w:type="gramStart"/>
      <w:r w:rsidRPr="00EC2EDC">
        <w:rPr>
          <w:b/>
        </w:rPr>
        <w:t>::</w:t>
      </w:r>
      <w:r w:rsidR="002E5AC6">
        <w:rPr>
          <w:b/>
        </w:rPr>
        <w:t>getInstance</w:t>
      </w:r>
      <w:proofErr w:type="gramEnd"/>
      <w:r w:rsidRPr="00EC2EDC">
        <w:rPr>
          <w:b/>
        </w:rPr>
        <w:t>():</w:t>
      </w:r>
      <w:r>
        <w:t xml:space="preserve"> </w:t>
      </w:r>
      <w:r w:rsidR="00B352FB">
        <w:t>Seudo constructor, crea una instancia sin necesidad de usar la sentencia new</w:t>
      </w:r>
      <w:r w:rsidR="006C5BC0">
        <w:t>.</w:t>
      </w:r>
    </w:p>
    <w:p w14:paraId="19FFCBDD" w14:textId="77777777" w:rsidR="00A24808" w:rsidRDefault="00A24808" w:rsidP="00A24808">
      <w:r w:rsidRPr="007D5A2D">
        <w:rPr>
          <w:b/>
        </w:rPr>
        <w:t>V</w:t>
      </w:r>
      <w:r>
        <w:rPr>
          <w:b/>
        </w:rPr>
        <w:t>page</w:t>
      </w:r>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14:paraId="053CA48C" w14:textId="77777777" w:rsidR="007D5A2D" w:rsidRPr="00C32255" w:rsidRDefault="007D5A2D" w:rsidP="00C32255"/>
    <w:p w14:paraId="02813860" w14:textId="77777777" w:rsidR="007D5A2D" w:rsidRDefault="004160F7" w:rsidP="007D5A2D">
      <w:pPr>
        <w:keepNext/>
        <w:jc w:val="center"/>
      </w:pPr>
      <w:r>
        <w:rPr>
          <w:noProof/>
          <w:lang w:eastAsia="es-CL"/>
        </w:rPr>
        <w:lastRenderedPageBreak/>
        <w:drawing>
          <wp:inline distT="0" distB="0" distL="0" distR="0" wp14:anchorId="228F1E73" wp14:editId="678FEECE">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519714" cy="5476325"/>
                    </a:xfrm>
                    <a:prstGeom prst="rect">
                      <a:avLst/>
                    </a:prstGeom>
                  </pic:spPr>
                </pic:pic>
              </a:graphicData>
            </a:graphic>
          </wp:inline>
        </w:drawing>
      </w:r>
    </w:p>
    <w:p w14:paraId="325C601E" w14:textId="77777777" w:rsidR="007D5A2D" w:rsidRPr="008B312B" w:rsidRDefault="007D5A2D" w:rsidP="007D5A2D">
      <w:pPr>
        <w:pStyle w:val="Epgrafe"/>
        <w:jc w:val="center"/>
        <w:rPr>
          <w:u w:val="single"/>
        </w:rPr>
      </w:pPr>
      <w:bookmarkStart w:id="347" w:name="_Toc281339385"/>
      <w:bookmarkStart w:id="348" w:name="_Toc281354878"/>
      <w:r>
        <w:t xml:space="preserve">Ilustración </w:t>
      </w:r>
      <w:r w:rsidR="007D58B6">
        <w:fldChar w:fldCharType="begin"/>
      </w:r>
      <w:r w:rsidR="00F231A4">
        <w:instrText xml:space="preserve"> SEQ Ilustración \* ARABIC </w:instrText>
      </w:r>
      <w:r w:rsidR="007D58B6">
        <w:fldChar w:fldCharType="separate"/>
      </w:r>
      <w:r w:rsidR="00AE33D1">
        <w:rPr>
          <w:noProof/>
        </w:rPr>
        <w:t>32</w:t>
      </w:r>
      <w:r w:rsidR="007D58B6">
        <w:rPr>
          <w:noProof/>
        </w:rPr>
        <w:fldChar w:fldCharType="end"/>
      </w:r>
      <w:r>
        <w:t xml:space="preserve"> </w:t>
      </w:r>
      <w:r w:rsidR="00C35750">
        <w:t>–</w:t>
      </w:r>
      <w:r>
        <w:t xml:space="preserve"> Namespace</w:t>
      </w:r>
      <w:r w:rsidR="00C35750">
        <w:t xml:space="preserve"> </w:t>
      </w:r>
      <w:r>
        <w:t>Views</w:t>
      </w:r>
      <w:bookmarkEnd w:id="347"/>
      <w:bookmarkEnd w:id="348"/>
    </w:p>
    <w:p w14:paraId="1CE01CF2" w14:textId="77777777" w:rsidR="008B312B" w:rsidRDefault="008B312B" w:rsidP="008B312B">
      <w:pPr>
        <w:pStyle w:val="Subttulo"/>
        <w:outlineLvl w:val="2"/>
      </w:pPr>
      <w:bookmarkStart w:id="349" w:name="_Toc281339327"/>
      <w:bookmarkStart w:id="350" w:name="_Toc281355169"/>
      <w:r>
        <w:lastRenderedPageBreak/>
        <w:t>4.4.3</w:t>
      </w:r>
      <w:r w:rsidRPr="00B17E86">
        <w:t>. Namespace</w:t>
      </w:r>
      <w:r w:rsidR="00B352FB">
        <w:t xml:space="preserve"> </w:t>
      </w:r>
      <w:r>
        <w:t>Controllers</w:t>
      </w:r>
      <w:bookmarkEnd w:id="349"/>
      <w:bookmarkEnd w:id="350"/>
    </w:p>
    <w:p w14:paraId="5CC32350" w14:textId="77777777"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14:paraId="452EA521" w14:textId="77777777"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14:paraId="2981C080" w14:textId="77777777" w:rsidR="001E0D47" w:rsidRDefault="001E0D47" w:rsidP="001E0D47">
      <w:pPr>
        <w:pStyle w:val="Subttulo"/>
        <w:outlineLvl w:val="2"/>
      </w:pPr>
      <w:bookmarkStart w:id="351" w:name="_Toc281339328"/>
      <w:bookmarkStart w:id="352" w:name="_Toc281355170"/>
      <w:r>
        <w:t>4.4.3</w:t>
      </w:r>
      <w:r w:rsidRPr="00B17E86">
        <w:t>.</w:t>
      </w:r>
      <w:r>
        <w:t>1.</w:t>
      </w:r>
      <w:r w:rsidRPr="00B17E86">
        <w:t xml:space="preserve"> </w:t>
      </w:r>
      <w:r>
        <w:t>Clase CCommand</w:t>
      </w:r>
      <w:bookmarkEnd w:id="351"/>
      <w:bookmarkEnd w:id="352"/>
    </w:p>
    <w:p w14:paraId="71C2BC59" w14:textId="77777777"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14:paraId="56C097F8" w14:textId="77777777" w:rsidR="00392F6C" w:rsidRDefault="00392F6C" w:rsidP="00392F6C">
      <w:r>
        <w:rPr>
          <w:b/>
        </w:rPr>
        <w:t>CCommand</w:t>
      </w:r>
      <w:proofErr w:type="gramStart"/>
      <w:r w:rsidRPr="00EC2EDC">
        <w:rPr>
          <w:b/>
        </w:rPr>
        <w:t>::</w:t>
      </w:r>
      <w:r>
        <w:rPr>
          <w:b/>
        </w:rPr>
        <w:t>addChild</w:t>
      </w:r>
      <w:proofErr w:type="gramEnd"/>
      <w:r w:rsidRPr="00EC2EDC">
        <w:rPr>
          <w:b/>
        </w:rPr>
        <w:t>():</w:t>
      </w:r>
      <w:r w:rsidR="00B352FB">
        <w:rPr>
          <w:b/>
        </w:rPr>
        <w:t xml:space="preserve"> </w:t>
      </w:r>
      <w:r w:rsidR="009857EE">
        <w:t>Es un método estático que mediante un parámetro estático devolverá la instancia a una subclase</w:t>
      </w:r>
      <w:r>
        <w:t>.</w:t>
      </w:r>
    </w:p>
    <w:p w14:paraId="3592E5D4" w14:textId="77777777" w:rsidR="00F17544" w:rsidRDefault="00F17544" w:rsidP="00392F6C">
      <w:r>
        <w:rPr>
          <w:b/>
        </w:rPr>
        <w:t>CCommand</w:t>
      </w:r>
      <w:proofErr w:type="gramStart"/>
      <w:r w:rsidRPr="00EC2EDC">
        <w:rPr>
          <w:b/>
        </w:rPr>
        <w:t>::</w:t>
      </w:r>
      <w:r>
        <w:rPr>
          <w:b/>
        </w:rPr>
        <w:t>CComand</w:t>
      </w:r>
      <w:proofErr w:type="gramEnd"/>
      <w:r w:rsidRPr="00EC2EDC">
        <w:rPr>
          <w:b/>
        </w:rPr>
        <w:t>():</w:t>
      </w:r>
      <w:r>
        <w:t xml:space="preserve"> Es el constructor de la clase.</w:t>
      </w:r>
    </w:p>
    <w:p w14:paraId="5F87BC99" w14:textId="77777777" w:rsidR="00F17544" w:rsidRDefault="00F17544" w:rsidP="00F17544">
      <w:r>
        <w:rPr>
          <w:b/>
        </w:rPr>
        <w:t>CCommand</w:t>
      </w:r>
      <w:proofErr w:type="gramStart"/>
      <w:r w:rsidRPr="00EC2EDC">
        <w:rPr>
          <w:b/>
        </w:rPr>
        <w:t>::</w:t>
      </w:r>
      <w:r>
        <w:rPr>
          <w:b/>
        </w:rPr>
        <w:t>run</w:t>
      </w:r>
      <w:proofErr w:type="gramEnd"/>
      <w:r w:rsidRPr="00EC2EDC">
        <w:rPr>
          <w:b/>
        </w:rPr>
        <w:t>():</w:t>
      </w:r>
      <w:r>
        <w:t xml:space="preserve"> Ejecuta el comando y prepara la salida para la vista maestra.</w:t>
      </w:r>
    </w:p>
    <w:p w14:paraId="755B1777" w14:textId="77777777" w:rsidR="00F17544" w:rsidRDefault="00F17544" w:rsidP="00F17544">
      <w:r>
        <w:rPr>
          <w:b/>
        </w:rPr>
        <w:t>CCommand</w:t>
      </w:r>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14:paraId="42A020EC" w14:textId="77777777" w:rsidR="00F17544" w:rsidRDefault="00F17544" w:rsidP="00392F6C"/>
    <w:p w14:paraId="141BDEC5" w14:textId="77777777" w:rsidR="00F17544" w:rsidRDefault="00F17544" w:rsidP="00392F6C"/>
    <w:p w14:paraId="0C3DE7AA" w14:textId="324B53BD" w:rsidR="00F0051C" w:rsidRDefault="00F41D31" w:rsidP="00D260D5">
      <w:pPr>
        <w:pStyle w:val="Subttulo"/>
        <w:keepNext/>
      </w:pPr>
      <w:del w:id="353" w:author="copesa" w:date="2010-12-29T14:49:00Z">
        <w:r>
          <w:rPr>
            <w:noProof/>
            <w:lang w:eastAsia="es-CL"/>
          </w:rPr>
          <w:lastRenderedPageBreak/>
          <w:pict w14:anchorId="41BF9AF0">
            <v:shapetype id="_x0000_t202" coordsize="21600,21600" o:spt="202" path="m,l,21600r21600,l21600,xe">
              <v:stroke joinstyle="miter"/>
              <v:path gradientshapeok="t" o:connecttype="rect"/>
            </v:shapetype>
            <v:shape id="74 Cuadro de texto" o:spid="_x0000_s1027" type="#_x0000_t202" style="position:absolute;margin-left:85.05pt;margin-top:252.7pt;width:292.25pt;height:22.3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14:paraId="6EA7B157" w14:textId="77777777" w:rsidR="00F41D31" w:rsidRDefault="00F41D31">
                    <w:pPr>
                      <w:rPr>
                        <w:del w:id="354" w:author="copesa" w:date="2010-12-29T14:49:00Z"/>
                      </w:rPr>
                    </w:pPr>
                  </w:p>
                </w:txbxContent>
              </v:textbox>
              <w10:wrap type="square"/>
            </v:shape>
          </w:pict>
        </w:r>
      </w:del>
      <w:r w:rsidR="004160F7">
        <w:rPr>
          <w:noProof/>
          <w:lang w:eastAsia="es-CL"/>
        </w:rPr>
        <w:drawing>
          <wp:anchor distT="0" distB="0" distL="114300" distR="114300" simplePos="0" relativeHeight="251658240" behindDoc="0" locked="0" layoutInCell="1" allowOverlap="1" wp14:anchorId="7001CF63" wp14:editId="107DFC0F">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14:paraId="3DED0BCC" w14:textId="77777777" w:rsidR="00FE4B26" w:rsidRPr="00C66B22" w:rsidRDefault="00FE4B26" w:rsidP="00FE4B26">
      <w:pPr>
        <w:pStyle w:val="Epgrafe"/>
        <w:jc w:val="center"/>
        <w:rPr>
          <w:rFonts w:eastAsia="Calibri" w:cs="Calibri"/>
          <w:noProof/>
          <w:sz w:val="24"/>
        </w:rPr>
      </w:pPr>
      <w:bookmarkStart w:id="355" w:name="_Toc281339386"/>
      <w:bookmarkStart w:id="356" w:name="_Toc281354879"/>
      <w:r>
        <w:t xml:space="preserve">Ilustración </w:t>
      </w:r>
      <w:r w:rsidR="007D58B6">
        <w:fldChar w:fldCharType="begin"/>
      </w:r>
      <w:r w:rsidR="00C535F5">
        <w:instrText xml:space="preserve"> SEQ Ilustración \* ARABIC </w:instrText>
      </w:r>
      <w:r w:rsidR="007D58B6">
        <w:fldChar w:fldCharType="separate"/>
      </w:r>
      <w:r w:rsidR="00AE33D1">
        <w:rPr>
          <w:noProof/>
        </w:rPr>
        <w:t>33</w:t>
      </w:r>
      <w:r w:rsidR="007D58B6">
        <w:fldChar w:fldCharType="end"/>
      </w:r>
      <w:r>
        <w:t xml:space="preserve"> – Namespace Controllers</w:t>
      </w:r>
      <w:bookmarkEnd w:id="355"/>
      <w:bookmarkEnd w:id="356"/>
    </w:p>
    <w:p w14:paraId="49EA5CF0" w14:textId="62BB94E6" w:rsidR="00FE4B26" w:rsidRDefault="00FE4B26">
      <w:pPr>
        <w:suppressAutoHyphens w:val="0"/>
        <w:spacing w:before="0" w:after="0" w:line="240" w:lineRule="auto"/>
        <w:jc w:val="left"/>
        <w:rPr>
          <w:rFonts w:eastAsia="Times New Roman" w:cs="Times New Roman"/>
          <w:b/>
          <w:sz w:val="28"/>
          <w:szCs w:val="24"/>
        </w:rPr>
      </w:pPr>
      <w:r>
        <w:br w:type="page"/>
      </w:r>
    </w:p>
    <w:p w14:paraId="3EFC3622" w14:textId="77777777"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14:paraId="6CB5931C" w14:textId="77777777"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14:paraId="0CD9946F" w14:textId="77777777"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14:paraId="12201229" w14:textId="77777777" w:rsidR="001E0D47" w:rsidRDefault="001E0D47" w:rsidP="00F0051C">
      <w:pPr>
        <w:rPr>
          <w:b/>
        </w:rPr>
      </w:pPr>
      <w:r>
        <w:rPr>
          <w:b/>
        </w:rPr>
        <w:t>4.4.4.1 Clase Element</w:t>
      </w:r>
    </w:p>
    <w:p w14:paraId="73656C55" w14:textId="77777777" w:rsidR="00F0051C" w:rsidRDefault="001E0D47" w:rsidP="00F0051C">
      <w:r>
        <w:t>Es</w:t>
      </w:r>
      <w:r w:rsidR="00E01850">
        <w:t xml:space="preserve"> la encargada de</w:t>
      </w:r>
      <w:r>
        <w:t xml:space="preserve"> armar</w:t>
      </w:r>
      <w:r w:rsidR="00E01850">
        <w:t xml:space="preserve"> los elementos para los formularios del CMS.</w:t>
      </w:r>
    </w:p>
    <w:p w14:paraId="14F9F6FC" w14:textId="77777777" w:rsidR="00F0051C" w:rsidRDefault="00E01850" w:rsidP="00F0051C">
      <w:r>
        <w:rPr>
          <w:b/>
        </w:rPr>
        <w:t>Element</w:t>
      </w:r>
      <w:proofErr w:type="gramStart"/>
      <w:r>
        <w:rPr>
          <w:b/>
        </w:rPr>
        <w:t>::display</w:t>
      </w:r>
      <w:proofErr w:type="gramEnd"/>
      <w:r w:rsidR="00F0051C" w:rsidRPr="00EC2EDC">
        <w:rPr>
          <w:b/>
        </w:rPr>
        <w:t>():</w:t>
      </w:r>
      <w:r w:rsidR="00C061FC">
        <w:rPr>
          <w:b/>
        </w:rPr>
        <w:t xml:space="preserve"> </w:t>
      </w:r>
      <w:r w:rsidR="00C61A22">
        <w:t>Es el método encargado del despliegue del elemento en el listado de CMS.</w:t>
      </w:r>
    </w:p>
    <w:p w14:paraId="5484EFFF" w14:textId="77777777" w:rsidR="00E01850" w:rsidRDefault="00E01850" w:rsidP="00E01850">
      <w:r>
        <w:rPr>
          <w:b/>
        </w:rPr>
        <w:t>Element</w:t>
      </w:r>
      <w:proofErr w:type="gramStart"/>
      <w:r>
        <w:rPr>
          <w:b/>
        </w:rPr>
        <w:t>::edit</w:t>
      </w:r>
      <w:proofErr w:type="gramEnd"/>
      <w:r w:rsidRPr="00EC2EDC">
        <w:rPr>
          <w:b/>
        </w:rPr>
        <w:t>():</w:t>
      </w:r>
      <w:r w:rsidR="00C061FC">
        <w:rPr>
          <w:b/>
        </w:rPr>
        <w:t xml:space="preserve"> </w:t>
      </w:r>
      <w:r w:rsidR="00C61A22">
        <w:t>Es el encargado del despliegue del elemento en el formulario editable</w:t>
      </w:r>
      <w:r>
        <w:t>.</w:t>
      </w:r>
    </w:p>
    <w:p w14:paraId="0AF7EA4C" w14:textId="77777777" w:rsidR="00E01850" w:rsidRDefault="00E01850" w:rsidP="00E01850">
      <w:r>
        <w:rPr>
          <w:b/>
        </w:rPr>
        <w:t>Element</w:t>
      </w:r>
      <w:proofErr w:type="gramStart"/>
      <w:r>
        <w:rPr>
          <w:b/>
        </w:rPr>
        <w:t>::</w:t>
      </w:r>
      <w:r w:rsidR="00C61A22">
        <w:rPr>
          <w:b/>
        </w:rPr>
        <w:t>get</w:t>
      </w:r>
      <w:proofErr w:type="gramEnd"/>
      <w:r w:rsidRPr="00EC2EDC">
        <w:rPr>
          <w:b/>
        </w:rPr>
        <w:t>():</w:t>
      </w:r>
      <w:r w:rsidR="00C061FC">
        <w:rPr>
          <w:b/>
        </w:rPr>
        <w:t xml:space="preserve"> </w:t>
      </w:r>
      <w:r w:rsidR="00C61A22">
        <w:t>Es el método encargado de obtener el valor del formulario</w:t>
      </w:r>
      <w:r>
        <w:t>.</w:t>
      </w:r>
    </w:p>
    <w:p w14:paraId="63E42539" w14:textId="77777777" w:rsidR="001E0D47" w:rsidRDefault="001E0D47" w:rsidP="001E0D47">
      <w:pPr>
        <w:rPr>
          <w:b/>
        </w:rPr>
      </w:pPr>
      <w:r>
        <w:rPr>
          <w:b/>
        </w:rPr>
        <w:t>4.4.4.1 Clase Controllers</w:t>
      </w:r>
    </w:p>
    <w:p w14:paraId="4274DDB7" w14:textId="77777777"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14:paraId="186A7F70" w14:textId="77777777" w:rsidR="00C61A22" w:rsidRDefault="00C61A22" w:rsidP="00C61A22">
      <w:pPr>
        <w:rPr>
          <w:b/>
        </w:rPr>
      </w:pPr>
      <w:r>
        <w:rPr>
          <w:b/>
        </w:rPr>
        <w:t>Controller</w:t>
      </w:r>
      <w:proofErr w:type="gramStart"/>
      <w:r>
        <w:rPr>
          <w:b/>
        </w:rPr>
        <w:t>::</w:t>
      </w:r>
      <w:r w:rsidR="00744C68">
        <w:rPr>
          <w:b/>
        </w:rPr>
        <w:t>getData</w:t>
      </w:r>
      <w:proofErr w:type="gramEnd"/>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14:paraId="48A7A9E1" w14:textId="77777777" w:rsidR="00C87BA9" w:rsidRDefault="00C61A22" w:rsidP="00C61A22">
      <w:r>
        <w:rPr>
          <w:b/>
        </w:rPr>
        <w:t>Controller</w:t>
      </w:r>
      <w:proofErr w:type="gramStart"/>
      <w:r>
        <w:rPr>
          <w:b/>
        </w:rPr>
        <w:t>::</w:t>
      </w:r>
      <w:r w:rsidR="00744C68">
        <w:rPr>
          <w:b/>
        </w:rPr>
        <w:t>getLayout</w:t>
      </w:r>
      <w:proofErr w:type="gramEnd"/>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14:paraId="632CED6F" w14:textId="77777777" w:rsidR="00C87BA9" w:rsidRDefault="00C61A22" w:rsidP="00C61A22">
      <w:r>
        <w:rPr>
          <w:b/>
        </w:rPr>
        <w:lastRenderedPageBreak/>
        <w:t>Controller</w:t>
      </w:r>
      <w:proofErr w:type="gramStart"/>
      <w:r>
        <w:rPr>
          <w:b/>
        </w:rPr>
        <w:t>::</w:t>
      </w:r>
      <w:r w:rsidR="00744C68">
        <w:rPr>
          <w:b/>
        </w:rPr>
        <w:t>getRequested</w:t>
      </w:r>
      <w:proofErr w:type="gramEnd"/>
      <w:r w:rsidR="00744C68">
        <w:rPr>
          <w:b/>
        </w:rPr>
        <w:t>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14:paraId="4D9DAD37" w14:textId="77777777" w:rsidR="00C61A22" w:rsidRDefault="00744C68" w:rsidP="00C61A22">
      <w:r>
        <w:rPr>
          <w:b/>
        </w:rPr>
        <w:t>Controller</w:t>
      </w:r>
      <w:proofErr w:type="gramStart"/>
      <w:r w:rsidR="00C61A22">
        <w:rPr>
          <w:b/>
        </w:rPr>
        <w:t>::</w:t>
      </w:r>
      <w:r>
        <w:rPr>
          <w:b/>
        </w:rPr>
        <w:t>setId</w:t>
      </w:r>
      <w:proofErr w:type="gramEnd"/>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14:paraId="350AF46B" w14:textId="77777777" w:rsidR="00B6272C" w:rsidRDefault="00B6272C" w:rsidP="00B6272C">
      <w:pPr>
        <w:rPr>
          <w:b/>
        </w:rPr>
      </w:pPr>
      <w:r>
        <w:rPr>
          <w:b/>
        </w:rPr>
        <w:t>4.4.4.2 Clase Table</w:t>
      </w:r>
    </w:p>
    <w:p w14:paraId="004F73C2" w14:textId="77777777"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14:paraId="03188683" w14:textId="77777777" w:rsidR="00C87BA9" w:rsidRDefault="00C87BA9" w:rsidP="00C87BA9">
      <w:r>
        <w:rPr>
          <w:b/>
        </w:rPr>
        <w:t>Table</w:t>
      </w:r>
      <w:proofErr w:type="gramStart"/>
      <w:r>
        <w:rPr>
          <w:b/>
        </w:rPr>
        <w:t>::display</w:t>
      </w:r>
      <w:proofErr w:type="gramEnd"/>
      <w:r w:rsidRPr="00EC2EDC">
        <w:rPr>
          <w:b/>
        </w:rPr>
        <w:t>():</w:t>
      </w:r>
      <w:r>
        <w:t xml:space="preserve"> Es</w:t>
      </w:r>
      <w:r w:rsidR="00C06300">
        <w:t xml:space="preserve"> el método que se encarga de mostrar la tabla HTML</w:t>
      </w:r>
      <w:r>
        <w:t xml:space="preserve">. </w:t>
      </w:r>
    </w:p>
    <w:p w14:paraId="5EED096F" w14:textId="77777777" w:rsidR="00B6272C" w:rsidRDefault="00B6272C" w:rsidP="00B6272C">
      <w:pPr>
        <w:rPr>
          <w:b/>
        </w:rPr>
      </w:pPr>
      <w:r>
        <w:rPr>
          <w:b/>
        </w:rPr>
        <w:t>4.4.4.3 Clase Asettings</w:t>
      </w:r>
    </w:p>
    <w:p w14:paraId="468FD83B" w14:textId="77777777"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14:paraId="17671F16" w14:textId="77777777" w:rsidR="00842C3B" w:rsidRPr="00883FE0" w:rsidRDefault="00842C3B" w:rsidP="00842C3B">
      <w:r w:rsidRPr="00883FE0">
        <w:rPr>
          <w:b/>
        </w:rPr>
        <w:t>ASettings</w:t>
      </w:r>
      <w:proofErr w:type="gramStart"/>
      <w:r w:rsidRPr="00883FE0">
        <w:rPr>
          <w:b/>
        </w:rPr>
        <w:t>::display</w:t>
      </w:r>
      <w:proofErr w:type="gramEnd"/>
      <w:r w:rsidRPr="00883FE0">
        <w:rPr>
          <w:b/>
        </w:rPr>
        <w:t>():</w:t>
      </w:r>
      <w:r w:rsidR="00B6272C">
        <w:t xml:space="preserve"> Muestra serie de formularios según los valores de la tabla </w:t>
      </w:r>
      <w:r w:rsidR="00B6272C" w:rsidRPr="00B6272C">
        <w:rPr>
          <w:b/>
        </w:rPr>
        <w:t>settings</w:t>
      </w:r>
      <w:r w:rsidRPr="00883FE0">
        <w:t xml:space="preserve">. </w:t>
      </w:r>
    </w:p>
    <w:p w14:paraId="6A2045B0" w14:textId="77777777" w:rsidR="00842C3B" w:rsidRPr="00883FE0" w:rsidRDefault="00842C3B" w:rsidP="00842C3B">
      <w:r w:rsidRPr="00883FE0">
        <w:rPr>
          <w:b/>
        </w:rPr>
        <w:t>ASettings</w:t>
      </w:r>
      <w:proofErr w:type="gramStart"/>
      <w:r w:rsidRPr="00883FE0">
        <w:rPr>
          <w:b/>
        </w:rPr>
        <w:t>::_</w:t>
      </w:r>
      <w:proofErr w:type="gramEnd"/>
      <w:r w:rsidRPr="00883FE0">
        <w:rPr>
          <w:b/>
        </w:rPr>
        <w:t>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14:paraId="731E61B4" w14:textId="77777777" w:rsidR="003E71ED" w:rsidRDefault="004160F7" w:rsidP="003E71ED">
      <w:pPr>
        <w:suppressAutoHyphens w:val="0"/>
        <w:spacing w:before="0" w:after="0" w:line="240" w:lineRule="auto"/>
        <w:jc w:val="center"/>
      </w:pPr>
      <w:r>
        <w:rPr>
          <w:noProof/>
          <w:lang w:eastAsia="es-CL"/>
        </w:rPr>
        <w:lastRenderedPageBreak/>
        <w:drawing>
          <wp:inline distT="0" distB="0" distL="0" distR="0" wp14:anchorId="2E41FF73" wp14:editId="34F19ED8">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664261" cy="4339957"/>
                    </a:xfrm>
                    <a:prstGeom prst="rect">
                      <a:avLst/>
                    </a:prstGeom>
                    <a:noFill/>
                    <a:ln>
                      <a:noFill/>
                    </a:ln>
                  </pic:spPr>
                </pic:pic>
              </a:graphicData>
            </a:graphic>
          </wp:inline>
        </w:drawing>
      </w:r>
    </w:p>
    <w:p w14:paraId="0ED83A54" w14:textId="77777777" w:rsidR="003E71ED" w:rsidRDefault="003E71ED" w:rsidP="003E71ED">
      <w:pPr>
        <w:suppressAutoHyphens w:val="0"/>
        <w:spacing w:before="0" w:after="0" w:line="240" w:lineRule="auto"/>
        <w:jc w:val="center"/>
        <w:rPr>
          <w:del w:id="357" w:author="copesa" w:date="2010-12-29T14:49:00Z"/>
        </w:rPr>
      </w:pPr>
      <w:bookmarkStart w:id="358" w:name="_Toc281339387"/>
      <w:bookmarkStart w:id="359" w:name="_Toc281354880"/>
    </w:p>
    <w:p w14:paraId="184252A1" w14:textId="77777777" w:rsidR="003E71ED" w:rsidRDefault="003E71ED" w:rsidP="003E71ED">
      <w:pPr>
        <w:suppressAutoHyphens w:val="0"/>
        <w:spacing w:before="0" w:after="0" w:line="240" w:lineRule="auto"/>
        <w:jc w:val="center"/>
        <w:rPr>
          <w:del w:id="360" w:author="copesa" w:date="2010-12-29T14:49:00Z"/>
        </w:rPr>
      </w:pPr>
    </w:p>
    <w:p w14:paraId="4368A11C" w14:textId="77777777" w:rsidR="003E71ED" w:rsidRDefault="003E71ED" w:rsidP="003E71ED">
      <w:pPr>
        <w:suppressAutoHyphens w:val="0"/>
        <w:spacing w:before="0" w:after="0" w:line="240" w:lineRule="auto"/>
        <w:jc w:val="center"/>
        <w:rPr>
          <w:del w:id="361" w:author="copesa" w:date="2010-12-29T14:49:00Z"/>
        </w:rPr>
      </w:pPr>
    </w:p>
    <w:p w14:paraId="1FF998F9" w14:textId="77777777" w:rsidR="003E71ED" w:rsidRDefault="003E71ED" w:rsidP="003E71ED">
      <w:pPr>
        <w:suppressAutoHyphens w:val="0"/>
        <w:spacing w:before="0" w:after="0" w:line="240" w:lineRule="auto"/>
        <w:jc w:val="center"/>
        <w:rPr>
          <w:del w:id="362" w:author="copesa" w:date="2010-12-29T14:49:00Z"/>
        </w:rPr>
      </w:pPr>
    </w:p>
    <w:p w14:paraId="456E4E37" w14:textId="77777777" w:rsidR="003E71ED" w:rsidRDefault="003E71ED" w:rsidP="003E71ED">
      <w:pPr>
        <w:pStyle w:val="Epgrafe"/>
        <w:rPr>
          <w:del w:id="363" w:author="copesa" w:date="2010-12-29T14:49:00Z"/>
        </w:rPr>
      </w:pPr>
    </w:p>
    <w:p w14:paraId="33BB71F1" w14:textId="77777777" w:rsidR="003E71ED" w:rsidRDefault="003E71ED" w:rsidP="003E71ED">
      <w:pPr>
        <w:pStyle w:val="Epgrafe"/>
        <w:rPr>
          <w:del w:id="364" w:author="copesa" w:date="2010-12-29T14:49:00Z"/>
        </w:rPr>
      </w:pPr>
    </w:p>
    <w:p w14:paraId="6F971E63" w14:textId="77777777" w:rsidR="003E71ED" w:rsidRPr="00883FE0" w:rsidRDefault="003E71ED" w:rsidP="003E71ED">
      <w:pPr>
        <w:pStyle w:val="Epgrafe"/>
        <w:jc w:val="center"/>
      </w:pPr>
      <w:r>
        <w:t xml:space="preserve">Ilustración </w:t>
      </w:r>
      <w:r w:rsidR="007D58B6">
        <w:fldChar w:fldCharType="begin"/>
      </w:r>
      <w:r w:rsidR="00C535F5">
        <w:instrText xml:space="preserve"> SEQ Ilustración \* ARABIC </w:instrText>
      </w:r>
      <w:r w:rsidR="007D58B6">
        <w:fldChar w:fldCharType="separate"/>
      </w:r>
      <w:r w:rsidR="00AE33D1">
        <w:rPr>
          <w:noProof/>
        </w:rPr>
        <w:t>34</w:t>
      </w:r>
      <w:r w:rsidR="007D58B6">
        <w:fldChar w:fldCharType="end"/>
      </w:r>
      <w:r>
        <w:t xml:space="preserve"> – Namespace</w:t>
      </w:r>
      <w:r w:rsidR="00E338B1">
        <w:t xml:space="preserve"> </w:t>
      </w:r>
      <w:r>
        <w:t>Admin</w:t>
      </w:r>
      <w:bookmarkEnd w:id="358"/>
      <w:bookmarkEnd w:id="359"/>
    </w:p>
    <w:p w14:paraId="1375C0AA" w14:textId="77777777" w:rsidR="003E71ED" w:rsidRDefault="003E71ED" w:rsidP="003E71ED">
      <w:pPr>
        <w:suppressAutoHyphens w:val="0"/>
        <w:spacing w:before="0" w:after="0" w:line="240" w:lineRule="auto"/>
        <w:jc w:val="center"/>
      </w:pPr>
      <w:r>
        <w:br w:type="page"/>
      </w:r>
    </w:p>
    <w:p w14:paraId="276D079C" w14:textId="77777777" w:rsidR="00451834" w:rsidRDefault="00451834" w:rsidP="00BE0C78">
      <w:pPr>
        <w:pStyle w:val="Subttulo"/>
        <w:outlineLvl w:val="2"/>
      </w:pPr>
      <w:bookmarkStart w:id="365" w:name="_Toc281355171"/>
      <w:r>
        <w:lastRenderedPageBreak/>
        <w:t>4.4.5</w:t>
      </w:r>
      <w:r w:rsidRPr="00F23A57">
        <w:t>. Namespace</w:t>
      </w:r>
      <w:r w:rsidR="00B6272C">
        <w:t xml:space="preserve"> </w:t>
      </w:r>
      <w:r>
        <w:t>Lib</w:t>
      </w:r>
      <w:bookmarkEnd w:id="365"/>
    </w:p>
    <w:p w14:paraId="1CC9BAF3" w14:textId="77777777"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14:paraId="0215B680" w14:textId="77777777"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14:paraId="16070526" w14:textId="77777777" w:rsidR="00B6272C" w:rsidRDefault="00B6272C" w:rsidP="00B943F7">
      <w:pPr>
        <w:rPr>
          <w:b/>
        </w:rPr>
      </w:pPr>
      <w:r>
        <w:rPr>
          <w:b/>
        </w:rPr>
        <w:t>4.4.5.1. Clase DAO</w:t>
      </w:r>
    </w:p>
    <w:p w14:paraId="265D4293" w14:textId="77777777"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14:paraId="62CFBB9F" w14:textId="77777777" w:rsidR="00B943F7" w:rsidRDefault="00FF4823" w:rsidP="00B943F7">
      <w:pPr>
        <w:rPr>
          <w:b/>
        </w:rPr>
      </w:pPr>
      <w:r>
        <w:rPr>
          <w:b/>
        </w:rPr>
        <w:t>DAO</w:t>
      </w:r>
      <w:proofErr w:type="gramStart"/>
      <w:r w:rsidR="00B943F7">
        <w:rPr>
          <w:b/>
        </w:rPr>
        <w:t>::</w:t>
      </w:r>
      <w:r>
        <w:rPr>
          <w:b/>
        </w:rPr>
        <w:t>Connect</w:t>
      </w:r>
      <w:proofErr w:type="gramEnd"/>
      <w:r w:rsidR="00B943F7" w:rsidRPr="00EC2EDC">
        <w:rPr>
          <w:b/>
        </w:rPr>
        <w:t>():</w:t>
      </w:r>
      <w:r w:rsidR="00B943F7">
        <w:t xml:space="preserve"> Es el método </w:t>
      </w:r>
      <w:r>
        <w:t>de conexión a la base de datos</w:t>
      </w:r>
      <w:r w:rsidR="00B943F7">
        <w:t>.</w:t>
      </w:r>
    </w:p>
    <w:p w14:paraId="565DA1C5" w14:textId="77777777" w:rsidR="00B943F7" w:rsidRDefault="00FF4823" w:rsidP="00B943F7">
      <w:r>
        <w:rPr>
          <w:b/>
        </w:rPr>
        <w:t>DAO</w:t>
      </w:r>
      <w:proofErr w:type="gramStart"/>
      <w:r w:rsidR="00B943F7">
        <w:rPr>
          <w:b/>
        </w:rPr>
        <w:t>::</w:t>
      </w:r>
      <w:r>
        <w:rPr>
          <w:b/>
        </w:rPr>
        <w:t>get</w:t>
      </w:r>
      <w:proofErr w:type="gramEnd"/>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14:paraId="6113E8B1" w14:textId="77777777" w:rsidR="00B943F7" w:rsidRDefault="00FF4823" w:rsidP="00B943F7">
      <w:r>
        <w:rPr>
          <w:b/>
        </w:rPr>
        <w:t>DAO</w:t>
      </w:r>
      <w:proofErr w:type="gramStart"/>
      <w:r w:rsidR="00B943F7">
        <w:rPr>
          <w:b/>
        </w:rPr>
        <w:t>::</w:t>
      </w:r>
      <w:r>
        <w:rPr>
          <w:b/>
        </w:rPr>
        <w:t>getAll</w:t>
      </w:r>
      <w:proofErr w:type="gramEnd"/>
      <w:r w:rsidR="00B943F7" w:rsidRPr="00EC2EDC">
        <w:rPr>
          <w:b/>
        </w:rPr>
        <w:t>():</w:t>
      </w:r>
      <w:r w:rsidR="00C061FC">
        <w:rPr>
          <w:b/>
        </w:rPr>
        <w:t xml:space="preserve"> </w:t>
      </w:r>
      <w:r>
        <w:t>Devuelve arreglo de recordset</w:t>
      </w:r>
      <w:r w:rsidR="00B943F7">
        <w:t>.</w:t>
      </w:r>
    </w:p>
    <w:p w14:paraId="53D2BE3E" w14:textId="77777777" w:rsidR="00B943F7" w:rsidRDefault="00FF4823" w:rsidP="00B943F7">
      <w:r>
        <w:rPr>
          <w:b/>
        </w:rPr>
        <w:t>DAO</w:t>
      </w:r>
      <w:proofErr w:type="gramStart"/>
      <w:r w:rsidR="00B943F7">
        <w:rPr>
          <w:b/>
        </w:rPr>
        <w:t>::get</w:t>
      </w:r>
      <w:r>
        <w:rPr>
          <w:b/>
        </w:rPr>
        <w:t>Row</w:t>
      </w:r>
      <w:proofErr w:type="gramEnd"/>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14:paraId="56D93899" w14:textId="77777777" w:rsidR="00FF4823" w:rsidRDefault="00FF4823" w:rsidP="00FF4823">
      <w:r>
        <w:rPr>
          <w:b/>
        </w:rPr>
        <w:t>DAO</w:t>
      </w:r>
      <w:proofErr w:type="gramStart"/>
      <w:r>
        <w:rPr>
          <w:b/>
        </w:rPr>
        <w:t>::query</w:t>
      </w:r>
      <w:proofErr w:type="gramEnd"/>
      <w:r w:rsidRPr="00EC2EDC">
        <w:rPr>
          <w:b/>
        </w:rPr>
        <w:t>():</w:t>
      </w:r>
      <w:r>
        <w:t xml:space="preserve"> Es la consulta a la base de datos.</w:t>
      </w:r>
    </w:p>
    <w:p w14:paraId="665D2AE2" w14:textId="77777777" w:rsidR="00FF4823" w:rsidRDefault="00FF4823" w:rsidP="00FF4823">
      <w:r>
        <w:rPr>
          <w:b/>
        </w:rPr>
        <w:t>DAO</w:t>
      </w:r>
      <w:proofErr w:type="gramStart"/>
      <w:r>
        <w:rPr>
          <w:b/>
        </w:rPr>
        <w:t>::rowCount</w:t>
      </w:r>
      <w:proofErr w:type="gramEnd"/>
      <w:r w:rsidRPr="00EC2EDC">
        <w:rPr>
          <w:b/>
        </w:rPr>
        <w:t>():</w:t>
      </w:r>
      <w:r>
        <w:t xml:space="preserve"> Cuenta el </w:t>
      </w:r>
      <w:r w:rsidR="0070187F">
        <w:t>número</w:t>
      </w:r>
      <w:r>
        <w:t xml:space="preserve"> de filas.</w:t>
      </w:r>
    </w:p>
    <w:p w14:paraId="1F43101F" w14:textId="77777777" w:rsidR="00FF4823" w:rsidRDefault="00FF4823" w:rsidP="00FF4823">
      <w:r>
        <w:rPr>
          <w:b/>
        </w:rPr>
        <w:lastRenderedPageBreak/>
        <w:t>DAO</w:t>
      </w:r>
      <w:proofErr w:type="gramStart"/>
      <w:r>
        <w:rPr>
          <w:b/>
        </w:rPr>
        <w:t>::seek</w:t>
      </w:r>
      <w:proofErr w:type="gramEnd"/>
      <w:r w:rsidRPr="00EC2EDC">
        <w:rPr>
          <w:b/>
        </w:rPr>
        <w:t>():</w:t>
      </w:r>
      <w:r>
        <w:t xml:space="preserve"> Mueve el puntero de MySQL para que apunte</w:t>
      </w:r>
      <w:r w:rsidR="00F103ED">
        <w:t xml:space="preserve"> al número de fila especificado</w:t>
      </w:r>
      <w:r>
        <w:t>.</w:t>
      </w:r>
    </w:p>
    <w:p w14:paraId="6ACE3DF1" w14:textId="77777777" w:rsidR="00E338B1" w:rsidRDefault="00E338B1" w:rsidP="00FF4823"/>
    <w:p w14:paraId="052B27BD" w14:textId="77777777" w:rsidR="00B6272C" w:rsidRDefault="00B6272C" w:rsidP="00B6272C">
      <w:pPr>
        <w:rPr>
          <w:b/>
        </w:rPr>
      </w:pPr>
      <w:r>
        <w:rPr>
          <w:b/>
        </w:rPr>
        <w:t>4.4.5.2. Clase Component</w:t>
      </w:r>
    </w:p>
    <w:p w14:paraId="63A02166" w14:textId="77777777" w:rsidR="00F103ED" w:rsidRDefault="00B6272C" w:rsidP="00F103ED">
      <w:r>
        <w:t>Es la encargada de interpretar los componentes XML y de instanciar a modelos y vistas respectivos</w:t>
      </w:r>
      <w:r w:rsidR="00F103ED">
        <w:t>.</w:t>
      </w:r>
    </w:p>
    <w:p w14:paraId="112E388C" w14:textId="77777777" w:rsidR="00F103ED" w:rsidRDefault="00F103ED" w:rsidP="00F103ED">
      <w:pPr>
        <w:rPr>
          <w:b/>
        </w:rPr>
      </w:pPr>
      <w:r>
        <w:rPr>
          <w:b/>
        </w:rPr>
        <w:t>Component</w:t>
      </w:r>
      <w:proofErr w:type="gramStart"/>
      <w:r>
        <w:rPr>
          <w:b/>
        </w:rPr>
        <w:t>::run</w:t>
      </w:r>
      <w:proofErr w:type="gramEnd"/>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14:paraId="353C1B51" w14:textId="77777777" w:rsidR="00F103ED" w:rsidRDefault="00F103ED" w:rsidP="00F103ED">
      <w:r>
        <w:rPr>
          <w:b/>
        </w:rPr>
        <w:t>Component</w:t>
      </w:r>
      <w:proofErr w:type="gramStart"/>
      <w:r>
        <w:rPr>
          <w:b/>
        </w:rPr>
        <w:t>::show</w:t>
      </w:r>
      <w:proofErr w:type="gramEnd"/>
      <w:r w:rsidRPr="00EC2EDC">
        <w:rPr>
          <w:b/>
        </w:rPr>
        <w:t>():</w:t>
      </w:r>
      <w:r>
        <w:t xml:space="preserve"> </w:t>
      </w:r>
      <w:r w:rsidR="00E338B1">
        <w:t>Genera la salida por pantalla del componente</w:t>
      </w:r>
      <w:r>
        <w:t>.</w:t>
      </w:r>
    </w:p>
    <w:p w14:paraId="5DF0BEB4" w14:textId="77777777" w:rsidR="00E338B1" w:rsidRDefault="00E338B1" w:rsidP="00F103ED"/>
    <w:p w14:paraId="77D0D5C8" w14:textId="77777777" w:rsidR="00E338B1" w:rsidRDefault="00E338B1" w:rsidP="00E338B1">
      <w:pPr>
        <w:rPr>
          <w:b/>
        </w:rPr>
      </w:pPr>
      <w:r>
        <w:rPr>
          <w:b/>
        </w:rPr>
        <w:t>4.4.5.3. Clase Dispatcher</w:t>
      </w:r>
    </w:p>
    <w:p w14:paraId="21A6440E" w14:textId="77777777"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14:paraId="028DA43B" w14:textId="77777777" w:rsidR="00F103ED" w:rsidRPr="00646E08" w:rsidRDefault="00F103ED" w:rsidP="00F103ED">
      <w:pPr>
        <w:rPr>
          <w:b/>
        </w:rPr>
      </w:pPr>
      <w:r w:rsidRPr="00646E08">
        <w:rPr>
          <w:b/>
        </w:rPr>
        <w:t>Dispatcher</w:t>
      </w:r>
      <w:proofErr w:type="gramStart"/>
      <w:r w:rsidRPr="00646E08">
        <w:rPr>
          <w:b/>
        </w:rPr>
        <w:t>::run</w:t>
      </w:r>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14:paraId="0EE2286E" w14:textId="77777777" w:rsidR="00B943F7" w:rsidRDefault="00B943F7" w:rsidP="00451834"/>
    <w:p w14:paraId="1535B1E6" w14:textId="77777777" w:rsidR="004141D8" w:rsidRDefault="004141D8" w:rsidP="00451834"/>
    <w:p w14:paraId="390EFBD9" w14:textId="77777777" w:rsidR="004141D8" w:rsidRDefault="004141D8" w:rsidP="00451834">
      <w:pPr>
        <w:rPr>
          <w:del w:id="366" w:author="copesa" w:date="2010-12-29T14:49:00Z"/>
        </w:rPr>
      </w:pPr>
    </w:p>
    <w:p w14:paraId="47F675EF" w14:textId="77777777" w:rsidR="003C60D3" w:rsidRDefault="003C60D3" w:rsidP="003C60D3">
      <w:pPr>
        <w:rPr>
          <w:b/>
        </w:rPr>
      </w:pPr>
      <w:r>
        <w:rPr>
          <w:b/>
        </w:rPr>
        <w:t>4.4.5.4. Clase QueryBuilder</w:t>
      </w:r>
    </w:p>
    <w:p w14:paraId="55172033" w14:textId="77777777" w:rsidR="00646E08" w:rsidRDefault="003C60D3" w:rsidP="00646E08">
      <w:r>
        <w:t>Posee la funcionalidad de construir cadenas de texto para consultas SQL</w:t>
      </w:r>
      <w:r w:rsidR="00646E08">
        <w:t>.</w:t>
      </w:r>
    </w:p>
    <w:p w14:paraId="0EE090BF" w14:textId="77777777" w:rsidR="003C60D3" w:rsidRDefault="003C60D3" w:rsidP="00646E08">
      <w:pPr>
        <w:rPr>
          <w:del w:id="367" w:author="copesa" w:date="2010-12-29T14:49:00Z"/>
          <w:b/>
        </w:rPr>
      </w:pPr>
    </w:p>
    <w:p w14:paraId="733B1E37" w14:textId="77777777" w:rsidR="00646E08" w:rsidRPr="00646E08" w:rsidRDefault="00646E08" w:rsidP="00646E08">
      <w:pPr>
        <w:rPr>
          <w:b/>
        </w:rPr>
      </w:pPr>
      <w:r>
        <w:rPr>
          <w:b/>
        </w:rPr>
        <w:t>QueryBuilder</w:t>
      </w:r>
      <w:proofErr w:type="gramStart"/>
      <w:r w:rsidRPr="00646E08">
        <w:rPr>
          <w:b/>
        </w:rPr>
        <w:t>::</w:t>
      </w:r>
      <w:r>
        <w:rPr>
          <w:b/>
        </w:rPr>
        <w:t>add</w:t>
      </w:r>
      <w:proofErr w:type="gramEnd"/>
      <w:r w:rsidRPr="00646E08">
        <w:rPr>
          <w:b/>
        </w:rPr>
        <w:t>():</w:t>
      </w:r>
      <w:r w:rsidR="00C061FC">
        <w:rPr>
          <w:b/>
        </w:rPr>
        <w:t xml:space="preserve"> </w:t>
      </w:r>
      <w:r>
        <w:t xml:space="preserve">Constructor de </w:t>
      </w:r>
      <w:r w:rsidR="003C60D3">
        <w:t>consultas</w:t>
      </w:r>
      <w:r>
        <w:t xml:space="preserve"> INSERT</w:t>
      </w:r>
      <w:r w:rsidRPr="00646E08">
        <w:t>.</w:t>
      </w:r>
    </w:p>
    <w:p w14:paraId="3E030E14" w14:textId="77777777" w:rsidR="00646E08" w:rsidRDefault="00646E08" w:rsidP="00646E08">
      <w:pPr>
        <w:rPr>
          <w:b/>
        </w:rPr>
      </w:pPr>
      <w:r>
        <w:rPr>
          <w:b/>
        </w:rPr>
        <w:t>QueryBuilder</w:t>
      </w:r>
      <w:proofErr w:type="gramStart"/>
      <w:r>
        <w:rPr>
          <w:b/>
        </w:rPr>
        <w:t>::delete</w:t>
      </w:r>
      <w:proofErr w:type="gramEnd"/>
      <w:r w:rsidRPr="00EC2EDC">
        <w:rPr>
          <w:b/>
        </w:rPr>
        <w:t>():</w:t>
      </w:r>
      <w:r>
        <w:t xml:space="preserve"> Constructor de </w:t>
      </w:r>
      <w:r w:rsidR="003C60D3">
        <w:t xml:space="preserve">consultas </w:t>
      </w:r>
      <w:r>
        <w:t>DELETE.</w:t>
      </w:r>
    </w:p>
    <w:p w14:paraId="163FF6E6" w14:textId="77777777" w:rsidR="00646E08" w:rsidRPr="00646E08" w:rsidRDefault="00646E08" w:rsidP="00646E08">
      <w:pPr>
        <w:rPr>
          <w:b/>
        </w:rPr>
      </w:pPr>
      <w:r>
        <w:rPr>
          <w:b/>
        </w:rPr>
        <w:t>QueryBuilder</w:t>
      </w:r>
      <w:proofErr w:type="gramStart"/>
      <w:r w:rsidRPr="00646E08">
        <w:rPr>
          <w:b/>
        </w:rPr>
        <w:t>::</w:t>
      </w:r>
      <w:r>
        <w:rPr>
          <w:b/>
        </w:rPr>
        <w:t>update</w:t>
      </w:r>
      <w:proofErr w:type="gramEnd"/>
      <w:r w:rsidRPr="00646E08">
        <w:rPr>
          <w:b/>
        </w:rPr>
        <w:t>():</w:t>
      </w:r>
      <w:r w:rsidR="00C061FC">
        <w:rPr>
          <w:b/>
        </w:rPr>
        <w:t xml:space="preserve"> </w:t>
      </w:r>
      <w:r>
        <w:t xml:space="preserve">Constructor de </w:t>
      </w:r>
      <w:r w:rsidR="003C60D3">
        <w:t xml:space="preserve">consultas </w:t>
      </w:r>
      <w:r>
        <w:t>UPDATE</w:t>
      </w:r>
      <w:r w:rsidRPr="00646E08">
        <w:t>.</w:t>
      </w:r>
    </w:p>
    <w:p w14:paraId="2EEFA308" w14:textId="77777777" w:rsidR="00646E08" w:rsidRDefault="00646E08" w:rsidP="00646E08"/>
    <w:p w14:paraId="3A4E3CB4" w14:textId="77777777" w:rsidR="003C60D3" w:rsidRDefault="003C60D3" w:rsidP="003C60D3">
      <w:pPr>
        <w:rPr>
          <w:b/>
        </w:rPr>
      </w:pPr>
      <w:r>
        <w:rPr>
          <w:b/>
        </w:rPr>
        <w:t>4.4.5.5. Clase Template</w:t>
      </w:r>
    </w:p>
    <w:p w14:paraId="667B9437" w14:textId="77777777" w:rsidR="00646E08" w:rsidRDefault="003C60D3" w:rsidP="00646E08">
      <w:r>
        <w:t>Es</w:t>
      </w:r>
      <w:r w:rsidR="00646E08">
        <w:t xml:space="preserve"> la clase </w:t>
      </w:r>
      <w:r w:rsidR="00636FE9">
        <w:t>motor</w:t>
      </w:r>
      <w:r>
        <w:t xml:space="preserve"> y parseador</w:t>
      </w:r>
      <w:r w:rsidR="00636FE9">
        <w:t xml:space="preserve"> de templates</w:t>
      </w:r>
      <w:r w:rsidR="00646E08">
        <w:t>.</w:t>
      </w:r>
    </w:p>
    <w:p w14:paraId="2DF1DF1E" w14:textId="77777777" w:rsidR="00646E08" w:rsidRPr="00646E08" w:rsidRDefault="00646E08" w:rsidP="00646E08">
      <w:pPr>
        <w:rPr>
          <w:b/>
        </w:rPr>
      </w:pPr>
      <w:r>
        <w:rPr>
          <w:b/>
        </w:rPr>
        <w:t>Template</w:t>
      </w:r>
      <w:proofErr w:type="gramStart"/>
      <w:r w:rsidRPr="00646E08">
        <w:rPr>
          <w:b/>
        </w:rPr>
        <w:t>::</w:t>
      </w:r>
      <w:r w:rsidR="00636FE9">
        <w:rPr>
          <w:b/>
        </w:rPr>
        <w:t>output</w:t>
      </w:r>
      <w:proofErr w:type="gramEnd"/>
      <w:r w:rsidR="00636FE9">
        <w:rPr>
          <w:b/>
        </w:rPr>
        <w:t>(</w:t>
      </w:r>
      <w:r w:rsidRPr="00646E08">
        <w:rPr>
          <w:b/>
        </w:rPr>
        <w:t>):</w:t>
      </w:r>
      <w:r w:rsidR="00C061FC">
        <w:rPr>
          <w:b/>
        </w:rPr>
        <w:t xml:space="preserve"> </w:t>
      </w:r>
      <w:r w:rsidR="00636FE9">
        <w:t>Retorna el template</w:t>
      </w:r>
      <w:r w:rsidR="00C061FC">
        <w:t xml:space="preserve"> </w:t>
      </w:r>
      <w:r w:rsidR="00636FE9">
        <w:t>parseado</w:t>
      </w:r>
      <w:r w:rsidRPr="00646E08">
        <w:t>.</w:t>
      </w:r>
    </w:p>
    <w:p w14:paraId="33095346" w14:textId="581DABDA" w:rsidR="009B677E" w:rsidRDefault="00FE4B26" w:rsidP="009B677E">
      <w:pPr>
        <w:suppressAutoHyphens w:val="0"/>
        <w:spacing w:before="0" w:after="0" w:line="240" w:lineRule="auto"/>
        <w:jc w:val="left"/>
        <w:rPr>
          <w:b/>
          <w:rPrChange w:id="368" w:author="copesa" w:date="2010-12-29T14:49:00Z">
            <w:rPr/>
          </w:rPrChange>
        </w:rPr>
      </w:pPr>
      <w:del w:id="369" w:author="copesa" w:date="2010-12-29T14:49:00Z">
        <w:r>
          <w:br w:type="page"/>
        </w:r>
      </w:del>
    </w:p>
    <w:p w14:paraId="07CC61F3" w14:textId="77777777" w:rsidR="006839E8" w:rsidRDefault="006839E8" w:rsidP="009B677E">
      <w:pPr>
        <w:suppressAutoHyphens w:val="0"/>
        <w:spacing w:before="0" w:after="0" w:line="240" w:lineRule="auto"/>
        <w:jc w:val="left"/>
        <w:rPr>
          <w:b/>
        </w:rPr>
        <w:pPrChange w:id="370" w:author="copesa" w:date="2010-12-29T14:49:00Z">
          <w:pPr/>
        </w:pPrChange>
      </w:pPr>
      <w:r>
        <w:rPr>
          <w:b/>
        </w:rPr>
        <w:lastRenderedPageBreak/>
        <w:t>4.4.5.5. Clase ffmpeg</w:t>
      </w:r>
    </w:p>
    <w:p w14:paraId="46D65FA0" w14:textId="77777777"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14:paraId="291F4761" w14:textId="77777777" w:rsidR="00B943F7" w:rsidRPr="00646E08" w:rsidRDefault="004141D8" w:rsidP="004141D8">
      <w:proofErr w:type="gramStart"/>
      <w:r>
        <w:rPr>
          <w:b/>
        </w:rPr>
        <w:t>ffmpeg</w:t>
      </w:r>
      <w:proofErr w:type="gramEnd"/>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14:paraId="30022E4E" w14:textId="77777777" w:rsidR="004141D8" w:rsidRDefault="004141D8" w:rsidP="004141D8">
      <w:pPr>
        <w:rPr>
          <w:b/>
        </w:rPr>
      </w:pPr>
      <w:proofErr w:type="gramStart"/>
      <w:r>
        <w:rPr>
          <w:b/>
        </w:rPr>
        <w:t>ffmpeg</w:t>
      </w:r>
      <w:proofErr w:type="gramEnd"/>
      <w:r>
        <w:rPr>
          <w:b/>
        </w:rPr>
        <w:t>::create</w:t>
      </w:r>
      <w:r w:rsidR="00706702">
        <w:rPr>
          <w:b/>
        </w:rPr>
        <w:t>_thumbnail</w:t>
      </w:r>
      <w:r w:rsidRPr="00EC2EDC">
        <w:rPr>
          <w:b/>
        </w:rPr>
        <w:t>():</w:t>
      </w:r>
      <w:r>
        <w:t xml:space="preserve"> Es</w:t>
      </w:r>
      <w:r w:rsidR="006E1827">
        <w:t xml:space="preserve"> el método de creación de imágenes miniaturas</w:t>
      </w:r>
      <w:r>
        <w:t>.</w:t>
      </w:r>
    </w:p>
    <w:p w14:paraId="5EB7268C" w14:textId="77777777" w:rsidR="00706702" w:rsidRDefault="004141D8" w:rsidP="004141D8">
      <w:proofErr w:type="gramStart"/>
      <w:r>
        <w:rPr>
          <w:b/>
        </w:rPr>
        <w:t>ffmpeg</w:t>
      </w:r>
      <w:proofErr w:type="gramEnd"/>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14:paraId="334EBC40" w14:textId="77777777" w:rsidR="004141D8" w:rsidRPr="00646E08" w:rsidRDefault="004141D8" w:rsidP="004141D8">
      <w:proofErr w:type="gramStart"/>
      <w:r>
        <w:rPr>
          <w:b/>
        </w:rPr>
        <w:t>ffmpeg</w:t>
      </w:r>
      <w:proofErr w:type="gramEnd"/>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14:paraId="0556BA71" w14:textId="77777777" w:rsidR="00706702" w:rsidRDefault="00706702" w:rsidP="00706702">
      <w:pPr>
        <w:rPr>
          <w:del w:id="371" w:author="copesa" w:date="2010-12-29T14:49:00Z"/>
        </w:rPr>
      </w:pPr>
    </w:p>
    <w:p w14:paraId="6B3B3845" w14:textId="77777777" w:rsidR="00706702" w:rsidRDefault="00706702" w:rsidP="00706702">
      <w:pPr>
        <w:rPr>
          <w:del w:id="372" w:author="copesa" w:date="2010-12-29T14:49:00Z"/>
        </w:rPr>
      </w:pPr>
    </w:p>
    <w:p w14:paraId="59EAAA3F" w14:textId="77777777" w:rsidR="00706702" w:rsidRDefault="00706702" w:rsidP="00706702">
      <w:pPr>
        <w:rPr>
          <w:del w:id="373" w:author="copesa" w:date="2010-12-29T14:49:00Z"/>
        </w:rPr>
      </w:pPr>
    </w:p>
    <w:p w14:paraId="1A922468" w14:textId="77777777" w:rsidR="00D9256C" w:rsidRPr="00646E08" w:rsidRDefault="00D9256C">
      <w:pPr>
        <w:suppressAutoHyphens w:val="0"/>
        <w:spacing w:before="0" w:after="0" w:line="240" w:lineRule="auto"/>
        <w:jc w:val="left"/>
        <w:rPr>
          <w:del w:id="374" w:author="copesa" w:date="2010-12-29T14:49:00Z"/>
        </w:rPr>
      </w:pPr>
    </w:p>
    <w:p w14:paraId="738B645F" w14:textId="77777777" w:rsidR="000D6FD3" w:rsidRPr="00646E08" w:rsidRDefault="000D6FD3">
      <w:pPr>
        <w:suppressAutoHyphens w:val="0"/>
        <w:spacing w:before="0" w:after="0" w:line="240" w:lineRule="auto"/>
        <w:jc w:val="left"/>
        <w:rPr>
          <w:del w:id="375" w:author="copesa" w:date="2010-12-29T14:49:00Z"/>
          <w:noProof/>
          <w:lang w:eastAsia="es-CL"/>
        </w:rPr>
      </w:pPr>
    </w:p>
    <w:p w14:paraId="4596925D" w14:textId="77777777" w:rsidR="000D6FD3" w:rsidRDefault="004160F7" w:rsidP="000D6FD3">
      <w:pPr>
        <w:keepNext/>
        <w:suppressAutoHyphens w:val="0"/>
        <w:spacing w:before="0" w:after="0" w:line="240" w:lineRule="auto"/>
        <w:jc w:val="center"/>
        <w:rPr>
          <w:del w:id="376" w:author="copesa" w:date="2010-12-29T14:49:00Z"/>
        </w:rPr>
      </w:pPr>
      <w:del w:id="377" w:author="copesa" w:date="2010-12-29T14:49:00Z">
        <w:r>
          <w:rPr>
            <w:noProof/>
            <w:lang w:eastAsia="es-CL"/>
          </w:rPr>
          <w:lastRenderedPageBreak/>
          <w:drawing>
            <wp:inline distT="0" distB="0" distL="0" distR="0" wp14:anchorId="33F8E76C" wp14:editId="6ED2E9BB">
              <wp:extent cx="5048250" cy="47720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del>
    </w:p>
    <w:p w14:paraId="3C79CB62" w14:textId="77777777" w:rsidR="00B42BC5" w:rsidRDefault="00B42BC5" w:rsidP="000D6FD3">
      <w:pPr>
        <w:pStyle w:val="Epgrafe"/>
        <w:jc w:val="center"/>
        <w:rPr>
          <w:del w:id="378" w:author="copesa" w:date="2010-12-29T14:49:00Z"/>
        </w:rPr>
      </w:pPr>
    </w:p>
    <w:p w14:paraId="277C4106" w14:textId="77777777" w:rsidR="00B42BC5" w:rsidRDefault="00B42BC5" w:rsidP="000D6FD3">
      <w:pPr>
        <w:pStyle w:val="Epgrafe"/>
        <w:jc w:val="center"/>
        <w:rPr>
          <w:del w:id="379" w:author="copesa" w:date="2010-12-29T14:49:00Z"/>
        </w:rPr>
      </w:pPr>
    </w:p>
    <w:p w14:paraId="64D75586" w14:textId="77777777" w:rsidR="00B42BC5" w:rsidRDefault="00B42BC5" w:rsidP="000D6FD3">
      <w:pPr>
        <w:pStyle w:val="Epgrafe"/>
        <w:jc w:val="center"/>
        <w:rPr>
          <w:del w:id="380" w:author="copesa" w:date="2010-12-29T14:49:00Z"/>
        </w:rPr>
      </w:pPr>
    </w:p>
    <w:p w14:paraId="6E98B299" w14:textId="77777777" w:rsidR="000D6FD3" w:rsidRDefault="004160F7" w:rsidP="000D6FD3">
      <w:pPr>
        <w:keepNext/>
        <w:suppressAutoHyphens w:val="0"/>
        <w:spacing w:before="0" w:after="0" w:line="240" w:lineRule="auto"/>
        <w:jc w:val="center"/>
        <w:rPr>
          <w:ins w:id="381" w:author="copesa" w:date="2010-12-29T14:49:00Z"/>
        </w:rPr>
      </w:pPr>
      <w:ins w:id="382" w:author="copesa" w:date="2010-12-29T14:49:00Z">
        <w:r>
          <w:rPr>
            <w:noProof/>
            <w:lang w:eastAsia="es-CL"/>
          </w:rPr>
          <w:lastRenderedPageBreak/>
          <w:drawing>
            <wp:inline distT="0" distB="0" distL="0" distR="0" wp14:anchorId="6FACEB53" wp14:editId="57CCCD8E">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ins>
    </w:p>
    <w:p w14:paraId="73087F21" w14:textId="77777777" w:rsidR="006B4E9A" w:rsidRDefault="000D6FD3" w:rsidP="000D6FD3">
      <w:pPr>
        <w:pStyle w:val="Epgrafe"/>
        <w:jc w:val="center"/>
        <w:rPr>
          <w:b w:val="0"/>
          <w:sz w:val="28"/>
          <w:szCs w:val="24"/>
        </w:rPr>
      </w:pPr>
      <w:bookmarkStart w:id="383" w:name="_Toc281339388"/>
      <w:bookmarkStart w:id="384" w:name="_Toc281354881"/>
      <w:r>
        <w:t xml:space="preserve">Ilustración </w:t>
      </w:r>
      <w:r w:rsidR="007D58B6">
        <w:fldChar w:fldCharType="begin"/>
      </w:r>
      <w:r w:rsidR="00F231A4">
        <w:instrText xml:space="preserve"> SEQ Ilustración \* ARABIC </w:instrText>
      </w:r>
      <w:r w:rsidR="007D58B6">
        <w:fldChar w:fldCharType="separate"/>
      </w:r>
      <w:r w:rsidR="00AE33D1">
        <w:rPr>
          <w:noProof/>
        </w:rPr>
        <w:t>35</w:t>
      </w:r>
      <w:r w:rsidR="007D58B6">
        <w:rPr>
          <w:noProof/>
        </w:rPr>
        <w:fldChar w:fldCharType="end"/>
      </w:r>
      <w:r>
        <w:t xml:space="preserve"> </w:t>
      </w:r>
      <w:r w:rsidR="00CE6A54">
        <w:t xml:space="preserve">- </w:t>
      </w:r>
      <w:r>
        <w:t>Namespace</w:t>
      </w:r>
      <w:r w:rsidR="00977EE7">
        <w:t xml:space="preserve"> </w:t>
      </w:r>
      <w:r>
        <w:t>Lib - Parte 1</w:t>
      </w:r>
      <w:bookmarkEnd w:id="383"/>
      <w:bookmarkEnd w:id="384"/>
    </w:p>
    <w:p w14:paraId="28021664" w14:textId="77777777" w:rsidR="000D6FD3" w:rsidRDefault="000D6FD3" w:rsidP="00BE0C78">
      <w:pPr>
        <w:pStyle w:val="Subttulo"/>
        <w:rPr>
          <w:noProof/>
          <w:lang w:eastAsia="es-CL"/>
        </w:rPr>
      </w:pPr>
    </w:p>
    <w:p w14:paraId="7321C87A" w14:textId="77777777" w:rsidR="000D6FD3" w:rsidRDefault="004160F7" w:rsidP="0064191E">
      <w:pPr>
        <w:pStyle w:val="Subttulo"/>
        <w:keepNext/>
        <w:jc w:val="center"/>
      </w:pPr>
      <w:r>
        <w:rPr>
          <w:noProof/>
          <w:lang w:eastAsia="es-CL"/>
        </w:rPr>
        <w:lastRenderedPageBreak/>
        <w:drawing>
          <wp:inline distT="0" distB="0" distL="0" distR="0" wp14:anchorId="66F6AAE8" wp14:editId="20077CD2">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14:paraId="7214DB77" w14:textId="77777777" w:rsidR="006B4E9A" w:rsidRDefault="000D6FD3" w:rsidP="000D6FD3">
      <w:pPr>
        <w:pStyle w:val="Epgrafe"/>
        <w:jc w:val="center"/>
      </w:pPr>
      <w:bookmarkStart w:id="385" w:name="_Toc281339389"/>
      <w:bookmarkStart w:id="386" w:name="_Toc281354882"/>
      <w:r>
        <w:t xml:space="preserve">Ilustración </w:t>
      </w:r>
      <w:r w:rsidR="007D58B6">
        <w:fldChar w:fldCharType="begin"/>
      </w:r>
      <w:r w:rsidR="00F231A4">
        <w:instrText xml:space="preserve"> SEQ Ilustración \* ARABIC </w:instrText>
      </w:r>
      <w:r w:rsidR="007D58B6">
        <w:fldChar w:fldCharType="separate"/>
      </w:r>
      <w:r w:rsidR="00AE33D1">
        <w:rPr>
          <w:noProof/>
        </w:rPr>
        <w:t>36</w:t>
      </w:r>
      <w:r w:rsidR="007D58B6">
        <w:rPr>
          <w:noProof/>
        </w:rPr>
        <w:fldChar w:fldCharType="end"/>
      </w:r>
      <w:r>
        <w:t xml:space="preserve"> </w:t>
      </w:r>
      <w:r w:rsidR="00977EE7">
        <w:t>–</w:t>
      </w:r>
      <w:r>
        <w:t xml:space="preserve"> Namespace</w:t>
      </w:r>
      <w:r w:rsidR="00977EE7">
        <w:t xml:space="preserve"> </w:t>
      </w:r>
      <w:r>
        <w:t>Lib - Parte 2</w:t>
      </w:r>
      <w:bookmarkEnd w:id="385"/>
      <w:bookmarkEnd w:id="386"/>
    </w:p>
    <w:p w14:paraId="25345AD8" w14:textId="77777777" w:rsidR="000D6FD3" w:rsidRDefault="004160F7" w:rsidP="0064191E">
      <w:pPr>
        <w:pStyle w:val="Subttulo"/>
        <w:keepNext/>
        <w:jc w:val="center"/>
      </w:pPr>
      <w:r>
        <w:rPr>
          <w:noProof/>
          <w:lang w:eastAsia="es-CL"/>
        </w:rPr>
        <w:lastRenderedPageBreak/>
        <w:drawing>
          <wp:inline distT="0" distB="0" distL="0" distR="0" wp14:anchorId="5A4C4567" wp14:editId="3B0F5457">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14:paraId="648DD89F" w14:textId="77777777" w:rsidR="006B4E9A" w:rsidRDefault="000D6FD3" w:rsidP="000D6FD3">
      <w:pPr>
        <w:pStyle w:val="Epgrafe"/>
        <w:jc w:val="center"/>
      </w:pPr>
      <w:bookmarkStart w:id="387" w:name="_Toc281339390"/>
      <w:bookmarkStart w:id="388" w:name="_Toc281354883"/>
      <w:r>
        <w:t xml:space="preserve">Ilustración </w:t>
      </w:r>
      <w:r w:rsidR="007D58B6">
        <w:fldChar w:fldCharType="begin"/>
      </w:r>
      <w:r w:rsidR="00F231A4">
        <w:instrText xml:space="preserve"> SEQ Ilustración \* ARABIC </w:instrText>
      </w:r>
      <w:r w:rsidR="007D58B6">
        <w:fldChar w:fldCharType="separate"/>
      </w:r>
      <w:r w:rsidR="00AE33D1">
        <w:rPr>
          <w:noProof/>
        </w:rPr>
        <w:t>37</w:t>
      </w:r>
      <w:r w:rsidR="007D58B6">
        <w:rPr>
          <w:noProof/>
        </w:rPr>
        <w:fldChar w:fldCharType="end"/>
      </w:r>
      <w:r>
        <w:t xml:space="preserve"> </w:t>
      </w:r>
      <w:r w:rsidR="00977EE7">
        <w:t>–</w:t>
      </w:r>
      <w:r>
        <w:t xml:space="preserve"> Namespace</w:t>
      </w:r>
      <w:r w:rsidR="00977EE7">
        <w:t xml:space="preserve"> </w:t>
      </w:r>
      <w:r>
        <w:t>Lib - Parte 3</w:t>
      </w:r>
      <w:bookmarkEnd w:id="387"/>
      <w:bookmarkEnd w:id="388"/>
    </w:p>
    <w:p w14:paraId="30BC48E5" w14:textId="77777777" w:rsidR="006B4E9A" w:rsidRDefault="006B4E9A" w:rsidP="00BE0C78">
      <w:pPr>
        <w:pStyle w:val="Subttulo"/>
      </w:pPr>
    </w:p>
    <w:p w14:paraId="424539B4" w14:textId="77777777" w:rsidR="00D23B41" w:rsidRDefault="00D23B41">
      <w:pPr>
        <w:suppressAutoHyphens w:val="0"/>
        <w:spacing w:before="0" w:after="0" w:line="240" w:lineRule="auto"/>
        <w:jc w:val="left"/>
        <w:rPr>
          <w:b/>
        </w:rPr>
      </w:pPr>
    </w:p>
    <w:p w14:paraId="74C3974A" w14:textId="77777777" w:rsidR="000E1C37" w:rsidRDefault="000E1C37" w:rsidP="000E1C37">
      <w:pPr>
        <w:pStyle w:val="Subttulo"/>
        <w:outlineLvl w:val="1"/>
      </w:pPr>
      <w:bookmarkStart w:id="389" w:name="_Toc281339329"/>
      <w:bookmarkStart w:id="390" w:name="_Toc281355172"/>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389"/>
      <w:bookmarkEnd w:id="390"/>
    </w:p>
    <w:p w14:paraId="0E8FD71D" w14:textId="77777777"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14:paraId="3F3C364C" w14:textId="77777777"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14:paraId="03FBD562" w14:textId="77777777"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14:paraId="6F35C6EC" w14:textId="77777777" w:rsidR="00236077" w:rsidRDefault="00236077" w:rsidP="00BE0C78">
      <w:pPr>
        <w:pStyle w:val="Subttulo"/>
      </w:pPr>
    </w:p>
    <w:p w14:paraId="7D1D4005" w14:textId="77777777" w:rsidR="002E5790" w:rsidRPr="00770BE8" w:rsidRDefault="00236077" w:rsidP="00236077">
      <w:pPr>
        <w:pStyle w:val="Subttulo"/>
        <w:outlineLvl w:val="2"/>
        <w:rPr>
          <w:u w:val="single"/>
        </w:rPr>
      </w:pPr>
      <w:bookmarkStart w:id="391" w:name="_Toc281339330"/>
      <w:bookmarkStart w:id="392" w:name="_Toc281355173"/>
      <w:r>
        <w:t xml:space="preserve">4.5.1. </w:t>
      </w:r>
      <w:r w:rsidR="002E5790" w:rsidRPr="00770BE8">
        <w:t>Configuración de Sitio</w:t>
      </w:r>
      <w:bookmarkEnd w:id="391"/>
      <w:bookmarkEnd w:id="392"/>
    </w:p>
    <w:p w14:paraId="662DFC6C" w14:textId="77777777"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14:paraId="0D3997C6" w14:textId="77777777" w:rsidR="006D756E" w:rsidRDefault="006D756E" w:rsidP="006D756E"/>
    <w:p w14:paraId="758046EA" w14:textId="77777777" w:rsidR="0081255A" w:rsidRDefault="0081255A">
      <w:pPr>
        <w:suppressAutoHyphens w:val="0"/>
        <w:spacing w:before="0" w:after="0" w:line="240" w:lineRule="auto"/>
        <w:jc w:val="left"/>
        <w:rPr>
          <w:rFonts w:eastAsia="Times New Roman" w:cs="Times New Roman"/>
          <w:b/>
          <w:sz w:val="28"/>
          <w:szCs w:val="24"/>
        </w:rPr>
      </w:pPr>
      <w:bookmarkStart w:id="393" w:name="_Toc281339331"/>
      <w:r>
        <w:br w:type="page"/>
      </w:r>
    </w:p>
    <w:p w14:paraId="552D83DB" w14:textId="77777777" w:rsidR="006D756E" w:rsidRPr="00770BE8" w:rsidRDefault="00236077" w:rsidP="004C5C22">
      <w:pPr>
        <w:pStyle w:val="Subttulo"/>
        <w:outlineLvl w:val="2"/>
      </w:pPr>
      <w:bookmarkStart w:id="394" w:name="_Toc281355174"/>
      <w:r>
        <w:lastRenderedPageBreak/>
        <w:t>4.5.2</w:t>
      </w:r>
      <w:r w:rsidR="006D756E" w:rsidRPr="00770BE8">
        <w:t>. Componentes XML</w:t>
      </w:r>
      <w:bookmarkEnd w:id="393"/>
      <w:bookmarkEnd w:id="394"/>
    </w:p>
    <w:p w14:paraId="4E284458" w14:textId="77777777"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14:paraId="79D2D15C" w14:textId="77777777"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14:paraId="27B6BE1E"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28A85CF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w:t>
      </w:r>
      <w:proofErr w:type="gramStart"/>
      <w:r w:rsidR="006839E8">
        <w:rPr>
          <w:rFonts w:ascii="Monospace" w:eastAsia="Times New Roman" w:hAnsi="Monospace" w:cs="Monospace"/>
          <w:i/>
          <w:iCs/>
          <w:color w:val="2A00FF"/>
          <w:sz w:val="20"/>
          <w:szCs w:val="20"/>
          <w:lang w:val="en-US" w:eastAsia="es-CL"/>
        </w:rPr>
        <w:t>;uacute</w:t>
      </w:r>
      <w:proofErr w:type="gramEnd"/>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E024D6F"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14:paraId="19618AE5"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4E1A386D"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EF38124"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EAE303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B7CD4FF"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F040FC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19DD4624"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8D8A38D" w14:textId="77777777"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14:paraId="0A073536" w14:textId="77777777"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14:paraId="51911C0D" w14:textId="77777777"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14:paraId="46EE0AD8"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522DE6E"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14:paraId="15BBF343" w14:textId="77777777" w:rsidR="00A91C37" w:rsidRPr="00A91C37" w:rsidRDefault="00A91C37" w:rsidP="00A91C37">
      <w:pPr>
        <w:rPr>
          <w:lang w:val="en-US"/>
        </w:rPr>
      </w:pPr>
    </w:p>
    <w:p w14:paraId="667007E3" w14:textId="77777777" w:rsidR="00D23B41" w:rsidRDefault="00A91C37">
      <w:pPr>
        <w:suppressAutoHyphens w:val="0"/>
        <w:spacing w:before="0" w:after="0" w:line="240" w:lineRule="auto"/>
        <w:jc w:val="left"/>
        <w:rPr>
          <w:lang w:val="en-US"/>
        </w:rPr>
      </w:pPr>
      <w:r>
        <w:rPr>
          <w:lang w:val="en-US"/>
        </w:rPr>
        <w:br w:type="page"/>
      </w:r>
    </w:p>
    <w:p w14:paraId="72EB724B" w14:textId="77777777" w:rsidR="00CF0939" w:rsidRDefault="00C535F5" w:rsidP="00CF0939">
      <w:pPr>
        <w:pStyle w:val="Subttulo"/>
        <w:outlineLvl w:val="1"/>
      </w:pPr>
      <w:bookmarkStart w:id="395" w:name="_Toc281339332"/>
      <w:bookmarkStart w:id="396" w:name="_Toc281355175"/>
      <w:r w:rsidRPr="00C535F5">
        <w:lastRenderedPageBreak/>
        <w:t xml:space="preserve">4.6. Especificaciones </w:t>
      </w:r>
      <w:r w:rsidR="00CF0939">
        <w:t>F</w:t>
      </w:r>
      <w:r w:rsidRPr="00C535F5">
        <w:t xml:space="preserve">ront </w:t>
      </w:r>
      <w:r w:rsidR="00CF0939">
        <w:t>O</w:t>
      </w:r>
      <w:r w:rsidRPr="00C535F5">
        <w:t>ffice</w:t>
      </w:r>
      <w:bookmarkStart w:id="397" w:name="_Toc279302806"/>
      <w:bookmarkEnd w:id="395"/>
      <w:bookmarkEnd w:id="396"/>
    </w:p>
    <w:p w14:paraId="4D8C977D" w14:textId="77777777"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14:paraId="259C7426" w14:textId="77777777"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14:paraId="7E209232" w14:textId="77777777" w:rsidR="0064191E" w:rsidRDefault="0064191E" w:rsidP="00CF0939">
      <w:r>
        <w:t xml:space="preserve">Esto </w:t>
      </w:r>
      <w:r w:rsidR="00BD1EBA">
        <w:t xml:space="preserve">es </w:t>
      </w:r>
      <w:r>
        <w:t xml:space="preserve">especificado en la clase Vista principal </w:t>
      </w:r>
      <w:r w:rsidRPr="0064191E">
        <w:rPr>
          <w:b/>
        </w:rPr>
        <w:t>VPage</w:t>
      </w:r>
      <w:r>
        <w:t>.</w:t>
      </w:r>
    </w:p>
    <w:p w14:paraId="42957170" w14:textId="77777777"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14:paraId="7A2DB777" w14:textId="77777777" w:rsidR="00C14D0C" w:rsidRDefault="00C14D0C" w:rsidP="00CF0939">
      <w:r w:rsidRPr="00BE0C78">
        <w:rPr>
          <w:b/>
        </w:rPr>
        <w:t>VPage</w:t>
      </w:r>
      <w:r>
        <w:t xml:space="preserve"> tiene un atributo llamado </w:t>
      </w:r>
      <w:r w:rsidR="00435862" w:rsidRPr="00435862">
        <w:rPr>
          <w:b/>
        </w:rPr>
        <w:t>VPage</w:t>
      </w:r>
      <w:proofErr w:type="gramStart"/>
      <w:r w:rsidR="00435862" w:rsidRPr="00435862">
        <w:rPr>
          <w:b/>
        </w:rPr>
        <w:t>::</w:t>
      </w:r>
      <w:r w:rsidRPr="00C14D0C">
        <w:rPr>
          <w:b/>
        </w:rPr>
        <w:t>tpl</w:t>
      </w:r>
      <w:proofErr w:type="gramEnd"/>
      <w:r>
        <w:t xml:space="preserve"> de tipo </w:t>
      </w:r>
      <w:r w:rsidRPr="00C14D0C">
        <w:rPr>
          <w:b/>
        </w:rPr>
        <w:t>Template</w:t>
      </w:r>
      <w:r w:rsidR="00435862">
        <w:rPr>
          <w:b/>
        </w:rPr>
        <w:t xml:space="preserve"> </w:t>
      </w:r>
      <w:r w:rsidR="00435862">
        <w:t xml:space="preserve">el cual </w:t>
      </w:r>
      <w:r>
        <w:t>retorna las variables de template</w:t>
      </w:r>
      <w:r w:rsidR="00435862">
        <w:t>.</w:t>
      </w:r>
    </w:p>
    <w:p w14:paraId="46E45202" w14:textId="77777777"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14:paraId="402AE148" w14:textId="77777777"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w:t>
      </w:r>
      <w:r w:rsidR="00A40949">
        <w:t>el sitio según la configuración.</w:t>
      </w:r>
    </w:p>
    <w:p w14:paraId="481156BB" w14:textId="77777777"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14:paraId="5C391A06" w14:textId="77777777" w:rsidR="00C14D0C" w:rsidRDefault="00C14D0C" w:rsidP="00BE0C78">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14:paraId="15A84D12" w14:textId="77777777"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r w:rsidR="00A40949">
        <w:t>.</w:t>
      </w:r>
    </w:p>
    <w:p w14:paraId="74A16CCC" w14:textId="77777777" w:rsidR="003F33A5" w:rsidRPr="00DD4D97" w:rsidRDefault="003F33A5" w:rsidP="00BE0C78">
      <w:pPr>
        <w:rPr>
          <w:lang w:val="en-US"/>
        </w:rPr>
      </w:pPr>
      <w:r w:rsidRPr="00DD4D97">
        <w:rPr>
          <w:lang w:val="en-US"/>
        </w:rPr>
        <w:t>index.html</w:t>
      </w:r>
    </w:p>
    <w:p w14:paraId="6FD7D654"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14:paraId="4646370C" w14:textId="77777777"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3"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w:t>
      </w:r>
      <w:proofErr w:type="gramStart"/>
      <w:r w:rsidRPr="00BE0C78">
        <w:rPr>
          <w:rFonts w:ascii="Courier New" w:eastAsia="Times New Roman" w:hAnsi="Courier New" w:cs="Courier New"/>
          <w:color w:val="7F007F"/>
          <w:sz w:val="20"/>
          <w:szCs w:val="20"/>
          <w:lang w:eastAsia="es-CL"/>
        </w:rPr>
        <w:t>:lang</w:t>
      </w:r>
      <w:proofErr w:type="gramEnd"/>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14:paraId="0EBA9BCF" w14:textId="77777777"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14:paraId="27F7FC83"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14:paraId="6F9EFCC9"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14:paraId="4154AAFF"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14:paraId="6830DBC4" w14:textId="77777777"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14:paraId="356BD3F5" w14:textId="77777777"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proofErr w:type="gramStart"/>
      <w:r w:rsidR="0064191E" w:rsidRPr="00C14D0C">
        <w:rPr>
          <w:rFonts w:ascii="Courier New" w:eastAsia="Times New Roman" w:hAnsi="Courier New" w:cs="Courier New"/>
          <w:color w:val="3F7F7F"/>
          <w:sz w:val="20"/>
          <w:szCs w:val="20"/>
          <w:lang w:val="en-US" w:eastAsia="es-CL"/>
        </w:rPr>
        <w:t>div</w:t>
      </w:r>
      <w:proofErr w:type="gramEnd"/>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14:paraId="04AF2B1C"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14:paraId="4F158120" w14:textId="77777777"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14:paraId="07078C0F" w14:textId="77777777"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w:t>
      </w:r>
      <w:proofErr w:type="gramStart"/>
      <w:r w:rsidRPr="00DD4D97">
        <w:rPr>
          <w:rFonts w:ascii="Courier New" w:eastAsia="Times New Roman" w:hAnsi="Courier New" w:cs="Courier New"/>
          <w:color w:val="000000"/>
          <w:sz w:val="20"/>
          <w:szCs w:val="20"/>
          <w:lang w:val="en-US" w:eastAsia="es-CL"/>
        </w:rPr>
        <w:t>:menu</w:t>
      </w:r>
      <w:proofErr w:type="gramEnd"/>
      <w:r w:rsidRPr="00DD4D97">
        <w:rPr>
          <w:rFonts w:ascii="Courier New" w:eastAsia="Times New Roman" w:hAnsi="Courier New" w:cs="Courier New"/>
          <w:color w:val="000000"/>
          <w:sz w:val="20"/>
          <w:szCs w:val="20"/>
          <w:lang w:val="en-US" w:eastAsia="es-CL"/>
        </w:rPr>
        <w:t>:]</w:t>
      </w:r>
    </w:p>
    <w:p w14:paraId="4794D059" w14:textId="77777777"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14:paraId="3309C950" w14:textId="77777777"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14:paraId="197CD9E2"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14:paraId="65BF6214" w14:textId="77777777"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14:paraId="7A229532"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14:paraId="1BC289A4" w14:textId="77777777"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14:paraId="11271067" w14:textId="77777777"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14:paraId="22ACFF42" w14:textId="77777777"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14:paraId="61C95786" w14:textId="77777777"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proofErr w:type="gramStart"/>
      <w:r w:rsidRPr="00DD4D97">
        <w:rPr>
          <w:rFonts w:ascii="Courier New" w:hAnsi="Courier New"/>
          <w:color w:val="3F7F7F"/>
          <w:sz w:val="20"/>
        </w:rPr>
        <w:t>div</w:t>
      </w:r>
      <w:proofErr w:type="gramEnd"/>
      <w:r w:rsidRPr="00DD4D97">
        <w:rPr>
          <w:rFonts w:ascii="Courier New" w:hAnsi="Courier New"/>
          <w:color w:val="008080"/>
          <w:sz w:val="20"/>
        </w:rPr>
        <w:t>&gt;</w:t>
      </w:r>
    </w:p>
    <w:p w14:paraId="042F93A3" w14:textId="77777777"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14:paraId="303F9388" w14:textId="77777777"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14:paraId="120B8E8B" w14:textId="1B65E0C9"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w:t>
      </w:r>
      <w:r w:rsidR="00E94EB6">
        <w:t>e</w:t>
      </w:r>
      <w:r w:rsidR="00E24134" w:rsidRPr="00293064">
        <w:t>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14:paraId="60681E92" w14:textId="77777777" w:rsidR="003F33A5" w:rsidRDefault="003F33A5" w:rsidP="003F33A5">
      <w:pPr>
        <w:suppressAutoHyphens w:val="0"/>
        <w:spacing w:before="0" w:after="0" w:line="240" w:lineRule="auto"/>
        <w:jc w:val="left"/>
      </w:pPr>
    </w:p>
    <w:p w14:paraId="1569AA19" w14:textId="77777777" w:rsidR="003F33A5" w:rsidRPr="00DD4D97" w:rsidRDefault="003F33A5" w:rsidP="00BE0C78">
      <w:pPr>
        <w:rPr>
          <w:lang w:val="en-US"/>
        </w:rPr>
      </w:pPr>
      <w:r w:rsidRPr="00DD4D97">
        <w:rPr>
          <w:lang w:val="en-US"/>
        </w:rPr>
        <w:t>home.html</w:t>
      </w:r>
    </w:p>
    <w:p w14:paraId="11AF3982"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14:paraId="0A3DDB17"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14:paraId="020AB0F0"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14:paraId="6F32A7C6"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14:paraId="055B46CE" w14:textId="77777777"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14:paraId="19B7F839" w14:textId="77777777"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14:paraId="41BA5CB4" w14:textId="77777777"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14:paraId="25832F7F"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14:paraId="34C1E744" w14:textId="77777777"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14:paraId="0DD1E42A" w14:textId="77777777"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482AC52C" w14:textId="77777777"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2BDAFF61" w14:textId="77777777"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14:paraId="0B83F047" w14:textId="77777777"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14:paraId="5FA58492" w14:textId="77777777"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14:paraId="6BDBB864" w14:textId="77777777"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14:paraId="673DCEFC" w14:textId="77777777"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14:paraId="493A80B9" w14:textId="77777777"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14:paraId="6469179D" w14:textId="77777777"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008080"/>
          <w:sz w:val="20"/>
          <w:szCs w:val="20"/>
          <w:lang w:eastAsia="es-CL"/>
        </w:rPr>
        <w:t>div</w:t>
      </w:r>
      <w:proofErr w:type="gramEnd"/>
      <w:r>
        <w:rPr>
          <w:rFonts w:ascii="Courier New" w:eastAsia="Times New Roman" w:hAnsi="Courier New" w:cs="Courier New"/>
          <w:color w:val="008080"/>
          <w:sz w:val="20"/>
          <w:szCs w:val="20"/>
          <w:lang w:eastAsia="es-CL"/>
        </w:rPr>
        <w:t>&gt;</w:t>
      </w:r>
      <w:r>
        <w:rPr>
          <w:rFonts w:ascii="Courier New" w:eastAsia="Times New Roman" w:hAnsi="Courier New" w:cs="Courier New"/>
          <w:color w:val="008080"/>
          <w:sz w:val="20"/>
          <w:szCs w:val="20"/>
          <w:lang w:eastAsia="es-CL"/>
        </w:rPr>
        <w:tab/>
      </w:r>
    </w:p>
    <w:p w14:paraId="2EBBDD25" w14:textId="77777777"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14:paraId="781F98A0" w14:textId="2E6D326C"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proofErr w:type="gramStart"/>
      <w:r w:rsidR="008F248C">
        <w:rPr>
          <w:lang w:eastAsia="es-CL"/>
        </w:rPr>
        <w:t>::]</w:t>
      </w:r>
      <w:proofErr w:type="gramEnd"/>
      <w:r w:rsidR="00A40949">
        <w:rPr>
          <w:lang w:eastAsia="es-CL"/>
        </w:rPr>
        <w:t xml:space="preserve"> estos son:</w:t>
      </w:r>
    </w:p>
    <w:p w14:paraId="6F2F1733" w14:textId="77777777"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14:paraId="7C9A0113" w14:textId="77777777" w:rsidR="003F33A5" w:rsidRPr="003F33A5" w:rsidRDefault="003F33A5" w:rsidP="003F33A5">
      <w:pPr>
        <w:rPr>
          <w:lang w:val="en-US"/>
        </w:rPr>
      </w:pPr>
      <w:r w:rsidRPr="003F33A5">
        <w:rPr>
          <w:lang w:val="en-US"/>
        </w:rPr>
        <w:br w:type="page"/>
      </w:r>
    </w:p>
    <w:p w14:paraId="3B28385A" w14:textId="77777777"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14:paraId="1106B7AE" w14:textId="77777777" w:rsidR="003F33A5" w:rsidRDefault="003F33A5" w:rsidP="003F33A5">
      <w:pPr>
        <w:rPr>
          <w:lang w:eastAsia="es-CL"/>
        </w:rPr>
      </w:pPr>
      <w:r>
        <w:rPr>
          <w:lang w:eastAsia="es-CL"/>
        </w:rPr>
        <w:t>Las variables que comienzan con % son parámetros de URL.</w:t>
      </w:r>
    </w:p>
    <w:p w14:paraId="49C13FAA" w14:textId="77777777"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14:paraId="15B4321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14:paraId="3CF2E504"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14:paraId="4D488E90"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14:paraId="7392086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14:paraId="4459F678"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14:paraId="4A512E56"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14:paraId="276B83CB"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14:paraId="62ABC176"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14:paraId="7229A6FA"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14:paraId="42F7C03A"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14:paraId="35965134" w14:textId="77777777"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14:paraId="62B61374" w14:textId="77777777"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14:paraId="7E1521A1" w14:textId="77777777"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14:paraId="0BB80B30" w14:textId="77777777" w:rsidR="003F33A5" w:rsidRDefault="003F33A5" w:rsidP="00BE0C78">
      <w:pPr>
        <w:pStyle w:val="Subttulo"/>
      </w:pPr>
    </w:p>
    <w:p w14:paraId="2E91E0EB" w14:textId="77777777"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14:paraId="2D6E5EDB" w14:textId="77777777" w:rsidR="00CF0939" w:rsidRPr="00B14044" w:rsidRDefault="00CF0939" w:rsidP="00CF0939">
      <w:pPr>
        <w:pStyle w:val="Subttulo"/>
        <w:outlineLvl w:val="1"/>
      </w:pPr>
      <w:bookmarkStart w:id="398" w:name="_Toc281339333"/>
      <w:bookmarkStart w:id="399" w:name="_Toc281355176"/>
      <w:r w:rsidRPr="00B14044">
        <w:lastRenderedPageBreak/>
        <w:t xml:space="preserve">4.7. </w:t>
      </w:r>
      <w:bookmarkEnd w:id="397"/>
      <w:r w:rsidR="000B0263">
        <w:t>Prototipos</w:t>
      </w:r>
      <w:r w:rsidR="008F248C">
        <w:t xml:space="preserve"> Back Office.</w:t>
      </w:r>
      <w:bookmarkEnd w:id="398"/>
      <w:bookmarkEnd w:id="399"/>
    </w:p>
    <w:p w14:paraId="7E39B5F8" w14:textId="77777777" w:rsidR="008F248C" w:rsidRDefault="0037386A" w:rsidP="008F248C">
      <w:pPr>
        <w:keepNext/>
        <w:jc w:val="center"/>
      </w:pPr>
      <w:r>
        <w:rPr>
          <w:noProof/>
          <w:lang w:eastAsia="es-CL"/>
        </w:rPr>
        <w:drawing>
          <wp:inline distT="0" distB="0" distL="0" distR="0" wp14:anchorId="562351DD" wp14:editId="24087755">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0706F710" w14:textId="77777777" w:rsidR="00CF0939" w:rsidRDefault="008F248C" w:rsidP="008F248C">
      <w:pPr>
        <w:pStyle w:val="Epgrafe"/>
        <w:jc w:val="center"/>
      </w:pPr>
      <w:bookmarkStart w:id="400" w:name="_Toc281339391"/>
      <w:bookmarkStart w:id="401" w:name="_Toc281354884"/>
      <w:r>
        <w:t xml:space="preserve">Ilustración </w:t>
      </w:r>
      <w:r w:rsidR="007D58B6">
        <w:fldChar w:fldCharType="begin"/>
      </w:r>
      <w:r w:rsidR="00F231A4">
        <w:instrText xml:space="preserve"> SEQ Ilustración \* ARABIC </w:instrText>
      </w:r>
      <w:r w:rsidR="007D58B6">
        <w:fldChar w:fldCharType="separate"/>
      </w:r>
      <w:r w:rsidR="00AE33D1">
        <w:rPr>
          <w:noProof/>
        </w:rPr>
        <w:t>38</w:t>
      </w:r>
      <w:r w:rsidR="007D58B6">
        <w:rPr>
          <w:noProof/>
        </w:rPr>
        <w:fldChar w:fldCharType="end"/>
      </w:r>
      <w:r>
        <w:t xml:space="preserve"> - Ingreso al Back Office</w:t>
      </w:r>
      <w:bookmarkEnd w:id="400"/>
      <w:bookmarkEnd w:id="401"/>
    </w:p>
    <w:p w14:paraId="3140DFFA" w14:textId="1D231FE1"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14:paraId="20DD5862" w14:textId="77777777" w:rsidR="008F248C" w:rsidRDefault="008F248C" w:rsidP="00CF0939"/>
    <w:p w14:paraId="669463EB" w14:textId="77777777" w:rsidR="008F248C" w:rsidRDefault="0037386A" w:rsidP="008F248C">
      <w:pPr>
        <w:keepNext/>
        <w:jc w:val="center"/>
      </w:pPr>
      <w:r>
        <w:rPr>
          <w:noProof/>
          <w:lang w:eastAsia="es-CL"/>
        </w:rPr>
        <w:lastRenderedPageBreak/>
        <w:drawing>
          <wp:inline distT="0" distB="0" distL="0" distR="0" wp14:anchorId="73D6CEDE" wp14:editId="12CB166F">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65CA10AD" w14:textId="77777777" w:rsidR="00625C7F" w:rsidRDefault="008F248C" w:rsidP="008F248C">
      <w:pPr>
        <w:pStyle w:val="Epgrafe"/>
        <w:jc w:val="center"/>
      </w:pPr>
      <w:bookmarkStart w:id="402" w:name="_Toc281339392"/>
      <w:bookmarkStart w:id="403" w:name="_Toc281354885"/>
      <w:r>
        <w:t xml:space="preserve">Ilustración </w:t>
      </w:r>
      <w:r w:rsidR="007D58B6">
        <w:fldChar w:fldCharType="begin"/>
      </w:r>
      <w:r w:rsidR="00F231A4">
        <w:instrText xml:space="preserve"> SEQ Ilustración \* ARABIC </w:instrText>
      </w:r>
      <w:r w:rsidR="007D58B6">
        <w:fldChar w:fldCharType="separate"/>
      </w:r>
      <w:r w:rsidR="00AE33D1">
        <w:rPr>
          <w:noProof/>
        </w:rPr>
        <w:t>39</w:t>
      </w:r>
      <w:r w:rsidR="007D58B6">
        <w:rPr>
          <w:noProof/>
        </w:rPr>
        <w:fldChar w:fldCharType="end"/>
      </w:r>
      <w:r>
        <w:t xml:space="preserve"> - Menú Principal</w:t>
      </w:r>
      <w:bookmarkEnd w:id="402"/>
      <w:bookmarkEnd w:id="403"/>
    </w:p>
    <w:p w14:paraId="13EEA2AE" w14:textId="77777777" w:rsidR="00625C7F" w:rsidRDefault="00625C7F" w:rsidP="00625C7F">
      <w:pPr>
        <w:rPr>
          <w:lang w:eastAsia="en-US"/>
        </w:rPr>
      </w:pPr>
    </w:p>
    <w:p w14:paraId="44E39AEB" w14:textId="08F4F1AD"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 xml:space="preserve">Contenido tiene las opciones de menú y páginas, Video tiene las opciones que </w:t>
      </w:r>
      <w:proofErr w:type="gramStart"/>
      <w:r w:rsidR="00625C7F">
        <w:rPr>
          <w:lang w:eastAsia="en-US"/>
        </w:rPr>
        <w:t>son</w:t>
      </w:r>
      <w:proofErr w:type="gramEnd"/>
      <w:r w:rsidR="00625C7F">
        <w:rPr>
          <w:lang w:eastAsia="en-US"/>
        </w:rPr>
        <w:t xml:space="preserve">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r w:rsidR="00625C7F">
        <w:rPr>
          <w:lang w:eastAsia="en-US"/>
        </w:rPr>
        <w:t xml:space="preserve"> componen</w:t>
      </w:r>
      <w:r>
        <w:rPr>
          <w:lang w:eastAsia="en-US"/>
        </w:rPr>
        <w:t xml:space="preserve"> son</w:t>
      </w:r>
      <w:r w:rsidR="00625C7F">
        <w:rPr>
          <w:lang w:eastAsia="en-US"/>
        </w:rPr>
        <w:t xml:space="preserve"> video, videos destacados, tipos de video, categorías, etiquetas, players y miniaturas.</w:t>
      </w:r>
    </w:p>
    <w:p w14:paraId="6ABAFB91" w14:textId="77777777" w:rsidR="00625C7F" w:rsidRDefault="00625C7F">
      <w:pPr>
        <w:suppressAutoHyphens w:val="0"/>
        <w:spacing w:before="0" w:after="0" w:line="240" w:lineRule="auto"/>
        <w:jc w:val="left"/>
        <w:rPr>
          <w:lang w:eastAsia="en-US"/>
        </w:rPr>
      </w:pPr>
      <w:r>
        <w:rPr>
          <w:lang w:eastAsia="en-US"/>
        </w:rPr>
        <w:br w:type="page"/>
      </w:r>
    </w:p>
    <w:p w14:paraId="2251CD7B" w14:textId="77777777" w:rsidR="008F248C" w:rsidRDefault="0037386A" w:rsidP="008F248C">
      <w:pPr>
        <w:keepNext/>
        <w:jc w:val="center"/>
      </w:pPr>
      <w:r>
        <w:rPr>
          <w:noProof/>
          <w:lang w:eastAsia="es-CL"/>
        </w:rPr>
        <w:lastRenderedPageBreak/>
        <w:drawing>
          <wp:inline distT="0" distB="0" distL="0" distR="0" wp14:anchorId="14285680" wp14:editId="6A8B2C7D">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3744BF6D" w14:textId="77777777" w:rsidR="00CF0939" w:rsidRDefault="008F248C" w:rsidP="008F248C">
      <w:pPr>
        <w:pStyle w:val="Epgrafe"/>
        <w:jc w:val="center"/>
      </w:pPr>
      <w:bookmarkStart w:id="404" w:name="_Toc281339393"/>
      <w:bookmarkStart w:id="405" w:name="_Toc281354886"/>
      <w:r>
        <w:t xml:space="preserve">Ilustración </w:t>
      </w:r>
      <w:r w:rsidR="007D58B6">
        <w:fldChar w:fldCharType="begin"/>
      </w:r>
      <w:r w:rsidR="00F231A4">
        <w:instrText xml:space="preserve"> SEQ Ilustración \* ARABIC </w:instrText>
      </w:r>
      <w:r w:rsidR="007D58B6">
        <w:fldChar w:fldCharType="separate"/>
      </w:r>
      <w:r w:rsidR="00AE33D1">
        <w:rPr>
          <w:noProof/>
        </w:rPr>
        <w:t>40</w:t>
      </w:r>
      <w:r w:rsidR="007D58B6">
        <w:rPr>
          <w:noProof/>
        </w:rPr>
        <w:fldChar w:fldCharType="end"/>
      </w:r>
      <w:r>
        <w:t xml:space="preserve"> - Configuración del Servidor</w:t>
      </w:r>
      <w:bookmarkEnd w:id="404"/>
      <w:bookmarkEnd w:id="405"/>
    </w:p>
    <w:p w14:paraId="637086F9" w14:textId="63C5FC4D"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14:paraId="6EF6D825" w14:textId="77777777" w:rsidR="002E4435" w:rsidRDefault="002E4435" w:rsidP="002E4435"/>
    <w:p w14:paraId="0ECEED8B" w14:textId="77777777" w:rsidR="002E4435" w:rsidRDefault="002E4435" w:rsidP="002E4435">
      <w:pPr>
        <w:pStyle w:val="Epgrafe"/>
        <w:jc w:val="center"/>
      </w:pPr>
      <w:r w:rsidRPr="008F6728">
        <w:rPr>
          <w:noProof/>
          <w:lang w:eastAsia="es-CL"/>
        </w:rPr>
        <w:lastRenderedPageBreak/>
        <w:drawing>
          <wp:inline distT="0" distB="0" distL="0" distR="0" wp14:anchorId="3CCFA174" wp14:editId="0471C113">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14:paraId="337BA8C4" w14:textId="77777777" w:rsidR="002E4435" w:rsidRDefault="002E4435" w:rsidP="002E4435">
      <w:pPr>
        <w:pStyle w:val="Epgrafe"/>
        <w:jc w:val="center"/>
      </w:pPr>
      <w:bookmarkStart w:id="406" w:name="_Toc281338359"/>
      <w:bookmarkStart w:id="407" w:name="_Toc281339394"/>
      <w:bookmarkStart w:id="408" w:name="_Toc281354887"/>
      <w:r>
        <w:t xml:space="preserve">Ilustración </w:t>
      </w:r>
      <w:fldSimple w:instr=" SEQ Ilustración \* ARABIC ">
        <w:r w:rsidR="00AE33D1">
          <w:rPr>
            <w:noProof/>
          </w:rPr>
          <w:t>41</w:t>
        </w:r>
      </w:fldSimple>
      <w:r>
        <w:t xml:space="preserve"> - Configuración del Sitio</w:t>
      </w:r>
      <w:bookmarkEnd w:id="406"/>
      <w:bookmarkEnd w:id="407"/>
      <w:bookmarkEnd w:id="408"/>
    </w:p>
    <w:p w14:paraId="2A0634AE" w14:textId="1AE1E614"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14:paraId="4B1FCA02" w14:textId="77777777" w:rsidR="002E4435" w:rsidRDefault="002E4435" w:rsidP="002E4435">
      <w:pPr>
        <w:suppressAutoHyphens w:val="0"/>
        <w:spacing w:before="0" w:after="0" w:line="240" w:lineRule="auto"/>
        <w:jc w:val="left"/>
      </w:pPr>
    </w:p>
    <w:p w14:paraId="1D957D8E" w14:textId="77777777" w:rsidR="002E4435" w:rsidRDefault="002E4435" w:rsidP="002E4435">
      <w:pPr>
        <w:suppressAutoHyphens w:val="0"/>
        <w:spacing w:before="0" w:after="0" w:line="240" w:lineRule="auto"/>
        <w:jc w:val="left"/>
      </w:pPr>
    </w:p>
    <w:p w14:paraId="0AFE675D" w14:textId="77777777" w:rsidR="002E4435" w:rsidRDefault="002E4435" w:rsidP="002E4435">
      <w:r>
        <w:rPr>
          <w:noProof/>
          <w:lang w:eastAsia="es-CL"/>
        </w:rPr>
        <w:lastRenderedPageBreak/>
        <w:drawing>
          <wp:inline distT="0" distB="0" distL="0" distR="0" wp14:anchorId="55EC7249" wp14:editId="6AE942AB">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CD005CB" w14:textId="77777777" w:rsidR="002E4435" w:rsidRDefault="002E4435" w:rsidP="002E4435">
      <w:pPr>
        <w:pStyle w:val="Epgrafe"/>
        <w:jc w:val="center"/>
      </w:pPr>
      <w:bookmarkStart w:id="409" w:name="_Toc281338360"/>
      <w:bookmarkStart w:id="410" w:name="_Toc281339395"/>
      <w:bookmarkStart w:id="411" w:name="_Toc281354888"/>
      <w:r>
        <w:t xml:space="preserve">Ilustración </w:t>
      </w:r>
      <w:fldSimple w:instr=" SEQ Ilustración \* ARABIC ">
        <w:r w:rsidR="00AE33D1">
          <w:rPr>
            <w:noProof/>
          </w:rPr>
          <w:t>42</w:t>
        </w:r>
      </w:fldSimple>
      <w:r>
        <w:t xml:space="preserve"> - Videos</w:t>
      </w:r>
      <w:bookmarkEnd w:id="409"/>
      <w:bookmarkEnd w:id="410"/>
      <w:bookmarkEnd w:id="411"/>
    </w:p>
    <w:p w14:paraId="337B20A0" w14:textId="0F81B855"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w:t>
      </w:r>
      <w:proofErr w:type="gramStart"/>
      <w:r>
        <w:t>,Ogv,3GP,FLV</w:t>
      </w:r>
      <w:proofErr w:type="gramEnd"/>
      <w:r>
        <w:t xml:space="preserve"> y Mpeg4, Tag de los videos</w:t>
      </w:r>
      <w:r w:rsidR="00056E86">
        <w:t xml:space="preserve">, entre otros. </w:t>
      </w:r>
    </w:p>
    <w:p w14:paraId="159F78D6" w14:textId="77777777" w:rsidR="002E4435" w:rsidRDefault="002E4435" w:rsidP="00CF0939"/>
    <w:p w14:paraId="21EB7400" w14:textId="77777777" w:rsidR="008F248C" w:rsidRDefault="0037386A" w:rsidP="008F248C">
      <w:pPr>
        <w:keepNext/>
        <w:jc w:val="center"/>
      </w:pPr>
      <w:r>
        <w:rPr>
          <w:noProof/>
          <w:lang w:eastAsia="es-CL"/>
        </w:rPr>
        <w:lastRenderedPageBreak/>
        <w:drawing>
          <wp:inline distT="0" distB="0" distL="0" distR="0" wp14:anchorId="2F17E910" wp14:editId="4354D704">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60CDD7B3" w14:textId="77777777" w:rsidR="00CF0939" w:rsidRDefault="008F248C" w:rsidP="008F248C">
      <w:pPr>
        <w:pStyle w:val="Epgrafe"/>
        <w:jc w:val="center"/>
      </w:pPr>
      <w:bookmarkStart w:id="412" w:name="_Toc281339396"/>
      <w:bookmarkStart w:id="413" w:name="_Toc281354889"/>
      <w:r>
        <w:t xml:space="preserve">Ilustración </w:t>
      </w:r>
      <w:r w:rsidR="007D58B6">
        <w:fldChar w:fldCharType="begin"/>
      </w:r>
      <w:r w:rsidR="00C535F5">
        <w:instrText xml:space="preserve"> SEQ Ilustración \* ARABIC </w:instrText>
      </w:r>
      <w:r w:rsidR="007D58B6">
        <w:fldChar w:fldCharType="separate"/>
      </w:r>
      <w:r w:rsidR="00AE33D1">
        <w:rPr>
          <w:noProof/>
        </w:rPr>
        <w:t>43</w:t>
      </w:r>
      <w:r w:rsidR="007D58B6">
        <w:fldChar w:fldCharType="end"/>
      </w:r>
      <w:r>
        <w:t xml:space="preserve"> - Contenido Menú</w:t>
      </w:r>
      <w:bookmarkEnd w:id="412"/>
      <w:bookmarkEnd w:id="413"/>
    </w:p>
    <w:p w14:paraId="53D8D49A" w14:textId="11A69D80"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14:paraId="40610B56" w14:textId="77777777" w:rsidR="00CF0939" w:rsidRDefault="00CF0939" w:rsidP="00CF0939"/>
    <w:p w14:paraId="65FCB197" w14:textId="77777777" w:rsidR="008F248C" w:rsidRDefault="00C061FC" w:rsidP="008F248C">
      <w:pPr>
        <w:keepNext/>
        <w:jc w:val="center"/>
      </w:pPr>
      <w:r>
        <w:rPr>
          <w:noProof/>
          <w:lang w:eastAsia="es-CL"/>
        </w:rPr>
        <w:drawing>
          <wp:inline distT="0" distB="0" distL="0" distR="0" wp14:anchorId="4931F4F1" wp14:editId="1C8EA19D">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14:paraId="2A35D568" w14:textId="77777777" w:rsidR="00CF0939" w:rsidRDefault="008F248C" w:rsidP="008F248C">
      <w:pPr>
        <w:pStyle w:val="Epgrafe"/>
        <w:jc w:val="center"/>
      </w:pPr>
      <w:bookmarkStart w:id="414" w:name="_Toc281339397"/>
      <w:bookmarkStart w:id="415" w:name="_Toc281354890"/>
      <w:r>
        <w:t xml:space="preserve">Ilustración </w:t>
      </w:r>
      <w:r w:rsidR="007D58B6">
        <w:fldChar w:fldCharType="begin"/>
      </w:r>
      <w:r w:rsidR="00F231A4">
        <w:instrText xml:space="preserve"> SEQ Ilustración \* ARABIC </w:instrText>
      </w:r>
      <w:r w:rsidR="007D58B6">
        <w:fldChar w:fldCharType="separate"/>
      </w:r>
      <w:r w:rsidR="00AE33D1">
        <w:rPr>
          <w:noProof/>
        </w:rPr>
        <w:t>44</w:t>
      </w:r>
      <w:r w:rsidR="007D58B6">
        <w:rPr>
          <w:noProof/>
        </w:rPr>
        <w:fldChar w:fldCharType="end"/>
      </w:r>
      <w:r>
        <w:t xml:space="preserve"> - Contenido Páginas</w:t>
      </w:r>
      <w:bookmarkEnd w:id="414"/>
      <w:bookmarkEnd w:id="415"/>
    </w:p>
    <w:p w14:paraId="6E48D1AB" w14:textId="77777777" w:rsidR="00CF0939" w:rsidRDefault="00CF0939" w:rsidP="00CF0939"/>
    <w:p w14:paraId="7AA0739F" w14:textId="1890FC42"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r w:rsidRPr="00625C7F">
        <w:rPr>
          <w:lang w:eastAsia="en-US"/>
        </w:rPr>
        <w:t xml:space="preserve"> </w:t>
      </w:r>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14:paraId="7880872E" w14:textId="40CD21D1"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14:paraId="75CEE99E" w14:textId="77777777" w:rsidR="00CF0939" w:rsidRDefault="00CF0939" w:rsidP="00CF0939"/>
    <w:p w14:paraId="1DE5409F" w14:textId="77777777" w:rsidR="00CF0939" w:rsidRDefault="00CF0939" w:rsidP="00CF0939"/>
    <w:p w14:paraId="7EECCEBA" w14:textId="77777777" w:rsidR="008F248C" w:rsidRDefault="0037386A" w:rsidP="008F248C">
      <w:pPr>
        <w:keepNext/>
        <w:jc w:val="center"/>
      </w:pPr>
      <w:r>
        <w:rPr>
          <w:noProof/>
          <w:lang w:eastAsia="es-CL"/>
        </w:rPr>
        <w:lastRenderedPageBreak/>
        <w:drawing>
          <wp:inline distT="0" distB="0" distL="0" distR="0" wp14:anchorId="26DAB245" wp14:editId="2EF5B751">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DC3B3E6" w14:textId="77777777" w:rsidR="00CF0939" w:rsidRDefault="008F248C" w:rsidP="008F248C">
      <w:pPr>
        <w:pStyle w:val="Epgrafe"/>
        <w:jc w:val="center"/>
      </w:pPr>
      <w:bookmarkStart w:id="416" w:name="_Toc281339398"/>
      <w:bookmarkStart w:id="417" w:name="_Toc281354891"/>
      <w:r>
        <w:t xml:space="preserve">Ilustración </w:t>
      </w:r>
      <w:r w:rsidR="007D58B6">
        <w:fldChar w:fldCharType="begin"/>
      </w:r>
      <w:r w:rsidR="00F231A4">
        <w:instrText xml:space="preserve"> SEQ Ilustración \* ARABIC </w:instrText>
      </w:r>
      <w:r w:rsidR="007D58B6">
        <w:fldChar w:fldCharType="separate"/>
      </w:r>
      <w:r w:rsidR="00AE33D1">
        <w:rPr>
          <w:noProof/>
        </w:rPr>
        <w:t>45</w:t>
      </w:r>
      <w:r w:rsidR="007D58B6">
        <w:rPr>
          <w:noProof/>
        </w:rPr>
        <w:fldChar w:fldCharType="end"/>
      </w:r>
      <w:r>
        <w:t xml:space="preserve"> - </w:t>
      </w:r>
      <w:r w:rsidR="00E12A97">
        <w:t>Categorí</w:t>
      </w:r>
      <w:r w:rsidR="00C061FC">
        <w:t>as</w:t>
      </w:r>
      <w:bookmarkEnd w:id="416"/>
      <w:bookmarkEnd w:id="417"/>
    </w:p>
    <w:p w14:paraId="37D961FC" w14:textId="5425C09A" w:rsidR="00625C7F" w:rsidRPr="00625C7F" w:rsidRDefault="00625C7F" w:rsidP="00625C7F">
      <w:pPr>
        <w:rPr>
          <w:lang w:eastAsia="en-US"/>
        </w:rPr>
      </w:pPr>
      <w:r>
        <w:t xml:space="preserve">En </w:t>
      </w:r>
      <w:commentRangeStart w:id="418"/>
      <w:r>
        <w:t>la ilustración n</w:t>
      </w:r>
      <w:r w:rsidR="00A40949">
        <w:t>ú</w:t>
      </w:r>
      <w:r>
        <w:t>mero 4</w:t>
      </w:r>
      <w:r w:rsidR="00056E86">
        <w:t>5</w:t>
      </w:r>
      <w:r>
        <w:t xml:space="preserve"> se presenta la interfaz de creación de categorías de contenido de las </w:t>
      </w:r>
      <w:r w:rsidR="00056E86">
        <w:t xml:space="preserve">páginas. </w:t>
      </w:r>
      <w:r w:rsidRPr="00625C7F">
        <w:rPr>
          <w:lang w:eastAsia="en-US"/>
        </w:rPr>
        <w:t xml:space="preserve">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sidR="00F41D31">
        <w:rPr>
          <w:lang w:eastAsia="en-US"/>
        </w:rPr>
        <w:t xml:space="preserve"> </w:t>
      </w:r>
      <w:r>
        <w:rPr>
          <w:lang w:eastAsia="en-US"/>
        </w:rPr>
        <w:t xml:space="preserve">será desplegada la información correspondiente </w:t>
      </w:r>
      <w:commentRangeEnd w:id="418"/>
      <w:r w:rsidR="00056E86">
        <w:rPr>
          <w:rStyle w:val="Refdecomentario"/>
          <w:rFonts w:eastAsia="Times New Roman" w:cs="Times New Roman"/>
          <w:szCs w:val="20"/>
          <w:lang w:eastAsia="en-US"/>
        </w:rPr>
        <w:commentReference w:id="418"/>
      </w:r>
      <w:r>
        <w:rPr>
          <w:lang w:eastAsia="en-US"/>
        </w:rPr>
        <w:t xml:space="preserve">al contenido de categorías de </w:t>
      </w:r>
      <w:r w:rsidR="00056E86">
        <w:rPr>
          <w:lang w:eastAsia="en-US"/>
        </w:rPr>
        <w:t>páginas. La</w:t>
      </w:r>
      <w:r>
        <w:rPr>
          <w:lang w:eastAsia="en-US"/>
        </w:rPr>
        <w:t xml:space="preserve"> </w:t>
      </w:r>
      <w:r>
        <w:rPr>
          <w:lang w:eastAsia="en-US"/>
        </w:rPr>
        <w:lastRenderedPageBreak/>
        <w:t>funcionalidad eliminar puede ser solicitada presionando el icono azul o el botón delete</w:t>
      </w:r>
      <w:ins w:id="419" w:author="copesa" w:date="2010-12-29T14:49:00Z">
        <w:r w:rsidR="00645D26">
          <w:rPr>
            <w:lang w:eastAsia="en-US"/>
          </w:rPr>
          <w:t>,</w:t>
        </w:r>
      </w:ins>
      <w:r>
        <w:rPr>
          <w:lang w:eastAsia="en-US"/>
        </w:rPr>
        <w:t xml:space="preserve"> siempre y cuando se escoja el registro de la lista desplegado del contenido en la interfaz</w:t>
      </w:r>
      <w:r w:rsidRPr="00625C7F">
        <w:t xml:space="preserve"> </w:t>
      </w:r>
      <w:r w:rsidR="00F41D31">
        <w:rPr>
          <w:lang w:eastAsia="en-US"/>
        </w:rPr>
        <w:t>y dejando marcado el checkb</w:t>
      </w:r>
      <w:r w:rsidRPr="00625C7F">
        <w:rPr>
          <w:lang w:eastAsia="en-US"/>
        </w:rPr>
        <w:t>ox correspondiente del listado.</w:t>
      </w:r>
    </w:p>
    <w:p w14:paraId="2990DBD0" w14:textId="77777777" w:rsidR="00CF0939" w:rsidRDefault="00CF0939" w:rsidP="00CF0939"/>
    <w:p w14:paraId="354D772E" w14:textId="77777777" w:rsidR="008F248C" w:rsidRDefault="0037386A" w:rsidP="008F248C">
      <w:pPr>
        <w:keepNext/>
        <w:jc w:val="center"/>
      </w:pPr>
      <w:r>
        <w:rPr>
          <w:noProof/>
          <w:lang w:eastAsia="es-CL"/>
        </w:rPr>
        <w:drawing>
          <wp:inline distT="0" distB="0" distL="0" distR="0" wp14:anchorId="23866563" wp14:editId="75EC3AF6">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77E1F786" w14:textId="77777777" w:rsidR="00CF0939" w:rsidRDefault="008F248C" w:rsidP="008F248C">
      <w:pPr>
        <w:pStyle w:val="Epgrafe"/>
        <w:jc w:val="center"/>
      </w:pPr>
      <w:bookmarkStart w:id="420" w:name="_Toc281339399"/>
      <w:bookmarkStart w:id="421" w:name="_Toc281354892"/>
      <w:r>
        <w:t xml:space="preserve">Ilustración </w:t>
      </w:r>
      <w:r w:rsidR="007D58B6">
        <w:fldChar w:fldCharType="begin"/>
      </w:r>
      <w:r w:rsidR="00F231A4">
        <w:instrText xml:space="preserve"> SEQ Ilustración \* ARABIC </w:instrText>
      </w:r>
      <w:r w:rsidR="007D58B6">
        <w:fldChar w:fldCharType="separate"/>
      </w:r>
      <w:r w:rsidR="00AE33D1">
        <w:rPr>
          <w:noProof/>
        </w:rPr>
        <w:t>46</w:t>
      </w:r>
      <w:r w:rsidR="007D58B6">
        <w:rPr>
          <w:noProof/>
        </w:rPr>
        <w:fldChar w:fldCharType="end"/>
      </w:r>
      <w:r>
        <w:t xml:space="preserve"> - Tipos de Videos</w:t>
      </w:r>
      <w:bookmarkEnd w:id="420"/>
      <w:bookmarkEnd w:id="421"/>
    </w:p>
    <w:p w14:paraId="32E1CB63" w14:textId="5D3DE28E"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22"/>
      <w:r>
        <w:rPr>
          <w:lang w:eastAsia="en-US"/>
        </w:rPr>
        <w:t xml:space="preserve">tipos de conversiones de video. Crear tiene la funcionalidad de crear un nuevo tipo </w:t>
      </w:r>
      <w:r>
        <w:rPr>
          <w:lang w:eastAsia="en-US"/>
        </w:rPr>
        <w:lastRenderedPageBreak/>
        <w:t>de conversión video el cual despliega caja de texto para realizar el llenado con el script de conversión ffmpeg de video solicitado y poder registrarlos con el botón crear. La opción editar puede ser solicitada de 2 maneras</w:t>
      </w:r>
      <w:ins w:id="423" w:author="copesa" w:date="2010-12-29T14:49:00Z">
        <w:r w:rsidR="00645D26">
          <w:rPr>
            <w:lang w:eastAsia="en-US"/>
          </w:rPr>
          <w:t>,</w:t>
        </w:r>
      </w:ins>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ins w:id="424" w:author="copesa" w:date="2010-12-29T14:49: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22"/>
      <w:r w:rsidR="00645D26">
        <w:rPr>
          <w:rStyle w:val="Refdecomentario"/>
          <w:rFonts w:eastAsia="Times New Roman" w:cs="Times New Roman"/>
          <w:szCs w:val="20"/>
          <w:lang w:eastAsia="en-US"/>
        </w:rPr>
        <w:commentReference w:id="422"/>
      </w:r>
    </w:p>
    <w:p w14:paraId="1B446A9C" w14:textId="77777777" w:rsidR="00CF0939" w:rsidRDefault="00CF0939" w:rsidP="00CF0939"/>
    <w:p w14:paraId="2ABAADC0" w14:textId="77777777" w:rsidR="008F248C" w:rsidRDefault="0037386A" w:rsidP="008F248C">
      <w:pPr>
        <w:keepNext/>
        <w:jc w:val="center"/>
      </w:pPr>
      <w:r>
        <w:rPr>
          <w:noProof/>
          <w:lang w:eastAsia="es-CL"/>
        </w:rPr>
        <w:lastRenderedPageBreak/>
        <w:drawing>
          <wp:inline distT="0" distB="0" distL="0" distR="0" wp14:anchorId="029EF1D2" wp14:editId="26AFC1E8">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56A878BD" w14:textId="77777777" w:rsidR="00CF0939" w:rsidRPr="001175CC" w:rsidRDefault="008F248C" w:rsidP="008F248C">
      <w:pPr>
        <w:pStyle w:val="Epgrafe"/>
        <w:jc w:val="center"/>
      </w:pPr>
      <w:bookmarkStart w:id="425" w:name="_Toc281339400"/>
      <w:bookmarkStart w:id="426" w:name="_Toc281354893"/>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47</w:t>
      </w:r>
      <w:r w:rsidR="007D58B6">
        <w:fldChar w:fldCharType="end"/>
      </w:r>
      <w:r w:rsidRPr="001175CC">
        <w:t xml:space="preserve"> - Miniaturas</w:t>
      </w:r>
      <w:bookmarkEnd w:id="425"/>
      <w:bookmarkEnd w:id="426"/>
    </w:p>
    <w:p w14:paraId="182CCA45" w14:textId="7EB0C16F" w:rsidR="00625C7F" w:rsidRPr="00625C7F" w:rsidRDefault="00F7176C" w:rsidP="00625C7F">
      <w:pPr>
        <w:rPr>
          <w:lang w:eastAsia="en-US"/>
        </w:rPr>
      </w:pPr>
      <w:r>
        <w:rPr>
          <w:b/>
        </w:rPr>
        <w:br w:type="page"/>
      </w:r>
      <w:r w:rsidR="007D782C">
        <w:lastRenderedPageBreak/>
        <w:t>En la ilustración nú</w:t>
      </w:r>
      <w:r w:rsidR="00625C7F">
        <w:t>mero 4</w:t>
      </w:r>
      <w:r w:rsidR="00645D26">
        <w:t>7</w:t>
      </w:r>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14:paraId="09588A38" w14:textId="77777777" w:rsidR="00C061FC" w:rsidRDefault="00C061FC">
      <w:pPr>
        <w:suppressAutoHyphens w:val="0"/>
        <w:spacing w:before="0" w:after="0" w:line="240" w:lineRule="auto"/>
        <w:jc w:val="left"/>
      </w:pPr>
      <w:r>
        <w:br w:type="page"/>
      </w:r>
    </w:p>
    <w:p w14:paraId="24BB2EF5" w14:textId="77777777" w:rsidR="00C061FC" w:rsidRDefault="002E4435">
      <w:pPr>
        <w:suppressAutoHyphens w:val="0"/>
        <w:spacing w:before="0" w:after="0" w:line="240" w:lineRule="auto"/>
        <w:jc w:val="left"/>
      </w:pPr>
      <w:r w:rsidRPr="002E4435">
        <w:rPr>
          <w:noProof/>
          <w:lang w:eastAsia="es-CL"/>
        </w:rPr>
        <w:lastRenderedPageBreak/>
        <w:drawing>
          <wp:inline distT="0" distB="0" distL="0" distR="0" wp14:anchorId="01B52C84" wp14:editId="1E797662">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14:paraId="3C0531B7" w14:textId="77777777" w:rsidR="00F7176C" w:rsidRDefault="00F7176C">
      <w:pPr>
        <w:suppressAutoHyphens w:val="0"/>
        <w:spacing w:before="0" w:after="0" w:line="240" w:lineRule="auto"/>
        <w:jc w:val="left"/>
      </w:pPr>
    </w:p>
    <w:p w14:paraId="2E51029D" w14:textId="77777777" w:rsidR="00C061FC" w:rsidRPr="001175CC" w:rsidRDefault="00C061FC" w:rsidP="00C061FC">
      <w:pPr>
        <w:pStyle w:val="Epgrafe"/>
        <w:jc w:val="center"/>
      </w:pPr>
      <w:bookmarkStart w:id="427" w:name="_Toc281339401"/>
      <w:bookmarkStart w:id="428" w:name="_Toc281354894"/>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48</w:t>
      </w:r>
      <w:r w:rsidR="007D58B6">
        <w:fldChar w:fldCharType="end"/>
      </w:r>
      <w:r w:rsidRPr="001175CC">
        <w:t xml:space="preserve"> </w:t>
      </w:r>
      <w:r>
        <w:t>–</w:t>
      </w:r>
      <w:r w:rsidRPr="001175CC">
        <w:t xml:space="preserve"> </w:t>
      </w:r>
      <w:r>
        <w:t>Main Site</w:t>
      </w:r>
      <w:bookmarkEnd w:id="427"/>
      <w:bookmarkEnd w:id="428"/>
    </w:p>
    <w:p w14:paraId="74DDFF4C" w14:textId="0A3075B9" w:rsidR="00C061FC" w:rsidRDefault="00C061FC" w:rsidP="00C061FC">
      <w:r w:rsidRPr="00C061FC">
        <w:t xml:space="preserve">En la ilustración </w:t>
      </w:r>
      <w:r w:rsidR="00527C51">
        <w:t>48</w:t>
      </w:r>
      <w:r w:rsidR="00527C51" w:rsidRPr="00C061FC">
        <w:t xml:space="preserve"> </w:t>
      </w:r>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14:paraId="039804A5" w14:textId="0020E7D8" w:rsidR="00F7176C" w:rsidRDefault="00F7176C" w:rsidP="00CF0939">
      <w:pPr>
        <w:pStyle w:val="Subttulo"/>
        <w:outlineLvl w:val="1"/>
      </w:pPr>
      <w:bookmarkStart w:id="429" w:name="_Toc281339334"/>
      <w:bookmarkStart w:id="430" w:name="_Toc281355177"/>
      <w:r>
        <w:lastRenderedPageBreak/>
        <w:t xml:space="preserve">4.8. Puesta en </w:t>
      </w:r>
      <w:r w:rsidR="00527C51">
        <w:t>P</w:t>
      </w:r>
      <w:r>
        <w:t>roducción</w:t>
      </w:r>
      <w:bookmarkEnd w:id="429"/>
      <w:bookmarkEnd w:id="430"/>
    </w:p>
    <w:p w14:paraId="79F6CF22" w14:textId="77777777"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31" w:author="copesa" w:date="2010-12-29T14:49:00Z">
        <w:r w:rsidR="00527C51">
          <w:t>,</w:t>
        </w:r>
      </w:ins>
      <w:r>
        <w:t xml:space="preserve"> esto quiere decir que tiene soporte extendido por lo menos 5 años.</w:t>
      </w:r>
    </w:p>
    <w:p w14:paraId="0C75371A" w14:textId="77777777" w:rsidR="00D23B41" w:rsidRDefault="00E95A91">
      <w:r>
        <w:t>Se inscribió un subdominio gratuito asociado al servicio de NO IP</w:t>
      </w:r>
      <w:r w:rsidR="00234F6C">
        <w:t>.</w:t>
      </w:r>
    </w:p>
    <w:p w14:paraId="07CF9BB8" w14:textId="37E51FA6" w:rsidR="00D23B41" w:rsidRDefault="00234F6C">
      <w:pPr>
        <w:jc w:val="left"/>
      </w:pPr>
      <w:r>
        <w:t>Se puede ingresar a esta URL a través del siguiente código QR</w:t>
      </w:r>
      <w:ins w:id="432" w:author="copesa" w:date="2010-12-29T14:49:00Z">
        <w:r w:rsidR="00527C51">
          <w:t>,</w:t>
        </w:r>
      </w:ins>
      <w:r>
        <w:t xml:space="preserve"> el cual es un link  que puede ser leído por lectores con capacidad de interpretar QR</w:t>
      </w:r>
      <w:del w:id="433" w:author="copesa" w:date="2010-12-29T14:49:00Z">
        <w:r>
          <w:delText xml:space="preserve">, </w:delText>
        </w:r>
        <w:r w:rsidR="00D74D0D">
          <w:delText>éste</w:delText>
        </w:r>
      </w:del>
      <w:ins w:id="434" w:author="copesa" w:date="2010-12-29T14:49:00Z">
        <w:r w:rsidR="00527C51">
          <w:t>. Éste</w:t>
        </w:r>
      </w:ins>
      <w:r>
        <w:t xml:space="preserve"> es un código </w:t>
      </w:r>
      <w:r w:rsidR="007D782C">
        <w:t>para ser leído por</w:t>
      </w:r>
      <w:r>
        <w:t xml:space="preserve"> dispositivos móviles, principalmente smarthphones.</w:t>
      </w:r>
    </w:p>
    <w:p w14:paraId="429588F5" w14:textId="77777777" w:rsidR="00CB5210" w:rsidRDefault="004160F7">
      <w:pPr>
        <w:jc w:val="center"/>
      </w:pPr>
      <w:r>
        <w:rPr>
          <w:noProof/>
          <w:lang w:eastAsia="es-CL"/>
        </w:rPr>
        <w:drawing>
          <wp:inline distT="0" distB="0" distL="0" distR="0" wp14:anchorId="26F30A58" wp14:editId="54E09BC6">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14:paraId="7DB3F1CC" w14:textId="77777777" w:rsidR="00CE213E" w:rsidRDefault="00BF0133" w:rsidP="00CE213E">
      <w:pPr>
        <w:pStyle w:val="Epgrafe"/>
        <w:jc w:val="center"/>
      </w:pPr>
      <w:bookmarkStart w:id="435" w:name="_Toc281339402"/>
      <w:bookmarkStart w:id="436" w:name="_Toc281354895"/>
      <w:r>
        <w:t xml:space="preserve">Ilustración </w:t>
      </w:r>
      <w:r w:rsidR="007D58B6">
        <w:fldChar w:fldCharType="begin"/>
      </w:r>
      <w:r>
        <w:instrText xml:space="preserve"> SEQ Ilustración \* ARABIC </w:instrText>
      </w:r>
      <w:r w:rsidR="007D58B6">
        <w:fldChar w:fldCharType="separate"/>
      </w:r>
      <w:r w:rsidR="00AE33D1">
        <w:rPr>
          <w:noProof/>
        </w:rPr>
        <w:t>49</w:t>
      </w:r>
      <w:r w:rsidR="007D58B6">
        <w:fldChar w:fldCharType="end"/>
      </w:r>
      <w:r>
        <w:t xml:space="preserve"> - Código QR sitio de producción</w:t>
      </w:r>
      <w:bookmarkEnd w:id="435"/>
      <w:r w:rsidR="00015DCC">
        <w:t xml:space="preserve"> </w:t>
      </w:r>
      <w:hyperlink r:id="rId96" w:history="1">
        <w:r w:rsidR="00015DCC" w:rsidRPr="00B66F26">
          <w:rPr>
            <w:rStyle w:val="Hipervnculo"/>
          </w:rPr>
          <w:t>http://umacms.no-ip.org</w:t>
        </w:r>
        <w:bookmarkEnd w:id="436"/>
      </w:hyperlink>
    </w:p>
    <w:p w14:paraId="7B50144B" w14:textId="77777777"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7" w:history="1">
        <w:r w:rsidRPr="00B66F26">
          <w:rPr>
            <w:rStyle w:val="Hipervnculo"/>
          </w:rPr>
          <w:t>http://umacms.no-ip.org</w:t>
        </w:r>
      </w:hyperlink>
      <w:r>
        <w:t xml:space="preserve"> </w:t>
      </w:r>
    </w:p>
    <w:p w14:paraId="4A2784BF" w14:textId="77777777" w:rsidR="00D23B41" w:rsidRDefault="00D23B41">
      <w:pPr>
        <w:suppressAutoHyphens w:val="0"/>
        <w:spacing w:before="0" w:after="0" w:line="240" w:lineRule="auto"/>
        <w:jc w:val="left"/>
      </w:pPr>
    </w:p>
    <w:p w14:paraId="691C64D5" w14:textId="77777777" w:rsidR="00D23B41" w:rsidRDefault="00015DCC">
      <w:pPr>
        <w:suppressAutoHyphens w:val="0"/>
        <w:spacing w:before="0" w:after="0" w:line="240" w:lineRule="auto"/>
        <w:jc w:val="left"/>
      </w:pPr>
      <w:r>
        <w:t>User:</w:t>
      </w:r>
      <w:r w:rsidR="00A20F86">
        <w:t xml:space="preserve"> </w:t>
      </w:r>
      <w:r>
        <w:t>admin</w:t>
      </w:r>
    </w:p>
    <w:p w14:paraId="01552A3B" w14:textId="77777777" w:rsidR="00D23B41" w:rsidRDefault="00015DCC">
      <w:pPr>
        <w:suppressAutoHyphens w:val="0"/>
        <w:spacing w:before="0" w:after="0" w:line="240" w:lineRule="auto"/>
        <w:jc w:val="left"/>
      </w:pPr>
      <w:r>
        <w:t>Password:</w:t>
      </w:r>
      <w:r w:rsidR="00A20F86">
        <w:t xml:space="preserve"> </w:t>
      </w:r>
      <w:r>
        <w:t>admin</w:t>
      </w:r>
    </w:p>
    <w:p w14:paraId="3B41CDA9" w14:textId="77777777" w:rsidR="00D23B41" w:rsidRDefault="00D23B41">
      <w:pPr>
        <w:suppressAutoHyphens w:val="0"/>
        <w:spacing w:before="0" w:after="0" w:line="240" w:lineRule="auto"/>
        <w:jc w:val="left"/>
      </w:pPr>
    </w:p>
    <w:p w14:paraId="667B9706" w14:textId="77777777" w:rsidR="00D23B41" w:rsidRDefault="00234F6C">
      <w:r>
        <w:t xml:space="preserve">La documentación phpDoc está en la URL </w:t>
      </w:r>
      <w:hyperlink r:id="rId98" w:history="1">
        <w:r w:rsidR="00A874E9" w:rsidRPr="00B66F26">
          <w:rPr>
            <w:rStyle w:val="Hipervnculo"/>
          </w:rPr>
          <w:t>http://umacms.no-ip.org/docs/phpdoc</w:t>
        </w:r>
      </w:hyperlink>
    </w:p>
    <w:p w14:paraId="2E5DA330" w14:textId="77777777" w:rsidR="00D23B41" w:rsidRDefault="0098171F">
      <w:r>
        <w:t xml:space="preserve">Los componentes XML de los formularios del admin </w:t>
      </w:r>
      <w:hyperlink r:id="rId99"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14:paraId="594A3264" w14:textId="6BFBEA7C"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37" w:author="copesa" w:date="2010-12-29T14:49:00Z">
        <w:r w:rsidR="004434E5">
          <w:delText>principaples</w:delText>
        </w:r>
      </w:del>
      <w:ins w:id="438" w:author="copesa" w:date="2010-12-29T14:49:00Z">
        <w:r w:rsidR="00527C51">
          <w:t>principales</w:t>
        </w:r>
      </w:ins>
      <w:r>
        <w:t xml:space="preserve"> están en </w:t>
      </w:r>
      <w:hyperlink r:id="rId100" w:history="1">
        <w:r w:rsidRPr="00B66F26">
          <w:rPr>
            <w:rStyle w:val="Hipervnculo"/>
          </w:rPr>
          <w:t>http://umacms.no-ip.org/docs/components</w:t>
        </w:r>
      </w:hyperlink>
    </w:p>
    <w:p w14:paraId="0E7C0AE3" w14:textId="77777777" w:rsidR="00D23B41" w:rsidRDefault="0098171F">
      <w:r>
        <w:t xml:space="preserve">Los scripts de creación de base de datos e instalación de ffmpeg en Ubuntu 10.04 están en </w:t>
      </w:r>
      <w:hyperlink r:id="rId101" w:history="1">
        <w:r w:rsidR="0000631D" w:rsidRPr="0000631D">
          <w:rPr>
            <w:rStyle w:val="Hipervnculo"/>
          </w:rPr>
          <w:t>http://umacms.no-ip.</w:t>
        </w:r>
        <w:r w:rsidR="00C535F5" w:rsidRPr="00C535F5">
          <w:rPr>
            <w:rStyle w:val="Hipervnculo"/>
          </w:rPr>
          <w:t>org/scripts</w:t>
        </w:r>
      </w:hyperlink>
    </w:p>
    <w:p w14:paraId="47BA50CD" w14:textId="77777777" w:rsidR="00D23B41" w:rsidRDefault="00786814">
      <w:r>
        <w:t>El código fuente e</w:t>
      </w:r>
      <w:r w:rsidR="00E12A97">
        <w:t>stá publicado en Google Code y se</w:t>
      </w:r>
      <w:r>
        <w:t xml:space="preserve"> puede descargar con la licencia GNU GLP v2 </w:t>
      </w:r>
      <w:hyperlink r:id="rId102" w:history="1">
        <w:r w:rsidRPr="00B66F26">
          <w:rPr>
            <w:rStyle w:val="Hipervnculo"/>
          </w:rPr>
          <w:t>http://code.google.com/p/uma-cms/</w:t>
        </w:r>
      </w:hyperlink>
      <w:r>
        <w:t xml:space="preserve"> </w:t>
      </w:r>
    </w:p>
    <w:p w14:paraId="51BA9400" w14:textId="77777777" w:rsidR="000D5E98" w:rsidRDefault="000D5E98">
      <w:pPr>
        <w:suppressAutoHyphens w:val="0"/>
        <w:spacing w:before="0" w:after="0" w:line="240" w:lineRule="auto"/>
        <w:jc w:val="left"/>
        <w:rPr>
          <w:rFonts w:eastAsia="Times New Roman" w:cs="Times New Roman"/>
          <w:b/>
          <w:sz w:val="28"/>
          <w:szCs w:val="24"/>
        </w:rPr>
      </w:pPr>
      <w:r>
        <w:br w:type="page"/>
      </w:r>
    </w:p>
    <w:p w14:paraId="7DCCA16F" w14:textId="77777777" w:rsidR="000D5E98" w:rsidRDefault="000D5E98" w:rsidP="000D5E98">
      <w:pPr>
        <w:pStyle w:val="Subttulo"/>
        <w:outlineLvl w:val="1"/>
      </w:pPr>
      <w:bookmarkStart w:id="439" w:name="_Toc281339335"/>
      <w:bookmarkStart w:id="440" w:name="_Toc281355178"/>
      <w:r>
        <w:lastRenderedPageBreak/>
        <w:t>4.9.</w:t>
      </w:r>
      <w:r w:rsidR="00010D4C">
        <w:t xml:space="preserve"> </w:t>
      </w:r>
      <w:r>
        <w:t>Plan de pruebas</w:t>
      </w:r>
      <w:bookmarkEnd w:id="439"/>
      <w:bookmarkEnd w:id="440"/>
    </w:p>
    <w:p w14:paraId="2E5A0C92" w14:textId="3A5F8651" w:rsidR="000D5E98" w:rsidRPr="00E542FD" w:rsidRDefault="000D5E98" w:rsidP="000D5E98">
      <w:del w:id="441" w:author="copesa" w:date="2010-12-29T14:49:00Z">
        <w:r w:rsidRPr="00E542FD">
          <w:delText>Este</w:delText>
        </w:r>
      </w:del>
      <w:ins w:id="442" w:author="copesa" w:date="2010-12-29T14:49:00Z">
        <w:r w:rsidR="00527C51">
          <w:t>El</w:t>
        </w:r>
      </w:ins>
      <w:r w:rsidR="00527C51" w:rsidRPr="00E542FD">
        <w:t xml:space="preserv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14:paraId="4FA11095" w14:textId="77777777"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14:paraId="71061245" w14:textId="77777777" w:rsidR="000D5E98" w:rsidRPr="00E542FD" w:rsidRDefault="000D5E98" w:rsidP="000D5E98"/>
    <w:p w14:paraId="10F7E1B9" w14:textId="77777777" w:rsidR="000D5E98" w:rsidRPr="000D5E98" w:rsidRDefault="000D5E98" w:rsidP="00010D4C">
      <w:pPr>
        <w:pStyle w:val="Subttulo"/>
      </w:pPr>
      <w:r>
        <w:t>4.9.1.</w:t>
      </w:r>
      <w:r w:rsidR="00010D4C">
        <w:t xml:space="preserve"> Configuración ambiente de test</w:t>
      </w:r>
    </w:p>
    <w:p w14:paraId="109B250A" w14:textId="7C25F2B4" w:rsidR="000D5E98" w:rsidRDefault="000D5E98" w:rsidP="000D5E98">
      <w:r>
        <w:t xml:space="preserve">Para realizar las diversas pruebas, se </w:t>
      </w:r>
      <w:del w:id="443" w:author="copesa" w:date="2010-12-29T14:49:00Z">
        <w:r>
          <w:delText xml:space="preserve"> </w:delText>
        </w:r>
      </w:del>
      <w:r>
        <w:t>debía configurar un ambiente de test, el  cual permite realizar todas aquellas combinaciones en: PC, servidores, sistemas operativos, cortafuegos, navegadores</w:t>
      </w:r>
      <w:del w:id="444" w:author="copesa" w:date="2010-12-29T14:49:00Z">
        <w:r>
          <w:delText>.</w:delText>
        </w:r>
      </w:del>
      <w:ins w:id="445" w:author="copesa" w:date="2010-12-29T14:49:00Z">
        <w:r w:rsidR="00527C51">
          <w:t xml:space="preserve">, </w:t>
        </w:r>
      </w:ins>
      <w:r>
        <w:t>etc.</w:t>
      </w:r>
    </w:p>
    <w:p w14:paraId="2AE8B844" w14:textId="77777777" w:rsidR="000D5E98" w:rsidRPr="00E542FD" w:rsidRDefault="000D5E98" w:rsidP="000D5E98"/>
    <w:p w14:paraId="3CF1D50E" w14:textId="77777777" w:rsidR="000D5E98" w:rsidRPr="000D5E98" w:rsidRDefault="000D5E98" w:rsidP="00010D4C">
      <w:pPr>
        <w:pStyle w:val="Subttulo"/>
      </w:pPr>
      <w:r>
        <w:t>4.9.2.</w:t>
      </w:r>
      <w:r w:rsidR="00010D4C">
        <w:t xml:space="preserve"> </w:t>
      </w:r>
      <w:r w:rsidRPr="000D5E98">
        <w:t>Definición d</w:t>
      </w:r>
      <w:r w:rsidR="00010D4C">
        <w:t>el caso de prueba</w:t>
      </w:r>
    </w:p>
    <w:p w14:paraId="24875773" w14:textId="44CAA1A4" w:rsidR="000D5E98" w:rsidRPr="00E542FD" w:rsidRDefault="000D5E98" w:rsidP="000D5E98">
      <w:r w:rsidRPr="00E542FD">
        <w:t xml:space="preserve">Estas pruebas tienen el objetivo de determinar </w:t>
      </w:r>
      <w:r>
        <w:t xml:space="preserve">la integridad de los datos ingresados </w:t>
      </w:r>
      <w:del w:id="446" w:author="copesa" w:date="2010-12-29T14:49:00Z">
        <w:r>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w:t>
      </w:r>
      <w:del w:id="447" w:author="copesa" w:date="2010-12-29T14:49:00Z">
        <w:r w:rsidRPr="00E542FD">
          <w:delText>este</w:delText>
        </w:r>
      </w:del>
      <w:ins w:id="448" w:author="copesa" w:date="2010-12-29T14:49:00Z">
        <w:r w:rsidR="0029210C">
          <w:t>é</w:t>
        </w:r>
        <w:r w:rsidRPr="00E542FD">
          <w:t>ste</w:t>
        </w:r>
      </w:ins>
      <w:r w:rsidRPr="00E542FD">
        <w:t xml:space="preserve"> durante o al final del desarrollo, para determinar si satisface los requisitos iniciales</w:t>
      </w:r>
      <w:del w:id="449" w:author="copesa" w:date="2010-12-29T14:49:00Z">
        <w:r w:rsidRPr="00E542FD">
          <w:delText>, así</w:delText>
        </w:r>
      </w:del>
      <w:ins w:id="450" w:author="copesa" w:date="2010-12-29T14:49:00Z">
        <w:r w:rsidR="0029210C">
          <w:t>. Así</w:t>
        </w:r>
      </w:ins>
      <w:r w:rsidR="0029210C">
        <w:t xml:space="preserve">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14:paraId="773296B0" w14:textId="2CA7D789" w:rsidR="000D5E98" w:rsidRPr="00E542FD" w:rsidRDefault="000D5E98" w:rsidP="000D5E98">
      <w:del w:id="451" w:author="copesa" w:date="2010-12-29T14:49:00Z">
        <w:r w:rsidRPr="00E542FD">
          <w:delText xml:space="preserve"> </w:delText>
        </w:r>
      </w:del>
    </w:p>
    <w:p w14:paraId="6ACBDBD1" w14:textId="77777777" w:rsidR="000D5E98" w:rsidRDefault="000D5E98" w:rsidP="00B71CC1">
      <w:pPr>
        <w:pStyle w:val="Prrafodelista"/>
        <w:numPr>
          <w:ilvl w:val="0"/>
          <w:numId w:val="11"/>
        </w:numPr>
      </w:pPr>
      <w:r>
        <w:t>Probar la muestra de conteo correcto del resumen de videos en menú principal.</w:t>
      </w:r>
    </w:p>
    <w:p w14:paraId="29BCC0C3" w14:textId="77777777"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14:paraId="493BB89B" w14:textId="77777777"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14:paraId="1325DBE4" w14:textId="77777777"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14:paraId="2E717B8B" w14:textId="77777777"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14:paraId="529D426F" w14:textId="77777777"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14:paraId="760A8C57" w14:textId="3E047D22" w:rsidR="000D5E98" w:rsidRDefault="000D5E98" w:rsidP="00B71CC1">
      <w:pPr>
        <w:pStyle w:val="Prrafodelista"/>
        <w:numPr>
          <w:ilvl w:val="0"/>
          <w:numId w:val="11"/>
        </w:numPr>
      </w:pPr>
      <w:r w:rsidRPr="009F321C">
        <w:t xml:space="preserve">Probar </w:t>
      </w:r>
      <w:r>
        <w:t>la creación</w:t>
      </w:r>
      <w:del w:id="452" w:author="copesa" w:date="2010-12-29T14:49:00Z">
        <w:r>
          <w:delText xml:space="preserve"> </w:delText>
        </w:r>
      </w:del>
      <w:r>
        <w:t xml:space="preserve"> y subida de videos</w:t>
      </w:r>
      <w:r w:rsidRPr="009F321C">
        <w:t>.</w:t>
      </w:r>
    </w:p>
    <w:p w14:paraId="0DB6D4A7" w14:textId="77777777"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14:paraId="3A08C5A3" w14:textId="77777777" w:rsidR="000D5E98" w:rsidRDefault="000D5E98" w:rsidP="00B71CC1">
      <w:pPr>
        <w:pStyle w:val="Prrafodelista"/>
        <w:numPr>
          <w:ilvl w:val="0"/>
          <w:numId w:val="11"/>
        </w:numPr>
      </w:pPr>
      <w:r w:rsidRPr="009F321C">
        <w:t>Probar la validación de sesiones de usu</w:t>
      </w:r>
      <w:r>
        <w:t>a</w:t>
      </w:r>
      <w:r w:rsidRPr="009F321C">
        <w:t>rio</w:t>
      </w:r>
      <w:r>
        <w:t>.</w:t>
      </w:r>
    </w:p>
    <w:p w14:paraId="7D92D62D" w14:textId="77777777"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14:paraId="052F85FF" w14:textId="77777777" w:rsidR="000D5E98" w:rsidRDefault="000D5E98" w:rsidP="00B71CC1">
      <w:pPr>
        <w:pStyle w:val="Prrafodelista"/>
        <w:numPr>
          <w:ilvl w:val="0"/>
          <w:numId w:val="11"/>
        </w:numPr>
      </w:pPr>
      <w:r>
        <w:t>Probar la creación de miniaturas de videos subidos.</w:t>
      </w:r>
    </w:p>
    <w:p w14:paraId="0B342EAE" w14:textId="77777777" w:rsidR="000D5E98" w:rsidRDefault="000D5E98" w:rsidP="00B71CC1">
      <w:pPr>
        <w:pStyle w:val="Prrafodelista"/>
        <w:numPr>
          <w:ilvl w:val="0"/>
          <w:numId w:val="11"/>
        </w:numPr>
      </w:pPr>
      <w:r>
        <w:t>Probar la creación, edición y eliminación correcta de videos menú videos.</w:t>
      </w:r>
    </w:p>
    <w:p w14:paraId="6BEF6EAC" w14:textId="77777777" w:rsidR="000D5E98" w:rsidRDefault="000D5E98" w:rsidP="00B71CC1">
      <w:pPr>
        <w:pStyle w:val="Prrafodelista"/>
        <w:numPr>
          <w:ilvl w:val="0"/>
          <w:numId w:val="11"/>
        </w:numPr>
      </w:pPr>
      <w:r>
        <w:t>Probar la reproducción correcta de videos subidos al CMS.</w:t>
      </w:r>
    </w:p>
    <w:p w14:paraId="5B75B5CB" w14:textId="77777777" w:rsidR="000D5E98" w:rsidRDefault="000D5E98" w:rsidP="00B71CC1">
      <w:pPr>
        <w:pStyle w:val="Prrafodelista"/>
        <w:numPr>
          <w:ilvl w:val="0"/>
          <w:numId w:val="11"/>
        </w:numPr>
      </w:pPr>
      <w:r>
        <w:t xml:space="preserve">Probar en los paginadores del CMS la ordenación por campos seleccionados. </w:t>
      </w:r>
    </w:p>
    <w:p w14:paraId="4DCC0995" w14:textId="77777777" w:rsidR="000D5E98" w:rsidRDefault="000D5E98" w:rsidP="00B71CC1">
      <w:pPr>
        <w:pStyle w:val="Prrafodelista"/>
        <w:numPr>
          <w:ilvl w:val="0"/>
          <w:numId w:val="11"/>
        </w:numPr>
      </w:pPr>
      <w:r>
        <w:t>Probar buscadores internos de interfaces de CMS.</w:t>
      </w:r>
    </w:p>
    <w:p w14:paraId="279874FE" w14:textId="77777777" w:rsidR="000D5E98" w:rsidRDefault="000D5E98" w:rsidP="00B71CC1">
      <w:pPr>
        <w:pStyle w:val="Prrafodelista"/>
        <w:numPr>
          <w:ilvl w:val="0"/>
          <w:numId w:val="11"/>
        </w:numPr>
      </w:pPr>
      <w:r>
        <w:t>Probar en cajas de texto el ingreso de datos de cualquier tipo de  dato.</w:t>
      </w:r>
    </w:p>
    <w:p w14:paraId="1ECD0247" w14:textId="77777777" w:rsidR="000D5E98" w:rsidRDefault="000D5E98" w:rsidP="00B71CC1">
      <w:pPr>
        <w:pStyle w:val="Prrafodelista"/>
        <w:numPr>
          <w:ilvl w:val="0"/>
          <w:numId w:val="11"/>
        </w:numPr>
      </w:pPr>
      <w:r>
        <w:t>Probar ejecución CMS-UMA en cualquier navegador web.</w:t>
      </w:r>
    </w:p>
    <w:p w14:paraId="39DD14A4" w14:textId="77777777" w:rsidR="000D5E98" w:rsidRDefault="000D5E98" w:rsidP="00B71CC1">
      <w:pPr>
        <w:pStyle w:val="Prrafodelista"/>
        <w:numPr>
          <w:ilvl w:val="0"/>
          <w:numId w:val="11"/>
        </w:numPr>
      </w:pPr>
      <w:r>
        <w:t>Probar la generación id internos y campos obligatorios de forma interna.</w:t>
      </w:r>
    </w:p>
    <w:p w14:paraId="716DAFEA" w14:textId="77777777" w:rsidR="000D5E98" w:rsidRDefault="000D5E98" w:rsidP="00B71CC1">
      <w:pPr>
        <w:pStyle w:val="Prrafodelista"/>
        <w:numPr>
          <w:ilvl w:val="0"/>
          <w:numId w:val="11"/>
        </w:numPr>
      </w:pPr>
      <w:r>
        <w:t>Probar que los campos fecha se generen automáticos al grabar.</w:t>
      </w:r>
    </w:p>
    <w:p w14:paraId="1802AA22" w14:textId="77777777" w:rsidR="00B56E7C" w:rsidRDefault="00B56E7C" w:rsidP="00B56E7C"/>
    <w:p w14:paraId="39459339" w14:textId="77777777" w:rsidR="000D5E98" w:rsidRDefault="000D5E98" w:rsidP="00B56E7C"/>
    <w:p w14:paraId="3D2DC660" w14:textId="77777777" w:rsidR="000D5E98" w:rsidRDefault="000D5E98" w:rsidP="00B56E7C"/>
    <w:p w14:paraId="20203475" w14:textId="77777777" w:rsidR="000D5E98" w:rsidRDefault="000D5E98" w:rsidP="00B56E7C"/>
    <w:p w14:paraId="0E892F58" w14:textId="77777777" w:rsidR="00D23B41" w:rsidRDefault="00D23B41"/>
    <w:p w14:paraId="3FE9F758" w14:textId="77777777" w:rsidR="000D5E98" w:rsidRDefault="000D5E98" w:rsidP="00010D4C">
      <w:pPr>
        <w:pStyle w:val="Subttulo"/>
      </w:pPr>
      <w:r>
        <w:lastRenderedPageBreak/>
        <w:t>4.9.3.</w:t>
      </w:r>
      <w:r w:rsidR="00010D4C">
        <w:t xml:space="preserve"> </w:t>
      </w:r>
      <w:r>
        <w:t>Resultados</w:t>
      </w:r>
      <w:r w:rsidR="00010D4C">
        <w:t xml:space="preserve"> entregados por cada definición</w:t>
      </w:r>
    </w:p>
    <w:p w14:paraId="0DC2C38A" w14:textId="77777777" w:rsidR="000D5E98" w:rsidRPr="000D5E98" w:rsidRDefault="000D5E98" w:rsidP="000D5E98">
      <w:r>
        <w:t>Se muestra a continuación la implementación de un caso de prueba.</w:t>
      </w:r>
    </w:p>
    <w:p w14:paraId="03D42D13" w14:textId="77777777" w:rsidR="00D23B41" w:rsidRDefault="00D23B41"/>
    <w:p w14:paraId="7DD1DE42" w14:textId="77777777"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14:anchorId="47C4D18C" wp14:editId="64A7C0CC">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14:paraId="77487831" w14:textId="77777777" w:rsidR="000D5E98" w:rsidRDefault="000D5E98" w:rsidP="000D5E98">
      <w:pPr>
        <w:pStyle w:val="Epgrafe"/>
        <w:jc w:val="center"/>
      </w:pPr>
      <w:r>
        <w:tab/>
      </w:r>
      <w:bookmarkStart w:id="453" w:name="_Toc281339403"/>
      <w:bookmarkStart w:id="454" w:name="_Toc281354896"/>
      <w:r w:rsidRPr="001175CC">
        <w:t>Ilustración</w:t>
      </w:r>
      <w:r w:rsidR="00010D4C">
        <w:t xml:space="preserve"> </w:t>
      </w:r>
      <w:r w:rsidR="007D58B6">
        <w:fldChar w:fldCharType="begin"/>
      </w:r>
      <w:r w:rsidRPr="001175CC">
        <w:instrText xml:space="preserve"> SEQ Ilustración \* ARABIC </w:instrText>
      </w:r>
      <w:r w:rsidR="007D58B6">
        <w:fldChar w:fldCharType="separate"/>
      </w:r>
      <w:r w:rsidR="00AE33D1">
        <w:rPr>
          <w:noProof/>
        </w:rPr>
        <w:t>50</w:t>
      </w:r>
      <w:r w:rsidR="007D58B6">
        <w:fldChar w:fldCharType="end"/>
      </w:r>
      <w:r w:rsidR="00010D4C">
        <w:t xml:space="preserve"> </w:t>
      </w:r>
      <w:r>
        <w:t>–</w:t>
      </w:r>
      <w:r w:rsidR="00010D4C">
        <w:t xml:space="preserve"> </w:t>
      </w:r>
      <w:r>
        <w:t>Formato de caso de prueba implementado</w:t>
      </w:r>
      <w:bookmarkEnd w:id="453"/>
      <w:bookmarkEnd w:id="454"/>
    </w:p>
    <w:p w14:paraId="3237F77F" w14:textId="77777777" w:rsidR="0029210C" w:rsidRDefault="0029210C" w:rsidP="00F41D31">
      <w:pPr>
        <w:rPr>
          <w:ins w:id="455" w:author="copesa" w:date="2010-12-29T14:49:00Z"/>
        </w:rPr>
      </w:pPr>
    </w:p>
    <w:p w14:paraId="281E9B2E" w14:textId="77777777" w:rsidR="0029210C" w:rsidRPr="00F41D31" w:rsidRDefault="0029210C" w:rsidP="00F41D31">
      <w:pPr>
        <w:rPr>
          <w:ins w:id="456" w:author="copesa" w:date="2010-12-29T14:49:00Z"/>
        </w:rPr>
      </w:pPr>
      <w:ins w:id="457" w:author="copesa" w:date="2010-12-29T14:49:00Z">
        <w:r>
          <w:rPr>
            <w:lang w:eastAsia="en-US"/>
          </w:rPr>
          <w:t>AGREGAR COMENTARIOS DE LOS RESULTADOS DE LAS PRUEBAS, FUERON FAVORABLES</w:t>
        </w:r>
        <w:proofErr w:type="gramStart"/>
        <w:r>
          <w:rPr>
            <w:lang w:eastAsia="en-US"/>
          </w:rPr>
          <w:t>?</w:t>
        </w:r>
        <w:proofErr w:type="gramEnd"/>
        <w:r>
          <w:rPr>
            <w:lang w:eastAsia="en-US"/>
          </w:rPr>
          <w:t xml:space="preserve"> HUBO QUE HACER MODOFICACIONES POSTERIOR A LAS PRUEBAS</w:t>
        </w:r>
        <w:proofErr w:type="gramStart"/>
        <w:r>
          <w:rPr>
            <w:lang w:eastAsia="en-US"/>
          </w:rPr>
          <w:t>?</w:t>
        </w:r>
        <w:proofErr w:type="gramEnd"/>
        <w:r>
          <w:rPr>
            <w:lang w:eastAsia="en-US"/>
          </w:rPr>
          <w:t xml:space="preserve">... COMENTAR DE SU EJECUCIÓN, NO SOLO CITARLO. </w:t>
        </w:r>
      </w:ins>
    </w:p>
    <w:p w14:paraId="3933F799" w14:textId="77777777" w:rsidR="00010D4C" w:rsidRDefault="00010D4C">
      <w:pPr>
        <w:suppressAutoHyphens w:val="0"/>
        <w:spacing w:before="0" w:after="0" w:line="240" w:lineRule="auto"/>
        <w:jc w:val="left"/>
        <w:rPr>
          <w:rFonts w:eastAsia="Times New Roman" w:cs="Times New Roman"/>
          <w:b/>
          <w:sz w:val="28"/>
          <w:szCs w:val="24"/>
        </w:rPr>
      </w:pPr>
      <w:r>
        <w:lastRenderedPageBreak/>
        <w:br w:type="page"/>
      </w:r>
    </w:p>
    <w:p w14:paraId="19AE71CA" w14:textId="77777777" w:rsidR="00010D4C" w:rsidRDefault="00010D4C" w:rsidP="00010D4C">
      <w:pPr>
        <w:pStyle w:val="Subttulo"/>
        <w:outlineLvl w:val="1"/>
      </w:pPr>
      <w:bookmarkStart w:id="458" w:name="_Toc281339336"/>
      <w:bookmarkStart w:id="459" w:name="_Toc281355179"/>
      <w:r>
        <w:lastRenderedPageBreak/>
        <w:t>4.10. Plan de liberación</w:t>
      </w:r>
      <w:bookmarkEnd w:id="458"/>
      <w:bookmarkEnd w:id="459"/>
    </w:p>
    <w:p w14:paraId="5450179E" w14:textId="77777777"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14:paraId="1FA6DBF2" w14:textId="77777777" w:rsidR="00010D4C" w:rsidRDefault="00010D4C" w:rsidP="00010D4C">
      <w:pPr>
        <w:pStyle w:val="Subttulo"/>
      </w:pPr>
      <w:r>
        <w:t>4.10.1. Aceptación de los involucrados</w:t>
      </w:r>
    </w:p>
    <w:p w14:paraId="5F509AB2" w14:textId="77777777"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14:paraId="324B78F4" w14:textId="77777777" w:rsidR="00010D4C" w:rsidRDefault="00010D4C" w:rsidP="00010D4C">
      <w:pPr>
        <w:pStyle w:val="Subttulo"/>
      </w:pPr>
      <w:r>
        <w:t>4.10.2. Operación de aceptación</w:t>
      </w:r>
    </w:p>
    <w:p w14:paraId="5FAA7497" w14:textId="77777777" w:rsidR="00010D4C" w:rsidRDefault="00010D4C" w:rsidP="00010D4C">
      <w:pPr>
        <w:rPr>
          <w:del w:id="460" w:author="copesa" w:date="2010-12-29T14:49:00Z"/>
        </w:rPr>
      </w:pPr>
      <w:r>
        <w:t xml:space="preserve">Las personas se responsabilizan de operar el sistema una vez que </w:t>
      </w:r>
      <w:del w:id="461" w:author="copesa" w:date="2010-12-29T14:49:00Z">
        <w:r>
          <w:delText>este está</w:delText>
        </w:r>
      </w:del>
      <w:ins w:id="462" w:author="copesa" w:date="2010-12-29T14:49:00Z">
        <w:r w:rsidR="0029210C">
          <w:t>é</w:t>
        </w:r>
        <w:r>
          <w:t xml:space="preserve">ste </w:t>
        </w:r>
        <w:r w:rsidR="0029210C">
          <w:t>se encuentre</w:t>
        </w:r>
      </w:ins>
      <w:r>
        <w:t xml:space="preserve"> en producción y están satisfechos con los </w:t>
      </w:r>
      <w:r w:rsidRPr="00010D4C">
        <w:t>procedimientos</w:t>
      </w:r>
      <w:r>
        <w:t xml:space="preserve"> </w:t>
      </w:r>
      <w:r w:rsidRPr="00010D4C">
        <w:t>y documentación</w:t>
      </w:r>
      <w:r>
        <w:t xml:space="preserve"> </w:t>
      </w:r>
      <w:del w:id="463" w:author="copesa" w:date="2010-12-29T14:49:00Z">
        <w:r>
          <w:delText>relevantes.</w:delText>
        </w:r>
      </w:del>
    </w:p>
    <w:p w14:paraId="146BFDC3" w14:textId="4D415D70" w:rsidR="00010D4C" w:rsidRDefault="00010D4C" w:rsidP="00010D4C">
      <w:proofErr w:type="gramStart"/>
      <w:ins w:id="464" w:author="copesa" w:date="2010-12-29T14:49:00Z">
        <w:r>
          <w:t>relevante</w:t>
        </w:r>
        <w:proofErr w:type="gramEnd"/>
        <w:r w:rsidR="0029210C">
          <w:t xml:space="preserve"> generada, que es: </w:t>
        </w:r>
      </w:ins>
      <w:r>
        <w:t>Documentación de casos de prueba, documentación de modelo relacional de base de datos, documentación de clases de phpdoc, documentación de código, documentación de log de errores, documentación de setting y documentación de configuración de servidor.</w:t>
      </w:r>
    </w:p>
    <w:p w14:paraId="0DF2E282" w14:textId="77777777" w:rsidR="00010D4C" w:rsidRDefault="00010D4C">
      <w:pPr>
        <w:suppressAutoHyphens w:val="0"/>
        <w:spacing w:before="0" w:after="0" w:line="240" w:lineRule="auto"/>
        <w:jc w:val="left"/>
        <w:rPr>
          <w:rFonts w:eastAsia="Times New Roman" w:cs="Times New Roman"/>
          <w:b/>
          <w:sz w:val="28"/>
          <w:szCs w:val="24"/>
        </w:rPr>
      </w:pPr>
      <w:r>
        <w:br w:type="page"/>
      </w:r>
    </w:p>
    <w:p w14:paraId="39E83F56" w14:textId="77777777" w:rsidR="00010D4C" w:rsidRDefault="00010D4C" w:rsidP="00010D4C">
      <w:pPr>
        <w:pStyle w:val="Subttulo"/>
      </w:pPr>
      <w:r>
        <w:lastRenderedPageBreak/>
        <w:t xml:space="preserve">4.10.3. </w:t>
      </w:r>
      <w:r w:rsidR="00785C43">
        <w:t xml:space="preserve">Documentación de </w:t>
      </w:r>
      <w:commentRangeStart w:id="465"/>
      <w:r w:rsidR="00785C43">
        <w:t>Soporte</w:t>
      </w:r>
      <w:commentRangeEnd w:id="465"/>
      <w:r w:rsidR="00375D89">
        <w:rPr>
          <w:rStyle w:val="Refdecomentario"/>
          <w:b w:val="0"/>
          <w:szCs w:val="20"/>
          <w:lang w:eastAsia="en-US"/>
        </w:rPr>
        <w:commentReference w:id="465"/>
      </w:r>
    </w:p>
    <w:p w14:paraId="1DD2A33B" w14:textId="77777777" w:rsidR="00785C43" w:rsidRDefault="00785C43" w:rsidP="00010D4C">
      <w:pPr>
        <w:rPr>
          <w:b/>
        </w:rPr>
      </w:pPr>
    </w:p>
    <w:p w14:paraId="34CCD1DF" w14:textId="77777777" w:rsidR="00C061FC" w:rsidRDefault="00C061FC" w:rsidP="00010D4C">
      <w:r w:rsidRPr="00BE0C78">
        <w:rPr>
          <w:b/>
        </w:rPr>
        <w:t>Phpdoc:</w:t>
      </w:r>
      <w:r>
        <w:t xml:space="preserve"> Documentación que les permitirá entender y dar soporte sobre las funcionalidades de cada clase del prototipo.</w:t>
      </w:r>
    </w:p>
    <w:p w14:paraId="309C1DC5" w14:textId="77777777" w:rsidR="00C061FC" w:rsidRDefault="00C061FC" w:rsidP="00010D4C">
      <w:r w:rsidRPr="00BE0C78">
        <w:rPr>
          <w:b/>
        </w:rPr>
        <w:t>Script de base datos:</w:t>
      </w:r>
      <w:r>
        <w:t xml:space="preserve"> Script que les permitirá entender la creación de las tablas y sus relaciones de la base de datos.</w:t>
      </w:r>
    </w:p>
    <w:p w14:paraId="702EEC86" w14:textId="77777777" w:rsidR="00C061FC" w:rsidRDefault="00C061FC" w:rsidP="00010D4C">
      <w:r w:rsidRPr="00BE0C78">
        <w:rPr>
          <w:b/>
        </w:rPr>
        <w:t>Documentación de configuración de servidor:</w:t>
      </w:r>
      <w:r>
        <w:t xml:space="preserve"> Les permitirá dar soporte a algún imprevisto sobre el servidor.</w:t>
      </w:r>
    </w:p>
    <w:p w14:paraId="5334C857" w14:textId="77777777" w:rsidR="00C061FC" w:rsidRDefault="00C061FC" w:rsidP="00010D4C">
      <w:r w:rsidRPr="00BE0C78">
        <w:rPr>
          <w:b/>
        </w:rPr>
        <w:t>Log de errores:</w:t>
      </w:r>
      <w:r>
        <w:t xml:space="preserve"> Les permitirá observar y gestionar los posibles errores que se generen en la operación del prototipo.</w:t>
      </w:r>
    </w:p>
    <w:p w14:paraId="2AF68E98" w14:textId="77777777" w:rsidR="00C061FC" w:rsidRPr="00010D4C" w:rsidRDefault="00C061FC" w:rsidP="00010D4C">
      <w:r w:rsidRPr="00BE0C78">
        <w:rPr>
          <w:b/>
        </w:rPr>
        <w:t>Modelo relacional:</w:t>
      </w:r>
      <w:r>
        <w:t xml:space="preserve"> Documentación que les permitirá comprender el manejo del almacenamiento de la data.</w:t>
      </w:r>
    </w:p>
    <w:p w14:paraId="4FC920A7" w14:textId="77777777" w:rsidR="001175CC" w:rsidRDefault="001175CC" w:rsidP="001175CC">
      <w:pPr>
        <w:pStyle w:val="Ttulo"/>
        <w:pageBreakBefore/>
        <w:outlineLvl w:val="0"/>
      </w:pPr>
      <w:bookmarkStart w:id="466" w:name="_Toc281339337"/>
      <w:bookmarkStart w:id="467" w:name="_Toc281355180"/>
      <w:r w:rsidRPr="001175CC">
        <w:lastRenderedPageBreak/>
        <w:t xml:space="preserve">5. </w:t>
      </w:r>
      <w:r>
        <w:t>Conclusiones</w:t>
      </w:r>
      <w:bookmarkEnd w:id="466"/>
      <w:bookmarkEnd w:id="467"/>
    </w:p>
    <w:p w14:paraId="71F692C9" w14:textId="77777777" w:rsidR="001175CC" w:rsidRDefault="001175CC" w:rsidP="001175CC">
      <w:pPr>
        <w:pStyle w:val="Encabezado"/>
      </w:pPr>
    </w:p>
    <w:p w14:paraId="1B6A2D58" w14:textId="77777777" w:rsidR="00010D4C" w:rsidRDefault="00010D4C" w:rsidP="00AD4989">
      <w:pPr>
        <w:pStyle w:val="Subttulo"/>
        <w:keepNext/>
        <w:outlineLvl w:val="2"/>
      </w:pPr>
      <w:bookmarkStart w:id="468" w:name="_Toc281339338"/>
      <w:bookmarkStart w:id="469" w:name="_Toc281355181"/>
      <w:r>
        <w:t>5</w:t>
      </w:r>
      <w:r w:rsidRPr="00F23A57">
        <w:t>.</w:t>
      </w:r>
      <w:r>
        <w:t xml:space="preserve">1. </w:t>
      </w:r>
      <w:r w:rsidR="00E12A97">
        <w:t>M</w:t>
      </w:r>
      <w:r>
        <w:t>etodología</w:t>
      </w:r>
      <w:bookmarkEnd w:id="468"/>
      <w:bookmarkEnd w:id="469"/>
    </w:p>
    <w:p w14:paraId="535A5A6A" w14:textId="77777777"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14:paraId="4C4B7F5B" w14:textId="2947BC11"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70" w:author="copesa" w:date="2010-12-29T14:49:00Z">
        <w:r>
          <w:delText xml:space="preserve"> </w:delText>
        </w:r>
      </w:del>
      <w:r>
        <w:t xml:space="preserve">la documentación de casos de prueba. </w:t>
      </w:r>
    </w:p>
    <w:p w14:paraId="0761A0A7" w14:textId="77777777"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71" w:author="copesa" w:date="2010-12-29T14:49:00Z">
        <w:r w:rsidR="00375D89">
          <w:t>,</w:t>
        </w:r>
      </w:ins>
      <w:r w:rsidR="00E12A97">
        <w:t xml:space="preserve"> apoyado en una herramienta de control de versiones eficiente con un manejo del historial de cambios</w:t>
      </w:r>
      <w:r>
        <w:t>.</w:t>
      </w:r>
    </w:p>
    <w:p w14:paraId="475CCAEF" w14:textId="77777777"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14:paraId="4DE2095E" w14:textId="77777777"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14:paraId="738E2D1E" w14:textId="77777777" w:rsidR="00C061FC" w:rsidRDefault="00C061FC" w:rsidP="00010D4C"/>
    <w:p w14:paraId="3065CD2A" w14:textId="5F39177C"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72" w:author="copesa" w:date="2010-12-29T14:49:00Z">
        <w:r w:rsidR="00375D89">
          <w:t>,</w:t>
        </w:r>
      </w:ins>
      <w:r>
        <w:t xml:space="preserve"> aprovechando las facilidades que nos brinda la tecnología existente para </w:t>
      </w:r>
      <w:r w:rsidR="00290210">
        <w:t>automatizar y</w:t>
      </w:r>
      <w:r>
        <w:t xml:space="preserve"> estandarizar la generación de documentación</w:t>
      </w:r>
      <w:r w:rsidR="00C061FC">
        <w:t>.</w:t>
      </w:r>
    </w:p>
    <w:p w14:paraId="4C7C8213" w14:textId="77777777" w:rsidR="00C061FC" w:rsidRDefault="00C061FC" w:rsidP="00010D4C"/>
    <w:p w14:paraId="5F96E71F" w14:textId="77777777" w:rsidR="00010D4C" w:rsidRDefault="00010D4C">
      <w:pPr>
        <w:suppressAutoHyphens w:val="0"/>
        <w:spacing w:before="0" w:after="0" w:line="240" w:lineRule="auto"/>
        <w:jc w:val="left"/>
      </w:pPr>
      <w:r>
        <w:br w:type="page"/>
      </w:r>
    </w:p>
    <w:p w14:paraId="3B2D7065" w14:textId="77777777" w:rsidR="00010D4C" w:rsidRDefault="00010D4C" w:rsidP="00AD4989">
      <w:pPr>
        <w:pStyle w:val="Subttulo"/>
        <w:keepNext/>
        <w:outlineLvl w:val="2"/>
      </w:pPr>
      <w:bookmarkStart w:id="473" w:name="_Toc281339339"/>
      <w:bookmarkStart w:id="474" w:name="_Toc281355182"/>
      <w:r>
        <w:lastRenderedPageBreak/>
        <w:t>5</w:t>
      </w:r>
      <w:r w:rsidRPr="00F23A57">
        <w:t>.</w:t>
      </w:r>
      <w:r w:rsidR="00C061FC">
        <w:t>2</w:t>
      </w:r>
      <w:r w:rsidRPr="00F23A57">
        <w:t>.</w:t>
      </w:r>
      <w:r>
        <w:t xml:space="preserve"> </w:t>
      </w:r>
      <w:r w:rsidR="00E27F52">
        <w:t>Trabajo R</w:t>
      </w:r>
      <w:r>
        <w:t>ealizado</w:t>
      </w:r>
      <w:bookmarkEnd w:id="473"/>
      <w:bookmarkEnd w:id="474"/>
    </w:p>
    <w:p w14:paraId="593DAE41" w14:textId="77777777"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14:paraId="2E52CC1B" w14:textId="77777777" w:rsidR="00C061FC" w:rsidRDefault="00E27F52" w:rsidP="00C061FC">
      <w:r>
        <w:t>Esto se refleja en los siguientes</w:t>
      </w:r>
      <w:r w:rsidR="00C061FC">
        <w:t xml:space="preserve"> document</w:t>
      </w:r>
      <w:r>
        <w:t>os</w:t>
      </w:r>
      <w:r w:rsidR="00C061FC">
        <w:t>:</w:t>
      </w:r>
    </w:p>
    <w:p w14:paraId="396CEF24" w14:textId="77777777" w:rsidR="00C061FC" w:rsidRDefault="00C061FC" w:rsidP="00B71CC1">
      <w:pPr>
        <w:pStyle w:val="Prrafodelista"/>
        <w:numPr>
          <w:ilvl w:val="0"/>
          <w:numId w:val="15"/>
        </w:numPr>
      </w:pPr>
      <w:r>
        <w:t>Anexos.</w:t>
      </w:r>
    </w:p>
    <w:p w14:paraId="231F0EEC" w14:textId="77777777" w:rsidR="00C061FC" w:rsidRDefault="00C061FC" w:rsidP="00B71CC1">
      <w:pPr>
        <w:pStyle w:val="Prrafodelista"/>
        <w:numPr>
          <w:ilvl w:val="0"/>
          <w:numId w:val="15"/>
        </w:numPr>
      </w:pPr>
      <w:r>
        <w:t>Documentación de maquetas entregables que hacen referencia a cada avance en los informes entregados.</w:t>
      </w:r>
    </w:p>
    <w:p w14:paraId="798C3B36" w14:textId="77777777" w:rsidR="00C061FC" w:rsidRDefault="00C061FC" w:rsidP="00B71CC1">
      <w:pPr>
        <w:pStyle w:val="Prrafodelista"/>
        <w:numPr>
          <w:ilvl w:val="0"/>
          <w:numId w:val="15"/>
        </w:numPr>
      </w:pPr>
      <w:r>
        <w:t>Documentación de Script</w:t>
      </w:r>
      <w:r w:rsidR="00997831">
        <w:t>s</w:t>
      </w:r>
      <w:r>
        <w:t xml:space="preserve"> de ffmpeg</w:t>
      </w:r>
    </w:p>
    <w:p w14:paraId="13C891C3" w14:textId="77777777" w:rsidR="00C061FC" w:rsidRDefault="00C061FC" w:rsidP="00B71CC1">
      <w:pPr>
        <w:pStyle w:val="Prrafodelista"/>
        <w:numPr>
          <w:ilvl w:val="0"/>
          <w:numId w:val="15"/>
        </w:numPr>
      </w:pPr>
      <w:r>
        <w:t>Documentación para las herramientas de trabajo.</w:t>
      </w:r>
    </w:p>
    <w:p w14:paraId="108CA528" w14:textId="5BD9B5C5" w:rsidR="00C061FC" w:rsidRDefault="00C061FC" w:rsidP="00B71CC1">
      <w:pPr>
        <w:pStyle w:val="Prrafodelista"/>
        <w:numPr>
          <w:ilvl w:val="0"/>
          <w:numId w:val="15"/>
        </w:numPr>
      </w:pPr>
      <w:r>
        <w:t xml:space="preserve">Documentación de diagramas de clases generados con la herramienta </w:t>
      </w:r>
      <w:r w:rsidRPr="00C061FC">
        <w:t>Enterprise Architect</w:t>
      </w:r>
      <w:del w:id="475" w:author="copesa" w:date="2010-12-29T14:49:00Z">
        <w:r>
          <w:delText xml:space="preserve">. </w:delText>
        </w:r>
      </w:del>
      <w:ins w:id="476" w:author="copesa" w:date="2010-12-29T14:49:00Z">
        <w:r w:rsidR="00375D89">
          <w:t xml:space="preserve"> (</w:t>
        </w:r>
      </w:ins>
      <w:r>
        <w:t xml:space="preserve">Herramienta para generar diagramas </w:t>
      </w:r>
      <w:r w:rsidR="00997831">
        <w:t>UML</w:t>
      </w:r>
      <w:del w:id="477" w:author="copesa" w:date="2010-12-29T14:49:00Z">
        <w:r>
          <w:delText>.</w:delText>
        </w:r>
      </w:del>
      <w:ins w:id="478" w:author="copesa" w:date="2010-12-29T14:49:00Z">
        <w:r w:rsidR="00375D89">
          <w:t>)</w:t>
        </w:r>
      </w:ins>
    </w:p>
    <w:p w14:paraId="7EA8B5A9" w14:textId="77777777"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14:paraId="294E1533" w14:textId="2A3044AB" w:rsidR="00C061FC" w:rsidRDefault="00C061FC" w:rsidP="00B71CC1">
      <w:pPr>
        <w:pStyle w:val="Prrafodelista"/>
        <w:numPr>
          <w:ilvl w:val="0"/>
          <w:numId w:val="15"/>
        </w:numPr>
      </w:pPr>
      <w:r>
        <w:lastRenderedPageBreak/>
        <w:t xml:space="preserve">Se </w:t>
      </w:r>
      <w:del w:id="479" w:author="copesa" w:date="2010-12-29T14:49:00Z">
        <w:r>
          <w:delText>genero</w:delText>
        </w:r>
      </w:del>
      <w:ins w:id="480" w:author="copesa" w:date="2010-12-29T14:49:00Z">
        <w:r w:rsidR="00375D89">
          <w:t>generó</w:t>
        </w:r>
      </w:ins>
      <w:r>
        <w:t xml:space="preserve"> un repositorio de documentación online con cada fuente de información de ayudo al estudio, análisis  </w:t>
      </w:r>
      <w:del w:id="481" w:author="copesa" w:date="2010-12-29T14:49:00Z">
        <w:r>
          <w:delText>y</w:delText>
        </w:r>
      </w:del>
      <w:ins w:id="482" w:author="copesa" w:date="2010-12-29T14:49:00Z">
        <w:r w:rsidR="00375D89">
          <w:t>e</w:t>
        </w:r>
      </w:ins>
      <w:r>
        <w:t xml:space="preserve"> investigación de plataformas, códec de video, utilización de tecnologías. Además de los manuales de programación de php, Mysql, Script de generación de base datos.</w:t>
      </w:r>
    </w:p>
    <w:p w14:paraId="3390024C" w14:textId="77777777" w:rsidR="00C061FC" w:rsidRDefault="00C061FC" w:rsidP="00C061FC"/>
    <w:p w14:paraId="36B4DD00" w14:textId="77777777"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14:paraId="538F161A" w14:textId="77777777" w:rsidR="00010D4C" w:rsidRPr="00C061FC" w:rsidRDefault="00010D4C" w:rsidP="00B71CC1">
      <w:pPr>
        <w:pStyle w:val="Prrafodelista"/>
        <w:numPr>
          <w:ilvl w:val="0"/>
          <w:numId w:val="14"/>
        </w:numPr>
        <w:suppressAutoHyphens w:val="0"/>
        <w:spacing w:before="0" w:after="0" w:line="240" w:lineRule="auto"/>
        <w:jc w:val="left"/>
      </w:pPr>
      <w:r>
        <w:br w:type="page"/>
      </w:r>
    </w:p>
    <w:p w14:paraId="334FB9C4" w14:textId="77777777" w:rsidR="00010D4C" w:rsidRDefault="00010D4C" w:rsidP="00AD4989">
      <w:pPr>
        <w:pStyle w:val="Subttulo"/>
        <w:keepNext/>
        <w:outlineLvl w:val="2"/>
      </w:pPr>
      <w:bookmarkStart w:id="483" w:name="_Toc281339340"/>
      <w:bookmarkStart w:id="484" w:name="_Toc281355183"/>
      <w:r>
        <w:lastRenderedPageBreak/>
        <w:t>5</w:t>
      </w:r>
      <w:r w:rsidRPr="00F23A57">
        <w:t>.</w:t>
      </w:r>
      <w:r w:rsidR="00C061FC">
        <w:t>3</w:t>
      </w:r>
      <w:r w:rsidRPr="00F23A57">
        <w:t>.</w:t>
      </w:r>
      <w:r>
        <w:t xml:space="preserve"> </w:t>
      </w:r>
      <w:r w:rsidR="00E27F52">
        <w:t>Aprendizaje O</w:t>
      </w:r>
      <w:r>
        <w:t>btenido</w:t>
      </w:r>
      <w:bookmarkEnd w:id="483"/>
      <w:bookmarkEnd w:id="484"/>
    </w:p>
    <w:p w14:paraId="14965146" w14:textId="77777777"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14:paraId="65B89F54" w14:textId="18C70B1F" w:rsidR="00010D4C" w:rsidRDefault="00010D4C" w:rsidP="00B71CC1">
      <w:pPr>
        <w:pStyle w:val="Prrafodelista"/>
        <w:numPr>
          <w:ilvl w:val="0"/>
          <w:numId w:val="13"/>
        </w:numPr>
      </w:pPr>
      <w:r>
        <w:t xml:space="preserve">A través de la implementación de componentes </w:t>
      </w:r>
      <w:del w:id="485" w:author="copesa" w:date="2010-12-29T14:49:00Z">
        <w:r>
          <w:delText>xml</w:delText>
        </w:r>
      </w:del>
      <w:ins w:id="486" w:author="copesa" w:date="2010-12-29T14:49:00Z">
        <w:r w:rsidR="00375D89">
          <w:t>XML</w:t>
        </w:r>
      </w:ins>
      <w:r w:rsidR="00375D89">
        <w:t xml:space="preserve"> </w:t>
      </w:r>
      <w:r>
        <w:t>se pudo crear una capa de compatibilidad estándar entre diferentes plataformas no dependiendo de un lenguaje de programación en particular.</w:t>
      </w:r>
    </w:p>
    <w:p w14:paraId="76C53C7E" w14:textId="77777777" w:rsidR="00010D4C" w:rsidRDefault="00010D4C" w:rsidP="00B71CC1">
      <w:pPr>
        <w:pStyle w:val="Prrafodelista"/>
        <w:numPr>
          <w:ilvl w:val="0"/>
          <w:numId w:val="12"/>
        </w:numPr>
      </w:pPr>
      <w:r>
        <w:t>Realizar  un enfoque de programación orientado a objetos.</w:t>
      </w:r>
    </w:p>
    <w:p w14:paraId="07AEABF5" w14:textId="77777777"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14:paraId="530784FC" w14:textId="77777777" w:rsidR="00010D4C" w:rsidRDefault="00E27F52" w:rsidP="00B71CC1">
      <w:pPr>
        <w:pStyle w:val="Prrafodelista"/>
        <w:numPr>
          <w:ilvl w:val="0"/>
          <w:numId w:val="12"/>
        </w:numPr>
      </w:pPr>
      <w:r>
        <w:t>P</w:t>
      </w:r>
      <w:r w:rsidR="00010D4C">
        <w:t>rogramación a 3 capas en PHP.</w:t>
      </w:r>
    </w:p>
    <w:p w14:paraId="62858D1D" w14:textId="77777777" w:rsidR="00010D4C" w:rsidRDefault="00010D4C" w:rsidP="00B71CC1">
      <w:pPr>
        <w:pStyle w:val="Prrafodelista"/>
        <w:numPr>
          <w:ilvl w:val="0"/>
          <w:numId w:val="12"/>
        </w:numPr>
      </w:pPr>
      <w:r>
        <w:t>Aprender a gestionar proyectos a través de SVN.</w:t>
      </w:r>
    </w:p>
    <w:p w14:paraId="38837C02" w14:textId="77777777" w:rsidR="00997831" w:rsidRDefault="00997831">
      <w:pPr>
        <w:suppressAutoHyphens w:val="0"/>
        <w:spacing w:before="0" w:after="0" w:line="240" w:lineRule="auto"/>
        <w:jc w:val="left"/>
        <w:rPr>
          <w:rFonts w:eastAsia="Times New Roman" w:cs="Times New Roman"/>
          <w:b/>
          <w:sz w:val="28"/>
          <w:szCs w:val="24"/>
        </w:rPr>
      </w:pPr>
      <w:bookmarkStart w:id="487" w:name="_Toc281339341"/>
      <w:r>
        <w:br w:type="page"/>
      </w:r>
    </w:p>
    <w:p w14:paraId="273936D7" w14:textId="77777777" w:rsidR="00010D4C" w:rsidRDefault="00010D4C" w:rsidP="00AD4989">
      <w:pPr>
        <w:pStyle w:val="Subttulo"/>
        <w:keepNext/>
        <w:outlineLvl w:val="2"/>
      </w:pPr>
      <w:bookmarkStart w:id="488" w:name="_Toc281355184"/>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487"/>
      <w:bookmarkEnd w:id="488"/>
    </w:p>
    <w:p w14:paraId="58F98EFA" w14:textId="2702642D" w:rsidR="00010D4C" w:rsidRDefault="00010D4C" w:rsidP="00C061FC">
      <w:r>
        <w:t>En base al transcurso del desarrollo del proyecto de t</w:t>
      </w:r>
      <w:r w:rsidR="00AD4989">
        <w:t>í</w:t>
      </w:r>
      <w:r>
        <w:t xml:space="preserve">tulo se presentaron diferentes tipos de traspiés, como la gestión </w:t>
      </w:r>
      <w:del w:id="489" w:author="copesa" w:date="2010-12-29T14:49:00Z">
        <w:r>
          <w:delText>optima</w:delText>
        </w:r>
      </w:del>
      <w:ins w:id="490" w:author="copesa" w:date="2010-12-29T14:49:00Z">
        <w:r w:rsidR="00375D89">
          <w:t>ó</w:t>
        </w:r>
        <w:r>
          <w:t>ptima</w:t>
        </w:r>
      </w:ins>
      <w:r>
        <w:t xml:space="preserve">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14:paraId="78EEE17C" w14:textId="77777777" w:rsidR="00010D4C" w:rsidRDefault="00010D4C" w:rsidP="00C061FC"/>
    <w:p w14:paraId="7F4D5BFC" w14:textId="21C9E9DE" w:rsidR="00010D4C" w:rsidRDefault="00010D4C" w:rsidP="00C061FC">
      <w:r>
        <w:t xml:space="preserve">Gestión de Tiempos: En base a la gestión y optimación de tiempo, se tuvo que </w:t>
      </w:r>
      <w:del w:id="491" w:author="copesa" w:date="2010-12-29T14:49:00Z">
        <w:r>
          <w:delText>imprentar un trabajo de coordinado</w:delText>
        </w:r>
      </w:del>
      <w:ins w:id="492" w:author="copesa" w:date="2010-12-29T14:49:00Z">
        <w:r w:rsidR="00375D89">
          <w:t>realizar unacoordinación</w:t>
        </w:r>
      </w:ins>
      <w:r w:rsidR="00375D89">
        <w:t xml:space="preserve"> </w:t>
      </w:r>
      <w:r>
        <w:t>de asignación de tareas y labores a cumplir por parte de los desarrolladores para lograr cumplir cada meta y procedimientos de gestión.</w:t>
      </w:r>
    </w:p>
    <w:p w14:paraId="55CEE22F" w14:textId="77777777" w:rsidR="00010D4C" w:rsidRDefault="00010D4C" w:rsidP="00C061FC"/>
    <w:p w14:paraId="7CC806DA" w14:textId="77777777" w:rsidR="00010D4C" w:rsidRDefault="00997831" w:rsidP="00C061FC">
      <w:commentRangeStart w:id="493"/>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93"/>
      <w:r w:rsidR="00375D89">
        <w:rPr>
          <w:rStyle w:val="Refdecomentario"/>
          <w:rFonts w:eastAsia="Times New Roman" w:cs="Times New Roman"/>
          <w:szCs w:val="20"/>
          <w:lang w:eastAsia="en-US"/>
        </w:rPr>
        <w:commentReference w:id="493"/>
      </w:r>
    </w:p>
    <w:p w14:paraId="20BBDAF9" w14:textId="77777777" w:rsidR="00894031" w:rsidRDefault="00894031" w:rsidP="00C061FC"/>
    <w:p w14:paraId="61CC4D02" w14:textId="5A1DA31E" w:rsidR="00010D4C" w:rsidRDefault="00010D4C" w:rsidP="00C061FC">
      <w:commentRangeStart w:id="494"/>
      <w:r>
        <w:lastRenderedPageBreak/>
        <w:t xml:space="preserve">Gestión de recursos humanos: Gestionar reuniones presenciales y </w:t>
      </w:r>
      <w:del w:id="495" w:author="copesa" w:date="2010-12-29T14:49:00Z">
        <w:r>
          <w:delText>periódicas</w:delText>
        </w:r>
      </w:del>
      <w:ins w:id="496" w:author="copesa" w:date="2010-12-29T14:49:00Z">
        <w:r>
          <w:t>periódic</w:t>
        </w:r>
        <w:r w:rsidR="00B548AD">
          <w:t>o</w:t>
        </w:r>
        <w:r>
          <w:t>s</w:t>
        </w:r>
      </w:ins>
      <w:r>
        <w:t xml:space="preserve">  para tomar las decisiones relevantes  y críticas en el proyecto.</w:t>
      </w:r>
    </w:p>
    <w:p w14:paraId="75B33BA9" w14:textId="77777777" w:rsidR="00010D4C" w:rsidRDefault="00010D4C" w:rsidP="00C061FC"/>
    <w:p w14:paraId="7804BED9" w14:textId="77777777"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94"/>
      <w:r w:rsidR="00B548AD">
        <w:rPr>
          <w:rStyle w:val="Refdecomentario"/>
          <w:rFonts w:eastAsia="Times New Roman" w:cs="Times New Roman"/>
          <w:szCs w:val="20"/>
          <w:lang w:eastAsia="en-US"/>
        </w:rPr>
        <w:commentReference w:id="494"/>
      </w:r>
      <w:r>
        <w:t>.</w:t>
      </w:r>
    </w:p>
    <w:p w14:paraId="691A7FCB" w14:textId="77777777" w:rsidR="00010D4C" w:rsidRDefault="00010D4C" w:rsidP="00010D4C">
      <w:pPr>
        <w:suppressAutoHyphens w:val="0"/>
        <w:spacing w:before="0" w:after="0" w:line="240" w:lineRule="auto"/>
        <w:rPr>
          <w:rFonts w:eastAsia="Times New Roman" w:cs="Times New Roman"/>
          <w:b/>
          <w:sz w:val="28"/>
          <w:szCs w:val="24"/>
        </w:rPr>
      </w:pPr>
      <w:r>
        <w:br w:type="page"/>
      </w:r>
    </w:p>
    <w:p w14:paraId="38A57D6A" w14:textId="77777777" w:rsidR="00010D4C" w:rsidRDefault="00010D4C" w:rsidP="00010D4C">
      <w:pPr>
        <w:pStyle w:val="Subttulo"/>
        <w:keepNext/>
        <w:outlineLvl w:val="2"/>
      </w:pPr>
      <w:bookmarkStart w:id="497" w:name="_Toc281339342"/>
      <w:bookmarkStart w:id="498" w:name="_Toc281355185"/>
      <w:r>
        <w:lastRenderedPageBreak/>
        <w:t>5</w:t>
      </w:r>
      <w:r w:rsidRPr="00F23A57">
        <w:t>.</w:t>
      </w:r>
      <w:r w:rsidR="00C061FC">
        <w:t>5</w:t>
      </w:r>
      <w:r w:rsidRPr="00F23A57">
        <w:t xml:space="preserve">. </w:t>
      </w:r>
      <w:r w:rsidR="00894031">
        <w:t>Proyecciones</w:t>
      </w:r>
      <w:bookmarkEnd w:id="497"/>
      <w:bookmarkEnd w:id="498"/>
    </w:p>
    <w:p w14:paraId="3FC93036" w14:textId="3E079BF4"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del w:id="499" w:author="copesa" w:date="2010-12-29T14:49:00Z">
        <w:r w:rsidR="00010D4C">
          <w:delText>xml</w:delText>
        </w:r>
      </w:del>
      <w:ins w:id="500" w:author="copesa" w:date="2010-12-29T14:49:00Z">
        <w:r w:rsidR="00B548AD">
          <w:t>XML</w:t>
        </w:r>
      </w:ins>
      <w:r w:rsidR="00010D4C">
        <w:t xml:space="preserve"> que ya fueron diseñados para </w:t>
      </w:r>
      <w:r>
        <w:t>facilitar</w:t>
      </w:r>
      <w:r w:rsidR="00010D4C">
        <w:t xml:space="preserve"> e</w:t>
      </w:r>
      <w:r>
        <w:t>l</w:t>
      </w:r>
      <w:r w:rsidR="00010D4C">
        <w:t xml:space="preserve"> escalamiento.</w:t>
      </w:r>
    </w:p>
    <w:p w14:paraId="244B6641" w14:textId="77777777" w:rsidR="00894031" w:rsidRPr="00010D4C" w:rsidRDefault="00894031" w:rsidP="00010D4C"/>
    <w:p w14:paraId="7B9E8EE5" w14:textId="77777777"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14:paraId="0CDCEBBE" w14:textId="77777777" w:rsidR="00894031" w:rsidRDefault="00894031" w:rsidP="00010D4C"/>
    <w:p w14:paraId="124C97F1" w14:textId="2C46CB9C" w:rsidR="00F27F75" w:rsidRDefault="00010D4C" w:rsidP="00134FCB">
      <w:r>
        <w:t>Se espera que la licencia Open Source y la publicación en Google Code sea un avance en el perfeccionamiento y depuración del prototipo y se transforme en un real aporte las TI, la mayor parte de las ideas de este Framework viene del Open Source, el cual es un potente motor de los desarrollos ágiles.</w:t>
      </w:r>
    </w:p>
    <w:p w14:paraId="1F6DA9B5" w14:textId="77777777" w:rsidR="00894031" w:rsidRDefault="00894031" w:rsidP="00134FCB"/>
    <w:p w14:paraId="4D143E39" w14:textId="77777777" w:rsidR="00894031" w:rsidRDefault="00894031">
      <w:pPr>
        <w:suppressAutoHyphens w:val="0"/>
        <w:spacing w:before="0" w:after="0" w:line="240" w:lineRule="auto"/>
        <w:jc w:val="left"/>
      </w:pPr>
      <w:r>
        <w:br w:type="page"/>
      </w:r>
    </w:p>
    <w:p w14:paraId="1CA3F6C3" w14:textId="77777777"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14:paraId="593E5973" w14:textId="77777777" w:rsidR="0070298D" w:rsidRDefault="0070298D" w:rsidP="00134FCB"/>
    <w:p w14:paraId="47FA7CF9" w14:textId="77777777"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14:paraId="6F994162" w14:textId="77777777" w:rsidR="009A106D" w:rsidRPr="00134FCB" w:rsidRDefault="001175CC" w:rsidP="00460025">
      <w:pPr>
        <w:pStyle w:val="Ttulo"/>
        <w:pageBreakBefore/>
        <w:outlineLvl w:val="0"/>
        <w:rPr>
          <w:lang w:val="en-US"/>
        </w:rPr>
      </w:pPr>
      <w:bookmarkStart w:id="501" w:name="_Toc281339343"/>
      <w:bookmarkStart w:id="502" w:name="_Toc281355186"/>
      <w:r w:rsidRPr="00134FCB">
        <w:rPr>
          <w:lang w:val="en-US"/>
        </w:rPr>
        <w:lastRenderedPageBreak/>
        <w:t>6</w:t>
      </w:r>
      <w:r w:rsidR="00CC20D5" w:rsidRPr="00134FCB">
        <w:rPr>
          <w:lang w:val="en-US"/>
        </w:rPr>
        <w:t xml:space="preserve">. </w:t>
      </w:r>
      <w:r w:rsidR="00DF02B6" w:rsidRPr="00134FCB">
        <w:rPr>
          <w:lang w:val="en-US"/>
        </w:rPr>
        <w:t>Bibliografía</w:t>
      </w:r>
      <w:bookmarkEnd w:id="501"/>
      <w:bookmarkEnd w:id="502"/>
    </w:p>
    <w:p w14:paraId="656E4024" w14:textId="77777777" w:rsidR="00CC20D5" w:rsidRPr="00134FCB" w:rsidRDefault="00CC20D5" w:rsidP="00460025">
      <w:pPr>
        <w:pStyle w:val="Lista21"/>
        <w:ind w:left="360"/>
        <w:rPr>
          <w:lang w:val="en-US"/>
        </w:rPr>
      </w:pPr>
      <w:r w:rsidRPr="00134FCB">
        <w:rPr>
          <w:lang w:val="en-US"/>
        </w:rPr>
        <w:t>a)</w:t>
      </w:r>
      <w:r w:rsidRPr="00134FCB">
        <w:rPr>
          <w:lang w:val="en-US"/>
        </w:rPr>
        <w:tab/>
        <w:t>Libros</w:t>
      </w:r>
    </w:p>
    <w:p w14:paraId="519F8283" w14:textId="77777777"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14:paraId="6F5EC8D5" w14:textId="77777777" w:rsidR="00CC20D5" w:rsidRDefault="00CC20D5">
      <w:pPr>
        <w:autoSpaceDE w:val="0"/>
        <w:spacing w:after="0" w:line="100" w:lineRule="atLeast"/>
        <w:rPr>
          <w:szCs w:val="24"/>
          <w:lang w:val="es-ES"/>
        </w:rPr>
      </w:pPr>
    </w:p>
    <w:p w14:paraId="224B8D24" w14:textId="77777777" w:rsidR="00CC20D5" w:rsidRDefault="00CC20D5">
      <w:pPr>
        <w:pStyle w:val="Textoindependiente"/>
        <w:rPr>
          <w:b/>
          <w:i/>
        </w:rPr>
      </w:pPr>
      <w:r>
        <w:rPr>
          <w:b/>
          <w:i/>
          <w:lang w:val="es-ES"/>
        </w:rPr>
        <w:t>“</w:t>
      </w:r>
      <w:r>
        <w:rPr>
          <w:b/>
          <w:i/>
        </w:rPr>
        <w:t>Bibliografía, UML y Patrones, segunda Edición”, editorial Prentice Hall</w:t>
      </w:r>
    </w:p>
    <w:p w14:paraId="477257FF" w14:textId="77777777" w:rsidR="00CC20D5" w:rsidRDefault="00CC20D5">
      <w:pPr>
        <w:pStyle w:val="Textoindependiente"/>
      </w:pPr>
      <w:r>
        <w:t>Autor: Craing</w:t>
      </w:r>
      <w:r w:rsidR="00A40949">
        <w:t xml:space="preserve"> </w:t>
      </w:r>
      <w:r>
        <w:t>Larman.</w:t>
      </w:r>
    </w:p>
    <w:p w14:paraId="08A6BB24" w14:textId="77777777" w:rsidR="00091117" w:rsidRDefault="00091117">
      <w:pPr>
        <w:pStyle w:val="Textoindependiente"/>
      </w:pPr>
    </w:p>
    <w:p w14:paraId="7F65FDF6" w14:textId="77777777"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14:paraId="06CCB4D1" w14:textId="77777777" w:rsidR="00091117" w:rsidRDefault="00091117">
      <w:pPr>
        <w:pStyle w:val="Textoindependiente"/>
        <w:rPr>
          <w:lang w:val="es-ES"/>
        </w:rPr>
      </w:pPr>
    </w:p>
    <w:p w14:paraId="76415F82" w14:textId="77777777"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14:paraId="44F9F729" w14:textId="77777777" w:rsidR="00CD2AC2" w:rsidRPr="00460025" w:rsidRDefault="00CD2AC2">
      <w:pPr>
        <w:pStyle w:val="Lista21"/>
        <w:rPr>
          <w:lang w:val="en-US"/>
        </w:rPr>
      </w:pPr>
    </w:p>
    <w:p w14:paraId="448BC054" w14:textId="77777777" w:rsidR="00091117" w:rsidRDefault="00091117">
      <w:pPr>
        <w:suppressAutoHyphens w:val="0"/>
        <w:spacing w:before="0" w:after="0" w:line="240" w:lineRule="auto"/>
        <w:jc w:val="left"/>
        <w:rPr>
          <w:lang w:val="en-US"/>
        </w:rPr>
      </w:pPr>
      <w:r>
        <w:rPr>
          <w:lang w:val="en-US"/>
        </w:rPr>
        <w:br w:type="page"/>
      </w:r>
    </w:p>
    <w:p w14:paraId="405E2797" w14:textId="77777777" w:rsidR="00CC20D5" w:rsidRDefault="00CC20D5" w:rsidP="00460025">
      <w:pPr>
        <w:pStyle w:val="Lista21"/>
        <w:ind w:left="360"/>
        <w:rPr>
          <w:lang w:val="en-US"/>
        </w:rPr>
      </w:pPr>
      <w:r>
        <w:rPr>
          <w:lang w:val="en-US"/>
        </w:rPr>
        <w:lastRenderedPageBreak/>
        <w:t>b)</w:t>
      </w:r>
      <w:r>
        <w:rPr>
          <w:lang w:val="en-US"/>
        </w:rPr>
        <w:tab/>
        <w:t>Sitios Web</w:t>
      </w:r>
    </w:p>
    <w:p w14:paraId="772193DC" w14:textId="32FDF82A"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4" w:history="1">
        <w:r w:rsidRPr="007C0EE8">
          <w:rPr>
            <w:rStyle w:val="Hipervnculo"/>
            <w:lang w:val="en-US"/>
          </w:rPr>
          <w:t>http://www.ffmpeg.org/</w:t>
        </w:r>
      </w:hyperlink>
      <w:r w:rsidR="00290210">
        <w:rPr>
          <w:rStyle w:val="Hipervnculo"/>
          <w:lang w:val="en-US"/>
        </w:rPr>
        <w:t xml:space="preserve"> </w:t>
      </w:r>
      <w:hyperlink r:id="rId105" w:history="1"/>
      <w:r>
        <w:rPr>
          <w:rStyle w:val="Hipervnculo"/>
          <w:color w:val="000000"/>
          <w:u w:val="none"/>
          <w:lang w:val="en-US"/>
        </w:rPr>
        <w:t>(22 Marzo 2010)</w:t>
      </w:r>
    </w:p>
    <w:p w14:paraId="5E324E1D" w14:textId="54262A97"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6" w:history="1">
        <w:r>
          <w:rPr>
            <w:rStyle w:val="Hipervnculo"/>
          </w:rPr>
          <w:t>http://es.wikipedia.org/wiki/Acceso_Multimedia_Universal</w:t>
        </w:r>
      </w:hyperlink>
      <w:r w:rsidR="00290210">
        <w:rPr>
          <w:rStyle w:val="Hipervnculo"/>
        </w:rPr>
        <w:t xml:space="preserve"> </w:t>
      </w:r>
      <w:hyperlink r:id="rId107" w:history="1"/>
      <w:r w:rsidRPr="007C0EE8">
        <w:rPr>
          <w:rStyle w:val="Hipervnculo"/>
          <w:color w:val="000000"/>
          <w:u w:val="none"/>
        </w:rPr>
        <w:t>(02 de Mayo 2010)</w:t>
      </w:r>
    </w:p>
    <w:p w14:paraId="4AEB9DA7" w14:textId="77777777"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8" w:history="1">
        <w:r>
          <w:rPr>
            <w:rStyle w:val="Hipervnculo"/>
          </w:rPr>
          <w:t xml:space="preserve">http://www.dosideas.com/wiki/Agil  </w:t>
        </w:r>
      </w:hyperlink>
      <w:r w:rsidRPr="007C0EE8">
        <w:rPr>
          <w:rStyle w:val="Hipervnculo"/>
          <w:color w:val="000000"/>
          <w:u w:val="none"/>
        </w:rPr>
        <w:t>(20 de Abril de 2010)</w:t>
      </w:r>
    </w:p>
    <w:p w14:paraId="4C0BF7D1" w14:textId="77777777"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9" w:history="1">
        <w:r w:rsidRPr="00FC49A8">
          <w:rPr>
            <w:rStyle w:val="Hipervnculo"/>
            <w:lang w:val="en-US"/>
          </w:rPr>
          <w:t>http://code.google.com/intl/es/webtoolkit/</w:t>
        </w:r>
      </w:hyperlink>
    </w:p>
    <w:p w14:paraId="022EF934" w14:textId="77777777"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10" w:history="1">
        <w:r w:rsidRPr="00754E0D">
          <w:rPr>
            <w:rStyle w:val="Hipervnculo"/>
          </w:rPr>
          <w:t>http://es.wikipedia.org/wiki/IPTV</w:t>
        </w:r>
      </w:hyperlink>
    </w:p>
    <w:p w14:paraId="5F1ADF0F" w14:textId="77777777"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11" w:history="1">
        <w:r w:rsidR="00CD2AC2" w:rsidRPr="00FC49A8">
          <w:rPr>
            <w:rStyle w:val="Hipervnculo"/>
            <w:lang w:val="en-US"/>
          </w:rPr>
          <w:t>http://www.google.com/tv/</w:t>
        </w:r>
      </w:hyperlink>
    </w:p>
    <w:p w14:paraId="24EC31DF" w14:textId="77777777"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12" w:history="1">
        <w:r w:rsidR="00583F65" w:rsidRPr="00B66F26">
          <w:rPr>
            <w:rStyle w:val="Hipervnculo"/>
            <w:lang w:val="en-US"/>
          </w:rPr>
          <w:t>http://diveintohtml5.org/video.html</w:t>
        </w:r>
      </w:hyperlink>
    </w:p>
    <w:p w14:paraId="14420651" w14:textId="77777777" w:rsidR="00CB5210" w:rsidRDefault="00CB5210">
      <w:pPr>
        <w:pStyle w:val="Continuarlista21"/>
        <w:ind w:left="708" w:hanging="708"/>
        <w:rPr>
          <w:rStyle w:val="Hipervnculo"/>
          <w:color w:val="000000"/>
          <w:u w:val="none"/>
          <w:lang w:val="en-US"/>
        </w:rPr>
      </w:pPr>
    </w:p>
    <w:p w14:paraId="43F8FDC9" w14:textId="77777777" w:rsidR="00CD2AC2" w:rsidRPr="00FC49A8" w:rsidRDefault="00CD2AC2">
      <w:pPr>
        <w:pStyle w:val="Continuarlista21"/>
        <w:ind w:left="0"/>
        <w:rPr>
          <w:rStyle w:val="Hipervnculo"/>
          <w:color w:val="000000"/>
          <w:u w:val="none"/>
          <w:lang w:val="en-US"/>
        </w:rPr>
      </w:pPr>
    </w:p>
    <w:p w14:paraId="422CCFE0" w14:textId="77777777" w:rsidR="000247F2" w:rsidRPr="00FC49A8" w:rsidRDefault="000247F2">
      <w:pPr>
        <w:pStyle w:val="Continuarlista21"/>
        <w:ind w:left="0"/>
        <w:rPr>
          <w:rStyle w:val="Hipervnculo"/>
          <w:color w:val="000000"/>
          <w:u w:val="none"/>
          <w:lang w:val="en-US"/>
        </w:rPr>
      </w:pPr>
    </w:p>
    <w:p w14:paraId="4C2FA5A2" w14:textId="77777777" w:rsidR="008B32C4" w:rsidRPr="00FC49A8" w:rsidRDefault="008B32C4">
      <w:pPr>
        <w:pStyle w:val="Continuarlista21"/>
        <w:ind w:left="0"/>
        <w:rPr>
          <w:rStyle w:val="Hipervnculo"/>
          <w:color w:val="000000"/>
          <w:u w:val="none"/>
          <w:lang w:val="en-US"/>
        </w:rPr>
      </w:pPr>
    </w:p>
    <w:p w14:paraId="5AF208D9" w14:textId="77777777"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14:paraId="124A543C" w14:textId="77777777" w:rsidR="00EF022C" w:rsidRPr="004C231D" w:rsidRDefault="00EF022C" w:rsidP="00EF022C">
      <w:pPr>
        <w:pStyle w:val="Ttulo"/>
        <w:outlineLvl w:val="0"/>
      </w:pPr>
      <w:bookmarkStart w:id="503" w:name="_Toc281339344"/>
      <w:bookmarkStart w:id="504" w:name="_Toc281355187"/>
      <w:r>
        <w:lastRenderedPageBreak/>
        <w:t>Anexos</w:t>
      </w:r>
      <w:bookmarkEnd w:id="503"/>
      <w:bookmarkEnd w:id="504"/>
    </w:p>
    <w:p w14:paraId="488E4EBF" w14:textId="77777777"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14:paraId="166FE422" w14:textId="77777777" w:rsidR="00B71CC1" w:rsidRDefault="00B71CC1" w:rsidP="00B71CC1">
      <w:pPr>
        <w:pStyle w:val="Subttulo"/>
        <w:outlineLvl w:val="2"/>
      </w:pPr>
      <w:bookmarkStart w:id="505" w:name="_Toc281339345"/>
      <w:bookmarkStart w:id="506" w:name="_Toc281355188"/>
      <w:r>
        <w:t>Anexos I.  Componentes XML</w:t>
      </w:r>
      <w:bookmarkEnd w:id="505"/>
      <w:bookmarkEnd w:id="506"/>
    </w:p>
    <w:p w14:paraId="5D8FB1A9" w14:textId="77777777" w:rsidR="00B71CC1" w:rsidRDefault="00B71CC1">
      <w:pPr>
        <w:suppressAutoHyphens w:val="0"/>
        <w:spacing w:before="0" w:after="0" w:line="240" w:lineRule="auto"/>
        <w:jc w:val="left"/>
      </w:pPr>
    </w:p>
    <w:p w14:paraId="6C9F7AE8" w14:textId="77777777"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14:paraId="3D3B004E" w14:textId="77777777" w:rsidR="00BD1EBA" w:rsidRDefault="00BD1EBA">
      <w:pPr>
        <w:suppressAutoHyphens w:val="0"/>
        <w:spacing w:before="0" w:after="0" w:line="240" w:lineRule="auto"/>
        <w:jc w:val="left"/>
      </w:pPr>
    </w:p>
    <w:p w14:paraId="1B878B14" w14:textId="44F6A240" w:rsidR="00BD1EBA" w:rsidRDefault="00A40949" w:rsidP="00785C43">
      <w:pPr>
        <w:suppressAutoHyphens w:val="0"/>
        <w:spacing w:before="0" w:after="0" w:line="240" w:lineRule="auto"/>
        <w:jc w:val="left"/>
        <w:rPr>
          <w:b/>
          <w:lang w:val="en-US"/>
        </w:rPr>
      </w:pPr>
      <w:del w:id="507" w:author="copesa" w:date="2010-12-29T14:49:00Z">
        <w:r w:rsidRPr="004175CC">
          <w:rPr>
            <w:b/>
            <w:lang w:val="en-US"/>
          </w:rPr>
          <w:br w:type="page"/>
        </w:r>
      </w:del>
      <w:r w:rsidR="00BD1EBA" w:rsidRPr="00B71CC1">
        <w:rPr>
          <w:b/>
          <w:lang w:val="en-US"/>
        </w:rPr>
        <w:lastRenderedPageBreak/>
        <w:t>categories.xml</w:t>
      </w:r>
    </w:p>
    <w:p w14:paraId="39EF3078" w14:textId="77777777" w:rsidR="00785C43" w:rsidRPr="00B71CC1" w:rsidRDefault="00785C43" w:rsidP="00785C43">
      <w:pPr>
        <w:suppressAutoHyphens w:val="0"/>
        <w:spacing w:before="0" w:after="0" w:line="240" w:lineRule="auto"/>
        <w:jc w:val="left"/>
        <w:rPr>
          <w:b/>
          <w:lang w:val="en-US"/>
        </w:rPr>
      </w:pPr>
    </w:p>
    <w:p w14:paraId="282339E5"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14:paraId="6A70D8E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63E50D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FB10F8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6AE187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FEE812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DE684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E541A5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14:paraId="5B83DA5E"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6C5D22A9" w14:textId="77777777" w:rsidR="00BD1EBA" w:rsidRDefault="00BD1EBA">
      <w:pPr>
        <w:suppressAutoHyphens w:val="0"/>
        <w:spacing w:before="0" w:after="0" w:line="240" w:lineRule="auto"/>
        <w:jc w:val="left"/>
        <w:rPr>
          <w:b/>
          <w:u w:val="single"/>
          <w:lang w:val="en-US"/>
        </w:rPr>
      </w:pPr>
    </w:p>
    <w:p w14:paraId="4C07976B" w14:textId="77777777" w:rsidR="00BD1EBA" w:rsidRDefault="00BD1EBA">
      <w:pPr>
        <w:suppressAutoHyphens w:val="0"/>
        <w:spacing w:before="0" w:after="0" w:line="240" w:lineRule="auto"/>
        <w:jc w:val="left"/>
        <w:rPr>
          <w:b/>
          <w:u w:val="single"/>
          <w:lang w:val="en-US"/>
        </w:rPr>
      </w:pPr>
    </w:p>
    <w:p w14:paraId="5A48BE9C" w14:textId="77777777" w:rsidR="00BD1EBA" w:rsidRDefault="00BD1EBA">
      <w:pPr>
        <w:suppressAutoHyphens w:val="0"/>
        <w:spacing w:before="0" w:after="0" w:line="240" w:lineRule="auto"/>
        <w:jc w:val="left"/>
        <w:rPr>
          <w:b/>
          <w:u w:val="single"/>
          <w:lang w:val="en-US"/>
        </w:rPr>
      </w:pPr>
    </w:p>
    <w:p w14:paraId="33C53F3D" w14:textId="77777777" w:rsidR="00A40949" w:rsidRDefault="00A40949">
      <w:pPr>
        <w:suppressAutoHyphens w:val="0"/>
        <w:spacing w:before="0" w:after="0" w:line="240" w:lineRule="auto"/>
        <w:jc w:val="left"/>
        <w:rPr>
          <w:b/>
          <w:u w:val="single"/>
          <w:lang w:val="en-US"/>
        </w:rPr>
      </w:pPr>
    </w:p>
    <w:p w14:paraId="3117D576" w14:textId="77777777" w:rsidR="00A40949" w:rsidRDefault="00A40949">
      <w:pPr>
        <w:suppressAutoHyphens w:val="0"/>
        <w:spacing w:before="0" w:after="0" w:line="240" w:lineRule="auto"/>
        <w:jc w:val="left"/>
        <w:rPr>
          <w:b/>
          <w:u w:val="single"/>
          <w:lang w:val="en-US"/>
        </w:rPr>
      </w:pPr>
    </w:p>
    <w:p w14:paraId="7A64E296" w14:textId="77777777" w:rsidR="00BD1EBA" w:rsidRPr="00BD1EBA" w:rsidRDefault="00BD1EBA" w:rsidP="00BD1EBA">
      <w:pPr>
        <w:rPr>
          <w:b/>
          <w:u w:val="single"/>
          <w:lang w:val="en-US"/>
        </w:rPr>
        <w:pPrChange w:id="508" w:author="copesa" w:date="2010-12-29T14:49:00Z">
          <w:pPr>
            <w:suppressAutoHyphens w:val="0"/>
            <w:spacing w:before="0" w:after="0" w:line="240" w:lineRule="auto"/>
            <w:jc w:val="left"/>
          </w:pPr>
        </w:pPrChange>
      </w:pPr>
    </w:p>
    <w:p w14:paraId="44BB5D72" w14:textId="77777777" w:rsidR="00A40949" w:rsidRDefault="00A40949">
      <w:pPr>
        <w:suppressAutoHyphens w:val="0"/>
        <w:spacing w:before="0" w:after="0" w:line="240" w:lineRule="auto"/>
        <w:jc w:val="left"/>
        <w:rPr>
          <w:del w:id="509" w:author="copesa" w:date="2010-12-29T14:49:00Z"/>
          <w:b/>
          <w:u w:val="single"/>
          <w:lang w:val="en-US"/>
        </w:rPr>
      </w:pPr>
    </w:p>
    <w:p w14:paraId="62FCC357" w14:textId="77777777" w:rsidR="00A40949" w:rsidRDefault="00A40949">
      <w:pPr>
        <w:suppressAutoHyphens w:val="0"/>
        <w:spacing w:before="0" w:after="0" w:line="240" w:lineRule="auto"/>
        <w:jc w:val="left"/>
        <w:rPr>
          <w:del w:id="510" w:author="copesa" w:date="2010-12-29T14:49:00Z"/>
          <w:b/>
          <w:u w:val="single"/>
          <w:lang w:val="en-US"/>
        </w:rPr>
      </w:pPr>
    </w:p>
    <w:p w14:paraId="15DED426" w14:textId="77777777" w:rsidR="00BD1EBA" w:rsidRPr="00BD1EBA" w:rsidRDefault="00BD1EBA" w:rsidP="00BD1EBA">
      <w:pPr>
        <w:rPr>
          <w:del w:id="511" w:author="copesa" w:date="2010-12-29T14:49:00Z"/>
          <w:b/>
          <w:u w:val="single"/>
          <w:lang w:val="en-US"/>
        </w:rPr>
      </w:pPr>
    </w:p>
    <w:p w14:paraId="0B5582B7" w14:textId="77777777" w:rsidR="00A40949" w:rsidRDefault="00A40949">
      <w:pPr>
        <w:suppressAutoHyphens w:val="0"/>
        <w:spacing w:before="0" w:after="0" w:line="240" w:lineRule="auto"/>
        <w:jc w:val="left"/>
        <w:rPr>
          <w:b/>
          <w:lang w:val="en-US"/>
        </w:rPr>
      </w:pPr>
      <w:r>
        <w:rPr>
          <w:b/>
          <w:lang w:val="en-US"/>
        </w:rPr>
        <w:br w:type="page"/>
      </w:r>
    </w:p>
    <w:p w14:paraId="6A846172" w14:textId="77777777" w:rsidR="00BD1EBA" w:rsidRDefault="00BD1EBA" w:rsidP="00BD1EBA">
      <w:pPr>
        <w:rPr>
          <w:b/>
          <w:lang w:val="en-US"/>
        </w:rPr>
      </w:pPr>
      <w:r w:rsidRPr="00BD1EBA">
        <w:rPr>
          <w:b/>
          <w:lang w:val="en-US"/>
        </w:rPr>
        <w:lastRenderedPageBreak/>
        <w:t>featured.xml</w:t>
      </w:r>
    </w:p>
    <w:p w14:paraId="739B50B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28756C4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C8B9B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E8A537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B1B55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B8740D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ECE8D2E"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550B1632" w14:textId="77777777" w:rsidR="00785C43" w:rsidRDefault="00785C43" w:rsidP="00BD1EBA">
      <w:pPr>
        <w:rPr>
          <w:b/>
          <w:lang w:val="en-US"/>
        </w:rPr>
      </w:pPr>
    </w:p>
    <w:p w14:paraId="255F5901" w14:textId="77777777" w:rsidR="00BD1EBA" w:rsidRPr="00BD1EBA" w:rsidRDefault="00BD1EBA" w:rsidP="00BD1EBA">
      <w:pPr>
        <w:rPr>
          <w:b/>
          <w:lang w:val="en-US"/>
        </w:rPr>
      </w:pPr>
      <w:r w:rsidRPr="00BD1EBA">
        <w:rPr>
          <w:b/>
          <w:lang w:val="en-US"/>
        </w:rPr>
        <w:t>menu.xml</w:t>
      </w:r>
    </w:p>
    <w:p w14:paraId="55E630D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7AED5C4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gram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EFA39B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6085934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F6FC44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DC9246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885F97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6BFAAF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20F693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443B9B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537B85B"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05A85AF8" w14:textId="77777777" w:rsidR="00BD1EBA" w:rsidRDefault="00BD1EBA" w:rsidP="00BD1EBA">
      <w:pPr>
        <w:rPr>
          <w:b/>
          <w:lang w:val="en-US"/>
        </w:rPr>
      </w:pPr>
      <w:r w:rsidRPr="00BD1EBA">
        <w:rPr>
          <w:b/>
          <w:lang w:val="en-US"/>
        </w:rPr>
        <w:lastRenderedPageBreak/>
        <w:t>pages.xml</w:t>
      </w:r>
    </w:p>
    <w:p w14:paraId="26B6A2C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78E849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181F48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18E4D5C"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3AA15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34CFF37"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4BE7D50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7E4EEB3" w14:textId="77777777"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44A60B7D" w14:textId="77777777" w:rsidR="00B561F7" w:rsidRDefault="00B561F7" w:rsidP="00BD1EBA">
      <w:pPr>
        <w:rPr>
          <w:b/>
          <w:lang w:val="en-US"/>
        </w:rPr>
      </w:pPr>
    </w:p>
    <w:p w14:paraId="311398AC" w14:textId="77777777" w:rsidR="00BD1EBA" w:rsidRPr="00BD1EBA" w:rsidRDefault="00BD1EBA" w:rsidP="00BD1EBA">
      <w:pPr>
        <w:rPr>
          <w:b/>
          <w:lang w:val="en-US"/>
        </w:rPr>
      </w:pPr>
      <w:r w:rsidRPr="00BD1EBA">
        <w:rPr>
          <w:b/>
          <w:lang w:val="en-US"/>
        </w:rPr>
        <w:t>phpinfo.xml</w:t>
      </w:r>
    </w:p>
    <w:p w14:paraId="57D4C54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18A19AAD" w14:textId="7F9E3492"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w:t>
      </w:r>
      <w:r w:rsidR="00290210">
        <w:rPr>
          <w:rFonts w:ascii="Courier New" w:eastAsiaTheme="minorHAnsi" w:hAnsi="Courier New" w:cs="Courier New"/>
          <w:i/>
          <w:iCs/>
          <w:color w:val="2A00FF"/>
          <w:sz w:val="20"/>
          <w:szCs w:val="20"/>
          <w:lang w:val="en-US" w:eastAsia="en-US"/>
        </w:rPr>
        <w:t>c</w:t>
      </w:r>
      <w:r w:rsidRPr="00471991">
        <w:rPr>
          <w:rFonts w:ascii="Courier New" w:eastAsiaTheme="minorHAnsi" w:hAnsi="Courier New" w:cs="Courier New"/>
          <w:i/>
          <w:iCs/>
          <w:color w:val="2A00FF"/>
          <w:sz w:val="20"/>
          <w:szCs w:val="20"/>
          <w:lang w:val="en-US" w:eastAsia="en-US"/>
        </w:rPr>
        <w:t>i</w:t>
      </w:r>
      <w:r w:rsidR="00290210">
        <w:rPr>
          <w:rFonts w:ascii="Courier New" w:eastAsiaTheme="minorHAnsi" w:hAnsi="Courier New" w:cs="Courier New"/>
          <w:i/>
          <w:iCs/>
          <w:color w:val="2A00FF"/>
          <w:sz w:val="20"/>
          <w:szCs w:val="20"/>
          <w:lang w:val="en-US" w:eastAsia="en-US"/>
        </w:rPr>
        <w:t>&amp;amp</w:t>
      </w:r>
      <w:proofErr w:type="gramStart"/>
      <w:r w:rsidR="00290210">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i/>
          <w:iCs/>
          <w:color w:val="2A00FF"/>
          <w:sz w:val="20"/>
          <w:szCs w:val="20"/>
          <w:lang w:val="en-US" w:eastAsia="en-US"/>
        </w:rPr>
        <w:t>o</w:t>
      </w:r>
      <w:r w:rsidR="00290210">
        <w:rPr>
          <w:rFonts w:ascii="Courier New" w:eastAsiaTheme="minorHAnsi" w:hAnsi="Courier New" w:cs="Courier New"/>
          <w:i/>
          <w:iCs/>
          <w:color w:val="2A00FF"/>
          <w:sz w:val="20"/>
          <w:szCs w:val="20"/>
          <w:lang w:val="en-US" w:eastAsia="en-US"/>
        </w:rPr>
        <w:t>acute</w:t>
      </w:r>
      <w:proofErr w:type="gramEnd"/>
      <w:r w:rsidR="00290210">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i/>
          <w:iCs/>
          <w:color w:val="2A00FF"/>
          <w:sz w:val="20"/>
          <w:szCs w:val="20"/>
          <w:lang w:val="en-US" w:eastAsia="en-US"/>
        </w:rPr>
        <w:t>n</w:t>
      </w:r>
      <w:r w:rsidR="00290210">
        <w:rPr>
          <w:rFonts w:ascii="Courier New" w:eastAsiaTheme="minorHAnsi" w:hAnsi="Courier New" w:cs="Courier New"/>
          <w:i/>
          <w:iCs/>
          <w:color w:val="2A00FF"/>
          <w:sz w:val="20"/>
          <w:szCs w:val="20"/>
          <w:lang w:val="en-US" w:eastAsia="en-US"/>
        </w:rPr>
        <w:t xml:space="preserve"> del Sistema</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0AB79CD1" w14:textId="77777777" w:rsidR="00BD1EBA" w:rsidRDefault="00BD1EBA" w:rsidP="00BD1EBA">
      <w:pPr>
        <w:rPr>
          <w:b/>
          <w:lang w:val="en-US"/>
        </w:rPr>
      </w:pPr>
    </w:p>
    <w:p w14:paraId="4107B9B8" w14:textId="77777777" w:rsidR="00B561F7" w:rsidRDefault="00B561F7" w:rsidP="00BD1EBA">
      <w:pPr>
        <w:rPr>
          <w:b/>
          <w:lang w:val="en-US"/>
        </w:rPr>
      </w:pPr>
    </w:p>
    <w:p w14:paraId="606C9FBC" w14:textId="77777777" w:rsidR="00B561F7" w:rsidRDefault="00B561F7" w:rsidP="00BD1EBA">
      <w:pPr>
        <w:rPr>
          <w:b/>
          <w:lang w:val="en-US"/>
        </w:rPr>
      </w:pPr>
    </w:p>
    <w:p w14:paraId="4238CB9C" w14:textId="77777777" w:rsidR="00B561F7" w:rsidRDefault="00B561F7" w:rsidP="00BD1EBA">
      <w:pPr>
        <w:rPr>
          <w:b/>
          <w:lang w:val="en-US"/>
        </w:rPr>
      </w:pPr>
    </w:p>
    <w:p w14:paraId="17E7F11F" w14:textId="77777777" w:rsidR="00B561F7" w:rsidRDefault="00B561F7" w:rsidP="00BD1EBA">
      <w:pPr>
        <w:rPr>
          <w:b/>
          <w:lang w:val="en-US"/>
        </w:rPr>
      </w:pPr>
    </w:p>
    <w:p w14:paraId="3819F6BF" w14:textId="77777777" w:rsidR="00B561F7" w:rsidRDefault="00B561F7" w:rsidP="00BD1EBA">
      <w:pPr>
        <w:rPr>
          <w:b/>
          <w:lang w:val="en-US"/>
        </w:rPr>
      </w:pPr>
    </w:p>
    <w:p w14:paraId="571BD7F9" w14:textId="77777777" w:rsidR="00BD1EBA" w:rsidRPr="00BD1EBA" w:rsidRDefault="00BD1EBA" w:rsidP="00BD1EBA">
      <w:pPr>
        <w:rPr>
          <w:b/>
          <w:lang w:val="en-US"/>
        </w:rPr>
      </w:pPr>
      <w:r w:rsidRPr="00BD1EBA">
        <w:rPr>
          <w:b/>
          <w:lang w:val="en-US"/>
        </w:rPr>
        <w:t>players.xml</w:t>
      </w:r>
    </w:p>
    <w:p w14:paraId="62395C7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D9C7E5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7A6E1C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82FC4B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B9B6AC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45BAE75"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C407C6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0F109E2" w14:textId="77777777"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3A14D8D3" w14:textId="77777777" w:rsidR="00BD1EBA" w:rsidRPr="00BD1EBA" w:rsidRDefault="00BD1EBA" w:rsidP="00BD1EBA">
      <w:pPr>
        <w:rPr>
          <w:rFonts w:ascii="Courier New" w:eastAsiaTheme="minorHAnsi" w:hAnsi="Courier New" w:cs="Courier New"/>
          <w:color w:val="008080"/>
          <w:sz w:val="20"/>
          <w:szCs w:val="20"/>
          <w:lang w:val="en-US" w:eastAsia="en-US"/>
        </w:rPr>
      </w:pPr>
    </w:p>
    <w:p w14:paraId="4CCEF98F" w14:textId="77777777" w:rsidR="00BD1EBA" w:rsidRPr="00BD1EBA" w:rsidRDefault="00BD1EBA" w:rsidP="00BD1EBA">
      <w:pPr>
        <w:rPr>
          <w:b/>
          <w:lang w:val="en-US"/>
        </w:rPr>
      </w:pPr>
      <w:r w:rsidRPr="00BD1EBA">
        <w:rPr>
          <w:b/>
          <w:lang w:val="en-US"/>
        </w:rPr>
        <w:t>settings.xml</w:t>
      </w:r>
    </w:p>
    <w:p w14:paraId="3B48BF4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70DE3EC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191B8FDF" w14:textId="77777777" w:rsidR="00BD1EBA" w:rsidRDefault="00BD1EBA" w:rsidP="00BD1EBA">
      <w:pPr>
        <w:rPr>
          <w:b/>
          <w:u w:val="single"/>
          <w:lang w:val="en-US"/>
        </w:rPr>
      </w:pPr>
    </w:p>
    <w:p w14:paraId="516B1263" w14:textId="77777777" w:rsidR="00B561F7" w:rsidRDefault="00B561F7">
      <w:pPr>
        <w:suppressAutoHyphens w:val="0"/>
        <w:spacing w:before="0" w:after="0" w:line="240" w:lineRule="auto"/>
        <w:jc w:val="left"/>
        <w:rPr>
          <w:b/>
          <w:lang w:val="en-US"/>
        </w:rPr>
      </w:pPr>
      <w:r>
        <w:rPr>
          <w:b/>
          <w:lang w:val="en-US"/>
        </w:rPr>
        <w:br w:type="page"/>
      </w:r>
    </w:p>
    <w:p w14:paraId="13AD3888" w14:textId="77777777" w:rsidR="00BD1EBA" w:rsidRPr="00BD1EBA" w:rsidRDefault="00BD1EBA" w:rsidP="00BD1EBA">
      <w:pPr>
        <w:rPr>
          <w:b/>
          <w:lang w:val="en-US"/>
        </w:rPr>
      </w:pPr>
      <w:r w:rsidRPr="00BD1EBA">
        <w:rPr>
          <w:b/>
          <w:lang w:val="en-US"/>
        </w:rPr>
        <w:lastRenderedPageBreak/>
        <w:t>tags.xml</w:t>
      </w:r>
    </w:p>
    <w:p w14:paraId="775E87B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0088FD7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2270F92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6314149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4675AD0"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5C1386EC"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742BEFC3" w14:textId="77777777" w:rsidR="00BD1EBA" w:rsidRDefault="00BD1EBA" w:rsidP="00BD1EBA">
      <w:pPr>
        <w:rPr>
          <w:b/>
          <w:u w:val="single"/>
          <w:lang w:val="en-US"/>
        </w:rPr>
      </w:pPr>
    </w:p>
    <w:p w14:paraId="207D6CBB" w14:textId="77777777" w:rsidR="00BD1EBA" w:rsidRDefault="00BD1EBA" w:rsidP="00BD1EBA">
      <w:pPr>
        <w:rPr>
          <w:del w:id="512" w:author="copesa" w:date="2010-12-29T14:49:00Z"/>
          <w:b/>
          <w:u w:val="single"/>
          <w:lang w:val="en-US"/>
        </w:rPr>
      </w:pPr>
    </w:p>
    <w:p w14:paraId="06C0FAE2" w14:textId="77777777" w:rsidR="00BD1EBA" w:rsidRDefault="00BD1EBA" w:rsidP="00BD1EBA">
      <w:pPr>
        <w:rPr>
          <w:del w:id="513" w:author="copesa" w:date="2010-12-29T14:49:00Z"/>
          <w:b/>
          <w:u w:val="single"/>
          <w:lang w:val="en-US"/>
        </w:rPr>
      </w:pPr>
    </w:p>
    <w:p w14:paraId="34656560" w14:textId="77777777" w:rsidR="00BD1EBA" w:rsidRDefault="00BD1EBA" w:rsidP="00BD1EBA">
      <w:pPr>
        <w:rPr>
          <w:del w:id="514" w:author="copesa" w:date="2010-12-29T14:49:00Z"/>
          <w:b/>
          <w:u w:val="single"/>
          <w:lang w:val="en-US"/>
        </w:rPr>
      </w:pPr>
    </w:p>
    <w:p w14:paraId="30EEF356" w14:textId="77777777" w:rsidR="00BD1EBA" w:rsidRDefault="00BD1EBA" w:rsidP="00BD1EBA">
      <w:pPr>
        <w:rPr>
          <w:del w:id="515" w:author="copesa" w:date="2010-12-29T14:49:00Z"/>
          <w:b/>
          <w:u w:val="single"/>
          <w:lang w:val="en-US"/>
        </w:rPr>
      </w:pPr>
    </w:p>
    <w:p w14:paraId="59F9ED74" w14:textId="77777777" w:rsidR="00BD1EBA" w:rsidRDefault="00BD1EBA" w:rsidP="00BD1EBA">
      <w:pPr>
        <w:rPr>
          <w:del w:id="516" w:author="copesa" w:date="2010-12-29T14:49:00Z"/>
          <w:b/>
          <w:u w:val="single"/>
          <w:lang w:val="en-US"/>
        </w:rPr>
      </w:pPr>
    </w:p>
    <w:p w14:paraId="6417525B" w14:textId="77777777" w:rsidR="00BD1EBA" w:rsidRDefault="00BD1EBA" w:rsidP="00BD1EBA">
      <w:pPr>
        <w:rPr>
          <w:del w:id="517" w:author="copesa" w:date="2010-12-29T14:49:00Z"/>
          <w:b/>
          <w:u w:val="single"/>
          <w:lang w:val="en-US"/>
        </w:rPr>
      </w:pPr>
    </w:p>
    <w:p w14:paraId="6DBF5761" w14:textId="77777777" w:rsidR="00BD1EBA" w:rsidRDefault="00BD1EBA" w:rsidP="00BD1EBA">
      <w:pPr>
        <w:rPr>
          <w:del w:id="518" w:author="copesa" w:date="2010-12-29T14:49:00Z"/>
          <w:b/>
          <w:u w:val="single"/>
          <w:lang w:val="en-US"/>
        </w:rPr>
      </w:pPr>
    </w:p>
    <w:p w14:paraId="60881AC6" w14:textId="77777777" w:rsidR="00BD1EBA" w:rsidRDefault="00BD1EBA" w:rsidP="00BD1EBA">
      <w:pPr>
        <w:rPr>
          <w:del w:id="519" w:author="copesa" w:date="2010-12-29T14:49:00Z"/>
          <w:b/>
          <w:u w:val="single"/>
          <w:lang w:val="en-US"/>
        </w:rPr>
      </w:pPr>
    </w:p>
    <w:p w14:paraId="6078058E" w14:textId="77777777" w:rsidR="00BD1EBA" w:rsidRDefault="00BD1EBA" w:rsidP="00BD1EBA">
      <w:pPr>
        <w:rPr>
          <w:del w:id="520" w:author="copesa" w:date="2010-12-29T14:49:00Z"/>
          <w:b/>
          <w:u w:val="single"/>
          <w:lang w:val="en-US"/>
        </w:rPr>
      </w:pPr>
    </w:p>
    <w:p w14:paraId="7779FA70" w14:textId="77777777" w:rsidR="00BD1EBA" w:rsidRDefault="00BD1EBA" w:rsidP="00BD1EBA">
      <w:pPr>
        <w:rPr>
          <w:del w:id="521" w:author="copesa" w:date="2010-12-29T14:49:00Z"/>
          <w:b/>
          <w:u w:val="single"/>
          <w:lang w:val="en-US"/>
        </w:rPr>
      </w:pPr>
    </w:p>
    <w:p w14:paraId="5499F87C" w14:textId="77777777" w:rsidR="00BD1EBA" w:rsidRPr="00BD1EBA" w:rsidRDefault="00BD1EBA" w:rsidP="00BD1EBA">
      <w:pPr>
        <w:rPr>
          <w:b/>
          <w:lang w:val="en-US"/>
        </w:rPr>
      </w:pPr>
      <w:r w:rsidRPr="00BD1EBA">
        <w:rPr>
          <w:b/>
          <w:lang w:val="en-US"/>
        </w:rPr>
        <w:lastRenderedPageBreak/>
        <w:t>thumbnails.xml</w:t>
      </w:r>
    </w:p>
    <w:p w14:paraId="31DE959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431CEAC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7681EA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06D9DC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84AA75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302C2D2"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BF8CE31"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630AEC1A" w14:textId="77777777" w:rsidR="00BD1EBA" w:rsidRDefault="00BD1EBA" w:rsidP="00BD1EBA">
      <w:pPr>
        <w:rPr>
          <w:b/>
          <w:u w:val="single"/>
          <w:lang w:val="en-US"/>
        </w:rPr>
      </w:pPr>
    </w:p>
    <w:p w14:paraId="35108FC7" w14:textId="77777777" w:rsidR="00B548AD" w:rsidRDefault="00B548AD">
      <w:pPr>
        <w:suppressAutoHyphens w:val="0"/>
        <w:spacing w:before="0" w:after="0" w:line="240" w:lineRule="auto"/>
        <w:jc w:val="left"/>
        <w:rPr>
          <w:ins w:id="522" w:author="copesa" w:date="2010-12-29T14:49:00Z"/>
          <w:b/>
          <w:lang w:val="en-US"/>
        </w:rPr>
      </w:pPr>
      <w:ins w:id="523" w:author="copesa" w:date="2010-12-29T14:49:00Z">
        <w:r>
          <w:rPr>
            <w:b/>
            <w:lang w:val="en-US"/>
          </w:rPr>
          <w:br w:type="page"/>
        </w:r>
      </w:ins>
    </w:p>
    <w:p w14:paraId="57689DDB" w14:textId="77777777" w:rsidR="00BD1EBA" w:rsidRPr="00BD1EBA" w:rsidRDefault="00BD1EBA" w:rsidP="00BD1EBA">
      <w:pPr>
        <w:rPr>
          <w:b/>
          <w:lang w:val="en-US"/>
        </w:rPr>
      </w:pPr>
      <w:r w:rsidRPr="00BD1EBA">
        <w:rPr>
          <w:b/>
          <w:lang w:val="en-US"/>
        </w:rPr>
        <w:lastRenderedPageBreak/>
        <w:t>types.xml</w:t>
      </w:r>
    </w:p>
    <w:p w14:paraId="637CCF38"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14:paraId="4626906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07F93D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49569A2F"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1A65CE1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E9F6FF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5963D80"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7FC2463E" w14:textId="77777777"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14:paraId="5B0DA432" w14:textId="77777777" w:rsidR="00BD1EBA" w:rsidRDefault="00BD1EBA" w:rsidP="00BD1EBA">
      <w:pPr>
        <w:rPr>
          <w:b/>
          <w:u w:val="single"/>
          <w:lang w:val="en-US"/>
        </w:rPr>
      </w:pPr>
    </w:p>
    <w:p w14:paraId="3560ECC1" w14:textId="77777777" w:rsidR="00BD1EBA" w:rsidRPr="00BD1EBA" w:rsidRDefault="00BD1EBA" w:rsidP="00BD1EBA">
      <w:pPr>
        <w:rPr>
          <w:b/>
          <w:lang w:val="en-US"/>
        </w:rPr>
      </w:pPr>
      <w:r w:rsidRPr="00BD1EBA">
        <w:rPr>
          <w:b/>
          <w:lang w:val="en-US"/>
        </w:rPr>
        <w:t>videos.xml</w:t>
      </w:r>
    </w:p>
    <w:p w14:paraId="626772BD"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14:paraId="35A9B991"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4B40C1A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E51CC35"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7313CAF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595F65E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BD499C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661CE2E6"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D398FC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lastRenderedPageBreak/>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44ED483"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7F3B770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7527F1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22E37CA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0C3151C9"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5B1B33F4"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14:paraId="3DA510BA"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007F776E"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351571DB" w14:textId="77777777"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14:paraId="12BDAF8F" w14:textId="77777777"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gramStart"/>
      <w:r>
        <w:rPr>
          <w:rFonts w:ascii="Courier New" w:eastAsiaTheme="minorHAnsi" w:hAnsi="Courier New" w:cs="Courier New"/>
          <w:color w:val="3F7F7F"/>
          <w:sz w:val="20"/>
          <w:szCs w:val="20"/>
          <w:lang w:eastAsia="en-US"/>
        </w:rPr>
        <w:t>section</w:t>
      </w:r>
      <w:proofErr w:type="gramEnd"/>
      <w:r>
        <w:rPr>
          <w:rFonts w:ascii="Courier New" w:eastAsiaTheme="minorHAnsi" w:hAnsi="Courier New" w:cs="Courier New"/>
          <w:color w:val="008080"/>
          <w:sz w:val="20"/>
          <w:szCs w:val="20"/>
          <w:lang w:eastAsia="en-US"/>
        </w:rPr>
        <w:t>&gt;</w:t>
      </w:r>
    </w:p>
    <w:p w14:paraId="1204CD7E" w14:textId="77777777" w:rsidR="00BD1EBA" w:rsidRDefault="00BD1EBA">
      <w:pPr>
        <w:suppressAutoHyphens w:val="0"/>
        <w:spacing w:before="0" w:after="0" w:line="240" w:lineRule="auto"/>
        <w:jc w:val="left"/>
      </w:pPr>
    </w:p>
    <w:p w14:paraId="5D4C1002" w14:textId="77777777" w:rsidR="00EF022C" w:rsidRDefault="00EF022C">
      <w:pPr>
        <w:suppressAutoHyphens w:val="0"/>
        <w:spacing w:before="0" w:after="0" w:line="240" w:lineRule="auto"/>
        <w:jc w:val="left"/>
      </w:pPr>
    </w:p>
    <w:p w14:paraId="4A0F0BE2" w14:textId="77777777" w:rsidR="00B71CC1" w:rsidRDefault="00B71CC1">
      <w:pPr>
        <w:suppressAutoHyphens w:val="0"/>
        <w:spacing w:before="0" w:after="0" w:line="240" w:lineRule="auto"/>
        <w:jc w:val="left"/>
        <w:rPr>
          <w:rFonts w:eastAsia="Times New Roman" w:cs="Times New Roman"/>
          <w:b/>
          <w:sz w:val="28"/>
          <w:szCs w:val="24"/>
        </w:rPr>
      </w:pPr>
      <w:r>
        <w:br w:type="page"/>
      </w:r>
    </w:p>
    <w:p w14:paraId="3E47B584" w14:textId="77777777" w:rsidR="00B71CC1" w:rsidRDefault="00B71CC1" w:rsidP="00B71CC1">
      <w:pPr>
        <w:pStyle w:val="Subttulo"/>
        <w:outlineLvl w:val="2"/>
      </w:pPr>
      <w:bookmarkStart w:id="524" w:name="_Toc281339346"/>
      <w:bookmarkStart w:id="525" w:name="_Toc281355189"/>
      <w:r>
        <w:lastRenderedPageBreak/>
        <w:t>Anexos II.  Casos de prueba</w:t>
      </w:r>
      <w:bookmarkEnd w:id="524"/>
      <w:bookmarkEnd w:id="525"/>
    </w:p>
    <w:p w14:paraId="600B6FAE" w14:textId="77777777"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14:paraId="31C8412D" w14:textId="77777777" w:rsidR="00B71CC1" w:rsidRDefault="00B71CC1">
      <w:pPr>
        <w:suppressAutoHyphens w:val="0"/>
        <w:spacing w:before="0" w:after="0" w:line="240" w:lineRule="auto"/>
        <w:jc w:val="left"/>
      </w:pPr>
      <w:r>
        <w:t>A continuación se agregan los resultados de los casos de pruebas generados.</w:t>
      </w:r>
    </w:p>
    <w:p w14:paraId="6A792274" w14:textId="1D89A36F" w:rsidR="00B71CC1" w:rsidRDefault="00B71CC1">
      <w:pPr>
        <w:suppressAutoHyphens w:val="0"/>
        <w:spacing w:before="0" w:after="0" w:line="240" w:lineRule="auto"/>
        <w:jc w:val="left"/>
      </w:pPr>
      <w:del w:id="526" w:author="copesa" w:date="2010-12-29T14:49:00Z">
        <w:r>
          <w:br w:type="page"/>
        </w:r>
      </w:del>
    </w:p>
    <w:p w14:paraId="442BA471" w14:textId="77777777"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14:paraId="595056E5" w14:textId="77777777" w:rsidR="00B71CC1" w:rsidRDefault="00B71CC1">
      <w:pPr>
        <w:suppressAutoHyphens w:val="0"/>
        <w:spacing w:before="0" w:after="0" w:line="240" w:lineRule="auto"/>
        <w:jc w:val="left"/>
      </w:pPr>
    </w:p>
    <w:p w14:paraId="7A2272D8" w14:textId="77777777" w:rsidR="00B71CC1" w:rsidRDefault="00B71CC1">
      <w:pPr>
        <w:suppressAutoHyphens w:val="0"/>
        <w:spacing w:before="0" w:after="0" w:line="240" w:lineRule="auto"/>
        <w:jc w:val="left"/>
      </w:pPr>
      <w:r>
        <w:rPr>
          <w:noProof/>
          <w:lang w:eastAsia="es-CL"/>
        </w:rPr>
        <w:drawing>
          <wp:inline distT="0" distB="0" distL="0" distR="0" wp14:anchorId="685C99E5" wp14:editId="4388C99F">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14:paraId="169CB8A4" w14:textId="77777777"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14:paraId="15641BE9" w14:textId="77777777"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14:paraId="3C8F7331" w14:textId="77777777" w:rsidR="00B71CC1" w:rsidRPr="00B71CC1" w:rsidRDefault="00B71CC1" w:rsidP="00B71CC1">
      <w:pPr>
        <w:jc w:val="center"/>
      </w:pPr>
      <w:r>
        <w:rPr>
          <w:noProof/>
          <w:lang w:eastAsia="es-CL"/>
        </w:rPr>
        <w:drawing>
          <wp:inline distT="0" distB="0" distL="0" distR="0" wp14:anchorId="71ABB406" wp14:editId="63262D28">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14:paraId="6642E575" w14:textId="77777777" w:rsidR="00B71CC1" w:rsidRDefault="00B71CC1">
      <w:pPr>
        <w:suppressAutoHyphens w:val="0"/>
        <w:spacing w:before="0" w:after="0" w:line="240" w:lineRule="auto"/>
        <w:jc w:val="left"/>
      </w:pPr>
      <w:r>
        <w:rPr>
          <w:noProof/>
          <w:lang w:eastAsia="es-CL"/>
        </w:rPr>
        <w:drawing>
          <wp:inline distT="0" distB="0" distL="0" distR="0" wp14:anchorId="4A9F55C9" wp14:editId="5DAADC54">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14:paraId="2F699E5C" w14:textId="77777777"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14:paraId="01ECF5A2" w14:textId="77777777"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14:paraId="7A9802E4" w14:textId="77777777" w:rsidR="00B71CC1" w:rsidRDefault="00B71CC1">
      <w:pPr>
        <w:suppressAutoHyphens w:val="0"/>
        <w:spacing w:before="0" w:after="0" w:line="240" w:lineRule="auto"/>
        <w:jc w:val="left"/>
        <w:rPr>
          <w:rFonts w:eastAsia="Times New Roman" w:cs="Times New Roman"/>
          <w:b/>
          <w:bCs/>
          <w:color w:val="548DD4"/>
          <w:kern w:val="1"/>
          <w:sz w:val="28"/>
          <w:szCs w:val="32"/>
        </w:rPr>
      </w:pPr>
    </w:p>
    <w:p w14:paraId="34B3EA21" w14:textId="77777777"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14:anchorId="7ED37A53" wp14:editId="1208AD01">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14:paraId="7529C3C9" w14:textId="77777777" w:rsidR="00B71CC1" w:rsidRDefault="00B71CC1">
      <w:pPr>
        <w:suppressAutoHyphens w:val="0"/>
        <w:spacing w:before="0" w:after="0" w:line="240" w:lineRule="auto"/>
        <w:jc w:val="left"/>
      </w:pPr>
      <w:r>
        <w:br w:type="page"/>
      </w:r>
    </w:p>
    <w:p w14:paraId="5E48E104" w14:textId="77777777"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14:paraId="2CED3EFB" w14:textId="77777777" w:rsidR="00B71CC1" w:rsidRDefault="00B71CC1">
      <w:pPr>
        <w:suppressAutoHyphens w:val="0"/>
        <w:spacing w:before="0" w:after="0" w:line="240" w:lineRule="auto"/>
        <w:jc w:val="left"/>
      </w:pPr>
    </w:p>
    <w:p w14:paraId="2495E592" w14:textId="77777777" w:rsidR="00B71CC1" w:rsidRDefault="00B71CC1">
      <w:pPr>
        <w:suppressAutoHyphens w:val="0"/>
        <w:spacing w:before="0" w:after="0" w:line="240" w:lineRule="auto"/>
        <w:jc w:val="left"/>
        <w:rPr>
          <w:noProof/>
          <w:lang w:eastAsia="es-CL"/>
        </w:rPr>
      </w:pPr>
      <w:r>
        <w:rPr>
          <w:noProof/>
          <w:lang w:eastAsia="es-CL"/>
        </w:rPr>
        <w:drawing>
          <wp:inline distT="0" distB="0" distL="0" distR="0" wp14:anchorId="71E1B3BC" wp14:editId="7AB93239">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14:paraId="2594E955" w14:textId="77777777" w:rsidR="00B71CC1" w:rsidRDefault="00B71CC1">
      <w:pPr>
        <w:suppressAutoHyphens w:val="0"/>
        <w:spacing w:before="0" w:after="0" w:line="240" w:lineRule="auto"/>
        <w:jc w:val="left"/>
        <w:rPr>
          <w:noProof/>
          <w:lang w:eastAsia="es-CL"/>
        </w:rPr>
      </w:pPr>
    </w:p>
    <w:p w14:paraId="5CC82CCE" w14:textId="77777777" w:rsidR="00B71CC1" w:rsidRDefault="00B71CC1">
      <w:pPr>
        <w:suppressAutoHyphens w:val="0"/>
        <w:spacing w:before="0" w:after="0" w:line="240" w:lineRule="auto"/>
        <w:jc w:val="left"/>
        <w:rPr>
          <w:noProof/>
          <w:lang w:eastAsia="es-CL"/>
        </w:rPr>
      </w:pPr>
    </w:p>
    <w:p w14:paraId="066BCD41" w14:textId="77777777" w:rsidR="00B71CC1" w:rsidRDefault="00B71CC1">
      <w:pPr>
        <w:suppressAutoHyphens w:val="0"/>
        <w:spacing w:before="0" w:after="0" w:line="240" w:lineRule="auto"/>
        <w:jc w:val="left"/>
        <w:rPr>
          <w:b/>
        </w:rPr>
      </w:pPr>
      <w:r>
        <w:rPr>
          <w:b/>
        </w:rPr>
        <w:br w:type="page"/>
      </w:r>
    </w:p>
    <w:p w14:paraId="70ADF819" w14:textId="77777777"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14:paraId="5D13CDD8" w14:textId="77777777" w:rsidR="00B71CC1" w:rsidRDefault="00B71CC1" w:rsidP="00B71CC1">
      <w:r>
        <w:rPr>
          <w:noProof/>
          <w:lang w:eastAsia="es-CL"/>
        </w:rPr>
        <w:drawing>
          <wp:inline distT="0" distB="0" distL="0" distR="0" wp14:anchorId="2DC8A986" wp14:editId="061C340D">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14:paraId="5BCCAD8F" w14:textId="77777777" w:rsidR="00B71CC1" w:rsidRDefault="00B71CC1">
      <w:pPr>
        <w:suppressAutoHyphens w:val="0"/>
        <w:spacing w:before="0" w:after="0" w:line="240" w:lineRule="auto"/>
        <w:jc w:val="left"/>
        <w:rPr>
          <w:b/>
        </w:rPr>
      </w:pPr>
      <w:r>
        <w:rPr>
          <w:b/>
        </w:rPr>
        <w:br w:type="page"/>
      </w:r>
    </w:p>
    <w:p w14:paraId="562B3BD6" w14:textId="77777777"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14:paraId="53A3685E" w14:textId="77777777" w:rsidR="00B71CC1" w:rsidRPr="00E542FD" w:rsidRDefault="00B71CC1" w:rsidP="00B71CC1">
      <w:r>
        <w:rPr>
          <w:noProof/>
          <w:lang w:eastAsia="es-CL"/>
        </w:rPr>
        <w:drawing>
          <wp:inline distT="0" distB="0" distL="0" distR="0" wp14:anchorId="03059D4F" wp14:editId="0970973A">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14:paraId="3EE7C001" w14:textId="77777777" w:rsidR="00B71CC1" w:rsidRDefault="00B71CC1">
      <w:pPr>
        <w:suppressAutoHyphens w:val="0"/>
        <w:spacing w:before="0" w:after="0" w:line="240" w:lineRule="auto"/>
        <w:jc w:val="left"/>
      </w:pPr>
      <w:r>
        <w:br w:type="page"/>
      </w:r>
    </w:p>
    <w:p w14:paraId="5BBDC8BE" w14:textId="77777777" w:rsidR="00B71CC1" w:rsidRDefault="00B71CC1">
      <w:pPr>
        <w:suppressAutoHyphens w:val="0"/>
        <w:spacing w:before="0" w:after="0" w:line="240" w:lineRule="auto"/>
        <w:jc w:val="left"/>
      </w:pPr>
    </w:p>
    <w:p w14:paraId="1ACB0DD2" w14:textId="77777777"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14:paraId="7ADE013C" w14:textId="77777777" w:rsidR="00B71CC1" w:rsidRDefault="00B71CC1" w:rsidP="00B71CC1">
      <w:r>
        <w:rPr>
          <w:noProof/>
          <w:lang w:eastAsia="es-CL"/>
        </w:rPr>
        <w:drawing>
          <wp:inline distT="0" distB="0" distL="0" distR="0" wp14:anchorId="3F66300A" wp14:editId="4E4DC14B">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14:paraId="31E253BB" w14:textId="77777777" w:rsidR="00B71CC1" w:rsidRDefault="00B71CC1">
      <w:pPr>
        <w:suppressAutoHyphens w:val="0"/>
        <w:spacing w:before="0" w:after="0" w:line="240" w:lineRule="auto"/>
        <w:jc w:val="left"/>
        <w:rPr>
          <w:b/>
        </w:rPr>
      </w:pPr>
      <w:r>
        <w:rPr>
          <w:b/>
        </w:rPr>
        <w:br w:type="page"/>
      </w:r>
    </w:p>
    <w:p w14:paraId="52B30D5E" w14:textId="77777777"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14:paraId="3A14A039" w14:textId="77777777" w:rsidR="00B71CC1" w:rsidRDefault="00B71CC1" w:rsidP="00B71CC1">
      <w:r>
        <w:rPr>
          <w:noProof/>
          <w:lang w:eastAsia="es-CL"/>
        </w:rPr>
        <w:drawing>
          <wp:inline distT="0" distB="0" distL="0" distR="0" wp14:anchorId="17FD4AB7" wp14:editId="6B281A9B">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14:paraId="445372B7" w14:textId="77777777" w:rsidR="00B71CC1" w:rsidRDefault="00B71CC1" w:rsidP="00B71CC1">
      <w:pPr>
        <w:rPr>
          <w:b/>
        </w:rPr>
      </w:pPr>
      <w:r>
        <w:rPr>
          <w:b/>
        </w:rPr>
        <w:br w:type="page"/>
      </w:r>
    </w:p>
    <w:p w14:paraId="50649F4F" w14:textId="77777777" w:rsidR="00B71CC1" w:rsidRDefault="00B71CC1" w:rsidP="00B71CC1">
      <w:pPr>
        <w:rPr>
          <w:b/>
        </w:rPr>
      </w:pPr>
    </w:p>
    <w:p w14:paraId="3F4088D1" w14:textId="77777777" w:rsidR="00B71CC1" w:rsidRDefault="00B71CC1" w:rsidP="00B71CC1">
      <w:pPr>
        <w:pStyle w:val="Subttulo"/>
        <w:outlineLvl w:val="2"/>
        <w:rPr>
          <w:lang w:val="es-ES"/>
        </w:rPr>
      </w:pPr>
      <w:bookmarkStart w:id="527" w:name="_Toc281339347"/>
      <w:bookmarkStart w:id="528" w:name="_Toc281355190"/>
      <w:r>
        <w:t xml:space="preserve">Anexos III.  </w:t>
      </w:r>
      <w:r>
        <w:rPr>
          <w:lang w:val="es-ES"/>
        </w:rPr>
        <w:t>Sincronización Google SVN</w:t>
      </w:r>
      <w:bookmarkEnd w:id="527"/>
      <w:bookmarkEnd w:id="528"/>
    </w:p>
    <w:p w14:paraId="29CDA214" w14:textId="77777777" w:rsidR="00B71CC1" w:rsidRDefault="00B71CC1" w:rsidP="00B71CC1">
      <w:r>
        <w:t>A continuación se describe la configuración de la herramienta Google SVN.</w:t>
      </w:r>
    </w:p>
    <w:p w14:paraId="50CF9F2C" w14:textId="444F9FD5" w:rsidR="00B71CC1" w:rsidRPr="00B71CC1" w:rsidRDefault="00B71CC1" w:rsidP="00B71CC1">
      <w:pPr>
        <w:pStyle w:val="Prrafodelista"/>
        <w:numPr>
          <w:ilvl w:val="0"/>
          <w:numId w:val="16"/>
        </w:numPr>
        <w:rPr>
          <w:lang w:val="es-ES"/>
        </w:rPr>
      </w:pPr>
      <w:del w:id="529" w:author="copesa" w:date="2010-12-29T14:49:00Z">
        <w:r w:rsidRPr="00B71CC1">
          <w:rPr>
            <w:b/>
          </w:rPr>
          <w:br w:type="page"/>
        </w:r>
      </w:del>
      <w:r w:rsidRPr="00B71CC1">
        <w:rPr>
          <w:lang w:val="es-ES"/>
        </w:rPr>
        <w:lastRenderedPageBreak/>
        <w:t>Sincronización Google SVN</w:t>
      </w:r>
      <w:r>
        <w:rPr>
          <w:lang w:val="es-ES"/>
        </w:rPr>
        <w:t>.</w:t>
      </w:r>
    </w:p>
    <w:p w14:paraId="481A46E2" w14:textId="77777777"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14:paraId="331E1528" w14:textId="77777777" w:rsidR="00B71CC1" w:rsidRPr="00B71CC1" w:rsidRDefault="00B71CC1" w:rsidP="00B71CC1">
      <w:pPr>
        <w:pStyle w:val="Prrafodelista"/>
        <w:numPr>
          <w:ilvl w:val="0"/>
          <w:numId w:val="16"/>
        </w:numPr>
        <w:rPr>
          <w:lang w:val="es-ES"/>
        </w:rPr>
      </w:pPr>
      <w:r w:rsidRPr="00B71CC1">
        <w:rPr>
          <w:lang w:val="es-ES"/>
        </w:rPr>
        <w:t xml:space="preserve">Ingresamos a </w:t>
      </w:r>
      <w:hyperlink r:id="rId122" w:history="1">
        <w:r w:rsidRPr="00B71CC1">
          <w:rPr>
            <w:rStyle w:val="Hipervnculo"/>
            <w:lang w:val="es-ES"/>
          </w:rPr>
          <w:t>http://code.google.com/p/uma-cms/source/checkout</w:t>
        </w:r>
      </w:hyperlink>
    </w:p>
    <w:p w14:paraId="241E7D32" w14:textId="77777777" w:rsidR="00B71CC1" w:rsidRPr="00C31667" w:rsidRDefault="00B71CC1" w:rsidP="00B71CC1">
      <w:pPr>
        <w:rPr>
          <w:lang w:val="es-ES"/>
        </w:rPr>
      </w:pPr>
    </w:p>
    <w:p w14:paraId="40B59C97" w14:textId="77777777" w:rsidR="00B71CC1" w:rsidRDefault="00B71CC1" w:rsidP="00B71CC1">
      <w:r>
        <w:rPr>
          <w:noProof/>
          <w:lang w:eastAsia="es-CL"/>
        </w:rPr>
        <w:drawing>
          <wp:inline distT="0" distB="0" distL="0" distR="0" wp14:anchorId="7C919B20" wp14:editId="78F90D56">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14:paraId="124513E4" w14:textId="77777777" w:rsidR="00B71CC1" w:rsidRDefault="00B71CC1" w:rsidP="00B71CC1"/>
    <w:p w14:paraId="75758613" w14:textId="5108961C"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w:t>
      </w:r>
      <w:r w:rsidR="009818EB">
        <w:rPr>
          <w:lang w:val="es-ES"/>
        </w:rPr>
        <w:t>copiar</w:t>
      </w:r>
      <w:r w:rsidRPr="00B71CC1">
        <w:rPr>
          <w:lang w:val="es-ES"/>
        </w:rPr>
        <w:t xml:space="preserve"> password</w:t>
      </w:r>
      <w:r>
        <w:rPr>
          <w:lang w:val="es-ES"/>
        </w:rPr>
        <w:t>.</w:t>
      </w:r>
    </w:p>
    <w:p w14:paraId="38A56A55" w14:textId="77777777" w:rsidR="00B71CC1" w:rsidRDefault="00B71CC1" w:rsidP="00B71CC1">
      <w:pPr>
        <w:rPr>
          <w:lang w:val="es-ES"/>
        </w:rPr>
      </w:pPr>
    </w:p>
    <w:p w14:paraId="3CED1A38" w14:textId="77777777" w:rsidR="00B71CC1" w:rsidRDefault="00B71CC1" w:rsidP="00B71CC1">
      <w:pPr>
        <w:rPr>
          <w:lang w:val="es-ES"/>
        </w:rPr>
      </w:pPr>
      <w:r>
        <w:rPr>
          <w:noProof/>
          <w:lang w:eastAsia="es-CL"/>
        </w:rPr>
        <w:drawing>
          <wp:inline distT="0" distB="0" distL="0" distR="0" wp14:anchorId="0581A00C" wp14:editId="58E58CF4">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14:paraId="6F1399ED" w14:textId="77777777" w:rsidR="00B71CC1" w:rsidRDefault="00B71CC1" w:rsidP="00B71CC1">
      <w:pPr>
        <w:rPr>
          <w:noProof/>
        </w:rPr>
      </w:pPr>
    </w:p>
    <w:p w14:paraId="5E051328" w14:textId="77777777" w:rsidR="00B548AD" w:rsidRDefault="00B548AD">
      <w:pPr>
        <w:suppressAutoHyphens w:val="0"/>
        <w:spacing w:before="0" w:after="0" w:line="240" w:lineRule="auto"/>
        <w:jc w:val="left"/>
        <w:rPr>
          <w:ins w:id="530" w:author="copesa" w:date="2010-12-29T14:49:00Z"/>
          <w:noProof/>
          <w:lang w:val="es-ES"/>
        </w:rPr>
      </w:pPr>
      <w:ins w:id="531" w:author="copesa" w:date="2010-12-29T14:49:00Z">
        <w:r>
          <w:rPr>
            <w:noProof/>
            <w:lang w:val="es-ES"/>
          </w:rPr>
          <w:br w:type="page"/>
        </w:r>
      </w:ins>
    </w:p>
    <w:p w14:paraId="03BCBB54" w14:textId="77777777"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14:paraId="7A6B382A" w14:textId="77777777" w:rsidR="00B71CC1" w:rsidRDefault="00451D3E" w:rsidP="00B71CC1">
      <w:pPr>
        <w:rPr>
          <w:lang w:val="es-ES"/>
        </w:rPr>
      </w:pPr>
      <w:r>
        <w:rPr>
          <w:noProof/>
          <w:lang w:eastAsia="es-CL"/>
        </w:rPr>
        <w:drawing>
          <wp:inline distT="0" distB="0" distL="0" distR="0" wp14:anchorId="795D4700" wp14:editId="0A79CD74">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3507740"/>
                    </a:xfrm>
                    <a:prstGeom prst="rect">
                      <a:avLst/>
                    </a:prstGeom>
                  </pic:spPr>
                </pic:pic>
              </a:graphicData>
            </a:graphic>
          </wp:inline>
        </w:drawing>
      </w:r>
    </w:p>
    <w:p w14:paraId="7E569B5D" w14:textId="77777777" w:rsidR="00B548AD" w:rsidRDefault="00B548AD">
      <w:pPr>
        <w:suppressAutoHyphens w:val="0"/>
        <w:spacing w:before="0" w:after="0" w:line="240" w:lineRule="auto"/>
        <w:jc w:val="left"/>
        <w:rPr>
          <w:ins w:id="532" w:author="copesa" w:date="2010-12-29T14:49:00Z"/>
          <w:lang w:val="es-ES"/>
        </w:rPr>
      </w:pPr>
      <w:ins w:id="533" w:author="copesa" w:date="2010-12-29T14:49:00Z">
        <w:r>
          <w:rPr>
            <w:lang w:val="es-ES"/>
          </w:rPr>
          <w:br w:type="page"/>
        </w:r>
      </w:ins>
    </w:p>
    <w:p w14:paraId="5B934594" w14:textId="77777777"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14:paraId="3BE13647" w14:textId="77777777" w:rsidR="00B71CC1" w:rsidRDefault="00451D3E" w:rsidP="00B71CC1">
      <w:pPr>
        <w:rPr>
          <w:lang w:val="es-ES"/>
        </w:rPr>
      </w:pPr>
      <w:r>
        <w:rPr>
          <w:noProof/>
          <w:lang w:eastAsia="es-CL"/>
        </w:rPr>
        <w:drawing>
          <wp:inline distT="0" distB="0" distL="0" distR="0" wp14:anchorId="7DCB97C1" wp14:editId="0689C54C">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3507740"/>
                    </a:xfrm>
                    <a:prstGeom prst="rect">
                      <a:avLst/>
                    </a:prstGeom>
                  </pic:spPr>
                </pic:pic>
              </a:graphicData>
            </a:graphic>
          </wp:inline>
        </w:drawing>
      </w:r>
    </w:p>
    <w:p w14:paraId="49EC10C4" w14:textId="77777777" w:rsidR="00B71CC1" w:rsidRDefault="00B71CC1" w:rsidP="00B71CC1">
      <w:pPr>
        <w:rPr>
          <w:lang w:val="es-ES"/>
        </w:rPr>
      </w:pPr>
    </w:p>
    <w:p w14:paraId="004C1A48" w14:textId="77777777" w:rsidR="00B71CC1" w:rsidRDefault="00B71CC1" w:rsidP="00B71CC1">
      <w:pPr>
        <w:rPr>
          <w:lang w:val="es-ES"/>
        </w:rPr>
      </w:pPr>
      <w:r>
        <w:rPr>
          <w:lang w:val="es-ES"/>
        </w:rPr>
        <w:br w:type="page"/>
      </w:r>
    </w:p>
    <w:p w14:paraId="0298DEED" w14:textId="756E023C"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7" w:history="1">
        <w:r w:rsidRPr="00B71CC1">
          <w:rPr>
            <w:rStyle w:val="Hipervnculo"/>
            <w:lang w:val="es-ES"/>
          </w:rPr>
          <w:t>https://uma-cms.googlecode.com/svn/</w:t>
        </w:r>
      </w:hyperlink>
      <w:r w:rsidRPr="00B71CC1">
        <w:rPr>
          <w:lang w:val="es-ES"/>
        </w:rPr>
        <w:t xml:space="preserve"> y el resto de los datos como sale en la imagen: cuenta gmail</w:t>
      </w:r>
      <w:r w:rsidR="009818EB">
        <w:rPr>
          <w:lang w:val="es-ES"/>
        </w:rPr>
        <w:t xml:space="preserve"> en user</w:t>
      </w:r>
      <w:r w:rsidRPr="00B71CC1">
        <w:rPr>
          <w:lang w:val="es-ES"/>
        </w:rPr>
        <w:t xml:space="preserve"> y la cla</w:t>
      </w:r>
      <w:r w:rsidR="009818EB">
        <w:rPr>
          <w:lang w:val="es-ES"/>
        </w:rPr>
        <w:t>ve generada en password</w:t>
      </w:r>
      <w:r w:rsidRPr="00B71CC1">
        <w:rPr>
          <w:lang w:val="es-ES"/>
        </w:rPr>
        <w:t>.</w:t>
      </w:r>
    </w:p>
    <w:p w14:paraId="3DACE85D" w14:textId="77777777" w:rsidR="00B71CC1" w:rsidRDefault="00B71CC1" w:rsidP="00B71CC1">
      <w:pPr>
        <w:rPr>
          <w:lang w:val="es-ES"/>
        </w:rPr>
      </w:pPr>
    </w:p>
    <w:p w14:paraId="2D5B1DD4" w14:textId="77777777" w:rsidR="00B71CC1" w:rsidRDefault="007858FB" w:rsidP="00B71CC1">
      <w:pPr>
        <w:rPr>
          <w:lang w:val="es-ES"/>
        </w:rPr>
      </w:pPr>
      <w:r>
        <w:rPr>
          <w:noProof/>
          <w:lang w:eastAsia="es-CL"/>
        </w:rPr>
        <w:drawing>
          <wp:inline distT="0" distB="0" distL="0" distR="0" wp14:anchorId="6E62A396" wp14:editId="592AAD6C">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507740"/>
                    </a:xfrm>
                    <a:prstGeom prst="rect">
                      <a:avLst/>
                    </a:prstGeom>
                  </pic:spPr>
                </pic:pic>
              </a:graphicData>
            </a:graphic>
          </wp:inline>
        </w:drawing>
      </w:r>
    </w:p>
    <w:p w14:paraId="1B9410B4" w14:textId="77777777" w:rsidR="00B71CC1" w:rsidRDefault="00B71CC1" w:rsidP="00B71CC1">
      <w:pPr>
        <w:rPr>
          <w:lang w:val="es-ES"/>
        </w:rPr>
      </w:pPr>
    </w:p>
    <w:p w14:paraId="1A519632" w14:textId="77777777" w:rsidR="00B548AD" w:rsidRDefault="00B548AD">
      <w:pPr>
        <w:suppressAutoHyphens w:val="0"/>
        <w:spacing w:before="0" w:after="0" w:line="240" w:lineRule="auto"/>
        <w:jc w:val="left"/>
        <w:rPr>
          <w:ins w:id="534" w:author="copesa" w:date="2010-12-29T14:49:00Z"/>
          <w:lang w:val="es-ES"/>
        </w:rPr>
      </w:pPr>
      <w:ins w:id="535" w:author="copesa" w:date="2010-12-29T14:49:00Z">
        <w:r>
          <w:rPr>
            <w:lang w:val="es-ES"/>
          </w:rPr>
          <w:br w:type="page"/>
        </w:r>
      </w:ins>
    </w:p>
    <w:p w14:paraId="46FBB69C" w14:textId="77777777"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14:paraId="5626D250" w14:textId="2F16D45C" w:rsidR="00D014F4" w:rsidRDefault="00B71CC1" w:rsidP="00B71CC1">
      <w:pPr>
        <w:pStyle w:val="Prrafodelista"/>
        <w:numPr>
          <w:ilvl w:val="0"/>
          <w:numId w:val="17"/>
        </w:numPr>
        <w:rPr>
          <w:lang w:val="es-ES"/>
        </w:rPr>
      </w:pPr>
      <w:r w:rsidRPr="00B71CC1">
        <w:rPr>
          <w:lang w:val="es-ES"/>
        </w:rPr>
        <w:t>Debiera aparecer una nueva ubicación</w:t>
      </w:r>
      <w:r w:rsidR="0015278D">
        <w:rPr>
          <w:lang w:val="es-ES"/>
        </w:rPr>
        <w:t xml:space="preserve"> de repositorio,</w:t>
      </w:r>
      <w:r w:rsidRPr="00B71CC1">
        <w:rPr>
          <w:lang w:val="es-ES"/>
        </w:rPr>
        <w:t xml:space="preserve"> elegir </w:t>
      </w:r>
      <w:r w:rsidR="00D014F4">
        <w:rPr>
          <w:lang w:val="es-ES"/>
        </w:rPr>
        <w:t>“</w:t>
      </w:r>
      <w:r w:rsidR="0015278D">
        <w:rPr>
          <w:lang w:val="es-ES"/>
        </w:rPr>
        <w:t>Find/</w:t>
      </w:r>
      <w:r w:rsidRPr="00B71CC1">
        <w:rPr>
          <w:lang w:val="es-ES"/>
        </w:rPr>
        <w:t>Check Out As</w:t>
      </w:r>
      <w:r w:rsidR="0015278D">
        <w:rPr>
          <w:lang w:val="es-ES"/>
        </w:rPr>
        <w:t>…</w:t>
      </w:r>
      <w:r w:rsidR="00D014F4">
        <w:rPr>
          <w:lang w:val="es-ES"/>
        </w:rPr>
        <w:t>”</w:t>
      </w:r>
      <w:r w:rsidRPr="00B71CC1">
        <w:rPr>
          <w:lang w:val="es-ES"/>
        </w:rPr>
        <w:t xml:space="preserve"> en Trunk</w:t>
      </w:r>
      <w:r w:rsidR="00D014F4">
        <w:rPr>
          <w:lang w:val="es-ES"/>
        </w:rPr>
        <w:t xml:space="preserve"> </w:t>
      </w:r>
      <w:r w:rsidR="00FC6FC8">
        <w:rPr>
          <w:lang w:val="es-ES"/>
        </w:rPr>
        <w:t>(</w:t>
      </w:r>
      <w:r w:rsidR="00D014F4">
        <w:rPr>
          <w:lang w:val="es-ES"/>
        </w:rPr>
        <w:t>tronc</w:t>
      </w:r>
      <w:r w:rsidR="00FC6FC8">
        <w:rPr>
          <w:lang w:val="es-ES"/>
        </w:rPr>
        <w:t>o)</w:t>
      </w:r>
      <w:r w:rsidR="00D014F4">
        <w:rPr>
          <w:lang w:val="es-ES"/>
        </w:rPr>
        <w:t>.</w:t>
      </w:r>
    </w:p>
    <w:p w14:paraId="41994C39" w14:textId="3B35117D" w:rsidR="00B71CC1" w:rsidRPr="00B71CC1" w:rsidRDefault="00D014F4" w:rsidP="00B71CC1">
      <w:pPr>
        <w:pStyle w:val="Prrafodelista"/>
        <w:numPr>
          <w:ilvl w:val="0"/>
          <w:numId w:val="17"/>
        </w:numPr>
        <w:rPr>
          <w:lang w:val="es-ES"/>
        </w:rPr>
      </w:pPr>
      <w:r>
        <w:rPr>
          <w:lang w:val="es-ES"/>
        </w:rPr>
        <w:t xml:space="preserve">Para usar la rama de testing (opcional) se debe hacer el Check Out dentro de Branches </w:t>
      </w:r>
      <w:r w:rsidR="00FC6FC8">
        <w:rPr>
          <w:lang w:val="es-ES"/>
        </w:rPr>
        <w:t>(</w:t>
      </w:r>
      <w:r>
        <w:rPr>
          <w:lang w:val="es-ES"/>
        </w:rPr>
        <w:t>ramas</w:t>
      </w:r>
      <w:r w:rsidR="00FC6FC8">
        <w:rPr>
          <w:lang w:val="es-ES"/>
        </w:rPr>
        <w:t>)</w:t>
      </w:r>
      <w:r>
        <w:rPr>
          <w:lang w:val="es-ES"/>
        </w:rPr>
        <w:t>, y escoger la carpeta “test”</w:t>
      </w:r>
      <w:r w:rsidR="00B71CC1" w:rsidRPr="00B71CC1">
        <w:rPr>
          <w:lang w:val="es-ES"/>
        </w:rPr>
        <w:t>.</w:t>
      </w:r>
    </w:p>
    <w:p w14:paraId="310E0079" w14:textId="77777777" w:rsidR="00B71CC1" w:rsidRDefault="00451D3E" w:rsidP="00B71CC1">
      <w:pPr>
        <w:rPr>
          <w:lang w:val="es-ES"/>
        </w:rPr>
      </w:pPr>
      <w:r>
        <w:rPr>
          <w:noProof/>
          <w:lang w:eastAsia="es-CL"/>
        </w:rPr>
        <w:drawing>
          <wp:inline distT="0" distB="0" distL="0" distR="0" wp14:anchorId="554BF2DB" wp14:editId="5DB0A79B">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3507740"/>
                    </a:xfrm>
                    <a:prstGeom prst="rect">
                      <a:avLst/>
                    </a:prstGeom>
                  </pic:spPr>
                </pic:pic>
              </a:graphicData>
            </a:graphic>
          </wp:inline>
        </w:drawing>
      </w:r>
    </w:p>
    <w:p w14:paraId="0134ECAA" w14:textId="77777777" w:rsidR="00B71CC1" w:rsidRDefault="00B71CC1" w:rsidP="00B71CC1">
      <w:pPr>
        <w:rPr>
          <w:lang w:val="es-ES"/>
        </w:rPr>
      </w:pPr>
    </w:p>
    <w:p w14:paraId="6667ECE7" w14:textId="77777777" w:rsidR="00B71CC1" w:rsidRDefault="00B71CC1" w:rsidP="00B71CC1">
      <w:pPr>
        <w:rPr>
          <w:lang w:val="es-ES"/>
        </w:rPr>
      </w:pPr>
      <w:r>
        <w:rPr>
          <w:lang w:val="es-ES"/>
        </w:rPr>
        <w:br w:type="page"/>
      </w:r>
    </w:p>
    <w:p w14:paraId="3BF84E22" w14:textId="60958876" w:rsidR="00B71CC1" w:rsidRDefault="00FB029B" w:rsidP="00B71CC1">
      <w:pPr>
        <w:pStyle w:val="Prrafodelista"/>
        <w:numPr>
          <w:ilvl w:val="0"/>
          <w:numId w:val="18"/>
        </w:numPr>
        <w:rPr>
          <w:lang w:val="es-ES"/>
        </w:rPr>
      </w:pPr>
      <w:r>
        <w:rPr>
          <w:lang w:val="es-ES"/>
        </w:rPr>
        <w:lastRenderedPageBreak/>
        <w:t xml:space="preserve">Se hace un </w:t>
      </w:r>
      <w:r w:rsidR="00605DFB">
        <w:rPr>
          <w:lang w:val="es-ES"/>
        </w:rPr>
        <w:t>“</w:t>
      </w:r>
      <w:r>
        <w:rPr>
          <w:lang w:val="es-ES"/>
        </w:rPr>
        <w:t>Check Out As</w:t>
      </w:r>
      <w:r w:rsidR="00605DFB">
        <w:rPr>
          <w:lang w:val="es-ES"/>
        </w:rPr>
        <w:t>”</w:t>
      </w:r>
      <w:r>
        <w:rPr>
          <w:lang w:val="es-ES"/>
        </w:rPr>
        <w:t xml:space="preserve"> y se selecciona la carpeta de destino</w:t>
      </w:r>
      <w:r w:rsidR="00B71CC1">
        <w:rPr>
          <w:lang w:val="es-ES"/>
        </w:rPr>
        <w:t>.</w:t>
      </w:r>
    </w:p>
    <w:p w14:paraId="3FDA4917" w14:textId="77777777" w:rsidR="00B71CC1" w:rsidRPr="00B71CC1" w:rsidRDefault="00B71CC1" w:rsidP="00B71CC1">
      <w:pPr>
        <w:pStyle w:val="Prrafodelista"/>
        <w:numPr>
          <w:ilvl w:val="0"/>
          <w:numId w:val="18"/>
        </w:numPr>
        <w:rPr>
          <w:lang w:val="es-ES"/>
        </w:rPr>
      </w:pPr>
      <w:r>
        <w:rPr>
          <w:noProof/>
          <w:lang w:eastAsia="es-CL"/>
        </w:rPr>
        <w:drawing>
          <wp:inline distT="0" distB="0" distL="0" distR="0" wp14:anchorId="5D1ABC4D" wp14:editId="65B6AB64">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943600" cy="3714750"/>
                    </a:xfrm>
                    <a:prstGeom prst="rect">
                      <a:avLst/>
                    </a:prstGeom>
                  </pic:spPr>
                </pic:pic>
              </a:graphicData>
            </a:graphic>
          </wp:inline>
        </w:drawing>
      </w:r>
    </w:p>
    <w:p w14:paraId="3432CFEC" w14:textId="77777777" w:rsidR="00B71CC1" w:rsidRDefault="00B71CC1" w:rsidP="00B71CC1">
      <w:pPr>
        <w:rPr>
          <w:lang w:val="es-ES"/>
        </w:rPr>
      </w:pPr>
    </w:p>
    <w:p w14:paraId="1C5F5F09" w14:textId="77777777" w:rsidR="00B71CC1" w:rsidRDefault="00B71CC1" w:rsidP="00B71CC1">
      <w:pPr>
        <w:rPr>
          <w:lang w:val="es-ES"/>
        </w:rPr>
      </w:pPr>
    </w:p>
    <w:p w14:paraId="11CDAEFE" w14:textId="77777777" w:rsidR="00B71CC1" w:rsidRDefault="00B71CC1" w:rsidP="00B71CC1">
      <w:pPr>
        <w:rPr>
          <w:lang w:val="es-ES"/>
        </w:rPr>
      </w:pPr>
    </w:p>
    <w:p w14:paraId="1ABF0E22" w14:textId="77777777" w:rsidR="00B548AD" w:rsidRDefault="00B548AD">
      <w:pPr>
        <w:suppressAutoHyphens w:val="0"/>
        <w:spacing w:before="0" w:after="0" w:line="240" w:lineRule="auto"/>
        <w:jc w:val="left"/>
        <w:rPr>
          <w:ins w:id="536" w:author="copesa" w:date="2010-12-29T14:49:00Z"/>
          <w:lang w:val="es-ES"/>
        </w:rPr>
      </w:pPr>
      <w:ins w:id="537" w:author="copesa" w:date="2010-12-29T14:49:00Z">
        <w:r>
          <w:rPr>
            <w:lang w:val="es-ES"/>
          </w:rPr>
          <w:br w:type="page"/>
        </w:r>
      </w:ins>
    </w:p>
    <w:p w14:paraId="2E8DE93F" w14:textId="77777777"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14:paraId="1539E6E3" w14:textId="77777777" w:rsidR="00B71CC1" w:rsidRDefault="00B71CC1" w:rsidP="00B71CC1">
      <w:pPr>
        <w:rPr>
          <w:lang w:val="es-ES"/>
        </w:rPr>
      </w:pPr>
      <w:r>
        <w:rPr>
          <w:noProof/>
          <w:lang w:eastAsia="es-CL"/>
        </w:rPr>
        <w:drawing>
          <wp:inline distT="0" distB="0" distL="0" distR="0" wp14:anchorId="2BD9F7DE" wp14:editId="6406BFA3">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943600" cy="3714750"/>
                    </a:xfrm>
                    <a:prstGeom prst="rect">
                      <a:avLst/>
                    </a:prstGeom>
                  </pic:spPr>
                </pic:pic>
              </a:graphicData>
            </a:graphic>
          </wp:inline>
        </w:drawing>
      </w:r>
    </w:p>
    <w:p w14:paraId="695B5380" w14:textId="77777777" w:rsidR="00B71CC1" w:rsidRDefault="00B71CC1" w:rsidP="00B71CC1">
      <w:pPr>
        <w:rPr>
          <w:lang w:val="es-ES"/>
        </w:rPr>
      </w:pPr>
    </w:p>
    <w:p w14:paraId="6F9F48D0" w14:textId="77777777" w:rsidR="00B71CC1" w:rsidRDefault="00B71CC1" w:rsidP="00B71CC1">
      <w:pPr>
        <w:rPr>
          <w:lang w:val="es-ES"/>
        </w:rPr>
      </w:pPr>
    </w:p>
    <w:p w14:paraId="4CB9424E" w14:textId="77777777" w:rsidR="00B71CC1" w:rsidRDefault="00B71CC1" w:rsidP="00B71CC1">
      <w:pPr>
        <w:rPr>
          <w:lang w:val="es-ES"/>
        </w:rPr>
      </w:pPr>
      <w:r>
        <w:rPr>
          <w:lang w:val="es-ES"/>
        </w:rPr>
        <w:br w:type="page"/>
      </w:r>
    </w:p>
    <w:p w14:paraId="7A319628" w14:textId="63A1047C"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se</w:t>
      </w:r>
      <w:r w:rsidRPr="00B71CC1">
        <w:rPr>
          <w:lang w:val="es-ES"/>
        </w:rPr>
        <w:t xml:space="preserve"> puede volver a vista PHP para ver los archivos locales.</w:t>
      </w:r>
    </w:p>
    <w:p w14:paraId="4069B71B" w14:textId="77777777" w:rsidR="00B71CC1" w:rsidRDefault="00B71CC1" w:rsidP="00B71CC1">
      <w:pPr>
        <w:rPr>
          <w:del w:id="538" w:author="copesa" w:date="2010-12-29T14:49:00Z"/>
          <w:lang w:val="es-ES"/>
        </w:rPr>
      </w:pPr>
    </w:p>
    <w:p w14:paraId="5B5A64FB" w14:textId="77777777" w:rsidR="00B71CC1" w:rsidRDefault="00B71CC1" w:rsidP="00B71CC1">
      <w:pPr>
        <w:rPr>
          <w:lang w:val="es-ES"/>
        </w:rPr>
      </w:pPr>
      <w:r>
        <w:rPr>
          <w:noProof/>
          <w:lang w:eastAsia="es-CL"/>
        </w:rPr>
        <w:drawing>
          <wp:inline distT="0" distB="0" distL="0" distR="0" wp14:anchorId="71F2AEB2" wp14:editId="0624E4BE">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943600" cy="3714750"/>
                    </a:xfrm>
                    <a:prstGeom prst="rect">
                      <a:avLst/>
                    </a:prstGeom>
                  </pic:spPr>
                </pic:pic>
              </a:graphicData>
            </a:graphic>
          </wp:inline>
        </w:drawing>
      </w:r>
    </w:p>
    <w:p w14:paraId="35E0D31E" w14:textId="77777777" w:rsidR="00B71CC1" w:rsidRDefault="00B71CC1" w:rsidP="00B71CC1">
      <w:pPr>
        <w:rPr>
          <w:lang w:val="es-ES"/>
        </w:rPr>
      </w:pPr>
    </w:p>
    <w:p w14:paraId="0D0FE8E3" w14:textId="77777777" w:rsidR="00B71CC1" w:rsidRDefault="00B71CC1">
      <w:pPr>
        <w:suppressAutoHyphens w:val="0"/>
        <w:spacing w:before="0" w:after="0" w:line="240" w:lineRule="auto"/>
        <w:jc w:val="left"/>
        <w:rPr>
          <w:b/>
        </w:rPr>
      </w:pPr>
      <w:r>
        <w:rPr>
          <w:b/>
        </w:rPr>
        <w:br w:type="page"/>
      </w:r>
    </w:p>
    <w:p w14:paraId="36660EC7" w14:textId="77777777" w:rsidR="00E41A61" w:rsidRPr="00E41A61" w:rsidRDefault="00E338B1" w:rsidP="00E41A61">
      <w:pPr>
        <w:pStyle w:val="Subttulo"/>
        <w:outlineLvl w:val="2"/>
      </w:pPr>
      <w:bookmarkStart w:id="539" w:name="_Toc281339348"/>
      <w:bookmarkStart w:id="540" w:name="_Toc281355191"/>
      <w:r>
        <w:lastRenderedPageBreak/>
        <w:t>Anexos IV.  Scripts  FF</w:t>
      </w:r>
      <w:r w:rsidR="00E41A61" w:rsidRPr="00E41A61">
        <w:t>mpeg</w:t>
      </w:r>
      <w:bookmarkEnd w:id="539"/>
      <w:bookmarkEnd w:id="540"/>
    </w:p>
    <w:p w14:paraId="0451B89F" w14:textId="539ADB6D"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14:paraId="6E8A6CFD" w14:textId="0BA92D0B" w:rsidR="00D25A0E" w:rsidRDefault="00D25A0E" w:rsidP="00D25A0E">
      <w:pPr>
        <w:rPr>
          <w:lang w:val="en-US"/>
        </w:rPr>
      </w:pPr>
      <w:r>
        <w:rPr>
          <w:lang w:val="en-US"/>
        </w:rPr>
        <w:t>Los scripts</w:t>
      </w:r>
      <w:r>
        <w:rPr>
          <w:lang w:val="en-US"/>
        </w:rPr>
        <w:t xml:space="preserve"> son administrables</w:t>
      </w:r>
      <w:r>
        <w:rPr>
          <w:lang w:val="en-US"/>
        </w:rPr>
        <w:t xml:space="preserve"> en tipos de video</w:t>
      </w:r>
      <w:bookmarkStart w:id="541" w:name="_GoBack"/>
      <w:bookmarkEnd w:id="541"/>
      <w:r>
        <w:rPr>
          <w:lang w:val="en-US"/>
        </w:rPr>
        <w:t>.</w:t>
      </w:r>
    </w:p>
    <w:p w14:paraId="4F841E8B" w14:textId="77777777" w:rsidR="00D25A0E" w:rsidRPr="00605DFB" w:rsidRDefault="00D25A0E" w:rsidP="00D25A0E">
      <w:pPr>
        <w:rPr>
          <w:lang w:val="en-US"/>
        </w:rPr>
      </w:pPr>
      <w:r>
        <w:rPr>
          <w:lang w:val="en-US"/>
        </w:rPr>
        <w:t>Al igual que en tipos de video, en el campo “browser” se puede especificar una cadena de texto que pueda ser parte del agente de usuario por ejemplo “Android” o “iPhone” de esta forma especificamos que sea el reproductor por defecto para dicho agente de usuario, con esto se cumple con el objetivo de facilitar el acceso multimedia incluso para dispositivos no contemplados desde el comienzo del desarrollo o que aun no existan.</w:t>
      </w:r>
    </w:p>
    <w:p w14:paraId="62CD06CA" w14:textId="77777777" w:rsidR="00D25A0E" w:rsidRDefault="00D25A0E" w:rsidP="00E41A61">
      <w:pPr>
        <w:rPr>
          <w:kern w:val="1"/>
          <w:lang w:val="es-ES"/>
        </w:rPr>
      </w:pPr>
    </w:p>
    <w:p w14:paraId="4E245472" w14:textId="32A26CCA" w:rsidR="00E41A61" w:rsidRDefault="00E41A61">
      <w:pPr>
        <w:suppressAutoHyphens w:val="0"/>
        <w:spacing w:before="0" w:after="0" w:line="240" w:lineRule="auto"/>
        <w:jc w:val="left"/>
        <w:rPr>
          <w:rFonts w:eastAsia="Times New Roman" w:cs="Times New Roman"/>
          <w:b/>
          <w:kern w:val="1"/>
          <w:sz w:val="28"/>
          <w:szCs w:val="24"/>
          <w:lang w:val="es-ES"/>
        </w:rPr>
      </w:pPr>
      <w:del w:id="542" w:author="copesa" w:date="2010-12-29T14:49:00Z">
        <w:r>
          <w:rPr>
            <w:kern w:val="1"/>
            <w:lang w:val="es-ES"/>
          </w:rPr>
          <w:br w:type="page"/>
        </w:r>
      </w:del>
    </w:p>
    <w:p w14:paraId="62C88B74" w14:textId="77777777" w:rsidR="00E41A61" w:rsidRDefault="00E41A61" w:rsidP="00E41A61">
      <w:pPr>
        <w:pStyle w:val="Subttulo"/>
        <w:rPr>
          <w:kern w:val="1"/>
          <w:lang w:val="es-ES"/>
        </w:rPr>
      </w:pPr>
      <w:r w:rsidRPr="00E41A61">
        <w:rPr>
          <w:kern w:val="1"/>
          <w:lang w:val="es-ES"/>
        </w:rPr>
        <w:lastRenderedPageBreak/>
        <w:t>MP4</w:t>
      </w:r>
      <w:r w:rsidR="00451D3E">
        <w:rPr>
          <w:kern w:val="1"/>
          <w:lang w:val="es-ES"/>
        </w:rPr>
        <w:t xml:space="preserve"> H.264</w:t>
      </w:r>
    </w:p>
    <w:p w14:paraId="429ACC83" w14:textId="77777777" w:rsidR="00E41A61" w:rsidRPr="00BE0C78" w:rsidRDefault="00E41A61" w:rsidP="00E41A61">
      <w:pPr>
        <w:rPr>
          <w:kern w:val="1"/>
        </w:rPr>
      </w:pPr>
      <w:r w:rsidRPr="00BE0C78">
        <w:rPr>
          <w:b/>
          <w:kern w:val="1"/>
        </w:rPr>
        <w:t>Script de conversión</w:t>
      </w:r>
      <w:r w:rsidRPr="00BE0C78">
        <w:rPr>
          <w:kern w:val="1"/>
        </w:rPr>
        <w:t>:</w:t>
      </w:r>
    </w:p>
    <w:p w14:paraId="47A4A298" w14:textId="77777777"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14:paraId="11FE755E" w14:textId="77777777" w:rsidR="00E41A61" w:rsidRDefault="00E41A61" w:rsidP="00E41A61">
      <w:pPr>
        <w:rPr>
          <w:kern w:val="1"/>
          <w:lang w:val="en-US"/>
        </w:rPr>
      </w:pPr>
    </w:p>
    <w:p w14:paraId="69E949F3" w14:textId="77777777" w:rsidR="00E41A61" w:rsidRDefault="00451D3E" w:rsidP="00E41A61">
      <w:pPr>
        <w:pStyle w:val="Subttulo"/>
        <w:rPr>
          <w:kern w:val="1"/>
        </w:rPr>
      </w:pPr>
      <w:r>
        <w:rPr>
          <w:kern w:val="1"/>
        </w:rPr>
        <w:t>OGV</w:t>
      </w:r>
      <w:r w:rsidR="00E41A61" w:rsidRPr="00E41A61">
        <w:rPr>
          <w:kern w:val="1"/>
        </w:rPr>
        <w:t xml:space="preserve"> Theora</w:t>
      </w:r>
    </w:p>
    <w:p w14:paraId="35C6CEF6" w14:textId="77777777" w:rsidR="00E41A61" w:rsidRDefault="00E41A61" w:rsidP="00E41A61">
      <w:pPr>
        <w:rPr>
          <w:b/>
          <w:kern w:val="1"/>
        </w:rPr>
      </w:pPr>
      <w:r w:rsidRPr="00E41A61">
        <w:rPr>
          <w:b/>
          <w:kern w:val="1"/>
        </w:rPr>
        <w:t>Script de conversión:</w:t>
      </w:r>
    </w:p>
    <w:p w14:paraId="26FE8B7C" w14:textId="77777777"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-acodec vorbis -strict experimental -ac 2 -vcodec libtheora -f ogg &lt;#dest_file/&gt; 2&gt;&gt; ../files/ffmpeg.log</w:t>
      </w:r>
    </w:p>
    <w:p w14:paraId="0E39DEE7" w14:textId="77777777" w:rsidR="00E41A61" w:rsidRPr="00E41A61" w:rsidRDefault="00E41A61" w:rsidP="00E41A61">
      <w:pPr>
        <w:rPr>
          <w:kern w:val="1"/>
          <w:lang w:val="en-US"/>
        </w:rPr>
      </w:pPr>
    </w:p>
    <w:p w14:paraId="5D290900" w14:textId="77777777" w:rsidR="00E41A61" w:rsidRPr="005041FD" w:rsidRDefault="00E41A61" w:rsidP="00E41A61">
      <w:pPr>
        <w:pStyle w:val="Subttulo"/>
        <w:rPr>
          <w:kern w:val="1"/>
          <w:lang w:val="en-US"/>
        </w:rPr>
      </w:pPr>
      <w:r w:rsidRPr="005041FD">
        <w:rPr>
          <w:kern w:val="1"/>
          <w:lang w:val="en-US"/>
        </w:rPr>
        <w:t>3GP</w:t>
      </w:r>
    </w:p>
    <w:p w14:paraId="0A4B30FA" w14:textId="77777777" w:rsidR="00E41A61" w:rsidRPr="005041FD" w:rsidRDefault="00E41A61" w:rsidP="00E41A61">
      <w:pPr>
        <w:rPr>
          <w:b/>
          <w:kern w:val="1"/>
          <w:lang w:val="en-US"/>
        </w:rPr>
      </w:pPr>
      <w:r w:rsidRPr="005041FD">
        <w:rPr>
          <w:b/>
          <w:kern w:val="1"/>
          <w:lang w:val="en-US"/>
        </w:rPr>
        <w:t>Script de conversión:</w:t>
      </w:r>
    </w:p>
    <w:p w14:paraId="01A2907C" w14:textId="77777777"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-vcodec h263 -acodec libfaac -ac 1 -ar 8000 -r 25 -ab 32k -y &lt;#dest_file/&gt; 2&gt;&gt; ../files/ffmpeg.log</w:t>
      </w:r>
    </w:p>
    <w:p w14:paraId="548D9839" w14:textId="77777777" w:rsidR="00E41A61" w:rsidRPr="00E41A61" w:rsidRDefault="00E41A61">
      <w:pPr>
        <w:suppressAutoHyphens w:val="0"/>
        <w:spacing w:before="0" w:after="0" w:line="240" w:lineRule="auto"/>
        <w:jc w:val="left"/>
        <w:rPr>
          <w:kern w:val="1"/>
          <w:lang w:val="en-US"/>
        </w:rPr>
      </w:pPr>
      <w:r w:rsidRPr="00E41A61">
        <w:rPr>
          <w:kern w:val="1"/>
          <w:lang w:val="en-US"/>
        </w:rPr>
        <w:br w:type="page"/>
      </w:r>
    </w:p>
    <w:p w14:paraId="57159EDE" w14:textId="77777777"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14:paraId="737C9FFC" w14:textId="77777777" w:rsidR="00E41A61" w:rsidRPr="00BE0C78" w:rsidRDefault="00E41A61" w:rsidP="00E41A61">
      <w:pPr>
        <w:rPr>
          <w:b/>
          <w:kern w:val="1"/>
          <w:lang w:val="en-US"/>
        </w:rPr>
      </w:pPr>
      <w:r w:rsidRPr="00BE0C78">
        <w:rPr>
          <w:b/>
          <w:kern w:val="1"/>
          <w:lang w:val="en-US"/>
        </w:rPr>
        <w:t>Script de conversión:</w:t>
      </w:r>
    </w:p>
    <w:p w14:paraId="0F12719F" w14:textId="77777777"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-ab 56 -ar 44100 -b 200 -r 15 -s 1600x1200 -f flv &lt;#dest_file/&gt; 2&gt;&gt; ../files/ffmpeg.log</w:t>
      </w:r>
    </w:p>
    <w:p w14:paraId="519DA9F7" w14:textId="77777777" w:rsidR="00E41A61" w:rsidRDefault="00E41A61" w:rsidP="00E41A61">
      <w:pPr>
        <w:rPr>
          <w:kern w:val="1"/>
          <w:lang w:val="en-US"/>
        </w:rPr>
      </w:pPr>
    </w:p>
    <w:p w14:paraId="288E5454" w14:textId="77777777" w:rsidR="00E41A61" w:rsidRPr="00BE0C78" w:rsidRDefault="00E41A61" w:rsidP="00E41A61">
      <w:pPr>
        <w:pStyle w:val="Subttulo"/>
        <w:rPr>
          <w:kern w:val="1"/>
          <w:lang w:val="en-US"/>
        </w:rPr>
      </w:pPr>
      <w:r w:rsidRPr="00BE0C78">
        <w:rPr>
          <w:kern w:val="1"/>
          <w:lang w:val="en-US"/>
        </w:rPr>
        <w:t>Mpeg4</w:t>
      </w:r>
    </w:p>
    <w:p w14:paraId="7745EE0F" w14:textId="77777777" w:rsidR="00E41A61" w:rsidRPr="00E41A61" w:rsidRDefault="00E41A61" w:rsidP="00E41A61">
      <w:pPr>
        <w:rPr>
          <w:b/>
          <w:kern w:val="1"/>
          <w:lang w:val="en-US"/>
        </w:rPr>
      </w:pPr>
      <w:r w:rsidRPr="00E41A61">
        <w:rPr>
          <w:b/>
          <w:kern w:val="1"/>
          <w:lang w:val="en-US"/>
        </w:rPr>
        <w:t>Script de conversión:</w:t>
      </w:r>
    </w:p>
    <w:p w14:paraId="50CAA398" w14:textId="77777777"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14:paraId="08F2D8A9" w14:textId="77777777"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14:paraId="676E8816" w14:textId="77777777" w:rsidR="008D3E30" w:rsidRPr="00E41A61" w:rsidRDefault="008D3E30" w:rsidP="008D3E30">
      <w:pPr>
        <w:pStyle w:val="Subttulo"/>
        <w:outlineLvl w:val="2"/>
      </w:pPr>
      <w:bookmarkStart w:id="543" w:name="_Toc281355192"/>
      <w:r w:rsidRPr="00E41A61">
        <w:lastRenderedPageBreak/>
        <w:t xml:space="preserve">Anexos V.  </w:t>
      </w:r>
      <w:r>
        <w:t>Integración</w:t>
      </w:r>
      <w:r w:rsidRPr="00E41A61">
        <w:t xml:space="preserve"> </w:t>
      </w:r>
      <w:r>
        <w:t>Multimedia</w:t>
      </w:r>
      <w:bookmarkEnd w:id="543"/>
    </w:p>
    <w:p w14:paraId="166792C8" w14:textId="77777777"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14:paraId="1E76AD85" w14:textId="1C343D07" w:rsidR="008D3E30" w:rsidRDefault="008D3E30" w:rsidP="008D3E30">
      <w:pPr>
        <w:suppressAutoHyphens w:val="0"/>
        <w:spacing w:before="0" w:after="0" w:line="240" w:lineRule="auto"/>
        <w:jc w:val="left"/>
      </w:pPr>
      <w:del w:id="544" w:author="copesa" w:date="2010-12-29T14:49:00Z">
        <w:r>
          <w:br w:type="page"/>
        </w:r>
      </w:del>
    </w:p>
    <w:p w14:paraId="3E3D0DEC" w14:textId="44E66544" w:rsidR="00605DFB" w:rsidRDefault="00605DFB" w:rsidP="008D3E30">
      <w:pPr>
        <w:pStyle w:val="Subttulo"/>
        <w:rPr>
          <w:lang w:val="en-US"/>
        </w:rPr>
      </w:pPr>
      <w:r>
        <w:rPr>
          <w:lang w:val="en-US"/>
        </w:rPr>
        <w:lastRenderedPageBreak/>
        <w:t>Reproductores</w:t>
      </w:r>
    </w:p>
    <w:p w14:paraId="7475C39D" w14:textId="4494F0D9" w:rsidR="00605DFB" w:rsidRDefault="00605DFB" w:rsidP="00605DFB">
      <w:pPr>
        <w:rPr>
          <w:lang w:val="en-US"/>
        </w:rPr>
      </w:pPr>
      <w:proofErr w:type="gramStart"/>
      <w:r>
        <w:rPr>
          <w:lang w:val="en-US"/>
        </w:rPr>
        <w:t>Los reproductores son administrables.</w:t>
      </w:r>
      <w:proofErr w:type="gramEnd"/>
    </w:p>
    <w:p w14:paraId="474BE03D" w14:textId="157C853C" w:rsidR="00605DFB" w:rsidRPr="00605DFB" w:rsidRDefault="00605DFB" w:rsidP="00605DFB">
      <w:pPr>
        <w:rPr>
          <w:lang w:val="en-US"/>
        </w:rPr>
      </w:pPr>
      <w:r>
        <w:rPr>
          <w:lang w:val="en-US"/>
        </w:rPr>
        <w:t>Al igual que en tipos de video, en el campo “browser” se puede especificar una cadena de texto que pueda ser parte del agente de usuario por ejemplo “Android” o “iPhone” de esta forma especificamos que sea el reproductor por defecto para dicho agente de usuario, con esto se cumple con el objetivo de facilitar el acceso multimedia incluso para dispositivos no contemplados desde el comienzo del desarrollo o que aun no existan.</w:t>
      </w:r>
    </w:p>
    <w:p w14:paraId="49EB76E5" w14:textId="618CC2D9" w:rsidR="008D3E30" w:rsidRPr="005C66F9" w:rsidRDefault="00605DFB" w:rsidP="008D3E30">
      <w:pPr>
        <w:pStyle w:val="Subttulo"/>
        <w:rPr>
          <w:lang w:val="en-US"/>
        </w:rPr>
      </w:pPr>
      <w:r>
        <w:rPr>
          <w:lang w:val="en-US"/>
        </w:rPr>
        <w:t>Reproductor</w:t>
      </w:r>
      <w:r w:rsidR="008D3E30" w:rsidRPr="005C66F9">
        <w:rPr>
          <w:lang w:val="en-US"/>
        </w:rPr>
        <w:t xml:space="preserve"> Flash</w:t>
      </w:r>
    </w:p>
    <w:p w14:paraId="693D1624" w14:textId="77777777" w:rsidR="008D3E30" w:rsidRPr="005C66F9" w:rsidRDefault="008D3E30" w:rsidP="008D3E30">
      <w:pPr>
        <w:suppressAutoHyphens w:val="0"/>
        <w:spacing w:before="0" w:after="0" w:line="240" w:lineRule="auto"/>
        <w:jc w:val="left"/>
        <w:rPr>
          <w:b/>
          <w:lang w:val="en-US"/>
        </w:rPr>
      </w:pPr>
      <w:r w:rsidRPr="005C66F9">
        <w:rPr>
          <w:b/>
          <w:lang w:val="en-US"/>
        </w:rPr>
        <w:t>Código:</w:t>
      </w:r>
    </w:p>
    <w:p w14:paraId="678752F2" w14:textId="77777777" w:rsidR="008D3E30" w:rsidRPr="005C66F9" w:rsidRDefault="008D3E30" w:rsidP="008D3E30">
      <w:pPr>
        <w:suppressAutoHyphens w:val="0"/>
        <w:spacing w:before="0" w:after="0" w:line="240" w:lineRule="auto"/>
        <w:jc w:val="left"/>
        <w:rPr>
          <w:b/>
          <w:lang w:val="en-US"/>
        </w:rPr>
      </w:pPr>
    </w:p>
    <w:p w14:paraId="4D85EF05" w14:textId="77777777"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14:paraId="262F7C3E" w14:textId="77777777" w:rsidR="008D3E30" w:rsidRPr="005453DA" w:rsidRDefault="008D3E30" w:rsidP="008D3E30">
      <w:pPr>
        <w:suppressAutoHyphens w:val="0"/>
        <w:spacing w:before="0" w:after="0" w:line="240" w:lineRule="auto"/>
        <w:jc w:val="left"/>
        <w:rPr>
          <w:b/>
          <w:lang w:val="en-US"/>
        </w:rPr>
      </w:pPr>
    </w:p>
    <w:p w14:paraId="06BE1FCF" w14:textId="77777777" w:rsidR="008D3E30" w:rsidRPr="005453DA" w:rsidRDefault="008D3E30" w:rsidP="008D3E30">
      <w:pPr>
        <w:suppressAutoHyphens w:val="0"/>
        <w:spacing w:before="0" w:after="0" w:line="240" w:lineRule="auto"/>
        <w:jc w:val="left"/>
        <w:rPr>
          <w:b/>
          <w:lang w:val="en-US"/>
        </w:rPr>
      </w:pPr>
      <w:r w:rsidRPr="005453DA">
        <w:rPr>
          <w:b/>
          <w:lang w:val="en-US"/>
        </w:rPr>
        <w:br w:type="page"/>
      </w:r>
    </w:p>
    <w:p w14:paraId="46D6EE0A" w14:textId="77777777" w:rsidR="008D3E30" w:rsidRDefault="008D3E30" w:rsidP="008D3E30">
      <w:pPr>
        <w:suppressAutoHyphens w:val="0"/>
        <w:spacing w:before="0" w:after="0" w:line="240" w:lineRule="auto"/>
        <w:jc w:val="left"/>
        <w:rPr>
          <w:b/>
          <w:lang w:val="en-US"/>
        </w:rPr>
      </w:pPr>
      <w:r w:rsidRPr="005453DA">
        <w:rPr>
          <w:b/>
          <w:lang w:val="en-US"/>
        </w:rPr>
        <w:lastRenderedPageBreak/>
        <w:t>Embed:</w:t>
      </w:r>
    </w:p>
    <w:p w14:paraId="3E76C50F" w14:textId="77777777" w:rsidR="008D3E30" w:rsidRPr="005453DA" w:rsidRDefault="008D3E30" w:rsidP="008D3E30">
      <w:pPr>
        <w:suppressAutoHyphens w:val="0"/>
        <w:spacing w:before="0" w:after="0" w:line="240" w:lineRule="auto"/>
        <w:jc w:val="left"/>
        <w:rPr>
          <w:b/>
          <w:lang w:val="en-US"/>
        </w:rPr>
      </w:pPr>
    </w:p>
    <w:p w14:paraId="6D72989A" w14:textId="77777777"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14:paraId="60554913" w14:textId="77777777" w:rsidR="008D3E30" w:rsidRDefault="008D3E30" w:rsidP="008D3E30">
      <w:pPr>
        <w:suppressAutoHyphens w:val="0"/>
        <w:spacing w:before="0" w:after="0" w:line="240" w:lineRule="auto"/>
        <w:jc w:val="left"/>
        <w:rPr>
          <w:lang w:val="en-US" w:eastAsia="es-CL"/>
        </w:rPr>
      </w:pPr>
      <w:r>
        <w:rPr>
          <w:lang w:val="en-US" w:eastAsia="es-CL"/>
        </w:rPr>
        <w:br w:type="page"/>
      </w:r>
    </w:p>
    <w:p w14:paraId="42E144EE" w14:textId="1F85A4CF" w:rsidR="008D3E30" w:rsidRDefault="00605DFB" w:rsidP="008D3E30">
      <w:pPr>
        <w:pStyle w:val="Subttulo"/>
        <w:rPr>
          <w:lang w:val="en-US" w:eastAsia="es-CL"/>
        </w:rPr>
      </w:pPr>
      <w:r>
        <w:rPr>
          <w:lang w:val="en-US" w:eastAsia="es-CL"/>
        </w:rPr>
        <w:lastRenderedPageBreak/>
        <w:t>Reproductor</w:t>
      </w:r>
      <w:r w:rsidR="008D3E30">
        <w:rPr>
          <w:lang w:val="en-US" w:eastAsia="es-CL"/>
        </w:rPr>
        <w:t xml:space="preserve"> Back</w:t>
      </w:r>
      <w:r>
        <w:rPr>
          <w:lang w:val="en-US" w:eastAsia="es-CL"/>
        </w:rPr>
        <w:t xml:space="preserve"> O</w:t>
      </w:r>
      <w:r w:rsidR="008D3E30">
        <w:rPr>
          <w:lang w:val="en-US" w:eastAsia="es-CL"/>
        </w:rPr>
        <w:t>ffice</w:t>
      </w:r>
    </w:p>
    <w:p w14:paraId="571E2EEF" w14:textId="77777777" w:rsidR="008D3E30" w:rsidRDefault="008D3E30" w:rsidP="008D3E30">
      <w:pPr>
        <w:suppressAutoHyphens w:val="0"/>
        <w:spacing w:before="0" w:after="0" w:line="240" w:lineRule="auto"/>
        <w:jc w:val="left"/>
        <w:rPr>
          <w:lang w:val="en-US" w:eastAsia="es-CL"/>
        </w:rPr>
      </w:pPr>
    </w:p>
    <w:p w14:paraId="3BFB63D0" w14:textId="77777777"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14:paraId="3630E600" w14:textId="77777777" w:rsidR="008D3E30" w:rsidRDefault="008D3E30" w:rsidP="008D3E30">
      <w:pPr>
        <w:suppressAutoHyphens w:val="0"/>
        <w:spacing w:before="0" w:after="0" w:line="240" w:lineRule="auto"/>
        <w:jc w:val="left"/>
        <w:rPr>
          <w:b/>
          <w:lang w:val="en-US" w:eastAsia="es-CL"/>
        </w:rPr>
      </w:pPr>
    </w:p>
    <w:p w14:paraId="0CF453C3" w14:textId="77777777"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14:paraId="143E1771" w14:textId="77777777" w:rsidR="008D3E30" w:rsidRDefault="008D3E30" w:rsidP="008D3E30">
      <w:pPr>
        <w:suppressAutoHyphens w:val="0"/>
        <w:spacing w:before="0" w:after="0" w:line="240" w:lineRule="auto"/>
        <w:jc w:val="left"/>
        <w:rPr>
          <w:b/>
          <w:lang w:val="en-US" w:eastAsia="es-CL"/>
        </w:rPr>
      </w:pPr>
    </w:p>
    <w:p w14:paraId="2D15F4FC" w14:textId="77777777"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14:paraId="3E644475" w14:textId="77777777" w:rsidR="008D3E30" w:rsidRPr="005453DA" w:rsidRDefault="008D3E30" w:rsidP="008D3E30">
      <w:pPr>
        <w:suppressAutoHyphens w:val="0"/>
        <w:spacing w:before="0" w:after="0" w:line="240" w:lineRule="auto"/>
        <w:jc w:val="left"/>
        <w:rPr>
          <w:lang w:val="en-US" w:eastAsia="es-CL"/>
        </w:rPr>
      </w:pPr>
    </w:p>
    <w:p w14:paraId="27A31F56" w14:textId="77777777"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14:paraId="37F5F01F" w14:textId="77777777" w:rsidR="008D3E30" w:rsidRDefault="008D3E30" w:rsidP="008D3E30">
      <w:pPr>
        <w:rPr>
          <w:color w:val="548DD4"/>
          <w:kern w:val="1"/>
          <w:sz w:val="22"/>
          <w:lang w:val="en-US"/>
        </w:rPr>
      </w:pPr>
      <w:r>
        <w:rPr>
          <w:kern w:val="1"/>
          <w:lang w:val="en-US"/>
        </w:rPr>
        <w:br w:type="page"/>
      </w:r>
    </w:p>
    <w:p w14:paraId="7109B2D8" w14:textId="6B726832" w:rsidR="008D3E30" w:rsidRDefault="00605DFB" w:rsidP="008D3E30">
      <w:pPr>
        <w:pStyle w:val="Subttulo"/>
        <w:rPr>
          <w:kern w:val="1"/>
          <w:lang w:val="en-US"/>
        </w:rPr>
      </w:pPr>
      <w:r>
        <w:rPr>
          <w:kern w:val="1"/>
          <w:lang w:val="en-US"/>
        </w:rPr>
        <w:lastRenderedPageBreak/>
        <w:t>Reproductor</w:t>
      </w:r>
      <w:r w:rsidR="008D3E30">
        <w:rPr>
          <w:kern w:val="1"/>
          <w:lang w:val="en-US"/>
        </w:rPr>
        <w:t xml:space="preserve"> HTML </w:t>
      </w:r>
    </w:p>
    <w:p w14:paraId="1C1F03A7" w14:textId="77777777" w:rsidR="008D3E30" w:rsidRPr="005453DA" w:rsidRDefault="008D3E30" w:rsidP="008D3E30">
      <w:pPr>
        <w:rPr>
          <w:b/>
          <w:lang w:val="en-US"/>
        </w:rPr>
      </w:pPr>
      <w:r w:rsidRPr="005453DA">
        <w:rPr>
          <w:b/>
          <w:lang w:val="en-US"/>
        </w:rPr>
        <w:t>Código:</w:t>
      </w:r>
    </w:p>
    <w:p w14:paraId="6CDBE8D2" w14:textId="77777777" w:rsidR="008D3E30" w:rsidRPr="005453DA" w:rsidRDefault="008D3E30" w:rsidP="008D3E30">
      <w:pPr>
        <w:pStyle w:val="Cita"/>
        <w:rPr>
          <w:lang w:val="en-US"/>
        </w:rPr>
      </w:pPr>
      <w:r w:rsidRPr="005453DA">
        <w:rPr>
          <w:lang w:val="en-US"/>
        </w:rPr>
        <w:t>&lt;a href="&lt;#filename/&gt;"&gt;&lt;img src="&lt;#frame/&gt;" height="480" width="640" alt="&lt;#filename/&gt;"/&gt;&lt;/a&gt;</w:t>
      </w:r>
    </w:p>
    <w:p w14:paraId="4B7FA13F" w14:textId="77777777" w:rsidR="008D3E30" w:rsidRPr="005453DA" w:rsidRDefault="008D3E30" w:rsidP="008D3E30">
      <w:pPr>
        <w:rPr>
          <w:b/>
          <w:lang w:val="en-US"/>
        </w:rPr>
      </w:pPr>
      <w:r w:rsidRPr="005453DA">
        <w:rPr>
          <w:b/>
          <w:lang w:val="en-US"/>
        </w:rPr>
        <w:t>Embed:</w:t>
      </w:r>
    </w:p>
    <w:p w14:paraId="7A59C985" w14:textId="77777777"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14:paraId="6194F923" w14:textId="77777777" w:rsidR="008D3E30" w:rsidRPr="005453DA" w:rsidRDefault="008D3E30" w:rsidP="008D3E30">
      <w:pPr>
        <w:rPr>
          <w:lang w:val="en-US"/>
        </w:rPr>
      </w:pPr>
    </w:p>
    <w:p w14:paraId="2B269D71" w14:textId="66B16358" w:rsidR="008D3E30" w:rsidRDefault="00605DFB" w:rsidP="008D3E30">
      <w:pPr>
        <w:pStyle w:val="Subttulo"/>
        <w:rPr>
          <w:kern w:val="1"/>
          <w:lang w:val="en-US"/>
        </w:rPr>
      </w:pPr>
      <w:r>
        <w:rPr>
          <w:kern w:val="1"/>
          <w:lang w:val="en-US"/>
        </w:rPr>
        <w:t>Reproductor</w:t>
      </w:r>
      <w:r w:rsidR="008D3E30">
        <w:rPr>
          <w:kern w:val="1"/>
          <w:lang w:val="en-US"/>
        </w:rPr>
        <w:t xml:space="preserve"> </w:t>
      </w:r>
      <w:r w:rsidR="008D3E30" w:rsidRPr="005453DA">
        <w:rPr>
          <w:kern w:val="1"/>
          <w:lang w:val="en-US"/>
        </w:rPr>
        <w:t xml:space="preserve">Quicktime </w:t>
      </w:r>
    </w:p>
    <w:p w14:paraId="0372B6D8" w14:textId="77777777" w:rsidR="008D3E30" w:rsidRPr="005453DA" w:rsidRDefault="008D3E30" w:rsidP="008D3E30">
      <w:pPr>
        <w:rPr>
          <w:b/>
          <w:lang w:val="en-US"/>
        </w:rPr>
      </w:pPr>
      <w:r w:rsidRPr="005453DA">
        <w:rPr>
          <w:b/>
          <w:lang w:val="en-US"/>
        </w:rPr>
        <w:t>Código:</w:t>
      </w:r>
    </w:p>
    <w:p w14:paraId="62DD382F" w14:textId="77777777" w:rsidR="008D3E30" w:rsidRDefault="008D3E30" w:rsidP="008D3E30">
      <w:pPr>
        <w:pStyle w:val="Cita"/>
        <w:rPr>
          <w:lang w:val="en-US"/>
        </w:rPr>
      </w:pPr>
      <w:r w:rsidRPr="005453DA">
        <w:rPr>
          <w:lang w:val="en-US"/>
        </w:rPr>
        <w:t>&lt;a href="&lt;#filename/&gt;"&gt;&lt;img src="&lt;#frame/&gt;" height="480" width="640" alt="&lt;#filename/&gt;"/&gt;&lt;/a&gt;</w:t>
      </w:r>
    </w:p>
    <w:p w14:paraId="5BC15A5C" w14:textId="77777777" w:rsidR="008D3E30" w:rsidRPr="005453DA" w:rsidRDefault="008D3E30" w:rsidP="008D3E30">
      <w:pPr>
        <w:rPr>
          <w:b/>
          <w:lang w:val="en-US"/>
        </w:rPr>
      </w:pPr>
      <w:r w:rsidRPr="005453DA">
        <w:rPr>
          <w:b/>
          <w:lang w:val="en-US"/>
        </w:rPr>
        <w:t>Embed:</w:t>
      </w:r>
    </w:p>
    <w:p w14:paraId="23B45BDB" w14:textId="77777777"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14:paraId="5934B1A1" w14:textId="77777777" w:rsidR="008D3E30" w:rsidRPr="005C66F9" w:rsidRDefault="008D3E30" w:rsidP="008D3E30">
      <w:pPr>
        <w:suppressAutoHyphens w:val="0"/>
        <w:spacing w:before="0" w:after="0" w:line="240" w:lineRule="auto"/>
        <w:jc w:val="left"/>
        <w:rPr>
          <w:lang w:val="en-US"/>
        </w:rPr>
      </w:pPr>
      <w:r w:rsidRPr="005C66F9">
        <w:rPr>
          <w:lang w:val="en-US"/>
        </w:rPr>
        <w:br w:type="page"/>
      </w:r>
    </w:p>
    <w:p w14:paraId="558F5BDB" w14:textId="77777777" w:rsidR="008D3E30" w:rsidRPr="00E41A61" w:rsidRDefault="008D3E30" w:rsidP="008D3E30">
      <w:pPr>
        <w:pStyle w:val="Subttulo"/>
        <w:outlineLvl w:val="2"/>
      </w:pPr>
      <w:bookmarkStart w:id="545" w:name="_Toc281328713"/>
      <w:bookmarkStart w:id="546" w:name="_Toc281339350"/>
      <w:bookmarkStart w:id="547" w:name="_Toc281355193"/>
      <w:r w:rsidRPr="00E41A61">
        <w:lastRenderedPageBreak/>
        <w:t>Anexos V</w:t>
      </w:r>
      <w:r>
        <w:t>I</w:t>
      </w:r>
      <w:r w:rsidRPr="00E41A61">
        <w:t xml:space="preserve">.  </w:t>
      </w:r>
      <w:r>
        <w:t>Formato Minuta Reuniones</w:t>
      </w:r>
      <w:bookmarkEnd w:id="545"/>
      <w:bookmarkEnd w:id="546"/>
      <w:bookmarkEnd w:id="547"/>
    </w:p>
    <w:p w14:paraId="77C3CFC0" w14:textId="77777777" w:rsidR="008D3E30" w:rsidRPr="005C66F9" w:rsidRDefault="008D3E30" w:rsidP="008D3E30">
      <w:r>
        <w:rPr>
          <w:kern w:val="1"/>
          <w:lang w:val="es-ES"/>
        </w:rPr>
        <w:t>A continuación se muestran el formato de la documentación para controlar el avance del proyecto implementado.</w:t>
      </w:r>
    </w:p>
    <w:p w14:paraId="1B15FF80" w14:textId="77777777" w:rsidR="008D3E30" w:rsidRPr="005C66F9" w:rsidRDefault="008D3E30" w:rsidP="008D3E30">
      <w:pPr>
        <w:rPr>
          <w:del w:id="548" w:author="copesa" w:date="2010-12-29T14:49:00Z"/>
        </w:rPr>
      </w:pPr>
    </w:p>
    <w:p w14:paraId="35F78FB1" w14:textId="77777777" w:rsidR="008D3E30" w:rsidRPr="005C66F9" w:rsidRDefault="008D3E30" w:rsidP="000D6F67">
      <w:pPr>
        <w:rPr>
          <w:del w:id="549" w:author="copesa" w:date="2010-12-29T14:49:00Z"/>
          <w:kern w:val="1"/>
        </w:rPr>
      </w:pPr>
      <w:del w:id="550" w:author="copesa" w:date="2010-12-29T14:49:00Z">
        <w:r w:rsidRPr="005C66F9">
          <w:rPr>
            <w:kern w:val="1"/>
          </w:rPr>
          <w:br w:type="page"/>
        </w:r>
        <w:r>
          <w:rPr>
            <w:noProof/>
            <w:kern w:val="1"/>
            <w:lang w:eastAsia="es-CL"/>
          </w:rPr>
          <w:lastRenderedPageBreak/>
          <w:drawing>
            <wp:inline distT="0" distB="0" distL="0" distR="0" wp14:anchorId="2433AD88" wp14:editId="6D94F17A">
              <wp:extent cx="5610225" cy="4676775"/>
              <wp:effectExtent l="19050" t="0" r="9525" b="0"/>
              <wp:docPr id="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del>
    </w:p>
    <w:p w14:paraId="755049FF" w14:textId="77777777" w:rsidR="008D3E30" w:rsidRDefault="008D3E30" w:rsidP="008D3E30">
      <w:pPr>
        <w:suppressAutoHyphens w:val="0"/>
        <w:spacing w:before="0" w:after="0" w:line="240" w:lineRule="auto"/>
        <w:jc w:val="left"/>
        <w:rPr>
          <w:del w:id="551" w:author="copesa" w:date="2010-12-29T14:49:00Z"/>
        </w:rPr>
      </w:pPr>
    </w:p>
    <w:p w14:paraId="2E05E7DF" w14:textId="77777777" w:rsidR="008D3E30" w:rsidRPr="00B548AD" w:rsidRDefault="008D3E30" w:rsidP="00B548AD">
      <w:pPr>
        <w:rPr>
          <w:ins w:id="552" w:author="copesa" w:date="2010-12-29T14:49:00Z"/>
          <w:kern w:val="1"/>
        </w:rPr>
      </w:pPr>
      <w:ins w:id="553" w:author="copesa" w:date="2010-12-29T14:49:00Z">
        <w:r>
          <w:rPr>
            <w:noProof/>
            <w:kern w:val="1"/>
            <w:lang w:eastAsia="es-CL"/>
          </w:rPr>
          <w:lastRenderedPageBreak/>
          <w:drawing>
            <wp:inline distT="0" distB="0" distL="0" distR="0" wp14:anchorId="09F6F301" wp14:editId="61D52A6E">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ins>
    </w:p>
    <w:p w14:paraId="339D17E0" w14:textId="77777777" w:rsidR="008D3E30" w:rsidRDefault="008D3E30" w:rsidP="000D6F67">
      <w:pPr>
        <w:pStyle w:val="Subttulo"/>
      </w:pPr>
      <w:r>
        <w:rPr>
          <w:noProof/>
          <w:lang w:eastAsia="es-CL"/>
        </w:rPr>
        <w:lastRenderedPageBreak/>
        <w:drawing>
          <wp:inline distT="0" distB="0" distL="0" distR="0" wp14:anchorId="7D90EF00" wp14:editId="3C2DE02A">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14:anchorId="46FD8D30" wp14:editId="081E53CA">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54" w:name="_Toc281328714"/>
      <w:bookmarkStart w:id="555" w:name="_Toc281339351"/>
      <w:r w:rsidRPr="00E41A61">
        <w:lastRenderedPageBreak/>
        <w:t>Anexos V</w:t>
      </w:r>
      <w:r>
        <w:t>II</w:t>
      </w:r>
      <w:r w:rsidRPr="00E41A61">
        <w:t xml:space="preserve">.  </w:t>
      </w:r>
      <w:r>
        <w:t>Formato Documentación Metodología XP</w:t>
      </w:r>
      <w:bookmarkEnd w:id="554"/>
      <w:bookmarkEnd w:id="555"/>
    </w:p>
    <w:p w14:paraId="2CA9B941" w14:textId="77777777" w:rsidR="008D3E30" w:rsidRDefault="008D3E30" w:rsidP="008D3E30">
      <w:pPr>
        <w:rPr>
          <w:kern w:val="1"/>
          <w:lang w:val="es-ES"/>
        </w:rPr>
      </w:pPr>
      <w:r>
        <w:rPr>
          <w:kern w:val="1"/>
          <w:lang w:val="es-ES"/>
        </w:rPr>
        <w:t>A continuación se muestran el formato de la documentación implementada para la metodología de programación extrema.</w:t>
      </w:r>
    </w:p>
    <w:p w14:paraId="0600C292" w14:textId="77777777" w:rsidR="008D3E30" w:rsidRDefault="008D3E30" w:rsidP="008D3E30">
      <w:pPr>
        <w:suppressAutoHyphens w:val="0"/>
        <w:spacing w:before="0" w:after="0" w:line="240" w:lineRule="auto"/>
        <w:jc w:val="left"/>
        <w:rPr>
          <w:del w:id="556" w:author="copesa" w:date="2010-12-29T14:49:00Z"/>
          <w:kern w:val="1"/>
          <w:lang w:val="es-ES"/>
        </w:rPr>
      </w:pPr>
      <w:del w:id="557" w:author="copesa" w:date="2010-12-29T14:49:00Z">
        <w:r>
          <w:rPr>
            <w:kern w:val="1"/>
            <w:lang w:val="es-ES"/>
          </w:rPr>
          <w:br w:type="page"/>
        </w:r>
      </w:del>
    </w:p>
    <w:p w14:paraId="0634B408" w14:textId="77777777" w:rsidR="008D3E30" w:rsidRDefault="008D3E30" w:rsidP="008D3E30">
      <w:pPr>
        <w:rPr>
          <w:kern w:val="1"/>
          <w:lang w:val="es-ES"/>
        </w:rPr>
      </w:pPr>
      <w:r>
        <w:rPr>
          <w:noProof/>
          <w:kern w:val="1"/>
          <w:lang w:eastAsia="es-CL"/>
        </w:rPr>
        <w:lastRenderedPageBreak/>
        <w:drawing>
          <wp:inline distT="0" distB="0" distL="0" distR="0" wp14:anchorId="0E812EB3" wp14:editId="0CE932FE">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14:paraId="2EEB39F9" w14:textId="77777777"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14:paraId="111BDF99" w14:textId="77777777" w:rsidR="008D3E30" w:rsidRDefault="008D3E30" w:rsidP="008D3E30">
      <w:pPr>
        <w:suppressAutoHyphens w:val="0"/>
        <w:spacing w:before="0" w:after="0" w:line="240" w:lineRule="auto"/>
        <w:jc w:val="left"/>
        <w:rPr>
          <w:kern w:val="1"/>
          <w:lang w:val="es-ES"/>
        </w:rPr>
      </w:pPr>
      <w:r>
        <w:rPr>
          <w:kern w:val="1"/>
          <w:lang w:val="es-ES"/>
        </w:rPr>
        <w:br w:type="page"/>
      </w:r>
    </w:p>
    <w:p w14:paraId="755DB7C3" w14:textId="77777777" w:rsidR="008D3E30" w:rsidRDefault="008D3E30" w:rsidP="008D3E30">
      <w:pPr>
        <w:rPr>
          <w:kern w:val="1"/>
          <w:lang w:val="es-ES"/>
        </w:rPr>
      </w:pPr>
      <w:r>
        <w:rPr>
          <w:noProof/>
          <w:kern w:val="1"/>
          <w:lang w:eastAsia="es-CL"/>
        </w:rPr>
        <w:lastRenderedPageBreak/>
        <w:drawing>
          <wp:inline distT="0" distB="0" distL="0" distR="0" wp14:anchorId="6955E2F5" wp14:editId="1EF0C30C">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14:paraId="275FA31C" w14:textId="77777777"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14:paraId="1B0138F9" w14:textId="77777777" w:rsidR="008D3E30" w:rsidRDefault="008D3E30" w:rsidP="008D3E30">
      <w:pPr>
        <w:rPr>
          <w:kern w:val="1"/>
          <w:lang w:val="es-ES"/>
        </w:rPr>
      </w:pPr>
      <w:r>
        <w:rPr>
          <w:noProof/>
          <w:kern w:val="1"/>
          <w:lang w:eastAsia="es-CL"/>
        </w:rPr>
        <w:lastRenderedPageBreak/>
        <w:drawing>
          <wp:inline distT="0" distB="0" distL="0" distR="0" wp14:anchorId="1577685F" wp14:editId="20EBC327">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14:paraId="18F36D18" w14:textId="77777777"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14:paraId="4DACF3E1" w14:textId="77777777" w:rsidR="008D3E30" w:rsidRDefault="008D3E30" w:rsidP="008D3E30">
      <w:pPr>
        <w:rPr>
          <w:kern w:val="1"/>
          <w:lang w:val="es-ES"/>
        </w:rPr>
      </w:pPr>
      <w:r>
        <w:rPr>
          <w:noProof/>
          <w:kern w:val="1"/>
          <w:lang w:eastAsia="es-CL"/>
        </w:rPr>
        <w:lastRenderedPageBreak/>
        <w:drawing>
          <wp:inline distT="0" distB="0" distL="0" distR="0" wp14:anchorId="0FAA8351" wp14:editId="1B7C6D3B">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14:paraId="7F14E77C" w14:textId="77777777"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14:paraId="60017DB3" w14:textId="77777777" w:rsidR="00E41A61" w:rsidRPr="00B561F7" w:rsidRDefault="00E41A61" w:rsidP="00E41A61">
      <w:pPr>
        <w:suppressAutoHyphens w:val="0"/>
        <w:spacing w:before="0" w:after="0" w:line="240" w:lineRule="auto"/>
        <w:jc w:val="left"/>
        <w:rPr>
          <w:kern w:val="1"/>
        </w:rPr>
      </w:pPr>
      <w:r w:rsidRPr="00B561F7">
        <w:rPr>
          <w:kern w:val="1"/>
        </w:rPr>
        <w:br w:type="page"/>
      </w:r>
    </w:p>
    <w:p w14:paraId="34402D65" w14:textId="77777777" w:rsidR="00770BE8" w:rsidRPr="004C231D" w:rsidRDefault="00770BE8" w:rsidP="00770BE8">
      <w:pPr>
        <w:pStyle w:val="Ttulo"/>
        <w:outlineLvl w:val="0"/>
      </w:pPr>
      <w:bookmarkStart w:id="558" w:name="_Toc281339352"/>
      <w:bookmarkStart w:id="559" w:name="_Toc281355194"/>
      <w:r>
        <w:lastRenderedPageBreak/>
        <w:t>Glosario</w:t>
      </w:r>
      <w:bookmarkEnd w:id="558"/>
      <w:bookmarkEnd w:id="559"/>
    </w:p>
    <w:p w14:paraId="1D1A4EB7" w14:textId="77777777"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14:paraId="154A7FDA" w14:textId="77777777" w:rsidR="00770BE8" w:rsidRDefault="00770BE8" w:rsidP="00770BE8">
      <w:r w:rsidRPr="00770BE8">
        <w:rPr>
          <w:b/>
        </w:rPr>
        <w:t>Feedback:</w:t>
      </w:r>
      <w:r w:rsidR="00010D4C">
        <w:rPr>
          <w:b/>
        </w:rPr>
        <w:t xml:space="preserve"> </w:t>
      </w:r>
      <w:r>
        <w:t>La realimentación o retroalimentación, comunicación de ida y devuelta.</w:t>
      </w:r>
    </w:p>
    <w:p w14:paraId="6617789A" w14:textId="77777777"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14:paraId="2D7AA4CE" w14:textId="77777777"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14:paraId="55114C26" w14:textId="77777777"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14:paraId="13A33B6E" w14:textId="77777777"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14:paraId="782B9478" w14:textId="77777777"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14:paraId="3AEBB18F" w14:textId="77777777"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14:paraId="7F079F6D" w14:textId="77777777" w:rsidR="00770BE8" w:rsidRPr="00777734" w:rsidRDefault="00770BE8" w:rsidP="00770BE8"/>
    <w:p w14:paraId="627C08B0" w14:textId="77777777"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14:paraId="4B663DF3" w14:textId="77777777" w:rsidR="00770BE8" w:rsidRPr="0064191E" w:rsidRDefault="00770BE8" w:rsidP="00770BE8">
      <w:pPr>
        <w:pStyle w:val="Ttulo"/>
        <w:outlineLvl w:val="0"/>
        <w:rPr>
          <w:lang w:val="en-US"/>
        </w:rPr>
      </w:pPr>
      <w:bookmarkStart w:id="560" w:name="_Toc281339353"/>
      <w:bookmarkStart w:id="561" w:name="_Toc281355195"/>
      <w:r w:rsidRPr="0064191E">
        <w:rPr>
          <w:lang w:val="en-US"/>
        </w:rPr>
        <w:lastRenderedPageBreak/>
        <w:t>Acrónimos</w:t>
      </w:r>
      <w:bookmarkEnd w:id="560"/>
      <w:bookmarkEnd w:id="561"/>
    </w:p>
    <w:p w14:paraId="2C637057" w14:textId="77777777"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14:paraId="7DD98401" w14:textId="77777777"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14:paraId="1CAA28BB" w14:textId="77777777"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14:paraId="46E945E8" w14:textId="77777777"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14:paraId="7E2BA30E" w14:textId="77777777" w:rsidR="00770BE8" w:rsidRPr="00124EA6" w:rsidRDefault="00770BE8" w:rsidP="00770BE8">
      <w:r w:rsidRPr="008D0C4B">
        <w:rPr>
          <w:b/>
        </w:rPr>
        <w:t>HD:</w:t>
      </w:r>
      <w:r w:rsidRPr="00124EA6">
        <w:t xml:space="preserve"> Alta definición</w:t>
      </w:r>
      <w:r>
        <w:t>.</w:t>
      </w:r>
    </w:p>
    <w:p w14:paraId="6B1B3EC1" w14:textId="77777777" w:rsidR="00770BE8" w:rsidRPr="00124EA6" w:rsidRDefault="00770BE8" w:rsidP="00770BE8">
      <w:r w:rsidRPr="008D0C4B">
        <w:rPr>
          <w:b/>
        </w:rPr>
        <w:t>HTML:</w:t>
      </w:r>
      <w:r w:rsidRPr="00124EA6">
        <w:t xml:space="preserve"> Lenguaje de Marcado de Hipertexto</w:t>
      </w:r>
      <w:r>
        <w:t>.</w:t>
      </w:r>
    </w:p>
    <w:p w14:paraId="0F4356E5" w14:textId="77777777"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14:paraId="25694E82" w14:textId="77777777"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14:paraId="53F5975C" w14:textId="77777777"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14:paraId="0FBC7EDD" w14:textId="77777777" w:rsidR="00770BE8" w:rsidRPr="00124EA6" w:rsidRDefault="00770BE8" w:rsidP="00770BE8">
      <w:r w:rsidRPr="008D0C4B">
        <w:rPr>
          <w:b/>
        </w:rPr>
        <w:t>JSP:</w:t>
      </w:r>
      <w:r w:rsidRPr="00124EA6">
        <w:t xml:space="preserve"> Páginas de Servidor Java</w:t>
      </w:r>
      <w:r>
        <w:t>.</w:t>
      </w:r>
    </w:p>
    <w:p w14:paraId="4D5BA0FA" w14:textId="77777777"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14:paraId="4F3B759B" w14:textId="77777777" w:rsidR="00770BE8" w:rsidRPr="00124EA6" w:rsidRDefault="00770BE8" w:rsidP="00770BE8">
      <w:r w:rsidRPr="008D0C4B">
        <w:rPr>
          <w:b/>
        </w:rPr>
        <w:t>PHP:</w:t>
      </w:r>
      <w:r w:rsidR="00010D4C">
        <w:rPr>
          <w:b/>
        </w:rPr>
        <w:t xml:space="preserve"> </w:t>
      </w:r>
      <w:r>
        <w:t>L</w:t>
      </w:r>
      <w:r w:rsidRPr="00124EA6">
        <w:t>enguaje de programación interpretado</w:t>
      </w:r>
      <w:r>
        <w:t>.</w:t>
      </w:r>
    </w:p>
    <w:p w14:paraId="371B8C88" w14:textId="77777777"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14:paraId="36EB135A" w14:textId="77777777"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14:paraId="73522448" w14:textId="77777777"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14:paraId="3146CE07" w14:textId="77777777"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14:paraId="045A9D5E" w14:textId="77777777"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14:paraId="2353C2D1" w14:textId="77777777"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14:paraId="5F659115" w14:textId="77777777"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14:paraId="567BC591" w14:textId="77777777" w:rsidR="00770BE8" w:rsidRPr="00124EA6" w:rsidRDefault="00770BE8" w:rsidP="00770BE8">
      <w:r w:rsidRPr="008D0C4B">
        <w:rPr>
          <w:b/>
        </w:rPr>
        <w:t>TCP:</w:t>
      </w:r>
      <w:r w:rsidR="00010D4C">
        <w:rPr>
          <w:b/>
        </w:rPr>
        <w:t xml:space="preserve"> </w:t>
      </w:r>
      <w:r>
        <w:t>P</w:t>
      </w:r>
      <w:r w:rsidRPr="00124EA6">
        <w:t>rotocolo de control de Transmisión</w:t>
      </w:r>
      <w:r>
        <w:t>.</w:t>
      </w:r>
    </w:p>
    <w:p w14:paraId="65573DF1" w14:textId="77777777" w:rsidR="00770BE8" w:rsidRPr="00124EA6" w:rsidRDefault="00770BE8" w:rsidP="00770BE8">
      <w:r w:rsidRPr="008D0C4B">
        <w:rPr>
          <w:b/>
        </w:rPr>
        <w:t>URL:</w:t>
      </w:r>
      <w:r w:rsidR="00010D4C">
        <w:rPr>
          <w:b/>
        </w:rPr>
        <w:t xml:space="preserve"> </w:t>
      </w:r>
      <w:r>
        <w:t>L</w:t>
      </w:r>
      <w:r w:rsidRPr="00124EA6">
        <w:t>ocalizadores uniformes de recursos</w:t>
      </w:r>
      <w:r>
        <w:t>.</w:t>
      </w:r>
    </w:p>
    <w:p w14:paraId="5EF02077" w14:textId="77777777"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14:paraId="3D1A4DDF" w14:textId="77777777"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14:paraId="352A3948" w14:textId="77777777"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14:paraId="2FE44DC2" w14:textId="77777777" w:rsidR="00A11741" w:rsidRPr="00770BE8" w:rsidRDefault="00A11741">
      <w:pPr>
        <w:pStyle w:val="Continuarlista21"/>
        <w:ind w:left="0"/>
      </w:pPr>
    </w:p>
    <w:sectPr w:rsidR="00A11741" w:rsidRPr="00770BE8" w:rsidSect="00427C5E">
      <w:headerReference w:type="even" r:id="rId140"/>
      <w:headerReference w:type="default" r:id="rId141"/>
      <w:footerReference w:type="even" r:id="rId142"/>
      <w:footerReference w:type="default" r:id="rId143"/>
      <w:headerReference w:type="first" r:id="rId144"/>
      <w:footerReference w:type="first" r:id="rId145"/>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5" w:author="Dahianna Vega Leiva" w:date="2010-12-29T12:56:00Z" w:initials="DVL">
    <w:p w14:paraId="6487D3B5" w14:textId="77777777" w:rsidR="00F41D31" w:rsidRDefault="00F41D31">
      <w:pPr>
        <w:pStyle w:val="Textocomentario"/>
      </w:pPr>
      <w:r>
        <w:rPr>
          <w:rStyle w:val="Refdecomentario"/>
        </w:rPr>
        <w:annotationRef/>
      </w:r>
      <w:r>
        <w:t xml:space="preserve">Nuevamente lo veo en inglés, porfavor, cópienlo (lo que ustedes ven en español), péguenlo en un documento de texto y luego lo vuelven a colocar en este documento, así se elimina el inglés definitivamente. </w:t>
      </w:r>
    </w:p>
  </w:comment>
  <w:comment w:id="418" w:author="Dahianna Vega Leiva" w:date="2010-12-29T13:31:00Z" w:initials="DVL">
    <w:p w14:paraId="49D1A47D" w14:textId="77777777"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22" w:author="Dahianna Vega Leiva" w:date="2010-12-29T13:33:00Z" w:initials="DVL">
    <w:p w14:paraId="0AA0322B" w14:textId="77777777" w:rsidR="00F41D31" w:rsidRDefault="00F41D31">
      <w:pPr>
        <w:pStyle w:val="Textocomentario"/>
      </w:pPr>
      <w:r>
        <w:rPr>
          <w:rStyle w:val="Refdecomentario"/>
        </w:rPr>
        <w:annotationRef/>
      </w:r>
      <w:r>
        <w:t>Nuevamente repiten texto… ya van como 4 veces</w:t>
      </w:r>
    </w:p>
  </w:comment>
  <w:comment w:id="465" w:author="Dahianna Vega Leiva" w:date="2010-12-29T13:46:00Z" w:initials="DVL">
    <w:p w14:paraId="3EB15E88" w14:textId="77777777" w:rsidR="00F41D31" w:rsidRDefault="00F41D31">
      <w:pPr>
        <w:pStyle w:val="Textocomentario"/>
      </w:pPr>
      <w:r>
        <w:rPr>
          <w:rStyle w:val="Refdecomentario"/>
        </w:rPr>
        <w:annotationRef/>
      </w:r>
      <w:r>
        <w:t>Introducir este punto no solo citarlo.</w:t>
      </w:r>
    </w:p>
  </w:comment>
  <w:comment w:id="493" w:author="Dahianna Vega Leiva" w:date="2010-12-29T13:52:00Z" w:initials="DVL">
    <w:p w14:paraId="3584691D" w14:textId="77777777" w:rsidR="00F41D31" w:rsidRDefault="00F41D31">
      <w:pPr>
        <w:pStyle w:val="Textocomentario"/>
      </w:pPr>
      <w:r>
        <w:rPr>
          <w:rStyle w:val="Refdecomentario"/>
        </w:rPr>
        <w:annotationRef/>
      </w:r>
      <w:r>
        <w:t xml:space="preserve">Darle un contexto a esto, vincularlo con algo. </w:t>
      </w:r>
    </w:p>
  </w:comment>
  <w:comment w:id="494" w:author="Dahianna Vega Leiva" w:date="2010-12-29T13:53:00Z" w:initials="DVL">
    <w:p w14:paraId="33C151FB" w14:textId="77777777" w:rsidR="00F41D31" w:rsidRDefault="00F41D3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7445BD" w14:textId="77777777" w:rsidR="000C012A" w:rsidRDefault="000C012A">
      <w:pPr>
        <w:spacing w:before="0" w:after="0" w:line="240" w:lineRule="auto"/>
      </w:pPr>
      <w:r>
        <w:separator/>
      </w:r>
    </w:p>
  </w:endnote>
  <w:endnote w:type="continuationSeparator" w:id="0">
    <w:p w14:paraId="61205CF5" w14:textId="77777777" w:rsidR="000C012A" w:rsidRDefault="000C012A">
      <w:pPr>
        <w:spacing w:before="0" w:after="0" w:line="240" w:lineRule="auto"/>
      </w:pPr>
      <w:r>
        <w:continuationSeparator/>
      </w:r>
    </w:p>
  </w:endnote>
  <w:endnote w:type="continuationNotice" w:id="1">
    <w:p w14:paraId="24528014" w14:textId="77777777" w:rsidR="000C012A" w:rsidRDefault="000C012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59CB00" w14:textId="77777777" w:rsidR="00F41D31" w:rsidRDefault="00F41D3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C656A" w14:textId="77777777" w:rsidR="00F41D31" w:rsidRDefault="00F41D3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AEC728" w14:textId="77777777" w:rsidR="00F41D31" w:rsidRDefault="00F41D31">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F41D31" w14:paraId="77BF3580" w14:textId="77777777">
      <w:tc>
        <w:tcPr>
          <w:tcW w:w="1242" w:type="dxa"/>
          <w:shd w:val="clear" w:color="auto" w:fill="auto"/>
        </w:tcPr>
        <w:p w14:paraId="181B1703" w14:textId="77777777" w:rsidR="00F41D31" w:rsidRDefault="00F41D31">
          <w:pPr>
            <w:pStyle w:val="Piedepgina"/>
            <w:snapToGrid w:val="0"/>
            <w:rPr>
              <w:b/>
              <w:sz w:val="16"/>
              <w:szCs w:val="16"/>
            </w:rPr>
          </w:pPr>
          <w:r>
            <w:rPr>
              <w:b/>
              <w:sz w:val="16"/>
              <w:szCs w:val="16"/>
            </w:rPr>
            <w:t>Profesor:</w:t>
          </w:r>
        </w:p>
      </w:tc>
      <w:tc>
        <w:tcPr>
          <w:tcW w:w="7668" w:type="dxa"/>
          <w:shd w:val="clear" w:color="auto" w:fill="auto"/>
        </w:tcPr>
        <w:p w14:paraId="624E7A85" w14:textId="66350838" w:rsidR="00F41D31" w:rsidRDefault="00F41D31"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D25A0E">
            <w:rPr>
              <w:noProof/>
              <w:sz w:val="16"/>
              <w:szCs w:val="16"/>
            </w:rPr>
            <w:t>191</w:t>
          </w:r>
          <w:r>
            <w:rPr>
              <w:sz w:val="16"/>
              <w:szCs w:val="16"/>
            </w:rPr>
            <w:fldChar w:fldCharType="end"/>
          </w:r>
          <w:r>
            <w:rPr>
              <w:sz w:val="16"/>
              <w:szCs w:val="16"/>
            </w:rPr>
            <w:t xml:space="preserve"> de </w:t>
          </w:r>
          <w:fldSimple w:instr=" NUMPAGES   \* MERGEFORMAT ">
            <w:r w:rsidR="00D25A0E" w:rsidRPr="00D25A0E">
              <w:rPr>
                <w:noProof/>
                <w:sz w:val="16"/>
                <w:szCs w:val="16"/>
              </w:rPr>
              <w:t>210</w:t>
            </w:r>
          </w:fldSimple>
        </w:p>
      </w:tc>
    </w:tr>
    <w:tr w:rsidR="00F41D31" w14:paraId="1C213857" w14:textId="77777777">
      <w:tc>
        <w:tcPr>
          <w:tcW w:w="1242" w:type="dxa"/>
          <w:shd w:val="clear" w:color="auto" w:fill="auto"/>
        </w:tcPr>
        <w:p w14:paraId="7D7472FF" w14:textId="77777777" w:rsidR="00F41D31" w:rsidRDefault="00F41D31">
          <w:pPr>
            <w:pStyle w:val="Piedepgina"/>
            <w:snapToGrid w:val="0"/>
            <w:rPr>
              <w:b/>
              <w:sz w:val="16"/>
              <w:szCs w:val="16"/>
            </w:rPr>
          </w:pPr>
          <w:r>
            <w:rPr>
              <w:b/>
              <w:sz w:val="16"/>
              <w:szCs w:val="16"/>
            </w:rPr>
            <w:t>Alumnos:</w:t>
          </w:r>
        </w:p>
      </w:tc>
      <w:tc>
        <w:tcPr>
          <w:tcW w:w="7668" w:type="dxa"/>
          <w:shd w:val="clear" w:color="auto" w:fill="auto"/>
        </w:tcPr>
        <w:p w14:paraId="776C9872" w14:textId="77777777" w:rsidR="00F41D31" w:rsidRDefault="00F41D31">
          <w:pPr>
            <w:pStyle w:val="Piedepgina"/>
            <w:snapToGrid w:val="0"/>
            <w:rPr>
              <w:sz w:val="16"/>
              <w:szCs w:val="16"/>
            </w:rPr>
          </w:pPr>
          <w:r>
            <w:rPr>
              <w:sz w:val="16"/>
              <w:szCs w:val="16"/>
            </w:rPr>
            <w:t>Rogelio Elías, Rodrigo Riquelme, Manuel Canales</w:t>
          </w:r>
        </w:p>
      </w:tc>
    </w:tr>
    <w:tr w:rsidR="00F41D31" w14:paraId="0E4E9FFF" w14:textId="77777777">
      <w:tc>
        <w:tcPr>
          <w:tcW w:w="1242" w:type="dxa"/>
          <w:shd w:val="clear" w:color="auto" w:fill="auto"/>
        </w:tcPr>
        <w:p w14:paraId="417B1CE0" w14:textId="77777777" w:rsidR="00F41D31" w:rsidRDefault="00F41D31">
          <w:pPr>
            <w:pStyle w:val="Piedepgina"/>
            <w:snapToGrid w:val="0"/>
            <w:rPr>
              <w:b/>
              <w:sz w:val="16"/>
              <w:szCs w:val="16"/>
            </w:rPr>
          </w:pPr>
          <w:r>
            <w:rPr>
              <w:b/>
              <w:sz w:val="16"/>
              <w:szCs w:val="16"/>
            </w:rPr>
            <w:t>Tema:</w:t>
          </w:r>
        </w:p>
      </w:tc>
      <w:tc>
        <w:tcPr>
          <w:tcW w:w="7668" w:type="dxa"/>
          <w:shd w:val="clear" w:color="auto" w:fill="auto"/>
        </w:tcPr>
        <w:p w14:paraId="2B0F8ADA" w14:textId="77777777"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14:paraId="795CA218" w14:textId="77777777" w:rsidR="00F41D31" w:rsidRDefault="00F41D31">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B1ECF9" w14:textId="77777777" w:rsidR="00F41D31" w:rsidRDefault="00F41D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E58705" w14:textId="77777777" w:rsidR="000C012A" w:rsidRDefault="000C012A">
      <w:pPr>
        <w:spacing w:before="0" w:after="0" w:line="240" w:lineRule="auto"/>
      </w:pPr>
      <w:r>
        <w:separator/>
      </w:r>
    </w:p>
  </w:footnote>
  <w:footnote w:type="continuationSeparator" w:id="0">
    <w:p w14:paraId="7F4CB70D" w14:textId="77777777" w:rsidR="000C012A" w:rsidRDefault="000C012A">
      <w:pPr>
        <w:spacing w:before="0" w:after="0" w:line="240" w:lineRule="auto"/>
      </w:pPr>
      <w:r>
        <w:continuationSeparator/>
      </w:r>
    </w:p>
  </w:footnote>
  <w:footnote w:type="continuationNotice" w:id="1">
    <w:p w14:paraId="46233761" w14:textId="77777777" w:rsidR="000C012A" w:rsidRDefault="000C012A">
      <w:pPr>
        <w:spacing w:before="0" w:after="0" w:line="240" w:lineRule="auto"/>
      </w:pPr>
    </w:p>
  </w:footnote>
  <w:footnote w:id="2">
    <w:p w14:paraId="1A72D8DC" w14:textId="77777777"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14:paraId="42F63F1F" w14:textId="77777777"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14:paraId="7BE061DF" w14:textId="77777777"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fldChar w:fldCharType="begin"/>
      </w:r>
      <w:r>
        <w:rPr>
          <w:rPrChange w:id="49" w:author="copesa" w:date="2010-12-29T14:49:00Z">
            <w:rPr>
              <w:lang w:val="en-US"/>
            </w:rPr>
          </w:rPrChange>
        </w:rPr>
        <w:instrText xml:space="preserve"> HYPERLINK "http://es.wikipedia.org/wiki/Acceso_Multimedia_Universal" </w:instrText>
      </w:r>
      <w:r>
        <w:fldChar w:fldCharType="separate"/>
      </w:r>
      <w:r w:rsidRPr="00750000">
        <w:rPr>
          <w:rStyle w:val="Hipervnculo"/>
          <w:szCs w:val="24"/>
          <w:lang w:val="en-US"/>
        </w:rPr>
        <w:t>http://es.wikipedia.org/wiki/Acceso_Multimedia_Universal</w:t>
      </w:r>
      <w:r>
        <w:rPr>
          <w:rStyle w:val="Hipervnculo"/>
          <w:szCs w:val="24"/>
          <w:lang w:val="en-US"/>
        </w:rPr>
        <w:fldChar w:fldCharType="end"/>
      </w:r>
    </w:p>
  </w:footnote>
  <w:footnote w:id="5">
    <w:p w14:paraId="6A17B181" w14:textId="77777777"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rsidRPr="008F6728">
        <w:rPr>
          <w:lang w:val="en-US"/>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14:paraId="2A0187B1" w14:textId="77777777" w:rsidR="00F41D31" w:rsidRPr="007C34C3" w:rsidRDefault="00F41D31" w:rsidP="007C0EE8">
      <w:pPr>
        <w:pStyle w:val="Textonotapie"/>
        <w:rPr>
          <w:lang w:val="en-US"/>
        </w:rPr>
      </w:pPr>
    </w:p>
  </w:footnote>
  <w:footnote w:id="6">
    <w:p w14:paraId="17BF6560" w14:textId="77777777"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3" w:history="1">
        <w:r w:rsidRPr="00FF7249">
          <w:rPr>
            <w:rStyle w:val="Hipervnculo"/>
            <w:sz w:val="20"/>
            <w:szCs w:val="20"/>
            <w:lang w:val="en-US"/>
          </w:rPr>
          <w:t>http://helpdesk.doit.wisc.edu/helpdesk/page.php?id=5325</w:t>
        </w:r>
      </w:hyperlink>
    </w:p>
  </w:footnote>
  <w:footnote w:id="7">
    <w:p w14:paraId="24A0BFB6" w14:textId="77777777"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8">
    <w:p w14:paraId="45E7668F" w14:textId="77777777" w:rsidR="00F41D31" w:rsidRPr="007C0EE8" w:rsidRDefault="00F41D31"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14:paraId="595653B0" w14:textId="77777777"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14:paraId="5FD57BAD" w14:textId="77777777" w:rsidR="00F41D31" w:rsidRDefault="00F41D31" w:rsidP="007C0EE8">
      <w:pPr>
        <w:pStyle w:val="Textonotapie"/>
      </w:pPr>
    </w:p>
    <w:p w14:paraId="1BF6758A" w14:textId="77777777" w:rsidR="00F41D31" w:rsidRPr="00621B28" w:rsidRDefault="00F41D31" w:rsidP="007C0EE8">
      <w:pPr>
        <w:pStyle w:val="Textonotapie"/>
      </w:pPr>
    </w:p>
  </w:footnote>
  <w:footnote w:id="10">
    <w:p w14:paraId="5907F2DE" w14:textId="77777777" w:rsidR="00F41D31" w:rsidRDefault="00F41D31"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1">
    <w:p w14:paraId="20FD1048" w14:textId="77777777"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2">
    <w:p w14:paraId="276667A2" w14:textId="77777777" w:rsidR="00F41D31" w:rsidRDefault="00F41D31">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14:paraId="1EA284A6" w14:textId="77777777"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7A321" w14:textId="77777777" w:rsidR="00F41D31" w:rsidRDefault="00F41D3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EB2A9" w14:textId="77777777" w:rsidR="00F41D31" w:rsidRDefault="00F41D3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FCE9F" w14:textId="77777777" w:rsidR="00F41D31" w:rsidRDefault="00F41D31">
    <w:pPr>
      <w:pStyle w:val="Encabezado"/>
    </w:pPr>
  </w:p>
  <w:tbl>
    <w:tblPr>
      <w:tblW w:w="0" w:type="auto"/>
      <w:tblLayout w:type="fixed"/>
      <w:tblLook w:val="0000" w:firstRow="0" w:lastRow="0" w:firstColumn="0" w:lastColumn="0" w:noHBand="0" w:noVBand="0"/>
    </w:tblPr>
    <w:tblGrid>
      <w:gridCol w:w="2277"/>
      <w:gridCol w:w="4377"/>
      <w:gridCol w:w="2277"/>
    </w:tblGrid>
    <w:tr w:rsidR="00F41D31" w14:paraId="443FFCEF" w14:textId="77777777">
      <w:trPr>
        <w:trHeight w:val="899"/>
      </w:trPr>
      <w:tc>
        <w:tcPr>
          <w:tcW w:w="2277" w:type="dxa"/>
          <w:shd w:val="clear" w:color="auto" w:fill="auto"/>
        </w:tcPr>
        <w:p w14:paraId="674661F5" w14:textId="77777777"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14:paraId="1228D6B0" w14:textId="77777777" w:rsidR="00F41D31" w:rsidRDefault="00F41D31">
          <w:pPr>
            <w:pStyle w:val="Encabezado"/>
            <w:snapToGrid w:val="0"/>
            <w:jc w:val="center"/>
            <w:rPr>
              <w:sz w:val="16"/>
              <w:szCs w:val="16"/>
            </w:rPr>
          </w:pPr>
          <w:r>
            <w:rPr>
              <w:sz w:val="16"/>
              <w:szCs w:val="16"/>
            </w:rPr>
            <w:t>Universidad de Viña del Mar</w:t>
          </w:r>
        </w:p>
        <w:p w14:paraId="43C0D9E1" w14:textId="77777777" w:rsidR="00F41D31" w:rsidRDefault="00F41D31">
          <w:pPr>
            <w:pStyle w:val="Encabezado"/>
            <w:jc w:val="center"/>
            <w:rPr>
              <w:sz w:val="16"/>
              <w:szCs w:val="16"/>
            </w:rPr>
          </w:pPr>
          <w:r>
            <w:rPr>
              <w:sz w:val="16"/>
              <w:szCs w:val="16"/>
            </w:rPr>
            <w:t>Ingeniería en Informática</w:t>
          </w:r>
        </w:p>
        <w:p w14:paraId="58737291" w14:textId="77777777" w:rsidR="00F41D31" w:rsidRDefault="00F41D31">
          <w:pPr>
            <w:pStyle w:val="Encabezado"/>
            <w:jc w:val="center"/>
            <w:rPr>
              <w:sz w:val="16"/>
              <w:szCs w:val="16"/>
            </w:rPr>
          </w:pPr>
          <w:r>
            <w:rPr>
              <w:sz w:val="16"/>
              <w:szCs w:val="16"/>
            </w:rPr>
            <w:t>Propuesta Proyecto de Titulo –  Septiembre 2010</w:t>
          </w:r>
        </w:p>
        <w:p w14:paraId="5FFEF8BE" w14:textId="77777777" w:rsidR="00F41D31" w:rsidRDefault="00F41D31">
          <w:pPr>
            <w:pStyle w:val="Encabezado"/>
            <w:jc w:val="center"/>
          </w:pPr>
        </w:p>
      </w:tc>
      <w:tc>
        <w:tcPr>
          <w:tcW w:w="2277" w:type="dxa"/>
          <w:shd w:val="clear" w:color="auto" w:fill="auto"/>
        </w:tcPr>
        <w:p w14:paraId="53998995" w14:textId="77777777"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14:paraId="65D73490" w14:textId="77777777" w:rsidR="00F41D31" w:rsidRDefault="00F41D31"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9B13CA" w14:textId="77777777" w:rsidR="00F41D31" w:rsidRDefault="00F41D3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012A"/>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60.png"/><Relationship Id="rId21" Type="http://schemas.openxmlformats.org/officeDocument/2006/relationships/hyperlink" Target="mailto:mcanalesaraneda@yahoo.es" TargetMode="External"/><Relationship Id="rId42" Type="http://schemas.openxmlformats.org/officeDocument/2006/relationships/image" Target="media/image16.png"/><Relationship Id="rId47" Type="http://schemas.openxmlformats.org/officeDocument/2006/relationships/comments" Target="comments.xm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hyperlink" Target="http://diveintohtml5.org/video.html" TargetMode="External"/><Relationship Id="rId133" Type="http://schemas.openxmlformats.org/officeDocument/2006/relationships/image" Target="media/image74.png"/><Relationship Id="rId138" Type="http://schemas.openxmlformats.org/officeDocument/2006/relationships/image" Target="media/image79.png"/><Relationship Id="rId16" Type="http://schemas.openxmlformats.org/officeDocument/2006/relationships/image" Target="media/image1.png"/><Relationship Id="rId107" Type="http://schemas.openxmlformats.org/officeDocument/2006/relationships/hyperlink" Target="http://es.wikipedia.org/wiki/Acceso_Multimedia_Universal" TargetMode="External"/><Relationship Id="rId11" Type="http://schemas.microsoft.com/office/2007/relationships/stylesWithEffects" Target="stylesWithEffects.xml"/><Relationship Id="rId32" Type="http://schemas.openxmlformats.org/officeDocument/2006/relationships/image" Target="media/image8.png"/><Relationship Id="rId37" Type="http://schemas.openxmlformats.org/officeDocument/2006/relationships/image" Target="media/image12.jpeg"/><Relationship Id="rId53" Type="http://schemas.openxmlformats.org/officeDocument/2006/relationships/image" Target="media/image21.png"/><Relationship Id="rId58" Type="http://schemas.openxmlformats.org/officeDocument/2006/relationships/hyperlink" Target="http://es.wikipedia.org/wiki/Programa_de_televisi%C3%B3n" TargetMode="Externa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hyperlink" Target="http://code.google.com/p/uma-cms/" TargetMode="External"/><Relationship Id="rId123" Type="http://schemas.openxmlformats.org/officeDocument/2006/relationships/image" Target="media/image65.png"/><Relationship Id="rId128" Type="http://schemas.openxmlformats.org/officeDocument/2006/relationships/image" Target="media/image69.png"/><Relationship Id="rId144" Type="http://schemas.openxmlformats.org/officeDocument/2006/relationships/header" Target="header4.xml"/><Relationship Id="rId5" Type="http://schemas.openxmlformats.org/officeDocument/2006/relationships/customXml" Target="../customXml/item5.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2.png"/><Relationship Id="rId27" Type="http://schemas.openxmlformats.org/officeDocument/2006/relationships/hyperlink" Target="http://www.w3.org/TR/soap12-af/%23W3C.WD-soap-part2" TargetMode="External"/><Relationship Id="rId43" Type="http://schemas.openxmlformats.org/officeDocument/2006/relationships/hyperlink" Target="http://www.longtailvideo.com" TargetMode="External"/><Relationship Id="rId48" Type="http://schemas.openxmlformats.org/officeDocument/2006/relationships/image" Target="media/image18.png"/><Relationship Id="rId64" Type="http://schemas.openxmlformats.org/officeDocument/2006/relationships/image" Target="media/image24.png"/><Relationship Id="rId69" Type="http://schemas.openxmlformats.org/officeDocument/2006/relationships/image" Target="media/image29.jpe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40.png"/><Relationship Id="rId85"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header" Target="header1.xml"/><Relationship Id="rId25" Type="http://schemas.openxmlformats.org/officeDocument/2006/relationships/image" Target="media/image4.png"/><Relationship Id="rId33" Type="http://schemas.openxmlformats.org/officeDocument/2006/relationships/hyperlink" Target="http://www.rediris.es/difusion/publicaciones/boletin/58-59/ponencia10.html" TargetMode="External"/><Relationship Id="rId38" Type="http://schemas.openxmlformats.org/officeDocument/2006/relationships/image" Target="media/image13.jpeg"/><Relationship Id="rId46" Type="http://schemas.openxmlformats.org/officeDocument/2006/relationships/hyperlink" Target="http://es.wikipedia.org/wiki/Archivo:FFmpeg.svg" TargetMode="External"/><Relationship Id="rId59" Type="http://schemas.openxmlformats.org/officeDocument/2006/relationships/hyperlink" Target="http://es.wikipedia.org/wiki/V%C3%ADdeo_musical" TargetMode="External"/><Relationship Id="rId67" Type="http://schemas.openxmlformats.org/officeDocument/2006/relationships/image" Target="media/image27.png"/><Relationship Id="rId103" Type="http://schemas.openxmlformats.org/officeDocument/2006/relationships/image" Target="media/image55.png"/><Relationship Id="rId108" Type="http://schemas.openxmlformats.org/officeDocument/2006/relationships/hyperlink" Target="http://www.dosideas.com/wiki/Agil" TargetMode="External"/><Relationship Id="rId116" Type="http://schemas.openxmlformats.org/officeDocument/2006/relationships/image" Target="media/image59.png"/><Relationship Id="rId124" Type="http://schemas.openxmlformats.org/officeDocument/2006/relationships/image" Target="media/image66.png"/><Relationship Id="rId129" Type="http://schemas.openxmlformats.org/officeDocument/2006/relationships/image" Target="media/image70.png"/><Relationship Id="rId137" Type="http://schemas.openxmlformats.org/officeDocument/2006/relationships/image" Target="media/image78.png"/><Relationship Id="rId20" Type="http://schemas.openxmlformats.org/officeDocument/2006/relationships/hyperlink" Target="mailto:rodrigo.riquelme@latercera.com" TargetMode="External"/><Relationship Id="rId41" Type="http://schemas.openxmlformats.org/officeDocument/2006/relationships/image" Target="media/image15.jpeg"/><Relationship Id="rId54" Type="http://schemas.openxmlformats.org/officeDocument/2006/relationships/image" Target="media/image22.png"/><Relationship Id="rId62" Type="http://schemas.openxmlformats.org/officeDocument/2006/relationships/hyperlink" Target="http://es.wikipedia.org/wiki/HTML"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hyperlink" Target="http://www.w3.org/1999/xhtml" TargetMode="External"/><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hyperlink" Target="http://umacms.no-ip.org" TargetMode="External"/><Relationship Id="rId111" Type="http://schemas.openxmlformats.org/officeDocument/2006/relationships/hyperlink" Target="http://www.google.com/tv/" TargetMode="External"/><Relationship Id="rId132" Type="http://schemas.openxmlformats.org/officeDocument/2006/relationships/image" Target="media/image73.png"/><Relationship Id="rId140" Type="http://schemas.openxmlformats.org/officeDocument/2006/relationships/header" Target="header2.xml"/><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endnotes" Target="endnotes.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1.jpeg"/><Relationship Id="rId49" Type="http://schemas.openxmlformats.org/officeDocument/2006/relationships/image" Target="media/image19.png"/><Relationship Id="rId57" Type="http://schemas.openxmlformats.org/officeDocument/2006/relationships/hyperlink" Target="http://es.wikipedia.org/wiki/Adobe_Flash" TargetMode="External"/><Relationship Id="rId106" Type="http://schemas.openxmlformats.org/officeDocument/2006/relationships/hyperlink" Target="http://es.wikipedia.org/wiki/Acceso_Multimedia_Universal" TargetMode="External"/><Relationship Id="rId114" Type="http://schemas.openxmlformats.org/officeDocument/2006/relationships/image" Target="media/image57.png"/><Relationship Id="rId119" Type="http://schemas.openxmlformats.org/officeDocument/2006/relationships/image" Target="media/image62.png"/><Relationship Id="rId127" Type="http://schemas.openxmlformats.org/officeDocument/2006/relationships/hyperlink" Target="https://uma-cms.googlecode.com/svn/" TargetMode="External"/><Relationship Id="rId10" Type="http://schemas.openxmlformats.org/officeDocument/2006/relationships/styles" Target="styles.xml"/><Relationship Id="rId31" Type="http://schemas.openxmlformats.org/officeDocument/2006/relationships/hyperlink" Target="http://www.titansol.com/?sec=bloque4&amp;lang=es" TargetMode="External"/><Relationship Id="rId44" Type="http://schemas.openxmlformats.org/officeDocument/2006/relationships/hyperlink" Target="http://es.wikipedia.org/wiki/Archivo:FFmpeg.svg" TargetMode="External"/><Relationship Id="rId52" Type="http://schemas.openxmlformats.org/officeDocument/2006/relationships/hyperlink" Target="http://java.ociweb.com/mark/programming/GWT.html" TargetMode="External"/><Relationship Id="rId60" Type="http://schemas.openxmlformats.org/officeDocument/2006/relationships/hyperlink" Target="http://es.wikipedia.org/wiki/Blogs" TargetMode="External"/><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jpeg"/><Relationship Id="rId99" Type="http://schemas.openxmlformats.org/officeDocument/2006/relationships/hyperlink" Target="http://umacms.no-ip.org/admin/xml" TargetMode="External"/><Relationship Id="rId101" Type="http://schemas.openxmlformats.org/officeDocument/2006/relationships/hyperlink" Target="http://umacms.no-ip.org/scripts" TargetMode="External"/><Relationship Id="rId122" Type="http://schemas.openxmlformats.org/officeDocument/2006/relationships/hyperlink" Target="http://code.google.com/p/uma-cms/source/checkout" TargetMode="External"/><Relationship Id="rId130" Type="http://schemas.openxmlformats.org/officeDocument/2006/relationships/image" Target="media/image71.png"/><Relationship Id="rId135" Type="http://schemas.openxmlformats.org/officeDocument/2006/relationships/image" Target="media/image76.png"/><Relationship Id="rId14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webSettings" Target="webSettings.xml"/><Relationship Id="rId18" Type="http://schemas.openxmlformats.org/officeDocument/2006/relationships/footer" Target="footer1.xml"/><Relationship Id="rId39" Type="http://schemas.openxmlformats.org/officeDocument/2006/relationships/hyperlink" Target="http://www.real.com/" TargetMode="External"/><Relationship Id="rId109" Type="http://schemas.openxmlformats.org/officeDocument/2006/relationships/hyperlink" Target="http://code.google.com/intl/es/webtoolkit/" TargetMode="External"/><Relationship Id="rId34" Type="http://schemas.openxmlformats.org/officeDocument/2006/relationships/image" Target="media/image9.jpeg"/><Relationship Id="rId50" Type="http://schemas.openxmlformats.org/officeDocument/2006/relationships/hyperlink" Target="http://www.programania.net/otros/zend-framework-una-vision-general/" TargetMode="External"/><Relationship Id="rId55" Type="http://schemas.openxmlformats.org/officeDocument/2006/relationships/hyperlink" Target="http://es.wikipedia.org/wiki/PayPal" TargetMode="External"/><Relationship Id="rId76" Type="http://schemas.openxmlformats.org/officeDocument/2006/relationships/image" Target="media/image36.png"/><Relationship Id="rId97" Type="http://schemas.openxmlformats.org/officeDocument/2006/relationships/hyperlink" Target="http://umacms.no-ip.org" TargetMode="External"/><Relationship Id="rId104" Type="http://schemas.openxmlformats.org/officeDocument/2006/relationships/hyperlink" Target="http://www.ffmpeg.org/" TargetMode="External"/><Relationship Id="rId120" Type="http://schemas.openxmlformats.org/officeDocument/2006/relationships/image" Target="media/image63.png"/><Relationship Id="rId125" Type="http://schemas.openxmlformats.org/officeDocument/2006/relationships/image" Target="media/image67.png"/><Relationship Id="rId141" Type="http://schemas.openxmlformats.org/officeDocument/2006/relationships/header" Target="header3.xml"/><Relationship Id="rId146"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yperlink" Target="http://www.monografias.com/trabajos29/protocolo-acceso/protocolo-acceso.shtml" TargetMode="External"/><Relationship Id="rId24" Type="http://schemas.openxmlformats.org/officeDocument/2006/relationships/hyperlink" Target="http://onjava.com/onjava/2004/06/02/cg-vel-2.html" TargetMode="External"/><Relationship Id="rId40" Type="http://schemas.openxmlformats.org/officeDocument/2006/relationships/image" Target="media/image14.jpeg"/><Relationship Id="rId45" Type="http://schemas.openxmlformats.org/officeDocument/2006/relationships/image" Target="media/image17.png"/><Relationship Id="rId66" Type="http://schemas.openxmlformats.org/officeDocument/2006/relationships/image" Target="media/image26.png"/><Relationship Id="rId87" Type="http://schemas.openxmlformats.org/officeDocument/2006/relationships/image" Target="media/image46.png"/><Relationship Id="rId110" Type="http://schemas.openxmlformats.org/officeDocument/2006/relationships/hyperlink" Target="http://es.wikipedia.org/wiki/IPTV" TargetMode="External"/><Relationship Id="rId115" Type="http://schemas.openxmlformats.org/officeDocument/2006/relationships/image" Target="media/image58.png"/><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hyperlink" Target="http://es.wikipedia.org/wiki/Interfaz_de_programaci%C3%B3n_de_aplicaciones" TargetMode="External"/><Relationship Id="rId82" Type="http://schemas.openxmlformats.org/officeDocument/2006/relationships/image" Target="media/image42.png"/><Relationship Id="rId19" Type="http://schemas.openxmlformats.org/officeDocument/2006/relationships/hyperlink" Target="mailto:Rogelio.elias@sonda.com" TargetMode="External"/><Relationship Id="rId14" Type="http://schemas.openxmlformats.org/officeDocument/2006/relationships/footnotes" Target="footnotes.xml"/><Relationship Id="rId30" Type="http://schemas.openxmlformats.org/officeDocument/2006/relationships/image" Target="media/image7.png"/><Relationship Id="rId35" Type="http://schemas.openxmlformats.org/officeDocument/2006/relationships/image" Target="media/image10.jpeg"/><Relationship Id="rId56" Type="http://schemas.openxmlformats.org/officeDocument/2006/relationships/hyperlink" Target="http://es.wikipedia.org/wiki/Filial" TargetMode="External"/><Relationship Id="rId77" Type="http://schemas.openxmlformats.org/officeDocument/2006/relationships/image" Target="media/image37.png"/><Relationship Id="rId100" Type="http://schemas.openxmlformats.org/officeDocument/2006/relationships/hyperlink" Target="http://umacms.no-ip.org/docs/components" TargetMode="External"/><Relationship Id="rId105" Type="http://schemas.openxmlformats.org/officeDocument/2006/relationships/hyperlink" Target="http://www.ffmpeg.org/" TargetMode="External"/><Relationship Id="rId126" Type="http://schemas.openxmlformats.org/officeDocument/2006/relationships/image" Target="media/image68.png"/><Relationship Id="rId147"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0.pn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hyperlink" Target="http://umacms.no-ip.org/docs/phpdoc" TargetMode="External"/><Relationship Id="rId121" Type="http://schemas.openxmlformats.org/officeDocument/2006/relationships/image" Target="media/image64.png"/><Relationship Id="rId142"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A88BDD2-4253-487D-B398-89473E9655B7}">
  <ds:schemaRefs>
    <ds:schemaRef ds:uri="http://schemas.openxmlformats.org/officeDocument/2006/bibliography"/>
  </ds:schemaRefs>
</ds:datastoreItem>
</file>

<file path=customXml/itemProps2.xml><?xml version="1.0" encoding="utf-8"?>
<ds:datastoreItem xmlns:ds="http://schemas.openxmlformats.org/officeDocument/2006/customXml" ds:itemID="{4B65CA02-F3F7-4782-86D3-97CD5C637E61}">
  <ds:schemaRefs>
    <ds:schemaRef ds:uri="http://schemas.openxmlformats.org/officeDocument/2006/bibliography"/>
  </ds:schemaRefs>
</ds:datastoreItem>
</file>

<file path=customXml/itemProps3.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4.xml><?xml version="1.0" encoding="utf-8"?>
<ds:datastoreItem xmlns:ds="http://schemas.openxmlformats.org/officeDocument/2006/customXml" ds:itemID="{96CC8544-3A42-4137-9C7B-7E12CF608D10}">
  <ds:schemaRefs>
    <ds:schemaRef ds:uri="http://schemas.openxmlformats.org/officeDocument/2006/bibliography"/>
  </ds:schemaRefs>
</ds:datastoreItem>
</file>

<file path=customXml/itemProps5.xml><?xml version="1.0" encoding="utf-8"?>
<ds:datastoreItem xmlns:ds="http://schemas.openxmlformats.org/officeDocument/2006/customXml" ds:itemID="{FDA2B4DB-ABE0-43B8-9460-F919E31D9B47}">
  <ds:schemaRefs>
    <ds:schemaRef ds:uri="http://schemas.openxmlformats.org/officeDocument/2006/bibliography"/>
  </ds:schemaRefs>
</ds:datastoreItem>
</file>

<file path=customXml/itemProps6.xml><?xml version="1.0" encoding="utf-8"?>
<ds:datastoreItem xmlns:ds="http://schemas.openxmlformats.org/officeDocument/2006/customXml" ds:itemID="{2797E6C6-37F0-40CF-9198-EF93C380EFDF}">
  <ds:schemaRefs>
    <ds:schemaRef ds:uri="http://schemas.openxmlformats.org/officeDocument/2006/bibliography"/>
  </ds:schemaRefs>
</ds:datastoreItem>
</file>

<file path=customXml/itemProps7.xml><?xml version="1.0" encoding="utf-8"?>
<ds:datastoreItem xmlns:ds="http://schemas.openxmlformats.org/officeDocument/2006/customXml" ds:itemID="{35CEA9D4-ECDD-4D55-8B86-FEDF70F3D5D2}">
  <ds:schemaRefs>
    <ds:schemaRef ds:uri="http://schemas.openxmlformats.org/officeDocument/2006/bibliography"/>
  </ds:schemaRefs>
</ds:datastoreItem>
</file>

<file path=customXml/itemProps8.xml><?xml version="1.0" encoding="utf-8"?>
<ds:datastoreItem xmlns:ds="http://schemas.openxmlformats.org/officeDocument/2006/customXml" ds:itemID="{284E21D3-4427-4B27-BFEB-23531FC53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210</Pages>
  <Words>20959</Words>
  <Characters>115276</Characters>
  <Application>Microsoft Office Word</Application>
  <DocSecurity>0</DocSecurity>
  <Lines>960</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135964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copesa</cp:lastModifiedBy>
  <cp:revision>2</cp:revision>
  <cp:lastPrinted>2010-12-29T06:08:00Z</cp:lastPrinted>
  <dcterms:created xsi:type="dcterms:W3CDTF">2010-12-29T18:20:00Z</dcterms:created>
  <dcterms:modified xsi:type="dcterms:W3CDTF">2010-12-29T18:20:00Z</dcterms:modified>
</cp:coreProperties>
</file>