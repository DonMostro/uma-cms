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D7CF19"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6730E758" w14:textId="77777777" w:rsidR="00CC20D5" w:rsidRDefault="00CC20D5">
      <w:pPr>
        <w:pStyle w:val="Sinespaciado"/>
        <w:jc w:val="center"/>
        <w:rPr>
          <w:b/>
          <w:sz w:val="44"/>
          <w:szCs w:val="44"/>
        </w:rPr>
      </w:pPr>
    </w:p>
    <w:p w14:paraId="5A27FF26" w14:textId="77777777" w:rsidR="00CC20D5" w:rsidRDefault="00CC20D5">
      <w:pPr>
        <w:pStyle w:val="Sinespaciado"/>
        <w:jc w:val="center"/>
        <w:rPr>
          <w:b/>
          <w:sz w:val="44"/>
          <w:szCs w:val="44"/>
        </w:rPr>
      </w:pPr>
    </w:p>
    <w:p w14:paraId="4B742906" w14:textId="77777777" w:rsidR="00CC20D5" w:rsidRDefault="00CC20D5">
      <w:pPr>
        <w:pStyle w:val="Sinespaciado"/>
        <w:jc w:val="center"/>
        <w:rPr>
          <w:b/>
          <w:sz w:val="44"/>
          <w:szCs w:val="44"/>
        </w:rPr>
      </w:pPr>
    </w:p>
    <w:p w14:paraId="4256AB50" w14:textId="77777777" w:rsidR="00CC20D5" w:rsidRDefault="00CC20D5">
      <w:pPr>
        <w:pStyle w:val="Sinespaciado"/>
        <w:jc w:val="center"/>
        <w:rPr>
          <w:b/>
          <w:sz w:val="44"/>
          <w:szCs w:val="44"/>
        </w:rPr>
      </w:pPr>
    </w:p>
    <w:p w14:paraId="11F6F7A1" w14:textId="77777777" w:rsidR="00CC20D5" w:rsidRDefault="00CC20D5">
      <w:pPr>
        <w:pStyle w:val="Sinespaciado"/>
        <w:jc w:val="center"/>
        <w:rPr>
          <w:b/>
          <w:sz w:val="44"/>
          <w:szCs w:val="44"/>
        </w:rPr>
      </w:pPr>
      <w:r>
        <w:rPr>
          <w:b/>
          <w:sz w:val="44"/>
          <w:szCs w:val="44"/>
        </w:rPr>
        <w:t>Propuesta de Proyecto Final</w:t>
      </w:r>
    </w:p>
    <w:p w14:paraId="4A868D9D" w14:textId="77777777" w:rsidR="00CC20D5" w:rsidRDefault="00CC20D5">
      <w:pPr>
        <w:pStyle w:val="Sinespaciado"/>
        <w:jc w:val="center"/>
        <w:rPr>
          <w:b/>
          <w:sz w:val="44"/>
          <w:szCs w:val="44"/>
        </w:rPr>
      </w:pPr>
      <w:r>
        <w:rPr>
          <w:b/>
          <w:sz w:val="44"/>
          <w:szCs w:val="44"/>
        </w:rPr>
        <w:t>Para optar al grado de</w:t>
      </w:r>
    </w:p>
    <w:p w14:paraId="26F3ADBB" w14:textId="77777777" w:rsidR="00CC20D5" w:rsidRDefault="00CC20D5">
      <w:pPr>
        <w:pStyle w:val="Sinespaciado"/>
        <w:jc w:val="center"/>
        <w:rPr>
          <w:b/>
          <w:sz w:val="44"/>
          <w:szCs w:val="44"/>
        </w:rPr>
      </w:pPr>
      <w:r>
        <w:rPr>
          <w:b/>
          <w:sz w:val="44"/>
          <w:szCs w:val="44"/>
        </w:rPr>
        <w:t>Ingeniero en Informática</w:t>
      </w:r>
    </w:p>
    <w:p w14:paraId="6D5CB5C6" w14:textId="77777777" w:rsidR="00CC20D5" w:rsidRDefault="00CC20D5">
      <w:pPr>
        <w:jc w:val="center"/>
        <w:rPr>
          <w:sz w:val="44"/>
          <w:szCs w:val="44"/>
        </w:rPr>
      </w:pPr>
      <w:r>
        <w:rPr>
          <w:sz w:val="44"/>
          <w:szCs w:val="44"/>
        </w:rPr>
        <w:tab/>
      </w:r>
    </w:p>
    <w:p w14:paraId="18B65AC7" w14:textId="77777777" w:rsidR="00CC20D5" w:rsidRDefault="00CC20D5">
      <w:pPr>
        <w:pStyle w:val="Sinespaciado"/>
        <w:jc w:val="center"/>
        <w:rPr>
          <w:sz w:val="28"/>
          <w:szCs w:val="28"/>
        </w:rPr>
      </w:pPr>
    </w:p>
    <w:p w14:paraId="26C542DC" w14:textId="77777777" w:rsidR="00CC20D5" w:rsidRDefault="00CC20D5">
      <w:pPr>
        <w:jc w:val="center"/>
      </w:pPr>
    </w:p>
    <w:p w14:paraId="78A2BF18"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8E67C03" w14:textId="77777777">
        <w:tc>
          <w:tcPr>
            <w:tcW w:w="1733" w:type="dxa"/>
            <w:shd w:val="clear" w:color="auto" w:fill="auto"/>
          </w:tcPr>
          <w:p w14:paraId="1689FF5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7169888" w14:textId="77777777" w:rsidR="00CC20D5" w:rsidRDefault="00CC20D5">
            <w:pPr>
              <w:snapToGrid w:val="0"/>
              <w:spacing w:after="0" w:line="100" w:lineRule="atLeast"/>
            </w:pPr>
            <w:r>
              <w:t>Dahianna Vega L.</w:t>
            </w:r>
          </w:p>
        </w:tc>
      </w:tr>
      <w:tr w:rsidR="00CC20D5" w14:paraId="01E57E63" w14:textId="77777777">
        <w:tc>
          <w:tcPr>
            <w:tcW w:w="1733" w:type="dxa"/>
            <w:shd w:val="clear" w:color="auto" w:fill="auto"/>
          </w:tcPr>
          <w:p w14:paraId="4D305A6D"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5309F18C" w14:textId="77777777" w:rsidR="00CC20D5" w:rsidRDefault="00CC20D5">
            <w:pPr>
              <w:snapToGrid w:val="0"/>
              <w:spacing w:after="0" w:line="100" w:lineRule="atLeast"/>
            </w:pPr>
            <w:r>
              <w:t>Rogelio Elías</w:t>
            </w:r>
          </w:p>
          <w:p w14:paraId="3F845B8E" w14:textId="77777777" w:rsidR="00CC20D5" w:rsidRDefault="00CC20D5">
            <w:pPr>
              <w:snapToGrid w:val="0"/>
              <w:spacing w:after="0" w:line="100" w:lineRule="atLeast"/>
            </w:pPr>
            <w:r>
              <w:t>Rodrigo Riquelme</w:t>
            </w:r>
          </w:p>
          <w:p w14:paraId="53B92C4E" w14:textId="77777777" w:rsidR="00CC20D5" w:rsidRDefault="00CC20D5">
            <w:pPr>
              <w:snapToGrid w:val="0"/>
              <w:spacing w:after="0" w:line="100" w:lineRule="atLeast"/>
            </w:pPr>
            <w:r>
              <w:t>Manuel Canales</w:t>
            </w:r>
          </w:p>
        </w:tc>
      </w:tr>
      <w:tr w:rsidR="00CC20D5" w14:paraId="0C928466" w14:textId="77777777">
        <w:tc>
          <w:tcPr>
            <w:tcW w:w="1733" w:type="dxa"/>
            <w:shd w:val="clear" w:color="auto" w:fill="auto"/>
          </w:tcPr>
          <w:p w14:paraId="5C2E4B78"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77121A94" w14:textId="77777777" w:rsidR="00CC20D5" w:rsidRDefault="00FC49A8" w:rsidP="008E38F2">
            <w:pPr>
              <w:snapToGrid w:val="0"/>
              <w:spacing w:after="0" w:line="100" w:lineRule="atLeast"/>
            </w:pPr>
            <w:r>
              <w:t>Noviembre 2010</w:t>
            </w:r>
          </w:p>
        </w:tc>
      </w:tr>
    </w:tbl>
    <w:p w14:paraId="6BEDEE6E"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21E0E6B4" w14:textId="77777777" w:rsidR="00CC20D5" w:rsidRDefault="00CC20D5">
      <w:pPr>
        <w:pStyle w:val="Subttulo"/>
        <w:pageBreakBefore/>
        <w:rPr>
          <w:szCs w:val="28"/>
        </w:rPr>
      </w:pPr>
      <w:r>
        <w:rPr>
          <w:szCs w:val="28"/>
        </w:rPr>
        <w:lastRenderedPageBreak/>
        <w:t>1. ANTECEDENTES.</w:t>
      </w:r>
    </w:p>
    <w:p w14:paraId="4BFF3AD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520D1F0" w14:textId="77777777">
        <w:tc>
          <w:tcPr>
            <w:tcW w:w="3085" w:type="dxa"/>
            <w:tcBorders>
              <w:top w:val="single" w:sz="4" w:space="0" w:color="000000"/>
              <w:left w:val="single" w:sz="4" w:space="0" w:color="000000"/>
              <w:bottom w:val="single" w:sz="4" w:space="0" w:color="000000"/>
            </w:tcBorders>
            <w:shd w:val="clear" w:color="auto" w:fill="auto"/>
          </w:tcPr>
          <w:p w14:paraId="19822853"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151AB2E"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48F4EDF9" w14:textId="77777777">
        <w:tc>
          <w:tcPr>
            <w:tcW w:w="3085" w:type="dxa"/>
            <w:tcBorders>
              <w:top w:val="single" w:sz="4" w:space="0" w:color="000000"/>
              <w:left w:val="single" w:sz="4" w:space="0" w:color="000000"/>
              <w:bottom w:val="single" w:sz="4" w:space="0" w:color="000000"/>
            </w:tcBorders>
            <w:shd w:val="clear" w:color="auto" w:fill="auto"/>
          </w:tcPr>
          <w:p w14:paraId="7722AFF0"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8C47C88" w14:textId="77777777" w:rsidR="00CC20D5" w:rsidRDefault="00CC20D5">
            <w:pPr>
              <w:pStyle w:val="Sinespaciado"/>
              <w:snapToGrid w:val="0"/>
              <w:jc w:val="both"/>
              <w:rPr>
                <w:sz w:val="24"/>
                <w:szCs w:val="24"/>
                <w:lang w:val="pt-BR"/>
              </w:rPr>
            </w:pPr>
            <w:r>
              <w:rPr>
                <w:sz w:val="24"/>
                <w:szCs w:val="24"/>
                <w:lang w:val="pt-BR"/>
              </w:rPr>
              <w:t>Rogelio Elias</w:t>
            </w:r>
          </w:p>
          <w:p w14:paraId="74EA2812" w14:textId="77777777" w:rsidR="00CC20D5" w:rsidRDefault="00CC20D5">
            <w:pPr>
              <w:pStyle w:val="Sinespaciado"/>
              <w:snapToGrid w:val="0"/>
              <w:jc w:val="both"/>
              <w:rPr>
                <w:sz w:val="24"/>
                <w:szCs w:val="24"/>
                <w:lang w:val="pt-BR"/>
              </w:rPr>
            </w:pPr>
            <w:r>
              <w:rPr>
                <w:sz w:val="24"/>
                <w:szCs w:val="24"/>
                <w:lang w:val="pt-BR"/>
              </w:rPr>
              <w:t>Rodrigo Riquelme</w:t>
            </w:r>
          </w:p>
          <w:p w14:paraId="5610435B"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793E6643" w14:textId="77777777">
        <w:tc>
          <w:tcPr>
            <w:tcW w:w="3085" w:type="dxa"/>
            <w:tcBorders>
              <w:top w:val="single" w:sz="4" w:space="0" w:color="000000"/>
              <w:left w:val="single" w:sz="4" w:space="0" w:color="000000"/>
              <w:bottom w:val="single" w:sz="4" w:space="0" w:color="000000"/>
            </w:tcBorders>
            <w:shd w:val="clear" w:color="auto" w:fill="auto"/>
          </w:tcPr>
          <w:p w14:paraId="775A4338"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CD1AC69" w14:textId="77777777" w:rsidR="00CC20D5" w:rsidRDefault="00CC20D5">
            <w:pPr>
              <w:pStyle w:val="Sinespaciado"/>
              <w:snapToGrid w:val="0"/>
              <w:jc w:val="both"/>
              <w:rPr>
                <w:sz w:val="24"/>
                <w:szCs w:val="24"/>
              </w:rPr>
            </w:pPr>
            <w:r>
              <w:rPr>
                <w:sz w:val="24"/>
                <w:szCs w:val="24"/>
              </w:rPr>
              <w:t>10.096.280-2</w:t>
            </w:r>
          </w:p>
          <w:p w14:paraId="72D015BA" w14:textId="77777777" w:rsidR="00CC20D5" w:rsidRDefault="00CC20D5">
            <w:pPr>
              <w:pStyle w:val="Sinespaciado"/>
              <w:snapToGrid w:val="0"/>
              <w:jc w:val="both"/>
              <w:rPr>
                <w:sz w:val="24"/>
                <w:szCs w:val="24"/>
              </w:rPr>
            </w:pPr>
            <w:r>
              <w:rPr>
                <w:sz w:val="24"/>
                <w:szCs w:val="24"/>
              </w:rPr>
              <w:t>13.272.164-5</w:t>
            </w:r>
          </w:p>
          <w:p w14:paraId="33DE7BC1" w14:textId="77777777" w:rsidR="00CC20D5" w:rsidRDefault="00CC20D5">
            <w:pPr>
              <w:pStyle w:val="Sinespaciado"/>
              <w:snapToGrid w:val="0"/>
              <w:jc w:val="both"/>
              <w:rPr>
                <w:sz w:val="24"/>
                <w:szCs w:val="24"/>
              </w:rPr>
            </w:pPr>
            <w:r>
              <w:rPr>
                <w:sz w:val="24"/>
                <w:szCs w:val="24"/>
              </w:rPr>
              <w:t>14.124.827-8</w:t>
            </w:r>
          </w:p>
        </w:tc>
      </w:tr>
      <w:tr w:rsidR="00CC20D5" w14:paraId="4E787C5D" w14:textId="77777777">
        <w:tc>
          <w:tcPr>
            <w:tcW w:w="3085" w:type="dxa"/>
            <w:tcBorders>
              <w:top w:val="single" w:sz="4" w:space="0" w:color="000000"/>
              <w:left w:val="single" w:sz="4" w:space="0" w:color="000000"/>
              <w:bottom w:val="single" w:sz="4" w:space="0" w:color="000000"/>
            </w:tcBorders>
            <w:shd w:val="clear" w:color="auto" w:fill="auto"/>
          </w:tcPr>
          <w:p w14:paraId="69E61FA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C597208" w14:textId="77777777" w:rsidR="00CC20D5" w:rsidRDefault="00CC20D5">
            <w:pPr>
              <w:pStyle w:val="Sinespaciado"/>
              <w:snapToGrid w:val="0"/>
              <w:jc w:val="both"/>
              <w:rPr>
                <w:sz w:val="24"/>
                <w:szCs w:val="24"/>
              </w:rPr>
            </w:pPr>
            <w:r>
              <w:rPr>
                <w:sz w:val="24"/>
                <w:szCs w:val="24"/>
              </w:rPr>
              <w:t>Vicuña Mackenna 1962, Ñuñoa</w:t>
            </w:r>
          </w:p>
        </w:tc>
      </w:tr>
      <w:tr w:rsidR="00CC20D5" w14:paraId="64DDC1CF" w14:textId="77777777">
        <w:tc>
          <w:tcPr>
            <w:tcW w:w="3085" w:type="dxa"/>
            <w:tcBorders>
              <w:top w:val="single" w:sz="4" w:space="0" w:color="000000"/>
              <w:left w:val="single" w:sz="4" w:space="0" w:color="000000"/>
              <w:bottom w:val="single" w:sz="4" w:space="0" w:color="000000"/>
            </w:tcBorders>
            <w:shd w:val="clear" w:color="auto" w:fill="auto"/>
          </w:tcPr>
          <w:p w14:paraId="7F47E55B"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436D1A4" w14:textId="77777777" w:rsidR="00CC20D5" w:rsidRDefault="00366515">
            <w:pPr>
              <w:pStyle w:val="Sinespaciado"/>
              <w:snapToGrid w:val="0"/>
              <w:jc w:val="both"/>
            </w:pPr>
            <w:hyperlink r:id="rId13" w:history="1">
              <w:r w:rsidR="00CC20D5">
                <w:rPr>
                  <w:rStyle w:val="Hipervnculo"/>
                </w:rPr>
                <w:t>Rogelio.elias@sonda.com</w:t>
              </w:r>
            </w:hyperlink>
          </w:p>
          <w:p w14:paraId="4615448A" w14:textId="77777777" w:rsidR="00CC20D5" w:rsidRDefault="00366515">
            <w:pPr>
              <w:pStyle w:val="Sinespaciado"/>
              <w:snapToGrid w:val="0"/>
              <w:jc w:val="both"/>
            </w:pPr>
            <w:hyperlink r:id="rId14" w:history="1">
              <w:r w:rsidR="00CC20D5">
                <w:rPr>
                  <w:rStyle w:val="Hipervnculo"/>
                </w:rPr>
                <w:t>rodrigo.riquelme@latercera.com</w:t>
              </w:r>
            </w:hyperlink>
          </w:p>
          <w:p w14:paraId="38F3324F" w14:textId="77777777" w:rsidR="00CC20D5" w:rsidRDefault="00366515">
            <w:pPr>
              <w:pStyle w:val="Sinespaciado"/>
              <w:snapToGrid w:val="0"/>
              <w:jc w:val="both"/>
              <w:rPr>
                <w:b/>
              </w:rPr>
            </w:pPr>
            <w:hyperlink r:id="rId15" w:history="1">
              <w:r w:rsidR="00CC20D5">
                <w:rPr>
                  <w:rStyle w:val="Hipervnculo"/>
                </w:rPr>
                <w:t>mcanalesaraneda@yahoo.es</w:t>
              </w:r>
            </w:hyperlink>
          </w:p>
        </w:tc>
      </w:tr>
      <w:tr w:rsidR="00CC20D5" w14:paraId="789CED61" w14:textId="77777777">
        <w:tc>
          <w:tcPr>
            <w:tcW w:w="3085" w:type="dxa"/>
            <w:tcBorders>
              <w:top w:val="single" w:sz="4" w:space="0" w:color="000000"/>
              <w:left w:val="single" w:sz="4" w:space="0" w:color="000000"/>
              <w:bottom w:val="single" w:sz="4" w:space="0" w:color="000000"/>
            </w:tcBorders>
            <w:shd w:val="clear" w:color="auto" w:fill="auto"/>
          </w:tcPr>
          <w:p w14:paraId="2A611C7C"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A8E854E"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374B9F98" w14:textId="77777777" w:rsidR="00CC20D5" w:rsidRDefault="00CC20D5">
      <w:pPr>
        <w:pStyle w:val="Sinespaciado"/>
        <w:jc w:val="both"/>
      </w:pPr>
    </w:p>
    <w:p w14:paraId="6B365FB6" w14:textId="77777777" w:rsidR="00CC20D5" w:rsidRDefault="00CC20D5">
      <w:pPr>
        <w:pStyle w:val="Sinespaciado"/>
        <w:jc w:val="both"/>
      </w:pPr>
    </w:p>
    <w:p w14:paraId="2002ACA0" w14:textId="77777777" w:rsidR="00CC20D5" w:rsidRDefault="00CC20D5">
      <w:pPr>
        <w:pStyle w:val="Sinespaciado"/>
        <w:jc w:val="both"/>
      </w:pPr>
    </w:p>
    <w:p w14:paraId="21A531FF" w14:textId="77777777" w:rsidR="00CC20D5" w:rsidRDefault="00CC20D5">
      <w:pPr>
        <w:pStyle w:val="Sinespaciado"/>
        <w:jc w:val="both"/>
      </w:pPr>
    </w:p>
    <w:p w14:paraId="597BBC22" w14:textId="77777777" w:rsidR="00CC20D5" w:rsidRDefault="00CC20D5">
      <w:pPr>
        <w:pStyle w:val="Sinespaciado"/>
        <w:jc w:val="both"/>
      </w:pPr>
    </w:p>
    <w:p w14:paraId="7AED3C8A" w14:textId="77777777" w:rsidR="00CC20D5" w:rsidRDefault="00CC20D5">
      <w:pPr>
        <w:pStyle w:val="Sinespaciado"/>
        <w:jc w:val="both"/>
      </w:pPr>
    </w:p>
    <w:p w14:paraId="7A387251" w14:textId="77777777" w:rsidR="00CC20D5" w:rsidRDefault="00CC20D5">
      <w:pPr>
        <w:pStyle w:val="Sinespaciado"/>
        <w:jc w:val="both"/>
      </w:pPr>
    </w:p>
    <w:p w14:paraId="628674C0" w14:textId="77777777" w:rsidR="00CC20D5" w:rsidRDefault="00CC20D5">
      <w:pPr>
        <w:pStyle w:val="Sinespaciado"/>
        <w:jc w:val="both"/>
      </w:pPr>
    </w:p>
    <w:p w14:paraId="5B39D62B" w14:textId="77777777" w:rsidR="00CC20D5" w:rsidRDefault="00CC20D5">
      <w:pPr>
        <w:pStyle w:val="Sinespaciado"/>
        <w:pBdr>
          <w:bottom w:val="single" w:sz="8" w:space="1" w:color="000000"/>
        </w:pBdr>
        <w:jc w:val="both"/>
      </w:pPr>
    </w:p>
    <w:p w14:paraId="54DA2974" w14:textId="77777777" w:rsidR="00CC20D5" w:rsidRDefault="00CC20D5">
      <w:pPr>
        <w:pStyle w:val="Sinespaciado"/>
        <w:jc w:val="center"/>
        <w:rPr>
          <w:b/>
        </w:rPr>
      </w:pPr>
      <w:r>
        <w:rPr>
          <w:b/>
        </w:rPr>
        <w:t>FIRMA</w:t>
      </w:r>
    </w:p>
    <w:p w14:paraId="50752E51" w14:textId="77777777" w:rsidR="00CC20D5" w:rsidRDefault="00CC20D5">
      <w:pPr>
        <w:pStyle w:val="Sinespaciado"/>
        <w:jc w:val="both"/>
      </w:pPr>
    </w:p>
    <w:p w14:paraId="3A7EB7D6"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2A5F617D" w14:textId="77777777" w:rsidR="0038599E" w:rsidRPr="00D45E01" w:rsidRDefault="00CD3D71" w:rsidP="006239A4">
      <w:pPr>
        <w:pStyle w:val="Ttulo"/>
      </w:pPr>
      <w:r>
        <w:lastRenderedPageBreak/>
        <w:t>Í</w:t>
      </w:r>
      <w:r w:rsidR="00427C5E" w:rsidRPr="00460025">
        <w:t>ndice</w:t>
      </w:r>
      <w:r w:rsidR="00D45E01">
        <w:t xml:space="preserve"> General</w:t>
      </w:r>
    </w:p>
    <w:p w14:paraId="282BBC99" w14:textId="77777777" w:rsidR="0038599E" w:rsidRDefault="0038599E">
      <w:pPr>
        <w:pStyle w:val="TDC2"/>
        <w:tabs>
          <w:tab w:val="right" w:leader="dot" w:pos="8828"/>
        </w:tabs>
        <w:rPr>
          <w:lang w:val="es-ES"/>
        </w:rPr>
      </w:pPr>
    </w:p>
    <w:p w14:paraId="0F2E17F0" w14:textId="77777777" w:rsidR="00954CEE" w:rsidRDefault="00AF2F3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02729" w:history="1">
        <w:r w:rsidR="00954CEE" w:rsidRPr="00FF3FAA">
          <w:rPr>
            <w:rStyle w:val="Hipervnculo"/>
          </w:rPr>
          <w:t>Capítulo 1. Introducción</w:t>
        </w:r>
        <w:r w:rsidR="00954CEE">
          <w:rPr>
            <w:webHidden/>
          </w:rPr>
          <w:tab/>
        </w:r>
        <w:r w:rsidR="00954CEE">
          <w:rPr>
            <w:webHidden/>
          </w:rPr>
          <w:fldChar w:fldCharType="begin"/>
        </w:r>
        <w:r w:rsidR="00954CEE">
          <w:rPr>
            <w:webHidden/>
          </w:rPr>
          <w:instrText xml:space="preserve"> PAGEREF _Toc279302729 \h </w:instrText>
        </w:r>
        <w:r w:rsidR="00954CEE">
          <w:rPr>
            <w:webHidden/>
          </w:rPr>
        </w:r>
        <w:r w:rsidR="00954CEE">
          <w:rPr>
            <w:webHidden/>
          </w:rPr>
          <w:fldChar w:fldCharType="separate"/>
        </w:r>
        <w:r w:rsidR="00954CEE">
          <w:rPr>
            <w:webHidden/>
          </w:rPr>
          <w:t>14</w:t>
        </w:r>
        <w:r w:rsidR="00954CEE">
          <w:rPr>
            <w:webHidden/>
          </w:rPr>
          <w:fldChar w:fldCharType="end"/>
        </w:r>
      </w:hyperlink>
    </w:p>
    <w:p w14:paraId="76590F07"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0" w:history="1">
        <w:r w:rsidRPr="00FF3FAA">
          <w:rPr>
            <w:rStyle w:val="Hipervnculo"/>
            <w:noProof/>
          </w:rPr>
          <w:t>Resumen</w:t>
        </w:r>
        <w:r>
          <w:rPr>
            <w:noProof/>
            <w:webHidden/>
          </w:rPr>
          <w:tab/>
        </w:r>
        <w:r>
          <w:rPr>
            <w:noProof/>
            <w:webHidden/>
          </w:rPr>
          <w:fldChar w:fldCharType="begin"/>
        </w:r>
        <w:r>
          <w:rPr>
            <w:noProof/>
            <w:webHidden/>
          </w:rPr>
          <w:instrText xml:space="preserve"> PAGEREF _Toc279302730 \h </w:instrText>
        </w:r>
        <w:r>
          <w:rPr>
            <w:noProof/>
            <w:webHidden/>
          </w:rPr>
        </w:r>
        <w:r>
          <w:rPr>
            <w:noProof/>
            <w:webHidden/>
          </w:rPr>
          <w:fldChar w:fldCharType="separate"/>
        </w:r>
        <w:r>
          <w:rPr>
            <w:noProof/>
            <w:webHidden/>
          </w:rPr>
          <w:t>14</w:t>
        </w:r>
        <w:r>
          <w:rPr>
            <w:noProof/>
            <w:webHidden/>
          </w:rPr>
          <w:fldChar w:fldCharType="end"/>
        </w:r>
      </w:hyperlink>
    </w:p>
    <w:p w14:paraId="51A26C43"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1" w:history="1">
        <w:r w:rsidRPr="00FF3FAA">
          <w:rPr>
            <w:rStyle w:val="Hipervnculo"/>
            <w:noProof/>
          </w:rPr>
          <w:t>1.1. Formulación General del Proyecto</w:t>
        </w:r>
        <w:r>
          <w:rPr>
            <w:noProof/>
            <w:webHidden/>
          </w:rPr>
          <w:tab/>
        </w:r>
        <w:r>
          <w:rPr>
            <w:noProof/>
            <w:webHidden/>
          </w:rPr>
          <w:fldChar w:fldCharType="begin"/>
        </w:r>
        <w:r>
          <w:rPr>
            <w:noProof/>
            <w:webHidden/>
          </w:rPr>
          <w:instrText xml:space="preserve"> PAGEREF _Toc279302731 \h </w:instrText>
        </w:r>
        <w:r>
          <w:rPr>
            <w:noProof/>
            <w:webHidden/>
          </w:rPr>
        </w:r>
        <w:r>
          <w:rPr>
            <w:noProof/>
            <w:webHidden/>
          </w:rPr>
          <w:fldChar w:fldCharType="separate"/>
        </w:r>
        <w:r>
          <w:rPr>
            <w:noProof/>
            <w:webHidden/>
          </w:rPr>
          <w:t>17</w:t>
        </w:r>
        <w:r>
          <w:rPr>
            <w:noProof/>
            <w:webHidden/>
          </w:rPr>
          <w:fldChar w:fldCharType="end"/>
        </w:r>
      </w:hyperlink>
    </w:p>
    <w:p w14:paraId="5F2035C2"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2" w:history="1">
        <w:r w:rsidRPr="00FF3FAA">
          <w:rPr>
            <w:rStyle w:val="Hipervnculo"/>
            <w:noProof/>
            <w:kern w:val="1"/>
          </w:rPr>
          <w:t>1.2. Objetivos</w:t>
        </w:r>
        <w:r>
          <w:rPr>
            <w:noProof/>
            <w:webHidden/>
          </w:rPr>
          <w:tab/>
        </w:r>
        <w:r>
          <w:rPr>
            <w:noProof/>
            <w:webHidden/>
          </w:rPr>
          <w:fldChar w:fldCharType="begin"/>
        </w:r>
        <w:r>
          <w:rPr>
            <w:noProof/>
            <w:webHidden/>
          </w:rPr>
          <w:instrText xml:space="preserve"> PAGEREF _Toc279302732 \h </w:instrText>
        </w:r>
        <w:r>
          <w:rPr>
            <w:noProof/>
            <w:webHidden/>
          </w:rPr>
        </w:r>
        <w:r>
          <w:rPr>
            <w:noProof/>
            <w:webHidden/>
          </w:rPr>
          <w:fldChar w:fldCharType="separate"/>
        </w:r>
        <w:r>
          <w:rPr>
            <w:noProof/>
            <w:webHidden/>
          </w:rPr>
          <w:t>20</w:t>
        </w:r>
        <w:r>
          <w:rPr>
            <w:noProof/>
            <w:webHidden/>
          </w:rPr>
          <w:fldChar w:fldCharType="end"/>
        </w:r>
      </w:hyperlink>
    </w:p>
    <w:p w14:paraId="71BB3122"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33" w:history="1">
        <w:r w:rsidRPr="00FF3FAA">
          <w:rPr>
            <w:rStyle w:val="Hipervnculo"/>
            <w:noProof/>
            <w:kern w:val="1"/>
          </w:rPr>
          <w:t>1.2.1.Objetivo General</w:t>
        </w:r>
        <w:r>
          <w:rPr>
            <w:noProof/>
            <w:webHidden/>
          </w:rPr>
          <w:tab/>
        </w:r>
        <w:r>
          <w:rPr>
            <w:noProof/>
            <w:webHidden/>
          </w:rPr>
          <w:fldChar w:fldCharType="begin"/>
        </w:r>
        <w:r>
          <w:rPr>
            <w:noProof/>
            <w:webHidden/>
          </w:rPr>
          <w:instrText xml:space="preserve"> PAGEREF _Toc279302733 \h </w:instrText>
        </w:r>
        <w:r>
          <w:rPr>
            <w:noProof/>
            <w:webHidden/>
          </w:rPr>
        </w:r>
        <w:r>
          <w:rPr>
            <w:noProof/>
            <w:webHidden/>
          </w:rPr>
          <w:fldChar w:fldCharType="separate"/>
        </w:r>
        <w:r>
          <w:rPr>
            <w:noProof/>
            <w:webHidden/>
          </w:rPr>
          <w:t>20</w:t>
        </w:r>
        <w:r>
          <w:rPr>
            <w:noProof/>
            <w:webHidden/>
          </w:rPr>
          <w:fldChar w:fldCharType="end"/>
        </w:r>
      </w:hyperlink>
    </w:p>
    <w:p w14:paraId="3558E781"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34" w:history="1">
        <w:r w:rsidRPr="00FF3FAA">
          <w:rPr>
            <w:rStyle w:val="Hipervnculo"/>
            <w:noProof/>
          </w:rPr>
          <w:t>1.2.1.Objetivos Específicos</w:t>
        </w:r>
        <w:r>
          <w:rPr>
            <w:noProof/>
            <w:webHidden/>
          </w:rPr>
          <w:tab/>
        </w:r>
        <w:r>
          <w:rPr>
            <w:noProof/>
            <w:webHidden/>
          </w:rPr>
          <w:fldChar w:fldCharType="begin"/>
        </w:r>
        <w:r>
          <w:rPr>
            <w:noProof/>
            <w:webHidden/>
          </w:rPr>
          <w:instrText xml:space="preserve"> PAGEREF _Toc279302734 \h </w:instrText>
        </w:r>
        <w:r>
          <w:rPr>
            <w:noProof/>
            <w:webHidden/>
          </w:rPr>
        </w:r>
        <w:r>
          <w:rPr>
            <w:noProof/>
            <w:webHidden/>
          </w:rPr>
          <w:fldChar w:fldCharType="separate"/>
        </w:r>
        <w:r>
          <w:rPr>
            <w:noProof/>
            <w:webHidden/>
          </w:rPr>
          <w:t>20</w:t>
        </w:r>
        <w:r>
          <w:rPr>
            <w:noProof/>
            <w:webHidden/>
          </w:rPr>
          <w:fldChar w:fldCharType="end"/>
        </w:r>
      </w:hyperlink>
    </w:p>
    <w:p w14:paraId="2EB606F9"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5" w:history="1">
        <w:r w:rsidRPr="00FF3FAA">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_Toc279302735 \h </w:instrText>
        </w:r>
        <w:r>
          <w:rPr>
            <w:noProof/>
            <w:webHidden/>
          </w:rPr>
        </w:r>
        <w:r>
          <w:rPr>
            <w:noProof/>
            <w:webHidden/>
          </w:rPr>
          <w:fldChar w:fldCharType="separate"/>
        </w:r>
        <w:r>
          <w:rPr>
            <w:noProof/>
            <w:webHidden/>
          </w:rPr>
          <w:t>21</w:t>
        </w:r>
        <w:r>
          <w:rPr>
            <w:noProof/>
            <w:webHidden/>
          </w:rPr>
          <w:fldChar w:fldCharType="end"/>
        </w:r>
      </w:hyperlink>
    </w:p>
    <w:p w14:paraId="18364066"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6" w:history="1">
        <w:r w:rsidRPr="00FF3FAA">
          <w:rPr>
            <w:rStyle w:val="Hipervnculo"/>
            <w:noProof/>
          </w:rPr>
          <w:t>1.4.Planificación Inicial</w:t>
        </w:r>
        <w:r>
          <w:rPr>
            <w:noProof/>
            <w:webHidden/>
          </w:rPr>
          <w:tab/>
        </w:r>
        <w:r>
          <w:rPr>
            <w:noProof/>
            <w:webHidden/>
          </w:rPr>
          <w:fldChar w:fldCharType="begin"/>
        </w:r>
        <w:r>
          <w:rPr>
            <w:noProof/>
            <w:webHidden/>
          </w:rPr>
          <w:instrText xml:space="preserve"> PAGEREF _Toc279302736 \h </w:instrText>
        </w:r>
        <w:r>
          <w:rPr>
            <w:noProof/>
            <w:webHidden/>
          </w:rPr>
        </w:r>
        <w:r>
          <w:rPr>
            <w:noProof/>
            <w:webHidden/>
          </w:rPr>
          <w:fldChar w:fldCharType="separate"/>
        </w:r>
        <w:r>
          <w:rPr>
            <w:noProof/>
            <w:webHidden/>
          </w:rPr>
          <w:t>22</w:t>
        </w:r>
        <w:r>
          <w:rPr>
            <w:noProof/>
            <w:webHidden/>
          </w:rPr>
          <w:fldChar w:fldCharType="end"/>
        </w:r>
      </w:hyperlink>
    </w:p>
    <w:p w14:paraId="74513689" w14:textId="77777777" w:rsidR="00954CEE" w:rsidRDefault="00954CEE">
      <w:pPr>
        <w:pStyle w:val="TDC1"/>
        <w:rPr>
          <w:rFonts w:asciiTheme="minorHAnsi" w:eastAsiaTheme="minorEastAsia" w:hAnsiTheme="minorHAnsi" w:cstheme="minorBidi"/>
          <w:b w:val="0"/>
          <w:sz w:val="22"/>
          <w:lang w:eastAsia="es-CL"/>
        </w:rPr>
      </w:pPr>
      <w:hyperlink w:anchor="_Toc279302737" w:history="1">
        <w:r w:rsidRPr="00FF3FAA">
          <w:rPr>
            <w:rStyle w:val="Hipervnculo"/>
          </w:rPr>
          <w:t>Capítulo 2. Marco Teórico</w:t>
        </w:r>
        <w:r>
          <w:rPr>
            <w:webHidden/>
          </w:rPr>
          <w:tab/>
        </w:r>
        <w:r>
          <w:rPr>
            <w:webHidden/>
          </w:rPr>
          <w:fldChar w:fldCharType="begin"/>
        </w:r>
        <w:r>
          <w:rPr>
            <w:webHidden/>
          </w:rPr>
          <w:instrText xml:space="preserve"> PAGEREF _Toc279302737 \h </w:instrText>
        </w:r>
        <w:r>
          <w:rPr>
            <w:webHidden/>
          </w:rPr>
        </w:r>
        <w:r>
          <w:rPr>
            <w:webHidden/>
          </w:rPr>
          <w:fldChar w:fldCharType="separate"/>
        </w:r>
        <w:r>
          <w:rPr>
            <w:webHidden/>
          </w:rPr>
          <w:t>24</w:t>
        </w:r>
        <w:r>
          <w:rPr>
            <w:webHidden/>
          </w:rPr>
          <w:fldChar w:fldCharType="end"/>
        </w:r>
      </w:hyperlink>
    </w:p>
    <w:p w14:paraId="6AA6096C"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8" w:history="1">
        <w:r w:rsidRPr="00FF3FAA">
          <w:rPr>
            <w:rStyle w:val="Hipervnculo"/>
            <w:noProof/>
          </w:rPr>
          <w:t>2.1.Acceso Multimedia Universal</w:t>
        </w:r>
        <w:r>
          <w:rPr>
            <w:noProof/>
            <w:webHidden/>
          </w:rPr>
          <w:tab/>
        </w:r>
        <w:r>
          <w:rPr>
            <w:noProof/>
            <w:webHidden/>
          </w:rPr>
          <w:fldChar w:fldCharType="begin"/>
        </w:r>
        <w:r>
          <w:rPr>
            <w:noProof/>
            <w:webHidden/>
          </w:rPr>
          <w:instrText xml:space="preserve"> PAGEREF _Toc279302738 \h </w:instrText>
        </w:r>
        <w:r>
          <w:rPr>
            <w:noProof/>
            <w:webHidden/>
          </w:rPr>
        </w:r>
        <w:r>
          <w:rPr>
            <w:noProof/>
            <w:webHidden/>
          </w:rPr>
          <w:fldChar w:fldCharType="separate"/>
        </w:r>
        <w:r>
          <w:rPr>
            <w:noProof/>
            <w:webHidden/>
          </w:rPr>
          <w:t>24</w:t>
        </w:r>
        <w:r>
          <w:rPr>
            <w:noProof/>
            <w:webHidden/>
          </w:rPr>
          <w:fldChar w:fldCharType="end"/>
        </w:r>
      </w:hyperlink>
    </w:p>
    <w:p w14:paraId="7EC4648C"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39" w:history="1">
        <w:r w:rsidRPr="00FF3FAA">
          <w:rPr>
            <w:rStyle w:val="Hipervnculo"/>
            <w:noProof/>
          </w:rPr>
          <w:t>2.2. Protocolo XML orientado a objetos</w:t>
        </w:r>
        <w:r>
          <w:rPr>
            <w:noProof/>
            <w:webHidden/>
          </w:rPr>
          <w:tab/>
        </w:r>
        <w:r>
          <w:rPr>
            <w:noProof/>
            <w:webHidden/>
          </w:rPr>
          <w:fldChar w:fldCharType="begin"/>
        </w:r>
        <w:r>
          <w:rPr>
            <w:noProof/>
            <w:webHidden/>
          </w:rPr>
          <w:instrText xml:space="preserve"> PAGEREF _Toc279302739 \h </w:instrText>
        </w:r>
        <w:r>
          <w:rPr>
            <w:noProof/>
            <w:webHidden/>
          </w:rPr>
        </w:r>
        <w:r>
          <w:rPr>
            <w:noProof/>
            <w:webHidden/>
          </w:rPr>
          <w:fldChar w:fldCharType="separate"/>
        </w:r>
        <w:r>
          <w:rPr>
            <w:noProof/>
            <w:webHidden/>
          </w:rPr>
          <w:t>28</w:t>
        </w:r>
        <w:r>
          <w:rPr>
            <w:noProof/>
            <w:webHidden/>
          </w:rPr>
          <w:fldChar w:fldCharType="end"/>
        </w:r>
      </w:hyperlink>
    </w:p>
    <w:p w14:paraId="4F5259C7"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0" w:history="1">
        <w:r w:rsidRPr="00FF3FAA">
          <w:rPr>
            <w:rStyle w:val="Hipervnculo"/>
            <w:noProof/>
          </w:rPr>
          <w:t>2.2.1. SOAP</w:t>
        </w:r>
        <w:r>
          <w:rPr>
            <w:noProof/>
            <w:webHidden/>
          </w:rPr>
          <w:tab/>
        </w:r>
        <w:r>
          <w:rPr>
            <w:noProof/>
            <w:webHidden/>
          </w:rPr>
          <w:fldChar w:fldCharType="begin"/>
        </w:r>
        <w:r>
          <w:rPr>
            <w:noProof/>
            <w:webHidden/>
          </w:rPr>
          <w:instrText xml:space="preserve"> PAGEREF _Toc279302740 \h </w:instrText>
        </w:r>
        <w:r>
          <w:rPr>
            <w:noProof/>
            <w:webHidden/>
          </w:rPr>
        </w:r>
        <w:r>
          <w:rPr>
            <w:noProof/>
            <w:webHidden/>
          </w:rPr>
          <w:fldChar w:fldCharType="separate"/>
        </w:r>
        <w:r>
          <w:rPr>
            <w:noProof/>
            <w:webHidden/>
          </w:rPr>
          <w:t>28</w:t>
        </w:r>
        <w:r>
          <w:rPr>
            <w:noProof/>
            <w:webHidden/>
          </w:rPr>
          <w:fldChar w:fldCharType="end"/>
        </w:r>
      </w:hyperlink>
    </w:p>
    <w:p w14:paraId="254AF824"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1" w:history="1">
        <w:r w:rsidRPr="00FF3FAA">
          <w:rPr>
            <w:rStyle w:val="Hipervnculo"/>
            <w:noProof/>
          </w:rPr>
          <w:t>2.2.2. REST</w:t>
        </w:r>
        <w:r>
          <w:rPr>
            <w:noProof/>
            <w:webHidden/>
          </w:rPr>
          <w:tab/>
        </w:r>
        <w:r>
          <w:rPr>
            <w:noProof/>
            <w:webHidden/>
          </w:rPr>
          <w:fldChar w:fldCharType="begin"/>
        </w:r>
        <w:r>
          <w:rPr>
            <w:noProof/>
            <w:webHidden/>
          </w:rPr>
          <w:instrText xml:space="preserve"> PAGEREF _Toc279302741 \h </w:instrText>
        </w:r>
        <w:r>
          <w:rPr>
            <w:noProof/>
            <w:webHidden/>
          </w:rPr>
        </w:r>
        <w:r>
          <w:rPr>
            <w:noProof/>
            <w:webHidden/>
          </w:rPr>
          <w:fldChar w:fldCharType="separate"/>
        </w:r>
        <w:r>
          <w:rPr>
            <w:noProof/>
            <w:webHidden/>
          </w:rPr>
          <w:t>30</w:t>
        </w:r>
        <w:r>
          <w:rPr>
            <w:noProof/>
            <w:webHidden/>
          </w:rPr>
          <w:fldChar w:fldCharType="end"/>
        </w:r>
      </w:hyperlink>
    </w:p>
    <w:p w14:paraId="481E568B"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2" w:history="1">
        <w:r w:rsidRPr="00FF3FAA">
          <w:rPr>
            <w:rStyle w:val="Hipervnculo"/>
            <w:noProof/>
          </w:rPr>
          <w:t>2.2.3. RSS</w:t>
        </w:r>
        <w:r>
          <w:rPr>
            <w:noProof/>
            <w:webHidden/>
          </w:rPr>
          <w:tab/>
        </w:r>
        <w:r>
          <w:rPr>
            <w:noProof/>
            <w:webHidden/>
          </w:rPr>
          <w:fldChar w:fldCharType="begin"/>
        </w:r>
        <w:r>
          <w:rPr>
            <w:noProof/>
            <w:webHidden/>
          </w:rPr>
          <w:instrText xml:space="preserve"> PAGEREF _Toc279302742 \h </w:instrText>
        </w:r>
        <w:r>
          <w:rPr>
            <w:noProof/>
            <w:webHidden/>
          </w:rPr>
        </w:r>
        <w:r>
          <w:rPr>
            <w:noProof/>
            <w:webHidden/>
          </w:rPr>
          <w:fldChar w:fldCharType="separate"/>
        </w:r>
        <w:r>
          <w:rPr>
            <w:noProof/>
            <w:webHidden/>
          </w:rPr>
          <w:t>31</w:t>
        </w:r>
        <w:r>
          <w:rPr>
            <w:noProof/>
            <w:webHidden/>
          </w:rPr>
          <w:fldChar w:fldCharType="end"/>
        </w:r>
      </w:hyperlink>
    </w:p>
    <w:p w14:paraId="4EEAE7B0"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3" w:history="1">
        <w:r w:rsidRPr="00FF3FAA">
          <w:rPr>
            <w:rStyle w:val="Hipervnculo"/>
            <w:noProof/>
          </w:rPr>
          <w:t>2.2.4. XML Orientado a MVC</w:t>
        </w:r>
        <w:r>
          <w:rPr>
            <w:noProof/>
            <w:webHidden/>
          </w:rPr>
          <w:tab/>
        </w:r>
        <w:r>
          <w:rPr>
            <w:noProof/>
            <w:webHidden/>
          </w:rPr>
          <w:fldChar w:fldCharType="begin"/>
        </w:r>
        <w:r>
          <w:rPr>
            <w:noProof/>
            <w:webHidden/>
          </w:rPr>
          <w:instrText xml:space="preserve"> PAGEREF _Toc279302743 \h </w:instrText>
        </w:r>
        <w:r>
          <w:rPr>
            <w:noProof/>
            <w:webHidden/>
          </w:rPr>
        </w:r>
        <w:r>
          <w:rPr>
            <w:noProof/>
            <w:webHidden/>
          </w:rPr>
          <w:fldChar w:fldCharType="separate"/>
        </w:r>
        <w:r>
          <w:rPr>
            <w:noProof/>
            <w:webHidden/>
          </w:rPr>
          <w:t>32</w:t>
        </w:r>
        <w:r>
          <w:rPr>
            <w:noProof/>
            <w:webHidden/>
          </w:rPr>
          <w:fldChar w:fldCharType="end"/>
        </w:r>
      </w:hyperlink>
    </w:p>
    <w:p w14:paraId="24C738E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4" w:history="1">
        <w:r w:rsidRPr="00FF3FAA">
          <w:rPr>
            <w:rStyle w:val="Hipervnculo"/>
            <w:noProof/>
          </w:rPr>
          <w:t>2.3.1.Servidor  Web</w:t>
        </w:r>
        <w:r>
          <w:rPr>
            <w:noProof/>
            <w:webHidden/>
          </w:rPr>
          <w:tab/>
        </w:r>
        <w:r>
          <w:rPr>
            <w:noProof/>
            <w:webHidden/>
          </w:rPr>
          <w:fldChar w:fldCharType="begin"/>
        </w:r>
        <w:r>
          <w:rPr>
            <w:noProof/>
            <w:webHidden/>
          </w:rPr>
          <w:instrText xml:space="preserve"> PAGEREF _Toc279302744 \h </w:instrText>
        </w:r>
        <w:r>
          <w:rPr>
            <w:noProof/>
            <w:webHidden/>
          </w:rPr>
        </w:r>
        <w:r>
          <w:rPr>
            <w:noProof/>
            <w:webHidden/>
          </w:rPr>
          <w:fldChar w:fldCharType="separate"/>
        </w:r>
        <w:r>
          <w:rPr>
            <w:noProof/>
            <w:webHidden/>
          </w:rPr>
          <w:t>33</w:t>
        </w:r>
        <w:r>
          <w:rPr>
            <w:noProof/>
            <w:webHidden/>
          </w:rPr>
          <w:fldChar w:fldCharType="end"/>
        </w:r>
      </w:hyperlink>
    </w:p>
    <w:p w14:paraId="09DFF52E"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5" w:history="1">
        <w:r w:rsidRPr="00FF3FAA">
          <w:rPr>
            <w:rStyle w:val="Hipervnculo"/>
            <w:noProof/>
            <w:lang w:val="es-ES"/>
          </w:rPr>
          <w:t>2.3.2. Stream</w:t>
        </w:r>
        <w:r>
          <w:rPr>
            <w:noProof/>
            <w:webHidden/>
          </w:rPr>
          <w:tab/>
        </w:r>
        <w:r>
          <w:rPr>
            <w:noProof/>
            <w:webHidden/>
          </w:rPr>
          <w:fldChar w:fldCharType="begin"/>
        </w:r>
        <w:r>
          <w:rPr>
            <w:noProof/>
            <w:webHidden/>
          </w:rPr>
          <w:instrText xml:space="preserve"> PAGEREF _Toc279302745 \h </w:instrText>
        </w:r>
        <w:r>
          <w:rPr>
            <w:noProof/>
            <w:webHidden/>
          </w:rPr>
        </w:r>
        <w:r>
          <w:rPr>
            <w:noProof/>
            <w:webHidden/>
          </w:rPr>
          <w:fldChar w:fldCharType="separate"/>
        </w:r>
        <w:r>
          <w:rPr>
            <w:noProof/>
            <w:webHidden/>
          </w:rPr>
          <w:t>34</w:t>
        </w:r>
        <w:r>
          <w:rPr>
            <w:noProof/>
            <w:webHidden/>
          </w:rPr>
          <w:fldChar w:fldCharType="end"/>
        </w:r>
      </w:hyperlink>
    </w:p>
    <w:p w14:paraId="6FCD9CB5"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6" w:history="1">
        <w:r w:rsidRPr="00FF3FAA">
          <w:rPr>
            <w:rStyle w:val="Hipervnculo"/>
            <w:noProof/>
            <w:lang w:val="es-ES"/>
          </w:rPr>
          <w:t>2.3.2.1. HTTP Delivery</w:t>
        </w:r>
        <w:r>
          <w:rPr>
            <w:noProof/>
            <w:webHidden/>
          </w:rPr>
          <w:tab/>
        </w:r>
        <w:r>
          <w:rPr>
            <w:noProof/>
            <w:webHidden/>
          </w:rPr>
          <w:fldChar w:fldCharType="begin"/>
        </w:r>
        <w:r>
          <w:rPr>
            <w:noProof/>
            <w:webHidden/>
          </w:rPr>
          <w:instrText xml:space="preserve"> PAGEREF _Toc279302746 \h </w:instrText>
        </w:r>
        <w:r>
          <w:rPr>
            <w:noProof/>
            <w:webHidden/>
          </w:rPr>
        </w:r>
        <w:r>
          <w:rPr>
            <w:noProof/>
            <w:webHidden/>
          </w:rPr>
          <w:fldChar w:fldCharType="separate"/>
        </w:r>
        <w:r>
          <w:rPr>
            <w:noProof/>
            <w:webHidden/>
          </w:rPr>
          <w:t>34</w:t>
        </w:r>
        <w:r>
          <w:rPr>
            <w:noProof/>
            <w:webHidden/>
          </w:rPr>
          <w:fldChar w:fldCharType="end"/>
        </w:r>
      </w:hyperlink>
    </w:p>
    <w:p w14:paraId="3E01B208"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7" w:history="1">
        <w:r w:rsidRPr="00FF3FAA">
          <w:rPr>
            <w:rStyle w:val="Hipervnculo"/>
            <w:noProof/>
          </w:rPr>
          <w:t>2.3.2.2.Streaming</w:t>
        </w:r>
        <w:r>
          <w:rPr>
            <w:noProof/>
            <w:webHidden/>
          </w:rPr>
          <w:tab/>
        </w:r>
        <w:r>
          <w:rPr>
            <w:noProof/>
            <w:webHidden/>
          </w:rPr>
          <w:fldChar w:fldCharType="begin"/>
        </w:r>
        <w:r>
          <w:rPr>
            <w:noProof/>
            <w:webHidden/>
          </w:rPr>
          <w:instrText xml:space="preserve"> PAGEREF _Toc279302747 \h </w:instrText>
        </w:r>
        <w:r>
          <w:rPr>
            <w:noProof/>
            <w:webHidden/>
          </w:rPr>
        </w:r>
        <w:r>
          <w:rPr>
            <w:noProof/>
            <w:webHidden/>
          </w:rPr>
          <w:fldChar w:fldCharType="separate"/>
        </w:r>
        <w:r>
          <w:rPr>
            <w:noProof/>
            <w:webHidden/>
          </w:rPr>
          <w:t>35</w:t>
        </w:r>
        <w:r>
          <w:rPr>
            <w:noProof/>
            <w:webHidden/>
          </w:rPr>
          <w:fldChar w:fldCharType="end"/>
        </w:r>
      </w:hyperlink>
    </w:p>
    <w:p w14:paraId="6217B47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48" w:history="1">
        <w:r w:rsidRPr="00FF3FAA">
          <w:rPr>
            <w:rStyle w:val="Hipervnculo"/>
            <w:noProof/>
            <w:lang w:val="es-ES"/>
          </w:rPr>
          <w:t>2.3.2.3. Media Streaming</w:t>
        </w:r>
        <w:r>
          <w:rPr>
            <w:noProof/>
            <w:webHidden/>
          </w:rPr>
          <w:tab/>
        </w:r>
        <w:r>
          <w:rPr>
            <w:noProof/>
            <w:webHidden/>
          </w:rPr>
          <w:fldChar w:fldCharType="begin"/>
        </w:r>
        <w:r>
          <w:rPr>
            <w:noProof/>
            <w:webHidden/>
          </w:rPr>
          <w:instrText xml:space="preserve"> PAGEREF _Toc279302748 \h </w:instrText>
        </w:r>
        <w:r>
          <w:rPr>
            <w:noProof/>
            <w:webHidden/>
          </w:rPr>
        </w:r>
        <w:r>
          <w:rPr>
            <w:noProof/>
            <w:webHidden/>
          </w:rPr>
          <w:fldChar w:fldCharType="separate"/>
        </w:r>
        <w:r>
          <w:rPr>
            <w:noProof/>
            <w:webHidden/>
          </w:rPr>
          <w:t>36</w:t>
        </w:r>
        <w:r>
          <w:rPr>
            <w:noProof/>
            <w:webHidden/>
          </w:rPr>
          <w:fldChar w:fldCharType="end"/>
        </w:r>
      </w:hyperlink>
    </w:p>
    <w:p w14:paraId="427452F0"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49" w:history="1">
        <w:r w:rsidRPr="00FF3FAA">
          <w:rPr>
            <w:rStyle w:val="Hipervnculo"/>
            <w:noProof/>
          </w:rPr>
          <w:t>2.4.Codecs de Video</w:t>
        </w:r>
        <w:r>
          <w:rPr>
            <w:noProof/>
            <w:webHidden/>
          </w:rPr>
          <w:tab/>
        </w:r>
        <w:r>
          <w:rPr>
            <w:noProof/>
            <w:webHidden/>
          </w:rPr>
          <w:fldChar w:fldCharType="begin"/>
        </w:r>
        <w:r>
          <w:rPr>
            <w:noProof/>
            <w:webHidden/>
          </w:rPr>
          <w:instrText xml:space="preserve"> PAGEREF _Toc279302749 \h </w:instrText>
        </w:r>
        <w:r>
          <w:rPr>
            <w:noProof/>
            <w:webHidden/>
          </w:rPr>
        </w:r>
        <w:r>
          <w:rPr>
            <w:noProof/>
            <w:webHidden/>
          </w:rPr>
          <w:fldChar w:fldCharType="separate"/>
        </w:r>
        <w:r>
          <w:rPr>
            <w:noProof/>
            <w:webHidden/>
          </w:rPr>
          <w:t>39</w:t>
        </w:r>
        <w:r>
          <w:rPr>
            <w:noProof/>
            <w:webHidden/>
          </w:rPr>
          <w:fldChar w:fldCharType="end"/>
        </w:r>
      </w:hyperlink>
    </w:p>
    <w:p w14:paraId="039EA31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0" w:history="1">
        <w:r w:rsidRPr="00FF3FAA">
          <w:rPr>
            <w:rStyle w:val="Hipervnculo"/>
            <w:noProof/>
            <w:lang w:val="es-ES"/>
          </w:rPr>
          <w:t>2.4.1. H263 Sorenson</w:t>
        </w:r>
        <w:r>
          <w:rPr>
            <w:noProof/>
            <w:webHidden/>
          </w:rPr>
          <w:tab/>
        </w:r>
        <w:r>
          <w:rPr>
            <w:noProof/>
            <w:webHidden/>
          </w:rPr>
          <w:fldChar w:fldCharType="begin"/>
        </w:r>
        <w:r>
          <w:rPr>
            <w:noProof/>
            <w:webHidden/>
          </w:rPr>
          <w:instrText xml:space="preserve"> PAGEREF _Toc279302750 \h </w:instrText>
        </w:r>
        <w:r>
          <w:rPr>
            <w:noProof/>
            <w:webHidden/>
          </w:rPr>
        </w:r>
        <w:r>
          <w:rPr>
            <w:noProof/>
            <w:webHidden/>
          </w:rPr>
          <w:fldChar w:fldCharType="separate"/>
        </w:r>
        <w:r>
          <w:rPr>
            <w:noProof/>
            <w:webHidden/>
          </w:rPr>
          <w:t>40</w:t>
        </w:r>
        <w:r>
          <w:rPr>
            <w:noProof/>
            <w:webHidden/>
          </w:rPr>
          <w:fldChar w:fldCharType="end"/>
        </w:r>
      </w:hyperlink>
    </w:p>
    <w:p w14:paraId="77E49F3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1" w:history="1">
        <w:r w:rsidRPr="00FF3FAA">
          <w:rPr>
            <w:rStyle w:val="Hipervnculo"/>
            <w:noProof/>
          </w:rPr>
          <w:t>2.4.2. H264 Mpeg-4 Parte 10</w:t>
        </w:r>
        <w:r>
          <w:rPr>
            <w:noProof/>
            <w:webHidden/>
          </w:rPr>
          <w:tab/>
        </w:r>
        <w:r>
          <w:rPr>
            <w:noProof/>
            <w:webHidden/>
          </w:rPr>
          <w:fldChar w:fldCharType="begin"/>
        </w:r>
        <w:r>
          <w:rPr>
            <w:noProof/>
            <w:webHidden/>
          </w:rPr>
          <w:instrText xml:space="preserve"> PAGEREF _Toc279302751 \h </w:instrText>
        </w:r>
        <w:r>
          <w:rPr>
            <w:noProof/>
            <w:webHidden/>
          </w:rPr>
        </w:r>
        <w:r>
          <w:rPr>
            <w:noProof/>
            <w:webHidden/>
          </w:rPr>
          <w:fldChar w:fldCharType="separate"/>
        </w:r>
        <w:r>
          <w:rPr>
            <w:noProof/>
            <w:webHidden/>
          </w:rPr>
          <w:t>40</w:t>
        </w:r>
        <w:r>
          <w:rPr>
            <w:noProof/>
            <w:webHidden/>
          </w:rPr>
          <w:fldChar w:fldCharType="end"/>
        </w:r>
      </w:hyperlink>
    </w:p>
    <w:p w14:paraId="18BE1C90"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2" w:history="1">
        <w:r w:rsidRPr="00FF3FAA">
          <w:rPr>
            <w:rStyle w:val="Hipervnculo"/>
            <w:noProof/>
          </w:rPr>
          <w:t>2.4.4. OGG Theora</w:t>
        </w:r>
        <w:r>
          <w:rPr>
            <w:noProof/>
            <w:webHidden/>
          </w:rPr>
          <w:tab/>
        </w:r>
        <w:r>
          <w:rPr>
            <w:noProof/>
            <w:webHidden/>
          </w:rPr>
          <w:fldChar w:fldCharType="begin"/>
        </w:r>
        <w:r>
          <w:rPr>
            <w:noProof/>
            <w:webHidden/>
          </w:rPr>
          <w:instrText xml:space="preserve"> PAGEREF _Toc279302752 \h </w:instrText>
        </w:r>
        <w:r>
          <w:rPr>
            <w:noProof/>
            <w:webHidden/>
          </w:rPr>
        </w:r>
        <w:r>
          <w:rPr>
            <w:noProof/>
            <w:webHidden/>
          </w:rPr>
          <w:fldChar w:fldCharType="separate"/>
        </w:r>
        <w:r>
          <w:rPr>
            <w:noProof/>
            <w:webHidden/>
          </w:rPr>
          <w:t>41</w:t>
        </w:r>
        <w:r>
          <w:rPr>
            <w:noProof/>
            <w:webHidden/>
          </w:rPr>
          <w:fldChar w:fldCharType="end"/>
        </w:r>
      </w:hyperlink>
    </w:p>
    <w:p w14:paraId="505A90B6"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3" w:history="1">
        <w:r w:rsidRPr="00FF3FAA">
          <w:rPr>
            <w:rStyle w:val="Hipervnculo"/>
            <w:noProof/>
            <w:lang w:val="es-ES"/>
          </w:rPr>
          <w:t>2.4.5. MPEG-4</w:t>
        </w:r>
        <w:r>
          <w:rPr>
            <w:noProof/>
            <w:webHidden/>
          </w:rPr>
          <w:tab/>
        </w:r>
        <w:r>
          <w:rPr>
            <w:noProof/>
            <w:webHidden/>
          </w:rPr>
          <w:fldChar w:fldCharType="begin"/>
        </w:r>
        <w:r>
          <w:rPr>
            <w:noProof/>
            <w:webHidden/>
          </w:rPr>
          <w:instrText xml:space="preserve"> PAGEREF _Toc279302753 \h </w:instrText>
        </w:r>
        <w:r>
          <w:rPr>
            <w:noProof/>
            <w:webHidden/>
          </w:rPr>
        </w:r>
        <w:r>
          <w:rPr>
            <w:noProof/>
            <w:webHidden/>
          </w:rPr>
          <w:fldChar w:fldCharType="separate"/>
        </w:r>
        <w:r>
          <w:rPr>
            <w:noProof/>
            <w:webHidden/>
          </w:rPr>
          <w:t>41</w:t>
        </w:r>
        <w:r>
          <w:rPr>
            <w:noProof/>
            <w:webHidden/>
          </w:rPr>
          <w:fldChar w:fldCharType="end"/>
        </w:r>
      </w:hyperlink>
    </w:p>
    <w:p w14:paraId="3D6E6C23"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4" w:history="1">
        <w:r w:rsidRPr="00FF3FAA">
          <w:rPr>
            <w:rStyle w:val="Hipervnculo"/>
            <w:noProof/>
            <w:lang w:val="es-ES"/>
          </w:rPr>
          <w:t>2.4.6. WMV</w:t>
        </w:r>
        <w:r>
          <w:rPr>
            <w:noProof/>
            <w:webHidden/>
          </w:rPr>
          <w:tab/>
        </w:r>
        <w:r>
          <w:rPr>
            <w:noProof/>
            <w:webHidden/>
          </w:rPr>
          <w:fldChar w:fldCharType="begin"/>
        </w:r>
        <w:r>
          <w:rPr>
            <w:noProof/>
            <w:webHidden/>
          </w:rPr>
          <w:instrText xml:space="preserve"> PAGEREF _Toc279302754 \h </w:instrText>
        </w:r>
        <w:r>
          <w:rPr>
            <w:noProof/>
            <w:webHidden/>
          </w:rPr>
        </w:r>
        <w:r>
          <w:rPr>
            <w:noProof/>
            <w:webHidden/>
          </w:rPr>
          <w:fldChar w:fldCharType="separate"/>
        </w:r>
        <w:r>
          <w:rPr>
            <w:noProof/>
            <w:webHidden/>
          </w:rPr>
          <w:t>42</w:t>
        </w:r>
        <w:r>
          <w:rPr>
            <w:noProof/>
            <w:webHidden/>
          </w:rPr>
          <w:fldChar w:fldCharType="end"/>
        </w:r>
      </w:hyperlink>
    </w:p>
    <w:p w14:paraId="50374245"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55" w:history="1">
        <w:r w:rsidRPr="00FF3FAA">
          <w:rPr>
            <w:rStyle w:val="Hipervnculo"/>
            <w:noProof/>
          </w:rPr>
          <w:t>2.5. Tecnologías Clientes</w:t>
        </w:r>
        <w:r>
          <w:rPr>
            <w:noProof/>
            <w:webHidden/>
          </w:rPr>
          <w:tab/>
        </w:r>
        <w:r>
          <w:rPr>
            <w:noProof/>
            <w:webHidden/>
          </w:rPr>
          <w:fldChar w:fldCharType="begin"/>
        </w:r>
        <w:r>
          <w:rPr>
            <w:noProof/>
            <w:webHidden/>
          </w:rPr>
          <w:instrText xml:space="preserve"> PAGEREF _Toc279302755 \h </w:instrText>
        </w:r>
        <w:r>
          <w:rPr>
            <w:noProof/>
            <w:webHidden/>
          </w:rPr>
        </w:r>
        <w:r>
          <w:rPr>
            <w:noProof/>
            <w:webHidden/>
          </w:rPr>
          <w:fldChar w:fldCharType="separate"/>
        </w:r>
        <w:r>
          <w:rPr>
            <w:noProof/>
            <w:webHidden/>
          </w:rPr>
          <w:t>43</w:t>
        </w:r>
        <w:r>
          <w:rPr>
            <w:noProof/>
            <w:webHidden/>
          </w:rPr>
          <w:fldChar w:fldCharType="end"/>
        </w:r>
      </w:hyperlink>
    </w:p>
    <w:p w14:paraId="72F63CC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6" w:history="1">
        <w:r w:rsidRPr="00FF3FAA">
          <w:rPr>
            <w:rStyle w:val="Hipervnculo"/>
            <w:noProof/>
            <w:lang w:val="es-ES"/>
          </w:rPr>
          <w:t>2.5.1. Real Media Player</w:t>
        </w:r>
        <w:r>
          <w:rPr>
            <w:noProof/>
            <w:webHidden/>
          </w:rPr>
          <w:tab/>
        </w:r>
        <w:r>
          <w:rPr>
            <w:noProof/>
            <w:webHidden/>
          </w:rPr>
          <w:fldChar w:fldCharType="begin"/>
        </w:r>
        <w:r>
          <w:rPr>
            <w:noProof/>
            <w:webHidden/>
          </w:rPr>
          <w:instrText xml:space="preserve"> PAGEREF _Toc279302756 \h </w:instrText>
        </w:r>
        <w:r>
          <w:rPr>
            <w:noProof/>
            <w:webHidden/>
          </w:rPr>
        </w:r>
        <w:r>
          <w:rPr>
            <w:noProof/>
            <w:webHidden/>
          </w:rPr>
          <w:fldChar w:fldCharType="separate"/>
        </w:r>
        <w:r>
          <w:rPr>
            <w:noProof/>
            <w:webHidden/>
          </w:rPr>
          <w:t>44</w:t>
        </w:r>
        <w:r>
          <w:rPr>
            <w:noProof/>
            <w:webHidden/>
          </w:rPr>
          <w:fldChar w:fldCharType="end"/>
        </w:r>
      </w:hyperlink>
    </w:p>
    <w:p w14:paraId="6B87D90B"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7" w:history="1">
        <w:r w:rsidRPr="00FF3FAA">
          <w:rPr>
            <w:rStyle w:val="Hipervnculo"/>
            <w:noProof/>
            <w:lang w:val="es-ES"/>
          </w:rPr>
          <w:t>2.5.2. Windows Media Player</w:t>
        </w:r>
        <w:r>
          <w:rPr>
            <w:noProof/>
            <w:webHidden/>
          </w:rPr>
          <w:tab/>
        </w:r>
        <w:r>
          <w:rPr>
            <w:noProof/>
            <w:webHidden/>
          </w:rPr>
          <w:fldChar w:fldCharType="begin"/>
        </w:r>
        <w:r>
          <w:rPr>
            <w:noProof/>
            <w:webHidden/>
          </w:rPr>
          <w:instrText xml:space="preserve"> PAGEREF _Toc279302757 \h </w:instrText>
        </w:r>
        <w:r>
          <w:rPr>
            <w:noProof/>
            <w:webHidden/>
          </w:rPr>
        </w:r>
        <w:r>
          <w:rPr>
            <w:noProof/>
            <w:webHidden/>
          </w:rPr>
          <w:fldChar w:fldCharType="separate"/>
        </w:r>
        <w:r>
          <w:rPr>
            <w:noProof/>
            <w:webHidden/>
          </w:rPr>
          <w:t>45</w:t>
        </w:r>
        <w:r>
          <w:rPr>
            <w:noProof/>
            <w:webHidden/>
          </w:rPr>
          <w:fldChar w:fldCharType="end"/>
        </w:r>
      </w:hyperlink>
    </w:p>
    <w:p w14:paraId="559E60F9"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8" w:history="1">
        <w:r w:rsidRPr="00FF3FAA">
          <w:rPr>
            <w:rStyle w:val="Hipervnculo"/>
            <w:noProof/>
            <w:lang w:val="es-ES"/>
          </w:rPr>
          <w:t>2.5.3.Quicktime Player</w:t>
        </w:r>
        <w:r>
          <w:rPr>
            <w:noProof/>
            <w:webHidden/>
          </w:rPr>
          <w:tab/>
        </w:r>
        <w:r>
          <w:rPr>
            <w:noProof/>
            <w:webHidden/>
          </w:rPr>
          <w:fldChar w:fldCharType="begin"/>
        </w:r>
        <w:r>
          <w:rPr>
            <w:noProof/>
            <w:webHidden/>
          </w:rPr>
          <w:instrText xml:space="preserve"> PAGEREF _Toc279302758 \h </w:instrText>
        </w:r>
        <w:r>
          <w:rPr>
            <w:noProof/>
            <w:webHidden/>
          </w:rPr>
        </w:r>
        <w:r>
          <w:rPr>
            <w:noProof/>
            <w:webHidden/>
          </w:rPr>
          <w:fldChar w:fldCharType="separate"/>
        </w:r>
        <w:r>
          <w:rPr>
            <w:noProof/>
            <w:webHidden/>
          </w:rPr>
          <w:t>46</w:t>
        </w:r>
        <w:r>
          <w:rPr>
            <w:noProof/>
            <w:webHidden/>
          </w:rPr>
          <w:fldChar w:fldCharType="end"/>
        </w:r>
      </w:hyperlink>
    </w:p>
    <w:p w14:paraId="37FB128A"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59" w:history="1">
        <w:r w:rsidRPr="00FF3FAA">
          <w:rPr>
            <w:rStyle w:val="Hipervnculo"/>
            <w:noProof/>
          </w:rPr>
          <w:t>2.5.4. Adobe Flash</w:t>
        </w:r>
        <w:r>
          <w:rPr>
            <w:noProof/>
            <w:webHidden/>
          </w:rPr>
          <w:tab/>
        </w:r>
        <w:r>
          <w:rPr>
            <w:noProof/>
            <w:webHidden/>
          </w:rPr>
          <w:fldChar w:fldCharType="begin"/>
        </w:r>
        <w:r>
          <w:rPr>
            <w:noProof/>
            <w:webHidden/>
          </w:rPr>
          <w:instrText xml:space="preserve"> PAGEREF _Toc279302759 \h </w:instrText>
        </w:r>
        <w:r>
          <w:rPr>
            <w:noProof/>
            <w:webHidden/>
          </w:rPr>
        </w:r>
        <w:r>
          <w:rPr>
            <w:noProof/>
            <w:webHidden/>
          </w:rPr>
          <w:fldChar w:fldCharType="separate"/>
        </w:r>
        <w:r>
          <w:rPr>
            <w:noProof/>
            <w:webHidden/>
          </w:rPr>
          <w:t>47</w:t>
        </w:r>
        <w:r>
          <w:rPr>
            <w:noProof/>
            <w:webHidden/>
          </w:rPr>
          <w:fldChar w:fldCharType="end"/>
        </w:r>
      </w:hyperlink>
    </w:p>
    <w:p w14:paraId="3603090E"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0" w:history="1">
        <w:r w:rsidRPr="00FF3FAA">
          <w:rPr>
            <w:rStyle w:val="Hipervnculo"/>
            <w:noProof/>
            <w:lang w:val="es-ES"/>
          </w:rPr>
          <w:t>2.5.5.Video HTML5</w:t>
        </w:r>
        <w:r>
          <w:rPr>
            <w:noProof/>
            <w:webHidden/>
          </w:rPr>
          <w:tab/>
        </w:r>
        <w:r>
          <w:rPr>
            <w:noProof/>
            <w:webHidden/>
          </w:rPr>
          <w:fldChar w:fldCharType="begin"/>
        </w:r>
        <w:r>
          <w:rPr>
            <w:noProof/>
            <w:webHidden/>
          </w:rPr>
          <w:instrText xml:space="preserve"> PAGEREF _Toc279302760 \h </w:instrText>
        </w:r>
        <w:r>
          <w:rPr>
            <w:noProof/>
            <w:webHidden/>
          </w:rPr>
        </w:r>
        <w:r>
          <w:rPr>
            <w:noProof/>
            <w:webHidden/>
          </w:rPr>
          <w:fldChar w:fldCharType="separate"/>
        </w:r>
        <w:r>
          <w:rPr>
            <w:noProof/>
            <w:webHidden/>
          </w:rPr>
          <w:t>50</w:t>
        </w:r>
        <w:r>
          <w:rPr>
            <w:noProof/>
            <w:webHidden/>
          </w:rPr>
          <w:fldChar w:fldCharType="end"/>
        </w:r>
      </w:hyperlink>
    </w:p>
    <w:p w14:paraId="2D7F3E85"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61" w:history="1">
        <w:r w:rsidRPr="00FF3FAA">
          <w:rPr>
            <w:rStyle w:val="Hipervnculo"/>
            <w:noProof/>
          </w:rPr>
          <w:t>2.6. Conversión de videos</w:t>
        </w:r>
        <w:r>
          <w:rPr>
            <w:noProof/>
            <w:webHidden/>
          </w:rPr>
          <w:tab/>
        </w:r>
        <w:r>
          <w:rPr>
            <w:noProof/>
            <w:webHidden/>
          </w:rPr>
          <w:fldChar w:fldCharType="begin"/>
        </w:r>
        <w:r>
          <w:rPr>
            <w:noProof/>
            <w:webHidden/>
          </w:rPr>
          <w:instrText xml:space="preserve"> PAGEREF _Toc279302761 \h </w:instrText>
        </w:r>
        <w:r>
          <w:rPr>
            <w:noProof/>
            <w:webHidden/>
          </w:rPr>
        </w:r>
        <w:r>
          <w:rPr>
            <w:noProof/>
            <w:webHidden/>
          </w:rPr>
          <w:fldChar w:fldCharType="separate"/>
        </w:r>
        <w:r>
          <w:rPr>
            <w:noProof/>
            <w:webHidden/>
          </w:rPr>
          <w:t>51</w:t>
        </w:r>
        <w:r>
          <w:rPr>
            <w:noProof/>
            <w:webHidden/>
          </w:rPr>
          <w:fldChar w:fldCharType="end"/>
        </w:r>
      </w:hyperlink>
    </w:p>
    <w:p w14:paraId="058E4565"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2" w:history="1">
        <w:r w:rsidRPr="00FF3FAA">
          <w:rPr>
            <w:rStyle w:val="Hipervnculo"/>
            <w:noProof/>
          </w:rPr>
          <w:t>2.6.1.FFmpeg</w:t>
        </w:r>
        <w:r>
          <w:rPr>
            <w:noProof/>
            <w:webHidden/>
          </w:rPr>
          <w:tab/>
        </w:r>
        <w:r>
          <w:rPr>
            <w:noProof/>
            <w:webHidden/>
          </w:rPr>
          <w:fldChar w:fldCharType="begin"/>
        </w:r>
        <w:r>
          <w:rPr>
            <w:noProof/>
            <w:webHidden/>
          </w:rPr>
          <w:instrText xml:space="preserve"> PAGEREF _Toc279302762 \h </w:instrText>
        </w:r>
        <w:r>
          <w:rPr>
            <w:noProof/>
            <w:webHidden/>
          </w:rPr>
        </w:r>
        <w:r>
          <w:rPr>
            <w:noProof/>
            <w:webHidden/>
          </w:rPr>
          <w:fldChar w:fldCharType="separate"/>
        </w:r>
        <w:r>
          <w:rPr>
            <w:noProof/>
            <w:webHidden/>
          </w:rPr>
          <w:t>51</w:t>
        </w:r>
        <w:r>
          <w:rPr>
            <w:noProof/>
            <w:webHidden/>
          </w:rPr>
          <w:fldChar w:fldCharType="end"/>
        </w:r>
      </w:hyperlink>
    </w:p>
    <w:p w14:paraId="3E08D556"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63" w:history="1">
        <w:r w:rsidRPr="00FF3FAA">
          <w:rPr>
            <w:rStyle w:val="Hipervnculo"/>
            <w:noProof/>
          </w:rPr>
          <w:t>2.7. IPTV</w:t>
        </w:r>
        <w:r>
          <w:rPr>
            <w:noProof/>
            <w:webHidden/>
          </w:rPr>
          <w:tab/>
        </w:r>
        <w:r>
          <w:rPr>
            <w:noProof/>
            <w:webHidden/>
          </w:rPr>
          <w:fldChar w:fldCharType="begin"/>
        </w:r>
        <w:r>
          <w:rPr>
            <w:noProof/>
            <w:webHidden/>
          </w:rPr>
          <w:instrText xml:space="preserve"> PAGEREF _Toc279302763 \h </w:instrText>
        </w:r>
        <w:r>
          <w:rPr>
            <w:noProof/>
            <w:webHidden/>
          </w:rPr>
        </w:r>
        <w:r>
          <w:rPr>
            <w:noProof/>
            <w:webHidden/>
          </w:rPr>
          <w:fldChar w:fldCharType="separate"/>
        </w:r>
        <w:r>
          <w:rPr>
            <w:noProof/>
            <w:webHidden/>
          </w:rPr>
          <w:t>53</w:t>
        </w:r>
        <w:r>
          <w:rPr>
            <w:noProof/>
            <w:webHidden/>
          </w:rPr>
          <w:fldChar w:fldCharType="end"/>
        </w:r>
      </w:hyperlink>
    </w:p>
    <w:p w14:paraId="73ED0D12"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64" w:history="1">
        <w:r w:rsidRPr="00FF3FAA">
          <w:rPr>
            <w:rStyle w:val="Hipervnculo"/>
            <w:noProof/>
          </w:rPr>
          <w:t>2.8. Metodología de Desarrollo</w:t>
        </w:r>
        <w:r>
          <w:rPr>
            <w:noProof/>
            <w:webHidden/>
          </w:rPr>
          <w:tab/>
        </w:r>
        <w:r>
          <w:rPr>
            <w:noProof/>
            <w:webHidden/>
          </w:rPr>
          <w:fldChar w:fldCharType="begin"/>
        </w:r>
        <w:r>
          <w:rPr>
            <w:noProof/>
            <w:webHidden/>
          </w:rPr>
          <w:instrText xml:space="preserve"> PAGEREF _Toc279302764 \h </w:instrText>
        </w:r>
        <w:r>
          <w:rPr>
            <w:noProof/>
            <w:webHidden/>
          </w:rPr>
        </w:r>
        <w:r>
          <w:rPr>
            <w:noProof/>
            <w:webHidden/>
          </w:rPr>
          <w:fldChar w:fldCharType="separate"/>
        </w:r>
        <w:r>
          <w:rPr>
            <w:noProof/>
            <w:webHidden/>
          </w:rPr>
          <w:t>55</w:t>
        </w:r>
        <w:r>
          <w:rPr>
            <w:noProof/>
            <w:webHidden/>
          </w:rPr>
          <w:fldChar w:fldCharType="end"/>
        </w:r>
      </w:hyperlink>
    </w:p>
    <w:p w14:paraId="681B5AA8"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5" w:history="1">
        <w:r w:rsidRPr="00FF3FAA">
          <w:rPr>
            <w:rStyle w:val="Hipervnculo"/>
            <w:noProof/>
          </w:rPr>
          <w:t>2.8.1. Extreme Programming</w:t>
        </w:r>
        <w:r>
          <w:rPr>
            <w:noProof/>
            <w:webHidden/>
          </w:rPr>
          <w:tab/>
        </w:r>
        <w:r>
          <w:rPr>
            <w:noProof/>
            <w:webHidden/>
          </w:rPr>
          <w:fldChar w:fldCharType="begin"/>
        </w:r>
        <w:r>
          <w:rPr>
            <w:noProof/>
            <w:webHidden/>
          </w:rPr>
          <w:instrText xml:space="preserve"> PAGEREF _Toc279302765 \h </w:instrText>
        </w:r>
        <w:r>
          <w:rPr>
            <w:noProof/>
            <w:webHidden/>
          </w:rPr>
        </w:r>
        <w:r>
          <w:rPr>
            <w:noProof/>
            <w:webHidden/>
          </w:rPr>
          <w:fldChar w:fldCharType="separate"/>
        </w:r>
        <w:r>
          <w:rPr>
            <w:noProof/>
            <w:webHidden/>
          </w:rPr>
          <w:t>56</w:t>
        </w:r>
        <w:r>
          <w:rPr>
            <w:noProof/>
            <w:webHidden/>
          </w:rPr>
          <w:fldChar w:fldCharType="end"/>
        </w:r>
      </w:hyperlink>
    </w:p>
    <w:p w14:paraId="7C71C741"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6" w:history="1">
        <w:r w:rsidRPr="00FF3FAA">
          <w:rPr>
            <w:rStyle w:val="Hipervnculo"/>
            <w:noProof/>
          </w:rPr>
          <w:t>2.8.2.Scrum</w:t>
        </w:r>
        <w:r>
          <w:rPr>
            <w:noProof/>
            <w:webHidden/>
          </w:rPr>
          <w:tab/>
        </w:r>
        <w:r>
          <w:rPr>
            <w:noProof/>
            <w:webHidden/>
          </w:rPr>
          <w:fldChar w:fldCharType="begin"/>
        </w:r>
        <w:r>
          <w:rPr>
            <w:noProof/>
            <w:webHidden/>
          </w:rPr>
          <w:instrText xml:space="preserve"> PAGEREF _Toc279302766 \h </w:instrText>
        </w:r>
        <w:r>
          <w:rPr>
            <w:noProof/>
            <w:webHidden/>
          </w:rPr>
        </w:r>
        <w:r>
          <w:rPr>
            <w:noProof/>
            <w:webHidden/>
          </w:rPr>
          <w:fldChar w:fldCharType="separate"/>
        </w:r>
        <w:r>
          <w:rPr>
            <w:noProof/>
            <w:webHidden/>
          </w:rPr>
          <w:t>59</w:t>
        </w:r>
        <w:r>
          <w:rPr>
            <w:noProof/>
            <w:webHidden/>
          </w:rPr>
          <w:fldChar w:fldCharType="end"/>
        </w:r>
      </w:hyperlink>
    </w:p>
    <w:p w14:paraId="33F5FBDB"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7" w:history="1">
        <w:r w:rsidRPr="00FF3FAA">
          <w:rPr>
            <w:rStyle w:val="Hipervnculo"/>
            <w:noProof/>
          </w:rPr>
          <w:t>2.8.3.Software Libre</w:t>
        </w:r>
        <w:r>
          <w:rPr>
            <w:noProof/>
            <w:webHidden/>
          </w:rPr>
          <w:tab/>
        </w:r>
        <w:r>
          <w:rPr>
            <w:noProof/>
            <w:webHidden/>
          </w:rPr>
          <w:fldChar w:fldCharType="begin"/>
        </w:r>
        <w:r>
          <w:rPr>
            <w:noProof/>
            <w:webHidden/>
          </w:rPr>
          <w:instrText xml:space="preserve"> PAGEREF _Toc279302767 \h </w:instrText>
        </w:r>
        <w:r>
          <w:rPr>
            <w:noProof/>
            <w:webHidden/>
          </w:rPr>
        </w:r>
        <w:r>
          <w:rPr>
            <w:noProof/>
            <w:webHidden/>
          </w:rPr>
          <w:fldChar w:fldCharType="separate"/>
        </w:r>
        <w:r>
          <w:rPr>
            <w:noProof/>
            <w:webHidden/>
          </w:rPr>
          <w:t>61</w:t>
        </w:r>
        <w:r>
          <w:rPr>
            <w:noProof/>
            <w:webHidden/>
          </w:rPr>
          <w:fldChar w:fldCharType="end"/>
        </w:r>
      </w:hyperlink>
    </w:p>
    <w:p w14:paraId="7ECBC21E"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68" w:history="1">
        <w:r w:rsidRPr="00FF3FAA">
          <w:rPr>
            <w:rStyle w:val="Hipervnculo"/>
            <w:noProof/>
          </w:rPr>
          <w:t>2.8.3.1. Licencia GNU GPL v2</w:t>
        </w:r>
        <w:r>
          <w:rPr>
            <w:noProof/>
            <w:webHidden/>
          </w:rPr>
          <w:tab/>
        </w:r>
        <w:r>
          <w:rPr>
            <w:noProof/>
            <w:webHidden/>
          </w:rPr>
          <w:fldChar w:fldCharType="begin"/>
        </w:r>
        <w:r>
          <w:rPr>
            <w:noProof/>
            <w:webHidden/>
          </w:rPr>
          <w:instrText xml:space="preserve"> PAGEREF _Toc279302768 \h </w:instrText>
        </w:r>
        <w:r>
          <w:rPr>
            <w:noProof/>
            <w:webHidden/>
          </w:rPr>
        </w:r>
        <w:r>
          <w:rPr>
            <w:noProof/>
            <w:webHidden/>
          </w:rPr>
          <w:fldChar w:fldCharType="separate"/>
        </w:r>
        <w:r>
          <w:rPr>
            <w:noProof/>
            <w:webHidden/>
          </w:rPr>
          <w:t>65</w:t>
        </w:r>
        <w:r>
          <w:rPr>
            <w:noProof/>
            <w:webHidden/>
          </w:rPr>
          <w:fldChar w:fldCharType="end"/>
        </w:r>
      </w:hyperlink>
    </w:p>
    <w:p w14:paraId="69E2F6A0"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69" w:history="1">
        <w:r w:rsidRPr="00FF3FAA">
          <w:rPr>
            <w:rStyle w:val="Hipervnculo"/>
            <w:noProof/>
          </w:rPr>
          <w:t>2.9. Frameworks</w:t>
        </w:r>
        <w:r>
          <w:rPr>
            <w:noProof/>
            <w:webHidden/>
          </w:rPr>
          <w:tab/>
        </w:r>
        <w:r>
          <w:rPr>
            <w:noProof/>
            <w:webHidden/>
          </w:rPr>
          <w:fldChar w:fldCharType="begin"/>
        </w:r>
        <w:r>
          <w:rPr>
            <w:noProof/>
            <w:webHidden/>
          </w:rPr>
          <w:instrText xml:space="preserve"> PAGEREF _Toc279302769 \h </w:instrText>
        </w:r>
        <w:r>
          <w:rPr>
            <w:noProof/>
            <w:webHidden/>
          </w:rPr>
        </w:r>
        <w:r>
          <w:rPr>
            <w:noProof/>
            <w:webHidden/>
          </w:rPr>
          <w:fldChar w:fldCharType="separate"/>
        </w:r>
        <w:r>
          <w:rPr>
            <w:noProof/>
            <w:webHidden/>
          </w:rPr>
          <w:t>66</w:t>
        </w:r>
        <w:r>
          <w:rPr>
            <w:noProof/>
            <w:webHidden/>
          </w:rPr>
          <w:fldChar w:fldCharType="end"/>
        </w:r>
      </w:hyperlink>
    </w:p>
    <w:p w14:paraId="431C5089"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0" w:history="1">
        <w:r w:rsidRPr="00FF3FAA">
          <w:rPr>
            <w:rStyle w:val="Hipervnculo"/>
            <w:noProof/>
          </w:rPr>
          <w:t>2.9.1. Zend Framework</w:t>
        </w:r>
        <w:r>
          <w:rPr>
            <w:noProof/>
            <w:webHidden/>
          </w:rPr>
          <w:tab/>
        </w:r>
        <w:r>
          <w:rPr>
            <w:noProof/>
            <w:webHidden/>
          </w:rPr>
          <w:fldChar w:fldCharType="begin"/>
        </w:r>
        <w:r>
          <w:rPr>
            <w:noProof/>
            <w:webHidden/>
          </w:rPr>
          <w:instrText xml:space="preserve"> PAGEREF _Toc279302770 \h </w:instrText>
        </w:r>
        <w:r>
          <w:rPr>
            <w:noProof/>
            <w:webHidden/>
          </w:rPr>
        </w:r>
        <w:r>
          <w:rPr>
            <w:noProof/>
            <w:webHidden/>
          </w:rPr>
          <w:fldChar w:fldCharType="separate"/>
        </w:r>
        <w:r>
          <w:rPr>
            <w:noProof/>
            <w:webHidden/>
          </w:rPr>
          <w:t>67</w:t>
        </w:r>
        <w:r>
          <w:rPr>
            <w:noProof/>
            <w:webHidden/>
          </w:rPr>
          <w:fldChar w:fldCharType="end"/>
        </w:r>
      </w:hyperlink>
    </w:p>
    <w:p w14:paraId="304A6DA3"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1" w:history="1">
        <w:r w:rsidRPr="00FF3FAA">
          <w:rPr>
            <w:rStyle w:val="Hipervnculo"/>
            <w:noProof/>
            <w:lang w:val="pt-BR"/>
          </w:rPr>
          <w:t>2.9.2. Google Web Toolkit</w:t>
        </w:r>
        <w:r>
          <w:rPr>
            <w:noProof/>
            <w:webHidden/>
          </w:rPr>
          <w:tab/>
        </w:r>
        <w:r>
          <w:rPr>
            <w:noProof/>
            <w:webHidden/>
          </w:rPr>
          <w:fldChar w:fldCharType="begin"/>
        </w:r>
        <w:r>
          <w:rPr>
            <w:noProof/>
            <w:webHidden/>
          </w:rPr>
          <w:instrText xml:space="preserve"> PAGEREF _Toc279302771 \h </w:instrText>
        </w:r>
        <w:r>
          <w:rPr>
            <w:noProof/>
            <w:webHidden/>
          </w:rPr>
        </w:r>
        <w:r>
          <w:rPr>
            <w:noProof/>
            <w:webHidden/>
          </w:rPr>
          <w:fldChar w:fldCharType="separate"/>
        </w:r>
        <w:r>
          <w:rPr>
            <w:noProof/>
            <w:webHidden/>
          </w:rPr>
          <w:t>68</w:t>
        </w:r>
        <w:r>
          <w:rPr>
            <w:noProof/>
            <w:webHidden/>
          </w:rPr>
          <w:fldChar w:fldCharType="end"/>
        </w:r>
      </w:hyperlink>
    </w:p>
    <w:p w14:paraId="325CE633" w14:textId="77777777" w:rsidR="00954CEE" w:rsidRDefault="00954CEE">
      <w:pPr>
        <w:pStyle w:val="TDC1"/>
        <w:rPr>
          <w:rFonts w:asciiTheme="minorHAnsi" w:eastAsiaTheme="minorEastAsia" w:hAnsiTheme="minorHAnsi" w:cstheme="minorBidi"/>
          <w:b w:val="0"/>
          <w:sz w:val="22"/>
          <w:lang w:eastAsia="es-CL"/>
        </w:rPr>
      </w:pPr>
      <w:hyperlink w:anchor="_Toc279302772" w:history="1">
        <w:r w:rsidRPr="00FF3FAA">
          <w:rPr>
            <w:rStyle w:val="Hipervnculo"/>
          </w:rPr>
          <w:t>Capítulo 3: Estado del Arte</w:t>
        </w:r>
        <w:r>
          <w:rPr>
            <w:webHidden/>
          </w:rPr>
          <w:tab/>
        </w:r>
        <w:r>
          <w:rPr>
            <w:webHidden/>
          </w:rPr>
          <w:fldChar w:fldCharType="begin"/>
        </w:r>
        <w:r>
          <w:rPr>
            <w:webHidden/>
          </w:rPr>
          <w:instrText xml:space="preserve"> PAGEREF _Toc279302772 \h </w:instrText>
        </w:r>
        <w:r>
          <w:rPr>
            <w:webHidden/>
          </w:rPr>
        </w:r>
        <w:r>
          <w:rPr>
            <w:webHidden/>
          </w:rPr>
          <w:fldChar w:fldCharType="separate"/>
        </w:r>
        <w:r>
          <w:rPr>
            <w:webHidden/>
          </w:rPr>
          <w:t>69</w:t>
        </w:r>
        <w:r>
          <w:rPr>
            <w:webHidden/>
          </w:rPr>
          <w:fldChar w:fldCharType="end"/>
        </w:r>
      </w:hyperlink>
    </w:p>
    <w:p w14:paraId="30F80028"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73" w:history="1">
        <w:r w:rsidRPr="00FF3FAA">
          <w:rPr>
            <w:rStyle w:val="Hipervnculo"/>
            <w:noProof/>
          </w:rPr>
          <w:t>3.1. Gestores de Contenidos multimedia existentes</w:t>
        </w:r>
        <w:r>
          <w:rPr>
            <w:noProof/>
            <w:webHidden/>
          </w:rPr>
          <w:tab/>
        </w:r>
        <w:r>
          <w:rPr>
            <w:noProof/>
            <w:webHidden/>
          </w:rPr>
          <w:fldChar w:fldCharType="begin"/>
        </w:r>
        <w:r>
          <w:rPr>
            <w:noProof/>
            <w:webHidden/>
          </w:rPr>
          <w:instrText xml:space="preserve"> PAGEREF _Toc279302773 \h </w:instrText>
        </w:r>
        <w:r>
          <w:rPr>
            <w:noProof/>
            <w:webHidden/>
          </w:rPr>
        </w:r>
        <w:r>
          <w:rPr>
            <w:noProof/>
            <w:webHidden/>
          </w:rPr>
          <w:fldChar w:fldCharType="separate"/>
        </w:r>
        <w:r>
          <w:rPr>
            <w:noProof/>
            <w:webHidden/>
          </w:rPr>
          <w:t>69</w:t>
        </w:r>
        <w:r>
          <w:rPr>
            <w:noProof/>
            <w:webHidden/>
          </w:rPr>
          <w:fldChar w:fldCharType="end"/>
        </w:r>
      </w:hyperlink>
    </w:p>
    <w:p w14:paraId="352AB8E7"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4" w:history="1">
        <w:r w:rsidRPr="00FF3FAA">
          <w:rPr>
            <w:rStyle w:val="Hipervnculo"/>
            <w:noProof/>
            <w:lang w:val="es-ES"/>
          </w:rPr>
          <w:t>3.1.1.PHPMotion</w:t>
        </w:r>
        <w:r>
          <w:rPr>
            <w:noProof/>
            <w:webHidden/>
          </w:rPr>
          <w:tab/>
        </w:r>
        <w:r>
          <w:rPr>
            <w:noProof/>
            <w:webHidden/>
          </w:rPr>
          <w:fldChar w:fldCharType="begin"/>
        </w:r>
        <w:r>
          <w:rPr>
            <w:noProof/>
            <w:webHidden/>
          </w:rPr>
          <w:instrText xml:space="preserve"> PAGEREF _Toc279302774 \h </w:instrText>
        </w:r>
        <w:r>
          <w:rPr>
            <w:noProof/>
            <w:webHidden/>
          </w:rPr>
        </w:r>
        <w:r>
          <w:rPr>
            <w:noProof/>
            <w:webHidden/>
          </w:rPr>
          <w:fldChar w:fldCharType="separate"/>
        </w:r>
        <w:r>
          <w:rPr>
            <w:noProof/>
            <w:webHidden/>
          </w:rPr>
          <w:t>69</w:t>
        </w:r>
        <w:r>
          <w:rPr>
            <w:noProof/>
            <w:webHidden/>
          </w:rPr>
          <w:fldChar w:fldCharType="end"/>
        </w:r>
      </w:hyperlink>
    </w:p>
    <w:p w14:paraId="43043C80"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5" w:history="1">
        <w:r w:rsidRPr="00FF3FAA">
          <w:rPr>
            <w:rStyle w:val="Hipervnculo"/>
            <w:noProof/>
            <w:lang w:val="es-ES"/>
          </w:rPr>
          <w:t>3.1.2.OsTube</w:t>
        </w:r>
        <w:r>
          <w:rPr>
            <w:noProof/>
            <w:webHidden/>
          </w:rPr>
          <w:tab/>
        </w:r>
        <w:r>
          <w:rPr>
            <w:noProof/>
            <w:webHidden/>
          </w:rPr>
          <w:fldChar w:fldCharType="begin"/>
        </w:r>
        <w:r>
          <w:rPr>
            <w:noProof/>
            <w:webHidden/>
          </w:rPr>
          <w:instrText xml:space="preserve"> PAGEREF _Toc279302775 \h </w:instrText>
        </w:r>
        <w:r>
          <w:rPr>
            <w:noProof/>
            <w:webHidden/>
          </w:rPr>
        </w:r>
        <w:r>
          <w:rPr>
            <w:noProof/>
            <w:webHidden/>
          </w:rPr>
          <w:fldChar w:fldCharType="separate"/>
        </w:r>
        <w:r>
          <w:rPr>
            <w:noProof/>
            <w:webHidden/>
          </w:rPr>
          <w:t>71</w:t>
        </w:r>
        <w:r>
          <w:rPr>
            <w:noProof/>
            <w:webHidden/>
          </w:rPr>
          <w:fldChar w:fldCharType="end"/>
        </w:r>
      </w:hyperlink>
    </w:p>
    <w:p w14:paraId="1491D863"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76" w:history="1">
        <w:r w:rsidRPr="00FF3FAA">
          <w:rPr>
            <w:rStyle w:val="Hipervnculo"/>
            <w:noProof/>
          </w:rPr>
          <w:t>3.2. Sitios de contenidos multimedia de referencia</w:t>
        </w:r>
        <w:r>
          <w:rPr>
            <w:noProof/>
            <w:webHidden/>
          </w:rPr>
          <w:tab/>
        </w:r>
        <w:r>
          <w:rPr>
            <w:noProof/>
            <w:webHidden/>
          </w:rPr>
          <w:fldChar w:fldCharType="begin"/>
        </w:r>
        <w:r>
          <w:rPr>
            <w:noProof/>
            <w:webHidden/>
          </w:rPr>
          <w:instrText xml:space="preserve"> PAGEREF _Toc279302776 \h </w:instrText>
        </w:r>
        <w:r>
          <w:rPr>
            <w:noProof/>
            <w:webHidden/>
          </w:rPr>
        </w:r>
        <w:r>
          <w:rPr>
            <w:noProof/>
            <w:webHidden/>
          </w:rPr>
          <w:fldChar w:fldCharType="separate"/>
        </w:r>
        <w:r>
          <w:rPr>
            <w:noProof/>
            <w:webHidden/>
          </w:rPr>
          <w:t>72</w:t>
        </w:r>
        <w:r>
          <w:rPr>
            <w:noProof/>
            <w:webHidden/>
          </w:rPr>
          <w:fldChar w:fldCharType="end"/>
        </w:r>
      </w:hyperlink>
    </w:p>
    <w:p w14:paraId="3A27184B"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7" w:history="1">
        <w:r w:rsidRPr="00FF3FAA">
          <w:rPr>
            <w:rStyle w:val="Hipervnculo"/>
            <w:noProof/>
            <w:lang w:val="es-ES"/>
          </w:rPr>
          <w:t>3.2.1.Youtube</w:t>
        </w:r>
        <w:r>
          <w:rPr>
            <w:noProof/>
            <w:webHidden/>
          </w:rPr>
          <w:tab/>
        </w:r>
        <w:r>
          <w:rPr>
            <w:noProof/>
            <w:webHidden/>
          </w:rPr>
          <w:fldChar w:fldCharType="begin"/>
        </w:r>
        <w:r>
          <w:rPr>
            <w:noProof/>
            <w:webHidden/>
          </w:rPr>
          <w:instrText xml:space="preserve"> PAGEREF _Toc279302777 \h </w:instrText>
        </w:r>
        <w:r>
          <w:rPr>
            <w:noProof/>
            <w:webHidden/>
          </w:rPr>
        </w:r>
        <w:r>
          <w:rPr>
            <w:noProof/>
            <w:webHidden/>
          </w:rPr>
          <w:fldChar w:fldCharType="separate"/>
        </w:r>
        <w:r>
          <w:rPr>
            <w:noProof/>
            <w:webHidden/>
          </w:rPr>
          <w:t>72</w:t>
        </w:r>
        <w:r>
          <w:rPr>
            <w:noProof/>
            <w:webHidden/>
          </w:rPr>
          <w:fldChar w:fldCharType="end"/>
        </w:r>
      </w:hyperlink>
    </w:p>
    <w:p w14:paraId="08DBD648"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8" w:history="1">
        <w:r w:rsidRPr="00FF3FAA">
          <w:rPr>
            <w:rStyle w:val="Hipervnculo"/>
            <w:noProof/>
            <w:lang w:val="es-ES"/>
          </w:rPr>
          <w:t>3.2.2. Google Video</w:t>
        </w:r>
        <w:r>
          <w:rPr>
            <w:noProof/>
            <w:webHidden/>
          </w:rPr>
          <w:tab/>
        </w:r>
        <w:r>
          <w:rPr>
            <w:noProof/>
            <w:webHidden/>
          </w:rPr>
          <w:fldChar w:fldCharType="begin"/>
        </w:r>
        <w:r>
          <w:rPr>
            <w:noProof/>
            <w:webHidden/>
          </w:rPr>
          <w:instrText xml:space="preserve"> PAGEREF _Toc279302778 \h </w:instrText>
        </w:r>
        <w:r>
          <w:rPr>
            <w:noProof/>
            <w:webHidden/>
          </w:rPr>
        </w:r>
        <w:r>
          <w:rPr>
            <w:noProof/>
            <w:webHidden/>
          </w:rPr>
          <w:fldChar w:fldCharType="separate"/>
        </w:r>
        <w:r>
          <w:rPr>
            <w:noProof/>
            <w:webHidden/>
          </w:rPr>
          <w:t>73</w:t>
        </w:r>
        <w:r>
          <w:rPr>
            <w:noProof/>
            <w:webHidden/>
          </w:rPr>
          <w:fldChar w:fldCharType="end"/>
        </w:r>
      </w:hyperlink>
    </w:p>
    <w:p w14:paraId="74B8443F"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79" w:history="1">
        <w:r w:rsidRPr="00FF3FAA">
          <w:rPr>
            <w:rStyle w:val="Hipervnculo"/>
            <w:noProof/>
          </w:rPr>
          <w:t>3.2.3.Vimeo</w:t>
        </w:r>
        <w:r>
          <w:rPr>
            <w:noProof/>
            <w:webHidden/>
          </w:rPr>
          <w:tab/>
        </w:r>
        <w:r>
          <w:rPr>
            <w:noProof/>
            <w:webHidden/>
          </w:rPr>
          <w:fldChar w:fldCharType="begin"/>
        </w:r>
        <w:r>
          <w:rPr>
            <w:noProof/>
            <w:webHidden/>
          </w:rPr>
          <w:instrText xml:space="preserve"> PAGEREF _Toc279302779 \h </w:instrText>
        </w:r>
        <w:r>
          <w:rPr>
            <w:noProof/>
            <w:webHidden/>
          </w:rPr>
        </w:r>
        <w:r>
          <w:rPr>
            <w:noProof/>
            <w:webHidden/>
          </w:rPr>
          <w:fldChar w:fldCharType="separate"/>
        </w:r>
        <w:r>
          <w:rPr>
            <w:noProof/>
            <w:webHidden/>
          </w:rPr>
          <w:t>76</w:t>
        </w:r>
        <w:r>
          <w:rPr>
            <w:noProof/>
            <w:webHidden/>
          </w:rPr>
          <w:fldChar w:fldCharType="end"/>
        </w:r>
      </w:hyperlink>
    </w:p>
    <w:p w14:paraId="5C1F18A6"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0" w:history="1">
        <w:r w:rsidRPr="00FF3FAA">
          <w:rPr>
            <w:rStyle w:val="Hipervnculo"/>
            <w:noProof/>
            <w:lang w:val="es-ES"/>
          </w:rPr>
          <w:t>3.2.4.TerraTV</w:t>
        </w:r>
        <w:r>
          <w:rPr>
            <w:noProof/>
            <w:webHidden/>
          </w:rPr>
          <w:tab/>
        </w:r>
        <w:r>
          <w:rPr>
            <w:noProof/>
            <w:webHidden/>
          </w:rPr>
          <w:fldChar w:fldCharType="begin"/>
        </w:r>
        <w:r>
          <w:rPr>
            <w:noProof/>
            <w:webHidden/>
          </w:rPr>
          <w:instrText xml:space="preserve"> PAGEREF _Toc279302780 \h </w:instrText>
        </w:r>
        <w:r>
          <w:rPr>
            <w:noProof/>
            <w:webHidden/>
          </w:rPr>
        </w:r>
        <w:r>
          <w:rPr>
            <w:noProof/>
            <w:webHidden/>
          </w:rPr>
          <w:fldChar w:fldCharType="separate"/>
        </w:r>
        <w:r>
          <w:rPr>
            <w:noProof/>
            <w:webHidden/>
          </w:rPr>
          <w:t>77</w:t>
        </w:r>
        <w:r>
          <w:rPr>
            <w:noProof/>
            <w:webHidden/>
          </w:rPr>
          <w:fldChar w:fldCharType="end"/>
        </w:r>
      </w:hyperlink>
    </w:p>
    <w:p w14:paraId="30018A92"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1" w:history="1">
        <w:r w:rsidRPr="00FF3FAA">
          <w:rPr>
            <w:rStyle w:val="Hipervnculo"/>
            <w:noProof/>
            <w:lang w:val="es-ES"/>
          </w:rPr>
          <w:t>3.2.6. 3TV</w:t>
        </w:r>
        <w:r>
          <w:rPr>
            <w:noProof/>
            <w:webHidden/>
          </w:rPr>
          <w:tab/>
        </w:r>
        <w:r>
          <w:rPr>
            <w:noProof/>
            <w:webHidden/>
          </w:rPr>
          <w:fldChar w:fldCharType="begin"/>
        </w:r>
        <w:r>
          <w:rPr>
            <w:noProof/>
            <w:webHidden/>
          </w:rPr>
          <w:instrText xml:space="preserve"> PAGEREF _Toc279302781 \h </w:instrText>
        </w:r>
        <w:r>
          <w:rPr>
            <w:noProof/>
            <w:webHidden/>
          </w:rPr>
        </w:r>
        <w:r>
          <w:rPr>
            <w:noProof/>
            <w:webHidden/>
          </w:rPr>
          <w:fldChar w:fldCharType="separate"/>
        </w:r>
        <w:r>
          <w:rPr>
            <w:noProof/>
            <w:webHidden/>
          </w:rPr>
          <w:t>79</w:t>
        </w:r>
        <w:r>
          <w:rPr>
            <w:noProof/>
            <w:webHidden/>
          </w:rPr>
          <w:fldChar w:fldCharType="end"/>
        </w:r>
      </w:hyperlink>
    </w:p>
    <w:p w14:paraId="462DDCF4"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82" w:history="1">
        <w:r w:rsidRPr="00FF3FAA">
          <w:rPr>
            <w:rStyle w:val="Hipervnculo"/>
            <w:noProof/>
            <w:lang w:val="en-US"/>
          </w:rPr>
          <w:t>3.3. Google TV</w:t>
        </w:r>
        <w:r>
          <w:rPr>
            <w:noProof/>
            <w:webHidden/>
          </w:rPr>
          <w:tab/>
        </w:r>
        <w:r>
          <w:rPr>
            <w:noProof/>
            <w:webHidden/>
          </w:rPr>
          <w:fldChar w:fldCharType="begin"/>
        </w:r>
        <w:r>
          <w:rPr>
            <w:noProof/>
            <w:webHidden/>
          </w:rPr>
          <w:instrText xml:space="preserve"> PAGEREF _Toc279302782 \h </w:instrText>
        </w:r>
        <w:r>
          <w:rPr>
            <w:noProof/>
            <w:webHidden/>
          </w:rPr>
        </w:r>
        <w:r>
          <w:rPr>
            <w:noProof/>
            <w:webHidden/>
          </w:rPr>
          <w:fldChar w:fldCharType="separate"/>
        </w:r>
        <w:r>
          <w:rPr>
            <w:noProof/>
            <w:webHidden/>
          </w:rPr>
          <w:t>80</w:t>
        </w:r>
        <w:r>
          <w:rPr>
            <w:noProof/>
            <w:webHidden/>
          </w:rPr>
          <w:fldChar w:fldCharType="end"/>
        </w:r>
      </w:hyperlink>
    </w:p>
    <w:p w14:paraId="68825547" w14:textId="77777777" w:rsidR="00954CEE" w:rsidRDefault="00954CEE">
      <w:pPr>
        <w:pStyle w:val="TDC1"/>
        <w:rPr>
          <w:rFonts w:asciiTheme="minorHAnsi" w:eastAsiaTheme="minorEastAsia" w:hAnsiTheme="minorHAnsi" w:cstheme="minorBidi"/>
          <w:b w:val="0"/>
          <w:sz w:val="22"/>
          <w:lang w:eastAsia="es-CL"/>
        </w:rPr>
      </w:pPr>
      <w:hyperlink w:anchor="_Toc279302783" w:history="1">
        <w:r w:rsidRPr="00FF3FAA">
          <w:rPr>
            <w:rStyle w:val="Hipervnculo"/>
          </w:rPr>
          <w:t>4. Desarrollo</w:t>
        </w:r>
        <w:r>
          <w:rPr>
            <w:webHidden/>
          </w:rPr>
          <w:tab/>
        </w:r>
        <w:r>
          <w:rPr>
            <w:webHidden/>
          </w:rPr>
          <w:fldChar w:fldCharType="begin"/>
        </w:r>
        <w:r>
          <w:rPr>
            <w:webHidden/>
          </w:rPr>
          <w:instrText xml:space="preserve"> PAGEREF _Toc279302783 \h </w:instrText>
        </w:r>
        <w:r>
          <w:rPr>
            <w:webHidden/>
          </w:rPr>
        </w:r>
        <w:r>
          <w:rPr>
            <w:webHidden/>
          </w:rPr>
          <w:fldChar w:fldCharType="separate"/>
        </w:r>
        <w:r>
          <w:rPr>
            <w:webHidden/>
          </w:rPr>
          <w:t>82</w:t>
        </w:r>
        <w:r>
          <w:rPr>
            <w:webHidden/>
          </w:rPr>
          <w:fldChar w:fldCharType="end"/>
        </w:r>
      </w:hyperlink>
    </w:p>
    <w:p w14:paraId="6B0E806C"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84" w:history="1">
        <w:r w:rsidRPr="00FF3FAA">
          <w:rPr>
            <w:rStyle w:val="Hipervnculo"/>
            <w:noProof/>
          </w:rPr>
          <w:t>4.1. Toma de requerimientos</w:t>
        </w:r>
        <w:r>
          <w:rPr>
            <w:noProof/>
            <w:webHidden/>
          </w:rPr>
          <w:tab/>
        </w:r>
        <w:r>
          <w:rPr>
            <w:noProof/>
            <w:webHidden/>
          </w:rPr>
          <w:fldChar w:fldCharType="begin"/>
        </w:r>
        <w:r>
          <w:rPr>
            <w:noProof/>
            <w:webHidden/>
          </w:rPr>
          <w:instrText xml:space="preserve"> PAGEREF _Toc279302784 \h </w:instrText>
        </w:r>
        <w:r>
          <w:rPr>
            <w:noProof/>
            <w:webHidden/>
          </w:rPr>
        </w:r>
        <w:r>
          <w:rPr>
            <w:noProof/>
            <w:webHidden/>
          </w:rPr>
          <w:fldChar w:fldCharType="separate"/>
        </w:r>
        <w:r>
          <w:rPr>
            <w:noProof/>
            <w:webHidden/>
          </w:rPr>
          <w:t>82</w:t>
        </w:r>
        <w:r>
          <w:rPr>
            <w:noProof/>
            <w:webHidden/>
          </w:rPr>
          <w:fldChar w:fldCharType="end"/>
        </w:r>
      </w:hyperlink>
    </w:p>
    <w:p w14:paraId="2661A433"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5" w:history="1">
        <w:r w:rsidRPr="00FF3FAA">
          <w:rPr>
            <w:rStyle w:val="Hipervnculo"/>
            <w:noProof/>
          </w:rPr>
          <w:t>4.1.1. Requerimientos Funcionales</w:t>
        </w:r>
        <w:r>
          <w:rPr>
            <w:noProof/>
            <w:webHidden/>
          </w:rPr>
          <w:tab/>
        </w:r>
        <w:r>
          <w:rPr>
            <w:noProof/>
            <w:webHidden/>
          </w:rPr>
          <w:fldChar w:fldCharType="begin"/>
        </w:r>
        <w:r>
          <w:rPr>
            <w:noProof/>
            <w:webHidden/>
          </w:rPr>
          <w:instrText xml:space="preserve"> PAGEREF _Toc279302785 \h </w:instrText>
        </w:r>
        <w:r>
          <w:rPr>
            <w:noProof/>
            <w:webHidden/>
          </w:rPr>
        </w:r>
        <w:r>
          <w:rPr>
            <w:noProof/>
            <w:webHidden/>
          </w:rPr>
          <w:fldChar w:fldCharType="separate"/>
        </w:r>
        <w:r>
          <w:rPr>
            <w:noProof/>
            <w:webHidden/>
          </w:rPr>
          <w:t>82</w:t>
        </w:r>
        <w:r>
          <w:rPr>
            <w:noProof/>
            <w:webHidden/>
          </w:rPr>
          <w:fldChar w:fldCharType="end"/>
        </w:r>
      </w:hyperlink>
    </w:p>
    <w:p w14:paraId="0AE500D6"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6" w:history="1">
        <w:r w:rsidRPr="00FF3FAA">
          <w:rPr>
            <w:rStyle w:val="Hipervnculo"/>
            <w:noProof/>
          </w:rPr>
          <w:t>4.1.2. Requerimientos No Funcionales</w:t>
        </w:r>
        <w:r>
          <w:rPr>
            <w:noProof/>
            <w:webHidden/>
          </w:rPr>
          <w:tab/>
        </w:r>
        <w:r>
          <w:rPr>
            <w:noProof/>
            <w:webHidden/>
          </w:rPr>
          <w:fldChar w:fldCharType="begin"/>
        </w:r>
        <w:r>
          <w:rPr>
            <w:noProof/>
            <w:webHidden/>
          </w:rPr>
          <w:instrText xml:space="preserve"> PAGEREF _Toc279302786 \h </w:instrText>
        </w:r>
        <w:r>
          <w:rPr>
            <w:noProof/>
            <w:webHidden/>
          </w:rPr>
        </w:r>
        <w:r>
          <w:rPr>
            <w:noProof/>
            <w:webHidden/>
          </w:rPr>
          <w:fldChar w:fldCharType="separate"/>
        </w:r>
        <w:r>
          <w:rPr>
            <w:noProof/>
            <w:webHidden/>
          </w:rPr>
          <w:t>83</w:t>
        </w:r>
        <w:r>
          <w:rPr>
            <w:noProof/>
            <w:webHidden/>
          </w:rPr>
          <w:fldChar w:fldCharType="end"/>
        </w:r>
      </w:hyperlink>
    </w:p>
    <w:p w14:paraId="0E5DD016"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87" w:history="1">
        <w:r w:rsidRPr="00FF3FAA">
          <w:rPr>
            <w:rStyle w:val="Hipervnculo"/>
            <w:noProof/>
          </w:rPr>
          <w:t>4.2. Tecnología a Utilizar</w:t>
        </w:r>
        <w:r>
          <w:rPr>
            <w:noProof/>
            <w:webHidden/>
          </w:rPr>
          <w:tab/>
        </w:r>
        <w:r>
          <w:rPr>
            <w:noProof/>
            <w:webHidden/>
          </w:rPr>
          <w:fldChar w:fldCharType="begin"/>
        </w:r>
        <w:r>
          <w:rPr>
            <w:noProof/>
            <w:webHidden/>
          </w:rPr>
          <w:instrText xml:space="preserve"> PAGEREF _Toc279302787 \h </w:instrText>
        </w:r>
        <w:r>
          <w:rPr>
            <w:noProof/>
            <w:webHidden/>
          </w:rPr>
        </w:r>
        <w:r>
          <w:rPr>
            <w:noProof/>
            <w:webHidden/>
          </w:rPr>
          <w:fldChar w:fldCharType="separate"/>
        </w:r>
        <w:r>
          <w:rPr>
            <w:noProof/>
            <w:webHidden/>
          </w:rPr>
          <w:t>84</w:t>
        </w:r>
        <w:r>
          <w:rPr>
            <w:noProof/>
            <w:webHidden/>
          </w:rPr>
          <w:fldChar w:fldCharType="end"/>
        </w:r>
      </w:hyperlink>
    </w:p>
    <w:p w14:paraId="40049443"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8" w:history="1">
        <w:r w:rsidRPr="00FF3FAA">
          <w:rPr>
            <w:rStyle w:val="Hipervnculo"/>
            <w:noProof/>
          </w:rPr>
          <w:t>4.2.1. Lado Servidor</w:t>
        </w:r>
        <w:r>
          <w:rPr>
            <w:noProof/>
            <w:webHidden/>
          </w:rPr>
          <w:tab/>
        </w:r>
        <w:r>
          <w:rPr>
            <w:noProof/>
            <w:webHidden/>
          </w:rPr>
          <w:fldChar w:fldCharType="begin"/>
        </w:r>
        <w:r>
          <w:rPr>
            <w:noProof/>
            <w:webHidden/>
          </w:rPr>
          <w:instrText xml:space="preserve"> PAGEREF _Toc279302788 \h </w:instrText>
        </w:r>
        <w:r>
          <w:rPr>
            <w:noProof/>
            <w:webHidden/>
          </w:rPr>
        </w:r>
        <w:r>
          <w:rPr>
            <w:noProof/>
            <w:webHidden/>
          </w:rPr>
          <w:fldChar w:fldCharType="separate"/>
        </w:r>
        <w:r>
          <w:rPr>
            <w:noProof/>
            <w:webHidden/>
          </w:rPr>
          <w:t>84</w:t>
        </w:r>
        <w:r>
          <w:rPr>
            <w:noProof/>
            <w:webHidden/>
          </w:rPr>
          <w:fldChar w:fldCharType="end"/>
        </w:r>
      </w:hyperlink>
    </w:p>
    <w:p w14:paraId="0AB8B7FE"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89" w:history="1">
        <w:r w:rsidRPr="00FF3FAA">
          <w:rPr>
            <w:rStyle w:val="Hipervnculo"/>
            <w:noProof/>
          </w:rPr>
          <w:t>4.2.1.1. PHP 5.3</w:t>
        </w:r>
        <w:r>
          <w:rPr>
            <w:noProof/>
            <w:webHidden/>
          </w:rPr>
          <w:tab/>
        </w:r>
        <w:r>
          <w:rPr>
            <w:noProof/>
            <w:webHidden/>
          </w:rPr>
          <w:fldChar w:fldCharType="begin"/>
        </w:r>
        <w:r>
          <w:rPr>
            <w:noProof/>
            <w:webHidden/>
          </w:rPr>
          <w:instrText xml:space="preserve"> PAGEREF _Toc279302789 \h </w:instrText>
        </w:r>
        <w:r>
          <w:rPr>
            <w:noProof/>
            <w:webHidden/>
          </w:rPr>
        </w:r>
        <w:r>
          <w:rPr>
            <w:noProof/>
            <w:webHidden/>
          </w:rPr>
          <w:fldChar w:fldCharType="separate"/>
        </w:r>
        <w:r>
          <w:rPr>
            <w:noProof/>
            <w:webHidden/>
          </w:rPr>
          <w:t>84</w:t>
        </w:r>
        <w:r>
          <w:rPr>
            <w:noProof/>
            <w:webHidden/>
          </w:rPr>
          <w:fldChar w:fldCharType="end"/>
        </w:r>
      </w:hyperlink>
    </w:p>
    <w:p w14:paraId="6B774318"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0" w:history="1">
        <w:r w:rsidRPr="00FF3FAA">
          <w:rPr>
            <w:rStyle w:val="Hipervnculo"/>
            <w:noProof/>
          </w:rPr>
          <w:t>4.2.1.2. MySQL 5</w:t>
        </w:r>
        <w:r>
          <w:rPr>
            <w:noProof/>
            <w:webHidden/>
          </w:rPr>
          <w:tab/>
        </w:r>
        <w:r>
          <w:rPr>
            <w:noProof/>
            <w:webHidden/>
          </w:rPr>
          <w:fldChar w:fldCharType="begin"/>
        </w:r>
        <w:r>
          <w:rPr>
            <w:noProof/>
            <w:webHidden/>
          </w:rPr>
          <w:instrText xml:space="preserve"> PAGEREF _Toc279302790 \h </w:instrText>
        </w:r>
        <w:r>
          <w:rPr>
            <w:noProof/>
            <w:webHidden/>
          </w:rPr>
        </w:r>
        <w:r>
          <w:rPr>
            <w:noProof/>
            <w:webHidden/>
          </w:rPr>
          <w:fldChar w:fldCharType="separate"/>
        </w:r>
        <w:r>
          <w:rPr>
            <w:noProof/>
            <w:webHidden/>
          </w:rPr>
          <w:t>86</w:t>
        </w:r>
        <w:r>
          <w:rPr>
            <w:noProof/>
            <w:webHidden/>
          </w:rPr>
          <w:fldChar w:fldCharType="end"/>
        </w:r>
      </w:hyperlink>
    </w:p>
    <w:p w14:paraId="5955D5EB"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1" w:history="1">
        <w:r w:rsidRPr="00FF3FAA">
          <w:rPr>
            <w:rStyle w:val="Hipervnculo"/>
            <w:noProof/>
          </w:rPr>
          <w:t>4.2.1.3. FFmpeg</w:t>
        </w:r>
        <w:r>
          <w:rPr>
            <w:noProof/>
            <w:webHidden/>
          </w:rPr>
          <w:tab/>
        </w:r>
        <w:r>
          <w:rPr>
            <w:noProof/>
            <w:webHidden/>
          </w:rPr>
          <w:fldChar w:fldCharType="begin"/>
        </w:r>
        <w:r>
          <w:rPr>
            <w:noProof/>
            <w:webHidden/>
          </w:rPr>
          <w:instrText xml:space="preserve"> PAGEREF _Toc279302791 \h </w:instrText>
        </w:r>
        <w:r>
          <w:rPr>
            <w:noProof/>
            <w:webHidden/>
          </w:rPr>
        </w:r>
        <w:r>
          <w:rPr>
            <w:noProof/>
            <w:webHidden/>
          </w:rPr>
          <w:fldChar w:fldCharType="separate"/>
        </w:r>
        <w:r>
          <w:rPr>
            <w:noProof/>
            <w:webHidden/>
          </w:rPr>
          <w:t>87</w:t>
        </w:r>
        <w:r>
          <w:rPr>
            <w:noProof/>
            <w:webHidden/>
          </w:rPr>
          <w:fldChar w:fldCharType="end"/>
        </w:r>
      </w:hyperlink>
    </w:p>
    <w:p w14:paraId="4CFC8F48"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2" w:history="1">
        <w:r w:rsidRPr="00FF3FAA">
          <w:rPr>
            <w:rStyle w:val="Hipervnculo"/>
            <w:noProof/>
          </w:rPr>
          <w:t>4.2.2. Lado Cliente</w:t>
        </w:r>
        <w:r>
          <w:rPr>
            <w:noProof/>
            <w:webHidden/>
          </w:rPr>
          <w:tab/>
        </w:r>
        <w:r>
          <w:rPr>
            <w:noProof/>
            <w:webHidden/>
          </w:rPr>
          <w:fldChar w:fldCharType="begin"/>
        </w:r>
        <w:r>
          <w:rPr>
            <w:noProof/>
            <w:webHidden/>
          </w:rPr>
          <w:instrText xml:space="preserve"> PAGEREF _Toc279302792 \h </w:instrText>
        </w:r>
        <w:r>
          <w:rPr>
            <w:noProof/>
            <w:webHidden/>
          </w:rPr>
        </w:r>
        <w:r>
          <w:rPr>
            <w:noProof/>
            <w:webHidden/>
          </w:rPr>
          <w:fldChar w:fldCharType="separate"/>
        </w:r>
        <w:r>
          <w:rPr>
            <w:noProof/>
            <w:webHidden/>
          </w:rPr>
          <w:t>88</w:t>
        </w:r>
        <w:r>
          <w:rPr>
            <w:noProof/>
            <w:webHidden/>
          </w:rPr>
          <w:fldChar w:fldCharType="end"/>
        </w:r>
      </w:hyperlink>
    </w:p>
    <w:p w14:paraId="1011A11D"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3" w:history="1">
        <w:r w:rsidRPr="00FF3FAA">
          <w:rPr>
            <w:rStyle w:val="Hipervnculo"/>
            <w:noProof/>
          </w:rPr>
          <w:t>4.2.2.1 Javascript</w:t>
        </w:r>
        <w:r>
          <w:rPr>
            <w:noProof/>
            <w:webHidden/>
          </w:rPr>
          <w:tab/>
        </w:r>
        <w:r>
          <w:rPr>
            <w:noProof/>
            <w:webHidden/>
          </w:rPr>
          <w:fldChar w:fldCharType="begin"/>
        </w:r>
        <w:r>
          <w:rPr>
            <w:noProof/>
            <w:webHidden/>
          </w:rPr>
          <w:instrText xml:space="preserve"> PAGEREF _Toc279302793 \h </w:instrText>
        </w:r>
        <w:r>
          <w:rPr>
            <w:noProof/>
            <w:webHidden/>
          </w:rPr>
        </w:r>
        <w:r>
          <w:rPr>
            <w:noProof/>
            <w:webHidden/>
          </w:rPr>
          <w:fldChar w:fldCharType="separate"/>
        </w:r>
        <w:r>
          <w:rPr>
            <w:noProof/>
            <w:webHidden/>
          </w:rPr>
          <w:t>88</w:t>
        </w:r>
        <w:r>
          <w:rPr>
            <w:noProof/>
            <w:webHidden/>
          </w:rPr>
          <w:fldChar w:fldCharType="end"/>
        </w:r>
      </w:hyperlink>
    </w:p>
    <w:p w14:paraId="0F5E94DA"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4" w:history="1">
        <w:r w:rsidRPr="00FF3FAA">
          <w:rPr>
            <w:rStyle w:val="Hipervnculo"/>
            <w:noProof/>
          </w:rPr>
          <w:t>4.2.2.2 JW Player</w:t>
        </w:r>
        <w:r>
          <w:rPr>
            <w:noProof/>
            <w:webHidden/>
          </w:rPr>
          <w:tab/>
        </w:r>
        <w:r>
          <w:rPr>
            <w:noProof/>
            <w:webHidden/>
          </w:rPr>
          <w:fldChar w:fldCharType="begin"/>
        </w:r>
        <w:r>
          <w:rPr>
            <w:noProof/>
            <w:webHidden/>
          </w:rPr>
          <w:instrText xml:space="preserve"> PAGEREF _Toc279302794 \h </w:instrText>
        </w:r>
        <w:r>
          <w:rPr>
            <w:noProof/>
            <w:webHidden/>
          </w:rPr>
        </w:r>
        <w:r>
          <w:rPr>
            <w:noProof/>
            <w:webHidden/>
          </w:rPr>
          <w:fldChar w:fldCharType="separate"/>
        </w:r>
        <w:r>
          <w:rPr>
            <w:noProof/>
            <w:webHidden/>
          </w:rPr>
          <w:t>90</w:t>
        </w:r>
        <w:r>
          <w:rPr>
            <w:noProof/>
            <w:webHidden/>
          </w:rPr>
          <w:fldChar w:fldCharType="end"/>
        </w:r>
      </w:hyperlink>
    </w:p>
    <w:p w14:paraId="3A813554"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95" w:history="1">
        <w:r w:rsidRPr="00FF3FAA">
          <w:rPr>
            <w:rStyle w:val="Hipervnculo"/>
            <w:noProof/>
          </w:rPr>
          <w:t>4.3. Entorno de Desarrollo</w:t>
        </w:r>
        <w:r>
          <w:rPr>
            <w:noProof/>
            <w:webHidden/>
          </w:rPr>
          <w:tab/>
        </w:r>
        <w:r>
          <w:rPr>
            <w:noProof/>
            <w:webHidden/>
          </w:rPr>
          <w:fldChar w:fldCharType="begin"/>
        </w:r>
        <w:r>
          <w:rPr>
            <w:noProof/>
            <w:webHidden/>
          </w:rPr>
          <w:instrText xml:space="preserve"> PAGEREF _Toc279302795 \h </w:instrText>
        </w:r>
        <w:r>
          <w:rPr>
            <w:noProof/>
            <w:webHidden/>
          </w:rPr>
        </w:r>
        <w:r>
          <w:rPr>
            <w:noProof/>
            <w:webHidden/>
          </w:rPr>
          <w:fldChar w:fldCharType="separate"/>
        </w:r>
        <w:r>
          <w:rPr>
            <w:noProof/>
            <w:webHidden/>
          </w:rPr>
          <w:t>91</w:t>
        </w:r>
        <w:r>
          <w:rPr>
            <w:noProof/>
            <w:webHidden/>
          </w:rPr>
          <w:fldChar w:fldCharType="end"/>
        </w:r>
      </w:hyperlink>
    </w:p>
    <w:p w14:paraId="09E7B1F5"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6" w:history="1">
        <w:r w:rsidRPr="00FF3FAA">
          <w:rPr>
            <w:rStyle w:val="Hipervnculo"/>
            <w:noProof/>
          </w:rPr>
          <w:t>4.3.1. IDE</w:t>
        </w:r>
        <w:r>
          <w:rPr>
            <w:noProof/>
            <w:webHidden/>
          </w:rPr>
          <w:tab/>
        </w:r>
        <w:r>
          <w:rPr>
            <w:noProof/>
            <w:webHidden/>
          </w:rPr>
          <w:fldChar w:fldCharType="begin"/>
        </w:r>
        <w:r>
          <w:rPr>
            <w:noProof/>
            <w:webHidden/>
          </w:rPr>
          <w:instrText xml:space="preserve"> PAGEREF _Toc279302796 \h </w:instrText>
        </w:r>
        <w:r>
          <w:rPr>
            <w:noProof/>
            <w:webHidden/>
          </w:rPr>
        </w:r>
        <w:r>
          <w:rPr>
            <w:noProof/>
            <w:webHidden/>
          </w:rPr>
          <w:fldChar w:fldCharType="separate"/>
        </w:r>
        <w:r>
          <w:rPr>
            <w:noProof/>
            <w:webHidden/>
          </w:rPr>
          <w:t>91</w:t>
        </w:r>
        <w:r>
          <w:rPr>
            <w:noProof/>
            <w:webHidden/>
          </w:rPr>
          <w:fldChar w:fldCharType="end"/>
        </w:r>
      </w:hyperlink>
    </w:p>
    <w:p w14:paraId="18A2C0B3"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797" w:history="1">
        <w:r w:rsidRPr="00FF3FAA">
          <w:rPr>
            <w:rStyle w:val="Hipervnculo"/>
            <w:noProof/>
          </w:rPr>
          <w:t>4.3.2. Control de versiones</w:t>
        </w:r>
        <w:r>
          <w:rPr>
            <w:noProof/>
            <w:webHidden/>
          </w:rPr>
          <w:tab/>
        </w:r>
        <w:r>
          <w:rPr>
            <w:noProof/>
            <w:webHidden/>
          </w:rPr>
          <w:fldChar w:fldCharType="begin"/>
        </w:r>
        <w:r>
          <w:rPr>
            <w:noProof/>
            <w:webHidden/>
          </w:rPr>
          <w:instrText xml:space="preserve"> PAGEREF _Toc279302797 \h </w:instrText>
        </w:r>
        <w:r>
          <w:rPr>
            <w:noProof/>
            <w:webHidden/>
          </w:rPr>
        </w:r>
        <w:r>
          <w:rPr>
            <w:noProof/>
            <w:webHidden/>
          </w:rPr>
          <w:fldChar w:fldCharType="separate"/>
        </w:r>
        <w:r>
          <w:rPr>
            <w:noProof/>
            <w:webHidden/>
          </w:rPr>
          <w:t>92</w:t>
        </w:r>
        <w:r>
          <w:rPr>
            <w:noProof/>
            <w:webHidden/>
          </w:rPr>
          <w:fldChar w:fldCharType="end"/>
        </w:r>
      </w:hyperlink>
    </w:p>
    <w:p w14:paraId="36C74B73"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798" w:history="1">
        <w:r w:rsidRPr="00FF3FAA">
          <w:rPr>
            <w:rStyle w:val="Hipervnculo"/>
            <w:noProof/>
          </w:rPr>
          <w:t>4.3. Diagrama de Datos</w:t>
        </w:r>
        <w:r>
          <w:rPr>
            <w:noProof/>
            <w:webHidden/>
          </w:rPr>
          <w:tab/>
        </w:r>
        <w:r>
          <w:rPr>
            <w:noProof/>
            <w:webHidden/>
          </w:rPr>
          <w:fldChar w:fldCharType="begin"/>
        </w:r>
        <w:r>
          <w:rPr>
            <w:noProof/>
            <w:webHidden/>
          </w:rPr>
          <w:instrText xml:space="preserve"> PAGEREF _Toc279302798 \h </w:instrText>
        </w:r>
        <w:r>
          <w:rPr>
            <w:noProof/>
            <w:webHidden/>
          </w:rPr>
        </w:r>
        <w:r>
          <w:rPr>
            <w:noProof/>
            <w:webHidden/>
          </w:rPr>
          <w:fldChar w:fldCharType="separate"/>
        </w:r>
        <w:r>
          <w:rPr>
            <w:noProof/>
            <w:webHidden/>
          </w:rPr>
          <w:t>93</w:t>
        </w:r>
        <w:r>
          <w:rPr>
            <w:noProof/>
            <w:webHidden/>
          </w:rPr>
          <w:fldChar w:fldCharType="end"/>
        </w:r>
      </w:hyperlink>
    </w:p>
    <w:p w14:paraId="16A64C01" w14:textId="77777777"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lastRenderedPageBreak/>
        <w:fldChar w:fldCharType="begin"/>
      </w:r>
      <w:r w:rsidRPr="00FF3FAA">
        <w:rPr>
          <w:rStyle w:val="Hipervnculo"/>
          <w:noProof/>
        </w:rPr>
        <w:instrText xml:space="preserve"> </w:instrText>
      </w:r>
      <w:r>
        <w:rPr>
          <w:noProof/>
        </w:rPr>
        <w:instrText>HYPERLINK \l "_Toc279302799"</w:instrText>
      </w:r>
      <w:r w:rsidRPr="00FF3FAA">
        <w:rPr>
          <w:rStyle w:val="Hipervnculo"/>
          <w:noProof/>
        </w:rPr>
        <w:instrText xml:space="preserve"> </w:instrText>
      </w:r>
      <w:r w:rsidRPr="00FF3FAA">
        <w:rPr>
          <w:rStyle w:val="Hipervnculo"/>
          <w:noProof/>
        </w:rPr>
      </w:r>
      <w:r w:rsidRPr="00FF3FAA">
        <w:rPr>
          <w:rStyle w:val="Hipervnculo"/>
          <w:noProof/>
        </w:rPr>
        <w:fldChar w:fldCharType="separate"/>
      </w:r>
      <w:r w:rsidRPr="00FF3FAA">
        <w:rPr>
          <w:rStyle w:val="Hipervnculo"/>
          <w:noProof/>
        </w:rPr>
        <w:t>4.4.1. NamespaceAdmin</w:t>
      </w:r>
      <w:ins w:id="0" w:author="manolo" w:date="2010-12-05T08:55:00Z">
        <w:r w:rsidRPr="00FF3FAA">
          <w:rPr>
            <w:rStyle w:val="Hipervnculo"/>
            <w:noProof/>
          </w:rPr>
          <w:drawing>
            <wp:inline distT="0" distB="0" distL="0" distR="0">
              <wp:extent cx="4246831" cy="5114925"/>
              <wp:effectExtent l="19050" t="0" r="1319"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66741" cy="513890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_Toc279302799 \h </w:instrText>
      </w:r>
      <w:r>
        <w:rPr>
          <w:noProof/>
          <w:webHidden/>
        </w:rPr>
      </w:r>
      <w:r>
        <w:rPr>
          <w:noProof/>
          <w:webHidden/>
        </w:rPr>
        <w:fldChar w:fldCharType="separate"/>
      </w:r>
      <w:r>
        <w:rPr>
          <w:noProof/>
          <w:webHidden/>
        </w:rPr>
        <w:t>98</w:t>
      </w:r>
      <w:r>
        <w:rPr>
          <w:noProof/>
          <w:webHidden/>
        </w:rPr>
        <w:fldChar w:fldCharType="end"/>
      </w:r>
      <w:r w:rsidRPr="00FF3FAA">
        <w:rPr>
          <w:rStyle w:val="Hipervnculo"/>
          <w:noProof/>
        </w:rPr>
        <w:fldChar w:fldCharType="end"/>
      </w:r>
    </w:p>
    <w:p w14:paraId="04BE71F2"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800" w:history="1">
        <w:r w:rsidRPr="00FF3FAA">
          <w:rPr>
            <w:rStyle w:val="Hipervnculo"/>
            <w:noProof/>
          </w:rPr>
          <w:t>4.4.3. NamespaceLib</w:t>
        </w:r>
        <w:r>
          <w:rPr>
            <w:noProof/>
            <w:webHidden/>
          </w:rPr>
          <w:tab/>
        </w:r>
        <w:r>
          <w:rPr>
            <w:noProof/>
            <w:webHidden/>
          </w:rPr>
          <w:fldChar w:fldCharType="begin"/>
        </w:r>
        <w:r>
          <w:rPr>
            <w:noProof/>
            <w:webHidden/>
          </w:rPr>
          <w:instrText xml:space="preserve"> PAGEREF _Toc279302800 \h </w:instrText>
        </w:r>
        <w:r>
          <w:rPr>
            <w:noProof/>
            <w:webHidden/>
          </w:rPr>
        </w:r>
        <w:r>
          <w:rPr>
            <w:noProof/>
            <w:webHidden/>
          </w:rPr>
          <w:fldChar w:fldCharType="separate"/>
        </w:r>
        <w:r>
          <w:rPr>
            <w:noProof/>
            <w:webHidden/>
          </w:rPr>
          <w:t>100</w:t>
        </w:r>
        <w:r>
          <w:rPr>
            <w:noProof/>
            <w:webHidden/>
          </w:rPr>
          <w:fldChar w:fldCharType="end"/>
        </w:r>
      </w:hyperlink>
    </w:p>
    <w:p w14:paraId="19261181" w14:textId="77777777"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lastRenderedPageBreak/>
        <w:fldChar w:fldCharType="begin"/>
      </w:r>
      <w:r w:rsidRPr="00FF3FAA">
        <w:rPr>
          <w:rStyle w:val="Hipervnculo"/>
          <w:noProof/>
        </w:rPr>
        <w:instrText xml:space="preserve"> </w:instrText>
      </w:r>
      <w:r>
        <w:rPr>
          <w:noProof/>
        </w:rPr>
        <w:instrText>HYPERLINK \l "_Toc279302801"</w:instrText>
      </w:r>
      <w:r w:rsidRPr="00FF3FAA">
        <w:rPr>
          <w:rStyle w:val="Hipervnculo"/>
          <w:noProof/>
        </w:rPr>
        <w:instrText xml:space="preserve"> </w:instrText>
      </w:r>
      <w:r w:rsidRPr="00FF3FAA">
        <w:rPr>
          <w:rStyle w:val="Hipervnculo"/>
          <w:noProof/>
        </w:rPr>
      </w:r>
      <w:r w:rsidRPr="00FF3FAA">
        <w:rPr>
          <w:rStyle w:val="Hipervnculo"/>
          <w:noProof/>
        </w:rPr>
        <w:fldChar w:fldCharType="separate"/>
      </w:r>
      <w:ins w:id="1" w:author="manolo" w:date="2010-12-05T08:55:00Z">
        <w:r w:rsidRPr="00FF3FAA">
          <w:rPr>
            <w:rStyle w:val="Hipervnculo"/>
            <w:noProof/>
          </w:rPr>
          <w:drawing>
            <wp:inline distT="0" distB="0" distL="0" distR="0">
              <wp:extent cx="5608466" cy="5486400"/>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548998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_Toc279302801 \h </w:instrText>
      </w:r>
      <w:r>
        <w:rPr>
          <w:noProof/>
          <w:webHidden/>
        </w:rPr>
      </w:r>
      <w:r>
        <w:rPr>
          <w:noProof/>
          <w:webHidden/>
        </w:rPr>
        <w:fldChar w:fldCharType="separate"/>
      </w:r>
      <w:r>
        <w:rPr>
          <w:noProof/>
          <w:webHidden/>
        </w:rPr>
        <w:t>101</w:t>
      </w:r>
      <w:r>
        <w:rPr>
          <w:noProof/>
          <w:webHidden/>
        </w:rPr>
        <w:fldChar w:fldCharType="end"/>
      </w:r>
      <w:r w:rsidRPr="00FF3FAA">
        <w:rPr>
          <w:rStyle w:val="Hipervnculo"/>
          <w:noProof/>
        </w:rPr>
        <w:fldChar w:fldCharType="end"/>
      </w:r>
    </w:p>
    <w:p w14:paraId="647A4B5E" w14:textId="77777777"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lastRenderedPageBreak/>
        <w:fldChar w:fldCharType="begin"/>
      </w:r>
      <w:r w:rsidRPr="00FF3FAA">
        <w:rPr>
          <w:rStyle w:val="Hipervnculo"/>
          <w:noProof/>
        </w:rPr>
        <w:instrText xml:space="preserve"> </w:instrText>
      </w:r>
      <w:r>
        <w:rPr>
          <w:noProof/>
        </w:rPr>
        <w:instrText>HYPERLINK \l "_Toc279302802"</w:instrText>
      </w:r>
      <w:r w:rsidRPr="00FF3FAA">
        <w:rPr>
          <w:rStyle w:val="Hipervnculo"/>
          <w:noProof/>
        </w:rPr>
        <w:instrText xml:space="preserve"> </w:instrText>
      </w:r>
      <w:r w:rsidRPr="00FF3FAA">
        <w:rPr>
          <w:rStyle w:val="Hipervnculo"/>
          <w:noProof/>
        </w:rPr>
      </w:r>
      <w:r w:rsidRPr="00FF3FAA">
        <w:rPr>
          <w:rStyle w:val="Hipervnculo"/>
          <w:noProof/>
        </w:rPr>
        <w:fldChar w:fldCharType="separate"/>
      </w:r>
      <w:ins w:id="2" w:author="manolo" w:date="2010-12-05T08:55:00Z">
        <w:r w:rsidRPr="00FF3FAA">
          <w:rPr>
            <w:rStyle w:val="Hipervnculo"/>
            <w:noProof/>
          </w:rPr>
          <w:drawing>
            <wp:inline distT="0" distB="0" distL="0" distR="0">
              <wp:extent cx="5608466" cy="550545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5509047"/>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_Toc279302802 \h </w:instrText>
      </w:r>
      <w:r>
        <w:rPr>
          <w:noProof/>
          <w:webHidden/>
        </w:rPr>
      </w:r>
      <w:r>
        <w:rPr>
          <w:noProof/>
          <w:webHidden/>
        </w:rPr>
        <w:fldChar w:fldCharType="separate"/>
      </w:r>
      <w:r>
        <w:rPr>
          <w:noProof/>
          <w:webHidden/>
        </w:rPr>
        <w:t>102</w:t>
      </w:r>
      <w:r>
        <w:rPr>
          <w:noProof/>
          <w:webHidden/>
        </w:rPr>
        <w:fldChar w:fldCharType="end"/>
      </w:r>
      <w:r w:rsidRPr="00FF3FAA">
        <w:rPr>
          <w:rStyle w:val="Hipervnculo"/>
          <w:noProof/>
        </w:rPr>
        <w:fldChar w:fldCharType="end"/>
      </w:r>
    </w:p>
    <w:p w14:paraId="42AA3641"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803" w:history="1">
        <w:r w:rsidRPr="00FF3FAA">
          <w:rPr>
            <w:rStyle w:val="Hipervnculo"/>
            <w:noProof/>
          </w:rPr>
          <w:t>4.4.5. NamespaceViews</w:t>
        </w:r>
        <w:r>
          <w:rPr>
            <w:noProof/>
            <w:webHidden/>
          </w:rPr>
          <w:tab/>
        </w:r>
        <w:r>
          <w:rPr>
            <w:noProof/>
            <w:webHidden/>
          </w:rPr>
          <w:fldChar w:fldCharType="begin"/>
        </w:r>
        <w:r>
          <w:rPr>
            <w:noProof/>
            <w:webHidden/>
          </w:rPr>
          <w:instrText xml:space="preserve"> PAGEREF _Toc279302803 \h </w:instrText>
        </w:r>
        <w:r>
          <w:rPr>
            <w:noProof/>
            <w:webHidden/>
          </w:rPr>
        </w:r>
        <w:r>
          <w:rPr>
            <w:noProof/>
            <w:webHidden/>
          </w:rPr>
          <w:fldChar w:fldCharType="separate"/>
        </w:r>
        <w:r>
          <w:rPr>
            <w:noProof/>
            <w:webHidden/>
          </w:rPr>
          <w:t>103</w:t>
        </w:r>
        <w:r>
          <w:rPr>
            <w:noProof/>
            <w:webHidden/>
          </w:rPr>
          <w:fldChar w:fldCharType="end"/>
        </w:r>
      </w:hyperlink>
    </w:p>
    <w:p w14:paraId="16F0450A"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804" w:history="1">
        <w:r w:rsidRPr="00FF3FAA">
          <w:rPr>
            <w:rStyle w:val="Hipervnculo"/>
            <w:noProof/>
          </w:rPr>
          <w:t>4.5. Especificaciones de desarrollo back office</w:t>
        </w:r>
        <w:r>
          <w:rPr>
            <w:noProof/>
            <w:webHidden/>
          </w:rPr>
          <w:tab/>
        </w:r>
        <w:r>
          <w:rPr>
            <w:noProof/>
            <w:webHidden/>
          </w:rPr>
          <w:fldChar w:fldCharType="begin"/>
        </w:r>
        <w:r>
          <w:rPr>
            <w:noProof/>
            <w:webHidden/>
          </w:rPr>
          <w:instrText xml:space="preserve"> PAGEREF _Toc279302804 \h </w:instrText>
        </w:r>
        <w:r>
          <w:rPr>
            <w:noProof/>
            <w:webHidden/>
          </w:rPr>
        </w:r>
        <w:r>
          <w:rPr>
            <w:noProof/>
            <w:webHidden/>
          </w:rPr>
          <w:fldChar w:fldCharType="separate"/>
        </w:r>
        <w:r>
          <w:rPr>
            <w:noProof/>
            <w:webHidden/>
          </w:rPr>
          <w:t>105</w:t>
        </w:r>
        <w:r>
          <w:rPr>
            <w:noProof/>
            <w:webHidden/>
          </w:rPr>
          <w:fldChar w:fldCharType="end"/>
        </w:r>
      </w:hyperlink>
    </w:p>
    <w:p w14:paraId="1A9559EA" w14:textId="77777777" w:rsidR="00954CEE" w:rsidRDefault="00954CEE">
      <w:pPr>
        <w:pStyle w:val="TDC3"/>
        <w:tabs>
          <w:tab w:val="right" w:leader="dot" w:pos="8828"/>
        </w:tabs>
        <w:rPr>
          <w:rFonts w:asciiTheme="minorHAnsi" w:eastAsiaTheme="minorEastAsia" w:hAnsiTheme="minorHAnsi" w:cstheme="minorBidi"/>
          <w:noProof/>
          <w:sz w:val="22"/>
        </w:rPr>
      </w:pPr>
      <w:hyperlink w:anchor="_Toc279302805" w:history="1">
        <w:r w:rsidRPr="00FF3FAA">
          <w:rPr>
            <w:rStyle w:val="Hipervnculo"/>
            <w:noProof/>
          </w:rPr>
          <w:t>4.5.1. Componentes XML</w:t>
        </w:r>
        <w:r>
          <w:rPr>
            <w:noProof/>
            <w:webHidden/>
          </w:rPr>
          <w:tab/>
        </w:r>
        <w:r>
          <w:rPr>
            <w:noProof/>
            <w:webHidden/>
          </w:rPr>
          <w:fldChar w:fldCharType="begin"/>
        </w:r>
        <w:r>
          <w:rPr>
            <w:noProof/>
            <w:webHidden/>
          </w:rPr>
          <w:instrText xml:space="preserve"> PAGEREF _Toc279302805 \h </w:instrText>
        </w:r>
        <w:r>
          <w:rPr>
            <w:noProof/>
            <w:webHidden/>
          </w:rPr>
        </w:r>
        <w:r>
          <w:rPr>
            <w:noProof/>
            <w:webHidden/>
          </w:rPr>
          <w:fldChar w:fldCharType="separate"/>
        </w:r>
        <w:r>
          <w:rPr>
            <w:noProof/>
            <w:webHidden/>
          </w:rPr>
          <w:t>106</w:t>
        </w:r>
        <w:r>
          <w:rPr>
            <w:noProof/>
            <w:webHidden/>
          </w:rPr>
          <w:fldChar w:fldCharType="end"/>
        </w:r>
      </w:hyperlink>
    </w:p>
    <w:p w14:paraId="6EA73235" w14:textId="77777777" w:rsidR="00954CEE" w:rsidRDefault="00954CEE">
      <w:pPr>
        <w:pStyle w:val="TDC2"/>
        <w:tabs>
          <w:tab w:val="right" w:leader="dot" w:pos="8828"/>
        </w:tabs>
        <w:rPr>
          <w:rFonts w:asciiTheme="minorHAnsi" w:eastAsiaTheme="minorEastAsia" w:hAnsiTheme="minorHAnsi" w:cstheme="minorBidi"/>
          <w:noProof/>
          <w:sz w:val="22"/>
          <w:lang w:eastAsia="es-CL"/>
        </w:rPr>
      </w:pPr>
      <w:hyperlink w:anchor="_Toc279302806" w:history="1">
        <w:r w:rsidRPr="00FF3FAA">
          <w:rPr>
            <w:rStyle w:val="Hipervnculo"/>
            <w:noProof/>
            <w:lang w:val="en-US"/>
          </w:rPr>
          <w:t>4.7. Interfaz UMA-CMS</w:t>
        </w:r>
        <w:r>
          <w:rPr>
            <w:noProof/>
            <w:webHidden/>
          </w:rPr>
          <w:tab/>
        </w:r>
        <w:r>
          <w:rPr>
            <w:noProof/>
            <w:webHidden/>
          </w:rPr>
          <w:fldChar w:fldCharType="begin"/>
        </w:r>
        <w:r>
          <w:rPr>
            <w:noProof/>
            <w:webHidden/>
          </w:rPr>
          <w:instrText xml:space="preserve"> PAGEREF _Toc279302806 \h </w:instrText>
        </w:r>
        <w:r>
          <w:rPr>
            <w:noProof/>
            <w:webHidden/>
          </w:rPr>
        </w:r>
        <w:r>
          <w:rPr>
            <w:noProof/>
            <w:webHidden/>
          </w:rPr>
          <w:fldChar w:fldCharType="separate"/>
        </w:r>
        <w:r>
          <w:rPr>
            <w:noProof/>
            <w:webHidden/>
          </w:rPr>
          <w:t>108</w:t>
        </w:r>
        <w:r>
          <w:rPr>
            <w:noProof/>
            <w:webHidden/>
          </w:rPr>
          <w:fldChar w:fldCharType="end"/>
        </w:r>
      </w:hyperlink>
    </w:p>
    <w:p w14:paraId="1F3E110B" w14:textId="77777777" w:rsidR="00954CEE" w:rsidRDefault="00954CEE">
      <w:pPr>
        <w:pStyle w:val="TDC1"/>
        <w:rPr>
          <w:rFonts w:asciiTheme="minorHAnsi" w:eastAsiaTheme="minorEastAsia" w:hAnsiTheme="minorHAnsi" w:cstheme="minorBidi"/>
          <w:b w:val="0"/>
          <w:sz w:val="22"/>
          <w:lang w:eastAsia="es-CL"/>
        </w:rPr>
      </w:pPr>
      <w:hyperlink w:anchor="_Toc279302807" w:history="1">
        <w:r w:rsidRPr="00FF3FAA">
          <w:rPr>
            <w:rStyle w:val="Hipervnculo"/>
          </w:rPr>
          <w:t>5. Bibliografía</w:t>
        </w:r>
        <w:r>
          <w:rPr>
            <w:webHidden/>
          </w:rPr>
          <w:tab/>
        </w:r>
        <w:r>
          <w:rPr>
            <w:webHidden/>
          </w:rPr>
          <w:fldChar w:fldCharType="begin"/>
        </w:r>
        <w:r>
          <w:rPr>
            <w:webHidden/>
          </w:rPr>
          <w:instrText xml:space="preserve"> PAGEREF _Toc279302807 \h </w:instrText>
        </w:r>
        <w:r>
          <w:rPr>
            <w:webHidden/>
          </w:rPr>
        </w:r>
        <w:r>
          <w:rPr>
            <w:webHidden/>
          </w:rPr>
          <w:fldChar w:fldCharType="separate"/>
        </w:r>
        <w:r>
          <w:rPr>
            <w:webHidden/>
          </w:rPr>
          <w:t>119</w:t>
        </w:r>
        <w:r>
          <w:rPr>
            <w:webHidden/>
          </w:rPr>
          <w:fldChar w:fldCharType="end"/>
        </w:r>
      </w:hyperlink>
    </w:p>
    <w:p w14:paraId="2B209B27" w14:textId="77777777" w:rsidR="00954CEE" w:rsidRDefault="00954CEE">
      <w:pPr>
        <w:pStyle w:val="TDC1"/>
        <w:rPr>
          <w:rFonts w:asciiTheme="minorHAnsi" w:eastAsiaTheme="minorEastAsia" w:hAnsiTheme="minorHAnsi" w:cstheme="minorBidi"/>
          <w:b w:val="0"/>
          <w:sz w:val="22"/>
          <w:lang w:eastAsia="es-CL"/>
        </w:rPr>
      </w:pPr>
      <w:hyperlink w:anchor="_Toc279302808" w:history="1">
        <w:r w:rsidRPr="00FF3FAA">
          <w:rPr>
            <w:rStyle w:val="Hipervnculo"/>
          </w:rPr>
          <w:t>Glosario</w:t>
        </w:r>
        <w:r>
          <w:rPr>
            <w:webHidden/>
          </w:rPr>
          <w:tab/>
        </w:r>
        <w:r>
          <w:rPr>
            <w:webHidden/>
          </w:rPr>
          <w:fldChar w:fldCharType="begin"/>
        </w:r>
        <w:r>
          <w:rPr>
            <w:webHidden/>
          </w:rPr>
          <w:instrText xml:space="preserve"> PAGEREF _Toc279302808 \h </w:instrText>
        </w:r>
        <w:r>
          <w:rPr>
            <w:webHidden/>
          </w:rPr>
        </w:r>
        <w:r>
          <w:rPr>
            <w:webHidden/>
          </w:rPr>
          <w:fldChar w:fldCharType="separate"/>
        </w:r>
        <w:r>
          <w:rPr>
            <w:webHidden/>
          </w:rPr>
          <w:t>121</w:t>
        </w:r>
        <w:r>
          <w:rPr>
            <w:webHidden/>
          </w:rPr>
          <w:fldChar w:fldCharType="end"/>
        </w:r>
      </w:hyperlink>
    </w:p>
    <w:p w14:paraId="1CECFDF0" w14:textId="77777777" w:rsidR="00954CEE" w:rsidRDefault="00954CEE">
      <w:pPr>
        <w:pStyle w:val="TDC1"/>
        <w:rPr>
          <w:rFonts w:asciiTheme="minorHAnsi" w:eastAsiaTheme="minorEastAsia" w:hAnsiTheme="minorHAnsi" w:cstheme="minorBidi"/>
          <w:b w:val="0"/>
          <w:sz w:val="22"/>
          <w:lang w:eastAsia="es-CL"/>
        </w:rPr>
      </w:pPr>
      <w:hyperlink w:anchor="_Toc279302809" w:history="1">
        <w:r w:rsidRPr="00FF3FAA">
          <w:rPr>
            <w:rStyle w:val="Hipervnculo"/>
          </w:rPr>
          <w:t>Acrónimos</w:t>
        </w:r>
        <w:r>
          <w:rPr>
            <w:webHidden/>
          </w:rPr>
          <w:tab/>
        </w:r>
        <w:r>
          <w:rPr>
            <w:webHidden/>
          </w:rPr>
          <w:fldChar w:fldCharType="begin"/>
        </w:r>
        <w:r>
          <w:rPr>
            <w:webHidden/>
          </w:rPr>
          <w:instrText xml:space="preserve"> PAGEREF _Toc279302809 \h </w:instrText>
        </w:r>
        <w:r>
          <w:rPr>
            <w:webHidden/>
          </w:rPr>
        </w:r>
        <w:r>
          <w:rPr>
            <w:webHidden/>
          </w:rPr>
          <w:fldChar w:fldCharType="separate"/>
        </w:r>
        <w:r>
          <w:rPr>
            <w:webHidden/>
          </w:rPr>
          <w:t>122</w:t>
        </w:r>
        <w:r>
          <w:rPr>
            <w:webHidden/>
          </w:rPr>
          <w:fldChar w:fldCharType="end"/>
        </w:r>
      </w:hyperlink>
    </w:p>
    <w:p w14:paraId="21EB3C14" w14:textId="77777777" w:rsidR="00391FD4" w:rsidRDefault="00AF2F39">
      <w:pPr>
        <w:rPr>
          <w:lang w:val="es-ES"/>
        </w:rPr>
      </w:pPr>
      <w:r>
        <w:rPr>
          <w:lang w:val="es-ES"/>
        </w:rPr>
        <w:fldChar w:fldCharType="end"/>
      </w:r>
    </w:p>
    <w:p w14:paraId="586C9239" w14:textId="77777777" w:rsidR="004C231D" w:rsidRPr="004C231D" w:rsidRDefault="004C231D" w:rsidP="004C231D">
      <w:pPr>
        <w:pStyle w:val="Ttulo"/>
      </w:pPr>
      <w:r>
        <w:rPr>
          <w:lang w:val="es-ES"/>
        </w:rPr>
        <w:br w:type="page"/>
      </w:r>
      <w:r>
        <w:lastRenderedPageBreak/>
        <w:t>Tabla de Ilustraciones</w:t>
      </w:r>
    </w:p>
    <w:p w14:paraId="274820B8" w14:textId="77777777" w:rsidR="00954CEE" w:rsidRDefault="00AF2F3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54CEE">
        <w:rPr>
          <w:noProof/>
        </w:rPr>
        <w:t>Ilustración 1 - Componentes que intervienen en acceso multimedia web</w:t>
      </w:r>
      <w:r w:rsidR="00954CEE">
        <w:rPr>
          <w:noProof/>
        </w:rPr>
        <w:tab/>
      </w:r>
      <w:r w:rsidR="00954CEE">
        <w:rPr>
          <w:noProof/>
        </w:rPr>
        <w:fldChar w:fldCharType="begin"/>
      </w:r>
      <w:r w:rsidR="00954CEE">
        <w:rPr>
          <w:noProof/>
        </w:rPr>
        <w:instrText xml:space="preserve"> PAGEREF _Toc279302810 \h </w:instrText>
      </w:r>
      <w:r w:rsidR="00954CEE">
        <w:rPr>
          <w:noProof/>
        </w:rPr>
      </w:r>
      <w:r w:rsidR="00954CEE">
        <w:rPr>
          <w:noProof/>
        </w:rPr>
        <w:fldChar w:fldCharType="separate"/>
      </w:r>
      <w:r w:rsidR="00954CEE">
        <w:rPr>
          <w:noProof/>
        </w:rPr>
        <w:t>16</w:t>
      </w:r>
      <w:r w:rsidR="00954CEE">
        <w:rPr>
          <w:noProof/>
        </w:rPr>
        <w:fldChar w:fldCharType="end"/>
      </w:r>
    </w:p>
    <w:p w14:paraId="151BEB6B"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_Toc279302811 \h </w:instrText>
      </w:r>
      <w:r>
        <w:rPr>
          <w:noProof/>
        </w:rPr>
      </w:r>
      <w:r>
        <w:rPr>
          <w:noProof/>
        </w:rPr>
        <w:fldChar w:fldCharType="separate"/>
      </w:r>
      <w:r>
        <w:rPr>
          <w:noProof/>
        </w:rPr>
        <w:t>27</w:t>
      </w:r>
      <w:r>
        <w:rPr>
          <w:noProof/>
        </w:rPr>
        <w:fldChar w:fldCharType="end"/>
      </w:r>
    </w:p>
    <w:p w14:paraId="6B2320AA"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_Toc279302812 \h </w:instrText>
      </w:r>
      <w:r>
        <w:rPr>
          <w:noProof/>
        </w:rPr>
      </w:r>
      <w:r>
        <w:rPr>
          <w:noProof/>
        </w:rPr>
        <w:fldChar w:fldCharType="separate"/>
      </w:r>
      <w:r>
        <w:rPr>
          <w:noProof/>
        </w:rPr>
        <w:t>29</w:t>
      </w:r>
      <w:r>
        <w:rPr>
          <w:noProof/>
        </w:rPr>
        <w:fldChar w:fldCharType="end"/>
      </w:r>
    </w:p>
    <w:p w14:paraId="3DA90DD2"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_Toc279302813 \h </w:instrText>
      </w:r>
      <w:r>
        <w:rPr>
          <w:noProof/>
        </w:rPr>
      </w:r>
      <w:r>
        <w:rPr>
          <w:noProof/>
        </w:rPr>
        <w:fldChar w:fldCharType="separate"/>
      </w:r>
      <w:r>
        <w:rPr>
          <w:noProof/>
        </w:rPr>
        <w:t>31</w:t>
      </w:r>
      <w:r>
        <w:rPr>
          <w:noProof/>
        </w:rPr>
        <w:fldChar w:fldCharType="end"/>
      </w:r>
    </w:p>
    <w:p w14:paraId="19841911"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_Toc279302814 \h </w:instrText>
      </w:r>
      <w:r>
        <w:rPr>
          <w:noProof/>
        </w:rPr>
      </w:r>
      <w:r>
        <w:rPr>
          <w:noProof/>
        </w:rPr>
        <w:fldChar w:fldCharType="separate"/>
      </w:r>
      <w:r>
        <w:rPr>
          <w:noProof/>
        </w:rPr>
        <w:t>33</w:t>
      </w:r>
      <w:r>
        <w:rPr>
          <w:noProof/>
        </w:rPr>
        <w:fldChar w:fldCharType="end"/>
      </w:r>
    </w:p>
    <w:p w14:paraId="7BC26A9A"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_Toc279302815 \h </w:instrText>
      </w:r>
      <w:r>
        <w:rPr>
          <w:noProof/>
        </w:rPr>
      </w:r>
      <w:r>
        <w:rPr>
          <w:noProof/>
        </w:rPr>
        <w:fldChar w:fldCharType="separate"/>
      </w:r>
      <w:r>
        <w:rPr>
          <w:noProof/>
        </w:rPr>
        <w:t>38</w:t>
      </w:r>
      <w:r>
        <w:rPr>
          <w:noProof/>
        </w:rPr>
        <w:fldChar w:fldCharType="end"/>
      </w:r>
    </w:p>
    <w:p w14:paraId="6C809672"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_Toc279302816 \h </w:instrText>
      </w:r>
      <w:r>
        <w:rPr>
          <w:noProof/>
        </w:rPr>
      </w:r>
      <w:r>
        <w:rPr>
          <w:noProof/>
        </w:rPr>
        <w:fldChar w:fldCharType="separate"/>
      </w:r>
      <w:r>
        <w:rPr>
          <w:noProof/>
        </w:rPr>
        <w:t>43</w:t>
      </w:r>
      <w:r>
        <w:rPr>
          <w:noProof/>
        </w:rPr>
        <w:fldChar w:fldCharType="end"/>
      </w:r>
    </w:p>
    <w:p w14:paraId="1C188109"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_Toc279302817 \h </w:instrText>
      </w:r>
      <w:r>
        <w:rPr>
          <w:noProof/>
        </w:rPr>
      </w:r>
      <w:r>
        <w:rPr>
          <w:noProof/>
        </w:rPr>
        <w:fldChar w:fldCharType="separate"/>
      </w:r>
      <w:r>
        <w:rPr>
          <w:noProof/>
        </w:rPr>
        <w:t>44</w:t>
      </w:r>
      <w:r>
        <w:rPr>
          <w:noProof/>
        </w:rPr>
        <w:fldChar w:fldCharType="end"/>
      </w:r>
    </w:p>
    <w:p w14:paraId="731B0637"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_Toc279302818 \h </w:instrText>
      </w:r>
      <w:r>
        <w:rPr>
          <w:noProof/>
        </w:rPr>
      </w:r>
      <w:r>
        <w:rPr>
          <w:noProof/>
        </w:rPr>
        <w:fldChar w:fldCharType="separate"/>
      </w:r>
      <w:r>
        <w:rPr>
          <w:noProof/>
        </w:rPr>
        <w:t>45</w:t>
      </w:r>
      <w:r>
        <w:rPr>
          <w:noProof/>
        </w:rPr>
        <w:fldChar w:fldCharType="end"/>
      </w:r>
    </w:p>
    <w:p w14:paraId="6ECA64EA"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_Toc279302819 \h </w:instrText>
      </w:r>
      <w:r>
        <w:rPr>
          <w:noProof/>
        </w:rPr>
      </w:r>
      <w:r>
        <w:rPr>
          <w:noProof/>
        </w:rPr>
        <w:fldChar w:fldCharType="separate"/>
      </w:r>
      <w:r>
        <w:rPr>
          <w:noProof/>
        </w:rPr>
        <w:t>46</w:t>
      </w:r>
      <w:r>
        <w:rPr>
          <w:noProof/>
        </w:rPr>
        <w:fldChar w:fldCharType="end"/>
      </w:r>
    </w:p>
    <w:p w14:paraId="658E4570"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_Toc279302820 \h </w:instrText>
      </w:r>
      <w:r>
        <w:rPr>
          <w:noProof/>
        </w:rPr>
      </w:r>
      <w:r>
        <w:rPr>
          <w:noProof/>
        </w:rPr>
        <w:fldChar w:fldCharType="separate"/>
      </w:r>
      <w:r>
        <w:rPr>
          <w:noProof/>
        </w:rPr>
        <w:t>48</w:t>
      </w:r>
      <w:r>
        <w:rPr>
          <w:noProof/>
        </w:rPr>
        <w:fldChar w:fldCharType="end"/>
      </w:r>
    </w:p>
    <w:p w14:paraId="1E0AD133"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_Toc279302821 \h </w:instrText>
      </w:r>
      <w:r>
        <w:rPr>
          <w:noProof/>
        </w:rPr>
      </w:r>
      <w:r>
        <w:rPr>
          <w:noProof/>
        </w:rPr>
        <w:fldChar w:fldCharType="separate"/>
      </w:r>
      <w:r>
        <w:rPr>
          <w:noProof/>
        </w:rPr>
        <w:t>52</w:t>
      </w:r>
      <w:r>
        <w:rPr>
          <w:noProof/>
        </w:rPr>
        <w:fldChar w:fldCharType="end"/>
      </w:r>
    </w:p>
    <w:p w14:paraId="20086081"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_Toc279302822 \h </w:instrText>
      </w:r>
      <w:r>
        <w:rPr>
          <w:noProof/>
        </w:rPr>
      </w:r>
      <w:r>
        <w:rPr>
          <w:noProof/>
        </w:rPr>
        <w:fldChar w:fldCharType="separate"/>
      </w:r>
      <w:r>
        <w:rPr>
          <w:noProof/>
        </w:rPr>
        <w:t>67</w:t>
      </w:r>
      <w:r>
        <w:rPr>
          <w:noProof/>
        </w:rPr>
        <w:fldChar w:fldCharType="end"/>
      </w:r>
    </w:p>
    <w:p w14:paraId="7C6AF992"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_Toc279302823 \h </w:instrText>
      </w:r>
      <w:r>
        <w:rPr>
          <w:noProof/>
        </w:rPr>
      </w:r>
      <w:r>
        <w:rPr>
          <w:noProof/>
        </w:rPr>
        <w:fldChar w:fldCharType="separate"/>
      </w:r>
      <w:r>
        <w:rPr>
          <w:noProof/>
        </w:rPr>
        <w:t>68</w:t>
      </w:r>
      <w:r>
        <w:rPr>
          <w:noProof/>
        </w:rPr>
        <w:fldChar w:fldCharType="end"/>
      </w:r>
    </w:p>
    <w:p w14:paraId="2EF54589"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_Toc279302824 \h </w:instrText>
      </w:r>
      <w:r>
        <w:rPr>
          <w:noProof/>
        </w:rPr>
      </w:r>
      <w:r>
        <w:rPr>
          <w:noProof/>
        </w:rPr>
        <w:fldChar w:fldCharType="separate"/>
      </w:r>
      <w:r>
        <w:rPr>
          <w:noProof/>
        </w:rPr>
        <w:t>70</w:t>
      </w:r>
      <w:r>
        <w:rPr>
          <w:noProof/>
        </w:rPr>
        <w:fldChar w:fldCharType="end"/>
      </w:r>
    </w:p>
    <w:p w14:paraId="1279570A"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_Toc279302825 \h </w:instrText>
      </w:r>
      <w:r>
        <w:rPr>
          <w:noProof/>
        </w:rPr>
      </w:r>
      <w:r>
        <w:rPr>
          <w:noProof/>
        </w:rPr>
        <w:fldChar w:fldCharType="separate"/>
      </w:r>
      <w:r>
        <w:rPr>
          <w:noProof/>
        </w:rPr>
        <w:t>71</w:t>
      </w:r>
      <w:r>
        <w:rPr>
          <w:noProof/>
        </w:rPr>
        <w:fldChar w:fldCharType="end"/>
      </w:r>
    </w:p>
    <w:p w14:paraId="540CCBEF"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_Toc279302826 \h </w:instrText>
      </w:r>
      <w:r>
        <w:rPr>
          <w:noProof/>
        </w:rPr>
      </w:r>
      <w:r>
        <w:rPr>
          <w:noProof/>
        </w:rPr>
        <w:fldChar w:fldCharType="separate"/>
      </w:r>
      <w:r>
        <w:rPr>
          <w:noProof/>
        </w:rPr>
        <w:t>74</w:t>
      </w:r>
      <w:r>
        <w:rPr>
          <w:noProof/>
        </w:rPr>
        <w:fldChar w:fldCharType="end"/>
      </w:r>
    </w:p>
    <w:p w14:paraId="09F87D99"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_Toc279302827 \h </w:instrText>
      </w:r>
      <w:r>
        <w:rPr>
          <w:noProof/>
        </w:rPr>
      </w:r>
      <w:r>
        <w:rPr>
          <w:noProof/>
        </w:rPr>
        <w:fldChar w:fldCharType="separate"/>
      </w:r>
      <w:r>
        <w:rPr>
          <w:noProof/>
        </w:rPr>
        <w:t>76</w:t>
      </w:r>
      <w:r>
        <w:rPr>
          <w:noProof/>
        </w:rPr>
        <w:fldChar w:fldCharType="end"/>
      </w:r>
    </w:p>
    <w:p w14:paraId="1CF70E08"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_Toc279302828 \h </w:instrText>
      </w:r>
      <w:r>
        <w:rPr>
          <w:noProof/>
        </w:rPr>
      </w:r>
      <w:r>
        <w:rPr>
          <w:noProof/>
        </w:rPr>
        <w:fldChar w:fldCharType="separate"/>
      </w:r>
      <w:r>
        <w:rPr>
          <w:noProof/>
        </w:rPr>
        <w:t>77</w:t>
      </w:r>
      <w:r>
        <w:rPr>
          <w:noProof/>
        </w:rPr>
        <w:fldChar w:fldCharType="end"/>
      </w:r>
    </w:p>
    <w:p w14:paraId="4CE20C44"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_Toc279302829 \h </w:instrText>
      </w:r>
      <w:r>
        <w:rPr>
          <w:noProof/>
        </w:rPr>
      </w:r>
      <w:r>
        <w:rPr>
          <w:noProof/>
        </w:rPr>
        <w:fldChar w:fldCharType="separate"/>
      </w:r>
      <w:r>
        <w:rPr>
          <w:noProof/>
        </w:rPr>
        <w:t>78</w:t>
      </w:r>
      <w:r>
        <w:rPr>
          <w:noProof/>
        </w:rPr>
        <w:fldChar w:fldCharType="end"/>
      </w:r>
    </w:p>
    <w:p w14:paraId="16FD71DC"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_Toc279302830 \h </w:instrText>
      </w:r>
      <w:r>
        <w:rPr>
          <w:noProof/>
        </w:rPr>
      </w:r>
      <w:r>
        <w:rPr>
          <w:noProof/>
        </w:rPr>
        <w:fldChar w:fldCharType="separate"/>
      </w:r>
      <w:r>
        <w:rPr>
          <w:noProof/>
        </w:rPr>
        <w:t>79</w:t>
      </w:r>
      <w:r>
        <w:rPr>
          <w:noProof/>
        </w:rPr>
        <w:fldChar w:fldCharType="end"/>
      </w:r>
    </w:p>
    <w:p w14:paraId="1405C0A5"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25 - Estructura Clases PHP del Core del CMS</w:t>
      </w:r>
      <w:r>
        <w:rPr>
          <w:noProof/>
        </w:rPr>
        <w:tab/>
      </w:r>
      <w:r>
        <w:rPr>
          <w:noProof/>
        </w:rPr>
        <w:fldChar w:fldCharType="begin"/>
      </w:r>
      <w:r>
        <w:rPr>
          <w:noProof/>
        </w:rPr>
        <w:instrText xml:space="preserve"> PAGEREF _Toc279302831 \h </w:instrText>
      </w:r>
      <w:r>
        <w:rPr>
          <w:noProof/>
        </w:rPr>
      </w:r>
      <w:r>
        <w:rPr>
          <w:noProof/>
        </w:rPr>
        <w:fldChar w:fldCharType="separate"/>
      </w:r>
      <w:r>
        <w:rPr>
          <w:noProof/>
        </w:rPr>
        <w:t>85</w:t>
      </w:r>
      <w:r>
        <w:rPr>
          <w:noProof/>
        </w:rPr>
        <w:fldChar w:fldCharType="end"/>
      </w:r>
    </w:p>
    <w:p w14:paraId="3BBC2480"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_Toc279302832 \h </w:instrText>
      </w:r>
      <w:r>
        <w:rPr>
          <w:noProof/>
        </w:rPr>
      </w:r>
      <w:r>
        <w:rPr>
          <w:noProof/>
        </w:rPr>
        <w:fldChar w:fldCharType="separate"/>
      </w:r>
      <w:r>
        <w:rPr>
          <w:noProof/>
        </w:rPr>
        <w:t>89</w:t>
      </w:r>
      <w:r>
        <w:rPr>
          <w:noProof/>
        </w:rPr>
        <w:fldChar w:fldCharType="end"/>
      </w:r>
    </w:p>
    <w:p w14:paraId="3BD122EF"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_Toc279302833 \h </w:instrText>
      </w:r>
      <w:r>
        <w:rPr>
          <w:noProof/>
        </w:rPr>
      </w:r>
      <w:r>
        <w:rPr>
          <w:noProof/>
        </w:rPr>
        <w:fldChar w:fldCharType="separate"/>
      </w:r>
      <w:r>
        <w:rPr>
          <w:noProof/>
        </w:rPr>
        <w:t>91</w:t>
      </w:r>
      <w:r>
        <w:rPr>
          <w:noProof/>
        </w:rPr>
        <w:fldChar w:fldCharType="end"/>
      </w:r>
    </w:p>
    <w:p w14:paraId="6135FBE5"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_Toc279302834 \h </w:instrText>
      </w:r>
      <w:r>
        <w:rPr>
          <w:noProof/>
        </w:rPr>
      </w:r>
      <w:r>
        <w:rPr>
          <w:noProof/>
        </w:rPr>
        <w:fldChar w:fldCharType="separate"/>
      </w:r>
      <w:r>
        <w:rPr>
          <w:noProof/>
        </w:rPr>
        <w:t>92</w:t>
      </w:r>
      <w:r>
        <w:rPr>
          <w:noProof/>
        </w:rPr>
        <w:fldChar w:fldCharType="end"/>
      </w:r>
    </w:p>
    <w:p w14:paraId="6F0D6E8F" w14:textId="77777777"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_Toc279302835 \h </w:instrText>
      </w:r>
      <w:r>
        <w:rPr>
          <w:noProof/>
        </w:rPr>
      </w:r>
      <w:r>
        <w:rPr>
          <w:noProof/>
        </w:rPr>
        <w:fldChar w:fldCharType="separate"/>
      </w:r>
      <w:r>
        <w:rPr>
          <w:noProof/>
        </w:rPr>
        <w:t>93</w:t>
      </w:r>
      <w:r>
        <w:rPr>
          <w:noProof/>
        </w:rPr>
        <w:fldChar w:fldCharType="end"/>
      </w:r>
    </w:p>
    <w:p w14:paraId="60A87564" w14:textId="77777777" w:rsidR="009A106D" w:rsidRDefault="00AF2F39" w:rsidP="00777734">
      <w:pPr>
        <w:pStyle w:val="Ttulo"/>
        <w:outlineLvl w:val="0"/>
      </w:pPr>
      <w:r>
        <w:rPr>
          <w:lang w:val="es-ES"/>
        </w:rPr>
        <w:fldChar w:fldCharType="end"/>
      </w:r>
      <w:r w:rsidR="00391FD4">
        <w:rPr>
          <w:lang w:val="es-ES"/>
        </w:rPr>
        <w:br w:type="page"/>
      </w:r>
      <w:bookmarkStart w:id="3" w:name="_Toc279302729"/>
      <w:r w:rsidR="007C0EE8" w:rsidRPr="001D2C1D">
        <w:lastRenderedPageBreak/>
        <w:t>Capítulo 1</w:t>
      </w:r>
      <w:r w:rsidR="003A19EE">
        <w:t>.</w:t>
      </w:r>
      <w:r w:rsidR="007C0EE8" w:rsidRPr="001D2C1D">
        <w:t xml:space="preserve"> Introducción</w:t>
      </w:r>
      <w:bookmarkEnd w:id="3"/>
    </w:p>
    <w:p w14:paraId="39AC7271" w14:textId="77777777" w:rsidR="009A106D" w:rsidRDefault="002D7A96" w:rsidP="00460025">
      <w:pPr>
        <w:pStyle w:val="Subttulo"/>
        <w:outlineLvl w:val="1"/>
      </w:pPr>
      <w:bookmarkStart w:id="4" w:name="_Toc279302730"/>
      <w:r w:rsidRPr="003A19EE">
        <w:t>R</w:t>
      </w:r>
      <w:r w:rsidR="00427C5E">
        <w:t>esumen</w:t>
      </w:r>
      <w:bookmarkEnd w:id="4"/>
    </w:p>
    <w:p w14:paraId="27AF2F38" w14:textId="77777777" w:rsidR="00CC20D5" w:rsidRDefault="00CC20D5">
      <w:pPr>
        <w:pStyle w:val="Sinespaciado"/>
        <w:jc w:val="both"/>
        <w:rPr>
          <w:rFonts w:ascii="Verdana" w:hAnsi="Verdana"/>
          <w:sz w:val="24"/>
        </w:rPr>
      </w:pPr>
    </w:p>
    <w:p w14:paraId="06B34CD7" w14:textId="77777777"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27979140" w14:textId="77777777" w:rsidR="00CC20D5" w:rsidRDefault="00CC20D5" w:rsidP="00DD7C06"/>
    <w:p w14:paraId="7CAC001D"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6D8D5DC1" w14:textId="77777777" w:rsidR="00CC20D5" w:rsidRDefault="00CC20D5" w:rsidP="00DD7C06"/>
    <w:p w14:paraId="6352B3D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6C938C2"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0935088" w14:textId="77777777" w:rsidR="00FC49A8" w:rsidRDefault="00FC49A8" w:rsidP="00FC49A8"/>
    <w:p w14:paraId="4E85342B" w14:textId="77777777" w:rsidR="00CC20D5" w:rsidRDefault="00CC20D5">
      <w:r>
        <w:t>Algunas empresas involucradas en estas nuevas tecnologías tienen como parte de su política de negocios hacer soluciones privativas por lo que no les interesa fomentar la compatibilidad.</w:t>
      </w:r>
    </w:p>
    <w:p w14:paraId="672F2964" w14:textId="77777777" w:rsidR="00CC20D5" w:rsidRDefault="00CC20D5"/>
    <w:p w14:paraId="1753BE04" w14:textId="77777777" w:rsidR="00CC20D5" w:rsidRDefault="00CC20D5">
      <w:pPr>
        <w:pStyle w:val="Textoindependiente"/>
      </w:pPr>
      <w:r>
        <w:t>Un conjunto de circunstancias y factores plantean la necesidad de tecnología UMA:</w:t>
      </w:r>
    </w:p>
    <w:p w14:paraId="02AD6D62" w14:textId="77777777" w:rsidR="00CC20D5" w:rsidRDefault="00CC20D5">
      <w:pPr>
        <w:pStyle w:val="Listaconvietas21"/>
        <w:numPr>
          <w:ilvl w:val="0"/>
          <w:numId w:val="5"/>
        </w:numPr>
        <w:rPr>
          <w:bCs/>
        </w:rPr>
      </w:pPr>
      <w:r>
        <w:rPr>
          <w:bCs/>
        </w:rPr>
        <w:t>Gran cantidad de contenido audiovisual.</w:t>
      </w:r>
    </w:p>
    <w:p w14:paraId="5249F87B" w14:textId="77777777" w:rsidR="00CC20D5" w:rsidRDefault="00CC20D5">
      <w:pPr>
        <w:pStyle w:val="Listaconvietas21"/>
        <w:numPr>
          <w:ilvl w:val="0"/>
          <w:numId w:val="5"/>
        </w:numPr>
      </w:pPr>
      <w:r>
        <w:rPr>
          <w:bCs/>
        </w:rPr>
        <w:t>Difícil acceso a la información</w:t>
      </w:r>
      <w:r>
        <w:t xml:space="preserve"> sin etiquetar. </w:t>
      </w:r>
    </w:p>
    <w:p w14:paraId="7ACE6325" w14:textId="77777777" w:rsidR="00CC20D5" w:rsidRDefault="00CC20D5">
      <w:pPr>
        <w:pStyle w:val="Listaconvietas21"/>
        <w:numPr>
          <w:ilvl w:val="0"/>
          <w:numId w:val="5"/>
        </w:numPr>
      </w:pPr>
      <w:r>
        <w:t>Condiciones de acceso a la red diferentes y variables.</w:t>
      </w:r>
    </w:p>
    <w:p w14:paraId="5ABE78D4" w14:textId="77777777" w:rsidR="00CC20D5" w:rsidRDefault="00CC20D5">
      <w:pPr>
        <w:pStyle w:val="Listaconvietas21"/>
        <w:numPr>
          <w:ilvl w:val="0"/>
          <w:numId w:val="5"/>
        </w:numPr>
      </w:pPr>
      <w:r>
        <w:rPr>
          <w:bCs/>
        </w:rPr>
        <w:t>Heterogeneidad de dispositivos cliente</w:t>
      </w:r>
      <w:r>
        <w:t xml:space="preserve">. </w:t>
      </w:r>
    </w:p>
    <w:p w14:paraId="582E368E" w14:textId="77777777" w:rsidR="00CC20D5" w:rsidRDefault="00CC20D5">
      <w:pPr>
        <w:pStyle w:val="Listaconvietas21"/>
        <w:numPr>
          <w:ilvl w:val="0"/>
          <w:numId w:val="5"/>
        </w:numPr>
      </w:pPr>
      <w:r>
        <w:rPr>
          <w:bCs/>
        </w:rPr>
        <w:t>Exigencias del usuario, calidad insatisfactoria para</w:t>
      </w:r>
      <w:r>
        <w:t xml:space="preserve"> tecnología cliente.</w:t>
      </w:r>
    </w:p>
    <w:p w14:paraId="7FEFC1BF" w14:textId="77777777" w:rsidR="00CC20D5" w:rsidRDefault="00CC20D5">
      <w:pPr>
        <w:pStyle w:val="Listaconvietas21"/>
        <w:numPr>
          <w:ilvl w:val="0"/>
          <w:numId w:val="5"/>
        </w:numPr>
        <w:rPr>
          <w:b/>
          <w:bCs/>
        </w:rPr>
      </w:pPr>
      <w:r>
        <w:rPr>
          <w:bCs/>
        </w:rPr>
        <w:t>Altos costos de mantenimiento</w:t>
      </w:r>
      <w:r>
        <w:rPr>
          <w:b/>
          <w:bCs/>
        </w:rPr>
        <w:t>.</w:t>
      </w:r>
    </w:p>
    <w:p w14:paraId="2BE8A643"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173F2525" w14:textId="77777777" w:rsidR="006239A4" w:rsidRDefault="006239A4">
      <w:pPr>
        <w:pStyle w:val="Listaconvietas21"/>
        <w:ind w:left="360"/>
      </w:pPr>
    </w:p>
    <w:p w14:paraId="6C80B6E2" w14:textId="2419CD19" w:rsidR="00E010D5" w:rsidRDefault="00427C5E" w:rsidP="00E010D5">
      <w:pPr>
        <w:pStyle w:val="Sinespaciado"/>
        <w:keepNext/>
        <w:jc w:val="center"/>
      </w:pPr>
      <w:del w:id="5" w:author="manolo" w:date="2010-12-05T08:55:00Z">
        <w:r w:rsidRPr="00460025">
          <w:delText xml:space="preserve"> </w:delText>
        </w:r>
      </w:del>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20F4F005" w14:textId="77777777" w:rsidR="009A106D" w:rsidRDefault="00E010D5" w:rsidP="00460025">
      <w:pPr>
        <w:pStyle w:val="Epgrafe"/>
        <w:jc w:val="center"/>
      </w:pPr>
      <w:bookmarkStart w:id="6" w:name="_Toc279302810"/>
      <w:r>
        <w:t xml:space="preserve">Ilustración </w:t>
      </w:r>
      <w:r w:rsidR="00AF2F39">
        <w:fldChar w:fldCharType="begin"/>
      </w:r>
      <w:r>
        <w:instrText xml:space="preserve"> SEQ Ilustración \* ARABIC </w:instrText>
      </w:r>
      <w:r w:rsidR="00AF2F39">
        <w:fldChar w:fldCharType="separate"/>
      </w:r>
      <w:r w:rsidR="00C43BA3">
        <w:rPr>
          <w:noProof/>
        </w:rPr>
        <w:t>1</w:t>
      </w:r>
      <w:r w:rsidR="00AF2F39">
        <w:fldChar w:fldCharType="end"/>
      </w:r>
      <w:r>
        <w:t xml:space="preserve"> - Componentes que intervienen en acceso multimedia web</w:t>
      </w:r>
      <w:bookmarkEnd w:id="6"/>
    </w:p>
    <w:p w14:paraId="6FA8A34A" w14:textId="77777777" w:rsidR="009A106D" w:rsidRPr="00460025" w:rsidRDefault="00366515" w:rsidP="00460025">
      <w:pPr>
        <w:pStyle w:val="Ttulo7"/>
        <w:rPr>
          <w:lang w:val="es-CL"/>
        </w:rPr>
      </w:pPr>
      <w:hyperlink r:id="rId20" w:history="1">
        <w:r w:rsidR="00983B96" w:rsidRPr="00460025">
          <w:rPr>
            <w:rStyle w:val="Hipervnculo"/>
            <w:lang w:val="es-CL" w:eastAsia="en-US"/>
          </w:rPr>
          <w:t>http://es.wikipedia.org/wiki/Archivo:Sistema_UMA.gif</w:t>
        </w:r>
      </w:hyperlink>
    </w:p>
    <w:p w14:paraId="338D45EB" w14:textId="0CDDFE25" w:rsidR="00983B96" w:rsidRPr="00460025" w:rsidDel="00983B96" w:rsidRDefault="00CC20D5" w:rsidP="00983B96">
      <w:pPr>
        <w:pStyle w:val="Ttulo7"/>
        <w:rPr>
          <w:lang w:val="es-CL"/>
        </w:rPr>
      </w:pPr>
      <w:del w:id="7" w:author="manolo" w:date="2010-12-05T08:55:00Z">
        <w:r w:rsidRPr="00460025">
          <w:rPr>
            <w:lang w:val="es-CL"/>
          </w:rPr>
          <w:delText xml:space="preserve"> </w:delText>
        </w:r>
      </w:del>
    </w:p>
    <w:p w14:paraId="4DC021E9" w14:textId="77777777" w:rsidR="00CC20D5" w:rsidRDefault="00CC20D5">
      <w:pPr>
        <w:pStyle w:val="Sinespaciado"/>
        <w:jc w:val="center"/>
      </w:pPr>
    </w:p>
    <w:p w14:paraId="5EE1C3CE" w14:textId="77777777" w:rsidR="00CC20D5" w:rsidRDefault="00CC20D5">
      <w:pPr>
        <w:pStyle w:val="Sinespaciado"/>
        <w:jc w:val="center"/>
      </w:pPr>
    </w:p>
    <w:p w14:paraId="16219FB6" w14:textId="77777777" w:rsidR="00CC20D5" w:rsidRDefault="00CC20D5">
      <w:pPr>
        <w:pStyle w:val="Textoindependienteprimerasangra21"/>
      </w:pPr>
    </w:p>
    <w:p w14:paraId="22F8D5D9" w14:textId="77777777" w:rsidR="009A106D" w:rsidRDefault="000A0447" w:rsidP="00460025">
      <w:pPr>
        <w:pStyle w:val="Subttulo"/>
        <w:outlineLvl w:val="1"/>
      </w:pPr>
      <w:r>
        <w:br w:type="page"/>
      </w:r>
      <w:bookmarkStart w:id="8" w:name="_Toc279302731"/>
      <w:r w:rsidR="00CC20D5" w:rsidRPr="00D56AA3">
        <w:lastRenderedPageBreak/>
        <w:t>1.</w:t>
      </w:r>
      <w:r w:rsidR="00C8251B">
        <w:t>1</w:t>
      </w:r>
      <w:r w:rsidR="003A19EE">
        <w:t xml:space="preserve">. </w:t>
      </w:r>
      <w:r w:rsidR="00D72575">
        <w:t>Formulación General del Proyecto</w:t>
      </w:r>
      <w:bookmarkEnd w:id="8"/>
    </w:p>
    <w:p w14:paraId="3F30994F" w14:textId="77777777" w:rsidR="00CC20D5" w:rsidRDefault="00CC20D5">
      <w:pPr>
        <w:pStyle w:val="Sinespaciado"/>
        <w:rPr>
          <w:rFonts w:ascii="Verdana" w:hAnsi="Verdana"/>
          <w:sz w:val="24"/>
          <w:szCs w:val="24"/>
        </w:rPr>
      </w:pPr>
    </w:p>
    <w:p w14:paraId="46763D5F"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411D3EE7" w14:textId="77777777" w:rsidR="00CC20D5" w:rsidRDefault="00CC20D5" w:rsidP="00D56AA3">
      <w:pPr>
        <w:rPr>
          <w:vanish/>
        </w:rPr>
      </w:pPr>
    </w:p>
    <w:p w14:paraId="1A02F225" w14:textId="77777777" w:rsidR="00CC20D5" w:rsidRDefault="00CC20D5" w:rsidP="00D56AA3">
      <w:r>
        <w:t>Como marco de trabajo nos referimos a un enfoque conceptual y técnico con implementación de software que sirva de guía al desarrollo de aplicaciones compatibles con UMA.</w:t>
      </w:r>
    </w:p>
    <w:p w14:paraId="7E104131" w14:textId="77777777" w:rsidR="00CC20D5" w:rsidRDefault="00CC20D5" w:rsidP="00D56AA3">
      <w:pPr>
        <w:rPr>
          <w:vanish/>
        </w:rPr>
      </w:pPr>
    </w:p>
    <w:p w14:paraId="50A1E724" w14:textId="77777777" w:rsidR="00CC20D5" w:rsidRDefault="00CC20D5" w:rsidP="00D56AA3">
      <w:r>
        <w:t>Un marco de trabajo para un Acceso Multimedia Universal debiera lograr la independencia entre contenido y dispositivo cliente en el cual se despliega tal contenido.</w:t>
      </w:r>
    </w:p>
    <w:p w14:paraId="6E2D311C" w14:textId="77777777" w:rsidR="00CC20D5" w:rsidRDefault="00CC20D5" w:rsidP="00D56AA3"/>
    <w:p w14:paraId="56C1E1A0" w14:textId="77777777" w:rsidR="00CC20D5" w:rsidRDefault="00CC20D5" w:rsidP="00D56AA3">
      <w:r>
        <w:t xml:space="preserve">Por ello este Marco de Trabajo usará los patrones Modelo-Vista-Controlador para armar componentes MVC. </w:t>
      </w:r>
    </w:p>
    <w:p w14:paraId="66F9AB09"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13237866" w14:textId="77777777" w:rsidR="00CC20D5" w:rsidRDefault="00CC20D5">
      <w:pPr>
        <w:pStyle w:val="Textoindependiente"/>
        <w:rPr>
          <w:lang w:val="es-ES"/>
        </w:rPr>
      </w:pPr>
    </w:p>
    <w:p w14:paraId="52CEABC2" w14:textId="77777777" w:rsidR="00CC20D5" w:rsidRDefault="00CC20D5">
      <w:pPr>
        <w:pStyle w:val="Textoindependiente"/>
        <w:rPr>
          <w:lang w:val="es-ES"/>
        </w:rPr>
      </w:pPr>
      <w:r>
        <w:rPr>
          <w:lang w:val="es-ES"/>
        </w:rPr>
        <w:t>En la siguiente ilustración se muestra un diagrama MVC con uso de plantillas.</w:t>
      </w:r>
    </w:p>
    <w:p w14:paraId="5DA00EFC"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606BCDC2" w14:textId="77777777" w:rsidR="00CC20D5" w:rsidRDefault="00CC20D5">
      <w:pPr>
        <w:pStyle w:val="Sinespaciado"/>
        <w:jc w:val="center"/>
      </w:pPr>
      <w:r>
        <w:t>Esquema de MVC con uso de templates</w:t>
      </w:r>
    </w:p>
    <w:p w14:paraId="22C1811E" w14:textId="77777777" w:rsidR="00CC20D5" w:rsidRDefault="00366515">
      <w:pPr>
        <w:pStyle w:val="Sinespaciado"/>
        <w:jc w:val="center"/>
      </w:pPr>
      <w:hyperlink r:id="rId22" w:history="1">
        <w:r w:rsidR="00CC20D5" w:rsidRPr="008C2891">
          <w:rPr>
            <w:rStyle w:val="Hipervnculo"/>
          </w:rPr>
          <w:t>http://onjava.com/onjava/2004/06/02/cg-vel-2.html</w:t>
        </w:r>
      </w:hyperlink>
    </w:p>
    <w:p w14:paraId="7483161D" w14:textId="77777777" w:rsidR="009A106D" w:rsidRDefault="009A106D" w:rsidP="00460025">
      <w:pPr>
        <w:pStyle w:val="Textoindependiente"/>
        <w:rPr>
          <w:lang w:val="es-ES"/>
        </w:rPr>
      </w:pPr>
    </w:p>
    <w:p w14:paraId="63F45BE8" w14:textId="77777777" w:rsidR="00F32EF6" w:rsidRDefault="00F32EF6">
      <w:pPr>
        <w:suppressAutoHyphens w:val="0"/>
        <w:spacing w:before="0" w:after="0" w:line="240" w:lineRule="auto"/>
        <w:jc w:val="left"/>
        <w:rPr>
          <w:rFonts w:cs="Times New Roman"/>
          <w:lang w:val="es-ES"/>
        </w:rPr>
      </w:pPr>
      <w:r>
        <w:rPr>
          <w:lang w:val="es-ES"/>
        </w:rPr>
        <w:br w:type="page"/>
      </w:r>
    </w:p>
    <w:p w14:paraId="3076B969"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5B3BAB9" w14:textId="3B6B7E8D"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del w:id="9" w:author="manolo" w:date="2010-12-05T08:55:00Z">
        <w:r w:rsidR="00CC20D5">
          <w:rPr>
            <w:lang w:val="en-US"/>
          </w:rPr>
          <w:delText xml:space="preserve"> </w:delText>
        </w:r>
      </w:del>
      <w:r w:rsidR="00CC20D5">
        <w:rPr>
          <w:lang w:val="en-US"/>
        </w:rPr>
        <w:t>&gt;</w:t>
      </w:r>
      <w:r w:rsidR="00CC20D5">
        <w:rPr>
          <w:lang w:val="en-US"/>
        </w:rPr>
        <w:br/>
        <w:t>    &lt;/view&gt;</w:t>
      </w:r>
      <w:r w:rsidR="00CC20D5">
        <w:rPr>
          <w:lang w:val="en-US"/>
        </w:rPr>
        <w:br/>
        <w:t>&lt;/component&gt;</w:t>
      </w:r>
    </w:p>
    <w:p w14:paraId="6B0F3348"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412F3676" w14:textId="77777777" w:rsidR="00CC20D5" w:rsidRDefault="00CC20D5">
      <w:pPr>
        <w:rPr>
          <w:lang w:val="es-ES"/>
        </w:rPr>
      </w:pPr>
      <w:r>
        <w:rPr>
          <w:lang w:val="es-ES"/>
        </w:rPr>
        <w:t>Otro factor importante es que se separa el trabajo de programación en duro del diseño lógico de los componentes.</w:t>
      </w:r>
    </w:p>
    <w:p w14:paraId="4B491685" w14:textId="77777777" w:rsidR="009A106D" w:rsidRDefault="00C8251B" w:rsidP="00460025">
      <w:pPr>
        <w:pStyle w:val="Subttulo"/>
        <w:outlineLvl w:val="1"/>
        <w:rPr>
          <w:kern w:val="1"/>
        </w:rPr>
      </w:pPr>
      <w:r>
        <w:rPr>
          <w:kern w:val="1"/>
        </w:rPr>
        <w:br w:type="page"/>
      </w:r>
      <w:bookmarkStart w:id="10" w:name="_Toc279302732"/>
      <w:r>
        <w:rPr>
          <w:kern w:val="1"/>
        </w:rPr>
        <w:lastRenderedPageBreak/>
        <w:t>1.2. Objetivos</w:t>
      </w:r>
      <w:bookmarkEnd w:id="10"/>
    </w:p>
    <w:p w14:paraId="4DF1DB5C" w14:textId="25E2A80A" w:rsidR="009A106D" w:rsidRPr="00460025" w:rsidRDefault="00C8251B" w:rsidP="00460025">
      <w:pPr>
        <w:pStyle w:val="Subttulo"/>
        <w:outlineLvl w:val="2"/>
        <w:rPr>
          <w:b w:val="0"/>
          <w:kern w:val="1"/>
          <w:u w:val="single"/>
        </w:rPr>
      </w:pPr>
      <w:bookmarkStart w:id="11" w:name="_Toc279302733"/>
      <w:r>
        <w:rPr>
          <w:kern w:val="1"/>
        </w:rPr>
        <w:t>1.</w:t>
      </w:r>
      <w:r w:rsidR="003A19EE">
        <w:rPr>
          <w:kern w:val="1"/>
        </w:rPr>
        <w:t>2</w:t>
      </w:r>
      <w:r w:rsidR="00CC20D5">
        <w:rPr>
          <w:kern w:val="1"/>
        </w:rPr>
        <w:t>.1</w:t>
      </w:r>
      <w:r w:rsidR="003A19EE">
        <w:rPr>
          <w:kern w:val="1"/>
        </w:rPr>
        <w:t>.</w:t>
      </w:r>
      <w:del w:id="12" w:author="manolo" w:date="2010-12-05T08:55:00Z">
        <w:r w:rsidR="00CC20D5">
          <w:rPr>
            <w:kern w:val="1"/>
          </w:rPr>
          <w:delText xml:space="preserve"> </w:delText>
        </w:r>
      </w:del>
      <w:r w:rsidR="003A19EE">
        <w:rPr>
          <w:kern w:val="1"/>
        </w:rPr>
        <w:t>Objetivo General</w:t>
      </w:r>
      <w:bookmarkEnd w:id="11"/>
    </w:p>
    <w:p w14:paraId="5279399A" w14:textId="77777777" w:rsidR="00CC20D5" w:rsidRDefault="00CC20D5">
      <w:r>
        <w:t>Desarrollar un Marco de Trabajo para el desarrollo de aplicaciones con características de Acceso Multimedia Universal.</w:t>
      </w:r>
    </w:p>
    <w:p w14:paraId="0FA3B957" w14:textId="03553FAF" w:rsidR="009A106D" w:rsidRDefault="00C8251B" w:rsidP="00460025">
      <w:pPr>
        <w:pStyle w:val="Subttulo"/>
        <w:outlineLvl w:val="2"/>
      </w:pPr>
      <w:bookmarkStart w:id="13" w:name="_Toc279302734"/>
      <w:r>
        <w:t>1</w:t>
      </w:r>
      <w:r w:rsidR="00CC20D5">
        <w:t>.2</w:t>
      </w:r>
      <w:r w:rsidR="003A19EE">
        <w:t>.</w:t>
      </w:r>
      <w:r>
        <w:t>1.</w:t>
      </w:r>
      <w:del w:id="14" w:author="manolo" w:date="2010-12-05T08:55:00Z">
        <w:r w:rsidR="00CC20D5">
          <w:delText xml:space="preserve"> </w:delText>
        </w:r>
      </w:del>
      <w:r>
        <w:t xml:space="preserve">Objetivos </w:t>
      </w:r>
      <w:r w:rsidR="009945AA">
        <w:t>Específicos</w:t>
      </w:r>
      <w:bookmarkEnd w:id="13"/>
    </w:p>
    <w:p w14:paraId="170A03C4"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763F42C7"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73F1BE8E"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1C284DF1"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142CFDF"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0B2D7622"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6A199AD7" w14:textId="77777777" w:rsidR="00F32EF6" w:rsidRDefault="00F32EF6" w:rsidP="00F32EF6">
      <w:pPr>
        <w:pStyle w:val="Listaconvietas31"/>
      </w:pPr>
    </w:p>
    <w:p w14:paraId="7356158D" w14:textId="7878CAF4" w:rsidR="009A106D" w:rsidRDefault="00073F3B" w:rsidP="00460025">
      <w:pPr>
        <w:pStyle w:val="Subttulo"/>
        <w:outlineLvl w:val="1"/>
        <w:rPr>
          <w:rStyle w:val="Estilo14pt"/>
          <w:rFonts w:eastAsia="Calibri" w:cs="Calibri"/>
          <w:b w:val="0"/>
          <w:i/>
          <w:iCs/>
          <w:szCs w:val="22"/>
        </w:rPr>
      </w:pPr>
      <w:bookmarkStart w:id="15" w:name="_Toc279302735"/>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15"/>
    </w:p>
    <w:p w14:paraId="4885AE32"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4B788443"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976DED8" w14:textId="77777777" w:rsidR="00CC20D5" w:rsidRPr="00C51FDD" w:rsidRDefault="00CC20D5">
      <w:pPr>
        <w:rPr>
          <w:lang w:val="es-ES"/>
        </w:rPr>
      </w:pPr>
      <w:r w:rsidRPr="00460025">
        <w:rPr>
          <w:lang w:val="es-ES"/>
        </w:rPr>
        <w:t>Se fijarán reuniones semanales para controlar y coordinar el avance del proyecto.</w:t>
      </w:r>
    </w:p>
    <w:p w14:paraId="105002E0"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688B0F42"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39D5468C" w14:textId="77777777" w:rsidR="00F32EF6" w:rsidRDefault="00F32EF6">
      <w:pPr>
        <w:suppressAutoHyphens w:val="0"/>
        <w:spacing w:before="0" w:after="0" w:line="240" w:lineRule="auto"/>
        <w:jc w:val="left"/>
        <w:rPr>
          <w:lang w:val="es-ES"/>
        </w:rPr>
      </w:pPr>
      <w:r>
        <w:rPr>
          <w:lang w:val="es-ES"/>
        </w:rPr>
        <w:br w:type="page"/>
      </w:r>
    </w:p>
    <w:p w14:paraId="46002E18" w14:textId="77777777" w:rsidR="00CC20D5" w:rsidRDefault="00CC20D5">
      <w:pPr>
        <w:rPr>
          <w:lang w:val="es-ES"/>
        </w:rPr>
      </w:pPr>
      <w:r>
        <w:rPr>
          <w:lang w:val="es-ES"/>
        </w:rPr>
        <w:lastRenderedPageBreak/>
        <w:t>Se sincronizará el proyecto en 2 ambientes:</w:t>
      </w:r>
    </w:p>
    <w:p w14:paraId="0FF52244"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4A30527C"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3AD93956" w14:textId="77777777" w:rsidR="00F32EF6" w:rsidRDefault="00F32EF6">
      <w:pPr>
        <w:pStyle w:val="Listaconvietas31"/>
        <w:rPr>
          <w:lang w:val="es-ES"/>
        </w:rPr>
      </w:pPr>
    </w:p>
    <w:p w14:paraId="3A796D5D" w14:textId="4D0EDD31" w:rsidR="009A106D" w:rsidRDefault="00321514" w:rsidP="00460025">
      <w:pPr>
        <w:pStyle w:val="Subttulo"/>
        <w:outlineLvl w:val="1"/>
      </w:pPr>
      <w:bookmarkStart w:id="16" w:name="_Toc279302736"/>
      <w:r>
        <w:t>1.</w:t>
      </w:r>
      <w:r w:rsidR="00CC20D5">
        <w:t>4.</w:t>
      </w:r>
      <w:r w:rsidR="006A6A8F">
        <w:t xml:space="preserve"> </w:t>
      </w:r>
      <w:r w:rsidR="00460025">
        <w:t>Planificación</w:t>
      </w:r>
      <w:r w:rsidR="006A6A8F">
        <w:t xml:space="preserve"> Inicial</w:t>
      </w:r>
      <w:bookmarkEnd w:id="16"/>
    </w:p>
    <w:p w14:paraId="5F654972"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DAD8757"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4BBF9140"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0F34213D"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DEBE498" w14:textId="77777777" w:rsidR="009A106D" w:rsidRDefault="00CC20D5" w:rsidP="00460025">
            <w:pPr>
              <w:rPr>
                <w:rFonts w:cs="Arial"/>
                <w:b/>
                <w:sz w:val="20"/>
                <w:szCs w:val="20"/>
              </w:rPr>
            </w:pPr>
            <w:r>
              <w:rPr>
                <w:rFonts w:cs="Arial"/>
                <w:b/>
                <w:sz w:val="20"/>
                <w:szCs w:val="20"/>
              </w:rPr>
              <w:t>Tiempo Tentativo</w:t>
            </w:r>
          </w:p>
        </w:tc>
      </w:tr>
      <w:tr w:rsidR="00CC20D5" w14:paraId="39921D10" w14:textId="77777777">
        <w:tc>
          <w:tcPr>
            <w:tcW w:w="3240" w:type="dxa"/>
            <w:tcBorders>
              <w:top w:val="single" w:sz="4" w:space="0" w:color="FF0000"/>
              <w:left w:val="single" w:sz="4" w:space="0" w:color="FF0000"/>
              <w:bottom w:val="single" w:sz="4" w:space="0" w:color="FF0000"/>
            </w:tcBorders>
            <w:shd w:val="clear" w:color="auto" w:fill="auto"/>
            <w:vAlign w:val="center"/>
          </w:tcPr>
          <w:p w14:paraId="452DF291"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0EBF75FA"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621DAE5E"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7B72EFB" w14:textId="77777777" w:rsidR="009A106D" w:rsidRDefault="00CC20D5" w:rsidP="00460025">
            <w:pPr>
              <w:rPr>
                <w:rFonts w:cs="Arial"/>
                <w:sz w:val="20"/>
                <w:szCs w:val="20"/>
              </w:rPr>
            </w:pPr>
            <w:r>
              <w:rPr>
                <w:rFonts w:cs="Arial"/>
                <w:sz w:val="20"/>
                <w:szCs w:val="20"/>
              </w:rPr>
              <w:t>2 Semanas</w:t>
            </w:r>
          </w:p>
        </w:tc>
      </w:tr>
      <w:tr w:rsidR="00CC20D5" w14:paraId="20B54901" w14:textId="77777777">
        <w:tc>
          <w:tcPr>
            <w:tcW w:w="3240" w:type="dxa"/>
            <w:tcBorders>
              <w:top w:val="single" w:sz="4" w:space="0" w:color="FF0000"/>
              <w:left w:val="single" w:sz="4" w:space="0" w:color="FF0000"/>
              <w:bottom w:val="single" w:sz="4" w:space="0" w:color="FF0000"/>
            </w:tcBorders>
            <w:shd w:val="clear" w:color="auto" w:fill="auto"/>
            <w:vAlign w:val="center"/>
          </w:tcPr>
          <w:p w14:paraId="3571CC66"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69BB39DF"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EA81187" w14:textId="77777777" w:rsidR="009A106D" w:rsidRDefault="00CC20D5" w:rsidP="00460025">
            <w:pPr>
              <w:rPr>
                <w:rFonts w:cs="Arial"/>
                <w:sz w:val="20"/>
                <w:szCs w:val="20"/>
              </w:rPr>
            </w:pPr>
            <w:r>
              <w:rPr>
                <w:rFonts w:cs="Arial"/>
                <w:sz w:val="20"/>
                <w:szCs w:val="20"/>
              </w:rPr>
              <w:t>2 Semanas</w:t>
            </w:r>
          </w:p>
        </w:tc>
      </w:tr>
      <w:tr w:rsidR="00CC20D5" w14:paraId="491ABF58" w14:textId="77777777">
        <w:tc>
          <w:tcPr>
            <w:tcW w:w="3240" w:type="dxa"/>
            <w:tcBorders>
              <w:top w:val="single" w:sz="4" w:space="0" w:color="FF0000"/>
              <w:left w:val="single" w:sz="4" w:space="0" w:color="FF0000"/>
              <w:bottom w:val="single" w:sz="4" w:space="0" w:color="FF0000"/>
            </w:tcBorders>
            <w:shd w:val="clear" w:color="auto" w:fill="auto"/>
            <w:vAlign w:val="center"/>
          </w:tcPr>
          <w:p w14:paraId="65BE607C"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53886CEE" w14:textId="4E487698" w:rsidR="009A106D" w:rsidRDefault="00CC20D5" w:rsidP="00460025">
            <w:pPr>
              <w:spacing w:line="240" w:lineRule="auto"/>
              <w:rPr>
                <w:sz w:val="20"/>
                <w:szCs w:val="20"/>
              </w:rPr>
            </w:pPr>
            <w:r w:rsidRPr="00E904C8">
              <w:rPr>
                <w:sz w:val="20"/>
                <w:szCs w:val="20"/>
              </w:rPr>
              <w:t>Modelamiento del framework</w:t>
            </w:r>
            <w:del w:id="17" w:author="manolo" w:date="2010-12-05T08:55:00Z">
              <w:r w:rsidRPr="00E904C8">
                <w:rPr>
                  <w:sz w:val="20"/>
                  <w:szCs w:val="20"/>
                </w:rPr>
                <w:delText xml:space="preserve"> </w:delText>
              </w:r>
            </w:del>
          </w:p>
          <w:p w14:paraId="33C7D847"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C0F243" w14:textId="77777777" w:rsidR="009A106D" w:rsidRDefault="00CC20D5" w:rsidP="00460025">
            <w:pPr>
              <w:rPr>
                <w:rFonts w:cs="Arial"/>
                <w:sz w:val="20"/>
                <w:szCs w:val="20"/>
              </w:rPr>
            </w:pPr>
            <w:r>
              <w:rPr>
                <w:rFonts w:cs="Arial"/>
                <w:sz w:val="20"/>
                <w:szCs w:val="20"/>
              </w:rPr>
              <w:lastRenderedPageBreak/>
              <w:t>2 Semanas</w:t>
            </w:r>
          </w:p>
        </w:tc>
      </w:tr>
      <w:tr w:rsidR="00CC20D5" w14:paraId="0CC89DDC" w14:textId="77777777">
        <w:tc>
          <w:tcPr>
            <w:tcW w:w="3240" w:type="dxa"/>
            <w:tcBorders>
              <w:top w:val="single" w:sz="4" w:space="0" w:color="FF0000"/>
              <w:left w:val="single" w:sz="4" w:space="0" w:color="FF0000"/>
              <w:bottom w:val="single" w:sz="4" w:space="0" w:color="FF0000"/>
            </w:tcBorders>
            <w:shd w:val="clear" w:color="auto" w:fill="auto"/>
            <w:vAlign w:val="center"/>
          </w:tcPr>
          <w:p w14:paraId="222B65FE"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5F47EA3" w14:textId="77777777" w:rsidR="009A106D" w:rsidRDefault="00CC20D5" w:rsidP="00460025">
            <w:pPr>
              <w:spacing w:line="240" w:lineRule="auto"/>
              <w:rPr>
                <w:sz w:val="20"/>
                <w:szCs w:val="20"/>
              </w:rPr>
            </w:pPr>
            <w:r w:rsidRPr="00E904C8">
              <w:rPr>
                <w:sz w:val="20"/>
                <w:szCs w:val="20"/>
              </w:rPr>
              <w:t>Creación de maqueta funcional</w:t>
            </w:r>
          </w:p>
          <w:p w14:paraId="3FAB2A5A"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4849158" w14:textId="77777777" w:rsidR="009A106D" w:rsidRDefault="00CC20D5" w:rsidP="00460025">
            <w:pPr>
              <w:rPr>
                <w:rFonts w:cs="Arial"/>
                <w:sz w:val="20"/>
                <w:szCs w:val="20"/>
              </w:rPr>
            </w:pPr>
            <w:r>
              <w:rPr>
                <w:rFonts w:cs="Arial"/>
                <w:sz w:val="20"/>
                <w:szCs w:val="20"/>
              </w:rPr>
              <w:t>1 Semana</w:t>
            </w:r>
          </w:p>
        </w:tc>
      </w:tr>
      <w:tr w:rsidR="00CC20D5" w14:paraId="3C1A2EF2" w14:textId="77777777">
        <w:tc>
          <w:tcPr>
            <w:tcW w:w="3240" w:type="dxa"/>
            <w:tcBorders>
              <w:top w:val="single" w:sz="4" w:space="0" w:color="FF0000"/>
              <w:left w:val="single" w:sz="4" w:space="0" w:color="FF0000"/>
              <w:bottom w:val="single" w:sz="4" w:space="0" w:color="FF0000"/>
            </w:tcBorders>
            <w:shd w:val="clear" w:color="auto" w:fill="auto"/>
            <w:vAlign w:val="center"/>
          </w:tcPr>
          <w:p w14:paraId="075CBFF1"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0C3C2AD0" w14:textId="77777777" w:rsidR="009A106D" w:rsidRDefault="00CC20D5" w:rsidP="00460025">
            <w:pPr>
              <w:spacing w:line="240" w:lineRule="auto"/>
              <w:rPr>
                <w:sz w:val="20"/>
                <w:szCs w:val="20"/>
              </w:rPr>
            </w:pPr>
            <w:r w:rsidRPr="00E904C8">
              <w:rPr>
                <w:sz w:val="20"/>
                <w:szCs w:val="20"/>
              </w:rPr>
              <w:t>Desarrollo de la  aplicación</w:t>
            </w:r>
          </w:p>
          <w:p w14:paraId="7B43321E"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BE6B0D1"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0E28342E" w14:textId="77777777">
        <w:tc>
          <w:tcPr>
            <w:tcW w:w="3240" w:type="dxa"/>
            <w:tcBorders>
              <w:top w:val="single" w:sz="4" w:space="0" w:color="FF0000"/>
              <w:left w:val="single" w:sz="4" w:space="0" w:color="FF0000"/>
              <w:bottom w:val="single" w:sz="4" w:space="0" w:color="FF0000"/>
            </w:tcBorders>
            <w:shd w:val="clear" w:color="auto" w:fill="auto"/>
            <w:vAlign w:val="center"/>
          </w:tcPr>
          <w:p w14:paraId="5387DEC4"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1E79F1C7" w14:textId="7E52F580" w:rsidR="009A106D" w:rsidRDefault="00CC20D5" w:rsidP="00954CEE">
            <w:pPr>
              <w:spacing w:line="240" w:lineRule="auto"/>
              <w:rPr>
                <w:sz w:val="20"/>
                <w:szCs w:val="20"/>
              </w:rPr>
            </w:pPr>
            <w:r w:rsidRPr="00E904C8">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73D1A56" w14:textId="77777777" w:rsidR="009A106D" w:rsidRDefault="00CC20D5" w:rsidP="00460025">
            <w:pPr>
              <w:rPr>
                <w:rFonts w:cs="Arial"/>
                <w:sz w:val="20"/>
                <w:szCs w:val="20"/>
              </w:rPr>
            </w:pPr>
            <w:r>
              <w:rPr>
                <w:rFonts w:cs="Arial"/>
                <w:sz w:val="20"/>
                <w:szCs w:val="20"/>
              </w:rPr>
              <w:t>2 semanas</w:t>
            </w:r>
          </w:p>
        </w:tc>
      </w:tr>
      <w:tr w:rsidR="00CC20D5" w14:paraId="0B92BD16" w14:textId="77777777">
        <w:tc>
          <w:tcPr>
            <w:tcW w:w="3240" w:type="dxa"/>
            <w:tcBorders>
              <w:top w:val="single" w:sz="4" w:space="0" w:color="FF0000"/>
              <w:left w:val="single" w:sz="4" w:space="0" w:color="FF0000"/>
              <w:bottom w:val="single" w:sz="4" w:space="0" w:color="FF0000"/>
            </w:tcBorders>
            <w:shd w:val="clear" w:color="auto" w:fill="auto"/>
            <w:vAlign w:val="center"/>
          </w:tcPr>
          <w:p w14:paraId="37668182"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728325ED" w14:textId="4FA12E94"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14:paraId="2C52DCCD" w14:textId="7584C000" w:rsidR="009A106D" w:rsidRDefault="00427C5E" w:rsidP="00460025">
            <w:pPr>
              <w:spacing w:line="240" w:lineRule="auto"/>
              <w:rPr>
                <w:sz w:val="20"/>
                <w:szCs w:val="20"/>
              </w:rPr>
            </w:pPr>
            <w:r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1ED66F0" w14:textId="77777777" w:rsidR="009A106D" w:rsidRDefault="00CC20D5" w:rsidP="00460025">
            <w:pPr>
              <w:rPr>
                <w:rFonts w:cs="Arial"/>
                <w:sz w:val="20"/>
                <w:szCs w:val="20"/>
              </w:rPr>
            </w:pPr>
            <w:r>
              <w:rPr>
                <w:rFonts w:cs="Arial"/>
                <w:sz w:val="20"/>
                <w:szCs w:val="20"/>
              </w:rPr>
              <w:t>1 semana</w:t>
            </w:r>
          </w:p>
        </w:tc>
      </w:tr>
    </w:tbl>
    <w:p w14:paraId="176CBBCE" w14:textId="77777777" w:rsidR="00CC20D5" w:rsidRDefault="00CC20D5"/>
    <w:p w14:paraId="416D8AE5" w14:textId="77777777" w:rsidR="00321514" w:rsidRDefault="00321514"/>
    <w:p w14:paraId="22763F35"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62D00F43" w14:textId="77777777" w:rsidTr="00460025">
        <w:tc>
          <w:tcPr>
            <w:tcW w:w="9263" w:type="dxa"/>
          </w:tcPr>
          <w:p w14:paraId="2D63A57A" w14:textId="77777777" w:rsidR="009A106D" w:rsidRPr="00460025" w:rsidRDefault="00427C5E" w:rsidP="00460025">
            <w:pPr>
              <w:pStyle w:val="Ttulo"/>
              <w:outlineLvl w:val="0"/>
            </w:pPr>
            <w:bookmarkStart w:id="18" w:name="_Toc279302737"/>
            <w:r w:rsidRPr="00460025">
              <w:lastRenderedPageBreak/>
              <w:t>Capítulo 2. Marco Teórico</w:t>
            </w:r>
            <w:bookmarkEnd w:id="18"/>
          </w:p>
        </w:tc>
      </w:tr>
    </w:tbl>
    <w:p w14:paraId="62E6644A" w14:textId="4CFA7E3C" w:rsidR="009A106D" w:rsidRDefault="007C0EE8" w:rsidP="00460025">
      <w:pPr>
        <w:pStyle w:val="Subttulo"/>
        <w:outlineLvl w:val="1"/>
      </w:pPr>
      <w:bookmarkStart w:id="19" w:name="_Toc266039162"/>
      <w:bookmarkStart w:id="20" w:name="_Toc279302738"/>
      <w:r w:rsidRPr="002D62D6">
        <w:t>2.1</w:t>
      </w:r>
      <w:r w:rsidR="008B100A">
        <w:t>.</w:t>
      </w:r>
      <w:r>
        <w:t xml:space="preserve"> </w:t>
      </w:r>
      <w:r w:rsidRPr="002D62D6">
        <w:t>Acceso Multimedia Universal</w:t>
      </w:r>
      <w:bookmarkEnd w:id="19"/>
      <w:bookmarkEnd w:id="20"/>
    </w:p>
    <w:p w14:paraId="3BA25AC0"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5E8058DB"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CDDB2FB" w14:textId="77777777" w:rsidR="007C0EE8" w:rsidRDefault="007C0EE8" w:rsidP="007C0EE8">
      <w:pPr>
        <w:rPr>
          <w:szCs w:val="24"/>
        </w:rPr>
      </w:pPr>
      <w:r>
        <w:rPr>
          <w:szCs w:val="24"/>
        </w:rPr>
        <w:t>Los esfuerzos se han centrado en dos líneas de trabajo:</w:t>
      </w:r>
    </w:p>
    <w:p w14:paraId="602836D3" w14:textId="77777777" w:rsidR="007C0EE8" w:rsidRDefault="007C0EE8" w:rsidP="007C0EE8">
      <w:pPr>
        <w:numPr>
          <w:ilvl w:val="0"/>
          <w:numId w:val="4"/>
        </w:numPr>
        <w:tabs>
          <w:tab w:val="left" w:pos="0"/>
          <w:tab w:val="num" w:pos="707"/>
        </w:tabs>
        <w:suppressAutoHyphens w:val="0"/>
        <w:spacing w:before="240" w:after="440"/>
        <w:ind w:left="707" w:hanging="283"/>
      </w:pPr>
      <w:bookmarkStart w:id="2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1"/>
    </w:p>
    <w:p w14:paraId="01CC2F5F" w14:textId="31384AFF"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La mayoría se centra en los estándares MPEG-7 y MPEG-21 Un conjunto de circunstancias y factores plantean la necesidad de tecnología UMA:</w:t>
      </w:r>
    </w:p>
    <w:p w14:paraId="11420683"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2D008F82"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098E3663"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2FC9245F" w14:textId="77777777"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14:paraId="52851106"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14:paraId="55EAFC14" w14:textId="77777777" w:rsidR="007C0EE8" w:rsidRPr="007720FF" w:rsidRDefault="007C0EE8" w:rsidP="00F32EF6">
      <w:pPr>
        <w:tabs>
          <w:tab w:val="left" w:pos="0"/>
        </w:tabs>
        <w:spacing w:before="0" w:line="276" w:lineRule="auto"/>
        <w:rPr>
          <w:b/>
        </w:rPr>
      </w:pPr>
    </w:p>
    <w:p w14:paraId="32D5707F"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F5825B7" w14:textId="1F616DEB" w:rsidR="00366515" w:rsidRDefault="00366515" w:rsidP="00366515">
      <w:pPr>
        <w:suppressAutoHyphens w:val="0"/>
        <w:spacing w:before="240" w:after="440"/>
        <w:ind w:left="424"/>
      </w:pPr>
      <w:r>
        <w:rPr>
          <w:rStyle w:val="Refdenotaalpie"/>
        </w:rPr>
        <w:footnoteReference w:id="3"/>
      </w:r>
    </w:p>
    <w:p w14:paraId="41497AD3"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3"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3AF9BD74" w14:textId="77777777" w:rsidR="009A106D" w:rsidRDefault="00983B96" w:rsidP="00460025">
      <w:pPr>
        <w:pStyle w:val="Epgrafe"/>
        <w:jc w:val="center"/>
      </w:pPr>
      <w:bookmarkStart w:id="22" w:name="_Toc276683966"/>
      <w:bookmarkStart w:id="23" w:name="_Toc279302811"/>
      <w:r>
        <w:t xml:space="preserve">Ilustración </w:t>
      </w:r>
      <w:r w:rsidR="00AF2F39">
        <w:fldChar w:fldCharType="begin"/>
      </w:r>
      <w:r>
        <w:instrText xml:space="preserve"> SEQ Ilustración \* ARABIC </w:instrText>
      </w:r>
      <w:r w:rsidR="00AF2F39">
        <w:fldChar w:fldCharType="separate"/>
      </w:r>
      <w:r w:rsidR="00C43BA3">
        <w:rPr>
          <w:noProof/>
        </w:rPr>
        <w:t>2</w:t>
      </w:r>
      <w:r w:rsidR="00AF2F39">
        <w:fldChar w:fldCharType="end"/>
      </w:r>
      <w:r>
        <w:t xml:space="preserve"> - </w:t>
      </w:r>
      <w:r w:rsidRPr="00464E84">
        <w:t>Adaptación de cont</w:t>
      </w:r>
      <w:r>
        <w:t>enidos para un acceso universal</w:t>
      </w:r>
      <w:bookmarkEnd w:id="22"/>
      <w:bookmarkEnd w:id="23"/>
    </w:p>
    <w:p w14:paraId="19E5EBF3" w14:textId="77777777" w:rsidR="009A106D" w:rsidRPr="00460025" w:rsidRDefault="00366515" w:rsidP="00460025">
      <w:pPr>
        <w:pStyle w:val="Ttulo7"/>
        <w:rPr>
          <w:lang w:val="es-CL"/>
        </w:rPr>
      </w:pPr>
      <w:hyperlink r:id="rId24" w:history="1">
        <w:r w:rsidR="002843D3" w:rsidRPr="00460025">
          <w:rPr>
            <w:rStyle w:val="Hipervnculo"/>
            <w:lang w:val="es-CL"/>
          </w:rPr>
          <w:t>http://multimediacommunication.blogspot.com/2007/02/multimedia-communication-for-universal.html</w:t>
        </w:r>
      </w:hyperlink>
    </w:p>
    <w:p w14:paraId="249996D5" w14:textId="77777777" w:rsidR="002843D3" w:rsidRDefault="002843D3" w:rsidP="007C0EE8">
      <w:bookmarkStart w:id="24" w:name="_Toc266039196"/>
    </w:p>
    <w:bookmarkEnd w:id="24"/>
    <w:p w14:paraId="333C1CC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2428EF5D"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517379EF" w14:textId="77777777" w:rsidR="00460025" w:rsidRPr="00F76D4D" w:rsidRDefault="00460025" w:rsidP="007C0EE8"/>
    <w:p w14:paraId="561993AC" w14:textId="77777777" w:rsidR="00F32EF6" w:rsidRDefault="00F32EF6">
      <w:pPr>
        <w:suppressAutoHyphens w:val="0"/>
        <w:spacing w:before="0" w:after="0" w:line="240" w:lineRule="auto"/>
        <w:jc w:val="left"/>
        <w:rPr>
          <w:rFonts w:eastAsia="Times New Roman" w:cs="Times New Roman"/>
          <w:b/>
          <w:sz w:val="28"/>
          <w:szCs w:val="24"/>
        </w:rPr>
      </w:pPr>
      <w:bookmarkStart w:id="25" w:name="_Toc266039163"/>
      <w:r>
        <w:br w:type="page"/>
      </w:r>
    </w:p>
    <w:p w14:paraId="2E432320" w14:textId="77777777" w:rsidR="009A106D" w:rsidRDefault="001B5244" w:rsidP="00460025">
      <w:pPr>
        <w:pStyle w:val="Subttulo"/>
        <w:outlineLvl w:val="1"/>
      </w:pPr>
      <w:bookmarkStart w:id="26" w:name="_Toc279302739"/>
      <w:r>
        <w:lastRenderedPageBreak/>
        <w:t xml:space="preserve">2.2. Protocolo </w:t>
      </w:r>
      <w:r w:rsidR="00452D69">
        <w:t xml:space="preserve">XML </w:t>
      </w:r>
      <w:r>
        <w:t>orientado a objeto</w:t>
      </w:r>
      <w:r w:rsidR="00DB24E3">
        <w:t>s</w:t>
      </w:r>
      <w:bookmarkEnd w:id="26"/>
    </w:p>
    <w:p w14:paraId="60A73CD8"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0AD6097B" w14:textId="3E38F45D"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50367372" w14:textId="77777777" w:rsidR="009A106D" w:rsidRDefault="001B5244" w:rsidP="00460025">
      <w:pPr>
        <w:pStyle w:val="Subttulo"/>
        <w:outlineLvl w:val="2"/>
      </w:pPr>
      <w:bookmarkStart w:id="27" w:name="_Toc279302740"/>
      <w:r>
        <w:t xml:space="preserve">2.2.1. </w:t>
      </w:r>
      <w:r w:rsidR="00452D69">
        <w:t>SOAP</w:t>
      </w:r>
      <w:bookmarkEnd w:id="27"/>
    </w:p>
    <w:p w14:paraId="53F7CC5B"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6467A722" w14:textId="73C9172E"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7783A8A7" w14:textId="77777777" w:rsidR="000B4A00" w:rsidRDefault="000B4A00" w:rsidP="00460025">
      <w:pPr>
        <w:spacing w:after="0" w:line="240" w:lineRule="auto"/>
        <w:ind w:right="144"/>
      </w:pPr>
    </w:p>
    <w:p w14:paraId="10E9FEB0" w14:textId="77777777" w:rsidR="00F32EF6" w:rsidRDefault="00F32EF6">
      <w:pPr>
        <w:suppressAutoHyphens w:val="0"/>
        <w:spacing w:before="0" w:after="0" w:line="240" w:lineRule="auto"/>
        <w:jc w:val="left"/>
      </w:pPr>
      <w:r>
        <w:br w:type="page"/>
      </w:r>
    </w:p>
    <w:p w14:paraId="7BDC6EB1" w14:textId="77777777" w:rsidR="009A106D" w:rsidRDefault="000B0972" w:rsidP="00460025">
      <w:r>
        <w:lastRenderedPageBreak/>
        <w:t>La siguiente figura muestra un esquema de un objeto SOAP como envoltura para un mensaje de correo electrónico.</w:t>
      </w:r>
    </w:p>
    <w:p w14:paraId="528F6473"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620D7C32" w14:textId="77777777" w:rsidR="009A106D" w:rsidRDefault="002843D3" w:rsidP="00460025">
      <w:pPr>
        <w:pStyle w:val="Epgrafe"/>
        <w:jc w:val="center"/>
      </w:pPr>
      <w:bookmarkStart w:id="28" w:name="_Toc276683967"/>
      <w:bookmarkStart w:id="29" w:name="_Toc279302812"/>
      <w:r>
        <w:t xml:space="preserve">Ilustración </w:t>
      </w:r>
      <w:r w:rsidR="00AF2F39">
        <w:fldChar w:fldCharType="begin"/>
      </w:r>
      <w:r>
        <w:instrText xml:space="preserve"> SEQ Ilustración \* ARABIC </w:instrText>
      </w:r>
      <w:r w:rsidR="00AF2F39">
        <w:fldChar w:fldCharType="separate"/>
      </w:r>
      <w:r w:rsidR="00C43BA3">
        <w:rPr>
          <w:noProof/>
        </w:rPr>
        <w:t>3</w:t>
      </w:r>
      <w:r w:rsidR="00AF2F39">
        <w:fldChar w:fldCharType="end"/>
      </w:r>
      <w:r>
        <w:t xml:space="preserve"> - </w:t>
      </w:r>
      <w:r w:rsidRPr="001D0396">
        <w:t>Esquema SOAP seg</w:t>
      </w:r>
      <w:r w:rsidR="00F8658A">
        <w:t>ú</w:t>
      </w:r>
      <w:r w:rsidRPr="001D0396">
        <w:t>n la W3C</w:t>
      </w:r>
      <w:bookmarkEnd w:id="28"/>
      <w:bookmarkEnd w:id="29"/>
    </w:p>
    <w:p w14:paraId="3A628400" w14:textId="77777777" w:rsidR="009A106D" w:rsidRPr="00460025" w:rsidRDefault="00366515" w:rsidP="00460025">
      <w:pPr>
        <w:pStyle w:val="Ttulo7"/>
        <w:rPr>
          <w:rStyle w:val="nfasis"/>
          <w:b/>
          <w:bCs/>
          <w:i w:val="0"/>
          <w:lang w:val="es-CL"/>
        </w:rPr>
      </w:pPr>
      <w:hyperlink r:id="rId26" w:history="1">
        <w:r w:rsidR="00427C5E" w:rsidRPr="00460025">
          <w:rPr>
            <w:rStyle w:val="Hipervnculo"/>
            <w:lang w:val="es-CL"/>
          </w:rPr>
          <w:t>http://www.w3.org/TR/soap12-af/#W3C.WD-soap-part2</w:t>
        </w:r>
      </w:hyperlink>
    </w:p>
    <w:p w14:paraId="706EB4CF" w14:textId="77777777" w:rsidR="009A106D" w:rsidRPr="00460025" w:rsidRDefault="009A106D" w:rsidP="00460025">
      <w:pPr>
        <w:rPr>
          <w:rStyle w:val="nfasis"/>
          <w:i w:val="0"/>
          <w:iCs/>
          <w:sz w:val="20"/>
          <w:szCs w:val="20"/>
          <w:lang w:eastAsia="es-ES"/>
        </w:rPr>
      </w:pPr>
    </w:p>
    <w:p w14:paraId="621B6DF8"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5156BE33" w14:textId="77777777" w:rsidR="00F32EF6" w:rsidRDefault="00F32EF6">
      <w:pPr>
        <w:suppressAutoHyphens w:val="0"/>
        <w:spacing w:before="0" w:after="0" w:line="240" w:lineRule="auto"/>
        <w:jc w:val="left"/>
        <w:rPr>
          <w:rFonts w:eastAsia="Times New Roman" w:cs="Times New Roman"/>
          <w:b/>
          <w:sz w:val="28"/>
          <w:szCs w:val="24"/>
        </w:rPr>
      </w:pPr>
      <w:r>
        <w:br w:type="page"/>
      </w:r>
    </w:p>
    <w:p w14:paraId="07CB9514" w14:textId="77777777" w:rsidR="009A106D" w:rsidRDefault="001B5244" w:rsidP="00460025">
      <w:pPr>
        <w:pStyle w:val="Subttulo"/>
        <w:outlineLvl w:val="2"/>
      </w:pPr>
      <w:bookmarkStart w:id="30" w:name="_Toc279302741"/>
      <w:r>
        <w:lastRenderedPageBreak/>
        <w:t xml:space="preserve">2.2.2. </w:t>
      </w:r>
      <w:r w:rsidR="00A71B02">
        <w:t>REST</w:t>
      </w:r>
      <w:bookmarkEnd w:id="30"/>
    </w:p>
    <w:p w14:paraId="2822DEFB" w14:textId="5EE537F2"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14:paraId="5CD11E4C" w14:textId="77777777" w:rsidR="000B4A00" w:rsidRDefault="000B6CE0" w:rsidP="000B4A00">
      <w:r>
        <w:t xml:space="preserve">REST </w:t>
      </w:r>
      <w:r w:rsidR="000B4A00">
        <w:t>posee una serie de diseños fundamentales y que son claves:</w:t>
      </w:r>
    </w:p>
    <w:p w14:paraId="5D841EA7" w14:textId="77777777" w:rsidR="000B4A00" w:rsidRDefault="000B4A00" w:rsidP="000B4A00">
      <w:pPr>
        <w:numPr>
          <w:ilvl w:val="0"/>
          <w:numId w:val="21"/>
        </w:numPr>
      </w:pPr>
      <w:r>
        <w:t xml:space="preserve">Un </w:t>
      </w:r>
      <w:r w:rsidRPr="000B4A00">
        <w:t>protocolo cliente/servidor sin estado</w:t>
      </w:r>
      <w:r>
        <w:t xml:space="preserve">. </w:t>
      </w:r>
    </w:p>
    <w:p w14:paraId="3098CCBA"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70F2D029" w14:textId="01040E4C"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14:paraId="2E28B7DF"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6B22ACF7" w14:textId="77777777" w:rsidR="00D47F1E" w:rsidRDefault="00D47F1E" w:rsidP="001B5244">
      <w:pPr>
        <w:pStyle w:val="Subttulo"/>
      </w:pPr>
    </w:p>
    <w:p w14:paraId="2C528075" w14:textId="77777777" w:rsidR="00D47F1E" w:rsidRDefault="00D47F1E" w:rsidP="001B5244">
      <w:pPr>
        <w:pStyle w:val="Subttulo"/>
      </w:pPr>
    </w:p>
    <w:p w14:paraId="7416E4BD" w14:textId="77777777" w:rsidR="000B6CE0" w:rsidRDefault="000B6CE0">
      <w:pPr>
        <w:suppressAutoHyphens w:val="0"/>
        <w:spacing w:before="0" w:after="0" w:line="240" w:lineRule="auto"/>
        <w:jc w:val="left"/>
        <w:rPr>
          <w:rFonts w:eastAsia="Times New Roman" w:cs="Times New Roman"/>
          <w:b/>
          <w:sz w:val="28"/>
          <w:szCs w:val="24"/>
        </w:rPr>
      </w:pPr>
      <w:r>
        <w:br w:type="page"/>
      </w:r>
    </w:p>
    <w:p w14:paraId="2D521781" w14:textId="77777777" w:rsidR="009A106D" w:rsidRDefault="001B5244" w:rsidP="00460025">
      <w:pPr>
        <w:pStyle w:val="Subttulo"/>
        <w:outlineLvl w:val="2"/>
      </w:pPr>
      <w:bookmarkStart w:id="31" w:name="_Toc279302742"/>
      <w:r>
        <w:lastRenderedPageBreak/>
        <w:t>2.2.</w:t>
      </w:r>
      <w:r w:rsidR="00E25300">
        <w:t>3</w:t>
      </w:r>
      <w:r>
        <w:t>. R</w:t>
      </w:r>
      <w:r w:rsidR="00F977D8">
        <w:t>SS</w:t>
      </w:r>
      <w:bookmarkEnd w:id="31"/>
    </w:p>
    <w:p w14:paraId="415C789E" w14:textId="048B2F6F"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38C2D8D"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03BC4022"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7"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67F51DE2" w14:textId="77777777" w:rsidR="009A106D" w:rsidRDefault="002843D3" w:rsidP="00460025">
      <w:pPr>
        <w:pStyle w:val="Epgrafe"/>
        <w:jc w:val="center"/>
        <w:rPr>
          <w:rFonts w:ascii="Times New Roman" w:hAnsi="Times New Roman"/>
          <w:szCs w:val="24"/>
          <w:lang w:val="es-ES"/>
        </w:rPr>
      </w:pPr>
      <w:bookmarkStart w:id="32" w:name="_Toc279302813"/>
      <w:r>
        <w:t xml:space="preserve">Ilustración </w:t>
      </w:r>
      <w:r w:rsidR="00AF2F39">
        <w:fldChar w:fldCharType="begin"/>
      </w:r>
      <w:r>
        <w:instrText xml:space="preserve"> SEQ Ilustración \* ARABIC </w:instrText>
      </w:r>
      <w:r w:rsidR="00AF2F39">
        <w:fldChar w:fldCharType="separate"/>
      </w:r>
      <w:r w:rsidR="00C43BA3">
        <w:rPr>
          <w:noProof/>
        </w:rPr>
        <w:t>4</w:t>
      </w:r>
      <w:r w:rsidR="00AF2F39">
        <w:fldChar w:fldCharType="end"/>
      </w:r>
      <w:r>
        <w:t xml:space="preserve"> - </w:t>
      </w:r>
      <w:r w:rsidRPr="008D05B2">
        <w:t>Esquema del funcionamiento de RSS</w:t>
      </w:r>
      <w:bookmarkEnd w:id="32"/>
    </w:p>
    <w:p w14:paraId="41885685" w14:textId="77777777" w:rsidR="000262D2" w:rsidRDefault="00366515" w:rsidP="000A7B9F">
      <w:pPr>
        <w:pStyle w:val="Epgrafe"/>
        <w:jc w:val="center"/>
        <w:rPr>
          <w:rStyle w:val="nfasis"/>
        </w:rPr>
      </w:pPr>
      <w:hyperlink r:id="rId28" w:history="1">
        <w:r w:rsidR="000262D2">
          <w:rPr>
            <w:rStyle w:val="Hipervnculo"/>
          </w:rPr>
          <w:t>http://www.monografias.com/trabajos29/protocolo-acceso/protocolo-acceso.shtml</w:t>
        </w:r>
      </w:hyperlink>
    </w:p>
    <w:p w14:paraId="266C09FB" w14:textId="77777777" w:rsidR="00AC2D2B" w:rsidRPr="001B5244" w:rsidRDefault="002843D3" w:rsidP="00AC2D2B">
      <w:pPr>
        <w:pStyle w:val="Subttulo"/>
        <w:outlineLvl w:val="2"/>
      </w:pPr>
      <w:r>
        <w:br w:type="page"/>
      </w:r>
      <w:bookmarkStart w:id="33" w:name="_Toc279302743"/>
      <w:r w:rsidR="00AC2D2B">
        <w:lastRenderedPageBreak/>
        <w:t>2.2.</w:t>
      </w:r>
      <w:r w:rsidR="00E25300">
        <w:t>4</w:t>
      </w:r>
      <w:r w:rsidR="00AC2D2B">
        <w:t>. XML Orientado a MVC</w:t>
      </w:r>
      <w:bookmarkEnd w:id="33"/>
    </w:p>
    <w:p w14:paraId="19C7979C"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191002B5"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164494BA"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600A552C"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07725C45" w14:textId="77777777" w:rsidR="00AC2D2B" w:rsidRDefault="00EE36CB" w:rsidP="00AC2D2B">
      <w:r>
        <w:rPr>
          <w:szCs w:val="24"/>
          <w:lang w:val="es-ES"/>
        </w:rPr>
        <w:t>De esta forma se obtienen los siguientes beneficios</w:t>
      </w:r>
      <w:r w:rsidR="00AC2D2B">
        <w:rPr>
          <w:szCs w:val="24"/>
          <w:lang w:val="es-ES"/>
        </w:rPr>
        <w:t>:</w:t>
      </w:r>
    </w:p>
    <w:p w14:paraId="494A6A07" w14:textId="77777777" w:rsidR="00AC2D2B" w:rsidRDefault="00AC2D2B" w:rsidP="00AC2D2B">
      <w:pPr>
        <w:numPr>
          <w:ilvl w:val="0"/>
          <w:numId w:val="21"/>
        </w:numPr>
      </w:pPr>
      <w:r>
        <w:t>Acceso a la información en tiempo real.</w:t>
      </w:r>
    </w:p>
    <w:p w14:paraId="46D279C4" w14:textId="77777777" w:rsidR="00AC2D2B" w:rsidRDefault="00AC2D2B" w:rsidP="00AC2D2B">
      <w:pPr>
        <w:numPr>
          <w:ilvl w:val="0"/>
          <w:numId w:val="21"/>
        </w:numPr>
      </w:pPr>
      <w:r>
        <w:t>Indexación y organización de la información desde una misma interfa</w:t>
      </w:r>
      <w:r w:rsidR="00253CEA">
        <w:t>z</w:t>
      </w:r>
    </w:p>
    <w:p w14:paraId="13962B46"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0306D27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37C4848F" w14:textId="30AFD1EC"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14:paraId="091E2252"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64174907"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9"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6C5975F2" w14:textId="77777777" w:rsidR="009A106D" w:rsidRDefault="002843D3" w:rsidP="00460025">
      <w:pPr>
        <w:pStyle w:val="Epgrafe"/>
        <w:jc w:val="center"/>
      </w:pPr>
      <w:bookmarkStart w:id="34" w:name="_Toc276683968"/>
      <w:bookmarkStart w:id="35" w:name="_Toc279302814"/>
      <w:r>
        <w:t xml:space="preserve">Ilustración </w:t>
      </w:r>
      <w:r w:rsidR="00AF2F39">
        <w:fldChar w:fldCharType="begin"/>
      </w:r>
      <w:r>
        <w:instrText xml:space="preserve"> SEQ Ilustración \* ARABIC </w:instrText>
      </w:r>
      <w:r w:rsidR="00AF2F39">
        <w:fldChar w:fldCharType="separate"/>
      </w:r>
      <w:r w:rsidR="00C43BA3">
        <w:rPr>
          <w:noProof/>
        </w:rPr>
        <w:t>5</w:t>
      </w:r>
      <w:r w:rsidR="00AF2F39">
        <w:fldChar w:fldCharType="end"/>
      </w:r>
      <w:r>
        <w:t xml:space="preserve"> - </w:t>
      </w:r>
      <w:r w:rsidRPr="00E46373">
        <w:t>Esquema de XML Orientado a MVC</w:t>
      </w:r>
      <w:bookmarkEnd w:id="34"/>
      <w:bookmarkEnd w:id="35"/>
    </w:p>
    <w:p w14:paraId="3F0EAE0A" w14:textId="77777777" w:rsidR="00AC2D2B" w:rsidRDefault="00366515" w:rsidP="00AC2D2B">
      <w:pPr>
        <w:pStyle w:val="Epgrafe"/>
        <w:jc w:val="center"/>
        <w:rPr>
          <w:noProof/>
          <w:lang w:val="es-ES"/>
        </w:rPr>
      </w:pPr>
      <w:hyperlink r:id="rId30" w:history="1">
        <w:r w:rsidR="00AC2D2B">
          <w:rPr>
            <w:rStyle w:val="Hipervnculo"/>
            <w:noProof/>
            <w:lang w:val="es-ES"/>
          </w:rPr>
          <w:t>http://www.titansol.com/?sec=bloque4&amp;lang=es</w:t>
        </w:r>
      </w:hyperlink>
    </w:p>
    <w:p w14:paraId="3137897B" w14:textId="77777777" w:rsidR="00460025" w:rsidRPr="00460025" w:rsidRDefault="00460025" w:rsidP="00460025">
      <w:pPr>
        <w:rPr>
          <w:lang w:val="es-ES" w:eastAsia="en-US"/>
        </w:rPr>
      </w:pPr>
    </w:p>
    <w:p w14:paraId="3AA1F0FA" w14:textId="64151F07" w:rsidR="009A106D" w:rsidRDefault="00D23AE3" w:rsidP="00460025">
      <w:pPr>
        <w:pStyle w:val="Subttulo"/>
        <w:outlineLvl w:val="2"/>
      </w:pPr>
      <w:bookmarkStart w:id="36" w:name="_Toc279302744"/>
      <w:r>
        <w:t>2.3</w:t>
      </w:r>
      <w:r w:rsidR="007C0EE8">
        <w:t>.</w:t>
      </w:r>
      <w:r w:rsidR="005E1AF4">
        <w:t>1.</w:t>
      </w:r>
      <w:r w:rsidR="006433BF">
        <w:t xml:space="preserve"> </w:t>
      </w:r>
      <w:r w:rsidR="007C0EE8">
        <w:t>Servi</w:t>
      </w:r>
      <w:r w:rsidR="006433BF">
        <w:t>do</w:t>
      </w:r>
      <w:r w:rsidR="007C0EE8">
        <w:t xml:space="preserve">r </w:t>
      </w:r>
      <w:r w:rsidR="006433BF">
        <w:t xml:space="preserve"> Web</w:t>
      </w:r>
      <w:bookmarkEnd w:id="25"/>
      <w:bookmarkEnd w:id="36"/>
    </w:p>
    <w:p w14:paraId="71A6709F" w14:textId="195436A6"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14:paraId="193B80BF"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1AC6D1F7" w14:textId="77777777" w:rsidR="007C0EE8" w:rsidRDefault="005E1AF4" w:rsidP="007C0EE8">
      <w:pPr>
        <w:pStyle w:val="Subttulo"/>
        <w:outlineLvl w:val="2"/>
        <w:rPr>
          <w:lang w:val="es-ES"/>
        </w:rPr>
      </w:pPr>
      <w:bookmarkStart w:id="37" w:name="_Toc266039165"/>
      <w:r>
        <w:rPr>
          <w:lang w:val="es-ES"/>
        </w:rPr>
        <w:br w:type="page"/>
      </w:r>
      <w:bookmarkStart w:id="38" w:name="_Toc279302745"/>
      <w:r w:rsidR="00D23AE3">
        <w:rPr>
          <w:lang w:val="es-ES"/>
        </w:rPr>
        <w:lastRenderedPageBreak/>
        <w:t>2</w:t>
      </w:r>
      <w:r w:rsidR="007C0EE8">
        <w:rPr>
          <w:lang w:val="es-ES"/>
        </w:rPr>
        <w:t>.</w:t>
      </w:r>
      <w:r w:rsidR="00D23AE3">
        <w:rPr>
          <w:lang w:val="es-ES"/>
        </w:rPr>
        <w:t>3</w:t>
      </w:r>
      <w:r w:rsidR="007C0EE8">
        <w:rPr>
          <w:lang w:val="es-ES"/>
        </w:rPr>
        <w:t>.2. Stream</w:t>
      </w:r>
      <w:bookmarkEnd w:id="37"/>
      <w:bookmarkEnd w:id="38"/>
    </w:p>
    <w:p w14:paraId="5871BB82"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1E334EB5"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315F3F7C"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2E1347B2" w14:textId="77777777" w:rsidR="00B619D4" w:rsidRDefault="007C0EE8" w:rsidP="001667D4">
      <w:pPr>
        <w:rPr>
          <w:szCs w:val="24"/>
        </w:rPr>
      </w:pPr>
      <w:r>
        <w:rPr>
          <w:szCs w:val="24"/>
        </w:rPr>
        <w:t>Existen dos modos de realizar Streaming de video: HTTP Delivery y Streaming.</w:t>
      </w:r>
    </w:p>
    <w:p w14:paraId="34B254BA" w14:textId="77777777" w:rsidR="007C0EE8" w:rsidRDefault="007C0EE8" w:rsidP="00B619D4"/>
    <w:p w14:paraId="38692DFA" w14:textId="77777777" w:rsidR="007C0EE8" w:rsidRPr="007E48E2" w:rsidRDefault="00D23AE3" w:rsidP="007C0EE8">
      <w:pPr>
        <w:pStyle w:val="Subttulo"/>
        <w:outlineLvl w:val="2"/>
        <w:rPr>
          <w:lang w:val="es-ES"/>
        </w:rPr>
      </w:pPr>
      <w:bookmarkStart w:id="39" w:name="_Toc266039166"/>
      <w:bookmarkStart w:id="40" w:name="_Toc279302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9"/>
      <w:bookmarkEnd w:id="40"/>
    </w:p>
    <w:p w14:paraId="36159175"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747A13D6" w14:textId="77777777" w:rsidR="00980A83" w:rsidRDefault="00980A83">
      <w:pPr>
        <w:suppressAutoHyphens w:val="0"/>
        <w:spacing w:before="0" w:after="0" w:line="240" w:lineRule="auto"/>
        <w:jc w:val="left"/>
        <w:rPr>
          <w:szCs w:val="24"/>
        </w:rPr>
      </w:pPr>
      <w:r>
        <w:rPr>
          <w:szCs w:val="24"/>
        </w:rPr>
        <w:br w:type="page"/>
      </w:r>
    </w:p>
    <w:p w14:paraId="0A57ECE2"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6A27628E" w14:textId="77777777" w:rsidR="007C0EE8" w:rsidRDefault="007C0EE8" w:rsidP="007C0EE8">
      <w:pPr>
        <w:rPr>
          <w:szCs w:val="24"/>
        </w:rPr>
      </w:pPr>
      <w:r>
        <w:rPr>
          <w:szCs w:val="24"/>
        </w:rPr>
        <w:t>Técnicamente este método no es Streaming de video pero es considerado como uno de los métodos.</w:t>
      </w:r>
    </w:p>
    <w:p w14:paraId="03FCD43B" w14:textId="77777777" w:rsidR="00B619D4" w:rsidRDefault="00B619D4" w:rsidP="007C0EE8">
      <w:pPr>
        <w:pStyle w:val="Subttulo"/>
      </w:pPr>
    </w:p>
    <w:p w14:paraId="15668B77" w14:textId="4EC12F62" w:rsidR="009A106D" w:rsidRDefault="00D23AE3" w:rsidP="00460025">
      <w:pPr>
        <w:pStyle w:val="Subttulo"/>
        <w:outlineLvl w:val="2"/>
      </w:pPr>
      <w:bookmarkStart w:id="41" w:name="_Toc279302747"/>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41"/>
    </w:p>
    <w:p w14:paraId="1A011845"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0CBFD8"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7F28A4D2" w14:textId="77777777" w:rsidR="007C0EE8" w:rsidRDefault="007C0EE8" w:rsidP="007C0EE8">
      <w:pPr>
        <w:rPr>
          <w:szCs w:val="24"/>
        </w:rPr>
      </w:pPr>
      <w:r>
        <w:rPr>
          <w:szCs w:val="24"/>
        </w:rPr>
        <w:t>Para realizar Streaming de video es necesario un servidor especializado en Streaming.</w:t>
      </w:r>
    </w:p>
    <w:p w14:paraId="554806F2" w14:textId="77777777" w:rsidR="007C0EE8" w:rsidRDefault="007C0EE8" w:rsidP="007C0EE8">
      <w:pPr>
        <w:rPr>
          <w:szCs w:val="24"/>
        </w:rPr>
      </w:pPr>
    </w:p>
    <w:p w14:paraId="473F5917" w14:textId="77777777" w:rsidR="009A106D" w:rsidRDefault="001667D4" w:rsidP="00460025">
      <w:pPr>
        <w:pStyle w:val="Subttulo"/>
        <w:outlineLvl w:val="2"/>
        <w:rPr>
          <w:lang w:val="es-ES"/>
        </w:rPr>
      </w:pPr>
      <w:bookmarkStart w:id="42" w:name="_Toc279302748"/>
      <w:r>
        <w:rPr>
          <w:lang w:val="es-ES"/>
        </w:rPr>
        <w:t xml:space="preserve">2.3.2.3. </w:t>
      </w:r>
      <w:r w:rsidR="007C0EE8" w:rsidRPr="007E48E2">
        <w:rPr>
          <w:lang w:val="es-ES"/>
        </w:rPr>
        <w:t>Media Streaming</w:t>
      </w:r>
      <w:bookmarkEnd w:id="42"/>
    </w:p>
    <w:p w14:paraId="6449A5C3"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86924F2"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74BB4276"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4EF18E18" w14:textId="77777777" w:rsidR="009A106D" w:rsidRDefault="007C0EE8">
      <w:r>
        <w:br w:type="page"/>
      </w:r>
    </w:p>
    <w:p w14:paraId="23E517D8" w14:textId="77777777" w:rsidR="00BA71DB" w:rsidRPr="007E48E2" w:rsidRDefault="00BA71DB" w:rsidP="00BA71DB">
      <w:pPr>
        <w:pStyle w:val="Subttulo"/>
      </w:pPr>
      <w:bookmarkStart w:id="47" w:name="_Toc266039167"/>
      <w:r w:rsidRPr="007E48E2">
        <w:lastRenderedPageBreak/>
        <w:t>2.</w:t>
      </w:r>
      <w:r>
        <w:t xml:space="preserve">3.2.4. </w:t>
      </w:r>
      <w:r w:rsidRPr="007E48E2">
        <w:t>Modelo de un servicio de streaming</w:t>
      </w:r>
    </w:p>
    <w:p w14:paraId="26D08D3E"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29C739D9" w14:textId="77777777" w:rsidR="009A106D" w:rsidRDefault="009A106D" w:rsidP="00460025"/>
    <w:p w14:paraId="5B0307C2"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1E4D73B9" w14:textId="77777777" w:rsidR="009A106D" w:rsidRDefault="00606B33" w:rsidP="00460025">
      <w:pPr>
        <w:pStyle w:val="Epgrafe"/>
        <w:jc w:val="center"/>
      </w:pPr>
      <w:bookmarkStart w:id="48" w:name="_Toc279302815"/>
      <w:r>
        <w:t xml:space="preserve">Ilustración </w:t>
      </w:r>
      <w:r w:rsidR="00AF2F39">
        <w:fldChar w:fldCharType="begin"/>
      </w:r>
      <w:r>
        <w:instrText xml:space="preserve"> SEQ Ilustración \* ARABIC </w:instrText>
      </w:r>
      <w:r w:rsidR="00AF2F39">
        <w:fldChar w:fldCharType="separate"/>
      </w:r>
      <w:r w:rsidR="00C43BA3">
        <w:rPr>
          <w:noProof/>
        </w:rPr>
        <w:t>6</w:t>
      </w:r>
      <w:r w:rsidR="00AF2F39">
        <w:fldChar w:fldCharType="end"/>
      </w:r>
      <w:r>
        <w:t xml:space="preserve"> - </w:t>
      </w:r>
      <w:r w:rsidRPr="00620C24">
        <w:t>Modelo típico de un servicio streaming</w:t>
      </w:r>
      <w:bookmarkEnd w:id="48"/>
    </w:p>
    <w:p w14:paraId="1C5D364F" w14:textId="77777777" w:rsidR="00BA71DB" w:rsidRPr="008551A5" w:rsidRDefault="00366515" w:rsidP="00BA71DB">
      <w:pPr>
        <w:pStyle w:val="Epgrafe"/>
        <w:jc w:val="center"/>
        <w:rPr>
          <w:noProof/>
          <w:sz w:val="24"/>
        </w:rPr>
      </w:pPr>
      <w:hyperlink r:id="rId32" w:history="1">
        <w:r w:rsidR="00BA71DB" w:rsidRPr="0094433B">
          <w:rPr>
            <w:rStyle w:val="Hipervnculo"/>
            <w:noProof/>
            <w:lang w:val="es-ES"/>
          </w:rPr>
          <w:t>http://www.rediris.es/difusion/publicaciones/boletin/58-59/ponencia10.html</w:t>
        </w:r>
      </w:hyperlink>
    </w:p>
    <w:p w14:paraId="3EF92DB8" w14:textId="64439B77" w:rsidR="009A106D" w:rsidRDefault="00BA71DB" w:rsidP="006E7562">
      <w:pPr>
        <w:pStyle w:val="Subttulo"/>
        <w:outlineLvl w:val="1"/>
      </w:pPr>
      <w:r>
        <w:br w:type="page"/>
      </w:r>
      <w:bookmarkStart w:id="49" w:name="_Toc279302749"/>
      <w:r w:rsidR="00D23AE3">
        <w:lastRenderedPageBreak/>
        <w:t>2</w:t>
      </w:r>
      <w:r w:rsidR="007C0EE8">
        <w:t>.</w:t>
      </w:r>
      <w:r w:rsidR="001B6042">
        <w:t>4</w:t>
      </w:r>
      <w:r w:rsidR="001667D4">
        <w:t>.</w:t>
      </w:r>
      <w:r w:rsidR="007C0EE8">
        <w:t xml:space="preserve"> </w:t>
      </w:r>
      <w:r w:rsidR="007C0EE8">
        <w:t>C</w:t>
      </w:r>
      <w:r w:rsidR="002813B8">
        <w:t>o</w:t>
      </w:r>
      <w:r w:rsidR="007C0EE8">
        <w:t>decs de Video</w:t>
      </w:r>
      <w:bookmarkEnd w:id="47"/>
      <w:bookmarkEnd w:id="49"/>
    </w:p>
    <w:p w14:paraId="785BCE72" w14:textId="10B00E68"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750BED1D" w14:textId="77777777" w:rsidR="009A106D" w:rsidRDefault="009A106D" w:rsidP="00460025"/>
    <w:p w14:paraId="65945B8F"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078957B1"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3AF5D381" w14:textId="77777777" w:rsidR="00B87A91" w:rsidRDefault="00B87A91" w:rsidP="00B87A91">
      <w:pPr>
        <w:pStyle w:val="Subttulo"/>
        <w:outlineLvl w:val="2"/>
        <w:rPr>
          <w:lang w:val="es-ES"/>
        </w:rPr>
      </w:pPr>
      <w:bookmarkStart w:id="50" w:name="_Toc279302750"/>
      <w:r>
        <w:rPr>
          <w:lang w:val="es-ES"/>
        </w:rPr>
        <w:lastRenderedPageBreak/>
        <w:t>2.4.1.</w:t>
      </w:r>
      <w:r w:rsidRPr="007E48E2">
        <w:rPr>
          <w:lang w:val="es-ES"/>
        </w:rPr>
        <w:t xml:space="preserve"> H263 Sorenson</w:t>
      </w:r>
      <w:bookmarkEnd w:id="50"/>
    </w:p>
    <w:p w14:paraId="03BFCA2B" w14:textId="40C659DB" w:rsidR="00B87A91" w:rsidRDefault="00B87A91" w:rsidP="00B87A91">
      <w:pPr>
        <w:rPr>
          <w:szCs w:val="24"/>
        </w:rPr>
      </w:pPr>
      <w:r>
        <w:rPr>
          <w:szCs w:val="24"/>
        </w:rPr>
        <w:t>También llamado Sorenson Video Códec, Sorenson video Quantizer</w:t>
      </w:r>
      <w:r w:rsidR="00B14044">
        <w:rPr>
          <w:szCs w:val="24"/>
        </w:rPr>
        <w:t xml:space="preserve"> </w:t>
      </w:r>
      <w:r>
        <w:rPr>
          <w:szCs w:val="24"/>
        </w:rPr>
        <w:t>(SVQ), es un códec de video digital desarrollado por la empresa Sorenson media. Este códec es utilizado en formatos de video como Apple’s QuickTime y Macromedia flash.</w:t>
      </w:r>
    </w:p>
    <w:p w14:paraId="6FBB7FFA" w14:textId="0B2217FF"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 xml:space="preserve">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w:t>
      </w:r>
      <w:r>
        <w:rPr>
          <w:szCs w:val="24"/>
        </w:rPr>
        <w:t>Sorenson Spark</w:t>
      </w:r>
      <w:r>
        <w:rPr>
          <w:szCs w:val="24"/>
        </w:rPr>
        <w:t xml:space="preserve"> fue incluida en Macromedia flash MX convirtiéndose en el códec a utilizar por los productos Macromedia (Ahora Adobe) para la codificación de video en su formato FLV.</w:t>
      </w:r>
    </w:p>
    <w:p w14:paraId="0729880B" w14:textId="77777777" w:rsidR="00B87A91" w:rsidRDefault="00B87A91" w:rsidP="00460025">
      <w:pPr>
        <w:pStyle w:val="Subttulo"/>
        <w:outlineLvl w:val="2"/>
      </w:pPr>
    </w:p>
    <w:p w14:paraId="5F54C8F7" w14:textId="77777777" w:rsidR="009A106D" w:rsidRDefault="00B14D0D" w:rsidP="00460025">
      <w:pPr>
        <w:pStyle w:val="Subttulo"/>
        <w:outlineLvl w:val="2"/>
      </w:pPr>
      <w:bookmarkStart w:id="51" w:name="_Toc279302751"/>
      <w:r>
        <w:t>2.4.</w:t>
      </w:r>
      <w:r w:rsidR="00B87A91">
        <w:t>2</w:t>
      </w:r>
      <w:r>
        <w:t>. H264 Mpeg-4 Parte 10</w:t>
      </w:r>
      <w:bookmarkEnd w:id="51"/>
    </w:p>
    <w:p w14:paraId="52AE83B2" w14:textId="37ED8E28"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14:paraId="0BFF26F3" w14:textId="77777777" w:rsidR="009A106D" w:rsidRDefault="007C0EE8" w:rsidP="00460025">
      <w:pPr>
        <w:pStyle w:val="Subttulo"/>
      </w:pPr>
      <w:r>
        <w:br w:type="page"/>
      </w:r>
      <w:r w:rsidR="00B44AE1">
        <w:lastRenderedPageBreak/>
        <w:t>2.4.3. TrueMotion</w:t>
      </w:r>
    </w:p>
    <w:p w14:paraId="5685DF3D"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68D21261" w14:textId="77777777" w:rsidR="009A106D" w:rsidRDefault="00C7247F" w:rsidP="00460025">
      <w:pPr>
        <w:pStyle w:val="Subttulo"/>
        <w:outlineLvl w:val="2"/>
      </w:pPr>
      <w:bookmarkStart w:id="52" w:name="_Toc279302752"/>
      <w:r>
        <w:t>2.4.4. OGG Theora</w:t>
      </w:r>
      <w:bookmarkEnd w:id="52"/>
    </w:p>
    <w:p w14:paraId="5E1810AB"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5C444C82"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37EFA4" w14:textId="77777777" w:rsidR="009A106D" w:rsidRDefault="003B2254" w:rsidP="00460025">
      <w:pPr>
        <w:pStyle w:val="Subttulo"/>
        <w:outlineLvl w:val="2"/>
        <w:rPr>
          <w:lang w:val="es-ES"/>
        </w:rPr>
      </w:pPr>
      <w:bookmarkStart w:id="53" w:name="_Toc279302753"/>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53"/>
    </w:p>
    <w:p w14:paraId="53F14D4E" w14:textId="77777777"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14:paraId="6B2F844C" w14:textId="77777777" w:rsidR="007C0EE8" w:rsidRDefault="007C0EE8" w:rsidP="007C0EE8"/>
    <w:p w14:paraId="18F34515" w14:textId="77777777" w:rsidR="00C40963" w:rsidRPr="007E48E2" w:rsidRDefault="003B2254" w:rsidP="00C40963">
      <w:pPr>
        <w:pStyle w:val="Subttulo"/>
        <w:outlineLvl w:val="2"/>
        <w:rPr>
          <w:lang w:val="es-ES"/>
        </w:rPr>
      </w:pPr>
      <w:bookmarkStart w:id="54" w:name="_Toc279302754"/>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54"/>
    </w:p>
    <w:p w14:paraId="47ADF8A4" w14:textId="0DCCA82B"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w:t>
      </w:r>
      <w:r>
        <w:rPr>
          <w:szCs w:val="24"/>
        </w:rPr>
        <w:t xml:space="preserve">este formato son Windows media video (.WMV) y </w:t>
      </w:r>
      <w:r w:rsidR="007B54DD">
        <w:rPr>
          <w:szCs w:val="24"/>
        </w:rPr>
        <w:t>A</w:t>
      </w:r>
      <w:r>
        <w:rPr>
          <w:szCs w:val="24"/>
        </w:rPr>
        <w:t>dvanced</w:t>
      </w:r>
      <w:r w:rsidR="006E7562">
        <w:rPr>
          <w:szCs w:val="24"/>
        </w:rPr>
        <w:t xml:space="preserve"> </w:t>
      </w:r>
      <w:r>
        <w:rPr>
          <w:szCs w:val="24"/>
        </w:rPr>
        <w:t>Streaming</w:t>
      </w:r>
      <w:r w:rsidR="006E7562">
        <w:rPr>
          <w:szCs w:val="24"/>
        </w:rPr>
        <w:t xml:space="preserve"> </w:t>
      </w:r>
      <w:r w:rsidR="007B54DD">
        <w:rPr>
          <w:szCs w:val="24"/>
        </w:rPr>
        <w:t>F</w:t>
      </w:r>
      <w:r>
        <w:rPr>
          <w:szCs w:val="24"/>
        </w:rPr>
        <w:t>ormat(.ASF).</w:t>
      </w:r>
    </w:p>
    <w:p w14:paraId="78288663" w14:textId="77777777" w:rsidR="00460025" w:rsidRDefault="00460025" w:rsidP="00C40963">
      <w:pPr>
        <w:rPr>
          <w:szCs w:val="24"/>
        </w:rPr>
      </w:pPr>
    </w:p>
    <w:p w14:paraId="45B889DD" w14:textId="78305D45" w:rsidR="009A106D" w:rsidRDefault="003B2254" w:rsidP="00460025">
      <w:pPr>
        <w:pStyle w:val="Subttulo"/>
        <w:rPr>
          <w:lang w:val="es-ES"/>
        </w:rPr>
      </w:pPr>
      <w:bookmarkStart w:id="55"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55"/>
    </w:p>
    <w:p w14:paraId="538DAD8A"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7D476131" w14:textId="77777777" w:rsidR="007A31C9" w:rsidRDefault="007A31C9" w:rsidP="007C0EE8">
      <w:pPr>
        <w:rPr>
          <w:szCs w:val="24"/>
        </w:rPr>
      </w:pPr>
    </w:p>
    <w:p w14:paraId="3668A1BE" w14:textId="626F5D62"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w:t>
      </w:r>
      <w:r>
        <w:rPr>
          <w:szCs w:val="24"/>
        </w:rPr>
        <w:t>Public License</w:t>
      </w:r>
      <w:r>
        <w:rPr>
          <w:szCs w:val="24"/>
        </w:rPr>
        <w:t xml:space="preserve"> en 2002 a la Fundación Xiph.org, del cual posteriormente derivó el códec de video Theora. </w:t>
      </w:r>
    </w:p>
    <w:p w14:paraId="6711C31F"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2F7778F2" w14:textId="77777777" w:rsidR="009A106D" w:rsidRDefault="009D42E8" w:rsidP="00460025">
      <w:pPr>
        <w:pStyle w:val="Subttulo"/>
        <w:outlineLvl w:val="1"/>
      </w:pPr>
      <w:bookmarkStart w:id="56" w:name="_Toc279302755"/>
      <w:r>
        <w:t xml:space="preserve">2.5. </w:t>
      </w:r>
      <w:r w:rsidR="00682677">
        <w:t>Tecnologías</w:t>
      </w:r>
      <w:r>
        <w:t xml:space="preserve"> Clientes</w:t>
      </w:r>
      <w:bookmarkEnd w:id="56"/>
    </w:p>
    <w:p w14:paraId="156798FC" w14:textId="1790B4F9"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 xml:space="preserve">sin </w:t>
      </w:r>
      <w:r w:rsidR="00056B56">
        <w:rPr>
          <w:szCs w:val="24"/>
        </w:rPr>
        <w:t>embargo</w:t>
      </w:r>
      <w:r>
        <w:rPr>
          <w:szCs w:val="24"/>
        </w:rPr>
        <w:t xml:space="preserve"> </w:t>
      </w:r>
      <w:r w:rsidR="003F7ED8">
        <w:rPr>
          <w:szCs w:val="24"/>
        </w:rPr>
        <w:t>Flash</w:t>
      </w:r>
      <w:r w:rsidR="003F7ED8">
        <w:rPr>
          <w:szCs w:val="24"/>
        </w:rPr>
        <w:t xml:space="preserve">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gadgets Apple a partir </w:t>
      </w:r>
      <w:r w:rsidR="00056B56">
        <w:rPr>
          <w:szCs w:val="24"/>
        </w:rPr>
        <w:t>de</w:t>
      </w:r>
      <w:r w:rsidR="00462AEC">
        <w:rPr>
          <w:szCs w:val="24"/>
        </w:rPr>
        <w:t xml:space="preserve"> </w:t>
      </w:r>
      <w:r w:rsidR="00056B56">
        <w:rPr>
          <w:szCs w:val="24"/>
        </w:rPr>
        <w:t>l</w:t>
      </w:r>
      <w:r w:rsidR="00462AEC">
        <w:rPr>
          <w:szCs w:val="24"/>
        </w:rPr>
        <w:t>a</w:t>
      </w:r>
      <w:r w:rsidR="00462AEC">
        <w:rPr>
          <w:szCs w:val="24"/>
        </w:rPr>
        <w:t xml:space="preserve"> </w:t>
      </w:r>
      <w:r w:rsidR="00D324DB">
        <w:rPr>
          <w:szCs w:val="24"/>
        </w:rPr>
        <w:t>creación del</w:t>
      </w:r>
      <w:r w:rsidR="00056B56">
        <w:rPr>
          <w:szCs w:val="24"/>
        </w:rPr>
        <w:t xml:space="preserve"> iPod</w:t>
      </w:r>
      <w:r w:rsidR="00A66220">
        <w:rPr>
          <w:szCs w:val="24"/>
        </w:rPr>
        <w:t>.</w:t>
      </w:r>
    </w:p>
    <w:p w14:paraId="4264B072"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2BD1E865" w14:textId="77777777" w:rsidR="009A106D" w:rsidRDefault="00B23E60" w:rsidP="00460025">
      <w:pPr>
        <w:pStyle w:val="Epgrafe"/>
        <w:jc w:val="center"/>
      </w:pPr>
      <w:bookmarkStart w:id="57" w:name="_Toc276683969"/>
      <w:bookmarkStart w:id="58" w:name="_Toc279302816"/>
      <w:r>
        <w:t xml:space="preserve">Ilustración </w:t>
      </w:r>
      <w:r w:rsidR="00AF2F39">
        <w:fldChar w:fldCharType="begin"/>
      </w:r>
      <w:r>
        <w:instrText xml:space="preserve"> SEQ Ilustración \* ARABIC </w:instrText>
      </w:r>
      <w:r w:rsidR="00AF2F39">
        <w:fldChar w:fldCharType="separate"/>
      </w:r>
      <w:r w:rsidR="00C43BA3">
        <w:rPr>
          <w:noProof/>
        </w:rPr>
        <w:t>7</w:t>
      </w:r>
      <w:r w:rsidR="00AF2F39">
        <w:fldChar w:fldCharType="end"/>
      </w:r>
      <w:r>
        <w:t xml:space="preserve"> - Logotipos de reproductores comerciales</w:t>
      </w:r>
      <w:bookmarkEnd w:id="57"/>
      <w:bookmarkEnd w:id="58"/>
    </w:p>
    <w:p w14:paraId="2ECD4282" w14:textId="77777777" w:rsidR="009A0F34" w:rsidRPr="007E48E2" w:rsidRDefault="009A0F34" w:rsidP="009A0F34">
      <w:pPr>
        <w:pStyle w:val="Subttulo"/>
        <w:outlineLvl w:val="2"/>
        <w:rPr>
          <w:lang w:val="es-ES"/>
        </w:rPr>
      </w:pPr>
      <w:r>
        <w:rPr>
          <w:lang w:val="es-ES"/>
        </w:rPr>
        <w:br w:type="page"/>
      </w:r>
      <w:bookmarkStart w:id="59" w:name="_Toc279302756"/>
      <w:r w:rsidR="003B2254">
        <w:rPr>
          <w:lang w:val="es-ES"/>
        </w:rPr>
        <w:lastRenderedPageBreak/>
        <w:t>2.</w:t>
      </w:r>
      <w:r w:rsidR="00E96DD8">
        <w:rPr>
          <w:lang w:val="es-ES"/>
        </w:rPr>
        <w:t>5</w:t>
      </w:r>
      <w:r>
        <w:rPr>
          <w:lang w:val="es-ES"/>
        </w:rPr>
        <w:t>.1.</w:t>
      </w:r>
      <w:r w:rsidRPr="007E48E2">
        <w:rPr>
          <w:lang w:val="es-ES"/>
        </w:rPr>
        <w:t xml:space="preserve"> Real Media Player</w:t>
      </w:r>
      <w:bookmarkEnd w:id="59"/>
    </w:p>
    <w:p w14:paraId="137D4A93"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48A2989B"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20C55CC9" w14:textId="77777777" w:rsidR="009A106D" w:rsidRDefault="00B23E60" w:rsidP="00460025">
      <w:pPr>
        <w:pStyle w:val="Epgrafe"/>
        <w:jc w:val="center"/>
      </w:pPr>
      <w:bookmarkStart w:id="60" w:name="_Toc276683970"/>
      <w:bookmarkStart w:id="61" w:name="_Toc279302817"/>
      <w:r>
        <w:t xml:space="preserve">Ilustración </w:t>
      </w:r>
      <w:r w:rsidR="00AF2F39">
        <w:fldChar w:fldCharType="begin"/>
      </w:r>
      <w:r>
        <w:instrText xml:space="preserve"> SEQ Ilustración \* ARABIC </w:instrText>
      </w:r>
      <w:r w:rsidR="00AF2F39">
        <w:fldChar w:fldCharType="separate"/>
      </w:r>
      <w:r w:rsidR="00C43BA3">
        <w:rPr>
          <w:noProof/>
        </w:rPr>
        <w:t>8</w:t>
      </w:r>
      <w:r w:rsidR="00AF2F39">
        <w:fldChar w:fldCharType="end"/>
      </w:r>
      <w:r>
        <w:t xml:space="preserve"> - Real Player 11</w:t>
      </w:r>
      <w:bookmarkEnd w:id="60"/>
      <w:bookmarkEnd w:id="61"/>
    </w:p>
    <w:p w14:paraId="4E8542C4" w14:textId="77777777" w:rsidR="00B23E60" w:rsidRDefault="00366515" w:rsidP="00B23E60">
      <w:pPr>
        <w:pStyle w:val="Epgrafe"/>
        <w:jc w:val="center"/>
      </w:pPr>
      <w:hyperlink r:id="rId38" w:history="1">
        <w:r w:rsidR="00B23E60">
          <w:rPr>
            <w:rStyle w:val="Hipervnculo"/>
          </w:rPr>
          <w:t>http://www.real.com/</w:t>
        </w:r>
      </w:hyperlink>
    </w:p>
    <w:p w14:paraId="695F386F" w14:textId="77777777" w:rsidR="009A106D" w:rsidRPr="00460025" w:rsidRDefault="009A106D" w:rsidP="00460025">
      <w:pPr>
        <w:rPr>
          <w:lang w:eastAsia="en-US"/>
        </w:rPr>
      </w:pPr>
    </w:p>
    <w:p w14:paraId="0504F55C" w14:textId="77777777" w:rsidR="007C0EE8" w:rsidRPr="007E48E2" w:rsidRDefault="003B2254" w:rsidP="007C0EE8">
      <w:pPr>
        <w:pStyle w:val="Subttulo"/>
        <w:outlineLvl w:val="2"/>
        <w:rPr>
          <w:lang w:val="es-ES"/>
        </w:rPr>
      </w:pPr>
      <w:bookmarkStart w:id="62" w:name="_Toc266039174"/>
      <w:bookmarkStart w:id="63" w:name="_Toc279302757"/>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62"/>
      <w:bookmarkEnd w:id="63"/>
    </w:p>
    <w:p w14:paraId="2A4587A4" w14:textId="4D2C15BC"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r w:rsidR="00B14044">
        <w:rPr>
          <w:szCs w:val="24"/>
        </w:rPr>
        <w:t>. L</w:t>
      </w:r>
      <w:r w:rsidR="00B8643E">
        <w:rPr>
          <w:szCs w:val="24"/>
        </w:rPr>
        <w:t xml:space="preserve">as últimas </w:t>
      </w:r>
      <w:r>
        <w:rPr>
          <w:szCs w:val="24"/>
        </w:rPr>
        <w:t>versiones de la aplicación re</w:t>
      </w:r>
      <w:r w:rsidR="00F8658A">
        <w:rPr>
          <w:szCs w:val="24"/>
        </w:rPr>
        <w:t>ú</w:t>
      </w:r>
      <w:r w:rsidR="00B14044">
        <w:rPr>
          <w:szCs w:val="24"/>
        </w:rPr>
        <w:t>nen distintos tipo de</w:t>
      </w:r>
      <w:r>
        <w:rPr>
          <w:szCs w:val="24"/>
        </w:rPr>
        <w:t xml:space="preserve"> contenidos dentro de un </w:t>
      </w:r>
      <w:r w:rsidR="00B14044">
        <w:rPr>
          <w:szCs w:val="24"/>
        </w:rPr>
        <w:t xml:space="preserve">solo </w:t>
      </w:r>
      <w:r>
        <w:rPr>
          <w:szCs w:val="24"/>
        </w:rPr>
        <w:t>manejador multimedia.</w:t>
      </w:r>
    </w:p>
    <w:p w14:paraId="4871616A"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40B2FA3F" w14:textId="77777777" w:rsidR="009A106D" w:rsidRDefault="00872F06" w:rsidP="00460025">
      <w:pPr>
        <w:pStyle w:val="Epgrafe"/>
        <w:jc w:val="center"/>
      </w:pPr>
      <w:bookmarkStart w:id="64" w:name="_Toc276683971"/>
      <w:bookmarkStart w:id="65" w:name="_Toc279302818"/>
      <w:r>
        <w:t xml:space="preserve">Ilustración </w:t>
      </w:r>
      <w:r w:rsidR="00AF2F39">
        <w:fldChar w:fldCharType="begin"/>
      </w:r>
      <w:r>
        <w:instrText xml:space="preserve"> SEQ Ilustración \* ARABIC </w:instrText>
      </w:r>
      <w:r w:rsidR="00AF2F39">
        <w:fldChar w:fldCharType="separate"/>
      </w:r>
      <w:r w:rsidR="00C43BA3">
        <w:rPr>
          <w:noProof/>
        </w:rPr>
        <w:t>9</w:t>
      </w:r>
      <w:r w:rsidR="00AF2F39">
        <w:fldChar w:fldCharType="end"/>
      </w:r>
      <w:r>
        <w:t xml:space="preserve"> - </w:t>
      </w:r>
      <w:r w:rsidRPr="009849ED">
        <w:t>Presentación de Windows Media Center en Windows 7</w:t>
      </w:r>
      <w:bookmarkEnd w:id="64"/>
      <w:bookmarkEnd w:id="65"/>
    </w:p>
    <w:p w14:paraId="2D371B74" w14:textId="77777777" w:rsidR="009A106D" w:rsidRPr="00460025" w:rsidRDefault="009A106D" w:rsidP="00460025">
      <w:pPr>
        <w:pStyle w:val="Ttulo7"/>
        <w:rPr>
          <w:lang w:val="es-ES"/>
        </w:rPr>
      </w:pPr>
    </w:p>
    <w:p w14:paraId="3624FF71" w14:textId="77777777" w:rsidR="007C0EE8" w:rsidRDefault="007C0EE8" w:rsidP="007C0EE8">
      <w:pPr>
        <w:rPr>
          <w:b/>
          <w:szCs w:val="24"/>
        </w:rPr>
      </w:pPr>
    </w:p>
    <w:p w14:paraId="446864C6" w14:textId="77777777" w:rsidR="007C0EE8" w:rsidRDefault="007C0EE8" w:rsidP="007C0EE8">
      <w:pPr>
        <w:rPr>
          <w:b/>
          <w:sz w:val="27"/>
        </w:rPr>
      </w:pPr>
    </w:p>
    <w:p w14:paraId="4FBC65C0" w14:textId="77777777" w:rsidR="00300019" w:rsidRDefault="00300019">
      <w:pPr>
        <w:suppressAutoHyphens w:val="0"/>
        <w:spacing w:before="0" w:after="0" w:line="240" w:lineRule="auto"/>
        <w:jc w:val="left"/>
        <w:rPr>
          <w:rFonts w:eastAsia="Times New Roman" w:cs="Times New Roman"/>
          <w:b/>
          <w:sz w:val="28"/>
          <w:szCs w:val="24"/>
          <w:lang w:val="es-ES"/>
        </w:rPr>
      </w:pPr>
      <w:bookmarkStart w:id="66" w:name="_Toc266039176"/>
      <w:bookmarkStart w:id="67" w:name="_Toc279302758"/>
      <w:r>
        <w:rPr>
          <w:lang w:val="es-ES"/>
        </w:rPr>
        <w:br w:type="page"/>
      </w:r>
    </w:p>
    <w:p w14:paraId="73EEC7C8" w14:textId="77F366D1" w:rsidR="007C0EE8" w:rsidRPr="007E48E2" w:rsidRDefault="003B2254" w:rsidP="007C0EE8">
      <w:pPr>
        <w:pStyle w:val="Subttulo"/>
        <w:outlineLvl w:val="2"/>
        <w:rPr>
          <w:lang w:val="es-ES"/>
        </w:rPr>
      </w:pPr>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66"/>
      <w:bookmarkEnd w:id="67"/>
    </w:p>
    <w:p w14:paraId="2A734B47"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w:t>
      </w:r>
      <w:r>
        <w:rPr>
          <w:szCs w:val="24"/>
        </w:rPr>
        <w:t xml:space="preserve">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241BB3F1"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55D2F386" w14:textId="77777777" w:rsidR="009A106D" w:rsidRDefault="00872F06" w:rsidP="00460025">
      <w:pPr>
        <w:pStyle w:val="Epgrafe"/>
        <w:jc w:val="center"/>
      </w:pPr>
      <w:bookmarkStart w:id="68" w:name="_Toc279302819"/>
      <w:r>
        <w:t xml:space="preserve">Ilustración </w:t>
      </w:r>
      <w:r w:rsidR="00AF2F39">
        <w:fldChar w:fldCharType="begin"/>
      </w:r>
      <w:r>
        <w:instrText xml:space="preserve"> SEQ Ilustración \* ARABIC </w:instrText>
      </w:r>
      <w:r w:rsidR="00AF2F39">
        <w:fldChar w:fldCharType="separate"/>
      </w:r>
      <w:r w:rsidR="00C43BA3">
        <w:rPr>
          <w:noProof/>
        </w:rPr>
        <w:t>10</w:t>
      </w:r>
      <w:r w:rsidR="00AF2F39">
        <w:fldChar w:fldCharType="end"/>
      </w:r>
      <w:r>
        <w:t xml:space="preserve"> - </w:t>
      </w:r>
      <w:r w:rsidRPr="00F77C06">
        <w:t>Reproductor Quicktime 7</w:t>
      </w:r>
      <w:bookmarkEnd w:id="68"/>
    </w:p>
    <w:p w14:paraId="18D546C1" w14:textId="77777777" w:rsidR="007C0EE8" w:rsidRPr="003E7A01" w:rsidRDefault="00A4311D" w:rsidP="007C0EE8">
      <w:pPr>
        <w:pStyle w:val="Subttulo"/>
        <w:outlineLvl w:val="2"/>
      </w:pPr>
      <w:r w:rsidRPr="00460025">
        <w:rPr>
          <w:sz w:val="27"/>
          <w:lang w:val="es-ES"/>
        </w:rPr>
        <w:br w:type="page"/>
      </w:r>
      <w:bookmarkStart w:id="69" w:name="_Toc266039177"/>
      <w:bookmarkStart w:id="70" w:name="_Toc279302759"/>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9"/>
      <w:bookmarkEnd w:id="70"/>
    </w:p>
    <w:p w14:paraId="4908233E" w14:textId="74F69A39" w:rsidR="007C0EE8" w:rsidRDefault="007C0EE8" w:rsidP="007C0EE8">
      <w:pPr>
        <w:rPr>
          <w:szCs w:val="24"/>
        </w:rPr>
      </w:pPr>
      <w:r>
        <w:rPr>
          <w:szCs w:val="24"/>
        </w:rPr>
        <w:t>Es uno</w:t>
      </w:r>
      <w:r w:rsidR="00072069">
        <w:rPr>
          <w:szCs w:val="24"/>
        </w:rPr>
        <w:t xml:space="preserve"> de </w:t>
      </w:r>
      <w:r w:rsidR="00072069">
        <w:rPr>
          <w:szCs w:val="24"/>
        </w:rPr>
        <w:t>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583CE627"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33563DD6" w14:textId="77777777" w:rsidR="007C0EE8" w:rsidRPr="007E48E2" w:rsidRDefault="007C0EE8" w:rsidP="007C0EE8">
      <w:pPr>
        <w:pStyle w:val="Subttulo"/>
        <w:rPr>
          <w:lang w:val="es-ES"/>
        </w:rPr>
      </w:pPr>
      <w:r w:rsidRPr="007E48E2">
        <w:rPr>
          <w:lang w:val="es-ES"/>
        </w:rPr>
        <w:t>Flowplayer</w:t>
      </w:r>
    </w:p>
    <w:p w14:paraId="0E8F0227"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1F52499E" w14:textId="77777777" w:rsidR="007C0EE8" w:rsidRDefault="007C0EE8" w:rsidP="007C0EE8">
      <w:r>
        <w:t>Algunas de las características incluyen alto nivel de posibilidades de personalización, una API javascript, arquitectura de plugins y el apoyo a diversos servidores de streaming.</w:t>
      </w:r>
    </w:p>
    <w:p w14:paraId="32DEF5C3" w14:textId="33877292"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14:paraId="2E86F8A2" w14:textId="636B4BAA"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14:paraId="0AFD1A93" w14:textId="77777777" w:rsidR="007C0EE8" w:rsidRDefault="007C0EE8" w:rsidP="007C0EE8">
      <w:r>
        <w:t>Además, JW Player admite RTMP, HTTP, transmisión en vivo, formatos de listas diferentes, una amplia gama de ajustes y una extensa API de JavaScript.</w:t>
      </w:r>
    </w:p>
    <w:p w14:paraId="2AF123F7"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7FFD74CC"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1"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3976AD8C" w14:textId="3657956F" w:rsidR="009A106D" w:rsidRDefault="00872F06" w:rsidP="00460025">
      <w:pPr>
        <w:pStyle w:val="Epgrafe"/>
        <w:jc w:val="center"/>
      </w:pPr>
      <w:bookmarkStart w:id="71" w:name="_Toc279302820"/>
      <w:r>
        <w:t xml:space="preserve">Ilustración </w:t>
      </w:r>
      <w:r w:rsidR="00AF2F39">
        <w:fldChar w:fldCharType="begin"/>
      </w:r>
      <w:r>
        <w:instrText xml:space="preserve"> SEQ Ilustración \* ARABIC </w:instrText>
      </w:r>
      <w:r w:rsidR="00AF2F39">
        <w:fldChar w:fldCharType="separate"/>
      </w:r>
      <w:r w:rsidR="00C43BA3">
        <w:rPr>
          <w:noProof/>
        </w:rPr>
        <w:t>11</w:t>
      </w:r>
      <w:r w:rsidR="00AF2F39">
        <w:fldChar w:fldCharType="end"/>
      </w:r>
      <w:r w:rsidR="00D43B14">
        <w:t xml:space="preserve"> </w:t>
      </w:r>
      <w:r>
        <w:t xml:space="preserve">- </w:t>
      </w:r>
      <w:r w:rsidRPr="000618C3">
        <w:t>JW Player</w:t>
      </w:r>
      <w:bookmarkEnd w:id="71"/>
    </w:p>
    <w:p w14:paraId="18EC9C05" w14:textId="77777777" w:rsidR="007C0EE8" w:rsidRPr="007C0EE8" w:rsidRDefault="007C0EE8" w:rsidP="007C0EE8">
      <w:pPr>
        <w:pStyle w:val="Epgrafe"/>
        <w:jc w:val="center"/>
      </w:pPr>
      <w:bookmarkStart w:id="72" w:name="_Toc266039203"/>
      <w:r w:rsidRPr="007C0EE8">
        <w:t xml:space="preserve">- </w:t>
      </w:r>
      <w:hyperlink r:id="rId42" w:history="1">
        <w:r w:rsidRPr="007C0EE8">
          <w:rPr>
            <w:rStyle w:val="Hipervnculo"/>
          </w:rPr>
          <w:t>http://www.longtailvideo.com</w:t>
        </w:r>
        <w:bookmarkEnd w:id="72"/>
      </w:hyperlink>
    </w:p>
    <w:p w14:paraId="482A1C38" w14:textId="77777777" w:rsidR="009A106D" w:rsidRDefault="00872F06" w:rsidP="00460025">
      <w:pPr>
        <w:pStyle w:val="Subttulo"/>
      </w:pPr>
      <w:r>
        <w:br w:type="page"/>
      </w:r>
      <w:r w:rsidR="007C0EE8" w:rsidRPr="007C0EE8">
        <w:lastRenderedPageBreak/>
        <w:t>Open Video Player</w:t>
      </w:r>
    </w:p>
    <w:p w14:paraId="12897739" w14:textId="77777777" w:rsidR="00A4311D" w:rsidRPr="007C0EE8" w:rsidRDefault="00A4311D" w:rsidP="007C0EE8">
      <w:pPr>
        <w:spacing w:before="0" w:after="0" w:line="240" w:lineRule="auto"/>
        <w:jc w:val="left"/>
        <w:rPr>
          <w:b/>
        </w:rPr>
      </w:pPr>
    </w:p>
    <w:p w14:paraId="3EAF883E"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6F0A97C0"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046C89C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52EF4A6C" w14:textId="77777777" w:rsidR="007C0EE8" w:rsidRPr="007E48E2" w:rsidRDefault="007C0EE8" w:rsidP="007C0EE8">
      <w:pPr>
        <w:pStyle w:val="Subttulo"/>
        <w:outlineLvl w:val="2"/>
        <w:rPr>
          <w:lang w:val="es-ES"/>
        </w:rPr>
      </w:pPr>
    </w:p>
    <w:p w14:paraId="4106FFFB" w14:textId="77777777" w:rsidR="007C0EE8" w:rsidRPr="007E48E2" w:rsidRDefault="007C0EE8" w:rsidP="007C0EE8">
      <w:pPr>
        <w:pStyle w:val="Subttulo"/>
        <w:outlineLvl w:val="2"/>
        <w:rPr>
          <w:lang w:val="es-ES"/>
        </w:rPr>
      </w:pPr>
    </w:p>
    <w:p w14:paraId="4497057E" w14:textId="7434D140" w:rsidR="007C0EE8" w:rsidRPr="007E48E2" w:rsidRDefault="007C0EE8" w:rsidP="007C0EE8">
      <w:pPr>
        <w:pStyle w:val="Subttulo"/>
        <w:outlineLvl w:val="2"/>
        <w:rPr>
          <w:lang w:val="es-ES"/>
        </w:rPr>
      </w:pPr>
      <w:r>
        <w:rPr>
          <w:lang w:val="es-ES"/>
        </w:rPr>
        <w:br w:type="page"/>
      </w:r>
      <w:bookmarkStart w:id="73" w:name="_Toc266039178"/>
      <w:bookmarkStart w:id="74" w:name="_Toc279302760"/>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73"/>
      <w:bookmarkEnd w:id="74"/>
    </w:p>
    <w:p w14:paraId="70BA8D49" w14:textId="77777777" w:rsidR="000F1D01" w:rsidRDefault="007C0EE8" w:rsidP="007C0EE8">
      <w:r>
        <w:t>Algunas de las nuevas características de HTML 5 son funciones para incluir, audio, vídeo, gráficos, del lado del cliente almacenamiento de datos y documentos interactivos</w:t>
      </w:r>
      <w:r w:rsidR="000F1D01">
        <w:t>.</w:t>
      </w:r>
    </w:p>
    <w:p w14:paraId="3FCB138B"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6CB9963B"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26C5545D" w14:textId="77777777" w:rsidR="009A106D" w:rsidRDefault="007C0EE8" w:rsidP="00460025">
      <w:pPr>
        <w:pStyle w:val="Subttulo"/>
        <w:outlineLvl w:val="1"/>
      </w:pPr>
      <w:r>
        <w:br w:type="page"/>
      </w:r>
      <w:bookmarkStart w:id="76" w:name="_Toc279302761"/>
      <w:r w:rsidR="003D5D52">
        <w:lastRenderedPageBreak/>
        <w:t>2.</w:t>
      </w:r>
      <w:r w:rsidR="00CF4C85">
        <w:t>6</w:t>
      </w:r>
      <w:r w:rsidR="003D5D52">
        <w:t xml:space="preserve">. </w:t>
      </w:r>
      <w:r w:rsidR="006E6582">
        <w:t>C</w:t>
      </w:r>
      <w:r w:rsidR="003D5D52">
        <w:t>onversión de videos</w:t>
      </w:r>
      <w:bookmarkEnd w:id="76"/>
    </w:p>
    <w:p w14:paraId="7B42423B"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37F3D875" w14:textId="77777777" w:rsidR="009A106D" w:rsidRDefault="009A106D" w:rsidP="00460025"/>
    <w:p w14:paraId="20C3C045"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10B3E0A6" w14:textId="77777777" w:rsidR="009A106D" w:rsidRDefault="00BE6736" w:rsidP="00460025">
      <w:r>
        <w:t>Una tecnología que cumple estas condiciones es FFmpeg.</w:t>
      </w:r>
    </w:p>
    <w:p w14:paraId="5FBE0204" w14:textId="77777777" w:rsidR="009A106D" w:rsidRDefault="009A106D" w:rsidP="00460025"/>
    <w:p w14:paraId="176038C2" w14:textId="24F77013" w:rsidR="00510B88" w:rsidRPr="00A476A3" w:rsidRDefault="00510B88" w:rsidP="00510B88">
      <w:pPr>
        <w:pStyle w:val="Subttulo"/>
        <w:outlineLvl w:val="2"/>
      </w:pPr>
      <w:bookmarkStart w:id="77" w:name="_Toc266039182"/>
      <w:bookmarkStart w:id="78" w:name="_Toc279302762"/>
      <w:r>
        <w:t>2.</w:t>
      </w:r>
      <w:r w:rsidR="00CF4C85">
        <w:t>6</w:t>
      </w:r>
      <w:r w:rsidR="003D5D52">
        <w:t>.</w:t>
      </w:r>
      <w:r>
        <w:t>1</w:t>
      </w:r>
      <w:r w:rsidR="003D5D52">
        <w:t>.</w:t>
      </w:r>
      <w:r>
        <w:t xml:space="preserve"> FFmpeg</w:t>
      </w:r>
      <w:bookmarkEnd w:id="78"/>
    </w:p>
    <w:p w14:paraId="616E3421" w14:textId="4939F0C5"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w:t>
      </w:r>
      <w:r>
        <w:t>codecs FFmpeg</w:t>
      </w:r>
      <w:r>
        <w:t xml:space="preserve"> en Linux</w:t>
      </w:r>
      <w:r w:rsidR="00483D1B">
        <w:t>,</w:t>
      </w:r>
      <w:r>
        <w:t xml:space="preserve"> también puede ser compilado en plataformas Windows.</w:t>
      </w:r>
    </w:p>
    <w:p w14:paraId="5BD2C508" w14:textId="77777777" w:rsidR="00D43B4F" w:rsidRDefault="00D43B4F" w:rsidP="00483D1B">
      <w:r>
        <w:lastRenderedPageBreak/>
        <w:t>Cabe mencionar que muchos de los codecs se realizaron de desde cero y la visión de que este código sea altamente reutilizable.</w:t>
      </w:r>
    </w:p>
    <w:p w14:paraId="3FDDA517"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35132D63"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4"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3BC0F420" w14:textId="77777777" w:rsidR="009A106D" w:rsidRDefault="00D84BC4" w:rsidP="00460025">
      <w:pPr>
        <w:pStyle w:val="Epgrafe"/>
        <w:jc w:val="center"/>
      </w:pPr>
      <w:bookmarkStart w:id="79" w:name="_Toc276683972"/>
      <w:bookmarkStart w:id="80" w:name="_Toc279302821"/>
      <w:r>
        <w:t xml:space="preserve">Ilustración </w:t>
      </w:r>
      <w:r w:rsidR="00AF2F39">
        <w:fldChar w:fldCharType="begin"/>
      </w:r>
      <w:r>
        <w:instrText xml:space="preserve"> SEQ Ilustración \* ARABIC </w:instrText>
      </w:r>
      <w:r w:rsidR="00AF2F39">
        <w:fldChar w:fldCharType="separate"/>
      </w:r>
      <w:r w:rsidR="00C43BA3">
        <w:rPr>
          <w:noProof/>
        </w:rPr>
        <w:t>12</w:t>
      </w:r>
      <w:r w:rsidR="00AF2F39">
        <w:fldChar w:fldCharType="end"/>
      </w:r>
      <w:r>
        <w:t xml:space="preserve"> - Esquema de componentes de FFmpeg</w:t>
      </w:r>
      <w:bookmarkEnd w:id="79"/>
      <w:bookmarkEnd w:id="80"/>
    </w:p>
    <w:p w14:paraId="74623C33" w14:textId="462434D0" w:rsidR="00107078" w:rsidRPr="008551A5" w:rsidRDefault="00BB2EFB" w:rsidP="00107078">
      <w:pPr>
        <w:pStyle w:val="Epgrafe"/>
        <w:jc w:val="center"/>
        <w:rPr>
          <w:noProof/>
          <w:sz w:val="24"/>
        </w:rPr>
      </w:pPr>
      <w:r w:rsidRPr="00DA4F25">
        <w:rPr>
          <w:lang w:val="es-ES"/>
        </w:rPr>
        <w:t xml:space="preserve"> </w:t>
      </w:r>
      <w:hyperlink r:id="rId45" w:history="1">
        <w:r w:rsidRPr="00DA4F25">
          <w:rPr>
            <w:rStyle w:val="Hipervnculo"/>
            <w:lang w:val="es-ES"/>
          </w:rPr>
          <w:t>http://es.wikipedia.org/wiki/Archivo:FFmpeg.svg</w:t>
        </w:r>
      </w:hyperlink>
    </w:p>
    <w:p w14:paraId="77AC62CA" w14:textId="77777777" w:rsidR="006859D3" w:rsidRDefault="00B56667" w:rsidP="006859D3">
      <w:pPr>
        <w:pStyle w:val="Subttulo"/>
        <w:outlineLvl w:val="1"/>
      </w:pPr>
      <w:r>
        <w:br w:type="page"/>
      </w:r>
      <w:bookmarkStart w:id="81" w:name="_Toc279302763"/>
      <w:r w:rsidR="00155E35">
        <w:lastRenderedPageBreak/>
        <w:t>2.7.</w:t>
      </w:r>
      <w:r w:rsidR="006859D3">
        <w:t xml:space="preserve"> IPTV</w:t>
      </w:r>
      <w:bookmarkEnd w:id="81"/>
    </w:p>
    <w:p w14:paraId="2B56DFBD" w14:textId="5A556E16"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3ED20EFB" w14:textId="77777777" w:rsidR="006859D3" w:rsidRDefault="006859D3" w:rsidP="00460025">
      <w:pPr>
        <w:rPr>
          <w:rFonts w:cs="Arial"/>
        </w:rPr>
      </w:pPr>
      <w:r>
        <w:t>Formatos más ocupados son: H261, MPEG1, H263, MPEG2, MPEG3, MPEG4, WMV.</w:t>
      </w:r>
    </w:p>
    <w:p w14:paraId="1B958B4D" w14:textId="77777777" w:rsidR="006859D3" w:rsidRDefault="006859D3" w:rsidP="00460025">
      <w:r>
        <w:br w:type="page"/>
      </w:r>
      <w:r>
        <w:lastRenderedPageBreak/>
        <w:t>La siguiente ilustración muestra el funcionamiento e infraestructura de los servicios de IPTV</w:t>
      </w:r>
    </w:p>
    <w:p w14:paraId="530DD3D3"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6"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4843119" w14:textId="77777777" w:rsidR="009A106D" w:rsidRDefault="00BF06F7" w:rsidP="00460025">
      <w:pPr>
        <w:pStyle w:val="Epgrafe"/>
        <w:jc w:val="center"/>
        <w:rPr>
          <w:rFonts w:cs="Arial"/>
        </w:rPr>
      </w:pPr>
      <w:bookmarkStart w:id="82" w:name="_Toc276683973"/>
      <w:r>
        <w:t xml:space="preserve">Ilustración </w:t>
      </w:r>
      <w:r w:rsidR="00AF2F39">
        <w:fldChar w:fldCharType="begin"/>
      </w:r>
      <w:r>
        <w:instrText xml:space="preserve"> SEQ Ilustración \* ARABIC </w:instrText>
      </w:r>
      <w:r w:rsidR="00AF2F39">
        <w:fldChar w:fldCharType="separate"/>
      </w:r>
      <w:r w:rsidR="00C43BA3">
        <w:rPr>
          <w:noProof/>
        </w:rPr>
        <w:t>13</w:t>
      </w:r>
      <w:r w:rsidR="00AF2F39">
        <w:fldChar w:fldCharType="end"/>
      </w:r>
      <w:r>
        <w:t xml:space="preserve"> - Infraestructura de redes IPTV</w:t>
      </w:r>
      <w:bookmarkEnd w:id="82"/>
    </w:p>
    <w:p w14:paraId="6E5C780D" w14:textId="77777777" w:rsidR="006859D3" w:rsidRPr="00460025" w:rsidRDefault="00366515" w:rsidP="006859D3">
      <w:pPr>
        <w:pStyle w:val="Ttulo7"/>
        <w:rPr>
          <w:lang w:val="es-ES"/>
        </w:rPr>
      </w:pPr>
      <w:hyperlink r:id="rId47" w:history="1">
        <w:r w:rsidR="006859D3" w:rsidRPr="00460025">
          <w:rPr>
            <w:rStyle w:val="Hipervnculo"/>
            <w:rFonts w:cs="Arial"/>
            <w:lang w:val="es-ES"/>
          </w:rPr>
          <w:t>http://edna.dml.ce.sharif.edu/dmlsite/content/iptv</w:t>
        </w:r>
      </w:hyperlink>
    </w:p>
    <w:p w14:paraId="6C76811B" w14:textId="77777777" w:rsidR="009A106D" w:rsidRDefault="006859D3" w:rsidP="00460025">
      <w:pPr>
        <w:pStyle w:val="Subttulo"/>
        <w:outlineLvl w:val="1"/>
      </w:pPr>
      <w:r>
        <w:br w:type="page"/>
      </w:r>
      <w:bookmarkStart w:id="83" w:name="_Toc279302764"/>
      <w:r w:rsidR="007F68C8">
        <w:lastRenderedPageBreak/>
        <w:t>2.8. Metodología de Desarrollo</w:t>
      </w:r>
      <w:bookmarkEnd w:id="83"/>
    </w:p>
    <w:bookmarkEnd w:id="77"/>
    <w:p w14:paraId="1943E8B7" w14:textId="16F529B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de</w:t>
      </w:r>
      <w:r w:rsidR="00427C5E" w:rsidRPr="00460025">
        <w:t xml:space="preserv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5D436A5A" w14:textId="564E1E6E" w:rsidR="007C0EE8" w:rsidRDefault="007C0EE8" w:rsidP="007C0EE8">
      <w:r>
        <w:t xml:space="preserve">Por </w:t>
      </w:r>
      <w:r w:rsidR="00785991">
        <w:t xml:space="preserve">es necesario un modelo de desarrollo altamente </w:t>
      </w:r>
      <w:r w:rsidR="00785991">
        <w:t>iterativo</w:t>
      </w:r>
      <w:r>
        <w:t xml:space="preserve"> </w:t>
      </w:r>
      <w:r w:rsidR="00785991">
        <w:t>para</w:t>
      </w:r>
      <w:r w:rsidR="00785991">
        <w:t xml:space="preserve"> que el software</w:t>
      </w:r>
      <w:r>
        <w:t xml:space="preserve"> pueda adaptarse lo más rápidamente posible a los cambios del entorno.</w:t>
      </w:r>
    </w:p>
    <w:p w14:paraId="7E53EF89"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751949BC" w14:textId="77777777" w:rsidR="007C0EE8" w:rsidRPr="00531853" w:rsidRDefault="007C0EE8" w:rsidP="006859D3">
      <w:pPr>
        <w:pStyle w:val="Subttulo"/>
        <w:outlineLvl w:val="2"/>
      </w:pPr>
      <w:r>
        <w:br w:type="page"/>
      </w:r>
      <w:bookmarkStart w:id="84" w:name="_Toc266039184"/>
      <w:bookmarkStart w:id="85" w:name="_Toc279302765"/>
      <w:r w:rsidRPr="00531853">
        <w:lastRenderedPageBreak/>
        <w:t>2.</w:t>
      </w:r>
      <w:r w:rsidR="00B60CF3">
        <w:t>8</w:t>
      </w:r>
      <w:r w:rsidRPr="00531853">
        <w:t>.</w:t>
      </w:r>
      <w:r w:rsidR="00B60CF3">
        <w:t>1</w:t>
      </w:r>
      <w:r w:rsidR="008867A5">
        <w:t>.</w:t>
      </w:r>
      <w:r w:rsidRPr="00531853">
        <w:t xml:space="preserve"> Extreme Programming</w:t>
      </w:r>
      <w:bookmarkEnd w:id="84"/>
      <w:bookmarkEnd w:id="85"/>
    </w:p>
    <w:p w14:paraId="662EB1F2" w14:textId="0DF250B5" w:rsidR="00D85A65" w:rsidRDefault="007C0EE8" w:rsidP="00460025">
      <w:r>
        <w:t>Extreme Programming (XP) es un enfoque de la ingeniería de software</w:t>
      </w:r>
      <w:r w:rsidR="00460025">
        <w:t xml:space="preserve"> </w:t>
      </w:r>
      <w:r w:rsidR="00460025">
        <w:t>y</w:t>
      </w:r>
      <w:r w:rsidR="0098261E">
        <w:t xml:space="preserve"> </w:t>
      </w:r>
      <w:r w:rsidR="00460025">
        <w:t>el</w:t>
      </w:r>
      <w:r w:rsidR="00460025">
        <w:t xml:space="preserve">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86D8C79" w14:textId="10D6C67D"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14:paraId="0DB2C598" w14:textId="77777777" w:rsidR="009C31E1" w:rsidRDefault="009C31E1">
      <w:pPr>
        <w:suppressAutoHyphens w:val="0"/>
        <w:spacing w:before="0" w:after="0" w:line="240" w:lineRule="auto"/>
        <w:jc w:val="left"/>
      </w:pPr>
    </w:p>
    <w:p w14:paraId="1E52FE36" w14:textId="77777777" w:rsidR="007C0EE8" w:rsidRPr="00621B28" w:rsidRDefault="007C0EE8" w:rsidP="00460025">
      <w:r w:rsidRPr="00621B28">
        <w:t>Algun</w:t>
      </w:r>
      <w:r>
        <w:t>a</w:t>
      </w:r>
      <w:r w:rsidRPr="00621B28">
        <w:t xml:space="preserve">s </w:t>
      </w:r>
      <w:r>
        <w:t>Características</w:t>
      </w:r>
      <w:r w:rsidRPr="00621B28">
        <w:t xml:space="preserve"> de XP</w:t>
      </w:r>
    </w:p>
    <w:p w14:paraId="70EF149D"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1EF6B15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78FD21A7"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2200EA79"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182FDF87"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7F9F01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11F75239"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5819FE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784E950A"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79B88E8D"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3841A30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4918C585"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565E6811"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7ECB2B77" w14:textId="1A897397" w:rsidR="00245FC0" w:rsidRDefault="00F21C81" w:rsidP="00460025">
      <w:pPr>
        <w:pStyle w:val="Subttulo"/>
        <w:outlineLvl w:val="2"/>
      </w:pPr>
      <w:bookmarkStart w:id="88" w:name="_Toc279302766"/>
      <w:r>
        <w:lastRenderedPageBreak/>
        <w:t>2.</w:t>
      </w:r>
      <w:r w:rsidR="00B60CF3">
        <w:t>8.2</w:t>
      </w:r>
      <w:r w:rsidR="008867A5">
        <w:t>.</w:t>
      </w:r>
      <w:r>
        <w:t xml:space="preserve"> </w:t>
      </w:r>
      <w:r w:rsidR="00245FC0">
        <w:t>Scrum</w:t>
      </w:r>
      <w:bookmarkEnd w:id="88"/>
    </w:p>
    <w:p w14:paraId="534F6585"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27F691BC" w14:textId="77777777" w:rsidR="00245FC0" w:rsidRDefault="00245FC0" w:rsidP="00245FC0">
      <w:r>
        <w:t>Scrum se basa en la actitud y los principios de las personas para llevar adelante el proyecto, estos principios son esenciales para el desarrollo ágil</w:t>
      </w:r>
      <w:r w:rsidR="00CC5BD0">
        <w:t xml:space="preserve"> .</w:t>
      </w:r>
    </w:p>
    <w:p w14:paraId="39419AC9"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24DBE16B"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22639BE4"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62604162"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21B9385A"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59B38FD0" w14:textId="77777777" w:rsidR="00D20981" w:rsidRDefault="00D20981" w:rsidP="00D20981">
      <w:pPr>
        <w:pStyle w:val="Subttulo"/>
      </w:pPr>
    </w:p>
    <w:p w14:paraId="58A10477" w14:textId="77777777" w:rsidR="00D20981" w:rsidRDefault="00D20981" w:rsidP="00D20981">
      <w:pPr>
        <w:pStyle w:val="Subttulo"/>
      </w:pPr>
      <w:r>
        <w:t>Roles en Scrum</w:t>
      </w:r>
    </w:p>
    <w:p w14:paraId="34352445" w14:textId="77777777" w:rsidR="000B4B81" w:rsidRPr="000B4B81" w:rsidRDefault="000B4B81" w:rsidP="00D20981">
      <w:pPr>
        <w:pStyle w:val="Subttulo"/>
      </w:pPr>
      <w:r w:rsidRPr="000B4B81">
        <w:t>Roles "Cerdo"</w:t>
      </w:r>
    </w:p>
    <w:p w14:paraId="75BD3924" w14:textId="77777777" w:rsidR="000B4B81" w:rsidRPr="000B4B81" w:rsidRDefault="000B4B81" w:rsidP="00D20981">
      <w:r w:rsidRPr="000B4B81">
        <w:t>Los Cerdos son los que están comprometidos con el proyecto y el proceso Scrum; ellos son los que "ponen el jamón en el plato".</w:t>
      </w:r>
    </w:p>
    <w:p w14:paraId="26243AF4" w14:textId="77777777" w:rsidR="000B4B81" w:rsidRPr="000B4B81" w:rsidRDefault="000B4B81" w:rsidP="00D20981">
      <w:r w:rsidRPr="000B4B81">
        <w:t>Product Owner</w:t>
      </w:r>
    </w:p>
    <w:p w14:paraId="5337FE45" w14:textId="58C2F72D" w:rsidR="000B4B81" w:rsidRPr="000B4B81" w:rsidRDefault="000B4B81" w:rsidP="00D20981">
      <w:r w:rsidRPr="000B4B81">
        <w:t xml:space="preserve">El </w:t>
      </w:r>
      <w:r w:rsidRPr="000B4B81">
        <w:t>Product Owner</w:t>
      </w:r>
      <w:r w:rsidRPr="000B4B81">
        <w:t xml:space="preserve"> representa la voz del cliente. Se asegura de que el equipo Scrum trabaja de forma adecuada desde la perspectiva del negocio. El </w:t>
      </w:r>
      <w:r w:rsidRPr="000B4B81">
        <w:t>Product Owner</w:t>
      </w:r>
      <w:r w:rsidRPr="000B4B81">
        <w:t xml:space="preserve"> escribe historias de usuario, las prioriza, y las coloca en el </w:t>
      </w:r>
      <w:r w:rsidRPr="000B4B81">
        <w:t>Product Backlog</w:t>
      </w:r>
      <w:r w:rsidRPr="000B4B81">
        <w:t>.</w:t>
      </w:r>
    </w:p>
    <w:p w14:paraId="2622843F" w14:textId="77777777" w:rsidR="000B4B81" w:rsidRPr="000B4B81" w:rsidRDefault="000B4B81" w:rsidP="00D20981">
      <w:r w:rsidRPr="000B4B81">
        <w:t>ScrumMaster (o Facilitador)</w:t>
      </w:r>
    </w:p>
    <w:p w14:paraId="15381C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24BAD192" w14:textId="77777777" w:rsidR="000B4B81" w:rsidRPr="000B4B81" w:rsidRDefault="000B4B81" w:rsidP="00D20981">
      <w:r w:rsidRPr="000B4B81">
        <w:t>Equipo</w:t>
      </w:r>
    </w:p>
    <w:p w14:paraId="2E06923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4D2479C9" w14:textId="77777777" w:rsidR="000B4B81" w:rsidRPr="000B4B81" w:rsidRDefault="000B4B81" w:rsidP="00D20981">
      <w:r w:rsidRPr="000B4B81">
        <w:t>Roles "Gallina"</w:t>
      </w:r>
    </w:p>
    <w:p w14:paraId="0B60EF23" w14:textId="77777777" w:rsidR="002E7305" w:rsidRDefault="000B4B81" w:rsidP="00D20981">
      <w:r w:rsidRPr="000B4B81">
        <w:t xml:space="preserve">Los roles gallina en realidad no son parte del proceso Scrum, pero deben tenerse en cuenta. </w:t>
      </w:r>
    </w:p>
    <w:p w14:paraId="20C2C066" w14:textId="77777777" w:rsidR="000B4B81" w:rsidRDefault="000B4B81" w:rsidP="00D20981">
      <w:r w:rsidRPr="000B4B81">
        <w:t>La gallina alimenta al proyecto "poniendo huevos", no se ve comprometida como el cerdo que va al matadero.</w:t>
      </w:r>
    </w:p>
    <w:p w14:paraId="6A5BC2BF" w14:textId="4510D7CF" w:rsidR="00CC5BD0" w:rsidRDefault="00B60CF3" w:rsidP="00460025">
      <w:pPr>
        <w:pStyle w:val="Subttulo"/>
        <w:outlineLvl w:val="2"/>
      </w:pPr>
      <w:bookmarkStart w:id="90" w:name="_Toc279302767"/>
      <w:r>
        <w:t>2.8.3</w:t>
      </w:r>
      <w:r w:rsidR="008867A5">
        <w:t>.</w:t>
      </w:r>
      <w:r w:rsidR="00CC5BD0">
        <w:t xml:space="preserve"> </w:t>
      </w:r>
      <w:r w:rsidR="00665B89">
        <w:t>Software Libre</w:t>
      </w:r>
      <w:bookmarkEnd w:id="90"/>
    </w:p>
    <w:p w14:paraId="5D4B1458" w14:textId="77777777" w:rsidR="00460025" w:rsidRDefault="00460025" w:rsidP="00460025">
      <w:r>
        <w:t>Es importante mencionar que en el presente proyecto se utilizará el modelo de software libre.</w:t>
      </w:r>
    </w:p>
    <w:p w14:paraId="24585095"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6B182B15" w14:textId="4A915416" w:rsidR="00CC5BD0" w:rsidRDefault="004D680B" w:rsidP="00460025">
      <w:r>
        <w:lastRenderedPageBreak/>
        <w:t>Al respecto</w:t>
      </w:r>
      <w:r w:rsidR="00460025">
        <w:t>,</w:t>
      </w:r>
      <w:r>
        <w:t xml:space="preserve"> </w:t>
      </w:r>
      <w:r w:rsidR="00460025">
        <w:t>se citarán</w:t>
      </w:r>
      <w:r>
        <w:t xml:space="preserve"> algunos puntos del libro “</w:t>
      </w:r>
      <w:r>
        <w:t>The Cathedral &amp; The Bazaar</w:t>
      </w:r>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1939C55C" w14:textId="77777777" w:rsidR="00C2697B" w:rsidRDefault="00C2697B" w:rsidP="00460025"/>
    <w:p w14:paraId="5855104B"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525EFE16"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214680F7" w14:textId="77777777" w:rsidR="00C2697B" w:rsidRDefault="004D680B" w:rsidP="00460025">
      <w:pPr>
        <w:pStyle w:val="Prrafodelista"/>
        <w:numPr>
          <w:ilvl w:val="0"/>
          <w:numId w:val="31"/>
        </w:numPr>
      </w:pPr>
      <w:r w:rsidRPr="00460025">
        <w:t>Considere desecharlo; de todos modos tendrá que hacerlo</w:t>
      </w:r>
    </w:p>
    <w:p w14:paraId="28CE3795" w14:textId="77777777" w:rsidR="004D680B" w:rsidRPr="00460025" w:rsidRDefault="004D680B" w:rsidP="00460025">
      <w:pPr>
        <w:pStyle w:val="Prrafodelista"/>
        <w:numPr>
          <w:ilvl w:val="0"/>
          <w:numId w:val="31"/>
        </w:numPr>
      </w:pPr>
      <w:r w:rsidRPr="00460025">
        <w:t>Si tienes la actitud adecuada, encontrarás problemas interesantes.</w:t>
      </w:r>
    </w:p>
    <w:p w14:paraId="0A371D4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7F6B17F0"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4A8248A6" w14:textId="77777777" w:rsidR="004D680B" w:rsidRPr="00460025" w:rsidRDefault="004D680B" w:rsidP="00460025">
      <w:pPr>
        <w:pStyle w:val="Prrafodelista"/>
        <w:numPr>
          <w:ilvl w:val="0"/>
          <w:numId w:val="31"/>
        </w:numPr>
      </w:pPr>
      <w:r w:rsidRPr="00460025">
        <w:t>Libere rápido y a menudo, y escuche a sus clientes.</w:t>
      </w:r>
    </w:p>
    <w:p w14:paraId="0329E8E4"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79D82B7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7508A715" w14:textId="4453A88F" w:rsidR="004D680B" w:rsidRPr="00460025" w:rsidRDefault="004D680B" w:rsidP="00460025">
      <w:pPr>
        <w:pStyle w:val="Prrafodelista"/>
        <w:numPr>
          <w:ilvl w:val="0"/>
          <w:numId w:val="31"/>
        </w:numPr>
      </w:pPr>
      <w:r w:rsidRPr="00460025">
        <w:t>Si</w:t>
      </w:r>
      <w:r w:rsidR="00C2697B">
        <w:t xml:space="preserve"> </w:t>
      </w:r>
      <w:r w:rsidRPr="00460025">
        <w:t>usted</w:t>
      </w:r>
      <w:r w:rsidRPr="00460025">
        <w:t xml:space="preserve"> trata a sus analistas (beta-testers) como si fueran su recurso más valioso, ellos le responderán convirtiéndose en su recurso más valioso.</w:t>
      </w:r>
    </w:p>
    <w:p w14:paraId="67FED793" w14:textId="4C251DF8"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54CEE">
        <w:t>Esto último es</w:t>
      </w:r>
      <w:r w:rsidRPr="004D680B">
        <w:rPr>
          <w:lang w:val="en-US"/>
        </w:rPr>
        <w:t xml:space="preserve"> a veces lo mejor.</w:t>
      </w:r>
    </w:p>
    <w:p w14:paraId="36A1017D"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9C2DF24"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23F753E7"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625A8701"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5FA1325"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25BD4DDB"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6A60951C"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645491D" w14:textId="77777777" w:rsidR="00CC5BD0" w:rsidRPr="00CC5BD0" w:rsidRDefault="00CC5BD0" w:rsidP="00460025"/>
    <w:p w14:paraId="7B128D43" w14:textId="77777777" w:rsidR="00C2697B" w:rsidRDefault="00C2697B">
      <w:pPr>
        <w:suppressAutoHyphens w:val="0"/>
        <w:spacing w:before="0" w:after="0" w:line="240" w:lineRule="auto"/>
        <w:jc w:val="left"/>
        <w:rPr>
          <w:rFonts w:eastAsia="Times New Roman" w:cs="Times New Roman"/>
          <w:b/>
          <w:sz w:val="28"/>
          <w:szCs w:val="24"/>
        </w:rPr>
      </w:pPr>
      <w:r>
        <w:br w:type="page"/>
      </w:r>
    </w:p>
    <w:p w14:paraId="11C2383B" w14:textId="77777777" w:rsidR="00665B89" w:rsidRDefault="00665B89" w:rsidP="00460025">
      <w:pPr>
        <w:pStyle w:val="Subttulo"/>
        <w:outlineLvl w:val="2"/>
      </w:pPr>
      <w:bookmarkStart w:id="92" w:name="_Toc279302768"/>
      <w:r>
        <w:lastRenderedPageBreak/>
        <w:t>2.8.3.1</w:t>
      </w:r>
      <w:r w:rsidR="008867A5">
        <w:t>.</w:t>
      </w:r>
      <w:r>
        <w:t xml:space="preserve"> Licencia GNU GPL v2</w:t>
      </w:r>
      <w:bookmarkEnd w:id="92"/>
    </w:p>
    <w:p w14:paraId="62F3F0B2" w14:textId="77777777" w:rsidR="00665B89" w:rsidRDefault="00665B89" w:rsidP="00460025">
      <w:r>
        <w:t>El proyecto</w:t>
      </w:r>
      <w:r w:rsidR="00460025">
        <w:t xml:space="preserve"> a desarrollar</w:t>
      </w:r>
      <w:r>
        <w:t xml:space="preserve"> estará liberado bajo la licencia GNU GPL v2.</w:t>
      </w:r>
    </w:p>
    <w:p w14:paraId="4365BE85"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314AD6B3"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1F1B5776" w14:textId="51AB5B2F"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 xml:space="preserve">a </w:t>
      </w:r>
      <w:r w:rsidR="005E46BE">
        <w:t>la</w:t>
      </w:r>
      <w:r w:rsidR="00D201C4">
        <w:t xml:space="preserve"> </w:t>
      </w:r>
      <w:r w:rsidRPr="00F8658A">
        <w:t>distribu</w:t>
      </w:r>
      <w:r w:rsidR="005E46BE">
        <w:t>ció</w:t>
      </w:r>
      <w:r w:rsidR="00D201C4">
        <w:t>n</w:t>
      </w:r>
      <w:r w:rsidRPr="00F8658A">
        <w:t xml:space="preserve"> </w:t>
      </w:r>
      <w:r w:rsidR="005E46BE">
        <w:t>de</w:t>
      </w:r>
      <w:r w:rsidR="005E46BE">
        <w:t xml:space="preserv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76F719D0"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00A63980" w14:textId="77777777" w:rsidR="003607CB" w:rsidRDefault="003607CB" w:rsidP="003607CB">
      <w:pPr>
        <w:pStyle w:val="Subttulo"/>
        <w:outlineLvl w:val="1"/>
      </w:pPr>
      <w:bookmarkStart w:id="93" w:name="_Toc279302769"/>
      <w:r>
        <w:lastRenderedPageBreak/>
        <w:t>2.9. Frameworks</w:t>
      </w:r>
      <w:bookmarkEnd w:id="93"/>
    </w:p>
    <w:p w14:paraId="03F89D93"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73C1BB1C"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6A341B09"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6BFE1E94"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0EE80CB4" w14:textId="77777777" w:rsidR="003607CB" w:rsidRDefault="003607CB" w:rsidP="003607CB">
      <w:pPr>
        <w:pStyle w:val="Subttulo"/>
        <w:outlineLvl w:val="1"/>
      </w:pPr>
    </w:p>
    <w:p w14:paraId="773C0F75" w14:textId="77777777" w:rsidR="003607CB" w:rsidRPr="00BE13A4" w:rsidRDefault="003607CB" w:rsidP="003607CB">
      <w:pPr>
        <w:pStyle w:val="Subttulo"/>
        <w:outlineLvl w:val="2"/>
        <w:rPr>
          <w:u w:val="single"/>
        </w:rPr>
      </w:pPr>
      <w:r>
        <w:br w:type="page"/>
      </w:r>
      <w:bookmarkStart w:id="94" w:name="_Toc279302770"/>
      <w:r>
        <w:lastRenderedPageBreak/>
        <w:t>2.9.1. Zend Framework</w:t>
      </w:r>
      <w:bookmarkEnd w:id="94"/>
    </w:p>
    <w:p w14:paraId="5629F2F0" w14:textId="6F1D2598" w:rsidR="003607CB" w:rsidRDefault="003607CB" w:rsidP="003607CB">
      <w:r>
        <w:t>Zend es la principal compañía que está detrás del desarrollo de PHP.</w:t>
      </w:r>
      <w:r w:rsidRPr="00C25634">
        <w:t xml:space="preserve"> </w:t>
      </w:r>
      <w:r>
        <w:t xml:space="preserve">Este </w:t>
      </w:r>
      <w:r>
        <w:t xml:space="preserve">framework </w:t>
      </w:r>
      <w:r w:rsidRPr="00C25634">
        <w:t>se</w:t>
      </w:r>
      <w:r w:rsidRPr="00C25634">
        <w:t xml:space="preserv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2259CFB5" w14:textId="77777777" w:rsidR="003607CB" w:rsidRDefault="003607CB" w:rsidP="003607CB">
      <w:pPr>
        <w:rPr>
          <w:rFonts w:cs="Arial"/>
        </w:rPr>
      </w:pPr>
      <w:r>
        <w:t>En el siguiente diagrama podemos ver un resumen de sus componentes.</w:t>
      </w:r>
    </w:p>
    <w:p w14:paraId="6A822985"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1E7FBA32" w14:textId="77777777" w:rsidR="003607CB" w:rsidRDefault="003607CB" w:rsidP="003607CB">
      <w:pPr>
        <w:pStyle w:val="Epgrafe"/>
        <w:jc w:val="center"/>
        <w:rPr>
          <w:rFonts w:cs="Arial"/>
        </w:rPr>
      </w:pPr>
      <w:bookmarkStart w:id="95" w:name="_Toc279302822"/>
      <w:r>
        <w:t xml:space="preserve">Ilustración </w:t>
      </w:r>
      <w:r w:rsidR="00AF2F39">
        <w:fldChar w:fldCharType="begin"/>
      </w:r>
      <w:r w:rsidR="000051F5">
        <w:instrText xml:space="preserve"> SEQ Ilustración \* ARABIC </w:instrText>
      </w:r>
      <w:r w:rsidR="00AF2F39">
        <w:fldChar w:fldCharType="separate"/>
      </w:r>
      <w:r w:rsidR="00C43BA3">
        <w:rPr>
          <w:noProof/>
        </w:rPr>
        <w:t>14</w:t>
      </w:r>
      <w:r w:rsidR="00AF2F39">
        <w:rPr>
          <w:noProof/>
        </w:rPr>
        <w:fldChar w:fldCharType="end"/>
      </w:r>
      <w:r>
        <w:t xml:space="preserve"> - Visión general Zend Framework</w:t>
      </w:r>
      <w:bookmarkEnd w:id="95"/>
    </w:p>
    <w:p w14:paraId="2516D2B4" w14:textId="77777777" w:rsidR="003607CB" w:rsidRDefault="00366515" w:rsidP="003607CB">
      <w:pPr>
        <w:pStyle w:val="Epgrafe"/>
        <w:jc w:val="center"/>
        <w:rPr>
          <w:lang w:val="pt-BR"/>
        </w:rPr>
      </w:pPr>
      <w:hyperlink r:id="rId49" w:history="1">
        <w:r w:rsidR="003607CB" w:rsidRPr="00754E0D">
          <w:rPr>
            <w:rStyle w:val="Hipervnculo"/>
            <w:lang w:val="pt-BR"/>
          </w:rPr>
          <w:t>http://www.programania.net/otros/zend-framework-una-vision-general/</w:t>
        </w:r>
      </w:hyperlink>
    </w:p>
    <w:p w14:paraId="779E0241" w14:textId="77777777" w:rsidR="003607CB" w:rsidRDefault="003607CB" w:rsidP="003607CB">
      <w:pPr>
        <w:pStyle w:val="Subttulo"/>
        <w:outlineLvl w:val="2"/>
        <w:rPr>
          <w:lang w:val="pt-BR"/>
        </w:rPr>
      </w:pPr>
      <w:r w:rsidRPr="00460025">
        <w:rPr>
          <w:lang w:val="pt-BR"/>
        </w:rPr>
        <w:br w:type="page"/>
      </w:r>
      <w:bookmarkStart w:id="96" w:name="_Toc279302771"/>
      <w:r w:rsidRPr="00460025">
        <w:rPr>
          <w:lang w:val="pt-BR"/>
        </w:rPr>
        <w:lastRenderedPageBreak/>
        <w:t>2.9.2. Google Web Toolkit</w:t>
      </w:r>
      <w:bookmarkEnd w:id="96"/>
    </w:p>
    <w:p w14:paraId="03C960AB" w14:textId="39EDB178" w:rsidR="00F235E4" w:rsidRPr="00F235E4" w:rsidRDefault="00F235E4" w:rsidP="00F235E4">
      <w:pPr>
        <w:rPr>
          <w:lang w:val="pt-BR"/>
        </w:rPr>
      </w:pPr>
      <w:r w:rsidRPr="00F235E4">
        <w:rPr>
          <w:lang w:val="pt-BR"/>
        </w:rPr>
        <w:t xml:space="preserve">Google Web </w:t>
      </w:r>
      <w:r w:rsidRPr="00F235E4">
        <w:rPr>
          <w:lang w:val="pt-BR"/>
        </w:rPr>
        <w:t>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w:t>
      </w:r>
      <w:r w:rsidR="002122EF">
        <w:t xml:space="preserve">de las aplicaciones web </w:t>
      </w:r>
      <w:r w:rsidR="002122EF">
        <w:t>b</w:t>
      </w:r>
      <w:r w:rsidRPr="00F235E4">
        <w:rPr>
          <w:lang w:val="pt-BR"/>
        </w:rPr>
        <w:t xml:space="preserve">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w:t>
      </w:r>
      <w:r w:rsidRPr="00F235E4">
        <w:rPr>
          <w:lang w:val="pt-BR"/>
        </w:rPr>
        <w:t xml:space="preserve">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rsidR="002122EF">
        <w:rPr>
          <w:lang w:val="pt-BR"/>
        </w:rPr>
        <w:t xml:space="preserve"> </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F8E26B5"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6B6FDC7F" w14:textId="77777777" w:rsidR="003607CB" w:rsidRDefault="003607CB" w:rsidP="003607CB">
      <w:pPr>
        <w:pStyle w:val="Epgrafe"/>
        <w:jc w:val="center"/>
      </w:pPr>
      <w:bookmarkStart w:id="97" w:name="_Toc279302823"/>
      <w:r>
        <w:t xml:space="preserve">Ilustración </w:t>
      </w:r>
      <w:r w:rsidR="00AF2F39">
        <w:fldChar w:fldCharType="begin"/>
      </w:r>
      <w:r w:rsidR="000051F5">
        <w:instrText xml:space="preserve"> SEQ Ilustración \* ARABIC </w:instrText>
      </w:r>
      <w:r w:rsidR="00AF2F39">
        <w:fldChar w:fldCharType="separate"/>
      </w:r>
      <w:r w:rsidR="00C43BA3">
        <w:rPr>
          <w:noProof/>
        </w:rPr>
        <w:t>15</w:t>
      </w:r>
      <w:r w:rsidR="00AF2F39">
        <w:rPr>
          <w:noProof/>
        </w:rPr>
        <w:fldChar w:fldCharType="end"/>
      </w:r>
      <w:r>
        <w:t xml:space="preserve"> - Esquema de Widgets GWT</w:t>
      </w:r>
      <w:bookmarkEnd w:id="97"/>
    </w:p>
    <w:p w14:paraId="3D6ADFCF" w14:textId="77777777" w:rsidR="003607CB" w:rsidRPr="00BE13A4" w:rsidRDefault="00366515" w:rsidP="003607CB">
      <w:pPr>
        <w:pStyle w:val="Ttulo7"/>
        <w:rPr>
          <w:lang w:val="es-ES"/>
        </w:rPr>
      </w:pPr>
      <w:hyperlink r:id="rId51" w:history="1">
        <w:r w:rsidR="003607CB" w:rsidRPr="00BE13A4">
          <w:rPr>
            <w:rStyle w:val="Hipervnculo"/>
            <w:lang w:val="es-ES"/>
          </w:rPr>
          <w:t>http://java.ociweb.com/mark/programming/GWT.html</w:t>
        </w:r>
      </w:hyperlink>
    </w:p>
    <w:p w14:paraId="4818E2CA" w14:textId="77777777" w:rsidR="003607CB" w:rsidRPr="00BE13A4" w:rsidRDefault="003607CB" w:rsidP="003607CB">
      <w:pPr>
        <w:pStyle w:val="Ttulo7"/>
        <w:rPr>
          <w:lang w:val="es-ES"/>
        </w:rPr>
      </w:pPr>
      <w:r w:rsidRPr="00BE13A4">
        <w:rPr>
          <w:lang w:val="es-ES"/>
        </w:rPr>
        <w:t>.</w:t>
      </w:r>
    </w:p>
    <w:p w14:paraId="7DC12A02" w14:textId="77777777" w:rsidR="009A106D" w:rsidRDefault="007C0EE8" w:rsidP="00460025">
      <w:pPr>
        <w:pStyle w:val="Ttulo"/>
        <w:outlineLvl w:val="0"/>
      </w:pPr>
      <w:r w:rsidRPr="007E48E2">
        <w:br w:type="page"/>
      </w:r>
      <w:bookmarkStart w:id="98" w:name="_Toc279302772"/>
      <w:r w:rsidRPr="007E48E2">
        <w:lastRenderedPageBreak/>
        <w:t>Capítulo 3: Estado del Arte</w:t>
      </w:r>
      <w:bookmarkEnd w:id="98"/>
    </w:p>
    <w:p w14:paraId="76758BA1" w14:textId="77777777" w:rsidR="009A106D" w:rsidRDefault="007C0EE8" w:rsidP="00460025">
      <w:pPr>
        <w:pStyle w:val="Subttulo"/>
        <w:outlineLvl w:val="1"/>
      </w:pPr>
      <w:bookmarkStart w:id="99" w:name="_Toc266039185"/>
      <w:bookmarkStart w:id="100" w:name="_Toc279302773"/>
      <w:r w:rsidRPr="007E48E2">
        <w:t>3.</w:t>
      </w:r>
      <w:r w:rsidR="003607CB">
        <w:t>1</w:t>
      </w:r>
      <w:r w:rsidR="008E4C93">
        <w:t>.</w:t>
      </w:r>
      <w:r w:rsidRPr="007E48E2">
        <w:t xml:space="preserve"> Gestores de Contenidos multimedia existentes</w:t>
      </w:r>
      <w:bookmarkEnd w:id="99"/>
      <w:bookmarkEnd w:id="100"/>
    </w:p>
    <w:p w14:paraId="167A97E7"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7822287F" w14:textId="7EC11935" w:rsidR="009A106D" w:rsidRDefault="007C0EE8" w:rsidP="00460025">
      <w:pPr>
        <w:pStyle w:val="Subttulo"/>
        <w:outlineLvl w:val="2"/>
        <w:rPr>
          <w:lang w:val="es-ES"/>
        </w:rPr>
      </w:pPr>
      <w:bookmarkStart w:id="101" w:name="_Toc279302774"/>
      <w:r w:rsidRPr="007E48E2">
        <w:rPr>
          <w:lang w:val="es-ES"/>
        </w:rPr>
        <w:t>3.</w:t>
      </w:r>
      <w:r w:rsidR="003607CB">
        <w:rPr>
          <w:lang w:val="es-ES"/>
        </w:rPr>
        <w:t>1</w:t>
      </w:r>
      <w:r w:rsidRPr="007E48E2">
        <w:rPr>
          <w:lang w:val="es-ES"/>
        </w:rPr>
        <w:t>.1</w:t>
      </w:r>
      <w:r w:rsidR="008E4C93">
        <w:rPr>
          <w:lang w:val="es-ES"/>
        </w:rPr>
        <w:t>.</w:t>
      </w:r>
      <w:del w:id="102" w:author="manolo" w:date="2010-12-05T08:55:00Z">
        <w:r w:rsidRPr="007E48E2">
          <w:rPr>
            <w:lang w:val="es-ES"/>
          </w:rPr>
          <w:delText xml:space="preserve"> </w:delText>
        </w:r>
      </w:del>
      <w:r w:rsidRPr="007E48E2">
        <w:rPr>
          <w:lang w:val="es-ES"/>
        </w:rPr>
        <w:t>PHPMotion</w:t>
      </w:r>
      <w:bookmarkEnd w:id="101"/>
    </w:p>
    <w:p w14:paraId="51787716" w14:textId="0F66EC0F"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157D7703"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094B76C6" w14:textId="77777777" w:rsidR="009A106D" w:rsidRDefault="007C0EE8" w:rsidP="00460025">
      <w:pPr>
        <w:numPr>
          <w:ilvl w:val="0"/>
          <w:numId w:val="28"/>
        </w:numPr>
        <w:rPr>
          <w:lang w:eastAsia="es-ES"/>
        </w:rPr>
      </w:pPr>
      <w:r w:rsidRPr="00640374">
        <w:rPr>
          <w:lang w:eastAsia="es-ES"/>
        </w:rPr>
        <w:t>Soporta varios formatos de vídeo (mpg, avi, divx y mas)</w:t>
      </w:r>
    </w:p>
    <w:p w14:paraId="2F1844C0"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511243C7"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44BF14D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718E6280"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7E65BAC3" w14:textId="77777777" w:rsidR="009A106D" w:rsidRDefault="007C0EE8" w:rsidP="00460025">
      <w:pPr>
        <w:numPr>
          <w:ilvl w:val="0"/>
          <w:numId w:val="28"/>
        </w:numPr>
        <w:rPr>
          <w:lang w:eastAsia="es-ES"/>
        </w:rPr>
      </w:pPr>
      <w:r w:rsidRPr="00640374">
        <w:rPr>
          <w:lang w:eastAsia="es-ES"/>
        </w:rPr>
        <w:t>Soporte para grupos.</w:t>
      </w:r>
    </w:p>
    <w:p w14:paraId="1FBACB32" w14:textId="77777777" w:rsidR="009A106D" w:rsidRDefault="007C0EE8" w:rsidP="00460025">
      <w:pPr>
        <w:numPr>
          <w:ilvl w:val="0"/>
          <w:numId w:val="28"/>
        </w:numPr>
        <w:rPr>
          <w:lang w:eastAsia="es-ES"/>
        </w:rPr>
      </w:pPr>
      <w:r w:rsidRPr="00640374">
        <w:rPr>
          <w:lang w:eastAsia="es-ES"/>
        </w:rPr>
        <w:lastRenderedPageBreak/>
        <w:t>Facilidad para crear favoritos</w:t>
      </w:r>
    </w:p>
    <w:p w14:paraId="5C11F67C" w14:textId="77777777" w:rsidR="009A106D" w:rsidRDefault="007C0EE8" w:rsidP="00460025">
      <w:pPr>
        <w:numPr>
          <w:ilvl w:val="0"/>
          <w:numId w:val="28"/>
        </w:numPr>
        <w:rPr>
          <w:lang w:eastAsia="es-ES"/>
        </w:rPr>
      </w:pPr>
      <w:r w:rsidRPr="00640374">
        <w:rPr>
          <w:lang w:eastAsia="es-ES"/>
        </w:rPr>
        <w:t>Cuenta con un administrador de publicidad.</w:t>
      </w:r>
    </w:p>
    <w:p w14:paraId="3829CB2A"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3663D51D"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2"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2EF37E9F" w14:textId="77777777" w:rsidR="009A106D" w:rsidRDefault="00B33534" w:rsidP="00460025">
      <w:pPr>
        <w:pStyle w:val="Epgrafe"/>
        <w:jc w:val="center"/>
      </w:pPr>
      <w:bookmarkStart w:id="103" w:name="_Toc276683976"/>
      <w:bookmarkStart w:id="104" w:name="_Toc279302824"/>
      <w:r>
        <w:t xml:space="preserve">Ilustración </w:t>
      </w:r>
      <w:r w:rsidR="00AF2F39">
        <w:fldChar w:fldCharType="begin"/>
      </w:r>
      <w:r>
        <w:instrText xml:space="preserve"> SEQ Ilustración \* ARABIC </w:instrText>
      </w:r>
      <w:r w:rsidR="00AF2F39">
        <w:fldChar w:fldCharType="separate"/>
      </w:r>
      <w:r w:rsidR="00C43BA3">
        <w:rPr>
          <w:noProof/>
        </w:rPr>
        <w:t>16</w:t>
      </w:r>
      <w:r w:rsidR="00AF2F39">
        <w:fldChar w:fldCharType="end"/>
      </w:r>
      <w:r>
        <w:t xml:space="preserve"> - Web PHPMotion</w:t>
      </w:r>
      <w:bookmarkEnd w:id="103"/>
      <w:bookmarkEnd w:id="104"/>
    </w:p>
    <w:bookmarkStart w:id="105" w:name="_Toc266039206"/>
    <w:p w14:paraId="4E4D5F5F" w14:textId="77777777" w:rsidR="007C0EE8" w:rsidRPr="00460025" w:rsidRDefault="00AF2F3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05"/>
      <w:r w:rsidRPr="00460025">
        <w:rPr>
          <w:b w:val="0"/>
        </w:rPr>
        <w:fldChar w:fldCharType="end"/>
      </w:r>
    </w:p>
    <w:p w14:paraId="09508F8A" w14:textId="4BD62E20" w:rsidR="009A106D" w:rsidRDefault="00F76108" w:rsidP="00460025">
      <w:pPr>
        <w:pStyle w:val="Subttulo"/>
        <w:outlineLvl w:val="2"/>
        <w:rPr>
          <w:lang w:val="es-ES"/>
        </w:rPr>
      </w:pPr>
      <w:r>
        <w:rPr>
          <w:lang w:val="es-ES"/>
        </w:rPr>
        <w:br w:type="page"/>
      </w:r>
      <w:bookmarkStart w:id="106" w:name="_Toc279302775"/>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w:t>
      </w:r>
      <w:r w:rsidR="007C0EE8" w:rsidRPr="007E48E2">
        <w:rPr>
          <w:lang w:val="es-ES"/>
        </w:rPr>
        <w:t>OsTube</w:t>
      </w:r>
      <w:bookmarkEnd w:id="106"/>
    </w:p>
    <w:p w14:paraId="729F544E"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657236DC"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69AF7FF1" w14:textId="77777777" w:rsidR="007C0EE8" w:rsidRPr="00A053A0" w:rsidRDefault="007C0EE8" w:rsidP="007C0EE8">
      <w:r w:rsidRPr="00A053A0">
        <w:rPr>
          <w:lang w:eastAsia="es-CL"/>
        </w:rPr>
        <w:t>Está en Inglés y Alemán, tiene versiones Free, Profesional y empresarial.</w:t>
      </w:r>
    </w:p>
    <w:p w14:paraId="0CCC4195"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3"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12FC9C5E" w14:textId="77777777" w:rsidR="009A106D" w:rsidRDefault="00726EFC" w:rsidP="00460025">
      <w:pPr>
        <w:pStyle w:val="Epgrafe"/>
        <w:jc w:val="center"/>
      </w:pPr>
      <w:bookmarkStart w:id="107" w:name="_Toc276683977"/>
      <w:bookmarkStart w:id="108" w:name="_Toc279302825"/>
      <w:r>
        <w:t xml:space="preserve">Ilustración </w:t>
      </w:r>
      <w:r w:rsidR="00AF2F39">
        <w:fldChar w:fldCharType="begin"/>
      </w:r>
      <w:r>
        <w:instrText xml:space="preserve"> SEQ Ilustración \* ARABIC </w:instrText>
      </w:r>
      <w:r w:rsidR="00AF2F39">
        <w:fldChar w:fldCharType="separate"/>
      </w:r>
      <w:r w:rsidR="00C43BA3">
        <w:rPr>
          <w:noProof/>
        </w:rPr>
        <w:t>17</w:t>
      </w:r>
      <w:r w:rsidR="00AF2F39">
        <w:fldChar w:fldCharType="end"/>
      </w:r>
      <w:r>
        <w:t xml:space="preserve"> - </w:t>
      </w:r>
      <w:r w:rsidRPr="00AE733E">
        <w:t>OSTube</w:t>
      </w:r>
      <w:bookmarkEnd w:id="107"/>
      <w:bookmarkEnd w:id="108"/>
    </w:p>
    <w:p w14:paraId="72B46D85" w14:textId="77777777" w:rsidR="007C0EE8" w:rsidRPr="00460025" w:rsidRDefault="007C0EE8" w:rsidP="007C0EE8">
      <w:pPr>
        <w:pStyle w:val="Epgrafe"/>
        <w:jc w:val="center"/>
        <w:rPr>
          <w:b w:val="0"/>
          <w:lang w:val="pt-BR"/>
        </w:rPr>
      </w:pPr>
      <w:bookmarkStart w:id="109" w:name="_Toc266039207"/>
      <w:r w:rsidRPr="00BD1B4B">
        <w:rPr>
          <w:lang w:val="pt-BR"/>
        </w:rPr>
        <w:t xml:space="preserve"> </w:t>
      </w:r>
      <w:hyperlink r:id="rId54" w:history="1">
        <w:r w:rsidR="00427C5E" w:rsidRPr="00460025">
          <w:rPr>
            <w:rStyle w:val="Hipervnculo"/>
            <w:b w:val="0"/>
            <w:lang w:val="pt-BR"/>
          </w:rPr>
          <w:t>http://www.ostube.de/en/ostube</w:t>
        </w:r>
      </w:hyperlink>
    </w:p>
    <w:bookmarkEnd w:id="109"/>
    <w:p w14:paraId="381BB99A"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AAC1454" w14:textId="77777777" w:rsidR="009A106D" w:rsidRDefault="007C0EE8" w:rsidP="00460025">
      <w:pPr>
        <w:pStyle w:val="Subttulo"/>
        <w:outlineLvl w:val="1"/>
      </w:pPr>
      <w:bookmarkStart w:id="110" w:name="_Toc266039186"/>
      <w:bookmarkStart w:id="111" w:name="_Toc279302776"/>
      <w:r w:rsidRPr="007E48E2">
        <w:lastRenderedPageBreak/>
        <w:t>3.</w:t>
      </w:r>
      <w:r w:rsidR="003607CB">
        <w:t>2</w:t>
      </w:r>
      <w:r w:rsidR="00BB77FD">
        <w:t>.</w:t>
      </w:r>
      <w:r w:rsidRPr="007E48E2">
        <w:t xml:space="preserve"> Sitios de contenidos multimedia de referencia</w:t>
      </w:r>
      <w:bookmarkEnd w:id="110"/>
      <w:bookmarkEnd w:id="111"/>
    </w:p>
    <w:p w14:paraId="5694914A"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1C969542" w14:textId="77777777" w:rsidR="009A106D" w:rsidRPr="00460025" w:rsidRDefault="005B09D3" w:rsidP="00460025">
      <w:pPr>
        <w:rPr>
          <w:iCs/>
        </w:rPr>
      </w:pPr>
      <w:r>
        <w:t>A continuación se mostrará un listado de los principales sitios web de esas características a nivel mundial y nacional.</w:t>
      </w:r>
    </w:p>
    <w:p w14:paraId="57E8C27E" w14:textId="0EDA76BD" w:rsidR="009A106D" w:rsidRDefault="007C0EE8" w:rsidP="00460025">
      <w:pPr>
        <w:pStyle w:val="Subttulo"/>
        <w:outlineLvl w:val="2"/>
      </w:pPr>
      <w:bookmarkStart w:id="112" w:name="_Toc266039187"/>
      <w:bookmarkStart w:id="113" w:name="_Toc279302777"/>
      <w:r w:rsidRPr="00BD1B4B">
        <w:rPr>
          <w:lang w:val="es-ES"/>
        </w:rPr>
        <w:t>3.</w:t>
      </w:r>
      <w:r w:rsidR="003607CB">
        <w:rPr>
          <w:lang w:val="es-ES"/>
        </w:rPr>
        <w:t>2</w:t>
      </w:r>
      <w:r w:rsidRPr="00BD1B4B">
        <w:rPr>
          <w:lang w:val="es-ES"/>
        </w:rPr>
        <w:t>.1</w:t>
      </w:r>
      <w:r w:rsidR="00BB77FD">
        <w:rPr>
          <w:lang w:val="es-ES"/>
        </w:rPr>
        <w:t>.</w:t>
      </w:r>
      <w:r w:rsidRPr="00BD1B4B">
        <w:rPr>
          <w:lang w:val="es-ES"/>
        </w:rPr>
        <w:t xml:space="preserve"> </w:t>
      </w:r>
      <w:r w:rsidRPr="00BD1B4B">
        <w:rPr>
          <w:lang w:val="es-ES"/>
        </w:rPr>
        <w:t>Youtube</w:t>
      </w:r>
      <w:bookmarkEnd w:id="112"/>
      <w:bookmarkEnd w:id="113"/>
    </w:p>
    <w:p w14:paraId="177A3A7C"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w:t>
      </w:r>
      <w:hyperlink r:id="rId60"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14:paraId="4722714D"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F61710A" w14:textId="77777777" w:rsidR="009A106D" w:rsidRDefault="0026694D" w:rsidP="00460025">
      <w:pPr>
        <w:pStyle w:val="Epgrafe"/>
        <w:jc w:val="center"/>
      </w:pPr>
      <w:bookmarkStart w:id="114" w:name="_Toc276683978"/>
      <w:r>
        <w:t xml:space="preserve">Ilustración </w:t>
      </w:r>
      <w:r w:rsidR="00AF2F39">
        <w:fldChar w:fldCharType="begin"/>
      </w:r>
      <w:r>
        <w:instrText xml:space="preserve"> SEQ Ilustración \* ARABIC </w:instrText>
      </w:r>
      <w:r w:rsidR="00AF2F39">
        <w:fldChar w:fldCharType="separate"/>
      </w:r>
      <w:r w:rsidR="00C43BA3">
        <w:rPr>
          <w:noProof/>
        </w:rPr>
        <w:t>18</w:t>
      </w:r>
      <w:r w:rsidR="00AF2F39">
        <w:fldChar w:fldCharType="end"/>
      </w:r>
      <w:r>
        <w:t xml:space="preserve"> - </w:t>
      </w:r>
      <w:r w:rsidRPr="001D6F6B">
        <w:t>Youtube</w:t>
      </w:r>
      <w:bookmarkEnd w:id="114"/>
    </w:p>
    <w:bookmarkStart w:id="115" w:name="_Toc266039208"/>
    <w:p w14:paraId="283A4CD9" w14:textId="77777777" w:rsidR="007C0EE8" w:rsidRPr="0026694D" w:rsidRDefault="00AF2F3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15"/>
      <w:r w:rsidRPr="00460025">
        <w:rPr>
          <w:b w:val="0"/>
        </w:rPr>
        <w:fldChar w:fldCharType="end"/>
      </w:r>
    </w:p>
    <w:p w14:paraId="5FA2EDDB" w14:textId="77777777" w:rsidR="00771E9F" w:rsidRDefault="00771E9F" w:rsidP="007C0EE8">
      <w:pPr>
        <w:pStyle w:val="Subttulo"/>
        <w:outlineLvl w:val="2"/>
        <w:rPr>
          <w:lang w:val="es-ES"/>
        </w:rPr>
      </w:pPr>
      <w:bookmarkStart w:id="116" w:name="_Toc266039188"/>
    </w:p>
    <w:p w14:paraId="088BE046" w14:textId="77777777" w:rsidR="007C0EE8" w:rsidRPr="007E48E2" w:rsidRDefault="007C0EE8" w:rsidP="007C0EE8">
      <w:pPr>
        <w:pStyle w:val="Subttulo"/>
        <w:outlineLvl w:val="2"/>
        <w:rPr>
          <w:lang w:val="es-ES"/>
        </w:rPr>
      </w:pPr>
      <w:bookmarkStart w:id="117" w:name="_Toc27930277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16"/>
      <w:bookmarkEnd w:id="117"/>
    </w:p>
    <w:p w14:paraId="79279E9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7FFCEE48" w14:textId="77777777" w:rsidR="007C0EE8" w:rsidRDefault="007C0EE8" w:rsidP="007C0EE8">
      <w:r>
        <w:t>En su sitio web describen así el servicio:</w:t>
      </w:r>
    </w:p>
    <w:p w14:paraId="254E4D19" w14:textId="6E09E808"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14:paraId="47F0852F" w14:textId="0D175DAA"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14:paraId="71323264"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2DC409C2" w14:textId="77777777" w:rsidR="009A106D" w:rsidRDefault="0026694D" w:rsidP="00460025">
      <w:pPr>
        <w:pStyle w:val="Epgrafe"/>
        <w:jc w:val="center"/>
      </w:pPr>
      <w:bookmarkStart w:id="120" w:name="_Toc279302826"/>
      <w:r>
        <w:t xml:space="preserve">Ilustración </w:t>
      </w:r>
      <w:r w:rsidR="00AF2F39">
        <w:fldChar w:fldCharType="begin"/>
      </w:r>
      <w:r>
        <w:instrText xml:space="preserve"> SEQ Ilustración \* ARABIC </w:instrText>
      </w:r>
      <w:r w:rsidR="00AF2F39">
        <w:fldChar w:fldCharType="separate"/>
      </w:r>
      <w:r w:rsidR="00C43BA3">
        <w:rPr>
          <w:noProof/>
        </w:rPr>
        <w:t>19</w:t>
      </w:r>
      <w:r w:rsidR="00AF2F39">
        <w:fldChar w:fldCharType="end"/>
      </w:r>
      <w:r>
        <w:t xml:space="preserve"> - Google Video</w:t>
      </w:r>
      <w:bookmarkEnd w:id="120"/>
    </w:p>
    <w:bookmarkStart w:id="121" w:name="_Toc266039209"/>
    <w:p w14:paraId="54B732D0" w14:textId="77777777" w:rsidR="007C0EE8" w:rsidRPr="00460025" w:rsidRDefault="00AF2F3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21"/>
      <w:r w:rsidRPr="00460025">
        <w:rPr>
          <w:b w:val="0"/>
        </w:rPr>
        <w:fldChar w:fldCharType="end"/>
      </w:r>
    </w:p>
    <w:p w14:paraId="13253F84" w14:textId="77777777" w:rsidR="007C0EE8" w:rsidRPr="00837C57" w:rsidRDefault="007C0EE8" w:rsidP="007C0EE8"/>
    <w:p w14:paraId="1702584A" w14:textId="547105D1"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14:paraId="5001BE3D"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6DEBFC34" w14:textId="77777777" w:rsidR="007C0EE8" w:rsidRPr="000134B2" w:rsidRDefault="007C0EE8" w:rsidP="007C0EE8">
      <w:pPr>
        <w:rPr>
          <w:u w:val="single"/>
        </w:rPr>
      </w:pPr>
    </w:p>
    <w:p w14:paraId="11375320" w14:textId="0EF91292" w:rsidR="007C0EE8" w:rsidRPr="007E48E2" w:rsidRDefault="007C0EE8" w:rsidP="003B213D">
      <w:pPr>
        <w:pStyle w:val="Subttulo"/>
        <w:outlineLvl w:val="2"/>
      </w:pPr>
      <w:r w:rsidRPr="007C0EE8">
        <w:br w:type="page"/>
      </w:r>
      <w:bookmarkStart w:id="122" w:name="_Toc266039189"/>
      <w:bookmarkStart w:id="123" w:name="_Toc279302779"/>
      <w:r w:rsidRPr="007E48E2">
        <w:lastRenderedPageBreak/>
        <w:t>3.</w:t>
      </w:r>
      <w:r w:rsidR="003607CB">
        <w:t>2</w:t>
      </w:r>
      <w:r w:rsidRPr="007E48E2">
        <w:t>.3</w:t>
      </w:r>
      <w:r w:rsidR="004578B2">
        <w:t>.</w:t>
      </w:r>
      <w:r>
        <w:t xml:space="preserve"> </w:t>
      </w:r>
      <w:r w:rsidRPr="007E48E2">
        <w:t>Vimeo</w:t>
      </w:r>
      <w:bookmarkEnd w:id="122"/>
      <w:bookmarkEnd w:id="123"/>
    </w:p>
    <w:p w14:paraId="127CAC66"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53EE7A41"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7ED4E81A"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8D91B24" w14:textId="77777777" w:rsidR="009A106D" w:rsidRPr="00CE025F" w:rsidRDefault="0026694D" w:rsidP="00460025">
      <w:pPr>
        <w:pStyle w:val="Epgrafe"/>
        <w:jc w:val="center"/>
      </w:pPr>
      <w:bookmarkStart w:id="124" w:name="_Toc279302827"/>
      <w:r w:rsidRPr="00CE025F">
        <w:t xml:space="preserve">Ilustración </w:t>
      </w:r>
      <w:r w:rsidR="00AF2F39" w:rsidRPr="00CE025F">
        <w:fldChar w:fldCharType="begin"/>
      </w:r>
      <w:r w:rsidRPr="00CE025F">
        <w:instrText xml:space="preserve"> SEQ Ilustración \* ARABIC </w:instrText>
      </w:r>
      <w:r w:rsidR="00AF2F39" w:rsidRPr="00CE025F">
        <w:fldChar w:fldCharType="separate"/>
      </w:r>
      <w:r w:rsidR="00C43BA3">
        <w:rPr>
          <w:noProof/>
        </w:rPr>
        <w:t>20</w:t>
      </w:r>
      <w:r w:rsidR="00AF2F39" w:rsidRPr="00CE025F">
        <w:fldChar w:fldCharType="end"/>
      </w:r>
      <w:r w:rsidRPr="00CE025F">
        <w:t xml:space="preserve"> - Vimeo</w:t>
      </w:r>
      <w:bookmarkEnd w:id="124"/>
    </w:p>
    <w:bookmarkStart w:id="125" w:name="_Toc266039210"/>
    <w:p w14:paraId="4BF30AEB" w14:textId="77777777" w:rsidR="007C0EE8" w:rsidRPr="00CE025F" w:rsidRDefault="00AF2F3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954CEE">
        <w:rPr>
          <w:rStyle w:val="Hipervnculo"/>
          <w:b w:val="0"/>
          <w:u w:val="none"/>
          <w:lang w:val="pt-BR"/>
        </w:rPr>
        <w:t>http://vimeo.com/</w:t>
      </w:r>
      <w:bookmarkEnd w:id="125"/>
      <w:r w:rsidRPr="00CE025F">
        <w:rPr>
          <w:b w:val="0"/>
        </w:rPr>
        <w:fldChar w:fldCharType="end"/>
      </w:r>
    </w:p>
    <w:p w14:paraId="45F6C737" w14:textId="47006031" w:rsidR="007C0EE8" w:rsidRPr="007E48E2" w:rsidRDefault="0026694D" w:rsidP="007C0EE8">
      <w:pPr>
        <w:pStyle w:val="Subttulo"/>
        <w:outlineLvl w:val="2"/>
        <w:rPr>
          <w:lang w:val="es-ES"/>
        </w:rPr>
      </w:pPr>
      <w:bookmarkStart w:id="126" w:name="_Toc266039190"/>
      <w:r>
        <w:rPr>
          <w:lang w:val="es-ES"/>
        </w:rPr>
        <w:br w:type="page"/>
      </w:r>
      <w:bookmarkStart w:id="127" w:name="_Toc279302780"/>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26"/>
      <w:bookmarkEnd w:id="127"/>
    </w:p>
    <w:p w14:paraId="27456DC3"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2D90911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1E1A91CC" w14:textId="77777777" w:rsidR="009A106D" w:rsidRDefault="00744678" w:rsidP="00460025">
      <w:pPr>
        <w:pStyle w:val="Epgrafe"/>
        <w:jc w:val="center"/>
      </w:pPr>
      <w:bookmarkStart w:id="128" w:name="_Toc276683979"/>
      <w:bookmarkStart w:id="129" w:name="_Toc279302828"/>
      <w:r>
        <w:t xml:space="preserve">Ilustración </w:t>
      </w:r>
      <w:r w:rsidR="00AF2F39">
        <w:fldChar w:fldCharType="begin"/>
      </w:r>
      <w:r>
        <w:instrText xml:space="preserve"> SEQ Ilustración \* ARABIC </w:instrText>
      </w:r>
      <w:r w:rsidR="00AF2F39">
        <w:fldChar w:fldCharType="separate"/>
      </w:r>
      <w:r w:rsidR="00C43BA3">
        <w:rPr>
          <w:noProof/>
        </w:rPr>
        <w:t>21</w:t>
      </w:r>
      <w:r w:rsidR="00AF2F39">
        <w:fldChar w:fldCharType="end"/>
      </w:r>
      <w:r>
        <w:t xml:space="preserve"> - Terra TV</w:t>
      </w:r>
      <w:bookmarkEnd w:id="128"/>
      <w:bookmarkEnd w:id="129"/>
    </w:p>
    <w:bookmarkStart w:id="130" w:name="_Toc266039211"/>
    <w:p w14:paraId="7C57F74D" w14:textId="77777777"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30"/>
      <w:r w:rsidRPr="00460025">
        <w:rPr>
          <w:b w:val="0"/>
        </w:rPr>
        <w:fldChar w:fldCharType="end"/>
      </w:r>
    </w:p>
    <w:p w14:paraId="55B74E04" w14:textId="2E3614F3" w:rsidR="009A106D" w:rsidRDefault="007C0EE8" w:rsidP="00460025">
      <w:pPr>
        <w:pStyle w:val="Subttulo"/>
        <w:rPr>
          <w:lang w:val="es-ES"/>
        </w:rPr>
      </w:pPr>
      <w:r w:rsidRPr="00BD1B4B">
        <w:br w:type="page"/>
      </w:r>
      <w:bookmarkStart w:id="131"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31"/>
    </w:p>
    <w:p w14:paraId="7438D1D5"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42D6C52D" w14:textId="77777777" w:rsidR="007C0EE8" w:rsidRDefault="007C0EE8" w:rsidP="007C0EE8">
      <w:r>
        <w:t xml:space="preserve">No maneja listas de reproducción </w:t>
      </w:r>
      <w:r w:rsidR="00161A09">
        <w:t>l</w:t>
      </w:r>
      <w:r>
        <w:t>o que exige la interacción del usuario para mantenerse funcionado.</w:t>
      </w:r>
    </w:p>
    <w:p w14:paraId="44571F4C" w14:textId="77777777" w:rsidR="007C0EE8" w:rsidRPr="0065480A" w:rsidRDefault="007C0EE8" w:rsidP="007C0EE8">
      <w:r>
        <w:t>Aparentemente no tiene una solución inteligente para las cortinas publicitarias, éstas aparecen fusionadas en el proceso de edición manual con el video mismo.</w:t>
      </w:r>
    </w:p>
    <w:p w14:paraId="5D58792E"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262DB9FF" w14:textId="77777777" w:rsidR="009A106D" w:rsidRDefault="00744678" w:rsidP="00460025">
      <w:pPr>
        <w:pStyle w:val="Epgrafe"/>
        <w:jc w:val="center"/>
      </w:pPr>
      <w:bookmarkStart w:id="132" w:name="_Toc279302829"/>
      <w:r>
        <w:t xml:space="preserve">Ilustración </w:t>
      </w:r>
      <w:r w:rsidR="00AF2F39">
        <w:fldChar w:fldCharType="begin"/>
      </w:r>
      <w:r>
        <w:instrText xml:space="preserve"> SEQ Ilustración \* ARABIC </w:instrText>
      </w:r>
      <w:r w:rsidR="00AF2F39">
        <w:fldChar w:fldCharType="separate"/>
      </w:r>
      <w:r w:rsidR="00C43BA3">
        <w:rPr>
          <w:noProof/>
        </w:rPr>
        <w:t>22</w:t>
      </w:r>
      <w:r w:rsidR="00AF2F39">
        <w:fldChar w:fldCharType="end"/>
      </w:r>
      <w:r>
        <w:t xml:space="preserve"> - Emol TV</w:t>
      </w:r>
      <w:bookmarkEnd w:id="132"/>
    </w:p>
    <w:bookmarkStart w:id="133" w:name="_Toc266039212"/>
    <w:p w14:paraId="43452EC6" w14:textId="77777777"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33"/>
      <w:r w:rsidRPr="00460025">
        <w:rPr>
          <w:b w:val="0"/>
        </w:rPr>
        <w:fldChar w:fldCharType="end"/>
      </w:r>
    </w:p>
    <w:p w14:paraId="5020322D" w14:textId="77777777" w:rsidR="00A421A7" w:rsidRDefault="00A421A7">
      <w:pPr>
        <w:suppressAutoHyphens w:val="0"/>
        <w:spacing w:before="0" w:after="0" w:line="240" w:lineRule="auto"/>
        <w:jc w:val="left"/>
        <w:rPr>
          <w:rFonts w:eastAsia="Times New Roman" w:cs="Times New Roman"/>
          <w:b/>
          <w:sz w:val="28"/>
          <w:szCs w:val="24"/>
          <w:lang w:val="es-ES"/>
        </w:rPr>
      </w:pPr>
      <w:bookmarkStart w:id="134" w:name="_Toc266039192"/>
      <w:r>
        <w:rPr>
          <w:lang w:val="es-ES"/>
        </w:rPr>
        <w:br w:type="page"/>
      </w:r>
    </w:p>
    <w:p w14:paraId="7E31D6CA" w14:textId="77777777" w:rsidR="007C0EE8" w:rsidRPr="00460025" w:rsidRDefault="007C0EE8" w:rsidP="007C0EE8">
      <w:pPr>
        <w:pStyle w:val="Subttulo"/>
        <w:outlineLvl w:val="2"/>
        <w:rPr>
          <w:lang w:val="es-ES"/>
        </w:rPr>
      </w:pPr>
      <w:bookmarkStart w:id="135" w:name="_Toc279302781"/>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34"/>
      <w:bookmarkEnd w:id="135"/>
    </w:p>
    <w:p w14:paraId="5909F98B"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 xml:space="preserve">nico elemento visual que sale de este esquema son los carruseles de imágenes flash en los cuales se destacan algunos videos por </w:t>
      </w:r>
      <w:r>
        <w:t>canal.</w:t>
      </w:r>
    </w:p>
    <w:p w14:paraId="6EB73491"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05688E2C" w14:textId="6BCE766E"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14:paraId="1722EC41"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31CE2AEB" w14:textId="77777777" w:rsidR="009A106D" w:rsidRDefault="00744678" w:rsidP="00460025">
      <w:pPr>
        <w:pStyle w:val="Epgrafe"/>
        <w:jc w:val="center"/>
      </w:pPr>
      <w:bookmarkStart w:id="136" w:name="_Toc276683980"/>
      <w:bookmarkStart w:id="137" w:name="_Toc279302830"/>
      <w:r>
        <w:t xml:space="preserve">Ilustración </w:t>
      </w:r>
      <w:r w:rsidR="00AF2F39">
        <w:fldChar w:fldCharType="begin"/>
      </w:r>
      <w:r>
        <w:instrText xml:space="preserve"> SEQ Ilustración \* ARABIC </w:instrText>
      </w:r>
      <w:r w:rsidR="00AF2F39">
        <w:fldChar w:fldCharType="separate"/>
      </w:r>
      <w:r w:rsidR="00C43BA3">
        <w:rPr>
          <w:noProof/>
        </w:rPr>
        <w:t>23</w:t>
      </w:r>
      <w:r w:rsidR="00AF2F39">
        <w:fldChar w:fldCharType="end"/>
      </w:r>
      <w:r>
        <w:t xml:space="preserve"> - </w:t>
      </w:r>
      <w:r w:rsidRPr="00B90018">
        <w:t>3TV</w:t>
      </w:r>
      <w:bookmarkEnd w:id="136"/>
      <w:bookmarkEnd w:id="137"/>
    </w:p>
    <w:p w14:paraId="6AA25717" w14:textId="77777777" w:rsidR="007C0EE8" w:rsidRPr="00460025" w:rsidRDefault="007C0EE8" w:rsidP="007C0EE8">
      <w:pPr>
        <w:pStyle w:val="Epgrafe"/>
        <w:jc w:val="center"/>
        <w:rPr>
          <w:b w:val="0"/>
          <w:lang w:val="es-ES"/>
        </w:rPr>
      </w:pPr>
      <w:bookmarkStart w:id="138" w:name="_Toc266039213"/>
      <w:r w:rsidRPr="00BD1B4B">
        <w:rPr>
          <w:lang w:val="pt-BR"/>
        </w:rPr>
        <w:t xml:space="preserve"> </w:t>
      </w:r>
      <w:hyperlink r:id="rId70" w:history="1">
        <w:r w:rsidR="00427C5E" w:rsidRPr="00460025">
          <w:rPr>
            <w:rStyle w:val="Hipervnculo"/>
            <w:b w:val="0"/>
            <w:lang w:val="pt-BR"/>
          </w:rPr>
          <w:t>http://www.3tv.cl</w:t>
        </w:r>
      </w:hyperlink>
    </w:p>
    <w:bookmarkEnd w:id="138"/>
    <w:p w14:paraId="40BDFF2B" w14:textId="1131E3F1" w:rsidR="009A106D" w:rsidRPr="00954CEE" w:rsidRDefault="00A421A7" w:rsidP="00B14044">
      <w:pPr>
        <w:pStyle w:val="Subttulo"/>
        <w:outlineLvl w:val="1"/>
        <w:rPr>
          <w:lang w:val="en-US"/>
        </w:rPr>
      </w:pPr>
      <w:r w:rsidRPr="00954CEE">
        <w:rPr>
          <w:lang w:val="en-US"/>
        </w:rPr>
        <w:br w:type="page"/>
      </w:r>
      <w:bookmarkStart w:id="139" w:name="_Toc279302782"/>
      <w:r w:rsidR="00421830" w:rsidRPr="00954CEE">
        <w:rPr>
          <w:lang w:val="en-US"/>
        </w:rPr>
        <w:lastRenderedPageBreak/>
        <w:t>3.</w:t>
      </w:r>
      <w:r w:rsidR="003607CB" w:rsidRPr="00954CEE">
        <w:rPr>
          <w:lang w:val="en-US"/>
        </w:rPr>
        <w:t>3</w:t>
      </w:r>
      <w:r w:rsidR="00421830" w:rsidRPr="00954CEE">
        <w:rPr>
          <w:lang w:val="en-US"/>
        </w:rPr>
        <w:t>. Google TV</w:t>
      </w:r>
      <w:bookmarkEnd w:id="139"/>
    </w:p>
    <w:p w14:paraId="53F2F9C6" w14:textId="70F3F461"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2B650303"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5D315B03" w14:textId="4113019E" w:rsidR="00421830" w:rsidRPr="00532391" w:rsidRDefault="00421830" w:rsidP="00421830">
      <w:r w:rsidRPr="00532391">
        <w:t xml:space="preserve">Los desarrolladores ya pueden comenzar a crear </w:t>
      </w:r>
      <w:r w:rsidRPr="00532391">
        <w:t xml:space="preserve">aplicaciones para Google TV, y se espera que se lance un Android Market para este sistema a principios de 2011. Para entonces también estarán disponibles APIs para Google </w:t>
      </w:r>
      <w:r w:rsidRPr="00532391">
        <w:t>TV.</w:t>
      </w:r>
    </w:p>
    <w:p w14:paraId="497D6286"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6A397FC0" w14:textId="77777777" w:rsidR="00421830" w:rsidRPr="00532391" w:rsidRDefault="00421830" w:rsidP="00421830">
      <w:r>
        <w:t>Los protocolos de comunicación de estos dispositivos con servidores web están basados en XML también acepta formatos RSS ya existentes como playlists de iTunes.</w:t>
      </w:r>
    </w:p>
    <w:p w14:paraId="3AE6D71F" w14:textId="77777777" w:rsidR="00421830" w:rsidRDefault="00421830" w:rsidP="00421830">
      <w:pPr>
        <w:pStyle w:val="NormalWeb"/>
      </w:pPr>
    </w:p>
    <w:p w14:paraId="44D78918" w14:textId="77777777" w:rsidR="00421830" w:rsidRDefault="00421830" w:rsidP="00421830">
      <w:pPr>
        <w:pStyle w:val="NormalWeb"/>
      </w:pPr>
    </w:p>
    <w:p w14:paraId="1BB3267A"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42D7D81C"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1"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D8A7014" w14:textId="77777777" w:rsidR="009A106D" w:rsidRDefault="00F708D7" w:rsidP="00460025">
      <w:pPr>
        <w:pStyle w:val="Epgrafe"/>
        <w:jc w:val="center"/>
        <w:rPr>
          <w:noProof/>
          <w:lang w:eastAsia="es-ES"/>
        </w:rPr>
      </w:pPr>
      <w:bookmarkStart w:id="140" w:name="_Toc276683981"/>
      <w:r>
        <w:t xml:space="preserve">Ilustración </w:t>
      </w:r>
      <w:r w:rsidR="00AF2F39">
        <w:fldChar w:fldCharType="begin"/>
      </w:r>
      <w:r>
        <w:instrText xml:space="preserve"> SEQ Ilustración \* ARABIC </w:instrText>
      </w:r>
      <w:r w:rsidR="00AF2F39">
        <w:fldChar w:fldCharType="separate"/>
      </w:r>
      <w:r w:rsidR="00C43BA3">
        <w:rPr>
          <w:noProof/>
        </w:rPr>
        <w:t>24</w:t>
      </w:r>
      <w:r w:rsidR="00AF2F39">
        <w:fldChar w:fldCharType="end"/>
      </w:r>
      <w:r>
        <w:t xml:space="preserve"> – Google TV en un televisor IPTV conectado a internet</w:t>
      </w:r>
      <w:bookmarkEnd w:id="140"/>
    </w:p>
    <w:p w14:paraId="72FA9B29" w14:textId="77777777" w:rsidR="009A106D" w:rsidRPr="00460025" w:rsidRDefault="00366515" w:rsidP="00460025">
      <w:pPr>
        <w:pStyle w:val="Ttulo7"/>
        <w:rPr>
          <w:kern w:val="36"/>
          <w:lang w:val="es-CL"/>
        </w:rPr>
      </w:pPr>
      <w:hyperlink r:id="rId72" w:history="1">
        <w:r w:rsidR="00421830" w:rsidRPr="00460025">
          <w:rPr>
            <w:rStyle w:val="Hipervnculo"/>
            <w:rFonts w:cs="Arial"/>
            <w:bCs/>
            <w:kern w:val="36"/>
            <w:lang w:val="es-CL"/>
          </w:rPr>
          <w:t>http://www.fayerwayer.com/2010/05/google-tv-ya-esta-al-aire/</w:t>
        </w:r>
      </w:hyperlink>
    </w:p>
    <w:p w14:paraId="131F6351" w14:textId="77777777" w:rsidR="00421830" w:rsidRDefault="00421830" w:rsidP="00476EE0">
      <w:pPr>
        <w:spacing w:line="300" w:lineRule="auto"/>
        <w:rPr>
          <w:rFonts w:cs="Arial"/>
        </w:rPr>
      </w:pPr>
    </w:p>
    <w:p w14:paraId="3631D1CC" w14:textId="77777777" w:rsidR="00483602" w:rsidRDefault="00483602" w:rsidP="00476EE0">
      <w:pPr>
        <w:pStyle w:val="NormalWeb"/>
        <w:rPr>
          <w:rFonts w:ascii="Arial" w:hAnsi="Arial" w:cs="Arial"/>
        </w:rPr>
      </w:pPr>
    </w:p>
    <w:p w14:paraId="304A61DE" w14:textId="77777777" w:rsidR="00E93BF3" w:rsidRPr="00C25634" w:rsidRDefault="00E93BF3" w:rsidP="00476EE0">
      <w:pPr>
        <w:pStyle w:val="NormalWeb"/>
        <w:rPr>
          <w:rFonts w:ascii="Arial" w:hAnsi="Arial" w:cs="Arial"/>
        </w:rPr>
      </w:pPr>
    </w:p>
    <w:p w14:paraId="30994490" w14:textId="77777777" w:rsidR="00476EE0" w:rsidRDefault="00476EE0" w:rsidP="00476EE0">
      <w:pPr>
        <w:pStyle w:val="NormalWeb"/>
        <w:rPr>
          <w:rFonts w:ascii="Arial" w:hAnsi="Arial" w:cs="Arial"/>
        </w:rPr>
      </w:pPr>
    </w:p>
    <w:p w14:paraId="02E803A9" w14:textId="77777777" w:rsidR="00B53E02" w:rsidRPr="000B5660" w:rsidRDefault="00B53E02" w:rsidP="00B53E02">
      <w:pPr>
        <w:pStyle w:val="Ttulo"/>
        <w:pageBreakBefore/>
        <w:outlineLvl w:val="0"/>
      </w:pPr>
      <w:bookmarkStart w:id="141" w:name="_Toc279302783"/>
      <w:r w:rsidRPr="000B5660">
        <w:lastRenderedPageBreak/>
        <w:t>4. Desarrollo</w:t>
      </w:r>
      <w:bookmarkEnd w:id="141"/>
    </w:p>
    <w:p w14:paraId="19E1187A" w14:textId="77777777" w:rsidR="000E1C37" w:rsidRDefault="000E1C37" w:rsidP="000B5660">
      <w:pPr>
        <w:pStyle w:val="Subttulo"/>
        <w:outlineLvl w:val="1"/>
      </w:pPr>
      <w:bookmarkStart w:id="142" w:name="_Toc279302784"/>
      <w:r w:rsidRPr="000B5660">
        <w:t>4.1. Toma de requerimientos</w:t>
      </w:r>
      <w:bookmarkEnd w:id="142"/>
    </w:p>
    <w:p w14:paraId="6B74CEFF"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B35F2D6"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5FB1F2A7" w14:textId="77777777" w:rsidR="000E1C37" w:rsidRDefault="000E1C37" w:rsidP="000B5660">
      <w:pPr>
        <w:pStyle w:val="Subttulo"/>
        <w:outlineLvl w:val="2"/>
      </w:pPr>
      <w:bookmarkStart w:id="143" w:name="_Toc279302785"/>
      <w:r w:rsidRPr="000B5660">
        <w:t>4.1.1. Requerimientos Funcionales</w:t>
      </w:r>
      <w:bookmarkEnd w:id="143"/>
    </w:p>
    <w:p w14:paraId="48B6D4B2" w14:textId="77777777" w:rsidR="002E2E02" w:rsidRPr="002E2E02" w:rsidRDefault="002E2E02" w:rsidP="002E2E02">
      <w:pPr>
        <w:pStyle w:val="Prrafodelista"/>
        <w:numPr>
          <w:ilvl w:val="0"/>
          <w:numId w:val="33"/>
        </w:numPr>
      </w:pPr>
      <w:r>
        <w:t>La plataforma debe ser web.</w:t>
      </w:r>
    </w:p>
    <w:p w14:paraId="290A9D50"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1741C814"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51A55BB7"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4FBC5B03" w14:textId="77777777" w:rsidR="00F132E1" w:rsidRPr="00260EA4" w:rsidRDefault="00F132E1" w:rsidP="00260EA4"/>
    <w:p w14:paraId="07FC72A3" w14:textId="77777777" w:rsidR="000B4B81" w:rsidRDefault="000B4B81" w:rsidP="000B4B81"/>
    <w:p w14:paraId="7AC683F2" w14:textId="77777777" w:rsidR="000E1C37" w:rsidRDefault="000E1C37" w:rsidP="000B5660">
      <w:pPr>
        <w:pStyle w:val="Subttulo"/>
        <w:outlineLvl w:val="2"/>
      </w:pPr>
      <w:bookmarkStart w:id="144" w:name="_Toc279302786"/>
      <w:r w:rsidRPr="000B5660">
        <w:t>4.1.2. Requerimientos No Funcionales</w:t>
      </w:r>
      <w:bookmarkEnd w:id="144"/>
    </w:p>
    <w:p w14:paraId="2CC0C59D" w14:textId="77777777" w:rsidR="006A70C9" w:rsidRDefault="006A70C9" w:rsidP="00D678D7">
      <w:pPr>
        <w:pStyle w:val="Prrafodelista"/>
        <w:numPr>
          <w:ilvl w:val="0"/>
          <w:numId w:val="34"/>
        </w:numPr>
      </w:pPr>
      <w:r>
        <w:t>Debe estar basado en los patrones Modelo-Vista-Controlador, con componentes independientes y reutilizables</w:t>
      </w:r>
    </w:p>
    <w:p w14:paraId="7A69E4AF" w14:textId="77777777" w:rsidR="00D678D7" w:rsidRDefault="00D678D7" w:rsidP="00D678D7">
      <w:pPr>
        <w:pStyle w:val="Prrafodelista"/>
        <w:numPr>
          <w:ilvl w:val="0"/>
          <w:numId w:val="34"/>
        </w:numPr>
      </w:pPr>
      <w:r>
        <w:t>Los componentes deben usar un lenguaje multiplataforma com XML o Json.</w:t>
      </w:r>
    </w:p>
    <w:p w14:paraId="4B7706CF" w14:textId="1B55AE78" w:rsidR="00746ECF" w:rsidRDefault="00746ECF" w:rsidP="00D678D7">
      <w:pPr>
        <w:pStyle w:val="Prrafodelista"/>
        <w:numPr>
          <w:ilvl w:val="0"/>
          <w:numId w:val="34"/>
        </w:numPr>
      </w:pPr>
      <w:r>
        <w:t>Se deben tomar medida</w:t>
      </w:r>
      <w:r w:rsidR="00C43BA3">
        <w:t>s</w:t>
      </w:r>
      <w:r>
        <w:t xml:space="preserve"> para evitar inyecciones SQL malintencionadas.</w:t>
      </w:r>
    </w:p>
    <w:p w14:paraId="304D0925" w14:textId="77777777" w:rsidR="00746ECF" w:rsidRDefault="00746ECF" w:rsidP="00D678D7">
      <w:pPr>
        <w:pStyle w:val="Prrafodelista"/>
        <w:numPr>
          <w:ilvl w:val="0"/>
          <w:numId w:val="34"/>
        </w:numPr>
      </w:pPr>
      <w:r>
        <w:t>El front office debe funcionar con templates independientes de las vistas y modelos.</w:t>
      </w:r>
    </w:p>
    <w:p w14:paraId="16649108" w14:textId="77777777" w:rsidR="00746ECF" w:rsidRPr="006A70C9" w:rsidRDefault="00746ECF" w:rsidP="00D678D7">
      <w:pPr>
        <w:pStyle w:val="Prrafodelista"/>
        <w:numPr>
          <w:ilvl w:val="0"/>
          <w:numId w:val="34"/>
        </w:numPr>
      </w:pPr>
      <w:r>
        <w:t>Las vistas deben ser, en lo posible, independientes de los modelos y templates.</w:t>
      </w:r>
    </w:p>
    <w:p w14:paraId="2B1CA96A" w14:textId="77777777" w:rsidR="00D678D7" w:rsidRDefault="00D678D7">
      <w:pPr>
        <w:suppressAutoHyphens w:val="0"/>
        <w:spacing w:before="0" w:after="0" w:line="240" w:lineRule="auto"/>
        <w:jc w:val="left"/>
        <w:rPr>
          <w:rFonts w:eastAsia="Times New Roman" w:cs="Times New Roman"/>
          <w:b/>
          <w:sz w:val="28"/>
          <w:szCs w:val="24"/>
        </w:rPr>
      </w:pPr>
      <w:r>
        <w:br w:type="page"/>
      </w:r>
    </w:p>
    <w:p w14:paraId="059C0241" w14:textId="77777777" w:rsidR="00B53E02" w:rsidRDefault="000E1C37" w:rsidP="00EC3C1C">
      <w:pPr>
        <w:pStyle w:val="Subttulo"/>
        <w:outlineLvl w:val="1"/>
      </w:pPr>
      <w:bookmarkStart w:id="145" w:name="_Toc279302787"/>
      <w:r w:rsidRPr="000B5660">
        <w:lastRenderedPageBreak/>
        <w:t>4.2</w:t>
      </w:r>
      <w:r w:rsidR="00B53E02" w:rsidRPr="000B5660">
        <w:t>. Tecnología a Utilizar</w:t>
      </w:r>
      <w:bookmarkEnd w:id="145"/>
    </w:p>
    <w:p w14:paraId="4D0F3AAC"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4AC820"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3BEC6631" w14:textId="77777777" w:rsidR="00B53E02" w:rsidRPr="000B5660" w:rsidRDefault="000E1C37" w:rsidP="00EC3C1C">
      <w:pPr>
        <w:pStyle w:val="Subttulo"/>
        <w:outlineLvl w:val="2"/>
      </w:pPr>
      <w:bookmarkStart w:id="146" w:name="_Toc279302788"/>
      <w:r w:rsidRPr="000B5660">
        <w:t>4.2</w:t>
      </w:r>
      <w:r w:rsidR="00B53E02" w:rsidRPr="000B5660">
        <w:t xml:space="preserve">.1. </w:t>
      </w:r>
      <w:r w:rsidRPr="000B5660">
        <w:t>Lado S</w:t>
      </w:r>
      <w:r w:rsidR="00B53E02" w:rsidRPr="000B5660">
        <w:t>ervidor</w:t>
      </w:r>
      <w:bookmarkEnd w:id="146"/>
    </w:p>
    <w:p w14:paraId="77193539" w14:textId="77777777" w:rsidR="00B53E02" w:rsidRPr="000B5660" w:rsidRDefault="000E1C37" w:rsidP="000E1C37">
      <w:pPr>
        <w:pStyle w:val="Subttulo"/>
        <w:outlineLvl w:val="2"/>
      </w:pPr>
      <w:bookmarkStart w:id="147" w:name="_Toc279302789"/>
      <w:r w:rsidRPr="000B5660">
        <w:t xml:space="preserve">4.2.1.1. </w:t>
      </w:r>
      <w:r w:rsidR="00B53E02" w:rsidRPr="000B5660">
        <w:t>PHP 5.3</w:t>
      </w:r>
      <w:bookmarkEnd w:id="147"/>
    </w:p>
    <w:p w14:paraId="1D1BBA3B" w14:textId="77777777" w:rsidR="00B53E02" w:rsidRPr="000B5660" w:rsidRDefault="00B53E02" w:rsidP="00B53E02">
      <w:r w:rsidRPr="000B5660">
        <w:t>Para la elección de la tecnología es importante privilegiar las que nos ofrezcan la posibilidad de un desarrollo rápido y a la vez escalable.</w:t>
      </w:r>
    </w:p>
    <w:p w14:paraId="4BC419E9" w14:textId="77777777"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14:paraId="3D22ED7D"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w:t>
      </w:r>
      <w:r w:rsidRPr="000B5660">
        <w:t>excesivamente largos.</w:t>
      </w:r>
    </w:p>
    <w:p w14:paraId="7FFDB92F" w14:textId="77777777" w:rsidR="00B53E02" w:rsidRDefault="00302ACA" w:rsidP="00B53E02">
      <w:r>
        <w:lastRenderedPageBreak/>
        <w:t>Se correrá PHP como módulo del servidor Apache.</w:t>
      </w:r>
    </w:p>
    <w:p w14:paraId="43B64C0A"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43900129"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4242B301"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DA113F" wp14:editId="2FD4563C">
            <wp:extent cx="5076825" cy="1762125"/>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5F4624D2" w14:textId="77777777" w:rsidR="00B53E02" w:rsidRPr="000B5660" w:rsidRDefault="006F7C27" w:rsidP="006F7C27">
      <w:pPr>
        <w:pStyle w:val="Epgrafe"/>
        <w:jc w:val="center"/>
        <w:rPr>
          <w:b w:val="0"/>
          <w:sz w:val="28"/>
          <w:szCs w:val="24"/>
        </w:rPr>
      </w:pPr>
      <w:bookmarkStart w:id="148" w:name="_Toc279302831"/>
      <w:r>
        <w:t xml:space="preserve">Ilustración </w:t>
      </w:r>
      <w:r w:rsidR="00AF2F39">
        <w:fldChar w:fldCharType="begin"/>
      </w:r>
      <w:r w:rsidR="008D3920">
        <w:instrText xml:space="preserve"> SEQ Ilustración \* ARABIC </w:instrText>
      </w:r>
      <w:r w:rsidR="00AF2F39">
        <w:fldChar w:fldCharType="separate"/>
      </w:r>
      <w:r w:rsidR="00C43BA3">
        <w:rPr>
          <w:noProof/>
        </w:rPr>
        <w:t>25</w:t>
      </w:r>
      <w:r w:rsidR="00AF2F39">
        <w:rPr>
          <w:noProof/>
        </w:rPr>
        <w:fldChar w:fldCharType="end"/>
      </w:r>
      <w:r>
        <w:t xml:space="preserve"> - Estructura Clases PHP del Core del CMS</w:t>
      </w:r>
      <w:bookmarkEnd w:id="148"/>
    </w:p>
    <w:p w14:paraId="20FF6E99"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242A30D" w14:textId="7FFD060C" w:rsidR="00B53E02" w:rsidRPr="000B5660" w:rsidRDefault="000E1C37" w:rsidP="000E1C37">
      <w:pPr>
        <w:pStyle w:val="Subttulo"/>
        <w:outlineLvl w:val="2"/>
      </w:pPr>
      <w:bookmarkStart w:id="149" w:name="_Toc279302790"/>
      <w:r w:rsidRPr="000B5660">
        <w:lastRenderedPageBreak/>
        <w:t xml:space="preserve">4.2.1.2. </w:t>
      </w:r>
      <w:r w:rsidR="00B53E02" w:rsidRPr="000B5660">
        <w:t>MySQL 5</w:t>
      </w:r>
      <w:bookmarkEnd w:id="149"/>
      <w:r w:rsidR="00B53E02" w:rsidRPr="000B5660">
        <w:t xml:space="preserve"> </w:t>
      </w:r>
    </w:p>
    <w:p w14:paraId="5175D76E" w14:textId="588CFE89" w:rsidR="00B53E02" w:rsidRPr="000B5660" w:rsidRDefault="00B53E02" w:rsidP="00B53E02">
      <w:r w:rsidRPr="000B5660">
        <w:t>MySQL es uno de los motores Open Source más usados a nivel mundial</w:t>
      </w:r>
      <w:r w:rsidR="007E132C" w:rsidRPr="000B5660">
        <w:t>,</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30D66929" w14:textId="77777777"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2C8D1E57" w14:textId="0EAF71A3"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14:paraId="3CD1BE48"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57D9F5B" w14:textId="77777777" w:rsidR="00EC3C1C" w:rsidRPr="00383797" w:rsidRDefault="000E1C37" w:rsidP="000E1C37">
      <w:pPr>
        <w:pStyle w:val="Subttulo"/>
        <w:outlineLvl w:val="2"/>
        <w:rPr>
          <w:u w:val="single"/>
        </w:rPr>
      </w:pPr>
      <w:bookmarkStart w:id="150" w:name="_Toc279302791"/>
      <w:r w:rsidRPr="000B5660">
        <w:lastRenderedPageBreak/>
        <w:t xml:space="preserve">4.2.1.3. </w:t>
      </w:r>
      <w:r w:rsidR="00EC3C1C" w:rsidRPr="000B5660">
        <w:t>FF</w:t>
      </w:r>
      <w:r w:rsidR="00383797">
        <w:t>mpeg</w:t>
      </w:r>
      <w:bookmarkEnd w:id="150"/>
    </w:p>
    <w:p w14:paraId="4F573FAC"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14:paraId="61328C9D"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B4948C9" w14:textId="73F04695"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Pr="000B5660">
        <w:rPr>
          <w:lang w:val="es-CL"/>
        </w:rPr>
        <w:t xml:space="preserve"> </w:t>
      </w:r>
      <w:r w:rsidR="009F3698">
        <w:rPr>
          <w:lang w:val="es-CL"/>
        </w:rPr>
        <w:t>{$acodec}</w:t>
      </w:r>
      <w:r w:rsidRPr="000B5660">
        <w:rPr>
          <w:lang w:val="es-CL"/>
        </w:rPr>
        <w:t xml:space="preserve"> -ab 96k -vcodec</w:t>
      </w:r>
      <w:r w:rsidRPr="000B5660">
        <w:rPr>
          <w:lang w:val="es-CL"/>
        </w:rPr>
        <w:t xml:space="preserve"> </w:t>
      </w:r>
      <w:r w:rsidR="009F3698">
        <w:rPr>
          <w:lang w:val="es-CL"/>
        </w:rPr>
        <w:t>{$vcodec} -b 500k {$outfile}</w:t>
      </w:r>
    </w:p>
    <w:p w14:paraId="757A3A7B" w14:textId="77777777" w:rsidR="00F83408" w:rsidRDefault="00F83408">
      <w:pPr>
        <w:suppressAutoHyphens w:val="0"/>
        <w:spacing w:before="0" w:after="0" w:line="240" w:lineRule="auto"/>
        <w:jc w:val="left"/>
        <w:rPr>
          <w:rFonts w:eastAsia="Times New Roman" w:cs="Times New Roman"/>
          <w:b/>
          <w:sz w:val="28"/>
          <w:szCs w:val="24"/>
        </w:rPr>
      </w:pPr>
      <w:r>
        <w:br w:type="page"/>
      </w:r>
    </w:p>
    <w:p w14:paraId="6D227D70" w14:textId="77777777" w:rsidR="000E1C37" w:rsidRPr="000B5660" w:rsidRDefault="000E1C37" w:rsidP="000E1C37">
      <w:pPr>
        <w:pStyle w:val="Subttulo"/>
        <w:outlineLvl w:val="2"/>
      </w:pPr>
      <w:bookmarkStart w:id="151" w:name="_Toc279302792"/>
      <w:r w:rsidRPr="000B5660">
        <w:lastRenderedPageBreak/>
        <w:t xml:space="preserve">4.2.2. Lado </w:t>
      </w:r>
      <w:r w:rsidRPr="000B5660">
        <w:t>Cliente</w:t>
      </w:r>
      <w:bookmarkEnd w:id="151"/>
    </w:p>
    <w:p w14:paraId="5F331C29" w14:textId="77777777" w:rsidR="000E1C37" w:rsidRDefault="000E1C37" w:rsidP="000E1C37">
      <w:pPr>
        <w:pStyle w:val="Subttulo"/>
        <w:outlineLvl w:val="2"/>
      </w:pPr>
      <w:bookmarkStart w:id="152" w:name="_Toc279302793"/>
      <w:r w:rsidRPr="000B5660">
        <w:t>4.2.2.1 J</w:t>
      </w:r>
      <w:r w:rsidR="00302ACA">
        <w:t>avascript</w:t>
      </w:r>
      <w:bookmarkEnd w:id="152"/>
    </w:p>
    <w:p w14:paraId="46CC2F14"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2236F878" w14:textId="77777777"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14:paraId="31E6E425" w14:textId="77777777"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01CB1D09" w14:textId="03249C9C"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14:paraId="6825A195"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6B4BDA2" w14:textId="77777777" w:rsidR="00B80FF0" w:rsidRDefault="00B80FF0" w:rsidP="00004F17">
      <w:r>
        <w:t>Sin embargo esta técnica también presenta dificultades ya que se pierde toda la indentación del código lo que va en desmedro de la legibilidad de este.</w:t>
      </w:r>
    </w:p>
    <w:p w14:paraId="5EDB9491"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28DF58AB"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B59515E" w14:textId="77777777" w:rsidR="00BE6B2C" w:rsidRDefault="00BE6B2C" w:rsidP="00004F17">
      <w:r>
        <w:t>La imagen a continuación muestra la estructura de carpetas javascript en el explorador del IDE PHP, Zend Studio.</w:t>
      </w:r>
    </w:p>
    <w:p w14:paraId="4C93544C" w14:textId="77777777" w:rsidR="00004F17" w:rsidRDefault="00004F17" w:rsidP="00004F17"/>
    <w:p w14:paraId="5BCA3C78" w14:textId="77777777" w:rsidR="001C0220" w:rsidRDefault="00BE6B2C" w:rsidP="001C0220">
      <w:pPr>
        <w:keepNext/>
        <w:jc w:val="center"/>
      </w:pPr>
      <w:r w:rsidRPr="00BE6B2C">
        <w:rPr>
          <w:noProof/>
          <w:lang w:eastAsia="es-CL"/>
        </w:rPr>
        <w:drawing>
          <wp:inline distT="0" distB="0" distL="0" distR="0" wp14:anchorId="787EA434" wp14:editId="2D6E4C36">
            <wp:extent cx="4105275" cy="1628775"/>
            <wp:effectExtent l="19050" t="0" r="9525"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1B0A5D34" w14:textId="77777777" w:rsidR="00BE6B2C" w:rsidRPr="00004F17" w:rsidRDefault="001C0220" w:rsidP="001C0220">
      <w:pPr>
        <w:pStyle w:val="Epgrafe"/>
        <w:jc w:val="center"/>
      </w:pPr>
      <w:bookmarkStart w:id="153" w:name="_Toc279302832"/>
      <w:r>
        <w:t xml:space="preserve">Ilustración </w:t>
      </w:r>
      <w:r w:rsidR="00AF2F39">
        <w:fldChar w:fldCharType="begin"/>
      </w:r>
      <w:r w:rsidR="008D3920">
        <w:instrText xml:space="preserve"> SEQ Ilustración \* ARABIC </w:instrText>
      </w:r>
      <w:r w:rsidR="00AF2F39">
        <w:fldChar w:fldCharType="separate"/>
      </w:r>
      <w:r w:rsidR="00C43BA3">
        <w:rPr>
          <w:noProof/>
        </w:rPr>
        <w:t>26</w:t>
      </w:r>
      <w:r w:rsidR="00AF2F39">
        <w:rPr>
          <w:noProof/>
        </w:rPr>
        <w:fldChar w:fldCharType="end"/>
      </w:r>
      <w:r>
        <w:t xml:space="preserve"> - Estructura de carpetas javascript</w:t>
      </w:r>
      <w:bookmarkEnd w:id="153"/>
    </w:p>
    <w:p w14:paraId="77A65D04" w14:textId="77777777" w:rsidR="00B80FF0" w:rsidRDefault="00B80FF0" w:rsidP="000E1C37">
      <w:pPr>
        <w:pStyle w:val="Subttulo"/>
        <w:outlineLvl w:val="2"/>
      </w:pPr>
    </w:p>
    <w:p w14:paraId="444B6D72" w14:textId="77777777" w:rsidR="00B77BEB" w:rsidRDefault="00B77BEB">
      <w:pPr>
        <w:suppressAutoHyphens w:val="0"/>
        <w:spacing w:before="0" w:after="0" w:line="240" w:lineRule="auto"/>
        <w:jc w:val="left"/>
        <w:rPr>
          <w:rFonts w:eastAsia="Times New Roman" w:cs="Times New Roman"/>
          <w:b/>
          <w:sz w:val="28"/>
          <w:szCs w:val="24"/>
        </w:rPr>
      </w:pPr>
      <w:r>
        <w:br w:type="page"/>
      </w:r>
    </w:p>
    <w:p w14:paraId="1CB28628" w14:textId="77777777" w:rsidR="000E1C37" w:rsidRDefault="000E1C37" w:rsidP="000E1C37">
      <w:pPr>
        <w:pStyle w:val="Subttulo"/>
        <w:outlineLvl w:val="2"/>
      </w:pPr>
      <w:bookmarkStart w:id="154" w:name="_Toc279302794"/>
      <w:r w:rsidRPr="000B5660">
        <w:lastRenderedPageBreak/>
        <w:t>4.2.2.2 JW Player</w:t>
      </w:r>
      <w:bookmarkEnd w:id="154"/>
    </w:p>
    <w:p w14:paraId="07D17AE9"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0A64EFF9" w14:textId="5A63CF75" w:rsidR="00B77BEB" w:rsidRPr="00B77BEB" w:rsidRDefault="00C43BA3" w:rsidP="00B77BEB">
      <w:r>
        <w:t>También</w:t>
      </w:r>
      <w:r w:rsidR="00B77BEB">
        <w:t xml:space="preserve"> cuenta con una API javascript para trabajar con eventos del player sin necesidad de intervenirlo </w:t>
      </w:r>
      <w:r w:rsidR="00B77BEB">
        <w:t>por dentro.</w:t>
      </w:r>
    </w:p>
    <w:p w14:paraId="5D56E73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69F0246E" w14:textId="77777777" w:rsidR="00F53ECB" w:rsidRDefault="00F53ECB" w:rsidP="00302ACA"/>
    <w:p w14:paraId="3CB283CD" w14:textId="77777777" w:rsidR="00D3784E" w:rsidRDefault="00D3784E">
      <w:pPr>
        <w:suppressAutoHyphens w:val="0"/>
        <w:spacing w:before="0" w:after="0" w:line="240" w:lineRule="auto"/>
        <w:jc w:val="left"/>
      </w:pPr>
      <w:r>
        <w:br w:type="page"/>
      </w:r>
    </w:p>
    <w:p w14:paraId="27772245" w14:textId="77777777" w:rsidR="00302ACA" w:rsidRDefault="00302ACA" w:rsidP="00D3784E">
      <w:pPr>
        <w:pStyle w:val="Subttulo"/>
        <w:outlineLvl w:val="1"/>
      </w:pPr>
      <w:bookmarkStart w:id="155" w:name="_Toc279302795"/>
      <w:r>
        <w:lastRenderedPageBreak/>
        <w:t>4.3</w:t>
      </w:r>
      <w:r w:rsidR="00D3784E">
        <w:t xml:space="preserve">. </w:t>
      </w:r>
      <w:r>
        <w:t>Entorno de Desarrollo</w:t>
      </w:r>
      <w:bookmarkEnd w:id="155"/>
    </w:p>
    <w:p w14:paraId="206A7FE5" w14:textId="77777777" w:rsidR="006D756E" w:rsidRDefault="006D756E" w:rsidP="00AB32B1">
      <w:pPr>
        <w:pStyle w:val="Subttulo"/>
        <w:outlineLvl w:val="2"/>
      </w:pPr>
      <w:bookmarkStart w:id="156" w:name="_Toc279302796"/>
      <w:r>
        <w:t>4.3.1. IDE</w:t>
      </w:r>
      <w:bookmarkEnd w:id="156"/>
    </w:p>
    <w:p w14:paraId="30B92AF7" w14:textId="77777777"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14:paraId="4AB2171A" w14:textId="77777777"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p>
    <w:p w14:paraId="5B4C9224" w14:textId="77777777" w:rsidR="001C0220" w:rsidRDefault="001C0220" w:rsidP="001C0220">
      <w:pPr>
        <w:keepNext/>
        <w:jc w:val="center"/>
      </w:pPr>
      <w:r>
        <w:rPr>
          <w:noProof/>
          <w:lang w:eastAsia="es-CL"/>
        </w:rPr>
        <w:drawing>
          <wp:inline distT="0" distB="0" distL="0" distR="0" wp14:anchorId="238F4E04" wp14:editId="4BB0A840">
            <wp:extent cx="4171950" cy="2607588"/>
            <wp:effectExtent l="0" t="0" r="0" b="0"/>
            <wp:docPr id="29"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5"/>
                    <a:stretch>
                      <a:fillRect/>
                    </a:stretch>
                  </pic:blipFill>
                  <pic:spPr>
                    <a:xfrm>
                      <a:off x="0" y="0"/>
                      <a:ext cx="4174602" cy="2609246"/>
                    </a:xfrm>
                    <a:prstGeom prst="rect">
                      <a:avLst/>
                    </a:prstGeom>
                  </pic:spPr>
                </pic:pic>
              </a:graphicData>
            </a:graphic>
          </wp:inline>
        </w:drawing>
      </w:r>
    </w:p>
    <w:p w14:paraId="37D762DD" w14:textId="77777777" w:rsidR="004930D3" w:rsidRDefault="001C0220" w:rsidP="001C0220">
      <w:pPr>
        <w:pStyle w:val="Epgrafe"/>
        <w:jc w:val="center"/>
        <w:rPr>
          <w:b w:val="0"/>
          <w:sz w:val="28"/>
          <w:szCs w:val="24"/>
        </w:rPr>
      </w:pPr>
      <w:bookmarkStart w:id="157" w:name="_Toc279302833"/>
      <w:r>
        <w:t xml:space="preserve">Ilustración </w:t>
      </w:r>
      <w:r w:rsidR="00AF2F39">
        <w:fldChar w:fldCharType="begin"/>
      </w:r>
      <w:r w:rsidR="008D3920">
        <w:instrText xml:space="preserve"> SEQ Ilustración \* ARABIC </w:instrText>
      </w:r>
      <w:r w:rsidR="00AF2F39">
        <w:fldChar w:fldCharType="separate"/>
      </w:r>
      <w:r w:rsidR="00C43BA3">
        <w:rPr>
          <w:noProof/>
        </w:rPr>
        <w:t>27</w:t>
      </w:r>
      <w:r w:rsidR="00AF2F39">
        <w:rPr>
          <w:noProof/>
        </w:rPr>
        <w:fldChar w:fldCharType="end"/>
      </w:r>
      <w:r>
        <w:t xml:space="preserve"> - Zend Studio en Ubuntu Linux</w:t>
      </w:r>
      <w:bookmarkEnd w:id="157"/>
    </w:p>
    <w:p w14:paraId="5CF8828A" w14:textId="77777777" w:rsidR="001C0220" w:rsidRDefault="001C0220">
      <w:pPr>
        <w:suppressAutoHyphens w:val="0"/>
        <w:spacing w:before="0" w:after="0" w:line="240" w:lineRule="auto"/>
        <w:jc w:val="left"/>
        <w:rPr>
          <w:rFonts w:eastAsia="Times New Roman" w:cs="Times New Roman"/>
          <w:b/>
          <w:sz w:val="28"/>
          <w:szCs w:val="24"/>
        </w:rPr>
      </w:pPr>
      <w:r>
        <w:br w:type="page"/>
      </w:r>
    </w:p>
    <w:p w14:paraId="44B4C232" w14:textId="77777777" w:rsidR="006D756E" w:rsidRPr="006D756E" w:rsidRDefault="006D756E" w:rsidP="00AB32B1">
      <w:pPr>
        <w:pStyle w:val="Subttulo"/>
        <w:outlineLvl w:val="2"/>
        <w:rPr>
          <w:u w:val="single"/>
        </w:rPr>
      </w:pPr>
      <w:bookmarkStart w:id="158" w:name="_Toc279302797"/>
      <w:r>
        <w:lastRenderedPageBreak/>
        <w:t>4.3.2. Control de versiones</w:t>
      </w:r>
      <w:bookmarkEnd w:id="158"/>
    </w:p>
    <w:p w14:paraId="658ADEBD"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1B8FEC0D" w14:textId="77777777" w:rsidR="004930D3" w:rsidRDefault="004930D3" w:rsidP="00302ACA"/>
    <w:p w14:paraId="53336CF3" w14:textId="77777777" w:rsidR="001C0220" w:rsidRDefault="004930D3" w:rsidP="001C0220">
      <w:pPr>
        <w:keepNext/>
        <w:jc w:val="center"/>
      </w:pPr>
      <w:r>
        <w:rPr>
          <w:noProof/>
          <w:lang w:eastAsia="es-CL"/>
        </w:rPr>
        <w:drawing>
          <wp:inline distT="0" distB="0" distL="0" distR="0" wp14:anchorId="76E78DFA" wp14:editId="2C3E98A6">
            <wp:extent cx="4836541" cy="3022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40046" cy="3025166"/>
                    </a:xfrm>
                    <a:prstGeom prst="rect">
                      <a:avLst/>
                    </a:prstGeom>
                  </pic:spPr>
                </pic:pic>
              </a:graphicData>
            </a:graphic>
          </wp:inline>
        </w:drawing>
      </w:r>
    </w:p>
    <w:p w14:paraId="19746018" w14:textId="77777777" w:rsidR="004930D3" w:rsidRDefault="001C0220" w:rsidP="001C0220">
      <w:pPr>
        <w:pStyle w:val="Epgrafe"/>
        <w:jc w:val="center"/>
      </w:pPr>
      <w:bookmarkStart w:id="159" w:name="_Toc279302834"/>
      <w:r>
        <w:t xml:space="preserve">Ilustración </w:t>
      </w:r>
      <w:r w:rsidR="00AF2F39">
        <w:fldChar w:fldCharType="begin"/>
      </w:r>
      <w:r w:rsidR="008D3920">
        <w:instrText xml:space="preserve"> SEQ Ilustración \* ARABIC </w:instrText>
      </w:r>
      <w:r w:rsidR="00AF2F39">
        <w:fldChar w:fldCharType="separate"/>
      </w:r>
      <w:r w:rsidR="00C43BA3">
        <w:rPr>
          <w:noProof/>
        </w:rPr>
        <w:t>28</w:t>
      </w:r>
      <w:r w:rsidR="00AF2F39">
        <w:rPr>
          <w:noProof/>
        </w:rPr>
        <w:fldChar w:fldCharType="end"/>
      </w:r>
      <w:r>
        <w:t xml:space="preserve"> - Estructura de repositorio Subversion vista en Zend Studio</w:t>
      </w:r>
      <w:bookmarkEnd w:id="159"/>
    </w:p>
    <w:p w14:paraId="20972D65" w14:textId="77777777" w:rsidR="00302ACA" w:rsidRDefault="00302ACA" w:rsidP="00302ACA"/>
    <w:p w14:paraId="62B549C4" w14:textId="77777777" w:rsidR="005E46BE" w:rsidRDefault="005E46BE">
      <w:pPr>
        <w:suppressAutoHyphens w:val="0"/>
        <w:spacing w:before="0" w:after="0" w:line="240" w:lineRule="auto"/>
        <w:jc w:val="left"/>
        <w:rPr>
          <w:rFonts w:eastAsia="Times New Roman" w:cs="Times New Roman"/>
          <w:b/>
          <w:sz w:val="28"/>
          <w:szCs w:val="24"/>
        </w:rPr>
      </w:pPr>
      <w:r>
        <w:br w:type="page"/>
      </w:r>
    </w:p>
    <w:p w14:paraId="5FDBC861" w14:textId="77777777" w:rsidR="000E1C37" w:rsidRDefault="000E1C37" w:rsidP="000E1C37">
      <w:pPr>
        <w:pStyle w:val="Subttulo"/>
        <w:outlineLvl w:val="1"/>
      </w:pPr>
      <w:bookmarkStart w:id="160" w:name="_Toc279302798"/>
      <w:r w:rsidRPr="000B5660">
        <w:lastRenderedPageBreak/>
        <w:t>4.3. Diagrama de Datos</w:t>
      </w:r>
      <w:bookmarkEnd w:id="160"/>
    </w:p>
    <w:p w14:paraId="0DA32BD3"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47D4F76C"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024C5CC" w14:textId="77777777" w:rsidR="003168E5" w:rsidRPr="0073406A" w:rsidRDefault="008C07AC" w:rsidP="008C07AC">
      <w:pPr>
        <w:pStyle w:val="Epgrafe"/>
        <w:jc w:val="center"/>
        <w:rPr>
          <w:rStyle w:val="nfasis"/>
          <w:i w:val="0"/>
        </w:rPr>
      </w:pPr>
      <w:bookmarkStart w:id="161" w:name="_Toc279302835"/>
      <w:r w:rsidRPr="0073406A">
        <w:rPr>
          <w:rStyle w:val="nfasis"/>
          <w:i w:val="0"/>
        </w:rPr>
        <w:t xml:space="preserve">Ilustración </w:t>
      </w:r>
      <w:r w:rsidR="00AF2F39" w:rsidRPr="0073406A">
        <w:rPr>
          <w:rStyle w:val="nfasis"/>
          <w:i w:val="0"/>
        </w:rPr>
        <w:fldChar w:fldCharType="begin"/>
      </w:r>
      <w:r w:rsidRPr="0073406A">
        <w:rPr>
          <w:rStyle w:val="nfasis"/>
          <w:i w:val="0"/>
        </w:rPr>
        <w:instrText xml:space="preserve"> SEQ Ilustración \* ARABIC </w:instrText>
      </w:r>
      <w:r w:rsidR="00AF2F39" w:rsidRPr="0073406A">
        <w:rPr>
          <w:rStyle w:val="nfasis"/>
          <w:i w:val="0"/>
        </w:rPr>
        <w:fldChar w:fldCharType="separate"/>
      </w:r>
      <w:r w:rsidR="00C43BA3">
        <w:rPr>
          <w:rStyle w:val="nfasis"/>
          <w:i w:val="0"/>
          <w:noProof/>
        </w:rPr>
        <w:t>29</w:t>
      </w:r>
      <w:r w:rsidR="00AF2F3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61"/>
    </w:p>
    <w:p w14:paraId="2DC4FB9A" w14:textId="6442F394" w:rsidR="005E46BE" w:rsidRPr="00954CEE" w:rsidRDefault="00234060" w:rsidP="00B14044">
      <w:pPr>
        <w:suppressAutoHyphens w:val="0"/>
        <w:spacing w:before="0" w:after="0" w:line="240" w:lineRule="auto"/>
        <w:jc w:val="left"/>
      </w:pPr>
      <w:r>
        <w:lastRenderedPageBreak/>
        <w:br w:type="page"/>
      </w:r>
    </w:p>
    <w:p w14:paraId="67AD0191" w14:textId="77777777" w:rsidR="005E46BE" w:rsidRDefault="000E1C37" w:rsidP="005E0044">
      <w:pPr>
        <w:pStyle w:val="Subttulo"/>
        <w:outlineLvl w:val="1"/>
      </w:pPr>
      <w:r w:rsidRPr="000B5660">
        <w:lastRenderedPageBreak/>
        <w:t>4.4. Diagrama de Clases</w:t>
      </w:r>
    </w:p>
    <w:p w14:paraId="78F50A46" w14:textId="224EA364" w:rsidR="005E46BE" w:rsidRDefault="005E46BE" w:rsidP="005E46BE">
      <w:r>
        <w:t>Como se mencionó anteriormente el Framework y el CMS está compuesto por los siguientes Namespaces (que sería lo equivalente a un Package en Java).</w:t>
      </w:r>
    </w:p>
    <w:p w14:paraId="5DBF2B6A" w14:textId="62EB9EE0" w:rsidR="005E46BE" w:rsidRPr="00B14044" w:rsidRDefault="005E46BE" w:rsidP="00B14044">
      <w:pPr>
        <w:rPr>
          <w:lang w:val="en-US"/>
        </w:rPr>
      </w:pPr>
      <w:r w:rsidRPr="00B14044">
        <w:rPr>
          <w:lang w:val="en-US"/>
        </w:rPr>
        <w:t>Models</w:t>
      </w:r>
    </w:p>
    <w:p w14:paraId="7A3DCD8B" w14:textId="77777777" w:rsidR="005E46BE" w:rsidRPr="00B14044" w:rsidRDefault="005E46BE" w:rsidP="005E46BE">
      <w:pPr>
        <w:rPr>
          <w:lang w:val="en-US"/>
        </w:rPr>
      </w:pPr>
      <w:r w:rsidRPr="00B14044">
        <w:rPr>
          <w:lang w:val="en-US"/>
        </w:rPr>
        <w:t>Views</w:t>
      </w:r>
    </w:p>
    <w:p w14:paraId="30033EDD" w14:textId="77777777" w:rsidR="005E46BE" w:rsidRPr="00B14044" w:rsidRDefault="005E46BE" w:rsidP="005E46BE">
      <w:pPr>
        <w:rPr>
          <w:lang w:val="en-US"/>
        </w:rPr>
      </w:pPr>
      <w:r w:rsidRPr="00B14044">
        <w:rPr>
          <w:lang w:val="en-US"/>
        </w:rPr>
        <w:t>Controllers</w:t>
      </w:r>
    </w:p>
    <w:p w14:paraId="078F7762" w14:textId="77777777" w:rsidR="005E46BE" w:rsidRPr="00B14044" w:rsidRDefault="005E46BE" w:rsidP="005E46BE">
      <w:pPr>
        <w:rPr>
          <w:lang w:val="en-US"/>
        </w:rPr>
      </w:pPr>
      <w:r w:rsidRPr="00B14044">
        <w:rPr>
          <w:lang w:val="en-US"/>
        </w:rPr>
        <w:t>Admin</w:t>
      </w:r>
    </w:p>
    <w:p w14:paraId="25E3AEF0" w14:textId="77777777" w:rsidR="005E46BE" w:rsidRPr="00B14044" w:rsidRDefault="005E46BE" w:rsidP="005E46BE">
      <w:pPr>
        <w:rPr>
          <w:lang w:val="en-US"/>
        </w:rPr>
      </w:pPr>
      <w:r w:rsidRPr="00B14044">
        <w:rPr>
          <w:lang w:val="en-US"/>
        </w:rPr>
        <w:t>Lib</w:t>
      </w:r>
    </w:p>
    <w:p w14:paraId="2ABAF9D7" w14:textId="7B600269" w:rsidR="005E46BE" w:rsidRPr="00B14044" w:rsidRDefault="005E46BE" w:rsidP="005E46BE">
      <w:pPr>
        <w:rPr>
          <w:lang w:val="en-US"/>
        </w:rPr>
      </w:pPr>
      <w:r w:rsidRPr="00954CEE">
        <w:t xml:space="preserve"> </w:t>
      </w:r>
    </w:p>
    <w:p w14:paraId="620F7FF9" w14:textId="77777777" w:rsidR="005E46BE" w:rsidRPr="00B14044" w:rsidRDefault="005E46BE" w:rsidP="005E0044">
      <w:pPr>
        <w:pStyle w:val="Subttulo"/>
        <w:outlineLvl w:val="1"/>
        <w:rPr>
          <w:lang w:val="en-US"/>
        </w:rPr>
      </w:pPr>
    </w:p>
    <w:p w14:paraId="07AD6F9E" w14:textId="77777777" w:rsidR="005E46BE" w:rsidRPr="00B14044" w:rsidRDefault="005E46BE">
      <w:pPr>
        <w:suppressAutoHyphens w:val="0"/>
        <w:spacing w:before="0" w:after="0" w:line="240" w:lineRule="auto"/>
        <w:jc w:val="left"/>
        <w:rPr>
          <w:b/>
          <w:sz w:val="28"/>
          <w:lang w:val="en-US"/>
        </w:rPr>
      </w:pPr>
      <w:r w:rsidRPr="00B14044">
        <w:rPr>
          <w:lang w:val="en-US"/>
        </w:rPr>
        <w:br w:type="page"/>
      </w:r>
    </w:p>
    <w:p w14:paraId="0D1E9AF4" w14:textId="1A637A1D" w:rsidR="00C43BA3" w:rsidRDefault="005E46BE" w:rsidP="00B14044">
      <w:pPr>
        <w:pStyle w:val="Subttulo"/>
        <w:outlineLvl w:val="1"/>
        <w:rPr>
          <w:lang w:eastAsia="es-CL"/>
        </w:rPr>
      </w:pPr>
      <w:bookmarkStart w:id="162" w:name="_Toc279302799"/>
      <w:r w:rsidRPr="00B14044">
        <w:rPr>
          <w:lang w:val="en-US"/>
        </w:rPr>
        <w:lastRenderedPageBreak/>
        <w:t xml:space="preserve">4.4.1. </w:t>
      </w:r>
      <w:r>
        <w:t>Namespace Admin</w:t>
      </w:r>
      <w:r w:rsidR="004C78D3">
        <w:rPr>
          <w:noProof/>
          <w:lang w:eastAsia="es-CL"/>
        </w:rPr>
        <w:drawing>
          <wp:inline distT="0" distB="0" distL="0" distR="0" wp14:anchorId="75CF8BC4" wp14:editId="3631DA6F">
            <wp:extent cx="4244454" cy="54928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bookmarkEnd w:id="162"/>
    </w:p>
    <w:p w14:paraId="6A2B4CBE" w14:textId="755061D4" w:rsidR="005E46BE" w:rsidRDefault="005E46BE" w:rsidP="005E46BE">
      <w:pPr>
        <w:pStyle w:val="Subttulo"/>
        <w:rPr>
          <w:lang w:eastAsia="es-CL"/>
        </w:rPr>
      </w:pPr>
      <w:r>
        <w:rPr>
          <w:lang w:eastAsia="es-CL"/>
        </w:rPr>
        <w:lastRenderedPageBreak/>
        <w:t xml:space="preserve">4.4.2. </w:t>
      </w:r>
      <w:r w:rsidR="00E91D32">
        <w:rPr>
          <w:lang w:eastAsia="es-CL"/>
        </w:rPr>
        <w:t>Namespace</w:t>
      </w:r>
      <w:r>
        <w:rPr>
          <w:lang w:eastAsia="es-CL"/>
        </w:rPr>
        <w:t xml:space="preserve"> Controllers</w:t>
      </w:r>
    </w:p>
    <w:p w14:paraId="126EC8E7" w14:textId="2239340D" w:rsidR="00C43BA3" w:rsidRDefault="00D9256C" w:rsidP="00B14044">
      <w:pPr>
        <w:suppressAutoHyphens w:val="0"/>
        <w:spacing w:before="0" w:after="0" w:line="240" w:lineRule="auto"/>
        <w:jc w:val="left"/>
      </w:pPr>
      <w:r>
        <w:br w:type="page"/>
      </w:r>
      <w:r w:rsidR="006B4E9A">
        <w:rPr>
          <w:noProof/>
          <w:lang w:eastAsia="es-CL"/>
        </w:rPr>
        <w:lastRenderedPageBreak/>
        <w:drawing>
          <wp:inline distT="0" distB="0" distL="0" distR="0" wp14:anchorId="38600CAB" wp14:editId="57D2C374">
            <wp:extent cx="5612130" cy="72627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p>
    <w:p w14:paraId="3F1DF6FF" w14:textId="051038E8" w:rsidR="005E46BE" w:rsidRDefault="005E46BE" w:rsidP="005E46BE">
      <w:pPr>
        <w:pStyle w:val="Subttulo"/>
        <w:outlineLvl w:val="2"/>
      </w:pPr>
      <w:bookmarkStart w:id="163" w:name="_Toc279302800"/>
      <w:r>
        <w:lastRenderedPageBreak/>
        <w:t>4.4.3. Namespace Lib</w:t>
      </w:r>
      <w:bookmarkEnd w:id="163"/>
    </w:p>
    <w:p w14:paraId="7CEEFE06" w14:textId="77777777" w:rsidR="006B4E9A" w:rsidRDefault="006B4E9A">
      <w:pPr>
        <w:suppressAutoHyphens w:val="0"/>
        <w:spacing w:before="0" w:after="0" w:line="240" w:lineRule="auto"/>
        <w:jc w:val="left"/>
        <w:rPr>
          <w:rFonts w:eastAsia="Times New Roman" w:cs="Times New Roman"/>
          <w:b/>
          <w:sz w:val="28"/>
          <w:szCs w:val="24"/>
        </w:rPr>
      </w:pPr>
      <w:r>
        <w:rPr>
          <w:noProof/>
          <w:lang w:eastAsia="es-CL"/>
        </w:rPr>
        <w:lastRenderedPageBreak/>
        <w:drawing>
          <wp:inline distT="0" distB="0" distL="0" distR="0" wp14:anchorId="04B586AD" wp14:editId="42FC53B8">
            <wp:extent cx="5612130" cy="726279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792"/>
                    </a:xfrm>
                    <a:prstGeom prst="rect">
                      <a:avLst/>
                    </a:prstGeom>
                  </pic:spPr>
                </pic:pic>
              </a:graphicData>
            </a:graphic>
          </wp:inline>
        </w:drawing>
      </w:r>
    </w:p>
    <w:p w14:paraId="77943752" w14:textId="77777777" w:rsidR="006B4E9A" w:rsidRDefault="006B4E9A" w:rsidP="000E1C37">
      <w:pPr>
        <w:pStyle w:val="Subttulo"/>
        <w:outlineLvl w:val="1"/>
      </w:pPr>
      <w:r>
        <w:rPr>
          <w:noProof/>
          <w:lang w:eastAsia="es-CL"/>
        </w:rPr>
        <w:lastRenderedPageBreak/>
        <w:drawing>
          <wp:inline distT="0" distB="0" distL="0" distR="0" wp14:anchorId="65248E83" wp14:editId="467C1B2B">
            <wp:extent cx="5612130" cy="726279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p>
    <w:p w14:paraId="0C1B2A78" w14:textId="77777777" w:rsidR="006B4E9A" w:rsidRDefault="006B4E9A" w:rsidP="000E1C37">
      <w:pPr>
        <w:pStyle w:val="Subttulo"/>
        <w:outlineLvl w:val="1"/>
      </w:pPr>
      <w:r>
        <w:rPr>
          <w:noProof/>
          <w:lang w:eastAsia="es-CL"/>
        </w:rPr>
        <w:lastRenderedPageBreak/>
        <w:drawing>
          <wp:inline distT="0" distB="0" distL="0" distR="0" wp14:anchorId="222B29D3" wp14:editId="6CF03806">
            <wp:extent cx="5612130" cy="72627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p>
    <w:p w14:paraId="093903CE" w14:textId="77777777" w:rsidR="006B4E9A" w:rsidRDefault="005E46BE" w:rsidP="000E1C37">
      <w:pPr>
        <w:pStyle w:val="Subttulo"/>
        <w:outlineLvl w:val="1"/>
      </w:pPr>
      <w:r>
        <w:lastRenderedPageBreak/>
        <w:t>4.4.4. Namespace Models</w:t>
      </w:r>
    </w:p>
    <w:p w14:paraId="6B53B0E1" w14:textId="77777777" w:rsidR="004C78D3" w:rsidRDefault="004C78D3" w:rsidP="004C78D3">
      <w:pPr>
        <w:suppressAutoHyphens w:val="0"/>
        <w:spacing w:before="0" w:after="0" w:line="240" w:lineRule="auto"/>
        <w:jc w:val="left"/>
      </w:pPr>
      <w:r>
        <w:rPr>
          <w:noProof/>
          <w:lang w:eastAsia="es-CL"/>
        </w:rPr>
        <w:lastRenderedPageBreak/>
        <w:drawing>
          <wp:inline distT="0" distB="0" distL="0" distR="0" wp14:anchorId="56A23D1B" wp14:editId="290F29A0">
            <wp:extent cx="5612130" cy="726279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p>
    <w:p w14:paraId="16385E53" w14:textId="77777777" w:rsidR="00C43BA3" w:rsidRDefault="00C43BA3" w:rsidP="000E1C37">
      <w:pPr>
        <w:pStyle w:val="Subttulo"/>
        <w:outlineLvl w:val="1"/>
      </w:pPr>
    </w:p>
    <w:p w14:paraId="0B8743F0" w14:textId="64BFDDD4" w:rsidR="00C43BA3" w:rsidRDefault="005E46BE" w:rsidP="000E1C37">
      <w:pPr>
        <w:pStyle w:val="Subttulo"/>
        <w:outlineLvl w:val="1"/>
      </w:pPr>
      <w:bookmarkStart w:id="164" w:name="_Toc279302803"/>
      <w:r>
        <w:lastRenderedPageBreak/>
        <w:t>4.4.5</w:t>
      </w:r>
      <w:r w:rsidR="00C43BA3">
        <w:t xml:space="preserve">. </w:t>
      </w:r>
      <w:r>
        <w:t>Namespace Views</w:t>
      </w:r>
      <w:r>
        <w:rPr>
          <w:noProof/>
          <w:lang w:eastAsia="es-CL"/>
        </w:rPr>
        <w:t xml:space="preserve"> </w:t>
      </w:r>
      <w:r w:rsidR="004C78D3">
        <w:rPr>
          <w:noProof/>
          <w:lang w:eastAsia="es-CL"/>
        </w:rPr>
        <w:lastRenderedPageBreak/>
        <w:drawing>
          <wp:inline distT="0" distB="0" distL="0" distR="0" wp14:anchorId="6F5683D9" wp14:editId="650CFDD6">
            <wp:extent cx="5612130" cy="72624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7262495"/>
                    </a:xfrm>
                    <a:prstGeom prst="rect">
                      <a:avLst/>
                    </a:prstGeom>
                  </pic:spPr>
                </pic:pic>
              </a:graphicData>
            </a:graphic>
          </wp:inline>
        </w:drawing>
      </w:r>
      <w:bookmarkEnd w:id="164"/>
    </w:p>
    <w:p w14:paraId="600D08C1" w14:textId="1F42E474" w:rsidR="00C43BA3" w:rsidRPr="00954CEE" w:rsidRDefault="00B52A0A" w:rsidP="00B14044">
      <w:pPr>
        <w:suppressAutoHyphens w:val="0"/>
        <w:spacing w:before="0" w:after="0" w:line="240" w:lineRule="auto"/>
        <w:jc w:val="left"/>
      </w:pPr>
      <w:r>
        <w:rPr>
          <w:noProof/>
          <w:lang w:eastAsia="es-CL"/>
        </w:rPr>
        <w:lastRenderedPageBreak/>
        <w:drawing>
          <wp:inline distT="0" distB="0" distL="0" distR="0" wp14:anchorId="59B08300" wp14:editId="639E8E0F">
            <wp:extent cx="4735773" cy="612867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38221" cy="6131846"/>
                    </a:xfrm>
                    <a:prstGeom prst="rect">
                      <a:avLst/>
                    </a:prstGeom>
                  </pic:spPr>
                </pic:pic>
              </a:graphicData>
            </a:graphic>
          </wp:inline>
        </w:drawing>
      </w:r>
    </w:p>
    <w:p w14:paraId="6F15AE79" w14:textId="77777777" w:rsidR="000E1C37" w:rsidRDefault="000E1C37" w:rsidP="000E1C37">
      <w:pPr>
        <w:pStyle w:val="Subttulo"/>
        <w:outlineLvl w:val="1"/>
      </w:pPr>
      <w:bookmarkStart w:id="165" w:name="_Toc279302804"/>
      <w:r w:rsidRPr="000B5660">
        <w:lastRenderedPageBreak/>
        <w:t xml:space="preserve">4.5. Especificaciones </w:t>
      </w:r>
      <w:r w:rsidR="006B4E9A">
        <w:t xml:space="preserve">de desarrollo </w:t>
      </w:r>
      <w:r w:rsidRPr="000B5660">
        <w:t>back office</w:t>
      </w:r>
      <w:bookmarkEnd w:id="165"/>
    </w:p>
    <w:p w14:paraId="2DD35A69" w14:textId="77777777" w:rsidR="007B66DD" w:rsidRPr="007B66DD" w:rsidRDefault="007B66DD" w:rsidP="00FB08C6">
      <w:pPr>
        <w:pStyle w:val="Subttulo"/>
      </w:pPr>
      <w:r>
        <w:t>Formularios</w:t>
      </w:r>
    </w:p>
    <w:p w14:paraId="20402AC4" w14:textId="77777777" w:rsidR="00D9256C" w:rsidRPr="00770BE8" w:rsidRDefault="00D9256C" w:rsidP="00D9256C">
      <w:r w:rsidRPr="00770BE8">
        <w:t xml:space="preserve">El backoffice, como en la mayoría de los CMS puede resumirse su funcionalidad al acrónimo CRUD (Create, Read, Update, Delete). </w:t>
      </w:r>
    </w:p>
    <w:p w14:paraId="58B552A8"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3F30CC60"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4E1D5471" w14:textId="77777777" w:rsidR="002E5790" w:rsidRPr="00770BE8" w:rsidRDefault="002E5790" w:rsidP="00FB08C6">
      <w:pPr>
        <w:pStyle w:val="Subttulo"/>
        <w:rPr>
          <w:u w:val="single"/>
        </w:rPr>
      </w:pPr>
      <w:r w:rsidRPr="00770BE8">
        <w:t>Configuración de Sitio</w:t>
      </w:r>
    </w:p>
    <w:p w14:paraId="563D5D86" w14:textId="515739B4" w:rsidR="008C51BB" w:rsidRPr="00770BE8" w:rsidRDefault="00C43BA3"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0E6139E" w14:textId="77777777" w:rsidR="00C43BA3" w:rsidRDefault="00C43BA3" w:rsidP="006D756E"/>
    <w:p w14:paraId="558B6911" w14:textId="77777777" w:rsidR="006D756E" w:rsidRPr="00770BE8" w:rsidRDefault="006D756E" w:rsidP="004C5C22">
      <w:pPr>
        <w:pStyle w:val="Subttulo"/>
        <w:outlineLvl w:val="2"/>
      </w:pPr>
      <w:bookmarkStart w:id="166" w:name="_Toc279302805"/>
      <w:r w:rsidRPr="00770BE8">
        <w:t>4.5.1. Componentes XML</w:t>
      </w:r>
      <w:bookmarkEnd w:id="166"/>
    </w:p>
    <w:p w14:paraId="604A94C1" w14:textId="77777777" w:rsidR="002873B4" w:rsidRPr="00770BE8" w:rsidRDefault="002873B4" w:rsidP="002873B4">
      <w:r w:rsidRPr="00770BE8">
        <w:lastRenderedPageBreak/>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28399950" w14:textId="17B37170"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44BB6CCD" w14:textId="3A4584A5"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549CD09" w14:textId="2585853D"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5B4BC6EE" w14:textId="6B9534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51B918D" w14:textId="07DC67B3"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DAB6FB8" w14:textId="0FAFADFA"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4E9A0BE" w14:textId="379B7F8F"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1C843A9" w14:textId="05447284"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4AD86B6F" w14:textId="2F3D9858"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B9E4E46" w14:textId="537CF8E2"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32DC2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14:paraId="7D7EFDCE" w14:textId="77777777" w:rsidR="00A91C37" w:rsidRDefault="00A91C37" w:rsidP="00A91C37">
      <w:pPr>
        <w:rPr>
          <w:u w:val="single"/>
          <w:lang w:val="en-US"/>
        </w:rPr>
      </w:pPr>
    </w:p>
    <w:p w14:paraId="0BDBB04A" w14:textId="77777777" w:rsidR="00A91C37" w:rsidRDefault="00A91C37" w:rsidP="00A91C37">
      <w:pPr>
        <w:rPr>
          <w:u w:val="single"/>
          <w:lang w:val="en-US"/>
        </w:rPr>
      </w:pPr>
    </w:p>
    <w:p w14:paraId="0606C274" w14:textId="46305831"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4C5E9F20" w14:textId="0352B3EB"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14:paraId="650B774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03EC954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262853A9" w14:textId="4F2D6618"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741E4612" w14:textId="41B82B05"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14:paraId="48730BE9" w14:textId="77777777" w:rsidR="00A91C37" w:rsidRPr="00A91C37" w:rsidRDefault="00A91C37" w:rsidP="00A91C37">
      <w:pPr>
        <w:rPr>
          <w:lang w:val="en-US"/>
        </w:rPr>
      </w:pPr>
    </w:p>
    <w:p w14:paraId="65865DEE" w14:textId="77777777"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14:paraId="009CCEBA" w14:textId="77777777" w:rsidR="000E1C37" w:rsidRPr="00B14044" w:rsidRDefault="000E1C37" w:rsidP="00B14044">
      <w:pPr>
        <w:pStyle w:val="Subttulo"/>
        <w:outlineLvl w:val="1"/>
      </w:pPr>
      <w:r w:rsidRPr="00B14044">
        <w:lastRenderedPageBreak/>
        <w:t>4.6. Especificaciones front office</w:t>
      </w:r>
    </w:p>
    <w:p w14:paraId="1AB36A53" w14:textId="77777777" w:rsidR="006D756E" w:rsidRDefault="006D756E" w:rsidP="006D756E">
      <w:r w:rsidRPr="00B14044">
        <w:t>4.6.1. Componentes XML</w:t>
      </w:r>
    </w:p>
    <w:p w14:paraId="7AB3FF49" w14:textId="77777777" w:rsidR="00B14044" w:rsidRPr="00B14044" w:rsidRDefault="00B14044" w:rsidP="006D756E"/>
    <w:p w14:paraId="7002A0D5" w14:textId="77777777" w:rsidR="00C43BA3" w:rsidRPr="00B14044" w:rsidRDefault="00C43BA3" w:rsidP="00B14044"/>
    <w:p w14:paraId="7C06B1E2" w14:textId="77777777" w:rsidR="00E42D27" w:rsidRPr="00B14044" w:rsidRDefault="0031339F" w:rsidP="0031339F">
      <w:pPr>
        <w:pStyle w:val="Subttulo"/>
        <w:outlineLvl w:val="1"/>
      </w:pPr>
      <w:bookmarkStart w:id="167" w:name="_Toc279302806"/>
      <w:r w:rsidRPr="00B14044">
        <w:t xml:space="preserve">4.7. </w:t>
      </w:r>
      <w:r w:rsidR="00DB246B" w:rsidRPr="00B14044">
        <w:t>Interfaz</w:t>
      </w:r>
      <w:r w:rsidRPr="00B14044">
        <w:t xml:space="preserve"> UMA-CMS</w:t>
      </w:r>
      <w:bookmarkEnd w:id="167"/>
    </w:p>
    <w:p w14:paraId="27E31CC5" w14:textId="77777777" w:rsidR="0031339F" w:rsidRDefault="0031339F" w:rsidP="0031339F">
      <w:r>
        <w:rPr>
          <w:noProof/>
          <w:lang w:eastAsia="es-CL"/>
        </w:rPr>
        <w:drawing>
          <wp:inline distT="0" distB="0" distL="0" distR="0">
            <wp:extent cx="5612130" cy="3507581"/>
            <wp:effectExtent l="19050" t="0" r="762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ED37A2C" w14:textId="77777777" w:rsidR="0031339F" w:rsidRDefault="00C43BA3" w:rsidP="00C43BA3">
      <w:pPr>
        <w:pStyle w:val="Epgrafe"/>
        <w:jc w:val="center"/>
      </w:pPr>
      <w:r>
        <w:t>Ilustración 38 – Login Uma-CMS</w:t>
      </w:r>
    </w:p>
    <w:p w14:paraId="2202C433" w14:textId="77777777" w:rsidR="0031339F" w:rsidRDefault="0031339F" w:rsidP="0031339F">
      <w:r>
        <w:rPr>
          <w:noProof/>
          <w:lang w:eastAsia="es-CL"/>
        </w:rPr>
        <w:lastRenderedPageBreak/>
        <w:drawing>
          <wp:inline distT="0" distB="0" distL="0" distR="0">
            <wp:extent cx="5612130" cy="3507581"/>
            <wp:effectExtent l="19050" t="0" r="7620" b="0"/>
            <wp:docPr id="41"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F2DA6AD" w14:textId="77777777" w:rsidR="00C43BA3" w:rsidRDefault="00C43BA3" w:rsidP="00C43BA3">
      <w:pPr>
        <w:pStyle w:val="Epgrafe"/>
        <w:jc w:val="center"/>
      </w:pPr>
      <w:r>
        <w:t>Ilustración 39 – Menú principal Uma-CMS</w:t>
      </w:r>
    </w:p>
    <w:p w14:paraId="756025FE" w14:textId="77777777" w:rsidR="0031339F" w:rsidRDefault="0031339F" w:rsidP="0031339F">
      <w:r>
        <w:rPr>
          <w:noProof/>
          <w:lang w:eastAsia="es-CL"/>
        </w:rPr>
        <w:lastRenderedPageBreak/>
        <w:drawing>
          <wp:inline distT="0" distB="0" distL="0" distR="0">
            <wp:extent cx="5612130" cy="3507581"/>
            <wp:effectExtent l="19050" t="0" r="762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049E77BD" w14:textId="77777777" w:rsidR="00C43BA3" w:rsidRDefault="00C43BA3" w:rsidP="00C43BA3">
      <w:pPr>
        <w:pStyle w:val="Epgrafe"/>
        <w:jc w:val="center"/>
      </w:pPr>
      <w:r>
        <w:t>Ilustración 40 – Pantalla configuración del sistema</w:t>
      </w:r>
    </w:p>
    <w:p w14:paraId="4E6447E1" w14:textId="77777777" w:rsidR="0031339F" w:rsidRDefault="0031339F" w:rsidP="0031339F"/>
    <w:p w14:paraId="782661BF" w14:textId="77777777" w:rsidR="0031339F" w:rsidRDefault="0031339F" w:rsidP="0031339F">
      <w:r>
        <w:rPr>
          <w:noProof/>
          <w:lang w:eastAsia="es-CL"/>
        </w:rPr>
        <w:lastRenderedPageBreak/>
        <w:drawing>
          <wp:inline distT="0" distB="0" distL="0" distR="0">
            <wp:extent cx="5612130" cy="3507581"/>
            <wp:effectExtent l="19050" t="0" r="762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380C283" w14:textId="77777777" w:rsidR="00C43BA3" w:rsidRDefault="00C43BA3" w:rsidP="00C43BA3">
      <w:pPr>
        <w:pStyle w:val="Epgrafe"/>
        <w:jc w:val="center"/>
      </w:pPr>
      <w:r>
        <w:t>Ilustración 41 – Pantalla Configuración del Sitio</w:t>
      </w:r>
    </w:p>
    <w:p w14:paraId="2DB30B9C" w14:textId="77777777" w:rsidR="0031339F" w:rsidRDefault="0031339F" w:rsidP="0031339F">
      <w:r>
        <w:rPr>
          <w:noProof/>
          <w:lang w:eastAsia="es-CL"/>
        </w:rPr>
        <w:lastRenderedPageBreak/>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8D1286D" w14:textId="77777777" w:rsidR="00C43BA3" w:rsidRDefault="00C43BA3" w:rsidP="00C43BA3">
      <w:pPr>
        <w:pStyle w:val="Epgrafe"/>
        <w:jc w:val="center"/>
      </w:pPr>
      <w:r>
        <w:t>Ilustración 42 – Pantalla contenido Menú</w:t>
      </w:r>
    </w:p>
    <w:p w14:paraId="1B08C5C0" w14:textId="77777777" w:rsidR="0031339F" w:rsidRDefault="0031339F" w:rsidP="0031339F"/>
    <w:p w14:paraId="3A971CA9" w14:textId="77777777" w:rsidR="0031339F" w:rsidRDefault="0031339F" w:rsidP="0031339F">
      <w:r>
        <w:rPr>
          <w:noProof/>
          <w:lang w:eastAsia="es-CL"/>
        </w:rPr>
        <w:lastRenderedPageBreak/>
        <w:drawing>
          <wp:inline distT="0" distB="0" distL="0" distR="0">
            <wp:extent cx="5612130" cy="3507581"/>
            <wp:effectExtent l="19050" t="0" r="762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23344ED" w14:textId="77777777" w:rsidR="00C43BA3" w:rsidRDefault="00C43BA3" w:rsidP="00C43BA3">
      <w:pPr>
        <w:pStyle w:val="Epgrafe"/>
        <w:jc w:val="center"/>
      </w:pPr>
      <w:r>
        <w:t>Ilustración 43 –Pantalla contenido paginas</w:t>
      </w:r>
    </w:p>
    <w:p w14:paraId="13E82785" w14:textId="77777777" w:rsidR="00C43BA3" w:rsidRDefault="00C43BA3" w:rsidP="0031339F"/>
    <w:p w14:paraId="4C40D09D" w14:textId="77777777" w:rsidR="0031339F" w:rsidRDefault="0031339F" w:rsidP="0031339F"/>
    <w:p w14:paraId="6D8FF2D2" w14:textId="77777777" w:rsidR="0031339F" w:rsidRDefault="0031339F" w:rsidP="0031339F">
      <w:r>
        <w:rPr>
          <w:noProof/>
          <w:lang w:eastAsia="es-CL"/>
        </w:rPr>
        <w:lastRenderedPageBreak/>
        <w:drawing>
          <wp:inline distT="0" distB="0" distL="0" distR="0">
            <wp:extent cx="5612130" cy="3507581"/>
            <wp:effectExtent l="19050" t="0" r="7620" b="0"/>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6634FAF" w14:textId="77777777" w:rsidR="00C43BA3" w:rsidRDefault="00C43BA3" w:rsidP="00C43BA3">
      <w:pPr>
        <w:pStyle w:val="Epgrafe"/>
        <w:jc w:val="center"/>
      </w:pPr>
      <w:r>
        <w:t>Ilustración 44 – Pantalla Videos opción Videos</w:t>
      </w:r>
    </w:p>
    <w:p w14:paraId="6AF4CDE7" w14:textId="77777777" w:rsidR="0031339F" w:rsidRDefault="0031339F" w:rsidP="0031339F">
      <w:r>
        <w:rPr>
          <w:noProof/>
          <w:lang w:eastAsia="es-CL"/>
        </w:rPr>
        <w:lastRenderedPageBreak/>
        <w:drawing>
          <wp:inline distT="0" distB="0" distL="0" distR="0">
            <wp:extent cx="5612130" cy="3507581"/>
            <wp:effectExtent l="19050" t="0" r="762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C8C153F" w14:textId="77777777" w:rsidR="0031339F" w:rsidRDefault="00C43BA3" w:rsidP="00C43BA3">
      <w:pPr>
        <w:pStyle w:val="Epgrafe"/>
        <w:jc w:val="center"/>
      </w:pPr>
      <w:r>
        <w:t>Ilustración 45 –Pantalla video Opción Tipo Videos</w:t>
      </w:r>
    </w:p>
    <w:p w14:paraId="3517F551" w14:textId="77777777" w:rsidR="0031339F" w:rsidRDefault="0031339F" w:rsidP="0031339F">
      <w:r>
        <w:rPr>
          <w:noProof/>
          <w:lang w:eastAsia="es-CL"/>
        </w:rPr>
        <w:lastRenderedPageBreak/>
        <w:drawing>
          <wp:inline distT="0" distB="0" distL="0" distR="0">
            <wp:extent cx="5612130" cy="3507581"/>
            <wp:effectExtent l="19050" t="0" r="7620"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32AFFB0" w14:textId="77777777" w:rsidR="00C43BA3" w:rsidRDefault="00C43BA3" w:rsidP="00C43BA3">
      <w:pPr>
        <w:pStyle w:val="Epgrafe"/>
        <w:jc w:val="center"/>
      </w:pPr>
      <w:r>
        <w:t>Ilustración 46 – Pantalla Videos Opción categorías</w:t>
      </w:r>
    </w:p>
    <w:p w14:paraId="539FE5EB" w14:textId="77777777" w:rsidR="0031339F" w:rsidRDefault="0031339F" w:rsidP="0031339F"/>
    <w:p w14:paraId="38444043" w14:textId="77777777" w:rsidR="0031339F" w:rsidRDefault="0031339F" w:rsidP="0031339F">
      <w:r>
        <w:rPr>
          <w:noProof/>
          <w:lang w:eastAsia="es-CL"/>
        </w:rPr>
        <w:lastRenderedPageBreak/>
        <w:drawing>
          <wp:inline distT="0" distB="0" distL="0" distR="0">
            <wp:extent cx="5612130" cy="3507581"/>
            <wp:effectExtent l="19050" t="0" r="762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2D6226A7" w14:textId="77777777" w:rsidR="00C43BA3" w:rsidRDefault="00C43BA3" w:rsidP="00C43BA3">
      <w:pPr>
        <w:pStyle w:val="Epgrafe"/>
        <w:jc w:val="center"/>
      </w:pPr>
      <w:r>
        <w:t>Ilustración 47– Pantalla Videos Opción Etiquetas</w:t>
      </w:r>
    </w:p>
    <w:p w14:paraId="2971A61E" w14:textId="77777777" w:rsidR="0031339F" w:rsidRDefault="0031339F" w:rsidP="0031339F"/>
    <w:p w14:paraId="07FE9163" w14:textId="77777777" w:rsidR="0031339F" w:rsidRDefault="0031339F" w:rsidP="0031339F">
      <w:r>
        <w:rPr>
          <w:noProof/>
          <w:lang w:eastAsia="es-CL"/>
        </w:rPr>
        <w:lastRenderedPageBreak/>
        <w:drawing>
          <wp:inline distT="0" distB="0" distL="0" distR="0">
            <wp:extent cx="5612130" cy="3507581"/>
            <wp:effectExtent l="19050" t="0" r="7620" b="0"/>
            <wp:docPr id="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C1C3731" w14:textId="77777777" w:rsidR="00C43BA3" w:rsidRDefault="00C43BA3" w:rsidP="00C43BA3">
      <w:pPr>
        <w:pStyle w:val="Epgrafe"/>
        <w:jc w:val="center"/>
      </w:pPr>
      <w:r>
        <w:t>Ilustración 48 – Pantalla Videos opción Miniaturas</w:t>
      </w:r>
    </w:p>
    <w:p w14:paraId="717E1D6D" w14:textId="77777777" w:rsidR="0031339F" w:rsidRPr="00C43BA3" w:rsidRDefault="0031339F" w:rsidP="00B14044"/>
    <w:p w14:paraId="0E3BDB82" w14:textId="77777777" w:rsidR="0031339F" w:rsidRPr="00BE67FE" w:rsidRDefault="0031339F" w:rsidP="00BE67FE">
      <w:pPr>
        <w:suppressAutoHyphens w:val="0"/>
        <w:autoSpaceDE w:val="0"/>
        <w:autoSpaceDN w:val="0"/>
        <w:adjustRightInd w:val="0"/>
        <w:spacing w:before="0" w:after="0" w:line="240" w:lineRule="auto"/>
        <w:jc w:val="left"/>
        <w:rPr>
          <w:lang w:val="es-ES"/>
        </w:rPr>
      </w:pPr>
      <w:bookmarkStart w:id="168" w:name="_GoBack"/>
    </w:p>
    <w:p w14:paraId="2960B5E9" w14:textId="009CD96B" w:rsidR="009A106D" w:rsidRPr="00B14044" w:rsidRDefault="00B53E02" w:rsidP="00460025">
      <w:pPr>
        <w:pStyle w:val="Ttulo"/>
        <w:pageBreakBefore/>
        <w:outlineLvl w:val="0"/>
        <w:rPr>
          <w:lang w:val="en-US"/>
        </w:rPr>
      </w:pPr>
      <w:bookmarkStart w:id="169" w:name="_Toc279302807"/>
      <w:bookmarkEnd w:id="168"/>
      <w:r w:rsidRPr="00BE67FE">
        <w:rPr>
          <w:lang w:val="en-US"/>
        </w:rPr>
        <w:lastRenderedPageBreak/>
        <w:t>5</w:t>
      </w:r>
      <w:r w:rsidR="00CC20D5" w:rsidRPr="00BE67FE">
        <w:rPr>
          <w:lang w:val="en-US"/>
        </w:rPr>
        <w:t xml:space="preserve">. </w:t>
      </w:r>
      <w:r w:rsidR="00DF02B6" w:rsidRPr="00BE67FE">
        <w:rPr>
          <w:lang w:val="en-US"/>
        </w:rPr>
        <w:t>Bibliografía</w:t>
      </w:r>
      <w:bookmarkEnd w:id="169"/>
      <w:del w:id="170" w:author="manolo" w:date="2010-12-05T08:55:00Z">
        <w:r w:rsidR="00DF02B6" w:rsidRPr="00954CEE">
          <w:delText xml:space="preserve"> </w:delText>
        </w:r>
      </w:del>
    </w:p>
    <w:p w14:paraId="7E2F8182" w14:textId="77777777" w:rsidR="00CC20D5" w:rsidRPr="006D756E" w:rsidRDefault="00CC20D5" w:rsidP="00460025">
      <w:pPr>
        <w:pStyle w:val="Lista21"/>
        <w:ind w:left="360"/>
        <w:rPr>
          <w:lang w:val="en-US"/>
        </w:rPr>
      </w:pPr>
      <w:r w:rsidRPr="006D756E">
        <w:rPr>
          <w:lang w:val="en-US"/>
        </w:rPr>
        <w:t>a)</w:t>
      </w:r>
      <w:r w:rsidRPr="006D756E">
        <w:rPr>
          <w:lang w:val="en-US"/>
        </w:rPr>
        <w:tab/>
        <w:t>Libros</w:t>
      </w:r>
    </w:p>
    <w:p w14:paraId="7F885E92" w14:textId="185745C5" w:rsidR="00CC20D5" w:rsidRDefault="00CC20D5">
      <w:pPr>
        <w:pStyle w:val="Continuarlista21"/>
        <w:ind w:left="0"/>
        <w:rPr>
          <w:lang w:val="es-ES"/>
        </w:rPr>
      </w:pPr>
      <w:r>
        <w:rPr>
          <w:b/>
          <w:i/>
          <w:lang w:val="en-US"/>
        </w:rPr>
        <w:t xml:space="preserve">“Feature Driven Development A Human-Powered Methodology for Small Teams”. </w:t>
      </w:r>
      <w:r w:rsidRPr="00B14044">
        <w:rPr>
          <w:lang w:val="es-ES"/>
        </w:rPr>
        <w:t xml:space="preserve">Autor: </w:t>
      </w:r>
      <w:r>
        <w:rPr>
          <w:lang w:val="es-ES"/>
        </w:rPr>
        <w:t xml:space="preserve">Alistair Cockburn </w:t>
      </w:r>
      <w:r w:rsidR="00091117" w:rsidRPr="00B14044">
        <w:rPr>
          <w:lang w:val="es-ES"/>
        </w:rPr>
        <w:t xml:space="preserve">- </w:t>
      </w:r>
      <w:r w:rsidRPr="00B14044">
        <w:rPr>
          <w:lang w:val="es-ES"/>
        </w:rPr>
        <w:t>Oc</w:t>
      </w:r>
      <w:r>
        <w:rPr>
          <w:lang w:val="es-ES"/>
        </w:rPr>
        <w:t>tubre 2004.</w:t>
      </w:r>
    </w:p>
    <w:p w14:paraId="2DA0FB1B" w14:textId="77777777" w:rsidR="00CC20D5" w:rsidRDefault="00CC20D5">
      <w:pPr>
        <w:autoSpaceDE w:val="0"/>
        <w:spacing w:after="0" w:line="100" w:lineRule="atLeast"/>
        <w:rPr>
          <w:szCs w:val="24"/>
          <w:lang w:val="es-ES"/>
        </w:rPr>
      </w:pPr>
    </w:p>
    <w:p w14:paraId="13CDFC39" w14:textId="77777777" w:rsidR="00CC20D5" w:rsidRDefault="00CC20D5">
      <w:pPr>
        <w:pStyle w:val="Textoindependiente"/>
        <w:rPr>
          <w:b/>
          <w:i/>
        </w:rPr>
      </w:pPr>
      <w:r>
        <w:rPr>
          <w:b/>
          <w:i/>
          <w:lang w:val="es-ES"/>
        </w:rPr>
        <w:t>“</w:t>
      </w:r>
      <w:r>
        <w:rPr>
          <w:b/>
          <w:i/>
        </w:rPr>
        <w:t>Bibliografía, UML y Patrones, segunda Edición”, editorial Prentice Hall</w:t>
      </w:r>
    </w:p>
    <w:p w14:paraId="6051E023" w14:textId="662AF072" w:rsidR="00CC20D5" w:rsidRDefault="00CC20D5">
      <w:pPr>
        <w:pStyle w:val="Textoindependiente"/>
      </w:pPr>
      <w:r>
        <w:t xml:space="preserve">Autor: </w:t>
      </w:r>
      <w:r>
        <w:t>Craing Larman</w:t>
      </w:r>
      <w:r>
        <w:t>.</w:t>
      </w:r>
    </w:p>
    <w:p w14:paraId="401078DB" w14:textId="77777777" w:rsidR="00091117" w:rsidRDefault="00091117">
      <w:pPr>
        <w:pStyle w:val="Textoindependiente"/>
      </w:pPr>
    </w:p>
    <w:p w14:paraId="52F930BD" w14:textId="7BBCC00F"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del w:id="171" w:author="manolo" w:date="2010-12-05T08:55:00Z">
        <w:r>
          <w:rPr>
            <w:lang w:val="es-ES"/>
          </w:rPr>
          <w:delText xml:space="preserve"> </w:delText>
        </w:r>
      </w:del>
      <w:r w:rsidR="00091117">
        <w:rPr>
          <w:lang w:val="es-ES"/>
        </w:rPr>
        <w:t xml:space="preserve">- </w:t>
      </w:r>
      <w:r>
        <w:rPr>
          <w:lang w:val="es-ES"/>
        </w:rPr>
        <w:t xml:space="preserve">2008. </w:t>
      </w:r>
    </w:p>
    <w:p w14:paraId="3CCFB1EE" w14:textId="77777777" w:rsidR="00091117" w:rsidRDefault="00091117">
      <w:pPr>
        <w:pStyle w:val="Textoindependiente"/>
        <w:rPr>
          <w:lang w:val="es-ES"/>
        </w:rPr>
      </w:pPr>
    </w:p>
    <w:p w14:paraId="06E9C730" w14:textId="6C71D5FB" w:rsidR="00F40DAA" w:rsidRPr="00460025" w:rsidRDefault="00F40DAA" w:rsidP="00F40DAA">
      <w:pPr>
        <w:pStyle w:val="Textoindependiente"/>
        <w:rPr>
          <w:lang w:val="en-US"/>
        </w:rPr>
      </w:pPr>
      <w:r w:rsidRPr="00460025">
        <w:rPr>
          <w:b/>
          <w:i/>
          <w:lang w:val="en-US"/>
        </w:rPr>
        <w:t>“The Cathedral &amp;</w:t>
      </w:r>
      <w:del w:id="172" w:author="manolo" w:date="2010-12-05T08:55:00Z">
        <w:r w:rsidRPr="00460025">
          <w:rPr>
            <w:b/>
            <w:i/>
            <w:lang w:val="en-US"/>
          </w:rPr>
          <w:delText xml:space="preserve"> </w:delText>
        </w:r>
      </w:del>
      <w:r w:rsidRPr="00460025">
        <w:rPr>
          <w:b/>
          <w:i/>
          <w:lang w:val="en-US"/>
        </w:rPr>
        <w:t>The Bazaar”</w:t>
      </w:r>
      <w:r w:rsidR="00091117" w:rsidRPr="00460025">
        <w:rPr>
          <w:b/>
          <w:i/>
          <w:lang w:val="en-US"/>
        </w:rPr>
        <w:t xml:space="preserve">, </w:t>
      </w:r>
      <w:r w:rsidR="00091117" w:rsidRPr="00460025">
        <w:rPr>
          <w:b/>
          <w:i/>
          <w:lang w:val="en-US"/>
        </w:rPr>
        <w:t>editorial</w:t>
      </w:r>
      <w:r w:rsidR="00091117" w:rsidRPr="00460025">
        <w:rPr>
          <w:lang w:val="en-US"/>
        </w:rPr>
        <w:t xml:space="preserve"> </w:t>
      </w:r>
      <w:r w:rsidR="00091117" w:rsidRPr="00460025">
        <w:rPr>
          <w:b/>
          <w:i/>
          <w:lang w:val="en-US"/>
        </w:rPr>
        <w:t>O'Reilly</w:t>
      </w:r>
      <w:r w:rsidR="00091117" w:rsidRPr="00460025">
        <w:rPr>
          <w:b/>
          <w:i/>
          <w:lang w:val="en-US"/>
        </w:rPr>
        <w:t xml:space="preserve">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518B3A1A" w14:textId="77777777" w:rsidR="00CD2AC2" w:rsidRPr="00460025" w:rsidRDefault="00CD2AC2">
      <w:pPr>
        <w:pStyle w:val="Lista21"/>
        <w:rPr>
          <w:lang w:val="en-US"/>
        </w:rPr>
      </w:pPr>
    </w:p>
    <w:p w14:paraId="6540E417" w14:textId="77777777" w:rsidR="00091117" w:rsidRDefault="00091117">
      <w:pPr>
        <w:suppressAutoHyphens w:val="0"/>
        <w:spacing w:before="0" w:after="0" w:line="240" w:lineRule="auto"/>
        <w:jc w:val="left"/>
        <w:rPr>
          <w:lang w:val="en-US"/>
        </w:rPr>
      </w:pPr>
      <w:r>
        <w:rPr>
          <w:lang w:val="en-US"/>
        </w:rPr>
        <w:br w:type="page"/>
      </w:r>
    </w:p>
    <w:p w14:paraId="057B2EBC" w14:textId="77777777" w:rsidR="00CC20D5" w:rsidRDefault="00CC20D5" w:rsidP="00460025">
      <w:pPr>
        <w:pStyle w:val="Lista21"/>
        <w:ind w:left="360"/>
        <w:rPr>
          <w:lang w:val="en-US"/>
        </w:rPr>
      </w:pPr>
      <w:r>
        <w:rPr>
          <w:lang w:val="en-US"/>
        </w:rPr>
        <w:lastRenderedPageBreak/>
        <w:t>b)</w:t>
      </w:r>
      <w:r>
        <w:rPr>
          <w:lang w:val="en-US"/>
        </w:rPr>
        <w:tab/>
        <w:t>Sitios Web</w:t>
      </w:r>
    </w:p>
    <w:p w14:paraId="61BC96BF" w14:textId="74A1B7C8"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4" w:history="1">
        <w:r w:rsidRPr="007C0EE8">
          <w:rPr>
            <w:rStyle w:val="Hipervnculo"/>
            <w:lang w:val="en-US"/>
          </w:rPr>
          <w:t>http://www.ffmpeg.org/</w:t>
        </w:r>
      </w:hyperlink>
      <w:hyperlink r:id="rId95" w:history="1"/>
      <w:r>
        <w:rPr>
          <w:rStyle w:val="Hipervnculo"/>
          <w:color w:val="000000"/>
          <w:u w:val="none"/>
          <w:lang w:val="en-US"/>
        </w:rPr>
        <w:t>(22 Marzo 2010)</w:t>
      </w:r>
    </w:p>
    <w:p w14:paraId="1AEFFCEC" w14:textId="2F0FE9EA"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del w:id="173" w:author="manolo" w:date="2010-12-05T08:55:00Z">
        <w:r w:rsidRPr="00460025">
          <w:delText xml:space="preserve"> </w:delText>
        </w:r>
      </w:del>
    </w:p>
    <w:p w14:paraId="03C6B3EB" w14:textId="272F56BC"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w:t>
      </w:r>
      <w:r w:rsidRPr="007C0EE8">
        <w:rPr>
          <w:rStyle w:val="Hipervnculo"/>
          <w:color w:val="000000"/>
          <w:u w:val="none"/>
        </w:rPr>
        <w:t>20 de Abril de 2010)</w:t>
      </w:r>
    </w:p>
    <w:p w14:paraId="78F0EB1A" w14:textId="6C445566"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ins w:id="174" w:author="manolo" w:date="2010-12-05T08:55:00Z">
        <w:r w:rsidRPr="00460025">
          <w:rPr>
            <w:rStyle w:val="Hipervnculo"/>
            <w:b/>
            <w:color w:val="000000"/>
            <w:u w:val="none"/>
            <w:lang w:val="en-US"/>
          </w:rPr>
          <w:t>)</w:t>
        </w:r>
      </w:ins>
      <w:hyperlink r:id="rId99" w:history="1">
        <w:r w:rsidRPr="00FC49A8">
          <w:rPr>
            <w:rStyle w:val="Hipervnculo"/>
            <w:lang w:val="en-US"/>
          </w:rPr>
          <w:t>http://code.google.com/intl/es/webtoolkit/</w:t>
        </w:r>
      </w:hyperlink>
    </w:p>
    <w:p w14:paraId="4D782F25" w14:textId="1B38C888"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Pr="00460025">
        <w:rPr>
          <w:rStyle w:val="Hipervnculo"/>
          <w:b/>
          <w:color w:val="000000"/>
          <w:u w:val="none"/>
        </w:rPr>
        <w:t>)</w:t>
      </w:r>
      <w:r w:rsidR="00B14044">
        <w:rPr>
          <w:rStyle w:val="Hipervnculo"/>
          <w:b/>
          <w:color w:val="000000"/>
          <w:u w:val="none"/>
        </w:rPr>
        <w:t xml:space="preserve"> </w:t>
      </w:r>
      <w:hyperlink r:id="rId100" w:history="1">
        <w:r w:rsidRPr="00754E0D">
          <w:rPr>
            <w:rStyle w:val="Hipervnculo"/>
          </w:rPr>
          <w:t>http://es.wikipedia.org/wiki/IPTV</w:t>
        </w:r>
      </w:hyperlink>
    </w:p>
    <w:p w14:paraId="16B56B19" w14:textId="51385005"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101" w:history="1">
        <w:r w:rsidR="00CD2AC2" w:rsidRPr="00FC49A8">
          <w:rPr>
            <w:rStyle w:val="Hipervnculo"/>
            <w:lang w:val="en-US"/>
          </w:rPr>
          <w:t>http://www.google.com/tv/</w:t>
        </w:r>
      </w:hyperlink>
    </w:p>
    <w:p w14:paraId="48DA4A97" w14:textId="77777777" w:rsidR="00CD2AC2" w:rsidRPr="00FC49A8" w:rsidRDefault="00CD2AC2">
      <w:pPr>
        <w:pStyle w:val="Continuarlista21"/>
        <w:ind w:left="0"/>
        <w:rPr>
          <w:rStyle w:val="Hipervnculo"/>
          <w:color w:val="000000"/>
          <w:u w:val="none"/>
          <w:lang w:val="en-US"/>
        </w:rPr>
      </w:pPr>
    </w:p>
    <w:p w14:paraId="796C58A5" w14:textId="77777777" w:rsidR="000247F2" w:rsidRPr="00FC49A8" w:rsidRDefault="000247F2">
      <w:pPr>
        <w:pStyle w:val="Continuarlista21"/>
        <w:ind w:left="0"/>
        <w:rPr>
          <w:rStyle w:val="Hipervnculo"/>
          <w:color w:val="000000"/>
          <w:u w:val="none"/>
          <w:lang w:val="en-US"/>
        </w:rPr>
      </w:pPr>
    </w:p>
    <w:p w14:paraId="4C91B152" w14:textId="77777777" w:rsidR="008B32C4" w:rsidRPr="00FC49A8" w:rsidRDefault="008B32C4">
      <w:pPr>
        <w:pStyle w:val="Continuarlista21"/>
        <w:ind w:left="0"/>
        <w:rPr>
          <w:rStyle w:val="Hipervnculo"/>
          <w:color w:val="000000"/>
          <w:u w:val="none"/>
          <w:lang w:val="en-US"/>
        </w:rPr>
      </w:pPr>
    </w:p>
    <w:p w14:paraId="0C4C688A"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6A533020" w14:textId="77777777" w:rsidR="00770BE8" w:rsidRPr="004C231D" w:rsidRDefault="00770BE8" w:rsidP="00770BE8">
      <w:pPr>
        <w:pStyle w:val="Ttulo"/>
        <w:outlineLvl w:val="0"/>
      </w:pPr>
      <w:bookmarkStart w:id="175" w:name="_Toc279302808"/>
      <w:r>
        <w:lastRenderedPageBreak/>
        <w:t>Glosario</w:t>
      </w:r>
      <w:bookmarkEnd w:id="175"/>
    </w:p>
    <w:p w14:paraId="146A2C18"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482A60D9" w14:textId="77777777" w:rsidR="00770BE8" w:rsidRDefault="00770BE8" w:rsidP="00770BE8">
      <w:r w:rsidRPr="00770BE8">
        <w:rPr>
          <w:b/>
        </w:rPr>
        <w:t xml:space="preserve">Feedback: </w:t>
      </w:r>
      <w:r>
        <w:t>La realimentación o retroalimentación, comunicación de ida  y devuelta.</w:t>
      </w:r>
    </w:p>
    <w:p w14:paraId="1CD22D4A" w14:textId="77777777" w:rsidR="00770BE8" w:rsidRDefault="00770BE8" w:rsidP="00770BE8">
      <w:pPr>
        <w:rPr>
          <w:rStyle w:val="intro"/>
        </w:rPr>
      </w:pPr>
      <w:r w:rsidRPr="00770BE8">
        <w:rPr>
          <w:b/>
        </w:rPr>
        <w:t>Frameworks:</w:t>
      </w:r>
      <w:r w:rsidR="00C43BA3" w:rsidRPr="00B8643E">
        <w:rPr>
          <w:b/>
        </w:rPr>
        <w:t xml:space="preserve"> </w:t>
      </w:r>
      <w:r>
        <w:rPr>
          <w:rStyle w:val="intro"/>
        </w:rPr>
        <w:t>Marco de Trabajo, conjunto de herramientas y reglas de desarrollo.</w:t>
      </w:r>
    </w:p>
    <w:p w14:paraId="46203C29" w14:textId="77777777" w:rsidR="008D0C4B" w:rsidRPr="00124EA6" w:rsidRDefault="008D0C4B" w:rsidP="008D0C4B">
      <w:pPr>
        <w:rPr>
          <w:lang w:val="es-ES"/>
        </w:rPr>
      </w:pPr>
      <w:r w:rsidRPr="008D0C4B">
        <w:rPr>
          <w:b/>
          <w:lang w:val="es-ES"/>
        </w:rPr>
        <w:t>J</w:t>
      </w:r>
      <w:r>
        <w:rPr>
          <w:b/>
          <w:lang w:val="es-ES"/>
        </w:rPr>
        <w:t>avascript</w:t>
      </w:r>
      <w:r w:rsidR="00C43BA3" w:rsidRPr="008D0C4B">
        <w:rPr>
          <w:b/>
          <w:lang w:val="es-ES"/>
        </w:rPr>
        <w:t>:</w:t>
      </w:r>
      <w:r w:rsidR="00C43BA3">
        <w:t xml:space="preserve"> Lenguaje</w:t>
      </w:r>
      <w:r w:rsidRPr="00124EA6">
        <w:t xml:space="preserve"> de scripting </w:t>
      </w:r>
      <w:r>
        <w:t>ejecutado en el navegador.</w:t>
      </w:r>
    </w:p>
    <w:p w14:paraId="5DB0C749"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61DA25EA" w14:textId="77777777" w:rsidR="00770BE8" w:rsidRPr="00777734" w:rsidRDefault="00770BE8" w:rsidP="00770BE8">
      <w:r w:rsidRPr="008D0C4B">
        <w:rPr>
          <w:b/>
        </w:rPr>
        <w:t>Streaming:</w:t>
      </w:r>
      <w:r w:rsidR="00C43BA3" w:rsidRPr="00B8643E">
        <w:rPr>
          <w:b/>
        </w:rPr>
        <w:t xml:space="preserve"> </w:t>
      </w:r>
      <w:r>
        <w:t>Sistema de envío continúo de información, que permite, por ejemplo, ver un video a medida que se baja de la Red.</w:t>
      </w:r>
    </w:p>
    <w:p w14:paraId="08ED7F84" w14:textId="77777777" w:rsidR="00770BE8" w:rsidRPr="00777734" w:rsidRDefault="00770BE8" w:rsidP="00770BE8">
      <w:r w:rsidRPr="008D0C4B">
        <w:rPr>
          <w:b/>
        </w:rPr>
        <w:t>TI:</w:t>
      </w:r>
      <w:r w:rsidR="00C43BA3" w:rsidRPr="00B8643E">
        <w:rPr>
          <w:b/>
        </w:rPr>
        <w:t xml:space="preserve"> </w:t>
      </w:r>
      <w:r w:rsidRPr="00777734">
        <w:t xml:space="preserve">Término utilizado para referirse a </w:t>
      </w:r>
      <w:r>
        <w:t>las tecnologías de la información.</w:t>
      </w:r>
    </w:p>
    <w:p w14:paraId="1A41A7F3" w14:textId="77777777" w:rsidR="00770BE8" w:rsidRPr="00777734" w:rsidRDefault="00770BE8" w:rsidP="00770BE8">
      <w:r w:rsidRPr="008D0C4B">
        <w:rPr>
          <w:b/>
        </w:rPr>
        <w:t>Transmoding:</w:t>
      </w:r>
      <w:r w:rsidR="00C43BA3" w:rsidRPr="00B8643E">
        <w:rPr>
          <w:b/>
        </w:rPr>
        <w:t xml:space="preserve"> </w:t>
      </w:r>
      <w:r w:rsidRPr="00777734">
        <w:t xml:space="preserve">Termino utilizado en las </w:t>
      </w:r>
      <w:r>
        <w:t>técnicas de transcodificacion de contenido y se refiere a la velocidad de reproducción o cambio de modalidad.</w:t>
      </w:r>
    </w:p>
    <w:p w14:paraId="63D4C335" w14:textId="77777777" w:rsidR="00770BE8" w:rsidRPr="00777734" w:rsidRDefault="00770BE8" w:rsidP="00770BE8"/>
    <w:p w14:paraId="7451AF5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7CC10D7F" w14:textId="77777777" w:rsidR="00770BE8" w:rsidRPr="00777734" w:rsidRDefault="00770BE8" w:rsidP="00770BE8">
      <w:pPr>
        <w:pStyle w:val="Ttulo"/>
        <w:outlineLvl w:val="0"/>
      </w:pPr>
      <w:bookmarkStart w:id="176" w:name="_Toc279302809"/>
      <w:r w:rsidRPr="00777734">
        <w:lastRenderedPageBreak/>
        <w:t>Acrónimos</w:t>
      </w:r>
      <w:bookmarkEnd w:id="176"/>
    </w:p>
    <w:p w14:paraId="152FC071" w14:textId="2DBADC49" w:rsidR="00770BE8" w:rsidRPr="00B8643E" w:rsidRDefault="00770BE8" w:rsidP="00770BE8">
      <w:pPr>
        <w:rPr>
          <w:lang w:val="en-US"/>
        </w:rPr>
      </w:pPr>
      <w:r w:rsidRPr="00B8643E">
        <w:rPr>
          <w:b/>
          <w:lang w:val="en-US"/>
        </w:rPr>
        <w:t>AJAX:</w:t>
      </w:r>
      <w:r w:rsidR="00C43BA3" w:rsidRPr="00B8643E">
        <w:rPr>
          <w:b/>
          <w:lang w:val="en-US"/>
        </w:rPr>
        <w:t xml:space="preserve"> </w:t>
      </w:r>
      <w:r w:rsidRPr="00B8643E">
        <w:rPr>
          <w:rStyle w:val="Textoennegrita"/>
          <w:b w:val="0"/>
          <w:lang w:val="en-US"/>
        </w:rPr>
        <w:t>A</w:t>
      </w:r>
      <w:r w:rsidRPr="00B8643E">
        <w:rPr>
          <w:lang w:val="en-US"/>
        </w:rPr>
        <w:t xml:space="preserve">synchronous </w:t>
      </w:r>
      <w:r w:rsidRPr="00B8643E">
        <w:rPr>
          <w:rStyle w:val="Textoennegrita"/>
          <w:b w:val="0"/>
          <w:lang w:val="en-US"/>
        </w:rPr>
        <w:t>J</w:t>
      </w:r>
      <w:r w:rsidRPr="00B8643E">
        <w:rPr>
          <w:lang w:val="en-US"/>
        </w:rPr>
        <w:t xml:space="preserve">avaScript </w:t>
      </w:r>
      <w:r w:rsidRPr="00B8643E">
        <w:rPr>
          <w:rStyle w:val="Textoennegrita"/>
          <w:lang w:val="en-US"/>
        </w:rPr>
        <w:t xml:space="preserve"> </w:t>
      </w:r>
      <w:r w:rsidR="00B8643E" w:rsidRPr="00B8643E">
        <w:rPr>
          <w:rStyle w:val="Textoennegrita"/>
          <w:b w:val="0"/>
          <w:lang w:val="en-US"/>
        </w:rPr>
        <w:t>and</w:t>
      </w:r>
      <w:r w:rsidRPr="00B8643E">
        <w:rPr>
          <w:rStyle w:val="Textoennegrita"/>
          <w:b w:val="0"/>
          <w:lang w:val="en-US"/>
        </w:rPr>
        <w:t xml:space="preserve"> </w:t>
      </w:r>
      <w:r w:rsidRPr="00B8643E">
        <w:rPr>
          <w:b/>
          <w:lang w:val="en-US"/>
        </w:rPr>
        <w:t xml:space="preserve"> </w:t>
      </w:r>
      <w:r w:rsidRPr="00B8643E">
        <w:rPr>
          <w:rStyle w:val="Textoennegrita"/>
          <w:b w:val="0"/>
          <w:lang w:val="en-US"/>
        </w:rPr>
        <w:t>X</w:t>
      </w:r>
      <w:r w:rsidRPr="00B8643E">
        <w:rPr>
          <w:lang w:val="en-US"/>
        </w:rPr>
        <w:t>ML.</w:t>
      </w:r>
    </w:p>
    <w:p w14:paraId="63F679E7" w14:textId="77777777" w:rsidR="00770BE8" w:rsidRPr="00124EA6" w:rsidRDefault="00770BE8" w:rsidP="00770BE8">
      <w:r w:rsidRPr="008D0C4B">
        <w:rPr>
          <w:b/>
        </w:rPr>
        <w:t>API:</w:t>
      </w:r>
      <w:r w:rsidR="00C43BA3" w:rsidRPr="00B8643E">
        <w:rPr>
          <w:b/>
        </w:rPr>
        <w:t xml:space="preserve"> </w:t>
      </w:r>
      <w:r>
        <w:rPr>
          <w:bCs/>
        </w:rPr>
        <w:t>I</w:t>
      </w:r>
      <w:r w:rsidRPr="00124EA6">
        <w:rPr>
          <w:bCs/>
        </w:rPr>
        <w:t>nterfaz de programación de aplicaciones</w:t>
      </w:r>
      <w:r>
        <w:rPr>
          <w:bCs/>
        </w:rPr>
        <w:t>.</w:t>
      </w:r>
    </w:p>
    <w:p w14:paraId="01AF7E5F" w14:textId="77777777" w:rsidR="00770BE8" w:rsidRPr="00124EA6" w:rsidRDefault="00770BE8" w:rsidP="00770BE8">
      <w:r w:rsidRPr="008D0C4B">
        <w:rPr>
          <w:b/>
        </w:rPr>
        <w:t>CMS:</w:t>
      </w:r>
      <w:r w:rsidR="00C43BA3" w:rsidRPr="00B8643E">
        <w:rPr>
          <w:b/>
        </w:rPr>
        <w:t xml:space="preserve"> </w:t>
      </w:r>
      <w:r>
        <w:rPr>
          <w:bCs/>
        </w:rPr>
        <w:t>S</w:t>
      </w:r>
      <w:r w:rsidRPr="00124EA6">
        <w:rPr>
          <w:bCs/>
        </w:rPr>
        <w:t>istema de gestión de contenidos</w:t>
      </w:r>
      <w:r>
        <w:rPr>
          <w:bCs/>
        </w:rPr>
        <w:t>.</w:t>
      </w:r>
    </w:p>
    <w:p w14:paraId="448FA1C2"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553D5F80" w14:textId="77777777" w:rsidR="00770BE8" w:rsidRPr="00124EA6" w:rsidRDefault="00770BE8" w:rsidP="00770BE8">
      <w:r w:rsidRPr="008D0C4B">
        <w:rPr>
          <w:b/>
        </w:rPr>
        <w:t>HD:</w:t>
      </w:r>
      <w:r w:rsidRPr="00124EA6">
        <w:t xml:space="preserve"> Alta definición</w:t>
      </w:r>
      <w:r>
        <w:t>.</w:t>
      </w:r>
    </w:p>
    <w:p w14:paraId="2E85A20B" w14:textId="77777777" w:rsidR="00770BE8" w:rsidRPr="00124EA6" w:rsidRDefault="00770BE8" w:rsidP="00770BE8">
      <w:r w:rsidRPr="008D0C4B">
        <w:rPr>
          <w:b/>
        </w:rPr>
        <w:t>HTML:</w:t>
      </w:r>
      <w:r w:rsidRPr="00124EA6">
        <w:t xml:space="preserve"> Lenguaje de Marcado de Hipertexto</w:t>
      </w:r>
      <w:r>
        <w:t>.</w:t>
      </w:r>
    </w:p>
    <w:p w14:paraId="57A65317" w14:textId="7E71E869" w:rsidR="00770BE8" w:rsidRPr="00124EA6" w:rsidRDefault="00770BE8" w:rsidP="00770BE8">
      <w:pPr>
        <w:rPr>
          <w:szCs w:val="24"/>
        </w:rPr>
      </w:pPr>
      <w:r w:rsidRPr="008D0C4B">
        <w:rPr>
          <w:b/>
          <w:szCs w:val="24"/>
        </w:rPr>
        <w:t>HTTP:</w:t>
      </w:r>
      <w:del w:id="177" w:author="manolo" w:date="2010-12-05T08:55:00Z">
        <w:r w:rsidRPr="00124EA6">
          <w:delText xml:space="preserve"> </w:delText>
        </w:r>
      </w:del>
      <w:r>
        <w:t>P</w:t>
      </w:r>
      <w:r w:rsidRPr="00124EA6">
        <w:t>rotocolo de transferencia de hipertexto</w:t>
      </w:r>
      <w:r>
        <w:t>.</w:t>
      </w:r>
    </w:p>
    <w:p w14:paraId="22CE840E"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67ACD9BC" w14:textId="77777777" w:rsidR="00770BE8" w:rsidRPr="00777734" w:rsidRDefault="00770BE8" w:rsidP="00770BE8">
      <w:pPr>
        <w:rPr>
          <w:rStyle w:val="nfasis"/>
          <w:lang w:val="en-US"/>
        </w:rPr>
      </w:pPr>
      <w:r w:rsidRPr="008D0C4B">
        <w:rPr>
          <w:b/>
          <w:lang w:val="en-US"/>
        </w:rPr>
        <w:t>IP:</w:t>
      </w:r>
      <w:r w:rsidR="00C43BA3">
        <w:rPr>
          <w:b/>
          <w:lang w:val="en-US"/>
          <w:rPrChange w:id="178" w:author="manolo" w:date="2010-12-05T08:55:00Z">
            <w:rPr>
              <w:lang w:val="en-US"/>
            </w:rPr>
          </w:rPrChange>
        </w:rPr>
        <w:t xml:space="preserve"> </w:t>
      </w:r>
      <w:r w:rsidRPr="00777734">
        <w:rPr>
          <w:lang w:val="en-US"/>
        </w:rPr>
        <w:t>Protocolo de Internet.</w:t>
      </w:r>
    </w:p>
    <w:p w14:paraId="6D29FA87" w14:textId="77777777" w:rsidR="00770BE8" w:rsidRPr="00124EA6" w:rsidRDefault="00770BE8" w:rsidP="00770BE8">
      <w:r w:rsidRPr="008D0C4B">
        <w:rPr>
          <w:b/>
        </w:rPr>
        <w:t>JSP:</w:t>
      </w:r>
      <w:r w:rsidRPr="00124EA6">
        <w:t xml:space="preserve"> Páginas de Servidor Java</w:t>
      </w:r>
      <w:r>
        <w:t>.</w:t>
      </w:r>
    </w:p>
    <w:p w14:paraId="7E7D0932"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1DD6C29F" w14:textId="77777777" w:rsidR="00770BE8" w:rsidRPr="00124EA6" w:rsidRDefault="00770BE8" w:rsidP="00770BE8">
      <w:r w:rsidRPr="008D0C4B">
        <w:rPr>
          <w:b/>
        </w:rPr>
        <w:t>PHP:</w:t>
      </w:r>
      <w:r w:rsidR="00C43BA3">
        <w:rPr>
          <w:b/>
          <w:rPrChange w:id="179" w:author="manolo" w:date="2010-12-05T08:55:00Z">
            <w:rPr/>
          </w:rPrChange>
        </w:rPr>
        <w:t xml:space="preserve"> </w:t>
      </w:r>
      <w:r>
        <w:t>L</w:t>
      </w:r>
      <w:r w:rsidRPr="00124EA6">
        <w:t>enguaje de programación interpretado</w:t>
      </w:r>
      <w:r>
        <w:t>.</w:t>
      </w:r>
    </w:p>
    <w:p w14:paraId="52F50030"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1C1514A5" w14:textId="77777777" w:rsidR="00770BE8" w:rsidRPr="00777734" w:rsidRDefault="00770BE8" w:rsidP="00770BE8">
      <w:pPr>
        <w:rPr>
          <w:rStyle w:val="nfasis"/>
          <w:lang w:val="en-US"/>
        </w:rPr>
      </w:pPr>
      <w:r w:rsidRPr="008D0C4B">
        <w:rPr>
          <w:b/>
          <w:szCs w:val="24"/>
          <w:lang w:val="en-US"/>
        </w:rPr>
        <w:t>REST:</w:t>
      </w:r>
      <w:r w:rsidR="00C43BA3">
        <w:rPr>
          <w:b/>
          <w:lang w:val="en-US"/>
          <w:rPrChange w:id="180" w:author="manolo" w:date="2010-12-05T08:55:00Z">
            <w:rPr>
              <w:lang w:val="en-US"/>
            </w:rPr>
          </w:rPrChange>
        </w:rPr>
        <w:t xml:space="preserve"> </w:t>
      </w:r>
      <w:r w:rsidRPr="00777734">
        <w:rPr>
          <w:szCs w:val="24"/>
          <w:lang w:val="en-US"/>
        </w:rPr>
        <w:t>Representational State Transfer.</w:t>
      </w:r>
    </w:p>
    <w:p w14:paraId="6FC5C44C" w14:textId="77777777" w:rsidR="00770BE8" w:rsidRPr="00124EA6" w:rsidRDefault="00770BE8" w:rsidP="00770BE8">
      <w:pPr>
        <w:rPr>
          <w:szCs w:val="24"/>
          <w:lang w:val="es-ES"/>
        </w:rPr>
      </w:pPr>
      <w:r w:rsidRPr="008D0C4B">
        <w:rPr>
          <w:b/>
          <w:szCs w:val="24"/>
          <w:lang w:val="es-ES"/>
        </w:rPr>
        <w:lastRenderedPageBreak/>
        <w:t>RPC</w:t>
      </w:r>
      <w:r w:rsidR="00C43BA3" w:rsidRPr="008D0C4B">
        <w:rPr>
          <w:b/>
          <w:szCs w:val="24"/>
          <w:lang w:val="es-ES"/>
        </w:rPr>
        <w:t>:</w:t>
      </w:r>
      <w:r w:rsidR="00C43BA3">
        <w:t xml:space="preserve"> Es</w:t>
      </w:r>
      <w:r w:rsidRPr="00124EA6">
        <w:t xml:space="preserve"> un  protocolo que permite a un programa de ordenador ejecutar código en otra máquina remota sin tener que preocuparse por las comunicaciones entre ambos</w:t>
      </w:r>
      <w:r>
        <w:t>.</w:t>
      </w:r>
    </w:p>
    <w:p w14:paraId="110886F5" w14:textId="77777777" w:rsidR="00770BE8" w:rsidRPr="00777734" w:rsidRDefault="00770BE8" w:rsidP="00770BE8">
      <w:pPr>
        <w:rPr>
          <w:szCs w:val="24"/>
          <w:lang w:val="en-US"/>
        </w:rPr>
      </w:pPr>
      <w:r w:rsidRPr="008D0C4B">
        <w:rPr>
          <w:b/>
          <w:szCs w:val="24"/>
          <w:lang w:val="en-US"/>
        </w:rPr>
        <w:t>RSS:</w:t>
      </w:r>
      <w:r w:rsidR="00C43BA3" w:rsidRPr="00B8643E">
        <w:rPr>
          <w:b/>
          <w:lang w:val="en-US"/>
        </w:rPr>
        <w:t xml:space="preserve"> </w:t>
      </w:r>
      <w:r w:rsidRPr="00777734">
        <w:rPr>
          <w:szCs w:val="24"/>
          <w:lang w:val="en-US"/>
        </w:rPr>
        <w:t>Site Sumary or Rich Site Sumary.</w:t>
      </w:r>
    </w:p>
    <w:p w14:paraId="0F2E157C" w14:textId="77777777" w:rsidR="00770BE8" w:rsidRPr="00124EA6" w:rsidRDefault="00770BE8" w:rsidP="00770BE8">
      <w:r w:rsidRPr="008D0C4B">
        <w:rPr>
          <w:b/>
        </w:rPr>
        <w:t>SCRUM:</w:t>
      </w:r>
      <w:r w:rsidR="00C43BA3" w:rsidRPr="00B8643E">
        <w:rPr>
          <w:b/>
        </w:rPr>
        <w:t xml:space="preserve"> </w:t>
      </w:r>
      <w:r>
        <w:rPr>
          <w:bCs/>
        </w:rPr>
        <w:t>M</w:t>
      </w:r>
      <w:r w:rsidRPr="00124EA6">
        <w:t>etodología para la gestión y  desarrollo de software basada en un proceso  iterativo e incremental.</w:t>
      </w:r>
    </w:p>
    <w:p w14:paraId="75FAFD87"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38DD08D3" w14:textId="77777777" w:rsidR="00770BE8" w:rsidRPr="00124EA6" w:rsidRDefault="00770BE8" w:rsidP="00770BE8">
      <w:pPr>
        <w:rPr>
          <w:szCs w:val="24"/>
        </w:rPr>
      </w:pPr>
      <w:r w:rsidRPr="008D0C4B">
        <w:rPr>
          <w:b/>
          <w:szCs w:val="24"/>
        </w:rPr>
        <w:t>SVQ:</w:t>
      </w:r>
      <w:r w:rsidR="00C43BA3" w:rsidRPr="00B8643E">
        <w:rPr>
          <w:b/>
        </w:rPr>
        <w:t xml:space="preserve"> </w:t>
      </w:r>
      <w:r w:rsidRPr="00124EA6">
        <w:rPr>
          <w:szCs w:val="24"/>
        </w:rPr>
        <w:t>Sorenson video Quantizer</w:t>
      </w:r>
      <w:r>
        <w:rPr>
          <w:szCs w:val="24"/>
        </w:rPr>
        <w:t>.</w:t>
      </w:r>
    </w:p>
    <w:p w14:paraId="12A845F8" w14:textId="77777777" w:rsidR="00770BE8" w:rsidRPr="00124EA6" w:rsidRDefault="00770BE8" w:rsidP="00770BE8">
      <w:r w:rsidRPr="008D0C4B">
        <w:rPr>
          <w:b/>
        </w:rPr>
        <w:t>TCP:</w:t>
      </w:r>
      <w:r w:rsidR="00C43BA3" w:rsidRPr="00B8643E">
        <w:rPr>
          <w:b/>
        </w:rPr>
        <w:t xml:space="preserve"> </w:t>
      </w:r>
      <w:r>
        <w:t>P</w:t>
      </w:r>
      <w:r w:rsidRPr="00124EA6">
        <w:t>rotocolo de control de Transmisión</w:t>
      </w:r>
      <w:r>
        <w:t>.</w:t>
      </w:r>
    </w:p>
    <w:p w14:paraId="5C91013A" w14:textId="77777777" w:rsidR="00770BE8" w:rsidRPr="00124EA6" w:rsidRDefault="00770BE8" w:rsidP="00770BE8">
      <w:r w:rsidRPr="008D0C4B">
        <w:rPr>
          <w:b/>
        </w:rPr>
        <w:t>URL</w:t>
      </w:r>
      <w:r w:rsidR="00C43BA3" w:rsidRPr="008D0C4B">
        <w:rPr>
          <w:b/>
        </w:rPr>
        <w:t>:</w:t>
      </w:r>
      <w:r w:rsidR="00C43BA3">
        <w:t xml:space="preserve"> Localizadores</w:t>
      </w:r>
      <w:r w:rsidRPr="00124EA6">
        <w:t xml:space="preserve"> uniformes de recursos</w:t>
      </w:r>
      <w:r>
        <w:t>.</w:t>
      </w:r>
    </w:p>
    <w:p w14:paraId="41E8E882"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1F2CA649" w14:textId="77777777" w:rsidR="00770BE8" w:rsidRPr="00124EA6" w:rsidRDefault="00770BE8" w:rsidP="00770BE8">
      <w:r w:rsidRPr="008D0C4B">
        <w:rPr>
          <w:b/>
        </w:rPr>
        <w:t>XML:</w:t>
      </w:r>
      <w:r w:rsidRPr="00124EA6">
        <w:t xml:space="preserve"> Lenguaje de Etiquetado Extensible</w:t>
      </w:r>
      <w:r>
        <w:t>.</w:t>
      </w:r>
    </w:p>
    <w:p w14:paraId="0EF3F6F2" w14:textId="77777777" w:rsidR="00770BE8" w:rsidRDefault="00770BE8" w:rsidP="00770BE8">
      <w:r w:rsidRPr="008D0C4B">
        <w:rPr>
          <w:b/>
        </w:rPr>
        <w:t>XP</w:t>
      </w:r>
      <w:r w:rsidR="00C43BA3" w:rsidRPr="008D0C4B">
        <w:rPr>
          <w:b/>
        </w:rPr>
        <w:t>:</w:t>
      </w:r>
      <w:r w:rsidR="00C43BA3">
        <w:rPr>
          <w:bCs/>
        </w:rPr>
        <w:t xml:space="preserve"> Programación</w:t>
      </w:r>
      <w:r w:rsidRPr="00124EA6">
        <w:rPr>
          <w:bCs/>
        </w:rPr>
        <w:t xml:space="preserve"> extrema (metodología de desarrollo de software)</w:t>
      </w:r>
      <w:r>
        <w:rPr>
          <w:bCs/>
        </w:rPr>
        <w:t>.</w:t>
      </w:r>
    </w:p>
    <w:p w14:paraId="40554CC6" w14:textId="77777777" w:rsidR="00A11741" w:rsidRPr="00770BE8" w:rsidRDefault="00A11741">
      <w:pPr>
        <w:pStyle w:val="Continuarlista21"/>
        <w:ind w:left="0"/>
      </w:pPr>
    </w:p>
    <w:sectPr w:rsidR="00A11741" w:rsidRPr="00770BE8" w:rsidSect="00427C5E">
      <w:headerReference w:type="even" r:id="rId102"/>
      <w:headerReference w:type="default" r:id="rId103"/>
      <w:footerReference w:type="even" r:id="rId104"/>
      <w:footerReference w:type="default" r:id="rId105"/>
      <w:headerReference w:type="first" r:id="rId106"/>
      <w:footerReference w:type="first" r:id="rId107"/>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F1446D" w14:textId="77777777" w:rsidR="008E6747" w:rsidRDefault="008E6747">
      <w:pPr>
        <w:spacing w:before="0" w:after="0" w:line="240" w:lineRule="auto"/>
      </w:pPr>
      <w:r>
        <w:separator/>
      </w:r>
    </w:p>
  </w:endnote>
  <w:endnote w:type="continuationSeparator" w:id="0">
    <w:p w14:paraId="6EF5B828" w14:textId="77777777" w:rsidR="008E6747" w:rsidRDefault="008E6747">
      <w:pPr>
        <w:spacing w:before="0" w:after="0" w:line="240" w:lineRule="auto"/>
      </w:pPr>
      <w:r>
        <w:continuationSeparator/>
      </w:r>
    </w:p>
  </w:endnote>
  <w:endnote w:type="continuationNotice" w:id="1">
    <w:p w14:paraId="0E053009" w14:textId="77777777" w:rsidR="008E6747" w:rsidRDefault="008E674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BDF5C" w14:textId="77777777" w:rsidR="00366515" w:rsidRDefault="0036651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1C1AE" w14:textId="77777777" w:rsidR="00366515" w:rsidRDefault="0036651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38814B" w14:textId="77777777" w:rsidR="00366515" w:rsidRDefault="00366515">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366515" w14:paraId="6FDBA16E" w14:textId="77777777">
      <w:tc>
        <w:tcPr>
          <w:tcW w:w="1242" w:type="dxa"/>
          <w:shd w:val="clear" w:color="auto" w:fill="auto"/>
        </w:tcPr>
        <w:p w14:paraId="42C500D3" w14:textId="77777777" w:rsidR="00366515" w:rsidRDefault="00366515">
          <w:pPr>
            <w:pStyle w:val="Piedepgina"/>
            <w:snapToGrid w:val="0"/>
            <w:rPr>
              <w:b/>
              <w:sz w:val="16"/>
              <w:szCs w:val="16"/>
            </w:rPr>
          </w:pPr>
          <w:r>
            <w:rPr>
              <w:b/>
              <w:sz w:val="16"/>
              <w:szCs w:val="16"/>
            </w:rPr>
            <w:t>Profesor:</w:t>
          </w:r>
        </w:p>
      </w:tc>
      <w:tc>
        <w:tcPr>
          <w:tcW w:w="7668" w:type="dxa"/>
          <w:shd w:val="clear" w:color="auto" w:fill="auto"/>
        </w:tcPr>
        <w:p w14:paraId="1ABD6BC2" w14:textId="470D3949" w:rsidR="00366515" w:rsidRDefault="00366515"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BE67FE">
            <w:rPr>
              <w:noProof/>
              <w:sz w:val="16"/>
              <w:szCs w:val="16"/>
            </w:rPr>
            <w:t>122</w:t>
          </w:r>
          <w:r>
            <w:rPr>
              <w:sz w:val="16"/>
              <w:szCs w:val="16"/>
            </w:rPr>
            <w:fldChar w:fldCharType="end"/>
          </w:r>
          <w:r>
            <w:rPr>
              <w:sz w:val="16"/>
              <w:szCs w:val="16"/>
            </w:rPr>
            <w:t xml:space="preserve"> de </w:t>
          </w:r>
          <w:fldSimple w:instr=" NUMPAGES   \* MERGEFORMAT ">
            <w:r w:rsidR="00BE67FE" w:rsidRPr="00BE67FE">
              <w:rPr>
                <w:noProof/>
                <w:sz w:val="16"/>
                <w:szCs w:val="16"/>
              </w:rPr>
              <w:t>126</w:t>
            </w:r>
          </w:fldSimple>
        </w:p>
      </w:tc>
    </w:tr>
    <w:tr w:rsidR="00366515" w14:paraId="68723AB4" w14:textId="77777777">
      <w:tc>
        <w:tcPr>
          <w:tcW w:w="1242" w:type="dxa"/>
          <w:shd w:val="clear" w:color="auto" w:fill="auto"/>
        </w:tcPr>
        <w:p w14:paraId="57CCDC64" w14:textId="77777777" w:rsidR="00366515" w:rsidRDefault="00366515">
          <w:pPr>
            <w:pStyle w:val="Piedepgina"/>
            <w:snapToGrid w:val="0"/>
            <w:rPr>
              <w:b/>
              <w:sz w:val="16"/>
              <w:szCs w:val="16"/>
            </w:rPr>
          </w:pPr>
          <w:r>
            <w:rPr>
              <w:b/>
              <w:sz w:val="16"/>
              <w:szCs w:val="16"/>
            </w:rPr>
            <w:t>Alumnos:</w:t>
          </w:r>
        </w:p>
      </w:tc>
      <w:tc>
        <w:tcPr>
          <w:tcW w:w="7668" w:type="dxa"/>
          <w:shd w:val="clear" w:color="auto" w:fill="auto"/>
        </w:tcPr>
        <w:p w14:paraId="692FC3AA" w14:textId="77777777" w:rsidR="00366515" w:rsidRDefault="00366515">
          <w:pPr>
            <w:pStyle w:val="Piedepgina"/>
            <w:snapToGrid w:val="0"/>
            <w:rPr>
              <w:sz w:val="16"/>
              <w:szCs w:val="16"/>
            </w:rPr>
          </w:pPr>
          <w:r>
            <w:rPr>
              <w:sz w:val="16"/>
              <w:szCs w:val="16"/>
            </w:rPr>
            <w:t>Rogelio Elías, Rodrigo Riquelme, Manuel Canales</w:t>
          </w:r>
        </w:p>
      </w:tc>
    </w:tr>
    <w:tr w:rsidR="00366515" w14:paraId="1EE1F430" w14:textId="77777777">
      <w:tc>
        <w:tcPr>
          <w:tcW w:w="1242" w:type="dxa"/>
          <w:shd w:val="clear" w:color="auto" w:fill="auto"/>
        </w:tcPr>
        <w:p w14:paraId="01430574" w14:textId="77777777" w:rsidR="00366515" w:rsidRDefault="00366515">
          <w:pPr>
            <w:pStyle w:val="Piedepgina"/>
            <w:snapToGrid w:val="0"/>
            <w:rPr>
              <w:b/>
              <w:sz w:val="16"/>
              <w:szCs w:val="16"/>
            </w:rPr>
          </w:pPr>
          <w:r>
            <w:rPr>
              <w:b/>
              <w:sz w:val="16"/>
              <w:szCs w:val="16"/>
            </w:rPr>
            <w:t>Tema:</w:t>
          </w:r>
        </w:p>
      </w:tc>
      <w:tc>
        <w:tcPr>
          <w:tcW w:w="7668" w:type="dxa"/>
          <w:shd w:val="clear" w:color="auto" w:fill="auto"/>
        </w:tcPr>
        <w:p w14:paraId="0334E280" w14:textId="77777777" w:rsidR="00366515" w:rsidRDefault="00366515">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5D619071" w14:textId="77777777" w:rsidR="00366515" w:rsidRDefault="00366515">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87C22" w14:textId="77777777" w:rsidR="00366515" w:rsidRDefault="0036651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0ABE89" w14:textId="77777777" w:rsidR="008E6747" w:rsidRDefault="008E6747">
      <w:pPr>
        <w:spacing w:before="0" w:after="0" w:line="240" w:lineRule="auto"/>
      </w:pPr>
      <w:r>
        <w:separator/>
      </w:r>
    </w:p>
  </w:footnote>
  <w:footnote w:type="continuationSeparator" w:id="0">
    <w:p w14:paraId="28BE2235" w14:textId="77777777" w:rsidR="008E6747" w:rsidRDefault="008E6747">
      <w:pPr>
        <w:spacing w:before="0" w:after="0" w:line="240" w:lineRule="auto"/>
      </w:pPr>
      <w:r>
        <w:continuationSeparator/>
      </w:r>
    </w:p>
  </w:footnote>
  <w:footnote w:type="continuationNotice" w:id="1">
    <w:p w14:paraId="40541036" w14:textId="77777777" w:rsidR="008E6747" w:rsidRDefault="008E6747">
      <w:pPr>
        <w:spacing w:before="0" w:after="0" w:line="240" w:lineRule="auto"/>
      </w:pPr>
    </w:p>
  </w:footnote>
  <w:footnote w:id="2">
    <w:p w14:paraId="78D9DAF6" w14:textId="495D67BC" w:rsidR="00366515" w:rsidRPr="00954CEE" w:rsidRDefault="00366515" w:rsidP="007C0EE8">
      <w:pPr>
        <w:pStyle w:val="Textonotapie"/>
      </w:pPr>
    </w:p>
  </w:footnote>
  <w:footnote w:id="3">
    <w:p w14:paraId="77C282F2" w14:textId="54485438" w:rsidR="00366515" w:rsidRPr="006E7562" w:rsidRDefault="00366515">
      <w:pPr>
        <w:pStyle w:val="Textonotapie"/>
        <w:rPr>
          <w:lang w:val="en-US"/>
        </w:rPr>
      </w:pPr>
      <w:r>
        <w:rPr>
          <w:rStyle w:val="Refdenotaalpie"/>
        </w:rPr>
        <w:footnoteRef/>
      </w:r>
      <w:r w:rsidRPr="006E7562">
        <w:rPr>
          <w:lang w:val="en-US"/>
        </w:rPr>
        <w:t xml:space="preserve"> </w:t>
      </w:r>
      <w:r w:rsidRPr="006E7562">
        <w:rPr>
          <w:rFonts w:cs="Arial"/>
          <w:color w:val="000000"/>
          <w:szCs w:val="24"/>
          <w:lang w:val="en-US"/>
        </w:rPr>
        <w:t>UMA</w:t>
      </w:r>
      <w:r w:rsidRPr="006E7562">
        <w:rPr>
          <w:color w:val="000000"/>
          <w:lang w:val="en-US"/>
        </w:rPr>
        <w:t xml:space="preserve">, Wikipedia </w:t>
      </w:r>
      <w:hyperlink r:id="rId1" w:history="1">
        <w:r w:rsidRPr="006E7562">
          <w:rPr>
            <w:rStyle w:val="Hipervnculo"/>
            <w:lang w:val="en-US"/>
          </w:rPr>
          <w:t>http://es.wikipedia.org/wiki/Acceso_Multimedia_Universal</w:t>
        </w:r>
      </w:hyperlink>
    </w:p>
  </w:footnote>
  <w:footnote w:id="4">
    <w:p w14:paraId="58B1FF3C" w14:textId="5DC5A4FF" w:rsidR="00366515" w:rsidRPr="006E7562" w:rsidRDefault="00366515" w:rsidP="007C0EE8">
      <w:pPr>
        <w:pStyle w:val="Textonotapie"/>
        <w:rPr>
          <w:lang w:val="en-US"/>
        </w:rPr>
      </w:pPr>
      <w:r w:rsidRPr="006E7562">
        <w:rPr>
          <w:rStyle w:val="Refdenotaalpie"/>
          <w:lang w:val="en-US"/>
        </w:rPr>
        <w:t>3</w:t>
      </w:r>
      <w:r w:rsidRPr="006E7562">
        <w:rPr>
          <w:lang w:val="en-US"/>
        </w:rPr>
        <w:t xml:space="preserve"> </w:t>
      </w:r>
      <w:r w:rsidRPr="006E7562">
        <w:rPr>
          <w:rFonts w:cs="Arial"/>
          <w:color w:val="000000"/>
          <w:szCs w:val="24"/>
          <w:lang w:val="en-US"/>
        </w:rPr>
        <w:t xml:space="preserve">UMA, Wikipedia </w:t>
      </w:r>
      <w:hyperlink r:id="rId2" w:history="1">
        <w:r w:rsidRPr="006E7562">
          <w:rPr>
            <w:rStyle w:val="Hipervnculo"/>
            <w:szCs w:val="24"/>
            <w:lang w:val="en-US"/>
          </w:rPr>
          <w:t>http://es.wikipedia.org/wiki/Acceso_Multimedia_Universal</w:t>
        </w:r>
      </w:hyperlink>
    </w:p>
  </w:footnote>
  <w:footnote w:id="5">
    <w:p w14:paraId="3F9981FB" w14:textId="5FE82279" w:rsidR="00366515" w:rsidRPr="007C34C3" w:rsidRDefault="00366515" w:rsidP="007C0EE8">
      <w:pPr>
        <w:spacing w:line="240" w:lineRule="auto"/>
        <w:jc w:val="left"/>
        <w:rPr>
          <w:sz w:val="20"/>
          <w:szCs w:val="20"/>
          <w:lang w:val="en-US"/>
        </w:rPr>
      </w:pPr>
      <w:r>
        <w:rPr>
          <w:rStyle w:val="Refdenotaalpie"/>
          <w:szCs w:val="20"/>
          <w:lang w:val="en-US"/>
        </w:rPr>
        <w:t>4</w:t>
      </w:r>
      <w:r w:rsidRPr="007C34C3">
        <w:rPr>
          <w:sz w:val="20"/>
          <w:szCs w:val="20"/>
          <w:lang w:val="en-US"/>
        </w:rPr>
        <w:t>What is Streaming?, Matt Voss. Texas A&amp;M University</w:t>
      </w:r>
      <w:del w:id="43" w:author="manolo" w:date="2010-12-05T08:55:00Z">
        <w:r w:rsidRPr="007C34C3">
          <w:rPr>
            <w:sz w:val="20"/>
            <w:szCs w:val="20"/>
            <w:lang w:val="en-US"/>
          </w:rPr>
          <w:delText xml:space="preserve">. </w:delText>
        </w:r>
      </w:del>
      <w:ins w:id="44" w:author="manolo" w:date="2010-12-05T08:55:00Z">
        <w:r w:rsidRPr="007C34C3">
          <w:rPr>
            <w:sz w:val="20"/>
            <w:szCs w:val="20"/>
            <w:lang w:val="en-US"/>
          </w:rPr>
          <w:t>.</w:t>
        </w:r>
      </w:ins>
      <w:hyperlink r:id="rId3" w:history="1">
        <w:r w:rsidRPr="007C34C3">
          <w:rPr>
            <w:rStyle w:val="Hipervnculo"/>
            <w:sz w:val="20"/>
            <w:szCs w:val="20"/>
            <w:lang w:val="en-US"/>
          </w:rPr>
          <w:t>http://helpdesk.doit.wisc.edu/helpdesk/page.php?id=5325</w:t>
        </w:r>
      </w:hyperlink>
    </w:p>
    <w:p w14:paraId="7F1C4436" w14:textId="77777777" w:rsidR="00366515" w:rsidRPr="007C34C3" w:rsidRDefault="00366515" w:rsidP="007C0EE8">
      <w:pPr>
        <w:pStyle w:val="Textonotapie"/>
        <w:rPr>
          <w:lang w:val="en-US"/>
        </w:rPr>
      </w:pPr>
    </w:p>
  </w:footnote>
  <w:footnote w:id="6">
    <w:p w14:paraId="7A71B723" w14:textId="3CCBD75B" w:rsidR="00366515" w:rsidRPr="00FF7249" w:rsidRDefault="00366515"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del w:id="45" w:author="manolo" w:date="2010-12-05T08:55:00Z">
        <w:r w:rsidRPr="00FF7249">
          <w:rPr>
            <w:sz w:val="20"/>
            <w:szCs w:val="20"/>
            <w:lang w:val="en-US"/>
          </w:rPr>
          <w:delText xml:space="preserve">. </w:delText>
        </w:r>
      </w:del>
      <w:ins w:id="46" w:author="manolo" w:date="2010-12-05T08:55:00Z">
        <w:r w:rsidRPr="00FF7249">
          <w:rPr>
            <w:sz w:val="20"/>
            <w:szCs w:val="20"/>
            <w:lang w:val="en-US"/>
          </w:rPr>
          <w:t>.</w:t>
        </w:r>
      </w:ins>
      <w:hyperlink r:id="rId4" w:history="1">
        <w:r w:rsidRPr="00FF7249">
          <w:rPr>
            <w:rStyle w:val="Hipervnculo"/>
            <w:sz w:val="20"/>
            <w:szCs w:val="20"/>
            <w:lang w:val="en-US"/>
          </w:rPr>
          <w:t>http://helpdesk.doit.wisc.edu/helpdesk/page.php?id=5325</w:t>
        </w:r>
      </w:hyperlink>
    </w:p>
  </w:footnote>
  <w:footnote w:id="7">
    <w:p w14:paraId="778BACBA" w14:textId="77777777" w:rsidR="00366515" w:rsidRPr="00894735" w:rsidRDefault="00366515" w:rsidP="007C0EE8">
      <w:pPr>
        <w:pStyle w:val="Textonotapie"/>
        <w:tabs>
          <w:tab w:val="left" w:pos="5610"/>
        </w:tabs>
        <w:rPr>
          <w:lang w:val="en-US"/>
        </w:rPr>
      </w:pPr>
      <w:r>
        <w:rPr>
          <w:rStyle w:val="Refdenotaalpie"/>
        </w:rPr>
        <w:footnoteRef/>
      </w:r>
      <w:r w:rsidRPr="00B7626F">
        <w:rPr>
          <w:lang w:val="en-US"/>
        </w:rPr>
        <w:t xml:space="preserve"> HTML5, W3C </w:t>
      </w:r>
      <w:r>
        <w:fldChar w:fldCharType="begin"/>
      </w:r>
      <w:r w:rsidRPr="00954CEE">
        <w:rPr>
          <w:lang w:val="en-US"/>
          <w:rPrChange w:id="75" w:author="manolo" w:date="2010-12-05T08:55:00Z">
            <w:rPr>
              <w:lang w:val="en-US"/>
            </w:rPr>
          </w:rPrChange>
        </w:rPr>
        <w:instrText xml:space="preserve"> HYPERLINK "http://dev.w3.org/html5/spec/" </w:instrText>
      </w:r>
      <w:r>
        <w:fldChar w:fldCharType="separate"/>
      </w:r>
      <w:r w:rsidRPr="00894735">
        <w:rPr>
          <w:rStyle w:val="Hipervnculo"/>
          <w:lang w:val="en-US"/>
        </w:rPr>
        <w:t>http://dev.w3.org/html5/spec/</w:t>
      </w:r>
      <w:r>
        <w:rPr>
          <w:rStyle w:val="Hipervnculo"/>
          <w:lang w:val="en-US"/>
        </w:rPr>
        <w:fldChar w:fldCharType="end"/>
      </w:r>
    </w:p>
  </w:footnote>
  <w:footnote w:id="8">
    <w:p w14:paraId="446E54E1" w14:textId="77777777" w:rsidR="00366515" w:rsidRPr="007C0EE8" w:rsidRDefault="00366515"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14:paraId="57BB1893" w14:textId="5D73C14F" w:rsidR="00366515" w:rsidRPr="00621B28" w:rsidRDefault="00366515" w:rsidP="007C0EE8">
      <w:pPr>
        <w:pStyle w:val="Textoindependienteprimerasangra2"/>
        <w:ind w:left="0"/>
        <w:jc w:val="left"/>
        <w:rPr>
          <w:sz w:val="20"/>
          <w:szCs w:val="20"/>
        </w:rPr>
      </w:pPr>
      <w:r>
        <w:rPr>
          <w:rStyle w:val="Refdenotaalpie"/>
        </w:rPr>
        <w:footnoteRef/>
      </w:r>
      <w:del w:id="86" w:author="manolo" w:date="2010-12-05T08:55:00Z">
        <w:r w:rsidRPr="00621B28">
          <w:delText xml:space="preserve"> </w:delText>
        </w:r>
      </w:del>
      <w:r w:rsidRPr="00621B28">
        <w:rPr>
          <w:sz w:val="20"/>
          <w:szCs w:val="20"/>
        </w:rPr>
        <w:t>Extreme Programming, Universidad La República, Uruguay</w:t>
      </w:r>
      <w:del w:id="87" w:author="manolo" w:date="2010-12-05T08:55:00Z">
        <w:r>
          <w:rPr>
            <w:sz w:val="20"/>
            <w:szCs w:val="20"/>
          </w:rPr>
          <w:delText xml:space="preserve"> </w:delText>
        </w:r>
      </w:del>
      <w:hyperlink r:id="rId6" w:history="1">
        <w:r w:rsidRPr="00621B28">
          <w:rPr>
            <w:rStyle w:val="Hipervnculo"/>
            <w:sz w:val="20"/>
            <w:szCs w:val="20"/>
          </w:rPr>
          <w:t>http://iie.fing.edu.uy/~nacho/blandos/seminario/XProg1.html</w:t>
        </w:r>
      </w:hyperlink>
    </w:p>
    <w:p w14:paraId="3FAA9B44" w14:textId="77777777" w:rsidR="00366515" w:rsidRDefault="00366515" w:rsidP="007C0EE8">
      <w:pPr>
        <w:pStyle w:val="Textonotapie"/>
      </w:pPr>
    </w:p>
    <w:p w14:paraId="0F134DB5" w14:textId="77777777" w:rsidR="00366515" w:rsidRPr="00621B28" w:rsidRDefault="00366515" w:rsidP="007C0EE8">
      <w:pPr>
        <w:pStyle w:val="Textonotapie"/>
      </w:pPr>
    </w:p>
  </w:footnote>
  <w:footnote w:id="10">
    <w:p w14:paraId="7298CF99" w14:textId="3A14268F" w:rsidR="00366515" w:rsidRDefault="00366515" w:rsidP="007C0EE8">
      <w:pPr>
        <w:pStyle w:val="Textonotapie"/>
      </w:pPr>
      <w:r>
        <w:rPr>
          <w:rStyle w:val="Refdenotaalpie"/>
        </w:rPr>
        <w:footnoteRef/>
      </w:r>
      <w:del w:id="89" w:author="manolo" w:date="2010-12-05T08:55:00Z">
        <w:r>
          <w:delText xml:space="preserve"> </w:delText>
        </w:r>
      </w:del>
      <w:r>
        <w:t xml:space="preserve">Scrum, Dos Ideas </w:t>
      </w:r>
      <w:hyperlink r:id="rId7" w:history="1">
        <w:r w:rsidRPr="00D50BAB">
          <w:rPr>
            <w:rStyle w:val="Hipervnculo"/>
          </w:rPr>
          <w:t>http://www.dosideas.com/wiki/Scrum</w:t>
        </w:r>
      </w:hyperlink>
    </w:p>
  </w:footnote>
  <w:footnote w:id="11">
    <w:p w14:paraId="6B611F49" w14:textId="3C87A00F" w:rsidR="00366515" w:rsidRPr="00460025" w:rsidRDefault="00366515">
      <w:pPr>
        <w:pStyle w:val="Textonotapie"/>
        <w:rPr>
          <w:lang w:val="en-US"/>
        </w:rPr>
      </w:pPr>
      <w:r>
        <w:rPr>
          <w:rStyle w:val="Refdenotaalpie"/>
        </w:rPr>
        <w:footnoteRef/>
      </w:r>
      <w:del w:id="91" w:author="manolo" w:date="2010-12-05T08:55:00Z">
        <w:r w:rsidRPr="00460025">
          <w:rPr>
            <w:lang w:val="en-US"/>
          </w:rPr>
          <w:delText xml:space="preserve"> </w:delText>
        </w:r>
        <w:r>
          <w:rPr>
            <w:lang w:val="en-US"/>
          </w:rPr>
          <w:delText xml:space="preserve"> </w:delText>
        </w:r>
      </w:del>
      <w:r w:rsidRPr="00460025">
        <w:rPr>
          <w:lang w:val="en-US"/>
        </w:rPr>
        <w:t>The Cathedral &amp; the Bazaar - Eric S. Raymond - O'Reilly Media 2001</w:t>
      </w:r>
    </w:p>
  </w:footnote>
  <w:footnote w:id="12">
    <w:p w14:paraId="07FA135B" w14:textId="77777777" w:rsidR="00366515" w:rsidRDefault="00366515">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14:paraId="1FC549D3" w14:textId="08BC57F9" w:rsidR="00366515" w:rsidRPr="00621B28" w:rsidRDefault="00366515" w:rsidP="007C0EE8">
      <w:pPr>
        <w:pStyle w:val="Textonotapie"/>
      </w:pPr>
      <w:r>
        <w:rPr>
          <w:rStyle w:val="Refdenotaalpie"/>
        </w:rPr>
        <w:footnoteRef/>
      </w:r>
      <w:del w:id="118" w:author="manolo" w:date="2010-12-05T08:55:00Z">
        <w:r w:rsidRPr="00621B28">
          <w:delText xml:space="preserve"> </w:delText>
        </w:r>
      </w:del>
      <w:r w:rsidRPr="00621B28">
        <w:rPr>
          <w:rFonts w:cs="Arial"/>
          <w:szCs w:val="24"/>
        </w:rPr>
        <w:t xml:space="preserve">Google Video, Wikipedia </w:t>
      </w:r>
      <w:hyperlink r:id="rId9" w:history="1">
        <w:r w:rsidRPr="00621B28">
          <w:rPr>
            <w:rStyle w:val="Hipervnculo"/>
            <w:rFonts w:cs="Arial"/>
            <w:szCs w:val="24"/>
          </w:rPr>
          <w:t>http://es.wikipedia.org/wiki/Google_Video</w:t>
        </w:r>
      </w:hyperlink>
      <w:del w:id="119" w:author="manolo" w:date="2010-12-05T08:55:00Z">
        <w:r w:rsidRPr="00621B28">
          <w:rPr>
            <w:rFonts w:cs="Arial"/>
            <w:szCs w:val="24"/>
          </w:rPr>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7175C7" w14:textId="77777777" w:rsidR="00366515" w:rsidRDefault="0036651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DED3B" w14:textId="77777777" w:rsidR="00366515" w:rsidRDefault="0036651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8D89B" w14:textId="77777777" w:rsidR="00366515" w:rsidRDefault="00366515">
    <w:pPr>
      <w:pStyle w:val="Encabezado"/>
    </w:pPr>
  </w:p>
  <w:tbl>
    <w:tblPr>
      <w:tblW w:w="0" w:type="auto"/>
      <w:tblLayout w:type="fixed"/>
      <w:tblLook w:val="0000" w:firstRow="0" w:lastRow="0" w:firstColumn="0" w:lastColumn="0" w:noHBand="0" w:noVBand="0"/>
    </w:tblPr>
    <w:tblGrid>
      <w:gridCol w:w="2277"/>
      <w:gridCol w:w="4377"/>
      <w:gridCol w:w="2277"/>
    </w:tblGrid>
    <w:tr w:rsidR="00366515" w14:paraId="04E01C55" w14:textId="77777777">
      <w:trPr>
        <w:trHeight w:val="899"/>
      </w:trPr>
      <w:tc>
        <w:tcPr>
          <w:tcW w:w="2277" w:type="dxa"/>
          <w:shd w:val="clear" w:color="auto" w:fill="auto"/>
        </w:tcPr>
        <w:p w14:paraId="78CA82EE" w14:textId="77777777" w:rsidR="00366515" w:rsidRDefault="00366515">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0C0DCF63" w14:textId="77777777" w:rsidR="00366515" w:rsidRDefault="00366515">
          <w:pPr>
            <w:pStyle w:val="Encabezado"/>
            <w:snapToGrid w:val="0"/>
            <w:jc w:val="center"/>
            <w:rPr>
              <w:sz w:val="16"/>
              <w:szCs w:val="16"/>
            </w:rPr>
          </w:pPr>
          <w:r>
            <w:rPr>
              <w:sz w:val="16"/>
              <w:szCs w:val="16"/>
            </w:rPr>
            <w:t>Universidad de Viña del Mar</w:t>
          </w:r>
        </w:p>
        <w:p w14:paraId="08D9C43D" w14:textId="77777777" w:rsidR="00366515" w:rsidRDefault="00366515">
          <w:pPr>
            <w:pStyle w:val="Encabezado"/>
            <w:jc w:val="center"/>
            <w:rPr>
              <w:sz w:val="16"/>
              <w:szCs w:val="16"/>
            </w:rPr>
          </w:pPr>
          <w:r>
            <w:rPr>
              <w:sz w:val="16"/>
              <w:szCs w:val="16"/>
            </w:rPr>
            <w:t>Ingeniería en Informática</w:t>
          </w:r>
        </w:p>
        <w:p w14:paraId="2549FF46" w14:textId="77777777" w:rsidR="00366515" w:rsidRDefault="00366515">
          <w:pPr>
            <w:pStyle w:val="Encabezado"/>
            <w:jc w:val="center"/>
            <w:rPr>
              <w:sz w:val="16"/>
              <w:szCs w:val="16"/>
            </w:rPr>
          </w:pPr>
          <w:r>
            <w:rPr>
              <w:sz w:val="16"/>
              <w:szCs w:val="16"/>
            </w:rPr>
            <w:t>Propuesta Proyecto de Titulo –  Septiembre 2010</w:t>
          </w:r>
        </w:p>
        <w:p w14:paraId="22D2F33A" w14:textId="77777777" w:rsidR="00366515" w:rsidRDefault="00366515">
          <w:pPr>
            <w:pStyle w:val="Encabezado"/>
            <w:jc w:val="center"/>
          </w:pPr>
        </w:p>
      </w:tc>
      <w:tc>
        <w:tcPr>
          <w:tcW w:w="2277" w:type="dxa"/>
          <w:shd w:val="clear" w:color="auto" w:fill="auto"/>
        </w:tcPr>
        <w:p w14:paraId="11C9C6E6" w14:textId="77777777" w:rsidR="00366515" w:rsidRDefault="00366515">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24AB93E4" w14:textId="77777777" w:rsidR="00366515" w:rsidRDefault="00366515"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5E848" w14:textId="77777777" w:rsidR="00366515" w:rsidRDefault="0036651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22EF"/>
    <w:rsid w:val="00215C19"/>
    <w:rsid w:val="00227860"/>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019"/>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66515"/>
    <w:rsid w:val="00370AFD"/>
    <w:rsid w:val="00371C17"/>
    <w:rsid w:val="00376979"/>
    <w:rsid w:val="00383797"/>
    <w:rsid w:val="0038599E"/>
    <w:rsid w:val="00391C96"/>
    <w:rsid w:val="00391F79"/>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04CE6"/>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E7562"/>
    <w:rsid w:val="006F1F67"/>
    <w:rsid w:val="006F37EE"/>
    <w:rsid w:val="006F5414"/>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E6747"/>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4CEE"/>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CD4"/>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AF2F39"/>
    <w:rsid w:val="00B07751"/>
    <w:rsid w:val="00B10416"/>
    <w:rsid w:val="00B14044"/>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13C"/>
    <w:rsid w:val="00B67BC3"/>
    <w:rsid w:val="00B7287C"/>
    <w:rsid w:val="00B77BEB"/>
    <w:rsid w:val="00B80FF0"/>
    <w:rsid w:val="00B85C3A"/>
    <w:rsid w:val="00B8643E"/>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7FE"/>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08D5"/>
    <w:rsid w:val="00E739A7"/>
    <w:rsid w:val="00E77FC1"/>
    <w:rsid w:val="00E84D2E"/>
    <w:rsid w:val="00E904C8"/>
    <w:rsid w:val="00E91D32"/>
    <w:rsid w:val="00E93BF3"/>
    <w:rsid w:val="00E96BF0"/>
    <w:rsid w:val="00E96DD8"/>
    <w:rsid w:val="00EB39B3"/>
    <w:rsid w:val="00EC2C83"/>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soap12-af/%23W3C.WD-soap-part2" TargetMode="External"/><Relationship Id="rId21" Type="http://schemas.openxmlformats.org/officeDocument/2006/relationships/image" Target="media/image6.png"/><Relationship Id="rId42" Type="http://schemas.openxmlformats.org/officeDocument/2006/relationships/hyperlink" Target="http://www.longtailvideo.com" TargetMode="External"/><Relationship Id="rId47" Type="http://schemas.openxmlformats.org/officeDocument/2006/relationships/hyperlink" Target="http://edna.dml.ce.sharif.edu/dmlsite/content/iptv" TargetMode="External"/><Relationship Id="rId63" Type="http://schemas.openxmlformats.org/officeDocument/2006/relationships/hyperlink" Target="http://es.wikipedia.org/wiki/HTML" TargetMode="External"/><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hyperlink" Target="http://multimediacommunication.blogspot.com/2007/02/multimedia-communication-for-universal.html" TargetMode="External"/><Relationship Id="rId32" Type="http://schemas.openxmlformats.org/officeDocument/2006/relationships/hyperlink" Target="http://www.rediris.es/difusion/publicaciones/boletin/58-59/ponencia10.html" TargetMode="External"/><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hyperlink" Target="http://es.wikipedia.org/wiki/Archivo:FFmpeg.svg" TargetMode="External"/><Relationship Id="rId53" Type="http://schemas.openxmlformats.org/officeDocument/2006/relationships/image" Target="media/image25.png"/><Relationship Id="rId58" Type="http://schemas.openxmlformats.org/officeDocument/2006/relationships/hyperlink" Target="http://es.wikipedia.org/wiki/Programa_de_televisi%C3%B3n" TargetMode="External"/><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hyperlink" Target="http://es.wikipedia.org/wiki/Blogs"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mailto:rodrigo.riquelme@latercera.com" TargetMode="External"/><Relationship Id="rId22" Type="http://schemas.openxmlformats.org/officeDocument/2006/relationships/hyperlink" Target="http://onjava.com/onjava/2004/06/02/cg-vel-2.html" TargetMode="External"/><Relationship Id="rId27" Type="http://schemas.openxmlformats.org/officeDocument/2006/relationships/image" Target="media/image9.png"/><Relationship Id="rId30" Type="http://schemas.openxmlformats.org/officeDocument/2006/relationships/hyperlink" Target="http://www.titansol.com/?sec=bloque4&amp;lang=es" TargetMode="External"/><Relationship Id="rId35" Type="http://schemas.openxmlformats.org/officeDocument/2006/relationships/image" Target="media/image14.jpeg"/><Relationship Id="rId43" Type="http://schemas.openxmlformats.org/officeDocument/2006/relationships/hyperlink" Target="http://es.wikipedia.org/wiki/Archivo:FFmpeg.svg" TargetMode="External"/><Relationship Id="rId48" Type="http://schemas.openxmlformats.org/officeDocument/2006/relationships/image" Target="media/image22.png"/><Relationship Id="rId56" Type="http://schemas.openxmlformats.org/officeDocument/2006/relationships/hyperlink" Target="http://es.wikipedia.org/wiki/Filial"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yperlink" Target="http://es.wikipedia.org/wiki/IPTV" TargetMode="External"/><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java.ociweb.com/mark/programming/GWT.html" TargetMode="External"/><Relationship Id="rId72" Type="http://schemas.openxmlformats.org/officeDocument/2006/relationships/hyperlink" Target="http://www.fayerwayer.com/2010/05/google-tv-ya-esta-al-aire/"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2.jpeg"/><Relationship Id="rId38" Type="http://schemas.openxmlformats.org/officeDocument/2006/relationships/hyperlink" Target="http://www.real.com/" TargetMode="External"/><Relationship Id="rId46" Type="http://schemas.openxmlformats.org/officeDocument/2006/relationships/image" Target="media/image21.png"/><Relationship Id="rId59" Type="http://schemas.openxmlformats.org/officeDocument/2006/relationships/hyperlink" Target="http://es.wikipedia.org/wiki/V%C3%ADdeo_musical" TargetMode="External"/><Relationship Id="rId67" Type="http://schemas.openxmlformats.org/officeDocument/2006/relationships/image" Target="media/image29.png"/><Relationship Id="rId103" Type="http://schemas.openxmlformats.org/officeDocument/2006/relationships/header" Target="header3.xml"/><Relationship Id="rId108" Type="http://schemas.openxmlformats.org/officeDocument/2006/relationships/fontTable" Target="fontTable.xml"/><Relationship Id="rId20" Type="http://schemas.openxmlformats.org/officeDocument/2006/relationships/hyperlink" Target="http://es.wikipedia.org/wiki/Archivo:Sistema_UMA.gif" TargetMode="External"/><Relationship Id="rId41" Type="http://schemas.openxmlformats.org/officeDocument/2006/relationships/image" Target="media/image19.png"/><Relationship Id="rId54" Type="http://schemas.openxmlformats.org/officeDocument/2006/relationships/hyperlink" Target="http://www.ostube.de/en/ostube" TargetMode="External"/><Relationship Id="rId62" Type="http://schemas.openxmlformats.org/officeDocument/2006/relationships/hyperlink" Target="http://es.wikipedia.org/wiki/Interfaz_de_programaci%C3%B3n_de_aplicaciones" TargetMode="External"/><Relationship Id="rId70" Type="http://schemas.openxmlformats.org/officeDocument/2006/relationships/hyperlink" Target="http://www.3tv.cl" TargetMode="External"/><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image" Target="media/image7.png"/><Relationship Id="rId28" Type="http://schemas.openxmlformats.org/officeDocument/2006/relationships/hyperlink" Target="http://www.monografias.com/trabajos29/protocolo-acceso/protocolo-acceso.shtml" TargetMode="External"/><Relationship Id="rId36" Type="http://schemas.openxmlformats.org/officeDocument/2006/relationships/image" Target="media/image15.jpeg"/><Relationship Id="rId49" Type="http://schemas.openxmlformats.org/officeDocument/2006/relationships/hyperlink" Target="http://www.programania.net/otros/zend-framework-una-vision-general/" TargetMode="External"/><Relationship Id="rId57" Type="http://schemas.openxmlformats.org/officeDocument/2006/relationships/hyperlink" Target="http://es.wikipedia.org/wiki/Adobe_Flash" TargetMode="External"/><Relationship Id="rId106"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es.wikipedia.org/wiki/Videoblog"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hyperlink" Target="http://www.ffmpeg.org/" TargetMode="External"/><Relationship Id="rId99" Type="http://schemas.openxmlformats.org/officeDocument/2006/relationships/hyperlink" Target="http://code.google.com/intl/es/webtoolkit/" TargetMode="External"/><Relationship Id="rId101" Type="http://schemas.openxmlformats.org/officeDocument/2006/relationships/hyperlink" Target="http://www.google.com/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4.png"/><Relationship Id="rId39" Type="http://schemas.openxmlformats.org/officeDocument/2006/relationships/image" Target="media/image17.jpeg"/><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23.png"/><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32.jpeg"/><Relationship Id="rId92" Type="http://schemas.openxmlformats.org/officeDocument/2006/relationships/image" Target="media/image52.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D9F0160-F01C-4A85-997F-DD3F35722D27}">
  <ds:schemaRefs>
    <ds:schemaRef ds:uri="http://schemas.openxmlformats.org/officeDocument/2006/bibliography"/>
  </ds:schemaRefs>
</ds:datastoreItem>
</file>

<file path=customXml/itemProps2.xml><?xml version="1.0" encoding="utf-8"?>
<ds:datastoreItem xmlns:ds="http://schemas.openxmlformats.org/officeDocument/2006/customXml" ds:itemID="{527210F2-3982-4D14-AD92-2E9BF602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126</Pages>
  <Words>12339</Words>
  <Characters>67868</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80047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7</cp:revision>
  <cp:lastPrinted>2010-11-11T20:38:00Z</cp:lastPrinted>
  <dcterms:created xsi:type="dcterms:W3CDTF">2010-11-17T00:39:00Z</dcterms:created>
  <dcterms:modified xsi:type="dcterms:W3CDTF">2010-12-05T12:30:00Z</dcterms:modified>
</cp:coreProperties>
</file>