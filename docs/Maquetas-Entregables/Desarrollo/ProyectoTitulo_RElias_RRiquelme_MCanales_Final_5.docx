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B51A41">
            <w:pPr>
              <w:pStyle w:val="Sinespaciado"/>
              <w:snapToGrid w:val="0"/>
              <w:jc w:val="both"/>
            </w:pPr>
            <w:hyperlink r:id="rId22" w:history="1">
              <w:r w:rsidR="00CC20D5">
                <w:rPr>
                  <w:rStyle w:val="Hipervnculo"/>
                </w:rPr>
                <w:t>Rogelio.elias@sonda.com</w:t>
              </w:r>
            </w:hyperlink>
          </w:p>
          <w:p w:rsidR="00CC20D5" w:rsidRDefault="00B51A41">
            <w:pPr>
              <w:pStyle w:val="Sinespaciado"/>
              <w:snapToGrid w:val="0"/>
              <w:jc w:val="both"/>
            </w:pPr>
            <w:hyperlink r:id="rId23" w:history="1">
              <w:r w:rsidR="00CC20D5">
                <w:rPr>
                  <w:rStyle w:val="Hipervnculo"/>
                </w:rPr>
                <w:t>rodrigo.riquelme@latercera.com</w:t>
              </w:r>
            </w:hyperlink>
          </w:p>
          <w:p w:rsidR="00CC20D5" w:rsidRDefault="00B51A41">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B51A41">
      <w:pPr>
        <w:pStyle w:val="TDC1"/>
        <w:rPr>
          <w:rFonts w:asciiTheme="minorHAnsi" w:eastAsiaTheme="minorEastAsia" w:hAnsiTheme="minorHAnsi" w:cstheme="minorBidi"/>
          <w:b w:val="0"/>
          <w:sz w:val="22"/>
          <w:lang w:eastAsia="es-CL"/>
        </w:rPr>
      </w:pPr>
      <w:r w:rsidRPr="00B51A41">
        <w:rPr>
          <w:lang w:val="es-ES"/>
        </w:rPr>
        <w:fldChar w:fldCharType="begin"/>
      </w:r>
      <w:r w:rsidR="00410993">
        <w:rPr>
          <w:lang w:val="es-ES"/>
        </w:rPr>
        <w:instrText xml:space="preserve"> TOC \o "1-3" \h \z \u </w:instrText>
      </w:r>
      <w:r w:rsidRPr="00B51A41">
        <w:rPr>
          <w:lang w:val="es-ES"/>
        </w:rPr>
        <w:fldChar w:fldCharType="separate"/>
      </w:r>
      <w:r>
        <w:fldChar w:fldCharType="begin"/>
      </w:r>
      <w:r>
        <w:instrText xml:space="preserve">HYPERLINK \l </w:instrText>
      </w:r>
      <w:ins w:id="0" w:author="manolo" w:date="2010-12-30T09:15:00Z">
        <w:r w:rsidR="00650043">
          <w:instrText>"_Toc281431958"</w:instrText>
        </w:r>
      </w:ins>
      <w:del w:id="1" w:author="manolo" w:date="2010-12-30T09:15:00Z">
        <w:r>
          <w:delInstrText>"_Toc281355089"</w:delInstrText>
        </w:r>
      </w:del>
      <w:r>
        <w:fldChar w:fldCharType="separate"/>
      </w:r>
      <w:r w:rsidR="000D6F67" w:rsidRPr="0014022A">
        <w:rPr>
          <w:rStyle w:val="Hipervnculo"/>
        </w:rPr>
        <w:t>Capítulo 1. Introducción</w:t>
      </w:r>
      <w:r w:rsidR="000D6F67">
        <w:rPr>
          <w:webHidden/>
        </w:rPr>
        <w:tab/>
      </w:r>
      <w:r>
        <w:rPr>
          <w:webHidden/>
        </w:rPr>
        <w:fldChar w:fldCharType="begin"/>
      </w:r>
      <w:r w:rsidR="000D6F67">
        <w:rPr>
          <w:webHidden/>
        </w:rPr>
        <w:instrText xml:space="preserve"> PAGEREF </w:instrText>
      </w:r>
      <w:ins w:id="2" w:author="manolo" w:date="2010-12-30T09:15:00Z">
        <w:r w:rsidR="008C7A36">
          <w:rPr>
            <w:webHidden/>
          </w:rPr>
          <w:instrText>_Toc281431958</w:instrText>
        </w:r>
      </w:ins>
      <w:del w:id="3" w:author="manolo" w:date="2010-12-30T09:15:00Z">
        <w:r w:rsidR="000D6F67">
          <w:rPr>
            <w:webHidden/>
          </w:rPr>
          <w:delInstrText>_Toc281355089</w:delInstrText>
        </w:r>
      </w:del>
      <w:r w:rsidR="000D6F67">
        <w:rPr>
          <w:webHidden/>
        </w:rPr>
        <w:instrText xml:space="preserve"> \h </w:instrText>
      </w:r>
      <w:r>
        <w:rPr>
          <w:webHidden/>
        </w:rPr>
      </w:r>
      <w:r>
        <w:rPr>
          <w:webHidden/>
        </w:rPr>
        <w:fldChar w:fldCharType="separate"/>
      </w:r>
      <w:r w:rsidR="00AE33D1">
        <w:rPr>
          <w:webHidden/>
        </w:rPr>
        <w:t>13</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4" w:author="manolo" w:date="2010-12-30T09:15:00Z">
        <w:r w:rsidR="00650043">
          <w:instrText>"_Toc281431959"</w:instrText>
        </w:r>
      </w:ins>
      <w:del w:id="5" w:author="manolo" w:date="2010-12-30T09:15:00Z">
        <w:r>
          <w:delInstrText>"_Toc281355090"</w:delInstrText>
        </w:r>
      </w:del>
      <w:r>
        <w:fldChar w:fldCharType="separate"/>
      </w:r>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w:instrText>
      </w:r>
      <w:ins w:id="6" w:author="manolo" w:date="2010-12-30T09:15:00Z">
        <w:r w:rsidR="008C7A36">
          <w:rPr>
            <w:noProof/>
            <w:webHidden/>
          </w:rPr>
          <w:instrText>_Toc281431959</w:instrText>
        </w:r>
      </w:ins>
      <w:del w:id="7" w:author="manolo" w:date="2010-12-30T09:15:00Z">
        <w:r w:rsidR="000D6F67">
          <w:rPr>
            <w:noProof/>
            <w:webHidden/>
          </w:rPr>
          <w:delInstrText>_Toc281355090</w:delInstrText>
        </w:r>
      </w:del>
      <w:r w:rsidR="000D6F67">
        <w:rPr>
          <w:noProof/>
          <w:webHidden/>
        </w:rPr>
        <w:instrText xml:space="preserve"> \h </w:instrText>
      </w:r>
      <w:r>
        <w:rPr>
          <w:noProof/>
          <w:webHidden/>
        </w:rPr>
      </w:r>
      <w:r>
        <w:rPr>
          <w:noProof/>
          <w:webHidden/>
        </w:rPr>
        <w:fldChar w:fldCharType="separate"/>
      </w:r>
      <w:r w:rsidR="00AE33D1">
        <w:rPr>
          <w:noProof/>
          <w:webHidden/>
        </w:rPr>
        <w:t>13</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8" w:author="manolo" w:date="2010-12-30T09:15:00Z">
        <w:r w:rsidR="00650043">
          <w:instrText>"_Toc281431960"</w:instrText>
        </w:r>
      </w:ins>
      <w:del w:id="9" w:author="manolo" w:date="2010-12-30T09:15:00Z">
        <w:r>
          <w:delInstrText>"_Toc281355091"</w:delInstrText>
        </w:r>
      </w:del>
      <w:r>
        <w:fldChar w:fldCharType="separate"/>
      </w:r>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w:instrText>
      </w:r>
      <w:ins w:id="10" w:author="manolo" w:date="2010-12-30T09:15:00Z">
        <w:r w:rsidR="008C7A36">
          <w:rPr>
            <w:noProof/>
            <w:webHidden/>
          </w:rPr>
          <w:instrText>_Toc281431960</w:instrText>
        </w:r>
      </w:ins>
      <w:del w:id="11" w:author="manolo" w:date="2010-12-30T09:15:00Z">
        <w:r w:rsidR="000D6F67">
          <w:rPr>
            <w:noProof/>
            <w:webHidden/>
          </w:rPr>
          <w:delInstrText>_Toc281355091</w:delInstrText>
        </w:r>
      </w:del>
      <w:r w:rsidR="000D6F67">
        <w:rPr>
          <w:noProof/>
          <w:webHidden/>
        </w:rPr>
        <w:instrText xml:space="preserve"> \h </w:instrText>
      </w:r>
      <w:r>
        <w:rPr>
          <w:noProof/>
          <w:webHidden/>
        </w:rPr>
      </w:r>
      <w:r>
        <w:rPr>
          <w:noProof/>
          <w:webHidden/>
        </w:rPr>
        <w:fldChar w:fldCharType="separate"/>
      </w:r>
      <w:r w:rsidR="00AE33D1">
        <w:rPr>
          <w:noProof/>
          <w:webHidden/>
        </w:rPr>
        <w:t>15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2" w:author="manolo" w:date="2010-12-30T09:15:00Z">
        <w:r w:rsidR="00650043">
          <w:instrText>"_Toc281431961"</w:instrText>
        </w:r>
      </w:ins>
      <w:del w:id="13" w:author="manolo" w:date="2010-12-30T09:15:00Z">
        <w:r>
          <w:delInstrText>"_Toc281355092"</w:delInstrText>
        </w:r>
      </w:del>
      <w:r>
        <w:fldChar w:fldCharType="separate"/>
      </w:r>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w:instrText>
      </w:r>
      <w:ins w:id="14" w:author="manolo" w:date="2010-12-30T09:15:00Z">
        <w:r w:rsidR="008C7A36">
          <w:rPr>
            <w:noProof/>
            <w:webHidden/>
          </w:rPr>
          <w:instrText>_Toc281431961</w:instrText>
        </w:r>
      </w:ins>
      <w:del w:id="15" w:author="manolo" w:date="2010-12-30T09:15:00Z">
        <w:r w:rsidR="000D6F67">
          <w:rPr>
            <w:noProof/>
            <w:webHidden/>
          </w:rPr>
          <w:delInstrText>_Toc281355092</w:delInstrText>
        </w:r>
      </w:del>
      <w:r w:rsidR="000D6F67">
        <w:rPr>
          <w:noProof/>
          <w:webHidden/>
        </w:rPr>
        <w:instrText xml:space="preserve"> \h </w:instrText>
      </w:r>
      <w:r>
        <w:rPr>
          <w:noProof/>
          <w:webHidden/>
        </w:rPr>
      </w:r>
      <w:r>
        <w:rPr>
          <w:noProof/>
          <w:webHidden/>
        </w:rPr>
        <w:fldChar w:fldCharType="separate"/>
      </w:r>
      <w:r w:rsidR="00AE33D1">
        <w:rPr>
          <w:noProof/>
          <w:webHidden/>
        </w:rPr>
        <w:t>18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6" w:author="manolo" w:date="2010-12-30T09:15:00Z">
        <w:r w:rsidR="00650043">
          <w:instrText>"_Toc281431962"</w:instrText>
        </w:r>
      </w:ins>
      <w:del w:id="17" w:author="manolo" w:date="2010-12-30T09:15:00Z">
        <w:r>
          <w:delInstrText>"_Toc281355093"</w:delInstrText>
        </w:r>
      </w:del>
      <w:r>
        <w:fldChar w:fldCharType="separate"/>
      </w:r>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w:instrText>
      </w:r>
      <w:ins w:id="18" w:author="manolo" w:date="2010-12-30T09:15:00Z">
        <w:r w:rsidR="008C7A36">
          <w:rPr>
            <w:noProof/>
            <w:webHidden/>
          </w:rPr>
          <w:instrText>_Toc281431962</w:instrText>
        </w:r>
      </w:ins>
      <w:del w:id="19" w:author="manolo" w:date="2010-12-30T09:15:00Z">
        <w:r w:rsidR="000D6F67">
          <w:rPr>
            <w:noProof/>
            <w:webHidden/>
          </w:rPr>
          <w:delInstrText>_Toc281355093</w:delInstrText>
        </w:r>
      </w:del>
      <w:r w:rsidR="000D6F67">
        <w:rPr>
          <w:noProof/>
          <w:webHidden/>
        </w:rPr>
        <w:instrText xml:space="preserve"> \h </w:instrText>
      </w:r>
      <w:r>
        <w:rPr>
          <w:noProof/>
          <w:webHidden/>
        </w:rPr>
      </w:r>
      <w:r>
        <w:rPr>
          <w:noProof/>
          <w:webHidden/>
        </w:rPr>
        <w:fldChar w:fldCharType="separate"/>
      </w:r>
      <w:r w:rsidR="00AE33D1">
        <w:rPr>
          <w:noProof/>
          <w:webHidden/>
        </w:rPr>
        <w:t>18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0" w:author="manolo" w:date="2010-12-30T09:15:00Z">
        <w:r w:rsidR="00650043">
          <w:instrText>"_Toc281431963"</w:instrText>
        </w:r>
      </w:ins>
      <w:del w:id="21" w:author="manolo" w:date="2010-12-30T09:15:00Z">
        <w:r>
          <w:delInstrText>"_Toc281355094"</w:delInstrText>
        </w:r>
      </w:del>
      <w:r>
        <w:fldChar w:fldCharType="separate"/>
      </w:r>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w:instrText>
      </w:r>
      <w:ins w:id="22" w:author="manolo" w:date="2010-12-30T09:15:00Z">
        <w:r w:rsidR="008C7A36">
          <w:rPr>
            <w:noProof/>
            <w:webHidden/>
          </w:rPr>
          <w:instrText>_Toc281431963</w:instrText>
        </w:r>
      </w:ins>
      <w:del w:id="23" w:author="manolo" w:date="2010-12-30T09:15:00Z">
        <w:r w:rsidR="000D6F67">
          <w:rPr>
            <w:noProof/>
            <w:webHidden/>
          </w:rPr>
          <w:delInstrText>_Toc281355094</w:delInstrText>
        </w:r>
      </w:del>
      <w:r w:rsidR="000D6F67">
        <w:rPr>
          <w:noProof/>
          <w:webHidden/>
        </w:rPr>
        <w:instrText xml:space="preserve"> \h </w:instrText>
      </w:r>
      <w:r>
        <w:rPr>
          <w:noProof/>
          <w:webHidden/>
        </w:rPr>
      </w:r>
      <w:r>
        <w:rPr>
          <w:noProof/>
          <w:webHidden/>
        </w:rPr>
        <w:fldChar w:fldCharType="separate"/>
      </w:r>
      <w:r w:rsidR="00AE33D1">
        <w:rPr>
          <w:noProof/>
          <w:webHidden/>
        </w:rPr>
        <w:t>18</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4" w:author="manolo" w:date="2010-12-30T09:15:00Z">
        <w:r w:rsidR="00650043">
          <w:instrText>"_Toc281431964"</w:instrText>
        </w:r>
      </w:ins>
      <w:del w:id="25" w:author="manolo" w:date="2010-12-30T09:15:00Z">
        <w:r>
          <w:delInstrText>"_Toc281355095"</w:delInstrText>
        </w:r>
      </w:del>
      <w:r>
        <w:fldChar w:fldCharType="separate"/>
      </w:r>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w:instrText>
      </w:r>
      <w:ins w:id="26" w:author="manolo" w:date="2010-12-30T09:15:00Z">
        <w:r w:rsidR="008C7A36">
          <w:rPr>
            <w:noProof/>
            <w:webHidden/>
          </w:rPr>
          <w:instrText>_Toc281431964</w:instrText>
        </w:r>
      </w:ins>
      <w:del w:id="27" w:author="manolo" w:date="2010-12-30T09:15:00Z">
        <w:r w:rsidR="000D6F67">
          <w:rPr>
            <w:noProof/>
            <w:webHidden/>
          </w:rPr>
          <w:delInstrText>_Toc281355095</w:delInstrText>
        </w:r>
      </w:del>
      <w:r w:rsidR="000D6F67">
        <w:rPr>
          <w:noProof/>
          <w:webHidden/>
        </w:rPr>
        <w:instrText xml:space="preserve"> \h </w:instrText>
      </w:r>
      <w:r>
        <w:rPr>
          <w:noProof/>
          <w:webHidden/>
        </w:rPr>
      </w:r>
      <w:r>
        <w:rPr>
          <w:noProof/>
          <w:webHidden/>
        </w:rPr>
        <w:fldChar w:fldCharType="separate"/>
      </w:r>
      <w:r w:rsidR="00AE33D1">
        <w:rPr>
          <w:noProof/>
          <w:webHidden/>
        </w:rPr>
        <w:t>19</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8" w:author="manolo" w:date="2010-12-30T09:15:00Z">
        <w:r w:rsidR="00650043">
          <w:instrText>"_Toc281431965"</w:instrText>
        </w:r>
      </w:ins>
      <w:del w:id="29" w:author="manolo" w:date="2010-12-30T09:15:00Z">
        <w:r>
          <w:delInstrText>"_Toc281355096"</w:delInstrText>
        </w:r>
      </w:del>
      <w:r>
        <w:fldChar w:fldCharType="separate"/>
      </w:r>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w:instrText>
      </w:r>
      <w:ins w:id="30" w:author="manolo" w:date="2010-12-30T09:15:00Z">
        <w:r w:rsidR="008C7A36">
          <w:rPr>
            <w:noProof/>
            <w:webHidden/>
          </w:rPr>
          <w:instrText>_Toc281431965</w:instrText>
        </w:r>
      </w:ins>
      <w:del w:id="31" w:author="manolo" w:date="2010-12-30T09:15:00Z">
        <w:r w:rsidR="000D6F67">
          <w:rPr>
            <w:noProof/>
            <w:webHidden/>
          </w:rPr>
          <w:delInstrText>_Toc281355096</w:delInstrText>
        </w:r>
      </w:del>
      <w:r w:rsidR="000D6F67">
        <w:rPr>
          <w:noProof/>
          <w:webHidden/>
        </w:rPr>
        <w:instrText xml:space="preserve"> \h </w:instrText>
      </w:r>
      <w:r>
        <w:rPr>
          <w:noProof/>
          <w:webHidden/>
        </w:rPr>
      </w:r>
      <w:r>
        <w:rPr>
          <w:noProof/>
          <w:webHidden/>
        </w:rPr>
        <w:fldChar w:fldCharType="separate"/>
      </w:r>
      <w:r w:rsidR="00AE33D1">
        <w:rPr>
          <w:noProof/>
          <w:webHidden/>
        </w:rPr>
        <w:t>20</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2" w:author="manolo" w:date="2010-12-30T09:15:00Z">
        <w:r w:rsidR="00650043">
          <w:instrText>"_Toc281431966"</w:instrText>
        </w:r>
      </w:ins>
      <w:del w:id="33" w:author="manolo" w:date="2010-12-30T09:15:00Z">
        <w:r>
          <w:delInstrText>"_Toc281355097"</w:delInstrText>
        </w:r>
      </w:del>
      <w:r>
        <w:fldChar w:fldCharType="separate"/>
      </w:r>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w:instrText>
      </w:r>
      <w:ins w:id="34" w:author="manolo" w:date="2010-12-30T09:15:00Z">
        <w:r w:rsidR="008C7A36">
          <w:rPr>
            <w:webHidden/>
          </w:rPr>
          <w:instrText>_Toc281431966</w:instrText>
        </w:r>
      </w:ins>
      <w:del w:id="35" w:author="manolo" w:date="2010-12-30T09:15:00Z">
        <w:r w:rsidR="000D6F67">
          <w:rPr>
            <w:webHidden/>
          </w:rPr>
          <w:delInstrText>_Toc281355097</w:delInstrText>
        </w:r>
      </w:del>
      <w:r w:rsidR="000D6F67">
        <w:rPr>
          <w:webHidden/>
        </w:rPr>
        <w:instrText xml:space="preserve"> \h </w:instrText>
      </w:r>
      <w:r>
        <w:rPr>
          <w:webHidden/>
        </w:rPr>
      </w:r>
      <w:r>
        <w:rPr>
          <w:webHidden/>
        </w:rPr>
        <w:fldChar w:fldCharType="separate"/>
      </w:r>
      <w:r w:rsidR="00AE33D1">
        <w:rPr>
          <w:webHidden/>
        </w:rPr>
        <w:t>22</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6" w:author="manolo" w:date="2010-12-30T09:15:00Z">
        <w:r w:rsidR="00650043">
          <w:instrText>"_Toc281431967"</w:instrText>
        </w:r>
      </w:ins>
      <w:del w:id="37" w:author="manolo" w:date="2010-12-30T09:15:00Z">
        <w:r>
          <w:delInstrText>"_Toc281355098"</w:delInstrText>
        </w:r>
      </w:del>
      <w:r>
        <w:fldChar w:fldCharType="separate"/>
      </w:r>
      <w:r w:rsidR="000D6F67" w:rsidRPr="0014022A">
        <w:rPr>
          <w:rStyle w:val="Hipervnculo"/>
          <w:noProof/>
        </w:rPr>
        <w:t>2.1.</w:t>
      </w:r>
      <w:ins w:id="38" w:author="manolo" w:date="2010-12-30T09:15:00Z">
        <w:r w:rsidR="008C7A36" w:rsidRPr="007E2EF7">
          <w:rPr>
            <w:rStyle w:val="Hipervnculo"/>
            <w:noProof/>
          </w:rPr>
          <w:t xml:space="preserve"> </w:t>
        </w:r>
      </w:ins>
      <w:r w:rsidR="000D6F67" w:rsidRPr="0014022A">
        <w:rPr>
          <w:rStyle w:val="Hipervnculo"/>
          <w:noProof/>
        </w:rPr>
        <w:t>Acceso Multimedia Universal</w:t>
      </w:r>
      <w:r w:rsidR="000D6F67">
        <w:rPr>
          <w:noProof/>
          <w:webHidden/>
        </w:rPr>
        <w:tab/>
      </w:r>
      <w:r>
        <w:rPr>
          <w:noProof/>
          <w:webHidden/>
        </w:rPr>
        <w:fldChar w:fldCharType="begin"/>
      </w:r>
      <w:r w:rsidR="000D6F67">
        <w:rPr>
          <w:noProof/>
          <w:webHidden/>
        </w:rPr>
        <w:instrText xml:space="preserve"> PAGEREF </w:instrText>
      </w:r>
      <w:ins w:id="39" w:author="manolo" w:date="2010-12-30T09:15:00Z">
        <w:r w:rsidR="008C7A36">
          <w:rPr>
            <w:noProof/>
            <w:webHidden/>
          </w:rPr>
          <w:instrText>_Toc281431967</w:instrText>
        </w:r>
      </w:ins>
      <w:del w:id="40" w:author="manolo" w:date="2010-12-30T09:15:00Z">
        <w:r w:rsidR="000D6F67">
          <w:rPr>
            <w:noProof/>
            <w:webHidden/>
          </w:rPr>
          <w:delInstrText>_Toc281355098</w:delInstrText>
        </w:r>
      </w:del>
      <w:r w:rsidR="000D6F67">
        <w:rPr>
          <w:noProof/>
          <w:webHidden/>
        </w:rPr>
        <w:instrText xml:space="preserve"> \h </w:instrText>
      </w:r>
      <w:r>
        <w:rPr>
          <w:noProof/>
          <w:webHidden/>
        </w:rPr>
      </w:r>
      <w:r>
        <w:rPr>
          <w:noProof/>
          <w:webHidden/>
        </w:rPr>
        <w:fldChar w:fldCharType="separate"/>
      </w:r>
      <w:r w:rsidR="00AE33D1">
        <w:rPr>
          <w:noProof/>
          <w:webHidden/>
        </w:rPr>
        <w:t>22</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41" w:author="manolo" w:date="2010-12-30T09:15:00Z">
        <w:r w:rsidR="00650043">
          <w:instrText>"_Toc281431968"</w:instrText>
        </w:r>
      </w:ins>
      <w:del w:id="42" w:author="manolo" w:date="2010-12-30T09:15:00Z">
        <w:r>
          <w:delInstrText>"_Toc281355099"</w:delInstrText>
        </w:r>
      </w:del>
      <w:r>
        <w:fldChar w:fldCharType="separate"/>
      </w:r>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w:instrText>
      </w:r>
      <w:ins w:id="43" w:author="manolo" w:date="2010-12-30T09:15:00Z">
        <w:r w:rsidR="008C7A36">
          <w:rPr>
            <w:noProof/>
            <w:webHidden/>
          </w:rPr>
          <w:instrText>_Toc281431968</w:instrText>
        </w:r>
      </w:ins>
      <w:del w:id="44" w:author="manolo" w:date="2010-12-30T09:15:00Z">
        <w:r w:rsidR="000D6F67">
          <w:rPr>
            <w:noProof/>
            <w:webHidden/>
          </w:rPr>
          <w:delInstrText>_Toc281355099</w:delInstrText>
        </w:r>
      </w:del>
      <w:r w:rsidR="000D6F67">
        <w:rPr>
          <w:noProof/>
          <w:webHidden/>
        </w:rPr>
        <w:instrText xml:space="preserve"> \h </w:instrText>
      </w:r>
      <w:r>
        <w:rPr>
          <w:noProof/>
          <w:webHidden/>
        </w:rPr>
      </w:r>
      <w:r>
        <w:rPr>
          <w:noProof/>
          <w:webHidden/>
        </w:rPr>
        <w:fldChar w:fldCharType="separate"/>
      </w:r>
      <w:r w:rsidR="00AE33D1">
        <w:rPr>
          <w:noProof/>
          <w:webHidden/>
        </w:rPr>
        <w:t>27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5" w:author="manolo" w:date="2010-12-30T09:15:00Z">
        <w:r w:rsidR="00650043">
          <w:instrText>"_Toc281431969"</w:instrText>
        </w:r>
      </w:ins>
      <w:del w:id="46" w:author="manolo" w:date="2010-12-30T09:15:00Z">
        <w:r>
          <w:delInstrText>"_Toc281355100"</w:delInstrText>
        </w:r>
      </w:del>
      <w:r>
        <w:fldChar w:fldCharType="separate"/>
      </w:r>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w:instrText>
      </w:r>
      <w:ins w:id="47" w:author="manolo" w:date="2010-12-30T09:15:00Z">
        <w:r w:rsidR="008C7A36">
          <w:rPr>
            <w:noProof/>
            <w:webHidden/>
          </w:rPr>
          <w:instrText>_Toc281431969</w:instrText>
        </w:r>
      </w:ins>
      <w:del w:id="48" w:author="manolo" w:date="2010-12-30T09:15:00Z">
        <w:r w:rsidR="000D6F67">
          <w:rPr>
            <w:noProof/>
            <w:webHidden/>
          </w:rPr>
          <w:delInstrText>_Toc281355100</w:delInstrText>
        </w:r>
      </w:del>
      <w:r w:rsidR="000D6F67">
        <w:rPr>
          <w:noProof/>
          <w:webHidden/>
        </w:rPr>
        <w:instrText xml:space="preserve"> \h </w:instrText>
      </w:r>
      <w:r>
        <w:rPr>
          <w:noProof/>
          <w:webHidden/>
        </w:rPr>
      </w:r>
      <w:r>
        <w:rPr>
          <w:noProof/>
          <w:webHidden/>
        </w:rPr>
        <w:fldChar w:fldCharType="separate"/>
      </w:r>
      <w:r w:rsidR="00AE33D1">
        <w:rPr>
          <w:noProof/>
          <w:webHidden/>
        </w:rPr>
        <w:t>27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9" w:author="manolo" w:date="2010-12-30T09:15:00Z">
        <w:r w:rsidR="00650043">
          <w:instrText>"_Toc281431970"</w:instrText>
        </w:r>
      </w:ins>
      <w:del w:id="50" w:author="manolo" w:date="2010-12-30T09:15:00Z">
        <w:r>
          <w:delInstrText>"_Toc281355101"</w:delInstrText>
        </w:r>
      </w:del>
      <w:r>
        <w:fldChar w:fldCharType="separate"/>
      </w:r>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w:instrText>
      </w:r>
      <w:ins w:id="51" w:author="manolo" w:date="2010-12-30T09:15:00Z">
        <w:r w:rsidR="008C7A36">
          <w:rPr>
            <w:noProof/>
            <w:webHidden/>
          </w:rPr>
          <w:instrText>_Toc281431970</w:instrText>
        </w:r>
      </w:ins>
      <w:del w:id="52" w:author="manolo" w:date="2010-12-30T09:15:00Z">
        <w:r w:rsidR="000D6F67">
          <w:rPr>
            <w:noProof/>
            <w:webHidden/>
          </w:rPr>
          <w:delInstrText>_Toc281355101</w:delInstrText>
        </w:r>
      </w:del>
      <w:r w:rsidR="000D6F67">
        <w:rPr>
          <w:noProof/>
          <w:webHidden/>
        </w:rPr>
        <w:instrText xml:space="preserve"> \h </w:instrText>
      </w:r>
      <w:r>
        <w:rPr>
          <w:noProof/>
          <w:webHidden/>
        </w:rPr>
      </w:r>
      <w:r>
        <w:rPr>
          <w:noProof/>
          <w:webHidden/>
        </w:rPr>
        <w:fldChar w:fldCharType="separate"/>
      </w:r>
      <w:r w:rsidR="00AE33D1">
        <w:rPr>
          <w:noProof/>
          <w:webHidden/>
        </w:rPr>
        <w:t>29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53" w:author="manolo" w:date="2010-12-30T09:15:00Z">
        <w:r w:rsidR="00650043">
          <w:instrText>"_Toc281431971"</w:instrText>
        </w:r>
      </w:ins>
      <w:del w:id="54" w:author="manolo" w:date="2010-12-30T09:15:00Z">
        <w:r>
          <w:delInstrText>"_Toc281355102"</w:delInstrText>
        </w:r>
      </w:del>
      <w:r>
        <w:fldChar w:fldCharType="separate"/>
      </w:r>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w:instrText>
      </w:r>
      <w:ins w:id="55" w:author="manolo" w:date="2010-12-30T09:15:00Z">
        <w:r w:rsidR="008C7A36">
          <w:rPr>
            <w:noProof/>
            <w:webHidden/>
          </w:rPr>
          <w:instrText>_Toc281431971</w:instrText>
        </w:r>
      </w:ins>
      <w:del w:id="56" w:author="manolo" w:date="2010-12-30T09:15:00Z">
        <w:r w:rsidR="000D6F67">
          <w:rPr>
            <w:noProof/>
            <w:webHidden/>
          </w:rPr>
          <w:delInstrText>_Toc281355102</w:delInstrText>
        </w:r>
      </w:del>
      <w:r w:rsidR="000D6F67">
        <w:rPr>
          <w:noProof/>
          <w:webHidden/>
        </w:rPr>
        <w:instrText xml:space="preserve"> \h </w:instrText>
      </w:r>
      <w:r>
        <w:rPr>
          <w:noProof/>
          <w:webHidden/>
        </w:rPr>
      </w:r>
      <w:r>
        <w:rPr>
          <w:noProof/>
          <w:webHidden/>
        </w:rPr>
        <w:fldChar w:fldCharType="separate"/>
      </w:r>
      <w:r w:rsidR="00AE33D1">
        <w:rPr>
          <w:noProof/>
          <w:webHidden/>
        </w:rPr>
        <w:t>30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57" w:author="manolo" w:date="2010-12-30T09:15:00Z">
        <w:r w:rsidR="00650043">
          <w:instrText>"_Toc281431972"</w:instrText>
        </w:r>
      </w:ins>
      <w:del w:id="58" w:author="manolo" w:date="2010-12-30T09:15:00Z">
        <w:r>
          <w:delInstrText>"_Toc281355103"</w:delInstrText>
        </w:r>
      </w:del>
      <w:r>
        <w:fldChar w:fldCharType="separate"/>
      </w:r>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w:instrText>
      </w:r>
      <w:ins w:id="59" w:author="manolo" w:date="2010-12-30T09:15:00Z">
        <w:r w:rsidR="008C7A36">
          <w:rPr>
            <w:noProof/>
            <w:webHidden/>
          </w:rPr>
          <w:instrText>_Toc281431972</w:instrText>
        </w:r>
      </w:ins>
      <w:del w:id="60" w:author="manolo" w:date="2010-12-30T09:15:00Z">
        <w:r w:rsidR="000D6F67">
          <w:rPr>
            <w:noProof/>
            <w:webHidden/>
          </w:rPr>
          <w:delInstrText>_Toc281355103</w:delInstrText>
        </w:r>
      </w:del>
      <w:r w:rsidR="000D6F67">
        <w:rPr>
          <w:noProof/>
          <w:webHidden/>
        </w:rPr>
        <w:instrText xml:space="preserve"> \h </w:instrText>
      </w:r>
      <w:r>
        <w:rPr>
          <w:noProof/>
          <w:webHidden/>
        </w:rPr>
      </w:r>
      <w:r>
        <w:rPr>
          <w:noProof/>
          <w:webHidden/>
        </w:rPr>
        <w:fldChar w:fldCharType="separate"/>
      </w:r>
      <w:r w:rsidR="00AE33D1">
        <w:rPr>
          <w:noProof/>
          <w:webHidden/>
        </w:rPr>
        <w:t>31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61" w:author="manolo" w:date="2010-12-30T09:15:00Z">
        <w:r w:rsidR="00650043">
          <w:instrText>"_Toc281431973"</w:instrText>
        </w:r>
      </w:ins>
      <w:del w:id="62" w:author="manolo" w:date="2010-12-30T09:15:00Z">
        <w:r>
          <w:delInstrText>"_Toc281355104"</w:delInstrText>
        </w:r>
      </w:del>
      <w:r>
        <w:fldChar w:fldCharType="separate"/>
      </w:r>
      <w:r w:rsidR="000D6F67" w:rsidRPr="0014022A">
        <w:rPr>
          <w:rStyle w:val="Hipervnculo"/>
          <w:noProof/>
        </w:rPr>
        <w:t xml:space="preserve">2.3.1. Servidor </w:t>
      </w:r>
      <w:del w:id="63" w:author="manolo" w:date="2010-12-30T09:15:00Z">
        <w:r w:rsidR="000D6F67" w:rsidRPr="0014022A">
          <w:rPr>
            <w:rStyle w:val="Hipervnculo"/>
            <w:noProof/>
          </w:rPr>
          <w:delText xml:space="preserve"> </w:delText>
        </w:r>
      </w:del>
      <w:r w:rsidR="000D6F67" w:rsidRPr="0014022A">
        <w:rPr>
          <w:rStyle w:val="Hipervnculo"/>
          <w:noProof/>
        </w:rPr>
        <w:t>Web</w:t>
      </w:r>
      <w:r w:rsidR="000D6F67">
        <w:rPr>
          <w:noProof/>
          <w:webHidden/>
        </w:rPr>
        <w:tab/>
      </w:r>
      <w:r>
        <w:rPr>
          <w:noProof/>
          <w:webHidden/>
        </w:rPr>
        <w:fldChar w:fldCharType="begin"/>
      </w:r>
      <w:r w:rsidR="000D6F67">
        <w:rPr>
          <w:noProof/>
          <w:webHidden/>
        </w:rPr>
        <w:instrText xml:space="preserve"> PAGEREF </w:instrText>
      </w:r>
      <w:ins w:id="64" w:author="manolo" w:date="2010-12-30T09:15:00Z">
        <w:r w:rsidR="008C7A36">
          <w:rPr>
            <w:noProof/>
            <w:webHidden/>
          </w:rPr>
          <w:instrText>_Toc281431973</w:instrText>
        </w:r>
      </w:ins>
      <w:del w:id="65" w:author="manolo" w:date="2010-12-30T09:15:00Z">
        <w:r w:rsidR="000D6F67">
          <w:rPr>
            <w:noProof/>
            <w:webHidden/>
          </w:rPr>
          <w:delInstrText>_Toc281355104</w:delInstrText>
        </w:r>
      </w:del>
      <w:r w:rsidR="000D6F67">
        <w:rPr>
          <w:noProof/>
          <w:webHidden/>
        </w:rPr>
        <w:instrText xml:space="preserve"> \h </w:instrText>
      </w:r>
      <w:r>
        <w:rPr>
          <w:noProof/>
          <w:webHidden/>
        </w:rPr>
      </w:r>
      <w:r>
        <w:rPr>
          <w:noProof/>
          <w:webHidden/>
        </w:rPr>
        <w:fldChar w:fldCharType="separate"/>
      </w:r>
      <w:r w:rsidR="00AE33D1">
        <w:rPr>
          <w:noProof/>
          <w:webHidden/>
        </w:rPr>
        <w:t>32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66" w:author="manolo" w:date="2010-12-30T09:15:00Z">
        <w:r w:rsidR="00650043">
          <w:instrText>"_Toc281431974"</w:instrText>
        </w:r>
      </w:ins>
      <w:del w:id="67" w:author="manolo" w:date="2010-12-30T09:15:00Z">
        <w:r>
          <w:delInstrText>"_Toc281355105"</w:delInstrText>
        </w:r>
      </w:del>
      <w:r>
        <w:fldChar w:fldCharType="separate"/>
      </w:r>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w:instrText>
      </w:r>
      <w:ins w:id="68" w:author="manolo" w:date="2010-12-30T09:15:00Z">
        <w:r w:rsidR="008C7A36">
          <w:rPr>
            <w:noProof/>
            <w:webHidden/>
          </w:rPr>
          <w:instrText>_Toc281431974</w:instrText>
        </w:r>
      </w:ins>
      <w:del w:id="69" w:author="manolo" w:date="2010-12-30T09:15:00Z">
        <w:r w:rsidR="000D6F67">
          <w:rPr>
            <w:noProof/>
            <w:webHidden/>
          </w:rPr>
          <w:delInstrText>_Toc281355105</w:delInstrText>
        </w:r>
      </w:del>
      <w:r w:rsidR="000D6F67">
        <w:rPr>
          <w:noProof/>
          <w:webHidden/>
        </w:rPr>
        <w:instrText xml:space="preserve"> \h </w:instrText>
      </w:r>
      <w:r>
        <w:rPr>
          <w:noProof/>
          <w:webHidden/>
        </w:rPr>
      </w:r>
      <w:r>
        <w:rPr>
          <w:noProof/>
          <w:webHidden/>
        </w:rPr>
        <w:fldChar w:fldCharType="separate"/>
      </w:r>
      <w:r w:rsidR="00AE33D1">
        <w:rPr>
          <w:noProof/>
          <w:webHidden/>
        </w:rPr>
        <w:t>33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70" w:author="manolo" w:date="2010-12-30T09:15:00Z">
        <w:r w:rsidR="00650043">
          <w:instrText>"_Toc281431975"</w:instrText>
        </w:r>
      </w:ins>
      <w:del w:id="71" w:author="manolo" w:date="2010-12-30T09:15:00Z">
        <w:r>
          <w:delInstrText>"_Toc281355106"</w:delInstrText>
        </w:r>
      </w:del>
      <w:r>
        <w:fldChar w:fldCharType="separate"/>
      </w:r>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w:instrText>
      </w:r>
      <w:ins w:id="72" w:author="manolo" w:date="2010-12-30T09:15:00Z">
        <w:r w:rsidR="008C7A36">
          <w:rPr>
            <w:noProof/>
            <w:webHidden/>
          </w:rPr>
          <w:instrText>_Toc281431975</w:instrText>
        </w:r>
      </w:ins>
      <w:del w:id="73" w:author="manolo" w:date="2010-12-30T09:15:00Z">
        <w:r w:rsidR="000D6F67">
          <w:rPr>
            <w:noProof/>
            <w:webHidden/>
          </w:rPr>
          <w:delInstrText>_Toc281355106</w:delInstrText>
        </w:r>
      </w:del>
      <w:r w:rsidR="000D6F67">
        <w:rPr>
          <w:noProof/>
          <w:webHidden/>
        </w:rPr>
        <w:instrText xml:space="preserve"> \h </w:instrText>
      </w:r>
      <w:r>
        <w:rPr>
          <w:noProof/>
          <w:webHidden/>
        </w:rPr>
      </w:r>
      <w:r>
        <w:rPr>
          <w:noProof/>
          <w:webHidden/>
        </w:rPr>
        <w:fldChar w:fldCharType="separate"/>
      </w:r>
      <w:r w:rsidR="00AE33D1">
        <w:rPr>
          <w:noProof/>
          <w:webHidden/>
        </w:rPr>
        <w:t>33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74" w:author="manolo" w:date="2010-12-30T09:15:00Z">
        <w:r w:rsidR="00650043">
          <w:instrText>"_Toc281431976"</w:instrText>
        </w:r>
      </w:ins>
      <w:del w:id="75" w:author="manolo" w:date="2010-12-30T09:15:00Z">
        <w:r>
          <w:delInstrText>"_Toc281355107"</w:delInstrText>
        </w:r>
      </w:del>
      <w:r>
        <w:fldChar w:fldCharType="separate"/>
      </w:r>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w:instrText>
      </w:r>
      <w:ins w:id="76" w:author="manolo" w:date="2010-12-30T09:15:00Z">
        <w:r w:rsidR="008C7A36">
          <w:rPr>
            <w:noProof/>
            <w:webHidden/>
          </w:rPr>
          <w:instrText>_Toc281431976</w:instrText>
        </w:r>
      </w:ins>
      <w:del w:id="77" w:author="manolo" w:date="2010-12-30T09:15:00Z">
        <w:r w:rsidR="000D6F67">
          <w:rPr>
            <w:noProof/>
            <w:webHidden/>
          </w:rPr>
          <w:delInstrText>_Toc281355107</w:delInstrText>
        </w:r>
      </w:del>
      <w:r w:rsidR="000D6F67">
        <w:rPr>
          <w:noProof/>
          <w:webHidden/>
        </w:rPr>
        <w:instrText xml:space="preserve"> \h </w:instrText>
      </w:r>
      <w:r>
        <w:rPr>
          <w:noProof/>
          <w:webHidden/>
        </w:rPr>
      </w:r>
      <w:r>
        <w:rPr>
          <w:noProof/>
          <w:webHidden/>
        </w:rPr>
        <w:fldChar w:fldCharType="separate"/>
      </w:r>
      <w:r w:rsidR="00AE33D1">
        <w:rPr>
          <w:noProof/>
          <w:webHidden/>
        </w:rPr>
        <w:t>34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78" w:author="manolo" w:date="2010-12-30T09:15:00Z">
        <w:r w:rsidR="00650043">
          <w:instrText>"_Toc281431977"</w:instrText>
        </w:r>
      </w:ins>
      <w:del w:id="79" w:author="manolo" w:date="2010-12-30T09:15:00Z">
        <w:r>
          <w:delInstrText>"_Toc281355108"</w:delInstrText>
        </w:r>
      </w:del>
      <w:r>
        <w:fldChar w:fldCharType="separate"/>
      </w:r>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w:instrText>
      </w:r>
      <w:ins w:id="80" w:author="manolo" w:date="2010-12-30T09:15:00Z">
        <w:r w:rsidR="008C7A36">
          <w:rPr>
            <w:noProof/>
            <w:webHidden/>
          </w:rPr>
          <w:instrText>_Toc281431977</w:instrText>
        </w:r>
      </w:ins>
      <w:del w:id="81" w:author="manolo" w:date="2010-12-30T09:15:00Z">
        <w:r w:rsidR="000D6F67">
          <w:rPr>
            <w:noProof/>
            <w:webHidden/>
          </w:rPr>
          <w:delInstrText>_Toc281355108</w:delInstrText>
        </w:r>
      </w:del>
      <w:r w:rsidR="000D6F67">
        <w:rPr>
          <w:noProof/>
          <w:webHidden/>
        </w:rPr>
        <w:instrText xml:space="preserve"> \h </w:instrText>
      </w:r>
      <w:r>
        <w:rPr>
          <w:noProof/>
          <w:webHidden/>
        </w:rPr>
      </w:r>
      <w:r>
        <w:rPr>
          <w:noProof/>
          <w:webHidden/>
        </w:rPr>
        <w:fldChar w:fldCharType="separate"/>
      </w:r>
      <w:r w:rsidR="00AE33D1">
        <w:rPr>
          <w:noProof/>
          <w:webHidden/>
        </w:rPr>
        <w:t>35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82" w:author="manolo" w:date="2010-12-30T09:15:00Z">
        <w:r w:rsidR="00650043">
          <w:instrText>"_Toc281431978"</w:instrText>
        </w:r>
      </w:ins>
      <w:del w:id="83" w:author="manolo" w:date="2010-12-30T09:15:00Z">
        <w:r>
          <w:delInstrText>"_Toc281355109"</w:delInstrText>
        </w:r>
      </w:del>
      <w:r>
        <w:fldChar w:fldCharType="separate"/>
      </w:r>
      <w:r w:rsidR="000D6F67" w:rsidRPr="0014022A">
        <w:rPr>
          <w:rStyle w:val="Hipervnculo"/>
          <w:noProof/>
        </w:rPr>
        <w:t>2.4.</w:t>
      </w:r>
      <w:ins w:id="84" w:author="manolo" w:date="2010-12-30T09:15:00Z">
        <w:r w:rsidR="008C7A36" w:rsidRPr="007E2EF7">
          <w:rPr>
            <w:rStyle w:val="Hipervnculo"/>
            <w:noProof/>
          </w:rPr>
          <w:t xml:space="preserve"> </w:t>
        </w:r>
      </w:ins>
      <w:r w:rsidR="000D6F67" w:rsidRPr="0014022A">
        <w:rPr>
          <w:rStyle w:val="Hipervnculo"/>
          <w:noProof/>
        </w:rPr>
        <w:t>Codecs de Video</w:t>
      </w:r>
      <w:r w:rsidR="000D6F67">
        <w:rPr>
          <w:noProof/>
          <w:webHidden/>
        </w:rPr>
        <w:tab/>
      </w:r>
      <w:r>
        <w:rPr>
          <w:noProof/>
          <w:webHidden/>
        </w:rPr>
        <w:fldChar w:fldCharType="begin"/>
      </w:r>
      <w:r w:rsidR="000D6F67">
        <w:rPr>
          <w:noProof/>
          <w:webHidden/>
        </w:rPr>
        <w:instrText xml:space="preserve"> PAGEREF </w:instrText>
      </w:r>
      <w:ins w:id="85" w:author="manolo" w:date="2010-12-30T09:15:00Z">
        <w:r w:rsidR="008C7A36">
          <w:rPr>
            <w:noProof/>
            <w:webHidden/>
          </w:rPr>
          <w:instrText>_Toc281431978</w:instrText>
        </w:r>
      </w:ins>
      <w:del w:id="86" w:author="manolo" w:date="2010-12-30T09:15:00Z">
        <w:r w:rsidR="000D6F67">
          <w:rPr>
            <w:noProof/>
            <w:webHidden/>
          </w:rPr>
          <w:delInstrText>_Toc281355109</w:delInstrText>
        </w:r>
      </w:del>
      <w:r w:rsidR="000D6F67">
        <w:rPr>
          <w:noProof/>
          <w:webHidden/>
        </w:rPr>
        <w:instrText xml:space="preserve"> \h </w:instrText>
      </w:r>
      <w:r>
        <w:rPr>
          <w:noProof/>
          <w:webHidden/>
        </w:rPr>
      </w:r>
      <w:r>
        <w:rPr>
          <w:noProof/>
          <w:webHidden/>
        </w:rPr>
        <w:fldChar w:fldCharType="separate"/>
      </w:r>
      <w:r w:rsidR="00AE33D1">
        <w:rPr>
          <w:noProof/>
          <w:webHidden/>
        </w:rPr>
        <w:t>38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87" w:author="manolo" w:date="2010-12-30T09:15:00Z">
        <w:r w:rsidR="00650043">
          <w:instrText>"_Toc281431979"</w:instrText>
        </w:r>
      </w:ins>
      <w:del w:id="88" w:author="manolo" w:date="2010-12-30T09:15:00Z">
        <w:r>
          <w:delInstrText>"_Toc281355110"</w:delInstrText>
        </w:r>
      </w:del>
      <w:r>
        <w:fldChar w:fldCharType="separate"/>
      </w:r>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w:instrText>
      </w:r>
      <w:ins w:id="89" w:author="manolo" w:date="2010-12-30T09:15:00Z">
        <w:r w:rsidR="008C7A36">
          <w:rPr>
            <w:noProof/>
            <w:webHidden/>
          </w:rPr>
          <w:instrText>_Toc281431979</w:instrText>
        </w:r>
      </w:ins>
      <w:del w:id="90" w:author="manolo" w:date="2010-12-30T09:15:00Z">
        <w:r w:rsidR="000D6F67">
          <w:rPr>
            <w:noProof/>
            <w:webHidden/>
          </w:rPr>
          <w:delInstrText>_Toc281355110</w:delInstrText>
        </w:r>
      </w:del>
      <w:r w:rsidR="000D6F67">
        <w:rPr>
          <w:noProof/>
          <w:webHidden/>
        </w:rPr>
        <w:instrText xml:space="preserve"> \h </w:instrText>
      </w:r>
      <w:r>
        <w:rPr>
          <w:noProof/>
          <w:webHidden/>
        </w:rPr>
      </w:r>
      <w:r>
        <w:rPr>
          <w:noProof/>
          <w:webHidden/>
        </w:rPr>
        <w:fldChar w:fldCharType="separate"/>
      </w:r>
      <w:r w:rsidR="00AE33D1">
        <w:rPr>
          <w:noProof/>
          <w:webHidden/>
        </w:rPr>
        <w:t>39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91" w:author="manolo" w:date="2010-12-30T09:15:00Z">
        <w:r w:rsidR="00650043">
          <w:instrText>"_Toc281431980"</w:instrText>
        </w:r>
      </w:ins>
      <w:del w:id="92" w:author="manolo" w:date="2010-12-30T09:15:00Z">
        <w:r>
          <w:delInstrText>"_Toc281355111"</w:delInstrText>
        </w:r>
      </w:del>
      <w:r>
        <w:fldChar w:fldCharType="separate"/>
      </w:r>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w:instrText>
      </w:r>
      <w:ins w:id="93" w:author="manolo" w:date="2010-12-30T09:15:00Z">
        <w:r w:rsidR="008C7A36">
          <w:rPr>
            <w:noProof/>
            <w:webHidden/>
          </w:rPr>
          <w:instrText>_Toc281431980</w:instrText>
        </w:r>
      </w:ins>
      <w:del w:id="94" w:author="manolo" w:date="2010-12-30T09:15:00Z">
        <w:r w:rsidR="000D6F67">
          <w:rPr>
            <w:noProof/>
            <w:webHidden/>
          </w:rPr>
          <w:delInstrText>_Toc281355111</w:delInstrText>
        </w:r>
      </w:del>
      <w:r w:rsidR="000D6F67">
        <w:rPr>
          <w:noProof/>
          <w:webHidden/>
        </w:rPr>
        <w:instrText xml:space="preserve"> \h </w:instrText>
      </w:r>
      <w:r>
        <w:rPr>
          <w:noProof/>
          <w:webHidden/>
        </w:rPr>
      </w:r>
      <w:r>
        <w:rPr>
          <w:noProof/>
          <w:webHidden/>
        </w:rPr>
        <w:fldChar w:fldCharType="separate"/>
      </w:r>
      <w:r w:rsidR="00AE33D1">
        <w:rPr>
          <w:noProof/>
          <w:webHidden/>
        </w:rPr>
        <w:t>39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95" w:author="manolo" w:date="2010-12-30T09:15:00Z">
        <w:r w:rsidR="00650043">
          <w:instrText>"_Toc281431981"</w:instrText>
        </w:r>
      </w:ins>
      <w:del w:id="96" w:author="manolo" w:date="2010-12-30T09:15:00Z">
        <w:r>
          <w:delInstrText>"_Toc281355112"</w:delInstrText>
        </w:r>
      </w:del>
      <w:r>
        <w:fldChar w:fldCharType="separate"/>
      </w:r>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w:instrText>
      </w:r>
      <w:ins w:id="97" w:author="manolo" w:date="2010-12-30T09:15:00Z">
        <w:r w:rsidR="008C7A36">
          <w:rPr>
            <w:noProof/>
            <w:webHidden/>
          </w:rPr>
          <w:instrText>_Toc281431981</w:instrText>
        </w:r>
      </w:ins>
      <w:del w:id="98" w:author="manolo" w:date="2010-12-30T09:15:00Z">
        <w:r w:rsidR="000D6F67">
          <w:rPr>
            <w:noProof/>
            <w:webHidden/>
          </w:rPr>
          <w:delInstrText>_Toc281355112</w:delInstrText>
        </w:r>
      </w:del>
      <w:r w:rsidR="000D6F67">
        <w:rPr>
          <w:noProof/>
          <w:webHidden/>
        </w:rPr>
        <w:instrText xml:space="preserve"> \h </w:instrText>
      </w:r>
      <w:r>
        <w:rPr>
          <w:noProof/>
          <w:webHidden/>
        </w:rPr>
      </w:r>
      <w:r>
        <w:rPr>
          <w:noProof/>
          <w:webHidden/>
        </w:rPr>
        <w:fldChar w:fldCharType="separate"/>
      </w:r>
      <w:r w:rsidR="00AE33D1">
        <w:rPr>
          <w:noProof/>
          <w:webHidden/>
        </w:rPr>
        <w:t>40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99" w:author="manolo" w:date="2010-12-30T09:15:00Z">
        <w:r w:rsidR="00650043">
          <w:instrText>"_Toc281431982"</w:instrText>
        </w:r>
      </w:ins>
      <w:del w:id="100" w:author="manolo" w:date="2010-12-30T09:15:00Z">
        <w:r>
          <w:delInstrText>"_Toc281355113"</w:delInstrText>
        </w:r>
      </w:del>
      <w:r>
        <w:fldChar w:fldCharType="separate"/>
      </w:r>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w:instrText>
      </w:r>
      <w:ins w:id="101" w:author="manolo" w:date="2010-12-30T09:15:00Z">
        <w:r w:rsidR="008C7A36">
          <w:rPr>
            <w:noProof/>
            <w:webHidden/>
          </w:rPr>
          <w:instrText>_Toc281431982</w:instrText>
        </w:r>
      </w:ins>
      <w:del w:id="102" w:author="manolo" w:date="2010-12-30T09:15:00Z">
        <w:r w:rsidR="000D6F67">
          <w:rPr>
            <w:noProof/>
            <w:webHidden/>
          </w:rPr>
          <w:delInstrText>_Toc281355113</w:delInstrText>
        </w:r>
      </w:del>
      <w:r w:rsidR="000D6F67">
        <w:rPr>
          <w:noProof/>
          <w:webHidden/>
        </w:rPr>
        <w:instrText xml:space="preserve"> \h </w:instrText>
      </w:r>
      <w:r>
        <w:rPr>
          <w:noProof/>
          <w:webHidden/>
        </w:rPr>
      </w:r>
      <w:r>
        <w:rPr>
          <w:noProof/>
          <w:webHidden/>
        </w:rPr>
        <w:fldChar w:fldCharType="separate"/>
      </w:r>
      <w:r w:rsidR="00AE33D1">
        <w:rPr>
          <w:noProof/>
          <w:webHidden/>
        </w:rPr>
        <w:t>40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03" w:author="manolo" w:date="2010-12-30T09:15:00Z">
        <w:r w:rsidR="00650043">
          <w:instrText>"_Toc281431983"</w:instrText>
        </w:r>
      </w:ins>
      <w:del w:id="104" w:author="manolo" w:date="2010-12-30T09:15:00Z">
        <w:r>
          <w:delInstrText>"_Toc281355114"</w:delInstrText>
        </w:r>
      </w:del>
      <w:r>
        <w:fldChar w:fldCharType="separate"/>
      </w:r>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w:instrText>
      </w:r>
      <w:ins w:id="105" w:author="manolo" w:date="2010-12-30T09:15:00Z">
        <w:r w:rsidR="008C7A36">
          <w:rPr>
            <w:noProof/>
            <w:webHidden/>
          </w:rPr>
          <w:instrText>_Toc281431983</w:instrText>
        </w:r>
      </w:ins>
      <w:del w:id="106" w:author="manolo" w:date="2010-12-30T09:15:00Z">
        <w:r w:rsidR="000D6F67">
          <w:rPr>
            <w:noProof/>
            <w:webHidden/>
          </w:rPr>
          <w:delInstrText>_Toc281355114</w:delInstrText>
        </w:r>
      </w:del>
      <w:r w:rsidR="000D6F67">
        <w:rPr>
          <w:noProof/>
          <w:webHidden/>
        </w:rPr>
        <w:instrText xml:space="preserve"> \h </w:instrText>
      </w:r>
      <w:r>
        <w:rPr>
          <w:noProof/>
          <w:webHidden/>
        </w:rPr>
      </w:r>
      <w:r>
        <w:rPr>
          <w:noProof/>
          <w:webHidden/>
        </w:rPr>
        <w:fldChar w:fldCharType="separate"/>
      </w:r>
      <w:r w:rsidR="00AE33D1">
        <w:rPr>
          <w:noProof/>
          <w:webHidden/>
        </w:rPr>
        <w:t>40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07" w:author="manolo" w:date="2010-12-30T09:15:00Z">
        <w:r w:rsidR="00650043">
          <w:instrText>"_Toc281431984"</w:instrText>
        </w:r>
      </w:ins>
      <w:del w:id="108" w:author="manolo" w:date="2010-12-30T09:15:00Z">
        <w:r>
          <w:delInstrText>"_Toc281355115"</w:delInstrText>
        </w:r>
      </w:del>
      <w:r>
        <w:fldChar w:fldCharType="separate"/>
      </w:r>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w:instrText>
      </w:r>
      <w:ins w:id="109" w:author="manolo" w:date="2010-12-30T09:15:00Z">
        <w:r w:rsidR="008C7A36">
          <w:rPr>
            <w:noProof/>
            <w:webHidden/>
          </w:rPr>
          <w:instrText>_Toc281431984</w:instrText>
        </w:r>
      </w:ins>
      <w:del w:id="110" w:author="manolo" w:date="2010-12-30T09:15:00Z">
        <w:r w:rsidR="000D6F67">
          <w:rPr>
            <w:noProof/>
            <w:webHidden/>
          </w:rPr>
          <w:delInstrText>_Toc281355115</w:delInstrText>
        </w:r>
      </w:del>
      <w:r w:rsidR="000D6F67">
        <w:rPr>
          <w:noProof/>
          <w:webHidden/>
        </w:rPr>
        <w:instrText xml:space="preserve"> \h </w:instrText>
      </w:r>
      <w:r>
        <w:rPr>
          <w:noProof/>
          <w:webHidden/>
        </w:rPr>
      </w:r>
      <w:r>
        <w:rPr>
          <w:noProof/>
          <w:webHidden/>
        </w:rPr>
        <w:fldChar w:fldCharType="separate"/>
      </w:r>
      <w:r w:rsidR="00AE33D1">
        <w:rPr>
          <w:noProof/>
          <w:webHidden/>
        </w:rPr>
        <w:t>41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11" w:author="manolo" w:date="2010-12-30T09:15:00Z">
        <w:r w:rsidR="00650043">
          <w:instrText>"_Toc281431985"</w:instrText>
        </w:r>
      </w:ins>
      <w:del w:id="112" w:author="manolo" w:date="2010-12-30T09:15:00Z">
        <w:r>
          <w:delInstrText>"_Toc281355116"</w:delInstrText>
        </w:r>
      </w:del>
      <w:r>
        <w:fldChar w:fldCharType="separate"/>
      </w:r>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w:instrText>
      </w:r>
      <w:ins w:id="113" w:author="manolo" w:date="2010-12-30T09:15:00Z">
        <w:r w:rsidR="008C7A36">
          <w:rPr>
            <w:noProof/>
            <w:webHidden/>
          </w:rPr>
          <w:instrText>_Toc281431985</w:instrText>
        </w:r>
      </w:ins>
      <w:del w:id="114" w:author="manolo" w:date="2010-12-30T09:15:00Z">
        <w:r w:rsidR="000D6F67">
          <w:rPr>
            <w:noProof/>
            <w:webHidden/>
          </w:rPr>
          <w:delInstrText>_Toc281355116</w:delInstrText>
        </w:r>
      </w:del>
      <w:r w:rsidR="000D6F67">
        <w:rPr>
          <w:noProof/>
          <w:webHidden/>
        </w:rPr>
        <w:instrText xml:space="preserve"> \h </w:instrText>
      </w:r>
      <w:r>
        <w:rPr>
          <w:noProof/>
          <w:webHidden/>
        </w:rPr>
      </w:r>
      <w:r>
        <w:rPr>
          <w:noProof/>
          <w:webHidden/>
        </w:rPr>
        <w:fldChar w:fldCharType="separate"/>
      </w:r>
      <w:r w:rsidR="00AE33D1">
        <w:rPr>
          <w:noProof/>
          <w:webHidden/>
        </w:rPr>
        <w:t>41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15" w:author="manolo" w:date="2010-12-30T09:15:00Z">
        <w:r w:rsidR="00650043">
          <w:instrText>"_Toc281431986"</w:instrText>
        </w:r>
      </w:ins>
      <w:del w:id="116" w:author="manolo" w:date="2010-12-30T09:15:00Z">
        <w:r>
          <w:delInstrText>"_Toc281355117"</w:delInstrText>
        </w:r>
      </w:del>
      <w:r>
        <w:fldChar w:fldCharType="separate"/>
      </w:r>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w:instrText>
      </w:r>
      <w:ins w:id="117" w:author="manolo" w:date="2010-12-30T09:15:00Z">
        <w:r w:rsidR="008C7A36">
          <w:rPr>
            <w:noProof/>
            <w:webHidden/>
          </w:rPr>
          <w:instrText>_Toc281431986</w:instrText>
        </w:r>
      </w:ins>
      <w:del w:id="118" w:author="manolo" w:date="2010-12-30T09:15:00Z">
        <w:r w:rsidR="000D6F67">
          <w:rPr>
            <w:noProof/>
            <w:webHidden/>
          </w:rPr>
          <w:delInstrText>_Toc281355117</w:delInstrText>
        </w:r>
      </w:del>
      <w:r w:rsidR="000D6F67">
        <w:rPr>
          <w:noProof/>
          <w:webHidden/>
        </w:rPr>
        <w:instrText xml:space="preserve"> \h </w:instrText>
      </w:r>
      <w:r>
        <w:rPr>
          <w:noProof/>
          <w:webHidden/>
        </w:rPr>
      </w:r>
      <w:r>
        <w:rPr>
          <w:noProof/>
          <w:webHidden/>
        </w:rPr>
        <w:fldChar w:fldCharType="separate"/>
      </w:r>
      <w:r w:rsidR="00AE33D1">
        <w:rPr>
          <w:noProof/>
          <w:webHidden/>
        </w:rPr>
        <w:t>42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19" w:author="manolo" w:date="2010-12-30T09:15:00Z">
        <w:r w:rsidR="00650043">
          <w:instrText>"_Toc281431987"</w:instrText>
        </w:r>
      </w:ins>
      <w:del w:id="120" w:author="manolo" w:date="2010-12-30T09:15:00Z">
        <w:r>
          <w:delInstrText>"_Toc281355118"</w:delInstrText>
        </w:r>
      </w:del>
      <w:r>
        <w:fldChar w:fldCharType="separate"/>
      </w:r>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w:instrText>
      </w:r>
      <w:ins w:id="121" w:author="manolo" w:date="2010-12-30T09:15:00Z">
        <w:r w:rsidR="008C7A36">
          <w:rPr>
            <w:noProof/>
            <w:webHidden/>
          </w:rPr>
          <w:instrText>_Toc281431987</w:instrText>
        </w:r>
      </w:ins>
      <w:del w:id="122" w:author="manolo" w:date="2010-12-30T09:15:00Z">
        <w:r w:rsidR="000D6F67">
          <w:rPr>
            <w:noProof/>
            <w:webHidden/>
          </w:rPr>
          <w:delInstrText>_Toc281355118</w:delInstrText>
        </w:r>
      </w:del>
      <w:r w:rsidR="000D6F67">
        <w:rPr>
          <w:noProof/>
          <w:webHidden/>
        </w:rPr>
        <w:instrText xml:space="preserve"> \h </w:instrText>
      </w:r>
      <w:r>
        <w:rPr>
          <w:noProof/>
          <w:webHidden/>
        </w:rPr>
      </w:r>
      <w:r>
        <w:rPr>
          <w:noProof/>
          <w:webHidden/>
        </w:rPr>
        <w:fldChar w:fldCharType="separate"/>
      </w:r>
      <w:r w:rsidR="00AE33D1">
        <w:rPr>
          <w:noProof/>
          <w:webHidden/>
        </w:rPr>
        <w:t>43</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23" w:author="manolo" w:date="2010-12-30T09:15:00Z">
        <w:r w:rsidR="00650043">
          <w:instrText>"_Toc281431988"</w:instrText>
        </w:r>
      </w:ins>
      <w:del w:id="124" w:author="manolo" w:date="2010-12-30T09:15:00Z">
        <w:r>
          <w:delInstrText>"_Toc281355119"</w:delInstrText>
        </w:r>
      </w:del>
      <w:r>
        <w:fldChar w:fldCharType="separate"/>
      </w:r>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w:instrText>
      </w:r>
      <w:ins w:id="125" w:author="manolo" w:date="2010-12-30T09:15:00Z">
        <w:r w:rsidR="008C7A36">
          <w:rPr>
            <w:noProof/>
            <w:webHidden/>
          </w:rPr>
          <w:instrText>_Toc281431988</w:instrText>
        </w:r>
      </w:ins>
      <w:del w:id="126" w:author="manolo" w:date="2010-12-30T09:15:00Z">
        <w:r w:rsidR="000D6F67">
          <w:rPr>
            <w:noProof/>
            <w:webHidden/>
          </w:rPr>
          <w:delInstrText>_Toc281355119</w:delInstrText>
        </w:r>
      </w:del>
      <w:r w:rsidR="000D6F67">
        <w:rPr>
          <w:noProof/>
          <w:webHidden/>
        </w:rPr>
        <w:instrText xml:space="preserve"> \h </w:instrText>
      </w:r>
      <w:r>
        <w:rPr>
          <w:noProof/>
          <w:webHidden/>
        </w:rPr>
      </w:r>
      <w:r>
        <w:rPr>
          <w:noProof/>
          <w:webHidden/>
        </w:rPr>
        <w:fldChar w:fldCharType="separate"/>
      </w:r>
      <w:r w:rsidR="00AE33D1">
        <w:rPr>
          <w:noProof/>
          <w:webHidden/>
        </w:rPr>
        <w:t>44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27" w:author="manolo" w:date="2010-12-30T09:15:00Z">
        <w:r w:rsidR="00650043">
          <w:instrText>"_Toc281431989"</w:instrText>
        </w:r>
      </w:ins>
      <w:del w:id="128" w:author="manolo" w:date="2010-12-30T09:15:00Z">
        <w:r>
          <w:delInstrText>"_Toc281355120"</w:delInstrText>
        </w:r>
      </w:del>
      <w:r>
        <w:fldChar w:fldCharType="separate"/>
      </w:r>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w:instrText>
      </w:r>
      <w:ins w:id="129" w:author="manolo" w:date="2010-12-30T09:15:00Z">
        <w:r w:rsidR="008C7A36">
          <w:rPr>
            <w:noProof/>
            <w:webHidden/>
          </w:rPr>
          <w:instrText>_Toc281431989</w:instrText>
        </w:r>
      </w:ins>
      <w:del w:id="130" w:author="manolo" w:date="2010-12-30T09:15:00Z">
        <w:r w:rsidR="000D6F67">
          <w:rPr>
            <w:noProof/>
            <w:webHidden/>
          </w:rPr>
          <w:delInstrText>_Toc281355120</w:delInstrText>
        </w:r>
      </w:del>
      <w:r w:rsidR="000D6F67">
        <w:rPr>
          <w:noProof/>
          <w:webHidden/>
        </w:rPr>
        <w:instrText xml:space="preserve"> \h </w:instrText>
      </w:r>
      <w:r>
        <w:rPr>
          <w:noProof/>
          <w:webHidden/>
        </w:rPr>
      </w:r>
      <w:r>
        <w:rPr>
          <w:noProof/>
          <w:webHidden/>
        </w:rPr>
        <w:fldChar w:fldCharType="separate"/>
      </w:r>
      <w:r w:rsidR="00AE33D1">
        <w:rPr>
          <w:noProof/>
          <w:webHidden/>
        </w:rPr>
        <w:t>45</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31" w:author="manolo" w:date="2010-12-30T09:15:00Z">
        <w:r w:rsidR="00650043">
          <w:instrText>"_Toc281431990"</w:instrText>
        </w:r>
      </w:ins>
      <w:del w:id="132" w:author="manolo" w:date="2010-12-30T09:15:00Z">
        <w:r>
          <w:delInstrText>"_Toc281355121"</w:delInstrText>
        </w:r>
      </w:del>
      <w:r>
        <w:fldChar w:fldCharType="separate"/>
      </w:r>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w:instrText>
      </w:r>
      <w:ins w:id="133" w:author="manolo" w:date="2010-12-30T09:15:00Z">
        <w:r w:rsidR="008C7A36">
          <w:rPr>
            <w:noProof/>
            <w:webHidden/>
          </w:rPr>
          <w:instrText>_Toc281431990</w:instrText>
        </w:r>
      </w:ins>
      <w:del w:id="134" w:author="manolo" w:date="2010-12-30T09:15:00Z">
        <w:r w:rsidR="000D6F67">
          <w:rPr>
            <w:noProof/>
            <w:webHidden/>
          </w:rPr>
          <w:delInstrText>_Toc281355121</w:delInstrText>
        </w:r>
      </w:del>
      <w:r w:rsidR="000D6F67">
        <w:rPr>
          <w:noProof/>
          <w:webHidden/>
        </w:rPr>
        <w:instrText xml:space="preserve"> \h </w:instrText>
      </w:r>
      <w:r>
        <w:rPr>
          <w:noProof/>
          <w:webHidden/>
        </w:rPr>
      </w:r>
      <w:r>
        <w:rPr>
          <w:noProof/>
          <w:webHidden/>
        </w:rPr>
        <w:fldChar w:fldCharType="separate"/>
      </w:r>
      <w:r w:rsidR="00AE33D1">
        <w:rPr>
          <w:noProof/>
          <w:webHidden/>
        </w:rPr>
        <w:t>46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35" w:author="manolo" w:date="2010-12-30T09:15:00Z">
        <w:r w:rsidR="00650043">
          <w:instrText>"_Toc281431991"</w:instrText>
        </w:r>
      </w:ins>
      <w:del w:id="136" w:author="manolo" w:date="2010-12-30T09:15:00Z">
        <w:r>
          <w:delInstrText>"_Toc281355122"</w:delInstrText>
        </w:r>
      </w:del>
      <w:r>
        <w:fldChar w:fldCharType="separate"/>
      </w:r>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w:instrText>
      </w:r>
      <w:ins w:id="137" w:author="manolo" w:date="2010-12-30T09:15:00Z">
        <w:r w:rsidR="008C7A36">
          <w:rPr>
            <w:noProof/>
            <w:webHidden/>
          </w:rPr>
          <w:instrText>_Toc281431991</w:instrText>
        </w:r>
      </w:ins>
      <w:del w:id="138" w:author="manolo" w:date="2010-12-30T09:15:00Z">
        <w:r w:rsidR="000D6F67">
          <w:rPr>
            <w:noProof/>
            <w:webHidden/>
          </w:rPr>
          <w:delInstrText>_Toc281355122</w:delInstrText>
        </w:r>
      </w:del>
      <w:r w:rsidR="000D6F67">
        <w:rPr>
          <w:noProof/>
          <w:webHidden/>
        </w:rPr>
        <w:instrText xml:space="preserve"> \h </w:instrText>
      </w:r>
      <w:r>
        <w:rPr>
          <w:noProof/>
          <w:webHidden/>
        </w:rPr>
      </w:r>
      <w:r>
        <w:rPr>
          <w:noProof/>
          <w:webHidden/>
        </w:rPr>
        <w:fldChar w:fldCharType="separate"/>
      </w:r>
      <w:r w:rsidR="00AE33D1">
        <w:rPr>
          <w:noProof/>
          <w:webHidden/>
        </w:rPr>
        <w:t>47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39" w:author="manolo" w:date="2010-12-30T09:15:00Z">
        <w:r w:rsidR="00650043">
          <w:instrText>"_Toc281431992"</w:instrText>
        </w:r>
      </w:ins>
      <w:del w:id="140" w:author="manolo" w:date="2010-12-30T09:15:00Z">
        <w:r>
          <w:delInstrText>"_Toc281355123"</w:delInstrText>
        </w:r>
      </w:del>
      <w:r>
        <w:fldChar w:fldCharType="separate"/>
      </w:r>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w:instrText>
      </w:r>
      <w:ins w:id="141" w:author="manolo" w:date="2010-12-30T09:15:00Z">
        <w:r w:rsidR="008C7A36">
          <w:rPr>
            <w:noProof/>
            <w:webHidden/>
          </w:rPr>
          <w:instrText>_Toc281431992</w:instrText>
        </w:r>
      </w:ins>
      <w:del w:id="142" w:author="manolo" w:date="2010-12-30T09:15:00Z">
        <w:r w:rsidR="000D6F67">
          <w:rPr>
            <w:noProof/>
            <w:webHidden/>
          </w:rPr>
          <w:delInstrText>_Toc281355123</w:delInstrText>
        </w:r>
      </w:del>
      <w:r w:rsidR="000D6F67">
        <w:rPr>
          <w:noProof/>
          <w:webHidden/>
        </w:rPr>
        <w:instrText xml:space="preserve"> \h </w:instrText>
      </w:r>
      <w:r>
        <w:rPr>
          <w:noProof/>
          <w:webHidden/>
        </w:rPr>
      </w:r>
      <w:r>
        <w:rPr>
          <w:noProof/>
          <w:webHidden/>
        </w:rPr>
        <w:fldChar w:fldCharType="separate"/>
      </w:r>
      <w:r w:rsidR="00AE33D1">
        <w:rPr>
          <w:noProof/>
          <w:webHidden/>
        </w:rPr>
        <w:t>48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43" w:author="manolo" w:date="2010-12-30T09:15:00Z">
        <w:r w:rsidR="00650043">
          <w:instrText>"_Toc281431993"</w:instrText>
        </w:r>
      </w:ins>
      <w:del w:id="144" w:author="manolo" w:date="2010-12-30T09:15:00Z">
        <w:r>
          <w:delInstrText>"_Toc281355124"</w:delInstrText>
        </w:r>
      </w:del>
      <w:r>
        <w:fldChar w:fldCharType="separate"/>
      </w:r>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w:instrText>
      </w:r>
      <w:ins w:id="145" w:author="manolo" w:date="2010-12-30T09:15:00Z">
        <w:r w:rsidR="008C7A36">
          <w:rPr>
            <w:noProof/>
            <w:webHidden/>
          </w:rPr>
          <w:instrText>_Toc281431993</w:instrText>
        </w:r>
      </w:ins>
      <w:del w:id="146" w:author="manolo" w:date="2010-12-30T09:15:00Z">
        <w:r w:rsidR="000D6F67">
          <w:rPr>
            <w:noProof/>
            <w:webHidden/>
          </w:rPr>
          <w:delInstrText>_Toc281355124</w:delInstrText>
        </w:r>
      </w:del>
      <w:r w:rsidR="000D6F67">
        <w:rPr>
          <w:noProof/>
          <w:webHidden/>
        </w:rPr>
        <w:instrText xml:space="preserve"> \h </w:instrText>
      </w:r>
      <w:r>
        <w:rPr>
          <w:noProof/>
          <w:webHidden/>
        </w:rPr>
      </w:r>
      <w:r>
        <w:rPr>
          <w:noProof/>
          <w:webHidden/>
        </w:rPr>
        <w:fldChar w:fldCharType="separate"/>
      </w:r>
      <w:r w:rsidR="00AE33D1">
        <w:rPr>
          <w:noProof/>
          <w:webHidden/>
        </w:rPr>
        <w:t>51</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47" w:author="manolo" w:date="2010-12-30T09:15:00Z">
        <w:r w:rsidR="00650043">
          <w:instrText>"_Toc281431994"</w:instrText>
        </w:r>
      </w:ins>
      <w:del w:id="148" w:author="manolo" w:date="2010-12-30T09:15:00Z">
        <w:r>
          <w:delInstrText>"_Toc281355125"</w:delInstrText>
        </w:r>
      </w:del>
      <w:r>
        <w:fldChar w:fldCharType="separate"/>
      </w:r>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w:instrText>
      </w:r>
      <w:ins w:id="149" w:author="manolo" w:date="2010-12-30T09:15:00Z">
        <w:r w:rsidR="008C7A36">
          <w:rPr>
            <w:noProof/>
            <w:webHidden/>
          </w:rPr>
          <w:instrText>_Toc281431994</w:instrText>
        </w:r>
      </w:ins>
      <w:del w:id="150" w:author="manolo" w:date="2010-12-30T09:15:00Z">
        <w:r w:rsidR="000D6F67">
          <w:rPr>
            <w:noProof/>
            <w:webHidden/>
          </w:rPr>
          <w:delInstrText>_Toc281355125</w:delInstrText>
        </w:r>
      </w:del>
      <w:r w:rsidR="000D6F67">
        <w:rPr>
          <w:noProof/>
          <w:webHidden/>
        </w:rPr>
        <w:instrText xml:space="preserve"> \h </w:instrText>
      </w:r>
      <w:r>
        <w:rPr>
          <w:noProof/>
          <w:webHidden/>
        </w:rPr>
      </w:r>
      <w:r>
        <w:rPr>
          <w:noProof/>
          <w:webHidden/>
        </w:rPr>
        <w:fldChar w:fldCharType="separate"/>
      </w:r>
      <w:r w:rsidR="00AE33D1">
        <w:rPr>
          <w:noProof/>
          <w:webHidden/>
        </w:rPr>
        <w:t>52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51" w:author="manolo" w:date="2010-12-30T09:15:00Z">
        <w:r w:rsidR="00650043">
          <w:instrText>"_Toc281431995"</w:instrText>
        </w:r>
      </w:ins>
      <w:del w:id="152" w:author="manolo" w:date="2010-12-30T09:15:00Z">
        <w:r>
          <w:delInstrText>"_Toc281355126"</w:delInstrText>
        </w:r>
      </w:del>
      <w:r>
        <w:fldChar w:fldCharType="separate"/>
      </w:r>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w:instrText>
      </w:r>
      <w:ins w:id="153" w:author="manolo" w:date="2010-12-30T09:15:00Z">
        <w:r w:rsidR="008C7A36">
          <w:rPr>
            <w:noProof/>
            <w:webHidden/>
          </w:rPr>
          <w:instrText>_Toc281431995</w:instrText>
        </w:r>
      </w:ins>
      <w:del w:id="154" w:author="manolo" w:date="2010-12-30T09:15:00Z">
        <w:r w:rsidR="000D6F67">
          <w:rPr>
            <w:noProof/>
            <w:webHidden/>
          </w:rPr>
          <w:delInstrText>_Toc281355126</w:delInstrText>
        </w:r>
      </w:del>
      <w:r w:rsidR="000D6F67">
        <w:rPr>
          <w:noProof/>
          <w:webHidden/>
        </w:rPr>
        <w:instrText xml:space="preserve"> \h </w:instrText>
      </w:r>
      <w:r>
        <w:rPr>
          <w:noProof/>
          <w:webHidden/>
        </w:rPr>
      </w:r>
      <w:r>
        <w:rPr>
          <w:noProof/>
          <w:webHidden/>
        </w:rPr>
        <w:fldChar w:fldCharType="separate"/>
      </w:r>
      <w:r w:rsidR="00AE33D1">
        <w:rPr>
          <w:noProof/>
          <w:webHidden/>
        </w:rPr>
        <w:t>52</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55" w:author="manolo" w:date="2010-12-30T09:15:00Z">
        <w:r w:rsidR="00650043">
          <w:instrText>"_Toc281431996"</w:instrText>
        </w:r>
      </w:ins>
      <w:del w:id="156" w:author="manolo" w:date="2010-12-30T09:15:00Z">
        <w:r>
          <w:delInstrText>"_Toc281355127"</w:delInstrText>
        </w:r>
      </w:del>
      <w:r>
        <w:fldChar w:fldCharType="separate"/>
      </w:r>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w:instrText>
      </w:r>
      <w:ins w:id="157" w:author="manolo" w:date="2010-12-30T09:15:00Z">
        <w:r w:rsidR="008C7A36">
          <w:rPr>
            <w:noProof/>
            <w:webHidden/>
          </w:rPr>
          <w:instrText>_Toc281431996</w:instrText>
        </w:r>
      </w:ins>
      <w:del w:id="158" w:author="manolo" w:date="2010-12-30T09:15:00Z">
        <w:r w:rsidR="000D6F67">
          <w:rPr>
            <w:noProof/>
            <w:webHidden/>
          </w:rPr>
          <w:delInstrText>_Toc281355127</w:delInstrText>
        </w:r>
      </w:del>
      <w:r w:rsidR="000D6F67">
        <w:rPr>
          <w:noProof/>
          <w:webHidden/>
        </w:rPr>
        <w:instrText xml:space="preserve"> \h </w:instrText>
      </w:r>
      <w:r>
        <w:rPr>
          <w:noProof/>
          <w:webHidden/>
        </w:rPr>
      </w:r>
      <w:r>
        <w:rPr>
          <w:noProof/>
          <w:webHidden/>
        </w:rPr>
        <w:fldChar w:fldCharType="separate"/>
      </w:r>
      <w:r w:rsidR="00AE33D1">
        <w:rPr>
          <w:noProof/>
          <w:webHidden/>
        </w:rPr>
        <w:t>54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59" w:author="manolo" w:date="2010-12-30T09:15:00Z">
        <w:r w:rsidR="00650043">
          <w:instrText>"_Toc281431997"</w:instrText>
        </w:r>
      </w:ins>
      <w:del w:id="160" w:author="manolo" w:date="2010-12-30T09:15:00Z">
        <w:r>
          <w:delInstrText>"_Toc281355128"</w:delInstrText>
        </w:r>
      </w:del>
      <w:r>
        <w:fldChar w:fldCharType="separate"/>
      </w:r>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w:instrText>
      </w:r>
      <w:ins w:id="161" w:author="manolo" w:date="2010-12-30T09:15:00Z">
        <w:r w:rsidR="008C7A36">
          <w:rPr>
            <w:noProof/>
            <w:webHidden/>
          </w:rPr>
          <w:instrText>_Toc281431997</w:instrText>
        </w:r>
      </w:ins>
      <w:del w:id="162" w:author="manolo" w:date="2010-12-30T09:15:00Z">
        <w:r w:rsidR="000D6F67">
          <w:rPr>
            <w:noProof/>
            <w:webHidden/>
          </w:rPr>
          <w:delInstrText>_Toc281355128</w:delInstrText>
        </w:r>
      </w:del>
      <w:r w:rsidR="000D6F67">
        <w:rPr>
          <w:noProof/>
          <w:webHidden/>
        </w:rPr>
        <w:instrText xml:space="preserve"> \h </w:instrText>
      </w:r>
      <w:r>
        <w:rPr>
          <w:noProof/>
          <w:webHidden/>
        </w:rPr>
      </w:r>
      <w:r>
        <w:rPr>
          <w:noProof/>
          <w:webHidden/>
        </w:rPr>
        <w:fldChar w:fldCharType="separate"/>
      </w:r>
      <w:r w:rsidR="00AE33D1">
        <w:rPr>
          <w:noProof/>
          <w:webHidden/>
        </w:rPr>
        <w:t>57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63" w:author="manolo" w:date="2010-12-30T09:15:00Z">
        <w:r w:rsidR="00650043">
          <w:instrText>"_Toc281431998"</w:instrText>
        </w:r>
      </w:ins>
      <w:del w:id="164" w:author="manolo" w:date="2010-12-30T09:15:00Z">
        <w:r>
          <w:delInstrText>"_Toc281355129"</w:delInstrText>
        </w:r>
      </w:del>
      <w:r>
        <w:fldChar w:fldCharType="separate"/>
      </w:r>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w:instrText>
      </w:r>
      <w:ins w:id="165" w:author="manolo" w:date="2010-12-30T09:15:00Z">
        <w:r w:rsidR="008C7A36">
          <w:rPr>
            <w:noProof/>
            <w:webHidden/>
          </w:rPr>
          <w:instrText>_Toc281431998</w:instrText>
        </w:r>
      </w:ins>
      <w:del w:id="166" w:author="manolo" w:date="2010-12-30T09:15:00Z">
        <w:r w:rsidR="000D6F67">
          <w:rPr>
            <w:noProof/>
            <w:webHidden/>
          </w:rPr>
          <w:delInstrText>_Toc281355129</w:delInstrText>
        </w:r>
      </w:del>
      <w:r w:rsidR="000D6F67">
        <w:rPr>
          <w:noProof/>
          <w:webHidden/>
        </w:rPr>
        <w:instrText xml:space="preserve"> \h </w:instrText>
      </w:r>
      <w:r>
        <w:rPr>
          <w:noProof/>
          <w:webHidden/>
        </w:rPr>
      </w:r>
      <w:r>
        <w:rPr>
          <w:noProof/>
          <w:webHidden/>
        </w:rPr>
        <w:fldChar w:fldCharType="separate"/>
      </w:r>
      <w:r w:rsidR="00AE33D1">
        <w:rPr>
          <w:noProof/>
          <w:webHidden/>
        </w:rPr>
        <w:t>59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67" w:author="manolo" w:date="2010-12-30T09:15:00Z">
        <w:r w:rsidR="00650043">
          <w:instrText>"_Toc281431999"</w:instrText>
        </w:r>
      </w:ins>
      <w:del w:id="168" w:author="manolo" w:date="2010-12-30T09:15:00Z">
        <w:r>
          <w:delInstrText>"_Toc281355130"</w:delInstrText>
        </w:r>
      </w:del>
      <w:r>
        <w:fldChar w:fldCharType="separate"/>
      </w:r>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w:instrText>
      </w:r>
      <w:ins w:id="169" w:author="manolo" w:date="2010-12-30T09:15:00Z">
        <w:r w:rsidR="008C7A36">
          <w:rPr>
            <w:noProof/>
            <w:webHidden/>
          </w:rPr>
          <w:instrText>_Toc281431999</w:instrText>
        </w:r>
      </w:ins>
      <w:del w:id="170" w:author="manolo" w:date="2010-12-30T09:15:00Z">
        <w:r w:rsidR="000D6F67">
          <w:rPr>
            <w:noProof/>
            <w:webHidden/>
          </w:rPr>
          <w:delInstrText>_Toc281355130</w:delInstrText>
        </w:r>
      </w:del>
      <w:r w:rsidR="000D6F67">
        <w:rPr>
          <w:noProof/>
          <w:webHidden/>
        </w:rPr>
        <w:instrText xml:space="preserve"> \h </w:instrText>
      </w:r>
      <w:r>
        <w:rPr>
          <w:noProof/>
          <w:webHidden/>
        </w:rPr>
      </w:r>
      <w:r>
        <w:rPr>
          <w:noProof/>
          <w:webHidden/>
        </w:rPr>
        <w:fldChar w:fldCharType="separate"/>
      </w:r>
      <w:r w:rsidR="00AE33D1">
        <w:rPr>
          <w:noProof/>
          <w:webHidden/>
        </w:rPr>
        <w:t>61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71" w:author="manolo" w:date="2010-12-30T09:15:00Z">
        <w:r w:rsidR="00650043">
          <w:instrText>"_Toc281432000"</w:instrText>
        </w:r>
      </w:ins>
      <w:del w:id="172" w:author="manolo" w:date="2010-12-30T09:15:00Z">
        <w:r>
          <w:delInstrText>"_Toc281355131"</w:delInstrText>
        </w:r>
      </w:del>
      <w:r>
        <w:fldChar w:fldCharType="separate"/>
      </w:r>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w:instrText>
      </w:r>
      <w:ins w:id="173" w:author="manolo" w:date="2010-12-30T09:15:00Z">
        <w:r w:rsidR="008C7A36">
          <w:rPr>
            <w:noProof/>
            <w:webHidden/>
          </w:rPr>
          <w:instrText>_Toc281432000</w:instrText>
        </w:r>
      </w:ins>
      <w:del w:id="174" w:author="manolo" w:date="2010-12-30T09:15:00Z">
        <w:r w:rsidR="000D6F67">
          <w:rPr>
            <w:noProof/>
            <w:webHidden/>
          </w:rPr>
          <w:delInstrText>_Toc281355131</w:delInstrText>
        </w:r>
      </w:del>
      <w:r w:rsidR="000D6F67">
        <w:rPr>
          <w:noProof/>
          <w:webHidden/>
        </w:rPr>
        <w:instrText xml:space="preserve"> \h </w:instrText>
      </w:r>
      <w:r>
        <w:rPr>
          <w:noProof/>
          <w:webHidden/>
        </w:rPr>
      </w:r>
      <w:r>
        <w:rPr>
          <w:noProof/>
          <w:webHidden/>
        </w:rPr>
        <w:fldChar w:fldCharType="separate"/>
      </w:r>
      <w:r w:rsidR="00AE33D1">
        <w:rPr>
          <w:noProof/>
          <w:webHidden/>
        </w:rPr>
        <w:t>65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75" w:author="manolo" w:date="2010-12-30T09:15:00Z">
        <w:r w:rsidR="00650043">
          <w:instrText>"_Toc281432001"</w:instrText>
        </w:r>
      </w:ins>
      <w:del w:id="176" w:author="manolo" w:date="2010-12-30T09:15:00Z">
        <w:r>
          <w:delInstrText>"_Toc281355132"</w:delInstrText>
        </w:r>
      </w:del>
      <w:r>
        <w:fldChar w:fldCharType="separate"/>
      </w:r>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w:instrText>
      </w:r>
      <w:ins w:id="177" w:author="manolo" w:date="2010-12-30T09:15:00Z">
        <w:r w:rsidR="008C7A36">
          <w:rPr>
            <w:noProof/>
            <w:webHidden/>
          </w:rPr>
          <w:instrText>_Toc281432001</w:instrText>
        </w:r>
      </w:ins>
      <w:del w:id="178" w:author="manolo" w:date="2010-12-30T09:15:00Z">
        <w:r w:rsidR="000D6F67">
          <w:rPr>
            <w:noProof/>
            <w:webHidden/>
          </w:rPr>
          <w:delInstrText>_Toc281355132</w:delInstrText>
        </w:r>
      </w:del>
      <w:r w:rsidR="000D6F67">
        <w:rPr>
          <w:noProof/>
          <w:webHidden/>
        </w:rPr>
        <w:instrText xml:space="preserve"> \h </w:instrText>
      </w:r>
      <w:r>
        <w:rPr>
          <w:noProof/>
          <w:webHidden/>
        </w:rPr>
      </w:r>
      <w:r>
        <w:rPr>
          <w:noProof/>
          <w:webHidden/>
        </w:rPr>
        <w:fldChar w:fldCharType="separate"/>
      </w:r>
      <w:r w:rsidR="00AE33D1">
        <w:rPr>
          <w:noProof/>
          <w:webHidden/>
        </w:rPr>
        <w:t>66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79" w:author="manolo" w:date="2010-12-30T09:15:00Z">
        <w:r w:rsidR="00650043">
          <w:instrText>"_Toc281432002"</w:instrText>
        </w:r>
      </w:ins>
      <w:del w:id="180" w:author="manolo" w:date="2010-12-30T09:15:00Z">
        <w:r>
          <w:delInstrText>"_Toc281355133"</w:delInstrText>
        </w:r>
      </w:del>
      <w:r>
        <w:fldChar w:fldCharType="separate"/>
      </w:r>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w:instrText>
      </w:r>
      <w:ins w:id="181" w:author="manolo" w:date="2010-12-30T09:15:00Z">
        <w:r w:rsidR="008C7A36">
          <w:rPr>
            <w:noProof/>
            <w:webHidden/>
          </w:rPr>
          <w:instrText>_Toc281432002</w:instrText>
        </w:r>
      </w:ins>
      <w:del w:id="182" w:author="manolo" w:date="2010-12-30T09:15:00Z">
        <w:r w:rsidR="000D6F67">
          <w:rPr>
            <w:noProof/>
            <w:webHidden/>
          </w:rPr>
          <w:delInstrText>_Toc281355133</w:delInstrText>
        </w:r>
      </w:del>
      <w:r w:rsidR="000D6F67">
        <w:rPr>
          <w:noProof/>
          <w:webHidden/>
        </w:rPr>
        <w:instrText xml:space="preserve"> \h </w:instrText>
      </w:r>
      <w:r>
        <w:rPr>
          <w:noProof/>
          <w:webHidden/>
        </w:rPr>
      </w:r>
      <w:r>
        <w:rPr>
          <w:noProof/>
          <w:webHidden/>
        </w:rPr>
        <w:fldChar w:fldCharType="separate"/>
      </w:r>
      <w:r w:rsidR="00AE33D1">
        <w:rPr>
          <w:noProof/>
          <w:webHidden/>
        </w:rPr>
        <w:t>67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83" w:author="manolo" w:date="2010-12-30T09:15:00Z">
        <w:r w:rsidR="00650043">
          <w:instrText>"_Toc281432003"</w:instrText>
        </w:r>
      </w:ins>
      <w:del w:id="184" w:author="manolo" w:date="2010-12-30T09:15:00Z">
        <w:r>
          <w:delInstrText>"_Toc281355134"</w:delInstrText>
        </w:r>
      </w:del>
      <w:r>
        <w:fldChar w:fldCharType="separate"/>
      </w:r>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w:instrText>
      </w:r>
      <w:ins w:id="185" w:author="manolo" w:date="2010-12-30T09:15:00Z">
        <w:r w:rsidR="008C7A36">
          <w:rPr>
            <w:noProof/>
            <w:webHidden/>
          </w:rPr>
          <w:instrText>_Toc281432003</w:instrText>
        </w:r>
      </w:ins>
      <w:del w:id="186" w:author="manolo" w:date="2010-12-30T09:15:00Z">
        <w:r w:rsidR="000D6F67">
          <w:rPr>
            <w:noProof/>
            <w:webHidden/>
          </w:rPr>
          <w:delInstrText>_Toc281355134</w:delInstrText>
        </w:r>
      </w:del>
      <w:r w:rsidR="000D6F67">
        <w:rPr>
          <w:noProof/>
          <w:webHidden/>
        </w:rPr>
        <w:instrText xml:space="preserve"> \h </w:instrText>
      </w:r>
      <w:r>
        <w:rPr>
          <w:noProof/>
          <w:webHidden/>
        </w:rPr>
      </w:r>
      <w:r>
        <w:rPr>
          <w:noProof/>
          <w:webHidden/>
        </w:rPr>
        <w:fldChar w:fldCharType="separate"/>
      </w:r>
      <w:r w:rsidR="00AE33D1">
        <w:rPr>
          <w:noProof/>
          <w:webHidden/>
        </w:rPr>
        <w:t>68</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187" w:author="manolo" w:date="2010-12-30T09:15:00Z">
        <w:r w:rsidR="00650043">
          <w:instrText>"_Toc281432004"</w:instrText>
        </w:r>
      </w:ins>
      <w:del w:id="188" w:author="manolo" w:date="2010-12-30T09:15:00Z">
        <w:r>
          <w:delInstrText>"_Toc281355135"</w:delInstrText>
        </w:r>
      </w:del>
      <w:r>
        <w:fldChar w:fldCharType="separate"/>
      </w:r>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w:instrText>
      </w:r>
      <w:ins w:id="189" w:author="manolo" w:date="2010-12-30T09:15:00Z">
        <w:r w:rsidR="008C7A36">
          <w:rPr>
            <w:webHidden/>
          </w:rPr>
          <w:instrText>_Toc281432004</w:instrText>
        </w:r>
      </w:ins>
      <w:del w:id="190" w:author="manolo" w:date="2010-12-30T09:15:00Z">
        <w:r w:rsidR="000D6F67">
          <w:rPr>
            <w:webHidden/>
          </w:rPr>
          <w:delInstrText>_Toc281355135</w:delInstrText>
        </w:r>
      </w:del>
      <w:r w:rsidR="000D6F67">
        <w:rPr>
          <w:webHidden/>
        </w:rPr>
        <w:instrText xml:space="preserve"> \h </w:instrText>
      </w:r>
      <w:r>
        <w:rPr>
          <w:webHidden/>
        </w:rPr>
      </w:r>
      <w:r>
        <w:rPr>
          <w:webHidden/>
        </w:rPr>
        <w:fldChar w:fldCharType="separate"/>
      </w:r>
      <w:r w:rsidR="00AE33D1">
        <w:rPr>
          <w:webHidden/>
        </w:rPr>
        <w:t>69</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191" w:author="manolo" w:date="2010-12-30T09:15:00Z">
        <w:r w:rsidR="00650043">
          <w:instrText>"_Toc281432005"</w:instrText>
        </w:r>
      </w:ins>
      <w:del w:id="192" w:author="manolo" w:date="2010-12-30T09:15:00Z">
        <w:r>
          <w:delInstrText>"_Toc281355136"</w:delInstrText>
        </w:r>
      </w:del>
      <w:r>
        <w:fldChar w:fldCharType="separate"/>
      </w:r>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w:instrText>
      </w:r>
      <w:ins w:id="193" w:author="manolo" w:date="2010-12-30T09:15:00Z">
        <w:r w:rsidR="008C7A36">
          <w:rPr>
            <w:noProof/>
            <w:webHidden/>
          </w:rPr>
          <w:instrText>_Toc281432005</w:instrText>
        </w:r>
      </w:ins>
      <w:del w:id="194" w:author="manolo" w:date="2010-12-30T09:15:00Z">
        <w:r w:rsidR="000D6F67">
          <w:rPr>
            <w:noProof/>
            <w:webHidden/>
          </w:rPr>
          <w:delInstrText>_Toc281355136</w:delInstrText>
        </w:r>
      </w:del>
      <w:r w:rsidR="000D6F67">
        <w:rPr>
          <w:noProof/>
          <w:webHidden/>
        </w:rPr>
        <w:instrText xml:space="preserve"> \h </w:instrText>
      </w:r>
      <w:r>
        <w:rPr>
          <w:noProof/>
          <w:webHidden/>
        </w:rPr>
      </w:r>
      <w:r>
        <w:rPr>
          <w:noProof/>
          <w:webHidden/>
        </w:rPr>
        <w:fldChar w:fldCharType="separate"/>
      </w:r>
      <w:r w:rsidR="00AE33D1">
        <w:rPr>
          <w:noProof/>
          <w:webHidden/>
        </w:rPr>
        <w:t>69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95" w:author="manolo" w:date="2010-12-30T09:15:00Z">
        <w:r w:rsidR="00650043">
          <w:instrText>"_Toc281432006"</w:instrText>
        </w:r>
      </w:ins>
      <w:del w:id="196" w:author="manolo" w:date="2010-12-30T09:15:00Z">
        <w:r>
          <w:delInstrText>"_Toc281355137"</w:delInstrText>
        </w:r>
      </w:del>
      <w:r>
        <w:fldChar w:fldCharType="separate"/>
      </w:r>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w:instrText>
      </w:r>
      <w:ins w:id="197" w:author="manolo" w:date="2010-12-30T09:15:00Z">
        <w:r w:rsidR="008C7A36">
          <w:rPr>
            <w:noProof/>
            <w:webHidden/>
          </w:rPr>
          <w:instrText>_Toc281432006</w:instrText>
        </w:r>
      </w:ins>
      <w:del w:id="198" w:author="manolo" w:date="2010-12-30T09:15:00Z">
        <w:r w:rsidR="000D6F67">
          <w:rPr>
            <w:noProof/>
            <w:webHidden/>
          </w:rPr>
          <w:delInstrText>_Toc281355137</w:delInstrText>
        </w:r>
      </w:del>
      <w:r w:rsidR="000D6F67">
        <w:rPr>
          <w:noProof/>
          <w:webHidden/>
        </w:rPr>
        <w:instrText xml:space="preserve"> \h </w:instrText>
      </w:r>
      <w:r>
        <w:rPr>
          <w:noProof/>
          <w:webHidden/>
        </w:rPr>
      </w:r>
      <w:r>
        <w:rPr>
          <w:noProof/>
          <w:webHidden/>
        </w:rPr>
        <w:fldChar w:fldCharType="separate"/>
      </w:r>
      <w:r w:rsidR="00AE33D1">
        <w:rPr>
          <w:noProof/>
          <w:webHidden/>
        </w:rPr>
        <w:t>69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199" w:author="manolo" w:date="2010-12-30T09:15:00Z">
        <w:r w:rsidR="00650043">
          <w:instrText>"_Toc281432007"</w:instrText>
        </w:r>
      </w:ins>
      <w:del w:id="200" w:author="manolo" w:date="2010-12-30T09:15:00Z">
        <w:r>
          <w:delInstrText>"_Toc281355138"</w:delInstrText>
        </w:r>
      </w:del>
      <w:r>
        <w:fldChar w:fldCharType="separate"/>
      </w:r>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w:instrText>
      </w:r>
      <w:ins w:id="201" w:author="manolo" w:date="2010-12-30T09:15:00Z">
        <w:r w:rsidR="008C7A36">
          <w:rPr>
            <w:noProof/>
            <w:webHidden/>
          </w:rPr>
          <w:instrText>_Toc281432007</w:instrText>
        </w:r>
      </w:ins>
      <w:del w:id="202" w:author="manolo" w:date="2010-12-30T09:15:00Z">
        <w:r w:rsidR="000D6F67">
          <w:rPr>
            <w:noProof/>
            <w:webHidden/>
          </w:rPr>
          <w:delInstrText>_Toc281355138</w:delInstrText>
        </w:r>
      </w:del>
      <w:r w:rsidR="000D6F67">
        <w:rPr>
          <w:noProof/>
          <w:webHidden/>
        </w:rPr>
        <w:instrText xml:space="preserve"> \h </w:instrText>
      </w:r>
      <w:r>
        <w:rPr>
          <w:noProof/>
          <w:webHidden/>
        </w:rPr>
      </w:r>
      <w:r>
        <w:rPr>
          <w:noProof/>
          <w:webHidden/>
        </w:rPr>
        <w:fldChar w:fldCharType="separate"/>
      </w:r>
      <w:r w:rsidR="00AE33D1">
        <w:rPr>
          <w:noProof/>
          <w:webHidden/>
        </w:rPr>
        <w:t>71</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03" w:author="manolo" w:date="2010-12-30T09:15:00Z">
        <w:r w:rsidR="00650043">
          <w:instrText>"_Toc281432008"</w:instrText>
        </w:r>
      </w:ins>
      <w:del w:id="204" w:author="manolo" w:date="2010-12-30T09:15:00Z">
        <w:r>
          <w:delInstrText>"_Toc281355139"</w:delInstrText>
        </w:r>
      </w:del>
      <w:r>
        <w:fldChar w:fldCharType="separate"/>
      </w:r>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w:instrText>
      </w:r>
      <w:ins w:id="205" w:author="manolo" w:date="2010-12-30T09:15:00Z">
        <w:r w:rsidR="008C7A36">
          <w:rPr>
            <w:noProof/>
            <w:webHidden/>
          </w:rPr>
          <w:instrText>_Toc281432008</w:instrText>
        </w:r>
      </w:ins>
      <w:del w:id="206" w:author="manolo" w:date="2010-12-30T09:15:00Z">
        <w:r w:rsidR="000D6F67">
          <w:rPr>
            <w:noProof/>
            <w:webHidden/>
          </w:rPr>
          <w:delInstrText>_Toc281355139</w:delInstrText>
        </w:r>
      </w:del>
      <w:r w:rsidR="000D6F67">
        <w:rPr>
          <w:noProof/>
          <w:webHidden/>
        </w:rPr>
        <w:instrText xml:space="preserve"> \h </w:instrText>
      </w:r>
      <w:r>
        <w:rPr>
          <w:noProof/>
          <w:webHidden/>
        </w:rPr>
      </w:r>
      <w:r>
        <w:rPr>
          <w:noProof/>
          <w:webHidden/>
        </w:rPr>
        <w:fldChar w:fldCharType="separate"/>
      </w:r>
      <w:r w:rsidR="00AE33D1">
        <w:rPr>
          <w:noProof/>
          <w:webHidden/>
        </w:rPr>
        <w:t>72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07" w:author="manolo" w:date="2010-12-30T09:15:00Z">
        <w:r w:rsidR="00650043">
          <w:instrText>"_Toc281432009"</w:instrText>
        </w:r>
      </w:ins>
      <w:del w:id="208" w:author="manolo" w:date="2010-12-30T09:15:00Z">
        <w:r>
          <w:delInstrText>"_Toc281355140"</w:delInstrText>
        </w:r>
      </w:del>
      <w:r>
        <w:fldChar w:fldCharType="separate"/>
      </w:r>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w:instrText>
      </w:r>
      <w:ins w:id="209" w:author="manolo" w:date="2010-12-30T09:15:00Z">
        <w:r w:rsidR="008C7A36">
          <w:rPr>
            <w:noProof/>
            <w:webHidden/>
          </w:rPr>
          <w:instrText>_Toc281432009</w:instrText>
        </w:r>
      </w:ins>
      <w:del w:id="210" w:author="manolo" w:date="2010-12-30T09:15:00Z">
        <w:r w:rsidR="000D6F67">
          <w:rPr>
            <w:noProof/>
            <w:webHidden/>
          </w:rPr>
          <w:delInstrText>_Toc281355140</w:delInstrText>
        </w:r>
      </w:del>
      <w:r w:rsidR="000D6F67">
        <w:rPr>
          <w:noProof/>
          <w:webHidden/>
        </w:rPr>
        <w:instrText xml:space="preserve"> \h </w:instrText>
      </w:r>
      <w:r>
        <w:rPr>
          <w:noProof/>
          <w:webHidden/>
        </w:rPr>
      </w:r>
      <w:r>
        <w:rPr>
          <w:noProof/>
          <w:webHidden/>
        </w:rPr>
        <w:fldChar w:fldCharType="separate"/>
      </w:r>
      <w:r w:rsidR="00AE33D1">
        <w:rPr>
          <w:noProof/>
          <w:webHidden/>
        </w:rPr>
        <w:t>72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11" w:author="manolo" w:date="2010-12-30T09:15:00Z">
        <w:r w:rsidR="00650043">
          <w:instrText>"_Toc281432010"</w:instrText>
        </w:r>
      </w:ins>
      <w:del w:id="212" w:author="manolo" w:date="2010-12-30T09:15:00Z">
        <w:r>
          <w:delInstrText>"_Toc281355141"</w:delInstrText>
        </w:r>
      </w:del>
      <w:r>
        <w:fldChar w:fldCharType="separate"/>
      </w:r>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w:instrText>
      </w:r>
      <w:ins w:id="213" w:author="manolo" w:date="2010-12-30T09:15:00Z">
        <w:r w:rsidR="008C7A36">
          <w:rPr>
            <w:noProof/>
            <w:webHidden/>
          </w:rPr>
          <w:instrText>_Toc281432010</w:instrText>
        </w:r>
      </w:ins>
      <w:del w:id="214" w:author="manolo" w:date="2010-12-30T09:15:00Z">
        <w:r w:rsidR="000D6F67">
          <w:rPr>
            <w:noProof/>
            <w:webHidden/>
          </w:rPr>
          <w:delInstrText>_Toc281355141</w:delInstrText>
        </w:r>
      </w:del>
      <w:r w:rsidR="000D6F67">
        <w:rPr>
          <w:noProof/>
          <w:webHidden/>
        </w:rPr>
        <w:instrText xml:space="preserve"> \h </w:instrText>
      </w:r>
      <w:r>
        <w:rPr>
          <w:noProof/>
          <w:webHidden/>
        </w:rPr>
      </w:r>
      <w:r>
        <w:rPr>
          <w:noProof/>
          <w:webHidden/>
        </w:rPr>
        <w:fldChar w:fldCharType="separate"/>
      </w:r>
      <w:r w:rsidR="00AE33D1">
        <w:rPr>
          <w:noProof/>
          <w:webHidden/>
        </w:rPr>
        <w:t>73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15" w:author="manolo" w:date="2010-12-30T09:15:00Z">
        <w:r w:rsidR="00650043">
          <w:instrText>"_Toc281432011"</w:instrText>
        </w:r>
      </w:ins>
      <w:del w:id="216" w:author="manolo" w:date="2010-12-30T09:15:00Z">
        <w:r>
          <w:delInstrText>"_Toc281355142"</w:delInstrText>
        </w:r>
      </w:del>
      <w:r>
        <w:fldChar w:fldCharType="separate"/>
      </w:r>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w:instrText>
      </w:r>
      <w:ins w:id="217" w:author="manolo" w:date="2010-12-30T09:15:00Z">
        <w:r w:rsidR="008C7A36">
          <w:rPr>
            <w:noProof/>
            <w:webHidden/>
          </w:rPr>
          <w:instrText>_Toc281432011</w:instrText>
        </w:r>
      </w:ins>
      <w:del w:id="218" w:author="manolo" w:date="2010-12-30T09:15:00Z">
        <w:r w:rsidR="000D6F67">
          <w:rPr>
            <w:noProof/>
            <w:webHidden/>
          </w:rPr>
          <w:delInstrText>_Toc281355142</w:delInstrText>
        </w:r>
      </w:del>
      <w:r w:rsidR="000D6F67">
        <w:rPr>
          <w:noProof/>
          <w:webHidden/>
        </w:rPr>
        <w:instrText xml:space="preserve"> \h </w:instrText>
      </w:r>
      <w:r>
        <w:rPr>
          <w:noProof/>
          <w:webHidden/>
        </w:rPr>
      </w:r>
      <w:r>
        <w:rPr>
          <w:noProof/>
          <w:webHidden/>
        </w:rPr>
        <w:fldChar w:fldCharType="separate"/>
      </w:r>
      <w:r w:rsidR="00AE33D1">
        <w:rPr>
          <w:noProof/>
          <w:webHidden/>
        </w:rPr>
        <w:t>76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19" w:author="manolo" w:date="2010-12-30T09:15:00Z">
        <w:r w:rsidR="00650043">
          <w:instrText>"_Toc281432012"</w:instrText>
        </w:r>
      </w:ins>
      <w:del w:id="220" w:author="manolo" w:date="2010-12-30T09:15:00Z">
        <w:r>
          <w:delInstrText>"_Toc281355143"</w:delInstrText>
        </w:r>
      </w:del>
      <w:r>
        <w:fldChar w:fldCharType="separate"/>
      </w:r>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w:instrText>
      </w:r>
      <w:ins w:id="221" w:author="manolo" w:date="2010-12-30T09:15:00Z">
        <w:r w:rsidR="008C7A36">
          <w:rPr>
            <w:noProof/>
            <w:webHidden/>
          </w:rPr>
          <w:instrText>_Toc281432012</w:instrText>
        </w:r>
      </w:ins>
      <w:del w:id="222" w:author="manolo" w:date="2010-12-30T09:15:00Z">
        <w:r w:rsidR="000D6F67">
          <w:rPr>
            <w:noProof/>
            <w:webHidden/>
          </w:rPr>
          <w:delInstrText>_Toc281355143</w:delInstrText>
        </w:r>
      </w:del>
      <w:r w:rsidR="000D6F67">
        <w:rPr>
          <w:noProof/>
          <w:webHidden/>
        </w:rPr>
        <w:instrText xml:space="preserve"> \h </w:instrText>
      </w:r>
      <w:r>
        <w:rPr>
          <w:noProof/>
          <w:webHidden/>
        </w:rPr>
      </w:r>
      <w:r>
        <w:rPr>
          <w:noProof/>
          <w:webHidden/>
        </w:rPr>
        <w:fldChar w:fldCharType="separate"/>
      </w:r>
      <w:r w:rsidR="00AE33D1">
        <w:rPr>
          <w:noProof/>
          <w:webHidden/>
        </w:rPr>
        <w:t>77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23" w:author="manolo" w:date="2010-12-30T09:15:00Z">
        <w:r w:rsidR="00650043">
          <w:instrText>"_Toc281432013"</w:instrText>
        </w:r>
      </w:ins>
      <w:del w:id="224" w:author="manolo" w:date="2010-12-30T09:15:00Z">
        <w:r>
          <w:delInstrText>"_Toc281355144"</w:delInstrText>
        </w:r>
      </w:del>
      <w:r>
        <w:fldChar w:fldCharType="separate"/>
      </w:r>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w:instrText>
      </w:r>
      <w:ins w:id="225" w:author="manolo" w:date="2010-12-30T09:15:00Z">
        <w:r w:rsidR="008C7A36">
          <w:rPr>
            <w:noProof/>
            <w:webHidden/>
          </w:rPr>
          <w:instrText>_Toc281432013</w:instrText>
        </w:r>
      </w:ins>
      <w:del w:id="226" w:author="manolo" w:date="2010-12-30T09:15:00Z">
        <w:r w:rsidR="000D6F67">
          <w:rPr>
            <w:noProof/>
            <w:webHidden/>
          </w:rPr>
          <w:delInstrText>_Toc281355144</w:delInstrText>
        </w:r>
      </w:del>
      <w:r w:rsidR="000D6F67">
        <w:rPr>
          <w:noProof/>
          <w:webHidden/>
        </w:rPr>
        <w:instrText xml:space="preserve"> \h </w:instrText>
      </w:r>
      <w:r>
        <w:rPr>
          <w:noProof/>
          <w:webHidden/>
        </w:rPr>
      </w:r>
      <w:r>
        <w:rPr>
          <w:noProof/>
          <w:webHidden/>
        </w:rPr>
        <w:fldChar w:fldCharType="separate"/>
      </w:r>
      <w:r w:rsidR="00AE33D1">
        <w:rPr>
          <w:noProof/>
          <w:webHidden/>
        </w:rPr>
        <w:t>78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27" w:author="manolo" w:date="2010-12-30T09:15:00Z">
        <w:r w:rsidR="00650043">
          <w:instrText>"_Toc281432014"</w:instrText>
        </w:r>
      </w:ins>
      <w:del w:id="228" w:author="manolo" w:date="2010-12-30T09:15:00Z">
        <w:r>
          <w:delInstrText>"_Toc281355145"</w:delInstrText>
        </w:r>
      </w:del>
      <w:r>
        <w:fldChar w:fldCharType="separate"/>
      </w:r>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w:instrText>
      </w:r>
      <w:ins w:id="229" w:author="manolo" w:date="2010-12-30T09:15:00Z">
        <w:r w:rsidR="008C7A36">
          <w:rPr>
            <w:noProof/>
            <w:webHidden/>
          </w:rPr>
          <w:instrText>_Toc281432014</w:instrText>
        </w:r>
      </w:ins>
      <w:del w:id="230" w:author="manolo" w:date="2010-12-30T09:15:00Z">
        <w:r w:rsidR="000D6F67">
          <w:rPr>
            <w:noProof/>
            <w:webHidden/>
          </w:rPr>
          <w:delInstrText>_Toc281355145</w:delInstrText>
        </w:r>
      </w:del>
      <w:r w:rsidR="000D6F67">
        <w:rPr>
          <w:noProof/>
          <w:webHidden/>
        </w:rPr>
        <w:instrText xml:space="preserve"> \h </w:instrText>
      </w:r>
      <w:r>
        <w:rPr>
          <w:noProof/>
          <w:webHidden/>
        </w:rPr>
      </w:r>
      <w:r>
        <w:rPr>
          <w:noProof/>
          <w:webHidden/>
        </w:rPr>
        <w:fldChar w:fldCharType="separate"/>
      </w:r>
      <w:r w:rsidR="00AE33D1">
        <w:rPr>
          <w:noProof/>
          <w:webHidden/>
        </w:rPr>
        <w:t>79</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31" w:author="manolo" w:date="2010-12-30T09:15:00Z">
        <w:r w:rsidR="00650043">
          <w:instrText>"_Toc281432015"</w:instrText>
        </w:r>
      </w:ins>
      <w:del w:id="232" w:author="manolo" w:date="2010-12-30T09:15:00Z">
        <w:r>
          <w:delInstrText>"_Toc281355146"</w:delInstrText>
        </w:r>
      </w:del>
      <w:r>
        <w:fldChar w:fldCharType="separate"/>
      </w:r>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w:instrText>
      </w:r>
      <w:ins w:id="233" w:author="manolo" w:date="2010-12-30T09:15:00Z">
        <w:r w:rsidR="008C7A36">
          <w:rPr>
            <w:noProof/>
            <w:webHidden/>
          </w:rPr>
          <w:instrText>_Toc281432015</w:instrText>
        </w:r>
      </w:ins>
      <w:del w:id="234" w:author="manolo" w:date="2010-12-30T09:15:00Z">
        <w:r w:rsidR="000D6F67">
          <w:rPr>
            <w:noProof/>
            <w:webHidden/>
          </w:rPr>
          <w:delInstrText>_Toc281355146</w:delInstrText>
        </w:r>
      </w:del>
      <w:r w:rsidR="000D6F67">
        <w:rPr>
          <w:noProof/>
          <w:webHidden/>
        </w:rPr>
        <w:instrText xml:space="preserve"> \h </w:instrText>
      </w:r>
      <w:r>
        <w:rPr>
          <w:noProof/>
          <w:webHidden/>
        </w:rPr>
      </w:r>
      <w:r>
        <w:rPr>
          <w:noProof/>
          <w:webHidden/>
        </w:rPr>
        <w:fldChar w:fldCharType="separate"/>
      </w:r>
      <w:r w:rsidR="00AE33D1">
        <w:rPr>
          <w:noProof/>
          <w:webHidden/>
        </w:rPr>
        <w:t>79</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235" w:author="manolo" w:date="2010-12-30T09:15:00Z">
        <w:r w:rsidR="00650043">
          <w:instrText>"_Toc281432016"</w:instrText>
        </w:r>
      </w:ins>
      <w:del w:id="236" w:author="manolo" w:date="2010-12-30T09:15:00Z">
        <w:r>
          <w:delInstrText>"_Toc281355147"</w:delInstrText>
        </w:r>
      </w:del>
      <w:r>
        <w:fldChar w:fldCharType="separate"/>
      </w:r>
      <w:r w:rsidR="000D6F67" w:rsidRPr="0014022A">
        <w:rPr>
          <w:rStyle w:val="Hipervnculo"/>
        </w:rPr>
        <w:t>4. Desarrollo</w:t>
      </w:r>
      <w:r w:rsidR="000D6F67">
        <w:rPr>
          <w:webHidden/>
        </w:rPr>
        <w:tab/>
      </w:r>
      <w:r>
        <w:rPr>
          <w:webHidden/>
        </w:rPr>
        <w:fldChar w:fldCharType="begin"/>
      </w:r>
      <w:r w:rsidR="000D6F67">
        <w:rPr>
          <w:webHidden/>
        </w:rPr>
        <w:instrText xml:space="preserve"> PAGEREF </w:instrText>
      </w:r>
      <w:ins w:id="237" w:author="manolo" w:date="2010-12-30T09:15:00Z">
        <w:r w:rsidR="008C7A36">
          <w:rPr>
            <w:webHidden/>
          </w:rPr>
          <w:instrText>_Toc281432016</w:instrText>
        </w:r>
      </w:ins>
      <w:del w:id="238" w:author="manolo" w:date="2010-12-30T09:15:00Z">
        <w:r w:rsidR="000D6F67">
          <w:rPr>
            <w:webHidden/>
          </w:rPr>
          <w:delInstrText>_Toc281355147</w:delInstrText>
        </w:r>
      </w:del>
      <w:r w:rsidR="000D6F67">
        <w:rPr>
          <w:webHidden/>
        </w:rPr>
        <w:instrText xml:space="preserve"> \h </w:instrText>
      </w:r>
      <w:r>
        <w:rPr>
          <w:webHidden/>
        </w:rPr>
      </w:r>
      <w:r>
        <w:rPr>
          <w:webHidden/>
        </w:rPr>
        <w:fldChar w:fldCharType="separate"/>
      </w:r>
      <w:r w:rsidR="00AE33D1">
        <w:rPr>
          <w:webHidden/>
        </w:rPr>
        <w:t>82</w:t>
      </w:r>
      <w:r>
        <w:rPr>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39" w:author="manolo" w:date="2010-12-30T09:15:00Z">
        <w:r w:rsidR="00650043">
          <w:instrText>"_Toc281432017"</w:instrText>
        </w:r>
      </w:ins>
      <w:del w:id="240" w:author="manolo" w:date="2010-12-30T09:15:00Z">
        <w:r>
          <w:delInstrText>"_Toc281355148"</w:delInstrText>
        </w:r>
      </w:del>
      <w:r>
        <w:fldChar w:fldCharType="separate"/>
      </w:r>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w:instrText>
      </w:r>
      <w:ins w:id="241" w:author="manolo" w:date="2010-12-30T09:15:00Z">
        <w:r w:rsidR="008C7A36">
          <w:rPr>
            <w:noProof/>
            <w:webHidden/>
          </w:rPr>
          <w:instrText>_Toc281432017</w:instrText>
        </w:r>
      </w:ins>
      <w:del w:id="242" w:author="manolo" w:date="2010-12-30T09:15:00Z">
        <w:r w:rsidR="000D6F67">
          <w:rPr>
            <w:noProof/>
            <w:webHidden/>
          </w:rPr>
          <w:delInstrText>_Toc281355148</w:delInstrText>
        </w:r>
      </w:del>
      <w:r w:rsidR="000D6F67">
        <w:rPr>
          <w:noProof/>
          <w:webHidden/>
        </w:rPr>
        <w:instrText xml:space="preserve"> \h </w:instrText>
      </w:r>
      <w:r>
        <w:rPr>
          <w:noProof/>
          <w:webHidden/>
        </w:rPr>
      </w:r>
      <w:r>
        <w:rPr>
          <w:noProof/>
          <w:webHidden/>
        </w:rPr>
        <w:fldChar w:fldCharType="separate"/>
      </w:r>
      <w:r w:rsidR="00AE33D1">
        <w:rPr>
          <w:noProof/>
          <w:webHidden/>
        </w:rPr>
        <w:t>82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43" w:author="manolo" w:date="2010-12-30T09:15:00Z">
        <w:r w:rsidR="00650043">
          <w:instrText>"_Toc281432018"</w:instrText>
        </w:r>
      </w:ins>
      <w:del w:id="244" w:author="manolo" w:date="2010-12-30T09:15:00Z">
        <w:r>
          <w:delInstrText>"_Toc281355149"</w:delInstrText>
        </w:r>
      </w:del>
      <w:r>
        <w:fldChar w:fldCharType="separate"/>
      </w:r>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w:instrText>
      </w:r>
      <w:ins w:id="245" w:author="manolo" w:date="2010-12-30T09:15:00Z">
        <w:r w:rsidR="008C7A36">
          <w:rPr>
            <w:noProof/>
            <w:webHidden/>
          </w:rPr>
          <w:instrText>_Toc281432018</w:instrText>
        </w:r>
      </w:ins>
      <w:del w:id="246" w:author="manolo" w:date="2010-12-30T09:15:00Z">
        <w:r w:rsidR="000D6F67">
          <w:rPr>
            <w:noProof/>
            <w:webHidden/>
          </w:rPr>
          <w:delInstrText>_Toc281355149</w:delInstrText>
        </w:r>
      </w:del>
      <w:r w:rsidR="000D6F67">
        <w:rPr>
          <w:noProof/>
          <w:webHidden/>
        </w:rPr>
        <w:instrText xml:space="preserve"> \h </w:instrText>
      </w:r>
      <w:r>
        <w:rPr>
          <w:noProof/>
          <w:webHidden/>
        </w:rPr>
      </w:r>
      <w:r>
        <w:rPr>
          <w:noProof/>
          <w:webHidden/>
        </w:rPr>
        <w:fldChar w:fldCharType="separate"/>
      </w:r>
      <w:r w:rsidR="00AE33D1">
        <w:rPr>
          <w:noProof/>
          <w:webHidden/>
        </w:rPr>
        <w:t>84</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47" w:author="manolo" w:date="2010-12-30T09:15:00Z">
        <w:r w:rsidR="00650043">
          <w:instrText>"_Toc281432019"</w:instrText>
        </w:r>
      </w:ins>
      <w:del w:id="248" w:author="manolo" w:date="2010-12-30T09:15:00Z">
        <w:r>
          <w:delInstrText>"_Toc281355150"</w:delInstrText>
        </w:r>
      </w:del>
      <w:r>
        <w:fldChar w:fldCharType="separate"/>
      </w:r>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w:instrText>
      </w:r>
      <w:ins w:id="249" w:author="manolo" w:date="2010-12-30T09:15:00Z">
        <w:r w:rsidR="008C7A36">
          <w:rPr>
            <w:noProof/>
            <w:webHidden/>
          </w:rPr>
          <w:instrText>_Toc281432019</w:instrText>
        </w:r>
      </w:ins>
      <w:del w:id="250" w:author="manolo" w:date="2010-12-30T09:15:00Z">
        <w:r w:rsidR="000D6F67">
          <w:rPr>
            <w:noProof/>
            <w:webHidden/>
          </w:rPr>
          <w:delInstrText>_Toc281355150</w:delInstrText>
        </w:r>
      </w:del>
      <w:r w:rsidR="000D6F67">
        <w:rPr>
          <w:noProof/>
          <w:webHidden/>
        </w:rPr>
        <w:instrText xml:space="preserve"> \h </w:instrText>
      </w:r>
      <w:r>
        <w:rPr>
          <w:noProof/>
          <w:webHidden/>
        </w:rPr>
      </w:r>
      <w:r>
        <w:rPr>
          <w:noProof/>
          <w:webHidden/>
        </w:rPr>
        <w:fldChar w:fldCharType="separate"/>
      </w:r>
      <w:r w:rsidR="00AE33D1">
        <w:rPr>
          <w:noProof/>
          <w:webHidden/>
        </w:rPr>
        <w:t>84</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51" w:author="manolo" w:date="2010-12-30T09:15:00Z">
        <w:r w:rsidR="00650043">
          <w:instrText>"_Toc281432020"</w:instrText>
        </w:r>
      </w:ins>
      <w:del w:id="252" w:author="manolo" w:date="2010-12-30T09:15:00Z">
        <w:r>
          <w:delInstrText>"_Toc281355151"</w:delInstrText>
        </w:r>
      </w:del>
      <w:r>
        <w:fldChar w:fldCharType="separate"/>
      </w:r>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w:instrText>
      </w:r>
      <w:ins w:id="253" w:author="manolo" w:date="2010-12-30T09:15:00Z">
        <w:r w:rsidR="008C7A36">
          <w:rPr>
            <w:noProof/>
            <w:webHidden/>
          </w:rPr>
          <w:instrText>_Toc281432020</w:instrText>
        </w:r>
      </w:ins>
      <w:del w:id="254" w:author="manolo" w:date="2010-12-30T09:15:00Z">
        <w:r w:rsidR="000D6F67">
          <w:rPr>
            <w:noProof/>
            <w:webHidden/>
          </w:rPr>
          <w:delInstrText>_Toc281355151</w:delInstrText>
        </w:r>
      </w:del>
      <w:r w:rsidR="000D6F67">
        <w:rPr>
          <w:noProof/>
          <w:webHidden/>
        </w:rPr>
        <w:instrText xml:space="preserve"> \h </w:instrText>
      </w:r>
      <w:r>
        <w:rPr>
          <w:noProof/>
          <w:webHidden/>
        </w:rPr>
      </w:r>
      <w:r>
        <w:rPr>
          <w:noProof/>
          <w:webHidden/>
        </w:rPr>
        <w:fldChar w:fldCharType="separate"/>
      </w:r>
      <w:r w:rsidR="00AE33D1">
        <w:rPr>
          <w:noProof/>
          <w:webHidden/>
        </w:rPr>
        <w:t>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55" w:author="manolo" w:date="2010-12-30T09:15:00Z">
        <w:r w:rsidR="00650043">
          <w:instrText>"_Toc281432021"</w:instrText>
        </w:r>
      </w:ins>
      <w:del w:id="256" w:author="manolo" w:date="2010-12-30T09:15:00Z">
        <w:r>
          <w:delInstrText>"_Toc281355152"</w:delInstrText>
        </w:r>
      </w:del>
      <w:r>
        <w:fldChar w:fldCharType="separate"/>
      </w:r>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w:instrText>
      </w:r>
      <w:ins w:id="257" w:author="manolo" w:date="2010-12-30T09:15:00Z">
        <w:r w:rsidR="008C7A36">
          <w:rPr>
            <w:noProof/>
            <w:webHidden/>
          </w:rPr>
          <w:instrText>_Toc281432021</w:instrText>
        </w:r>
      </w:ins>
      <w:del w:id="258" w:author="manolo" w:date="2010-12-30T09:15:00Z">
        <w:r w:rsidR="000D6F67">
          <w:rPr>
            <w:noProof/>
            <w:webHidden/>
          </w:rPr>
          <w:delInstrText>_Toc281355152</w:delInstrText>
        </w:r>
      </w:del>
      <w:r w:rsidR="000D6F67">
        <w:rPr>
          <w:noProof/>
          <w:webHidden/>
        </w:rPr>
        <w:instrText xml:space="preserve"> \h </w:instrText>
      </w:r>
      <w:r>
        <w:rPr>
          <w:noProof/>
          <w:webHidden/>
        </w:rPr>
      </w:r>
      <w:r>
        <w:rPr>
          <w:noProof/>
          <w:webHidden/>
        </w:rPr>
        <w:fldChar w:fldCharType="separate"/>
      </w:r>
      <w:r w:rsidR="00AE33D1">
        <w:rPr>
          <w:noProof/>
          <w:webHidden/>
        </w:rPr>
        <w:t>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59" w:author="manolo" w:date="2010-12-30T09:15:00Z">
        <w:r w:rsidR="00650043">
          <w:instrText>"_Toc281432022"</w:instrText>
        </w:r>
      </w:ins>
      <w:del w:id="260" w:author="manolo" w:date="2010-12-30T09:15:00Z">
        <w:r>
          <w:delInstrText>"_Toc281355153"</w:delInstrText>
        </w:r>
      </w:del>
      <w:r>
        <w:fldChar w:fldCharType="separate"/>
      </w:r>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w:instrText>
      </w:r>
      <w:ins w:id="261" w:author="manolo" w:date="2010-12-30T09:15:00Z">
        <w:r w:rsidR="008C7A36">
          <w:rPr>
            <w:noProof/>
            <w:webHidden/>
          </w:rPr>
          <w:instrText>_Toc281432022</w:instrText>
        </w:r>
      </w:ins>
      <w:del w:id="262" w:author="manolo" w:date="2010-12-30T09:15:00Z">
        <w:r w:rsidR="000D6F67">
          <w:rPr>
            <w:noProof/>
            <w:webHidden/>
          </w:rPr>
          <w:delInstrText>_Toc281355153</w:delInstrText>
        </w:r>
      </w:del>
      <w:r w:rsidR="000D6F67">
        <w:rPr>
          <w:noProof/>
          <w:webHidden/>
        </w:rPr>
        <w:instrText xml:space="preserve"> \h </w:instrText>
      </w:r>
      <w:r>
        <w:rPr>
          <w:noProof/>
          <w:webHidden/>
        </w:rPr>
      </w:r>
      <w:r>
        <w:rPr>
          <w:noProof/>
          <w:webHidden/>
        </w:rPr>
        <w:fldChar w:fldCharType="separate"/>
      </w:r>
      <w:r w:rsidR="00AE33D1">
        <w:rPr>
          <w:noProof/>
          <w:webHidden/>
        </w:rPr>
        <w:t>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63" w:author="manolo" w:date="2010-12-30T09:15:00Z">
        <w:r w:rsidR="00650043">
          <w:instrText>"_Toc281432023"</w:instrText>
        </w:r>
      </w:ins>
      <w:del w:id="264" w:author="manolo" w:date="2010-12-30T09:15:00Z">
        <w:r>
          <w:delInstrText>"_Toc281355154"</w:delInstrText>
        </w:r>
      </w:del>
      <w:r>
        <w:fldChar w:fldCharType="separate"/>
      </w:r>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w:instrText>
      </w:r>
      <w:ins w:id="265" w:author="manolo" w:date="2010-12-30T09:15:00Z">
        <w:r w:rsidR="008C7A36">
          <w:rPr>
            <w:noProof/>
            <w:webHidden/>
          </w:rPr>
          <w:instrText>_Toc281432023</w:instrText>
        </w:r>
      </w:ins>
      <w:del w:id="266" w:author="manolo" w:date="2010-12-30T09:15:00Z">
        <w:r w:rsidR="000D6F67">
          <w:rPr>
            <w:noProof/>
            <w:webHidden/>
          </w:rPr>
          <w:delInstrText>_Toc281355154</w:delInstrText>
        </w:r>
      </w:del>
      <w:r w:rsidR="000D6F67">
        <w:rPr>
          <w:noProof/>
          <w:webHidden/>
        </w:rPr>
        <w:instrText xml:space="preserve"> \h </w:instrText>
      </w:r>
      <w:r>
        <w:rPr>
          <w:noProof/>
          <w:webHidden/>
        </w:rPr>
      </w:r>
      <w:r>
        <w:rPr>
          <w:noProof/>
          <w:webHidden/>
        </w:rPr>
        <w:fldChar w:fldCharType="separate"/>
      </w:r>
      <w:r w:rsidR="00AE33D1">
        <w:rPr>
          <w:noProof/>
          <w:webHidden/>
        </w:rPr>
        <w:t>88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67" w:author="manolo" w:date="2010-12-30T09:15:00Z">
        <w:r w:rsidR="00650043">
          <w:instrText>"_Toc281432024"</w:instrText>
        </w:r>
      </w:ins>
      <w:del w:id="268" w:author="manolo" w:date="2010-12-30T09:15:00Z">
        <w:r>
          <w:delInstrText>"_Toc281355155"</w:delInstrText>
        </w:r>
      </w:del>
      <w:r>
        <w:fldChar w:fldCharType="separate"/>
      </w:r>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w:instrText>
      </w:r>
      <w:ins w:id="269" w:author="manolo" w:date="2010-12-30T09:15:00Z">
        <w:r w:rsidR="008C7A36">
          <w:rPr>
            <w:noProof/>
            <w:webHidden/>
          </w:rPr>
          <w:instrText>_Toc281432024</w:instrText>
        </w:r>
      </w:ins>
      <w:del w:id="270" w:author="manolo" w:date="2010-12-30T09:15:00Z">
        <w:r w:rsidR="000D6F67">
          <w:rPr>
            <w:noProof/>
            <w:webHidden/>
          </w:rPr>
          <w:delInstrText>_Toc281355155</w:delInstrText>
        </w:r>
      </w:del>
      <w:r w:rsidR="000D6F67">
        <w:rPr>
          <w:noProof/>
          <w:webHidden/>
        </w:rPr>
        <w:instrText xml:space="preserve"> \h </w:instrText>
      </w:r>
      <w:r>
        <w:rPr>
          <w:noProof/>
          <w:webHidden/>
        </w:rPr>
      </w:r>
      <w:r>
        <w:rPr>
          <w:noProof/>
          <w:webHidden/>
        </w:rPr>
        <w:fldChar w:fldCharType="separate"/>
      </w:r>
      <w:r w:rsidR="00AE33D1">
        <w:rPr>
          <w:noProof/>
          <w:webHidden/>
        </w:rPr>
        <w:t>89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71" w:author="manolo" w:date="2010-12-30T09:15:00Z">
        <w:r w:rsidR="00650043">
          <w:instrText>"_Toc281432025"</w:instrText>
        </w:r>
      </w:ins>
      <w:del w:id="272" w:author="manolo" w:date="2010-12-30T09:15:00Z">
        <w:r>
          <w:delInstrText>"_Toc281355156"</w:delInstrText>
        </w:r>
      </w:del>
      <w:r>
        <w:fldChar w:fldCharType="separate"/>
      </w:r>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w:instrText>
      </w:r>
      <w:ins w:id="273" w:author="manolo" w:date="2010-12-30T09:15:00Z">
        <w:r w:rsidR="008C7A36">
          <w:rPr>
            <w:noProof/>
            <w:webHidden/>
          </w:rPr>
          <w:instrText>_Toc281432025</w:instrText>
        </w:r>
      </w:ins>
      <w:del w:id="274" w:author="manolo" w:date="2010-12-30T09:15:00Z">
        <w:r w:rsidR="000D6F67">
          <w:rPr>
            <w:noProof/>
            <w:webHidden/>
          </w:rPr>
          <w:delInstrText>_Toc281355156</w:delInstrText>
        </w:r>
      </w:del>
      <w:r w:rsidR="000D6F67">
        <w:rPr>
          <w:noProof/>
          <w:webHidden/>
        </w:rPr>
        <w:instrText xml:space="preserve"> \h </w:instrText>
      </w:r>
      <w:r>
        <w:rPr>
          <w:noProof/>
          <w:webHidden/>
        </w:rPr>
      </w:r>
      <w:r>
        <w:rPr>
          <w:noProof/>
          <w:webHidden/>
        </w:rPr>
        <w:fldChar w:fldCharType="separate"/>
      </w:r>
      <w:r w:rsidR="00AE33D1">
        <w:rPr>
          <w:noProof/>
          <w:webHidden/>
        </w:rPr>
        <w:t>90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75" w:author="manolo" w:date="2010-12-30T09:15:00Z">
        <w:r w:rsidR="00650043">
          <w:instrText>"_Toc281432026"</w:instrText>
        </w:r>
      </w:ins>
      <w:del w:id="276" w:author="manolo" w:date="2010-12-30T09:15:00Z">
        <w:r>
          <w:delInstrText>"_Toc281355157"</w:delInstrText>
        </w:r>
      </w:del>
      <w:r>
        <w:fldChar w:fldCharType="separate"/>
      </w:r>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w:instrText>
      </w:r>
      <w:ins w:id="277" w:author="manolo" w:date="2010-12-30T09:15:00Z">
        <w:r w:rsidR="008C7A36">
          <w:rPr>
            <w:noProof/>
            <w:webHidden/>
          </w:rPr>
          <w:instrText>_Toc281432026</w:instrText>
        </w:r>
      </w:ins>
      <w:del w:id="278" w:author="manolo" w:date="2010-12-30T09:15:00Z">
        <w:r w:rsidR="000D6F67">
          <w:rPr>
            <w:noProof/>
            <w:webHidden/>
          </w:rPr>
          <w:delInstrText>_Toc281355157</w:delInstrText>
        </w:r>
      </w:del>
      <w:r w:rsidR="000D6F67">
        <w:rPr>
          <w:noProof/>
          <w:webHidden/>
        </w:rPr>
        <w:instrText xml:space="preserve"> \h </w:instrText>
      </w:r>
      <w:r>
        <w:rPr>
          <w:noProof/>
          <w:webHidden/>
        </w:rPr>
      </w:r>
      <w:r>
        <w:rPr>
          <w:noProof/>
          <w:webHidden/>
        </w:rPr>
        <w:fldChar w:fldCharType="separate"/>
      </w:r>
      <w:r w:rsidR="00AE33D1">
        <w:rPr>
          <w:noProof/>
          <w:webHidden/>
        </w:rPr>
        <w:t>90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79" w:author="manolo" w:date="2010-12-30T09:15:00Z">
        <w:r w:rsidR="00650043">
          <w:instrText>"_Toc281432027"</w:instrText>
        </w:r>
      </w:ins>
      <w:del w:id="280" w:author="manolo" w:date="2010-12-30T09:15:00Z">
        <w:r>
          <w:delInstrText>"_Toc281355158"</w:delInstrText>
        </w:r>
      </w:del>
      <w:r>
        <w:fldChar w:fldCharType="separate"/>
      </w:r>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w:instrText>
      </w:r>
      <w:ins w:id="281" w:author="manolo" w:date="2010-12-30T09:15:00Z">
        <w:r w:rsidR="008C7A36">
          <w:rPr>
            <w:noProof/>
            <w:webHidden/>
          </w:rPr>
          <w:instrText>_Toc281432027</w:instrText>
        </w:r>
      </w:ins>
      <w:del w:id="282" w:author="manolo" w:date="2010-12-30T09:15:00Z">
        <w:r w:rsidR="000D6F67">
          <w:rPr>
            <w:noProof/>
            <w:webHidden/>
          </w:rPr>
          <w:delInstrText>_Toc281355158</w:delInstrText>
        </w:r>
      </w:del>
      <w:r w:rsidR="000D6F67">
        <w:rPr>
          <w:noProof/>
          <w:webHidden/>
        </w:rPr>
        <w:instrText xml:space="preserve"> \h </w:instrText>
      </w:r>
      <w:r>
        <w:rPr>
          <w:noProof/>
          <w:webHidden/>
        </w:rPr>
      </w:r>
      <w:r>
        <w:rPr>
          <w:noProof/>
          <w:webHidden/>
        </w:rPr>
        <w:fldChar w:fldCharType="separate"/>
      </w:r>
      <w:r w:rsidR="00AE33D1">
        <w:rPr>
          <w:noProof/>
          <w:webHidden/>
        </w:rPr>
        <w:t>92</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83" w:author="manolo" w:date="2010-12-30T09:15:00Z">
        <w:r w:rsidR="00650043">
          <w:instrText>"_Toc281432028"</w:instrText>
        </w:r>
      </w:ins>
      <w:del w:id="284" w:author="manolo" w:date="2010-12-30T09:15:00Z">
        <w:r>
          <w:delInstrText>"_Toc281355159"</w:delInstrText>
        </w:r>
      </w:del>
      <w:r>
        <w:fldChar w:fldCharType="separate"/>
      </w:r>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w:instrText>
      </w:r>
      <w:ins w:id="285" w:author="manolo" w:date="2010-12-30T09:15:00Z">
        <w:r w:rsidR="008C7A36">
          <w:rPr>
            <w:noProof/>
            <w:webHidden/>
          </w:rPr>
          <w:instrText>_Toc281432028</w:instrText>
        </w:r>
      </w:ins>
      <w:del w:id="286" w:author="manolo" w:date="2010-12-30T09:15:00Z">
        <w:r w:rsidR="000D6F67">
          <w:rPr>
            <w:noProof/>
            <w:webHidden/>
          </w:rPr>
          <w:delInstrText>_Toc281355159</w:delInstrText>
        </w:r>
      </w:del>
      <w:r w:rsidR="000D6F67">
        <w:rPr>
          <w:noProof/>
          <w:webHidden/>
        </w:rPr>
        <w:instrText xml:space="preserve"> \h </w:instrText>
      </w:r>
      <w:r>
        <w:rPr>
          <w:noProof/>
          <w:webHidden/>
        </w:rPr>
      </w:r>
      <w:r>
        <w:rPr>
          <w:noProof/>
          <w:webHidden/>
        </w:rPr>
        <w:fldChar w:fldCharType="separate"/>
      </w:r>
      <w:r w:rsidR="00AE33D1">
        <w:rPr>
          <w:noProof/>
          <w:webHidden/>
        </w:rPr>
        <w:t>93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87" w:author="manolo" w:date="2010-12-30T09:15:00Z">
        <w:r w:rsidR="00650043">
          <w:instrText>"_Toc281432029"</w:instrText>
        </w:r>
      </w:ins>
      <w:del w:id="288" w:author="manolo" w:date="2010-12-30T09:15:00Z">
        <w:r>
          <w:delInstrText>"_Toc281355160"</w:delInstrText>
        </w:r>
      </w:del>
      <w:r>
        <w:fldChar w:fldCharType="separate"/>
      </w:r>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w:instrText>
      </w:r>
      <w:ins w:id="289" w:author="manolo" w:date="2010-12-30T09:15:00Z">
        <w:r w:rsidR="008C7A36">
          <w:rPr>
            <w:noProof/>
            <w:webHidden/>
          </w:rPr>
          <w:instrText>_Toc281432029</w:instrText>
        </w:r>
      </w:ins>
      <w:del w:id="290" w:author="manolo" w:date="2010-12-30T09:15:00Z">
        <w:r w:rsidR="000D6F67">
          <w:rPr>
            <w:noProof/>
            <w:webHidden/>
          </w:rPr>
          <w:delInstrText>_Toc281355160</w:delInstrText>
        </w:r>
      </w:del>
      <w:r w:rsidR="000D6F67">
        <w:rPr>
          <w:noProof/>
          <w:webHidden/>
        </w:rPr>
        <w:instrText xml:space="preserve"> \h </w:instrText>
      </w:r>
      <w:r>
        <w:rPr>
          <w:noProof/>
          <w:webHidden/>
        </w:rPr>
      </w:r>
      <w:r>
        <w:rPr>
          <w:noProof/>
          <w:webHidden/>
        </w:rPr>
        <w:fldChar w:fldCharType="separate"/>
      </w:r>
      <w:r w:rsidR="00AE33D1">
        <w:rPr>
          <w:noProof/>
          <w:webHidden/>
        </w:rPr>
        <w:t>93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291" w:author="manolo" w:date="2010-12-30T09:15:00Z">
        <w:r w:rsidR="00650043">
          <w:instrText>"_Toc281432030"</w:instrText>
        </w:r>
      </w:ins>
      <w:del w:id="292" w:author="manolo" w:date="2010-12-30T09:15:00Z">
        <w:r>
          <w:delInstrText>"_Toc281355161"</w:delInstrText>
        </w:r>
      </w:del>
      <w:r>
        <w:fldChar w:fldCharType="separate"/>
      </w:r>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w:instrText>
      </w:r>
      <w:ins w:id="293" w:author="manolo" w:date="2010-12-30T09:15:00Z">
        <w:r w:rsidR="008C7A36">
          <w:rPr>
            <w:noProof/>
            <w:webHidden/>
          </w:rPr>
          <w:instrText>_Toc281432030</w:instrText>
        </w:r>
      </w:ins>
      <w:del w:id="294" w:author="manolo" w:date="2010-12-30T09:15:00Z">
        <w:r w:rsidR="000D6F67">
          <w:rPr>
            <w:noProof/>
            <w:webHidden/>
          </w:rPr>
          <w:delInstrText>_Toc281355161</w:delInstrText>
        </w:r>
      </w:del>
      <w:r w:rsidR="000D6F67">
        <w:rPr>
          <w:noProof/>
          <w:webHidden/>
        </w:rPr>
        <w:instrText xml:space="preserve"> \h </w:instrText>
      </w:r>
      <w:r>
        <w:rPr>
          <w:noProof/>
          <w:webHidden/>
        </w:rPr>
      </w:r>
      <w:r>
        <w:rPr>
          <w:noProof/>
          <w:webHidden/>
        </w:rPr>
        <w:fldChar w:fldCharType="separate"/>
      </w:r>
      <w:r w:rsidR="00AE33D1">
        <w:rPr>
          <w:noProof/>
          <w:webHidden/>
        </w:rPr>
        <w:t>94</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95" w:author="manolo" w:date="2010-12-30T09:15:00Z">
        <w:r w:rsidR="00650043">
          <w:instrText>"_Toc281432031"</w:instrText>
        </w:r>
      </w:ins>
      <w:del w:id="296" w:author="manolo" w:date="2010-12-30T09:15:00Z">
        <w:r>
          <w:delInstrText>"_Toc281355162"</w:delInstrText>
        </w:r>
      </w:del>
      <w:r>
        <w:fldChar w:fldCharType="separate"/>
      </w:r>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w:instrText>
      </w:r>
      <w:ins w:id="297" w:author="manolo" w:date="2010-12-30T09:15:00Z">
        <w:r w:rsidR="008C7A36">
          <w:rPr>
            <w:noProof/>
            <w:webHidden/>
          </w:rPr>
          <w:instrText>_Toc281432031</w:instrText>
        </w:r>
      </w:ins>
      <w:del w:id="298" w:author="manolo" w:date="2010-12-30T09:15:00Z">
        <w:r w:rsidR="000D6F67">
          <w:rPr>
            <w:noProof/>
            <w:webHidden/>
          </w:rPr>
          <w:delInstrText>_Toc281355162</w:delInstrText>
        </w:r>
      </w:del>
      <w:r w:rsidR="000D6F67">
        <w:rPr>
          <w:noProof/>
          <w:webHidden/>
        </w:rPr>
        <w:instrText xml:space="preserve"> \h </w:instrText>
      </w:r>
      <w:r>
        <w:rPr>
          <w:noProof/>
          <w:webHidden/>
        </w:rPr>
      </w:r>
      <w:r>
        <w:rPr>
          <w:noProof/>
          <w:webHidden/>
        </w:rPr>
        <w:fldChar w:fldCharType="separate"/>
      </w:r>
      <w:r w:rsidR="00AE33D1">
        <w:rPr>
          <w:noProof/>
          <w:webHidden/>
        </w:rPr>
        <w:t>95</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299" w:author="manolo" w:date="2010-12-30T09:15:00Z">
        <w:r w:rsidR="00650043">
          <w:instrText>"_Toc281432032"</w:instrText>
        </w:r>
      </w:ins>
      <w:del w:id="300" w:author="manolo" w:date="2010-12-30T09:15:00Z">
        <w:r>
          <w:delInstrText>"_Toc281355163"</w:delInstrText>
        </w:r>
      </w:del>
      <w:r>
        <w:fldChar w:fldCharType="separate"/>
      </w:r>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w:instrText>
      </w:r>
      <w:ins w:id="301" w:author="manolo" w:date="2010-12-30T09:15:00Z">
        <w:r w:rsidR="008C7A36">
          <w:rPr>
            <w:noProof/>
            <w:webHidden/>
          </w:rPr>
          <w:instrText>_Toc281432032</w:instrText>
        </w:r>
      </w:ins>
      <w:del w:id="302" w:author="manolo" w:date="2010-12-30T09:15:00Z">
        <w:r w:rsidR="000D6F67">
          <w:rPr>
            <w:noProof/>
            <w:webHidden/>
          </w:rPr>
          <w:delInstrText>_Toc281355163</w:delInstrText>
        </w:r>
      </w:del>
      <w:r w:rsidR="000D6F67">
        <w:rPr>
          <w:noProof/>
          <w:webHidden/>
        </w:rPr>
        <w:instrText xml:space="preserve"> \h </w:instrText>
      </w:r>
      <w:r>
        <w:rPr>
          <w:noProof/>
          <w:webHidden/>
        </w:rPr>
      </w:r>
      <w:r>
        <w:rPr>
          <w:noProof/>
          <w:webHidden/>
        </w:rPr>
        <w:fldChar w:fldCharType="separate"/>
      </w:r>
      <w:r w:rsidR="00AE33D1">
        <w:rPr>
          <w:noProof/>
          <w:webHidden/>
        </w:rPr>
        <w:t>96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03" w:author="manolo" w:date="2010-12-30T09:15:00Z">
        <w:r w:rsidR="00650043">
          <w:instrText>"_Toc281432033"</w:instrText>
        </w:r>
      </w:ins>
      <w:del w:id="304" w:author="manolo" w:date="2010-12-30T09:15:00Z">
        <w:r>
          <w:delInstrText>"_Toc281355164"</w:delInstrText>
        </w:r>
      </w:del>
      <w:r>
        <w:fldChar w:fldCharType="separate"/>
      </w:r>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w:instrText>
      </w:r>
      <w:ins w:id="305" w:author="manolo" w:date="2010-12-30T09:15:00Z">
        <w:r w:rsidR="008C7A36">
          <w:rPr>
            <w:noProof/>
            <w:webHidden/>
          </w:rPr>
          <w:instrText>_Toc281432033</w:instrText>
        </w:r>
      </w:ins>
      <w:del w:id="306" w:author="manolo" w:date="2010-12-30T09:15:00Z">
        <w:r w:rsidR="000D6F67">
          <w:rPr>
            <w:noProof/>
            <w:webHidden/>
          </w:rPr>
          <w:delInstrText>_Toc281355164</w:delInstrText>
        </w:r>
      </w:del>
      <w:r w:rsidR="000D6F67">
        <w:rPr>
          <w:noProof/>
          <w:webHidden/>
        </w:rPr>
        <w:instrText xml:space="preserve"> \h </w:instrText>
      </w:r>
      <w:r>
        <w:rPr>
          <w:noProof/>
          <w:webHidden/>
        </w:rPr>
      </w:r>
      <w:r>
        <w:rPr>
          <w:noProof/>
          <w:webHidden/>
        </w:rPr>
        <w:fldChar w:fldCharType="separate"/>
      </w:r>
      <w:r w:rsidR="00AE33D1">
        <w:rPr>
          <w:noProof/>
          <w:webHidden/>
        </w:rPr>
        <w:t>97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07" w:author="manolo" w:date="2010-12-30T09:15:00Z">
        <w:r w:rsidR="00650043">
          <w:instrText>"_Toc281432034"</w:instrText>
        </w:r>
      </w:ins>
      <w:del w:id="308" w:author="manolo" w:date="2010-12-30T09:15:00Z">
        <w:r>
          <w:delInstrText>"_Toc281355165"</w:delInstrText>
        </w:r>
      </w:del>
      <w:r>
        <w:fldChar w:fldCharType="separate"/>
      </w:r>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w:instrText>
      </w:r>
      <w:ins w:id="309" w:author="manolo" w:date="2010-12-30T09:15:00Z">
        <w:r w:rsidR="008C7A36">
          <w:rPr>
            <w:noProof/>
            <w:webHidden/>
          </w:rPr>
          <w:instrText>_Toc281432034</w:instrText>
        </w:r>
      </w:ins>
      <w:del w:id="310" w:author="manolo" w:date="2010-12-30T09:15:00Z">
        <w:r w:rsidR="000D6F67">
          <w:rPr>
            <w:noProof/>
            <w:webHidden/>
          </w:rPr>
          <w:delInstrText>_Toc281355165</w:delInstrText>
        </w:r>
      </w:del>
      <w:r w:rsidR="000D6F67">
        <w:rPr>
          <w:noProof/>
          <w:webHidden/>
        </w:rPr>
        <w:instrText xml:space="preserve"> \h </w:instrText>
      </w:r>
      <w:r>
        <w:rPr>
          <w:noProof/>
          <w:webHidden/>
        </w:rPr>
      </w:r>
      <w:r>
        <w:rPr>
          <w:noProof/>
          <w:webHidden/>
        </w:rPr>
        <w:fldChar w:fldCharType="separate"/>
      </w:r>
      <w:r w:rsidR="00AE33D1">
        <w:rPr>
          <w:noProof/>
          <w:webHidden/>
        </w:rPr>
        <w:t>97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11" w:author="manolo" w:date="2010-12-30T09:15:00Z">
        <w:r w:rsidR="00650043">
          <w:instrText>"_Toc281432035"</w:instrText>
        </w:r>
      </w:ins>
      <w:del w:id="312" w:author="manolo" w:date="2010-12-30T09:15:00Z">
        <w:r>
          <w:delInstrText>"_Toc281355166"</w:delInstrText>
        </w:r>
      </w:del>
      <w:r>
        <w:fldChar w:fldCharType="separate"/>
      </w:r>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w:instrText>
      </w:r>
      <w:ins w:id="313" w:author="manolo" w:date="2010-12-30T09:15:00Z">
        <w:r w:rsidR="008C7A36">
          <w:rPr>
            <w:noProof/>
            <w:webHidden/>
          </w:rPr>
          <w:instrText>_Toc281432035</w:instrText>
        </w:r>
      </w:ins>
      <w:del w:id="314" w:author="manolo" w:date="2010-12-30T09:15:00Z">
        <w:r w:rsidR="000D6F67">
          <w:rPr>
            <w:noProof/>
            <w:webHidden/>
          </w:rPr>
          <w:delInstrText>_Toc281355166</w:delInstrText>
        </w:r>
      </w:del>
      <w:r w:rsidR="000D6F67">
        <w:rPr>
          <w:noProof/>
          <w:webHidden/>
        </w:rPr>
        <w:instrText xml:space="preserve"> \h </w:instrText>
      </w:r>
      <w:r>
        <w:rPr>
          <w:noProof/>
          <w:webHidden/>
        </w:rPr>
      </w:r>
      <w:r>
        <w:rPr>
          <w:noProof/>
          <w:webHidden/>
        </w:rPr>
        <w:fldChar w:fldCharType="separate"/>
      </w:r>
      <w:r w:rsidR="00AE33D1">
        <w:rPr>
          <w:noProof/>
          <w:webHidden/>
        </w:rPr>
        <w:t>102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15" w:author="manolo" w:date="2010-12-30T09:15:00Z">
        <w:r w:rsidR="00650043">
          <w:instrText>"_Toc281432036"</w:instrText>
        </w:r>
      </w:ins>
      <w:del w:id="316" w:author="manolo" w:date="2010-12-30T09:15:00Z">
        <w:r>
          <w:delInstrText>"_Toc281355167"</w:delInstrText>
        </w:r>
      </w:del>
      <w:r>
        <w:fldChar w:fldCharType="separate"/>
      </w:r>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w:instrText>
      </w:r>
      <w:ins w:id="317" w:author="manolo" w:date="2010-12-30T09:15:00Z">
        <w:r w:rsidR="008C7A36">
          <w:rPr>
            <w:noProof/>
            <w:webHidden/>
          </w:rPr>
          <w:instrText>_Toc281432036</w:instrText>
        </w:r>
      </w:ins>
      <w:del w:id="318" w:author="manolo" w:date="2010-12-30T09:15:00Z">
        <w:r w:rsidR="000D6F67">
          <w:rPr>
            <w:noProof/>
            <w:webHidden/>
          </w:rPr>
          <w:delInstrText>_Toc281355167</w:delInstrText>
        </w:r>
      </w:del>
      <w:r w:rsidR="000D6F67">
        <w:rPr>
          <w:noProof/>
          <w:webHidden/>
        </w:rPr>
        <w:instrText xml:space="preserve"> \h </w:instrText>
      </w:r>
      <w:r>
        <w:rPr>
          <w:noProof/>
          <w:webHidden/>
        </w:rPr>
      </w:r>
      <w:r>
        <w:rPr>
          <w:noProof/>
          <w:webHidden/>
        </w:rPr>
        <w:fldChar w:fldCharType="separate"/>
      </w:r>
      <w:r w:rsidR="00AE33D1">
        <w:rPr>
          <w:noProof/>
          <w:webHidden/>
        </w:rPr>
        <w:t>102</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19" w:author="manolo" w:date="2010-12-30T09:15:00Z">
        <w:r w:rsidR="00650043">
          <w:instrText>"_Toc281432037"</w:instrText>
        </w:r>
      </w:ins>
      <w:del w:id="320" w:author="manolo" w:date="2010-12-30T09:15:00Z">
        <w:r>
          <w:delInstrText>"_Toc281355168"</w:delInstrText>
        </w:r>
      </w:del>
      <w:r>
        <w:fldChar w:fldCharType="separate"/>
      </w:r>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w:instrText>
      </w:r>
      <w:ins w:id="321" w:author="manolo" w:date="2010-12-30T09:15:00Z">
        <w:r w:rsidR="008C7A36">
          <w:rPr>
            <w:noProof/>
            <w:webHidden/>
          </w:rPr>
          <w:instrText>_Toc281432037</w:instrText>
        </w:r>
      </w:ins>
      <w:del w:id="322" w:author="manolo" w:date="2010-12-30T09:15:00Z">
        <w:r w:rsidR="000D6F67">
          <w:rPr>
            <w:noProof/>
            <w:webHidden/>
          </w:rPr>
          <w:delInstrText>_Toc281355168</w:delInstrText>
        </w:r>
      </w:del>
      <w:r w:rsidR="000D6F67">
        <w:rPr>
          <w:noProof/>
          <w:webHidden/>
        </w:rPr>
        <w:instrText xml:space="preserve"> \h </w:instrText>
      </w:r>
      <w:r>
        <w:rPr>
          <w:noProof/>
          <w:webHidden/>
        </w:rPr>
      </w:r>
      <w:r>
        <w:rPr>
          <w:noProof/>
          <w:webHidden/>
        </w:rPr>
        <w:fldChar w:fldCharType="separate"/>
      </w:r>
      <w:r w:rsidR="00AE33D1">
        <w:rPr>
          <w:noProof/>
          <w:webHidden/>
        </w:rPr>
        <w:t>103</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23" w:author="manolo" w:date="2010-12-30T09:15:00Z">
        <w:r w:rsidR="00650043">
          <w:instrText>"_Toc281432038"</w:instrText>
        </w:r>
      </w:ins>
      <w:del w:id="324" w:author="manolo" w:date="2010-12-30T09:15:00Z">
        <w:r>
          <w:delInstrText>"_Toc281355169"</w:delInstrText>
        </w:r>
      </w:del>
      <w:r>
        <w:fldChar w:fldCharType="separate"/>
      </w:r>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w:instrText>
      </w:r>
      <w:ins w:id="325" w:author="manolo" w:date="2010-12-30T09:15:00Z">
        <w:r w:rsidR="008C7A36">
          <w:rPr>
            <w:noProof/>
            <w:webHidden/>
          </w:rPr>
          <w:instrText>_Toc281432038</w:instrText>
        </w:r>
      </w:ins>
      <w:del w:id="326" w:author="manolo" w:date="2010-12-30T09:15:00Z">
        <w:r w:rsidR="000D6F67">
          <w:rPr>
            <w:noProof/>
            <w:webHidden/>
          </w:rPr>
          <w:delInstrText>_Toc281355169</w:delInstrText>
        </w:r>
      </w:del>
      <w:r w:rsidR="000D6F67">
        <w:rPr>
          <w:noProof/>
          <w:webHidden/>
        </w:rPr>
        <w:instrText xml:space="preserve"> \h </w:instrText>
      </w:r>
      <w:r>
        <w:rPr>
          <w:noProof/>
          <w:webHidden/>
        </w:rPr>
      </w:r>
      <w:r>
        <w:rPr>
          <w:noProof/>
          <w:webHidden/>
        </w:rPr>
        <w:fldChar w:fldCharType="separate"/>
      </w:r>
      <w:r w:rsidR="00AE33D1">
        <w:rPr>
          <w:noProof/>
          <w:webHidden/>
        </w:rPr>
        <w:t>105</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27" w:author="manolo" w:date="2010-12-30T09:15:00Z">
        <w:r w:rsidR="00650043">
          <w:instrText>"_Toc281432039"</w:instrText>
        </w:r>
      </w:ins>
      <w:del w:id="328" w:author="manolo" w:date="2010-12-30T09:15:00Z">
        <w:r>
          <w:delInstrText>"_Toc281355170"</w:delInstrText>
        </w:r>
      </w:del>
      <w:r>
        <w:fldChar w:fldCharType="separate"/>
      </w:r>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w:instrText>
      </w:r>
      <w:ins w:id="329" w:author="manolo" w:date="2010-12-30T09:15:00Z">
        <w:r w:rsidR="008C7A36">
          <w:rPr>
            <w:noProof/>
            <w:webHidden/>
          </w:rPr>
          <w:instrText>_Toc281432039</w:instrText>
        </w:r>
      </w:ins>
      <w:del w:id="330" w:author="manolo" w:date="2010-12-30T09:15:00Z">
        <w:r w:rsidR="000D6F67">
          <w:rPr>
            <w:noProof/>
            <w:webHidden/>
          </w:rPr>
          <w:delInstrText>_Toc281355170</w:delInstrText>
        </w:r>
      </w:del>
      <w:r w:rsidR="000D6F67">
        <w:rPr>
          <w:noProof/>
          <w:webHidden/>
        </w:rPr>
        <w:instrText xml:space="preserve"> \h </w:instrText>
      </w:r>
      <w:r>
        <w:rPr>
          <w:noProof/>
          <w:webHidden/>
        </w:rPr>
      </w:r>
      <w:r>
        <w:rPr>
          <w:noProof/>
          <w:webHidden/>
        </w:rPr>
        <w:fldChar w:fldCharType="separate"/>
      </w:r>
      <w:r w:rsidR="00AE33D1">
        <w:rPr>
          <w:noProof/>
          <w:webHidden/>
        </w:rPr>
        <w:t>105</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31" w:author="manolo" w:date="2010-12-30T09:15:00Z">
        <w:r w:rsidR="00650043">
          <w:instrText>"_Toc281432040"</w:instrText>
        </w:r>
      </w:ins>
      <w:del w:id="332" w:author="manolo" w:date="2010-12-30T09:15:00Z">
        <w:r>
          <w:delInstrText>"_Toc281355171"</w:delInstrText>
        </w:r>
      </w:del>
      <w:r>
        <w:fldChar w:fldCharType="separate"/>
      </w:r>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w:instrText>
      </w:r>
      <w:ins w:id="333" w:author="manolo" w:date="2010-12-30T09:15:00Z">
        <w:r w:rsidR="008C7A36">
          <w:rPr>
            <w:noProof/>
            <w:webHidden/>
          </w:rPr>
          <w:instrText>_Toc281432040</w:instrText>
        </w:r>
      </w:ins>
      <w:del w:id="334" w:author="manolo" w:date="2010-12-30T09:15:00Z">
        <w:r w:rsidR="000D6F67">
          <w:rPr>
            <w:noProof/>
            <w:webHidden/>
          </w:rPr>
          <w:delInstrText>_Toc281355171</w:delInstrText>
        </w:r>
      </w:del>
      <w:r w:rsidR="000D6F67">
        <w:rPr>
          <w:noProof/>
          <w:webHidden/>
        </w:rPr>
        <w:instrText xml:space="preserve"> \h </w:instrText>
      </w:r>
      <w:r>
        <w:rPr>
          <w:noProof/>
          <w:webHidden/>
        </w:rPr>
      </w:r>
      <w:r>
        <w:rPr>
          <w:noProof/>
          <w:webHidden/>
        </w:rPr>
        <w:fldChar w:fldCharType="separate"/>
      </w:r>
      <w:r w:rsidR="00AE33D1">
        <w:rPr>
          <w:noProof/>
          <w:webHidden/>
        </w:rPr>
        <w:t>110</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35" w:author="manolo" w:date="2010-12-30T09:15:00Z">
        <w:r w:rsidR="00650043">
          <w:instrText>"_Toc281432041"</w:instrText>
        </w:r>
      </w:ins>
      <w:del w:id="336" w:author="manolo" w:date="2010-12-30T09:15:00Z">
        <w:r>
          <w:delInstrText>"_Toc281355172"</w:delInstrText>
        </w:r>
      </w:del>
      <w:r>
        <w:fldChar w:fldCharType="separate"/>
      </w:r>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w:instrText>
      </w:r>
      <w:ins w:id="337" w:author="manolo" w:date="2010-12-30T09:15:00Z">
        <w:r w:rsidR="008C7A36">
          <w:rPr>
            <w:noProof/>
            <w:webHidden/>
          </w:rPr>
          <w:instrText>_Toc281432041</w:instrText>
        </w:r>
      </w:ins>
      <w:del w:id="338" w:author="manolo" w:date="2010-12-30T09:15:00Z">
        <w:r w:rsidR="000D6F67">
          <w:rPr>
            <w:noProof/>
            <w:webHidden/>
          </w:rPr>
          <w:delInstrText>_Toc281355172</w:delInstrText>
        </w:r>
      </w:del>
      <w:r w:rsidR="000D6F67">
        <w:rPr>
          <w:noProof/>
          <w:webHidden/>
        </w:rPr>
        <w:instrText xml:space="preserve"> \h </w:instrText>
      </w:r>
      <w:r>
        <w:rPr>
          <w:noProof/>
          <w:webHidden/>
        </w:rPr>
      </w:r>
      <w:r>
        <w:rPr>
          <w:noProof/>
          <w:webHidden/>
        </w:rPr>
        <w:fldChar w:fldCharType="separate"/>
      </w:r>
      <w:r w:rsidR="00AE33D1">
        <w:rPr>
          <w:noProof/>
          <w:webHidden/>
        </w:rPr>
        <w:t>117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39" w:author="manolo" w:date="2010-12-30T09:15:00Z">
        <w:r w:rsidR="00650043">
          <w:instrText>"_Toc281432042"</w:instrText>
        </w:r>
      </w:ins>
      <w:del w:id="340" w:author="manolo" w:date="2010-12-30T09:15:00Z">
        <w:r>
          <w:delInstrText>"_Toc281355173"</w:delInstrText>
        </w:r>
      </w:del>
      <w:r>
        <w:fldChar w:fldCharType="separate"/>
      </w:r>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w:instrText>
      </w:r>
      <w:ins w:id="341" w:author="manolo" w:date="2010-12-30T09:15:00Z">
        <w:r w:rsidR="008C7A36">
          <w:rPr>
            <w:noProof/>
            <w:webHidden/>
          </w:rPr>
          <w:instrText>_Toc281432042</w:instrText>
        </w:r>
      </w:ins>
      <w:del w:id="342" w:author="manolo" w:date="2010-12-30T09:15:00Z">
        <w:r w:rsidR="000D6F67">
          <w:rPr>
            <w:noProof/>
            <w:webHidden/>
          </w:rPr>
          <w:delInstrText>_Toc281355173</w:delInstrText>
        </w:r>
      </w:del>
      <w:r w:rsidR="000D6F67">
        <w:rPr>
          <w:noProof/>
          <w:webHidden/>
        </w:rPr>
        <w:instrText xml:space="preserve"> \h </w:instrText>
      </w:r>
      <w:r>
        <w:rPr>
          <w:noProof/>
          <w:webHidden/>
        </w:rPr>
      </w:r>
      <w:r>
        <w:rPr>
          <w:noProof/>
          <w:webHidden/>
        </w:rPr>
        <w:fldChar w:fldCharType="separate"/>
      </w:r>
      <w:r w:rsidR="00AE33D1">
        <w:rPr>
          <w:noProof/>
          <w:webHidden/>
        </w:rPr>
        <w:t>117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43" w:author="manolo" w:date="2010-12-30T09:15:00Z">
        <w:r w:rsidR="00650043">
          <w:instrText>"_Toc281432043"</w:instrText>
        </w:r>
      </w:ins>
      <w:del w:id="344" w:author="manolo" w:date="2010-12-30T09:15:00Z">
        <w:r>
          <w:delInstrText>"_Toc281355174"</w:delInstrText>
        </w:r>
      </w:del>
      <w:r>
        <w:fldChar w:fldCharType="separate"/>
      </w:r>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w:instrText>
      </w:r>
      <w:ins w:id="345" w:author="manolo" w:date="2010-12-30T09:15:00Z">
        <w:r w:rsidR="008C7A36">
          <w:rPr>
            <w:noProof/>
            <w:webHidden/>
          </w:rPr>
          <w:instrText>_Toc281432043</w:instrText>
        </w:r>
      </w:ins>
      <w:del w:id="346" w:author="manolo" w:date="2010-12-30T09:15:00Z">
        <w:r w:rsidR="000D6F67">
          <w:rPr>
            <w:noProof/>
            <w:webHidden/>
          </w:rPr>
          <w:delInstrText>_Toc281355174</w:delInstrText>
        </w:r>
      </w:del>
      <w:r w:rsidR="000D6F67">
        <w:rPr>
          <w:noProof/>
          <w:webHidden/>
        </w:rPr>
        <w:instrText xml:space="preserve"> \h </w:instrText>
      </w:r>
      <w:r>
        <w:rPr>
          <w:noProof/>
          <w:webHidden/>
        </w:rPr>
      </w:r>
      <w:r>
        <w:rPr>
          <w:noProof/>
          <w:webHidden/>
        </w:rPr>
        <w:fldChar w:fldCharType="separate"/>
      </w:r>
      <w:r w:rsidR="00AE33D1">
        <w:rPr>
          <w:noProof/>
          <w:webHidden/>
        </w:rPr>
        <w:t>118</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47" w:author="manolo" w:date="2010-12-30T09:15:00Z">
        <w:r w:rsidR="00650043">
          <w:instrText>"_Toc281432044"</w:instrText>
        </w:r>
      </w:ins>
      <w:del w:id="348" w:author="manolo" w:date="2010-12-30T09:15:00Z">
        <w:r>
          <w:delInstrText>"_Toc281355175"</w:delInstrText>
        </w:r>
      </w:del>
      <w:r>
        <w:fldChar w:fldCharType="separate"/>
      </w:r>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w:instrText>
      </w:r>
      <w:ins w:id="349" w:author="manolo" w:date="2010-12-30T09:15:00Z">
        <w:r w:rsidR="008C7A36">
          <w:rPr>
            <w:noProof/>
            <w:webHidden/>
          </w:rPr>
          <w:instrText>_Toc281432044</w:instrText>
        </w:r>
      </w:ins>
      <w:del w:id="350" w:author="manolo" w:date="2010-12-30T09:15:00Z">
        <w:r w:rsidR="000D6F67">
          <w:rPr>
            <w:noProof/>
            <w:webHidden/>
          </w:rPr>
          <w:delInstrText>_Toc281355175</w:delInstrText>
        </w:r>
      </w:del>
      <w:r w:rsidR="000D6F67">
        <w:rPr>
          <w:noProof/>
          <w:webHidden/>
        </w:rPr>
        <w:instrText xml:space="preserve"> \h </w:instrText>
      </w:r>
      <w:r>
        <w:rPr>
          <w:noProof/>
          <w:webHidden/>
        </w:rPr>
      </w:r>
      <w:r>
        <w:rPr>
          <w:noProof/>
          <w:webHidden/>
        </w:rPr>
        <w:fldChar w:fldCharType="separate"/>
      </w:r>
      <w:r w:rsidR="00AE33D1">
        <w:rPr>
          <w:noProof/>
          <w:webHidden/>
        </w:rPr>
        <w:t>119</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51" w:author="manolo" w:date="2010-12-30T09:15:00Z">
        <w:r w:rsidR="00650043">
          <w:instrText>"_Toc281432045"</w:instrText>
        </w:r>
      </w:ins>
      <w:del w:id="352" w:author="manolo" w:date="2010-12-30T09:15:00Z">
        <w:r>
          <w:delInstrText>"_Toc281355176"</w:delInstrText>
        </w:r>
      </w:del>
      <w:r>
        <w:fldChar w:fldCharType="separate"/>
      </w:r>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w:instrText>
      </w:r>
      <w:ins w:id="353" w:author="manolo" w:date="2010-12-30T09:15:00Z">
        <w:r w:rsidR="008C7A36">
          <w:rPr>
            <w:noProof/>
            <w:webHidden/>
          </w:rPr>
          <w:instrText>_Toc281432045</w:instrText>
        </w:r>
      </w:ins>
      <w:del w:id="354" w:author="manolo" w:date="2010-12-30T09:15:00Z">
        <w:r w:rsidR="000D6F67">
          <w:rPr>
            <w:noProof/>
            <w:webHidden/>
          </w:rPr>
          <w:delInstrText>_Toc281355176</w:delInstrText>
        </w:r>
      </w:del>
      <w:r w:rsidR="000D6F67">
        <w:rPr>
          <w:noProof/>
          <w:webHidden/>
        </w:rPr>
        <w:instrText xml:space="preserve"> \h </w:instrText>
      </w:r>
      <w:r>
        <w:rPr>
          <w:noProof/>
          <w:webHidden/>
        </w:rPr>
      </w:r>
      <w:r>
        <w:rPr>
          <w:noProof/>
          <w:webHidden/>
        </w:rPr>
        <w:fldChar w:fldCharType="separate"/>
      </w:r>
      <w:r w:rsidR="00AE33D1">
        <w:rPr>
          <w:noProof/>
          <w:webHidden/>
        </w:rPr>
        <w:t>123</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55" w:author="manolo" w:date="2010-12-30T09:15:00Z">
        <w:r w:rsidR="00650043">
          <w:instrText>"_Toc281432046"</w:instrText>
        </w:r>
      </w:ins>
      <w:del w:id="356" w:author="manolo" w:date="2010-12-30T09:15:00Z">
        <w:r>
          <w:delInstrText>"_Toc281355177"</w:delInstrText>
        </w:r>
      </w:del>
      <w:r>
        <w:fldChar w:fldCharType="separate"/>
      </w:r>
      <w:r w:rsidR="000D6F67" w:rsidRPr="0014022A">
        <w:rPr>
          <w:rStyle w:val="Hipervnculo"/>
          <w:noProof/>
        </w:rPr>
        <w:t xml:space="preserve">4.8. Puesta en </w:t>
      </w:r>
      <w:ins w:id="357" w:author="manolo" w:date="2010-12-30T09:15:00Z">
        <w:r w:rsidR="008C7A36" w:rsidRPr="007E2EF7">
          <w:rPr>
            <w:rStyle w:val="Hipervnculo"/>
            <w:noProof/>
          </w:rPr>
          <w:t>Producción</w:t>
        </w:r>
      </w:ins>
      <w:del w:id="358" w:author="manolo" w:date="2010-12-30T09:15:00Z">
        <w:r w:rsidR="000D6F67" w:rsidRPr="0014022A">
          <w:rPr>
            <w:rStyle w:val="Hipervnculo"/>
            <w:noProof/>
          </w:rPr>
          <w:delText>producción</w:delText>
        </w:r>
      </w:del>
      <w:r w:rsidR="000D6F67">
        <w:rPr>
          <w:noProof/>
          <w:webHidden/>
        </w:rPr>
        <w:tab/>
      </w:r>
      <w:r>
        <w:rPr>
          <w:noProof/>
          <w:webHidden/>
        </w:rPr>
        <w:fldChar w:fldCharType="begin"/>
      </w:r>
      <w:r w:rsidR="000D6F67">
        <w:rPr>
          <w:noProof/>
          <w:webHidden/>
        </w:rPr>
        <w:instrText xml:space="preserve"> PAGEREF </w:instrText>
      </w:r>
      <w:ins w:id="359" w:author="manolo" w:date="2010-12-30T09:15:00Z">
        <w:r w:rsidR="008C7A36">
          <w:rPr>
            <w:noProof/>
            <w:webHidden/>
          </w:rPr>
          <w:instrText>_Toc281432046</w:instrText>
        </w:r>
      </w:ins>
      <w:del w:id="360" w:author="manolo" w:date="2010-12-30T09:15:00Z">
        <w:r w:rsidR="000D6F67">
          <w:rPr>
            <w:noProof/>
            <w:webHidden/>
          </w:rPr>
          <w:delInstrText>_Toc281355177</w:delInstrText>
        </w:r>
      </w:del>
      <w:r w:rsidR="000D6F67">
        <w:rPr>
          <w:noProof/>
          <w:webHidden/>
        </w:rPr>
        <w:instrText xml:space="preserve"> \h </w:instrText>
      </w:r>
      <w:r>
        <w:rPr>
          <w:noProof/>
          <w:webHidden/>
        </w:rPr>
      </w:r>
      <w:r>
        <w:rPr>
          <w:noProof/>
          <w:webHidden/>
        </w:rPr>
        <w:fldChar w:fldCharType="separate"/>
      </w:r>
      <w:r w:rsidR="00AE33D1">
        <w:rPr>
          <w:noProof/>
          <w:webHidden/>
        </w:rPr>
        <w:t>138</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61" w:author="manolo" w:date="2010-12-30T09:15:00Z">
        <w:r w:rsidR="00650043">
          <w:instrText>"_Toc281432047"</w:instrText>
        </w:r>
      </w:ins>
      <w:del w:id="362" w:author="manolo" w:date="2010-12-30T09:15:00Z">
        <w:r>
          <w:delInstrText>"_Toc281355178"</w:delInstrText>
        </w:r>
      </w:del>
      <w:r>
        <w:fldChar w:fldCharType="separate"/>
      </w:r>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w:instrText>
      </w:r>
      <w:ins w:id="363" w:author="manolo" w:date="2010-12-30T09:15:00Z">
        <w:r w:rsidR="008C7A36">
          <w:rPr>
            <w:noProof/>
            <w:webHidden/>
          </w:rPr>
          <w:instrText>_Toc281432047</w:instrText>
        </w:r>
      </w:ins>
      <w:del w:id="364" w:author="manolo" w:date="2010-12-30T09:15:00Z">
        <w:r w:rsidR="000D6F67">
          <w:rPr>
            <w:noProof/>
            <w:webHidden/>
          </w:rPr>
          <w:delInstrText>_Toc281355178</w:delInstrText>
        </w:r>
      </w:del>
      <w:r w:rsidR="000D6F67">
        <w:rPr>
          <w:noProof/>
          <w:webHidden/>
        </w:rPr>
        <w:instrText xml:space="preserve"> \h </w:instrText>
      </w:r>
      <w:r>
        <w:rPr>
          <w:noProof/>
          <w:webHidden/>
        </w:rPr>
      </w:r>
      <w:r>
        <w:rPr>
          <w:noProof/>
          <w:webHidden/>
        </w:rPr>
        <w:fldChar w:fldCharType="separate"/>
      </w:r>
      <w:r w:rsidR="00AE33D1">
        <w:rPr>
          <w:noProof/>
          <w:webHidden/>
        </w:rPr>
        <w:t>140</w:t>
      </w:r>
      <w:r>
        <w:rPr>
          <w:noProof/>
          <w:webHidden/>
        </w:rPr>
        <w:fldChar w:fldCharType="end"/>
      </w:r>
      <w:r>
        <w:fldChar w:fldCharType="end"/>
      </w:r>
    </w:p>
    <w:p w:rsidR="000D6F67" w:rsidRDefault="00B51A41">
      <w:pPr>
        <w:pStyle w:val="TDC2"/>
        <w:tabs>
          <w:tab w:val="right" w:leader="dot" w:pos="8828"/>
        </w:tabs>
        <w:rPr>
          <w:rFonts w:asciiTheme="minorHAnsi" w:eastAsiaTheme="minorEastAsia" w:hAnsiTheme="minorHAnsi" w:cstheme="minorBidi"/>
          <w:noProof/>
          <w:sz w:val="22"/>
          <w:lang w:eastAsia="es-CL"/>
        </w:rPr>
      </w:pPr>
      <w:r>
        <w:fldChar w:fldCharType="begin"/>
      </w:r>
      <w:r>
        <w:instrText xml:space="preserve">HYPERLINK \l </w:instrText>
      </w:r>
      <w:ins w:id="365" w:author="manolo" w:date="2010-12-30T09:15:00Z">
        <w:r w:rsidR="00650043">
          <w:instrText>"_Toc281432048"</w:instrText>
        </w:r>
      </w:ins>
      <w:del w:id="366" w:author="manolo" w:date="2010-12-30T09:15:00Z">
        <w:r>
          <w:delInstrText>"_Toc281355179"</w:delInstrText>
        </w:r>
      </w:del>
      <w:r>
        <w:fldChar w:fldCharType="separate"/>
      </w:r>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w:instrText>
      </w:r>
      <w:ins w:id="367" w:author="manolo" w:date="2010-12-30T09:15:00Z">
        <w:r w:rsidR="008C7A36">
          <w:rPr>
            <w:noProof/>
            <w:webHidden/>
          </w:rPr>
          <w:instrText>_Toc281432048</w:instrText>
        </w:r>
      </w:ins>
      <w:del w:id="368" w:author="manolo" w:date="2010-12-30T09:15:00Z">
        <w:r w:rsidR="000D6F67">
          <w:rPr>
            <w:noProof/>
            <w:webHidden/>
          </w:rPr>
          <w:delInstrText>_Toc281355179</w:delInstrText>
        </w:r>
      </w:del>
      <w:r w:rsidR="000D6F67">
        <w:rPr>
          <w:noProof/>
          <w:webHidden/>
        </w:rPr>
        <w:instrText xml:space="preserve"> \h </w:instrText>
      </w:r>
      <w:r>
        <w:rPr>
          <w:noProof/>
          <w:webHidden/>
        </w:rPr>
      </w:r>
      <w:r>
        <w:rPr>
          <w:noProof/>
          <w:webHidden/>
        </w:rPr>
        <w:fldChar w:fldCharType="separate"/>
      </w:r>
      <w:r w:rsidR="00AE33D1">
        <w:rPr>
          <w:noProof/>
          <w:webHidden/>
        </w:rPr>
        <w:t>144</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69" w:author="manolo" w:date="2010-12-30T09:15:00Z">
        <w:r w:rsidR="00650043">
          <w:instrText>"_Toc281432049"</w:instrText>
        </w:r>
      </w:ins>
      <w:del w:id="370" w:author="manolo" w:date="2010-12-30T09:15:00Z">
        <w:r>
          <w:delInstrText>"_Toc281355180"</w:delInstrText>
        </w:r>
      </w:del>
      <w:r>
        <w:fldChar w:fldCharType="separate"/>
      </w:r>
      <w:r w:rsidR="000D6F67" w:rsidRPr="0014022A">
        <w:rPr>
          <w:rStyle w:val="Hipervnculo"/>
        </w:rPr>
        <w:t>5. Conclusiones</w:t>
      </w:r>
      <w:r w:rsidR="000D6F67">
        <w:rPr>
          <w:webHidden/>
        </w:rPr>
        <w:tab/>
      </w:r>
      <w:r>
        <w:rPr>
          <w:webHidden/>
        </w:rPr>
        <w:fldChar w:fldCharType="begin"/>
      </w:r>
      <w:r w:rsidR="000D6F67">
        <w:rPr>
          <w:webHidden/>
        </w:rPr>
        <w:instrText xml:space="preserve"> PAGEREF </w:instrText>
      </w:r>
      <w:ins w:id="371" w:author="manolo" w:date="2010-12-30T09:15:00Z">
        <w:r w:rsidR="008C7A36">
          <w:rPr>
            <w:webHidden/>
          </w:rPr>
          <w:instrText>_Toc281432049</w:instrText>
        </w:r>
      </w:ins>
      <w:del w:id="372" w:author="manolo" w:date="2010-12-30T09:15:00Z">
        <w:r w:rsidR="000D6F67">
          <w:rPr>
            <w:webHidden/>
          </w:rPr>
          <w:delInstrText>_Toc281355180</w:delInstrText>
        </w:r>
      </w:del>
      <w:r w:rsidR="000D6F67">
        <w:rPr>
          <w:webHidden/>
        </w:rPr>
        <w:instrText xml:space="preserve"> \h </w:instrText>
      </w:r>
      <w:r>
        <w:rPr>
          <w:webHidden/>
        </w:rPr>
      </w:r>
      <w:r>
        <w:rPr>
          <w:webHidden/>
        </w:rPr>
        <w:fldChar w:fldCharType="separate"/>
      </w:r>
      <w:r w:rsidR="00AE33D1">
        <w:rPr>
          <w:webHidden/>
        </w:rPr>
        <w:t>146</w:t>
      </w:r>
      <w:r>
        <w:rPr>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73" w:author="manolo" w:date="2010-12-30T09:15:00Z">
        <w:r w:rsidR="00650043">
          <w:instrText>"_Toc281432050"</w:instrText>
        </w:r>
      </w:ins>
      <w:del w:id="374" w:author="manolo" w:date="2010-12-30T09:15:00Z">
        <w:r>
          <w:delInstrText>"_Toc281355181"</w:delInstrText>
        </w:r>
      </w:del>
      <w:r>
        <w:fldChar w:fldCharType="separate"/>
      </w:r>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w:instrText>
      </w:r>
      <w:ins w:id="375" w:author="manolo" w:date="2010-12-30T09:15:00Z">
        <w:r w:rsidR="008C7A36">
          <w:rPr>
            <w:noProof/>
            <w:webHidden/>
          </w:rPr>
          <w:instrText>_Toc281432050</w:instrText>
        </w:r>
      </w:ins>
      <w:del w:id="376" w:author="manolo" w:date="2010-12-30T09:15:00Z">
        <w:r w:rsidR="000D6F67">
          <w:rPr>
            <w:noProof/>
            <w:webHidden/>
          </w:rPr>
          <w:delInstrText>_Toc281355181</w:delInstrText>
        </w:r>
      </w:del>
      <w:r w:rsidR="000D6F67">
        <w:rPr>
          <w:noProof/>
          <w:webHidden/>
        </w:rPr>
        <w:instrText xml:space="preserve"> \h </w:instrText>
      </w:r>
      <w:r>
        <w:rPr>
          <w:noProof/>
          <w:webHidden/>
        </w:rPr>
      </w:r>
      <w:r>
        <w:rPr>
          <w:noProof/>
          <w:webHidden/>
        </w:rPr>
        <w:fldChar w:fldCharType="separate"/>
      </w:r>
      <w:r w:rsidR="00AE33D1">
        <w:rPr>
          <w:noProof/>
          <w:webHidden/>
        </w:rPr>
        <w:t>146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77" w:author="manolo" w:date="2010-12-30T09:15:00Z">
        <w:r w:rsidR="00650043">
          <w:instrText>"_Toc281432051"</w:instrText>
        </w:r>
      </w:ins>
      <w:del w:id="378" w:author="manolo" w:date="2010-12-30T09:15:00Z">
        <w:r>
          <w:delInstrText>"_Toc281355182"</w:delInstrText>
        </w:r>
      </w:del>
      <w:r>
        <w:fldChar w:fldCharType="separate"/>
      </w:r>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w:instrText>
      </w:r>
      <w:ins w:id="379" w:author="manolo" w:date="2010-12-30T09:15:00Z">
        <w:r w:rsidR="008C7A36">
          <w:rPr>
            <w:noProof/>
            <w:webHidden/>
          </w:rPr>
          <w:instrText>_Toc281432051</w:instrText>
        </w:r>
      </w:ins>
      <w:del w:id="380" w:author="manolo" w:date="2010-12-30T09:15:00Z">
        <w:r w:rsidR="000D6F67">
          <w:rPr>
            <w:noProof/>
            <w:webHidden/>
          </w:rPr>
          <w:delInstrText>_Toc281355182</w:delInstrText>
        </w:r>
      </w:del>
      <w:r w:rsidR="000D6F67">
        <w:rPr>
          <w:noProof/>
          <w:webHidden/>
        </w:rPr>
        <w:instrText xml:space="preserve"> \h </w:instrText>
      </w:r>
      <w:r>
        <w:rPr>
          <w:noProof/>
          <w:webHidden/>
        </w:rPr>
      </w:r>
      <w:r>
        <w:rPr>
          <w:noProof/>
          <w:webHidden/>
        </w:rPr>
        <w:fldChar w:fldCharType="separate"/>
      </w:r>
      <w:r w:rsidR="00AE33D1">
        <w:rPr>
          <w:noProof/>
          <w:webHidden/>
        </w:rPr>
        <w:t>148</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81" w:author="manolo" w:date="2010-12-30T09:15:00Z">
        <w:r w:rsidR="00650043">
          <w:instrText>"_Toc281432052"</w:instrText>
        </w:r>
      </w:ins>
      <w:del w:id="382" w:author="manolo" w:date="2010-12-30T09:15:00Z">
        <w:r>
          <w:delInstrText>"_Toc281355183"</w:delInstrText>
        </w:r>
      </w:del>
      <w:r>
        <w:fldChar w:fldCharType="separate"/>
      </w:r>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w:instrText>
      </w:r>
      <w:ins w:id="383" w:author="manolo" w:date="2010-12-30T09:15:00Z">
        <w:r w:rsidR="008C7A36">
          <w:rPr>
            <w:noProof/>
            <w:webHidden/>
          </w:rPr>
          <w:instrText>_Toc281432052</w:instrText>
        </w:r>
      </w:ins>
      <w:del w:id="384" w:author="manolo" w:date="2010-12-30T09:15:00Z">
        <w:r w:rsidR="000D6F67">
          <w:rPr>
            <w:noProof/>
            <w:webHidden/>
          </w:rPr>
          <w:delInstrText>_Toc281355183</w:delInstrText>
        </w:r>
      </w:del>
      <w:r w:rsidR="000D6F67">
        <w:rPr>
          <w:noProof/>
          <w:webHidden/>
        </w:rPr>
        <w:instrText xml:space="preserve"> \h </w:instrText>
      </w:r>
      <w:r>
        <w:rPr>
          <w:noProof/>
          <w:webHidden/>
        </w:rPr>
      </w:r>
      <w:r>
        <w:rPr>
          <w:noProof/>
          <w:webHidden/>
        </w:rPr>
        <w:fldChar w:fldCharType="separate"/>
      </w:r>
      <w:r w:rsidR="00AE33D1">
        <w:rPr>
          <w:noProof/>
          <w:webHidden/>
        </w:rPr>
        <w:t>150</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85" w:author="manolo" w:date="2010-12-30T09:15:00Z">
        <w:r w:rsidR="00650043">
          <w:instrText>"_Toc281432053"</w:instrText>
        </w:r>
      </w:ins>
      <w:del w:id="386" w:author="manolo" w:date="2010-12-30T09:15:00Z">
        <w:r>
          <w:delInstrText>"_Toc281355184"</w:delInstrText>
        </w:r>
      </w:del>
      <w:r>
        <w:fldChar w:fldCharType="separate"/>
      </w:r>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w:instrText>
      </w:r>
      <w:ins w:id="387" w:author="manolo" w:date="2010-12-30T09:15:00Z">
        <w:r w:rsidR="008C7A36">
          <w:rPr>
            <w:noProof/>
            <w:webHidden/>
          </w:rPr>
          <w:instrText>_Toc281432053</w:instrText>
        </w:r>
      </w:ins>
      <w:del w:id="388" w:author="manolo" w:date="2010-12-30T09:15:00Z">
        <w:r w:rsidR="000D6F67">
          <w:rPr>
            <w:noProof/>
            <w:webHidden/>
          </w:rPr>
          <w:delInstrText>_Toc281355184</w:delInstrText>
        </w:r>
      </w:del>
      <w:r w:rsidR="000D6F67">
        <w:rPr>
          <w:noProof/>
          <w:webHidden/>
        </w:rPr>
        <w:instrText xml:space="preserve"> \h </w:instrText>
      </w:r>
      <w:r>
        <w:rPr>
          <w:noProof/>
          <w:webHidden/>
        </w:rPr>
      </w:r>
      <w:r>
        <w:rPr>
          <w:noProof/>
          <w:webHidden/>
        </w:rPr>
        <w:fldChar w:fldCharType="separate"/>
      </w:r>
      <w:r w:rsidR="00AE33D1">
        <w:rPr>
          <w:noProof/>
          <w:webHidden/>
        </w:rPr>
        <w:t>151</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389" w:author="manolo" w:date="2010-12-30T09:15:00Z">
        <w:r w:rsidR="00650043">
          <w:instrText>"_Toc281432054"</w:instrText>
        </w:r>
      </w:ins>
      <w:del w:id="390" w:author="manolo" w:date="2010-12-30T09:15:00Z">
        <w:r>
          <w:delInstrText>"_Toc281355185"</w:delInstrText>
        </w:r>
      </w:del>
      <w:r>
        <w:fldChar w:fldCharType="separate"/>
      </w:r>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w:instrText>
      </w:r>
      <w:ins w:id="391" w:author="manolo" w:date="2010-12-30T09:15:00Z">
        <w:r w:rsidR="008C7A36">
          <w:rPr>
            <w:noProof/>
            <w:webHidden/>
          </w:rPr>
          <w:instrText>_Toc281432054</w:instrText>
        </w:r>
      </w:ins>
      <w:del w:id="392" w:author="manolo" w:date="2010-12-30T09:15:00Z">
        <w:r w:rsidR="000D6F67">
          <w:rPr>
            <w:noProof/>
            <w:webHidden/>
          </w:rPr>
          <w:delInstrText>_Toc281355185</w:delInstrText>
        </w:r>
      </w:del>
      <w:r w:rsidR="000D6F67">
        <w:rPr>
          <w:noProof/>
          <w:webHidden/>
        </w:rPr>
        <w:instrText xml:space="preserve"> \h </w:instrText>
      </w:r>
      <w:r>
        <w:rPr>
          <w:noProof/>
          <w:webHidden/>
        </w:rPr>
      </w:r>
      <w:r>
        <w:rPr>
          <w:noProof/>
          <w:webHidden/>
        </w:rPr>
        <w:fldChar w:fldCharType="separate"/>
      </w:r>
      <w:r w:rsidR="00AE33D1">
        <w:rPr>
          <w:noProof/>
          <w:webHidden/>
        </w:rPr>
        <w:t>153</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93" w:author="manolo" w:date="2010-12-30T09:15:00Z">
        <w:r w:rsidR="00650043">
          <w:instrText>"_Toc281432055"</w:instrText>
        </w:r>
      </w:ins>
      <w:del w:id="394" w:author="manolo" w:date="2010-12-30T09:15:00Z">
        <w:r>
          <w:delInstrText>"_Toc281355186"</w:delInstrText>
        </w:r>
      </w:del>
      <w:r>
        <w:fldChar w:fldCharType="separate"/>
      </w:r>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w:instrText>
      </w:r>
      <w:ins w:id="395" w:author="manolo" w:date="2010-12-30T09:15:00Z">
        <w:r w:rsidR="008C7A36">
          <w:rPr>
            <w:webHidden/>
          </w:rPr>
          <w:instrText>_Toc281432055</w:instrText>
        </w:r>
      </w:ins>
      <w:del w:id="396" w:author="manolo" w:date="2010-12-30T09:15:00Z">
        <w:r w:rsidR="000D6F67">
          <w:rPr>
            <w:webHidden/>
          </w:rPr>
          <w:delInstrText>_Toc281355186</w:delInstrText>
        </w:r>
      </w:del>
      <w:r w:rsidR="000D6F67">
        <w:rPr>
          <w:webHidden/>
        </w:rPr>
        <w:instrText xml:space="preserve"> \h </w:instrText>
      </w:r>
      <w:r>
        <w:rPr>
          <w:webHidden/>
        </w:rPr>
      </w:r>
      <w:r>
        <w:rPr>
          <w:webHidden/>
        </w:rPr>
        <w:fldChar w:fldCharType="separate"/>
      </w:r>
      <w:r w:rsidR="00AE33D1">
        <w:rPr>
          <w:webHidden/>
        </w:rPr>
        <w:t>155</w:t>
      </w:r>
      <w:r>
        <w:rPr>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397" w:author="manolo" w:date="2010-12-30T09:15:00Z">
        <w:r w:rsidR="00650043">
          <w:instrText>"_Toc281432056"</w:instrText>
        </w:r>
      </w:ins>
      <w:del w:id="398" w:author="manolo" w:date="2010-12-30T09:15:00Z">
        <w:r>
          <w:delInstrText>"_Toc281355187"</w:delInstrText>
        </w:r>
      </w:del>
      <w:r>
        <w:fldChar w:fldCharType="separate"/>
      </w:r>
      <w:r w:rsidR="000D6F67" w:rsidRPr="0014022A">
        <w:rPr>
          <w:rStyle w:val="Hipervnculo"/>
        </w:rPr>
        <w:t>Anexos</w:t>
      </w:r>
      <w:r w:rsidR="000D6F67">
        <w:rPr>
          <w:webHidden/>
        </w:rPr>
        <w:tab/>
      </w:r>
      <w:r>
        <w:rPr>
          <w:webHidden/>
        </w:rPr>
        <w:fldChar w:fldCharType="begin"/>
      </w:r>
      <w:r w:rsidR="000D6F67">
        <w:rPr>
          <w:webHidden/>
        </w:rPr>
        <w:instrText xml:space="preserve"> PAGEREF </w:instrText>
      </w:r>
      <w:ins w:id="399" w:author="manolo" w:date="2010-12-30T09:15:00Z">
        <w:r w:rsidR="008C7A36">
          <w:rPr>
            <w:webHidden/>
          </w:rPr>
          <w:instrText>_Toc281432056</w:instrText>
        </w:r>
      </w:ins>
      <w:del w:id="400" w:author="manolo" w:date="2010-12-30T09:15:00Z">
        <w:r w:rsidR="000D6F67">
          <w:rPr>
            <w:webHidden/>
          </w:rPr>
          <w:delInstrText>_Toc281355187</w:delInstrText>
        </w:r>
      </w:del>
      <w:r w:rsidR="000D6F67">
        <w:rPr>
          <w:webHidden/>
        </w:rPr>
        <w:instrText xml:space="preserve"> \h </w:instrText>
      </w:r>
      <w:r>
        <w:rPr>
          <w:webHidden/>
        </w:rPr>
      </w:r>
      <w:r>
        <w:rPr>
          <w:webHidden/>
        </w:rPr>
        <w:fldChar w:fldCharType="separate"/>
      </w:r>
      <w:r w:rsidR="00AE33D1">
        <w:rPr>
          <w:webHidden/>
        </w:rPr>
        <w:t>157</w:t>
      </w:r>
      <w:r>
        <w:rPr>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01" w:author="manolo" w:date="2010-12-30T09:15:00Z">
        <w:r w:rsidR="00650043">
          <w:instrText>"_Toc281432057"</w:instrText>
        </w:r>
      </w:ins>
      <w:del w:id="402" w:author="manolo" w:date="2010-12-30T09:15:00Z">
        <w:r>
          <w:delInstrText>"_Toc281355188"</w:delInstrText>
        </w:r>
      </w:del>
      <w:r>
        <w:fldChar w:fldCharType="separate"/>
      </w:r>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w:instrText>
      </w:r>
      <w:ins w:id="403" w:author="manolo" w:date="2010-12-30T09:15:00Z">
        <w:r w:rsidR="008C7A36">
          <w:rPr>
            <w:noProof/>
            <w:webHidden/>
          </w:rPr>
          <w:instrText>_Toc281432057</w:instrText>
        </w:r>
      </w:ins>
      <w:del w:id="404" w:author="manolo" w:date="2010-12-30T09:15:00Z">
        <w:r w:rsidR="000D6F67">
          <w:rPr>
            <w:noProof/>
            <w:webHidden/>
          </w:rPr>
          <w:delInstrText>_Toc281355188</w:delInstrText>
        </w:r>
      </w:del>
      <w:r w:rsidR="000D6F67">
        <w:rPr>
          <w:noProof/>
          <w:webHidden/>
        </w:rPr>
        <w:instrText xml:space="preserve"> \h </w:instrText>
      </w:r>
      <w:r>
        <w:rPr>
          <w:noProof/>
          <w:webHidden/>
        </w:rPr>
      </w:r>
      <w:r>
        <w:rPr>
          <w:noProof/>
          <w:webHidden/>
        </w:rPr>
        <w:fldChar w:fldCharType="separate"/>
      </w:r>
      <w:r w:rsidR="00AE33D1">
        <w:rPr>
          <w:noProof/>
          <w:webHidden/>
        </w:rPr>
        <w:t>157</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05" w:author="manolo" w:date="2010-12-30T09:15:00Z">
        <w:r w:rsidR="00650043">
          <w:instrText>"_Toc281432058"</w:instrText>
        </w:r>
      </w:ins>
      <w:del w:id="406" w:author="manolo" w:date="2010-12-30T09:15:00Z">
        <w:r>
          <w:delInstrText>"_Toc281355189"</w:delInstrText>
        </w:r>
      </w:del>
      <w:r>
        <w:fldChar w:fldCharType="separate"/>
      </w:r>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w:instrText>
      </w:r>
      <w:ins w:id="407" w:author="manolo" w:date="2010-12-30T09:15:00Z">
        <w:r w:rsidR="008C7A36">
          <w:rPr>
            <w:noProof/>
            <w:webHidden/>
          </w:rPr>
          <w:instrText>_Toc281432058</w:instrText>
        </w:r>
      </w:ins>
      <w:del w:id="408" w:author="manolo" w:date="2010-12-30T09:15:00Z">
        <w:r w:rsidR="000D6F67">
          <w:rPr>
            <w:noProof/>
            <w:webHidden/>
          </w:rPr>
          <w:delInstrText>_Toc281355189</w:delInstrText>
        </w:r>
      </w:del>
      <w:r w:rsidR="000D6F67">
        <w:rPr>
          <w:noProof/>
          <w:webHidden/>
        </w:rPr>
        <w:instrText xml:space="preserve"> \h </w:instrText>
      </w:r>
      <w:r>
        <w:rPr>
          <w:noProof/>
          <w:webHidden/>
        </w:rPr>
      </w:r>
      <w:r>
        <w:rPr>
          <w:noProof/>
          <w:webHidden/>
        </w:rPr>
        <w:fldChar w:fldCharType="separate"/>
      </w:r>
      <w:r w:rsidR="00AE33D1">
        <w:rPr>
          <w:noProof/>
          <w:webHidden/>
        </w:rPr>
        <w:t>166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09" w:author="manolo" w:date="2010-12-30T09:15:00Z">
        <w:r w:rsidR="00650043">
          <w:instrText>"_Toc281432059"</w:instrText>
        </w:r>
      </w:ins>
      <w:del w:id="410" w:author="manolo" w:date="2010-12-30T09:15:00Z">
        <w:r>
          <w:delInstrText>"_Toc281355190"</w:delInstrText>
        </w:r>
      </w:del>
      <w:r>
        <w:fldChar w:fldCharType="separate"/>
      </w:r>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w:instrText>
      </w:r>
      <w:ins w:id="411" w:author="manolo" w:date="2010-12-30T09:15:00Z">
        <w:r w:rsidR="008C7A36">
          <w:rPr>
            <w:noProof/>
            <w:webHidden/>
          </w:rPr>
          <w:instrText>_Toc281432059</w:instrText>
        </w:r>
      </w:ins>
      <w:del w:id="412" w:author="manolo" w:date="2010-12-30T09:15:00Z">
        <w:r w:rsidR="000D6F67">
          <w:rPr>
            <w:noProof/>
            <w:webHidden/>
          </w:rPr>
          <w:delInstrText>_Toc281355190</w:delInstrText>
        </w:r>
      </w:del>
      <w:r w:rsidR="000D6F67">
        <w:rPr>
          <w:noProof/>
          <w:webHidden/>
        </w:rPr>
        <w:instrText xml:space="preserve"> \h </w:instrText>
      </w:r>
      <w:r>
        <w:rPr>
          <w:noProof/>
          <w:webHidden/>
        </w:rPr>
      </w:r>
      <w:r>
        <w:rPr>
          <w:noProof/>
          <w:webHidden/>
        </w:rPr>
        <w:fldChar w:fldCharType="separate"/>
      </w:r>
      <w:r w:rsidR="00AE33D1">
        <w:rPr>
          <w:noProof/>
          <w:webHidden/>
        </w:rPr>
        <w:t>176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13" w:author="manolo" w:date="2010-12-30T09:15:00Z">
        <w:r w:rsidR="00650043">
          <w:instrText>"_Toc281432060"</w:instrText>
        </w:r>
      </w:ins>
      <w:del w:id="414" w:author="manolo" w:date="2010-12-30T09:15:00Z">
        <w:r>
          <w:delInstrText>"_Toc281355191"</w:delInstrText>
        </w:r>
      </w:del>
      <w:r>
        <w:fldChar w:fldCharType="separate"/>
      </w:r>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w:instrText>
      </w:r>
      <w:ins w:id="415" w:author="manolo" w:date="2010-12-30T09:15:00Z">
        <w:r w:rsidR="008C7A36">
          <w:rPr>
            <w:noProof/>
            <w:webHidden/>
          </w:rPr>
          <w:instrText>_Toc281432060</w:instrText>
        </w:r>
      </w:ins>
      <w:del w:id="416" w:author="manolo" w:date="2010-12-30T09:15:00Z">
        <w:r w:rsidR="000D6F67">
          <w:rPr>
            <w:noProof/>
            <w:webHidden/>
          </w:rPr>
          <w:delInstrText>_Toc281355191</w:delInstrText>
        </w:r>
      </w:del>
      <w:r w:rsidR="000D6F67">
        <w:rPr>
          <w:noProof/>
          <w:webHidden/>
        </w:rPr>
        <w:instrText xml:space="preserve"> \h </w:instrText>
      </w:r>
      <w:r>
        <w:rPr>
          <w:noProof/>
          <w:webHidden/>
        </w:rPr>
      </w:r>
      <w:r>
        <w:rPr>
          <w:noProof/>
          <w:webHidden/>
        </w:rPr>
        <w:fldChar w:fldCharType="separate"/>
      </w:r>
      <w:r w:rsidR="00AE33D1">
        <w:rPr>
          <w:noProof/>
          <w:webHidden/>
        </w:rPr>
        <w:t>186</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17" w:author="manolo" w:date="2010-12-30T09:15:00Z">
        <w:r w:rsidR="00650043">
          <w:instrText>"_Toc281432061"</w:instrText>
        </w:r>
      </w:ins>
      <w:del w:id="418" w:author="manolo" w:date="2010-12-30T09:15:00Z">
        <w:r>
          <w:delInstrText>"_Toc281355192"</w:delInstrText>
        </w:r>
      </w:del>
      <w:r>
        <w:fldChar w:fldCharType="separate"/>
      </w:r>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w:instrText>
      </w:r>
      <w:ins w:id="419" w:author="manolo" w:date="2010-12-30T09:15:00Z">
        <w:r w:rsidR="008C7A36">
          <w:rPr>
            <w:noProof/>
            <w:webHidden/>
          </w:rPr>
          <w:instrText>_Toc281432061</w:instrText>
        </w:r>
      </w:ins>
      <w:del w:id="420" w:author="manolo" w:date="2010-12-30T09:15:00Z">
        <w:r w:rsidR="000D6F67">
          <w:rPr>
            <w:noProof/>
            <w:webHidden/>
          </w:rPr>
          <w:delInstrText>_Toc281355192</w:delInstrText>
        </w:r>
      </w:del>
      <w:r w:rsidR="000D6F67">
        <w:rPr>
          <w:noProof/>
          <w:webHidden/>
        </w:rPr>
        <w:instrText xml:space="preserve"> \h </w:instrText>
      </w:r>
      <w:r>
        <w:rPr>
          <w:noProof/>
          <w:webHidden/>
        </w:rPr>
      </w:r>
      <w:r>
        <w:rPr>
          <w:noProof/>
          <w:webHidden/>
        </w:rPr>
        <w:fldChar w:fldCharType="separate"/>
      </w:r>
      <w:r w:rsidR="00AE33D1">
        <w:rPr>
          <w:noProof/>
          <w:webHidden/>
        </w:rPr>
        <w:t>189</w:t>
      </w:r>
      <w:r>
        <w:rPr>
          <w:noProof/>
          <w:webHidden/>
        </w:rPr>
        <w:fldChar w:fldCharType="end"/>
      </w:r>
      <w:r>
        <w:fldChar w:fldCharType="end"/>
      </w:r>
    </w:p>
    <w:p w:rsidR="000D6F67" w:rsidRDefault="00B51A41">
      <w:pPr>
        <w:pStyle w:val="TDC3"/>
        <w:tabs>
          <w:tab w:val="right" w:leader="dot" w:pos="8828"/>
        </w:tabs>
        <w:rPr>
          <w:rFonts w:asciiTheme="minorHAnsi" w:eastAsiaTheme="minorEastAsia" w:hAnsiTheme="minorHAnsi" w:cstheme="minorBidi"/>
          <w:noProof/>
          <w:sz w:val="22"/>
        </w:rPr>
      </w:pPr>
      <w:r>
        <w:fldChar w:fldCharType="begin"/>
      </w:r>
      <w:r>
        <w:instrText xml:space="preserve">HYPERLINK \l </w:instrText>
      </w:r>
      <w:ins w:id="421" w:author="manolo" w:date="2010-12-30T09:15:00Z">
        <w:r w:rsidR="00650043">
          <w:instrText>"_Toc281432062"</w:instrText>
        </w:r>
      </w:ins>
      <w:del w:id="422" w:author="manolo" w:date="2010-12-30T09:15:00Z">
        <w:r>
          <w:delInstrText>"_Toc281355193"</w:delInstrText>
        </w:r>
      </w:del>
      <w:r>
        <w:fldChar w:fldCharType="separate"/>
      </w:r>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w:instrText>
      </w:r>
      <w:ins w:id="423" w:author="manolo" w:date="2010-12-30T09:15:00Z">
        <w:r w:rsidR="008C7A36">
          <w:rPr>
            <w:noProof/>
            <w:webHidden/>
          </w:rPr>
          <w:instrText>_Toc281432062</w:instrText>
        </w:r>
      </w:ins>
      <w:del w:id="424" w:author="manolo" w:date="2010-12-30T09:15:00Z">
        <w:r w:rsidR="000D6F67">
          <w:rPr>
            <w:noProof/>
            <w:webHidden/>
          </w:rPr>
          <w:delInstrText>_Toc281355193</w:delInstrText>
        </w:r>
      </w:del>
      <w:r w:rsidR="000D6F67">
        <w:rPr>
          <w:noProof/>
          <w:webHidden/>
        </w:rPr>
        <w:instrText xml:space="preserve"> \h </w:instrText>
      </w:r>
      <w:r>
        <w:rPr>
          <w:noProof/>
          <w:webHidden/>
        </w:rPr>
      </w:r>
      <w:r>
        <w:rPr>
          <w:noProof/>
          <w:webHidden/>
        </w:rPr>
        <w:fldChar w:fldCharType="separate"/>
      </w:r>
      <w:r w:rsidR="00AE33D1">
        <w:rPr>
          <w:noProof/>
          <w:webHidden/>
        </w:rPr>
        <w:t>194</w:t>
      </w:r>
      <w:r>
        <w:rPr>
          <w:noProof/>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425" w:author="manolo" w:date="2010-12-30T09:15:00Z">
        <w:r w:rsidR="00650043">
          <w:instrText>"_Toc281432063"</w:instrText>
        </w:r>
      </w:ins>
      <w:del w:id="426" w:author="manolo" w:date="2010-12-30T09:15:00Z">
        <w:r>
          <w:delInstrText>"_Toc281355194"</w:delInstrText>
        </w:r>
      </w:del>
      <w:r>
        <w:fldChar w:fldCharType="separate"/>
      </w:r>
      <w:r w:rsidR="000D6F67" w:rsidRPr="0014022A">
        <w:rPr>
          <w:rStyle w:val="Hipervnculo"/>
        </w:rPr>
        <w:t>Glosario</w:t>
      </w:r>
      <w:r w:rsidR="000D6F67">
        <w:rPr>
          <w:webHidden/>
        </w:rPr>
        <w:tab/>
      </w:r>
      <w:r>
        <w:rPr>
          <w:webHidden/>
        </w:rPr>
        <w:fldChar w:fldCharType="begin"/>
      </w:r>
      <w:r w:rsidR="000D6F67">
        <w:rPr>
          <w:webHidden/>
        </w:rPr>
        <w:instrText xml:space="preserve"> PAGEREF </w:instrText>
      </w:r>
      <w:ins w:id="427" w:author="manolo" w:date="2010-12-30T09:15:00Z">
        <w:r w:rsidR="008C7A36">
          <w:rPr>
            <w:webHidden/>
          </w:rPr>
          <w:instrText>_Toc281432063</w:instrText>
        </w:r>
      </w:ins>
      <w:del w:id="428" w:author="manolo" w:date="2010-12-30T09:15:00Z">
        <w:r w:rsidR="000D6F67">
          <w:rPr>
            <w:webHidden/>
          </w:rPr>
          <w:delInstrText>_Toc281355194</w:delInstrText>
        </w:r>
      </w:del>
      <w:r w:rsidR="000D6F67">
        <w:rPr>
          <w:webHidden/>
        </w:rPr>
        <w:instrText xml:space="preserve"> \h </w:instrText>
      </w:r>
      <w:r>
        <w:rPr>
          <w:webHidden/>
        </w:rPr>
      </w:r>
      <w:r>
        <w:rPr>
          <w:webHidden/>
        </w:rPr>
        <w:fldChar w:fldCharType="separate"/>
      </w:r>
      <w:r w:rsidR="00AE33D1">
        <w:rPr>
          <w:webHidden/>
        </w:rPr>
        <w:t>202</w:t>
      </w:r>
      <w:r>
        <w:rPr>
          <w:webHidden/>
        </w:rPr>
        <w:fldChar w:fldCharType="end"/>
      </w:r>
      <w:r>
        <w:fldChar w:fldCharType="end"/>
      </w:r>
    </w:p>
    <w:p w:rsidR="000D6F67" w:rsidRDefault="00B51A41">
      <w:pPr>
        <w:pStyle w:val="TDC1"/>
        <w:rPr>
          <w:rFonts w:asciiTheme="minorHAnsi" w:eastAsiaTheme="minorEastAsia" w:hAnsiTheme="minorHAnsi" w:cstheme="minorBidi"/>
          <w:b w:val="0"/>
          <w:sz w:val="22"/>
          <w:lang w:eastAsia="es-CL"/>
        </w:rPr>
      </w:pPr>
      <w:r>
        <w:fldChar w:fldCharType="begin"/>
      </w:r>
      <w:r>
        <w:instrText xml:space="preserve">HYPERLINK \l </w:instrText>
      </w:r>
      <w:ins w:id="429" w:author="manolo" w:date="2010-12-30T09:15:00Z">
        <w:r w:rsidR="00650043">
          <w:instrText>"_Toc281432064"</w:instrText>
        </w:r>
      </w:ins>
      <w:del w:id="430" w:author="manolo" w:date="2010-12-30T09:15:00Z">
        <w:r>
          <w:delInstrText>"_Toc281355195"</w:delInstrText>
        </w:r>
      </w:del>
      <w:r>
        <w:fldChar w:fldCharType="separate"/>
      </w:r>
      <w:r w:rsidR="000D6F67" w:rsidRPr="0014022A">
        <w:rPr>
          <w:rStyle w:val="Hipervnculo"/>
          <w:lang w:val="en-US"/>
        </w:rPr>
        <w:t>Acrónimos</w:t>
      </w:r>
      <w:r w:rsidR="000D6F67">
        <w:rPr>
          <w:webHidden/>
        </w:rPr>
        <w:tab/>
      </w:r>
      <w:r>
        <w:rPr>
          <w:webHidden/>
        </w:rPr>
        <w:fldChar w:fldCharType="begin"/>
      </w:r>
      <w:r w:rsidR="000D6F67">
        <w:rPr>
          <w:webHidden/>
        </w:rPr>
        <w:instrText xml:space="preserve"> PAGEREF </w:instrText>
      </w:r>
      <w:ins w:id="431" w:author="manolo" w:date="2010-12-30T09:15:00Z">
        <w:r w:rsidR="008C7A36">
          <w:rPr>
            <w:webHidden/>
          </w:rPr>
          <w:instrText>_Toc281432064</w:instrText>
        </w:r>
      </w:ins>
      <w:del w:id="432" w:author="manolo" w:date="2010-12-30T09:15:00Z">
        <w:r w:rsidR="000D6F67">
          <w:rPr>
            <w:webHidden/>
          </w:rPr>
          <w:delInstrText>_Toc281355195</w:delInstrText>
        </w:r>
      </w:del>
      <w:r w:rsidR="000D6F67">
        <w:rPr>
          <w:webHidden/>
        </w:rPr>
        <w:instrText xml:space="preserve"> \h </w:instrText>
      </w:r>
      <w:r>
        <w:rPr>
          <w:webHidden/>
        </w:rPr>
      </w:r>
      <w:r>
        <w:rPr>
          <w:webHidden/>
        </w:rPr>
        <w:fldChar w:fldCharType="separate"/>
      </w:r>
      <w:r w:rsidR="00AE33D1">
        <w:rPr>
          <w:webHidden/>
        </w:rPr>
        <w:t>203</w:t>
      </w:r>
      <w:r>
        <w:rPr>
          <w:webHidden/>
        </w:rPr>
        <w:fldChar w:fldCharType="end"/>
      </w:r>
      <w:r>
        <w:fldChar w:fldCharType="end"/>
      </w:r>
    </w:p>
    <w:p w:rsidR="00B71CC1" w:rsidRDefault="00B51A41"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B51A41">
      <w:pPr>
        <w:pStyle w:val="Tabladeilustraciones"/>
        <w:tabs>
          <w:tab w:val="right" w:leader="dot" w:pos="8828"/>
        </w:tabs>
        <w:rPr>
          <w:rFonts w:asciiTheme="minorHAnsi" w:eastAsiaTheme="minorEastAsia" w:hAnsiTheme="minorHAnsi" w:cstheme="minorBidi"/>
          <w:noProof/>
          <w:sz w:val="22"/>
          <w:szCs w:val="22"/>
          <w:lang w:eastAsia="es-CL"/>
        </w:rPr>
      </w:pPr>
      <w:r w:rsidRPr="00B51A41">
        <w:rPr>
          <w:lang w:val="es-ES"/>
        </w:rPr>
        <w:fldChar w:fldCharType="begin"/>
      </w:r>
      <w:r w:rsidR="00E010D5">
        <w:rPr>
          <w:lang w:val="es-ES"/>
        </w:rPr>
        <w:instrText xml:space="preserve"> TOC \c "Ilustración" </w:instrText>
      </w:r>
      <w:r w:rsidRPr="00B51A41">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w:instrText>
      </w:r>
      <w:ins w:id="433" w:author="manolo" w:date="2010-12-30T09:15:00Z">
        <w:r w:rsidR="008C7A36">
          <w:rPr>
            <w:noProof/>
          </w:rPr>
          <w:instrText>_Toc281432065</w:instrText>
        </w:r>
      </w:ins>
      <w:del w:id="434" w:author="manolo" w:date="2010-12-30T09:15:00Z">
        <w:r w:rsidR="000D6F67">
          <w:rPr>
            <w:noProof/>
          </w:rPr>
          <w:delInstrText>_Toc281354847</w:delInstrText>
        </w:r>
      </w:del>
      <w:r w:rsidR="000D6F67">
        <w:rPr>
          <w:noProof/>
        </w:rPr>
        <w:instrText xml:space="preserve"> \h </w:instrText>
      </w:r>
      <w:r>
        <w:rPr>
          <w:noProof/>
        </w:rPr>
      </w:r>
      <w:r>
        <w:rPr>
          <w:noProof/>
        </w:rPr>
        <w:fldChar w:fldCharType="separate"/>
      </w:r>
      <w:r w:rsidR="00AE33D1">
        <w:rPr>
          <w:noProof/>
        </w:rPr>
        <w:t>15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B51A41">
        <w:rPr>
          <w:noProof/>
        </w:rPr>
        <w:fldChar w:fldCharType="begin"/>
      </w:r>
      <w:r>
        <w:rPr>
          <w:noProof/>
        </w:rPr>
        <w:instrText xml:space="preserve"> PAGEREF </w:instrText>
      </w:r>
      <w:ins w:id="435" w:author="manolo" w:date="2010-12-30T09:15:00Z">
        <w:r w:rsidR="008C7A36">
          <w:rPr>
            <w:noProof/>
          </w:rPr>
          <w:instrText>_Toc281432066</w:instrText>
        </w:r>
      </w:ins>
      <w:del w:id="436" w:author="manolo" w:date="2010-12-30T09:15:00Z">
        <w:r>
          <w:rPr>
            <w:noProof/>
          </w:rPr>
          <w:delInstrText>_Toc281354848</w:delInstrText>
        </w:r>
      </w:del>
      <w:r>
        <w:rPr>
          <w:noProof/>
        </w:rPr>
        <w:instrText xml:space="preserve"> \h </w:instrText>
      </w:r>
      <w:r w:rsidR="00B51A41">
        <w:rPr>
          <w:noProof/>
        </w:rPr>
      </w:r>
      <w:r w:rsidR="00B51A41">
        <w:rPr>
          <w:noProof/>
        </w:rPr>
        <w:fldChar w:fldCharType="separate"/>
      </w:r>
      <w:r w:rsidR="00AE33D1">
        <w:rPr>
          <w:noProof/>
        </w:rPr>
        <w:t>25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B51A41">
        <w:rPr>
          <w:noProof/>
        </w:rPr>
        <w:fldChar w:fldCharType="begin"/>
      </w:r>
      <w:r>
        <w:rPr>
          <w:noProof/>
        </w:rPr>
        <w:instrText xml:space="preserve"> PAGEREF </w:instrText>
      </w:r>
      <w:ins w:id="437" w:author="manolo" w:date="2010-12-30T09:15:00Z">
        <w:r w:rsidR="008C7A36">
          <w:rPr>
            <w:noProof/>
          </w:rPr>
          <w:instrText>_Toc281432067</w:instrText>
        </w:r>
      </w:ins>
      <w:del w:id="438" w:author="manolo" w:date="2010-12-30T09:15:00Z">
        <w:r>
          <w:rPr>
            <w:noProof/>
          </w:rPr>
          <w:delInstrText>_Toc281354849</w:delInstrText>
        </w:r>
      </w:del>
      <w:r>
        <w:rPr>
          <w:noProof/>
        </w:rPr>
        <w:instrText xml:space="preserve"> \h </w:instrText>
      </w:r>
      <w:r w:rsidR="00B51A41">
        <w:rPr>
          <w:noProof/>
        </w:rPr>
      </w:r>
      <w:r w:rsidR="00B51A41">
        <w:rPr>
          <w:noProof/>
        </w:rPr>
        <w:fldChar w:fldCharType="separate"/>
      </w:r>
      <w:r w:rsidR="00AE33D1">
        <w:rPr>
          <w:noProof/>
        </w:rPr>
        <w:t>28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B51A41">
        <w:rPr>
          <w:noProof/>
        </w:rPr>
        <w:fldChar w:fldCharType="begin"/>
      </w:r>
      <w:r>
        <w:rPr>
          <w:noProof/>
        </w:rPr>
        <w:instrText xml:space="preserve"> PAGEREF </w:instrText>
      </w:r>
      <w:ins w:id="439" w:author="manolo" w:date="2010-12-30T09:15:00Z">
        <w:r w:rsidR="008C7A36">
          <w:rPr>
            <w:noProof/>
          </w:rPr>
          <w:instrText>_Toc281432068</w:instrText>
        </w:r>
      </w:ins>
      <w:del w:id="440" w:author="manolo" w:date="2010-12-30T09:15:00Z">
        <w:r>
          <w:rPr>
            <w:noProof/>
          </w:rPr>
          <w:delInstrText>_Toc281354850</w:delInstrText>
        </w:r>
      </w:del>
      <w:r>
        <w:rPr>
          <w:noProof/>
        </w:rPr>
        <w:instrText xml:space="preserve"> \h </w:instrText>
      </w:r>
      <w:r w:rsidR="00B51A41">
        <w:rPr>
          <w:noProof/>
        </w:rPr>
      </w:r>
      <w:r w:rsidR="00B51A41">
        <w:rPr>
          <w:noProof/>
        </w:rPr>
        <w:fldChar w:fldCharType="separate"/>
      </w:r>
      <w:r w:rsidR="00AE33D1">
        <w:rPr>
          <w:noProof/>
        </w:rPr>
        <w:t>30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B51A41">
        <w:rPr>
          <w:noProof/>
        </w:rPr>
        <w:fldChar w:fldCharType="begin"/>
      </w:r>
      <w:r>
        <w:rPr>
          <w:noProof/>
        </w:rPr>
        <w:instrText xml:space="preserve"> PAGEREF </w:instrText>
      </w:r>
      <w:ins w:id="441" w:author="manolo" w:date="2010-12-30T09:15:00Z">
        <w:r w:rsidR="008C7A36">
          <w:rPr>
            <w:noProof/>
          </w:rPr>
          <w:instrText>_Toc281432069</w:instrText>
        </w:r>
      </w:ins>
      <w:del w:id="442" w:author="manolo" w:date="2010-12-30T09:15:00Z">
        <w:r>
          <w:rPr>
            <w:noProof/>
          </w:rPr>
          <w:delInstrText>_Toc281354851</w:delInstrText>
        </w:r>
      </w:del>
      <w:r>
        <w:rPr>
          <w:noProof/>
        </w:rPr>
        <w:instrText xml:space="preserve"> \h </w:instrText>
      </w:r>
      <w:r w:rsidR="00B51A41">
        <w:rPr>
          <w:noProof/>
        </w:rPr>
      </w:r>
      <w:r w:rsidR="00B51A41">
        <w:rPr>
          <w:noProof/>
        </w:rPr>
        <w:fldChar w:fldCharType="separate"/>
      </w:r>
      <w:r w:rsidR="00AE33D1">
        <w:rPr>
          <w:noProof/>
        </w:rPr>
        <w:t>32</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B51A41">
        <w:rPr>
          <w:noProof/>
        </w:rPr>
        <w:fldChar w:fldCharType="begin"/>
      </w:r>
      <w:r>
        <w:rPr>
          <w:noProof/>
        </w:rPr>
        <w:instrText xml:space="preserve"> PAGEREF </w:instrText>
      </w:r>
      <w:ins w:id="443" w:author="manolo" w:date="2010-12-30T09:15:00Z">
        <w:r w:rsidR="008C7A36">
          <w:rPr>
            <w:noProof/>
          </w:rPr>
          <w:instrText>_Toc281432070</w:instrText>
        </w:r>
      </w:ins>
      <w:del w:id="444" w:author="manolo" w:date="2010-12-30T09:15:00Z">
        <w:r>
          <w:rPr>
            <w:noProof/>
          </w:rPr>
          <w:delInstrText>_Toc281354852</w:delInstrText>
        </w:r>
      </w:del>
      <w:r>
        <w:rPr>
          <w:noProof/>
        </w:rPr>
        <w:instrText xml:space="preserve"> \h </w:instrText>
      </w:r>
      <w:r w:rsidR="00B51A41">
        <w:rPr>
          <w:noProof/>
        </w:rPr>
      </w:r>
      <w:r w:rsidR="00B51A41">
        <w:rPr>
          <w:noProof/>
        </w:rPr>
        <w:fldChar w:fldCharType="separate"/>
      </w:r>
      <w:r w:rsidR="00AE33D1">
        <w:rPr>
          <w:noProof/>
        </w:rPr>
        <w:t>37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B51A41">
        <w:rPr>
          <w:noProof/>
        </w:rPr>
        <w:fldChar w:fldCharType="begin"/>
      </w:r>
      <w:r>
        <w:rPr>
          <w:noProof/>
        </w:rPr>
        <w:instrText xml:space="preserve"> PAGEREF </w:instrText>
      </w:r>
      <w:ins w:id="445" w:author="manolo" w:date="2010-12-30T09:15:00Z">
        <w:r w:rsidR="008C7A36">
          <w:rPr>
            <w:noProof/>
          </w:rPr>
          <w:instrText>_Toc281432071</w:instrText>
        </w:r>
      </w:ins>
      <w:del w:id="446" w:author="manolo" w:date="2010-12-30T09:15:00Z">
        <w:r>
          <w:rPr>
            <w:noProof/>
          </w:rPr>
          <w:delInstrText>_Toc281354853</w:delInstrText>
        </w:r>
      </w:del>
      <w:r>
        <w:rPr>
          <w:noProof/>
        </w:rPr>
        <w:instrText xml:space="preserve"> \h </w:instrText>
      </w:r>
      <w:r w:rsidR="00B51A41">
        <w:rPr>
          <w:noProof/>
        </w:rPr>
      </w:r>
      <w:r w:rsidR="00B51A41">
        <w:rPr>
          <w:noProof/>
        </w:rPr>
        <w:fldChar w:fldCharType="separate"/>
      </w:r>
      <w:r w:rsidR="00AE33D1">
        <w:rPr>
          <w:noProof/>
        </w:rPr>
        <w:t>44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B51A41">
        <w:rPr>
          <w:noProof/>
        </w:rPr>
        <w:fldChar w:fldCharType="begin"/>
      </w:r>
      <w:r>
        <w:rPr>
          <w:noProof/>
        </w:rPr>
        <w:instrText xml:space="preserve"> PAGEREF </w:instrText>
      </w:r>
      <w:ins w:id="447" w:author="manolo" w:date="2010-12-30T09:15:00Z">
        <w:r w:rsidR="008C7A36">
          <w:rPr>
            <w:noProof/>
          </w:rPr>
          <w:instrText>_Toc281432072</w:instrText>
        </w:r>
      </w:ins>
      <w:del w:id="448" w:author="manolo" w:date="2010-12-30T09:15:00Z">
        <w:r>
          <w:rPr>
            <w:noProof/>
          </w:rPr>
          <w:delInstrText>_Toc281354854</w:delInstrText>
        </w:r>
      </w:del>
      <w:r>
        <w:rPr>
          <w:noProof/>
        </w:rPr>
        <w:instrText xml:space="preserve"> \h </w:instrText>
      </w:r>
      <w:r w:rsidR="00B51A41">
        <w:rPr>
          <w:noProof/>
        </w:rPr>
      </w:r>
      <w:r w:rsidR="00B51A41">
        <w:rPr>
          <w:noProof/>
        </w:rPr>
        <w:fldChar w:fldCharType="separate"/>
      </w:r>
      <w:r w:rsidR="00AE33D1">
        <w:rPr>
          <w:noProof/>
        </w:rPr>
        <w:t>45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B51A41">
        <w:rPr>
          <w:noProof/>
        </w:rPr>
        <w:fldChar w:fldCharType="begin"/>
      </w:r>
      <w:r>
        <w:rPr>
          <w:noProof/>
        </w:rPr>
        <w:instrText xml:space="preserve"> PAGEREF </w:instrText>
      </w:r>
      <w:ins w:id="449" w:author="manolo" w:date="2010-12-30T09:15:00Z">
        <w:r w:rsidR="008C7A36">
          <w:rPr>
            <w:noProof/>
          </w:rPr>
          <w:instrText>_Toc281432073</w:instrText>
        </w:r>
      </w:ins>
      <w:del w:id="450" w:author="manolo" w:date="2010-12-30T09:15:00Z">
        <w:r>
          <w:rPr>
            <w:noProof/>
          </w:rPr>
          <w:delInstrText>_Toc281354855</w:delInstrText>
        </w:r>
      </w:del>
      <w:r>
        <w:rPr>
          <w:noProof/>
        </w:rPr>
        <w:instrText xml:space="preserve"> \h </w:instrText>
      </w:r>
      <w:r w:rsidR="00B51A41">
        <w:rPr>
          <w:noProof/>
        </w:rPr>
      </w:r>
      <w:r w:rsidR="00B51A41">
        <w:rPr>
          <w:noProof/>
        </w:rPr>
        <w:fldChar w:fldCharType="separate"/>
      </w:r>
      <w:r w:rsidR="00AE33D1">
        <w:rPr>
          <w:noProof/>
        </w:rPr>
        <w:t>46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B51A41">
        <w:rPr>
          <w:noProof/>
        </w:rPr>
        <w:fldChar w:fldCharType="begin"/>
      </w:r>
      <w:r>
        <w:rPr>
          <w:noProof/>
        </w:rPr>
        <w:instrText xml:space="preserve"> PAGEREF </w:instrText>
      </w:r>
      <w:ins w:id="451" w:author="manolo" w:date="2010-12-30T09:15:00Z">
        <w:r w:rsidR="008C7A36">
          <w:rPr>
            <w:noProof/>
          </w:rPr>
          <w:instrText>_Toc281432074</w:instrText>
        </w:r>
      </w:ins>
      <w:del w:id="452" w:author="manolo" w:date="2010-12-30T09:15:00Z">
        <w:r>
          <w:rPr>
            <w:noProof/>
          </w:rPr>
          <w:delInstrText>_Toc281354856</w:delInstrText>
        </w:r>
      </w:del>
      <w:r>
        <w:rPr>
          <w:noProof/>
        </w:rPr>
        <w:instrText xml:space="preserve"> \h </w:instrText>
      </w:r>
      <w:r w:rsidR="00B51A41">
        <w:rPr>
          <w:noProof/>
        </w:rPr>
      </w:r>
      <w:r w:rsidR="00B51A41">
        <w:rPr>
          <w:noProof/>
        </w:rPr>
        <w:fldChar w:fldCharType="separate"/>
      </w:r>
      <w:r w:rsidR="00AE33D1">
        <w:rPr>
          <w:noProof/>
        </w:rPr>
        <w:t>47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B51A41">
        <w:rPr>
          <w:noProof/>
        </w:rPr>
        <w:fldChar w:fldCharType="begin"/>
      </w:r>
      <w:r>
        <w:rPr>
          <w:noProof/>
        </w:rPr>
        <w:instrText xml:space="preserve"> PAGEREF </w:instrText>
      </w:r>
      <w:ins w:id="453" w:author="manolo" w:date="2010-12-30T09:15:00Z">
        <w:r w:rsidR="008C7A36">
          <w:rPr>
            <w:noProof/>
          </w:rPr>
          <w:instrText>_Toc281432075</w:instrText>
        </w:r>
      </w:ins>
      <w:del w:id="454" w:author="manolo" w:date="2010-12-30T09:15:00Z">
        <w:r>
          <w:rPr>
            <w:noProof/>
          </w:rPr>
          <w:delInstrText>_Toc281354857</w:delInstrText>
        </w:r>
      </w:del>
      <w:r>
        <w:rPr>
          <w:noProof/>
        </w:rPr>
        <w:instrText xml:space="preserve"> \h </w:instrText>
      </w:r>
      <w:r w:rsidR="00B51A41">
        <w:rPr>
          <w:noProof/>
        </w:rPr>
      </w:r>
      <w:r w:rsidR="00B51A41">
        <w:rPr>
          <w:noProof/>
        </w:rPr>
        <w:fldChar w:fldCharType="separate"/>
      </w:r>
      <w:r w:rsidR="00AE33D1">
        <w:rPr>
          <w:noProof/>
        </w:rPr>
        <w:t>49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B51A41">
        <w:rPr>
          <w:noProof/>
        </w:rPr>
        <w:fldChar w:fldCharType="begin"/>
      </w:r>
      <w:r>
        <w:rPr>
          <w:noProof/>
        </w:rPr>
        <w:instrText xml:space="preserve"> PAGEREF </w:instrText>
      </w:r>
      <w:ins w:id="455" w:author="manolo" w:date="2010-12-30T09:15:00Z">
        <w:r w:rsidR="008C7A36">
          <w:rPr>
            <w:noProof/>
          </w:rPr>
          <w:instrText>_Toc281432076</w:instrText>
        </w:r>
      </w:ins>
      <w:del w:id="456" w:author="manolo" w:date="2010-12-30T09:15:00Z">
        <w:r>
          <w:rPr>
            <w:noProof/>
          </w:rPr>
          <w:delInstrText>_Toc281354858</w:delInstrText>
        </w:r>
      </w:del>
      <w:r>
        <w:rPr>
          <w:noProof/>
        </w:rPr>
        <w:instrText xml:space="preserve"> \h </w:instrText>
      </w:r>
      <w:r w:rsidR="00B51A41">
        <w:rPr>
          <w:noProof/>
        </w:rPr>
      </w:r>
      <w:r w:rsidR="00B51A41">
        <w:rPr>
          <w:noProof/>
        </w:rPr>
        <w:fldChar w:fldCharType="separate"/>
      </w:r>
      <w:r w:rsidR="00AE33D1">
        <w:rPr>
          <w:noProof/>
        </w:rPr>
        <w:t>53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B51A41">
        <w:rPr>
          <w:noProof/>
        </w:rPr>
        <w:fldChar w:fldCharType="begin"/>
      </w:r>
      <w:r>
        <w:rPr>
          <w:noProof/>
        </w:rPr>
        <w:instrText xml:space="preserve"> PAGEREF </w:instrText>
      </w:r>
      <w:ins w:id="457" w:author="manolo" w:date="2010-12-30T09:15:00Z">
        <w:r w:rsidR="008C7A36">
          <w:rPr>
            <w:noProof/>
          </w:rPr>
          <w:instrText>_Toc281432077</w:instrText>
        </w:r>
      </w:ins>
      <w:del w:id="458" w:author="manolo" w:date="2010-12-30T09:15:00Z">
        <w:r>
          <w:rPr>
            <w:noProof/>
          </w:rPr>
          <w:delInstrText>_Toc281354859</w:delInstrText>
        </w:r>
      </w:del>
      <w:r>
        <w:rPr>
          <w:noProof/>
        </w:rPr>
        <w:instrText xml:space="preserve"> \h </w:instrText>
      </w:r>
      <w:r w:rsidR="00B51A41">
        <w:rPr>
          <w:noProof/>
        </w:rPr>
      </w:r>
      <w:r w:rsidR="00B51A41">
        <w:rPr>
          <w:noProof/>
        </w:rPr>
        <w:fldChar w:fldCharType="separate"/>
      </w:r>
      <w:r w:rsidR="00AE33D1">
        <w:rPr>
          <w:noProof/>
        </w:rPr>
        <w:t>55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B51A41">
        <w:rPr>
          <w:noProof/>
        </w:rPr>
        <w:fldChar w:fldCharType="begin"/>
      </w:r>
      <w:r>
        <w:rPr>
          <w:noProof/>
        </w:rPr>
        <w:instrText xml:space="preserve"> PAGEREF </w:instrText>
      </w:r>
      <w:ins w:id="459" w:author="manolo" w:date="2010-12-30T09:15:00Z">
        <w:r w:rsidR="008C7A36">
          <w:rPr>
            <w:noProof/>
          </w:rPr>
          <w:instrText>_Toc281432078</w:instrText>
        </w:r>
      </w:ins>
      <w:del w:id="460" w:author="manolo" w:date="2010-12-30T09:15:00Z">
        <w:r>
          <w:rPr>
            <w:noProof/>
          </w:rPr>
          <w:delInstrText>_Toc281354860</w:delInstrText>
        </w:r>
      </w:del>
      <w:r>
        <w:rPr>
          <w:noProof/>
        </w:rPr>
        <w:instrText xml:space="preserve"> \h </w:instrText>
      </w:r>
      <w:r w:rsidR="00B51A41">
        <w:rPr>
          <w:noProof/>
        </w:rPr>
      </w:r>
      <w:r w:rsidR="00B51A41">
        <w:rPr>
          <w:noProof/>
        </w:rPr>
        <w:fldChar w:fldCharType="separate"/>
      </w:r>
      <w:r w:rsidR="00AE33D1">
        <w:rPr>
          <w:noProof/>
        </w:rPr>
        <w:t>67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B51A41">
        <w:rPr>
          <w:noProof/>
        </w:rPr>
        <w:fldChar w:fldCharType="begin"/>
      </w:r>
      <w:r>
        <w:rPr>
          <w:noProof/>
        </w:rPr>
        <w:instrText xml:space="preserve"> PAGEREF </w:instrText>
      </w:r>
      <w:ins w:id="461" w:author="manolo" w:date="2010-12-30T09:15:00Z">
        <w:r w:rsidR="008C7A36">
          <w:rPr>
            <w:noProof/>
          </w:rPr>
          <w:instrText>_Toc281432079</w:instrText>
        </w:r>
      </w:ins>
      <w:del w:id="462" w:author="manolo" w:date="2010-12-30T09:15:00Z">
        <w:r>
          <w:rPr>
            <w:noProof/>
          </w:rPr>
          <w:delInstrText>_Toc281354861</w:delInstrText>
        </w:r>
      </w:del>
      <w:r>
        <w:rPr>
          <w:noProof/>
        </w:rPr>
        <w:instrText xml:space="preserve"> \h </w:instrText>
      </w:r>
      <w:r w:rsidR="00B51A41">
        <w:rPr>
          <w:noProof/>
        </w:rPr>
      </w:r>
      <w:r w:rsidR="00B51A41">
        <w:rPr>
          <w:noProof/>
        </w:rPr>
        <w:fldChar w:fldCharType="separate"/>
      </w:r>
      <w:r w:rsidR="00AE33D1">
        <w:rPr>
          <w:noProof/>
        </w:rPr>
        <w:t>68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B51A41">
        <w:rPr>
          <w:noProof/>
        </w:rPr>
        <w:fldChar w:fldCharType="begin"/>
      </w:r>
      <w:r>
        <w:rPr>
          <w:noProof/>
        </w:rPr>
        <w:instrText xml:space="preserve"> PAGEREF </w:instrText>
      </w:r>
      <w:ins w:id="463" w:author="manolo" w:date="2010-12-30T09:15:00Z">
        <w:r w:rsidR="008C7A36">
          <w:rPr>
            <w:noProof/>
          </w:rPr>
          <w:instrText>_Toc281432080</w:instrText>
        </w:r>
      </w:ins>
      <w:del w:id="464" w:author="manolo" w:date="2010-12-30T09:15:00Z">
        <w:r>
          <w:rPr>
            <w:noProof/>
          </w:rPr>
          <w:delInstrText>_Toc281354862</w:delInstrText>
        </w:r>
      </w:del>
      <w:r>
        <w:rPr>
          <w:noProof/>
        </w:rPr>
        <w:instrText xml:space="preserve"> \h </w:instrText>
      </w:r>
      <w:r w:rsidR="00B51A41">
        <w:rPr>
          <w:noProof/>
        </w:rPr>
      </w:r>
      <w:r w:rsidR="00B51A41">
        <w:rPr>
          <w:noProof/>
        </w:rPr>
        <w:fldChar w:fldCharType="separate"/>
      </w:r>
      <w:r w:rsidR="00AE33D1">
        <w:rPr>
          <w:noProof/>
        </w:rPr>
        <w:t>70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B51A41">
        <w:rPr>
          <w:noProof/>
        </w:rPr>
        <w:fldChar w:fldCharType="begin"/>
      </w:r>
      <w:r>
        <w:rPr>
          <w:noProof/>
        </w:rPr>
        <w:instrText xml:space="preserve"> PAGEREF </w:instrText>
      </w:r>
      <w:ins w:id="465" w:author="manolo" w:date="2010-12-30T09:15:00Z">
        <w:r w:rsidR="008C7A36">
          <w:rPr>
            <w:noProof/>
          </w:rPr>
          <w:instrText>_Toc281432081</w:instrText>
        </w:r>
      </w:ins>
      <w:del w:id="466" w:author="manolo" w:date="2010-12-30T09:15:00Z">
        <w:r>
          <w:rPr>
            <w:noProof/>
          </w:rPr>
          <w:delInstrText>_Toc281354863</w:delInstrText>
        </w:r>
      </w:del>
      <w:r>
        <w:rPr>
          <w:noProof/>
        </w:rPr>
        <w:instrText xml:space="preserve"> \h </w:instrText>
      </w:r>
      <w:r w:rsidR="00B51A41">
        <w:rPr>
          <w:noProof/>
        </w:rPr>
      </w:r>
      <w:r w:rsidR="00B51A41">
        <w:rPr>
          <w:noProof/>
        </w:rPr>
        <w:fldChar w:fldCharType="separate"/>
      </w:r>
      <w:r w:rsidR="00AE33D1">
        <w:rPr>
          <w:noProof/>
        </w:rPr>
        <w:t>71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B51A41">
        <w:rPr>
          <w:noProof/>
        </w:rPr>
        <w:fldChar w:fldCharType="begin"/>
      </w:r>
      <w:r>
        <w:rPr>
          <w:noProof/>
        </w:rPr>
        <w:instrText xml:space="preserve"> PAGEREF </w:instrText>
      </w:r>
      <w:ins w:id="467" w:author="manolo" w:date="2010-12-30T09:15:00Z">
        <w:r w:rsidR="008C7A36">
          <w:rPr>
            <w:noProof/>
          </w:rPr>
          <w:instrText>_Toc281432082</w:instrText>
        </w:r>
      </w:ins>
      <w:del w:id="468" w:author="manolo" w:date="2010-12-30T09:15:00Z">
        <w:r>
          <w:rPr>
            <w:noProof/>
          </w:rPr>
          <w:delInstrText>_Toc281354864</w:delInstrText>
        </w:r>
      </w:del>
      <w:r>
        <w:rPr>
          <w:noProof/>
        </w:rPr>
        <w:instrText xml:space="preserve"> \h </w:instrText>
      </w:r>
      <w:r w:rsidR="00B51A41">
        <w:rPr>
          <w:noProof/>
        </w:rPr>
      </w:r>
      <w:r w:rsidR="00B51A41">
        <w:rPr>
          <w:noProof/>
        </w:rPr>
        <w:fldChar w:fldCharType="separate"/>
      </w:r>
      <w:r w:rsidR="00AE33D1">
        <w:rPr>
          <w:noProof/>
        </w:rPr>
        <w:t>73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B51A41">
        <w:rPr>
          <w:noProof/>
        </w:rPr>
        <w:fldChar w:fldCharType="begin"/>
      </w:r>
      <w:r>
        <w:rPr>
          <w:noProof/>
        </w:rPr>
        <w:instrText xml:space="preserve"> PAGEREF </w:instrText>
      </w:r>
      <w:ins w:id="469" w:author="manolo" w:date="2010-12-30T09:15:00Z">
        <w:r w:rsidR="008C7A36">
          <w:rPr>
            <w:noProof/>
          </w:rPr>
          <w:instrText>_Toc281432083</w:instrText>
        </w:r>
      </w:ins>
      <w:del w:id="470" w:author="manolo" w:date="2010-12-30T09:15:00Z">
        <w:r>
          <w:rPr>
            <w:noProof/>
          </w:rPr>
          <w:delInstrText>_Toc281354865</w:delInstrText>
        </w:r>
      </w:del>
      <w:r>
        <w:rPr>
          <w:noProof/>
        </w:rPr>
        <w:instrText xml:space="preserve"> \h </w:instrText>
      </w:r>
      <w:r w:rsidR="00B51A41">
        <w:rPr>
          <w:noProof/>
        </w:rPr>
      </w:r>
      <w:r w:rsidR="00B51A41">
        <w:rPr>
          <w:noProof/>
        </w:rPr>
        <w:fldChar w:fldCharType="separate"/>
      </w:r>
      <w:r w:rsidR="00AE33D1">
        <w:rPr>
          <w:noProof/>
        </w:rPr>
        <w:t>74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B51A41">
        <w:rPr>
          <w:noProof/>
        </w:rPr>
        <w:fldChar w:fldCharType="begin"/>
      </w:r>
      <w:r>
        <w:rPr>
          <w:noProof/>
        </w:rPr>
        <w:instrText xml:space="preserve"> PAGEREF </w:instrText>
      </w:r>
      <w:ins w:id="471" w:author="manolo" w:date="2010-12-30T09:15:00Z">
        <w:r w:rsidR="008C7A36">
          <w:rPr>
            <w:noProof/>
          </w:rPr>
          <w:instrText>_Toc281432084</w:instrText>
        </w:r>
      </w:ins>
      <w:del w:id="472" w:author="manolo" w:date="2010-12-30T09:15:00Z">
        <w:r>
          <w:rPr>
            <w:noProof/>
          </w:rPr>
          <w:delInstrText>_Toc281354866</w:delInstrText>
        </w:r>
      </w:del>
      <w:r>
        <w:rPr>
          <w:noProof/>
        </w:rPr>
        <w:instrText xml:space="preserve"> \h </w:instrText>
      </w:r>
      <w:r w:rsidR="00B51A41">
        <w:rPr>
          <w:noProof/>
        </w:rPr>
      </w:r>
      <w:r w:rsidR="00B51A41">
        <w:rPr>
          <w:noProof/>
        </w:rPr>
        <w:fldChar w:fldCharType="separate"/>
      </w:r>
      <w:r w:rsidR="00AE33D1">
        <w:rPr>
          <w:noProof/>
        </w:rPr>
        <w:t>76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B51A41">
        <w:rPr>
          <w:noProof/>
        </w:rPr>
        <w:fldChar w:fldCharType="begin"/>
      </w:r>
      <w:r>
        <w:rPr>
          <w:noProof/>
        </w:rPr>
        <w:instrText xml:space="preserve"> PAGEREF </w:instrText>
      </w:r>
      <w:ins w:id="473" w:author="manolo" w:date="2010-12-30T09:15:00Z">
        <w:r w:rsidR="008C7A36">
          <w:rPr>
            <w:noProof/>
          </w:rPr>
          <w:instrText>_Toc281432085</w:instrText>
        </w:r>
      </w:ins>
      <w:del w:id="474" w:author="manolo" w:date="2010-12-30T09:15:00Z">
        <w:r>
          <w:rPr>
            <w:noProof/>
          </w:rPr>
          <w:delInstrText>_Toc281354867</w:delInstrText>
        </w:r>
      </w:del>
      <w:r>
        <w:rPr>
          <w:noProof/>
        </w:rPr>
        <w:instrText xml:space="preserve"> \h </w:instrText>
      </w:r>
      <w:r w:rsidR="00B51A41">
        <w:rPr>
          <w:noProof/>
        </w:rPr>
      </w:r>
      <w:r w:rsidR="00B51A41">
        <w:rPr>
          <w:noProof/>
        </w:rPr>
        <w:fldChar w:fldCharType="separate"/>
      </w:r>
      <w:r w:rsidR="00AE33D1">
        <w:rPr>
          <w:noProof/>
        </w:rPr>
        <w:t>77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B51A41">
        <w:rPr>
          <w:noProof/>
        </w:rPr>
        <w:fldChar w:fldCharType="begin"/>
      </w:r>
      <w:r>
        <w:rPr>
          <w:noProof/>
        </w:rPr>
        <w:instrText xml:space="preserve"> PAGEREF </w:instrText>
      </w:r>
      <w:ins w:id="475" w:author="manolo" w:date="2010-12-30T09:15:00Z">
        <w:r w:rsidR="008C7A36">
          <w:rPr>
            <w:noProof/>
          </w:rPr>
          <w:instrText>_Toc281432086</w:instrText>
        </w:r>
      </w:ins>
      <w:del w:id="476" w:author="manolo" w:date="2010-12-30T09:15:00Z">
        <w:r>
          <w:rPr>
            <w:noProof/>
          </w:rPr>
          <w:delInstrText>_Toc281354868</w:delInstrText>
        </w:r>
      </w:del>
      <w:r>
        <w:rPr>
          <w:noProof/>
        </w:rPr>
        <w:instrText xml:space="preserve"> \h </w:instrText>
      </w:r>
      <w:r w:rsidR="00B51A41">
        <w:rPr>
          <w:noProof/>
        </w:rPr>
      </w:r>
      <w:r w:rsidR="00B51A41">
        <w:rPr>
          <w:noProof/>
        </w:rPr>
        <w:fldChar w:fldCharType="separate"/>
      </w:r>
      <w:r w:rsidR="00AE33D1">
        <w:rPr>
          <w:noProof/>
        </w:rPr>
        <w:t>78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B51A41">
        <w:rPr>
          <w:noProof/>
        </w:rPr>
        <w:fldChar w:fldCharType="begin"/>
      </w:r>
      <w:r>
        <w:rPr>
          <w:noProof/>
        </w:rPr>
        <w:instrText xml:space="preserve"> PAGEREF </w:instrText>
      </w:r>
      <w:ins w:id="477" w:author="manolo" w:date="2010-12-30T09:15:00Z">
        <w:r w:rsidR="008C7A36">
          <w:rPr>
            <w:noProof/>
          </w:rPr>
          <w:instrText>_Toc281432087</w:instrText>
        </w:r>
      </w:ins>
      <w:del w:id="478" w:author="manolo" w:date="2010-12-30T09:15:00Z">
        <w:r>
          <w:rPr>
            <w:noProof/>
          </w:rPr>
          <w:delInstrText>_Toc281354869</w:delInstrText>
        </w:r>
      </w:del>
      <w:r>
        <w:rPr>
          <w:noProof/>
        </w:rPr>
        <w:instrText xml:space="preserve"> \h </w:instrText>
      </w:r>
      <w:r w:rsidR="00B51A41">
        <w:rPr>
          <w:noProof/>
        </w:rPr>
      </w:r>
      <w:r w:rsidR="00B51A41">
        <w:rPr>
          <w:noProof/>
        </w:rPr>
        <w:fldChar w:fldCharType="separate"/>
      </w:r>
      <w:r w:rsidR="00AE33D1">
        <w:rPr>
          <w:noProof/>
        </w:rPr>
        <w:t>79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B51A41">
        <w:rPr>
          <w:noProof/>
        </w:rPr>
        <w:fldChar w:fldCharType="begin"/>
      </w:r>
      <w:r>
        <w:rPr>
          <w:noProof/>
        </w:rPr>
        <w:instrText xml:space="preserve"> PAGEREF </w:instrText>
      </w:r>
      <w:ins w:id="479" w:author="manolo" w:date="2010-12-30T09:15:00Z">
        <w:r w:rsidR="008C7A36">
          <w:rPr>
            <w:noProof/>
          </w:rPr>
          <w:instrText>_Toc281432088</w:instrText>
        </w:r>
      </w:ins>
      <w:del w:id="480" w:author="manolo" w:date="2010-12-30T09:15:00Z">
        <w:r>
          <w:rPr>
            <w:noProof/>
          </w:rPr>
          <w:delInstrText>_Toc281354870</w:delInstrText>
        </w:r>
      </w:del>
      <w:r>
        <w:rPr>
          <w:noProof/>
        </w:rPr>
        <w:instrText xml:space="preserve"> \h </w:instrText>
      </w:r>
      <w:r w:rsidR="00B51A41">
        <w:rPr>
          <w:noProof/>
        </w:rPr>
      </w:r>
      <w:r w:rsidR="00B51A41">
        <w:rPr>
          <w:noProof/>
        </w:rPr>
        <w:fldChar w:fldCharType="separate"/>
      </w:r>
      <w:r w:rsidR="00AE33D1">
        <w:rPr>
          <w:noProof/>
        </w:rPr>
        <w:t>81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B51A41">
        <w:rPr>
          <w:noProof/>
        </w:rPr>
        <w:fldChar w:fldCharType="begin"/>
      </w:r>
      <w:r>
        <w:rPr>
          <w:noProof/>
        </w:rPr>
        <w:instrText xml:space="preserve"> PAGEREF </w:instrText>
      </w:r>
      <w:ins w:id="481" w:author="manolo" w:date="2010-12-30T09:15:00Z">
        <w:r w:rsidR="008C7A36">
          <w:rPr>
            <w:noProof/>
          </w:rPr>
          <w:instrText>_Toc281432089</w:instrText>
        </w:r>
      </w:ins>
      <w:del w:id="482" w:author="manolo" w:date="2010-12-30T09:15:00Z">
        <w:r>
          <w:rPr>
            <w:noProof/>
          </w:rPr>
          <w:delInstrText>_Toc281354871</w:delInstrText>
        </w:r>
      </w:del>
      <w:r>
        <w:rPr>
          <w:noProof/>
        </w:rPr>
        <w:instrText xml:space="preserve"> \h </w:instrText>
      </w:r>
      <w:r w:rsidR="00B51A41">
        <w:rPr>
          <w:noProof/>
        </w:rPr>
      </w:r>
      <w:r w:rsidR="00B51A41">
        <w:rPr>
          <w:noProof/>
        </w:rPr>
        <w:fldChar w:fldCharType="separate"/>
      </w:r>
      <w:r w:rsidR="00AE33D1">
        <w:rPr>
          <w:noProof/>
        </w:rPr>
        <w:t>87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B51A41">
        <w:rPr>
          <w:noProof/>
        </w:rPr>
        <w:fldChar w:fldCharType="begin"/>
      </w:r>
      <w:r>
        <w:rPr>
          <w:noProof/>
        </w:rPr>
        <w:instrText xml:space="preserve"> PAGEREF </w:instrText>
      </w:r>
      <w:ins w:id="483" w:author="manolo" w:date="2010-12-30T09:15:00Z">
        <w:r w:rsidR="008C7A36">
          <w:rPr>
            <w:noProof/>
          </w:rPr>
          <w:instrText>_Toc281432090</w:instrText>
        </w:r>
      </w:ins>
      <w:del w:id="484" w:author="manolo" w:date="2010-12-30T09:15:00Z">
        <w:r>
          <w:rPr>
            <w:noProof/>
          </w:rPr>
          <w:delInstrText>_Toc281354872</w:delInstrText>
        </w:r>
      </w:del>
      <w:r>
        <w:rPr>
          <w:noProof/>
        </w:rPr>
        <w:instrText xml:space="preserve"> \h </w:instrText>
      </w:r>
      <w:r w:rsidR="00B51A41">
        <w:rPr>
          <w:noProof/>
        </w:rPr>
      </w:r>
      <w:r w:rsidR="00B51A41">
        <w:rPr>
          <w:noProof/>
        </w:rPr>
        <w:fldChar w:fldCharType="separate"/>
      </w:r>
      <w:r w:rsidR="00AE33D1">
        <w:rPr>
          <w:noProof/>
        </w:rPr>
        <w:t>91</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B51A41">
        <w:rPr>
          <w:noProof/>
        </w:rPr>
        <w:fldChar w:fldCharType="begin"/>
      </w:r>
      <w:r>
        <w:rPr>
          <w:noProof/>
        </w:rPr>
        <w:instrText xml:space="preserve"> PAGEREF </w:instrText>
      </w:r>
      <w:ins w:id="485" w:author="manolo" w:date="2010-12-30T09:15:00Z">
        <w:r w:rsidR="008C7A36">
          <w:rPr>
            <w:noProof/>
          </w:rPr>
          <w:instrText>_Toc281432091</w:instrText>
        </w:r>
      </w:ins>
      <w:del w:id="486" w:author="manolo" w:date="2010-12-30T09:15:00Z">
        <w:r>
          <w:rPr>
            <w:noProof/>
          </w:rPr>
          <w:delInstrText>_Toc281354873</w:delInstrText>
        </w:r>
      </w:del>
      <w:r>
        <w:rPr>
          <w:noProof/>
        </w:rPr>
        <w:instrText xml:space="preserve"> \h </w:instrText>
      </w:r>
      <w:r w:rsidR="00B51A41">
        <w:rPr>
          <w:noProof/>
        </w:rPr>
      </w:r>
      <w:r w:rsidR="00B51A41">
        <w:rPr>
          <w:noProof/>
        </w:rPr>
        <w:fldChar w:fldCharType="separate"/>
      </w:r>
      <w:r w:rsidR="00AE33D1">
        <w:rPr>
          <w:noProof/>
        </w:rPr>
        <w:t>93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B51A41">
        <w:rPr>
          <w:noProof/>
        </w:rPr>
        <w:fldChar w:fldCharType="begin"/>
      </w:r>
      <w:r>
        <w:rPr>
          <w:noProof/>
        </w:rPr>
        <w:instrText xml:space="preserve"> PAGEREF </w:instrText>
      </w:r>
      <w:ins w:id="487" w:author="manolo" w:date="2010-12-30T09:15:00Z">
        <w:r w:rsidR="008C7A36">
          <w:rPr>
            <w:noProof/>
          </w:rPr>
          <w:instrText>_Toc281432092</w:instrText>
        </w:r>
      </w:ins>
      <w:del w:id="488" w:author="manolo" w:date="2010-12-30T09:15:00Z">
        <w:r>
          <w:rPr>
            <w:noProof/>
          </w:rPr>
          <w:delInstrText>_Toc281354874</w:delInstrText>
        </w:r>
      </w:del>
      <w:r>
        <w:rPr>
          <w:noProof/>
        </w:rPr>
        <w:instrText xml:space="preserve"> \h </w:instrText>
      </w:r>
      <w:r w:rsidR="00B51A41">
        <w:rPr>
          <w:noProof/>
        </w:rPr>
      </w:r>
      <w:r w:rsidR="00B51A41">
        <w:rPr>
          <w:noProof/>
        </w:rPr>
        <w:fldChar w:fldCharType="separate"/>
      </w:r>
      <w:r w:rsidR="00AE33D1">
        <w:rPr>
          <w:noProof/>
        </w:rPr>
        <w:t>94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B51A41">
        <w:rPr>
          <w:noProof/>
        </w:rPr>
        <w:fldChar w:fldCharType="begin"/>
      </w:r>
      <w:r>
        <w:rPr>
          <w:noProof/>
        </w:rPr>
        <w:instrText xml:space="preserve"> PAGEREF </w:instrText>
      </w:r>
      <w:ins w:id="489" w:author="manolo" w:date="2010-12-30T09:15:00Z">
        <w:r w:rsidR="008C7A36">
          <w:rPr>
            <w:noProof/>
          </w:rPr>
          <w:instrText>_Toc281432093</w:instrText>
        </w:r>
      </w:ins>
      <w:del w:id="490" w:author="manolo" w:date="2010-12-30T09:15:00Z">
        <w:r>
          <w:rPr>
            <w:noProof/>
          </w:rPr>
          <w:delInstrText>_Toc281354875</w:delInstrText>
        </w:r>
      </w:del>
      <w:r>
        <w:rPr>
          <w:noProof/>
        </w:rPr>
        <w:instrText xml:space="preserve"> \h </w:instrText>
      </w:r>
      <w:r w:rsidR="00B51A41">
        <w:rPr>
          <w:noProof/>
        </w:rPr>
      </w:r>
      <w:r w:rsidR="00B51A41">
        <w:rPr>
          <w:noProof/>
        </w:rPr>
        <w:fldChar w:fldCharType="separate"/>
      </w:r>
      <w:r w:rsidR="00AE33D1">
        <w:rPr>
          <w:noProof/>
        </w:rPr>
        <w:t>95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B51A41">
        <w:rPr>
          <w:noProof/>
        </w:rPr>
        <w:fldChar w:fldCharType="begin"/>
      </w:r>
      <w:r>
        <w:rPr>
          <w:noProof/>
        </w:rPr>
        <w:instrText xml:space="preserve"> PAGEREF </w:instrText>
      </w:r>
      <w:ins w:id="491" w:author="manolo" w:date="2010-12-30T09:15:00Z">
        <w:r w:rsidR="008C7A36">
          <w:rPr>
            <w:noProof/>
          </w:rPr>
          <w:instrText>_Toc281432094</w:instrText>
        </w:r>
      </w:ins>
      <w:del w:id="492" w:author="manolo" w:date="2010-12-30T09:15:00Z">
        <w:r>
          <w:rPr>
            <w:noProof/>
          </w:rPr>
          <w:delInstrText>_Toc281354876</w:delInstrText>
        </w:r>
      </w:del>
      <w:r>
        <w:rPr>
          <w:noProof/>
        </w:rPr>
        <w:instrText xml:space="preserve"> \h </w:instrText>
      </w:r>
      <w:r w:rsidR="00B51A41">
        <w:rPr>
          <w:noProof/>
        </w:rPr>
      </w:r>
      <w:r w:rsidR="00B51A41">
        <w:rPr>
          <w:noProof/>
        </w:rPr>
        <w:fldChar w:fldCharType="separate"/>
      </w:r>
      <w:r w:rsidR="00AE33D1">
        <w:rPr>
          <w:noProof/>
        </w:rPr>
        <w:t>99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B51A41">
        <w:rPr>
          <w:noProof/>
        </w:rPr>
        <w:fldChar w:fldCharType="begin"/>
      </w:r>
      <w:r>
        <w:rPr>
          <w:noProof/>
        </w:rPr>
        <w:instrText xml:space="preserve"> PAGEREF </w:instrText>
      </w:r>
      <w:ins w:id="493" w:author="manolo" w:date="2010-12-30T09:15:00Z">
        <w:r w:rsidR="008C7A36">
          <w:rPr>
            <w:noProof/>
          </w:rPr>
          <w:instrText>_Toc281432095</w:instrText>
        </w:r>
      </w:ins>
      <w:del w:id="494" w:author="manolo" w:date="2010-12-30T09:15:00Z">
        <w:r>
          <w:rPr>
            <w:noProof/>
          </w:rPr>
          <w:delInstrText>_Toc281354877</w:delInstrText>
        </w:r>
      </w:del>
      <w:r>
        <w:rPr>
          <w:noProof/>
        </w:rPr>
        <w:instrText xml:space="preserve"> \h </w:instrText>
      </w:r>
      <w:r w:rsidR="00B51A41">
        <w:rPr>
          <w:noProof/>
        </w:rPr>
      </w:r>
      <w:r w:rsidR="00B51A41">
        <w:rPr>
          <w:noProof/>
        </w:rPr>
        <w:fldChar w:fldCharType="separate"/>
      </w:r>
      <w:r w:rsidR="00AE33D1">
        <w:rPr>
          <w:noProof/>
        </w:rPr>
        <w:t>100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B51A41">
        <w:rPr>
          <w:noProof/>
        </w:rPr>
        <w:fldChar w:fldCharType="begin"/>
      </w:r>
      <w:r>
        <w:rPr>
          <w:noProof/>
        </w:rPr>
        <w:instrText xml:space="preserve"> PAGEREF </w:instrText>
      </w:r>
      <w:ins w:id="495" w:author="manolo" w:date="2010-12-30T09:15:00Z">
        <w:r w:rsidR="008C7A36">
          <w:rPr>
            <w:noProof/>
          </w:rPr>
          <w:instrText>_Toc281432096</w:instrText>
        </w:r>
      </w:ins>
      <w:del w:id="496" w:author="manolo" w:date="2010-12-30T09:15:00Z">
        <w:r>
          <w:rPr>
            <w:noProof/>
          </w:rPr>
          <w:delInstrText>_Toc281354878</w:delInstrText>
        </w:r>
      </w:del>
      <w:r>
        <w:rPr>
          <w:noProof/>
        </w:rPr>
        <w:instrText xml:space="preserve"> \h </w:instrText>
      </w:r>
      <w:r w:rsidR="00B51A41">
        <w:rPr>
          <w:noProof/>
        </w:rPr>
      </w:r>
      <w:r w:rsidR="00B51A41">
        <w:rPr>
          <w:noProof/>
        </w:rPr>
        <w:fldChar w:fldCharType="separate"/>
      </w:r>
      <w:r w:rsidR="00AE33D1">
        <w:rPr>
          <w:noProof/>
        </w:rPr>
        <w:t>104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B51A41">
        <w:rPr>
          <w:noProof/>
        </w:rPr>
        <w:fldChar w:fldCharType="begin"/>
      </w:r>
      <w:r>
        <w:rPr>
          <w:noProof/>
        </w:rPr>
        <w:instrText xml:space="preserve"> PAGEREF </w:instrText>
      </w:r>
      <w:ins w:id="497" w:author="manolo" w:date="2010-12-30T09:15:00Z">
        <w:r w:rsidR="008C7A36">
          <w:rPr>
            <w:noProof/>
          </w:rPr>
          <w:instrText>_Toc281432097</w:instrText>
        </w:r>
      </w:ins>
      <w:del w:id="498" w:author="manolo" w:date="2010-12-30T09:15:00Z">
        <w:r>
          <w:rPr>
            <w:noProof/>
          </w:rPr>
          <w:delInstrText>_Toc281354879</w:delInstrText>
        </w:r>
      </w:del>
      <w:r>
        <w:rPr>
          <w:noProof/>
        </w:rPr>
        <w:instrText xml:space="preserve"> \h </w:instrText>
      </w:r>
      <w:r w:rsidR="00B51A41">
        <w:rPr>
          <w:noProof/>
        </w:rPr>
      </w:r>
      <w:r w:rsidR="00B51A41">
        <w:rPr>
          <w:noProof/>
        </w:rPr>
        <w:fldChar w:fldCharType="separate"/>
      </w:r>
      <w:r w:rsidR="00AE33D1">
        <w:rPr>
          <w:noProof/>
        </w:rPr>
        <w:t>106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B51A41">
        <w:rPr>
          <w:noProof/>
        </w:rPr>
        <w:fldChar w:fldCharType="begin"/>
      </w:r>
      <w:r>
        <w:rPr>
          <w:noProof/>
        </w:rPr>
        <w:instrText xml:space="preserve"> PAGEREF </w:instrText>
      </w:r>
      <w:ins w:id="499" w:author="manolo" w:date="2010-12-30T09:15:00Z">
        <w:r w:rsidR="008C7A36">
          <w:rPr>
            <w:noProof/>
          </w:rPr>
          <w:instrText>_Toc281432098</w:instrText>
        </w:r>
      </w:ins>
      <w:del w:id="500" w:author="manolo" w:date="2010-12-30T09:15:00Z">
        <w:r>
          <w:rPr>
            <w:noProof/>
          </w:rPr>
          <w:delInstrText>_Toc281354880</w:delInstrText>
        </w:r>
      </w:del>
      <w:r>
        <w:rPr>
          <w:noProof/>
        </w:rPr>
        <w:instrText xml:space="preserve"> \h </w:instrText>
      </w:r>
      <w:r w:rsidR="00B51A41">
        <w:rPr>
          <w:noProof/>
        </w:rPr>
      </w:r>
      <w:r w:rsidR="00B51A41">
        <w:rPr>
          <w:noProof/>
        </w:rPr>
        <w:fldChar w:fldCharType="separate"/>
      </w:r>
      <w:r w:rsidR="00AE33D1">
        <w:rPr>
          <w:noProof/>
        </w:rPr>
        <w:t>109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B51A41">
        <w:rPr>
          <w:noProof/>
        </w:rPr>
        <w:fldChar w:fldCharType="begin"/>
      </w:r>
      <w:r>
        <w:rPr>
          <w:noProof/>
        </w:rPr>
        <w:instrText xml:space="preserve"> PAGEREF </w:instrText>
      </w:r>
      <w:ins w:id="501" w:author="manolo" w:date="2010-12-30T09:15:00Z">
        <w:r w:rsidR="008C7A36">
          <w:rPr>
            <w:noProof/>
          </w:rPr>
          <w:instrText>_Toc281432099</w:instrText>
        </w:r>
      </w:ins>
      <w:del w:id="502" w:author="manolo" w:date="2010-12-30T09:15:00Z">
        <w:r>
          <w:rPr>
            <w:noProof/>
          </w:rPr>
          <w:delInstrText>_Toc281354881</w:delInstrText>
        </w:r>
      </w:del>
      <w:r>
        <w:rPr>
          <w:noProof/>
        </w:rPr>
        <w:instrText xml:space="preserve"> \h </w:instrText>
      </w:r>
      <w:r w:rsidR="00B51A41">
        <w:rPr>
          <w:noProof/>
        </w:rPr>
      </w:r>
      <w:r w:rsidR="00B51A41">
        <w:rPr>
          <w:noProof/>
        </w:rPr>
        <w:fldChar w:fldCharType="separate"/>
      </w:r>
      <w:r w:rsidR="00AE33D1">
        <w:rPr>
          <w:noProof/>
        </w:rPr>
        <w:t>114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B51A41">
        <w:rPr>
          <w:noProof/>
        </w:rPr>
        <w:fldChar w:fldCharType="begin"/>
      </w:r>
      <w:r>
        <w:rPr>
          <w:noProof/>
        </w:rPr>
        <w:instrText xml:space="preserve"> PAGEREF </w:instrText>
      </w:r>
      <w:ins w:id="503" w:author="manolo" w:date="2010-12-30T09:15:00Z">
        <w:r w:rsidR="008C7A36">
          <w:rPr>
            <w:noProof/>
          </w:rPr>
          <w:instrText>_Toc281432100</w:instrText>
        </w:r>
      </w:ins>
      <w:del w:id="504" w:author="manolo" w:date="2010-12-30T09:15:00Z">
        <w:r>
          <w:rPr>
            <w:noProof/>
          </w:rPr>
          <w:delInstrText>_Toc281354882</w:delInstrText>
        </w:r>
      </w:del>
      <w:r>
        <w:rPr>
          <w:noProof/>
        </w:rPr>
        <w:instrText xml:space="preserve"> \h </w:instrText>
      </w:r>
      <w:r w:rsidR="00B51A41">
        <w:rPr>
          <w:noProof/>
        </w:rPr>
      </w:r>
      <w:r w:rsidR="00B51A41">
        <w:rPr>
          <w:noProof/>
        </w:rPr>
        <w:fldChar w:fldCharType="separate"/>
      </w:r>
      <w:r w:rsidR="00AE33D1">
        <w:rPr>
          <w:noProof/>
        </w:rPr>
        <w:t>115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B51A41">
        <w:rPr>
          <w:noProof/>
        </w:rPr>
        <w:fldChar w:fldCharType="begin"/>
      </w:r>
      <w:r>
        <w:rPr>
          <w:noProof/>
        </w:rPr>
        <w:instrText xml:space="preserve"> PAGEREF </w:instrText>
      </w:r>
      <w:ins w:id="505" w:author="manolo" w:date="2010-12-30T09:15:00Z">
        <w:r w:rsidR="008C7A36">
          <w:rPr>
            <w:noProof/>
          </w:rPr>
          <w:instrText>_Toc281432101</w:instrText>
        </w:r>
      </w:ins>
      <w:del w:id="506" w:author="manolo" w:date="2010-12-30T09:15:00Z">
        <w:r>
          <w:rPr>
            <w:noProof/>
          </w:rPr>
          <w:delInstrText>_Toc281354883</w:delInstrText>
        </w:r>
      </w:del>
      <w:r>
        <w:rPr>
          <w:noProof/>
        </w:rPr>
        <w:instrText xml:space="preserve"> \h </w:instrText>
      </w:r>
      <w:r w:rsidR="00B51A41">
        <w:rPr>
          <w:noProof/>
        </w:rPr>
      </w:r>
      <w:r w:rsidR="00B51A41">
        <w:rPr>
          <w:noProof/>
        </w:rPr>
        <w:fldChar w:fldCharType="separate"/>
      </w:r>
      <w:r w:rsidR="00AE33D1">
        <w:rPr>
          <w:noProof/>
        </w:rPr>
        <w:t>116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B51A41">
        <w:rPr>
          <w:noProof/>
        </w:rPr>
        <w:fldChar w:fldCharType="begin"/>
      </w:r>
      <w:r>
        <w:rPr>
          <w:noProof/>
        </w:rPr>
        <w:instrText xml:space="preserve"> PAGEREF </w:instrText>
      </w:r>
      <w:ins w:id="507" w:author="manolo" w:date="2010-12-30T09:15:00Z">
        <w:r w:rsidR="008C7A36">
          <w:rPr>
            <w:noProof/>
          </w:rPr>
          <w:instrText>_Toc281432102</w:instrText>
        </w:r>
      </w:ins>
      <w:del w:id="508" w:author="manolo" w:date="2010-12-30T09:15:00Z">
        <w:r>
          <w:rPr>
            <w:noProof/>
          </w:rPr>
          <w:delInstrText>_Toc281354884</w:delInstrText>
        </w:r>
      </w:del>
      <w:r>
        <w:rPr>
          <w:noProof/>
        </w:rPr>
        <w:instrText xml:space="preserve"> \h </w:instrText>
      </w:r>
      <w:r w:rsidR="00B51A41">
        <w:rPr>
          <w:noProof/>
        </w:rPr>
      </w:r>
      <w:r w:rsidR="00B51A41">
        <w:rPr>
          <w:noProof/>
        </w:rPr>
        <w:fldChar w:fldCharType="separate"/>
      </w:r>
      <w:r w:rsidR="00AE33D1">
        <w:rPr>
          <w:noProof/>
        </w:rPr>
        <w:t>123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B51A41">
        <w:rPr>
          <w:noProof/>
        </w:rPr>
        <w:fldChar w:fldCharType="begin"/>
      </w:r>
      <w:r>
        <w:rPr>
          <w:noProof/>
        </w:rPr>
        <w:instrText xml:space="preserve"> PAGEREF </w:instrText>
      </w:r>
      <w:ins w:id="509" w:author="manolo" w:date="2010-12-30T09:15:00Z">
        <w:r w:rsidR="008C7A36">
          <w:rPr>
            <w:noProof/>
          </w:rPr>
          <w:instrText>_Toc281432103</w:instrText>
        </w:r>
      </w:ins>
      <w:del w:id="510" w:author="manolo" w:date="2010-12-30T09:15:00Z">
        <w:r>
          <w:rPr>
            <w:noProof/>
          </w:rPr>
          <w:delInstrText>_Toc281354885</w:delInstrText>
        </w:r>
      </w:del>
      <w:r>
        <w:rPr>
          <w:noProof/>
        </w:rPr>
        <w:instrText xml:space="preserve"> \h </w:instrText>
      </w:r>
      <w:r w:rsidR="00B51A41">
        <w:rPr>
          <w:noProof/>
        </w:rPr>
      </w:r>
      <w:r w:rsidR="00B51A41">
        <w:rPr>
          <w:noProof/>
        </w:rPr>
        <w:fldChar w:fldCharType="separate"/>
      </w:r>
      <w:r w:rsidR="00AE33D1">
        <w:rPr>
          <w:noProof/>
        </w:rPr>
        <w:t>124</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B51A41">
        <w:rPr>
          <w:noProof/>
        </w:rPr>
        <w:fldChar w:fldCharType="begin"/>
      </w:r>
      <w:r>
        <w:rPr>
          <w:noProof/>
        </w:rPr>
        <w:instrText xml:space="preserve"> PAGEREF </w:instrText>
      </w:r>
      <w:ins w:id="511" w:author="manolo" w:date="2010-12-30T09:15:00Z">
        <w:r w:rsidR="008C7A36">
          <w:rPr>
            <w:noProof/>
          </w:rPr>
          <w:instrText>_Toc281432104</w:instrText>
        </w:r>
      </w:ins>
      <w:del w:id="512" w:author="manolo" w:date="2010-12-30T09:15:00Z">
        <w:r>
          <w:rPr>
            <w:noProof/>
          </w:rPr>
          <w:delInstrText>_Toc281354886</w:delInstrText>
        </w:r>
      </w:del>
      <w:r>
        <w:rPr>
          <w:noProof/>
        </w:rPr>
        <w:instrText xml:space="preserve"> \h </w:instrText>
      </w:r>
      <w:r w:rsidR="00B51A41">
        <w:rPr>
          <w:noProof/>
        </w:rPr>
      </w:r>
      <w:r w:rsidR="00B51A41">
        <w:rPr>
          <w:noProof/>
        </w:rPr>
        <w:fldChar w:fldCharType="separate"/>
      </w:r>
      <w:r w:rsidR="00AE33D1">
        <w:rPr>
          <w:noProof/>
        </w:rPr>
        <w:t>126</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B51A41">
        <w:rPr>
          <w:noProof/>
        </w:rPr>
        <w:fldChar w:fldCharType="begin"/>
      </w:r>
      <w:r>
        <w:rPr>
          <w:noProof/>
        </w:rPr>
        <w:instrText xml:space="preserve"> PAGEREF </w:instrText>
      </w:r>
      <w:ins w:id="513" w:author="manolo" w:date="2010-12-30T09:15:00Z">
        <w:r w:rsidR="008C7A36">
          <w:rPr>
            <w:noProof/>
          </w:rPr>
          <w:instrText>_Toc281432105</w:instrText>
        </w:r>
      </w:ins>
      <w:del w:id="514" w:author="manolo" w:date="2010-12-30T09:15:00Z">
        <w:r>
          <w:rPr>
            <w:noProof/>
          </w:rPr>
          <w:delInstrText>_Toc281354887</w:delInstrText>
        </w:r>
      </w:del>
      <w:r>
        <w:rPr>
          <w:noProof/>
        </w:rPr>
        <w:instrText xml:space="preserve"> \h </w:instrText>
      </w:r>
      <w:r w:rsidR="00B51A41">
        <w:rPr>
          <w:noProof/>
        </w:rPr>
      </w:r>
      <w:r w:rsidR="00B51A41">
        <w:rPr>
          <w:noProof/>
        </w:rPr>
        <w:fldChar w:fldCharType="separate"/>
      </w:r>
      <w:r w:rsidR="00AE33D1">
        <w:rPr>
          <w:noProof/>
        </w:rPr>
        <w:t>127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B51A41">
        <w:rPr>
          <w:noProof/>
        </w:rPr>
        <w:fldChar w:fldCharType="begin"/>
      </w:r>
      <w:r>
        <w:rPr>
          <w:noProof/>
        </w:rPr>
        <w:instrText xml:space="preserve"> PAGEREF </w:instrText>
      </w:r>
      <w:ins w:id="515" w:author="manolo" w:date="2010-12-30T09:15:00Z">
        <w:r w:rsidR="008C7A36">
          <w:rPr>
            <w:noProof/>
          </w:rPr>
          <w:instrText>_Toc281432106</w:instrText>
        </w:r>
      </w:ins>
      <w:del w:id="516" w:author="manolo" w:date="2010-12-30T09:15:00Z">
        <w:r>
          <w:rPr>
            <w:noProof/>
          </w:rPr>
          <w:delInstrText>_Toc281354888</w:delInstrText>
        </w:r>
      </w:del>
      <w:r>
        <w:rPr>
          <w:noProof/>
        </w:rPr>
        <w:instrText xml:space="preserve"> \h </w:instrText>
      </w:r>
      <w:r w:rsidR="00B51A41">
        <w:rPr>
          <w:noProof/>
        </w:rPr>
      </w:r>
      <w:r w:rsidR="00B51A41">
        <w:rPr>
          <w:noProof/>
        </w:rPr>
        <w:fldChar w:fldCharType="separate"/>
      </w:r>
      <w:r w:rsidR="00AE33D1">
        <w:rPr>
          <w:noProof/>
        </w:rPr>
        <w:t>128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B51A41">
        <w:rPr>
          <w:noProof/>
        </w:rPr>
        <w:fldChar w:fldCharType="begin"/>
      </w:r>
      <w:r>
        <w:rPr>
          <w:noProof/>
        </w:rPr>
        <w:instrText xml:space="preserve"> PAGEREF </w:instrText>
      </w:r>
      <w:ins w:id="517" w:author="manolo" w:date="2010-12-30T09:15:00Z">
        <w:r w:rsidR="008C7A36">
          <w:rPr>
            <w:noProof/>
          </w:rPr>
          <w:instrText>_Toc281432107</w:instrText>
        </w:r>
      </w:ins>
      <w:del w:id="518" w:author="manolo" w:date="2010-12-30T09:15:00Z">
        <w:r>
          <w:rPr>
            <w:noProof/>
          </w:rPr>
          <w:delInstrText>_Toc281354889</w:delInstrText>
        </w:r>
      </w:del>
      <w:r>
        <w:rPr>
          <w:noProof/>
        </w:rPr>
        <w:instrText xml:space="preserve"> \h </w:instrText>
      </w:r>
      <w:r w:rsidR="00B51A41">
        <w:rPr>
          <w:noProof/>
        </w:rPr>
      </w:r>
      <w:r w:rsidR="00B51A41">
        <w:rPr>
          <w:noProof/>
        </w:rPr>
        <w:fldChar w:fldCharType="separate"/>
      </w:r>
      <w:r w:rsidR="00AE33D1">
        <w:rPr>
          <w:noProof/>
        </w:rPr>
        <w:t>129</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B51A41">
        <w:rPr>
          <w:noProof/>
        </w:rPr>
        <w:fldChar w:fldCharType="begin"/>
      </w:r>
      <w:r>
        <w:rPr>
          <w:noProof/>
        </w:rPr>
        <w:instrText xml:space="preserve"> PAGEREF </w:instrText>
      </w:r>
      <w:ins w:id="519" w:author="manolo" w:date="2010-12-30T09:15:00Z">
        <w:r w:rsidR="008C7A36">
          <w:rPr>
            <w:noProof/>
          </w:rPr>
          <w:instrText>_Toc281432108</w:instrText>
        </w:r>
      </w:ins>
      <w:del w:id="520" w:author="manolo" w:date="2010-12-30T09:15:00Z">
        <w:r>
          <w:rPr>
            <w:noProof/>
          </w:rPr>
          <w:delInstrText>_Toc281354890</w:delInstrText>
        </w:r>
      </w:del>
      <w:r>
        <w:rPr>
          <w:noProof/>
        </w:rPr>
        <w:instrText xml:space="preserve"> \h </w:instrText>
      </w:r>
      <w:r w:rsidR="00B51A41">
        <w:rPr>
          <w:noProof/>
        </w:rPr>
      </w:r>
      <w:r w:rsidR="00B51A41">
        <w:rPr>
          <w:noProof/>
        </w:rPr>
        <w:fldChar w:fldCharType="separate"/>
      </w:r>
      <w:r w:rsidR="00AE33D1">
        <w:rPr>
          <w:noProof/>
        </w:rPr>
        <w:t>130</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B51A41">
        <w:rPr>
          <w:noProof/>
        </w:rPr>
        <w:fldChar w:fldCharType="begin"/>
      </w:r>
      <w:r>
        <w:rPr>
          <w:noProof/>
        </w:rPr>
        <w:instrText xml:space="preserve"> PAGEREF </w:instrText>
      </w:r>
      <w:ins w:id="521" w:author="manolo" w:date="2010-12-30T09:15:00Z">
        <w:r w:rsidR="008C7A36">
          <w:rPr>
            <w:noProof/>
          </w:rPr>
          <w:instrText>_Toc281432109</w:instrText>
        </w:r>
      </w:ins>
      <w:del w:id="522" w:author="manolo" w:date="2010-12-30T09:15:00Z">
        <w:r>
          <w:rPr>
            <w:noProof/>
          </w:rPr>
          <w:delInstrText>_Toc281354891</w:delInstrText>
        </w:r>
      </w:del>
      <w:r>
        <w:rPr>
          <w:noProof/>
        </w:rPr>
        <w:instrText xml:space="preserve"> \h </w:instrText>
      </w:r>
      <w:r w:rsidR="00B51A41">
        <w:rPr>
          <w:noProof/>
        </w:rPr>
      </w:r>
      <w:r w:rsidR="00B51A41">
        <w:rPr>
          <w:noProof/>
        </w:rPr>
        <w:fldChar w:fldCharType="separate"/>
      </w:r>
      <w:r w:rsidR="00AE33D1">
        <w:rPr>
          <w:noProof/>
        </w:rPr>
        <w:t>132</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B51A41">
        <w:rPr>
          <w:noProof/>
        </w:rPr>
        <w:fldChar w:fldCharType="begin"/>
      </w:r>
      <w:r>
        <w:rPr>
          <w:noProof/>
        </w:rPr>
        <w:instrText xml:space="preserve"> PAGEREF </w:instrText>
      </w:r>
      <w:ins w:id="523" w:author="manolo" w:date="2010-12-30T09:15:00Z">
        <w:r w:rsidR="008C7A36">
          <w:rPr>
            <w:noProof/>
          </w:rPr>
          <w:instrText>_Toc281432110</w:instrText>
        </w:r>
      </w:ins>
      <w:del w:id="524" w:author="manolo" w:date="2010-12-30T09:15:00Z">
        <w:r>
          <w:rPr>
            <w:noProof/>
          </w:rPr>
          <w:delInstrText>_Toc281354892</w:delInstrText>
        </w:r>
      </w:del>
      <w:r>
        <w:rPr>
          <w:noProof/>
        </w:rPr>
        <w:instrText xml:space="preserve"> \h </w:instrText>
      </w:r>
      <w:r w:rsidR="00B51A41">
        <w:rPr>
          <w:noProof/>
        </w:rPr>
      </w:r>
      <w:r w:rsidR="00B51A41">
        <w:rPr>
          <w:noProof/>
        </w:rPr>
        <w:fldChar w:fldCharType="separate"/>
      </w:r>
      <w:r w:rsidR="00AE33D1">
        <w:rPr>
          <w:noProof/>
        </w:rPr>
        <w:t>133</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B51A41">
        <w:rPr>
          <w:noProof/>
        </w:rPr>
        <w:fldChar w:fldCharType="begin"/>
      </w:r>
      <w:r>
        <w:rPr>
          <w:noProof/>
        </w:rPr>
        <w:instrText xml:space="preserve"> PAGEREF </w:instrText>
      </w:r>
      <w:ins w:id="525" w:author="manolo" w:date="2010-12-30T09:15:00Z">
        <w:r w:rsidR="008C7A36">
          <w:rPr>
            <w:noProof/>
          </w:rPr>
          <w:instrText>_Toc281432111</w:instrText>
        </w:r>
      </w:ins>
      <w:del w:id="526" w:author="manolo" w:date="2010-12-30T09:15:00Z">
        <w:r>
          <w:rPr>
            <w:noProof/>
          </w:rPr>
          <w:delInstrText>_Toc281354893</w:delInstrText>
        </w:r>
      </w:del>
      <w:r>
        <w:rPr>
          <w:noProof/>
        </w:rPr>
        <w:instrText xml:space="preserve"> \h </w:instrText>
      </w:r>
      <w:r w:rsidR="00B51A41">
        <w:rPr>
          <w:noProof/>
        </w:rPr>
      </w:r>
      <w:r w:rsidR="00B51A41">
        <w:rPr>
          <w:noProof/>
        </w:rPr>
        <w:fldChar w:fldCharType="separate"/>
      </w:r>
      <w:r w:rsidR="00AE33D1">
        <w:rPr>
          <w:noProof/>
        </w:rPr>
        <w:t>135</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B51A41">
        <w:rPr>
          <w:noProof/>
        </w:rPr>
        <w:fldChar w:fldCharType="begin"/>
      </w:r>
      <w:r>
        <w:rPr>
          <w:noProof/>
        </w:rPr>
        <w:instrText xml:space="preserve"> PAGEREF </w:instrText>
      </w:r>
      <w:ins w:id="527" w:author="manolo" w:date="2010-12-30T09:15:00Z">
        <w:r w:rsidR="008C7A36">
          <w:rPr>
            <w:noProof/>
          </w:rPr>
          <w:instrText>_Toc281432112</w:instrText>
        </w:r>
      </w:ins>
      <w:del w:id="528" w:author="manolo" w:date="2010-12-30T09:15:00Z">
        <w:r>
          <w:rPr>
            <w:noProof/>
          </w:rPr>
          <w:delInstrText>_Toc281354894</w:delInstrText>
        </w:r>
      </w:del>
      <w:r>
        <w:rPr>
          <w:noProof/>
        </w:rPr>
        <w:instrText xml:space="preserve"> \h </w:instrText>
      </w:r>
      <w:r w:rsidR="00B51A41">
        <w:rPr>
          <w:noProof/>
        </w:rPr>
      </w:r>
      <w:r w:rsidR="00B51A41">
        <w:rPr>
          <w:noProof/>
        </w:rPr>
        <w:fldChar w:fldCharType="separate"/>
      </w:r>
      <w:r w:rsidR="00AE33D1">
        <w:rPr>
          <w:noProof/>
        </w:rPr>
        <w:t>137</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B51A41">
        <w:rPr>
          <w:noProof/>
        </w:rPr>
        <w:fldChar w:fldCharType="begin"/>
      </w:r>
      <w:r>
        <w:rPr>
          <w:noProof/>
        </w:rPr>
        <w:instrText xml:space="preserve"> PAGEREF </w:instrText>
      </w:r>
      <w:ins w:id="529" w:author="manolo" w:date="2010-12-30T09:15:00Z">
        <w:r w:rsidR="008C7A36">
          <w:rPr>
            <w:noProof/>
          </w:rPr>
          <w:instrText>_Toc281432113</w:instrText>
        </w:r>
      </w:ins>
      <w:del w:id="530" w:author="manolo" w:date="2010-12-30T09:15:00Z">
        <w:r>
          <w:rPr>
            <w:noProof/>
          </w:rPr>
          <w:delInstrText>_Toc281354895</w:delInstrText>
        </w:r>
      </w:del>
      <w:r>
        <w:rPr>
          <w:noProof/>
        </w:rPr>
        <w:instrText xml:space="preserve"> \h </w:instrText>
      </w:r>
      <w:r w:rsidR="00B51A41">
        <w:rPr>
          <w:noProof/>
        </w:rPr>
      </w:r>
      <w:r w:rsidR="00B51A41">
        <w:rPr>
          <w:noProof/>
        </w:rPr>
        <w:fldChar w:fldCharType="separate"/>
      </w:r>
      <w:r w:rsidR="00AE33D1">
        <w:rPr>
          <w:noProof/>
        </w:rPr>
        <w:t>138</w:t>
      </w:r>
      <w:r w:rsidR="00B51A41">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B51A41">
        <w:rPr>
          <w:noProof/>
        </w:rPr>
        <w:fldChar w:fldCharType="begin"/>
      </w:r>
      <w:r>
        <w:rPr>
          <w:noProof/>
        </w:rPr>
        <w:instrText xml:space="preserve"> PAGEREF </w:instrText>
      </w:r>
      <w:ins w:id="531" w:author="manolo" w:date="2010-12-30T09:15:00Z">
        <w:r w:rsidR="008C7A36">
          <w:rPr>
            <w:noProof/>
          </w:rPr>
          <w:instrText>_Toc281432114</w:instrText>
        </w:r>
      </w:ins>
      <w:del w:id="532" w:author="manolo" w:date="2010-12-30T09:15:00Z">
        <w:r>
          <w:rPr>
            <w:noProof/>
          </w:rPr>
          <w:delInstrText>_Toc281354896</w:delInstrText>
        </w:r>
      </w:del>
      <w:r>
        <w:rPr>
          <w:noProof/>
        </w:rPr>
        <w:instrText xml:space="preserve"> \h </w:instrText>
      </w:r>
      <w:r w:rsidR="00B51A41">
        <w:rPr>
          <w:noProof/>
        </w:rPr>
      </w:r>
      <w:r w:rsidR="00B51A41">
        <w:rPr>
          <w:noProof/>
        </w:rPr>
        <w:fldChar w:fldCharType="separate"/>
      </w:r>
      <w:r w:rsidR="00AE33D1">
        <w:rPr>
          <w:noProof/>
        </w:rPr>
        <w:t>143</w:t>
      </w:r>
      <w:r w:rsidR="00B51A41">
        <w:rPr>
          <w:noProof/>
        </w:rPr>
        <w:fldChar w:fldCharType="end"/>
      </w:r>
    </w:p>
    <w:p w:rsidR="009A106D" w:rsidRDefault="00B51A41" w:rsidP="00777734">
      <w:pPr>
        <w:pStyle w:val="Ttulo"/>
        <w:outlineLvl w:val="0"/>
      </w:pPr>
      <w:r>
        <w:rPr>
          <w:lang w:val="es-ES"/>
        </w:rPr>
        <w:fldChar w:fldCharType="end"/>
      </w:r>
      <w:r w:rsidR="00391FD4">
        <w:rPr>
          <w:lang w:val="es-ES"/>
        </w:rPr>
        <w:br w:type="page"/>
      </w:r>
      <w:bookmarkStart w:id="533" w:name="_Toc281339247"/>
      <w:bookmarkStart w:id="534" w:name="_Toc281355089"/>
      <w:bookmarkStart w:id="535" w:name="_Toc281431958"/>
      <w:r w:rsidR="007C0EE8" w:rsidRPr="001D2C1D">
        <w:t>Capítulo 1</w:t>
      </w:r>
      <w:r w:rsidR="003A19EE">
        <w:t>.</w:t>
      </w:r>
      <w:r w:rsidR="007C0EE8" w:rsidRPr="001D2C1D">
        <w:t xml:space="preserve"> Introducción</w:t>
      </w:r>
      <w:bookmarkEnd w:id="533"/>
      <w:bookmarkEnd w:id="534"/>
      <w:bookmarkEnd w:id="535"/>
    </w:p>
    <w:p w:rsidR="009A106D" w:rsidRDefault="002D7A96" w:rsidP="00460025">
      <w:pPr>
        <w:pStyle w:val="Subttulo"/>
        <w:outlineLvl w:val="1"/>
      </w:pPr>
      <w:bookmarkStart w:id="536" w:name="_Toc281339248"/>
      <w:bookmarkStart w:id="537" w:name="_Toc281355090"/>
      <w:bookmarkStart w:id="538" w:name="_Toc281431959"/>
      <w:r w:rsidRPr="003A19EE">
        <w:t>R</w:t>
      </w:r>
      <w:r w:rsidR="00427C5E">
        <w:t>esumen</w:t>
      </w:r>
      <w:bookmarkEnd w:id="536"/>
      <w:bookmarkEnd w:id="537"/>
      <w:bookmarkEnd w:id="538"/>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539"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540" w:name="_Toc281339354"/>
      <w:bookmarkStart w:id="541" w:name="_Toc281354847"/>
      <w:bookmarkStart w:id="542" w:name="_Toc281432065"/>
      <w:r>
        <w:t xml:space="preserve">Ilustración </w:t>
      </w:r>
      <w:r w:rsidR="00B51A41">
        <w:fldChar w:fldCharType="begin"/>
      </w:r>
      <w:r>
        <w:instrText xml:space="preserve"> SEQ Ilustración \* ARABIC </w:instrText>
      </w:r>
      <w:r w:rsidR="00B51A41">
        <w:fldChar w:fldCharType="separate"/>
      </w:r>
      <w:r w:rsidR="00AE33D1">
        <w:rPr>
          <w:noProof/>
        </w:rPr>
        <w:t>1</w:t>
      </w:r>
      <w:r w:rsidR="00B51A41">
        <w:fldChar w:fldCharType="end"/>
      </w:r>
      <w:r>
        <w:t xml:space="preserve"> - Componentes que intervienen en acceso multimedia web</w:t>
      </w:r>
      <w:bookmarkEnd w:id="540"/>
      <w:bookmarkEnd w:id="541"/>
      <w:bookmarkEnd w:id="542"/>
    </w:p>
    <w:p w:rsidR="00A1437F" w:rsidRPr="00A1437F" w:rsidRDefault="00A1437F" w:rsidP="00A1437F">
      <w:pPr>
        <w:rPr>
          <w:lang w:eastAsia="en-US"/>
        </w:rPr>
      </w:pPr>
    </w:p>
    <w:p w:rsidR="009A106D" w:rsidRDefault="00CC20D5" w:rsidP="00460025">
      <w:pPr>
        <w:pStyle w:val="Subttulo"/>
        <w:outlineLvl w:val="1"/>
      </w:pPr>
      <w:bookmarkStart w:id="543" w:name="_Toc281339249"/>
      <w:bookmarkStart w:id="544" w:name="_Toc281355091"/>
      <w:bookmarkStart w:id="545" w:name="_Toc281431960"/>
      <w:r w:rsidRPr="00D56AA3">
        <w:t>1.</w:t>
      </w:r>
      <w:r w:rsidR="00C8251B">
        <w:t>1</w:t>
      </w:r>
      <w:r w:rsidR="003A19EE">
        <w:t xml:space="preserve">. </w:t>
      </w:r>
      <w:r w:rsidR="00D72575">
        <w:t>Formulación General del Proyecto</w:t>
      </w:r>
      <w:bookmarkEnd w:id="543"/>
      <w:bookmarkEnd w:id="544"/>
      <w:bookmarkEnd w:id="545"/>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4540B7">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B51A41">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46" w:name="_Toc281339250"/>
      <w:bookmarkStart w:id="547" w:name="_Toc281355092"/>
      <w:bookmarkStart w:id="548" w:name="_Toc281431961"/>
      <w:r>
        <w:rPr>
          <w:kern w:val="1"/>
        </w:rPr>
        <w:t>1.2. Objetivos</w:t>
      </w:r>
      <w:bookmarkEnd w:id="546"/>
      <w:bookmarkEnd w:id="547"/>
      <w:bookmarkEnd w:id="548"/>
    </w:p>
    <w:p w:rsidR="009A106D" w:rsidRPr="00460025" w:rsidRDefault="00C8251B" w:rsidP="00460025">
      <w:pPr>
        <w:pStyle w:val="Subttulo"/>
        <w:outlineLvl w:val="2"/>
        <w:rPr>
          <w:b w:val="0"/>
          <w:kern w:val="1"/>
          <w:u w:val="single"/>
        </w:rPr>
      </w:pPr>
      <w:bookmarkStart w:id="549" w:name="_Toc281339251"/>
      <w:bookmarkStart w:id="550" w:name="_Toc281355093"/>
      <w:bookmarkStart w:id="551" w:name="_Toc28143196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49"/>
      <w:bookmarkEnd w:id="550"/>
      <w:bookmarkEnd w:id="55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552" w:name="_Toc281339252"/>
      <w:bookmarkStart w:id="553" w:name="_Toc281355094"/>
      <w:bookmarkStart w:id="554" w:name="_Toc281431963"/>
      <w:r>
        <w:t>1</w:t>
      </w:r>
      <w:r w:rsidR="00CC20D5">
        <w:t>.2</w:t>
      </w:r>
      <w:r w:rsidR="003A19EE">
        <w:t>.</w:t>
      </w:r>
      <w:r w:rsidR="00010D4C">
        <w:t>2</w:t>
      </w:r>
      <w:r w:rsidR="009E3122">
        <w:t>. Objetivos</w:t>
      </w:r>
      <w:ins w:id="555" w:author="manolo" w:date="2010-12-30T09:15:00Z">
        <w:r w:rsidR="00C061FC">
          <w:t xml:space="preserve"> </w:t>
        </w:r>
      </w:ins>
      <w:r w:rsidR="009945AA">
        <w:t>Específicos</w:t>
      </w:r>
      <w:bookmarkEnd w:id="552"/>
      <w:bookmarkEnd w:id="553"/>
      <w:bookmarkEnd w:id="554"/>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556" w:name="_Toc281339253"/>
      <w:bookmarkStart w:id="557" w:name="_Toc281355095"/>
      <w:bookmarkStart w:id="558" w:name="_Toc28143196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556"/>
      <w:bookmarkEnd w:id="557"/>
      <w:bookmarkEnd w:id="55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559" w:name="_Toc281339254"/>
      <w:bookmarkStart w:id="560" w:name="_Toc281355096"/>
      <w:bookmarkStart w:id="561" w:name="_Toc281431965"/>
      <w:r>
        <w:t>1.</w:t>
      </w:r>
      <w:r w:rsidR="00CC20D5">
        <w:t>4</w:t>
      </w:r>
      <w:r w:rsidR="009E3122">
        <w:t>. Planificación</w:t>
      </w:r>
      <w:r w:rsidR="006A6A8F">
        <w:t xml:space="preserve"> Inicial</w:t>
      </w:r>
      <w:bookmarkEnd w:id="559"/>
      <w:bookmarkEnd w:id="560"/>
      <w:bookmarkEnd w:id="5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562" w:name="_Toc281339255"/>
            <w:bookmarkStart w:id="563" w:name="_Toc281355097"/>
            <w:bookmarkStart w:id="564" w:name="_Toc281431966"/>
            <w:r w:rsidRPr="00460025">
              <w:t>Capítulo 2. Marco Teórico</w:t>
            </w:r>
            <w:bookmarkEnd w:id="562"/>
            <w:bookmarkEnd w:id="563"/>
            <w:bookmarkEnd w:id="564"/>
          </w:p>
        </w:tc>
      </w:tr>
    </w:tbl>
    <w:p w:rsidR="009A106D" w:rsidRDefault="007C0EE8" w:rsidP="00460025">
      <w:pPr>
        <w:pStyle w:val="Subttulo"/>
        <w:outlineLvl w:val="1"/>
      </w:pPr>
      <w:bookmarkStart w:id="565" w:name="_Toc266039162"/>
      <w:bookmarkStart w:id="566" w:name="_Toc281339256"/>
      <w:bookmarkStart w:id="567" w:name="_Toc281355098"/>
      <w:bookmarkStart w:id="568" w:name="_Toc281431967"/>
      <w:r w:rsidRPr="002D62D6">
        <w:t>2.1</w:t>
      </w:r>
      <w:r w:rsidR="00DF1A63">
        <w:t>.</w:t>
      </w:r>
      <w:ins w:id="569" w:author="manolo" w:date="2010-12-30T09:15:00Z">
        <w:r w:rsidR="00DF1A63" w:rsidRPr="002D62D6">
          <w:t xml:space="preserve"> </w:t>
        </w:r>
      </w:ins>
      <w:r w:rsidR="00DF1A63" w:rsidRPr="002D62D6">
        <w:t>Acceso</w:t>
      </w:r>
      <w:ins w:id="570" w:author="manolo" w:date="2010-12-30T09:15:00Z">
        <w:r w:rsidR="00C061FC">
          <w:t xml:space="preserve"> </w:t>
        </w:r>
      </w:ins>
      <w:r w:rsidRPr="002D62D6">
        <w:t>Multimedia Universal</w:t>
      </w:r>
      <w:bookmarkEnd w:id="565"/>
      <w:bookmarkEnd w:id="566"/>
      <w:bookmarkEnd w:id="567"/>
      <w:bookmarkEnd w:id="568"/>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571"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71"/>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000000" w:rsidRDefault="00DA4F25">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000000"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4"/>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572" w:name="_Toc276683966"/>
      <w:bookmarkStart w:id="573" w:name="_Toc281339355"/>
      <w:bookmarkStart w:id="574" w:name="_Toc281354848"/>
      <w:bookmarkStart w:id="575" w:name="_Toc281432066"/>
      <w:r>
        <w:t xml:space="preserve">Ilustración </w:t>
      </w:r>
      <w:r w:rsidR="00B51A41">
        <w:fldChar w:fldCharType="begin"/>
      </w:r>
      <w:r>
        <w:instrText xml:space="preserve"> SEQ Ilustración \* ARABIC </w:instrText>
      </w:r>
      <w:r w:rsidR="00B51A41">
        <w:fldChar w:fldCharType="separate"/>
      </w:r>
      <w:r w:rsidR="00AE33D1">
        <w:rPr>
          <w:noProof/>
        </w:rPr>
        <w:t>2</w:t>
      </w:r>
      <w:r w:rsidR="00B51A41">
        <w:fldChar w:fldCharType="end"/>
      </w:r>
      <w:r>
        <w:t xml:space="preserve"> - </w:t>
      </w:r>
      <w:r w:rsidRPr="00464E84">
        <w:t>Adaptación de cont</w:t>
      </w:r>
      <w:r>
        <w:t>enidos para un acceso universal</w:t>
      </w:r>
      <w:bookmarkEnd w:id="572"/>
      <w:bookmarkEnd w:id="573"/>
      <w:bookmarkEnd w:id="574"/>
      <w:bookmarkEnd w:id="575"/>
    </w:p>
    <w:p w:rsidR="00000000" w:rsidRDefault="00B51A41">
      <w:pPr>
        <w:jc w:val="center"/>
        <w:rPr>
          <w:sz w:val="20"/>
        </w:rPr>
      </w:pPr>
      <w:r w:rsidRPr="00B51A41">
        <w:fldChar w:fldCharType="begin"/>
      </w:r>
      <w:del w:id="576" w:author="manolo" w:date="2010-12-30T09:15:00Z">
        <w:r w:rsidR="00F41D31">
          <w:delInstrText xml:space="preserve"> </w:delInstrText>
        </w:r>
      </w:del>
      <w:r w:rsidR="00F41D31">
        <w:instrText>HYPERLINK "http://multimediacommunication.blogspot.com/2007/02/multimedia-communication-for-universal.html"</w:instrText>
      </w:r>
      <w:del w:id="577" w:author="manolo" w:date="2010-12-30T09:15:00Z">
        <w:r w:rsidR="00F41D31">
          <w:delInstrText xml:space="preserve"> </w:delInstrText>
        </w:r>
      </w:del>
      <w:r w:rsidRPr="00B51A41">
        <w:fldChar w:fldCharType="separate"/>
      </w:r>
      <w:r w:rsidRPr="00B51A41">
        <w:rPr>
          <w:rStyle w:val="Hipervnculo"/>
          <w:sz w:val="20"/>
        </w:rPr>
        <w:t>http://multimediacommunication.blogspot.com/2007/02/multimedia-communication-for-universal.html</w:t>
      </w:r>
      <w:r>
        <w:rPr>
          <w:rPrChange w:id="578" w:author="manolo" w:date="2010-12-30T09:15:00Z">
            <w:rPr>
              <w:rStyle w:val="Hipervnculo"/>
              <w:sz w:val="20"/>
            </w:rPr>
          </w:rPrChange>
        </w:rPr>
        <w:fldChar w:fldCharType="end"/>
      </w:r>
    </w:p>
    <w:p w:rsidR="002843D3" w:rsidRDefault="002843D3" w:rsidP="007C0EE8">
      <w:bookmarkStart w:id="579" w:name="_Toc266039196"/>
    </w:p>
    <w:bookmarkEnd w:id="57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F32EF6" w:rsidRDefault="00F32EF6">
      <w:pPr>
        <w:suppressAutoHyphens w:val="0"/>
        <w:spacing w:before="0" w:after="0" w:line="240" w:lineRule="auto"/>
        <w:jc w:val="left"/>
        <w:rPr>
          <w:rFonts w:eastAsia="Times New Roman" w:cs="Times New Roman"/>
          <w:b/>
          <w:sz w:val="28"/>
          <w:szCs w:val="24"/>
        </w:rPr>
      </w:pPr>
      <w:bookmarkStart w:id="583" w:name="_Toc266039163"/>
      <w:r>
        <w:br w:type="page"/>
      </w:r>
    </w:p>
    <w:p w:rsidR="009A106D" w:rsidRDefault="001B5244" w:rsidP="00460025">
      <w:pPr>
        <w:pStyle w:val="Subttulo"/>
        <w:outlineLvl w:val="1"/>
      </w:pPr>
      <w:bookmarkStart w:id="584" w:name="_Toc281339257"/>
      <w:bookmarkStart w:id="585" w:name="_Toc281355099"/>
      <w:bookmarkStart w:id="586" w:name="_Toc281431968"/>
      <w:r>
        <w:t xml:space="preserve">2.2. Protocolo </w:t>
      </w:r>
      <w:r w:rsidR="00452D69">
        <w:t xml:space="preserve">XML </w:t>
      </w:r>
      <w:r>
        <w:t>orientado a objeto</w:t>
      </w:r>
      <w:r w:rsidR="00DB24E3">
        <w:t>s</w:t>
      </w:r>
      <w:bookmarkEnd w:id="584"/>
      <w:bookmarkEnd w:id="585"/>
      <w:bookmarkEnd w:id="586"/>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87"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88" w:name="_Toc281339258"/>
      <w:bookmarkStart w:id="589" w:name="_Toc281355100"/>
      <w:bookmarkStart w:id="590" w:name="_Toc281431969"/>
      <w:r>
        <w:t xml:space="preserve">2.2.1. </w:t>
      </w:r>
      <w:r w:rsidR="00452D69">
        <w:t>SOAP</w:t>
      </w:r>
      <w:bookmarkEnd w:id="588"/>
      <w:bookmarkEnd w:id="589"/>
      <w:bookmarkEnd w:id="590"/>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1"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592"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593"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4540B7"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594" w:name="_Toc276683967"/>
      <w:bookmarkStart w:id="595" w:name="_Toc281339356"/>
      <w:bookmarkStart w:id="596" w:name="_Toc281354849"/>
      <w:bookmarkStart w:id="597" w:name="_Toc281432067"/>
      <w:r>
        <w:t xml:space="preserve">Ilustración </w:t>
      </w:r>
      <w:r w:rsidR="00B51A41">
        <w:fldChar w:fldCharType="begin"/>
      </w:r>
      <w:r>
        <w:instrText xml:space="preserve"> SEQ Ilustración \* ARABIC </w:instrText>
      </w:r>
      <w:r w:rsidR="00B51A41">
        <w:fldChar w:fldCharType="separate"/>
      </w:r>
      <w:r w:rsidR="00AE33D1">
        <w:rPr>
          <w:noProof/>
        </w:rPr>
        <w:t>3</w:t>
      </w:r>
      <w:r w:rsidR="00B51A41">
        <w:fldChar w:fldCharType="end"/>
      </w:r>
      <w:r>
        <w:t xml:space="preserve"> - </w:t>
      </w:r>
      <w:r w:rsidRPr="001D0396">
        <w:t>Esquema SOAP seg</w:t>
      </w:r>
      <w:r w:rsidR="00F8658A">
        <w:t>ú</w:t>
      </w:r>
      <w:r w:rsidRPr="001D0396">
        <w:t>n la W3C</w:t>
      </w:r>
      <w:bookmarkEnd w:id="594"/>
      <w:bookmarkEnd w:id="595"/>
      <w:bookmarkEnd w:id="596"/>
      <w:bookmarkEnd w:id="597"/>
    </w:p>
    <w:p w:rsidR="009A106D" w:rsidRPr="00460025" w:rsidRDefault="00B51A41" w:rsidP="00460025">
      <w:pPr>
        <w:pStyle w:val="Ttulo7"/>
        <w:rPr>
          <w:rStyle w:val="nfasis"/>
          <w:b/>
          <w:bCs/>
          <w:i w:val="0"/>
          <w:lang w:val="es-CL"/>
        </w:rPr>
      </w:pPr>
      <w:hyperlink r:id="rId3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98" w:name="_Toc281339259"/>
      <w:bookmarkStart w:id="599" w:name="_Toc281355101"/>
      <w:bookmarkStart w:id="600" w:name="_Toc281431970"/>
      <w:r>
        <w:t xml:space="preserve">2.2.2. </w:t>
      </w:r>
      <w:r w:rsidR="00A71B02">
        <w:t>REST</w:t>
      </w:r>
      <w:bookmarkEnd w:id="598"/>
      <w:bookmarkEnd w:id="599"/>
      <w:bookmarkEnd w:id="600"/>
    </w:p>
    <w:p w:rsidR="000B4A00" w:rsidRDefault="00A71B02" w:rsidP="000B4A00">
      <w:pPr>
        <w:rPr>
          <w:szCs w:val="24"/>
          <w:lang w:val="es-ES"/>
        </w:rPr>
      </w:pPr>
      <w:r>
        <w:rPr>
          <w:szCs w:val="24"/>
          <w:lang w:val="es-ES"/>
        </w:rPr>
        <w:t xml:space="preserve">REST </w:t>
      </w:r>
      <w:r w:rsidR="000B4A00">
        <w:rPr>
          <w:szCs w:val="24"/>
          <w:lang w:val="es-ES"/>
        </w:rPr>
        <w:t>(Representational</w:t>
      </w:r>
      <w:ins w:id="601"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rPr>
          <w:rPrChange w:id="602" w:author="manolo" w:date="2010-12-30T09:15:00Z">
            <w:rPr>
              <w:i/>
              <w:iCs/>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603"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04" w:name="_Toc281339260"/>
      <w:bookmarkStart w:id="605" w:name="_Toc281355102"/>
      <w:bookmarkStart w:id="606" w:name="_Toc281431971"/>
      <w:r>
        <w:t>2.2.</w:t>
      </w:r>
      <w:r w:rsidR="00E25300">
        <w:t>3</w:t>
      </w:r>
      <w:r>
        <w:t>. R</w:t>
      </w:r>
      <w:r w:rsidR="00F977D8">
        <w:t>SS</w:t>
      </w:r>
      <w:bookmarkEnd w:id="604"/>
      <w:bookmarkEnd w:id="605"/>
      <w:bookmarkEnd w:id="60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607" w:name="_Toc281339357"/>
      <w:bookmarkStart w:id="608" w:name="_Toc281354850"/>
      <w:bookmarkStart w:id="609" w:name="_Toc281432068"/>
      <w:r>
        <w:t xml:space="preserve">Ilustración </w:t>
      </w:r>
      <w:r w:rsidR="00B51A41">
        <w:fldChar w:fldCharType="begin"/>
      </w:r>
      <w:r>
        <w:instrText xml:space="preserve"> SEQ Ilustración \* ARABIC </w:instrText>
      </w:r>
      <w:r w:rsidR="00B51A41">
        <w:fldChar w:fldCharType="separate"/>
      </w:r>
      <w:r w:rsidR="00AE33D1">
        <w:rPr>
          <w:noProof/>
        </w:rPr>
        <w:t>4</w:t>
      </w:r>
      <w:r w:rsidR="00B51A41">
        <w:fldChar w:fldCharType="end"/>
      </w:r>
      <w:r>
        <w:t xml:space="preserve"> - </w:t>
      </w:r>
      <w:r w:rsidRPr="008D05B2">
        <w:t>Esquema del funcionamiento de RSS</w:t>
      </w:r>
      <w:bookmarkEnd w:id="607"/>
      <w:bookmarkEnd w:id="608"/>
      <w:bookmarkEnd w:id="609"/>
    </w:p>
    <w:p w:rsidR="000262D2" w:rsidRDefault="00B51A41" w:rsidP="000A7B9F">
      <w:pPr>
        <w:pStyle w:val="Epgrafe"/>
        <w:jc w:val="center"/>
        <w:rPr>
          <w:rStyle w:val="nfasis"/>
        </w:rPr>
      </w:pPr>
      <w:hyperlink r:id="rId3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10" w:name="_Toc281339261"/>
      <w:bookmarkStart w:id="611" w:name="_Toc281355103"/>
      <w:bookmarkStart w:id="612" w:name="_Toc281431972"/>
      <w:r w:rsidR="00AC2D2B">
        <w:t>2.2.</w:t>
      </w:r>
      <w:r w:rsidR="00E25300">
        <w:t>4</w:t>
      </w:r>
      <w:r w:rsidR="00AC2D2B">
        <w:t>. XML Orientado a MVC</w:t>
      </w:r>
      <w:bookmarkEnd w:id="610"/>
      <w:bookmarkEnd w:id="611"/>
      <w:bookmarkEnd w:id="61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13" w:name="_Toc276683968"/>
      <w:bookmarkStart w:id="614" w:name="_Toc281339358"/>
      <w:bookmarkStart w:id="615" w:name="_Toc281354851"/>
      <w:bookmarkStart w:id="616" w:name="_Toc281432069"/>
      <w:r>
        <w:t xml:space="preserve">Ilustración </w:t>
      </w:r>
      <w:r w:rsidR="00B51A41">
        <w:fldChar w:fldCharType="begin"/>
      </w:r>
      <w:r>
        <w:instrText xml:space="preserve"> SEQ Ilustración \* ARABIC </w:instrText>
      </w:r>
      <w:r w:rsidR="00B51A41">
        <w:fldChar w:fldCharType="separate"/>
      </w:r>
      <w:r w:rsidR="00AE33D1">
        <w:rPr>
          <w:noProof/>
        </w:rPr>
        <w:t>5</w:t>
      </w:r>
      <w:r w:rsidR="00B51A41">
        <w:fldChar w:fldCharType="end"/>
      </w:r>
      <w:r>
        <w:t xml:space="preserve"> - </w:t>
      </w:r>
      <w:r w:rsidRPr="00E46373">
        <w:t>Esquema de XML Orientado a MVC</w:t>
      </w:r>
      <w:bookmarkEnd w:id="613"/>
      <w:bookmarkEnd w:id="614"/>
      <w:bookmarkEnd w:id="615"/>
      <w:bookmarkEnd w:id="616"/>
    </w:p>
    <w:p w:rsidR="00AC2D2B" w:rsidRDefault="00B51A41" w:rsidP="00AC2D2B">
      <w:pPr>
        <w:pStyle w:val="Epgrafe"/>
        <w:jc w:val="center"/>
        <w:rPr>
          <w:noProof/>
          <w:lang w:val="es-ES"/>
        </w:rPr>
      </w:pPr>
      <w:hyperlink r:id="rId3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17" w:name="_Toc281339262"/>
      <w:bookmarkStart w:id="618" w:name="_Toc281355104"/>
      <w:bookmarkStart w:id="619" w:name="_Toc281431973"/>
      <w:r>
        <w:t>2.3</w:t>
      </w:r>
      <w:r w:rsidR="007C0EE8">
        <w:t>.</w:t>
      </w:r>
      <w:r w:rsidR="005E1AF4">
        <w:t>1.</w:t>
      </w:r>
      <w:ins w:id="620" w:author="manolo" w:date="2010-12-30T09:15:00Z">
        <w:r w:rsidR="00F81016">
          <w:t xml:space="preserve"> </w:t>
        </w:r>
      </w:ins>
      <w:r w:rsidR="007C0EE8">
        <w:t>Servi</w:t>
      </w:r>
      <w:r w:rsidR="006433BF">
        <w:t>do</w:t>
      </w:r>
      <w:r w:rsidR="008F6728">
        <w:t>r</w:t>
      </w:r>
      <w:ins w:id="621" w:author="manolo" w:date="2010-12-30T09:15:00Z">
        <w:r w:rsidR="006433BF">
          <w:t xml:space="preserve"> </w:t>
        </w:r>
      </w:ins>
      <w:r w:rsidR="006433BF">
        <w:t>Web</w:t>
      </w:r>
      <w:bookmarkEnd w:id="583"/>
      <w:bookmarkEnd w:id="617"/>
      <w:bookmarkEnd w:id="618"/>
      <w:bookmarkEnd w:id="61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622"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623" w:name="_Toc266039165"/>
      <w:r>
        <w:rPr>
          <w:lang w:val="es-ES"/>
        </w:rPr>
        <w:br w:type="page"/>
      </w:r>
      <w:bookmarkStart w:id="624" w:name="_Toc281339263"/>
      <w:bookmarkStart w:id="625" w:name="_Toc281355105"/>
      <w:bookmarkStart w:id="626" w:name="_Toc281431974"/>
      <w:r w:rsidR="00D23AE3">
        <w:rPr>
          <w:lang w:val="es-ES"/>
        </w:rPr>
        <w:t>2</w:t>
      </w:r>
      <w:r w:rsidR="007C0EE8">
        <w:rPr>
          <w:lang w:val="es-ES"/>
        </w:rPr>
        <w:t>.</w:t>
      </w:r>
      <w:r w:rsidR="00D23AE3">
        <w:rPr>
          <w:lang w:val="es-ES"/>
        </w:rPr>
        <w:t>3</w:t>
      </w:r>
      <w:r w:rsidR="007C0EE8">
        <w:rPr>
          <w:lang w:val="es-ES"/>
        </w:rPr>
        <w:t>.2. Stream</w:t>
      </w:r>
      <w:bookmarkEnd w:id="623"/>
      <w:bookmarkEnd w:id="624"/>
      <w:bookmarkEnd w:id="625"/>
      <w:bookmarkEnd w:id="62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627" w:name="_Toc266039166"/>
      <w:bookmarkStart w:id="628" w:name="_Toc281339264"/>
      <w:bookmarkStart w:id="629" w:name="_Toc281355106"/>
      <w:bookmarkStart w:id="630" w:name="_Toc28143197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627"/>
      <w:bookmarkEnd w:id="628"/>
      <w:bookmarkEnd w:id="629"/>
      <w:bookmarkEnd w:id="630"/>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631" w:name="_Toc281339265"/>
      <w:bookmarkStart w:id="632" w:name="_Toc281355107"/>
      <w:bookmarkStart w:id="633" w:name="_Toc281431976"/>
      <w:r>
        <w:t>2</w:t>
      </w:r>
      <w:r w:rsidR="007C0EE8" w:rsidRPr="002C1010">
        <w:t>.</w:t>
      </w:r>
      <w:r>
        <w:t>3</w:t>
      </w:r>
      <w:r w:rsidR="007C0EE8" w:rsidRPr="002C1010">
        <w:t>.</w:t>
      </w:r>
      <w:r w:rsidR="00246C1A">
        <w:t>2.2</w:t>
      </w:r>
      <w:r w:rsidR="001667D4">
        <w:t>.</w:t>
      </w:r>
      <w:ins w:id="634" w:author="manolo" w:date="2010-12-30T09:15:00Z">
        <w:r w:rsidR="00917D7B">
          <w:t xml:space="preserve"> </w:t>
        </w:r>
      </w:ins>
      <w:r w:rsidR="007C0EE8" w:rsidRPr="002C1010">
        <w:t>Streaming</w:t>
      </w:r>
      <w:bookmarkEnd w:id="631"/>
      <w:bookmarkEnd w:id="632"/>
      <w:bookmarkEnd w:id="633"/>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635" w:name="_Toc281339266"/>
      <w:bookmarkStart w:id="636" w:name="_Toc281355108"/>
      <w:bookmarkStart w:id="637" w:name="_Toc281431977"/>
      <w:r>
        <w:rPr>
          <w:lang w:val="es-ES"/>
        </w:rPr>
        <w:t xml:space="preserve">2.3.2.3. </w:t>
      </w:r>
      <w:r w:rsidR="007C0EE8" w:rsidRPr="007E48E2">
        <w:rPr>
          <w:lang w:val="es-ES"/>
        </w:rPr>
        <w:t>Media Streaming</w:t>
      </w:r>
      <w:bookmarkEnd w:id="635"/>
      <w:bookmarkEnd w:id="636"/>
      <w:bookmarkEnd w:id="637"/>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642"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64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44" w:name="_Toc281339359"/>
      <w:bookmarkStart w:id="645" w:name="_Toc281354852"/>
      <w:bookmarkStart w:id="646" w:name="_Toc281432070"/>
      <w:r>
        <w:t xml:space="preserve">Ilustración </w:t>
      </w:r>
      <w:r w:rsidR="00B51A41">
        <w:fldChar w:fldCharType="begin"/>
      </w:r>
      <w:r>
        <w:instrText xml:space="preserve"> SEQ Ilustración \* ARABIC </w:instrText>
      </w:r>
      <w:r w:rsidR="00B51A41">
        <w:fldChar w:fldCharType="separate"/>
      </w:r>
      <w:r w:rsidR="00AE33D1">
        <w:rPr>
          <w:noProof/>
        </w:rPr>
        <w:t>6</w:t>
      </w:r>
      <w:r w:rsidR="00B51A41">
        <w:fldChar w:fldCharType="end"/>
      </w:r>
      <w:r>
        <w:t xml:space="preserve"> - </w:t>
      </w:r>
      <w:r w:rsidRPr="00620C24">
        <w:t>Modelo típico de un servicio streaming</w:t>
      </w:r>
      <w:bookmarkEnd w:id="644"/>
      <w:bookmarkEnd w:id="645"/>
      <w:bookmarkEnd w:id="646"/>
    </w:p>
    <w:p w:rsidR="00BA71DB" w:rsidRPr="008551A5" w:rsidRDefault="00B51A41" w:rsidP="00BA71DB">
      <w:pPr>
        <w:pStyle w:val="Epgrafe"/>
        <w:jc w:val="center"/>
        <w:rPr>
          <w:noProof/>
          <w:sz w:val="24"/>
        </w:rPr>
      </w:pPr>
      <w:hyperlink r:id="rId3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47" w:name="_Toc281339267"/>
      <w:bookmarkStart w:id="648" w:name="_Toc281355109"/>
      <w:bookmarkStart w:id="649" w:name="_Toc281431978"/>
      <w:r w:rsidR="00D23AE3">
        <w:t>2</w:t>
      </w:r>
      <w:r w:rsidR="007C0EE8">
        <w:t>.</w:t>
      </w:r>
      <w:r w:rsidR="001B6042">
        <w:t>4</w:t>
      </w:r>
      <w:r w:rsidR="008F6728">
        <w:t>.</w:t>
      </w:r>
      <w:ins w:id="650" w:author="manolo" w:date="2010-12-30T09:15:00Z">
        <w:r w:rsidR="008F6728">
          <w:t xml:space="preserve"> </w:t>
        </w:r>
      </w:ins>
      <w:r w:rsidR="008F6728">
        <w:t>Codecs</w:t>
      </w:r>
      <w:r w:rsidR="007C0EE8">
        <w:t xml:space="preserve"> de Video</w:t>
      </w:r>
      <w:bookmarkEnd w:id="643"/>
      <w:bookmarkEnd w:id="647"/>
      <w:bookmarkEnd w:id="648"/>
      <w:bookmarkEnd w:id="649"/>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51" w:name="_Toc281339268"/>
      <w:bookmarkStart w:id="652" w:name="_Toc281355110"/>
      <w:bookmarkStart w:id="653" w:name="_Toc281431979"/>
      <w:r>
        <w:rPr>
          <w:lang w:val="es-ES"/>
        </w:rPr>
        <w:t>2.4.1.</w:t>
      </w:r>
      <w:r w:rsidRPr="007E48E2">
        <w:rPr>
          <w:lang w:val="es-ES"/>
        </w:rPr>
        <w:t xml:space="preserve"> H263 Sorenson</w:t>
      </w:r>
      <w:bookmarkEnd w:id="651"/>
      <w:bookmarkEnd w:id="652"/>
      <w:bookmarkEnd w:id="653"/>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654"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655"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56" w:name="_Toc281339269"/>
      <w:bookmarkStart w:id="657" w:name="_Toc281355111"/>
      <w:bookmarkStart w:id="658" w:name="_Toc281431980"/>
      <w:r>
        <w:t>2.4.</w:t>
      </w:r>
      <w:r w:rsidR="00B87A91">
        <w:t>2</w:t>
      </w:r>
      <w:r>
        <w:t>. H264 Mpeg-4 Parte 10</w:t>
      </w:r>
      <w:bookmarkEnd w:id="656"/>
      <w:bookmarkEnd w:id="657"/>
      <w:bookmarkEnd w:id="65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59" w:name="_Toc281339270"/>
      <w:bookmarkStart w:id="660" w:name="_Toc281355112"/>
      <w:bookmarkStart w:id="661" w:name="_Toc281431981"/>
      <w:r>
        <w:t>2.4.3.</w:t>
      </w:r>
      <w:ins w:id="662" w:author="manolo" w:date="2010-12-30T09:15:00Z">
        <w:r w:rsidR="00993997">
          <w:t xml:space="preserve"> </w:t>
        </w:r>
      </w:ins>
      <w:r>
        <w:t>TrueMotion</w:t>
      </w:r>
      <w:bookmarkEnd w:id="659"/>
      <w:bookmarkEnd w:id="660"/>
      <w:bookmarkEnd w:id="661"/>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663" w:name="_Toc281339271"/>
      <w:bookmarkStart w:id="664" w:name="_Toc281355113"/>
      <w:bookmarkStart w:id="665" w:name="_Toc281431982"/>
      <w:r>
        <w:t>2.4.4.</w:t>
      </w:r>
      <w:ins w:id="666" w:author="manolo" w:date="2010-12-30T09:15:00Z">
        <w:r w:rsidR="00993997">
          <w:t xml:space="preserve"> </w:t>
        </w:r>
      </w:ins>
      <w:r>
        <w:t>OGG Theora</w:t>
      </w:r>
      <w:bookmarkEnd w:id="663"/>
      <w:bookmarkEnd w:id="664"/>
      <w:bookmarkEnd w:id="665"/>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667" w:name="_Toc281339272"/>
      <w:bookmarkStart w:id="668" w:name="_Toc281355114"/>
      <w:bookmarkStart w:id="669" w:name="_Toc281431983"/>
      <w:r>
        <w:rPr>
          <w:lang w:val="es-ES"/>
        </w:rPr>
        <w:t>2.</w:t>
      </w:r>
      <w:r w:rsidR="00E96DD8">
        <w:rPr>
          <w:lang w:val="es-ES"/>
        </w:rPr>
        <w:t>4</w:t>
      </w:r>
      <w:r w:rsidR="007C0EE8" w:rsidRPr="007E48E2">
        <w:rPr>
          <w:lang w:val="es-ES"/>
        </w:rPr>
        <w:t>.5</w:t>
      </w:r>
      <w:r w:rsidR="00C40963">
        <w:rPr>
          <w:lang w:val="es-ES"/>
        </w:rPr>
        <w:t>.</w:t>
      </w:r>
      <w:ins w:id="670" w:author="manolo" w:date="2010-12-30T09:15:00Z">
        <w:r w:rsidR="00993997">
          <w:rPr>
            <w:lang w:val="es-ES"/>
          </w:rPr>
          <w:t xml:space="preserve"> </w:t>
        </w:r>
      </w:ins>
      <w:r w:rsidR="007C0EE8" w:rsidRPr="007E48E2">
        <w:rPr>
          <w:lang w:val="es-ES"/>
        </w:rPr>
        <w:t>MPEG-4</w:t>
      </w:r>
      <w:bookmarkEnd w:id="667"/>
      <w:bookmarkEnd w:id="668"/>
      <w:bookmarkEnd w:id="669"/>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671" w:name="_Toc281339273"/>
      <w:bookmarkStart w:id="672" w:name="_Toc281355115"/>
      <w:bookmarkStart w:id="673" w:name="_Toc281431984"/>
      <w:r>
        <w:rPr>
          <w:lang w:val="es-ES"/>
        </w:rPr>
        <w:t>2.</w:t>
      </w:r>
      <w:r w:rsidR="00E96DD8">
        <w:rPr>
          <w:lang w:val="es-ES"/>
        </w:rPr>
        <w:t>4</w:t>
      </w:r>
      <w:r w:rsidR="00C40963" w:rsidRPr="007E48E2">
        <w:rPr>
          <w:lang w:val="es-ES"/>
        </w:rPr>
        <w:t>.</w:t>
      </w:r>
      <w:r w:rsidR="00C40963">
        <w:rPr>
          <w:lang w:val="es-ES"/>
        </w:rPr>
        <w:t>6.</w:t>
      </w:r>
      <w:ins w:id="674" w:author="manolo" w:date="2010-12-30T09:15:00Z">
        <w:r w:rsidR="00993997">
          <w:rPr>
            <w:lang w:val="es-ES"/>
          </w:rPr>
          <w:t xml:space="preserve"> </w:t>
        </w:r>
      </w:ins>
      <w:r w:rsidR="00C40963" w:rsidRPr="007E48E2">
        <w:rPr>
          <w:lang w:val="es-ES"/>
        </w:rPr>
        <w:t>WMV</w:t>
      </w:r>
      <w:bookmarkEnd w:id="671"/>
      <w:bookmarkEnd w:id="672"/>
      <w:bookmarkEnd w:id="673"/>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675" w:author="manolo" w:date="2010-12-30T09:15:00Z">
        <w:r w:rsidR="00C061FC">
          <w:rPr>
            <w:szCs w:val="24"/>
          </w:rPr>
          <w:t xml:space="preserve"> </w:t>
        </w:r>
      </w:ins>
      <w:r>
        <w:rPr>
          <w:szCs w:val="24"/>
        </w:rPr>
        <w:t>Streaming</w:t>
      </w:r>
      <w:ins w:id="676" w:author="manolo" w:date="2010-12-30T09:15:00Z">
        <w:r w:rsidR="00C061FC">
          <w:rPr>
            <w:szCs w:val="24"/>
          </w:rPr>
          <w:t xml:space="preserve"> </w:t>
        </w:r>
      </w:ins>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677" w:name="_Toc266039171"/>
      <w:bookmarkStart w:id="678" w:name="_Toc281339274"/>
      <w:bookmarkStart w:id="679" w:name="_Toc281355116"/>
      <w:bookmarkStart w:id="680" w:name="_Toc281431985"/>
      <w:r>
        <w:rPr>
          <w:lang w:val="es-ES"/>
        </w:rPr>
        <w:t>2.</w:t>
      </w:r>
      <w:r w:rsidR="00E96DD8">
        <w:rPr>
          <w:lang w:val="es-ES"/>
        </w:rPr>
        <w:t>4</w:t>
      </w:r>
      <w:r w:rsidR="007C0EE8" w:rsidRPr="007E48E2">
        <w:rPr>
          <w:lang w:val="es-ES"/>
        </w:rPr>
        <w:t>.</w:t>
      </w:r>
      <w:r w:rsidR="001C57E5">
        <w:rPr>
          <w:lang w:val="es-ES"/>
        </w:rPr>
        <w:t>7</w:t>
      </w:r>
      <w:r>
        <w:rPr>
          <w:lang w:val="es-ES"/>
        </w:rPr>
        <w:t>.</w:t>
      </w:r>
      <w:ins w:id="681" w:author="manolo" w:date="2010-12-30T09:15:00Z">
        <w:r w:rsidR="00993997">
          <w:rPr>
            <w:lang w:val="es-ES"/>
          </w:rPr>
          <w:t xml:space="preserve"> </w:t>
        </w:r>
      </w:ins>
      <w:r w:rsidR="007C0EE8" w:rsidRPr="007E48E2">
        <w:rPr>
          <w:lang w:val="es-ES"/>
        </w:rPr>
        <w:t>VP8</w:t>
      </w:r>
      <w:bookmarkEnd w:id="677"/>
      <w:bookmarkEnd w:id="678"/>
      <w:bookmarkEnd w:id="679"/>
      <w:bookmarkEnd w:id="68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682"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683" w:name="_Toc281339275"/>
      <w:bookmarkStart w:id="684" w:name="_Toc281355117"/>
      <w:bookmarkStart w:id="685" w:name="_Toc281431986"/>
      <w:r w:rsidRPr="00AB3436">
        <w:t>2.4.8.</w:t>
      </w:r>
      <w:ins w:id="686" w:author="manolo" w:date="2010-12-30T09:15:00Z">
        <w:r w:rsidR="00993997">
          <w:t xml:space="preserve"> </w:t>
        </w:r>
      </w:ins>
      <w:r w:rsidRPr="00AB3436">
        <w:t>3GP</w:t>
      </w:r>
      <w:bookmarkEnd w:id="683"/>
      <w:bookmarkEnd w:id="684"/>
      <w:bookmarkEnd w:id="68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687" w:name="_Toc281339276"/>
      <w:bookmarkStart w:id="688" w:name="_Toc281355118"/>
      <w:bookmarkStart w:id="689" w:name="_Toc281431987"/>
      <w:r>
        <w:t>2.4.9.</w:t>
      </w:r>
      <w:r w:rsidR="00993997">
        <w:t xml:space="preserve"> </w:t>
      </w:r>
      <w:r>
        <w:t>WEBM</w:t>
      </w:r>
      <w:bookmarkEnd w:id="687"/>
      <w:bookmarkEnd w:id="688"/>
      <w:bookmarkEnd w:id="689"/>
    </w:p>
    <w:p w:rsidR="00AB3436" w:rsidRPr="005C5E5C" w:rsidRDefault="00AB3436" w:rsidP="00AB3436">
      <w:pPr>
        <w:rPr>
          <w:rFonts w:cs="Arial"/>
        </w:rPr>
      </w:pPr>
      <w:r w:rsidRPr="005C5E5C">
        <w:rPr>
          <w:rFonts w:cs="Arial"/>
          <w:lang w:val="es-ES"/>
        </w:rPr>
        <w:t>WEBM</w:t>
      </w:r>
      <w:r w:rsidR="008F6728">
        <w:rPr>
          <w:rFonts w:cs="Arial"/>
          <w:lang w:val="es-ES"/>
        </w:rPr>
        <w:t xml:space="preserve"> </w:t>
      </w:r>
      <w:r w:rsidR="008F6728">
        <w:rPr>
          <w:rFonts w:cs="Arial"/>
          <w:lang w:val="es-ES"/>
        </w:rPr>
        <w:t>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690" w:name="_Toc281339277"/>
      <w:bookmarkStart w:id="691" w:name="_Toc281355119"/>
      <w:bookmarkStart w:id="692" w:name="_Toc281431988"/>
      <w:r>
        <w:t xml:space="preserve">2.5. </w:t>
      </w:r>
      <w:r w:rsidR="00682677">
        <w:t>Tecnologías</w:t>
      </w:r>
      <w:r>
        <w:t xml:space="preserve"> Clientes</w:t>
      </w:r>
      <w:bookmarkEnd w:id="690"/>
      <w:bookmarkEnd w:id="691"/>
      <w:bookmarkEnd w:id="692"/>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693"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694"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95" w:name="_Toc276683969"/>
      <w:bookmarkStart w:id="696" w:name="_Toc281339360"/>
      <w:bookmarkStart w:id="697" w:name="_Toc281354853"/>
      <w:bookmarkStart w:id="698" w:name="_Toc281432071"/>
      <w:r>
        <w:t xml:space="preserve">Ilustración </w:t>
      </w:r>
      <w:r w:rsidR="00B51A41">
        <w:fldChar w:fldCharType="begin"/>
      </w:r>
      <w:r>
        <w:instrText xml:space="preserve"> SEQ Ilustración \* ARABIC </w:instrText>
      </w:r>
      <w:r w:rsidR="00B51A41">
        <w:fldChar w:fldCharType="separate"/>
      </w:r>
      <w:r w:rsidR="00AE33D1">
        <w:rPr>
          <w:noProof/>
        </w:rPr>
        <w:t>7</w:t>
      </w:r>
      <w:r w:rsidR="00B51A41">
        <w:fldChar w:fldCharType="end"/>
      </w:r>
      <w:r>
        <w:t xml:space="preserve"> - Logotipos de reproductores comerciales</w:t>
      </w:r>
      <w:bookmarkEnd w:id="695"/>
      <w:bookmarkEnd w:id="696"/>
      <w:bookmarkEnd w:id="697"/>
      <w:bookmarkEnd w:id="698"/>
    </w:p>
    <w:p w:rsidR="009A0F34" w:rsidRPr="007E48E2" w:rsidRDefault="009A0F34" w:rsidP="009A0F34">
      <w:pPr>
        <w:pStyle w:val="Subttulo"/>
        <w:outlineLvl w:val="2"/>
        <w:rPr>
          <w:lang w:val="es-ES"/>
        </w:rPr>
      </w:pPr>
      <w:r>
        <w:rPr>
          <w:lang w:val="es-ES"/>
        </w:rPr>
        <w:br w:type="page"/>
      </w:r>
      <w:bookmarkStart w:id="699" w:name="_Toc281339278"/>
      <w:bookmarkStart w:id="700" w:name="_Toc281355120"/>
      <w:bookmarkStart w:id="701" w:name="_Toc281431989"/>
      <w:r w:rsidR="003B2254">
        <w:rPr>
          <w:lang w:val="es-ES"/>
        </w:rPr>
        <w:t>2.</w:t>
      </w:r>
      <w:r w:rsidR="00E96DD8">
        <w:rPr>
          <w:lang w:val="es-ES"/>
        </w:rPr>
        <w:t>5</w:t>
      </w:r>
      <w:r>
        <w:rPr>
          <w:lang w:val="es-ES"/>
        </w:rPr>
        <w:t>.1.</w:t>
      </w:r>
      <w:r w:rsidRPr="007E48E2">
        <w:rPr>
          <w:lang w:val="es-ES"/>
        </w:rPr>
        <w:t xml:space="preserve"> Real Media Player</w:t>
      </w:r>
      <w:bookmarkEnd w:id="699"/>
      <w:bookmarkEnd w:id="700"/>
      <w:bookmarkEnd w:id="701"/>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702" w:author="manolo" w:date="2010-12-30T09:15:00Z">
        <w:r w:rsidR="003A4FD1">
          <w:rPr>
            <w:szCs w:val="24"/>
          </w:rPr>
          <w:t xml:space="preserve"> </w:t>
        </w:r>
      </w:ins>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703" w:name="_Toc276683970"/>
      <w:bookmarkStart w:id="704" w:name="_Toc281339361"/>
      <w:bookmarkStart w:id="705" w:name="_Toc281354854"/>
      <w:bookmarkStart w:id="706" w:name="_Toc281432072"/>
      <w:r>
        <w:t xml:space="preserve">Ilustración </w:t>
      </w:r>
      <w:r w:rsidR="00B51A41">
        <w:fldChar w:fldCharType="begin"/>
      </w:r>
      <w:r>
        <w:instrText xml:space="preserve"> SEQ Ilustración \* ARABIC </w:instrText>
      </w:r>
      <w:r w:rsidR="00B51A41">
        <w:fldChar w:fldCharType="separate"/>
      </w:r>
      <w:r w:rsidR="00AE33D1">
        <w:rPr>
          <w:noProof/>
        </w:rPr>
        <w:t>8</w:t>
      </w:r>
      <w:r w:rsidR="00B51A41">
        <w:fldChar w:fldCharType="end"/>
      </w:r>
      <w:r>
        <w:t xml:space="preserve"> - Real Player 11</w:t>
      </w:r>
      <w:bookmarkEnd w:id="703"/>
      <w:bookmarkEnd w:id="704"/>
      <w:bookmarkEnd w:id="705"/>
      <w:bookmarkEnd w:id="706"/>
    </w:p>
    <w:p w:rsidR="00B23E60" w:rsidRDefault="00B51A41" w:rsidP="00B23E60">
      <w:pPr>
        <w:pStyle w:val="Epgrafe"/>
        <w:jc w:val="center"/>
      </w:pPr>
      <w:hyperlink r:id="rId4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707" w:name="_Toc266039174"/>
      <w:bookmarkStart w:id="708" w:name="_Toc281339279"/>
      <w:bookmarkStart w:id="709" w:name="_Toc281355121"/>
      <w:bookmarkStart w:id="710" w:name="_Toc28143199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707"/>
      <w:bookmarkEnd w:id="708"/>
      <w:bookmarkEnd w:id="709"/>
      <w:bookmarkEnd w:id="71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11" w:name="_Toc276683971"/>
      <w:bookmarkStart w:id="712" w:name="_Toc281339362"/>
      <w:bookmarkStart w:id="713" w:name="_Toc281354855"/>
      <w:bookmarkStart w:id="714" w:name="_Toc281432073"/>
      <w:r>
        <w:t xml:space="preserve">Ilustración </w:t>
      </w:r>
      <w:r w:rsidR="00B51A41">
        <w:fldChar w:fldCharType="begin"/>
      </w:r>
      <w:r>
        <w:instrText xml:space="preserve"> SEQ Ilustración \* ARABIC </w:instrText>
      </w:r>
      <w:r w:rsidR="00B51A41">
        <w:fldChar w:fldCharType="separate"/>
      </w:r>
      <w:r w:rsidR="00AE33D1">
        <w:rPr>
          <w:noProof/>
        </w:rPr>
        <w:t>9</w:t>
      </w:r>
      <w:r w:rsidR="00B51A41">
        <w:fldChar w:fldCharType="end"/>
      </w:r>
      <w:r>
        <w:t xml:space="preserve"> - </w:t>
      </w:r>
      <w:r w:rsidRPr="009849ED">
        <w:t>Presentación de Windows Media Center en Windows 7</w:t>
      </w:r>
      <w:bookmarkEnd w:id="711"/>
      <w:bookmarkEnd w:id="712"/>
      <w:bookmarkEnd w:id="713"/>
      <w:bookmarkEnd w:id="714"/>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715" w:name="_Toc266039176"/>
      <w:bookmarkStart w:id="716" w:name="_Toc281339280"/>
      <w:r>
        <w:rPr>
          <w:lang w:val="es-ES"/>
        </w:rPr>
        <w:br w:type="page"/>
      </w:r>
    </w:p>
    <w:p w:rsidR="007C0EE8" w:rsidRPr="007E48E2" w:rsidRDefault="003B2254" w:rsidP="007C0EE8">
      <w:pPr>
        <w:pStyle w:val="Subttulo"/>
        <w:outlineLvl w:val="2"/>
        <w:rPr>
          <w:lang w:val="es-ES"/>
        </w:rPr>
      </w:pPr>
      <w:bookmarkStart w:id="717" w:name="_Toc281355122"/>
      <w:bookmarkStart w:id="718" w:name="_Toc281431991"/>
      <w:r>
        <w:rPr>
          <w:lang w:val="es-ES"/>
        </w:rPr>
        <w:t>2.</w:t>
      </w:r>
      <w:r w:rsidR="00E96DD8">
        <w:rPr>
          <w:lang w:val="es-ES"/>
        </w:rPr>
        <w:t>5.</w:t>
      </w:r>
      <w:r w:rsidR="007C0EE8" w:rsidRPr="007E48E2">
        <w:rPr>
          <w:lang w:val="es-ES"/>
        </w:rPr>
        <w:t>3</w:t>
      </w:r>
      <w:r w:rsidR="00B47582">
        <w:rPr>
          <w:lang w:val="es-ES"/>
        </w:rPr>
        <w:t>.</w:t>
      </w:r>
      <w:ins w:id="719" w:author="manolo" w:date="2010-12-30T09:15:00Z">
        <w:r w:rsidR="004664F1">
          <w:rPr>
            <w:lang w:val="es-ES"/>
          </w:rPr>
          <w:t xml:space="preserve"> </w:t>
        </w:r>
      </w:ins>
      <w:r w:rsidR="007C0EE8" w:rsidRPr="007E48E2">
        <w:rPr>
          <w:lang w:val="es-ES"/>
        </w:rPr>
        <w:t>Quicktime Player</w:t>
      </w:r>
      <w:bookmarkEnd w:id="715"/>
      <w:bookmarkEnd w:id="716"/>
      <w:bookmarkEnd w:id="717"/>
      <w:bookmarkEnd w:id="71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20" w:name="_Toc281339363"/>
      <w:bookmarkStart w:id="721" w:name="_Toc281354856"/>
      <w:bookmarkStart w:id="722" w:name="_Toc281432074"/>
      <w:r>
        <w:t xml:space="preserve">Ilustración </w:t>
      </w:r>
      <w:r w:rsidR="00B51A41">
        <w:fldChar w:fldCharType="begin"/>
      </w:r>
      <w:r>
        <w:instrText xml:space="preserve"> SEQ Ilustración \* ARABIC </w:instrText>
      </w:r>
      <w:r w:rsidR="00B51A41">
        <w:fldChar w:fldCharType="separate"/>
      </w:r>
      <w:r w:rsidR="00AE33D1">
        <w:rPr>
          <w:noProof/>
        </w:rPr>
        <w:t>10</w:t>
      </w:r>
      <w:r w:rsidR="00B51A41">
        <w:fldChar w:fldCharType="end"/>
      </w:r>
      <w:r>
        <w:t xml:space="preserve"> - </w:t>
      </w:r>
      <w:r w:rsidRPr="00F77C06">
        <w:t>Reproductor Quicktime 7</w:t>
      </w:r>
      <w:bookmarkEnd w:id="720"/>
      <w:bookmarkEnd w:id="721"/>
      <w:bookmarkEnd w:id="722"/>
    </w:p>
    <w:p w:rsidR="007C0EE8" w:rsidRPr="003E7A01" w:rsidRDefault="00A4311D" w:rsidP="007C0EE8">
      <w:pPr>
        <w:pStyle w:val="Subttulo"/>
        <w:outlineLvl w:val="2"/>
      </w:pPr>
      <w:r w:rsidRPr="00460025">
        <w:rPr>
          <w:sz w:val="27"/>
          <w:lang w:val="es-ES"/>
        </w:rPr>
        <w:br w:type="page"/>
      </w:r>
      <w:bookmarkStart w:id="723" w:name="_Toc266039177"/>
      <w:bookmarkStart w:id="724" w:name="_Toc281339281"/>
      <w:bookmarkStart w:id="725" w:name="_Toc281355123"/>
      <w:bookmarkStart w:id="726" w:name="_Toc281431992"/>
      <w:r w:rsidR="007C0EE8" w:rsidRPr="003E7A01">
        <w:t>2.</w:t>
      </w:r>
      <w:r w:rsidR="00E96DD8">
        <w:t>5</w:t>
      </w:r>
      <w:r w:rsidR="00852685">
        <w:t>.</w:t>
      </w:r>
      <w:r w:rsidR="007C0EE8" w:rsidRPr="003E7A01">
        <w:t>4</w:t>
      </w:r>
      <w:r w:rsidR="00852685">
        <w:t>.</w:t>
      </w:r>
      <w:r w:rsidR="007C0EE8" w:rsidRPr="003E7A01">
        <w:t xml:space="preserve"> Adobe Flash</w:t>
      </w:r>
      <w:bookmarkEnd w:id="723"/>
      <w:bookmarkEnd w:id="724"/>
      <w:bookmarkEnd w:id="725"/>
      <w:bookmarkEnd w:id="726"/>
    </w:p>
    <w:p w:rsidR="007C0EE8" w:rsidRDefault="007C0EE8" w:rsidP="007C0EE8">
      <w:pPr>
        <w:rPr>
          <w:szCs w:val="24"/>
        </w:rPr>
      </w:pPr>
      <w:r>
        <w:rPr>
          <w:szCs w:val="24"/>
        </w:rPr>
        <w:t>Es uno</w:t>
      </w:r>
      <w:r w:rsidR="00072069">
        <w:rPr>
          <w:szCs w:val="24"/>
        </w:rPr>
        <w:t xml:space="preserve"> de los</w:t>
      </w:r>
      <w:ins w:id="727"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ins w:id="728"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729" w:name="_Toc281339364"/>
      <w:bookmarkStart w:id="730" w:name="_Toc281354857"/>
      <w:bookmarkStart w:id="731" w:name="_Toc281432075"/>
      <w:r>
        <w:t xml:space="preserve">Ilustración </w:t>
      </w:r>
      <w:r w:rsidR="00B51A41">
        <w:fldChar w:fldCharType="begin"/>
      </w:r>
      <w:r>
        <w:instrText xml:space="preserve"> SEQ Ilustración \* ARABIC </w:instrText>
      </w:r>
      <w:r w:rsidR="00B51A41">
        <w:fldChar w:fldCharType="separate"/>
      </w:r>
      <w:r w:rsidR="00AE33D1">
        <w:rPr>
          <w:noProof/>
        </w:rPr>
        <w:t>11</w:t>
      </w:r>
      <w:r w:rsidR="00B51A41">
        <w:fldChar w:fldCharType="end"/>
      </w:r>
      <w:r>
        <w:t xml:space="preserve">- </w:t>
      </w:r>
      <w:r w:rsidRPr="000618C3">
        <w:t>JW Player</w:t>
      </w:r>
      <w:bookmarkEnd w:id="729"/>
      <w:bookmarkEnd w:id="730"/>
      <w:bookmarkEnd w:id="731"/>
    </w:p>
    <w:p w:rsidR="007C0EE8" w:rsidRPr="007C0EE8" w:rsidRDefault="007C0EE8" w:rsidP="007C0EE8">
      <w:pPr>
        <w:pStyle w:val="Epgrafe"/>
        <w:jc w:val="center"/>
      </w:pPr>
      <w:bookmarkStart w:id="732" w:name="_Toc266039203"/>
      <w:r w:rsidRPr="007C0EE8">
        <w:t xml:space="preserve">- </w:t>
      </w:r>
      <w:hyperlink r:id="rId46" w:history="1">
        <w:r w:rsidRPr="007C0EE8">
          <w:rPr>
            <w:rStyle w:val="Hipervnculo"/>
          </w:rPr>
          <w:t>http://www.longtailvideo.com</w:t>
        </w:r>
        <w:bookmarkEnd w:id="732"/>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733" w:name="_Toc266039178"/>
      <w:bookmarkStart w:id="734" w:name="_Toc281339282"/>
      <w:bookmarkStart w:id="735" w:name="_Toc281355124"/>
      <w:bookmarkStart w:id="736" w:name="_Toc281431993"/>
      <w:r w:rsidRPr="007E48E2">
        <w:rPr>
          <w:lang w:val="es-ES"/>
        </w:rPr>
        <w:t>2.5</w:t>
      </w:r>
      <w:r w:rsidR="004A4771">
        <w:rPr>
          <w:lang w:val="es-ES"/>
        </w:rPr>
        <w:t>.</w:t>
      </w:r>
      <w:r w:rsidR="00E96DD8">
        <w:rPr>
          <w:lang w:val="es-ES"/>
        </w:rPr>
        <w:t>5</w:t>
      </w:r>
      <w:r w:rsidR="00776F80">
        <w:rPr>
          <w:lang w:val="es-ES"/>
        </w:rPr>
        <w:t>.</w:t>
      </w:r>
      <w:ins w:id="737" w:author="manolo" w:date="2010-12-30T09:15:00Z">
        <w:r w:rsidR="004664F1">
          <w:rPr>
            <w:lang w:val="es-ES"/>
          </w:rPr>
          <w:t xml:space="preserve"> </w:t>
        </w:r>
      </w:ins>
      <w:r w:rsidRPr="007E48E2">
        <w:rPr>
          <w:lang w:val="es-ES"/>
        </w:rPr>
        <w:t>Video HTML5</w:t>
      </w:r>
      <w:bookmarkEnd w:id="733"/>
      <w:bookmarkEnd w:id="734"/>
      <w:bookmarkEnd w:id="735"/>
      <w:bookmarkEnd w:id="736"/>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738" w:name="_Toc281339283"/>
      <w:bookmarkStart w:id="739" w:name="_Toc281355125"/>
      <w:bookmarkStart w:id="740" w:name="_Toc281431994"/>
      <w:r w:rsidR="003D5D52">
        <w:t>2.</w:t>
      </w:r>
      <w:r w:rsidR="00CF4C85">
        <w:t>6</w:t>
      </w:r>
      <w:r w:rsidR="003D5D52">
        <w:t xml:space="preserve">. </w:t>
      </w:r>
      <w:r w:rsidR="006E6582">
        <w:t>C</w:t>
      </w:r>
      <w:r w:rsidR="008F248C">
        <w:t>onversión de V</w:t>
      </w:r>
      <w:r w:rsidR="003D5D52">
        <w:t>ideos</w:t>
      </w:r>
      <w:bookmarkEnd w:id="738"/>
      <w:bookmarkEnd w:id="739"/>
      <w:bookmarkEnd w:id="740"/>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741" w:name="_Toc281339284"/>
      <w:bookmarkStart w:id="742" w:name="_Toc281355126"/>
      <w:bookmarkStart w:id="743" w:name="_Toc266039182"/>
      <w:bookmarkStart w:id="744" w:name="_Toc281431995"/>
      <w:r>
        <w:t>2.</w:t>
      </w:r>
      <w:r w:rsidR="00CF4C85">
        <w:t>6</w:t>
      </w:r>
      <w:r w:rsidR="003D5D52">
        <w:t>.</w:t>
      </w:r>
      <w:r>
        <w:t>1</w:t>
      </w:r>
      <w:r w:rsidR="009E3122">
        <w:t>. FFmpeg</w:t>
      </w:r>
      <w:bookmarkEnd w:id="741"/>
      <w:bookmarkEnd w:id="742"/>
      <w:bookmarkEnd w:id="744"/>
    </w:p>
    <w:p w:rsidR="00D43B4F" w:rsidRDefault="00D43B4F" w:rsidP="00483D1B">
      <w:r>
        <w:t xml:space="preserve">FFmpeg es una colección de software libre que sirve para grabar, convertir y realizar streaming de video </w:t>
      </w:r>
      <w:r w:rsidR="00483D1B">
        <w:t xml:space="preserve">y </w:t>
      </w:r>
      <w:r>
        <w:t>audio,</w:t>
      </w:r>
      <w:ins w:id="745"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746" w:author="manolo" w:date="2010-12-30T09:15:00Z">
        <w:r w:rsidR="00C061FC">
          <w:rPr>
            <w:lang w:val="es-ES"/>
          </w:rPr>
          <w:t xml:space="preserve"> </w:t>
        </w:r>
      </w:ins>
      <w:r w:rsidR="00B15E1D">
        <w:t>la cual</w:t>
      </w:r>
      <w:r>
        <w:t xml:space="preserve"> es una biblioteca que contiene la gran mayoría de codecs</w:t>
      </w:r>
      <w:ins w:id="747"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4540B7"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748" w:name="_Toc276683972"/>
      <w:bookmarkStart w:id="749" w:name="_Toc281339365"/>
      <w:bookmarkStart w:id="750" w:name="_Toc281354858"/>
      <w:bookmarkStart w:id="751" w:name="_Toc281432076"/>
      <w:r>
        <w:t xml:space="preserve">Ilustración </w:t>
      </w:r>
      <w:r w:rsidR="00B51A41">
        <w:fldChar w:fldCharType="begin"/>
      </w:r>
      <w:r>
        <w:instrText xml:space="preserve"> SEQ Ilustración \* ARABIC </w:instrText>
      </w:r>
      <w:r w:rsidR="00B51A41">
        <w:fldChar w:fldCharType="separate"/>
      </w:r>
      <w:r w:rsidR="00AE33D1">
        <w:rPr>
          <w:noProof/>
        </w:rPr>
        <w:t>12</w:t>
      </w:r>
      <w:r w:rsidR="00B51A41">
        <w:fldChar w:fldCharType="end"/>
      </w:r>
      <w:r>
        <w:t xml:space="preserve"> - Esquema de componentes de FFmpeg</w:t>
      </w:r>
      <w:bookmarkEnd w:id="748"/>
      <w:bookmarkEnd w:id="749"/>
      <w:bookmarkEnd w:id="750"/>
      <w:bookmarkEnd w:id="751"/>
    </w:p>
    <w:p w:rsidR="00107078" w:rsidRPr="008551A5" w:rsidRDefault="00B51A41" w:rsidP="00107078">
      <w:pPr>
        <w:pStyle w:val="Epgrafe"/>
        <w:jc w:val="center"/>
        <w:rPr>
          <w:noProof/>
          <w:sz w:val="24"/>
        </w:rPr>
      </w:pPr>
      <w:hyperlink r:id="rId4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52" w:name="_Toc281339285"/>
      <w:bookmarkStart w:id="753" w:name="_Toc281355127"/>
      <w:bookmarkStart w:id="754" w:name="_Toc281431996"/>
      <w:r w:rsidR="00155E35">
        <w:t>2.7.</w:t>
      </w:r>
      <w:r w:rsidR="006859D3">
        <w:t xml:space="preserve"> IPTV</w:t>
      </w:r>
      <w:bookmarkEnd w:id="752"/>
      <w:bookmarkEnd w:id="753"/>
      <w:bookmarkEnd w:id="754"/>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 </w:t>
      </w:r>
      <w:del w:id="755" w:author="manolo" w:date="2010-12-30T09:15:00Z">
        <w:r w:rsidR="006859D3" w:rsidRPr="000B5660">
          <w:rPr>
            <w:rStyle w:val="google-src-text1"/>
            <w:rFonts w:cs="Arial"/>
          </w:rPr>
          <w:delText>Based on IP protocol, IPTV features advantages like bandwidth efficiency and ease of management.</w:delText>
        </w:r>
      </w:del>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ins w:id="756" w:author="manolo" w:date="2010-12-30T09:15:00Z">
        <w:r w:rsidR="008C7A36" w:rsidRPr="008C7A36">
          <w:t xml:space="preserve"> </w:t>
        </w:r>
      </w:ins>
      <w:del w:id="757" w:author="manolo" w:date="2010-12-30T09:15:00Z">
        <w:r w:rsidR="006859D3" w:rsidRPr="00C25634">
          <w:delText xml:space="preserve"> </w:delText>
        </w:r>
        <w:r w:rsidR="006859D3" w:rsidRPr="000B5660">
          <w:rPr>
            <w:rStyle w:val="google-src-text1"/>
            <w:rFonts w:cs="Arial"/>
          </w:rPr>
          <w:delText>IPTV supports both broadcast and unicast services like LiveTV and VideoOnDemand.</w:delText>
        </w:r>
      </w:del>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w:t>
      </w:r>
      <w:del w:id="758" w:author="manolo" w:date="2010-12-30T09:15:00Z">
        <w:r w:rsidR="006859D3" w:rsidRPr="000B5660">
          <w:rPr>
            <w:rStyle w:val="google-src-text1"/>
            <w:rFonts w:cs="Arial"/>
          </w:rPr>
          <w:delText>WiMAX wireless system, capable of ensuring high bandwidths and low latencies, is suitable for delivering multimedia services.</w:delText>
        </w:r>
      </w:del>
      <w:r>
        <w:t xml:space="preserve">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del w:id="759" w:author="manolo" w:date="2010-12-30T09:15:00Z">
        <w:r w:rsidR="006859D3" w:rsidRPr="000B5660">
          <w:rPr>
            <w:rStyle w:val="google-src-text1"/>
            <w:rFonts w:cs="Arial"/>
          </w:rPr>
          <w:delText>In addition, it also provides wide area coverage, mobility support, and non-line-of-sight operation.</w:delText>
        </w:r>
      </w:del>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del w:id="760" w:author="manolo" w:date="2010-12-30T09:15:00Z">
        <w:r w:rsidR="006859D3" w:rsidRPr="000B5660">
          <w:rPr>
            <w:rStyle w:val="google-src-text1"/>
            <w:rFonts w:cs="Arial"/>
          </w:rPr>
          <w:delText>Therefore, WiMAX is a promising solution for delivering IPTV services anytime anywhere, especially to rural areas or remote locations.</w:delText>
        </w:r>
      </w:del>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ins w:id="761" w:author="manolo" w:date="2010-12-30T09:15:00Z">
        <w:r w:rsidR="008C7A36">
          <w:t>.</w:t>
        </w:r>
      </w:ins>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62" w:name="_Toc276683973"/>
      <w:bookmarkStart w:id="763" w:name="_Toc281339366"/>
      <w:bookmarkStart w:id="764" w:name="_Toc281354859"/>
      <w:bookmarkStart w:id="765" w:name="_Toc281432077"/>
      <w:r>
        <w:t xml:space="preserve">Ilustración </w:t>
      </w:r>
      <w:r w:rsidR="00B51A41">
        <w:fldChar w:fldCharType="begin"/>
      </w:r>
      <w:r>
        <w:instrText xml:space="preserve"> SEQ Ilustración \* ARABIC </w:instrText>
      </w:r>
      <w:r w:rsidR="00B51A41">
        <w:fldChar w:fldCharType="separate"/>
      </w:r>
      <w:r w:rsidR="00AE33D1">
        <w:rPr>
          <w:noProof/>
        </w:rPr>
        <w:t>13</w:t>
      </w:r>
      <w:r w:rsidR="00B51A41">
        <w:fldChar w:fldCharType="end"/>
      </w:r>
      <w:r>
        <w:t xml:space="preserve"> - Infraestructura de redes IPTV</w:t>
      </w:r>
      <w:bookmarkEnd w:id="762"/>
      <w:bookmarkEnd w:id="763"/>
      <w:bookmarkEnd w:id="764"/>
      <w:bookmarkEnd w:id="765"/>
    </w:p>
    <w:p w:rsidR="00000000" w:rsidRDefault="00B51A41">
      <w:pPr>
        <w:jc w:val="center"/>
        <w:rPr>
          <w:sz w:val="20"/>
          <w:lang w:val="es-ES"/>
        </w:rPr>
      </w:pPr>
      <w:r w:rsidRPr="00B51A41">
        <w:fldChar w:fldCharType="begin"/>
      </w:r>
      <w:del w:id="766" w:author="manolo" w:date="2010-12-30T09:15:00Z">
        <w:r w:rsidR="00F41D31">
          <w:delInstrText xml:space="preserve"> </w:delInstrText>
        </w:r>
      </w:del>
      <w:r w:rsidR="00F41D31">
        <w:instrText>HYPERLINK "http://edna.dml.ce.sharif.edu/dmlsite/content/iptv"</w:instrText>
      </w:r>
      <w:del w:id="767" w:author="manolo" w:date="2010-12-30T09:15:00Z">
        <w:r w:rsidR="00F41D31">
          <w:delInstrText xml:space="preserve"> </w:delInstrText>
        </w:r>
      </w:del>
      <w:r w:rsidRPr="00B51A41">
        <w:fldChar w:fldCharType="separate"/>
      </w:r>
      <w:r w:rsidRPr="00B51A41">
        <w:rPr>
          <w:rStyle w:val="Hipervnculo"/>
          <w:sz w:val="20"/>
          <w:lang w:val="es-ES"/>
        </w:rPr>
        <w:t>http://edna.dml.ce.sharif.edu/dmlsite/content/iptv</w:t>
      </w:r>
      <w:r>
        <w:rPr>
          <w:rPrChange w:id="768" w:author="manolo" w:date="2010-12-30T09:15:00Z">
            <w:rPr>
              <w:rStyle w:val="Hipervnculo"/>
              <w:sz w:val="20"/>
              <w:lang w:val="es-ES"/>
            </w:rPr>
          </w:rPrChange>
        </w:rPr>
        <w:fldChar w:fldCharType="end"/>
      </w:r>
    </w:p>
    <w:p w:rsidR="009A106D" w:rsidRDefault="006859D3" w:rsidP="00AD4989">
      <w:pPr>
        <w:pStyle w:val="Subttulo"/>
      </w:pPr>
      <w:r>
        <w:br w:type="page"/>
      </w:r>
      <w:r w:rsidR="007F68C8">
        <w:t>2.8. Metodología de Desarrollo</w:t>
      </w:r>
    </w:p>
    <w:bookmarkEnd w:id="74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769"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770"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771"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72" w:name="_Toc281339286"/>
      <w:bookmarkStart w:id="773" w:name="_Toc281355128"/>
      <w:bookmarkStart w:id="774" w:name="_Toc281431997"/>
      <w:r>
        <w:t>2.8.1. Extreme Programming</w:t>
      </w:r>
      <w:bookmarkEnd w:id="772"/>
      <w:bookmarkEnd w:id="773"/>
      <w:bookmarkEnd w:id="774"/>
    </w:p>
    <w:p w:rsidR="00D85A65" w:rsidRDefault="007C0EE8" w:rsidP="00460025">
      <w:r>
        <w:t>Extreme Programming (XP) es un enfoque de la ingeniería de software</w:t>
      </w:r>
      <w:r w:rsidR="00460025">
        <w:t xml:space="preserve"> y</w:t>
      </w:r>
      <w:ins w:id="775"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776"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AD4989">
      <w:pPr>
        <w:pStyle w:val="Subttulo"/>
        <w:outlineLvl w:val="2"/>
      </w:pPr>
      <w:r>
        <w:br w:type="page"/>
      </w:r>
      <w:bookmarkStart w:id="777" w:name="_Toc281339287"/>
      <w:bookmarkStart w:id="778" w:name="_Toc281355129"/>
      <w:bookmarkStart w:id="779" w:name="_Toc281431998"/>
      <w:r w:rsidR="00F21C81">
        <w:t>2.</w:t>
      </w:r>
      <w:r w:rsidR="00B60CF3">
        <w:t>8.2</w:t>
      </w:r>
      <w:r w:rsidR="009E3122">
        <w:t>. Scrum</w:t>
      </w:r>
      <w:bookmarkEnd w:id="777"/>
      <w:bookmarkEnd w:id="778"/>
      <w:bookmarkEnd w:id="77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780" w:author="manolo" w:date="2010-12-30T09:15:00Z">
        <w:r w:rsidR="00A40949">
          <w:rPr>
            <w:b/>
          </w:rPr>
          <w:t xml:space="preserve"> </w:t>
        </w:r>
      </w:ins>
      <w:r w:rsidRPr="009E3122">
        <w:rPr>
          <w:b/>
        </w:rPr>
        <w:t>Owner</w:t>
      </w:r>
    </w:p>
    <w:p w:rsidR="000B4B81" w:rsidRPr="000B4B81" w:rsidRDefault="000B4B81" w:rsidP="00D20981">
      <w:r w:rsidRPr="000B4B81">
        <w:t>El Product</w:t>
      </w:r>
      <w:ins w:id="781" w:author="manolo" w:date="2010-12-30T09:15:00Z">
        <w:r w:rsidR="00A40949">
          <w:t xml:space="preserve"> </w:t>
        </w:r>
      </w:ins>
      <w:r w:rsidRPr="000B4B81">
        <w:t>Owner representa la voz del cliente. Se asegura de que el equipo Scrum trabaja de forma adecuada desde la perspectiva del negocio. El Product</w:t>
      </w:r>
      <w:ins w:id="782" w:author="manolo" w:date="2010-12-30T09:15:00Z">
        <w:r w:rsidR="00A40949">
          <w:t xml:space="preserve"> </w:t>
        </w:r>
      </w:ins>
      <w:r w:rsidRPr="000B4B81">
        <w:t>Owner escribe historias de usuario, las prioriza, y las coloca en el Product</w:t>
      </w:r>
      <w:ins w:id="783" w:author="manolo" w:date="2010-12-30T09:15:00Z">
        <w:r w:rsidR="00A40949">
          <w:t xml:space="preserve"> </w:t>
        </w:r>
      </w:ins>
      <w:r w:rsidRPr="000B4B81">
        <w:t>Backlog.</w:t>
      </w:r>
    </w:p>
    <w:p w:rsidR="000B4B81" w:rsidRPr="009E3122" w:rsidRDefault="000B4B81" w:rsidP="00D20981">
      <w:pPr>
        <w:rPr>
          <w:b/>
        </w:rPr>
      </w:pPr>
      <w:r w:rsidRPr="009E3122">
        <w:rPr>
          <w:b/>
        </w:rPr>
        <w:t>Scrum</w:t>
      </w:r>
      <w:ins w:id="784"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785" w:author="manolo" w:date="2010-12-30T09:15:00Z">
        <w:r w:rsidR="00A40949">
          <w:t xml:space="preserve"> </w:t>
        </w:r>
      </w:ins>
      <w:r w:rsidRPr="000B4B81">
        <w:t>Master, cuyo trabajo primario es eliminar los obstáculos que impiden que el equipo alcance el objetivo del sprint. El Scrum</w:t>
      </w:r>
      <w:ins w:id="786" w:author="manolo" w:date="2010-12-30T09:15:00Z">
        <w:r w:rsidR="00A40949">
          <w:t xml:space="preserve"> </w:t>
        </w:r>
      </w:ins>
      <w:r w:rsidRPr="000B4B81">
        <w:t>Master no es el líder del equipo (porque ellos se auto-organizan), sino que actúa como una protección entre el equipo y cualquier influencia que le distraiga. El Scrum</w:t>
      </w:r>
      <w:ins w:id="787" w:author="manolo" w:date="2010-12-30T09:15:00Z">
        <w:r w:rsidR="00A40949">
          <w:t xml:space="preserve"> </w:t>
        </w:r>
      </w:ins>
      <w:r w:rsidRPr="000B4B81">
        <w:t>Master se asegura de que el proceso Scrum se utiliza como es debido. El Scrum</w:t>
      </w:r>
      <w:ins w:id="788"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89" w:name="_Toc281339288"/>
      <w:bookmarkStart w:id="790" w:name="_Toc281355130"/>
      <w:bookmarkStart w:id="791" w:name="_Toc281431999"/>
      <w:r>
        <w:t>2.8.3</w:t>
      </w:r>
      <w:r w:rsidR="009E3122">
        <w:t>. Software</w:t>
      </w:r>
      <w:r w:rsidR="00665B89">
        <w:t xml:space="preserve"> Libre</w:t>
      </w:r>
      <w:bookmarkEnd w:id="789"/>
      <w:bookmarkEnd w:id="790"/>
      <w:bookmarkEnd w:id="79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792"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793" w:author="manolo" w:date="2010-12-30T09:15:00Z">
        <w:r w:rsidR="003B43E4">
          <w:rPr>
            <w:lang w:val="es-ES"/>
          </w:rPr>
          <w:t xml:space="preserve"> </w:t>
        </w:r>
      </w:ins>
      <w:r w:rsidR="009E3122" w:rsidRPr="009E3122">
        <w:rPr>
          <w:lang w:val="es-ES"/>
        </w:rPr>
        <w:t>ú</w:t>
      </w:r>
      <w:r w:rsidR="008626F7" w:rsidRPr="009E3122">
        <w:rPr>
          <w:lang w:val="es-ES"/>
        </w:rPr>
        <w:t>ltimo</w:t>
      </w:r>
      <w:ins w:id="794"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95" w:name="_Toc281339289"/>
      <w:bookmarkStart w:id="796" w:name="_Toc281355131"/>
      <w:bookmarkStart w:id="797" w:name="_Toc281432000"/>
      <w:r>
        <w:t>2.8.3.1</w:t>
      </w:r>
      <w:r w:rsidR="008867A5">
        <w:t>.</w:t>
      </w:r>
      <w:r>
        <w:t xml:space="preserve"> Licencia GNU GPL v2</w:t>
      </w:r>
      <w:bookmarkEnd w:id="795"/>
      <w:bookmarkEnd w:id="796"/>
      <w:bookmarkEnd w:id="79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798" w:author="manolo" w:date="2010-12-30T09:15:00Z">
        <w:r w:rsidR="00C061FC">
          <w:t xml:space="preserve"> </w:t>
        </w:r>
      </w:ins>
      <w:r w:rsidRPr="00F8658A">
        <w:t>distribu</w:t>
      </w:r>
      <w:r w:rsidR="005E46BE">
        <w:t>ció</w:t>
      </w:r>
      <w:r w:rsidR="00D201C4">
        <w:t>n</w:t>
      </w:r>
      <w:ins w:id="799"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800" w:name="_Toc281339290"/>
      <w:bookmarkStart w:id="801" w:name="_Toc281355132"/>
      <w:bookmarkStart w:id="802" w:name="_Toc281432001"/>
      <w:r>
        <w:t>2.9. Frameworks</w:t>
      </w:r>
      <w:bookmarkEnd w:id="800"/>
      <w:bookmarkEnd w:id="801"/>
      <w:bookmarkEnd w:id="802"/>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803" w:name="_Toc281339291"/>
      <w:bookmarkStart w:id="804" w:name="_Toc281355133"/>
      <w:bookmarkStart w:id="805" w:name="_Toc281432002"/>
      <w:r>
        <w:t>2.9.1. Zend Framework</w:t>
      </w:r>
      <w:bookmarkEnd w:id="803"/>
      <w:bookmarkEnd w:id="804"/>
      <w:bookmarkEnd w:id="805"/>
    </w:p>
    <w:p w:rsidR="003607CB" w:rsidRDefault="003607CB" w:rsidP="003607CB">
      <w:r>
        <w:t>Zend es la principal compañía que está detrás del desarrollo de PHP.Este framework</w:t>
      </w:r>
      <w:ins w:id="806"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0"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7" w:name="_Toc281339367"/>
      <w:bookmarkStart w:id="808" w:name="_Toc281354860"/>
      <w:bookmarkStart w:id="809" w:name="_Toc281432078"/>
      <w:r>
        <w:t xml:space="preserve">Ilustración </w:t>
      </w:r>
      <w:r w:rsidR="00B51A41">
        <w:fldChar w:fldCharType="begin"/>
      </w:r>
      <w:r w:rsidR="000051F5">
        <w:instrText xml:space="preserve"> SEQ Ilustración \* ARABIC </w:instrText>
      </w:r>
      <w:r w:rsidR="00B51A41">
        <w:fldChar w:fldCharType="separate"/>
      </w:r>
      <w:r w:rsidR="00AE33D1">
        <w:rPr>
          <w:noProof/>
        </w:rPr>
        <w:t>14</w:t>
      </w:r>
      <w:r w:rsidR="00B51A41">
        <w:rPr>
          <w:noProof/>
        </w:rPr>
        <w:fldChar w:fldCharType="end"/>
      </w:r>
      <w:r>
        <w:t xml:space="preserve"> - Visión general Zend Framework</w:t>
      </w:r>
      <w:bookmarkEnd w:id="807"/>
      <w:bookmarkEnd w:id="808"/>
      <w:bookmarkEnd w:id="809"/>
    </w:p>
    <w:p w:rsidR="003607CB" w:rsidRDefault="00B51A41" w:rsidP="003607CB">
      <w:pPr>
        <w:pStyle w:val="Epgrafe"/>
        <w:jc w:val="center"/>
        <w:rPr>
          <w:lang w:val="pt-BR"/>
        </w:rPr>
      </w:pPr>
      <w:hyperlink r:id="rId51"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0" w:name="_Toc281339292"/>
      <w:bookmarkStart w:id="811" w:name="_Toc281355134"/>
      <w:bookmarkStart w:id="812" w:name="_Toc281432003"/>
      <w:r w:rsidRPr="00460025">
        <w:rPr>
          <w:lang w:val="pt-BR"/>
        </w:rPr>
        <w:t>2.9.2. Google Web Toolkit</w:t>
      </w:r>
      <w:bookmarkEnd w:id="810"/>
      <w:bookmarkEnd w:id="811"/>
      <w:bookmarkEnd w:id="812"/>
    </w:p>
    <w:p w:rsidR="00F235E4" w:rsidRPr="00F235E4" w:rsidRDefault="00F235E4" w:rsidP="00F235E4">
      <w:pPr>
        <w:rPr>
          <w:lang w:val="pt-BR"/>
        </w:rPr>
      </w:pPr>
      <w:r w:rsidRPr="00F235E4">
        <w:rPr>
          <w:lang w:val="pt-BR"/>
        </w:rPr>
        <w:t>Google Web Toolkit</w:t>
      </w:r>
      <w:ins w:id="813" w:author="manolo" w:date="2010-12-30T09:15:00Z">
        <w:r w:rsidR="00C061FC">
          <w:rPr>
            <w:lang w:val="pt-BR"/>
          </w:rPr>
          <w:t xml:space="preserve"> </w:t>
        </w:r>
      </w:ins>
      <w:r w:rsidR="00C061FC">
        <w:rPr>
          <w:lang w:val="pt-BR"/>
        </w:rPr>
        <w:t>es</w:t>
      </w:r>
      <w:ins w:id="814"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815"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816"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817"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ins w:id="818"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19" w:name="_Toc281339368"/>
      <w:bookmarkStart w:id="820" w:name="_Toc281354861"/>
      <w:bookmarkStart w:id="821" w:name="_Toc281432079"/>
      <w:r>
        <w:t xml:space="preserve">Ilustración </w:t>
      </w:r>
      <w:r w:rsidR="00B51A41">
        <w:fldChar w:fldCharType="begin"/>
      </w:r>
      <w:r w:rsidR="000051F5">
        <w:instrText xml:space="preserve"> SEQ Ilustración \* ARABIC </w:instrText>
      </w:r>
      <w:r w:rsidR="00B51A41">
        <w:fldChar w:fldCharType="separate"/>
      </w:r>
      <w:r w:rsidR="00AE33D1">
        <w:rPr>
          <w:noProof/>
        </w:rPr>
        <w:t>15</w:t>
      </w:r>
      <w:r w:rsidR="00B51A41">
        <w:rPr>
          <w:noProof/>
        </w:rPr>
        <w:fldChar w:fldCharType="end"/>
      </w:r>
      <w:r>
        <w:t xml:space="preserve"> - Esquema de Widgets GWT</w:t>
      </w:r>
      <w:bookmarkEnd w:id="819"/>
      <w:bookmarkEnd w:id="820"/>
      <w:bookmarkEnd w:id="821"/>
    </w:p>
    <w:p w:rsidR="003607CB" w:rsidRPr="00BE13A4" w:rsidRDefault="00B51A41" w:rsidP="003607CB">
      <w:pPr>
        <w:pStyle w:val="Ttulo7"/>
        <w:rPr>
          <w:lang w:val="es-ES"/>
        </w:rPr>
      </w:pPr>
      <w:hyperlink r:id="rId53"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22" w:name="_Toc281339293"/>
      <w:bookmarkStart w:id="823" w:name="_Toc281355135"/>
      <w:bookmarkStart w:id="824" w:name="_Toc281432004"/>
      <w:r w:rsidRPr="007E48E2">
        <w:t>Capítulo 3: Estado del Arte</w:t>
      </w:r>
      <w:bookmarkEnd w:id="822"/>
      <w:bookmarkEnd w:id="823"/>
      <w:bookmarkEnd w:id="824"/>
    </w:p>
    <w:p w:rsidR="009A106D" w:rsidRDefault="007C0EE8" w:rsidP="00460025">
      <w:pPr>
        <w:pStyle w:val="Subttulo"/>
        <w:outlineLvl w:val="1"/>
      </w:pPr>
      <w:bookmarkStart w:id="825" w:name="_Toc266039185"/>
      <w:bookmarkStart w:id="826" w:name="_Toc281339294"/>
      <w:bookmarkStart w:id="827" w:name="_Toc281355136"/>
      <w:bookmarkStart w:id="828" w:name="_Toc281432005"/>
      <w:r w:rsidRPr="007E48E2">
        <w:t>3.</w:t>
      </w:r>
      <w:r w:rsidR="003607CB">
        <w:t>1</w:t>
      </w:r>
      <w:r w:rsidR="008E4C93">
        <w:t>.</w:t>
      </w:r>
      <w:r w:rsidRPr="007E48E2">
        <w:t xml:space="preserve"> Gestores de Contenidos </w:t>
      </w:r>
      <w:r w:rsidR="00A1655F">
        <w:t>Multimedia E</w:t>
      </w:r>
      <w:r w:rsidRPr="007E48E2">
        <w:t>xistentes</w:t>
      </w:r>
      <w:bookmarkEnd w:id="825"/>
      <w:bookmarkEnd w:id="826"/>
      <w:bookmarkEnd w:id="827"/>
      <w:bookmarkEnd w:id="82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829" w:name="_Toc281339295"/>
      <w:bookmarkStart w:id="830" w:name="_Toc281355137"/>
      <w:bookmarkStart w:id="831" w:name="_Toc281432006"/>
      <w:r w:rsidRPr="007E48E2">
        <w:rPr>
          <w:lang w:val="es-ES"/>
        </w:rPr>
        <w:t>3.</w:t>
      </w:r>
      <w:r w:rsidR="003607CB">
        <w:rPr>
          <w:lang w:val="es-ES"/>
        </w:rPr>
        <w:t>1</w:t>
      </w:r>
      <w:r w:rsidRPr="007E48E2">
        <w:rPr>
          <w:lang w:val="es-ES"/>
        </w:rPr>
        <w:t>.1</w:t>
      </w:r>
      <w:r w:rsidR="009E3122">
        <w:rPr>
          <w:lang w:val="es-ES"/>
        </w:rPr>
        <w:t>.</w:t>
      </w:r>
      <w:ins w:id="832" w:author="manolo" w:date="2010-12-30T09:15:00Z">
        <w:r w:rsidR="00A1655F">
          <w:rPr>
            <w:lang w:val="es-ES"/>
          </w:rPr>
          <w:t xml:space="preserve"> </w:t>
        </w:r>
      </w:ins>
      <w:r w:rsidR="009E3122" w:rsidRPr="007E48E2">
        <w:rPr>
          <w:lang w:val="es-ES"/>
        </w:rPr>
        <w:t>PHPMotion</w:t>
      </w:r>
      <w:bookmarkEnd w:id="829"/>
      <w:bookmarkEnd w:id="830"/>
      <w:bookmarkEnd w:id="831"/>
    </w:p>
    <w:p w:rsidR="007C0EE8" w:rsidRPr="00640374" w:rsidRDefault="007C0EE8" w:rsidP="000E54BF">
      <w:pPr>
        <w:rPr>
          <w:lang w:eastAsia="es-ES"/>
        </w:rPr>
      </w:pPr>
      <w:r w:rsidRPr="00A527DD">
        <w:t>PHPMotion</w:t>
      </w:r>
      <w:ins w:id="833"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34" w:name="_Toc276683976"/>
      <w:bookmarkStart w:id="835" w:name="_Toc281339369"/>
      <w:bookmarkStart w:id="836" w:name="_Toc281354862"/>
      <w:bookmarkStart w:id="837" w:name="_Toc281432080"/>
      <w:r>
        <w:t xml:space="preserve">Ilustración </w:t>
      </w:r>
      <w:r w:rsidR="00B51A41">
        <w:fldChar w:fldCharType="begin"/>
      </w:r>
      <w:r>
        <w:instrText xml:space="preserve"> SEQ Ilustración \* ARABIC </w:instrText>
      </w:r>
      <w:r w:rsidR="00B51A41">
        <w:fldChar w:fldCharType="separate"/>
      </w:r>
      <w:r w:rsidR="00AE33D1">
        <w:rPr>
          <w:noProof/>
        </w:rPr>
        <w:t>16</w:t>
      </w:r>
      <w:r w:rsidR="00B51A41">
        <w:fldChar w:fldCharType="end"/>
      </w:r>
      <w:r>
        <w:t xml:space="preserve"> - Web PHPMotion</w:t>
      </w:r>
      <w:bookmarkEnd w:id="834"/>
      <w:bookmarkEnd w:id="835"/>
      <w:bookmarkEnd w:id="836"/>
      <w:bookmarkEnd w:id="837"/>
    </w:p>
    <w:bookmarkStart w:id="838" w:name="_Toc266039206"/>
    <w:p w:rsidR="007C0EE8" w:rsidRPr="00460025" w:rsidRDefault="00B51A4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38"/>
      <w:r w:rsidRPr="00460025">
        <w:rPr>
          <w:b w:val="0"/>
        </w:rPr>
        <w:fldChar w:fldCharType="end"/>
      </w:r>
    </w:p>
    <w:p w:rsidR="009A106D" w:rsidRDefault="00F76108" w:rsidP="00460025">
      <w:pPr>
        <w:pStyle w:val="Subttulo"/>
        <w:outlineLvl w:val="2"/>
        <w:rPr>
          <w:lang w:val="es-ES"/>
        </w:rPr>
      </w:pPr>
      <w:r>
        <w:rPr>
          <w:lang w:val="es-ES"/>
        </w:rPr>
        <w:br w:type="page"/>
      </w:r>
      <w:bookmarkStart w:id="839" w:name="_Toc281339296"/>
      <w:bookmarkStart w:id="840" w:name="_Toc281355138"/>
      <w:bookmarkStart w:id="841" w:name="_Toc281432007"/>
      <w:r w:rsidR="007C0EE8" w:rsidRPr="007E48E2">
        <w:rPr>
          <w:lang w:val="es-ES"/>
        </w:rPr>
        <w:t>3.</w:t>
      </w:r>
      <w:r w:rsidR="003607CB">
        <w:rPr>
          <w:lang w:val="es-ES"/>
        </w:rPr>
        <w:t>1</w:t>
      </w:r>
      <w:r w:rsidR="007C0EE8" w:rsidRPr="007E48E2">
        <w:rPr>
          <w:lang w:val="es-ES"/>
        </w:rPr>
        <w:t>.2</w:t>
      </w:r>
      <w:r w:rsidR="009E3122">
        <w:rPr>
          <w:lang w:val="es-ES"/>
        </w:rPr>
        <w:t>.</w:t>
      </w:r>
      <w:ins w:id="842" w:author="manolo" w:date="2010-12-30T09:15:00Z">
        <w:r w:rsidR="00A1655F">
          <w:rPr>
            <w:lang w:val="es-ES"/>
          </w:rPr>
          <w:t xml:space="preserve"> </w:t>
        </w:r>
      </w:ins>
      <w:r w:rsidR="009E3122" w:rsidRPr="007E48E2">
        <w:rPr>
          <w:lang w:val="es-ES"/>
        </w:rPr>
        <w:t>OsTube</w:t>
      </w:r>
      <w:bookmarkEnd w:id="839"/>
      <w:bookmarkEnd w:id="840"/>
      <w:bookmarkEnd w:id="841"/>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843"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5"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44" w:name="_Toc276683977"/>
      <w:bookmarkStart w:id="845" w:name="_Toc281339370"/>
      <w:bookmarkStart w:id="846" w:name="_Toc281354863"/>
      <w:bookmarkStart w:id="847" w:name="_Toc281432081"/>
      <w:r>
        <w:t xml:space="preserve">Ilustración </w:t>
      </w:r>
      <w:r w:rsidR="00B51A41">
        <w:fldChar w:fldCharType="begin"/>
      </w:r>
      <w:r>
        <w:instrText xml:space="preserve"> SEQ Ilustración \* ARABIC </w:instrText>
      </w:r>
      <w:r w:rsidR="00B51A41">
        <w:fldChar w:fldCharType="separate"/>
      </w:r>
      <w:r w:rsidR="00AE33D1">
        <w:rPr>
          <w:noProof/>
        </w:rPr>
        <w:t>17</w:t>
      </w:r>
      <w:r w:rsidR="00B51A41">
        <w:fldChar w:fldCharType="end"/>
      </w:r>
      <w:r>
        <w:t xml:space="preserve"> - </w:t>
      </w:r>
      <w:r w:rsidRPr="00AE733E">
        <w:t>OSTube</w:t>
      </w:r>
      <w:bookmarkEnd w:id="844"/>
      <w:bookmarkEnd w:id="845"/>
      <w:bookmarkEnd w:id="846"/>
      <w:bookmarkEnd w:id="847"/>
    </w:p>
    <w:bookmarkStart w:id="848" w:name="_Toc266039207"/>
    <w:p w:rsidR="007C0EE8" w:rsidRPr="00460025" w:rsidRDefault="00B51A4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84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849" w:name="_Toc266039186"/>
      <w:bookmarkStart w:id="850" w:name="_Toc281339297"/>
      <w:bookmarkStart w:id="851" w:name="_Toc281355139"/>
      <w:bookmarkStart w:id="852" w:name="_Toc281432008"/>
      <w:r w:rsidRPr="007E48E2">
        <w:t>3.</w:t>
      </w:r>
      <w:r w:rsidR="003607CB">
        <w:t>2</w:t>
      </w:r>
      <w:r w:rsidR="00BB77FD">
        <w:t>.</w:t>
      </w:r>
      <w:r w:rsidRPr="007E48E2">
        <w:t xml:space="preserve"> Sitios de contenidos multimedia de referencia</w:t>
      </w:r>
      <w:bookmarkEnd w:id="849"/>
      <w:bookmarkEnd w:id="850"/>
      <w:bookmarkEnd w:id="851"/>
      <w:bookmarkEnd w:id="852"/>
    </w:p>
    <w:p w:rsidR="009A106D" w:rsidRDefault="005B09D3" w:rsidP="00460025">
      <w:r>
        <w:t>Los gestores de contenidos multimedia</w:t>
      </w:r>
      <w:ins w:id="853"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854" w:name="_Toc266039187"/>
      <w:bookmarkStart w:id="855" w:name="_Toc281339298"/>
      <w:bookmarkStart w:id="856" w:name="_Toc281355140"/>
      <w:bookmarkStart w:id="857" w:name="_Toc281432009"/>
      <w:r w:rsidRPr="00BD1B4B">
        <w:rPr>
          <w:lang w:val="es-ES"/>
        </w:rPr>
        <w:t>3.</w:t>
      </w:r>
      <w:r w:rsidR="003607CB">
        <w:rPr>
          <w:lang w:val="es-ES"/>
        </w:rPr>
        <w:t>2</w:t>
      </w:r>
      <w:r w:rsidRPr="00BD1B4B">
        <w:rPr>
          <w:lang w:val="es-ES"/>
        </w:rPr>
        <w:t>.1</w:t>
      </w:r>
      <w:bookmarkEnd w:id="854"/>
      <w:r w:rsidR="009E3122">
        <w:rPr>
          <w:lang w:val="es-ES"/>
        </w:rPr>
        <w:t>.</w:t>
      </w:r>
      <w:ins w:id="858"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855"/>
      <w:bookmarkEnd w:id="856"/>
      <w:bookmarkEnd w:id="857"/>
    </w:p>
    <w:p w:rsidR="009A106D" w:rsidRDefault="007C0EE8" w:rsidP="00460025">
      <w:r w:rsidRPr="00113170">
        <w:t xml:space="preserve">Fue creado por tres antiguos empleados de </w:t>
      </w:r>
      <w:hyperlink r:id="rId56" w:tooltip="PayPal" w:history="1">
        <w:r w:rsidRPr="00113170">
          <w:t>PayPal</w:t>
        </w:r>
      </w:hyperlink>
      <w:r w:rsidRPr="00113170">
        <w:t xml:space="preserve"> en febrero de 2005. En noviembre de 2006 lo adquirió Google y ahora opera como una de sus </w:t>
      </w:r>
      <w:hyperlink r:id="rId57" w:tooltip="Filial" w:history="1">
        <w:r w:rsidRPr="00113170">
          <w:t>filiales</w:t>
        </w:r>
      </w:hyperlink>
      <w:r w:rsidRPr="00113170">
        <w:t xml:space="preserve">. YouTube usa un reproductor en línea basado en </w:t>
      </w:r>
      <w:hyperlink r:id="rId58"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9" w:tooltip="Programa de televisión" w:history="1">
        <w:r w:rsidRPr="00113170">
          <w:t>programas de televisión</w:t>
        </w:r>
      </w:hyperlink>
      <w:r w:rsidRPr="00113170">
        <w:t xml:space="preserve">, </w:t>
      </w:r>
      <w:hyperlink r:id="rId60" w:tooltip="Vídeo musical" w:history="1">
        <w:r w:rsidR="00810D0C">
          <w:t xml:space="preserve">videos </w:t>
        </w:r>
        <w:r w:rsidRPr="00113170">
          <w:t>musicales</w:t>
        </w:r>
      </w:hyperlink>
      <w:r w:rsidRPr="00113170">
        <w:t>, así como contenidos amateur como video</w:t>
      </w:r>
      <w:ins w:id="859"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 xml:space="preserve">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60" w:name="_Toc276683978"/>
      <w:bookmarkStart w:id="861" w:name="_Toc281339371"/>
      <w:bookmarkStart w:id="862" w:name="_Toc281354864"/>
      <w:bookmarkStart w:id="863" w:name="_Toc281432082"/>
      <w:r>
        <w:t xml:space="preserve">Ilustración </w:t>
      </w:r>
      <w:r w:rsidR="00B51A41">
        <w:fldChar w:fldCharType="begin"/>
      </w:r>
      <w:r>
        <w:instrText xml:space="preserve"> SEQ Ilustración \* ARABIC </w:instrText>
      </w:r>
      <w:r w:rsidR="00B51A41">
        <w:fldChar w:fldCharType="separate"/>
      </w:r>
      <w:r w:rsidR="00AE33D1">
        <w:rPr>
          <w:noProof/>
        </w:rPr>
        <w:t>18</w:t>
      </w:r>
      <w:r w:rsidR="00B51A41">
        <w:fldChar w:fldCharType="end"/>
      </w:r>
      <w:r>
        <w:t xml:space="preserve"> - </w:t>
      </w:r>
      <w:r w:rsidRPr="001D6F6B">
        <w:t>You</w:t>
      </w:r>
      <w:r w:rsidR="00A40949">
        <w:t>T</w:t>
      </w:r>
      <w:r w:rsidRPr="001D6F6B">
        <w:t>ube</w:t>
      </w:r>
      <w:bookmarkEnd w:id="860"/>
      <w:bookmarkEnd w:id="861"/>
      <w:bookmarkEnd w:id="862"/>
      <w:bookmarkEnd w:id="863"/>
    </w:p>
    <w:bookmarkStart w:id="864" w:name="_Toc266039208"/>
    <w:p w:rsidR="007C0EE8" w:rsidRPr="0026694D" w:rsidRDefault="00B51A4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864"/>
      <w:r w:rsidRPr="00460025">
        <w:rPr>
          <w:b w:val="0"/>
        </w:rPr>
        <w:fldChar w:fldCharType="end"/>
      </w:r>
    </w:p>
    <w:p w:rsidR="007C0EE8" w:rsidRPr="007E48E2" w:rsidRDefault="007C0EE8" w:rsidP="007C0EE8">
      <w:pPr>
        <w:pStyle w:val="Subttulo"/>
        <w:outlineLvl w:val="2"/>
        <w:rPr>
          <w:lang w:val="es-ES"/>
        </w:rPr>
      </w:pPr>
      <w:bookmarkStart w:id="865" w:name="_Toc266039188"/>
      <w:bookmarkStart w:id="866" w:name="_Toc281339299"/>
      <w:bookmarkStart w:id="867" w:name="_Toc281355141"/>
      <w:bookmarkStart w:id="868" w:name="_Toc2814320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865"/>
      <w:bookmarkEnd w:id="866"/>
      <w:bookmarkEnd w:id="867"/>
      <w:bookmarkEnd w:id="86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69" w:name="_Toc281339372"/>
      <w:bookmarkStart w:id="870" w:name="_Toc281354865"/>
      <w:bookmarkStart w:id="871" w:name="_Toc281432083"/>
      <w:r>
        <w:t xml:space="preserve">Ilustración </w:t>
      </w:r>
      <w:r w:rsidR="00B51A41">
        <w:fldChar w:fldCharType="begin"/>
      </w:r>
      <w:r>
        <w:instrText xml:space="preserve"> SEQ Ilustración \* ARABIC </w:instrText>
      </w:r>
      <w:r w:rsidR="00B51A41">
        <w:fldChar w:fldCharType="separate"/>
      </w:r>
      <w:r w:rsidR="00AE33D1">
        <w:rPr>
          <w:noProof/>
        </w:rPr>
        <w:t>19</w:t>
      </w:r>
      <w:r w:rsidR="00B51A41">
        <w:fldChar w:fldCharType="end"/>
      </w:r>
      <w:r>
        <w:t xml:space="preserve"> - Google Video</w:t>
      </w:r>
      <w:bookmarkEnd w:id="869"/>
      <w:bookmarkEnd w:id="870"/>
      <w:bookmarkEnd w:id="871"/>
    </w:p>
    <w:bookmarkStart w:id="872" w:name="_Toc266039209"/>
    <w:p w:rsidR="007C0EE8" w:rsidRPr="00460025" w:rsidRDefault="00B51A4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87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873" w:name="_Toc266039189"/>
      <w:bookmarkStart w:id="874" w:name="_Toc281339300"/>
      <w:bookmarkStart w:id="875" w:name="_Toc281355142"/>
      <w:bookmarkStart w:id="876" w:name="_Toc281432011"/>
      <w:r w:rsidRPr="007E48E2">
        <w:t>3.</w:t>
      </w:r>
      <w:r w:rsidR="003607CB">
        <w:t>2</w:t>
      </w:r>
      <w:r w:rsidRPr="007E48E2">
        <w:t>.3</w:t>
      </w:r>
      <w:r w:rsidR="004578B2">
        <w:t>.</w:t>
      </w:r>
      <w:ins w:id="877" w:author="manolo" w:date="2010-12-30T09:15:00Z">
        <w:r w:rsidR="00B928B4">
          <w:t xml:space="preserve"> </w:t>
        </w:r>
      </w:ins>
      <w:r w:rsidRPr="007E48E2">
        <w:t>Vimeo</w:t>
      </w:r>
      <w:bookmarkEnd w:id="873"/>
      <w:bookmarkEnd w:id="874"/>
      <w:bookmarkEnd w:id="875"/>
      <w:bookmarkEnd w:id="87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878" w:author="manolo" w:date="2010-12-30T09:15:00Z">
        <w:r w:rsidR="008C7A36">
          <w:t>.</w:t>
        </w:r>
      </w:ins>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879" w:name="_Toc281339373"/>
      <w:bookmarkStart w:id="880" w:name="_Toc281354866"/>
      <w:bookmarkStart w:id="881" w:name="_Toc281432084"/>
      <w:r w:rsidRPr="00CE025F">
        <w:t xml:space="preserve">Ilustración </w:t>
      </w:r>
      <w:r w:rsidR="00B51A41" w:rsidRPr="00CE025F">
        <w:fldChar w:fldCharType="begin"/>
      </w:r>
      <w:r w:rsidRPr="00CE025F">
        <w:instrText xml:space="preserve"> SEQ Ilustración \* ARABIC </w:instrText>
      </w:r>
      <w:r w:rsidR="00B51A41" w:rsidRPr="00CE025F">
        <w:fldChar w:fldCharType="separate"/>
      </w:r>
      <w:r w:rsidR="00AE33D1">
        <w:rPr>
          <w:noProof/>
        </w:rPr>
        <w:t>20</w:t>
      </w:r>
      <w:r w:rsidR="00B51A41" w:rsidRPr="00CE025F">
        <w:fldChar w:fldCharType="end"/>
      </w:r>
      <w:r w:rsidRPr="00CE025F">
        <w:t xml:space="preserve"> - Vimeo</w:t>
      </w:r>
      <w:bookmarkEnd w:id="879"/>
      <w:bookmarkEnd w:id="880"/>
      <w:bookmarkEnd w:id="881"/>
    </w:p>
    <w:bookmarkStart w:id="882" w:name="_Toc266039210"/>
    <w:p w:rsidR="007C0EE8" w:rsidRPr="00CE025F" w:rsidRDefault="00B51A4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882"/>
      <w:r w:rsidRPr="00CE025F">
        <w:rPr>
          <w:b w:val="0"/>
        </w:rPr>
        <w:fldChar w:fldCharType="end"/>
      </w:r>
    </w:p>
    <w:p w:rsidR="007C0EE8" w:rsidRPr="007E48E2" w:rsidRDefault="0026694D" w:rsidP="007C0EE8">
      <w:pPr>
        <w:pStyle w:val="Subttulo"/>
        <w:outlineLvl w:val="2"/>
        <w:rPr>
          <w:lang w:val="es-ES"/>
        </w:rPr>
      </w:pPr>
      <w:bookmarkStart w:id="883" w:name="_Toc266039190"/>
      <w:r>
        <w:rPr>
          <w:lang w:val="es-ES"/>
        </w:rPr>
        <w:br w:type="page"/>
      </w:r>
      <w:bookmarkStart w:id="884" w:name="_Toc281339301"/>
      <w:bookmarkStart w:id="885" w:name="_Toc281355143"/>
      <w:bookmarkStart w:id="886" w:name="_Toc281432012"/>
      <w:r w:rsidR="007C0EE8" w:rsidRPr="007E48E2">
        <w:rPr>
          <w:lang w:val="es-ES"/>
        </w:rPr>
        <w:t>3.</w:t>
      </w:r>
      <w:r w:rsidR="003607CB">
        <w:rPr>
          <w:lang w:val="es-ES"/>
        </w:rPr>
        <w:t>2</w:t>
      </w:r>
      <w:r w:rsidR="007C0EE8" w:rsidRPr="007E48E2">
        <w:rPr>
          <w:lang w:val="es-ES"/>
        </w:rPr>
        <w:t>.4</w:t>
      </w:r>
      <w:bookmarkEnd w:id="883"/>
      <w:r w:rsidR="009E3122">
        <w:rPr>
          <w:lang w:val="es-ES"/>
        </w:rPr>
        <w:t>.</w:t>
      </w:r>
      <w:ins w:id="887" w:author="manolo" w:date="2010-12-30T09:15:00Z">
        <w:r w:rsidR="00B928B4">
          <w:rPr>
            <w:lang w:val="es-ES"/>
          </w:rPr>
          <w:t xml:space="preserve"> </w:t>
        </w:r>
      </w:ins>
      <w:r w:rsidR="009E3122" w:rsidRPr="007E48E2">
        <w:rPr>
          <w:lang w:val="es-ES"/>
        </w:rPr>
        <w:t>TerraTV</w:t>
      </w:r>
      <w:bookmarkEnd w:id="884"/>
      <w:bookmarkEnd w:id="885"/>
      <w:bookmarkEnd w:id="88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88" w:name="_Toc276683979"/>
      <w:bookmarkStart w:id="889" w:name="_Toc281339374"/>
      <w:bookmarkStart w:id="890" w:name="_Toc281354867"/>
      <w:bookmarkStart w:id="891" w:name="_Toc281432085"/>
      <w:r>
        <w:t xml:space="preserve">Ilustración </w:t>
      </w:r>
      <w:r w:rsidR="00B51A41">
        <w:fldChar w:fldCharType="begin"/>
      </w:r>
      <w:r>
        <w:instrText xml:space="preserve"> SEQ Ilustración \* ARABIC </w:instrText>
      </w:r>
      <w:r w:rsidR="00B51A41">
        <w:fldChar w:fldCharType="separate"/>
      </w:r>
      <w:r w:rsidR="00AE33D1">
        <w:rPr>
          <w:noProof/>
        </w:rPr>
        <w:t>21</w:t>
      </w:r>
      <w:r w:rsidR="00B51A41">
        <w:fldChar w:fldCharType="end"/>
      </w:r>
      <w:r>
        <w:t xml:space="preserve"> - Terra TV</w:t>
      </w:r>
      <w:bookmarkEnd w:id="888"/>
      <w:bookmarkEnd w:id="889"/>
      <w:bookmarkEnd w:id="890"/>
      <w:bookmarkEnd w:id="891"/>
    </w:p>
    <w:bookmarkStart w:id="892" w:name="_Toc266039211"/>
    <w:p w:rsidR="007C0EE8" w:rsidRPr="00460025" w:rsidRDefault="00B51A4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892"/>
      <w:r w:rsidRPr="00460025">
        <w:rPr>
          <w:b w:val="0"/>
        </w:rPr>
        <w:fldChar w:fldCharType="end"/>
      </w:r>
    </w:p>
    <w:p w:rsidR="009A106D" w:rsidRDefault="007C0EE8" w:rsidP="00A20048">
      <w:pPr>
        <w:pStyle w:val="Subttulo"/>
        <w:outlineLvl w:val="2"/>
        <w:rPr>
          <w:lang w:val="es-ES"/>
        </w:rPr>
      </w:pPr>
      <w:r w:rsidRPr="00BD1B4B">
        <w:br w:type="page"/>
      </w:r>
      <w:bookmarkStart w:id="893" w:name="_Toc266039191"/>
      <w:bookmarkStart w:id="894" w:name="_Toc281339302"/>
      <w:bookmarkStart w:id="895" w:name="_Toc281355144"/>
      <w:bookmarkStart w:id="896" w:name="_Toc281432013"/>
      <w:r w:rsidRPr="007E48E2">
        <w:rPr>
          <w:lang w:val="es-ES"/>
        </w:rPr>
        <w:t>3.</w:t>
      </w:r>
      <w:r w:rsidR="003607CB">
        <w:rPr>
          <w:lang w:val="es-ES"/>
        </w:rPr>
        <w:t>2</w:t>
      </w:r>
      <w:r w:rsidRPr="007E48E2">
        <w:rPr>
          <w:lang w:val="es-ES"/>
        </w:rPr>
        <w:t>.5</w:t>
      </w:r>
      <w:bookmarkEnd w:id="893"/>
      <w:r w:rsidR="009E3122">
        <w:rPr>
          <w:lang w:val="es-ES"/>
        </w:rPr>
        <w:t>.</w:t>
      </w:r>
      <w:ins w:id="897" w:author="manolo" w:date="2010-12-30T09:15:00Z">
        <w:r w:rsidR="00A20048">
          <w:rPr>
            <w:lang w:val="es-ES"/>
          </w:rPr>
          <w:t xml:space="preserve"> </w:t>
        </w:r>
      </w:ins>
      <w:r w:rsidR="009E3122" w:rsidRPr="007E48E2">
        <w:rPr>
          <w:lang w:val="es-ES"/>
        </w:rPr>
        <w:t>EmolTV</w:t>
      </w:r>
      <w:bookmarkEnd w:id="894"/>
      <w:bookmarkEnd w:id="895"/>
      <w:bookmarkEnd w:id="896"/>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8" w:name="_Toc281339375"/>
      <w:bookmarkStart w:id="899" w:name="_Toc281354868"/>
      <w:bookmarkStart w:id="900" w:name="_Toc281432086"/>
      <w:r>
        <w:t xml:space="preserve">Ilustración </w:t>
      </w:r>
      <w:r w:rsidR="00B51A41">
        <w:fldChar w:fldCharType="begin"/>
      </w:r>
      <w:r>
        <w:instrText xml:space="preserve"> SEQ Ilustración \* ARABIC </w:instrText>
      </w:r>
      <w:r w:rsidR="00B51A41">
        <w:fldChar w:fldCharType="separate"/>
      </w:r>
      <w:r w:rsidR="00AE33D1">
        <w:rPr>
          <w:noProof/>
        </w:rPr>
        <w:t>22</w:t>
      </w:r>
      <w:r w:rsidR="00B51A41">
        <w:fldChar w:fldCharType="end"/>
      </w:r>
      <w:r>
        <w:t xml:space="preserve"> - Emol TV</w:t>
      </w:r>
      <w:bookmarkEnd w:id="898"/>
      <w:bookmarkEnd w:id="899"/>
      <w:bookmarkEnd w:id="900"/>
    </w:p>
    <w:bookmarkStart w:id="901" w:name="_Toc266039212"/>
    <w:p w:rsidR="007C0EE8" w:rsidRPr="00460025" w:rsidRDefault="00B51A4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901"/>
      <w:r w:rsidRPr="00460025">
        <w:rPr>
          <w:b w:val="0"/>
        </w:rPr>
        <w:fldChar w:fldCharType="end"/>
      </w:r>
    </w:p>
    <w:p w:rsidR="007C0EE8" w:rsidRPr="00460025" w:rsidRDefault="00A421A7" w:rsidP="007C0EE8">
      <w:pPr>
        <w:pStyle w:val="Subttulo"/>
        <w:outlineLvl w:val="2"/>
        <w:rPr>
          <w:lang w:val="es-ES"/>
        </w:rPr>
      </w:pPr>
      <w:bookmarkStart w:id="902" w:name="_Toc266039192"/>
      <w:r>
        <w:rPr>
          <w:lang w:val="es-ES"/>
        </w:rPr>
        <w:br w:type="page"/>
      </w:r>
      <w:bookmarkStart w:id="903" w:name="_Toc281339303"/>
      <w:bookmarkStart w:id="904" w:name="_Toc281355145"/>
      <w:bookmarkStart w:id="905" w:name="_Toc281432014"/>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902"/>
      <w:bookmarkEnd w:id="903"/>
      <w:bookmarkEnd w:id="904"/>
      <w:bookmarkEnd w:id="905"/>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906" w:name="_Toc276683980"/>
      <w:bookmarkStart w:id="907" w:name="_Toc281339376"/>
      <w:bookmarkStart w:id="908" w:name="_Toc281354869"/>
      <w:bookmarkStart w:id="909" w:name="_Toc281432087"/>
      <w:r>
        <w:t xml:space="preserve">Ilustración </w:t>
      </w:r>
      <w:r w:rsidR="00B51A41">
        <w:fldChar w:fldCharType="begin"/>
      </w:r>
      <w:r>
        <w:instrText xml:space="preserve"> SEQ Ilustración \* ARABIC </w:instrText>
      </w:r>
      <w:r w:rsidR="00B51A41">
        <w:fldChar w:fldCharType="separate"/>
      </w:r>
      <w:r w:rsidR="00AE33D1">
        <w:rPr>
          <w:noProof/>
        </w:rPr>
        <w:t>23</w:t>
      </w:r>
      <w:r w:rsidR="00B51A41">
        <w:fldChar w:fldCharType="end"/>
      </w:r>
      <w:r>
        <w:t xml:space="preserve"> - </w:t>
      </w:r>
      <w:r w:rsidRPr="00B90018">
        <w:t>3TV</w:t>
      </w:r>
      <w:bookmarkEnd w:id="906"/>
      <w:bookmarkEnd w:id="907"/>
      <w:bookmarkEnd w:id="908"/>
      <w:bookmarkEnd w:id="909"/>
    </w:p>
    <w:bookmarkStart w:id="910" w:name="_Toc266039213"/>
    <w:p w:rsidR="007C0EE8" w:rsidRPr="00BE0C78" w:rsidRDefault="00B51A41"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910"/>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911" w:name="_Toc281339304"/>
      <w:bookmarkStart w:id="912" w:name="_Toc281355146"/>
      <w:r>
        <w:br w:type="page"/>
      </w:r>
    </w:p>
    <w:p w:rsidR="009A106D" w:rsidRPr="00BE0C78" w:rsidRDefault="00421830" w:rsidP="00460025">
      <w:pPr>
        <w:pStyle w:val="Subttulo"/>
        <w:outlineLvl w:val="1"/>
      </w:pPr>
      <w:bookmarkStart w:id="913" w:name="_Toc281432015"/>
      <w:r w:rsidRPr="00BE0C78">
        <w:t>3.</w:t>
      </w:r>
      <w:r w:rsidR="003607CB" w:rsidRPr="00BE0C78">
        <w:t>3</w:t>
      </w:r>
      <w:r w:rsidRPr="00BE0C78">
        <w:t>. Google TV</w:t>
      </w:r>
      <w:bookmarkEnd w:id="911"/>
      <w:bookmarkEnd w:id="912"/>
      <w:bookmarkEnd w:id="91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914"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915"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0"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916" w:name="_Toc276683981"/>
      <w:bookmarkStart w:id="917" w:name="_Toc281339377"/>
      <w:bookmarkStart w:id="918" w:name="_Toc281354870"/>
      <w:bookmarkStart w:id="919" w:name="_Toc281432088"/>
      <w:r>
        <w:t xml:space="preserve">Ilustración </w:t>
      </w:r>
      <w:r w:rsidR="00B51A41">
        <w:fldChar w:fldCharType="begin"/>
      </w:r>
      <w:r>
        <w:instrText xml:space="preserve"> SEQ Ilustración \* ARABIC </w:instrText>
      </w:r>
      <w:r w:rsidR="00B51A41">
        <w:fldChar w:fldCharType="separate"/>
      </w:r>
      <w:r w:rsidR="00AE33D1">
        <w:rPr>
          <w:noProof/>
        </w:rPr>
        <w:t>24</w:t>
      </w:r>
      <w:r w:rsidR="00B51A41">
        <w:fldChar w:fldCharType="end"/>
      </w:r>
      <w:r>
        <w:t xml:space="preserve"> – Google TV en un televisor IPTV conectado a internet</w:t>
      </w:r>
      <w:bookmarkEnd w:id="916"/>
      <w:bookmarkEnd w:id="917"/>
      <w:bookmarkEnd w:id="918"/>
      <w:bookmarkEnd w:id="919"/>
    </w:p>
    <w:p w:rsidR="009A106D" w:rsidRPr="00BE0C78" w:rsidRDefault="00B51A41" w:rsidP="004175CC">
      <w:pPr>
        <w:jc w:val="center"/>
        <w:rPr>
          <w:kern w:val="36"/>
        </w:rPr>
      </w:pPr>
      <w:r w:rsidRPr="00B51A41">
        <w:fldChar w:fldCharType="begin"/>
      </w:r>
      <w:del w:id="920" w:author="manolo" w:date="2010-12-30T09:15:00Z">
        <w:r w:rsidRPr="00B51A41">
          <w:delInstrText xml:space="preserve"> </w:delInstrText>
        </w:r>
      </w:del>
      <w:r w:rsidRPr="00B51A41">
        <w:instrText>HYPERLINK "http://www.fayerwayer.com/2010/05/google-tv-ya-esta-al-aire/"</w:instrText>
      </w:r>
      <w:del w:id="921" w:author="manolo" w:date="2010-12-30T09:15:00Z">
        <w:r w:rsidRPr="00B51A41">
          <w:delInstrText xml:space="preserve"> </w:delInstrText>
        </w:r>
      </w:del>
      <w:r w:rsidRPr="00B51A41">
        <w:fldChar w:fldCharType="separate"/>
      </w:r>
      <w:r w:rsidR="00421830" w:rsidRPr="004175CC">
        <w:rPr>
          <w:rStyle w:val="Hipervnculo"/>
          <w:kern w:val="36"/>
          <w:sz w:val="22"/>
        </w:rPr>
        <w:t>http://www.fayerwayer.com/2010/05/google-tv-ya-esta-al-aire/</w:t>
      </w:r>
      <w:r>
        <w:rPr>
          <w:rPrChange w:id="922"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923" w:name="_Toc281339305"/>
      <w:bookmarkStart w:id="924" w:name="_Toc281355147"/>
      <w:bookmarkStart w:id="925" w:name="_Toc281432016"/>
      <w:r w:rsidRPr="000B5660">
        <w:t>4. Desarrollo</w:t>
      </w:r>
      <w:bookmarkEnd w:id="923"/>
      <w:bookmarkEnd w:id="924"/>
      <w:bookmarkEnd w:id="925"/>
    </w:p>
    <w:p w:rsidR="000E1C37" w:rsidRDefault="000E1C37" w:rsidP="000B5660">
      <w:pPr>
        <w:pStyle w:val="Subttulo"/>
        <w:outlineLvl w:val="1"/>
      </w:pPr>
      <w:bookmarkStart w:id="926" w:name="_Toc281339306"/>
      <w:bookmarkStart w:id="927" w:name="_Toc281355148"/>
      <w:bookmarkStart w:id="928" w:name="_Toc281432017"/>
      <w:r w:rsidRPr="000B5660">
        <w:t>4.1. Toma de requerimientos</w:t>
      </w:r>
      <w:bookmarkEnd w:id="926"/>
      <w:bookmarkEnd w:id="927"/>
      <w:bookmarkEnd w:id="928"/>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929" w:author="manolo" w:date="2010-12-30T09:15:00Z">
        <w:r w:rsidR="00B274B9">
          <w:delText xml:space="preserve"> </w:delText>
        </w:r>
      </w:del>
      <w:r w:rsidR="00B274B9">
        <w:t xml:space="preserve">y </w:t>
      </w:r>
      <w:r w:rsidR="009E3122">
        <w:t>estado del arte</w:t>
      </w:r>
      <w:ins w:id="930" w:author="manolo" w:date="2010-12-30T09:15:00Z">
        <w:r w:rsidR="008C7A36">
          <w:t xml:space="preserve"> </w:t>
        </w:r>
      </w:ins>
      <w:r w:rsidR="00B274B9">
        <w:t>desarrollado.</w:t>
      </w:r>
      <w:ins w:id="931" w:author="manolo" w:date="2010-12-30T09:15:00Z">
        <w:r w:rsidR="009E3122">
          <w:t xml:space="preserve"> </w:t>
        </w:r>
      </w:ins>
      <w:del w:id="932"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933"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934"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935"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936" w:author="manolo" w:date="2010-12-30T09:15:00Z">
        <w:r w:rsidR="008C7A36">
          <w:t xml:space="preserve">, </w:t>
        </w:r>
      </w:ins>
      <w:r w:rsidR="0000442E">
        <w:t>según el controlador 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de los</w:t>
      </w:r>
      <w:r w:rsidR="00B274B9">
        <w:t xml:space="preserve">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937" w:name="_Toc281339307"/>
      <w:bookmarkStart w:id="938" w:name="_Toc281355149"/>
      <w:bookmarkStart w:id="939" w:name="_Toc281432018"/>
      <w:r w:rsidRPr="000B5660">
        <w:t>4.1.1. Requerimientos Funcionales</w:t>
      </w:r>
      <w:bookmarkEnd w:id="937"/>
      <w:bookmarkEnd w:id="938"/>
      <w:bookmarkEnd w:id="939"/>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940" w:author="manolo" w:date="2010-12-30T09:15:00Z">
        <w:r w:rsidR="0029319F">
          <w:t xml:space="preserve"> </w:t>
        </w:r>
      </w:ins>
      <w:r>
        <w:t>office y otra de back</w:t>
      </w:r>
      <w:ins w:id="941"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942" w:name="_Toc281339308"/>
      <w:bookmarkStart w:id="943" w:name="_Toc281355150"/>
      <w:bookmarkStart w:id="944" w:name="_Toc281432019"/>
      <w:r w:rsidRPr="000B5660">
        <w:t>4.1.2. Requerimientos No Funcionales</w:t>
      </w:r>
      <w:bookmarkEnd w:id="942"/>
      <w:bookmarkEnd w:id="943"/>
      <w:bookmarkEnd w:id="944"/>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945"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946" w:name="_Toc281339309"/>
      <w:bookmarkStart w:id="947" w:name="_Toc281355151"/>
      <w:bookmarkStart w:id="948" w:name="_Toc281432020"/>
      <w:r w:rsidRPr="000B5660">
        <w:t>4.2</w:t>
      </w:r>
      <w:r w:rsidR="00B53E02" w:rsidRPr="000B5660">
        <w:t>. Tecnología a Utilizar</w:t>
      </w:r>
      <w:bookmarkEnd w:id="946"/>
      <w:bookmarkEnd w:id="947"/>
      <w:bookmarkEnd w:id="94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949" w:name="_Toc281339310"/>
      <w:bookmarkStart w:id="950" w:name="_Toc281355152"/>
      <w:bookmarkStart w:id="951" w:name="_Toc281432021"/>
      <w:r w:rsidRPr="000B5660">
        <w:t>4.2</w:t>
      </w:r>
      <w:r w:rsidR="00B53E02" w:rsidRPr="000B5660">
        <w:t xml:space="preserve">.1. </w:t>
      </w:r>
      <w:r w:rsidR="009E3122">
        <w:t>Frente</w:t>
      </w:r>
      <w:ins w:id="952" w:author="manolo" w:date="2010-12-30T09:15:00Z">
        <w:r w:rsidR="00B966FF">
          <w:t xml:space="preserve"> </w:t>
        </w:r>
      </w:ins>
      <w:r w:rsidRPr="000B5660">
        <w:t>S</w:t>
      </w:r>
      <w:r w:rsidR="00B53E02" w:rsidRPr="000B5660">
        <w:t>ervidor</w:t>
      </w:r>
      <w:bookmarkEnd w:id="949"/>
      <w:bookmarkEnd w:id="950"/>
      <w:bookmarkEnd w:id="951"/>
    </w:p>
    <w:p w:rsidR="00B53E02" w:rsidRPr="000B5660" w:rsidRDefault="000E1C37" w:rsidP="000E1C37">
      <w:pPr>
        <w:pStyle w:val="Subttulo"/>
        <w:outlineLvl w:val="2"/>
      </w:pPr>
      <w:bookmarkStart w:id="953" w:name="_Toc281339311"/>
      <w:bookmarkStart w:id="954" w:name="_Toc281355153"/>
      <w:bookmarkStart w:id="955" w:name="_Toc281432022"/>
      <w:r w:rsidRPr="000B5660">
        <w:t xml:space="preserve">4.2.1.1. </w:t>
      </w:r>
      <w:r w:rsidR="00B53E02" w:rsidRPr="000B5660">
        <w:t>PHP 5.3</w:t>
      </w:r>
      <w:bookmarkEnd w:id="953"/>
      <w:bookmarkEnd w:id="954"/>
      <w:bookmarkEnd w:id="955"/>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956"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957" w:name="_Toc281339378"/>
      <w:bookmarkStart w:id="958" w:name="_Toc281354871"/>
      <w:bookmarkStart w:id="959" w:name="_Toc281432089"/>
      <w:r>
        <w:t xml:space="preserve">Ilustración </w:t>
      </w:r>
      <w:r w:rsidR="00B51A41">
        <w:fldChar w:fldCharType="begin"/>
      </w:r>
      <w:r w:rsidR="008D3920">
        <w:instrText xml:space="preserve"> SEQ Ilustración \* ARABIC </w:instrText>
      </w:r>
      <w:r w:rsidR="00B51A41">
        <w:fldChar w:fldCharType="separate"/>
      </w:r>
      <w:r w:rsidR="00AE33D1">
        <w:rPr>
          <w:noProof/>
        </w:rPr>
        <w:t>25</w:t>
      </w:r>
      <w:r w:rsidR="00B51A41">
        <w:rPr>
          <w:noProof/>
        </w:rPr>
        <w:fldChar w:fldCharType="end"/>
      </w:r>
      <w:r>
        <w:t xml:space="preserve"> - Estructura Clases PHP del Core del CMS</w:t>
      </w:r>
      <w:bookmarkEnd w:id="957"/>
      <w:bookmarkEnd w:id="958"/>
      <w:bookmarkEnd w:id="95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960" w:name="_Toc281339312"/>
      <w:bookmarkStart w:id="961" w:name="_Toc281355154"/>
      <w:bookmarkStart w:id="962" w:name="_Toc281432023"/>
      <w:r w:rsidRPr="000B5660">
        <w:t xml:space="preserve">4.2.1.2. </w:t>
      </w:r>
      <w:r w:rsidR="00B53E02" w:rsidRPr="000B5660">
        <w:t>MySQL 5</w:t>
      </w:r>
      <w:bookmarkEnd w:id="960"/>
      <w:bookmarkEnd w:id="961"/>
      <w:bookmarkEnd w:id="962"/>
    </w:p>
    <w:p w:rsidR="00B53E02" w:rsidRPr="000B5660" w:rsidRDefault="00B53E02" w:rsidP="00B53E02">
      <w:r w:rsidRPr="000B5660">
        <w:t>MySQL es uno de los motores Open Source más usados a nivel mundial</w:t>
      </w:r>
      <w:r w:rsidR="009E3122">
        <w:t>. El</w:t>
      </w:r>
      <w:r w:rsidRPr="000B5660">
        <w:t xml:space="preserve"> motor de MySQL</w:t>
      </w:r>
      <w:ins w:id="963"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964"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965"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966"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967"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968"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969" w:name="_Toc281339313"/>
      <w:bookmarkStart w:id="970" w:name="_Toc281355155"/>
      <w:bookmarkStart w:id="971" w:name="_Toc281432024"/>
      <w:r w:rsidRPr="000B5660">
        <w:t xml:space="preserve">4.2.1.3. </w:t>
      </w:r>
      <w:r w:rsidR="00EC3C1C" w:rsidRPr="000B5660">
        <w:t>FF</w:t>
      </w:r>
      <w:r w:rsidR="00383797">
        <w:t>mpeg</w:t>
      </w:r>
      <w:bookmarkEnd w:id="969"/>
      <w:bookmarkEnd w:id="970"/>
      <w:bookmarkEnd w:id="971"/>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972" w:author="manolo" w:date="2010-12-30T09:15:00Z">
        <w:r w:rsidR="009F3698">
          <w:t xml:space="preserve"> </w:t>
        </w:r>
      </w:ins>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973" w:name="_Toc281339314"/>
      <w:bookmarkStart w:id="974" w:name="_Toc281355156"/>
      <w:bookmarkStart w:id="975" w:name="_Toc281432025"/>
      <w:r w:rsidRPr="000B5660">
        <w:t xml:space="preserve">4.2.2. </w:t>
      </w:r>
      <w:r w:rsidR="00AD2221">
        <w:t>Frente</w:t>
      </w:r>
      <w:ins w:id="976" w:author="manolo" w:date="2010-12-30T09:15:00Z">
        <w:r w:rsidR="00473027">
          <w:t xml:space="preserve"> </w:t>
        </w:r>
      </w:ins>
      <w:r w:rsidRPr="000B5660">
        <w:t>Cliente</w:t>
      </w:r>
      <w:bookmarkEnd w:id="973"/>
      <w:bookmarkEnd w:id="974"/>
      <w:bookmarkEnd w:id="975"/>
    </w:p>
    <w:p w:rsidR="000E1C37" w:rsidRDefault="000E1C37" w:rsidP="000E1C37">
      <w:pPr>
        <w:pStyle w:val="Subttulo"/>
        <w:outlineLvl w:val="2"/>
      </w:pPr>
      <w:bookmarkStart w:id="977" w:name="_Toc281339315"/>
      <w:bookmarkStart w:id="978" w:name="_Toc281355157"/>
      <w:bookmarkStart w:id="979" w:name="_Toc281432026"/>
      <w:r w:rsidRPr="000B5660">
        <w:t>4.2.2.1 J</w:t>
      </w:r>
      <w:r w:rsidR="00302ACA">
        <w:t>avascript</w:t>
      </w:r>
      <w:bookmarkEnd w:id="977"/>
      <w:bookmarkEnd w:id="978"/>
      <w:bookmarkEnd w:id="97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ins w:id="980" w:author="manolo" w:date="2010-12-30T09:15:00Z">
        <w:r w:rsidR="00397379">
          <w:t xml:space="preserve"> </w:t>
        </w:r>
      </w:ins>
      <w:r w:rsidR="00473027">
        <w:t xml:space="preserve">API propia </w:t>
      </w:r>
      <w:r w:rsidR="00397379">
        <w:t>del CMS</w:t>
      </w:r>
      <w:r w:rsidR="00004F17">
        <w:t>.</w:t>
      </w:r>
    </w:p>
    <w:p w:rsidR="0053639F" w:rsidRDefault="00004F17" w:rsidP="00004F17">
      <w:r w:rsidRPr="0053639F">
        <w:rPr>
          <w:b/>
        </w:rPr>
        <w:t>js/framework:</w:t>
      </w:r>
      <w:ins w:id="981" w:author="manolo" w:date="2010-12-30T09:15:00Z">
        <w:r w:rsidR="00DE2566">
          <w:rPr>
            <w:b/>
          </w:rPr>
          <w:t xml:space="preserve"> </w:t>
        </w:r>
      </w:ins>
      <w:r w:rsidR="00DE2566">
        <w:t>a</w:t>
      </w:r>
      <w:r w:rsidR="00B67BC3">
        <w:t>cá se servirán los</w:t>
      </w:r>
      <w:ins w:id="982" w:author="manolo" w:date="2010-12-30T09:15:00Z">
        <w:r w:rsidR="00DE2566">
          <w:t xml:space="preserve"> </w:t>
        </w:r>
      </w:ins>
      <w:r>
        <w:t>frameworks</w:t>
      </w:r>
      <w:ins w:id="983"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984" w:author="manolo" w:date="2010-12-30T09:15:00Z">
        <w:r w:rsidR="00DE2566">
          <w:t xml:space="preserve"> </w:t>
        </w:r>
      </w:ins>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985"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986"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987" w:name="_Toc281339379"/>
      <w:bookmarkStart w:id="988" w:name="_Toc281354872"/>
      <w:bookmarkStart w:id="989" w:name="_Toc281432090"/>
      <w:r>
        <w:t xml:space="preserve">Ilustración </w:t>
      </w:r>
      <w:r w:rsidR="00B51A41">
        <w:fldChar w:fldCharType="begin"/>
      </w:r>
      <w:r w:rsidR="008D3920">
        <w:instrText xml:space="preserve"> SEQ Ilustración \* ARABIC </w:instrText>
      </w:r>
      <w:r w:rsidR="00B51A41">
        <w:fldChar w:fldCharType="separate"/>
      </w:r>
      <w:r w:rsidR="00AE33D1">
        <w:rPr>
          <w:noProof/>
        </w:rPr>
        <w:t>26</w:t>
      </w:r>
      <w:r w:rsidR="00B51A41">
        <w:rPr>
          <w:noProof/>
        </w:rPr>
        <w:fldChar w:fldCharType="end"/>
      </w:r>
      <w:r>
        <w:t xml:space="preserve"> - Estructura de carpetas javascript</w:t>
      </w:r>
      <w:bookmarkEnd w:id="987"/>
      <w:bookmarkEnd w:id="988"/>
      <w:bookmarkEnd w:id="989"/>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990" w:name="_Toc281339316"/>
      <w:bookmarkStart w:id="991" w:name="_Toc281355158"/>
      <w:bookmarkStart w:id="992" w:name="_Toc281432027"/>
      <w:r w:rsidRPr="000B5660">
        <w:t>4.2.2.2 JW Player</w:t>
      </w:r>
      <w:bookmarkEnd w:id="990"/>
      <w:bookmarkEnd w:id="991"/>
      <w:bookmarkEnd w:id="9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993" w:name="_Toc281339317"/>
      <w:bookmarkStart w:id="994" w:name="_Toc281355159"/>
      <w:bookmarkStart w:id="995" w:name="_Toc281432028"/>
      <w:r>
        <w:t>4.3</w:t>
      </w:r>
      <w:r w:rsidR="00D3784E">
        <w:t xml:space="preserve">. </w:t>
      </w:r>
      <w:r>
        <w:t>Entorno de Desarrollo</w:t>
      </w:r>
      <w:bookmarkEnd w:id="993"/>
      <w:bookmarkEnd w:id="994"/>
      <w:bookmarkEnd w:id="995"/>
    </w:p>
    <w:p w:rsidR="006D756E" w:rsidRDefault="006D756E" w:rsidP="00AB32B1">
      <w:pPr>
        <w:pStyle w:val="Subttulo"/>
        <w:outlineLvl w:val="2"/>
      </w:pPr>
      <w:bookmarkStart w:id="996" w:name="_Toc281339318"/>
      <w:bookmarkStart w:id="997" w:name="_Toc281355160"/>
      <w:bookmarkStart w:id="998" w:name="_Toc281432029"/>
      <w:r>
        <w:t xml:space="preserve">4.3.1. </w:t>
      </w:r>
      <w:r w:rsidR="00D8645F">
        <w:t>Entorno Integrado de Desarrollo (IDE)</w:t>
      </w:r>
      <w:bookmarkEnd w:id="996"/>
      <w:bookmarkEnd w:id="997"/>
      <w:bookmarkEnd w:id="99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3"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999" w:name="_Toc281339380"/>
      <w:bookmarkStart w:id="1000" w:name="_Toc281354873"/>
      <w:bookmarkStart w:id="1001" w:name="_Toc281432091"/>
      <w:r>
        <w:t xml:space="preserve">Ilustración </w:t>
      </w:r>
      <w:r w:rsidR="00B51A41">
        <w:fldChar w:fldCharType="begin"/>
      </w:r>
      <w:r w:rsidR="008D3920">
        <w:instrText xml:space="preserve"> SEQ Ilustración \* ARABIC </w:instrText>
      </w:r>
      <w:r w:rsidR="00B51A41">
        <w:fldChar w:fldCharType="separate"/>
      </w:r>
      <w:r w:rsidR="00AE33D1">
        <w:rPr>
          <w:noProof/>
        </w:rPr>
        <w:t>27</w:t>
      </w:r>
      <w:r w:rsidR="00B51A41">
        <w:rPr>
          <w:noProof/>
        </w:rPr>
        <w:fldChar w:fldCharType="end"/>
      </w:r>
      <w:r>
        <w:t xml:space="preserve"> - Zend Studio en Linux</w:t>
      </w:r>
      <w:r w:rsidR="00E338B1">
        <w:t xml:space="preserve"> Ubuntu</w:t>
      </w:r>
      <w:bookmarkEnd w:id="999"/>
      <w:bookmarkEnd w:id="1000"/>
      <w:bookmarkEnd w:id="1001"/>
    </w:p>
    <w:p w:rsidR="006D756E" w:rsidRPr="006D756E" w:rsidRDefault="006D756E" w:rsidP="00AB32B1">
      <w:pPr>
        <w:pStyle w:val="Subttulo"/>
        <w:outlineLvl w:val="2"/>
        <w:rPr>
          <w:u w:val="single"/>
        </w:rPr>
      </w:pPr>
      <w:bookmarkStart w:id="1002" w:name="_Toc281339319"/>
      <w:bookmarkStart w:id="1003" w:name="_Toc281355161"/>
      <w:bookmarkStart w:id="1004" w:name="_Toc281432030"/>
      <w:r>
        <w:t>4.3.2. Control de versiones</w:t>
      </w:r>
      <w:bookmarkEnd w:id="1002"/>
      <w:bookmarkEnd w:id="1003"/>
      <w:bookmarkEnd w:id="100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005" w:name="_Toc281339381"/>
      <w:bookmarkStart w:id="1006" w:name="_Toc281354874"/>
      <w:bookmarkStart w:id="1007" w:name="_Toc281432092"/>
      <w:r>
        <w:t xml:space="preserve">Ilustración </w:t>
      </w:r>
      <w:r w:rsidR="00B51A41">
        <w:fldChar w:fldCharType="begin"/>
      </w:r>
      <w:r w:rsidR="008D3920">
        <w:instrText xml:space="preserve"> SEQ Ilustración \* ARABIC </w:instrText>
      </w:r>
      <w:r w:rsidR="00B51A41">
        <w:fldChar w:fldCharType="separate"/>
      </w:r>
      <w:r w:rsidR="00AE33D1">
        <w:rPr>
          <w:noProof/>
        </w:rPr>
        <w:t>28</w:t>
      </w:r>
      <w:r w:rsidR="00B51A41">
        <w:rPr>
          <w:noProof/>
        </w:rPr>
        <w:fldChar w:fldCharType="end"/>
      </w:r>
      <w:r>
        <w:t xml:space="preserve"> - Estructura de repositorio Subversion vista en Zend Studio</w:t>
      </w:r>
      <w:bookmarkEnd w:id="1005"/>
      <w:bookmarkEnd w:id="1006"/>
      <w:bookmarkEnd w:id="1007"/>
    </w:p>
    <w:p w:rsidR="00302ACA" w:rsidRDefault="00302ACA" w:rsidP="00302ACA"/>
    <w:p w:rsidR="000E1C37" w:rsidRDefault="005E46BE" w:rsidP="00847FD1">
      <w:pPr>
        <w:pStyle w:val="Subttulo"/>
        <w:outlineLvl w:val="1"/>
      </w:pPr>
      <w:r>
        <w:br w:type="page"/>
      </w:r>
      <w:bookmarkStart w:id="1008" w:name="_Toc281339320"/>
      <w:bookmarkStart w:id="1009" w:name="_Toc281355162"/>
      <w:bookmarkStart w:id="1010" w:name="_Toc281432031"/>
      <w:r w:rsidR="000E1C37" w:rsidRPr="000B5660">
        <w:t>4.3. Diagrama de Datos</w:t>
      </w:r>
      <w:bookmarkEnd w:id="1008"/>
      <w:bookmarkEnd w:id="1009"/>
      <w:bookmarkEnd w:id="101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ins w:id="1011" w:author="manolo" w:date="2010-12-30T09:15:00Z"/>
          <w:rStyle w:val="nfasis"/>
        </w:rPr>
      </w:pPr>
      <w:ins w:id="1012" w:author="manolo" w:date="2010-12-30T09:15:00Z">
        <w:r w:rsidRPr="0073406A">
          <w:rPr>
            <w:rStyle w:val="nfasis"/>
            <w:noProof/>
            <w:lang w:eastAsia="es-CL"/>
          </w:rPr>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ins>
    </w:p>
    <w:p w:rsidR="008C07AC" w:rsidRPr="0073406A" w:rsidRDefault="003168E5" w:rsidP="008C07AC">
      <w:pPr>
        <w:keepNext/>
        <w:jc w:val="center"/>
        <w:rPr>
          <w:del w:id="1013" w:author="manolo" w:date="2010-12-30T09:15:00Z"/>
          <w:rStyle w:val="nfasis"/>
        </w:rPr>
      </w:pPr>
      <w:del w:id="1014" w:author="manolo" w:date="2010-12-30T09:15:00Z">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1015" w:name="_Toc281339382"/>
      <w:bookmarkStart w:id="1016" w:name="_Toc281354875"/>
      <w:bookmarkStart w:id="1017" w:name="_Toc281432093"/>
      <w:r w:rsidRPr="0073406A">
        <w:rPr>
          <w:rStyle w:val="nfasis"/>
          <w:i w:val="0"/>
        </w:rPr>
        <w:t xml:space="preserve">Ilustración </w:t>
      </w:r>
      <w:r w:rsidR="00B51A41" w:rsidRPr="0073406A">
        <w:rPr>
          <w:rStyle w:val="nfasis"/>
          <w:i w:val="0"/>
        </w:rPr>
        <w:fldChar w:fldCharType="begin"/>
      </w:r>
      <w:r w:rsidRPr="0073406A">
        <w:rPr>
          <w:rStyle w:val="nfasis"/>
          <w:i w:val="0"/>
        </w:rPr>
        <w:instrText xml:space="preserve"> SEQ Ilustración \* ARABIC </w:instrText>
      </w:r>
      <w:r w:rsidR="00B51A41" w:rsidRPr="0073406A">
        <w:rPr>
          <w:rStyle w:val="nfasis"/>
          <w:i w:val="0"/>
        </w:rPr>
        <w:fldChar w:fldCharType="separate"/>
      </w:r>
      <w:r w:rsidR="00AE33D1">
        <w:rPr>
          <w:rStyle w:val="nfasis"/>
          <w:i w:val="0"/>
          <w:noProof/>
        </w:rPr>
        <w:t>29</w:t>
      </w:r>
      <w:r w:rsidR="00B51A4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015"/>
      <w:bookmarkEnd w:id="1016"/>
      <w:bookmarkEnd w:id="1017"/>
    </w:p>
    <w:p w:rsidR="005E46BE" w:rsidRDefault="000E1C37" w:rsidP="00D8645F">
      <w:pPr>
        <w:pStyle w:val="Subttulo"/>
        <w:outlineLvl w:val="1"/>
      </w:pPr>
      <w:bookmarkStart w:id="1018" w:name="_Toc281339321"/>
      <w:bookmarkStart w:id="1019" w:name="_Toc281355163"/>
      <w:bookmarkStart w:id="1020" w:name="_Toc281432032"/>
      <w:r w:rsidRPr="000B5660">
        <w:t>4.4. Diagrama de Clases</w:t>
      </w:r>
      <w:bookmarkEnd w:id="1018"/>
      <w:bookmarkEnd w:id="1019"/>
      <w:bookmarkEnd w:id="102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021" w:name="_Toc281339322"/>
      <w:bookmarkStart w:id="1022" w:name="_Toc281355164"/>
      <w:bookmarkStart w:id="1023" w:name="_Toc281432033"/>
      <w:r>
        <w:t xml:space="preserve">4.4.1. </w:t>
      </w:r>
      <w:r w:rsidR="0052362F">
        <w:t>Namespace</w:t>
      </w:r>
      <w:ins w:id="1024" w:author="manolo" w:date="2010-12-30T09:15:00Z">
        <w:r w:rsidR="00B676DD">
          <w:t xml:space="preserve"> </w:t>
        </w:r>
      </w:ins>
      <w:r w:rsidR="005E46BE">
        <w:t>Models</w:t>
      </w:r>
      <w:bookmarkEnd w:id="1021"/>
      <w:bookmarkEnd w:id="1022"/>
      <w:bookmarkEnd w:id="1023"/>
    </w:p>
    <w:p w:rsidR="00D734B0" w:rsidRDefault="00D734B0" w:rsidP="00D734B0">
      <w:r>
        <w:t xml:space="preserve">Este namespace o package es el </w:t>
      </w:r>
      <w:r w:rsidR="00957E8B">
        <w:t xml:space="preserve">componente </w:t>
      </w:r>
      <w:r>
        <w:t>encargado de manejar la capa de datos</w:t>
      </w:r>
      <w:ins w:id="1025"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026" w:name="_Toc281339323"/>
      <w:bookmarkStart w:id="1027" w:name="_Toc281355165"/>
      <w:bookmarkStart w:id="1028" w:name="_Toc281432034"/>
      <w:r>
        <w:t>4.4.4.1. Interface IModel</w:t>
      </w:r>
      <w:bookmarkEnd w:id="1026"/>
      <w:bookmarkEnd w:id="1027"/>
      <w:bookmarkEnd w:id="1028"/>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ins w:id="1029"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ins w:id="1030" w:author="manolo" w:date="2010-12-30T09:15:00Z">
        <w:r w:rsidR="00C061FC">
          <w:rPr>
            <w:b/>
          </w:rPr>
          <w:t xml:space="preserve"> </w:t>
        </w:r>
      </w:ins>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ins w:id="1031"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ins w:id="1032"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ins w:id="1033" w:author="manolo" w:date="2010-12-30T09:15:00Z">
        <w:r w:rsidR="00C061FC">
          <w:rPr>
            <w:b/>
          </w:rPr>
          <w:t xml:space="preserve"> </w:t>
        </w:r>
      </w:ins>
      <w:r w:rsidR="00957E8B">
        <w:t>Mueve el puntero del objeto modelo al siguiente registro</w:t>
      </w:r>
      <w:r>
        <w:t>.</w:t>
      </w:r>
    </w:p>
    <w:p w:rsidR="00490F48" w:rsidRDefault="00490F48" w:rsidP="00490F48">
      <w:r>
        <w:rPr>
          <w:b/>
        </w:rPr>
        <w:t>IModel::reset</w:t>
      </w:r>
      <w:r w:rsidRPr="00EC2EDC">
        <w:rPr>
          <w:b/>
        </w:rPr>
        <w:t>():</w:t>
      </w:r>
      <w:ins w:id="1034" w:author="manolo" w:date="2010-12-30T09:15:00Z">
        <w:r w:rsidR="00C061FC">
          <w:rPr>
            <w:b/>
          </w:rPr>
          <w:t xml:space="preserve"> </w:t>
        </w:r>
      </w:ins>
      <w:r w:rsidR="008338BC">
        <w:t>Mueve el puntero al principio del RecordSet</w:t>
      </w:r>
      <w:r>
        <w:t>.</w:t>
      </w:r>
    </w:p>
    <w:p w:rsidR="00490F48" w:rsidRDefault="00490F48" w:rsidP="00490F48">
      <w:r>
        <w:rPr>
          <w:b/>
        </w:rPr>
        <w:t>IModel::setLimit</w:t>
      </w:r>
      <w:r w:rsidRPr="00EC2EDC">
        <w:rPr>
          <w:b/>
        </w:rPr>
        <w:t>():</w:t>
      </w:r>
      <w:ins w:id="1035"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IModel::setOrder</w:t>
      </w:r>
      <w:r w:rsidRPr="00EC2EDC">
        <w:rPr>
          <w:b/>
        </w:rPr>
        <w:t>():</w:t>
      </w:r>
      <w:ins w:id="1036"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ins w:id="1037"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038" w:name="_Toc281339383"/>
      <w:bookmarkStart w:id="1039" w:name="_Toc281354876"/>
      <w:bookmarkStart w:id="1040" w:name="_Toc281432094"/>
      <w:r>
        <w:t xml:space="preserve">Ilustración </w:t>
      </w:r>
      <w:r w:rsidR="00B51A41">
        <w:fldChar w:fldCharType="begin"/>
      </w:r>
      <w:r w:rsidR="00F231A4">
        <w:instrText xml:space="preserve"> SEQ Ilustración \* ARABIC </w:instrText>
      </w:r>
      <w:r w:rsidR="00B51A41">
        <w:fldChar w:fldCharType="separate"/>
      </w:r>
      <w:r w:rsidR="00AE33D1">
        <w:rPr>
          <w:noProof/>
        </w:rPr>
        <w:t>30</w:t>
      </w:r>
      <w:r w:rsidR="00B51A41">
        <w:rPr>
          <w:noProof/>
        </w:rPr>
        <w:fldChar w:fldCharType="end"/>
      </w:r>
      <w:r>
        <w:t xml:space="preserve"> – Namespace</w:t>
      </w:r>
      <w:ins w:id="1041" w:author="manolo" w:date="2010-12-30T09:15:00Z">
        <w:r w:rsidR="005048FD">
          <w:t xml:space="preserve"> </w:t>
        </w:r>
      </w:ins>
      <w:r>
        <w:t>Models - Parte 1</w:t>
      </w:r>
      <w:bookmarkEnd w:id="1038"/>
      <w:bookmarkEnd w:id="1039"/>
      <w:bookmarkEnd w:id="1040"/>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rPr>
          <w:ins w:id="1042" w:author="manolo" w:date="2010-12-30T09:15:00Z"/>
        </w:rPr>
      </w:pPr>
      <w:ins w:id="1043" w:author="manolo" w:date="2010-12-30T09:15:00Z">
        <w:r>
          <w:rPr>
            <w:noProof/>
            <w:lang w:eastAsia="es-CL"/>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17E86" w:rsidRDefault="00CF21BE" w:rsidP="00B17E86">
      <w:pPr>
        <w:keepNext/>
        <w:jc w:val="center"/>
        <w:rPr>
          <w:del w:id="1044" w:author="manolo" w:date="2010-12-30T09:15:00Z"/>
        </w:rPr>
      </w:pPr>
      <w:del w:id="1045" w:author="manolo" w:date="2010-12-30T09:15:00Z">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5E1EDA" w:rsidRDefault="00B17E86" w:rsidP="00B17E86">
      <w:pPr>
        <w:pStyle w:val="Epgrafe"/>
        <w:jc w:val="center"/>
      </w:pPr>
      <w:bookmarkStart w:id="1046" w:name="_Toc281339384"/>
      <w:bookmarkStart w:id="1047" w:name="_Toc281354877"/>
      <w:bookmarkStart w:id="1048" w:name="_Toc281432095"/>
      <w:r>
        <w:t xml:space="preserve">Ilustración </w:t>
      </w:r>
      <w:r w:rsidR="00B51A41">
        <w:fldChar w:fldCharType="begin"/>
      </w:r>
      <w:r w:rsidR="00F231A4">
        <w:instrText xml:space="preserve"> SEQ Ilustración \* ARABIC </w:instrText>
      </w:r>
      <w:r w:rsidR="00B51A41">
        <w:fldChar w:fldCharType="separate"/>
      </w:r>
      <w:r w:rsidR="00AE33D1">
        <w:rPr>
          <w:noProof/>
        </w:rPr>
        <w:t>31</w:t>
      </w:r>
      <w:r w:rsidR="00B51A41">
        <w:rPr>
          <w:noProof/>
        </w:rPr>
        <w:fldChar w:fldCharType="end"/>
      </w:r>
      <w:r>
        <w:t xml:space="preserve"> - NamespaceModels - </w:t>
      </w:r>
      <w:r>
        <w:rPr>
          <w:noProof/>
        </w:rPr>
        <w:t>Parte 2</w:t>
      </w:r>
      <w:bookmarkEnd w:id="1046"/>
      <w:bookmarkEnd w:id="1047"/>
      <w:bookmarkEnd w:id="1048"/>
    </w:p>
    <w:p w:rsidR="00A1655F" w:rsidRDefault="00A1655F">
      <w:pPr>
        <w:suppressAutoHyphens w:val="0"/>
        <w:spacing w:before="0" w:after="0" w:line="240" w:lineRule="auto"/>
        <w:jc w:val="left"/>
        <w:rPr>
          <w:rFonts w:eastAsia="Times New Roman" w:cs="Times New Roman"/>
          <w:b/>
          <w:sz w:val="28"/>
          <w:szCs w:val="24"/>
        </w:rPr>
      </w:pPr>
      <w:bookmarkStart w:id="1049" w:name="_Toc281339324"/>
      <w:r>
        <w:br w:type="page"/>
      </w:r>
    </w:p>
    <w:p w:rsidR="00B17E86" w:rsidRDefault="00B17E86" w:rsidP="00B17E86">
      <w:pPr>
        <w:pStyle w:val="Subttulo"/>
        <w:outlineLvl w:val="2"/>
      </w:pPr>
      <w:bookmarkStart w:id="1050" w:name="_Toc281355166"/>
      <w:bookmarkStart w:id="1051" w:name="_Toc281432035"/>
      <w:r w:rsidRPr="00B17E86">
        <w:t>4.4.2. Namespace</w:t>
      </w:r>
      <w:ins w:id="1052" w:author="manolo" w:date="2010-12-30T09:15:00Z">
        <w:r w:rsidR="005048FD">
          <w:t xml:space="preserve"> </w:t>
        </w:r>
      </w:ins>
      <w:r w:rsidRPr="00B17E86">
        <w:t>V</w:t>
      </w:r>
      <w:r>
        <w:t>iews</w:t>
      </w:r>
      <w:bookmarkEnd w:id="1049"/>
      <w:bookmarkEnd w:id="1050"/>
      <w:bookmarkEnd w:id="105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1053" w:author="manolo" w:date="2010-12-30T09:15:00Z">
        <w:r w:rsidR="00B676DD">
          <w:t xml:space="preserve"> </w:t>
        </w:r>
      </w:ins>
      <w:r>
        <w:t>rutear los atributos del objeto Model a variables de template</w:t>
      </w:r>
      <w:r w:rsidR="003457BC">
        <w:t xml:space="preserve"> y</w:t>
      </w:r>
      <w:r>
        <w:t xml:space="preserve"> de asignar otros atributos de template</w:t>
      </w:r>
      <w:ins w:id="1054"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1055" w:name="_Toc281339325"/>
      <w:bookmarkStart w:id="1056" w:name="_Toc281355167"/>
      <w:bookmarkStart w:id="1057" w:name="_Toc281432036"/>
      <w:r>
        <w:t>4.4.2.1. Clase VView</w:t>
      </w:r>
      <w:bookmarkEnd w:id="1055"/>
      <w:bookmarkEnd w:id="1056"/>
      <w:bookmarkEnd w:id="1057"/>
    </w:p>
    <w:p w:rsidR="00C35750" w:rsidRDefault="00C35750" w:rsidP="00C35750">
      <w:r>
        <w:t xml:space="preserve">La clase </w:t>
      </w:r>
      <w:r w:rsidRPr="007D5A2D">
        <w:rPr>
          <w:b/>
        </w:rPr>
        <w:t>VView</w:t>
      </w:r>
      <w:ins w:id="1058"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059" w:name="_Toc281339326"/>
      <w:bookmarkStart w:id="1060" w:name="_Toc281355168"/>
      <w:bookmarkStart w:id="1061" w:name="_Toc281432037"/>
      <w:r>
        <w:t>4.4.2.2. Clase VPage</w:t>
      </w:r>
      <w:bookmarkEnd w:id="1059"/>
      <w:bookmarkEnd w:id="1060"/>
      <w:bookmarkEnd w:id="1061"/>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1062" w:author="manolo" w:date="2010-12-30T09:15:00Z">
        <w:r w:rsidR="00B676DD">
          <w:t xml:space="preserve"> </w:t>
        </w:r>
      </w:ins>
      <w:r>
        <w:t>En cualquier caso el template usado por VPage es un template principal</w:t>
      </w:r>
      <w:ins w:id="1063"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ins w:id="1064"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ins w:id="1065"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066" w:name="_Toc281339385"/>
      <w:bookmarkStart w:id="1067" w:name="_Toc281354878"/>
      <w:bookmarkStart w:id="1068" w:name="_Toc281432096"/>
      <w:r>
        <w:t xml:space="preserve">Ilustración </w:t>
      </w:r>
      <w:r w:rsidR="00B51A41">
        <w:fldChar w:fldCharType="begin"/>
      </w:r>
      <w:r w:rsidR="00F231A4">
        <w:instrText xml:space="preserve"> SEQ Ilustración \* ARABIC </w:instrText>
      </w:r>
      <w:r w:rsidR="00B51A41">
        <w:fldChar w:fldCharType="separate"/>
      </w:r>
      <w:r w:rsidR="00AE33D1">
        <w:rPr>
          <w:noProof/>
        </w:rPr>
        <w:t>32</w:t>
      </w:r>
      <w:r w:rsidR="00B51A41">
        <w:rPr>
          <w:noProof/>
        </w:rPr>
        <w:fldChar w:fldCharType="end"/>
      </w:r>
      <w:ins w:id="1069" w:author="manolo" w:date="2010-12-30T09:15:00Z">
        <w:r>
          <w:t xml:space="preserve"> </w:t>
        </w:r>
      </w:ins>
      <w:r w:rsidR="00C35750">
        <w:t>–</w:t>
      </w:r>
      <w:r>
        <w:t xml:space="preserve"> Namespace</w:t>
      </w:r>
      <w:ins w:id="1070" w:author="manolo" w:date="2010-12-30T09:15:00Z">
        <w:r w:rsidR="00C35750">
          <w:t xml:space="preserve"> </w:t>
        </w:r>
      </w:ins>
      <w:r>
        <w:t>Views</w:t>
      </w:r>
      <w:bookmarkEnd w:id="1066"/>
      <w:bookmarkEnd w:id="1067"/>
      <w:bookmarkEnd w:id="1068"/>
    </w:p>
    <w:p w:rsidR="008B312B" w:rsidRDefault="008B312B" w:rsidP="008B312B">
      <w:pPr>
        <w:pStyle w:val="Subttulo"/>
        <w:outlineLvl w:val="2"/>
      </w:pPr>
      <w:bookmarkStart w:id="1071" w:name="_Toc281339327"/>
      <w:bookmarkStart w:id="1072" w:name="_Toc281355169"/>
      <w:bookmarkStart w:id="1073" w:name="_Toc281432038"/>
      <w:r>
        <w:t>4.4.3</w:t>
      </w:r>
      <w:r w:rsidRPr="00B17E86">
        <w:t>. Namespace</w:t>
      </w:r>
      <w:ins w:id="1074" w:author="manolo" w:date="2010-12-30T09:15:00Z">
        <w:r w:rsidR="00B352FB">
          <w:t xml:space="preserve"> </w:t>
        </w:r>
      </w:ins>
      <w:r>
        <w:t>Controllers</w:t>
      </w:r>
      <w:bookmarkEnd w:id="1071"/>
      <w:bookmarkEnd w:id="1072"/>
      <w:bookmarkEnd w:id="107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1075"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1076" w:author="manolo" w:date="2010-12-30T09:15:00Z">
        <w:r w:rsidR="00B352FB">
          <w:t>REQUEST</w:t>
        </w:r>
        <w:r w:rsidR="008C7A36">
          <w:t>.</w:t>
        </w:r>
      </w:ins>
      <w:del w:id="1077" w:author="manolo" w:date="2010-12-30T09:15:00Z">
        <w:r w:rsidR="00B352FB">
          <w:delText>REQUEST</w:delText>
        </w:r>
        <w:r w:rsidR="00F24F17">
          <w:delText>,</w:delText>
        </w:r>
      </w:del>
    </w:p>
    <w:p w:rsidR="001E0D47" w:rsidRDefault="001E0D47" w:rsidP="001E0D47">
      <w:pPr>
        <w:pStyle w:val="Subttulo"/>
        <w:outlineLvl w:val="2"/>
      </w:pPr>
      <w:bookmarkStart w:id="1078" w:name="_Toc281339328"/>
      <w:bookmarkStart w:id="1079" w:name="_Toc281355170"/>
      <w:bookmarkStart w:id="1080" w:name="_Toc281432039"/>
      <w:r>
        <w:t>4.4.3</w:t>
      </w:r>
      <w:r w:rsidRPr="00B17E86">
        <w:t>.</w:t>
      </w:r>
      <w:r>
        <w:t>1.</w:t>
      </w:r>
      <w:ins w:id="1081" w:author="manolo" w:date="2010-12-30T09:15:00Z">
        <w:r w:rsidRPr="00B17E86">
          <w:t xml:space="preserve"> </w:t>
        </w:r>
      </w:ins>
      <w:r>
        <w:t>Clase CCommand</w:t>
      </w:r>
      <w:bookmarkEnd w:id="1078"/>
      <w:bookmarkEnd w:id="1079"/>
      <w:bookmarkEnd w:id="1080"/>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1082"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083"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ins w:id="1084" w:author="manolo" w:date="2010-12-30T09:15:00Z">
        <w:r>
          <w:rPr>
            <w:noProof/>
            <w:lang w:eastAsia="es-CL"/>
          </w:rPr>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del w:id="1085" w:author="manolo" w:date="2010-12-30T09:15:00Z">
        <w:r>
          <w:rPr>
            <w:noProof/>
            <w:lang w:eastAsia="es-CL"/>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1086" w:name="_Toc281339386"/>
      <w:bookmarkStart w:id="1087" w:name="_Toc281354879"/>
      <w:bookmarkStart w:id="1088" w:name="_Toc281432097"/>
      <w:r>
        <w:t xml:space="preserve">Ilustración </w:t>
      </w:r>
      <w:r w:rsidR="00B51A41">
        <w:fldChar w:fldCharType="begin"/>
      </w:r>
      <w:r w:rsidR="00C535F5">
        <w:instrText xml:space="preserve"> SEQ Ilustración \* ARABIC </w:instrText>
      </w:r>
      <w:r w:rsidR="00B51A41">
        <w:fldChar w:fldCharType="separate"/>
      </w:r>
      <w:r w:rsidR="00AE33D1">
        <w:rPr>
          <w:noProof/>
        </w:rPr>
        <w:t>33</w:t>
      </w:r>
      <w:r w:rsidR="00B51A41">
        <w:fldChar w:fldCharType="end"/>
      </w:r>
      <w:r>
        <w:t xml:space="preserve"> – Namespace Controllers</w:t>
      </w:r>
      <w:bookmarkEnd w:id="1086"/>
      <w:bookmarkEnd w:id="1087"/>
      <w:bookmarkEnd w:id="108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ins w:id="1089" w:author="manolo" w:date="2010-12-30T09:15:00Z">
        <w:r w:rsidR="001E0D47">
          <w:t xml:space="preserve"> </w:t>
        </w:r>
      </w:ins>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090" w:author="manolo" w:date="2010-12-30T09:15:00Z">
        <w:r w:rsidR="00B352FB">
          <w:t xml:space="preserve"> </w:t>
        </w:r>
      </w:ins>
      <w:r>
        <w:rPr>
          <w:b/>
        </w:rPr>
        <w:t>Element,</w:t>
      </w:r>
      <w:ins w:id="1091" w:author="manolo" w:date="2010-12-30T09:15:00Z">
        <w:r w:rsidR="00B352FB">
          <w:rPr>
            <w:b/>
          </w:rPr>
          <w:t xml:space="preserve"> </w:t>
        </w:r>
      </w:ins>
      <w:r>
        <w:rPr>
          <w:b/>
        </w:rPr>
        <w:t>Controller,</w:t>
      </w:r>
      <w:ins w:id="1092" w:author="manolo" w:date="2010-12-30T09:15:00Z">
        <w:r w:rsidR="00B352FB">
          <w:rPr>
            <w:b/>
          </w:rPr>
          <w:t xml:space="preserve"> </w:t>
        </w:r>
      </w:ins>
      <w:r>
        <w:rPr>
          <w:b/>
        </w:rPr>
        <w:t>Table,</w:t>
      </w:r>
      <w:ins w:id="1093" w:author="manolo" w:date="2010-12-30T09:15:00Z">
        <w:r w:rsidR="00B352FB">
          <w:rPr>
            <w:b/>
          </w:rPr>
          <w:t xml:space="preserve"> </w:t>
        </w:r>
      </w:ins>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ins w:id="1094"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Element::edit</w:t>
      </w:r>
      <w:r w:rsidRPr="00EC2EDC">
        <w:rPr>
          <w:b/>
        </w:rPr>
        <w:t>():</w:t>
      </w:r>
      <w:ins w:id="1095"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ins w:id="1096" w:author="manolo" w:date="2010-12-30T09:15:00Z">
        <w:r w:rsidR="00C061FC">
          <w:rPr>
            <w:b/>
          </w:rPr>
          <w:t xml:space="preserve"> </w:t>
        </w:r>
      </w:ins>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ins w:id="1097"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ins w:id="1098"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ins w:id="1099"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ins w:id="1100" w:author="manolo" w:date="2010-12-30T09:15:00Z">
        <w:r w:rsidR="00C61A22">
          <w:t xml:space="preserve"> </w:t>
        </w:r>
      </w:ins>
      <w:r w:rsidR="00E338B1">
        <w:t>Configura</w:t>
      </w:r>
      <w:ins w:id="1101"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ins w:id="1102"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ins w:id="1103"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ins w:id="1104"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1105" w:name="_Toc281339387"/>
      <w:bookmarkStart w:id="1106" w:name="_Toc281354880"/>
      <w:bookmarkStart w:id="1107" w:name="_Toc281432098"/>
      <w:r>
        <w:t xml:space="preserve">Ilustración </w:t>
      </w:r>
      <w:r w:rsidR="00B51A41">
        <w:fldChar w:fldCharType="begin"/>
      </w:r>
      <w:r w:rsidR="00C535F5">
        <w:instrText xml:space="preserve"> SEQ Ilustración \* ARABIC </w:instrText>
      </w:r>
      <w:r w:rsidR="00B51A41">
        <w:fldChar w:fldCharType="separate"/>
      </w:r>
      <w:r w:rsidR="00AE33D1">
        <w:rPr>
          <w:noProof/>
        </w:rPr>
        <w:t>34</w:t>
      </w:r>
      <w:r w:rsidR="00B51A41">
        <w:fldChar w:fldCharType="end"/>
      </w:r>
      <w:r>
        <w:t xml:space="preserve"> – Namespace</w:t>
      </w:r>
      <w:ins w:id="1108" w:author="manolo" w:date="2010-12-30T09:15:00Z">
        <w:r w:rsidR="00E338B1">
          <w:t xml:space="preserve"> </w:t>
        </w:r>
      </w:ins>
      <w:r>
        <w:t>Admin</w:t>
      </w:r>
      <w:bookmarkEnd w:id="1105"/>
      <w:bookmarkEnd w:id="1106"/>
      <w:bookmarkEnd w:id="1107"/>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1109" w:name="_Toc281355171"/>
      <w:bookmarkStart w:id="1110" w:name="_Toc281432040"/>
      <w:r>
        <w:t>4.4.5</w:t>
      </w:r>
      <w:r w:rsidRPr="00F23A57">
        <w:t>. Namespace</w:t>
      </w:r>
      <w:ins w:id="1111" w:author="manolo" w:date="2010-12-30T09:15:00Z">
        <w:r w:rsidR="00B6272C">
          <w:t xml:space="preserve"> </w:t>
        </w:r>
      </w:ins>
      <w:r>
        <w:t>Lib</w:t>
      </w:r>
      <w:bookmarkEnd w:id="1109"/>
      <w:bookmarkEnd w:id="1110"/>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1112" w:author="manolo" w:date="2010-12-30T09:15:00Z">
        <w:r w:rsidR="00C061FC">
          <w:rPr>
            <w:b/>
          </w:rPr>
          <w:t xml:space="preserve"> </w:t>
        </w:r>
      </w:ins>
      <w:r w:rsidR="00B943F7">
        <w:rPr>
          <w:b/>
        </w:rPr>
        <w:t>Component,</w:t>
      </w:r>
      <w:ins w:id="1113" w:author="manolo" w:date="2010-12-30T09:15:00Z">
        <w:r w:rsidR="00C061FC">
          <w:rPr>
            <w:b/>
          </w:rPr>
          <w:t xml:space="preserve"> </w:t>
        </w:r>
      </w:ins>
      <w:r w:rsidR="00B943F7">
        <w:rPr>
          <w:b/>
        </w:rPr>
        <w:t>Dispatcher,</w:t>
      </w:r>
      <w:ins w:id="1114" w:author="manolo" w:date="2010-12-30T09:15:00Z">
        <w:r w:rsidR="00C061FC">
          <w:rPr>
            <w:b/>
          </w:rPr>
          <w:t xml:space="preserve"> </w:t>
        </w:r>
      </w:ins>
      <w:r w:rsidR="00B943F7">
        <w:rPr>
          <w:b/>
        </w:rPr>
        <w:t>QueryBuilder,</w:t>
      </w:r>
      <w:ins w:id="1115" w:author="manolo" w:date="2010-12-30T09:15:00Z">
        <w:r w:rsidR="00C061FC">
          <w:rPr>
            <w:b/>
          </w:rPr>
          <w:t xml:space="preserve"> </w:t>
        </w:r>
      </w:ins>
      <w:r w:rsidR="00B943F7">
        <w:rPr>
          <w:b/>
        </w:rPr>
        <w:t>Template,</w:t>
      </w:r>
      <w:ins w:id="1116" w:author="manolo" w:date="2010-12-30T09:15:00Z">
        <w:r w:rsidR="00C061FC">
          <w:rPr>
            <w:b/>
          </w:rPr>
          <w:t xml:space="preserve"> </w:t>
        </w:r>
      </w:ins>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ins w:id="1117" w:author="manolo" w:date="2010-12-30T09:15:00Z">
        <w:r w:rsidR="00C061FC">
          <w:rPr>
            <w:b/>
          </w:rPr>
          <w:t xml:space="preserve"> </w:t>
        </w:r>
      </w:ins>
      <w:r>
        <w:t>Obtiene el valor del campo a</w:t>
      </w:r>
      <w:ins w:id="1118"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ins w:id="1119" w:author="manolo" w:date="2010-12-30T09:15:00Z">
        <w:r w:rsidR="00C061FC">
          <w:rPr>
            <w:b/>
          </w:rPr>
          <w:t xml:space="preserve"> </w:t>
        </w:r>
      </w:ins>
      <w:r>
        <w:t>Devuelve arreglo de recordset</w:t>
      </w:r>
      <w:r w:rsidR="00B943F7">
        <w:t>.</w:t>
      </w:r>
    </w:p>
    <w:p w:rsidR="00B943F7" w:rsidRDefault="00FF4823" w:rsidP="00B943F7">
      <w:r>
        <w:rPr>
          <w:b/>
        </w:rPr>
        <w:t>DAO</w:t>
      </w:r>
      <w:r w:rsidR="00B943F7">
        <w:rPr>
          <w:b/>
        </w:rPr>
        <w:t>::get</w:t>
      </w:r>
      <w:r>
        <w:rPr>
          <w:b/>
        </w:rPr>
        <w:t>Row</w:t>
      </w:r>
      <w:r w:rsidR="00B943F7" w:rsidRPr="00EC2EDC">
        <w:rPr>
          <w:b/>
        </w:rPr>
        <w:t>():</w:t>
      </w:r>
      <w:ins w:id="1120"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ins w:id="1121" w:author="manolo" w:date="2010-12-30T09:15:00Z">
        <w:r>
          <w:t xml:space="preserve"> </w:t>
        </w:r>
      </w:ins>
      <w:r w:rsidR="00E338B1">
        <w:t>Instancia a la</w:t>
      </w:r>
      <w:r w:rsidR="00B6272C">
        <w:t xml:space="preserve">s clases específicadas en los componentes XML con </w:t>
      </w:r>
      <w:r w:rsidR="00E338B1">
        <w:t>los</w:t>
      </w:r>
      <w:ins w:id="1122"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ins w:id="1123" w:author="manolo" w:date="2010-12-30T09:15:00Z">
        <w:r>
          <w:t xml:space="preserve"> </w:t>
        </w:r>
      </w:ins>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ins w:id="1124"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ins w:id="1125"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ins w:id="1126"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ins w:id="1127" w:author="manolo" w:date="2010-12-30T09:15:00Z">
        <w:r w:rsidR="00C061FC">
          <w:rPr>
            <w:b/>
          </w:rPr>
          <w:t xml:space="preserve"> </w:t>
        </w:r>
      </w:ins>
      <w:r w:rsidR="00636FE9">
        <w:t>Retorna el template</w:t>
      </w:r>
      <w:ins w:id="1128"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000000" w:rsidRDefault="006839E8">
      <w:pPr>
        <w:suppressAutoHyphens w:val="0"/>
        <w:spacing w:before="0" w:after="0" w:line="240" w:lineRule="auto"/>
        <w:jc w:val="left"/>
        <w:rPr>
          <w:b/>
        </w:rPr>
      </w:pPr>
      <w:r>
        <w:rPr>
          <w:b/>
        </w:rPr>
        <w:t>4.4.5.5. Clase ffmpeg</w:t>
      </w:r>
    </w:p>
    <w:p w:rsidR="004141D8" w:rsidRDefault="006839E8" w:rsidP="004141D8">
      <w:r>
        <w:t>Se</w:t>
      </w:r>
      <w:ins w:id="1129"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ins w:id="1130"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ins w:id="1131"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rPr>
          <w:ins w:id="1132" w:author="manolo" w:date="2010-12-30T09:15:00Z"/>
        </w:rPr>
      </w:pPr>
      <w:ins w:id="1133" w:author="manolo" w:date="2010-12-30T09:15:00Z">
        <w:r>
          <w:rPr>
            <w:noProof/>
            <w:lang w:eastAsia="es-CL"/>
          </w:rPr>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4540B7" w:rsidP="000D6FD3">
      <w:pPr>
        <w:keepNext/>
        <w:suppressAutoHyphens w:val="0"/>
        <w:spacing w:before="0" w:after="0" w:line="240" w:lineRule="auto"/>
        <w:jc w:val="center"/>
        <w:rPr>
          <w:del w:id="1134" w:author="manolo" w:date="2010-12-30T09:15:00Z"/>
        </w:rPr>
      </w:pPr>
      <w:del w:id="1135" w:author="manolo" w:date="2010-12-30T09:15:00Z">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rPr>
          <w:b w:val="0"/>
          <w:sz w:val="28"/>
          <w:szCs w:val="24"/>
        </w:rPr>
      </w:pPr>
      <w:bookmarkStart w:id="1136" w:name="_Toc281339388"/>
      <w:bookmarkStart w:id="1137" w:name="_Toc281354881"/>
      <w:bookmarkStart w:id="1138" w:name="_Toc281432099"/>
      <w:r>
        <w:t xml:space="preserve">Ilustración </w:t>
      </w:r>
      <w:r w:rsidR="00B51A41">
        <w:fldChar w:fldCharType="begin"/>
      </w:r>
      <w:r w:rsidR="00F231A4">
        <w:instrText xml:space="preserve"> SEQ Ilustración \* ARABIC </w:instrText>
      </w:r>
      <w:r w:rsidR="00B51A41">
        <w:fldChar w:fldCharType="separate"/>
      </w:r>
      <w:r w:rsidR="00AE33D1">
        <w:rPr>
          <w:noProof/>
        </w:rPr>
        <w:t>35</w:t>
      </w:r>
      <w:r w:rsidR="00B51A41">
        <w:rPr>
          <w:noProof/>
        </w:rPr>
        <w:fldChar w:fldCharType="end"/>
      </w:r>
      <w:ins w:id="1139" w:author="manolo" w:date="2010-12-30T09:15:00Z">
        <w:r>
          <w:t xml:space="preserve"> </w:t>
        </w:r>
      </w:ins>
      <w:r w:rsidR="00CE6A54">
        <w:t xml:space="preserve">- </w:t>
      </w:r>
      <w:r>
        <w:t>Namespace</w:t>
      </w:r>
      <w:ins w:id="1140" w:author="manolo" w:date="2010-12-30T09:15:00Z">
        <w:r w:rsidR="00977EE7">
          <w:t xml:space="preserve"> </w:t>
        </w:r>
      </w:ins>
      <w:r>
        <w:t>Lib - Parte 1</w:t>
      </w:r>
      <w:bookmarkEnd w:id="1136"/>
      <w:bookmarkEnd w:id="1137"/>
      <w:bookmarkEnd w:id="1138"/>
    </w:p>
    <w:p w:rsidR="000D6FD3" w:rsidRDefault="000D6FD3" w:rsidP="00BE0C78">
      <w:pPr>
        <w:pStyle w:val="Subttulo"/>
        <w:rPr>
          <w:noProof/>
          <w:lang w:eastAsia="es-CL"/>
        </w:rPr>
      </w:pPr>
    </w:p>
    <w:p w:rsidR="000D6FD3" w:rsidRDefault="004160F7" w:rsidP="0064191E">
      <w:pPr>
        <w:pStyle w:val="Subttulo"/>
        <w:keepNext/>
        <w:jc w:val="center"/>
        <w:rPr>
          <w:ins w:id="1141" w:author="manolo" w:date="2010-12-30T09:15:00Z"/>
        </w:rPr>
      </w:pPr>
      <w:ins w:id="1142" w:author="manolo" w:date="2010-12-30T09:15:00Z">
        <w:r>
          <w:rPr>
            <w:noProof/>
            <w:lang w:eastAsia="es-CL"/>
          </w:rPr>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4160F7" w:rsidP="0064191E">
      <w:pPr>
        <w:pStyle w:val="Subttulo"/>
        <w:keepNext/>
        <w:jc w:val="center"/>
        <w:rPr>
          <w:del w:id="1143" w:author="manolo" w:date="2010-12-30T09:15:00Z"/>
        </w:rPr>
      </w:pPr>
      <w:del w:id="1144" w:author="manolo" w:date="2010-12-30T09:15: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pPr>
      <w:bookmarkStart w:id="1145" w:name="_Toc281339389"/>
      <w:bookmarkStart w:id="1146" w:name="_Toc281354882"/>
      <w:bookmarkStart w:id="1147" w:name="_Toc281432100"/>
      <w:r>
        <w:t xml:space="preserve">Ilustración </w:t>
      </w:r>
      <w:r w:rsidR="00B51A41">
        <w:fldChar w:fldCharType="begin"/>
      </w:r>
      <w:r w:rsidR="00F231A4">
        <w:instrText xml:space="preserve"> SEQ Ilustración \* ARABIC </w:instrText>
      </w:r>
      <w:r w:rsidR="00B51A41">
        <w:fldChar w:fldCharType="separate"/>
      </w:r>
      <w:r w:rsidR="00AE33D1">
        <w:rPr>
          <w:noProof/>
        </w:rPr>
        <w:t>36</w:t>
      </w:r>
      <w:r w:rsidR="00B51A41">
        <w:rPr>
          <w:noProof/>
        </w:rPr>
        <w:fldChar w:fldCharType="end"/>
      </w:r>
      <w:ins w:id="1148" w:author="manolo" w:date="2010-12-30T09:15:00Z">
        <w:r>
          <w:t xml:space="preserve"> </w:t>
        </w:r>
      </w:ins>
      <w:r w:rsidR="00977EE7">
        <w:t>–</w:t>
      </w:r>
      <w:r>
        <w:t xml:space="preserve"> Namespace</w:t>
      </w:r>
      <w:ins w:id="1149" w:author="manolo" w:date="2010-12-30T09:15:00Z">
        <w:r w:rsidR="00977EE7">
          <w:t xml:space="preserve"> </w:t>
        </w:r>
      </w:ins>
      <w:r>
        <w:t>Lib - Parte 2</w:t>
      </w:r>
      <w:bookmarkEnd w:id="1145"/>
      <w:bookmarkEnd w:id="1146"/>
      <w:bookmarkEnd w:id="1147"/>
    </w:p>
    <w:p w:rsidR="000D6FD3" w:rsidRDefault="004160F7" w:rsidP="0064191E">
      <w:pPr>
        <w:pStyle w:val="Subttulo"/>
        <w:keepNext/>
        <w:jc w:val="center"/>
        <w:rPr>
          <w:ins w:id="1150" w:author="manolo" w:date="2010-12-30T09:15:00Z"/>
        </w:rPr>
      </w:pPr>
      <w:ins w:id="1151" w:author="manolo" w:date="2010-12-30T09:15:00Z">
        <w:r>
          <w:rPr>
            <w:noProof/>
            <w:lang w:eastAsia="es-CL"/>
          </w:rPr>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0D6FD3" w:rsidRDefault="004160F7" w:rsidP="0064191E">
      <w:pPr>
        <w:pStyle w:val="Subttulo"/>
        <w:keepNext/>
        <w:jc w:val="center"/>
        <w:rPr>
          <w:del w:id="1152" w:author="manolo" w:date="2010-12-30T09:15:00Z"/>
        </w:rPr>
      </w:pPr>
      <w:del w:id="1153" w:author="manolo" w:date="2010-12-30T09:15: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6B4E9A" w:rsidRDefault="000D6FD3" w:rsidP="000D6FD3">
      <w:pPr>
        <w:pStyle w:val="Epgrafe"/>
        <w:jc w:val="center"/>
      </w:pPr>
      <w:bookmarkStart w:id="1154" w:name="_Toc281339390"/>
      <w:bookmarkStart w:id="1155" w:name="_Toc281354883"/>
      <w:bookmarkStart w:id="1156" w:name="_Toc281432101"/>
      <w:r>
        <w:t xml:space="preserve">Ilustración </w:t>
      </w:r>
      <w:r w:rsidR="00B51A41">
        <w:fldChar w:fldCharType="begin"/>
      </w:r>
      <w:r w:rsidR="00F231A4">
        <w:instrText xml:space="preserve"> SEQ Ilustración \* ARABIC </w:instrText>
      </w:r>
      <w:r w:rsidR="00B51A41">
        <w:fldChar w:fldCharType="separate"/>
      </w:r>
      <w:r w:rsidR="00AE33D1">
        <w:rPr>
          <w:noProof/>
        </w:rPr>
        <w:t>37</w:t>
      </w:r>
      <w:r w:rsidR="00B51A41">
        <w:rPr>
          <w:noProof/>
        </w:rPr>
        <w:fldChar w:fldCharType="end"/>
      </w:r>
      <w:ins w:id="1157" w:author="manolo" w:date="2010-12-30T09:15:00Z">
        <w:r>
          <w:t xml:space="preserve"> </w:t>
        </w:r>
      </w:ins>
      <w:r w:rsidR="00977EE7">
        <w:t>–</w:t>
      </w:r>
      <w:r>
        <w:t xml:space="preserve"> Namespace</w:t>
      </w:r>
      <w:ins w:id="1158" w:author="manolo" w:date="2010-12-30T09:15:00Z">
        <w:r w:rsidR="00977EE7">
          <w:t xml:space="preserve"> </w:t>
        </w:r>
      </w:ins>
      <w:r>
        <w:t>Lib - Parte 3</w:t>
      </w:r>
      <w:bookmarkEnd w:id="1154"/>
      <w:bookmarkEnd w:id="1155"/>
      <w:bookmarkEnd w:id="1156"/>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159" w:name="_Toc281339329"/>
      <w:bookmarkStart w:id="1160" w:name="_Toc281355172"/>
      <w:bookmarkStart w:id="1161" w:name="_Toc281432041"/>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159"/>
      <w:bookmarkEnd w:id="1160"/>
      <w:bookmarkEnd w:id="1161"/>
    </w:p>
    <w:p w:rsidR="00D9256C" w:rsidRPr="00770BE8" w:rsidRDefault="00D9256C" w:rsidP="00D9256C">
      <w:r w:rsidRPr="00770BE8">
        <w:t>El back</w:t>
      </w:r>
      <w:ins w:id="1162"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1163" w:name="_Toc281339330"/>
      <w:bookmarkStart w:id="1164" w:name="_Toc281355173"/>
      <w:bookmarkStart w:id="1165" w:name="_Toc281432042"/>
      <w:r>
        <w:t xml:space="preserve">4.5.1. </w:t>
      </w:r>
      <w:r w:rsidR="002E5790" w:rsidRPr="00770BE8">
        <w:t>Configuración de Sitio</w:t>
      </w:r>
      <w:bookmarkEnd w:id="1163"/>
      <w:bookmarkEnd w:id="1164"/>
      <w:bookmarkEnd w:id="1165"/>
    </w:p>
    <w:p w:rsidR="008C51BB" w:rsidRPr="00770BE8" w:rsidRDefault="005415C1" w:rsidP="00D9256C">
      <w:r>
        <w:t>Existe</w:t>
      </w:r>
      <w:r w:rsidR="008C51BB" w:rsidRPr="00770BE8">
        <w:t xml:space="preserve"> una clase </w:t>
      </w:r>
      <w:r>
        <w:t>llamada</w:t>
      </w:r>
      <w:ins w:id="1166"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1167" w:name="_Toc281339331"/>
      <w:r>
        <w:br w:type="page"/>
      </w:r>
    </w:p>
    <w:p w:rsidR="006D756E" w:rsidRPr="00770BE8" w:rsidRDefault="00236077" w:rsidP="004C5C22">
      <w:pPr>
        <w:pStyle w:val="Subttulo"/>
        <w:outlineLvl w:val="2"/>
      </w:pPr>
      <w:bookmarkStart w:id="1168" w:name="_Toc281355174"/>
      <w:bookmarkStart w:id="1169" w:name="_Toc281432043"/>
      <w:r>
        <w:t>4.5.2</w:t>
      </w:r>
      <w:r w:rsidR="006D756E" w:rsidRPr="00770BE8">
        <w:t>. Componentes XML</w:t>
      </w:r>
      <w:bookmarkEnd w:id="1167"/>
      <w:bookmarkEnd w:id="1168"/>
      <w:bookmarkEnd w:id="116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1170"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17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17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117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117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117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7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7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78"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7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8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118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18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118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8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118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9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9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9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9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9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119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119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120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120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120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20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1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1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1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1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1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1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1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2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2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122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2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22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228"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ins w:id="122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123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231" w:name="_Toc281339332"/>
      <w:bookmarkStart w:id="1232" w:name="_Toc281355175"/>
      <w:bookmarkStart w:id="1233" w:name="_Toc281432044"/>
      <w:r w:rsidRPr="00C535F5">
        <w:t xml:space="preserve">4.6. Especificaciones </w:t>
      </w:r>
      <w:r w:rsidR="00CF0939">
        <w:t>F</w:t>
      </w:r>
      <w:r w:rsidRPr="00C535F5">
        <w:t xml:space="preserve">ront </w:t>
      </w:r>
      <w:r w:rsidR="00CF0939">
        <w:t>O</w:t>
      </w:r>
      <w:r w:rsidRPr="00C535F5">
        <w:t>ffice</w:t>
      </w:r>
      <w:bookmarkStart w:id="1234" w:name="_Toc279302806"/>
      <w:bookmarkEnd w:id="1231"/>
      <w:bookmarkEnd w:id="1232"/>
      <w:bookmarkEnd w:id="1233"/>
    </w:p>
    <w:p w:rsidR="0064191E" w:rsidRDefault="00CF0939" w:rsidP="00CF0939">
      <w:r>
        <w:t>En el Front</w:t>
      </w:r>
      <w:r w:rsidR="00C33F26">
        <w:t xml:space="preserve"> Office se</w:t>
      </w:r>
      <w:r w:rsidR="00812729">
        <w:t xml:space="preserve"> compone de templates</w:t>
      </w:r>
      <w:ins w:id="1235" w:author="manolo" w:date="2010-12-30T09:15:00Z">
        <w:r w:rsidR="00C061FC">
          <w:t xml:space="preserve"> </w:t>
        </w:r>
      </w:ins>
      <w:r w:rsidR="00461CC4">
        <w:t>HTML</w:t>
      </w:r>
      <w:ins w:id="1236"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1237" w:author="manolo" w:date="2010-12-30T09:15:00Z">
        <w:r>
          <w:t xml:space="preserve"> </w:t>
        </w:r>
      </w:ins>
      <w:r w:rsidRPr="00C14D0C">
        <w:rPr>
          <w:b/>
        </w:rPr>
        <w:t>Template</w:t>
      </w:r>
      <w:r>
        <w:t xml:space="preserve"> y </w:t>
      </w:r>
      <w:r w:rsidRPr="00C14D0C">
        <w:rPr>
          <w:b/>
        </w:rPr>
        <w:t>Component</w:t>
      </w:r>
      <w:r>
        <w:t xml:space="preserve"> del namespace</w:t>
      </w:r>
      <w:ins w:id="1238"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ins w:id="1239"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ins w:id="1240"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1241"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1242"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1243"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4" w:history="1">
        <w:r w:rsidR="00850676" w:rsidRPr="00BE0C78">
          <w:rPr>
            <w:rStyle w:val="Hipervnculo"/>
            <w:rFonts w:ascii="Courier New" w:eastAsia="Times New Roman" w:hAnsi="Courier New" w:cs="Courier New"/>
            <w:i/>
            <w:iCs/>
            <w:sz w:val="20"/>
            <w:szCs w:val="20"/>
            <w:lang w:eastAsia="es-CL"/>
          </w:rPr>
          <w:t>http://www.w3.org/1999/xhtml</w:t>
        </w:r>
      </w:hyperlink>
      <w:ins w:id="1244"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1245"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1246"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1247"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ins w:id="1248"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1249"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1250"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1251"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1252"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1253"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1254"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ins w:id="1255"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56"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57"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1258"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1259"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1260"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1261"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62"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1263" w:author="manolo" w:date="2010-12-30T09:15:00Z">
        <w:r w:rsidR="00C061FC">
          <w:rPr>
            <w:lang w:eastAsia="es-CL"/>
          </w:rPr>
          <w:t xml:space="preserve"> </w:t>
        </w:r>
      </w:ins>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1264" w:author="manolo" w:date="2010-12-30T09:15:00Z">
        <w:r w:rsidR="00A40949">
          <w:rPr>
            <w:lang w:eastAsia="es-CL"/>
          </w:rPr>
          <w:t xml:space="preserve"> </w:t>
        </w:r>
      </w:ins>
      <w:r w:rsidR="008F248C" w:rsidRPr="008F248C">
        <w:rPr>
          <w:b/>
          <w:lang w:eastAsia="es-CL"/>
        </w:rPr>
        <w:t>video_box.html</w:t>
      </w:r>
      <w:ins w:id="1265"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ins w:id="1266"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1267"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1268"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1269"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1270"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271" w:name="_Toc281339333"/>
      <w:bookmarkStart w:id="1272" w:name="_Toc281355176"/>
      <w:bookmarkStart w:id="1273" w:name="_Toc281432045"/>
      <w:r w:rsidRPr="00B14044">
        <w:t xml:space="preserve">4.7. </w:t>
      </w:r>
      <w:bookmarkEnd w:id="1234"/>
      <w:r w:rsidR="000B0263">
        <w:t>Prototipos</w:t>
      </w:r>
      <w:r w:rsidR="008F248C">
        <w:t xml:space="preserve"> Back Office.</w:t>
      </w:r>
      <w:bookmarkEnd w:id="1271"/>
      <w:bookmarkEnd w:id="1272"/>
      <w:bookmarkEnd w:id="127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74" w:name="_Toc281339391"/>
      <w:bookmarkStart w:id="1275" w:name="_Toc281354884"/>
      <w:bookmarkStart w:id="1276" w:name="_Toc281432102"/>
      <w:r>
        <w:t xml:space="preserve">Ilustración </w:t>
      </w:r>
      <w:r w:rsidR="00B51A41">
        <w:fldChar w:fldCharType="begin"/>
      </w:r>
      <w:r w:rsidR="00F231A4">
        <w:instrText xml:space="preserve"> SEQ Ilustración \* ARABIC </w:instrText>
      </w:r>
      <w:r w:rsidR="00B51A41">
        <w:fldChar w:fldCharType="separate"/>
      </w:r>
      <w:r w:rsidR="00AE33D1">
        <w:rPr>
          <w:noProof/>
        </w:rPr>
        <w:t>38</w:t>
      </w:r>
      <w:r w:rsidR="00B51A41">
        <w:rPr>
          <w:noProof/>
        </w:rPr>
        <w:fldChar w:fldCharType="end"/>
      </w:r>
      <w:r>
        <w:t xml:space="preserve"> - Ingreso al Back Office</w:t>
      </w:r>
      <w:bookmarkEnd w:id="1274"/>
      <w:bookmarkEnd w:id="1275"/>
      <w:bookmarkEnd w:id="1276"/>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277" w:name="_Toc281339392"/>
      <w:bookmarkStart w:id="1278" w:name="_Toc281354885"/>
      <w:bookmarkStart w:id="1279" w:name="_Toc281432103"/>
      <w:r>
        <w:t xml:space="preserve">Ilustración </w:t>
      </w:r>
      <w:r w:rsidR="00B51A41">
        <w:fldChar w:fldCharType="begin"/>
      </w:r>
      <w:r w:rsidR="00F231A4">
        <w:instrText xml:space="preserve"> SEQ Ilustración \* ARABIC </w:instrText>
      </w:r>
      <w:r w:rsidR="00B51A41">
        <w:fldChar w:fldCharType="separate"/>
      </w:r>
      <w:r w:rsidR="00AE33D1">
        <w:rPr>
          <w:noProof/>
        </w:rPr>
        <w:t>39</w:t>
      </w:r>
      <w:r w:rsidR="00B51A41">
        <w:rPr>
          <w:noProof/>
        </w:rPr>
        <w:fldChar w:fldCharType="end"/>
      </w:r>
      <w:r>
        <w:t xml:space="preserve"> - Menú Principal</w:t>
      </w:r>
      <w:bookmarkEnd w:id="1277"/>
      <w:bookmarkEnd w:id="1278"/>
      <w:bookmarkEnd w:id="1279"/>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1280"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81" w:name="_Toc281339393"/>
      <w:bookmarkStart w:id="1282" w:name="_Toc281354886"/>
      <w:bookmarkStart w:id="1283" w:name="_Toc281432104"/>
      <w:r>
        <w:t xml:space="preserve">Ilustración </w:t>
      </w:r>
      <w:r w:rsidR="00B51A41">
        <w:fldChar w:fldCharType="begin"/>
      </w:r>
      <w:r w:rsidR="00F231A4">
        <w:instrText xml:space="preserve"> SEQ Ilustración \* ARABIC </w:instrText>
      </w:r>
      <w:r w:rsidR="00B51A41">
        <w:fldChar w:fldCharType="separate"/>
      </w:r>
      <w:r w:rsidR="00AE33D1">
        <w:rPr>
          <w:noProof/>
        </w:rPr>
        <w:t>40</w:t>
      </w:r>
      <w:r w:rsidR="00B51A41">
        <w:rPr>
          <w:noProof/>
        </w:rPr>
        <w:fldChar w:fldCharType="end"/>
      </w:r>
      <w:r>
        <w:t xml:space="preserve"> - Configuración del Servidor</w:t>
      </w:r>
      <w:bookmarkEnd w:id="1281"/>
      <w:bookmarkEnd w:id="1282"/>
      <w:bookmarkEnd w:id="1283"/>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84" w:name="_Toc281338359"/>
      <w:bookmarkStart w:id="1285" w:name="_Toc281339394"/>
      <w:bookmarkStart w:id="1286" w:name="_Toc281354887"/>
      <w:bookmarkStart w:id="1287" w:name="_Toc281432105"/>
      <w:r>
        <w:t xml:space="preserve">Ilustración </w:t>
      </w:r>
      <w:r w:rsidR="00B51A41">
        <w:fldChar w:fldCharType="begin"/>
      </w:r>
      <w:r w:rsidR="00B51A41">
        <w:instrText xml:space="preserve"> SEQ Ilustración \* ARABIC </w:instrText>
      </w:r>
      <w:r w:rsidR="00B51A41">
        <w:fldChar w:fldCharType="separate"/>
      </w:r>
      <w:r w:rsidR="00AE33D1">
        <w:rPr>
          <w:noProof/>
        </w:rPr>
        <w:t>41</w:t>
      </w:r>
      <w:r w:rsidR="00B51A41">
        <w:fldChar w:fldCharType="end"/>
      </w:r>
      <w:r>
        <w:t xml:space="preserve"> - Configuración del Sitio</w:t>
      </w:r>
      <w:bookmarkEnd w:id="1284"/>
      <w:bookmarkEnd w:id="1285"/>
      <w:bookmarkEnd w:id="1286"/>
      <w:bookmarkEnd w:id="1287"/>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88" w:name="_Toc281338360"/>
      <w:bookmarkStart w:id="1289" w:name="_Toc281339395"/>
      <w:bookmarkStart w:id="1290" w:name="_Toc281354888"/>
      <w:bookmarkStart w:id="1291" w:name="_Toc281432106"/>
      <w:r>
        <w:t xml:space="preserve">Ilustración </w:t>
      </w:r>
      <w:r w:rsidR="00B51A41">
        <w:fldChar w:fldCharType="begin"/>
      </w:r>
      <w:r w:rsidR="00B51A41">
        <w:instrText xml:space="preserve"> SEQ Ilustración \* ARABIC </w:instrText>
      </w:r>
      <w:r w:rsidR="00B51A41">
        <w:fldChar w:fldCharType="separate"/>
      </w:r>
      <w:r w:rsidR="00AE33D1">
        <w:rPr>
          <w:noProof/>
        </w:rPr>
        <w:t>42</w:t>
      </w:r>
      <w:r w:rsidR="00B51A41">
        <w:fldChar w:fldCharType="end"/>
      </w:r>
      <w:r>
        <w:t xml:space="preserve"> - Videos</w:t>
      </w:r>
      <w:bookmarkEnd w:id="1288"/>
      <w:bookmarkEnd w:id="1289"/>
      <w:bookmarkEnd w:id="1290"/>
      <w:bookmarkEnd w:id="1291"/>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del w:id="1292" w:author="manolo" w:date="2010-12-30T09:15:00Z">
        <w:r w:rsidR="00056E86">
          <w:delText xml:space="preserve"> </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93" w:name="_Toc281339396"/>
      <w:bookmarkStart w:id="1294" w:name="_Toc281354889"/>
      <w:bookmarkStart w:id="1295" w:name="_Toc281432107"/>
      <w:r>
        <w:t xml:space="preserve">Ilustración </w:t>
      </w:r>
      <w:r w:rsidR="00B51A41">
        <w:fldChar w:fldCharType="begin"/>
      </w:r>
      <w:r w:rsidR="00C535F5">
        <w:instrText xml:space="preserve"> SEQ Ilustración \* ARABIC </w:instrText>
      </w:r>
      <w:r w:rsidR="00B51A41">
        <w:fldChar w:fldCharType="separate"/>
      </w:r>
      <w:r w:rsidR="00AE33D1">
        <w:rPr>
          <w:noProof/>
        </w:rPr>
        <w:t>43</w:t>
      </w:r>
      <w:r w:rsidR="00B51A41">
        <w:fldChar w:fldCharType="end"/>
      </w:r>
      <w:r>
        <w:t xml:space="preserve"> - Contenido Menú</w:t>
      </w:r>
      <w:bookmarkEnd w:id="1293"/>
      <w:bookmarkEnd w:id="1294"/>
      <w:bookmarkEnd w:id="1295"/>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1296" w:author="manolo" w:date="2010-12-30T09:15:00Z">
        <w:r>
          <w:rPr>
            <w:noProof/>
            <w:lang w:eastAsia="es-CL"/>
          </w:rPr>
          <w:t xml:space="preserve"> </w:t>
        </w:r>
      </w:ins>
    </w:p>
    <w:p w:rsidR="00CF0939" w:rsidRDefault="008F248C" w:rsidP="008F248C">
      <w:pPr>
        <w:pStyle w:val="Epgrafe"/>
        <w:jc w:val="center"/>
      </w:pPr>
      <w:bookmarkStart w:id="1297" w:name="_Toc281339397"/>
      <w:bookmarkStart w:id="1298" w:name="_Toc281354890"/>
      <w:bookmarkStart w:id="1299" w:name="_Toc281432108"/>
      <w:r>
        <w:t xml:space="preserve">Ilustración </w:t>
      </w:r>
      <w:r w:rsidR="00B51A41">
        <w:fldChar w:fldCharType="begin"/>
      </w:r>
      <w:r w:rsidR="00F231A4">
        <w:instrText xml:space="preserve"> SEQ Ilustración \* ARABIC </w:instrText>
      </w:r>
      <w:r w:rsidR="00B51A41">
        <w:fldChar w:fldCharType="separate"/>
      </w:r>
      <w:r w:rsidR="00AE33D1">
        <w:rPr>
          <w:noProof/>
        </w:rPr>
        <w:t>44</w:t>
      </w:r>
      <w:r w:rsidR="00B51A41">
        <w:rPr>
          <w:noProof/>
        </w:rPr>
        <w:fldChar w:fldCharType="end"/>
      </w:r>
      <w:r>
        <w:t xml:space="preserve"> - Contenido Páginas</w:t>
      </w:r>
      <w:bookmarkEnd w:id="1297"/>
      <w:bookmarkEnd w:id="1298"/>
      <w:bookmarkEnd w:id="1299"/>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ins w:id="1300" w:author="manolo" w:date="2010-12-30T09:15:00Z">
        <w:r w:rsidR="008C7A36">
          <w:t xml:space="preserve">. </w:t>
        </w:r>
      </w:ins>
      <w:r w:rsidR="00056E86">
        <w:rPr>
          <w:lang w:eastAsia="en-US"/>
        </w:rPr>
        <w:t>Tiene</w:t>
      </w:r>
      <w:r>
        <w:rPr>
          <w:lang w:eastAsia="en-US"/>
        </w:rPr>
        <w:t xml:space="preserve"> 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1301"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1302"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1303"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04" w:name="_Toc281339398"/>
      <w:bookmarkStart w:id="1305" w:name="_Toc281354891"/>
      <w:bookmarkStart w:id="1306" w:name="_Toc281432109"/>
      <w:r>
        <w:t xml:space="preserve">Ilustración </w:t>
      </w:r>
      <w:r w:rsidR="00B51A41">
        <w:fldChar w:fldCharType="begin"/>
      </w:r>
      <w:r w:rsidR="00F231A4">
        <w:instrText xml:space="preserve"> SEQ Ilustración \* ARABIC </w:instrText>
      </w:r>
      <w:r w:rsidR="00B51A41">
        <w:fldChar w:fldCharType="separate"/>
      </w:r>
      <w:r w:rsidR="00AE33D1">
        <w:rPr>
          <w:noProof/>
        </w:rPr>
        <w:t>45</w:t>
      </w:r>
      <w:r w:rsidR="00B51A41">
        <w:rPr>
          <w:noProof/>
        </w:rPr>
        <w:fldChar w:fldCharType="end"/>
      </w:r>
      <w:r>
        <w:t xml:space="preserve"> - </w:t>
      </w:r>
      <w:r w:rsidR="00E12A97">
        <w:t>Categorí</w:t>
      </w:r>
      <w:r w:rsidR="00C061FC">
        <w:t>as</w:t>
      </w:r>
      <w:bookmarkEnd w:id="1304"/>
      <w:bookmarkEnd w:id="1305"/>
      <w:bookmarkEnd w:id="1306"/>
    </w:p>
    <w:p w:rsidR="00625C7F" w:rsidRPr="00625C7F" w:rsidRDefault="00625C7F" w:rsidP="00625C7F">
      <w:pPr>
        <w:rPr>
          <w:lang w:eastAsia="en-US"/>
        </w:rPr>
      </w:pPr>
      <w:r>
        <w:t xml:space="preserve">En </w:t>
      </w:r>
      <w:commentRangeStart w:id="1307"/>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1308" w:author="manolo" w:date="2010-12-30T09:15:00Z">
        <w:r w:rsidR="008C7A36">
          <w:rPr>
            <w:lang w:eastAsia="en-US"/>
          </w:rPr>
          <w:t xml:space="preserve"> </w:t>
        </w:r>
      </w:ins>
      <w:r>
        <w:rPr>
          <w:lang w:eastAsia="en-US"/>
        </w:rPr>
        <w:t xml:space="preserve">será desplegada la información correspondiente </w:t>
      </w:r>
      <w:commentRangeEnd w:id="1307"/>
      <w:r w:rsidR="00056E86">
        <w:rPr>
          <w:rStyle w:val="Refdecomentario"/>
          <w:rFonts w:eastAsia="Times New Roman" w:cs="Times New Roman"/>
          <w:szCs w:val="20"/>
          <w:lang w:eastAsia="en-US"/>
        </w:rPr>
        <w:commentReference w:id="1307"/>
      </w:r>
      <w:r>
        <w:rPr>
          <w:lang w:eastAsia="en-US"/>
        </w:rPr>
        <w:t xml:space="preserve">al contenido de categorías de </w:t>
      </w:r>
      <w:r w:rsidR="00056E86">
        <w:rPr>
          <w:lang w:eastAsia="en-US"/>
        </w:rPr>
        <w:t>páginas. La</w:t>
      </w:r>
      <w:ins w:id="1309" w:author="manolo" w:date="2010-12-30T09:15:00Z">
        <w:r w:rsidR="008C7A36">
          <w:rPr>
            <w:lang w:eastAsia="en-US"/>
          </w:rPr>
          <w:t xml:space="preserve"> </w:t>
        </w:r>
      </w:ins>
      <w:r>
        <w:rPr>
          <w:lang w:eastAsia="en-US"/>
        </w:rPr>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10" w:author="manolo" w:date="2010-12-30T09:15:00Z">
        <w:r w:rsidRPr="00625C7F">
          <w:t xml:space="preserve"> </w:t>
        </w:r>
      </w:ins>
      <w:r w:rsidR="00F41D31">
        <w:rPr>
          <w:lang w:eastAsia="en-US"/>
        </w:rPr>
        <w:t xml:space="preserve">y dejando marcado el </w:t>
      </w:r>
      <w:ins w:id="1311" w:author="manolo" w:date="2010-12-30T09:15:00Z">
        <w:r w:rsidRPr="00625C7F">
          <w:rPr>
            <w:lang w:eastAsia="en-US"/>
          </w:rPr>
          <w:t>checkBox</w:t>
        </w:r>
      </w:ins>
      <w:del w:id="1312"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13" w:name="_Toc281339399"/>
      <w:bookmarkStart w:id="1314" w:name="_Toc281354892"/>
      <w:bookmarkStart w:id="1315" w:name="_Toc281432110"/>
      <w:r>
        <w:t xml:space="preserve">Ilustración </w:t>
      </w:r>
      <w:r w:rsidR="00B51A41">
        <w:fldChar w:fldCharType="begin"/>
      </w:r>
      <w:r w:rsidR="00F231A4">
        <w:instrText xml:space="preserve"> SEQ Ilustración \* ARABIC </w:instrText>
      </w:r>
      <w:r w:rsidR="00B51A41">
        <w:fldChar w:fldCharType="separate"/>
      </w:r>
      <w:r w:rsidR="00AE33D1">
        <w:rPr>
          <w:noProof/>
        </w:rPr>
        <w:t>46</w:t>
      </w:r>
      <w:r w:rsidR="00B51A41">
        <w:rPr>
          <w:noProof/>
        </w:rPr>
        <w:fldChar w:fldCharType="end"/>
      </w:r>
      <w:r>
        <w:t xml:space="preserve"> - Tipos de Videos</w:t>
      </w:r>
      <w:bookmarkEnd w:id="1313"/>
      <w:bookmarkEnd w:id="1314"/>
      <w:bookmarkEnd w:id="1315"/>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ins w:id="1316" w:author="manolo" w:date="2010-12-30T09:15:00Z">
        <w:r w:rsidRPr="00625C7F">
          <w:rPr>
            <w:lang w:eastAsia="en-US"/>
          </w:rPr>
          <w:t xml:space="preserve"> </w:t>
        </w:r>
      </w:ins>
      <w:r>
        <w:rPr>
          <w:lang w:eastAsia="en-US"/>
        </w:rPr>
        <w:t xml:space="preserve">La cual tiene como funcionalidad crear, editar y eliminar </w:t>
      </w:r>
      <w:commentRangeStart w:id="1317"/>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18" w:author="manolo" w:date="2010-12-30T09:15:00Z">
        <w:r w:rsidRPr="00625C7F">
          <w:t xml:space="preserve"> </w:t>
        </w:r>
      </w:ins>
      <w:r w:rsidRPr="00625C7F">
        <w:rPr>
          <w:lang w:eastAsia="en-US"/>
        </w:rPr>
        <w:t>y dejando marcado el checkBox correspondiente del listado.</w:t>
      </w:r>
      <w:commentRangeEnd w:id="1317"/>
      <w:r w:rsidR="00645D26">
        <w:rPr>
          <w:rStyle w:val="Refdecomentario"/>
          <w:rFonts w:eastAsia="Times New Roman" w:cs="Times New Roman"/>
          <w:szCs w:val="20"/>
          <w:lang w:eastAsia="en-US"/>
        </w:rPr>
        <w:commentReference w:id="1317"/>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319" w:name="_Toc281339400"/>
      <w:bookmarkStart w:id="1320" w:name="_Toc281354893"/>
      <w:bookmarkStart w:id="1321" w:name="_Toc281432111"/>
      <w:r w:rsidRPr="001175CC">
        <w:t xml:space="preserve">Ilustración </w:t>
      </w:r>
      <w:r w:rsidR="00B51A41">
        <w:fldChar w:fldCharType="begin"/>
      </w:r>
      <w:r w:rsidRPr="001175CC">
        <w:instrText xml:space="preserve"> SEQ Ilustración \* ARABIC </w:instrText>
      </w:r>
      <w:r w:rsidR="00B51A41">
        <w:fldChar w:fldCharType="separate"/>
      </w:r>
      <w:r w:rsidR="00AE33D1">
        <w:rPr>
          <w:noProof/>
        </w:rPr>
        <w:t>47</w:t>
      </w:r>
      <w:r w:rsidR="00B51A41">
        <w:fldChar w:fldCharType="end"/>
      </w:r>
      <w:r w:rsidRPr="001175CC">
        <w:t xml:space="preserve"> - Miniaturas</w:t>
      </w:r>
      <w:bookmarkEnd w:id="1319"/>
      <w:bookmarkEnd w:id="1320"/>
      <w:bookmarkEnd w:id="1321"/>
    </w:p>
    <w:p w:rsidR="00625C7F" w:rsidRPr="00625C7F" w:rsidRDefault="00F7176C" w:rsidP="00625C7F">
      <w:pPr>
        <w:rPr>
          <w:lang w:eastAsia="en-US"/>
        </w:rPr>
      </w:pPr>
      <w:r>
        <w:rPr>
          <w:b/>
        </w:rPr>
        <w:br w:type="page"/>
      </w:r>
      <w:r w:rsidR="007D782C">
        <w:t>En la ilustración nú</w:t>
      </w:r>
      <w:r w:rsidR="00625C7F">
        <w:t>mero 4</w:t>
      </w:r>
      <w:r w:rsidR="00645D26">
        <w:t>7</w:t>
      </w:r>
      <w:r w:rsidR="00625C7F">
        <w:t xml:space="preserve"> se presenta la interfaz de creación de miniaturas de los videos existentes.</w:t>
      </w:r>
      <w:ins w:id="1322"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1323"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8C7A36">
      <w:pPr>
        <w:suppressAutoHyphens w:val="0"/>
        <w:spacing w:before="0" w:after="0" w:line="240" w:lineRule="auto"/>
        <w:jc w:val="left"/>
        <w:rPr>
          <w:ins w:id="1324" w:author="manolo" w:date="2010-12-30T09:15:00Z"/>
        </w:rPr>
      </w:pPr>
      <w:ins w:id="1325" w:author="manolo" w:date="2010-12-30T09:15:00Z">
        <w:r>
          <w:rPr>
            <w:noProof/>
            <w:lang w:eastAsia="es-CL"/>
          </w:rPr>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2E4435">
      <w:pPr>
        <w:suppressAutoHyphens w:val="0"/>
        <w:spacing w:before="0" w:after="0" w:line="240" w:lineRule="auto"/>
        <w:jc w:val="left"/>
        <w:rPr>
          <w:del w:id="1326" w:author="manolo" w:date="2010-12-30T09:15:00Z"/>
        </w:rPr>
      </w:pPr>
      <w:del w:id="1327" w:author="manolo" w:date="2010-12-30T09:15:00Z">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328" w:name="_Toc281339401"/>
      <w:bookmarkStart w:id="1329" w:name="_Toc281354894"/>
      <w:bookmarkStart w:id="1330" w:name="_Toc281432112"/>
      <w:r w:rsidRPr="001175CC">
        <w:t xml:space="preserve">Ilustración </w:t>
      </w:r>
      <w:r w:rsidR="00B51A41">
        <w:fldChar w:fldCharType="begin"/>
      </w:r>
      <w:r w:rsidRPr="001175CC">
        <w:instrText xml:space="preserve"> SEQ Ilustración \* ARABIC </w:instrText>
      </w:r>
      <w:r w:rsidR="00B51A41">
        <w:fldChar w:fldCharType="separate"/>
      </w:r>
      <w:r w:rsidR="00AE33D1">
        <w:rPr>
          <w:noProof/>
        </w:rPr>
        <w:t>48</w:t>
      </w:r>
      <w:r w:rsidR="00B51A41">
        <w:fldChar w:fldCharType="end"/>
      </w:r>
      <w:ins w:id="1331" w:author="manolo" w:date="2010-12-30T09:15:00Z">
        <w:r w:rsidRPr="001175CC">
          <w:t xml:space="preserve"> </w:t>
        </w:r>
        <w:r>
          <w:t>–</w:t>
        </w:r>
        <w:r w:rsidRPr="001175CC">
          <w:t xml:space="preserve"> </w:t>
        </w:r>
      </w:ins>
      <w:del w:id="1332" w:author="manolo" w:date="2010-12-30T09:15:00Z">
        <w:r>
          <w:delText>–</w:delText>
        </w:r>
      </w:del>
      <w:r>
        <w:t>Main Site</w:t>
      </w:r>
      <w:bookmarkEnd w:id="1328"/>
      <w:bookmarkEnd w:id="1329"/>
      <w:bookmarkEnd w:id="1330"/>
    </w:p>
    <w:p w:rsidR="00D91CC4" w:rsidRDefault="00C061FC" w:rsidP="00C061FC">
      <w:r w:rsidRPr="00C061FC">
        <w:t xml:space="preserve">En la ilustración </w:t>
      </w:r>
      <w:r w:rsidR="00527C51">
        <w:t>48</w:t>
      </w:r>
      <w:ins w:id="1333"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C061FC" w:rsidRDefault="00C061FC" w:rsidP="00C061FC"/>
    <w:p w:rsidR="00F7176C" w:rsidRDefault="00F7176C" w:rsidP="00CF0939">
      <w:pPr>
        <w:pStyle w:val="Subttulo"/>
        <w:outlineLvl w:val="1"/>
      </w:pPr>
      <w:bookmarkStart w:id="1334" w:name="_Toc281339334"/>
      <w:bookmarkStart w:id="1335" w:name="_Toc281355177"/>
      <w:bookmarkStart w:id="1336" w:name="_Toc281432046"/>
      <w:r>
        <w:t xml:space="preserve">4.8. Puesta en </w:t>
      </w:r>
      <w:r w:rsidR="00527C51">
        <w:t>P</w:t>
      </w:r>
      <w:r>
        <w:t>roducción</w:t>
      </w:r>
      <w:bookmarkEnd w:id="1334"/>
      <w:bookmarkEnd w:id="1335"/>
      <w:bookmarkEnd w:id="1336"/>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1337" w:name="_Toc281339402"/>
      <w:bookmarkStart w:id="1338" w:name="_Toc281354895"/>
      <w:bookmarkStart w:id="1339" w:name="_Toc281432113"/>
      <w:r>
        <w:t xml:space="preserve">Ilustración </w:t>
      </w:r>
      <w:r w:rsidR="00B51A41">
        <w:fldChar w:fldCharType="begin"/>
      </w:r>
      <w:r>
        <w:instrText xml:space="preserve"> SEQ Ilustración \* ARABIC </w:instrText>
      </w:r>
      <w:r w:rsidR="00B51A41">
        <w:fldChar w:fldCharType="separate"/>
      </w:r>
      <w:r w:rsidR="00AE33D1">
        <w:rPr>
          <w:noProof/>
        </w:rPr>
        <w:t>49</w:t>
      </w:r>
      <w:r w:rsidR="00B51A41">
        <w:fldChar w:fldCharType="end"/>
      </w:r>
      <w:r>
        <w:t xml:space="preserve"> - Código QR sitio de producción</w:t>
      </w:r>
      <w:bookmarkEnd w:id="1337"/>
      <w:ins w:id="1340" w:author="manolo" w:date="2010-12-30T09:15:00Z">
        <w:r w:rsidR="00015DCC">
          <w:t xml:space="preserve"> </w:t>
        </w:r>
      </w:ins>
      <w:hyperlink r:id="rId99" w:history="1">
        <w:r w:rsidR="00015DCC" w:rsidRPr="00B66F26">
          <w:rPr>
            <w:rStyle w:val="Hipervnculo"/>
          </w:rPr>
          <w:t>http://umacms.no-ip.org</w:t>
        </w:r>
        <w:bookmarkEnd w:id="1338"/>
        <w:bookmarkEnd w:id="1339"/>
      </w:hyperlink>
    </w:p>
    <w:p w:rsidR="00D23B41" w:rsidRDefault="00015DCC">
      <w:pPr>
        <w:suppressAutoHyphens w:val="0"/>
        <w:spacing w:before="0" w:after="0" w:line="240" w:lineRule="auto"/>
        <w:jc w:val="left"/>
      </w:pPr>
      <w:r>
        <w:t>La URL del</w:t>
      </w:r>
      <w:r w:rsidR="00234F6C">
        <w:t xml:space="preserve"> admin </w:t>
      </w:r>
      <w:r>
        <w:t xml:space="preserve">es </w:t>
      </w:r>
      <w:hyperlink r:id="rId100" w:history="1">
        <w:r w:rsidRPr="00B66F26">
          <w:rPr>
            <w:rStyle w:val="Hipervnculo"/>
          </w:rPr>
          <w:t>http://umacms.no-ip.org</w:t>
        </w:r>
      </w:hyperlink>
      <w:ins w:id="1341"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ins w:id="1342" w:author="manolo" w:date="2010-12-30T09:15:00Z">
        <w:r w:rsidR="00A20F86">
          <w:t xml:space="preserve"> </w:t>
        </w:r>
      </w:ins>
      <w:r>
        <w:t>admin</w:t>
      </w:r>
    </w:p>
    <w:p w:rsidR="00D23B41" w:rsidRDefault="00015DCC">
      <w:pPr>
        <w:suppressAutoHyphens w:val="0"/>
        <w:spacing w:before="0" w:after="0" w:line="240" w:lineRule="auto"/>
        <w:jc w:val="left"/>
      </w:pPr>
      <w:r>
        <w:t>Password:</w:t>
      </w:r>
      <w:ins w:id="1343"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101" w:history="1">
        <w:r w:rsidR="00A874E9" w:rsidRPr="00B66F26">
          <w:rPr>
            <w:rStyle w:val="Hipervnculo"/>
          </w:rPr>
          <w:t>http://umacms.no-ip.org/docs/phpdoc</w:t>
        </w:r>
      </w:hyperlink>
    </w:p>
    <w:p w:rsidR="00D23B41" w:rsidRDefault="0098171F">
      <w:r>
        <w:t xml:space="preserve">Los componentes XML de los formularios del admin </w:t>
      </w:r>
      <w:hyperlink r:id="rId102"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1344" w:author="manolo" w:date="2010-12-30T09:15:00Z">
        <w:r w:rsidR="00234F6C">
          <w:t xml:space="preserve"> </w:t>
        </w:r>
      </w:ins>
      <w:r>
        <w:t xml:space="preserve">MVC </w:t>
      </w:r>
      <w:r w:rsidR="004434E5">
        <w:t xml:space="preserve">dentro de los templates </w:t>
      </w:r>
      <w:r w:rsidR="00527C51">
        <w:t>principales</w:t>
      </w:r>
      <w:r>
        <w:t xml:space="preserve"> están en </w:t>
      </w:r>
      <w:hyperlink r:id="rId103"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104"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5" w:history="1">
        <w:r w:rsidRPr="00B66F26">
          <w:rPr>
            <w:rStyle w:val="Hipervnculo"/>
          </w:rPr>
          <w:t>http://code.google.com/p/uma-cms/</w:t>
        </w:r>
      </w:hyperlink>
      <w:ins w:id="1345"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346" w:name="_Toc281339335"/>
      <w:bookmarkStart w:id="1347" w:name="_Toc281355178"/>
      <w:bookmarkStart w:id="1348" w:name="_Toc281432047"/>
      <w:r>
        <w:t>4.9.</w:t>
      </w:r>
      <w:ins w:id="1349" w:author="manolo" w:date="2010-12-30T09:15:00Z">
        <w:r w:rsidR="00010D4C">
          <w:t xml:space="preserve"> </w:t>
        </w:r>
      </w:ins>
      <w:r>
        <w:t>Plan de pruebas</w:t>
      </w:r>
      <w:bookmarkEnd w:id="1346"/>
      <w:bookmarkEnd w:id="1347"/>
      <w:bookmarkEnd w:id="1348"/>
    </w:p>
    <w:p w:rsidR="000D5E98" w:rsidRPr="00E542FD" w:rsidRDefault="00527C51" w:rsidP="000D5E98">
      <w:r>
        <w:t>El</w:t>
      </w:r>
      <w:ins w:id="1350"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1351" w:author="manolo" w:date="2010-12-30T09:15:00Z">
        <w:r w:rsidR="00010D4C">
          <w:t xml:space="preserve"> </w:t>
        </w:r>
      </w:ins>
      <w:r w:rsidRPr="000D5E98">
        <w:t>Definición d</w:t>
      </w:r>
      <w:r w:rsidR="00010D4C">
        <w:t>el caso de prueba</w:t>
      </w:r>
    </w:p>
    <w:p w:rsidR="000D5E98" w:rsidRPr="00E542FD" w:rsidRDefault="000D5E98" w:rsidP="000D5E98">
      <w:pPr>
        <w:rPr>
          <w:del w:id="1352"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1353" w:author="manolo" w:date="2010-12-30T09:15:00Z">
        <w:r w:rsidRPr="00A34B8A">
          <w:t xml:space="preserve"> </w:t>
        </w:r>
      </w:ins>
      <w:r w:rsidRPr="00E542FD">
        <w:t xml:space="preserve">Se trata de evaluar el sistema o parte de </w:t>
      </w:r>
      <w:r w:rsidR="0029210C">
        <w:t>é</w:t>
      </w:r>
      <w:r w:rsidRPr="00E542FD">
        <w:t>ste durante o al final del desarrollo, para determinar si satisface los requisitos iniciales</w:t>
      </w:r>
      <w:r w:rsidR="0029210C">
        <w:t>. Así</w:t>
      </w:r>
      <w:ins w:id="1354"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1355" w:author="manolo" w:date="2010-12-30T09:15:00Z"/>
          <w:rFonts w:eastAsia="Times New Roman" w:cs="Times New Roman"/>
          <w:b/>
          <w:sz w:val="28"/>
          <w:szCs w:val="24"/>
        </w:rPr>
      </w:pPr>
      <w:ins w:id="1356" w:author="manolo" w:date="2010-12-30T09:15:00Z">
        <w:r>
          <w:br w:type="page"/>
        </w:r>
      </w:ins>
    </w:p>
    <w:p w:rsidR="000D5E98" w:rsidRDefault="000D5E98" w:rsidP="00010D4C">
      <w:pPr>
        <w:pStyle w:val="Subttulo"/>
      </w:pPr>
      <w:r>
        <w:t>4.9.3.</w:t>
      </w:r>
      <w:ins w:id="1357"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1358" w:name="_Toc281339403"/>
      <w:bookmarkStart w:id="1359" w:name="_Toc281354896"/>
      <w:bookmarkStart w:id="1360" w:name="_Toc281432114"/>
      <w:r w:rsidRPr="001175CC">
        <w:t>Ilustración</w:t>
      </w:r>
      <w:ins w:id="1361" w:author="manolo" w:date="2010-12-30T09:15:00Z">
        <w:r w:rsidR="00010D4C">
          <w:t xml:space="preserve"> </w:t>
        </w:r>
      </w:ins>
      <w:r w:rsidR="00B51A41">
        <w:fldChar w:fldCharType="begin"/>
      </w:r>
      <w:r w:rsidRPr="001175CC">
        <w:instrText xml:space="preserve"> SEQ Ilustración \* ARABIC </w:instrText>
      </w:r>
      <w:r w:rsidR="00B51A41">
        <w:fldChar w:fldCharType="separate"/>
      </w:r>
      <w:r w:rsidR="00AE33D1">
        <w:rPr>
          <w:noProof/>
        </w:rPr>
        <w:t>50</w:t>
      </w:r>
      <w:r w:rsidR="00B51A41">
        <w:fldChar w:fldCharType="end"/>
      </w:r>
      <w:ins w:id="1362" w:author="manolo" w:date="2010-12-30T09:15:00Z">
        <w:r w:rsidR="00010D4C">
          <w:t xml:space="preserve"> </w:t>
        </w:r>
        <w:r>
          <w:t>–</w:t>
        </w:r>
        <w:r w:rsidR="00010D4C">
          <w:t xml:space="preserve"> </w:t>
        </w:r>
      </w:ins>
      <w:del w:id="1363" w:author="manolo" w:date="2010-12-30T09:15:00Z">
        <w:r>
          <w:delText>–</w:delText>
        </w:r>
      </w:del>
      <w:r>
        <w:t>Formato de caso de prueba implementado</w:t>
      </w:r>
      <w:bookmarkEnd w:id="1358"/>
      <w:bookmarkEnd w:id="1359"/>
      <w:bookmarkEnd w:id="1360"/>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364" w:name="_Toc281339336"/>
      <w:bookmarkStart w:id="1365" w:name="_Toc281355179"/>
      <w:bookmarkStart w:id="1366" w:name="_Toc281432048"/>
      <w:r>
        <w:t>4.10. Plan de liberación</w:t>
      </w:r>
      <w:bookmarkEnd w:id="1364"/>
      <w:bookmarkEnd w:id="1365"/>
      <w:bookmarkEnd w:id="1366"/>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1367" w:author="manolo" w:date="2010-12-30T09:15:00Z">
        <w:r w:rsidR="008C7A36">
          <w:t>.</w:t>
        </w:r>
      </w:ins>
      <w:del w:id="1368"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1369"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1370" w:author="manolo" w:date="2010-12-30T09:15:00Z">
        <w:r>
          <w:t xml:space="preserve"> </w:t>
        </w:r>
      </w:ins>
      <w:r w:rsidRPr="00010D4C">
        <w:t>y documentación</w:t>
      </w:r>
      <w:ins w:id="1371"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1372" w:author="manolo" w:date="2010-12-30T09:15:00Z"/>
        </w:rPr>
      </w:pPr>
    </w:p>
    <w:p w:rsidR="00010D4C" w:rsidRDefault="00010D4C">
      <w:pPr>
        <w:suppressAutoHyphens w:val="0"/>
        <w:spacing w:before="0" w:after="0" w:line="240" w:lineRule="auto"/>
        <w:jc w:val="left"/>
        <w:rPr>
          <w:del w:id="1373" w:author="manolo" w:date="2010-12-30T09:15:00Z"/>
          <w:rFonts w:eastAsia="Times New Roman" w:cs="Times New Roman"/>
          <w:b/>
          <w:sz w:val="28"/>
          <w:szCs w:val="24"/>
        </w:rPr>
      </w:pPr>
      <w:del w:id="1374" w:author="manolo" w:date="2010-12-30T09:15:00Z">
        <w:r>
          <w:br w:type="page"/>
        </w:r>
      </w:del>
    </w:p>
    <w:p w:rsidR="00010D4C" w:rsidRDefault="00010D4C" w:rsidP="00010D4C">
      <w:pPr>
        <w:pStyle w:val="Subttulo"/>
        <w:rPr>
          <w:del w:id="1375" w:author="manolo" w:date="2010-12-30T09:15:00Z"/>
        </w:rPr>
      </w:pPr>
      <w:del w:id="1376" w:author="manolo" w:date="2010-12-30T09:15:00Z">
        <w:r>
          <w:delText xml:space="preserve">4.10.3. </w:delText>
        </w:r>
        <w:r w:rsidR="00785C43">
          <w:delText xml:space="preserve">Documentación de </w:delText>
        </w:r>
        <w:commentRangeStart w:id="1377"/>
        <w:r w:rsidR="00785C43">
          <w:delText>Soporte</w:delText>
        </w:r>
        <w:commentRangeEnd w:id="1377"/>
        <w:r w:rsidR="00375D89">
          <w:rPr>
            <w:rStyle w:val="Refdecomentario"/>
            <w:b w:val="0"/>
            <w:szCs w:val="20"/>
            <w:lang w:eastAsia="en-US"/>
          </w:rPr>
          <w:commentReference w:id="1377"/>
        </w:r>
      </w:del>
    </w:p>
    <w:p w:rsidR="00785C43" w:rsidRDefault="00785C43" w:rsidP="00010D4C">
      <w:pPr>
        <w:rPr>
          <w:del w:id="1378" w:author="manolo" w:date="2010-12-30T09:15:00Z"/>
          <w:b/>
        </w:rPr>
      </w:pPr>
    </w:p>
    <w:p w:rsidR="00C061FC" w:rsidRDefault="00C061FC" w:rsidP="00010D4C">
      <w:pPr>
        <w:rPr>
          <w:del w:id="1379" w:author="manolo" w:date="2010-12-30T09:15:00Z"/>
        </w:rPr>
      </w:pPr>
      <w:del w:id="1380"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1381" w:author="manolo" w:date="2010-12-30T09:15:00Z"/>
        </w:rPr>
      </w:pPr>
      <w:del w:id="1382"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1383" w:author="manolo" w:date="2010-12-30T09:15:00Z"/>
        </w:rPr>
      </w:pPr>
      <w:del w:id="1384"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1385" w:author="manolo" w:date="2010-12-30T09:15:00Z"/>
        </w:rPr>
      </w:pPr>
      <w:del w:id="1386"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1387" w:author="manolo" w:date="2010-12-30T09:15:00Z"/>
        </w:rPr>
      </w:pPr>
      <w:del w:id="1388"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1389" w:name="_Toc281339337"/>
      <w:bookmarkStart w:id="1390" w:name="_Toc281355180"/>
      <w:bookmarkStart w:id="1391" w:name="_Toc281432049"/>
      <w:r w:rsidRPr="001175CC">
        <w:t xml:space="preserve">5. </w:t>
      </w:r>
      <w:r>
        <w:t>Conclusiones</w:t>
      </w:r>
      <w:bookmarkEnd w:id="1389"/>
      <w:bookmarkEnd w:id="1390"/>
      <w:bookmarkEnd w:id="1391"/>
    </w:p>
    <w:p w:rsidR="001175CC" w:rsidRDefault="001175CC" w:rsidP="001175CC">
      <w:pPr>
        <w:pStyle w:val="Encabezado"/>
      </w:pPr>
    </w:p>
    <w:p w:rsidR="00010D4C" w:rsidRDefault="00010D4C" w:rsidP="00AD4989">
      <w:pPr>
        <w:pStyle w:val="Subttulo"/>
        <w:keepNext/>
        <w:outlineLvl w:val="2"/>
      </w:pPr>
      <w:bookmarkStart w:id="1392" w:name="_Toc281339338"/>
      <w:bookmarkStart w:id="1393" w:name="_Toc281355181"/>
      <w:bookmarkStart w:id="1394" w:name="_Toc281432050"/>
      <w:r>
        <w:t>5</w:t>
      </w:r>
      <w:r w:rsidRPr="00F23A57">
        <w:t>.</w:t>
      </w:r>
      <w:r>
        <w:t xml:space="preserve">1. </w:t>
      </w:r>
      <w:r w:rsidR="00E12A97">
        <w:t>M</w:t>
      </w:r>
      <w:r>
        <w:t>etodología</w:t>
      </w:r>
      <w:bookmarkEnd w:id="1392"/>
      <w:bookmarkEnd w:id="1393"/>
      <w:bookmarkEnd w:id="1394"/>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1395"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1396"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1397" w:author="manolo" w:date="2010-12-30T09:15:00Z">
        <w:r>
          <w:t>facilitar</w:t>
        </w:r>
      </w:ins>
      <w:del w:id="1398"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399" w:name="_Toc281339339"/>
      <w:bookmarkStart w:id="1400" w:name="_Toc281355182"/>
      <w:bookmarkStart w:id="1401" w:name="_Toc281432051"/>
      <w:r>
        <w:t>5</w:t>
      </w:r>
      <w:r w:rsidRPr="00F23A57">
        <w:t>.</w:t>
      </w:r>
      <w:r w:rsidR="00C061FC">
        <w:t>2</w:t>
      </w:r>
      <w:r w:rsidRPr="00F23A57">
        <w:t>.</w:t>
      </w:r>
      <w:ins w:id="1402" w:author="manolo" w:date="2010-12-30T09:15:00Z">
        <w:r>
          <w:t xml:space="preserve"> </w:t>
        </w:r>
      </w:ins>
      <w:r w:rsidR="00E27F52">
        <w:t>Trabajo R</w:t>
      </w:r>
      <w:r>
        <w:t>ealizado</w:t>
      </w:r>
      <w:bookmarkEnd w:id="1399"/>
      <w:bookmarkEnd w:id="1400"/>
      <w:bookmarkEnd w:id="1401"/>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1403"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r w:rsidR="00375D89">
        <w:t>generó</w:t>
      </w:r>
      <w:r>
        <w:t xml:space="preserve"> un repositorio de documentación online con cada fuente de información de ayudo al estudio, análisis </w:t>
      </w:r>
      <w:del w:id="1404"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405" w:name="_Toc281339340"/>
      <w:bookmarkStart w:id="1406" w:name="_Toc281355183"/>
      <w:bookmarkStart w:id="1407" w:name="_Toc281432052"/>
      <w:r>
        <w:t>5</w:t>
      </w:r>
      <w:r w:rsidRPr="00F23A57">
        <w:t>.</w:t>
      </w:r>
      <w:r w:rsidR="00C061FC">
        <w:t>3</w:t>
      </w:r>
      <w:r w:rsidRPr="00F23A57">
        <w:t>.</w:t>
      </w:r>
      <w:ins w:id="1408" w:author="manolo" w:date="2010-12-30T09:15:00Z">
        <w:r>
          <w:t xml:space="preserve"> </w:t>
        </w:r>
      </w:ins>
      <w:r w:rsidR="00E27F52">
        <w:t>Aprendizaje O</w:t>
      </w:r>
      <w:r>
        <w:t>btenido</w:t>
      </w:r>
      <w:bookmarkEnd w:id="1405"/>
      <w:bookmarkEnd w:id="1406"/>
      <w:bookmarkEnd w:id="1407"/>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1409"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1410" w:name="_Toc281339341"/>
      <w:r>
        <w:br w:type="page"/>
      </w:r>
    </w:p>
    <w:p w:rsidR="00010D4C" w:rsidRDefault="00010D4C" w:rsidP="00AD4989">
      <w:pPr>
        <w:pStyle w:val="Subttulo"/>
        <w:keepNext/>
        <w:outlineLvl w:val="2"/>
      </w:pPr>
      <w:bookmarkStart w:id="1411" w:name="_Toc281355184"/>
      <w:bookmarkStart w:id="1412" w:name="_Toc281432053"/>
      <w:r>
        <w:t>5</w:t>
      </w:r>
      <w:r w:rsidRPr="00F23A57">
        <w:t>.</w:t>
      </w:r>
      <w:r w:rsidR="00C061FC">
        <w:t>4</w:t>
      </w:r>
      <w:r w:rsidRPr="00F23A57">
        <w:t>.</w:t>
      </w:r>
      <w:ins w:id="1413" w:author="manolo" w:date="2010-12-30T09:15:00Z">
        <w:r>
          <w:t xml:space="preserve"> </w:t>
        </w:r>
      </w:ins>
      <w:r w:rsidR="00E27F52">
        <w:t>Dificultades Surgidas D</w:t>
      </w:r>
      <w:r>
        <w:t xml:space="preserve">urante </w:t>
      </w:r>
      <w:r w:rsidR="00E27F52">
        <w:t>el D</w:t>
      </w:r>
      <w:r>
        <w:t>esarrollo</w:t>
      </w:r>
      <w:bookmarkEnd w:id="1410"/>
      <w:bookmarkEnd w:id="1411"/>
      <w:bookmarkEnd w:id="1412"/>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1414" w:author="manolo" w:date="2010-12-30T09:15:00Z"/>
        </w:rPr>
      </w:pPr>
      <w:ins w:id="1415" w:author="manolo" w:date="2010-12-30T09:15:00Z">
        <w:r>
          <w:t>Las dificultades fueron las siguientes:</w:t>
        </w:r>
      </w:ins>
    </w:p>
    <w:p w:rsidR="00010D4C" w:rsidRDefault="00010D4C" w:rsidP="00C061FC">
      <w:pPr>
        <w:rPr>
          <w:del w:id="1416" w:author="manolo" w:date="2010-12-30T09:15:00Z"/>
        </w:rPr>
      </w:pPr>
    </w:p>
    <w:p w:rsidR="00010D4C" w:rsidRDefault="00010D4C" w:rsidP="00C061FC">
      <w:pPr>
        <w:pStyle w:val="Prrafodelista"/>
        <w:numPr>
          <w:ilvl w:val="0"/>
          <w:numId w:val="21"/>
        </w:numPr>
        <w:pPrChange w:id="1417" w:author="manolo" w:date="2010-12-30T09:15:00Z">
          <w:pPr/>
        </w:pPrChange>
      </w:pPr>
      <w:r>
        <w:t xml:space="preserve">Gestión de Tiempos: En base a la gestión y optimación de tiempo, se tuvo que </w:t>
      </w:r>
      <w:r w:rsidR="00375D89">
        <w:t>realizar una</w:t>
      </w:r>
      <w:ins w:id="1418" w:author="manolo" w:date="2010-12-30T09:15:00Z">
        <w:r w:rsidR="008C7A36">
          <w:t xml:space="preserve"> </w:t>
        </w:r>
      </w:ins>
      <w:r w:rsidR="00375D89">
        <w:t>coordinación</w:t>
      </w:r>
      <w:ins w:id="1419"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1420" w:author="manolo" w:date="2010-12-30T09:15:00Z"/>
        </w:rPr>
      </w:pPr>
    </w:p>
    <w:p w:rsidR="00010D4C" w:rsidRDefault="00997831" w:rsidP="00C061FC">
      <w:pPr>
        <w:rPr>
          <w:del w:id="1421" w:author="manolo" w:date="2010-12-30T09:15:00Z"/>
        </w:rPr>
      </w:pPr>
      <w:commentRangeStart w:id="1422"/>
      <w:r>
        <w:t>T</w:t>
      </w:r>
      <w:r w:rsidR="00894031">
        <w:t>rabajar con Zend Studio basado en Eclipse y coordinar controles de versiones a</w:t>
      </w:r>
      <w:r w:rsidR="00010D4C">
        <w:t xml:space="preserve"> través de </w:t>
      </w:r>
      <w:r w:rsidR="00894031">
        <w:t>SVN</w:t>
      </w:r>
      <w:ins w:id="1423"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1422"/>
      <w:del w:id="1424" w:author="manolo" w:date="2010-12-30T09:15:00Z">
        <w:r w:rsidR="00375D89">
          <w:rPr>
            <w:rStyle w:val="Refdecomentario"/>
            <w:rFonts w:eastAsia="Times New Roman" w:cs="Times New Roman"/>
            <w:szCs w:val="20"/>
            <w:lang w:eastAsia="en-US"/>
          </w:rPr>
          <w:commentReference w:id="1422"/>
        </w:r>
      </w:del>
    </w:p>
    <w:p w:rsidR="00894031" w:rsidRDefault="00894031" w:rsidP="00C061FC">
      <w:pPr>
        <w:pStyle w:val="Prrafodelista"/>
        <w:numPr>
          <w:ilvl w:val="0"/>
          <w:numId w:val="21"/>
        </w:numPr>
        <w:pPrChange w:id="1425" w:author="manolo" w:date="2010-12-30T09:15:00Z">
          <w:pPr/>
        </w:pPrChange>
      </w:pPr>
    </w:p>
    <w:p w:rsidR="00010D4C" w:rsidRDefault="00010D4C" w:rsidP="00C061FC">
      <w:pPr>
        <w:pStyle w:val="Prrafodelista"/>
        <w:numPr>
          <w:ilvl w:val="0"/>
          <w:numId w:val="21"/>
        </w:numPr>
        <w:pPrChange w:id="1426" w:author="manolo" w:date="2010-12-30T09:15:00Z">
          <w:pPr/>
        </w:pPrChange>
      </w:pPr>
      <w:commentRangeStart w:id="1427"/>
      <w:r>
        <w:t>Gestión de recursos humanos: Gestionar reuniones presenciales y periódic</w:t>
      </w:r>
      <w:r w:rsidR="00B548AD">
        <w:t>o</w:t>
      </w:r>
      <w:r>
        <w:t>s</w:t>
      </w:r>
      <w:ins w:id="1428" w:author="manolo" w:date="2010-12-30T09:15:00Z">
        <w:r w:rsidR="008C7A36">
          <w:t>,</w:t>
        </w:r>
      </w:ins>
      <w:del w:id="1429" w:author="manolo" w:date="2010-12-30T09:15:00Z">
        <w:r>
          <w:delText xml:space="preserve"> </w:delText>
        </w:r>
      </w:del>
      <w:r>
        <w:t xml:space="preserve"> para tomar las decisiones relevantes  y críticas en el proyecto.</w:t>
      </w:r>
    </w:p>
    <w:p w:rsidR="00010D4C" w:rsidRDefault="00010D4C" w:rsidP="00C061FC">
      <w:pPr>
        <w:rPr>
          <w:del w:id="1430" w:author="manolo" w:date="2010-12-30T09:15:00Z"/>
        </w:rPr>
      </w:pPr>
    </w:p>
    <w:p w:rsidR="00010D4C" w:rsidRDefault="00010D4C" w:rsidP="008C7A36">
      <w:pPr>
        <w:pStyle w:val="Prrafodelista"/>
        <w:numPr>
          <w:ilvl w:val="0"/>
          <w:numId w:val="21"/>
        </w:numPr>
        <w:pPrChange w:id="1431" w:author="manolo" w:date="2010-12-30T09:15:00Z">
          <w:pPr/>
        </w:pPrChange>
      </w:pPr>
      <w:r>
        <w:t xml:space="preserve">Dificultades técnicas propiamente de la implementación de tecnologías nuevas: como desarrollar e implementar nuevas rutinas de codificación y manejar la programación a nivel de 3 capas con programación orientada a objetos en </w:t>
      </w:r>
      <w:ins w:id="1432" w:author="manolo" w:date="2010-12-30T09:15:00Z">
        <w:r>
          <w:t>PHP.</w:t>
        </w:r>
      </w:ins>
      <w:del w:id="1433" w:author="manolo" w:date="2010-12-30T09:15:00Z">
        <w:r>
          <w:delText>PHP</w:delText>
        </w:r>
        <w:commentRangeEnd w:id="1427"/>
        <w:r w:rsidR="00B548AD">
          <w:rPr>
            <w:rStyle w:val="Refdecomentario"/>
            <w:rFonts w:eastAsia="Times New Roman" w:cs="Times New Roman"/>
            <w:szCs w:val="20"/>
            <w:lang w:eastAsia="en-US"/>
          </w:rPr>
          <w:commentReference w:id="1427"/>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434" w:name="_Toc281339342"/>
      <w:bookmarkStart w:id="1435" w:name="_Toc281355185"/>
      <w:bookmarkStart w:id="1436" w:name="_Toc281432054"/>
      <w:r>
        <w:t>5</w:t>
      </w:r>
      <w:r w:rsidRPr="00F23A57">
        <w:t>.</w:t>
      </w:r>
      <w:r w:rsidR="00C061FC">
        <w:t>5</w:t>
      </w:r>
      <w:r w:rsidRPr="00F23A57">
        <w:t xml:space="preserve">. </w:t>
      </w:r>
      <w:r w:rsidR="00894031">
        <w:t>Proyecciones</w:t>
      </w:r>
      <w:bookmarkEnd w:id="1434"/>
      <w:bookmarkEnd w:id="1435"/>
      <w:bookmarkEnd w:id="1436"/>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1437"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1438" w:author="manolo" w:date="2010-12-30T09:15:00Z">
        <w:r w:rsidR="0070298D">
          <w:t xml:space="preserve"> </w:t>
        </w:r>
      </w:ins>
      <w:r w:rsidR="00FC104C">
        <w:t>con muchas iteraciones e instancias de replantamiento</w:t>
      </w:r>
      <w:ins w:id="1439"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440" w:name="_Toc281339343"/>
      <w:bookmarkStart w:id="1441" w:name="_Toc281355186"/>
      <w:bookmarkStart w:id="1442" w:name="_Toc281432055"/>
      <w:r w:rsidRPr="00134FCB">
        <w:rPr>
          <w:lang w:val="en-US"/>
        </w:rPr>
        <w:t>6</w:t>
      </w:r>
      <w:r w:rsidR="00CC20D5" w:rsidRPr="00134FCB">
        <w:rPr>
          <w:lang w:val="en-US"/>
        </w:rPr>
        <w:t xml:space="preserve">. </w:t>
      </w:r>
      <w:r w:rsidR="00DF02B6" w:rsidRPr="00134FCB">
        <w:rPr>
          <w:lang w:val="en-US"/>
        </w:rPr>
        <w:t>Bibliografía</w:t>
      </w:r>
      <w:bookmarkEnd w:id="1440"/>
      <w:bookmarkEnd w:id="1441"/>
      <w:bookmarkEnd w:id="144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ins w:id="1443"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1444"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1445"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7" w:history="1">
        <w:r w:rsidRPr="007C0EE8">
          <w:rPr>
            <w:rStyle w:val="Hipervnculo"/>
            <w:lang w:val="en-US"/>
          </w:rPr>
          <w:t>http://www.ffmpeg.org/</w:t>
        </w:r>
      </w:hyperlink>
      <w:hyperlink r:id="rId10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9" w:history="1">
        <w:r>
          <w:rPr>
            <w:rStyle w:val="Hipervnculo"/>
          </w:rPr>
          <w:t>http://es.wikipedia.org/wiki/Acceso_Multimedia_Universal</w:t>
        </w:r>
      </w:hyperlink>
      <w:hyperlink r:id="rId11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1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1446" w:author="manolo" w:date="2010-12-30T09:15:00Z">
        <w:r w:rsidR="0077272B">
          <w:rPr>
            <w:rStyle w:val="Hipervnculo"/>
            <w:b/>
            <w:color w:val="000000"/>
            <w:u w:val="none"/>
            <w:lang w:val="en-US"/>
          </w:rPr>
          <w:t xml:space="preserve"> </w:t>
        </w:r>
      </w:ins>
      <w:hyperlink r:id="rId11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1447" w:author="manolo" w:date="2010-12-30T09:15:00Z">
        <w:r w:rsidR="0077272B">
          <w:rPr>
            <w:rStyle w:val="Hipervnculo"/>
            <w:b/>
            <w:color w:val="000000"/>
            <w:u w:val="none"/>
          </w:rPr>
          <w:t xml:space="preserve"> </w:t>
        </w:r>
      </w:ins>
      <w:hyperlink r:id="rId11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1448" w:author="manolo" w:date="2010-12-30T09:15:00Z">
        <w:r w:rsidR="0077272B">
          <w:rPr>
            <w:rStyle w:val="Hipervnculo"/>
            <w:b/>
            <w:color w:val="000000"/>
            <w:u w:val="none"/>
            <w:lang w:val="en-US"/>
          </w:rPr>
          <w:t xml:space="preserve"> </w:t>
        </w:r>
      </w:ins>
      <w:hyperlink r:id="rId11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1449" w:author="manolo" w:date="2010-12-30T09:15:00Z">
        <w:r w:rsidR="007517AA">
          <w:rPr>
            <w:rStyle w:val="Hipervnculo"/>
            <w:color w:val="000000"/>
            <w:u w:val="none"/>
            <w:lang w:val="en-US"/>
          </w:rPr>
          <w:t xml:space="preserve"> </w:t>
        </w:r>
      </w:ins>
      <w:hyperlink r:id="rId11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450" w:name="_Toc281339344"/>
      <w:bookmarkStart w:id="1451" w:name="_Toc281355187"/>
      <w:bookmarkStart w:id="1452" w:name="_Toc281432056"/>
      <w:r>
        <w:t>Anexos</w:t>
      </w:r>
      <w:bookmarkEnd w:id="1450"/>
      <w:bookmarkEnd w:id="1451"/>
      <w:bookmarkEnd w:id="1452"/>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453" w:name="_Toc281339345"/>
      <w:bookmarkStart w:id="1454" w:name="_Toc281355188"/>
      <w:bookmarkStart w:id="1455" w:name="_Toc281432057"/>
      <w:r>
        <w:t>Anexos I.  Componentes XML</w:t>
      </w:r>
      <w:bookmarkEnd w:id="1453"/>
      <w:bookmarkEnd w:id="1454"/>
      <w:bookmarkEnd w:id="1455"/>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ins w:id="1456"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4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4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14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4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6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4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14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4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14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4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ins w:id="14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8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14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4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9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4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4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4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0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1507"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000000" w:rsidRDefault="004540B7">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15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15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1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2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5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5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5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5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3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5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5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5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ins w:id="15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15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5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5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ins w:id="15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6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7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5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5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5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5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5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9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5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9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5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6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0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6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6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6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6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1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2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6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4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4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6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6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6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57"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658"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6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6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6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6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6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7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6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6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8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ins w:id="16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6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9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9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7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7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ins w:id="17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7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7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7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7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1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2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7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7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7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7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4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55"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756"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7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6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7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7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7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7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7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7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7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7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7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8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9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7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7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ins w:id="18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8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ins w:id="18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8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1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ins w:id="18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8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8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8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8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8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8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8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8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3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8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40"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841"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8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ins w:id="18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4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ins w:id="18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8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5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ins w:id="18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8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8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8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8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7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8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8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8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8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8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8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8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9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8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8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8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8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9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9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9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9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9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ins w:id="1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25"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26"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9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ins w:id="19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34"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35"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ins w:id="19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9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9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ins w:id="19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52" w:name="_Toc281339346"/>
      <w:bookmarkStart w:id="1953" w:name="_Toc281355189"/>
      <w:bookmarkStart w:id="1954" w:name="_Toc281432058"/>
      <w:r>
        <w:t>Anexos II.  Casos de prueba</w:t>
      </w:r>
      <w:bookmarkEnd w:id="1952"/>
      <w:bookmarkEnd w:id="1953"/>
      <w:bookmarkEnd w:id="1954"/>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955"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ins w:id="1956"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ins w:id="1957"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ins w:id="1958"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ins w:id="1959"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ins w:id="1960" w:author="manolo" w:date="2010-12-30T09:15:00Z">
        <w:r>
          <w:t xml:space="preserve"> </w:t>
        </w:r>
      </w:ins>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961"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ins w:id="1962"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63" w:name="_Toc281339347"/>
      <w:bookmarkStart w:id="1964" w:name="_Toc281355190"/>
      <w:bookmarkStart w:id="1965" w:name="_Toc281432059"/>
      <w:r>
        <w:t xml:space="preserve">Anexos III.  </w:t>
      </w:r>
      <w:r>
        <w:rPr>
          <w:lang w:val="es-ES"/>
        </w:rPr>
        <w:t>Sincronización Google SVN</w:t>
      </w:r>
      <w:bookmarkEnd w:id="1963"/>
      <w:bookmarkEnd w:id="1964"/>
      <w:bookmarkEnd w:id="1965"/>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966" w:author="manolo" w:date="2010-12-30T09:15:00Z"/>
          <w:lang w:val="es-ES"/>
        </w:rPr>
      </w:pPr>
      <w:ins w:id="1967"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w:t>
      </w:r>
      <w:ins w:id="1968" w:author="manolo" w:date="2010-12-30T09:15:00Z">
        <w:r w:rsidRPr="00B71CC1">
          <w:rPr>
            <w:lang w:val="es-ES"/>
          </w:rPr>
          <w:t>tendr</w:t>
        </w:r>
        <w:r>
          <w:rPr>
            <w:lang w:val="es-ES"/>
          </w:rPr>
          <w:t>á</w:t>
        </w:r>
        <w:r w:rsidRPr="00B71CC1">
          <w:rPr>
            <w:lang w:val="es-ES"/>
          </w:rPr>
          <w:t xml:space="preserve"> su</w:t>
        </w:r>
      </w:ins>
      <w:del w:id="1969"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ins w:id="1970" w:author="manolo" w:date="2010-12-30T09:15:00Z"/>
          <w:lang w:val="es-ES"/>
        </w:rPr>
      </w:pPr>
      <w:ins w:id="1971" w:author="manolo" w:date="2010-12-30T09:15:00Z">
        <w:r>
          <w:rPr>
            <w:noProof/>
            <w:lang w:eastAsia="es-CL"/>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612130" cy="3507740"/>
                      </a:xfrm>
                      <a:prstGeom prst="rect">
                        <a:avLst/>
                      </a:prstGeom>
                    </pic:spPr>
                  </pic:pic>
                </a:graphicData>
              </a:graphic>
            </wp:inline>
          </w:drawing>
        </w:r>
      </w:ins>
    </w:p>
    <w:p w:rsidR="00B71CC1" w:rsidRDefault="00451D3E" w:rsidP="00B71CC1">
      <w:pPr>
        <w:rPr>
          <w:del w:id="1972" w:author="manolo" w:date="2010-12-30T09:15:00Z"/>
          <w:lang w:val="es-ES"/>
        </w:rPr>
      </w:pPr>
      <w:del w:id="1973" w:author="manolo" w:date="2010-12-30T09:15:00Z">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ins w:id="1974" w:author="manolo" w:date="2010-12-30T09:15:00Z"/>
          <w:lang w:val="es-ES"/>
        </w:rPr>
      </w:pPr>
      <w:ins w:id="1975" w:author="manolo" w:date="2010-12-30T09:15:00Z">
        <w:r>
          <w:rPr>
            <w:noProof/>
            <w:lang w:eastAsia="es-CL"/>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976" w:author="manolo" w:date="2010-12-30T09:15:00Z"/>
          <w:lang w:val="es-ES"/>
        </w:rPr>
      </w:pPr>
    </w:p>
    <w:p w:rsidR="00B71CC1" w:rsidRDefault="00451D3E" w:rsidP="00B71CC1">
      <w:pPr>
        <w:rPr>
          <w:del w:id="1977" w:author="manolo" w:date="2010-12-30T09:15:00Z"/>
          <w:lang w:val="es-ES"/>
        </w:rPr>
      </w:pPr>
      <w:del w:id="1978" w:author="manolo" w:date="2010-12-30T09:15:00Z">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507740"/>
                      </a:xfrm>
                      <a:prstGeom prst="rect">
                        <a:avLst/>
                      </a:prstGeom>
                    </pic:spPr>
                  </pic:pic>
                </a:graphicData>
              </a:graphic>
            </wp:inline>
          </w:drawing>
        </w:r>
      </w:del>
    </w:p>
    <w:p w:rsidR="00B71CC1" w:rsidRDefault="00B71CC1" w:rsidP="00B71CC1">
      <w:pPr>
        <w:rPr>
          <w:del w:id="1979"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30" w:history="1">
        <w:r w:rsidRPr="00B71CC1">
          <w:rPr>
            <w:rStyle w:val="Hipervnculo"/>
            <w:lang w:val="es-ES"/>
          </w:rPr>
          <w:t>https://uma-cms.googlecode.com/svn/</w:t>
        </w:r>
      </w:hyperlink>
      <w:r w:rsidRPr="00B71CC1">
        <w:rPr>
          <w:lang w:val="es-ES"/>
        </w:rPr>
        <w:t xml:space="preserve"> y el resto de los datos como sale en la imagen: </w:t>
      </w:r>
      <w:ins w:id="1980" w:author="manolo" w:date="2010-12-30T09:15:00Z">
        <w:r w:rsidRPr="00B71CC1">
          <w:rPr>
            <w:lang w:val="es-ES"/>
          </w:rPr>
          <w:t xml:space="preserve">su </w:t>
        </w:r>
      </w:ins>
      <w:r w:rsidRPr="00B71CC1">
        <w:rPr>
          <w:lang w:val="es-ES"/>
        </w:rPr>
        <w:t>cuenta gmail</w:t>
      </w:r>
      <w:r w:rsidR="009818EB">
        <w:rPr>
          <w:lang w:val="es-ES"/>
        </w:rPr>
        <w:t xml:space="preserve"> </w:t>
      </w:r>
      <w:del w:id="1981"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982" w:author="manolo" w:date="2010-12-30T09:15:00Z">
        <w:r w:rsidRPr="00B71CC1">
          <w:rPr>
            <w:lang w:val="es-ES"/>
          </w:rPr>
          <w:t>que vimos más arriba.</w:t>
        </w:r>
      </w:ins>
      <w:del w:id="1983"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7858FB" w:rsidP="00B71CC1">
      <w:pPr>
        <w:rPr>
          <w:ins w:id="1984" w:author="manolo" w:date="2010-12-30T09:15:00Z"/>
          <w:lang w:val="es-ES"/>
        </w:rPr>
      </w:pPr>
      <w:ins w:id="1985" w:author="manolo" w:date="2010-12-30T09:15:00Z">
        <w:r>
          <w:rPr>
            <w:noProof/>
            <w:lang w:eastAsia="es-CL"/>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2130" cy="3507740"/>
                      </a:xfrm>
                      <a:prstGeom prst="rect">
                        <a:avLst/>
                      </a:prstGeom>
                    </pic:spPr>
                  </pic:pic>
                </a:graphicData>
              </a:graphic>
            </wp:inline>
          </w:drawing>
        </w:r>
      </w:ins>
    </w:p>
    <w:p w:rsidR="00B71CC1" w:rsidRDefault="007858FB" w:rsidP="00B71CC1">
      <w:pPr>
        <w:rPr>
          <w:del w:id="1986" w:author="manolo" w:date="2010-12-30T09:15:00Z"/>
          <w:lang w:val="es-ES"/>
        </w:rPr>
      </w:pPr>
      <w:del w:id="1987" w:author="manolo" w:date="2010-12-30T09:15:00Z">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D014F4" w:rsidRDefault="00B71CC1" w:rsidP="00B71CC1">
      <w:pPr>
        <w:pStyle w:val="Prrafodelista"/>
        <w:numPr>
          <w:ilvl w:val="0"/>
          <w:numId w:val="17"/>
        </w:numPr>
        <w:rPr>
          <w:del w:id="1988" w:author="manolo" w:date="2010-12-30T09:15:00Z"/>
          <w:lang w:val="es-ES"/>
        </w:rPr>
      </w:pPr>
      <w:r w:rsidRPr="00B71CC1">
        <w:rPr>
          <w:lang w:val="es-ES"/>
        </w:rPr>
        <w:t>Debiera aparecer una nueva ubicación</w:t>
      </w:r>
      <w:r w:rsidR="0015278D">
        <w:rPr>
          <w:lang w:val="es-ES"/>
        </w:rPr>
        <w:t xml:space="preserve"> </w:t>
      </w:r>
      <w:del w:id="1989"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1990" w:author="manolo" w:date="2010-12-30T09:15:00Z">
        <w:r w:rsidR="00D014F4">
          <w:rPr>
            <w:lang w:val="es-ES"/>
          </w:rPr>
          <w:delText>“</w:delText>
        </w:r>
        <w:r w:rsidR="0015278D">
          <w:rPr>
            <w:lang w:val="es-ES"/>
          </w:rPr>
          <w:delText>Find/</w:delText>
        </w:r>
      </w:del>
      <w:r w:rsidRPr="00B71CC1">
        <w:rPr>
          <w:lang w:val="es-ES"/>
        </w:rPr>
        <w:t>Check Out As</w:t>
      </w:r>
      <w:del w:id="1991" w:author="manolo" w:date="2010-12-30T09:15:00Z">
        <w:r w:rsidR="0015278D">
          <w:rPr>
            <w:lang w:val="es-ES"/>
          </w:rPr>
          <w:delText>…</w:delText>
        </w:r>
        <w:r w:rsidR="00D014F4">
          <w:rPr>
            <w:lang w:val="es-ES"/>
          </w:rPr>
          <w:delText>”</w:delText>
        </w:r>
      </w:del>
      <w:r w:rsidRPr="00B71CC1">
        <w:rPr>
          <w:lang w:val="es-ES"/>
        </w:rPr>
        <w:t xml:space="preserve"> en </w:t>
      </w:r>
      <w:del w:id="1992"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1993" w:author="manolo" w:date="2010-12-30T09:15:00Z">
        <w:r>
          <w:rPr>
            <w:lang w:val="es-ES"/>
          </w:rPr>
          <w:delText xml:space="preserve">Para usar </w:delText>
        </w:r>
      </w:del>
      <w:r>
        <w:rPr>
          <w:lang w:val="es-ES"/>
        </w:rPr>
        <w:t xml:space="preserve">la rama </w:t>
      </w:r>
      <w:ins w:id="1994" w:author="manolo" w:date="2010-12-30T09:15:00Z">
        <w:r w:rsidR="00B71CC1" w:rsidRPr="00B71CC1">
          <w:rPr>
            <w:lang w:val="es-ES"/>
          </w:rPr>
          <w:t>Trunk.</w:t>
        </w:r>
      </w:ins>
      <w:del w:id="1995"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451D3E" w:rsidP="00B71CC1">
      <w:pPr>
        <w:rPr>
          <w:ins w:id="1996" w:author="manolo" w:date="2010-12-30T09:15:00Z"/>
          <w:lang w:val="es-ES"/>
        </w:rPr>
      </w:pPr>
      <w:ins w:id="1997" w:author="manolo" w:date="2010-12-30T09:15:00Z">
        <w:r>
          <w:rPr>
            <w:noProof/>
            <w:lang w:eastAsia="es-CL"/>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998" w:author="manolo" w:date="2010-12-30T09:15:00Z"/>
          <w:lang w:val="es-ES"/>
        </w:rPr>
      </w:pPr>
    </w:p>
    <w:p w:rsidR="00B71CC1" w:rsidRDefault="00451D3E" w:rsidP="00B71CC1">
      <w:pPr>
        <w:rPr>
          <w:del w:id="1999" w:author="manolo" w:date="2010-12-30T09:15:00Z"/>
          <w:lang w:val="es-ES"/>
        </w:rPr>
      </w:pPr>
      <w:del w:id="2000" w:author="manolo" w:date="2010-12-30T09:15:00Z">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3507740"/>
                      </a:xfrm>
                      <a:prstGeom prst="rect">
                        <a:avLst/>
                      </a:prstGeom>
                    </pic:spPr>
                  </pic:pic>
                </a:graphicData>
              </a:graphic>
            </wp:inline>
          </w:drawing>
        </w:r>
      </w:del>
    </w:p>
    <w:p w:rsidR="00B71CC1" w:rsidRDefault="00B71CC1" w:rsidP="00B71CC1">
      <w:pPr>
        <w:rPr>
          <w:del w:id="2001"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 xml:space="preserve">Se hace un </w:t>
      </w:r>
      <w:del w:id="2002" w:author="manolo" w:date="2010-12-30T09:15:00Z">
        <w:r w:rsidR="00605DFB">
          <w:rPr>
            <w:lang w:val="es-ES"/>
          </w:rPr>
          <w:delText>“</w:delText>
        </w:r>
      </w:del>
      <w:r>
        <w:rPr>
          <w:lang w:val="es-ES"/>
        </w:rPr>
        <w:t>Check Out As</w:t>
      </w:r>
      <w:del w:id="2003"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w:t>
      </w:r>
      <w:r w:rsidR="00605DFB">
        <w:rPr>
          <w:lang w:val="es-ES"/>
        </w:rPr>
        <w:t xml:space="preserve"> </w:t>
      </w:r>
      <w:del w:id="2004"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2005" w:name="_Toc281339348"/>
      <w:bookmarkStart w:id="2006" w:name="_Toc281355191"/>
      <w:bookmarkStart w:id="2007" w:name="_Toc281432060"/>
      <w:r>
        <w:t>Anexos IV.  Scripts  FF</w:t>
      </w:r>
      <w:r w:rsidR="00E41A61" w:rsidRPr="00E41A61">
        <w:t>mpeg</w:t>
      </w:r>
      <w:bookmarkEnd w:id="2005"/>
      <w:bookmarkEnd w:id="2006"/>
      <w:bookmarkEnd w:id="2007"/>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Default="00D25A0E" w:rsidP="00D25A0E">
      <w:pPr>
        <w:rPr>
          <w:del w:id="2008" w:author="manolo" w:date="2010-12-30T09:15:00Z"/>
          <w:lang w:val="en-US"/>
        </w:rPr>
      </w:pPr>
      <w:del w:id="2009" w:author="manolo" w:date="2010-12-30T09:15:00Z">
        <w:r>
          <w:rPr>
            <w:lang w:val="en-US"/>
          </w:rPr>
          <w:delText xml:space="preserve">Los scripts son administrables en </w:delText>
        </w:r>
        <w:r w:rsidR="00F61BB0">
          <w:rPr>
            <w:lang w:val="en-US"/>
          </w:rPr>
          <w:delText xml:space="preserve">el menu de </w:delText>
        </w:r>
        <w:r>
          <w:rPr>
            <w:lang w:val="en-US"/>
          </w:rPr>
          <w:delText>tipos de video.</w:delText>
        </w:r>
      </w:del>
    </w:p>
    <w:p w:rsidR="002A0CF2" w:rsidRDefault="002A0CF2" w:rsidP="00D25A0E">
      <w:pPr>
        <w:rPr>
          <w:del w:id="2010" w:author="manolo" w:date="2010-12-30T09:15:00Z"/>
          <w:lang w:val="en-US"/>
        </w:rPr>
      </w:pPr>
      <w:del w:id="2011" w:author="manolo" w:date="2010-12-30T09:15:00Z">
        <w:r>
          <w:rPr>
            <w:lang w:val="en-US"/>
          </w:rPr>
          <w:delText>E</w:delText>
        </w:r>
        <w:r w:rsidR="00D25A0E">
          <w:rPr>
            <w:lang w:val="en-US"/>
          </w:rPr>
          <w:delText xml:space="preserve">n el campo “browser” se puede especificar una cadena de texto que pueda ser parte del agente de usuario por ejemplo “Android” o “iPhone” de esta forma especificamos que </w:delText>
        </w:r>
        <w:r>
          <w:rPr>
            <w:lang w:val="en-US"/>
          </w:rPr>
          <w:delText xml:space="preserve">el player escogido </w:delText>
        </w:r>
        <w:r w:rsidR="00D25A0E">
          <w:rPr>
            <w:lang w:val="en-US"/>
          </w:rPr>
          <w:delText xml:space="preserve">sea el reproductor por defecto para dicho agente de usuario, </w:delText>
        </w:r>
      </w:del>
    </w:p>
    <w:p w:rsidR="00D25A0E" w:rsidRPr="00605DFB" w:rsidRDefault="002A0CF2" w:rsidP="00D25A0E">
      <w:pPr>
        <w:rPr>
          <w:del w:id="2012" w:author="manolo" w:date="2010-12-30T09:15:00Z"/>
          <w:lang w:val="en-US"/>
        </w:rPr>
      </w:pPr>
      <w:del w:id="2013" w:author="manolo" w:date="2010-12-30T09:15:00Z">
        <w:r>
          <w:rPr>
            <w:lang w:val="en-US"/>
          </w:rPr>
          <w:delText>C</w:delText>
        </w:r>
        <w:r w:rsidR="00D25A0E">
          <w:rPr>
            <w:lang w:val="en-US"/>
          </w:rPr>
          <w:delText>on esto se cumple con el objetivo de facilitar el acceso multimedia incluso para dispositivos no contemplados desde el comienzo del desarrollo o que aun no existan.</w:delText>
        </w:r>
        <w:r>
          <w:rPr>
            <w:lang w:val="en-US"/>
          </w:rPr>
          <w:delText xml:space="preserve"> Se puede encontrar la información del agente de usuario navegando con el dispositivo a investigar </w:delText>
        </w:r>
        <w:bookmarkStart w:id="2014" w:name="_GoBack"/>
        <w:bookmarkEnd w:id="2014"/>
        <w:r>
          <w:rPr>
            <w:lang w:val="en-US"/>
          </w:rPr>
          <w:delText xml:space="preserve">en la URL </w:delText>
        </w:r>
        <w:r w:rsidR="00B51A41">
          <w:fldChar w:fldCharType="begin"/>
        </w:r>
        <w:r w:rsidR="00B51A41">
          <w:delInstrText>HYPERLINK "http://umacms.no-ip.org/userinfo.php"</w:delInstrText>
        </w:r>
        <w:r w:rsidR="00B51A41">
          <w:fldChar w:fldCharType="separate"/>
        </w:r>
        <w:r w:rsidRPr="002A0CF2">
          <w:rPr>
            <w:rStyle w:val="Hipervnculo"/>
            <w:lang w:val="en-US"/>
          </w:rPr>
          <w:delText>http://umacms.no-ip.org/userinfo.php</w:delText>
        </w:r>
        <w:r w:rsidR="00B51A41">
          <w:fldChar w:fldCharType="end"/>
        </w:r>
      </w:del>
    </w:p>
    <w:p w:rsidR="00D25A0E" w:rsidRDefault="00D25A0E" w:rsidP="00E41A61">
      <w:pPr>
        <w:rPr>
          <w:del w:id="2015"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2016" w:name="_Toc281355192"/>
      <w:bookmarkStart w:id="2017" w:name="_Toc281432061"/>
      <w:r w:rsidRPr="00E41A61">
        <w:t xml:space="preserve">Anexos V.  </w:t>
      </w:r>
      <w:r>
        <w:t>Integración</w:t>
      </w:r>
      <w:ins w:id="2018" w:author="manolo" w:date="2010-12-30T09:15:00Z">
        <w:r w:rsidRPr="00E41A61">
          <w:t xml:space="preserve"> </w:t>
        </w:r>
      </w:ins>
      <w:r>
        <w:t>Multimedia</w:t>
      </w:r>
      <w:bookmarkEnd w:id="2016"/>
      <w:bookmarkEnd w:id="2017"/>
    </w:p>
    <w:p w:rsidR="008D3E30" w:rsidRDefault="008D3E30" w:rsidP="008D3E30">
      <w:pPr>
        <w:rPr>
          <w:ins w:id="2019" w:author="manolo" w:date="2010-12-30T09:15:00Z"/>
        </w:rPr>
      </w:pPr>
      <w:ins w:id="2020"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2021" w:author="manolo" w:date="2010-12-30T09:15:00Z"/>
        </w:rPr>
      </w:pPr>
    </w:p>
    <w:p w:rsidR="002A0CF2" w:rsidRDefault="008D3E30" w:rsidP="002A0CF2">
      <w:pPr>
        <w:rPr>
          <w:del w:id="2022" w:author="manolo" w:date="2010-12-30T09:15:00Z"/>
          <w:lang w:val="en-US"/>
        </w:rPr>
      </w:pPr>
      <w:ins w:id="2023" w:author="manolo" w:date="2010-12-30T09:15:00Z">
        <w:r w:rsidRPr="005C66F9">
          <w:rPr>
            <w:lang w:val="en-US"/>
          </w:rPr>
          <w:t>Integración Tipo</w:t>
        </w:r>
      </w:ins>
      <w:del w:id="2024" w:author="manolo" w:date="2010-12-30T09:15:00Z">
        <w:r w:rsidR="002A0CF2">
          <w:rPr>
            <w:lang w:val="en-US"/>
          </w:rPr>
          <w:delText>Los reproductores son administrables.</w:delText>
        </w:r>
      </w:del>
    </w:p>
    <w:p w:rsidR="002A0CF2" w:rsidRDefault="002A0CF2" w:rsidP="002A0CF2">
      <w:pPr>
        <w:rPr>
          <w:del w:id="2025" w:author="manolo" w:date="2010-12-30T09:15:00Z"/>
          <w:lang w:val="en-US"/>
        </w:rPr>
      </w:pPr>
      <w:del w:id="2026"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2027" w:author="manolo" w:date="2010-12-30T09:15:00Z"/>
          <w:lang w:val="en-US"/>
        </w:rPr>
      </w:pPr>
      <w:del w:id="2028"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B51A41">
          <w:fldChar w:fldCharType="begin"/>
        </w:r>
        <w:r w:rsidR="00B51A41">
          <w:delInstrText>HYPERLINK "http://umacms.no-ip.org/userinfo.php"</w:delInstrText>
        </w:r>
        <w:r w:rsidR="00B51A41">
          <w:fldChar w:fldCharType="separate"/>
        </w:r>
        <w:r w:rsidRPr="002A0CF2">
          <w:rPr>
            <w:rStyle w:val="Hipervnculo"/>
            <w:lang w:val="en-US"/>
          </w:rPr>
          <w:delText>http://umacms.no-ip.org/userinfo.php</w:delText>
        </w:r>
        <w:r w:rsidR="00B51A41">
          <w:fldChar w:fldCharType="end"/>
        </w:r>
      </w:del>
    </w:p>
    <w:p w:rsidR="008D3E30" w:rsidRDefault="008D3E30" w:rsidP="008D3E30">
      <w:pPr>
        <w:suppressAutoHyphens w:val="0"/>
        <w:spacing w:before="0" w:after="0" w:line="240" w:lineRule="auto"/>
        <w:jc w:val="left"/>
        <w:rPr>
          <w:del w:id="2029" w:author="manolo" w:date="2010-12-30T09:15:00Z"/>
        </w:rPr>
      </w:pPr>
    </w:p>
    <w:p w:rsidR="008D3E30" w:rsidRPr="005C66F9" w:rsidRDefault="00605DFB" w:rsidP="008D3E30">
      <w:pPr>
        <w:pStyle w:val="Subttulo"/>
        <w:rPr>
          <w:lang w:val="en-US"/>
        </w:rPr>
      </w:pPr>
      <w:del w:id="2030"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2031" w:author="manolo" w:date="2010-12-30T09:15:00Z"/>
          <w:lang w:val="en-US" w:eastAsia="es-CL"/>
        </w:rPr>
      </w:pPr>
      <w:ins w:id="2032" w:author="manolo" w:date="2010-12-30T09:15:00Z">
        <w:r>
          <w:rPr>
            <w:lang w:val="en-US" w:eastAsia="es-CL"/>
          </w:rPr>
          <w:t>Integración Tipo Backoffice</w:t>
        </w:r>
      </w:ins>
    </w:p>
    <w:p w:rsidR="008D3E30" w:rsidRDefault="008D3E30" w:rsidP="008D3E30">
      <w:pPr>
        <w:suppressAutoHyphens w:val="0"/>
        <w:spacing w:before="0" w:after="0" w:line="240" w:lineRule="auto"/>
        <w:jc w:val="left"/>
        <w:rPr>
          <w:ins w:id="2033" w:author="manolo" w:date="2010-12-30T09:15:00Z"/>
          <w:lang w:val="en-US" w:eastAsia="es-CL"/>
        </w:rPr>
      </w:pPr>
    </w:p>
    <w:p w:rsidR="008D3E30" w:rsidRDefault="00605DFB" w:rsidP="008D3E30">
      <w:pPr>
        <w:pStyle w:val="Subttulo"/>
        <w:rPr>
          <w:del w:id="2034" w:author="manolo" w:date="2010-12-30T09:15:00Z"/>
          <w:lang w:val="en-US" w:eastAsia="es-CL"/>
        </w:rPr>
      </w:pPr>
      <w:del w:id="2035"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2036"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2037" w:author="manolo" w:date="2010-12-30T09:15:00Z">
        <w:r>
          <w:rPr>
            <w:kern w:val="1"/>
            <w:lang w:val="en-US"/>
          </w:rPr>
          <w:t>Integración Tipo HTML5</w:t>
        </w:r>
      </w:ins>
      <w:del w:id="2038"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2039" w:author="manolo" w:date="2010-12-30T09:15:00Z">
        <w:r w:rsidRPr="005453DA">
          <w:rPr>
            <w:lang w:val="en-US"/>
          </w:rPr>
          <w:t xml:space="preserve"> </w:t>
        </w:r>
      </w:ins>
      <w:r w:rsidRPr="005453DA">
        <w:rPr>
          <w:lang w:val="en-US"/>
        </w:rPr>
        <w:t>&lt;source src="&lt;#filename/&gt;" type="video/mpeg4"&gt;</w:t>
      </w:r>
      <w:ins w:id="2040"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2041" w:author="manolo" w:date="2010-12-30T09:15:00Z">
        <w:r>
          <w:rPr>
            <w:kern w:val="1"/>
            <w:lang w:val="en-US"/>
          </w:rPr>
          <w:t xml:space="preserve">Integración Tipo </w:t>
        </w:r>
      </w:ins>
      <w:del w:id="2042"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2043" w:author="manolo" w:date="2010-12-30T09:15:00Z">
        <w:r w:rsidRPr="005453DA">
          <w:rPr>
            <w:lang w:val="en-US"/>
          </w:rPr>
          <w:t xml:space="preserve"> </w:t>
        </w:r>
      </w:ins>
      <w:r w:rsidRPr="005453DA">
        <w:rPr>
          <w:lang w:val="en-US"/>
        </w:rPr>
        <w:t>&lt;param name="src" value="&lt;#filename/&gt;"&gt;</w:t>
      </w:r>
      <w:ins w:id="2044" w:author="manolo" w:date="2010-12-30T09:15:00Z">
        <w:r w:rsidRPr="005453DA">
          <w:rPr>
            <w:lang w:val="en-US"/>
          </w:rPr>
          <w:t xml:space="preserve"> </w:t>
        </w:r>
      </w:ins>
      <w:r w:rsidRPr="005453DA">
        <w:rPr>
          <w:lang w:val="en-US"/>
        </w:rPr>
        <w:t>&lt;param name="autoplay" value="true"&gt;</w:t>
      </w:r>
      <w:ins w:id="2045" w:author="manolo" w:date="2010-12-30T09:15:00Z">
        <w:r w:rsidRPr="005453DA">
          <w:rPr>
            <w:lang w:val="en-US"/>
          </w:rPr>
          <w:t xml:space="preserve"> </w:t>
        </w:r>
      </w:ins>
      <w:r w:rsidRPr="005453DA">
        <w:rPr>
          <w:lang w:val="en-US"/>
        </w:rPr>
        <w:t>&lt;param name="controller" value="false"&gt;</w:t>
      </w:r>
      <w:ins w:id="2046"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2047" w:author="manolo" w:date="2010-12-30T09:15:00Z">
        <w:r w:rsidRPr="005453DA">
          <w:rPr>
            <w:lang w:val="en-US"/>
          </w:rPr>
          <w:t xml:space="preserve"> </w:t>
        </w:r>
      </w:ins>
      <w:r w:rsidRPr="005453DA">
        <w:rPr>
          <w:lang w:val="en-US"/>
        </w:rPr>
        <w:t>&lt;/embed&gt;</w:t>
      </w:r>
      <w:ins w:id="2048"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2049" w:name="_Toc281328713"/>
      <w:bookmarkStart w:id="2050" w:name="_Toc281339350"/>
      <w:bookmarkStart w:id="2051" w:name="_Toc281355193"/>
      <w:bookmarkStart w:id="2052" w:name="_Toc281432062"/>
      <w:r w:rsidRPr="00E41A61">
        <w:t>Anexos V</w:t>
      </w:r>
      <w:r>
        <w:t>I</w:t>
      </w:r>
      <w:r w:rsidRPr="00E41A61">
        <w:t xml:space="preserve">.  </w:t>
      </w:r>
      <w:r>
        <w:t>Formato Minuta Reuniones</w:t>
      </w:r>
      <w:bookmarkEnd w:id="2049"/>
      <w:bookmarkEnd w:id="2050"/>
      <w:bookmarkEnd w:id="2051"/>
      <w:bookmarkEnd w:id="2052"/>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4540B7"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2053" w:name="_Toc281328714"/>
      <w:bookmarkStart w:id="2054" w:name="_Toc281339351"/>
      <w:r w:rsidRPr="00E41A61">
        <w:t>Anexos V</w:t>
      </w:r>
      <w:r>
        <w:t>II</w:t>
      </w:r>
      <w:r w:rsidRPr="00E41A61">
        <w:t xml:space="preserve">.  </w:t>
      </w:r>
      <w:r>
        <w:t>Formato Documentación Metodología XP</w:t>
      </w:r>
      <w:bookmarkEnd w:id="2053"/>
      <w:bookmarkEnd w:id="2054"/>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2055"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2056" w:name="_Toc281339352"/>
      <w:bookmarkStart w:id="2057" w:name="_Toc281355194"/>
      <w:bookmarkStart w:id="2058" w:name="_Toc281432063"/>
      <w:r>
        <w:t>Glosario</w:t>
      </w:r>
      <w:bookmarkEnd w:id="2056"/>
      <w:bookmarkEnd w:id="2057"/>
      <w:bookmarkEnd w:id="2058"/>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2059" w:name="_Toc281339353"/>
      <w:bookmarkStart w:id="2060" w:name="_Toc281355195"/>
      <w:bookmarkStart w:id="2061" w:name="_Toc281432064"/>
      <w:r w:rsidRPr="0064191E">
        <w:rPr>
          <w:lang w:val="en-US"/>
        </w:rPr>
        <w:t>Acrónimos</w:t>
      </w:r>
      <w:bookmarkEnd w:id="2059"/>
      <w:bookmarkEnd w:id="2060"/>
      <w:bookmarkEnd w:id="206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2062"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2063"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2064"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2065" w:author="manolo" w:date="2010-12-30T09:15:00Z">
        <w:r w:rsidR="00010D4C">
          <w:rPr>
            <w:b/>
            <w:szCs w:val="24"/>
            <w:lang w:val="en-US"/>
          </w:rPr>
          <w:t xml:space="preserve"> </w:t>
        </w:r>
      </w:ins>
      <w:r w:rsidRPr="00C535F5">
        <w:rPr>
          <w:szCs w:val="24"/>
          <w:lang w:val="en-US"/>
        </w:rPr>
        <w:t>Representational</w:t>
      </w:r>
      <w:ins w:id="2066"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43"/>
      <w:headerReference w:type="default" r:id="rId144"/>
      <w:footerReference w:type="even" r:id="rId145"/>
      <w:footerReference w:type="default" r:id="rId146"/>
      <w:headerReference w:type="first" r:id="rId147"/>
      <w:footerReference w:type="first" r:id="rId148"/>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07"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1317" w:author="Dahianna Vega Leiva" w:date="2010-12-29T13:33:00Z" w:initials="DVL">
    <w:p w:rsidR="00F41D31" w:rsidRDefault="00F41D31">
      <w:pPr>
        <w:pStyle w:val="Textocomentario"/>
      </w:pPr>
      <w:r>
        <w:rPr>
          <w:rStyle w:val="Refdecomentario"/>
        </w:rPr>
        <w:annotationRef/>
      </w:r>
      <w:r>
        <w:t>Nuevamente repiten texto… ya van como 4 veces</w:t>
      </w:r>
    </w:p>
  </w:comment>
  <w:comment w:id="1377" w:author="Dahianna Vega Leiva" w:date="2010-12-29T13:46:00Z" w:initials="DVL">
    <w:p w:rsidR="00F41D31" w:rsidRDefault="00F41D31">
      <w:pPr>
        <w:pStyle w:val="Textocomentario"/>
      </w:pPr>
      <w:r>
        <w:rPr>
          <w:rStyle w:val="Refdecomentario"/>
        </w:rPr>
        <w:annotationRef/>
      </w:r>
      <w:r>
        <w:t>Introducir este punto no solo citarlo.</w:t>
      </w:r>
    </w:p>
  </w:comment>
  <w:comment w:id="1422" w:author="Dahianna Vega Leiva" w:date="2010-12-29T13:52:00Z" w:initials="DVL">
    <w:p w:rsidR="00F41D31" w:rsidRDefault="00F41D31">
      <w:pPr>
        <w:pStyle w:val="Textocomentario"/>
      </w:pPr>
      <w:r>
        <w:rPr>
          <w:rStyle w:val="Refdecomentario"/>
        </w:rPr>
        <w:annotationRef/>
      </w:r>
      <w:r>
        <w:t xml:space="preserve">Darle un contexto a esto, vincularlo con algo. </w:t>
      </w:r>
    </w:p>
  </w:comment>
  <w:comment w:id="1427" w:author="Dahianna Vega Leiva" w:date="2010-12-29T13:53:00Z" w:initials="DVL">
    <w:p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40B7" w:rsidRDefault="004540B7">
      <w:pPr>
        <w:spacing w:before="0" w:after="0" w:line="240" w:lineRule="auto"/>
      </w:pPr>
      <w:r>
        <w:separator/>
      </w:r>
    </w:p>
  </w:endnote>
  <w:endnote w:type="continuationSeparator" w:id="1">
    <w:p w:rsidR="004540B7" w:rsidRDefault="004540B7">
      <w:pPr>
        <w:spacing w:before="0" w:after="0" w:line="240" w:lineRule="auto"/>
      </w:pPr>
      <w:r>
        <w:continuationSeparator/>
      </w:r>
    </w:p>
  </w:endnote>
  <w:endnote w:type="continuationNotice" w:id="2">
    <w:p w:rsidR="004540B7" w:rsidRDefault="004540B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B51A41">
            <w:rPr>
              <w:sz w:val="16"/>
              <w:szCs w:val="16"/>
            </w:rPr>
            <w:fldChar w:fldCharType="begin"/>
          </w:r>
          <w:r>
            <w:rPr>
              <w:sz w:val="16"/>
              <w:szCs w:val="16"/>
            </w:rPr>
            <w:instrText xml:space="preserve"> PAGE </w:instrText>
          </w:r>
          <w:r w:rsidR="00B51A41">
            <w:rPr>
              <w:sz w:val="16"/>
              <w:szCs w:val="16"/>
            </w:rPr>
            <w:fldChar w:fldCharType="separate"/>
          </w:r>
          <w:r w:rsidR="00FC16F5">
            <w:rPr>
              <w:noProof/>
              <w:sz w:val="16"/>
              <w:szCs w:val="16"/>
            </w:rPr>
            <w:t>2</w:t>
          </w:r>
          <w:r w:rsidR="00B51A41">
            <w:rPr>
              <w:sz w:val="16"/>
              <w:szCs w:val="16"/>
            </w:rPr>
            <w:fldChar w:fldCharType="end"/>
          </w:r>
          <w:r>
            <w:rPr>
              <w:sz w:val="16"/>
              <w:szCs w:val="16"/>
            </w:rPr>
            <w:t xml:space="preserve"> de </w:t>
          </w:r>
          <w:fldSimple w:instr=" NUMPAGES   \* MERGEFORMAT ">
            <w:r w:rsidR="00FC16F5" w:rsidRPr="00FC16F5">
              <w:rPr>
                <w:noProof/>
                <w:sz w:val="16"/>
                <w:szCs w:val="16"/>
              </w:rPr>
              <w:t>2</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40B7" w:rsidRDefault="004540B7">
      <w:pPr>
        <w:spacing w:before="0" w:after="0" w:line="240" w:lineRule="auto"/>
      </w:pPr>
      <w:r>
        <w:separator/>
      </w:r>
    </w:p>
  </w:footnote>
  <w:footnote w:type="continuationSeparator" w:id="1">
    <w:p w:rsidR="004540B7" w:rsidRDefault="004540B7">
      <w:pPr>
        <w:spacing w:before="0" w:after="0" w:line="240" w:lineRule="auto"/>
      </w:pPr>
      <w:r>
        <w:continuationSeparator/>
      </w:r>
    </w:p>
  </w:footnote>
  <w:footnote w:type="continuationNotice" w:id="2">
    <w:p w:rsidR="004540B7" w:rsidRDefault="004540B7">
      <w:pPr>
        <w:spacing w:before="0" w:after="0" w:line="240" w:lineRule="auto"/>
      </w:pPr>
    </w:p>
  </w:footnote>
  <w:footnote w:id="3">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B51A41" w:rsidRPr="00B51A41">
        <w:fldChar w:fldCharType="begin"/>
      </w:r>
      <w:del w:id="580" w:author="manolo" w:date="2010-12-30T09:15:00Z">
        <w:r w:rsidR="00B51A41" w:rsidRPr="00B51A41">
          <w:delInstrText xml:space="preserve"> </w:delInstrText>
        </w:r>
      </w:del>
      <w:r w:rsidR="00B51A41" w:rsidRPr="00B51A41">
        <w:instrText>HYPERLINK "http://es.wikipedia.org/wiki/Acceso_Multimedia_Universal"</w:instrText>
      </w:r>
      <w:del w:id="581" w:author="manolo" w:date="2010-12-30T09:15:00Z">
        <w:r w:rsidR="00B51A41" w:rsidRPr="00B51A41">
          <w:delInstrText xml:space="preserve"> </w:delInstrText>
        </w:r>
      </w:del>
      <w:r w:rsidR="00B51A41" w:rsidRPr="00B51A41">
        <w:fldChar w:fldCharType="separate"/>
      </w:r>
      <w:r w:rsidRPr="00750000">
        <w:rPr>
          <w:rStyle w:val="Hipervnculo"/>
          <w:szCs w:val="24"/>
          <w:lang w:val="en-US"/>
        </w:rPr>
        <w:t>http://es.wikipedia.org/wiki/Acceso_Multimedia_Universal</w:t>
      </w:r>
      <w:r w:rsidR="00B51A41">
        <w:rPr>
          <w:rPrChange w:id="582" w:author="manolo" w:date="2010-12-30T09:15:00Z">
            <w:rPr>
              <w:rStyle w:val="Hipervnculo"/>
              <w:szCs w:val="24"/>
              <w:lang w:val="en-US"/>
            </w:rPr>
          </w:rPrChange>
        </w:rPr>
        <w:fldChar w:fldCharType="end"/>
      </w:r>
    </w:p>
  </w:footnote>
  <w:footnote w:id="6">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B51A41" w:rsidRPr="00B51A41">
        <w:fldChar w:fldCharType="begin"/>
      </w:r>
      <w:del w:id="638" w:author="manolo" w:date="2010-12-30T09:15:00Z">
        <w:r w:rsidRPr="008F6728">
          <w:rPr>
            <w:lang w:val="en-US"/>
          </w:rPr>
          <w:delInstrText xml:space="preserve"> </w:delInstrText>
        </w:r>
      </w:del>
      <w:r>
        <w:rPr>
          <w:rPrChange w:id="639" w:author="manolo" w:date="2010-12-30T09:15:00Z">
            <w:rPr>
              <w:lang w:val="en-US"/>
            </w:rPr>
          </w:rPrChange>
        </w:rPr>
        <w:instrText>HYPERLINK "http://helpdesk.doit.wisc.edu/helpdesk/page.php?id=5325"</w:instrText>
      </w:r>
      <w:del w:id="640" w:author="manolo" w:date="2010-12-30T09:15:00Z">
        <w:r w:rsidRPr="008F6728">
          <w:rPr>
            <w:lang w:val="en-US"/>
          </w:rPr>
          <w:delInstrText xml:space="preserve"> </w:delInstrText>
        </w:r>
      </w:del>
      <w:r w:rsidR="00B51A41" w:rsidRPr="00B51A41">
        <w:fldChar w:fldCharType="separate"/>
      </w:r>
      <w:r w:rsidRPr="007C34C3">
        <w:rPr>
          <w:rStyle w:val="Hipervnculo"/>
          <w:sz w:val="20"/>
          <w:szCs w:val="20"/>
          <w:lang w:val="en-US"/>
        </w:rPr>
        <w:t>http://helpdesk.doit.wisc.edu/helpdesk/page.php?id=5325</w:t>
      </w:r>
      <w:r w:rsidR="00B51A41">
        <w:rPr>
          <w:rPrChange w:id="641" w:author="manolo" w:date="2010-12-30T09:15:00Z">
            <w:rPr>
              <w:rStyle w:val="Hipervnculo"/>
              <w:sz w:val="20"/>
              <w:szCs w:val="20"/>
              <w:lang w:val="en-US"/>
            </w:rPr>
          </w:rPrChange>
        </w:rPr>
        <w:fldChar w:fldCharType="end"/>
      </w:r>
    </w:p>
    <w:p w:rsidR="00F41D31" w:rsidRPr="007C34C3" w:rsidRDefault="00F41D31" w:rsidP="007C0EE8">
      <w:pPr>
        <w:pStyle w:val="Textonotapie"/>
        <w:rPr>
          <w:lang w:val="en-US"/>
        </w:rPr>
      </w:pPr>
    </w:p>
  </w:footnote>
  <w:footnote w:id="7">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8">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9">
    <w:p w:rsidR="00F41D31" w:rsidRPr="007C0EE8" w:rsidRDefault="00F41D3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10">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1">
    <w:p w:rsidR="00F41D31" w:rsidRDefault="00F41D3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2">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3">
    <w:p w:rsidR="00F41D31" w:rsidRDefault="00F41D3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4">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3074"/>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40B7"/>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58.png"/><Relationship Id="rId21" Type="http://schemas.openxmlformats.org/officeDocument/2006/relationships/footer" Target="footer1.xml"/><Relationship Id="rId42" Type="http://schemas.openxmlformats.org/officeDocument/2006/relationships/hyperlink" Target="http://www.real.com/" TargetMode="External"/><Relationship Id="rId47" Type="http://schemas.openxmlformats.org/officeDocument/2006/relationships/image" Target="media/image17.png"/><Relationship Id="rId63" Type="http://schemas.openxmlformats.org/officeDocument/2006/relationships/hyperlink" Target="http://es.wikipedia.org/wiki/HTML" TargetMode="External"/><Relationship Id="rId68" Type="http://schemas.openxmlformats.org/officeDocument/2006/relationships/image" Target="media/image27.png"/><Relationship Id="rId84" Type="http://schemas.openxmlformats.org/officeDocument/2006/relationships/hyperlink" Target="http://www.w3.org/1999/xhtml" TargetMode="External"/><Relationship Id="rId89" Type="http://schemas.openxmlformats.org/officeDocument/2006/relationships/image" Target="media/image47.png"/><Relationship Id="rId112" Type="http://schemas.openxmlformats.org/officeDocument/2006/relationships/hyperlink" Target="http://code.google.com/intl/es/webtoolkit/" TargetMode="External"/><Relationship Id="rId133" Type="http://schemas.openxmlformats.org/officeDocument/2006/relationships/image" Target="media/image72.png"/><Relationship Id="rId138" Type="http://schemas.openxmlformats.org/officeDocument/2006/relationships/image" Target="media/image77.png"/><Relationship Id="rId16" Type="http://schemas.openxmlformats.org/officeDocument/2006/relationships/webSettings" Target="webSettings.xml"/><Relationship Id="rId107" Type="http://schemas.openxmlformats.org/officeDocument/2006/relationships/hyperlink" Target="http://www.ffmpeg.org/" TargetMode="External"/><Relationship Id="rId11" Type="http://schemas.openxmlformats.org/officeDocument/2006/relationships/customXml" Target="../customXml/item11.xml"/><Relationship Id="rId32" Type="http://schemas.openxmlformats.org/officeDocument/2006/relationships/hyperlink" Target="http://www.monografias.com/trabajos29/protocolo-acceso/protocolo-acceso.shtml" TargetMode="External"/><Relationship Id="rId37" Type="http://schemas.openxmlformats.org/officeDocument/2006/relationships/image" Target="media/image9.jpeg"/><Relationship Id="rId53" Type="http://schemas.openxmlformats.org/officeDocument/2006/relationships/hyperlink" Target="http://java.ociweb.com/mark/programming/GWT.html" TargetMode="External"/><Relationship Id="rId58" Type="http://schemas.openxmlformats.org/officeDocument/2006/relationships/hyperlink" Target="http://es.wikipedia.org/wiki/Adobe_Flash" TargetMode="Externa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yperlink" Target="http://umacms.no-ip.org/admin/xml" TargetMode="External"/><Relationship Id="rId123" Type="http://schemas.openxmlformats.org/officeDocument/2006/relationships/image" Target="media/image64.png"/><Relationship Id="rId128" Type="http://schemas.openxmlformats.org/officeDocument/2006/relationships/image" Target="media/image68.png"/><Relationship Id="rId144" Type="http://schemas.openxmlformats.org/officeDocument/2006/relationships/header" Target="header3.xml"/><Relationship Id="rId149"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image" Target="media/image14.jpeg"/><Relationship Id="rId48" Type="http://schemas.openxmlformats.org/officeDocument/2006/relationships/hyperlink" Target="http://es.wikipedia.org/wiki/Archivo:FFmpeg.svg"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s.wikipedia.org/wiki/IPTV" TargetMode="External"/><Relationship Id="rId118" Type="http://schemas.openxmlformats.org/officeDocument/2006/relationships/image" Target="media/image59.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39.png"/><Relationship Id="rId85" Type="http://schemas.openxmlformats.org/officeDocument/2006/relationships/image" Target="media/image43.png"/><Relationship Id="rId150" Type="http://schemas.openxmlformats.org/officeDocument/2006/relationships/theme" Target="theme/theme1.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0.jpeg"/><Relationship Id="rId46" Type="http://schemas.openxmlformats.org/officeDocument/2006/relationships/hyperlink" Target="http://www.longtailvideo.com" TargetMode="External"/><Relationship Id="rId59" Type="http://schemas.openxmlformats.org/officeDocument/2006/relationships/hyperlink" Target="http://es.wikipedia.org/wiki/Programa_de_televisi%C3%B3n" TargetMode="External"/><Relationship Id="rId67" Type="http://schemas.openxmlformats.org/officeDocument/2006/relationships/image" Target="media/image26.png"/><Relationship Id="rId103" Type="http://schemas.openxmlformats.org/officeDocument/2006/relationships/hyperlink" Target="http://umacms.no-ip.org/docs/components" TargetMode="External"/><Relationship Id="rId108" Type="http://schemas.openxmlformats.org/officeDocument/2006/relationships/hyperlink" Target="http://www.ffmpeg.org/" TargetMode="External"/><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69.png"/><Relationship Id="rId137" Type="http://schemas.openxmlformats.org/officeDocument/2006/relationships/image" Target="media/image76.png"/><Relationship Id="rId20" Type="http://schemas.openxmlformats.org/officeDocument/2006/relationships/header" Target="header1.xml"/><Relationship Id="rId41" Type="http://schemas.openxmlformats.org/officeDocument/2006/relationships/image" Target="media/image13.jpeg"/><Relationship Id="rId54" Type="http://schemas.openxmlformats.org/officeDocument/2006/relationships/image" Target="media/image21.png"/><Relationship Id="rId62" Type="http://schemas.openxmlformats.org/officeDocument/2006/relationships/hyperlink" Target="http://es.wikipedia.org/wiki/Interfaz_de_programaci%C3%B3n_de_aplicaciones" TargetMode="External"/><Relationship Id="rId70" Type="http://schemas.openxmlformats.org/officeDocument/2006/relationships/image" Target="media/image29.jpe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3.png"/><Relationship Id="rId111" Type="http://schemas.openxmlformats.org/officeDocument/2006/relationships/hyperlink" Target="http://www.dosideas.com/wiki/Agil" TargetMode="External"/><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hyperlink" Target="http://www.rediris.es/difusion/publicaciones/boletin/58-59/ponencia10.html" TargetMode="External"/><Relationship Id="rId49" Type="http://schemas.openxmlformats.org/officeDocument/2006/relationships/image" Target="media/image18.png"/><Relationship Id="rId57" Type="http://schemas.openxmlformats.org/officeDocument/2006/relationships/hyperlink" Target="http://es.wikipedia.org/wiki/Filial" TargetMode="External"/><Relationship Id="rId106" Type="http://schemas.openxmlformats.org/officeDocument/2006/relationships/image" Target="media/image56.png"/><Relationship Id="rId114" Type="http://schemas.openxmlformats.org/officeDocument/2006/relationships/hyperlink" Target="http://www.google.com/tv/" TargetMode="External"/><Relationship Id="rId119" Type="http://schemas.openxmlformats.org/officeDocument/2006/relationships/image" Target="media/image60.png"/><Relationship Id="rId127" Type="http://schemas.openxmlformats.org/officeDocument/2006/relationships/image" Target="media/image67.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5.jpeg"/><Relationship Id="rId52" Type="http://schemas.openxmlformats.org/officeDocument/2006/relationships/image" Target="media/image20.png"/><Relationship Id="rId60" Type="http://schemas.openxmlformats.org/officeDocument/2006/relationships/hyperlink" Target="http://es.wikipedia.org/wiki/V%C3%ADdeo_musical"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94" Type="http://schemas.openxmlformats.org/officeDocument/2006/relationships/image" Target="media/image51.png"/><Relationship Id="rId99" Type="http://schemas.openxmlformats.org/officeDocument/2006/relationships/hyperlink" Target="http://umacms.no-ip.org" TargetMode="External"/><Relationship Id="rId101" Type="http://schemas.openxmlformats.org/officeDocument/2006/relationships/hyperlink" Target="http://umacms.no-ip.org/docs/phpdoc" TargetMode="External"/><Relationship Id="rId122" Type="http://schemas.openxmlformats.org/officeDocument/2006/relationships/image" Target="media/image63.png"/><Relationship Id="rId130" Type="http://schemas.openxmlformats.org/officeDocument/2006/relationships/hyperlink" Target="https://uma-cms.googlecode.com/svn/" TargetMode="External"/><Relationship Id="rId135" Type="http://schemas.openxmlformats.org/officeDocument/2006/relationships/image" Target="media/image74.png"/><Relationship Id="rId143" Type="http://schemas.openxmlformats.org/officeDocument/2006/relationships/header" Target="header2.xml"/><Relationship Id="rId148" Type="http://schemas.openxmlformats.org/officeDocument/2006/relationships/footer" Target="footer4.xml"/><Relationship Id="rId151"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1.jpeg"/><Relationship Id="rId109" Type="http://schemas.openxmlformats.org/officeDocument/2006/relationships/hyperlink" Target="http://es.wikipedia.org/wiki/Acceso_Multimedia_Universal" TargetMode="External"/><Relationship Id="rId34" Type="http://schemas.openxmlformats.org/officeDocument/2006/relationships/hyperlink" Target="http://www.titansol.com/?sec=bloque4&amp;lang=es" TargetMode="Externa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54.jpeg"/><Relationship Id="rId104" Type="http://schemas.openxmlformats.org/officeDocument/2006/relationships/hyperlink" Target="http://umacms.no-ip.org/scripts" TargetMode="External"/><Relationship Id="rId120" Type="http://schemas.openxmlformats.org/officeDocument/2006/relationships/image" Target="media/image61.png"/><Relationship Id="rId125" Type="http://schemas.openxmlformats.org/officeDocument/2006/relationships/hyperlink" Target="http://code.google.com/p/uma-cms/source/checkout" TargetMode="External"/><Relationship Id="rId141" Type="http://schemas.openxmlformats.org/officeDocument/2006/relationships/image" Target="media/image80.png"/><Relationship Id="rId146" Type="http://schemas.openxmlformats.org/officeDocument/2006/relationships/footer" Target="footer3.xml"/><Relationship Id="rId7" Type="http://schemas.openxmlformats.org/officeDocument/2006/relationships/customXml" Target="../customXml/item7.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mailto:mcanalesaraneda@yahoo.es"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hyperlink" Target="http://es.wikipedia.org/wiki/Acceso_Multimedia_Universal" TargetMode="External"/><Relationship Id="rId115" Type="http://schemas.openxmlformats.org/officeDocument/2006/relationships/hyperlink" Target="http://diveintohtml5.org/video.html"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hyperlink" Target="http://es.wikipedia.org/wiki/Blogs" TargetMode="External"/><Relationship Id="rId82" Type="http://schemas.openxmlformats.org/officeDocument/2006/relationships/image" Target="media/image41.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hyperlink" Target="http://www.w3.org/TR/soap12-af/%23W3C.WD-soap-part2" TargetMode="External"/><Relationship Id="rId35" Type="http://schemas.openxmlformats.org/officeDocument/2006/relationships/image" Target="media/image8.png"/><Relationship Id="rId56" Type="http://schemas.openxmlformats.org/officeDocument/2006/relationships/hyperlink" Target="http://es.wikipedia.org/wiki/PayPal" TargetMode="External"/><Relationship Id="rId77" Type="http://schemas.openxmlformats.org/officeDocument/2006/relationships/image" Target="media/image36.png"/><Relationship Id="rId100" Type="http://schemas.openxmlformats.org/officeDocument/2006/relationships/hyperlink" Target="http://umacms.no-ip.org" TargetMode="External"/><Relationship Id="rId105" Type="http://schemas.openxmlformats.org/officeDocument/2006/relationships/hyperlink" Target="http://code.google.com/p/uma-cms/" TargetMode="External"/><Relationship Id="rId126" Type="http://schemas.openxmlformats.org/officeDocument/2006/relationships/image" Target="media/image66.png"/><Relationship Id="rId147"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www.programania.net/otros/zend-framework-una-vision-general/" TargetMode="External"/><Relationship Id="rId72" Type="http://schemas.openxmlformats.org/officeDocument/2006/relationships/image" Target="media/image31.png"/><Relationship Id="rId93" Type="http://schemas.openxmlformats.org/officeDocument/2006/relationships/comments" Target="comments.xml"/><Relationship Id="rId98" Type="http://schemas.openxmlformats.org/officeDocument/2006/relationships/image" Target="media/image55.png"/><Relationship Id="rId121" Type="http://schemas.openxmlformats.org/officeDocument/2006/relationships/image" Target="media/image62.png"/><Relationship Id="rId142" Type="http://schemas.openxmlformats.org/officeDocument/2006/relationships/image" Target="media/image8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87EEDCF-72C1-4648-B99C-7898C29D2414}">
  <ds:schemaRefs>
    <ds:schemaRef ds:uri="http://schemas.openxmlformats.org/officeDocument/2006/bibliography"/>
  </ds:schemaRefs>
</ds:datastoreItem>
</file>

<file path=customXml/itemProps10.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11.xml><?xml version="1.0" encoding="utf-8"?>
<ds:datastoreItem xmlns:ds="http://schemas.openxmlformats.org/officeDocument/2006/customXml" ds:itemID="{FE851014-4539-4DE3-AE68-A93C9E7A3E3D}">
  <ds:schemaRefs>
    <ds:schemaRef ds:uri="http://schemas.openxmlformats.org/officeDocument/2006/bibliography"/>
  </ds:schemaRefs>
</ds:datastoreItem>
</file>

<file path=customXml/itemProps12.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2.xml><?xml version="1.0" encoding="utf-8"?>
<ds:datastoreItem xmlns:ds="http://schemas.openxmlformats.org/officeDocument/2006/customXml" ds:itemID="{FDA2B4DB-ABE0-43B8-9460-F919E31D9B47}">
  <ds:schemaRefs>
    <ds:schemaRef ds:uri="http://schemas.openxmlformats.org/officeDocument/2006/bibliography"/>
  </ds:schemaRefs>
</ds:datastoreItem>
</file>

<file path=customXml/itemProps3.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4.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5.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customXml/itemProps6.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7.xml><?xml version="1.0" encoding="utf-8"?>
<ds:datastoreItem xmlns:ds="http://schemas.openxmlformats.org/officeDocument/2006/customXml" ds:itemID="{96CC8544-3A42-4137-9C7B-7E12CF608D10}">
  <ds:schemaRefs>
    <ds:schemaRef ds:uri="http://schemas.openxmlformats.org/officeDocument/2006/bibliography"/>
  </ds:schemaRefs>
</ds:datastoreItem>
</file>

<file path=customXml/itemProps8.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9.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134</Pages>
  <Words>21546</Words>
  <Characters>118504</Characters>
  <Application>Microsoft Office Word</Application>
  <DocSecurity>0</DocSecurity>
  <Lines>987</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139771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2</cp:revision>
  <cp:lastPrinted>2010-12-29T06:08:00Z</cp:lastPrinted>
  <dcterms:created xsi:type="dcterms:W3CDTF">2010-12-29T18:20:00Z</dcterms:created>
  <dcterms:modified xsi:type="dcterms:W3CDTF">2010-12-30T12:38:00Z</dcterms:modified>
</cp:coreProperties>
</file>