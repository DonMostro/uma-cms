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51A41">
            <w:pPr>
              <w:pStyle w:val="Sinespaciado"/>
              <w:snapToGrid w:val="0"/>
              <w:jc w:val="both"/>
            </w:pPr>
            <w:hyperlink r:id="rId22" w:history="1">
              <w:r w:rsidR="00CC20D5">
                <w:rPr>
                  <w:rStyle w:val="Hipervnculo"/>
                </w:rPr>
                <w:t>Rogelio.elias@sonda.com</w:t>
              </w:r>
            </w:hyperlink>
          </w:p>
          <w:p w:rsidR="00CC20D5" w:rsidRDefault="00B51A41">
            <w:pPr>
              <w:pStyle w:val="Sinespaciado"/>
              <w:snapToGrid w:val="0"/>
              <w:jc w:val="both"/>
            </w:pPr>
            <w:hyperlink r:id="rId23" w:history="1">
              <w:r w:rsidR="00CC20D5">
                <w:rPr>
                  <w:rStyle w:val="Hipervnculo"/>
                </w:rPr>
                <w:t>rodrigo.riquelme@latercera.com</w:t>
              </w:r>
            </w:hyperlink>
          </w:p>
          <w:p w:rsidR="00CC20D5" w:rsidRDefault="00B51A41">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0D6F67" w:rsidRDefault="00B51A41">
      <w:pPr>
        <w:pStyle w:val="TDC1"/>
        <w:rPr>
          <w:rFonts w:asciiTheme="minorHAnsi" w:eastAsiaTheme="minorEastAsia" w:hAnsiTheme="minorHAnsi" w:cstheme="minorBidi"/>
          <w:b w:val="0"/>
          <w:sz w:val="22"/>
          <w:lang w:eastAsia="es-CL"/>
        </w:rPr>
      </w:pPr>
      <w:r w:rsidRPr="00B51A41">
        <w:rPr>
          <w:lang w:val="es-ES"/>
        </w:rPr>
        <w:fldChar w:fldCharType="begin"/>
      </w:r>
      <w:r w:rsidR="00410993">
        <w:rPr>
          <w:lang w:val="es-ES"/>
        </w:rPr>
        <w:instrText xml:space="preserve"> TOC \o "1-3" \h \z \u </w:instrText>
      </w:r>
      <w:r w:rsidRPr="00B51A41">
        <w:rPr>
          <w:lang w:val="es-ES"/>
        </w:rPr>
        <w:fldChar w:fldCharType="separate"/>
      </w:r>
      <w:r>
        <w:fldChar w:fldCharType="begin"/>
      </w:r>
      <w:r>
        <w:instrText xml:space="preserve">HYPERLINK \l </w:instrText>
      </w:r>
      <w:ins w:id="0" w:author="manolo" w:date="2010-12-30T09:15:00Z">
        <w:r w:rsidR="00650043">
          <w:instrText>"_Toc281431958"</w:instrText>
        </w:r>
      </w:ins>
      <w:del w:id="1" w:author="manolo" w:date="2010-12-30T09:15:00Z">
        <w:r>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AE33D1">
        <w:rPr>
          <w:webHidden/>
        </w:rPr>
        <w:t>13</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 w:author="manolo" w:date="2010-12-30T09:15:00Z">
        <w:r w:rsidR="00650043">
          <w:instrText>"_Toc281431959"</w:instrText>
        </w:r>
      </w:ins>
      <w:del w:id="5" w:author="manolo" w:date="2010-12-30T09:15:00Z">
        <w:r>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AE33D1">
        <w:rPr>
          <w:noProof/>
          <w:webHidden/>
        </w:rPr>
        <w:t>13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 w:author="manolo" w:date="2010-12-30T09:15:00Z">
        <w:r w:rsidR="00650043">
          <w:instrText>"_Toc281431960"</w:instrText>
        </w:r>
      </w:ins>
      <w:del w:id="9" w:author="manolo" w:date="2010-12-30T09:15:00Z">
        <w:r>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AE33D1">
        <w:rPr>
          <w:noProof/>
          <w:webHidden/>
        </w:rPr>
        <w:t>15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 w:author="manolo" w:date="2010-12-30T09:15:00Z">
        <w:r w:rsidR="00650043">
          <w:instrText>"_Toc281431961"</w:instrText>
        </w:r>
      </w:ins>
      <w:del w:id="13" w:author="manolo" w:date="2010-12-30T09:15:00Z">
        <w:r>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 w:author="manolo" w:date="2010-12-30T09:15:00Z">
        <w:r w:rsidR="00650043">
          <w:instrText>"_Toc281431962"</w:instrText>
        </w:r>
      </w:ins>
      <w:del w:id="17" w:author="manolo" w:date="2010-12-30T09:15:00Z">
        <w:r>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 w:author="manolo" w:date="2010-12-30T09:15:00Z">
        <w:r w:rsidR="00650043">
          <w:instrText>"_Toc281431963"</w:instrText>
        </w:r>
      </w:ins>
      <w:del w:id="21" w:author="manolo" w:date="2010-12-30T09:15:00Z">
        <w:r>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4" w:author="manolo" w:date="2010-12-30T09:15:00Z">
        <w:r w:rsidR="00650043">
          <w:instrText>"_Toc281431964"</w:instrText>
        </w:r>
      </w:ins>
      <w:del w:id="25" w:author="manolo" w:date="2010-12-30T09:15:00Z">
        <w:r>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AE33D1">
        <w:rPr>
          <w:noProof/>
          <w:webHidden/>
        </w:rPr>
        <w:t>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 w:author="manolo" w:date="2010-12-30T09:15:00Z">
        <w:r w:rsidR="00650043">
          <w:instrText>"_Toc281431965"</w:instrText>
        </w:r>
      </w:ins>
      <w:del w:id="29" w:author="manolo" w:date="2010-12-30T09:15:00Z">
        <w:r>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AE33D1">
        <w:rPr>
          <w:noProof/>
          <w:webHidden/>
        </w:rPr>
        <w:t>20</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2" w:author="manolo" w:date="2010-12-30T09:15:00Z">
        <w:r w:rsidR="00650043">
          <w:instrText>"_Toc281431966"</w:instrText>
        </w:r>
      </w:ins>
      <w:del w:id="33" w:author="manolo" w:date="2010-12-30T09:15:00Z">
        <w:r>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AE33D1">
        <w:rPr>
          <w:webHidden/>
        </w:rPr>
        <w:t>22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 w:author="manolo" w:date="2010-12-30T09:15:00Z">
        <w:r w:rsidR="00650043">
          <w:instrText>"_Toc281431967"</w:instrText>
        </w:r>
      </w:ins>
      <w:del w:id="37" w:author="manolo" w:date="2010-12-30T09:15:00Z">
        <w:r>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AE33D1">
        <w:rPr>
          <w:noProof/>
          <w:webHidden/>
        </w:rPr>
        <w:t>22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1" w:author="manolo" w:date="2010-12-30T09:15:00Z">
        <w:r w:rsidR="00650043">
          <w:instrText>"_Toc281431968"</w:instrText>
        </w:r>
      </w:ins>
      <w:del w:id="42" w:author="manolo" w:date="2010-12-30T09:15:00Z">
        <w:r>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5" w:author="manolo" w:date="2010-12-30T09:15:00Z">
        <w:r w:rsidR="00650043">
          <w:instrText>"_Toc281431969"</w:instrText>
        </w:r>
      </w:ins>
      <w:del w:id="46" w:author="manolo" w:date="2010-12-30T09:15:00Z">
        <w:r>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9" w:author="manolo" w:date="2010-12-30T09:15:00Z">
        <w:r w:rsidR="00650043">
          <w:instrText>"_Toc281431970"</w:instrText>
        </w:r>
      </w:ins>
      <w:del w:id="50" w:author="manolo" w:date="2010-12-30T09:15:00Z">
        <w:r>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AE33D1">
        <w:rPr>
          <w:noProof/>
          <w:webHidden/>
        </w:rPr>
        <w:t>29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53" w:author="manolo" w:date="2010-12-30T09:15:00Z">
        <w:r w:rsidR="00650043">
          <w:instrText>"_Toc281431971"</w:instrText>
        </w:r>
      </w:ins>
      <w:del w:id="54" w:author="manolo" w:date="2010-12-30T09:15:00Z">
        <w:r>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AE33D1">
        <w:rPr>
          <w:noProof/>
          <w:webHidden/>
        </w:rPr>
        <w:t>30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57" w:author="manolo" w:date="2010-12-30T09:15:00Z">
        <w:r w:rsidR="00650043">
          <w:instrText>"_Toc281431972"</w:instrText>
        </w:r>
      </w:ins>
      <w:del w:id="58" w:author="manolo" w:date="2010-12-30T09:15:00Z">
        <w:r>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AE33D1">
        <w:rPr>
          <w:noProof/>
          <w:webHidden/>
        </w:rPr>
        <w:t>31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1" w:author="manolo" w:date="2010-12-30T09:15:00Z">
        <w:r w:rsidR="00650043">
          <w:instrText>"_Toc281431973"</w:instrText>
        </w:r>
      </w:ins>
      <w:del w:id="62" w:author="manolo" w:date="2010-12-30T09:15:00Z">
        <w:r>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AE33D1">
        <w:rPr>
          <w:noProof/>
          <w:webHidden/>
        </w:rPr>
        <w:t>32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6" w:author="manolo" w:date="2010-12-30T09:15:00Z">
        <w:r w:rsidR="00650043">
          <w:instrText>"_Toc281431974"</w:instrText>
        </w:r>
      </w:ins>
      <w:del w:id="67" w:author="manolo" w:date="2010-12-30T09:15:00Z">
        <w:r>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0" w:author="manolo" w:date="2010-12-30T09:15:00Z">
        <w:r w:rsidR="00650043">
          <w:instrText>"_Toc281431975"</w:instrText>
        </w:r>
      </w:ins>
      <w:del w:id="71" w:author="manolo" w:date="2010-12-30T09:15:00Z">
        <w:r>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4" w:author="manolo" w:date="2010-12-30T09:15:00Z">
        <w:r w:rsidR="00650043">
          <w:instrText>"_Toc281431976"</w:instrText>
        </w:r>
      </w:ins>
      <w:del w:id="75" w:author="manolo" w:date="2010-12-30T09:15:00Z">
        <w:r>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AE33D1">
        <w:rPr>
          <w:noProof/>
          <w:webHidden/>
        </w:rPr>
        <w:t>34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8" w:author="manolo" w:date="2010-12-30T09:15:00Z">
        <w:r w:rsidR="00650043">
          <w:instrText>"_Toc281431977"</w:instrText>
        </w:r>
      </w:ins>
      <w:del w:id="79" w:author="manolo" w:date="2010-12-30T09:15:00Z">
        <w:r>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AE33D1">
        <w:rPr>
          <w:noProof/>
          <w:webHidden/>
        </w:rPr>
        <w:t>35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2" w:author="manolo" w:date="2010-12-30T09:15:00Z">
        <w:r w:rsidR="00650043">
          <w:instrText>"_Toc281431978"</w:instrText>
        </w:r>
      </w:ins>
      <w:del w:id="83" w:author="manolo" w:date="2010-12-30T09:15:00Z">
        <w:r>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AE33D1">
        <w:rPr>
          <w:noProof/>
          <w:webHidden/>
        </w:rPr>
        <w:t>38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87" w:author="manolo" w:date="2010-12-30T09:15:00Z">
        <w:r w:rsidR="00650043">
          <w:instrText>"_Toc281431979"</w:instrText>
        </w:r>
      </w:ins>
      <w:del w:id="88" w:author="manolo" w:date="2010-12-30T09:15:00Z">
        <w:r>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1" w:author="manolo" w:date="2010-12-30T09:15:00Z">
        <w:r w:rsidR="00650043">
          <w:instrText>"_Toc281431980"</w:instrText>
        </w:r>
      </w:ins>
      <w:del w:id="92" w:author="manolo" w:date="2010-12-30T09:15:00Z">
        <w:r>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5" w:author="manolo" w:date="2010-12-30T09:15:00Z">
        <w:r w:rsidR="00650043">
          <w:instrText>"_Toc281431981"</w:instrText>
        </w:r>
      </w:ins>
      <w:del w:id="96" w:author="manolo" w:date="2010-12-30T09:15:00Z">
        <w:r>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9" w:author="manolo" w:date="2010-12-30T09:15:00Z">
        <w:r w:rsidR="00650043">
          <w:instrText>"_Toc281431982"</w:instrText>
        </w:r>
      </w:ins>
      <w:del w:id="100" w:author="manolo" w:date="2010-12-30T09:15:00Z">
        <w:r>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3" w:author="manolo" w:date="2010-12-30T09:15:00Z">
        <w:r w:rsidR="00650043">
          <w:instrText>"_Toc281431983"</w:instrText>
        </w:r>
      </w:ins>
      <w:del w:id="104" w:author="manolo" w:date="2010-12-30T09:15:00Z">
        <w:r>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7" w:author="manolo" w:date="2010-12-30T09:15:00Z">
        <w:r w:rsidR="00650043">
          <w:instrText>"_Toc281431984"</w:instrText>
        </w:r>
      </w:ins>
      <w:del w:id="108" w:author="manolo" w:date="2010-12-30T09:15:00Z">
        <w:r>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1" w:author="manolo" w:date="2010-12-30T09:15:00Z">
        <w:r w:rsidR="00650043">
          <w:instrText>"_Toc281431985"</w:instrText>
        </w:r>
      </w:ins>
      <w:del w:id="112" w:author="manolo" w:date="2010-12-30T09:15:00Z">
        <w:r>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5" w:author="manolo" w:date="2010-12-30T09:15:00Z">
        <w:r w:rsidR="00650043">
          <w:instrText>"_Toc281431986"</w:instrText>
        </w:r>
      </w:ins>
      <w:del w:id="116" w:author="manolo" w:date="2010-12-30T09:15:00Z">
        <w:r>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AE33D1">
        <w:rPr>
          <w:noProof/>
          <w:webHidden/>
        </w:rPr>
        <w:t>42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9" w:author="manolo" w:date="2010-12-30T09:15:00Z">
        <w:r w:rsidR="00650043">
          <w:instrText>"_Toc281431987"</w:instrText>
        </w:r>
      </w:ins>
      <w:del w:id="120" w:author="manolo" w:date="2010-12-30T09:15:00Z">
        <w:r>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AE33D1">
        <w:rPr>
          <w:noProof/>
          <w:webHidden/>
        </w:rPr>
        <w:t>43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3" w:author="manolo" w:date="2010-12-30T09:15:00Z">
        <w:r w:rsidR="00650043">
          <w:instrText>"_Toc281431988"</w:instrText>
        </w:r>
      </w:ins>
      <w:del w:id="124" w:author="manolo" w:date="2010-12-30T09:15:00Z">
        <w:r>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AE33D1">
        <w:rPr>
          <w:noProof/>
          <w:webHidden/>
        </w:rPr>
        <w:t>44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127" w:author="manolo" w:date="2010-12-30T09:15:00Z">
        <w:r w:rsidR="00650043">
          <w:instrText>"_Toc281431989"</w:instrText>
        </w:r>
      </w:ins>
      <w:del w:id="128" w:author="manolo" w:date="2010-12-30T09:15:00Z">
        <w:r>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AE33D1">
        <w:rPr>
          <w:noProof/>
          <w:webHidden/>
        </w:rPr>
        <w:t>45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1" w:author="manolo" w:date="2010-12-30T09:15:00Z">
        <w:r w:rsidR="00650043">
          <w:instrText>"_Toc281431990"</w:instrText>
        </w:r>
      </w:ins>
      <w:del w:id="132" w:author="manolo" w:date="2010-12-30T09:15:00Z">
        <w:r>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AE33D1">
        <w:rPr>
          <w:noProof/>
          <w:webHidden/>
        </w:rPr>
        <w:t>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5" w:author="manolo" w:date="2010-12-30T09:15:00Z">
        <w:r w:rsidR="00650043">
          <w:instrText>"_Toc281431991"</w:instrText>
        </w:r>
      </w:ins>
      <w:del w:id="136" w:author="manolo" w:date="2010-12-30T09:15:00Z">
        <w:r>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AE33D1">
        <w:rPr>
          <w:noProof/>
          <w:webHidden/>
        </w:rPr>
        <w:t>47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9" w:author="manolo" w:date="2010-12-30T09:15:00Z">
        <w:r w:rsidR="00650043">
          <w:instrText>"_Toc281431992"</w:instrText>
        </w:r>
      </w:ins>
      <w:del w:id="140" w:author="manolo" w:date="2010-12-30T09:15:00Z">
        <w:r>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AE33D1">
        <w:rPr>
          <w:noProof/>
          <w:webHidden/>
        </w:rPr>
        <w:t>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43" w:author="manolo" w:date="2010-12-30T09:15:00Z">
        <w:r w:rsidR="00650043">
          <w:instrText>"_Toc281431993"</w:instrText>
        </w:r>
      </w:ins>
      <w:del w:id="144" w:author="manolo" w:date="2010-12-30T09:15:00Z">
        <w:r>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AE33D1">
        <w:rPr>
          <w:noProof/>
          <w:webHidden/>
        </w:rPr>
        <w:t>51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47" w:author="manolo" w:date="2010-12-30T09:15:00Z">
        <w:r w:rsidR="00650043">
          <w:instrText>"_Toc281431994"</w:instrText>
        </w:r>
      </w:ins>
      <w:del w:id="148" w:author="manolo" w:date="2010-12-30T09:15:00Z">
        <w:r>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1" w:author="manolo" w:date="2010-12-30T09:15:00Z">
        <w:r w:rsidR="00650043">
          <w:instrText>"_Toc281431995"</w:instrText>
        </w:r>
      </w:ins>
      <w:del w:id="152" w:author="manolo" w:date="2010-12-30T09:15:00Z">
        <w:r>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55" w:author="manolo" w:date="2010-12-30T09:15:00Z">
        <w:r w:rsidR="00650043">
          <w:instrText>"_Toc281431996"</w:instrText>
        </w:r>
      </w:ins>
      <w:del w:id="156" w:author="manolo" w:date="2010-12-30T09:15:00Z">
        <w:r>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AE33D1">
        <w:rPr>
          <w:noProof/>
          <w:webHidden/>
        </w:rPr>
        <w:t>54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9" w:author="manolo" w:date="2010-12-30T09:15:00Z">
        <w:r w:rsidR="00650043">
          <w:instrText>"_Toc281431997"</w:instrText>
        </w:r>
      </w:ins>
      <w:del w:id="160" w:author="manolo" w:date="2010-12-30T09:15:00Z">
        <w:r>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AE33D1">
        <w:rPr>
          <w:noProof/>
          <w:webHidden/>
        </w:rPr>
        <w:t>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3" w:author="manolo" w:date="2010-12-30T09:15:00Z">
        <w:r w:rsidR="00650043">
          <w:instrText>"_Toc281431998"</w:instrText>
        </w:r>
      </w:ins>
      <w:del w:id="164" w:author="manolo" w:date="2010-12-30T09:15:00Z">
        <w:r>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AE33D1">
        <w:rPr>
          <w:noProof/>
          <w:webHidden/>
        </w:rPr>
        <w:t>59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7" w:author="manolo" w:date="2010-12-30T09:15:00Z">
        <w:r w:rsidR="00650043">
          <w:instrText>"_Toc281431999"</w:instrText>
        </w:r>
      </w:ins>
      <w:del w:id="168" w:author="manolo" w:date="2010-12-30T09:15:00Z">
        <w:r>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AE33D1">
        <w:rPr>
          <w:noProof/>
          <w:webHidden/>
        </w:rPr>
        <w:t>61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1" w:author="manolo" w:date="2010-12-30T09:15:00Z">
        <w:r w:rsidR="00650043">
          <w:instrText>"_Toc281432000"</w:instrText>
        </w:r>
      </w:ins>
      <w:del w:id="172" w:author="manolo" w:date="2010-12-30T09:15:00Z">
        <w:r>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AE33D1">
        <w:rPr>
          <w:noProof/>
          <w:webHidden/>
        </w:rPr>
        <w:t>65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75" w:author="manolo" w:date="2010-12-30T09:15:00Z">
        <w:r w:rsidR="00650043">
          <w:instrText>"_Toc281432001"</w:instrText>
        </w:r>
      </w:ins>
      <w:del w:id="176" w:author="manolo" w:date="2010-12-30T09:15:00Z">
        <w:r>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AE33D1">
        <w:rPr>
          <w:noProof/>
          <w:webHidden/>
        </w:rPr>
        <w:t>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9" w:author="manolo" w:date="2010-12-30T09:15:00Z">
        <w:r w:rsidR="00650043">
          <w:instrText>"_Toc281432002"</w:instrText>
        </w:r>
      </w:ins>
      <w:del w:id="180" w:author="manolo" w:date="2010-12-30T09:15:00Z">
        <w:r>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AE33D1">
        <w:rPr>
          <w:noProof/>
          <w:webHidden/>
        </w:rPr>
        <w:t>67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83" w:author="manolo" w:date="2010-12-30T09:15:00Z">
        <w:r w:rsidR="00650043">
          <w:instrText>"_Toc281432003"</w:instrText>
        </w:r>
      </w:ins>
      <w:del w:id="184" w:author="manolo" w:date="2010-12-30T09:15:00Z">
        <w:r>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AE33D1">
        <w:rPr>
          <w:noProof/>
          <w:webHidden/>
        </w:rPr>
        <w:t>68</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187" w:author="manolo" w:date="2010-12-30T09:15:00Z">
        <w:r w:rsidR="00650043">
          <w:instrText>"_Toc281432004"</w:instrText>
        </w:r>
      </w:ins>
      <w:del w:id="188" w:author="manolo" w:date="2010-12-30T09:15:00Z">
        <w:r>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AE33D1">
        <w:rPr>
          <w:webHidden/>
        </w:rPr>
        <w:t>69</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lastRenderedPageBreak/>
        <w:fldChar w:fldCharType="begin"/>
      </w:r>
      <w:r>
        <w:instrText xml:space="preserve">HYPERLINK \l </w:instrText>
      </w:r>
      <w:ins w:id="191" w:author="manolo" w:date="2010-12-30T09:15:00Z">
        <w:r w:rsidR="00650043">
          <w:instrText>"_Toc281432005"</w:instrText>
        </w:r>
      </w:ins>
      <w:del w:id="192" w:author="manolo" w:date="2010-12-30T09:15:00Z">
        <w:r>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5" w:author="manolo" w:date="2010-12-30T09:15:00Z">
        <w:r w:rsidR="00650043">
          <w:instrText>"_Toc281432006"</w:instrText>
        </w:r>
      </w:ins>
      <w:del w:id="196" w:author="manolo" w:date="2010-12-30T09:15:00Z">
        <w:r>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9" w:author="manolo" w:date="2010-12-30T09:15:00Z">
        <w:r w:rsidR="00650043">
          <w:instrText>"_Toc281432007"</w:instrText>
        </w:r>
      </w:ins>
      <w:del w:id="200" w:author="manolo" w:date="2010-12-30T09:15:00Z">
        <w:r>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AE33D1">
        <w:rPr>
          <w:noProof/>
          <w:webHidden/>
        </w:rPr>
        <w:t>71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03" w:author="manolo" w:date="2010-12-30T09:15:00Z">
        <w:r w:rsidR="00650043">
          <w:instrText>"_Toc281432008"</w:instrText>
        </w:r>
      </w:ins>
      <w:del w:id="204" w:author="manolo" w:date="2010-12-30T09:15:00Z">
        <w:r>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7" w:author="manolo" w:date="2010-12-30T09:15:00Z">
        <w:r w:rsidR="00650043">
          <w:instrText>"_Toc281432009"</w:instrText>
        </w:r>
      </w:ins>
      <w:del w:id="208" w:author="manolo" w:date="2010-12-30T09:15:00Z">
        <w:r>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1" w:author="manolo" w:date="2010-12-30T09:15:00Z">
        <w:r w:rsidR="00650043">
          <w:instrText>"_Toc281432010"</w:instrText>
        </w:r>
      </w:ins>
      <w:del w:id="212" w:author="manolo" w:date="2010-12-30T09:15:00Z">
        <w:r>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AE33D1">
        <w:rPr>
          <w:noProof/>
          <w:webHidden/>
        </w:rPr>
        <w:t>73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5" w:author="manolo" w:date="2010-12-30T09:15:00Z">
        <w:r w:rsidR="00650043">
          <w:instrText>"_Toc281432011"</w:instrText>
        </w:r>
      </w:ins>
      <w:del w:id="216" w:author="manolo" w:date="2010-12-30T09:15:00Z">
        <w:r>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AE33D1">
        <w:rPr>
          <w:noProof/>
          <w:webHidden/>
        </w:rPr>
        <w:t>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9" w:author="manolo" w:date="2010-12-30T09:15:00Z">
        <w:r w:rsidR="00650043">
          <w:instrText>"_Toc281432012"</w:instrText>
        </w:r>
      </w:ins>
      <w:del w:id="220" w:author="manolo" w:date="2010-12-30T09:15:00Z">
        <w:r>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AE33D1">
        <w:rPr>
          <w:noProof/>
          <w:webHidden/>
        </w:rPr>
        <w:t>77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3" w:author="manolo" w:date="2010-12-30T09:15:00Z">
        <w:r w:rsidR="00650043">
          <w:instrText>"_Toc281432013"</w:instrText>
        </w:r>
      </w:ins>
      <w:del w:id="224" w:author="manolo" w:date="2010-12-30T09:15:00Z">
        <w:r>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AE33D1">
        <w:rPr>
          <w:noProof/>
          <w:webHidden/>
        </w:rPr>
        <w:t>78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7" w:author="manolo" w:date="2010-12-30T09:15:00Z">
        <w:r w:rsidR="00650043">
          <w:instrText>"_Toc281432014"</w:instrText>
        </w:r>
      </w:ins>
      <w:del w:id="228" w:author="manolo" w:date="2010-12-30T09:15:00Z">
        <w:r>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1" w:author="manolo" w:date="2010-12-30T09:15:00Z">
        <w:r w:rsidR="00650043">
          <w:instrText>"_Toc281432015"</w:instrText>
        </w:r>
      </w:ins>
      <w:del w:id="232" w:author="manolo" w:date="2010-12-30T09:15:00Z">
        <w:r>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235" w:author="manolo" w:date="2010-12-30T09:15:00Z">
        <w:r w:rsidR="00650043">
          <w:instrText>"_Toc281432016"</w:instrText>
        </w:r>
      </w:ins>
      <w:del w:id="236" w:author="manolo" w:date="2010-12-30T09:15:00Z">
        <w:r>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AE33D1">
        <w:rPr>
          <w:webHidden/>
        </w:rPr>
        <w:t>82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9" w:author="manolo" w:date="2010-12-30T09:15:00Z">
        <w:r w:rsidR="00650043">
          <w:instrText>"_Toc281432017"</w:instrText>
        </w:r>
      </w:ins>
      <w:del w:id="240" w:author="manolo" w:date="2010-12-30T09:15:00Z">
        <w:r>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AE33D1">
        <w:rPr>
          <w:noProof/>
          <w:webHidden/>
        </w:rPr>
        <w:t>82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3" w:author="manolo" w:date="2010-12-30T09:15:00Z">
        <w:r w:rsidR="00650043">
          <w:instrText>"_Toc281432018"</w:instrText>
        </w:r>
      </w:ins>
      <w:del w:id="244" w:author="manolo" w:date="2010-12-30T09:15:00Z">
        <w:r>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7" w:author="manolo" w:date="2010-12-30T09:15:00Z">
        <w:r w:rsidR="00650043">
          <w:instrText>"_Toc281432019"</w:instrText>
        </w:r>
      </w:ins>
      <w:del w:id="248" w:author="manolo" w:date="2010-12-30T09:15:00Z">
        <w:r>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51" w:author="manolo" w:date="2010-12-30T09:15:00Z">
        <w:r w:rsidR="00650043">
          <w:instrText>"_Toc281432020"</w:instrText>
        </w:r>
      </w:ins>
      <w:del w:id="252" w:author="manolo" w:date="2010-12-30T09:15:00Z">
        <w:r>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255" w:author="manolo" w:date="2010-12-30T09:15:00Z">
        <w:r w:rsidR="00650043">
          <w:instrText>"_Toc281432021"</w:instrText>
        </w:r>
      </w:ins>
      <w:del w:id="256" w:author="manolo" w:date="2010-12-30T09:15:00Z">
        <w:r>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59" w:author="manolo" w:date="2010-12-30T09:15:00Z">
        <w:r w:rsidR="00650043">
          <w:instrText>"_Toc281432022"</w:instrText>
        </w:r>
      </w:ins>
      <w:del w:id="260" w:author="manolo" w:date="2010-12-30T09:15:00Z">
        <w:r>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3" w:author="manolo" w:date="2010-12-30T09:15:00Z">
        <w:r w:rsidR="00650043">
          <w:instrText>"_Toc281432023"</w:instrText>
        </w:r>
      </w:ins>
      <w:del w:id="264" w:author="manolo" w:date="2010-12-30T09:15:00Z">
        <w:r>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AE33D1">
        <w:rPr>
          <w:noProof/>
          <w:webHidden/>
        </w:rPr>
        <w:t>88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7" w:author="manolo" w:date="2010-12-30T09:15:00Z">
        <w:r w:rsidR="00650043">
          <w:instrText>"_Toc281432024"</w:instrText>
        </w:r>
      </w:ins>
      <w:del w:id="268" w:author="manolo" w:date="2010-12-30T09:15:00Z">
        <w:r>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AE33D1">
        <w:rPr>
          <w:noProof/>
          <w:webHidden/>
        </w:rPr>
        <w:t>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1" w:author="manolo" w:date="2010-12-30T09:15:00Z">
        <w:r w:rsidR="00650043">
          <w:instrText>"_Toc281432025"</w:instrText>
        </w:r>
      </w:ins>
      <w:del w:id="272" w:author="manolo" w:date="2010-12-30T09:15:00Z">
        <w:r>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5" w:author="manolo" w:date="2010-12-30T09:15:00Z">
        <w:r w:rsidR="00650043">
          <w:instrText>"_Toc281432026"</w:instrText>
        </w:r>
      </w:ins>
      <w:del w:id="276" w:author="manolo" w:date="2010-12-30T09:15:00Z">
        <w:r>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9" w:author="manolo" w:date="2010-12-30T09:15:00Z">
        <w:r w:rsidR="00650043">
          <w:instrText>"_Toc281432027"</w:instrText>
        </w:r>
      </w:ins>
      <w:del w:id="280" w:author="manolo" w:date="2010-12-30T09:15:00Z">
        <w:r>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AE33D1">
        <w:rPr>
          <w:noProof/>
          <w:webHidden/>
        </w:rPr>
        <w:t>92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3" w:author="manolo" w:date="2010-12-30T09:15:00Z">
        <w:r w:rsidR="00650043">
          <w:instrText>"_Toc281432028"</w:instrText>
        </w:r>
      </w:ins>
      <w:del w:id="284" w:author="manolo" w:date="2010-12-30T09:15:00Z">
        <w:r>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87" w:author="manolo" w:date="2010-12-30T09:15:00Z">
        <w:r w:rsidR="00650043">
          <w:instrText>"_Toc281432029"</w:instrText>
        </w:r>
      </w:ins>
      <w:del w:id="288" w:author="manolo" w:date="2010-12-30T09:15:00Z">
        <w:r>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91" w:author="manolo" w:date="2010-12-30T09:15:00Z">
        <w:r w:rsidR="00650043">
          <w:instrText>"_Toc281432030"</w:instrText>
        </w:r>
      </w:ins>
      <w:del w:id="292" w:author="manolo" w:date="2010-12-30T09:15:00Z">
        <w:r>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AE33D1">
        <w:rPr>
          <w:noProof/>
          <w:webHidden/>
        </w:rPr>
        <w:t>94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5" w:author="manolo" w:date="2010-12-30T09:15:00Z">
        <w:r w:rsidR="00650043">
          <w:instrText>"_Toc281432031"</w:instrText>
        </w:r>
      </w:ins>
      <w:del w:id="296" w:author="manolo" w:date="2010-12-30T09:15:00Z">
        <w:r>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AE33D1">
        <w:rPr>
          <w:noProof/>
          <w:webHidden/>
        </w:rPr>
        <w:t>95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9" w:author="manolo" w:date="2010-12-30T09:15:00Z">
        <w:r w:rsidR="00650043">
          <w:instrText>"_Toc281432032"</w:instrText>
        </w:r>
      </w:ins>
      <w:del w:id="300" w:author="manolo" w:date="2010-12-30T09:15:00Z">
        <w:r>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AE33D1">
        <w:rPr>
          <w:noProof/>
          <w:webHidden/>
        </w:rPr>
        <w:t>96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3" w:author="manolo" w:date="2010-12-30T09:15:00Z">
        <w:r w:rsidR="00650043">
          <w:instrText>"_Toc281432033"</w:instrText>
        </w:r>
      </w:ins>
      <w:del w:id="304" w:author="manolo" w:date="2010-12-30T09:15:00Z">
        <w:r>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7" w:author="manolo" w:date="2010-12-30T09:15:00Z">
        <w:r w:rsidR="00650043">
          <w:instrText>"_Toc281432034"</w:instrText>
        </w:r>
      </w:ins>
      <w:del w:id="308" w:author="manolo" w:date="2010-12-30T09:15:00Z">
        <w:r>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1" w:author="manolo" w:date="2010-12-30T09:15:00Z">
        <w:r w:rsidR="00650043">
          <w:instrText>"_Toc281432035"</w:instrText>
        </w:r>
      </w:ins>
      <w:del w:id="312" w:author="manolo" w:date="2010-12-30T09:15:00Z">
        <w:r>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5" w:author="manolo" w:date="2010-12-30T09:15:00Z">
        <w:r w:rsidR="00650043">
          <w:instrText>"_Toc281432036"</w:instrText>
        </w:r>
      </w:ins>
      <w:del w:id="316" w:author="manolo" w:date="2010-12-30T09:15:00Z">
        <w:r>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9" w:author="manolo" w:date="2010-12-30T09:15:00Z">
        <w:r w:rsidR="00650043">
          <w:instrText>"_Toc281432037"</w:instrText>
        </w:r>
      </w:ins>
      <w:del w:id="320" w:author="manolo" w:date="2010-12-30T09:15:00Z">
        <w:r>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AE33D1">
        <w:rPr>
          <w:noProof/>
          <w:webHidden/>
        </w:rPr>
        <w:t>103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323" w:author="manolo" w:date="2010-12-30T09:15:00Z">
        <w:r w:rsidR="00650043">
          <w:instrText>"_Toc281432038"</w:instrText>
        </w:r>
      </w:ins>
      <w:del w:id="324" w:author="manolo" w:date="2010-12-30T09:15:00Z">
        <w:r>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27" w:author="manolo" w:date="2010-12-30T09:15:00Z">
        <w:r w:rsidR="00650043">
          <w:instrText>"_Toc281432039"</w:instrText>
        </w:r>
      </w:ins>
      <w:del w:id="328" w:author="manolo" w:date="2010-12-30T09:15:00Z">
        <w:r>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1" w:author="manolo" w:date="2010-12-30T09:15:00Z">
        <w:r w:rsidR="00650043">
          <w:instrText>"_Toc281432040"</w:instrText>
        </w:r>
      </w:ins>
      <w:del w:id="332" w:author="manolo" w:date="2010-12-30T09:15:00Z">
        <w:r>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AE33D1">
        <w:rPr>
          <w:noProof/>
          <w:webHidden/>
        </w:rPr>
        <w:t>110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35" w:author="manolo" w:date="2010-12-30T09:15:00Z">
        <w:r w:rsidR="00650043">
          <w:instrText>"_Toc281432041"</w:instrText>
        </w:r>
      </w:ins>
      <w:del w:id="336" w:author="manolo" w:date="2010-12-30T09:15:00Z">
        <w:r>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9" w:author="manolo" w:date="2010-12-30T09:15:00Z">
        <w:r w:rsidR="00650043">
          <w:instrText>"_Toc281432042"</w:instrText>
        </w:r>
      </w:ins>
      <w:del w:id="340" w:author="manolo" w:date="2010-12-30T09:15:00Z">
        <w:r>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43" w:author="manolo" w:date="2010-12-30T09:15:00Z">
        <w:r w:rsidR="00650043">
          <w:instrText>"_Toc281432043"</w:instrText>
        </w:r>
      </w:ins>
      <w:del w:id="344" w:author="manolo" w:date="2010-12-30T09:15:00Z">
        <w:r>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AE33D1">
        <w:rPr>
          <w:noProof/>
          <w:webHidden/>
        </w:rPr>
        <w:t>118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47" w:author="manolo" w:date="2010-12-30T09:15:00Z">
        <w:r w:rsidR="00650043">
          <w:instrText>"_Toc281432044"</w:instrText>
        </w:r>
      </w:ins>
      <w:del w:id="348" w:author="manolo" w:date="2010-12-30T09:15:00Z">
        <w:r>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AE33D1">
        <w:rPr>
          <w:noProof/>
          <w:webHidden/>
        </w:rPr>
        <w:t>119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1" w:author="manolo" w:date="2010-12-30T09:15:00Z">
        <w:r w:rsidR="00650043">
          <w:instrText>"_Toc281432045"</w:instrText>
        </w:r>
      </w:ins>
      <w:del w:id="352" w:author="manolo" w:date="2010-12-30T09:15:00Z">
        <w:r>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AE33D1">
        <w:rPr>
          <w:noProof/>
          <w:webHidden/>
        </w:rPr>
        <w:t>123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5" w:author="manolo" w:date="2010-12-30T09:15:00Z">
        <w:r w:rsidR="00650043">
          <w:instrText>"_Toc281432046"</w:instrText>
        </w:r>
      </w:ins>
      <w:del w:id="356" w:author="manolo" w:date="2010-12-30T09:15:00Z">
        <w:r>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AE33D1">
        <w:rPr>
          <w:noProof/>
          <w:webHidden/>
        </w:rPr>
        <w:t>138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1" w:author="manolo" w:date="2010-12-30T09:15:00Z">
        <w:r w:rsidR="00650043">
          <w:instrText>"_Toc281432047"</w:instrText>
        </w:r>
      </w:ins>
      <w:del w:id="362" w:author="manolo" w:date="2010-12-30T09:15:00Z">
        <w:r>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AE33D1">
        <w:rPr>
          <w:noProof/>
          <w:webHidden/>
        </w:rPr>
        <w:t>140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5" w:author="manolo" w:date="2010-12-30T09:15:00Z">
        <w:r w:rsidR="00650043">
          <w:instrText>"_Toc281432048"</w:instrText>
        </w:r>
      </w:ins>
      <w:del w:id="366" w:author="manolo" w:date="2010-12-30T09:15:00Z">
        <w:r>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AE33D1">
        <w:rPr>
          <w:noProof/>
          <w:webHidden/>
        </w:rPr>
        <w:t>144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69" w:author="manolo" w:date="2010-12-30T09:15:00Z">
        <w:r w:rsidR="00650043">
          <w:instrText>"_Toc281432049"</w:instrText>
        </w:r>
      </w:ins>
      <w:del w:id="370" w:author="manolo" w:date="2010-12-30T09:15:00Z">
        <w:r>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AE33D1">
        <w:rPr>
          <w:webHidden/>
        </w:rPr>
        <w:t>146</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3" w:author="manolo" w:date="2010-12-30T09:15:00Z">
        <w:r w:rsidR="00650043">
          <w:instrText>"_Toc281432050"</w:instrText>
        </w:r>
      </w:ins>
      <w:del w:id="374" w:author="manolo" w:date="2010-12-30T09:15:00Z">
        <w:r>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AE33D1">
        <w:rPr>
          <w:noProof/>
          <w:webHidden/>
        </w:rPr>
        <w:t>146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7" w:author="manolo" w:date="2010-12-30T09:15:00Z">
        <w:r w:rsidR="00650043">
          <w:instrText>"_Toc281432051"</w:instrText>
        </w:r>
      </w:ins>
      <w:del w:id="378" w:author="manolo" w:date="2010-12-30T09:15:00Z">
        <w:r>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AE33D1">
        <w:rPr>
          <w:noProof/>
          <w:webHidden/>
        </w:rPr>
        <w:t>148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1" w:author="manolo" w:date="2010-12-30T09:15:00Z">
        <w:r w:rsidR="00650043">
          <w:instrText>"_Toc281432052"</w:instrText>
        </w:r>
      </w:ins>
      <w:del w:id="382" w:author="manolo" w:date="2010-12-30T09:15:00Z">
        <w:r>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AE33D1">
        <w:rPr>
          <w:noProof/>
          <w:webHidden/>
        </w:rPr>
        <w:t>150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5" w:author="manolo" w:date="2010-12-30T09:15:00Z">
        <w:r w:rsidR="00650043">
          <w:instrText>"_Toc281432053"</w:instrText>
        </w:r>
      </w:ins>
      <w:del w:id="386" w:author="manolo" w:date="2010-12-30T09:15:00Z">
        <w:r>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AE33D1">
        <w:rPr>
          <w:noProof/>
          <w:webHidden/>
        </w:rPr>
        <w:t>151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lastRenderedPageBreak/>
        <w:fldChar w:fldCharType="begin"/>
      </w:r>
      <w:r>
        <w:instrText xml:space="preserve">HYPERLINK \l </w:instrText>
      </w:r>
      <w:ins w:id="389" w:author="manolo" w:date="2010-12-30T09:15:00Z">
        <w:r w:rsidR="00650043">
          <w:instrText>"_Toc281432054"</w:instrText>
        </w:r>
      </w:ins>
      <w:del w:id="390" w:author="manolo" w:date="2010-12-30T09:15:00Z">
        <w:r>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AE33D1">
        <w:rPr>
          <w:noProof/>
          <w:webHidden/>
        </w:rPr>
        <w:t>153</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3" w:author="manolo" w:date="2010-12-30T09:15:00Z">
        <w:r w:rsidR="00650043">
          <w:instrText>"_Toc281432055"</w:instrText>
        </w:r>
      </w:ins>
      <w:del w:id="394" w:author="manolo" w:date="2010-12-30T09:15:00Z">
        <w:r>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AE33D1">
        <w:rPr>
          <w:webHidden/>
        </w:rPr>
        <w:t>155</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7" w:author="manolo" w:date="2010-12-30T09:15:00Z">
        <w:r w:rsidR="00650043">
          <w:instrText>"_Toc281432056"</w:instrText>
        </w:r>
      </w:ins>
      <w:del w:id="398" w:author="manolo" w:date="2010-12-30T09:15:00Z">
        <w:r>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AE33D1">
        <w:rPr>
          <w:webHidden/>
        </w:rPr>
        <w:t>157</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1" w:author="manolo" w:date="2010-12-30T09:15:00Z">
        <w:r w:rsidR="00650043">
          <w:instrText>"_Toc281432057"</w:instrText>
        </w:r>
      </w:ins>
      <w:del w:id="402" w:author="manolo" w:date="2010-12-30T09:15:00Z">
        <w:r>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AE33D1">
        <w:rPr>
          <w:noProof/>
          <w:webHidden/>
        </w:rPr>
        <w:t>157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5" w:author="manolo" w:date="2010-12-30T09:15:00Z">
        <w:r w:rsidR="00650043">
          <w:instrText>"_Toc281432058"</w:instrText>
        </w:r>
      </w:ins>
      <w:del w:id="406" w:author="manolo" w:date="2010-12-30T09:15:00Z">
        <w:r>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AE33D1">
        <w:rPr>
          <w:noProof/>
          <w:webHidden/>
        </w:rPr>
        <w:t>166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9" w:author="manolo" w:date="2010-12-30T09:15:00Z">
        <w:r w:rsidR="00650043">
          <w:instrText>"_Toc281432059"</w:instrText>
        </w:r>
      </w:ins>
      <w:del w:id="410" w:author="manolo" w:date="2010-12-30T09:15:00Z">
        <w:r>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AE33D1">
        <w:rPr>
          <w:noProof/>
          <w:webHidden/>
        </w:rPr>
        <w:t>176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3" w:author="manolo" w:date="2010-12-30T09:15:00Z">
        <w:r w:rsidR="00650043">
          <w:instrText>"_Toc281432060"</w:instrText>
        </w:r>
      </w:ins>
      <w:del w:id="414" w:author="manolo" w:date="2010-12-30T09:15:00Z">
        <w:r>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AE33D1">
        <w:rPr>
          <w:noProof/>
          <w:webHidden/>
        </w:rPr>
        <w:t>186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7" w:author="manolo" w:date="2010-12-30T09:15:00Z">
        <w:r w:rsidR="00650043">
          <w:instrText>"_Toc281432061"</w:instrText>
        </w:r>
      </w:ins>
      <w:del w:id="418" w:author="manolo" w:date="2010-12-30T09:15:00Z">
        <w:r>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AE33D1">
        <w:rPr>
          <w:noProof/>
          <w:webHidden/>
        </w:rPr>
        <w:t>189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21" w:author="manolo" w:date="2010-12-30T09:15:00Z">
        <w:r w:rsidR="00650043">
          <w:instrText>"_Toc281432062"</w:instrText>
        </w:r>
      </w:ins>
      <w:del w:id="422" w:author="manolo" w:date="2010-12-30T09:15:00Z">
        <w:r>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AE33D1">
        <w:rPr>
          <w:noProof/>
          <w:webHidden/>
        </w:rPr>
        <w:t>194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5" w:author="manolo" w:date="2010-12-30T09:15:00Z">
        <w:r w:rsidR="00650043">
          <w:instrText>"_Toc281432063"</w:instrText>
        </w:r>
      </w:ins>
      <w:del w:id="426" w:author="manolo" w:date="2010-12-30T09:15:00Z">
        <w:r>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AE33D1">
        <w:rPr>
          <w:webHidden/>
        </w:rPr>
        <w:t>202</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9" w:author="manolo" w:date="2010-12-30T09:15:00Z">
        <w:r w:rsidR="00650043">
          <w:instrText>"_Toc281432064"</w:instrText>
        </w:r>
      </w:ins>
      <w:del w:id="430" w:author="manolo" w:date="2010-12-30T09:15:00Z">
        <w:r>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AE33D1">
        <w:rPr>
          <w:webHidden/>
        </w:rPr>
        <w:t>203</w:t>
      </w:r>
      <w:r>
        <w:rPr>
          <w:webHidden/>
        </w:rPr>
        <w:fldChar w:fldCharType="end"/>
      </w:r>
      <w:r>
        <w:fldChar w:fldCharType="end"/>
      </w:r>
    </w:p>
    <w:p w:rsidR="00B71CC1" w:rsidRDefault="00B51A41"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0D6F67" w:rsidRDefault="00B51A41">
      <w:pPr>
        <w:pStyle w:val="Tabladeilustraciones"/>
        <w:tabs>
          <w:tab w:val="right" w:leader="dot" w:pos="8828"/>
        </w:tabs>
        <w:rPr>
          <w:rFonts w:asciiTheme="minorHAnsi" w:eastAsiaTheme="minorEastAsia" w:hAnsiTheme="minorHAnsi" w:cstheme="minorBidi"/>
          <w:noProof/>
          <w:sz w:val="22"/>
          <w:szCs w:val="22"/>
          <w:lang w:eastAsia="es-CL"/>
        </w:rPr>
      </w:pPr>
      <w:r w:rsidRPr="00B51A41">
        <w:rPr>
          <w:lang w:val="es-ES"/>
        </w:rPr>
        <w:fldChar w:fldCharType="begin"/>
      </w:r>
      <w:r w:rsidR="00E010D5">
        <w:rPr>
          <w:lang w:val="es-ES"/>
        </w:rPr>
        <w:instrText xml:space="preserve"> TOC \c "Ilustración" </w:instrText>
      </w:r>
      <w:r w:rsidRPr="00B51A41">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AE33D1">
        <w:rPr>
          <w:noProof/>
        </w:rPr>
        <w:t>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51A41">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B51A41">
        <w:rPr>
          <w:noProof/>
        </w:rPr>
      </w:r>
      <w:r w:rsidR="00B51A41">
        <w:rPr>
          <w:noProof/>
        </w:rPr>
        <w:fldChar w:fldCharType="separate"/>
      </w:r>
      <w:r w:rsidR="00AE33D1">
        <w:rPr>
          <w:noProof/>
        </w:rPr>
        <w:t>25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51A41">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B51A41">
        <w:rPr>
          <w:noProof/>
        </w:rPr>
      </w:r>
      <w:r w:rsidR="00B51A41">
        <w:rPr>
          <w:noProof/>
        </w:rPr>
        <w:fldChar w:fldCharType="separate"/>
      </w:r>
      <w:r w:rsidR="00AE33D1">
        <w:rPr>
          <w:noProof/>
        </w:rPr>
        <w:t>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51A41">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B51A41">
        <w:rPr>
          <w:noProof/>
        </w:rPr>
      </w:r>
      <w:r w:rsidR="00B51A41">
        <w:rPr>
          <w:noProof/>
        </w:rPr>
        <w:fldChar w:fldCharType="separate"/>
      </w:r>
      <w:r w:rsidR="00AE33D1">
        <w:rPr>
          <w:noProof/>
        </w:rPr>
        <w:t>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51A41">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B51A41">
        <w:rPr>
          <w:noProof/>
        </w:rPr>
      </w:r>
      <w:r w:rsidR="00B51A41">
        <w:rPr>
          <w:noProof/>
        </w:rPr>
        <w:fldChar w:fldCharType="separate"/>
      </w:r>
      <w:r w:rsidR="00AE33D1">
        <w:rPr>
          <w:noProof/>
        </w:rPr>
        <w:t>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51A41">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B51A41">
        <w:rPr>
          <w:noProof/>
        </w:rPr>
      </w:r>
      <w:r w:rsidR="00B51A41">
        <w:rPr>
          <w:noProof/>
        </w:rPr>
        <w:fldChar w:fldCharType="separate"/>
      </w:r>
      <w:r w:rsidR="00AE33D1">
        <w:rPr>
          <w:noProof/>
        </w:rPr>
        <w:t>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51A41">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B51A41">
        <w:rPr>
          <w:noProof/>
        </w:rPr>
      </w:r>
      <w:r w:rsidR="00B51A41">
        <w:rPr>
          <w:noProof/>
        </w:rPr>
        <w:fldChar w:fldCharType="separate"/>
      </w:r>
      <w:r w:rsidR="00AE33D1">
        <w:rPr>
          <w:noProof/>
        </w:rPr>
        <w:t>44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51A41">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B51A41">
        <w:rPr>
          <w:noProof/>
        </w:rPr>
      </w:r>
      <w:r w:rsidR="00B51A41">
        <w:rPr>
          <w:noProof/>
        </w:rPr>
        <w:fldChar w:fldCharType="separate"/>
      </w:r>
      <w:r w:rsidR="00AE33D1">
        <w:rPr>
          <w:noProof/>
        </w:rPr>
        <w:t>45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51A41">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B51A41">
        <w:rPr>
          <w:noProof/>
        </w:rPr>
      </w:r>
      <w:r w:rsidR="00B51A41">
        <w:rPr>
          <w:noProof/>
        </w:rPr>
        <w:fldChar w:fldCharType="separate"/>
      </w:r>
      <w:r w:rsidR="00AE33D1">
        <w:rPr>
          <w:noProof/>
        </w:rPr>
        <w:t>46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51A41">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B51A41">
        <w:rPr>
          <w:noProof/>
        </w:rPr>
      </w:r>
      <w:r w:rsidR="00B51A41">
        <w:rPr>
          <w:noProof/>
        </w:rPr>
        <w:fldChar w:fldCharType="separate"/>
      </w:r>
      <w:r w:rsidR="00AE33D1">
        <w:rPr>
          <w:noProof/>
        </w:rPr>
        <w:t>47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51A41">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B51A41">
        <w:rPr>
          <w:noProof/>
        </w:rPr>
      </w:r>
      <w:r w:rsidR="00B51A41">
        <w:rPr>
          <w:noProof/>
        </w:rPr>
        <w:fldChar w:fldCharType="separate"/>
      </w:r>
      <w:r w:rsidR="00AE33D1">
        <w:rPr>
          <w:noProof/>
        </w:rPr>
        <w:t>49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51A41">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B51A41">
        <w:rPr>
          <w:noProof/>
        </w:rPr>
      </w:r>
      <w:r w:rsidR="00B51A41">
        <w:rPr>
          <w:noProof/>
        </w:rPr>
        <w:fldChar w:fldCharType="separate"/>
      </w:r>
      <w:r w:rsidR="00AE33D1">
        <w:rPr>
          <w:noProof/>
        </w:rPr>
        <w:t>53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51A41">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B51A41">
        <w:rPr>
          <w:noProof/>
        </w:rPr>
      </w:r>
      <w:r w:rsidR="00B51A41">
        <w:rPr>
          <w:noProof/>
        </w:rPr>
        <w:fldChar w:fldCharType="separate"/>
      </w:r>
      <w:r w:rsidR="00AE33D1">
        <w:rPr>
          <w:noProof/>
        </w:rPr>
        <w:t>55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51A41">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B51A41">
        <w:rPr>
          <w:noProof/>
        </w:rPr>
      </w:r>
      <w:r w:rsidR="00B51A41">
        <w:rPr>
          <w:noProof/>
        </w:rPr>
        <w:fldChar w:fldCharType="separate"/>
      </w:r>
      <w:r w:rsidR="00AE33D1">
        <w:rPr>
          <w:noProof/>
        </w:rPr>
        <w:t>67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51A41">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B51A41">
        <w:rPr>
          <w:noProof/>
        </w:rPr>
      </w:r>
      <w:r w:rsidR="00B51A41">
        <w:rPr>
          <w:noProof/>
        </w:rPr>
        <w:fldChar w:fldCharType="separate"/>
      </w:r>
      <w:r w:rsidR="00AE33D1">
        <w:rPr>
          <w:noProof/>
        </w:rPr>
        <w:t>68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51A41">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B51A41">
        <w:rPr>
          <w:noProof/>
        </w:rPr>
      </w:r>
      <w:r w:rsidR="00B51A41">
        <w:rPr>
          <w:noProof/>
        </w:rPr>
        <w:fldChar w:fldCharType="separate"/>
      </w:r>
      <w:r w:rsidR="00AE33D1">
        <w:rPr>
          <w:noProof/>
        </w:rPr>
        <w:t>70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51A41">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B51A41">
        <w:rPr>
          <w:noProof/>
        </w:rPr>
      </w:r>
      <w:r w:rsidR="00B51A41">
        <w:rPr>
          <w:noProof/>
        </w:rPr>
        <w:fldChar w:fldCharType="separate"/>
      </w:r>
      <w:r w:rsidR="00AE33D1">
        <w:rPr>
          <w:noProof/>
        </w:rPr>
        <w:t>71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51A41">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B51A41">
        <w:rPr>
          <w:noProof/>
        </w:rPr>
      </w:r>
      <w:r w:rsidR="00B51A41">
        <w:rPr>
          <w:noProof/>
        </w:rPr>
        <w:fldChar w:fldCharType="separate"/>
      </w:r>
      <w:r w:rsidR="00AE33D1">
        <w:rPr>
          <w:noProof/>
        </w:rPr>
        <w:t>73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51A41">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B51A41">
        <w:rPr>
          <w:noProof/>
        </w:rPr>
      </w:r>
      <w:r w:rsidR="00B51A41">
        <w:rPr>
          <w:noProof/>
        </w:rPr>
        <w:fldChar w:fldCharType="separate"/>
      </w:r>
      <w:r w:rsidR="00AE33D1">
        <w:rPr>
          <w:noProof/>
        </w:rPr>
        <w:t>74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51A41">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B51A41">
        <w:rPr>
          <w:noProof/>
        </w:rPr>
      </w:r>
      <w:r w:rsidR="00B51A41">
        <w:rPr>
          <w:noProof/>
        </w:rPr>
        <w:fldChar w:fldCharType="separate"/>
      </w:r>
      <w:r w:rsidR="00AE33D1">
        <w:rPr>
          <w:noProof/>
        </w:rPr>
        <w:t>76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51A41">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B51A41">
        <w:rPr>
          <w:noProof/>
        </w:rPr>
      </w:r>
      <w:r w:rsidR="00B51A41">
        <w:rPr>
          <w:noProof/>
        </w:rPr>
        <w:fldChar w:fldCharType="separate"/>
      </w:r>
      <w:r w:rsidR="00AE33D1">
        <w:rPr>
          <w:noProof/>
        </w:rPr>
        <w:t>77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B51A41">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B51A41">
        <w:rPr>
          <w:noProof/>
        </w:rPr>
      </w:r>
      <w:r w:rsidR="00B51A41">
        <w:rPr>
          <w:noProof/>
        </w:rPr>
        <w:fldChar w:fldCharType="separate"/>
      </w:r>
      <w:r w:rsidR="00AE33D1">
        <w:rPr>
          <w:noProof/>
        </w:rPr>
        <w:t>78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51A41">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B51A41">
        <w:rPr>
          <w:noProof/>
        </w:rPr>
      </w:r>
      <w:r w:rsidR="00B51A41">
        <w:rPr>
          <w:noProof/>
        </w:rPr>
        <w:fldChar w:fldCharType="separate"/>
      </w:r>
      <w:r w:rsidR="00AE33D1">
        <w:rPr>
          <w:noProof/>
        </w:rPr>
        <w:t>79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51A41">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B51A41">
        <w:rPr>
          <w:noProof/>
        </w:rPr>
      </w:r>
      <w:r w:rsidR="00B51A41">
        <w:rPr>
          <w:noProof/>
        </w:rPr>
        <w:fldChar w:fldCharType="separate"/>
      </w:r>
      <w:r w:rsidR="00AE33D1">
        <w:rPr>
          <w:noProof/>
        </w:rPr>
        <w:t>81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51A41">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B51A41">
        <w:rPr>
          <w:noProof/>
        </w:rPr>
      </w:r>
      <w:r w:rsidR="00B51A41">
        <w:rPr>
          <w:noProof/>
        </w:rPr>
        <w:fldChar w:fldCharType="separate"/>
      </w:r>
      <w:r w:rsidR="00AE33D1">
        <w:rPr>
          <w:noProof/>
        </w:rPr>
        <w:t>87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51A41">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B51A41">
        <w:rPr>
          <w:noProof/>
        </w:rPr>
      </w:r>
      <w:r w:rsidR="00B51A41">
        <w:rPr>
          <w:noProof/>
        </w:rPr>
        <w:fldChar w:fldCharType="separate"/>
      </w:r>
      <w:r w:rsidR="00AE33D1">
        <w:rPr>
          <w:noProof/>
        </w:rPr>
        <w:t>91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51A41">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B51A41">
        <w:rPr>
          <w:noProof/>
        </w:rPr>
      </w:r>
      <w:r w:rsidR="00B51A41">
        <w:rPr>
          <w:noProof/>
        </w:rPr>
        <w:fldChar w:fldCharType="separate"/>
      </w:r>
      <w:r w:rsidR="00AE33D1">
        <w:rPr>
          <w:noProof/>
        </w:rPr>
        <w:t>93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51A41">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B51A41">
        <w:rPr>
          <w:noProof/>
        </w:rPr>
      </w:r>
      <w:r w:rsidR="00B51A41">
        <w:rPr>
          <w:noProof/>
        </w:rPr>
        <w:fldChar w:fldCharType="separate"/>
      </w:r>
      <w:r w:rsidR="00AE33D1">
        <w:rPr>
          <w:noProof/>
        </w:rPr>
        <w:t>94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51A41">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B51A41">
        <w:rPr>
          <w:noProof/>
        </w:rPr>
      </w:r>
      <w:r w:rsidR="00B51A41">
        <w:rPr>
          <w:noProof/>
        </w:rPr>
        <w:fldChar w:fldCharType="separate"/>
      </w:r>
      <w:r w:rsidR="00AE33D1">
        <w:rPr>
          <w:noProof/>
        </w:rPr>
        <w:t>95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51A41">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B51A41">
        <w:rPr>
          <w:noProof/>
        </w:rPr>
      </w:r>
      <w:r w:rsidR="00B51A41">
        <w:rPr>
          <w:noProof/>
        </w:rPr>
        <w:fldChar w:fldCharType="separate"/>
      </w:r>
      <w:r w:rsidR="00AE33D1">
        <w:rPr>
          <w:noProof/>
        </w:rPr>
        <w:t>99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51A41">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B51A41">
        <w:rPr>
          <w:noProof/>
        </w:rPr>
      </w:r>
      <w:r w:rsidR="00B51A41">
        <w:rPr>
          <w:noProof/>
        </w:rPr>
        <w:fldChar w:fldCharType="separate"/>
      </w:r>
      <w:r w:rsidR="00AE33D1">
        <w:rPr>
          <w:noProof/>
        </w:rPr>
        <w:t>100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51A41">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B51A41">
        <w:rPr>
          <w:noProof/>
        </w:rPr>
      </w:r>
      <w:r w:rsidR="00B51A41">
        <w:rPr>
          <w:noProof/>
        </w:rPr>
        <w:fldChar w:fldCharType="separate"/>
      </w:r>
      <w:r w:rsidR="00AE33D1">
        <w:rPr>
          <w:noProof/>
        </w:rPr>
        <w:t>104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51A41">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B51A41">
        <w:rPr>
          <w:noProof/>
        </w:rPr>
      </w:r>
      <w:r w:rsidR="00B51A41">
        <w:rPr>
          <w:noProof/>
        </w:rPr>
        <w:fldChar w:fldCharType="separate"/>
      </w:r>
      <w:r w:rsidR="00AE33D1">
        <w:rPr>
          <w:noProof/>
        </w:rPr>
        <w:t>106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51A41">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B51A41">
        <w:rPr>
          <w:noProof/>
        </w:rPr>
      </w:r>
      <w:r w:rsidR="00B51A41">
        <w:rPr>
          <w:noProof/>
        </w:rPr>
        <w:fldChar w:fldCharType="separate"/>
      </w:r>
      <w:r w:rsidR="00AE33D1">
        <w:rPr>
          <w:noProof/>
        </w:rPr>
        <w:t>109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51A41">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B51A41">
        <w:rPr>
          <w:noProof/>
        </w:rPr>
      </w:r>
      <w:r w:rsidR="00B51A41">
        <w:rPr>
          <w:noProof/>
        </w:rPr>
        <w:fldChar w:fldCharType="separate"/>
      </w:r>
      <w:r w:rsidR="00AE33D1">
        <w:rPr>
          <w:noProof/>
        </w:rPr>
        <w:t>114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51A41">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B51A41">
        <w:rPr>
          <w:noProof/>
        </w:rPr>
      </w:r>
      <w:r w:rsidR="00B51A41">
        <w:rPr>
          <w:noProof/>
        </w:rPr>
        <w:fldChar w:fldCharType="separate"/>
      </w:r>
      <w:r w:rsidR="00AE33D1">
        <w:rPr>
          <w:noProof/>
        </w:rPr>
        <w:t>115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51A41">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B51A41">
        <w:rPr>
          <w:noProof/>
        </w:rPr>
      </w:r>
      <w:r w:rsidR="00B51A41">
        <w:rPr>
          <w:noProof/>
        </w:rPr>
        <w:fldChar w:fldCharType="separate"/>
      </w:r>
      <w:r w:rsidR="00AE33D1">
        <w:rPr>
          <w:noProof/>
        </w:rPr>
        <w:t>116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51A41">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B51A41">
        <w:rPr>
          <w:noProof/>
        </w:rPr>
      </w:r>
      <w:r w:rsidR="00B51A41">
        <w:rPr>
          <w:noProof/>
        </w:rPr>
        <w:fldChar w:fldCharType="separate"/>
      </w:r>
      <w:r w:rsidR="00AE33D1">
        <w:rPr>
          <w:noProof/>
        </w:rPr>
        <w:t>123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51A41">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B51A41">
        <w:rPr>
          <w:noProof/>
        </w:rPr>
      </w:r>
      <w:r w:rsidR="00B51A41">
        <w:rPr>
          <w:noProof/>
        </w:rPr>
        <w:fldChar w:fldCharType="separate"/>
      </w:r>
      <w:r w:rsidR="00AE33D1">
        <w:rPr>
          <w:noProof/>
        </w:rPr>
        <w:t>124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51A41">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B51A41">
        <w:rPr>
          <w:noProof/>
        </w:rPr>
      </w:r>
      <w:r w:rsidR="00B51A41">
        <w:rPr>
          <w:noProof/>
        </w:rPr>
        <w:fldChar w:fldCharType="separate"/>
      </w:r>
      <w:r w:rsidR="00AE33D1">
        <w:rPr>
          <w:noProof/>
        </w:rPr>
        <w:t>126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51A41">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B51A41">
        <w:rPr>
          <w:noProof/>
        </w:rPr>
      </w:r>
      <w:r w:rsidR="00B51A41">
        <w:rPr>
          <w:noProof/>
        </w:rPr>
        <w:fldChar w:fldCharType="separate"/>
      </w:r>
      <w:r w:rsidR="00AE33D1">
        <w:rPr>
          <w:noProof/>
        </w:rPr>
        <w:t>127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51A41">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B51A41">
        <w:rPr>
          <w:noProof/>
        </w:rPr>
      </w:r>
      <w:r w:rsidR="00B51A41">
        <w:rPr>
          <w:noProof/>
        </w:rPr>
        <w:fldChar w:fldCharType="separate"/>
      </w:r>
      <w:r w:rsidR="00AE33D1">
        <w:rPr>
          <w:noProof/>
        </w:rPr>
        <w:t>128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51A41">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B51A41">
        <w:rPr>
          <w:noProof/>
        </w:rPr>
      </w:r>
      <w:r w:rsidR="00B51A41">
        <w:rPr>
          <w:noProof/>
        </w:rPr>
        <w:fldChar w:fldCharType="separate"/>
      </w:r>
      <w:r w:rsidR="00AE33D1">
        <w:rPr>
          <w:noProof/>
        </w:rPr>
        <w:t>129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51A41">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B51A41">
        <w:rPr>
          <w:noProof/>
        </w:rPr>
      </w:r>
      <w:r w:rsidR="00B51A41">
        <w:rPr>
          <w:noProof/>
        </w:rPr>
        <w:fldChar w:fldCharType="separate"/>
      </w:r>
      <w:r w:rsidR="00AE33D1">
        <w:rPr>
          <w:noProof/>
        </w:rPr>
        <w:t>130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sidR="00B51A41">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B51A41">
        <w:rPr>
          <w:noProof/>
        </w:rPr>
      </w:r>
      <w:r w:rsidR="00B51A41">
        <w:rPr>
          <w:noProof/>
        </w:rPr>
        <w:fldChar w:fldCharType="separate"/>
      </w:r>
      <w:r w:rsidR="00AE33D1">
        <w:rPr>
          <w:noProof/>
        </w:rPr>
        <w:t>132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51A41">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B51A41">
        <w:rPr>
          <w:noProof/>
        </w:rPr>
      </w:r>
      <w:r w:rsidR="00B51A41">
        <w:rPr>
          <w:noProof/>
        </w:rPr>
        <w:fldChar w:fldCharType="separate"/>
      </w:r>
      <w:r w:rsidR="00AE33D1">
        <w:rPr>
          <w:noProof/>
        </w:rPr>
        <w:t>133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51A41">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B51A41">
        <w:rPr>
          <w:noProof/>
        </w:rPr>
      </w:r>
      <w:r w:rsidR="00B51A41">
        <w:rPr>
          <w:noProof/>
        </w:rPr>
        <w:fldChar w:fldCharType="separate"/>
      </w:r>
      <w:r w:rsidR="00AE33D1">
        <w:rPr>
          <w:noProof/>
        </w:rPr>
        <w:t>135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51A41">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B51A41">
        <w:rPr>
          <w:noProof/>
        </w:rPr>
      </w:r>
      <w:r w:rsidR="00B51A41">
        <w:rPr>
          <w:noProof/>
        </w:rPr>
        <w:fldChar w:fldCharType="separate"/>
      </w:r>
      <w:r w:rsidR="00AE33D1">
        <w:rPr>
          <w:noProof/>
        </w:rPr>
        <w:t>137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B51A41">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B51A41">
        <w:rPr>
          <w:noProof/>
        </w:rPr>
      </w:r>
      <w:r w:rsidR="00B51A41">
        <w:rPr>
          <w:noProof/>
        </w:rPr>
        <w:fldChar w:fldCharType="separate"/>
      </w:r>
      <w:r w:rsidR="00AE33D1">
        <w:rPr>
          <w:noProof/>
        </w:rPr>
        <w:t>138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51A41">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B51A41">
        <w:rPr>
          <w:noProof/>
        </w:rPr>
      </w:r>
      <w:r w:rsidR="00B51A41">
        <w:rPr>
          <w:noProof/>
        </w:rPr>
        <w:fldChar w:fldCharType="separate"/>
      </w:r>
      <w:r w:rsidR="00AE33D1">
        <w:rPr>
          <w:noProof/>
        </w:rPr>
        <w:t>143</w:t>
      </w:r>
      <w:r w:rsidR="00B51A41">
        <w:rPr>
          <w:noProof/>
        </w:rPr>
        <w:fldChar w:fldCharType="end"/>
      </w:r>
    </w:p>
    <w:p w:rsidR="009A106D" w:rsidRDefault="00B51A41"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lastRenderedPageBreak/>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B51A41">
        <w:fldChar w:fldCharType="begin"/>
      </w:r>
      <w:r>
        <w:instrText xml:space="preserve"> SEQ Ilustración \* ARABIC </w:instrText>
      </w:r>
      <w:r w:rsidR="00B51A41">
        <w:fldChar w:fldCharType="separate"/>
      </w:r>
      <w:r w:rsidR="00AE33D1">
        <w:rPr>
          <w:noProof/>
        </w:rPr>
        <w:t>1</w:t>
      </w:r>
      <w:r w:rsidR="00B51A41">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51A41">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lastRenderedPageBreak/>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lastRenderedPageBreak/>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000000"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000000"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4"/>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B51A41">
        <w:fldChar w:fldCharType="begin"/>
      </w:r>
      <w:r>
        <w:instrText xml:space="preserve"> SEQ Ilustración \* ARABIC </w:instrText>
      </w:r>
      <w:r w:rsidR="00B51A41">
        <w:fldChar w:fldCharType="separate"/>
      </w:r>
      <w:r w:rsidR="00AE33D1">
        <w:rPr>
          <w:noProof/>
        </w:rPr>
        <w:t>2</w:t>
      </w:r>
      <w:r w:rsidR="00B51A41">
        <w:fldChar w:fldCharType="end"/>
      </w:r>
      <w:r>
        <w:t xml:space="preserve"> - </w:t>
      </w:r>
      <w:r w:rsidRPr="00464E84">
        <w:t>Adaptación de cont</w:t>
      </w:r>
      <w:r>
        <w:t>enidos para un acceso universal</w:t>
      </w:r>
      <w:bookmarkEnd w:id="572"/>
      <w:bookmarkEnd w:id="573"/>
      <w:bookmarkEnd w:id="574"/>
      <w:bookmarkEnd w:id="575"/>
    </w:p>
    <w:p w:rsidR="00000000" w:rsidRDefault="00B51A41">
      <w:pPr>
        <w:jc w:val="center"/>
        <w:rPr>
          <w:sz w:val="20"/>
        </w:rPr>
      </w:pPr>
      <w:r w:rsidRPr="00B51A41">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B51A41">
        <w:fldChar w:fldCharType="separate"/>
      </w:r>
      <w:r w:rsidRPr="00B51A41">
        <w:rPr>
          <w:rStyle w:val="Hipervnculo"/>
          <w:sz w:val="20"/>
        </w:rPr>
        <w:t>http://multimediacommunication.blogspot.com/2007/02/multimedia-communication-for-universal.html</w:t>
      </w:r>
      <w:r>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lastRenderedPageBreak/>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B51A41">
        <w:fldChar w:fldCharType="begin"/>
      </w:r>
      <w:r>
        <w:instrText xml:space="preserve"> SEQ Ilustración \* ARABIC </w:instrText>
      </w:r>
      <w:r w:rsidR="00B51A41">
        <w:fldChar w:fldCharType="separate"/>
      </w:r>
      <w:r w:rsidR="00AE33D1">
        <w:rPr>
          <w:noProof/>
        </w:rPr>
        <w:t>3</w:t>
      </w:r>
      <w:r w:rsidR="00B51A41">
        <w:fldChar w:fldCharType="end"/>
      </w:r>
      <w:r>
        <w:t xml:space="preserve"> - </w:t>
      </w:r>
      <w:r w:rsidRPr="001D0396">
        <w:t>Esquema SOAP seg</w:t>
      </w:r>
      <w:r w:rsidR="00F8658A">
        <w:t>ú</w:t>
      </w:r>
      <w:r w:rsidRPr="001D0396">
        <w:t>n la W3C</w:t>
      </w:r>
      <w:bookmarkEnd w:id="594"/>
      <w:bookmarkEnd w:id="595"/>
      <w:bookmarkEnd w:id="596"/>
      <w:bookmarkEnd w:id="597"/>
    </w:p>
    <w:p w:rsidR="009A106D" w:rsidRPr="00492379" w:rsidRDefault="00B51A41"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lastRenderedPageBreak/>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rPr>
          <w:rPrChange w:id="602" w:author="manolo" w:date="2010-12-30T09:15:00Z">
            <w:rPr>
              <w:i/>
              <w:iCs/>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lastRenderedPageBreak/>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B51A41">
        <w:fldChar w:fldCharType="begin"/>
      </w:r>
      <w:r>
        <w:instrText xml:space="preserve"> SEQ Ilustración \* ARABIC </w:instrText>
      </w:r>
      <w:r w:rsidR="00B51A41">
        <w:fldChar w:fldCharType="separate"/>
      </w:r>
      <w:r w:rsidR="00AE33D1">
        <w:rPr>
          <w:noProof/>
        </w:rPr>
        <w:t>4</w:t>
      </w:r>
      <w:r w:rsidR="00B51A41">
        <w:fldChar w:fldCharType="end"/>
      </w:r>
      <w:r>
        <w:t xml:space="preserve"> - </w:t>
      </w:r>
      <w:r w:rsidRPr="008D05B2">
        <w:t>Esquema del funcionamiento de RSS</w:t>
      </w:r>
      <w:bookmarkEnd w:id="607"/>
      <w:bookmarkEnd w:id="608"/>
      <w:bookmarkEnd w:id="609"/>
    </w:p>
    <w:p w:rsidR="000262D2" w:rsidRDefault="00B51A41"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lastRenderedPageBreak/>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B51A41">
        <w:fldChar w:fldCharType="begin"/>
      </w:r>
      <w:r>
        <w:instrText xml:space="preserve"> SEQ Ilustración \* ARABIC </w:instrText>
      </w:r>
      <w:r w:rsidR="00B51A41">
        <w:fldChar w:fldCharType="separate"/>
      </w:r>
      <w:r w:rsidR="00AE33D1">
        <w:rPr>
          <w:noProof/>
        </w:rPr>
        <w:t>5</w:t>
      </w:r>
      <w:r w:rsidR="00B51A41">
        <w:fldChar w:fldCharType="end"/>
      </w:r>
      <w:r>
        <w:t xml:space="preserve"> - </w:t>
      </w:r>
      <w:r w:rsidRPr="00E46373">
        <w:t>Esquema de XML Orientado a MVC</w:t>
      </w:r>
      <w:bookmarkEnd w:id="613"/>
      <w:bookmarkEnd w:id="614"/>
      <w:bookmarkEnd w:id="615"/>
      <w:bookmarkEnd w:id="616"/>
    </w:p>
    <w:p w:rsidR="00AC2D2B" w:rsidRDefault="00B51A41"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lastRenderedPageBreak/>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2"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643"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4" w:name="_Toc281339359"/>
      <w:bookmarkStart w:id="645" w:name="_Toc281354852"/>
      <w:bookmarkStart w:id="646" w:name="_Toc281432070"/>
      <w:r>
        <w:t xml:space="preserve">Ilustración </w:t>
      </w:r>
      <w:r w:rsidR="00B51A41">
        <w:fldChar w:fldCharType="begin"/>
      </w:r>
      <w:r>
        <w:instrText xml:space="preserve"> SEQ Ilustración \* ARABIC </w:instrText>
      </w:r>
      <w:r w:rsidR="00B51A41">
        <w:fldChar w:fldCharType="separate"/>
      </w:r>
      <w:r w:rsidR="00AE33D1">
        <w:rPr>
          <w:noProof/>
        </w:rPr>
        <w:t>6</w:t>
      </w:r>
      <w:r w:rsidR="00B51A41">
        <w:fldChar w:fldCharType="end"/>
      </w:r>
      <w:r>
        <w:t xml:space="preserve"> - </w:t>
      </w:r>
      <w:r w:rsidRPr="00620C24">
        <w:t>Modelo típico de un servicio streaming</w:t>
      </w:r>
      <w:bookmarkEnd w:id="644"/>
      <w:bookmarkEnd w:id="645"/>
      <w:bookmarkEnd w:id="646"/>
    </w:p>
    <w:p w:rsidR="00BA71DB" w:rsidRPr="008551A5" w:rsidRDefault="00B51A41"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7" w:name="_Toc281339267"/>
      <w:bookmarkStart w:id="648" w:name="_Toc281355109"/>
      <w:bookmarkStart w:id="649" w:name="_Toc281431978"/>
      <w:r w:rsidR="00D23AE3">
        <w:lastRenderedPageBreak/>
        <w:t>2</w:t>
      </w:r>
      <w:r w:rsidR="007C0EE8">
        <w:t>.</w:t>
      </w:r>
      <w:r w:rsidR="001B6042">
        <w:t>4</w:t>
      </w:r>
      <w:r w:rsidR="008F6728">
        <w:t>.</w:t>
      </w:r>
      <w:ins w:id="650" w:author="manolo" w:date="2010-12-30T09:15:00Z">
        <w:r w:rsidR="008F6728">
          <w:t xml:space="preserve"> </w:t>
        </w:r>
      </w:ins>
      <w:r w:rsidR="008F6728">
        <w:t>Codecs</w:t>
      </w:r>
      <w:r w:rsidR="007C0EE8">
        <w:t xml:space="preserve"> de Video</w:t>
      </w:r>
      <w:bookmarkEnd w:id="643"/>
      <w:bookmarkEnd w:id="647"/>
      <w:bookmarkEnd w:id="648"/>
      <w:bookmarkEnd w:id="649"/>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1" w:name="_Toc281339268"/>
      <w:bookmarkStart w:id="652" w:name="_Toc281355110"/>
      <w:bookmarkStart w:id="653" w:name="_Toc281431979"/>
      <w:r>
        <w:rPr>
          <w:lang w:val="es-ES"/>
        </w:rPr>
        <w:lastRenderedPageBreak/>
        <w:t>2.4.1.</w:t>
      </w:r>
      <w:r w:rsidRPr="007E48E2">
        <w:rPr>
          <w:lang w:val="es-ES"/>
        </w:rPr>
        <w:t xml:space="preserve"> H263 Sorenson</w:t>
      </w:r>
      <w:bookmarkEnd w:id="651"/>
      <w:bookmarkEnd w:id="652"/>
      <w:bookmarkEnd w:id="65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4"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5"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6" w:name="_Toc281339269"/>
      <w:bookmarkStart w:id="657" w:name="_Toc281355111"/>
      <w:bookmarkStart w:id="658" w:name="_Toc281431980"/>
      <w:r>
        <w:t>2.4.</w:t>
      </w:r>
      <w:r w:rsidR="00B87A91">
        <w:t>2</w:t>
      </w:r>
      <w:r>
        <w:t>. H264 Mpeg-4 Parte 10</w:t>
      </w:r>
      <w:bookmarkEnd w:id="656"/>
      <w:bookmarkEnd w:id="657"/>
      <w:bookmarkEnd w:id="65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9" w:name="_Toc281339270"/>
      <w:bookmarkStart w:id="660" w:name="_Toc281355112"/>
      <w:bookmarkStart w:id="661" w:name="_Toc281431981"/>
      <w:r>
        <w:lastRenderedPageBreak/>
        <w:t>2.4.3.</w:t>
      </w:r>
      <w:ins w:id="662" w:author="manolo" w:date="2010-12-30T09:15:00Z">
        <w:r w:rsidR="00993997">
          <w:t xml:space="preserve"> </w:t>
        </w:r>
      </w:ins>
      <w:r>
        <w:t>TrueMotion</w:t>
      </w:r>
      <w:bookmarkEnd w:id="659"/>
      <w:bookmarkEnd w:id="660"/>
      <w:bookmarkEnd w:id="66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3" w:name="_Toc281339271"/>
      <w:bookmarkStart w:id="664" w:name="_Toc281355113"/>
      <w:bookmarkStart w:id="665" w:name="_Toc281431982"/>
      <w:r>
        <w:t>2.4.4.</w:t>
      </w:r>
      <w:ins w:id="666" w:author="manolo" w:date="2010-12-30T09:15:00Z">
        <w:r w:rsidR="00993997">
          <w:t xml:space="preserve"> </w:t>
        </w:r>
      </w:ins>
      <w:r>
        <w:t>OGG Theora</w:t>
      </w:r>
      <w:bookmarkEnd w:id="663"/>
      <w:bookmarkEnd w:id="664"/>
      <w:bookmarkEnd w:id="66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7" w:name="_Toc281339272"/>
      <w:bookmarkStart w:id="668" w:name="_Toc281355114"/>
      <w:bookmarkStart w:id="669" w:name="_Toc281431983"/>
      <w:r>
        <w:rPr>
          <w:lang w:val="es-ES"/>
        </w:rPr>
        <w:t>2.</w:t>
      </w:r>
      <w:r w:rsidR="00E96DD8">
        <w:rPr>
          <w:lang w:val="es-ES"/>
        </w:rPr>
        <w:t>4</w:t>
      </w:r>
      <w:r w:rsidR="007C0EE8" w:rsidRPr="007E48E2">
        <w:rPr>
          <w:lang w:val="es-ES"/>
        </w:rPr>
        <w:t>.5</w:t>
      </w:r>
      <w:r w:rsidR="00C40963">
        <w:rPr>
          <w:lang w:val="es-ES"/>
        </w:rPr>
        <w:t>.</w:t>
      </w:r>
      <w:ins w:id="670" w:author="manolo" w:date="2010-12-30T09:15:00Z">
        <w:r w:rsidR="00993997">
          <w:rPr>
            <w:lang w:val="es-ES"/>
          </w:rPr>
          <w:t xml:space="preserve"> </w:t>
        </w:r>
      </w:ins>
      <w:r w:rsidR="007C0EE8" w:rsidRPr="007E48E2">
        <w:rPr>
          <w:lang w:val="es-ES"/>
        </w:rPr>
        <w:t>MPEG-4</w:t>
      </w:r>
      <w:bookmarkEnd w:id="667"/>
      <w:bookmarkEnd w:id="668"/>
      <w:bookmarkEnd w:id="669"/>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1" w:name="_Toc281339273"/>
      <w:bookmarkStart w:id="672" w:name="_Toc281355115"/>
      <w:bookmarkStart w:id="673" w:name="_Toc281431984"/>
      <w:r>
        <w:rPr>
          <w:lang w:val="es-ES"/>
        </w:rPr>
        <w:lastRenderedPageBreak/>
        <w:t>2.</w:t>
      </w:r>
      <w:r w:rsidR="00E96DD8">
        <w:rPr>
          <w:lang w:val="es-ES"/>
        </w:rPr>
        <w:t>4</w:t>
      </w:r>
      <w:r w:rsidR="00C40963" w:rsidRPr="007E48E2">
        <w:rPr>
          <w:lang w:val="es-ES"/>
        </w:rPr>
        <w:t>.</w:t>
      </w:r>
      <w:r w:rsidR="00C40963">
        <w:rPr>
          <w:lang w:val="es-ES"/>
        </w:rPr>
        <w:t>6.</w:t>
      </w:r>
      <w:ins w:id="674" w:author="manolo" w:date="2010-12-30T09:15:00Z">
        <w:r w:rsidR="00993997">
          <w:rPr>
            <w:lang w:val="es-ES"/>
          </w:rPr>
          <w:t xml:space="preserve"> </w:t>
        </w:r>
      </w:ins>
      <w:r w:rsidR="00C40963" w:rsidRPr="007E48E2">
        <w:rPr>
          <w:lang w:val="es-ES"/>
        </w:rPr>
        <w:t>WMV</w:t>
      </w:r>
      <w:bookmarkEnd w:id="671"/>
      <w:bookmarkEnd w:id="672"/>
      <w:bookmarkEnd w:id="673"/>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5" w:author="manolo" w:date="2010-12-30T09:15:00Z">
        <w:r w:rsidR="00C061FC">
          <w:rPr>
            <w:szCs w:val="24"/>
          </w:rPr>
          <w:t xml:space="preserve"> </w:t>
        </w:r>
      </w:ins>
      <w:r>
        <w:rPr>
          <w:szCs w:val="24"/>
        </w:rPr>
        <w:t>Streaming</w:t>
      </w:r>
      <w:ins w:id="676"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7" w:name="_Toc266039171"/>
      <w:bookmarkStart w:id="678" w:name="_Toc281339274"/>
      <w:bookmarkStart w:id="679" w:name="_Toc281355116"/>
      <w:bookmarkStart w:id="680" w:name="_Toc281431985"/>
      <w:r>
        <w:rPr>
          <w:lang w:val="es-ES"/>
        </w:rPr>
        <w:t>2.</w:t>
      </w:r>
      <w:r w:rsidR="00E96DD8">
        <w:rPr>
          <w:lang w:val="es-ES"/>
        </w:rPr>
        <w:t>4</w:t>
      </w:r>
      <w:r w:rsidR="007C0EE8" w:rsidRPr="007E48E2">
        <w:rPr>
          <w:lang w:val="es-ES"/>
        </w:rPr>
        <w:t>.</w:t>
      </w:r>
      <w:r w:rsidR="001C57E5">
        <w:rPr>
          <w:lang w:val="es-ES"/>
        </w:rPr>
        <w:t>7</w:t>
      </w:r>
      <w:r>
        <w:rPr>
          <w:lang w:val="es-ES"/>
        </w:rPr>
        <w:t>.</w:t>
      </w:r>
      <w:ins w:id="681" w:author="manolo" w:date="2010-12-30T09:15:00Z">
        <w:r w:rsidR="00993997">
          <w:rPr>
            <w:lang w:val="es-ES"/>
          </w:rPr>
          <w:t xml:space="preserve"> </w:t>
        </w:r>
      </w:ins>
      <w:r w:rsidR="007C0EE8" w:rsidRPr="007E48E2">
        <w:rPr>
          <w:lang w:val="es-ES"/>
        </w:rPr>
        <w:t>VP8</w:t>
      </w:r>
      <w:bookmarkEnd w:id="677"/>
      <w:bookmarkEnd w:id="678"/>
      <w:bookmarkEnd w:id="679"/>
      <w:bookmarkEnd w:id="68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2"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3" w:name="_Toc281339275"/>
      <w:bookmarkStart w:id="684" w:name="_Toc281355117"/>
      <w:bookmarkStart w:id="685" w:name="_Toc281431986"/>
      <w:r w:rsidRPr="00AB3436">
        <w:t>2.4.8.</w:t>
      </w:r>
      <w:ins w:id="686" w:author="manolo" w:date="2010-12-30T09:15:00Z">
        <w:r w:rsidR="00993997">
          <w:t xml:space="preserve"> </w:t>
        </w:r>
      </w:ins>
      <w:r w:rsidRPr="00AB3436">
        <w:t>3GP</w:t>
      </w:r>
      <w:bookmarkEnd w:id="683"/>
      <w:bookmarkEnd w:id="684"/>
      <w:bookmarkEnd w:id="68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7" w:name="_Toc281339276"/>
      <w:bookmarkStart w:id="688" w:name="_Toc281355118"/>
      <w:bookmarkStart w:id="689" w:name="_Toc281431987"/>
      <w:r>
        <w:lastRenderedPageBreak/>
        <w:t>2.4.9.</w:t>
      </w:r>
      <w:r w:rsidR="00993997">
        <w:t xml:space="preserve"> </w:t>
      </w:r>
      <w:r>
        <w:t>WEBM</w:t>
      </w:r>
      <w:bookmarkEnd w:id="687"/>
      <w:bookmarkEnd w:id="688"/>
      <w:bookmarkEnd w:id="689"/>
    </w:p>
    <w:p w:rsidR="00AB3436" w:rsidRPr="005C5E5C" w:rsidRDefault="00AB3436" w:rsidP="00AB3436">
      <w:pPr>
        <w:rPr>
          <w:rFonts w:cs="Arial"/>
        </w:rPr>
      </w:pPr>
      <w:r w:rsidRPr="005C5E5C">
        <w:rPr>
          <w:rFonts w:cs="Arial"/>
          <w:lang w:val="es-ES"/>
        </w:rPr>
        <w:t>WEBM</w:t>
      </w:r>
      <w:r w:rsidR="008F6728">
        <w:rPr>
          <w:rFonts w:cs="Arial"/>
          <w:lang w:val="es-ES"/>
        </w:rPr>
        <w:t xml:space="preserve"> </w:t>
      </w:r>
      <w:r w:rsidR="008F6728">
        <w:rPr>
          <w:rFonts w:cs="Arial"/>
          <w:lang w:val="es-ES"/>
        </w:rPr>
        <w:t>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90" w:name="_Toc281339277"/>
      <w:bookmarkStart w:id="691" w:name="_Toc281355119"/>
      <w:bookmarkStart w:id="692" w:name="_Toc281431988"/>
      <w:r>
        <w:lastRenderedPageBreak/>
        <w:t xml:space="preserve">2.5. </w:t>
      </w:r>
      <w:r w:rsidR="00682677">
        <w:t>Tecnologías</w:t>
      </w:r>
      <w:r>
        <w:t xml:space="preserve"> Clientes</w:t>
      </w:r>
      <w:bookmarkEnd w:id="690"/>
      <w:bookmarkEnd w:id="691"/>
      <w:bookmarkEnd w:id="6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3"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4"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5" w:name="_Toc276683969"/>
      <w:bookmarkStart w:id="696" w:name="_Toc281339360"/>
      <w:bookmarkStart w:id="697" w:name="_Toc281354853"/>
      <w:bookmarkStart w:id="698" w:name="_Toc281432071"/>
      <w:r>
        <w:t xml:space="preserve">Ilustración </w:t>
      </w:r>
      <w:r w:rsidR="00B51A41">
        <w:fldChar w:fldCharType="begin"/>
      </w:r>
      <w:r>
        <w:instrText xml:space="preserve"> SEQ Ilustración \* ARABIC </w:instrText>
      </w:r>
      <w:r w:rsidR="00B51A41">
        <w:fldChar w:fldCharType="separate"/>
      </w:r>
      <w:r w:rsidR="00AE33D1">
        <w:rPr>
          <w:noProof/>
        </w:rPr>
        <w:t>7</w:t>
      </w:r>
      <w:r w:rsidR="00B51A41">
        <w:fldChar w:fldCharType="end"/>
      </w:r>
      <w:r>
        <w:t xml:space="preserve"> - Logotipos de reproductores comerciales</w:t>
      </w:r>
      <w:bookmarkEnd w:id="695"/>
      <w:bookmarkEnd w:id="696"/>
      <w:bookmarkEnd w:id="697"/>
      <w:bookmarkEnd w:id="698"/>
    </w:p>
    <w:p w:rsidR="009A0F34" w:rsidRPr="007E48E2" w:rsidRDefault="009A0F34" w:rsidP="009A0F34">
      <w:pPr>
        <w:pStyle w:val="Subttulo"/>
        <w:outlineLvl w:val="2"/>
        <w:rPr>
          <w:lang w:val="es-ES"/>
        </w:rPr>
      </w:pPr>
      <w:r>
        <w:rPr>
          <w:lang w:val="es-ES"/>
        </w:rPr>
        <w:br w:type="page"/>
      </w:r>
      <w:bookmarkStart w:id="699" w:name="_Toc281339278"/>
      <w:bookmarkStart w:id="700" w:name="_Toc281355120"/>
      <w:bookmarkStart w:id="701" w:name="_Toc281431989"/>
      <w:r w:rsidR="003B2254">
        <w:rPr>
          <w:lang w:val="es-ES"/>
        </w:rPr>
        <w:lastRenderedPageBreak/>
        <w:t>2.</w:t>
      </w:r>
      <w:r w:rsidR="00E96DD8">
        <w:rPr>
          <w:lang w:val="es-ES"/>
        </w:rPr>
        <w:t>5</w:t>
      </w:r>
      <w:r>
        <w:rPr>
          <w:lang w:val="es-ES"/>
        </w:rPr>
        <w:t>.1.</w:t>
      </w:r>
      <w:r w:rsidRPr="007E48E2">
        <w:rPr>
          <w:lang w:val="es-ES"/>
        </w:rPr>
        <w:t xml:space="preserve"> Real Media Player</w:t>
      </w:r>
      <w:bookmarkEnd w:id="699"/>
      <w:bookmarkEnd w:id="700"/>
      <w:bookmarkEnd w:id="701"/>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2"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3" w:name="_Toc276683970"/>
      <w:bookmarkStart w:id="704" w:name="_Toc281339361"/>
      <w:bookmarkStart w:id="705" w:name="_Toc281354854"/>
      <w:bookmarkStart w:id="706" w:name="_Toc281432072"/>
      <w:r>
        <w:t xml:space="preserve">Ilustración </w:t>
      </w:r>
      <w:r w:rsidR="00B51A41">
        <w:fldChar w:fldCharType="begin"/>
      </w:r>
      <w:r>
        <w:instrText xml:space="preserve"> SEQ Ilustración \* ARABIC </w:instrText>
      </w:r>
      <w:r w:rsidR="00B51A41">
        <w:fldChar w:fldCharType="separate"/>
      </w:r>
      <w:r w:rsidR="00AE33D1">
        <w:rPr>
          <w:noProof/>
        </w:rPr>
        <w:t>8</w:t>
      </w:r>
      <w:r w:rsidR="00B51A41">
        <w:fldChar w:fldCharType="end"/>
      </w:r>
      <w:r>
        <w:t xml:space="preserve"> - Real Player 11</w:t>
      </w:r>
      <w:bookmarkEnd w:id="703"/>
      <w:bookmarkEnd w:id="704"/>
      <w:bookmarkEnd w:id="705"/>
      <w:bookmarkEnd w:id="706"/>
    </w:p>
    <w:p w:rsidR="00B23E60" w:rsidRDefault="00B51A41"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7" w:name="_Toc266039174"/>
      <w:bookmarkStart w:id="708" w:name="_Toc281339279"/>
      <w:bookmarkStart w:id="709" w:name="_Toc281355121"/>
      <w:bookmarkStart w:id="710" w:name="_Toc28143199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7"/>
      <w:bookmarkEnd w:id="708"/>
      <w:bookmarkEnd w:id="709"/>
      <w:bookmarkEnd w:id="71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1" w:name="_Toc276683971"/>
      <w:bookmarkStart w:id="712" w:name="_Toc281339362"/>
      <w:bookmarkStart w:id="713" w:name="_Toc281354855"/>
      <w:bookmarkStart w:id="714" w:name="_Toc281432073"/>
      <w:r>
        <w:t xml:space="preserve">Ilustración </w:t>
      </w:r>
      <w:r w:rsidR="00B51A41">
        <w:fldChar w:fldCharType="begin"/>
      </w:r>
      <w:r>
        <w:instrText xml:space="preserve"> SEQ Ilustración \* ARABIC </w:instrText>
      </w:r>
      <w:r w:rsidR="00B51A41">
        <w:fldChar w:fldCharType="separate"/>
      </w:r>
      <w:r w:rsidR="00AE33D1">
        <w:rPr>
          <w:noProof/>
        </w:rPr>
        <w:t>9</w:t>
      </w:r>
      <w:r w:rsidR="00B51A41">
        <w:fldChar w:fldCharType="end"/>
      </w:r>
      <w:r>
        <w:t xml:space="preserve"> - </w:t>
      </w:r>
      <w:r w:rsidRPr="009849ED">
        <w:t>Presentación de Windows Media Center en Windows 7</w:t>
      </w:r>
      <w:bookmarkEnd w:id="711"/>
      <w:bookmarkEnd w:id="712"/>
      <w:bookmarkEnd w:id="713"/>
      <w:bookmarkEnd w:id="714"/>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5" w:name="_Toc266039176"/>
      <w:bookmarkStart w:id="716" w:name="_Toc281339280"/>
      <w:r>
        <w:rPr>
          <w:lang w:val="es-ES"/>
        </w:rPr>
        <w:br w:type="page"/>
      </w:r>
    </w:p>
    <w:p w:rsidR="007C0EE8" w:rsidRPr="007E48E2" w:rsidRDefault="003B2254" w:rsidP="007C0EE8">
      <w:pPr>
        <w:pStyle w:val="Subttulo"/>
        <w:outlineLvl w:val="2"/>
        <w:rPr>
          <w:lang w:val="es-ES"/>
        </w:rPr>
      </w:pPr>
      <w:bookmarkStart w:id="717" w:name="_Toc281355122"/>
      <w:bookmarkStart w:id="718" w:name="_Toc281431991"/>
      <w:r>
        <w:rPr>
          <w:lang w:val="es-ES"/>
        </w:rPr>
        <w:lastRenderedPageBreak/>
        <w:t>2.</w:t>
      </w:r>
      <w:r w:rsidR="00E96DD8">
        <w:rPr>
          <w:lang w:val="es-ES"/>
        </w:rPr>
        <w:t>5.</w:t>
      </w:r>
      <w:r w:rsidR="007C0EE8" w:rsidRPr="007E48E2">
        <w:rPr>
          <w:lang w:val="es-ES"/>
        </w:rPr>
        <w:t>3</w:t>
      </w:r>
      <w:r w:rsidR="00B47582">
        <w:rPr>
          <w:lang w:val="es-ES"/>
        </w:rPr>
        <w:t>.</w:t>
      </w:r>
      <w:ins w:id="719" w:author="manolo" w:date="2010-12-30T09:15:00Z">
        <w:r w:rsidR="004664F1">
          <w:rPr>
            <w:lang w:val="es-ES"/>
          </w:rPr>
          <w:t xml:space="preserve"> </w:t>
        </w:r>
      </w:ins>
      <w:r w:rsidR="007C0EE8" w:rsidRPr="007E48E2">
        <w:rPr>
          <w:lang w:val="es-ES"/>
        </w:rPr>
        <w:t>Quicktime Player</w:t>
      </w:r>
      <w:bookmarkEnd w:id="715"/>
      <w:bookmarkEnd w:id="716"/>
      <w:bookmarkEnd w:id="717"/>
      <w:bookmarkEnd w:id="71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20" w:name="_Toc281339363"/>
      <w:bookmarkStart w:id="721" w:name="_Toc281354856"/>
      <w:bookmarkStart w:id="722" w:name="_Toc281432074"/>
      <w:r>
        <w:t xml:space="preserve">Ilustración </w:t>
      </w:r>
      <w:r w:rsidR="00B51A41">
        <w:fldChar w:fldCharType="begin"/>
      </w:r>
      <w:r>
        <w:instrText xml:space="preserve"> SEQ Ilustración \* ARABIC </w:instrText>
      </w:r>
      <w:r w:rsidR="00B51A41">
        <w:fldChar w:fldCharType="separate"/>
      </w:r>
      <w:r w:rsidR="00AE33D1">
        <w:rPr>
          <w:noProof/>
        </w:rPr>
        <w:t>10</w:t>
      </w:r>
      <w:r w:rsidR="00B51A41">
        <w:fldChar w:fldCharType="end"/>
      </w:r>
      <w:r>
        <w:t xml:space="preserve"> - </w:t>
      </w:r>
      <w:r w:rsidRPr="00F77C06">
        <w:t>Reproductor Quicktime 7</w:t>
      </w:r>
      <w:bookmarkEnd w:id="720"/>
      <w:bookmarkEnd w:id="721"/>
      <w:bookmarkEnd w:id="722"/>
    </w:p>
    <w:p w:rsidR="007C0EE8" w:rsidRPr="003E7A01" w:rsidRDefault="00A4311D" w:rsidP="007C0EE8">
      <w:pPr>
        <w:pStyle w:val="Subttulo"/>
        <w:outlineLvl w:val="2"/>
      </w:pPr>
      <w:r w:rsidRPr="00460025">
        <w:rPr>
          <w:sz w:val="27"/>
          <w:lang w:val="es-ES"/>
        </w:rPr>
        <w:br w:type="page"/>
      </w:r>
      <w:bookmarkStart w:id="723" w:name="_Toc266039177"/>
      <w:bookmarkStart w:id="724" w:name="_Toc281339281"/>
      <w:bookmarkStart w:id="725" w:name="_Toc281355123"/>
      <w:bookmarkStart w:id="726" w:name="_Toc28143199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723"/>
      <w:bookmarkEnd w:id="724"/>
      <w:bookmarkEnd w:id="725"/>
      <w:bookmarkEnd w:id="726"/>
    </w:p>
    <w:p w:rsidR="007C0EE8" w:rsidRDefault="007C0EE8" w:rsidP="007C0EE8">
      <w:pPr>
        <w:rPr>
          <w:szCs w:val="24"/>
        </w:rPr>
      </w:pPr>
      <w:r>
        <w:rPr>
          <w:szCs w:val="24"/>
        </w:rPr>
        <w:t>Es uno</w:t>
      </w:r>
      <w:r w:rsidR="00072069">
        <w:rPr>
          <w:szCs w:val="24"/>
        </w:rPr>
        <w:t xml:space="preserve"> de los</w:t>
      </w:r>
      <w:ins w:id="727"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728"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9" w:name="_Toc281339364"/>
      <w:bookmarkStart w:id="730" w:name="_Toc281354857"/>
      <w:bookmarkStart w:id="731" w:name="_Toc281432075"/>
      <w:r>
        <w:t xml:space="preserve">Ilustración </w:t>
      </w:r>
      <w:r w:rsidR="00B51A41">
        <w:fldChar w:fldCharType="begin"/>
      </w:r>
      <w:r>
        <w:instrText xml:space="preserve"> SEQ Ilustración \* ARABIC </w:instrText>
      </w:r>
      <w:r w:rsidR="00B51A41">
        <w:fldChar w:fldCharType="separate"/>
      </w:r>
      <w:r w:rsidR="00AE33D1">
        <w:rPr>
          <w:noProof/>
        </w:rPr>
        <w:t>11</w:t>
      </w:r>
      <w:r w:rsidR="00B51A41">
        <w:fldChar w:fldCharType="end"/>
      </w:r>
      <w:r>
        <w:t xml:space="preserve">- </w:t>
      </w:r>
      <w:r w:rsidRPr="000618C3">
        <w:t>JW Player</w:t>
      </w:r>
      <w:bookmarkEnd w:id="729"/>
      <w:bookmarkEnd w:id="730"/>
      <w:bookmarkEnd w:id="731"/>
    </w:p>
    <w:p w:rsidR="007C0EE8" w:rsidRPr="007C0EE8" w:rsidRDefault="007C0EE8" w:rsidP="007C0EE8">
      <w:pPr>
        <w:pStyle w:val="Epgrafe"/>
        <w:jc w:val="center"/>
      </w:pPr>
      <w:bookmarkStart w:id="732" w:name="_Toc266039203"/>
      <w:r w:rsidRPr="007C0EE8">
        <w:t xml:space="preserve">- </w:t>
      </w:r>
      <w:hyperlink r:id="rId46" w:history="1">
        <w:r w:rsidRPr="007C0EE8">
          <w:rPr>
            <w:rStyle w:val="Hipervnculo"/>
          </w:rPr>
          <w:t>http://www.longtailvideo.com</w:t>
        </w:r>
        <w:bookmarkEnd w:id="732"/>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3" w:name="_Toc266039178"/>
      <w:bookmarkStart w:id="734" w:name="_Toc281339282"/>
      <w:bookmarkStart w:id="735" w:name="_Toc281355124"/>
      <w:bookmarkStart w:id="736" w:name="_Toc281431993"/>
      <w:r w:rsidRPr="007E48E2">
        <w:rPr>
          <w:lang w:val="es-ES"/>
        </w:rPr>
        <w:lastRenderedPageBreak/>
        <w:t>2.5</w:t>
      </w:r>
      <w:r w:rsidR="004A4771">
        <w:rPr>
          <w:lang w:val="es-ES"/>
        </w:rPr>
        <w:t>.</w:t>
      </w:r>
      <w:r w:rsidR="00E96DD8">
        <w:rPr>
          <w:lang w:val="es-ES"/>
        </w:rPr>
        <w:t>5</w:t>
      </w:r>
      <w:r w:rsidR="00776F80">
        <w:rPr>
          <w:lang w:val="es-ES"/>
        </w:rPr>
        <w:t>.</w:t>
      </w:r>
      <w:ins w:id="737" w:author="manolo" w:date="2010-12-30T09:15:00Z">
        <w:r w:rsidR="004664F1">
          <w:rPr>
            <w:lang w:val="es-ES"/>
          </w:rPr>
          <w:t xml:space="preserve"> </w:t>
        </w:r>
      </w:ins>
      <w:r w:rsidRPr="007E48E2">
        <w:rPr>
          <w:lang w:val="es-ES"/>
        </w:rPr>
        <w:t>Video HTML5</w:t>
      </w:r>
      <w:bookmarkEnd w:id="733"/>
      <w:bookmarkEnd w:id="734"/>
      <w:bookmarkEnd w:id="735"/>
      <w:bookmarkEnd w:id="736"/>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8" w:name="_Toc281339283"/>
      <w:bookmarkStart w:id="739" w:name="_Toc281355125"/>
      <w:bookmarkStart w:id="740" w:name="_Toc281431994"/>
      <w:r w:rsidR="003D5D52">
        <w:lastRenderedPageBreak/>
        <w:t>2.</w:t>
      </w:r>
      <w:r w:rsidR="00CF4C85">
        <w:t>6</w:t>
      </w:r>
      <w:r w:rsidR="003D5D52">
        <w:t xml:space="preserve">. </w:t>
      </w:r>
      <w:r w:rsidR="006E6582">
        <w:t>C</w:t>
      </w:r>
      <w:r w:rsidR="008F248C">
        <w:t>onversión de V</w:t>
      </w:r>
      <w:r w:rsidR="003D5D52">
        <w:t>ideos</w:t>
      </w:r>
      <w:bookmarkEnd w:id="738"/>
      <w:bookmarkEnd w:id="739"/>
      <w:bookmarkEnd w:id="74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1" w:name="_Toc281339284"/>
      <w:bookmarkStart w:id="742" w:name="_Toc281355126"/>
      <w:bookmarkStart w:id="743" w:name="_Toc266039182"/>
      <w:bookmarkStart w:id="744" w:name="_Toc281431995"/>
      <w:r>
        <w:t>2.</w:t>
      </w:r>
      <w:r w:rsidR="00CF4C85">
        <w:t>6</w:t>
      </w:r>
      <w:r w:rsidR="003D5D52">
        <w:t>.</w:t>
      </w:r>
      <w:r>
        <w:t>1</w:t>
      </w:r>
      <w:r w:rsidR="009E3122">
        <w:t>. FFmpeg</w:t>
      </w:r>
      <w:bookmarkEnd w:id="741"/>
      <w:bookmarkEnd w:id="742"/>
      <w:bookmarkEnd w:id="744"/>
    </w:p>
    <w:p w:rsidR="00D43B4F" w:rsidRDefault="00D43B4F" w:rsidP="00483D1B">
      <w:r>
        <w:t xml:space="preserve">FFmpeg es una colección de software libre que sirve para grabar, convertir y realizar streaming de video </w:t>
      </w:r>
      <w:r w:rsidR="00483D1B">
        <w:t xml:space="preserve">y </w:t>
      </w:r>
      <w:r>
        <w:t>audio,</w:t>
      </w:r>
      <w:ins w:id="745"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6" w:author="manolo" w:date="2010-12-30T09:15:00Z">
        <w:r w:rsidR="00C061FC">
          <w:rPr>
            <w:lang w:val="es-ES"/>
          </w:rPr>
          <w:t xml:space="preserve"> </w:t>
        </w:r>
      </w:ins>
      <w:r w:rsidR="00B15E1D">
        <w:t>la cual</w:t>
      </w:r>
      <w:r>
        <w:t xml:space="preserve"> es una biblioteca que contiene la gran mayoría de codecs</w:t>
      </w:r>
      <w:ins w:id="747"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8" w:name="_Toc276683972"/>
      <w:bookmarkStart w:id="749" w:name="_Toc281339365"/>
      <w:bookmarkStart w:id="750" w:name="_Toc281354858"/>
      <w:bookmarkStart w:id="751" w:name="_Toc281432076"/>
      <w:r>
        <w:t xml:space="preserve">Ilustración </w:t>
      </w:r>
      <w:r w:rsidR="00B51A41">
        <w:fldChar w:fldCharType="begin"/>
      </w:r>
      <w:r>
        <w:instrText xml:space="preserve"> SEQ Ilustración \* ARABIC </w:instrText>
      </w:r>
      <w:r w:rsidR="00B51A41">
        <w:fldChar w:fldCharType="separate"/>
      </w:r>
      <w:r w:rsidR="00AE33D1">
        <w:rPr>
          <w:noProof/>
        </w:rPr>
        <w:t>12</w:t>
      </w:r>
      <w:r w:rsidR="00B51A41">
        <w:fldChar w:fldCharType="end"/>
      </w:r>
      <w:r>
        <w:t xml:space="preserve"> - Esquema de componentes de FFmpeg</w:t>
      </w:r>
      <w:bookmarkEnd w:id="748"/>
      <w:bookmarkEnd w:id="749"/>
      <w:bookmarkEnd w:id="750"/>
      <w:bookmarkEnd w:id="751"/>
    </w:p>
    <w:p w:rsidR="00107078" w:rsidRPr="008551A5" w:rsidRDefault="00B51A41"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2" w:name="_Toc281339285"/>
      <w:bookmarkStart w:id="753" w:name="_Toc281355127"/>
      <w:bookmarkStart w:id="754" w:name="_Toc281431996"/>
      <w:r w:rsidR="00155E35">
        <w:lastRenderedPageBreak/>
        <w:t>2.7.</w:t>
      </w:r>
      <w:r w:rsidR="006859D3">
        <w:t xml:space="preserve"> IPTV</w:t>
      </w:r>
      <w:bookmarkEnd w:id="752"/>
      <w:bookmarkEnd w:id="753"/>
      <w:bookmarkEnd w:id="75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755"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56" w:name="_Toc276683973"/>
      <w:bookmarkStart w:id="757" w:name="_Toc281339366"/>
      <w:bookmarkStart w:id="758" w:name="_Toc281354859"/>
      <w:bookmarkStart w:id="759" w:name="_Toc281432077"/>
      <w:r>
        <w:t xml:space="preserve">Ilustración </w:t>
      </w:r>
      <w:r w:rsidR="00B51A41">
        <w:fldChar w:fldCharType="begin"/>
      </w:r>
      <w:r>
        <w:instrText xml:space="preserve"> SEQ Ilustración \* ARABIC </w:instrText>
      </w:r>
      <w:r w:rsidR="00B51A41">
        <w:fldChar w:fldCharType="separate"/>
      </w:r>
      <w:r w:rsidR="00AE33D1">
        <w:rPr>
          <w:noProof/>
        </w:rPr>
        <w:t>13</w:t>
      </w:r>
      <w:r w:rsidR="00B51A41">
        <w:fldChar w:fldCharType="end"/>
      </w:r>
      <w:r>
        <w:t xml:space="preserve"> - Infraestructura de redes IPTV</w:t>
      </w:r>
      <w:bookmarkEnd w:id="756"/>
      <w:bookmarkEnd w:id="757"/>
      <w:bookmarkEnd w:id="758"/>
      <w:bookmarkEnd w:id="759"/>
    </w:p>
    <w:p w:rsidR="00000000" w:rsidRDefault="00B51A41">
      <w:pPr>
        <w:jc w:val="center"/>
        <w:rPr>
          <w:sz w:val="20"/>
          <w:lang w:val="es-ES"/>
        </w:rPr>
      </w:pPr>
      <w:r w:rsidRPr="00B51A41">
        <w:fldChar w:fldCharType="begin"/>
      </w:r>
      <w:r w:rsidR="00F41D31">
        <w:instrText xml:space="preserve"> </w:instrText>
      </w:r>
      <w:r w:rsidR="00F41D31">
        <w:instrText>HYPERLINK "http://edna.dml.ce.sharif.edu/dmlsite/content/iptv"</w:instrText>
      </w:r>
      <w:r w:rsidR="00F41D31">
        <w:instrText xml:space="preserve"> </w:instrText>
      </w:r>
      <w:r w:rsidRPr="00B51A41">
        <w:fldChar w:fldCharType="separate"/>
      </w:r>
      <w:r w:rsidRPr="00B51A41">
        <w:rPr>
          <w:rStyle w:val="Hipervnculo"/>
          <w:sz w:val="20"/>
          <w:lang w:val="es-ES"/>
        </w:rPr>
        <w:t>http://edna.dml.ce.sharif.edu/dmlsite/content/iptv</w:t>
      </w:r>
      <w:r>
        <w:rPr>
          <w:rPrChange w:id="760" w:author="manolo" w:date="2010-12-30T09:15:00Z">
            <w:rPr>
              <w:rStyle w:val="Hipervnculo"/>
              <w:sz w:val="20"/>
              <w:lang w:val="es-ES"/>
            </w:rPr>
          </w:rPrChange>
        </w:rPr>
        <w:fldChar w:fldCharType="end"/>
      </w:r>
    </w:p>
    <w:p w:rsidR="009A106D" w:rsidRDefault="006859D3" w:rsidP="00451043">
      <w:pPr>
        <w:pStyle w:val="Subttulo"/>
        <w:outlineLvl w:val="1"/>
      </w:pPr>
      <w:r>
        <w:br w:type="page"/>
      </w:r>
      <w:r w:rsidR="007F68C8">
        <w:lastRenderedPageBreak/>
        <w:t>2.8. Metodología de Desarrollo</w:t>
      </w:r>
    </w:p>
    <w:bookmarkEnd w:id="74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1"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62"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63"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64" w:name="_Toc281339286"/>
      <w:bookmarkStart w:id="765" w:name="_Toc281355128"/>
      <w:bookmarkStart w:id="766" w:name="_Toc281431997"/>
      <w:r>
        <w:lastRenderedPageBreak/>
        <w:t>2.8.1. Extreme Programming</w:t>
      </w:r>
      <w:bookmarkEnd w:id="764"/>
      <w:bookmarkEnd w:id="765"/>
      <w:bookmarkEnd w:id="766"/>
    </w:p>
    <w:p w:rsidR="00D85A65" w:rsidRDefault="007C0EE8" w:rsidP="00460025">
      <w:r>
        <w:t>Extreme Programming (XP) es un enfoque de la ingeniería de software</w:t>
      </w:r>
      <w:r w:rsidR="00460025">
        <w:t xml:space="preserve"> y</w:t>
      </w:r>
      <w:ins w:id="767"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68"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769" w:name="_Toc281339287"/>
      <w:bookmarkStart w:id="770" w:name="_Toc281355129"/>
      <w:bookmarkStart w:id="771" w:name="_Toc281431998"/>
      <w:r w:rsidR="00F21C81">
        <w:lastRenderedPageBreak/>
        <w:t>2.</w:t>
      </w:r>
      <w:r w:rsidR="00B60CF3">
        <w:t>8.2</w:t>
      </w:r>
      <w:r w:rsidR="009E3122">
        <w:t>. Scrum</w:t>
      </w:r>
      <w:bookmarkEnd w:id="769"/>
      <w:bookmarkEnd w:id="770"/>
      <w:bookmarkEnd w:id="77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72" w:author="manolo" w:date="2010-12-30T09:15:00Z">
        <w:r w:rsidR="00A40949">
          <w:rPr>
            <w:b/>
          </w:rPr>
          <w:t xml:space="preserve"> </w:t>
        </w:r>
      </w:ins>
      <w:r w:rsidRPr="009E3122">
        <w:rPr>
          <w:b/>
        </w:rPr>
        <w:t>Owner</w:t>
      </w:r>
    </w:p>
    <w:p w:rsidR="000B4B81" w:rsidRPr="000B4B81" w:rsidRDefault="000B4B81" w:rsidP="00D20981">
      <w:r w:rsidRPr="000B4B81">
        <w:t>El Product</w:t>
      </w:r>
      <w:ins w:id="773" w:author="manolo" w:date="2010-12-30T09:15:00Z">
        <w:r w:rsidR="00A40949">
          <w:t xml:space="preserve"> </w:t>
        </w:r>
      </w:ins>
      <w:r w:rsidRPr="000B4B81">
        <w:t>Owner representa la voz del cliente. Se asegura de que el equipo Scrum trabaja de forma adecuada desde la perspectiva del negocio. El Product</w:t>
      </w:r>
      <w:ins w:id="774" w:author="manolo" w:date="2010-12-30T09:15:00Z">
        <w:r w:rsidR="00A40949">
          <w:t xml:space="preserve"> </w:t>
        </w:r>
      </w:ins>
      <w:r w:rsidRPr="000B4B81">
        <w:t>Owner escribe historias de usuario, las prioriza, y las coloca en el Product</w:t>
      </w:r>
      <w:ins w:id="775" w:author="manolo" w:date="2010-12-30T09:15:00Z">
        <w:r w:rsidR="00A40949">
          <w:t xml:space="preserve"> </w:t>
        </w:r>
      </w:ins>
      <w:r w:rsidRPr="000B4B81">
        <w:t>Backlog.</w:t>
      </w:r>
    </w:p>
    <w:p w:rsidR="000B4B81" w:rsidRPr="009E3122" w:rsidRDefault="000B4B81" w:rsidP="00D20981">
      <w:pPr>
        <w:rPr>
          <w:b/>
        </w:rPr>
      </w:pPr>
      <w:r w:rsidRPr="009E3122">
        <w:rPr>
          <w:b/>
        </w:rPr>
        <w:t>Scrum</w:t>
      </w:r>
      <w:ins w:id="776"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77" w:author="manolo" w:date="2010-12-30T09:15:00Z">
        <w:r w:rsidR="00A40949">
          <w:t xml:space="preserve"> </w:t>
        </w:r>
      </w:ins>
      <w:r w:rsidRPr="000B4B81">
        <w:t>Master, cuyo trabajo primario es eliminar los obstáculos que impiden que el equipo alcance el objetivo del sprint. El Scrum</w:t>
      </w:r>
      <w:ins w:id="778"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779" w:author="manolo" w:date="2010-12-30T09:15:00Z">
        <w:r w:rsidR="00A40949">
          <w:t xml:space="preserve"> </w:t>
        </w:r>
      </w:ins>
      <w:r w:rsidRPr="000B4B81">
        <w:t>Master se asegura de que el proceso Scrum se utiliza como es debido. El Scrum</w:t>
      </w:r>
      <w:ins w:id="780"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1" w:name="_Toc281339288"/>
      <w:bookmarkStart w:id="782" w:name="_Toc281355130"/>
      <w:bookmarkStart w:id="783" w:name="_Toc281431999"/>
      <w:r>
        <w:t>2.8.3</w:t>
      </w:r>
      <w:r w:rsidR="009E3122">
        <w:t>. Software</w:t>
      </w:r>
      <w:r w:rsidR="00665B89">
        <w:t xml:space="preserve"> Libre</w:t>
      </w:r>
      <w:bookmarkEnd w:id="781"/>
      <w:bookmarkEnd w:id="782"/>
      <w:bookmarkEnd w:id="78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84"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85" w:author="manolo" w:date="2010-12-30T09:15:00Z">
        <w:r w:rsidR="003B43E4">
          <w:rPr>
            <w:lang w:val="es-ES"/>
          </w:rPr>
          <w:t xml:space="preserve"> </w:t>
        </w:r>
      </w:ins>
      <w:r w:rsidR="009E3122" w:rsidRPr="009E3122">
        <w:rPr>
          <w:lang w:val="es-ES"/>
        </w:rPr>
        <w:t>ú</w:t>
      </w:r>
      <w:r w:rsidR="008626F7" w:rsidRPr="009E3122">
        <w:rPr>
          <w:lang w:val="es-ES"/>
        </w:rPr>
        <w:t>ltimo</w:t>
      </w:r>
      <w:ins w:id="786"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87" w:name="_Toc281339289"/>
      <w:bookmarkStart w:id="788" w:name="_Toc281355131"/>
      <w:bookmarkStart w:id="789" w:name="_Toc281432000"/>
      <w:r>
        <w:lastRenderedPageBreak/>
        <w:t>2.8.3.1</w:t>
      </w:r>
      <w:r w:rsidR="008867A5">
        <w:t>.</w:t>
      </w:r>
      <w:r>
        <w:t xml:space="preserve"> Licencia GNU GPL v2</w:t>
      </w:r>
      <w:bookmarkEnd w:id="787"/>
      <w:bookmarkEnd w:id="788"/>
      <w:bookmarkEnd w:id="789"/>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90" w:author="manolo" w:date="2010-12-30T09:15:00Z">
        <w:r w:rsidR="00C061FC">
          <w:t xml:space="preserve"> </w:t>
        </w:r>
      </w:ins>
      <w:r w:rsidRPr="00F8658A">
        <w:t>distribu</w:t>
      </w:r>
      <w:r w:rsidR="005E46BE">
        <w:t>ció</w:t>
      </w:r>
      <w:r w:rsidR="00D201C4">
        <w:t>n</w:t>
      </w:r>
      <w:ins w:id="791"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92" w:name="_Toc281339290"/>
      <w:bookmarkStart w:id="793" w:name="_Toc281355132"/>
      <w:bookmarkStart w:id="794" w:name="_Toc281432001"/>
      <w:r>
        <w:lastRenderedPageBreak/>
        <w:t>2.9. Frameworks</w:t>
      </w:r>
      <w:bookmarkEnd w:id="792"/>
      <w:bookmarkEnd w:id="793"/>
      <w:bookmarkEnd w:id="79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795" w:name="_Toc281339291"/>
      <w:bookmarkStart w:id="796" w:name="_Toc281355133"/>
      <w:bookmarkStart w:id="797" w:name="_Toc281432002"/>
      <w:r>
        <w:lastRenderedPageBreak/>
        <w:t>2.9.1. Zend Framework</w:t>
      </w:r>
      <w:bookmarkEnd w:id="795"/>
      <w:bookmarkEnd w:id="796"/>
      <w:bookmarkEnd w:id="797"/>
    </w:p>
    <w:p w:rsidR="003607CB" w:rsidRDefault="003607CB" w:rsidP="003607CB">
      <w:r>
        <w:t>Zend es la principal compañía que está detrás del desarrollo de PHP.Este framework</w:t>
      </w:r>
      <w:ins w:id="798"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99" w:name="_Toc281339367"/>
      <w:bookmarkStart w:id="800" w:name="_Toc281354860"/>
      <w:bookmarkStart w:id="801" w:name="_Toc281432078"/>
      <w:r>
        <w:t xml:space="preserve">Ilustración </w:t>
      </w:r>
      <w:r w:rsidR="00B51A41">
        <w:fldChar w:fldCharType="begin"/>
      </w:r>
      <w:r w:rsidR="000051F5">
        <w:instrText xml:space="preserve"> SEQ Ilustración \* ARABIC </w:instrText>
      </w:r>
      <w:r w:rsidR="00B51A41">
        <w:fldChar w:fldCharType="separate"/>
      </w:r>
      <w:r w:rsidR="00AE33D1">
        <w:rPr>
          <w:noProof/>
        </w:rPr>
        <w:t>14</w:t>
      </w:r>
      <w:r w:rsidR="00B51A41">
        <w:rPr>
          <w:noProof/>
        </w:rPr>
        <w:fldChar w:fldCharType="end"/>
      </w:r>
      <w:r>
        <w:t xml:space="preserve"> - Visión general Zend Framework</w:t>
      </w:r>
      <w:bookmarkEnd w:id="799"/>
      <w:bookmarkEnd w:id="800"/>
      <w:bookmarkEnd w:id="801"/>
    </w:p>
    <w:p w:rsidR="003607CB" w:rsidRDefault="00B51A41"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02" w:name="_Toc281339292"/>
      <w:bookmarkStart w:id="803" w:name="_Toc281355134"/>
      <w:bookmarkStart w:id="804" w:name="_Toc281432003"/>
      <w:r w:rsidRPr="00460025">
        <w:rPr>
          <w:lang w:val="pt-BR"/>
        </w:rPr>
        <w:lastRenderedPageBreak/>
        <w:t>2.9.2. Google Web Toolkit</w:t>
      </w:r>
      <w:bookmarkEnd w:id="802"/>
      <w:bookmarkEnd w:id="803"/>
      <w:bookmarkEnd w:id="804"/>
    </w:p>
    <w:p w:rsidR="00F235E4" w:rsidRPr="00F235E4" w:rsidRDefault="00F235E4" w:rsidP="00F235E4">
      <w:pPr>
        <w:rPr>
          <w:lang w:val="pt-BR"/>
        </w:rPr>
      </w:pPr>
      <w:r w:rsidRPr="00F235E4">
        <w:rPr>
          <w:lang w:val="pt-BR"/>
        </w:rPr>
        <w:t>Google Web Toolkit</w:t>
      </w:r>
      <w:ins w:id="805" w:author="manolo" w:date="2010-12-30T09:15:00Z">
        <w:r w:rsidR="00C061FC">
          <w:rPr>
            <w:lang w:val="pt-BR"/>
          </w:rPr>
          <w:t xml:space="preserve"> </w:t>
        </w:r>
      </w:ins>
      <w:r w:rsidR="00C061FC">
        <w:rPr>
          <w:lang w:val="pt-BR"/>
        </w:rPr>
        <w:t>es</w:t>
      </w:r>
      <w:ins w:id="806"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07"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08"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09"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10"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1" w:name="_Toc281339368"/>
      <w:bookmarkStart w:id="812" w:name="_Toc281354861"/>
      <w:bookmarkStart w:id="813" w:name="_Toc281432079"/>
      <w:r>
        <w:t xml:space="preserve">Ilustración </w:t>
      </w:r>
      <w:r w:rsidR="00B51A41">
        <w:fldChar w:fldCharType="begin"/>
      </w:r>
      <w:r w:rsidR="000051F5">
        <w:instrText xml:space="preserve"> SEQ Ilustración \* ARABIC </w:instrText>
      </w:r>
      <w:r w:rsidR="00B51A41">
        <w:fldChar w:fldCharType="separate"/>
      </w:r>
      <w:r w:rsidR="00AE33D1">
        <w:rPr>
          <w:noProof/>
        </w:rPr>
        <w:t>15</w:t>
      </w:r>
      <w:r w:rsidR="00B51A41">
        <w:rPr>
          <w:noProof/>
        </w:rPr>
        <w:fldChar w:fldCharType="end"/>
      </w:r>
      <w:r>
        <w:t xml:space="preserve"> - Esquema de Widgets GWT</w:t>
      </w:r>
      <w:bookmarkEnd w:id="811"/>
      <w:bookmarkEnd w:id="812"/>
      <w:bookmarkEnd w:id="813"/>
    </w:p>
    <w:p w:rsidR="003607CB" w:rsidRPr="00BE13A4" w:rsidRDefault="00B51A41"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4" w:name="_Toc281339293"/>
      <w:bookmarkStart w:id="815" w:name="_Toc281355135"/>
      <w:bookmarkStart w:id="816" w:name="_Toc281432004"/>
      <w:r w:rsidRPr="007E48E2">
        <w:lastRenderedPageBreak/>
        <w:t>Capítulo 3: Estado del Arte</w:t>
      </w:r>
      <w:bookmarkEnd w:id="814"/>
      <w:bookmarkEnd w:id="815"/>
      <w:bookmarkEnd w:id="816"/>
    </w:p>
    <w:p w:rsidR="009A106D" w:rsidRDefault="007C0EE8" w:rsidP="00460025">
      <w:pPr>
        <w:pStyle w:val="Subttulo"/>
        <w:outlineLvl w:val="1"/>
      </w:pPr>
      <w:bookmarkStart w:id="817" w:name="_Toc266039185"/>
      <w:bookmarkStart w:id="818" w:name="_Toc281339294"/>
      <w:bookmarkStart w:id="819" w:name="_Toc281355136"/>
      <w:bookmarkStart w:id="820" w:name="_Toc281432005"/>
      <w:r w:rsidRPr="007E48E2">
        <w:t>3.</w:t>
      </w:r>
      <w:r w:rsidR="003607CB">
        <w:t>1</w:t>
      </w:r>
      <w:r w:rsidR="008E4C93">
        <w:t>.</w:t>
      </w:r>
      <w:r w:rsidRPr="007E48E2">
        <w:t xml:space="preserve"> Gestores de Contenidos </w:t>
      </w:r>
      <w:r w:rsidR="00A1655F">
        <w:t>Multimedia E</w:t>
      </w:r>
      <w:r w:rsidRPr="007E48E2">
        <w:t>xistentes</w:t>
      </w:r>
      <w:bookmarkEnd w:id="817"/>
      <w:bookmarkEnd w:id="818"/>
      <w:bookmarkEnd w:id="819"/>
      <w:bookmarkEnd w:id="820"/>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1" w:name="_Toc281339295"/>
      <w:bookmarkStart w:id="822" w:name="_Toc281355137"/>
      <w:bookmarkStart w:id="823" w:name="_Toc281432006"/>
      <w:r w:rsidRPr="007E48E2">
        <w:rPr>
          <w:lang w:val="es-ES"/>
        </w:rPr>
        <w:t>3.</w:t>
      </w:r>
      <w:r w:rsidR="003607CB">
        <w:rPr>
          <w:lang w:val="es-ES"/>
        </w:rPr>
        <w:t>1</w:t>
      </w:r>
      <w:r w:rsidRPr="007E48E2">
        <w:rPr>
          <w:lang w:val="es-ES"/>
        </w:rPr>
        <w:t>.1</w:t>
      </w:r>
      <w:r w:rsidR="009E3122">
        <w:rPr>
          <w:lang w:val="es-ES"/>
        </w:rPr>
        <w:t>.</w:t>
      </w:r>
      <w:ins w:id="824" w:author="manolo" w:date="2010-12-30T09:15:00Z">
        <w:r w:rsidR="00A1655F">
          <w:rPr>
            <w:lang w:val="es-ES"/>
          </w:rPr>
          <w:t xml:space="preserve"> </w:t>
        </w:r>
      </w:ins>
      <w:r w:rsidR="009E3122" w:rsidRPr="007E48E2">
        <w:rPr>
          <w:lang w:val="es-ES"/>
        </w:rPr>
        <w:t>PHPMotion</w:t>
      </w:r>
      <w:bookmarkEnd w:id="821"/>
      <w:bookmarkEnd w:id="822"/>
      <w:bookmarkEnd w:id="823"/>
    </w:p>
    <w:p w:rsidR="007C0EE8" w:rsidRPr="00640374" w:rsidRDefault="007C0EE8" w:rsidP="000E54BF">
      <w:pPr>
        <w:rPr>
          <w:lang w:eastAsia="es-ES"/>
        </w:rPr>
      </w:pPr>
      <w:r w:rsidRPr="00A527DD">
        <w:t>PHPMotion</w:t>
      </w:r>
      <w:ins w:id="825"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26" w:name="_Toc276683976"/>
      <w:bookmarkStart w:id="827" w:name="_Toc281339369"/>
      <w:bookmarkStart w:id="828" w:name="_Toc281354862"/>
      <w:bookmarkStart w:id="829" w:name="_Toc281432080"/>
      <w:r>
        <w:t xml:space="preserve">Ilustración </w:t>
      </w:r>
      <w:r w:rsidR="00B51A41">
        <w:fldChar w:fldCharType="begin"/>
      </w:r>
      <w:r>
        <w:instrText xml:space="preserve"> SEQ Ilustración \* ARABIC </w:instrText>
      </w:r>
      <w:r w:rsidR="00B51A41">
        <w:fldChar w:fldCharType="separate"/>
      </w:r>
      <w:r w:rsidR="00AE33D1">
        <w:rPr>
          <w:noProof/>
        </w:rPr>
        <w:t>16</w:t>
      </w:r>
      <w:r w:rsidR="00B51A41">
        <w:fldChar w:fldCharType="end"/>
      </w:r>
      <w:r>
        <w:t xml:space="preserve"> - Web PHPMotion</w:t>
      </w:r>
      <w:bookmarkEnd w:id="826"/>
      <w:bookmarkEnd w:id="827"/>
      <w:bookmarkEnd w:id="828"/>
      <w:bookmarkEnd w:id="829"/>
    </w:p>
    <w:bookmarkStart w:id="830" w:name="_Toc266039206"/>
    <w:p w:rsidR="007C0EE8" w:rsidRPr="00460025" w:rsidRDefault="00B51A4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30"/>
      <w:r w:rsidRPr="00460025">
        <w:rPr>
          <w:b w:val="0"/>
        </w:rPr>
        <w:fldChar w:fldCharType="end"/>
      </w:r>
    </w:p>
    <w:p w:rsidR="009A106D" w:rsidRDefault="00F76108" w:rsidP="00460025">
      <w:pPr>
        <w:pStyle w:val="Subttulo"/>
        <w:outlineLvl w:val="2"/>
        <w:rPr>
          <w:lang w:val="es-ES"/>
        </w:rPr>
      </w:pPr>
      <w:r>
        <w:rPr>
          <w:lang w:val="es-ES"/>
        </w:rPr>
        <w:br w:type="page"/>
      </w:r>
      <w:bookmarkStart w:id="831" w:name="_Toc281339296"/>
      <w:bookmarkStart w:id="832" w:name="_Toc281355138"/>
      <w:bookmarkStart w:id="833" w:name="_Toc281432007"/>
      <w:r w:rsidR="007C0EE8" w:rsidRPr="007E48E2">
        <w:rPr>
          <w:lang w:val="es-ES"/>
        </w:rPr>
        <w:lastRenderedPageBreak/>
        <w:t>3.</w:t>
      </w:r>
      <w:r w:rsidR="003607CB">
        <w:rPr>
          <w:lang w:val="es-ES"/>
        </w:rPr>
        <w:t>1</w:t>
      </w:r>
      <w:r w:rsidR="007C0EE8" w:rsidRPr="007E48E2">
        <w:rPr>
          <w:lang w:val="es-ES"/>
        </w:rPr>
        <w:t>.2</w:t>
      </w:r>
      <w:r w:rsidR="009E3122">
        <w:rPr>
          <w:lang w:val="es-ES"/>
        </w:rPr>
        <w:t>.</w:t>
      </w:r>
      <w:ins w:id="834" w:author="manolo" w:date="2010-12-30T09:15:00Z">
        <w:r w:rsidR="00A1655F">
          <w:rPr>
            <w:lang w:val="es-ES"/>
          </w:rPr>
          <w:t xml:space="preserve"> </w:t>
        </w:r>
      </w:ins>
      <w:r w:rsidR="009E3122" w:rsidRPr="007E48E2">
        <w:rPr>
          <w:lang w:val="es-ES"/>
        </w:rPr>
        <w:t>OsTube</w:t>
      </w:r>
      <w:bookmarkEnd w:id="831"/>
      <w:bookmarkEnd w:id="832"/>
      <w:bookmarkEnd w:id="83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35"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36" w:name="_Toc276683977"/>
      <w:bookmarkStart w:id="837" w:name="_Toc281339370"/>
      <w:bookmarkStart w:id="838" w:name="_Toc281354863"/>
      <w:bookmarkStart w:id="839" w:name="_Toc281432081"/>
      <w:r>
        <w:t xml:space="preserve">Ilustración </w:t>
      </w:r>
      <w:r w:rsidR="00B51A41">
        <w:fldChar w:fldCharType="begin"/>
      </w:r>
      <w:r>
        <w:instrText xml:space="preserve"> SEQ Ilustración \* ARABIC </w:instrText>
      </w:r>
      <w:r w:rsidR="00B51A41">
        <w:fldChar w:fldCharType="separate"/>
      </w:r>
      <w:r w:rsidR="00AE33D1">
        <w:rPr>
          <w:noProof/>
        </w:rPr>
        <w:t>17</w:t>
      </w:r>
      <w:r w:rsidR="00B51A41">
        <w:fldChar w:fldCharType="end"/>
      </w:r>
      <w:r>
        <w:t xml:space="preserve"> - </w:t>
      </w:r>
      <w:r w:rsidRPr="00AE733E">
        <w:t>OSTube</w:t>
      </w:r>
      <w:bookmarkEnd w:id="836"/>
      <w:bookmarkEnd w:id="837"/>
      <w:bookmarkEnd w:id="838"/>
      <w:bookmarkEnd w:id="839"/>
    </w:p>
    <w:bookmarkStart w:id="840" w:name="_Toc266039207"/>
    <w:p w:rsidR="007C0EE8" w:rsidRPr="00460025" w:rsidRDefault="00B51A4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1" w:name="_Toc266039186"/>
      <w:bookmarkStart w:id="842" w:name="_Toc281339297"/>
      <w:bookmarkStart w:id="843" w:name="_Toc281355139"/>
      <w:bookmarkStart w:id="844" w:name="_Toc281432008"/>
      <w:r w:rsidRPr="007E48E2">
        <w:lastRenderedPageBreak/>
        <w:t>3.</w:t>
      </w:r>
      <w:r w:rsidR="003607CB">
        <w:t>2</w:t>
      </w:r>
      <w:r w:rsidR="00BB77FD">
        <w:t>.</w:t>
      </w:r>
      <w:r w:rsidRPr="007E48E2">
        <w:t xml:space="preserve"> Sitios de contenidos multimedia de referencia</w:t>
      </w:r>
      <w:bookmarkEnd w:id="841"/>
      <w:bookmarkEnd w:id="842"/>
      <w:bookmarkEnd w:id="843"/>
      <w:bookmarkEnd w:id="844"/>
    </w:p>
    <w:p w:rsidR="009A106D" w:rsidRDefault="005B09D3" w:rsidP="00460025">
      <w:r>
        <w:t>Los gestores de contenidos multimedia</w:t>
      </w:r>
      <w:ins w:id="845"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46" w:name="_Toc266039187"/>
      <w:bookmarkStart w:id="847" w:name="_Toc281339298"/>
      <w:bookmarkStart w:id="848" w:name="_Toc281355140"/>
      <w:bookmarkStart w:id="849" w:name="_Toc281432009"/>
      <w:r w:rsidRPr="00BD1B4B">
        <w:rPr>
          <w:lang w:val="es-ES"/>
        </w:rPr>
        <w:t>3.</w:t>
      </w:r>
      <w:r w:rsidR="003607CB">
        <w:rPr>
          <w:lang w:val="es-ES"/>
        </w:rPr>
        <w:t>2</w:t>
      </w:r>
      <w:r w:rsidRPr="00BD1B4B">
        <w:rPr>
          <w:lang w:val="es-ES"/>
        </w:rPr>
        <w:t>.1</w:t>
      </w:r>
      <w:bookmarkEnd w:id="846"/>
      <w:r w:rsidR="009E3122">
        <w:rPr>
          <w:lang w:val="es-ES"/>
        </w:rPr>
        <w:t>.</w:t>
      </w:r>
      <w:ins w:id="850"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47"/>
      <w:bookmarkEnd w:id="848"/>
      <w:bookmarkEnd w:id="849"/>
    </w:p>
    <w:p w:rsidR="009A106D" w:rsidRDefault="007C0EE8" w:rsidP="00460025">
      <w:r w:rsidRPr="00113170">
        <w:t xml:space="preserve">Fue creado por tres antiguos empleados de </w:t>
      </w:r>
      <w:hyperlink r:id="rId56" w:tooltip="PayPal" w:history="1">
        <w:r w:rsidRPr="00113170">
          <w:t>PayPal</w:t>
        </w:r>
      </w:hyperlink>
      <w:r w:rsidRPr="00113170">
        <w:t xml:space="preserve"> en febrero de 2005. En noviembre de 2006 lo adquirió Google y ahora opera como una de sus </w:t>
      </w:r>
      <w:hyperlink r:id="rId57" w:tooltip="Filial" w:history="1">
        <w:r w:rsidRPr="00113170">
          <w:t>filiales</w:t>
        </w:r>
      </w:hyperlink>
      <w:r w:rsidRPr="00113170">
        <w:t xml:space="preserve">. YouTube usa un reproductor en línea basado en </w:t>
      </w:r>
      <w:hyperlink r:id="rId58"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9" w:tooltip="Programa de televisión" w:history="1">
        <w:r w:rsidRPr="00113170">
          <w:t>programas de televisión</w:t>
        </w:r>
      </w:hyperlink>
      <w:r w:rsidRPr="00113170">
        <w:t xml:space="preserve">, </w:t>
      </w:r>
      <w:hyperlink r:id="rId60" w:tooltip="Vídeo musical" w:history="1">
        <w:r w:rsidR="00810D0C">
          <w:t xml:space="preserve">videos </w:t>
        </w:r>
        <w:r w:rsidRPr="00113170">
          <w:t>musicales</w:t>
        </w:r>
      </w:hyperlink>
      <w:r w:rsidRPr="00113170">
        <w:t>, así como contenidos amateur como video</w:t>
      </w:r>
      <w:ins w:id="851"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 xml:space="preserve">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52" w:name="_Toc276683978"/>
      <w:bookmarkStart w:id="853" w:name="_Toc281339371"/>
      <w:bookmarkStart w:id="854" w:name="_Toc281354864"/>
      <w:bookmarkStart w:id="855" w:name="_Toc281432082"/>
      <w:r>
        <w:t xml:space="preserve">Ilustración </w:t>
      </w:r>
      <w:r w:rsidR="00B51A41">
        <w:fldChar w:fldCharType="begin"/>
      </w:r>
      <w:r>
        <w:instrText xml:space="preserve"> SEQ Ilustración \* ARABIC </w:instrText>
      </w:r>
      <w:r w:rsidR="00B51A41">
        <w:fldChar w:fldCharType="separate"/>
      </w:r>
      <w:r w:rsidR="00AE33D1">
        <w:rPr>
          <w:noProof/>
        </w:rPr>
        <w:t>18</w:t>
      </w:r>
      <w:r w:rsidR="00B51A41">
        <w:fldChar w:fldCharType="end"/>
      </w:r>
      <w:r>
        <w:t xml:space="preserve"> - </w:t>
      </w:r>
      <w:r w:rsidRPr="001D6F6B">
        <w:t>You</w:t>
      </w:r>
      <w:r w:rsidR="00A40949">
        <w:t>T</w:t>
      </w:r>
      <w:r w:rsidRPr="001D6F6B">
        <w:t>ube</w:t>
      </w:r>
      <w:bookmarkEnd w:id="852"/>
      <w:bookmarkEnd w:id="853"/>
      <w:bookmarkEnd w:id="854"/>
      <w:bookmarkEnd w:id="855"/>
    </w:p>
    <w:bookmarkStart w:id="856" w:name="_Toc266039208"/>
    <w:p w:rsidR="007C0EE8" w:rsidRPr="0026694D" w:rsidRDefault="00B51A4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56"/>
      <w:r w:rsidRPr="00460025">
        <w:rPr>
          <w:b w:val="0"/>
        </w:rPr>
        <w:fldChar w:fldCharType="end"/>
      </w:r>
    </w:p>
    <w:p w:rsidR="007C0EE8" w:rsidRPr="007E48E2" w:rsidRDefault="007C0EE8" w:rsidP="007C0EE8">
      <w:pPr>
        <w:pStyle w:val="Subttulo"/>
        <w:outlineLvl w:val="2"/>
        <w:rPr>
          <w:lang w:val="es-ES"/>
        </w:rPr>
      </w:pPr>
      <w:bookmarkStart w:id="857" w:name="_Toc266039188"/>
      <w:bookmarkStart w:id="858" w:name="_Toc281339299"/>
      <w:bookmarkStart w:id="859" w:name="_Toc281355141"/>
      <w:bookmarkStart w:id="860"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57"/>
      <w:bookmarkEnd w:id="858"/>
      <w:bookmarkEnd w:id="859"/>
      <w:bookmarkEnd w:id="86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1" w:name="_Toc281339372"/>
      <w:bookmarkStart w:id="862" w:name="_Toc281354865"/>
      <w:bookmarkStart w:id="863" w:name="_Toc281432083"/>
      <w:r>
        <w:t xml:space="preserve">Ilustración </w:t>
      </w:r>
      <w:r w:rsidR="00B51A41">
        <w:fldChar w:fldCharType="begin"/>
      </w:r>
      <w:r>
        <w:instrText xml:space="preserve"> SEQ Ilustración \* ARABIC </w:instrText>
      </w:r>
      <w:r w:rsidR="00B51A41">
        <w:fldChar w:fldCharType="separate"/>
      </w:r>
      <w:r w:rsidR="00AE33D1">
        <w:rPr>
          <w:noProof/>
        </w:rPr>
        <w:t>19</w:t>
      </w:r>
      <w:r w:rsidR="00B51A41">
        <w:fldChar w:fldCharType="end"/>
      </w:r>
      <w:r>
        <w:t xml:space="preserve"> - Google Video</w:t>
      </w:r>
      <w:bookmarkEnd w:id="861"/>
      <w:bookmarkEnd w:id="862"/>
      <w:bookmarkEnd w:id="863"/>
    </w:p>
    <w:bookmarkStart w:id="864" w:name="_Toc266039209"/>
    <w:p w:rsidR="007C0EE8" w:rsidRPr="00460025" w:rsidRDefault="00B51A4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6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65" w:name="_Toc266039189"/>
      <w:bookmarkStart w:id="866" w:name="_Toc281339300"/>
      <w:bookmarkStart w:id="867" w:name="_Toc281355142"/>
      <w:bookmarkStart w:id="868" w:name="_Toc281432011"/>
      <w:r w:rsidRPr="007E48E2">
        <w:lastRenderedPageBreak/>
        <w:t>3.</w:t>
      </w:r>
      <w:r w:rsidR="003607CB">
        <w:t>2</w:t>
      </w:r>
      <w:r w:rsidRPr="007E48E2">
        <w:t>.3</w:t>
      </w:r>
      <w:r w:rsidR="004578B2">
        <w:t>.</w:t>
      </w:r>
      <w:ins w:id="869" w:author="manolo" w:date="2010-12-30T09:15:00Z">
        <w:r w:rsidR="00B928B4">
          <w:t xml:space="preserve"> </w:t>
        </w:r>
      </w:ins>
      <w:r w:rsidRPr="007E48E2">
        <w:t>Vimeo</w:t>
      </w:r>
      <w:bookmarkEnd w:id="865"/>
      <w:bookmarkEnd w:id="866"/>
      <w:bookmarkEnd w:id="867"/>
      <w:bookmarkEnd w:id="868"/>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70"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1" w:name="_Toc281339373"/>
      <w:bookmarkStart w:id="872" w:name="_Toc281354866"/>
      <w:bookmarkStart w:id="873" w:name="_Toc281432084"/>
      <w:r w:rsidRPr="00CE025F">
        <w:t xml:space="preserve">Ilustración </w:t>
      </w:r>
      <w:r w:rsidR="00B51A41" w:rsidRPr="00CE025F">
        <w:fldChar w:fldCharType="begin"/>
      </w:r>
      <w:r w:rsidRPr="00CE025F">
        <w:instrText xml:space="preserve"> SEQ Ilustración \* ARABIC </w:instrText>
      </w:r>
      <w:r w:rsidR="00B51A41" w:rsidRPr="00CE025F">
        <w:fldChar w:fldCharType="separate"/>
      </w:r>
      <w:r w:rsidR="00AE33D1">
        <w:rPr>
          <w:noProof/>
        </w:rPr>
        <w:t>20</w:t>
      </w:r>
      <w:r w:rsidR="00B51A41" w:rsidRPr="00CE025F">
        <w:fldChar w:fldCharType="end"/>
      </w:r>
      <w:r w:rsidRPr="00CE025F">
        <w:t xml:space="preserve"> - Vimeo</w:t>
      </w:r>
      <w:bookmarkEnd w:id="871"/>
      <w:bookmarkEnd w:id="872"/>
      <w:bookmarkEnd w:id="873"/>
    </w:p>
    <w:bookmarkStart w:id="874" w:name="_Toc266039210"/>
    <w:p w:rsidR="007C0EE8" w:rsidRPr="00CE025F" w:rsidRDefault="00B51A4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74"/>
      <w:r w:rsidRPr="00CE025F">
        <w:rPr>
          <w:b w:val="0"/>
        </w:rPr>
        <w:fldChar w:fldCharType="end"/>
      </w:r>
    </w:p>
    <w:p w:rsidR="007C0EE8" w:rsidRPr="007E48E2" w:rsidRDefault="0026694D" w:rsidP="007C0EE8">
      <w:pPr>
        <w:pStyle w:val="Subttulo"/>
        <w:outlineLvl w:val="2"/>
        <w:rPr>
          <w:lang w:val="es-ES"/>
        </w:rPr>
      </w:pPr>
      <w:bookmarkStart w:id="875" w:name="_Toc266039190"/>
      <w:r>
        <w:rPr>
          <w:lang w:val="es-ES"/>
        </w:rPr>
        <w:br w:type="page"/>
      </w:r>
      <w:bookmarkStart w:id="876" w:name="_Toc281339301"/>
      <w:bookmarkStart w:id="877" w:name="_Toc281355143"/>
      <w:bookmarkStart w:id="878" w:name="_Toc281432012"/>
      <w:r w:rsidR="007C0EE8" w:rsidRPr="007E48E2">
        <w:rPr>
          <w:lang w:val="es-ES"/>
        </w:rPr>
        <w:lastRenderedPageBreak/>
        <w:t>3.</w:t>
      </w:r>
      <w:r w:rsidR="003607CB">
        <w:rPr>
          <w:lang w:val="es-ES"/>
        </w:rPr>
        <w:t>2</w:t>
      </w:r>
      <w:r w:rsidR="007C0EE8" w:rsidRPr="007E48E2">
        <w:rPr>
          <w:lang w:val="es-ES"/>
        </w:rPr>
        <w:t>.4</w:t>
      </w:r>
      <w:bookmarkEnd w:id="875"/>
      <w:r w:rsidR="009E3122">
        <w:rPr>
          <w:lang w:val="es-ES"/>
        </w:rPr>
        <w:t>.</w:t>
      </w:r>
      <w:ins w:id="879" w:author="manolo" w:date="2010-12-30T09:15:00Z">
        <w:r w:rsidR="00B928B4">
          <w:rPr>
            <w:lang w:val="es-ES"/>
          </w:rPr>
          <w:t xml:space="preserve"> </w:t>
        </w:r>
      </w:ins>
      <w:r w:rsidR="009E3122" w:rsidRPr="007E48E2">
        <w:rPr>
          <w:lang w:val="es-ES"/>
        </w:rPr>
        <w:t>TerraTV</w:t>
      </w:r>
      <w:bookmarkEnd w:id="876"/>
      <w:bookmarkEnd w:id="877"/>
      <w:bookmarkEnd w:id="87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0" w:name="_Toc276683979"/>
      <w:bookmarkStart w:id="881" w:name="_Toc281339374"/>
      <w:bookmarkStart w:id="882" w:name="_Toc281354867"/>
      <w:bookmarkStart w:id="883" w:name="_Toc281432085"/>
      <w:r>
        <w:t xml:space="preserve">Ilustración </w:t>
      </w:r>
      <w:r w:rsidR="00B51A41">
        <w:fldChar w:fldCharType="begin"/>
      </w:r>
      <w:r>
        <w:instrText xml:space="preserve"> SEQ Ilustración \* ARABIC </w:instrText>
      </w:r>
      <w:r w:rsidR="00B51A41">
        <w:fldChar w:fldCharType="separate"/>
      </w:r>
      <w:r w:rsidR="00AE33D1">
        <w:rPr>
          <w:noProof/>
        </w:rPr>
        <w:t>21</w:t>
      </w:r>
      <w:r w:rsidR="00B51A41">
        <w:fldChar w:fldCharType="end"/>
      </w:r>
      <w:r>
        <w:t xml:space="preserve"> - Terra TV</w:t>
      </w:r>
      <w:bookmarkEnd w:id="880"/>
      <w:bookmarkEnd w:id="881"/>
      <w:bookmarkEnd w:id="882"/>
      <w:bookmarkEnd w:id="883"/>
    </w:p>
    <w:bookmarkStart w:id="884" w:name="_Toc266039211"/>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84"/>
      <w:r w:rsidRPr="00460025">
        <w:rPr>
          <w:b w:val="0"/>
        </w:rPr>
        <w:fldChar w:fldCharType="end"/>
      </w:r>
    </w:p>
    <w:p w:rsidR="009A106D" w:rsidRDefault="007C0EE8" w:rsidP="00A20048">
      <w:pPr>
        <w:pStyle w:val="Subttulo"/>
        <w:outlineLvl w:val="2"/>
        <w:rPr>
          <w:lang w:val="es-ES"/>
        </w:rPr>
      </w:pPr>
      <w:r w:rsidRPr="00BD1B4B">
        <w:br w:type="page"/>
      </w:r>
      <w:bookmarkStart w:id="885" w:name="_Toc266039191"/>
      <w:bookmarkStart w:id="886" w:name="_Toc281339302"/>
      <w:bookmarkStart w:id="887" w:name="_Toc281355144"/>
      <w:bookmarkStart w:id="888" w:name="_Toc281432013"/>
      <w:r w:rsidRPr="007E48E2">
        <w:rPr>
          <w:lang w:val="es-ES"/>
        </w:rPr>
        <w:lastRenderedPageBreak/>
        <w:t>3.</w:t>
      </w:r>
      <w:r w:rsidR="003607CB">
        <w:rPr>
          <w:lang w:val="es-ES"/>
        </w:rPr>
        <w:t>2</w:t>
      </w:r>
      <w:r w:rsidRPr="007E48E2">
        <w:rPr>
          <w:lang w:val="es-ES"/>
        </w:rPr>
        <w:t>.5</w:t>
      </w:r>
      <w:bookmarkEnd w:id="885"/>
      <w:r w:rsidR="009E3122">
        <w:rPr>
          <w:lang w:val="es-ES"/>
        </w:rPr>
        <w:t>.</w:t>
      </w:r>
      <w:ins w:id="889" w:author="manolo" w:date="2010-12-30T09:15:00Z">
        <w:r w:rsidR="00A20048">
          <w:rPr>
            <w:lang w:val="es-ES"/>
          </w:rPr>
          <w:t xml:space="preserve"> </w:t>
        </w:r>
      </w:ins>
      <w:r w:rsidR="009E3122" w:rsidRPr="007E48E2">
        <w:rPr>
          <w:lang w:val="es-ES"/>
        </w:rPr>
        <w:t>EmolTV</w:t>
      </w:r>
      <w:bookmarkEnd w:id="886"/>
      <w:bookmarkEnd w:id="887"/>
      <w:bookmarkEnd w:id="888"/>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0" w:name="_Toc281339375"/>
      <w:bookmarkStart w:id="891" w:name="_Toc281354868"/>
      <w:bookmarkStart w:id="892" w:name="_Toc281432086"/>
      <w:r>
        <w:t xml:space="preserve">Ilustración </w:t>
      </w:r>
      <w:r w:rsidR="00B51A41">
        <w:fldChar w:fldCharType="begin"/>
      </w:r>
      <w:r>
        <w:instrText xml:space="preserve"> SEQ Ilustración \* ARABIC </w:instrText>
      </w:r>
      <w:r w:rsidR="00B51A41">
        <w:fldChar w:fldCharType="separate"/>
      </w:r>
      <w:r w:rsidR="00AE33D1">
        <w:rPr>
          <w:noProof/>
        </w:rPr>
        <w:t>22</w:t>
      </w:r>
      <w:r w:rsidR="00B51A41">
        <w:fldChar w:fldCharType="end"/>
      </w:r>
      <w:r>
        <w:t xml:space="preserve"> - Emol TV</w:t>
      </w:r>
      <w:bookmarkEnd w:id="890"/>
      <w:bookmarkEnd w:id="891"/>
      <w:bookmarkEnd w:id="892"/>
    </w:p>
    <w:bookmarkStart w:id="893" w:name="_Toc266039212"/>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893"/>
      <w:r w:rsidRPr="00460025">
        <w:rPr>
          <w:b w:val="0"/>
        </w:rPr>
        <w:fldChar w:fldCharType="end"/>
      </w:r>
    </w:p>
    <w:p w:rsidR="007C0EE8" w:rsidRPr="00460025" w:rsidRDefault="00A421A7" w:rsidP="007C0EE8">
      <w:pPr>
        <w:pStyle w:val="Subttulo"/>
        <w:outlineLvl w:val="2"/>
        <w:rPr>
          <w:lang w:val="es-ES"/>
        </w:rPr>
      </w:pPr>
      <w:bookmarkStart w:id="894" w:name="_Toc266039192"/>
      <w:r>
        <w:rPr>
          <w:lang w:val="es-ES"/>
        </w:rPr>
        <w:br w:type="page"/>
      </w:r>
      <w:bookmarkStart w:id="895" w:name="_Toc281339303"/>
      <w:bookmarkStart w:id="896" w:name="_Toc281355145"/>
      <w:bookmarkStart w:id="897" w:name="_Toc281432014"/>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894"/>
      <w:bookmarkEnd w:id="895"/>
      <w:bookmarkEnd w:id="896"/>
      <w:bookmarkEnd w:id="897"/>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8" w:name="_Toc276683980"/>
      <w:bookmarkStart w:id="899" w:name="_Toc281339376"/>
      <w:bookmarkStart w:id="900" w:name="_Toc281354869"/>
      <w:bookmarkStart w:id="901" w:name="_Toc281432087"/>
      <w:r>
        <w:t xml:space="preserve">Ilustración </w:t>
      </w:r>
      <w:r w:rsidR="00B51A41">
        <w:fldChar w:fldCharType="begin"/>
      </w:r>
      <w:r>
        <w:instrText xml:space="preserve"> SEQ Ilustración \* ARABIC </w:instrText>
      </w:r>
      <w:r w:rsidR="00B51A41">
        <w:fldChar w:fldCharType="separate"/>
      </w:r>
      <w:r w:rsidR="00AE33D1">
        <w:rPr>
          <w:noProof/>
        </w:rPr>
        <w:t>23</w:t>
      </w:r>
      <w:r w:rsidR="00B51A41">
        <w:fldChar w:fldCharType="end"/>
      </w:r>
      <w:r>
        <w:t xml:space="preserve"> - </w:t>
      </w:r>
      <w:r w:rsidRPr="00B90018">
        <w:t>3TV</w:t>
      </w:r>
      <w:bookmarkEnd w:id="898"/>
      <w:bookmarkEnd w:id="899"/>
      <w:bookmarkEnd w:id="900"/>
      <w:bookmarkEnd w:id="901"/>
    </w:p>
    <w:bookmarkStart w:id="902" w:name="_Toc266039213"/>
    <w:p w:rsidR="007C0EE8" w:rsidRPr="00BE0C78" w:rsidRDefault="00B51A41"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03" w:name="_Toc281339304"/>
      <w:bookmarkStart w:id="904" w:name="_Toc281355146"/>
      <w:r>
        <w:br w:type="page"/>
      </w:r>
    </w:p>
    <w:p w:rsidR="009A106D" w:rsidRPr="00BE0C78" w:rsidRDefault="00421830" w:rsidP="00460025">
      <w:pPr>
        <w:pStyle w:val="Subttulo"/>
        <w:outlineLvl w:val="1"/>
      </w:pPr>
      <w:bookmarkStart w:id="905" w:name="_Toc281432015"/>
      <w:r w:rsidRPr="00BE0C78">
        <w:lastRenderedPageBreak/>
        <w:t>3.</w:t>
      </w:r>
      <w:r w:rsidR="003607CB" w:rsidRPr="00BE0C78">
        <w:t>3</w:t>
      </w:r>
      <w:r w:rsidRPr="00BE0C78">
        <w:t>. Google TV</w:t>
      </w:r>
      <w:bookmarkEnd w:id="903"/>
      <w:bookmarkEnd w:id="904"/>
      <w:bookmarkEnd w:id="905"/>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06"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07"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08" w:name="_Toc276683981"/>
      <w:bookmarkStart w:id="909" w:name="_Toc281339377"/>
      <w:bookmarkStart w:id="910" w:name="_Toc281354870"/>
      <w:bookmarkStart w:id="911" w:name="_Toc281432088"/>
      <w:r>
        <w:t xml:space="preserve">Ilustración </w:t>
      </w:r>
      <w:r w:rsidR="00B51A41">
        <w:fldChar w:fldCharType="begin"/>
      </w:r>
      <w:r>
        <w:instrText xml:space="preserve"> SEQ Ilustración \* ARABIC </w:instrText>
      </w:r>
      <w:r w:rsidR="00B51A41">
        <w:fldChar w:fldCharType="separate"/>
      </w:r>
      <w:r w:rsidR="00AE33D1">
        <w:rPr>
          <w:noProof/>
        </w:rPr>
        <w:t>24</w:t>
      </w:r>
      <w:r w:rsidR="00B51A41">
        <w:fldChar w:fldCharType="end"/>
      </w:r>
      <w:r>
        <w:t xml:space="preserve"> – Google TV en un televisor IPTV conectado a internet</w:t>
      </w:r>
      <w:bookmarkEnd w:id="908"/>
      <w:bookmarkEnd w:id="909"/>
      <w:bookmarkEnd w:id="910"/>
      <w:bookmarkEnd w:id="911"/>
    </w:p>
    <w:p w:rsidR="009A106D" w:rsidRPr="00BE0C78" w:rsidRDefault="00B51A41" w:rsidP="004175CC">
      <w:pPr>
        <w:jc w:val="center"/>
        <w:rPr>
          <w:kern w:val="36"/>
        </w:rPr>
      </w:pPr>
      <w:r w:rsidRPr="00B51A41">
        <w:fldChar w:fldCharType="begin"/>
      </w:r>
      <w:del w:id="912" w:author="manolo" w:date="2010-12-30T09:15:00Z">
        <w:r w:rsidRPr="00B51A41">
          <w:delInstrText xml:space="preserve"> </w:delInstrText>
        </w:r>
      </w:del>
      <w:r w:rsidRPr="00B51A41">
        <w:instrText>HYPERLINK "http://www.fayerwayer.com/2010/05/google-tv-ya-esta-al-aire/"</w:instrText>
      </w:r>
      <w:del w:id="913" w:author="manolo" w:date="2010-12-30T09:15:00Z">
        <w:r w:rsidRPr="00B51A41">
          <w:delInstrText xml:space="preserve"> </w:delInstrText>
        </w:r>
      </w:del>
      <w:r w:rsidRPr="00B51A41">
        <w:fldChar w:fldCharType="separate"/>
      </w:r>
      <w:r w:rsidR="00421830" w:rsidRPr="004175CC">
        <w:rPr>
          <w:rStyle w:val="Hipervnculo"/>
          <w:kern w:val="36"/>
          <w:sz w:val="22"/>
        </w:rPr>
        <w:t>http://www.fayerwayer.com/2010/05/google-tv-ya-esta-al-aire/</w:t>
      </w:r>
      <w:r>
        <w:rPr>
          <w:rPrChange w:id="914"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15" w:name="_Toc281339305"/>
      <w:bookmarkStart w:id="916" w:name="_Toc281355147"/>
      <w:bookmarkStart w:id="917" w:name="_Toc281432016"/>
      <w:r w:rsidRPr="000B5660">
        <w:lastRenderedPageBreak/>
        <w:t>4. Desarrollo</w:t>
      </w:r>
      <w:bookmarkEnd w:id="915"/>
      <w:bookmarkEnd w:id="916"/>
      <w:bookmarkEnd w:id="917"/>
    </w:p>
    <w:p w:rsidR="000E1C37" w:rsidRDefault="000E1C37" w:rsidP="000B5660">
      <w:pPr>
        <w:pStyle w:val="Subttulo"/>
        <w:outlineLvl w:val="1"/>
      </w:pPr>
      <w:bookmarkStart w:id="918" w:name="_Toc281339306"/>
      <w:bookmarkStart w:id="919" w:name="_Toc281355148"/>
      <w:bookmarkStart w:id="920" w:name="_Toc281432017"/>
      <w:r w:rsidRPr="000B5660">
        <w:t>4.1. Toma de requerimientos</w:t>
      </w:r>
      <w:bookmarkEnd w:id="918"/>
      <w:bookmarkEnd w:id="919"/>
      <w:bookmarkEnd w:id="920"/>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1" w:author="manolo" w:date="2010-12-30T09:15:00Z">
        <w:r w:rsidR="00B274B9">
          <w:delText xml:space="preserve"> </w:delText>
        </w:r>
      </w:del>
      <w:r w:rsidR="00B274B9">
        <w:t xml:space="preserve">y </w:t>
      </w:r>
      <w:r w:rsidR="009E3122">
        <w:t>estado del arte</w:t>
      </w:r>
      <w:ins w:id="922" w:author="manolo" w:date="2010-12-30T09:15:00Z">
        <w:r w:rsidR="008C7A36">
          <w:t xml:space="preserve"> </w:t>
        </w:r>
      </w:ins>
      <w:r w:rsidR="00B274B9">
        <w:t>desarrollado.</w:t>
      </w:r>
      <w:ins w:id="923" w:author="manolo" w:date="2010-12-30T09:15:00Z">
        <w:r w:rsidR="009E3122">
          <w:t xml:space="preserve"> </w:t>
        </w:r>
      </w:ins>
      <w:del w:id="924"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25"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26"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27"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28"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de los</w:t>
      </w:r>
      <w:r w:rsidR="00B274B9">
        <w:t xml:space="preserve">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29" w:name="_Toc281339307"/>
      <w:bookmarkStart w:id="930" w:name="_Toc281355149"/>
      <w:bookmarkStart w:id="931" w:name="_Toc281432018"/>
      <w:r w:rsidRPr="000B5660">
        <w:lastRenderedPageBreak/>
        <w:t>4.1.1. Requerimientos Funcionales</w:t>
      </w:r>
      <w:bookmarkEnd w:id="929"/>
      <w:bookmarkEnd w:id="930"/>
      <w:bookmarkEnd w:id="9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32" w:author="manolo" w:date="2010-12-30T09:15:00Z">
        <w:r w:rsidR="0029319F">
          <w:t xml:space="preserve"> </w:t>
        </w:r>
      </w:ins>
      <w:r>
        <w:t>office y otra de back</w:t>
      </w:r>
      <w:ins w:id="933"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34" w:name="_Toc281339308"/>
      <w:bookmarkStart w:id="935" w:name="_Toc281355150"/>
      <w:bookmarkStart w:id="936" w:name="_Toc281432019"/>
      <w:r w:rsidRPr="000B5660">
        <w:t>4.1.2. Requerimientos No Funcionales</w:t>
      </w:r>
      <w:bookmarkEnd w:id="934"/>
      <w:bookmarkEnd w:id="935"/>
      <w:bookmarkEnd w:id="936"/>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37"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38" w:name="_Toc281339309"/>
      <w:bookmarkStart w:id="939" w:name="_Toc281355151"/>
      <w:bookmarkStart w:id="940" w:name="_Toc281432020"/>
      <w:r w:rsidRPr="000B5660">
        <w:t>4.2</w:t>
      </w:r>
      <w:r w:rsidR="00B53E02" w:rsidRPr="000B5660">
        <w:t>. Tecnología a Utilizar</w:t>
      </w:r>
      <w:bookmarkEnd w:id="938"/>
      <w:bookmarkEnd w:id="939"/>
      <w:bookmarkEnd w:id="94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1" w:name="_Toc281339310"/>
      <w:bookmarkStart w:id="942" w:name="_Toc281355152"/>
      <w:bookmarkStart w:id="943" w:name="_Toc281432021"/>
      <w:r w:rsidRPr="000B5660">
        <w:t>4.2</w:t>
      </w:r>
      <w:r w:rsidR="00B53E02" w:rsidRPr="000B5660">
        <w:t xml:space="preserve">.1. </w:t>
      </w:r>
      <w:r w:rsidR="009E3122">
        <w:t>Frente</w:t>
      </w:r>
      <w:ins w:id="944" w:author="manolo" w:date="2010-12-30T09:15:00Z">
        <w:r w:rsidR="00B966FF">
          <w:t xml:space="preserve"> </w:t>
        </w:r>
      </w:ins>
      <w:r w:rsidRPr="000B5660">
        <w:t>S</w:t>
      </w:r>
      <w:r w:rsidR="00B53E02" w:rsidRPr="000B5660">
        <w:t>ervidor</w:t>
      </w:r>
      <w:bookmarkEnd w:id="941"/>
      <w:bookmarkEnd w:id="942"/>
      <w:bookmarkEnd w:id="943"/>
    </w:p>
    <w:p w:rsidR="00B53E02" w:rsidRPr="000B5660" w:rsidRDefault="000E1C37" w:rsidP="000E1C37">
      <w:pPr>
        <w:pStyle w:val="Subttulo"/>
        <w:outlineLvl w:val="2"/>
      </w:pPr>
      <w:bookmarkStart w:id="945" w:name="_Toc281339311"/>
      <w:bookmarkStart w:id="946" w:name="_Toc281355153"/>
      <w:bookmarkStart w:id="947" w:name="_Toc281432022"/>
      <w:r w:rsidRPr="000B5660">
        <w:t xml:space="preserve">4.2.1.1. </w:t>
      </w:r>
      <w:r w:rsidR="00B53E02" w:rsidRPr="000B5660">
        <w:t>PHP 5.3</w:t>
      </w:r>
      <w:bookmarkEnd w:id="945"/>
      <w:bookmarkEnd w:id="946"/>
      <w:bookmarkEnd w:id="947"/>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48"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49" w:name="_Toc281339378"/>
      <w:bookmarkStart w:id="950" w:name="_Toc281354871"/>
      <w:bookmarkStart w:id="951" w:name="_Toc281432089"/>
      <w:r>
        <w:t xml:space="preserve">Ilustración </w:t>
      </w:r>
      <w:r w:rsidR="00B51A41">
        <w:fldChar w:fldCharType="begin"/>
      </w:r>
      <w:r w:rsidR="008D3920">
        <w:instrText xml:space="preserve"> SEQ Ilustración \* ARABIC </w:instrText>
      </w:r>
      <w:r w:rsidR="00B51A41">
        <w:fldChar w:fldCharType="separate"/>
      </w:r>
      <w:r w:rsidR="00AE33D1">
        <w:rPr>
          <w:noProof/>
        </w:rPr>
        <w:t>25</w:t>
      </w:r>
      <w:r w:rsidR="00B51A41">
        <w:rPr>
          <w:noProof/>
        </w:rPr>
        <w:fldChar w:fldCharType="end"/>
      </w:r>
      <w:r>
        <w:t xml:space="preserve"> - Estructura Clases PHP del Core del CMS</w:t>
      </w:r>
      <w:bookmarkEnd w:id="949"/>
      <w:bookmarkEnd w:id="950"/>
      <w:bookmarkEnd w:id="9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52" w:name="_Toc281339312"/>
      <w:bookmarkStart w:id="953" w:name="_Toc281355154"/>
      <w:bookmarkStart w:id="954" w:name="_Toc281432023"/>
      <w:r w:rsidRPr="000B5660">
        <w:lastRenderedPageBreak/>
        <w:t xml:space="preserve">4.2.1.2. </w:t>
      </w:r>
      <w:r w:rsidR="00B53E02" w:rsidRPr="000B5660">
        <w:t>MySQL 5</w:t>
      </w:r>
      <w:bookmarkEnd w:id="952"/>
      <w:bookmarkEnd w:id="953"/>
      <w:bookmarkEnd w:id="954"/>
    </w:p>
    <w:p w:rsidR="00B53E02" w:rsidRPr="000B5660" w:rsidRDefault="00B53E02" w:rsidP="00B53E02">
      <w:r w:rsidRPr="000B5660">
        <w:t>MySQL es uno de los motores Open Source más usados a nivel mundial</w:t>
      </w:r>
      <w:r w:rsidR="009E3122">
        <w:t>. El</w:t>
      </w:r>
      <w:r w:rsidRPr="000B5660">
        <w:t xml:space="preserve"> motor de MySQL</w:t>
      </w:r>
      <w:ins w:id="955"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56"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57"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58"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59"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60"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1" w:name="_Toc281339313"/>
      <w:bookmarkStart w:id="962" w:name="_Toc281355155"/>
      <w:bookmarkStart w:id="963" w:name="_Toc281432024"/>
      <w:r w:rsidRPr="000B5660">
        <w:lastRenderedPageBreak/>
        <w:t xml:space="preserve">4.2.1.3. </w:t>
      </w:r>
      <w:r w:rsidR="00EC3C1C" w:rsidRPr="000B5660">
        <w:t>FF</w:t>
      </w:r>
      <w:r w:rsidR="00383797">
        <w:t>mpeg</w:t>
      </w:r>
      <w:bookmarkEnd w:id="961"/>
      <w:bookmarkEnd w:id="962"/>
      <w:bookmarkEnd w:id="963"/>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64"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65" w:name="_Toc281339314"/>
      <w:bookmarkStart w:id="966" w:name="_Toc281355156"/>
      <w:bookmarkStart w:id="967" w:name="_Toc281432025"/>
      <w:r w:rsidRPr="000B5660">
        <w:lastRenderedPageBreak/>
        <w:t xml:space="preserve">4.2.2. </w:t>
      </w:r>
      <w:r w:rsidR="00AD2221">
        <w:t>Frente</w:t>
      </w:r>
      <w:ins w:id="968" w:author="manolo" w:date="2010-12-30T09:15:00Z">
        <w:r w:rsidR="00473027">
          <w:t xml:space="preserve"> </w:t>
        </w:r>
      </w:ins>
      <w:r w:rsidRPr="000B5660">
        <w:t>Cliente</w:t>
      </w:r>
      <w:bookmarkEnd w:id="965"/>
      <w:bookmarkEnd w:id="966"/>
      <w:bookmarkEnd w:id="967"/>
    </w:p>
    <w:p w:rsidR="000E1C37" w:rsidRDefault="000E1C37" w:rsidP="000E1C37">
      <w:pPr>
        <w:pStyle w:val="Subttulo"/>
        <w:outlineLvl w:val="2"/>
      </w:pPr>
      <w:bookmarkStart w:id="969" w:name="_Toc281339315"/>
      <w:bookmarkStart w:id="970" w:name="_Toc281355157"/>
      <w:bookmarkStart w:id="971" w:name="_Toc281432026"/>
      <w:r w:rsidRPr="000B5660">
        <w:t>4.2.2.1 J</w:t>
      </w:r>
      <w:r w:rsidR="00302ACA">
        <w:t>avascript</w:t>
      </w:r>
      <w:bookmarkEnd w:id="969"/>
      <w:bookmarkEnd w:id="970"/>
      <w:bookmarkEnd w:id="97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72"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73" w:author="manolo" w:date="2010-12-30T09:15:00Z">
        <w:r w:rsidR="00DE2566">
          <w:rPr>
            <w:b/>
          </w:rPr>
          <w:t xml:space="preserve"> </w:t>
        </w:r>
      </w:ins>
      <w:r w:rsidR="00DE2566">
        <w:t>a</w:t>
      </w:r>
      <w:r w:rsidR="00B67BC3">
        <w:t>cá se servirán los</w:t>
      </w:r>
      <w:ins w:id="974" w:author="manolo" w:date="2010-12-30T09:15:00Z">
        <w:r w:rsidR="00DE2566">
          <w:t xml:space="preserve"> </w:t>
        </w:r>
      </w:ins>
      <w:r>
        <w:t>frameworks</w:t>
      </w:r>
      <w:ins w:id="975"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76"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77"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78"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79" w:name="_Toc281339379"/>
      <w:bookmarkStart w:id="980" w:name="_Toc281354872"/>
      <w:bookmarkStart w:id="981" w:name="_Toc281432090"/>
      <w:r>
        <w:t xml:space="preserve">Ilustración </w:t>
      </w:r>
      <w:r w:rsidR="00B51A41">
        <w:fldChar w:fldCharType="begin"/>
      </w:r>
      <w:r w:rsidR="008D3920">
        <w:instrText xml:space="preserve"> SEQ Ilustración \* ARABIC </w:instrText>
      </w:r>
      <w:r w:rsidR="00B51A41">
        <w:fldChar w:fldCharType="separate"/>
      </w:r>
      <w:r w:rsidR="00AE33D1">
        <w:rPr>
          <w:noProof/>
        </w:rPr>
        <w:t>26</w:t>
      </w:r>
      <w:r w:rsidR="00B51A41">
        <w:rPr>
          <w:noProof/>
        </w:rPr>
        <w:fldChar w:fldCharType="end"/>
      </w:r>
      <w:r>
        <w:t xml:space="preserve"> - Estructura de carpetas javascript</w:t>
      </w:r>
      <w:bookmarkEnd w:id="979"/>
      <w:bookmarkEnd w:id="980"/>
      <w:bookmarkEnd w:id="98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82" w:name="_Toc281339316"/>
      <w:bookmarkStart w:id="983" w:name="_Toc281355158"/>
      <w:bookmarkStart w:id="984" w:name="_Toc281432027"/>
      <w:r w:rsidRPr="000B5660">
        <w:lastRenderedPageBreak/>
        <w:t>4.2.2.2 JW Player</w:t>
      </w:r>
      <w:bookmarkEnd w:id="982"/>
      <w:bookmarkEnd w:id="983"/>
      <w:bookmarkEnd w:id="98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85" w:name="_Toc281339317"/>
      <w:bookmarkStart w:id="986" w:name="_Toc281355159"/>
      <w:bookmarkStart w:id="987" w:name="_Toc281432028"/>
      <w:r>
        <w:lastRenderedPageBreak/>
        <w:t>4.3</w:t>
      </w:r>
      <w:r w:rsidR="00D3784E">
        <w:t xml:space="preserve">. </w:t>
      </w:r>
      <w:r>
        <w:t>Entorno de Desarrollo</w:t>
      </w:r>
      <w:bookmarkEnd w:id="985"/>
      <w:bookmarkEnd w:id="986"/>
      <w:bookmarkEnd w:id="987"/>
    </w:p>
    <w:p w:rsidR="006D756E" w:rsidRDefault="006D756E" w:rsidP="00AB32B1">
      <w:pPr>
        <w:pStyle w:val="Subttulo"/>
        <w:outlineLvl w:val="2"/>
      </w:pPr>
      <w:bookmarkStart w:id="988" w:name="_Toc281339318"/>
      <w:bookmarkStart w:id="989" w:name="_Toc281355160"/>
      <w:bookmarkStart w:id="990" w:name="_Toc281432029"/>
      <w:r>
        <w:t xml:space="preserve">4.3.1. </w:t>
      </w:r>
      <w:r w:rsidR="00D8645F">
        <w:t>Entorno Integrado de Desarrollo (IDE)</w:t>
      </w:r>
      <w:bookmarkEnd w:id="988"/>
      <w:bookmarkEnd w:id="989"/>
      <w:bookmarkEnd w:id="99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3"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1" w:name="_Toc281339380"/>
      <w:bookmarkStart w:id="992" w:name="_Toc281354873"/>
      <w:bookmarkStart w:id="993" w:name="_Toc281432091"/>
      <w:r>
        <w:t xml:space="preserve">Ilustración </w:t>
      </w:r>
      <w:r w:rsidR="00B51A41">
        <w:fldChar w:fldCharType="begin"/>
      </w:r>
      <w:r w:rsidR="008D3920">
        <w:instrText xml:space="preserve"> SEQ Ilustración \* ARABIC </w:instrText>
      </w:r>
      <w:r w:rsidR="00B51A41">
        <w:fldChar w:fldCharType="separate"/>
      </w:r>
      <w:r w:rsidR="00AE33D1">
        <w:rPr>
          <w:noProof/>
        </w:rPr>
        <w:t>27</w:t>
      </w:r>
      <w:r w:rsidR="00B51A41">
        <w:rPr>
          <w:noProof/>
        </w:rPr>
        <w:fldChar w:fldCharType="end"/>
      </w:r>
      <w:r>
        <w:t xml:space="preserve"> - Zend Studio en Linux</w:t>
      </w:r>
      <w:r w:rsidR="00E338B1">
        <w:t xml:space="preserve"> Ubuntu</w:t>
      </w:r>
      <w:bookmarkEnd w:id="991"/>
      <w:bookmarkEnd w:id="992"/>
      <w:bookmarkEnd w:id="993"/>
    </w:p>
    <w:p w:rsidR="006D756E" w:rsidRPr="006D756E" w:rsidRDefault="006D756E" w:rsidP="00AB32B1">
      <w:pPr>
        <w:pStyle w:val="Subttulo"/>
        <w:outlineLvl w:val="2"/>
        <w:rPr>
          <w:u w:val="single"/>
        </w:rPr>
      </w:pPr>
      <w:bookmarkStart w:id="994" w:name="_Toc281339319"/>
      <w:bookmarkStart w:id="995" w:name="_Toc281355161"/>
      <w:bookmarkStart w:id="996" w:name="_Toc281432030"/>
      <w:r>
        <w:lastRenderedPageBreak/>
        <w:t>4.3.2. Control de versiones</w:t>
      </w:r>
      <w:bookmarkEnd w:id="994"/>
      <w:bookmarkEnd w:id="995"/>
      <w:bookmarkEnd w:id="99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997" w:name="_Toc281339381"/>
      <w:bookmarkStart w:id="998" w:name="_Toc281354874"/>
      <w:bookmarkStart w:id="999" w:name="_Toc281432092"/>
      <w:r>
        <w:t xml:space="preserve">Ilustración </w:t>
      </w:r>
      <w:r w:rsidR="00B51A41">
        <w:fldChar w:fldCharType="begin"/>
      </w:r>
      <w:r w:rsidR="008D3920">
        <w:instrText xml:space="preserve"> SEQ Ilustración \* ARABIC </w:instrText>
      </w:r>
      <w:r w:rsidR="00B51A41">
        <w:fldChar w:fldCharType="separate"/>
      </w:r>
      <w:r w:rsidR="00AE33D1">
        <w:rPr>
          <w:noProof/>
        </w:rPr>
        <w:t>28</w:t>
      </w:r>
      <w:r w:rsidR="00B51A41">
        <w:rPr>
          <w:noProof/>
        </w:rPr>
        <w:fldChar w:fldCharType="end"/>
      </w:r>
      <w:r>
        <w:t xml:space="preserve"> - Estructura de repositorio Subversion vista en Zend Studio</w:t>
      </w:r>
      <w:bookmarkEnd w:id="997"/>
      <w:bookmarkEnd w:id="998"/>
      <w:bookmarkEnd w:id="999"/>
    </w:p>
    <w:p w:rsidR="00302ACA" w:rsidRDefault="00302ACA" w:rsidP="00302ACA"/>
    <w:p w:rsidR="000E1C37" w:rsidRDefault="005E46BE" w:rsidP="00847FD1">
      <w:pPr>
        <w:pStyle w:val="Subttulo"/>
        <w:outlineLvl w:val="1"/>
      </w:pPr>
      <w:r>
        <w:br w:type="page"/>
      </w:r>
      <w:bookmarkStart w:id="1000" w:name="_Toc281339320"/>
      <w:bookmarkStart w:id="1001" w:name="_Toc281355162"/>
      <w:bookmarkStart w:id="1002" w:name="_Toc281432031"/>
      <w:r w:rsidR="000E1C37" w:rsidRPr="000B5660">
        <w:lastRenderedPageBreak/>
        <w:t>4.3. Diagrama de Datos</w:t>
      </w:r>
      <w:bookmarkEnd w:id="1000"/>
      <w:bookmarkEnd w:id="1001"/>
      <w:bookmarkEnd w:id="1002"/>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ins w:id="1003" w:author="manolo" w:date="2010-12-30T09:15:00Z"/>
          <w:rStyle w:val="nfasis"/>
        </w:rPr>
      </w:pPr>
      <w:ins w:id="1004" w:author="manolo" w:date="2010-12-30T09:15:00Z">
        <w:r w:rsidRPr="0073406A">
          <w:rPr>
            <w:rStyle w:val="nfasis"/>
            <w:noProof/>
            <w:lang w:eastAsia="es-CL"/>
          </w:rPr>
          <w:lastRenderedPageBreak/>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3168E5" w:rsidP="008C07AC">
      <w:pPr>
        <w:keepNext/>
        <w:jc w:val="center"/>
        <w:rPr>
          <w:del w:id="1005" w:author="manolo" w:date="2010-12-30T09:15:00Z"/>
          <w:rStyle w:val="nfasis"/>
        </w:rPr>
      </w:pPr>
      <w:del w:id="1006" w:author="manolo" w:date="2010-12-30T09:15:00Z">
        <w:r w:rsidRPr="0073406A">
          <w:rPr>
            <w:rStyle w:val="nfasis"/>
            <w:noProof/>
            <w:lang w:eastAsia="es-CL"/>
          </w:rPr>
          <w:lastRenderedPageBreak/>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07" w:name="_Toc281339382"/>
      <w:bookmarkStart w:id="1008" w:name="_Toc281354875"/>
      <w:bookmarkStart w:id="1009" w:name="_Toc281432093"/>
      <w:r w:rsidRPr="0073406A">
        <w:rPr>
          <w:rStyle w:val="nfasis"/>
          <w:i w:val="0"/>
        </w:rPr>
        <w:t xml:space="preserve">Ilustración </w:t>
      </w:r>
      <w:r w:rsidR="00B51A41" w:rsidRPr="0073406A">
        <w:rPr>
          <w:rStyle w:val="nfasis"/>
          <w:i w:val="0"/>
        </w:rPr>
        <w:fldChar w:fldCharType="begin"/>
      </w:r>
      <w:r w:rsidRPr="0073406A">
        <w:rPr>
          <w:rStyle w:val="nfasis"/>
          <w:i w:val="0"/>
        </w:rPr>
        <w:instrText xml:space="preserve"> SEQ Ilustración \* ARABIC </w:instrText>
      </w:r>
      <w:r w:rsidR="00B51A41" w:rsidRPr="0073406A">
        <w:rPr>
          <w:rStyle w:val="nfasis"/>
          <w:i w:val="0"/>
        </w:rPr>
        <w:fldChar w:fldCharType="separate"/>
      </w:r>
      <w:r w:rsidR="00AE33D1">
        <w:rPr>
          <w:rStyle w:val="nfasis"/>
          <w:i w:val="0"/>
          <w:noProof/>
        </w:rPr>
        <w:t>29</w:t>
      </w:r>
      <w:r w:rsidR="00B51A4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07"/>
      <w:bookmarkEnd w:id="1008"/>
      <w:bookmarkEnd w:id="1009"/>
    </w:p>
    <w:p w:rsidR="005E46BE" w:rsidRDefault="000E1C37" w:rsidP="00D8645F">
      <w:pPr>
        <w:pStyle w:val="Subttulo"/>
        <w:outlineLvl w:val="1"/>
      </w:pPr>
      <w:bookmarkStart w:id="1010" w:name="_Toc281339321"/>
      <w:bookmarkStart w:id="1011" w:name="_Toc281355163"/>
      <w:bookmarkStart w:id="1012" w:name="_Toc281432032"/>
      <w:r w:rsidRPr="000B5660">
        <w:t>4.4. Diagrama de Clases</w:t>
      </w:r>
      <w:bookmarkEnd w:id="1010"/>
      <w:bookmarkEnd w:id="1011"/>
      <w:bookmarkEnd w:id="101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lastRenderedPageBreak/>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13" w:name="_Toc281339322"/>
      <w:bookmarkStart w:id="1014" w:name="_Toc281355164"/>
      <w:bookmarkStart w:id="1015" w:name="_Toc281432033"/>
      <w:r>
        <w:lastRenderedPageBreak/>
        <w:t xml:space="preserve">4.4.1. </w:t>
      </w:r>
      <w:r w:rsidR="0052362F">
        <w:t>Namespace</w:t>
      </w:r>
      <w:ins w:id="1016" w:author="manolo" w:date="2010-12-30T09:15:00Z">
        <w:r w:rsidR="00B676DD">
          <w:t xml:space="preserve"> </w:t>
        </w:r>
      </w:ins>
      <w:r w:rsidR="005E46BE">
        <w:t>Models</w:t>
      </w:r>
      <w:bookmarkEnd w:id="1013"/>
      <w:bookmarkEnd w:id="1014"/>
      <w:bookmarkEnd w:id="1015"/>
    </w:p>
    <w:p w:rsidR="00D734B0" w:rsidRDefault="00D734B0" w:rsidP="00D734B0">
      <w:r>
        <w:t xml:space="preserve">Este namespace o package es el </w:t>
      </w:r>
      <w:r w:rsidR="00957E8B">
        <w:t xml:space="preserve">componente </w:t>
      </w:r>
      <w:r>
        <w:t>encargado de manejar la capa de datos</w:t>
      </w:r>
      <w:ins w:id="101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18" w:name="_Toc281339323"/>
      <w:bookmarkStart w:id="1019" w:name="_Toc281355165"/>
      <w:bookmarkStart w:id="1020" w:name="_Toc281432034"/>
      <w:r>
        <w:t>4.4.4.1. Interface IModel</w:t>
      </w:r>
      <w:bookmarkEnd w:id="1018"/>
      <w:bookmarkEnd w:id="1019"/>
      <w:bookmarkEnd w:id="1020"/>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22"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2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2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25"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26"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2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2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2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0" w:name="_Toc281339383"/>
      <w:bookmarkStart w:id="1031" w:name="_Toc281354876"/>
      <w:bookmarkStart w:id="1032" w:name="_Toc281432094"/>
      <w:r>
        <w:t xml:space="preserve">Ilustración </w:t>
      </w:r>
      <w:r w:rsidR="00B51A41">
        <w:fldChar w:fldCharType="begin"/>
      </w:r>
      <w:r w:rsidR="00F231A4">
        <w:instrText xml:space="preserve"> SEQ Ilustración \* ARABIC </w:instrText>
      </w:r>
      <w:r w:rsidR="00B51A41">
        <w:fldChar w:fldCharType="separate"/>
      </w:r>
      <w:r w:rsidR="00AE33D1">
        <w:rPr>
          <w:noProof/>
        </w:rPr>
        <w:t>30</w:t>
      </w:r>
      <w:r w:rsidR="00B51A41">
        <w:rPr>
          <w:noProof/>
        </w:rPr>
        <w:fldChar w:fldCharType="end"/>
      </w:r>
      <w:r>
        <w:t xml:space="preserve"> – Namespace</w:t>
      </w:r>
      <w:ins w:id="1033" w:author="manolo" w:date="2010-12-30T09:15:00Z">
        <w:r w:rsidR="005048FD">
          <w:t xml:space="preserve"> </w:t>
        </w:r>
      </w:ins>
      <w:r>
        <w:t>Models - Parte 1</w:t>
      </w:r>
      <w:bookmarkEnd w:id="1030"/>
      <w:bookmarkEnd w:id="1031"/>
      <w:bookmarkEnd w:id="1032"/>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rPr>
          <w:ins w:id="1034" w:author="manolo" w:date="2010-12-30T09:15:00Z"/>
        </w:rPr>
      </w:pPr>
      <w:ins w:id="1035" w:author="manolo" w:date="2010-12-30T09:15:00Z">
        <w:r>
          <w:rPr>
            <w:noProof/>
            <w:lang w:eastAsia="es-CL"/>
          </w:rPr>
          <w:lastRenderedPageBreak/>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17E86" w:rsidRDefault="00CF21BE" w:rsidP="00B17E86">
      <w:pPr>
        <w:keepNext/>
        <w:jc w:val="center"/>
        <w:rPr>
          <w:del w:id="1036" w:author="manolo" w:date="2010-12-30T09:15:00Z"/>
        </w:rPr>
      </w:pPr>
      <w:del w:id="1037" w:author="manolo" w:date="2010-12-30T09:15:00Z">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5E1EDA" w:rsidRDefault="00B17E86" w:rsidP="00B17E86">
      <w:pPr>
        <w:pStyle w:val="Epgrafe"/>
        <w:jc w:val="center"/>
      </w:pPr>
      <w:bookmarkStart w:id="1038" w:name="_Toc281339384"/>
      <w:bookmarkStart w:id="1039" w:name="_Toc281354877"/>
      <w:bookmarkStart w:id="1040" w:name="_Toc281432095"/>
      <w:r>
        <w:t xml:space="preserve">Ilustración </w:t>
      </w:r>
      <w:r w:rsidR="00B51A41">
        <w:fldChar w:fldCharType="begin"/>
      </w:r>
      <w:r w:rsidR="00F231A4">
        <w:instrText xml:space="preserve"> SEQ Ilustración \* ARABIC </w:instrText>
      </w:r>
      <w:r w:rsidR="00B51A41">
        <w:fldChar w:fldCharType="separate"/>
      </w:r>
      <w:r w:rsidR="00AE33D1">
        <w:rPr>
          <w:noProof/>
        </w:rPr>
        <w:t>31</w:t>
      </w:r>
      <w:r w:rsidR="00B51A41">
        <w:rPr>
          <w:noProof/>
        </w:rPr>
        <w:fldChar w:fldCharType="end"/>
      </w:r>
      <w:r>
        <w:t xml:space="preserve"> - NamespaceModels - </w:t>
      </w:r>
      <w:r>
        <w:rPr>
          <w:noProof/>
        </w:rPr>
        <w:t>Parte 2</w:t>
      </w:r>
      <w:bookmarkEnd w:id="1038"/>
      <w:bookmarkEnd w:id="1039"/>
      <w:bookmarkEnd w:id="1040"/>
    </w:p>
    <w:p w:rsidR="00A1655F" w:rsidRDefault="00A1655F">
      <w:pPr>
        <w:suppressAutoHyphens w:val="0"/>
        <w:spacing w:before="0" w:after="0" w:line="240" w:lineRule="auto"/>
        <w:jc w:val="left"/>
        <w:rPr>
          <w:rFonts w:eastAsia="Times New Roman" w:cs="Times New Roman"/>
          <w:b/>
          <w:sz w:val="28"/>
          <w:szCs w:val="24"/>
        </w:rPr>
      </w:pPr>
      <w:bookmarkStart w:id="1041" w:name="_Toc281339324"/>
      <w:r>
        <w:br w:type="page"/>
      </w:r>
    </w:p>
    <w:p w:rsidR="00B17E86" w:rsidRDefault="00B17E86" w:rsidP="00B17E86">
      <w:pPr>
        <w:pStyle w:val="Subttulo"/>
        <w:outlineLvl w:val="2"/>
      </w:pPr>
      <w:bookmarkStart w:id="1042" w:name="_Toc281355166"/>
      <w:bookmarkStart w:id="1043" w:name="_Toc281432035"/>
      <w:r w:rsidRPr="00B17E86">
        <w:lastRenderedPageBreak/>
        <w:t>4.4.2. Namespace</w:t>
      </w:r>
      <w:ins w:id="1044" w:author="manolo" w:date="2010-12-30T09:15:00Z">
        <w:r w:rsidR="005048FD">
          <w:t xml:space="preserve"> </w:t>
        </w:r>
      </w:ins>
      <w:r w:rsidRPr="00B17E86">
        <w:t>V</w:t>
      </w:r>
      <w:r>
        <w:t>iews</w:t>
      </w:r>
      <w:bookmarkEnd w:id="1041"/>
      <w:bookmarkEnd w:id="1042"/>
      <w:bookmarkEnd w:id="104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45"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46"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47" w:name="_Toc281339325"/>
      <w:bookmarkStart w:id="1048" w:name="_Toc281355167"/>
      <w:bookmarkStart w:id="1049" w:name="_Toc281432036"/>
      <w:r>
        <w:t>4.4.2.1. Clase VView</w:t>
      </w:r>
      <w:bookmarkEnd w:id="1047"/>
      <w:bookmarkEnd w:id="1048"/>
      <w:bookmarkEnd w:id="1049"/>
    </w:p>
    <w:p w:rsidR="00C35750" w:rsidRDefault="00C35750" w:rsidP="00C35750">
      <w:r>
        <w:t xml:space="preserve">La clase </w:t>
      </w:r>
      <w:r w:rsidRPr="007D5A2D">
        <w:rPr>
          <w:b/>
        </w:rPr>
        <w:t>VView</w:t>
      </w:r>
      <w:ins w:id="1050"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1" w:name="_Toc281339326"/>
      <w:bookmarkStart w:id="1052" w:name="_Toc281355168"/>
      <w:bookmarkStart w:id="1053" w:name="_Toc281432037"/>
      <w:r>
        <w:lastRenderedPageBreak/>
        <w:t>4.4.2.2. Clase VPage</w:t>
      </w:r>
      <w:bookmarkEnd w:id="1051"/>
      <w:bookmarkEnd w:id="1052"/>
      <w:bookmarkEnd w:id="1053"/>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54" w:author="manolo" w:date="2010-12-30T09:15:00Z">
        <w:r w:rsidR="00B676DD">
          <w:t xml:space="preserve"> </w:t>
        </w:r>
      </w:ins>
      <w:r>
        <w:t>En cualquier caso el template usado por VPage es un template principal</w:t>
      </w:r>
      <w:ins w:id="1055"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56"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57"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58" w:name="_Toc281339385"/>
      <w:bookmarkStart w:id="1059" w:name="_Toc281354878"/>
      <w:bookmarkStart w:id="1060" w:name="_Toc281432096"/>
      <w:r>
        <w:t xml:space="preserve">Ilustración </w:t>
      </w:r>
      <w:r w:rsidR="00B51A41">
        <w:fldChar w:fldCharType="begin"/>
      </w:r>
      <w:r w:rsidR="00F231A4">
        <w:instrText xml:space="preserve"> SEQ Ilustración \* ARABIC </w:instrText>
      </w:r>
      <w:r w:rsidR="00B51A41">
        <w:fldChar w:fldCharType="separate"/>
      </w:r>
      <w:r w:rsidR="00AE33D1">
        <w:rPr>
          <w:noProof/>
        </w:rPr>
        <w:t>32</w:t>
      </w:r>
      <w:r w:rsidR="00B51A41">
        <w:rPr>
          <w:noProof/>
        </w:rPr>
        <w:fldChar w:fldCharType="end"/>
      </w:r>
      <w:ins w:id="1061" w:author="manolo" w:date="2010-12-30T09:15:00Z">
        <w:r>
          <w:t xml:space="preserve"> </w:t>
        </w:r>
      </w:ins>
      <w:r w:rsidR="00C35750">
        <w:t>–</w:t>
      </w:r>
      <w:r>
        <w:t xml:space="preserve"> Namespace</w:t>
      </w:r>
      <w:ins w:id="1062" w:author="manolo" w:date="2010-12-30T09:15:00Z">
        <w:r w:rsidR="00C35750">
          <w:t xml:space="preserve"> </w:t>
        </w:r>
      </w:ins>
      <w:r>
        <w:t>Views</w:t>
      </w:r>
      <w:bookmarkEnd w:id="1058"/>
      <w:bookmarkEnd w:id="1059"/>
      <w:bookmarkEnd w:id="1060"/>
    </w:p>
    <w:p w:rsidR="008B312B" w:rsidRDefault="008B312B" w:rsidP="008B312B">
      <w:pPr>
        <w:pStyle w:val="Subttulo"/>
        <w:outlineLvl w:val="2"/>
      </w:pPr>
      <w:bookmarkStart w:id="1063" w:name="_Toc281339327"/>
      <w:bookmarkStart w:id="1064" w:name="_Toc281355169"/>
      <w:bookmarkStart w:id="1065" w:name="_Toc281432038"/>
      <w:r>
        <w:lastRenderedPageBreak/>
        <w:t>4.4.3</w:t>
      </w:r>
      <w:r w:rsidRPr="00B17E86">
        <w:t>. Namespace</w:t>
      </w:r>
      <w:ins w:id="1066" w:author="manolo" w:date="2010-12-30T09:15:00Z">
        <w:r w:rsidR="00B352FB">
          <w:t xml:space="preserve"> </w:t>
        </w:r>
      </w:ins>
      <w:r>
        <w:t>Controllers</w:t>
      </w:r>
      <w:bookmarkEnd w:id="1063"/>
      <w:bookmarkEnd w:id="1064"/>
      <w:bookmarkEnd w:id="1065"/>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67"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68" w:author="manolo" w:date="2010-12-30T09:15:00Z">
        <w:r w:rsidR="00B352FB">
          <w:t>REQUEST</w:t>
        </w:r>
        <w:r w:rsidR="008C7A36">
          <w:t>.</w:t>
        </w:r>
      </w:ins>
      <w:del w:id="1069" w:author="manolo" w:date="2010-12-30T09:15:00Z">
        <w:r w:rsidR="00B352FB">
          <w:delText>REQUEST</w:delText>
        </w:r>
        <w:r w:rsidR="00F24F17">
          <w:delText>,</w:delText>
        </w:r>
      </w:del>
    </w:p>
    <w:p w:rsidR="001E0D47" w:rsidRDefault="001E0D47" w:rsidP="001E0D47">
      <w:pPr>
        <w:pStyle w:val="Subttulo"/>
        <w:outlineLvl w:val="2"/>
      </w:pPr>
      <w:bookmarkStart w:id="1070" w:name="_Toc281339328"/>
      <w:bookmarkStart w:id="1071" w:name="_Toc281355170"/>
      <w:bookmarkStart w:id="1072" w:name="_Toc281432039"/>
      <w:r>
        <w:t>4.4.3</w:t>
      </w:r>
      <w:r w:rsidRPr="00B17E86">
        <w:t>.</w:t>
      </w:r>
      <w:r>
        <w:t>1.</w:t>
      </w:r>
      <w:ins w:id="1073" w:author="manolo" w:date="2010-12-30T09:15:00Z">
        <w:r w:rsidRPr="00B17E86">
          <w:t xml:space="preserve"> </w:t>
        </w:r>
      </w:ins>
      <w:r>
        <w:t>Clase CCommand</w:t>
      </w:r>
      <w:bookmarkEnd w:id="1070"/>
      <w:bookmarkEnd w:id="1071"/>
      <w:bookmarkEnd w:id="1072"/>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74"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75"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ins w:id="1076" w:author="manolo" w:date="2010-12-30T09:15:00Z">
        <w:r>
          <w:rPr>
            <w:noProof/>
            <w:lang w:eastAsia="es-CL"/>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del w:id="1077" w:author="manolo" w:date="2010-12-30T09:15:00Z">
        <w:r>
          <w:rPr>
            <w:noProof/>
            <w:lang w:eastAsia="es-CL"/>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78" w:name="_Toc281339386"/>
      <w:bookmarkStart w:id="1079" w:name="_Toc281354879"/>
      <w:bookmarkStart w:id="1080" w:name="_Toc281432097"/>
      <w:r>
        <w:t xml:space="preserve">Ilustración </w:t>
      </w:r>
      <w:r w:rsidR="00B51A41">
        <w:fldChar w:fldCharType="begin"/>
      </w:r>
      <w:r w:rsidR="00C535F5">
        <w:instrText xml:space="preserve"> SEQ Ilustración \* ARABIC </w:instrText>
      </w:r>
      <w:r w:rsidR="00B51A41">
        <w:fldChar w:fldCharType="separate"/>
      </w:r>
      <w:r w:rsidR="00AE33D1">
        <w:rPr>
          <w:noProof/>
        </w:rPr>
        <w:t>33</w:t>
      </w:r>
      <w:r w:rsidR="00B51A41">
        <w:fldChar w:fldCharType="end"/>
      </w:r>
      <w:r>
        <w:t xml:space="preserve"> – Namespace Controllers</w:t>
      </w:r>
      <w:bookmarkEnd w:id="1078"/>
      <w:bookmarkEnd w:id="1079"/>
      <w:bookmarkEnd w:id="108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ins w:id="1081"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82" w:author="manolo" w:date="2010-12-30T09:15:00Z">
        <w:r w:rsidR="00B352FB">
          <w:t xml:space="preserve"> </w:t>
        </w:r>
      </w:ins>
      <w:r>
        <w:rPr>
          <w:b/>
        </w:rPr>
        <w:t>Element,</w:t>
      </w:r>
      <w:ins w:id="1083" w:author="manolo" w:date="2010-12-30T09:15:00Z">
        <w:r w:rsidR="00B352FB">
          <w:rPr>
            <w:b/>
          </w:rPr>
          <w:t xml:space="preserve"> </w:t>
        </w:r>
      </w:ins>
      <w:r>
        <w:rPr>
          <w:b/>
        </w:rPr>
        <w:t>Controller,</w:t>
      </w:r>
      <w:ins w:id="1084" w:author="manolo" w:date="2010-12-30T09:15:00Z">
        <w:r w:rsidR="00B352FB">
          <w:rPr>
            <w:b/>
          </w:rPr>
          <w:t xml:space="preserve"> </w:t>
        </w:r>
      </w:ins>
      <w:r>
        <w:rPr>
          <w:b/>
        </w:rPr>
        <w:t>Table,</w:t>
      </w:r>
      <w:ins w:id="1085"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86"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87"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88"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8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ins w:id="109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092" w:author="manolo" w:date="2010-12-30T09:15:00Z">
        <w:r w:rsidR="00C61A22">
          <w:t xml:space="preserve"> </w:t>
        </w:r>
      </w:ins>
      <w:r w:rsidR="00E338B1">
        <w:t>Configura</w:t>
      </w:r>
      <w:ins w:id="109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094"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095"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096"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097" w:name="_Toc281339387"/>
      <w:bookmarkStart w:id="1098" w:name="_Toc281354880"/>
      <w:bookmarkStart w:id="1099" w:name="_Toc281432098"/>
      <w:r>
        <w:t xml:space="preserve">Ilustración </w:t>
      </w:r>
      <w:r w:rsidR="00B51A41">
        <w:fldChar w:fldCharType="begin"/>
      </w:r>
      <w:r w:rsidR="00C535F5">
        <w:instrText xml:space="preserve"> SEQ Ilustración \* ARABIC </w:instrText>
      </w:r>
      <w:r w:rsidR="00B51A41">
        <w:fldChar w:fldCharType="separate"/>
      </w:r>
      <w:r w:rsidR="00AE33D1">
        <w:rPr>
          <w:noProof/>
        </w:rPr>
        <w:t>34</w:t>
      </w:r>
      <w:r w:rsidR="00B51A41">
        <w:fldChar w:fldCharType="end"/>
      </w:r>
      <w:r>
        <w:t xml:space="preserve"> – Namespace</w:t>
      </w:r>
      <w:ins w:id="1100" w:author="manolo" w:date="2010-12-30T09:15:00Z">
        <w:r w:rsidR="00E338B1">
          <w:t xml:space="preserve"> </w:t>
        </w:r>
      </w:ins>
      <w:r>
        <w:t>Admin</w:t>
      </w:r>
      <w:bookmarkEnd w:id="1097"/>
      <w:bookmarkEnd w:id="1098"/>
      <w:bookmarkEnd w:id="1099"/>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1" w:name="_Toc281355171"/>
      <w:bookmarkStart w:id="1102" w:name="_Toc281432040"/>
      <w:r>
        <w:lastRenderedPageBreak/>
        <w:t>4.4.5</w:t>
      </w:r>
      <w:r w:rsidRPr="00F23A57">
        <w:t>. Namespace</w:t>
      </w:r>
      <w:ins w:id="1103" w:author="manolo" w:date="2010-12-30T09:15:00Z">
        <w:r w:rsidR="00B6272C">
          <w:t xml:space="preserve"> </w:t>
        </w:r>
      </w:ins>
      <w:r>
        <w:t>Lib</w:t>
      </w:r>
      <w:bookmarkEnd w:id="1101"/>
      <w:bookmarkEnd w:id="1102"/>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04" w:author="manolo" w:date="2010-12-30T09:15:00Z">
        <w:r w:rsidR="00C061FC">
          <w:rPr>
            <w:b/>
          </w:rPr>
          <w:t xml:space="preserve"> </w:t>
        </w:r>
      </w:ins>
      <w:r w:rsidR="00B943F7">
        <w:rPr>
          <w:b/>
        </w:rPr>
        <w:t>Component,</w:t>
      </w:r>
      <w:ins w:id="1105" w:author="manolo" w:date="2010-12-30T09:15:00Z">
        <w:r w:rsidR="00C061FC">
          <w:rPr>
            <w:b/>
          </w:rPr>
          <w:t xml:space="preserve"> </w:t>
        </w:r>
      </w:ins>
      <w:r w:rsidR="00B943F7">
        <w:rPr>
          <w:b/>
        </w:rPr>
        <w:t>Dispatcher,</w:t>
      </w:r>
      <w:ins w:id="1106" w:author="manolo" w:date="2010-12-30T09:15:00Z">
        <w:r w:rsidR="00C061FC">
          <w:rPr>
            <w:b/>
          </w:rPr>
          <w:t xml:space="preserve"> </w:t>
        </w:r>
      </w:ins>
      <w:r w:rsidR="00B943F7">
        <w:rPr>
          <w:b/>
        </w:rPr>
        <w:t>QueryBuilder,</w:t>
      </w:r>
      <w:ins w:id="1107" w:author="manolo" w:date="2010-12-30T09:15:00Z">
        <w:r w:rsidR="00C061FC">
          <w:rPr>
            <w:b/>
          </w:rPr>
          <w:t xml:space="preserve"> </w:t>
        </w:r>
      </w:ins>
      <w:r w:rsidR="00B943F7">
        <w:rPr>
          <w:b/>
        </w:rPr>
        <w:t>Template,</w:t>
      </w:r>
      <w:ins w:id="1108"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09" w:author="manolo" w:date="2010-12-30T09:15:00Z">
        <w:r w:rsidR="00C061FC">
          <w:rPr>
            <w:b/>
          </w:rPr>
          <w:t xml:space="preserve"> </w:t>
        </w:r>
      </w:ins>
      <w:r>
        <w:t>Obtiene el valor del campo a</w:t>
      </w:r>
      <w:ins w:id="1110"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1"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12"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13" w:author="manolo" w:date="2010-12-30T09:15:00Z">
        <w:r>
          <w:t xml:space="preserve"> </w:t>
        </w:r>
      </w:ins>
      <w:r w:rsidR="00E338B1">
        <w:t>Instancia a la</w:t>
      </w:r>
      <w:r w:rsidR="00B6272C">
        <w:t xml:space="preserve">s clases específicadas en los componentes XML con </w:t>
      </w:r>
      <w:r w:rsidR="00E338B1">
        <w:t>los</w:t>
      </w:r>
      <w:ins w:id="1114"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15"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16"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17"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18"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19" w:author="manolo" w:date="2010-12-30T09:15:00Z">
        <w:r w:rsidR="00C061FC">
          <w:rPr>
            <w:b/>
          </w:rPr>
          <w:t xml:space="preserve"> </w:t>
        </w:r>
      </w:ins>
      <w:r w:rsidR="00636FE9">
        <w:t>Retorna el template</w:t>
      </w:r>
      <w:ins w:id="1120"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000000" w:rsidRDefault="006839E8">
      <w:pPr>
        <w:suppressAutoHyphens w:val="0"/>
        <w:spacing w:before="0" w:after="0" w:line="240" w:lineRule="auto"/>
        <w:jc w:val="left"/>
        <w:rPr>
          <w:b/>
        </w:rPr>
      </w:pPr>
      <w:r>
        <w:rPr>
          <w:b/>
        </w:rPr>
        <w:t>4.4.5.5. Clase ffmpeg</w:t>
      </w:r>
    </w:p>
    <w:p w:rsidR="004141D8" w:rsidRDefault="006839E8" w:rsidP="004141D8">
      <w:r>
        <w:t>Se</w:t>
      </w:r>
      <w:ins w:id="1121"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22"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lastRenderedPageBreak/>
        <w:t>ffmpeg</w:t>
      </w:r>
      <w:r w:rsidRPr="00646E08">
        <w:rPr>
          <w:b/>
        </w:rPr>
        <w:t>::</w:t>
      </w:r>
      <w:r w:rsidR="00977EE7">
        <w:rPr>
          <w:b/>
        </w:rPr>
        <w:t>exec</w:t>
      </w:r>
      <w:r w:rsidRPr="00646E08">
        <w:rPr>
          <w:b/>
        </w:rPr>
        <w:t>():</w:t>
      </w:r>
      <w:r w:rsidRPr="00646E08">
        <w:t xml:space="preserve"> E</w:t>
      </w:r>
      <w:r w:rsidR="00706702">
        <w:t>s</w:t>
      </w:r>
      <w:ins w:id="1123"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rPr>
          <w:ins w:id="1124" w:author="manolo" w:date="2010-12-30T09:15:00Z"/>
        </w:rPr>
      </w:pPr>
      <w:ins w:id="1125" w:author="manolo" w:date="2010-12-30T09:15:00Z">
        <w:r>
          <w:rPr>
            <w:noProof/>
            <w:lang w:eastAsia="es-CL"/>
          </w:rPr>
          <w:lastRenderedPageBreak/>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240748" w:rsidP="000D6FD3">
      <w:pPr>
        <w:keepNext/>
        <w:suppressAutoHyphens w:val="0"/>
        <w:spacing w:before="0" w:after="0" w:line="240" w:lineRule="auto"/>
        <w:jc w:val="center"/>
        <w:rPr>
          <w:del w:id="1126" w:author="manolo" w:date="2010-12-30T09:15:00Z"/>
        </w:rPr>
      </w:pPr>
      <w:del w:id="1127" w:author="manolo" w:date="2010-12-30T09:15:00Z">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rPr>
          <w:b w:val="0"/>
          <w:sz w:val="28"/>
          <w:szCs w:val="24"/>
        </w:rPr>
      </w:pPr>
      <w:bookmarkStart w:id="1128" w:name="_Toc281339388"/>
      <w:bookmarkStart w:id="1129" w:name="_Toc281354881"/>
      <w:bookmarkStart w:id="1130" w:name="_Toc281432099"/>
      <w:r>
        <w:t xml:space="preserve">Ilustración </w:t>
      </w:r>
      <w:r w:rsidR="00B51A41">
        <w:fldChar w:fldCharType="begin"/>
      </w:r>
      <w:r w:rsidR="00F231A4">
        <w:instrText xml:space="preserve"> SEQ Ilustración \* ARABIC </w:instrText>
      </w:r>
      <w:r w:rsidR="00B51A41">
        <w:fldChar w:fldCharType="separate"/>
      </w:r>
      <w:r w:rsidR="00AE33D1">
        <w:rPr>
          <w:noProof/>
        </w:rPr>
        <w:t>35</w:t>
      </w:r>
      <w:r w:rsidR="00B51A41">
        <w:rPr>
          <w:noProof/>
        </w:rPr>
        <w:fldChar w:fldCharType="end"/>
      </w:r>
      <w:ins w:id="1131" w:author="manolo" w:date="2010-12-30T09:15:00Z">
        <w:r>
          <w:t xml:space="preserve"> </w:t>
        </w:r>
      </w:ins>
      <w:r w:rsidR="00CE6A54">
        <w:t xml:space="preserve">- </w:t>
      </w:r>
      <w:r>
        <w:t>Namespace</w:t>
      </w:r>
      <w:ins w:id="1132" w:author="manolo" w:date="2010-12-30T09:15:00Z">
        <w:r w:rsidR="00977EE7">
          <w:t xml:space="preserve"> </w:t>
        </w:r>
      </w:ins>
      <w:r>
        <w:t>Lib - Parte 1</w:t>
      </w:r>
      <w:bookmarkEnd w:id="1128"/>
      <w:bookmarkEnd w:id="1129"/>
      <w:bookmarkEnd w:id="1130"/>
    </w:p>
    <w:p w:rsidR="000D6FD3" w:rsidRDefault="000D6FD3" w:rsidP="00BE0C78">
      <w:pPr>
        <w:pStyle w:val="Subttulo"/>
        <w:rPr>
          <w:noProof/>
          <w:lang w:eastAsia="es-CL"/>
        </w:rPr>
      </w:pPr>
    </w:p>
    <w:p w:rsidR="000D6FD3" w:rsidRDefault="004160F7" w:rsidP="0064191E">
      <w:pPr>
        <w:pStyle w:val="Subttulo"/>
        <w:keepNext/>
        <w:jc w:val="center"/>
        <w:rPr>
          <w:ins w:id="1133" w:author="manolo" w:date="2010-12-30T09:15:00Z"/>
        </w:rPr>
      </w:pPr>
      <w:ins w:id="1134" w:author="manolo" w:date="2010-12-30T09:15:00Z">
        <w:r>
          <w:rPr>
            <w:noProof/>
            <w:lang w:eastAsia="es-CL"/>
          </w:rPr>
          <w:lastRenderedPageBreak/>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35" w:author="manolo" w:date="2010-12-30T09:15:00Z"/>
        </w:rPr>
      </w:pPr>
      <w:del w:id="1136" w:author="manolo" w:date="2010-12-30T09:15:00Z">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37" w:name="_Toc281339389"/>
      <w:bookmarkStart w:id="1138" w:name="_Toc281354882"/>
      <w:bookmarkStart w:id="1139" w:name="_Toc281432100"/>
      <w:r>
        <w:t xml:space="preserve">Ilustración </w:t>
      </w:r>
      <w:r w:rsidR="00B51A41">
        <w:fldChar w:fldCharType="begin"/>
      </w:r>
      <w:r w:rsidR="00F231A4">
        <w:instrText xml:space="preserve"> SEQ Ilustración \* ARABIC </w:instrText>
      </w:r>
      <w:r w:rsidR="00B51A41">
        <w:fldChar w:fldCharType="separate"/>
      </w:r>
      <w:r w:rsidR="00AE33D1">
        <w:rPr>
          <w:noProof/>
        </w:rPr>
        <w:t>36</w:t>
      </w:r>
      <w:r w:rsidR="00B51A41">
        <w:rPr>
          <w:noProof/>
        </w:rPr>
        <w:fldChar w:fldCharType="end"/>
      </w:r>
      <w:ins w:id="1140" w:author="manolo" w:date="2010-12-30T09:15:00Z">
        <w:r>
          <w:t xml:space="preserve"> </w:t>
        </w:r>
      </w:ins>
      <w:r w:rsidR="00977EE7">
        <w:t>–</w:t>
      </w:r>
      <w:r>
        <w:t xml:space="preserve"> Namespace</w:t>
      </w:r>
      <w:ins w:id="1141" w:author="manolo" w:date="2010-12-30T09:15:00Z">
        <w:r w:rsidR="00977EE7">
          <w:t xml:space="preserve"> </w:t>
        </w:r>
      </w:ins>
      <w:r>
        <w:t>Lib - Parte 2</w:t>
      </w:r>
      <w:bookmarkEnd w:id="1137"/>
      <w:bookmarkEnd w:id="1138"/>
      <w:bookmarkEnd w:id="1139"/>
    </w:p>
    <w:p w:rsidR="000D6FD3" w:rsidRDefault="004160F7" w:rsidP="0064191E">
      <w:pPr>
        <w:pStyle w:val="Subttulo"/>
        <w:keepNext/>
        <w:jc w:val="center"/>
        <w:rPr>
          <w:ins w:id="1142" w:author="manolo" w:date="2010-12-30T09:15:00Z"/>
        </w:rPr>
      </w:pPr>
      <w:ins w:id="1143" w:author="manolo" w:date="2010-12-30T09:15:00Z">
        <w:r>
          <w:rPr>
            <w:noProof/>
            <w:lang w:eastAsia="es-CL"/>
          </w:rPr>
          <w:lastRenderedPageBreak/>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44" w:author="manolo" w:date="2010-12-30T09:15:00Z"/>
        </w:rPr>
      </w:pPr>
      <w:del w:id="1145" w:author="manolo" w:date="2010-12-30T09:15:00Z">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46" w:name="_Toc281339390"/>
      <w:bookmarkStart w:id="1147" w:name="_Toc281354883"/>
      <w:bookmarkStart w:id="1148" w:name="_Toc281432101"/>
      <w:r>
        <w:t xml:space="preserve">Ilustración </w:t>
      </w:r>
      <w:r w:rsidR="00B51A41">
        <w:fldChar w:fldCharType="begin"/>
      </w:r>
      <w:r w:rsidR="00F231A4">
        <w:instrText xml:space="preserve"> SEQ Ilustración \* ARABIC </w:instrText>
      </w:r>
      <w:r w:rsidR="00B51A41">
        <w:fldChar w:fldCharType="separate"/>
      </w:r>
      <w:r w:rsidR="00AE33D1">
        <w:rPr>
          <w:noProof/>
        </w:rPr>
        <w:t>37</w:t>
      </w:r>
      <w:r w:rsidR="00B51A41">
        <w:rPr>
          <w:noProof/>
        </w:rPr>
        <w:fldChar w:fldCharType="end"/>
      </w:r>
      <w:ins w:id="1149" w:author="manolo" w:date="2010-12-30T09:15:00Z">
        <w:r>
          <w:t xml:space="preserve"> </w:t>
        </w:r>
      </w:ins>
      <w:r w:rsidR="00977EE7">
        <w:t>–</w:t>
      </w:r>
      <w:r>
        <w:t xml:space="preserve"> Namespace</w:t>
      </w:r>
      <w:ins w:id="1150" w:author="manolo" w:date="2010-12-30T09:15:00Z">
        <w:r w:rsidR="00977EE7">
          <w:t xml:space="preserve"> </w:t>
        </w:r>
      </w:ins>
      <w:r>
        <w:t>Lib - Parte 3</w:t>
      </w:r>
      <w:bookmarkEnd w:id="1146"/>
      <w:bookmarkEnd w:id="1147"/>
      <w:bookmarkEnd w:id="1148"/>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51" w:name="_Toc281339329"/>
      <w:bookmarkStart w:id="1152" w:name="_Toc281355172"/>
      <w:bookmarkStart w:id="1153" w:name="_Toc281432041"/>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51"/>
      <w:bookmarkEnd w:id="1152"/>
      <w:bookmarkEnd w:id="1153"/>
    </w:p>
    <w:p w:rsidR="00D9256C" w:rsidRPr="00770BE8" w:rsidRDefault="00D9256C" w:rsidP="00D9256C">
      <w:r w:rsidRPr="00770BE8">
        <w:t>El back</w:t>
      </w:r>
      <w:ins w:id="1154"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55" w:name="_Toc281339330"/>
      <w:bookmarkStart w:id="1156" w:name="_Toc281355173"/>
      <w:bookmarkStart w:id="1157" w:name="_Toc281432042"/>
      <w:r>
        <w:t xml:space="preserve">4.5.1. </w:t>
      </w:r>
      <w:r w:rsidR="002E5790" w:rsidRPr="00770BE8">
        <w:t>Configuración de Sitio</w:t>
      </w:r>
      <w:bookmarkEnd w:id="1155"/>
      <w:bookmarkEnd w:id="1156"/>
      <w:bookmarkEnd w:id="1157"/>
    </w:p>
    <w:p w:rsidR="008C51BB" w:rsidRPr="00770BE8" w:rsidRDefault="005415C1" w:rsidP="00D9256C">
      <w:r>
        <w:t>Existe</w:t>
      </w:r>
      <w:r w:rsidR="008C51BB" w:rsidRPr="00770BE8">
        <w:t xml:space="preserve"> una clase </w:t>
      </w:r>
      <w:r>
        <w:t>llamada</w:t>
      </w:r>
      <w:ins w:id="1158"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59" w:name="_Toc281339331"/>
      <w:r>
        <w:br w:type="page"/>
      </w:r>
    </w:p>
    <w:p w:rsidR="006D756E" w:rsidRPr="00770BE8" w:rsidRDefault="00236077" w:rsidP="004C5C22">
      <w:pPr>
        <w:pStyle w:val="Subttulo"/>
        <w:outlineLvl w:val="2"/>
      </w:pPr>
      <w:bookmarkStart w:id="1160" w:name="_Toc281355174"/>
      <w:bookmarkStart w:id="1161" w:name="_Toc281432043"/>
      <w:r>
        <w:lastRenderedPageBreak/>
        <w:t>4.5.2</w:t>
      </w:r>
      <w:r w:rsidR="006D756E" w:rsidRPr="00770BE8">
        <w:t>. Componentes XML</w:t>
      </w:r>
      <w:bookmarkEnd w:id="1159"/>
      <w:bookmarkEnd w:id="1160"/>
      <w:bookmarkEnd w:id="1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62"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6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6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6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7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7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7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7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1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1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0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0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1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1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2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23" w:name="_Toc281339332"/>
      <w:bookmarkStart w:id="1224" w:name="_Toc281355175"/>
      <w:bookmarkStart w:id="1225" w:name="_Toc281432044"/>
      <w:r w:rsidRPr="00C535F5">
        <w:lastRenderedPageBreak/>
        <w:t xml:space="preserve">4.6. Especificaciones </w:t>
      </w:r>
      <w:r w:rsidR="00CF0939">
        <w:t>F</w:t>
      </w:r>
      <w:r w:rsidRPr="00C535F5">
        <w:t xml:space="preserve">ront </w:t>
      </w:r>
      <w:r w:rsidR="00CF0939">
        <w:t>O</w:t>
      </w:r>
      <w:r w:rsidRPr="00C535F5">
        <w:t>ffice</w:t>
      </w:r>
      <w:bookmarkStart w:id="1226" w:name="_Toc279302806"/>
      <w:bookmarkEnd w:id="1223"/>
      <w:bookmarkEnd w:id="1224"/>
      <w:bookmarkEnd w:id="1225"/>
    </w:p>
    <w:p w:rsidR="0064191E" w:rsidRDefault="00CF0939" w:rsidP="00CF0939">
      <w:r>
        <w:t>En el Front</w:t>
      </w:r>
      <w:r w:rsidR="00C33F26">
        <w:t xml:space="preserve"> Office se</w:t>
      </w:r>
      <w:r w:rsidR="00812729">
        <w:t xml:space="preserve"> compone de templates</w:t>
      </w:r>
      <w:ins w:id="1227" w:author="manolo" w:date="2010-12-30T09:15:00Z">
        <w:r w:rsidR="00C061FC">
          <w:t xml:space="preserve"> </w:t>
        </w:r>
      </w:ins>
      <w:r w:rsidR="00461CC4">
        <w:t>HTML</w:t>
      </w:r>
      <w:ins w:id="1228"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29" w:author="manolo" w:date="2010-12-30T09:15:00Z">
        <w:r>
          <w:t xml:space="preserve"> </w:t>
        </w:r>
      </w:ins>
      <w:r w:rsidRPr="00C14D0C">
        <w:rPr>
          <w:b/>
        </w:rPr>
        <w:t>Template</w:t>
      </w:r>
      <w:r>
        <w:t xml:space="preserve"> y </w:t>
      </w:r>
      <w:r w:rsidRPr="00C14D0C">
        <w:rPr>
          <w:b/>
        </w:rPr>
        <w:t>Component</w:t>
      </w:r>
      <w:r>
        <w:t xml:space="preserve"> del namespace</w:t>
      </w:r>
      <w:ins w:id="1230"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31"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32"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33"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34"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35"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4" w:history="1">
        <w:r w:rsidR="00850676" w:rsidRPr="00BE0C78">
          <w:rPr>
            <w:rStyle w:val="Hipervnculo"/>
            <w:rFonts w:ascii="Courier New" w:eastAsia="Times New Roman" w:hAnsi="Courier New" w:cs="Courier New"/>
            <w:i/>
            <w:iCs/>
            <w:sz w:val="20"/>
            <w:szCs w:val="20"/>
            <w:lang w:eastAsia="es-CL"/>
          </w:rPr>
          <w:t>http://www.w3.org/1999/xhtml</w:t>
        </w:r>
      </w:hyperlink>
      <w:ins w:id="1236"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37"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38"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39"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40"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4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4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43"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44"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45"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46"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47"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48"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49"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50"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51"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52"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53"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54"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55"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56" w:author="manolo" w:date="2010-12-30T09:15:00Z">
        <w:r w:rsidR="00A40949">
          <w:rPr>
            <w:lang w:eastAsia="es-CL"/>
          </w:rPr>
          <w:t xml:space="preserve"> </w:t>
        </w:r>
      </w:ins>
      <w:r w:rsidR="008F248C" w:rsidRPr="008F248C">
        <w:rPr>
          <w:b/>
          <w:lang w:eastAsia="es-CL"/>
        </w:rPr>
        <w:t>video_box.html</w:t>
      </w:r>
      <w:ins w:id="1257"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58"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59"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6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6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6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63" w:name="_Toc281339333"/>
      <w:bookmarkStart w:id="1264" w:name="_Toc281355176"/>
      <w:bookmarkStart w:id="1265" w:name="_Toc281432045"/>
      <w:r w:rsidRPr="00B14044">
        <w:lastRenderedPageBreak/>
        <w:t xml:space="preserve">4.7. </w:t>
      </w:r>
      <w:bookmarkEnd w:id="1226"/>
      <w:r w:rsidR="000B0263">
        <w:t>Prototipos</w:t>
      </w:r>
      <w:r w:rsidR="008F248C">
        <w:t xml:space="preserve"> Back Office.</w:t>
      </w:r>
      <w:bookmarkEnd w:id="1263"/>
      <w:bookmarkEnd w:id="1264"/>
      <w:bookmarkEnd w:id="126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66" w:name="_Toc281339391"/>
      <w:bookmarkStart w:id="1267" w:name="_Toc281354884"/>
      <w:bookmarkStart w:id="1268" w:name="_Toc281432102"/>
      <w:r>
        <w:t xml:space="preserve">Ilustración </w:t>
      </w:r>
      <w:r w:rsidR="00B51A41">
        <w:fldChar w:fldCharType="begin"/>
      </w:r>
      <w:r w:rsidR="00F231A4">
        <w:instrText xml:space="preserve"> SEQ Ilustración \* ARABIC </w:instrText>
      </w:r>
      <w:r w:rsidR="00B51A41">
        <w:fldChar w:fldCharType="separate"/>
      </w:r>
      <w:r w:rsidR="00AE33D1">
        <w:rPr>
          <w:noProof/>
        </w:rPr>
        <w:t>38</w:t>
      </w:r>
      <w:r w:rsidR="00B51A41">
        <w:rPr>
          <w:noProof/>
        </w:rPr>
        <w:fldChar w:fldCharType="end"/>
      </w:r>
      <w:r>
        <w:t xml:space="preserve"> - Ingreso al Back Office</w:t>
      </w:r>
      <w:bookmarkEnd w:id="1266"/>
      <w:bookmarkEnd w:id="1267"/>
      <w:bookmarkEnd w:id="1268"/>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69" w:name="_Toc281339392"/>
      <w:bookmarkStart w:id="1270" w:name="_Toc281354885"/>
      <w:bookmarkStart w:id="1271" w:name="_Toc281432103"/>
      <w:r>
        <w:t xml:space="preserve">Ilustración </w:t>
      </w:r>
      <w:r w:rsidR="00B51A41">
        <w:fldChar w:fldCharType="begin"/>
      </w:r>
      <w:r w:rsidR="00F231A4">
        <w:instrText xml:space="preserve"> SEQ Ilustración \* ARABIC </w:instrText>
      </w:r>
      <w:r w:rsidR="00B51A41">
        <w:fldChar w:fldCharType="separate"/>
      </w:r>
      <w:r w:rsidR="00AE33D1">
        <w:rPr>
          <w:noProof/>
        </w:rPr>
        <w:t>39</w:t>
      </w:r>
      <w:r w:rsidR="00B51A41">
        <w:rPr>
          <w:noProof/>
        </w:rPr>
        <w:fldChar w:fldCharType="end"/>
      </w:r>
      <w:r>
        <w:t xml:space="preserve"> - Menú Principal</w:t>
      </w:r>
      <w:bookmarkEnd w:id="1269"/>
      <w:bookmarkEnd w:id="1270"/>
      <w:bookmarkEnd w:id="1271"/>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72"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3" w:name="_Toc281339393"/>
      <w:bookmarkStart w:id="1274" w:name="_Toc281354886"/>
      <w:bookmarkStart w:id="1275" w:name="_Toc281432104"/>
      <w:r>
        <w:t xml:space="preserve">Ilustración </w:t>
      </w:r>
      <w:r w:rsidR="00B51A41">
        <w:fldChar w:fldCharType="begin"/>
      </w:r>
      <w:r w:rsidR="00F231A4">
        <w:instrText xml:space="preserve"> SEQ Ilustración \* ARABIC </w:instrText>
      </w:r>
      <w:r w:rsidR="00B51A41">
        <w:fldChar w:fldCharType="separate"/>
      </w:r>
      <w:r w:rsidR="00AE33D1">
        <w:rPr>
          <w:noProof/>
        </w:rPr>
        <w:t>40</w:t>
      </w:r>
      <w:r w:rsidR="00B51A41">
        <w:rPr>
          <w:noProof/>
        </w:rPr>
        <w:fldChar w:fldCharType="end"/>
      </w:r>
      <w:r>
        <w:t xml:space="preserve"> - Configuración del Servidor</w:t>
      </w:r>
      <w:bookmarkEnd w:id="1273"/>
      <w:bookmarkEnd w:id="1274"/>
      <w:bookmarkEnd w:id="1275"/>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76" w:name="_Toc281338359"/>
      <w:bookmarkStart w:id="1277" w:name="_Toc281339394"/>
      <w:bookmarkStart w:id="1278" w:name="_Toc281354887"/>
      <w:bookmarkStart w:id="1279" w:name="_Toc281432105"/>
      <w:r>
        <w:t xml:space="preserve">Ilustración </w:t>
      </w:r>
      <w:r w:rsidR="00B51A41">
        <w:fldChar w:fldCharType="begin"/>
      </w:r>
      <w:r w:rsidR="00B51A41">
        <w:instrText xml:space="preserve"> SEQ Ilustración \* ARABIC </w:instrText>
      </w:r>
      <w:r w:rsidR="00B51A41">
        <w:fldChar w:fldCharType="separate"/>
      </w:r>
      <w:r w:rsidR="00AE33D1">
        <w:rPr>
          <w:noProof/>
        </w:rPr>
        <w:t>41</w:t>
      </w:r>
      <w:r w:rsidR="00B51A41">
        <w:fldChar w:fldCharType="end"/>
      </w:r>
      <w:r>
        <w:t xml:space="preserve"> - Configuración del Sitio</w:t>
      </w:r>
      <w:bookmarkEnd w:id="1276"/>
      <w:bookmarkEnd w:id="1277"/>
      <w:bookmarkEnd w:id="1278"/>
      <w:bookmarkEnd w:id="1279"/>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lastRenderedPageBreak/>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0" w:name="_Toc281338360"/>
      <w:bookmarkStart w:id="1281" w:name="_Toc281339395"/>
      <w:bookmarkStart w:id="1282" w:name="_Toc281354888"/>
      <w:bookmarkStart w:id="1283" w:name="_Toc281432106"/>
      <w:r>
        <w:t xml:space="preserve">Ilustración </w:t>
      </w:r>
      <w:r w:rsidR="00B51A41">
        <w:fldChar w:fldCharType="begin"/>
      </w:r>
      <w:r w:rsidR="00B51A41">
        <w:instrText xml:space="preserve"> SEQ Ilustración \* ARABIC </w:instrText>
      </w:r>
      <w:r w:rsidR="00B51A41">
        <w:fldChar w:fldCharType="separate"/>
      </w:r>
      <w:r w:rsidR="00AE33D1">
        <w:rPr>
          <w:noProof/>
        </w:rPr>
        <w:t>42</w:t>
      </w:r>
      <w:r w:rsidR="00B51A41">
        <w:fldChar w:fldCharType="end"/>
      </w:r>
      <w:r>
        <w:t xml:space="preserve"> - Videos</w:t>
      </w:r>
      <w:bookmarkEnd w:id="1280"/>
      <w:bookmarkEnd w:id="1281"/>
      <w:bookmarkEnd w:id="1282"/>
      <w:bookmarkEnd w:id="1283"/>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84"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5" w:name="_Toc281339396"/>
      <w:bookmarkStart w:id="1286" w:name="_Toc281354889"/>
      <w:bookmarkStart w:id="1287" w:name="_Toc281432107"/>
      <w:r>
        <w:t xml:space="preserve">Ilustración </w:t>
      </w:r>
      <w:r w:rsidR="00B51A41">
        <w:fldChar w:fldCharType="begin"/>
      </w:r>
      <w:r w:rsidR="00C535F5">
        <w:instrText xml:space="preserve"> SEQ Ilustración \* ARABIC </w:instrText>
      </w:r>
      <w:r w:rsidR="00B51A41">
        <w:fldChar w:fldCharType="separate"/>
      </w:r>
      <w:r w:rsidR="00AE33D1">
        <w:rPr>
          <w:noProof/>
        </w:rPr>
        <w:t>43</w:t>
      </w:r>
      <w:r w:rsidR="00B51A41">
        <w:fldChar w:fldCharType="end"/>
      </w:r>
      <w:r>
        <w:t xml:space="preserve"> - Contenido Menú</w:t>
      </w:r>
      <w:bookmarkEnd w:id="1285"/>
      <w:bookmarkEnd w:id="1286"/>
      <w:bookmarkEnd w:id="1287"/>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288" w:author="manolo" w:date="2010-12-30T09:15:00Z">
        <w:r>
          <w:rPr>
            <w:noProof/>
            <w:lang w:eastAsia="es-CL"/>
          </w:rPr>
          <w:t xml:space="preserve"> </w:t>
        </w:r>
      </w:ins>
    </w:p>
    <w:p w:rsidR="00CF0939" w:rsidRDefault="008F248C" w:rsidP="008F248C">
      <w:pPr>
        <w:pStyle w:val="Epgrafe"/>
        <w:jc w:val="center"/>
      </w:pPr>
      <w:bookmarkStart w:id="1289" w:name="_Toc281339397"/>
      <w:bookmarkStart w:id="1290" w:name="_Toc281354890"/>
      <w:bookmarkStart w:id="1291" w:name="_Toc281432108"/>
      <w:r>
        <w:t xml:space="preserve">Ilustración </w:t>
      </w:r>
      <w:r w:rsidR="00B51A41">
        <w:fldChar w:fldCharType="begin"/>
      </w:r>
      <w:r w:rsidR="00F231A4">
        <w:instrText xml:space="preserve"> SEQ Ilustración \* ARABIC </w:instrText>
      </w:r>
      <w:r w:rsidR="00B51A41">
        <w:fldChar w:fldCharType="separate"/>
      </w:r>
      <w:r w:rsidR="00AE33D1">
        <w:rPr>
          <w:noProof/>
        </w:rPr>
        <w:t>44</w:t>
      </w:r>
      <w:r w:rsidR="00B51A41">
        <w:rPr>
          <w:noProof/>
        </w:rPr>
        <w:fldChar w:fldCharType="end"/>
      </w:r>
      <w:r>
        <w:t xml:space="preserve"> - Contenido Páginas</w:t>
      </w:r>
      <w:bookmarkEnd w:id="1289"/>
      <w:bookmarkEnd w:id="1290"/>
      <w:bookmarkEnd w:id="1291"/>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292"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293"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294"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295"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6" w:name="_Toc281339398"/>
      <w:bookmarkStart w:id="1297" w:name="_Toc281354891"/>
      <w:bookmarkStart w:id="1298" w:name="_Toc281432109"/>
      <w:r>
        <w:t xml:space="preserve">Ilustración </w:t>
      </w:r>
      <w:r w:rsidR="00B51A41">
        <w:fldChar w:fldCharType="begin"/>
      </w:r>
      <w:r w:rsidR="00F231A4">
        <w:instrText xml:space="preserve"> SEQ Ilustración \* ARABIC </w:instrText>
      </w:r>
      <w:r w:rsidR="00B51A41">
        <w:fldChar w:fldCharType="separate"/>
      </w:r>
      <w:r w:rsidR="00AE33D1">
        <w:rPr>
          <w:noProof/>
        </w:rPr>
        <w:t>45</w:t>
      </w:r>
      <w:r w:rsidR="00B51A41">
        <w:rPr>
          <w:noProof/>
        </w:rPr>
        <w:fldChar w:fldCharType="end"/>
      </w:r>
      <w:r>
        <w:t xml:space="preserve"> - </w:t>
      </w:r>
      <w:r w:rsidR="00E12A97">
        <w:t>Categorí</w:t>
      </w:r>
      <w:r w:rsidR="00C061FC">
        <w:t>as</w:t>
      </w:r>
      <w:bookmarkEnd w:id="1296"/>
      <w:bookmarkEnd w:id="1297"/>
      <w:bookmarkEnd w:id="1298"/>
    </w:p>
    <w:p w:rsidR="00625C7F" w:rsidRPr="00625C7F" w:rsidRDefault="00625C7F" w:rsidP="00625C7F">
      <w:pPr>
        <w:rPr>
          <w:lang w:eastAsia="en-US"/>
        </w:rPr>
      </w:pPr>
      <w:r>
        <w:t xml:space="preserve">En </w:t>
      </w:r>
      <w:commentRangeStart w:id="1299"/>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00" w:author="manolo" w:date="2010-12-30T09:15:00Z">
        <w:r w:rsidR="008C7A36">
          <w:rPr>
            <w:lang w:eastAsia="en-US"/>
          </w:rPr>
          <w:t xml:space="preserve"> </w:t>
        </w:r>
      </w:ins>
      <w:r>
        <w:rPr>
          <w:lang w:eastAsia="en-US"/>
        </w:rPr>
        <w:t xml:space="preserve">será desplegada la información correspondiente </w:t>
      </w:r>
      <w:commentRangeEnd w:id="1299"/>
      <w:r w:rsidR="00056E86">
        <w:rPr>
          <w:rStyle w:val="Refdecomentario"/>
          <w:rFonts w:eastAsia="Times New Roman" w:cs="Times New Roman"/>
          <w:szCs w:val="20"/>
          <w:lang w:eastAsia="en-US"/>
        </w:rPr>
        <w:commentReference w:id="1299"/>
      </w:r>
      <w:r>
        <w:rPr>
          <w:lang w:eastAsia="en-US"/>
        </w:rPr>
        <w:t xml:space="preserve">al contenido de categorías de </w:t>
      </w:r>
      <w:r w:rsidR="00056E86">
        <w:rPr>
          <w:lang w:eastAsia="en-US"/>
        </w:rPr>
        <w:t>páginas. La</w:t>
      </w:r>
      <w:ins w:id="1301"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02" w:author="manolo" w:date="2010-12-30T09:15:00Z">
        <w:r w:rsidRPr="00625C7F">
          <w:t xml:space="preserve"> </w:t>
        </w:r>
      </w:ins>
      <w:r w:rsidR="00F41D31">
        <w:rPr>
          <w:lang w:eastAsia="en-US"/>
        </w:rPr>
        <w:t xml:space="preserve">y dejando marcado el </w:t>
      </w:r>
      <w:ins w:id="1303" w:author="manolo" w:date="2010-12-30T09:15:00Z">
        <w:r w:rsidRPr="00625C7F">
          <w:rPr>
            <w:lang w:eastAsia="en-US"/>
          </w:rPr>
          <w:t>checkBox</w:t>
        </w:r>
      </w:ins>
      <w:del w:id="1304"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5" w:name="_Toc281339399"/>
      <w:bookmarkStart w:id="1306" w:name="_Toc281354892"/>
      <w:bookmarkStart w:id="1307" w:name="_Toc281432110"/>
      <w:r>
        <w:t xml:space="preserve">Ilustración </w:t>
      </w:r>
      <w:r w:rsidR="00B51A41">
        <w:fldChar w:fldCharType="begin"/>
      </w:r>
      <w:r w:rsidR="00F231A4">
        <w:instrText xml:space="preserve"> SEQ Ilustración \* ARABIC </w:instrText>
      </w:r>
      <w:r w:rsidR="00B51A41">
        <w:fldChar w:fldCharType="separate"/>
      </w:r>
      <w:r w:rsidR="00AE33D1">
        <w:rPr>
          <w:noProof/>
        </w:rPr>
        <w:t>46</w:t>
      </w:r>
      <w:r w:rsidR="00B51A41">
        <w:rPr>
          <w:noProof/>
        </w:rPr>
        <w:fldChar w:fldCharType="end"/>
      </w:r>
      <w:r>
        <w:t xml:space="preserve"> - Tipos de Videos</w:t>
      </w:r>
      <w:bookmarkEnd w:id="1305"/>
      <w:bookmarkEnd w:id="1306"/>
      <w:bookmarkEnd w:id="1307"/>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08" w:author="manolo" w:date="2010-12-30T09:15:00Z">
        <w:r w:rsidRPr="00625C7F">
          <w:rPr>
            <w:lang w:eastAsia="en-US"/>
          </w:rPr>
          <w:t xml:space="preserve"> </w:t>
        </w:r>
      </w:ins>
      <w:r>
        <w:rPr>
          <w:lang w:eastAsia="en-US"/>
        </w:rPr>
        <w:t xml:space="preserve">La cual tiene como funcionalidad crear, editar y eliminar </w:t>
      </w:r>
      <w:commentRangeStart w:id="1309"/>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0" w:author="manolo" w:date="2010-12-30T09:15:00Z">
        <w:r w:rsidRPr="00625C7F">
          <w:t xml:space="preserve"> </w:t>
        </w:r>
      </w:ins>
      <w:r w:rsidRPr="00625C7F">
        <w:rPr>
          <w:lang w:eastAsia="en-US"/>
        </w:rPr>
        <w:t>y dejando marcado el checkBox correspondiente del listado.</w:t>
      </w:r>
      <w:commentRangeEnd w:id="1309"/>
      <w:r w:rsidR="00645D26">
        <w:rPr>
          <w:rStyle w:val="Refdecomentario"/>
          <w:rFonts w:eastAsia="Times New Roman" w:cs="Times New Roman"/>
          <w:szCs w:val="20"/>
          <w:lang w:eastAsia="en-US"/>
        </w:rPr>
        <w:commentReference w:id="1309"/>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11" w:name="_Toc281339400"/>
      <w:bookmarkStart w:id="1312" w:name="_Toc281354893"/>
      <w:bookmarkStart w:id="1313" w:name="_Toc281432111"/>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47</w:t>
      </w:r>
      <w:r w:rsidR="00B51A41">
        <w:fldChar w:fldCharType="end"/>
      </w:r>
      <w:r w:rsidRPr="001175CC">
        <w:t xml:space="preserve"> - Miniaturas</w:t>
      </w:r>
      <w:bookmarkEnd w:id="1311"/>
      <w:bookmarkEnd w:id="1312"/>
      <w:bookmarkEnd w:id="1313"/>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ins w:id="1314"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15"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C7A36">
      <w:pPr>
        <w:suppressAutoHyphens w:val="0"/>
        <w:spacing w:before="0" w:after="0" w:line="240" w:lineRule="auto"/>
        <w:jc w:val="left"/>
        <w:rPr>
          <w:ins w:id="1316" w:author="manolo" w:date="2010-12-30T09:15:00Z"/>
        </w:rPr>
      </w:pPr>
      <w:ins w:id="1317" w:author="manolo" w:date="2010-12-30T09:15:00Z">
        <w:r>
          <w:rPr>
            <w:noProof/>
            <w:lang w:eastAsia="es-CL"/>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2E4435">
      <w:pPr>
        <w:suppressAutoHyphens w:val="0"/>
        <w:spacing w:before="0" w:after="0" w:line="240" w:lineRule="auto"/>
        <w:jc w:val="left"/>
        <w:rPr>
          <w:del w:id="1318" w:author="manolo" w:date="2010-12-30T09:15:00Z"/>
        </w:rPr>
      </w:pPr>
      <w:del w:id="1319" w:author="manolo" w:date="2010-12-30T09:15:00Z">
        <w:r w:rsidRPr="002E4435">
          <w:rPr>
            <w:noProof/>
            <w:lang w:eastAsia="es-CL"/>
          </w:rPr>
          <w:lastRenderedPageBreak/>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20" w:name="_Toc281339401"/>
      <w:bookmarkStart w:id="1321" w:name="_Toc281354894"/>
      <w:bookmarkStart w:id="1322" w:name="_Toc281432112"/>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48</w:t>
      </w:r>
      <w:r w:rsidR="00B51A41">
        <w:fldChar w:fldCharType="end"/>
      </w:r>
      <w:ins w:id="1323" w:author="manolo" w:date="2010-12-30T09:15:00Z">
        <w:r w:rsidRPr="001175CC">
          <w:t xml:space="preserve"> </w:t>
        </w:r>
        <w:r>
          <w:t>–</w:t>
        </w:r>
        <w:r w:rsidRPr="001175CC">
          <w:t xml:space="preserve"> </w:t>
        </w:r>
      </w:ins>
      <w:del w:id="1324" w:author="manolo" w:date="2010-12-30T09:15:00Z">
        <w:r>
          <w:delText>–</w:delText>
        </w:r>
      </w:del>
      <w:r>
        <w:t>Main Site</w:t>
      </w:r>
      <w:bookmarkEnd w:id="1320"/>
      <w:bookmarkEnd w:id="1321"/>
      <w:bookmarkEnd w:id="1322"/>
    </w:p>
    <w:p w:rsidR="00D91CC4" w:rsidRDefault="00C061FC" w:rsidP="00C061FC">
      <w:r w:rsidRPr="00C061FC">
        <w:t xml:space="preserve">En la ilustración </w:t>
      </w:r>
      <w:r w:rsidR="00527C51">
        <w:t>48</w:t>
      </w:r>
      <w:ins w:id="1325"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C061FC" w:rsidRDefault="00C061FC" w:rsidP="00C061FC"/>
    <w:p w:rsidR="00F7176C" w:rsidRDefault="00F7176C" w:rsidP="00CF0939">
      <w:pPr>
        <w:pStyle w:val="Subttulo"/>
        <w:outlineLvl w:val="1"/>
      </w:pPr>
      <w:bookmarkStart w:id="1326" w:name="_Toc281339334"/>
      <w:bookmarkStart w:id="1327" w:name="_Toc281355177"/>
      <w:bookmarkStart w:id="1328" w:name="_Toc281432046"/>
      <w:r>
        <w:t xml:space="preserve">4.8. Puesta en </w:t>
      </w:r>
      <w:r w:rsidR="00527C51">
        <w:t>P</w:t>
      </w:r>
      <w:r>
        <w:t>roducción</w:t>
      </w:r>
      <w:bookmarkEnd w:id="1326"/>
      <w:bookmarkEnd w:id="1327"/>
      <w:bookmarkEnd w:id="1328"/>
    </w:p>
    <w:p w:rsidR="00D23B41" w:rsidRDefault="00F7176C">
      <w:r>
        <w:lastRenderedPageBreak/>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29" w:name="_Toc281339402"/>
      <w:bookmarkStart w:id="1330" w:name="_Toc281354895"/>
      <w:bookmarkStart w:id="1331" w:name="_Toc281432113"/>
      <w:r>
        <w:t xml:space="preserve">Ilustración </w:t>
      </w:r>
      <w:r w:rsidR="00B51A41">
        <w:fldChar w:fldCharType="begin"/>
      </w:r>
      <w:r>
        <w:instrText xml:space="preserve"> SEQ Ilustración \* ARABIC </w:instrText>
      </w:r>
      <w:r w:rsidR="00B51A41">
        <w:fldChar w:fldCharType="separate"/>
      </w:r>
      <w:r w:rsidR="00AE33D1">
        <w:rPr>
          <w:noProof/>
        </w:rPr>
        <w:t>49</w:t>
      </w:r>
      <w:r w:rsidR="00B51A41">
        <w:fldChar w:fldCharType="end"/>
      </w:r>
      <w:r>
        <w:t xml:space="preserve"> - Código QR sitio de producción</w:t>
      </w:r>
      <w:bookmarkEnd w:id="1329"/>
      <w:ins w:id="1332" w:author="manolo" w:date="2010-12-30T09:15:00Z">
        <w:r w:rsidR="00015DCC">
          <w:t xml:space="preserve"> </w:t>
        </w:r>
      </w:ins>
      <w:hyperlink r:id="rId99" w:history="1">
        <w:r w:rsidR="00015DCC" w:rsidRPr="00B66F26">
          <w:rPr>
            <w:rStyle w:val="Hipervnculo"/>
          </w:rPr>
          <w:t>http://umacms.no-ip.org</w:t>
        </w:r>
        <w:bookmarkEnd w:id="1330"/>
        <w:bookmarkEnd w:id="1331"/>
      </w:hyperlink>
    </w:p>
    <w:p w:rsidR="00D23B41" w:rsidRDefault="00015DCC">
      <w:pPr>
        <w:suppressAutoHyphens w:val="0"/>
        <w:spacing w:before="0" w:after="0" w:line="240" w:lineRule="auto"/>
        <w:jc w:val="left"/>
      </w:pPr>
      <w:r>
        <w:t>La URL del</w:t>
      </w:r>
      <w:r w:rsidR="00234F6C">
        <w:t xml:space="preserve"> admin </w:t>
      </w:r>
      <w:r>
        <w:t xml:space="preserve">es </w:t>
      </w:r>
      <w:hyperlink r:id="rId100" w:history="1">
        <w:r w:rsidRPr="00B66F26">
          <w:rPr>
            <w:rStyle w:val="Hipervnculo"/>
          </w:rPr>
          <w:t>http://umacms.no-ip.org</w:t>
        </w:r>
      </w:hyperlink>
      <w:ins w:id="1333"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lastRenderedPageBreak/>
        <w:t>User:</w:t>
      </w:r>
      <w:ins w:id="1334" w:author="manolo" w:date="2010-12-30T09:15:00Z">
        <w:r w:rsidR="00A20F86">
          <w:t xml:space="preserve"> </w:t>
        </w:r>
      </w:ins>
      <w:r>
        <w:t>admin</w:t>
      </w:r>
    </w:p>
    <w:p w:rsidR="00D23B41" w:rsidRDefault="00015DCC">
      <w:pPr>
        <w:suppressAutoHyphens w:val="0"/>
        <w:spacing w:before="0" w:after="0" w:line="240" w:lineRule="auto"/>
        <w:jc w:val="left"/>
      </w:pPr>
      <w:r>
        <w:t>Password:</w:t>
      </w:r>
      <w:ins w:id="1335"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1" w:history="1">
        <w:r w:rsidR="00A874E9" w:rsidRPr="00B66F26">
          <w:rPr>
            <w:rStyle w:val="Hipervnculo"/>
          </w:rPr>
          <w:t>http://umacms.no-ip.org/docs/phpdoc</w:t>
        </w:r>
      </w:hyperlink>
    </w:p>
    <w:p w:rsidR="00D23B41" w:rsidRDefault="0098171F">
      <w:r>
        <w:t xml:space="preserve">Los componentes XML de los formularios del admin </w:t>
      </w:r>
      <w:hyperlink r:id="rId10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36" w:author="manolo" w:date="2010-12-30T09:15:00Z">
        <w:r w:rsidR="00234F6C">
          <w:t xml:space="preserve"> </w:t>
        </w:r>
      </w:ins>
      <w:r>
        <w:t xml:space="preserve">MVC </w:t>
      </w:r>
      <w:r w:rsidR="004434E5">
        <w:t xml:space="preserve">dentro de los templates </w:t>
      </w:r>
      <w:r w:rsidR="00527C51">
        <w:t>principales</w:t>
      </w:r>
      <w:r>
        <w:t xml:space="preserve"> están en </w:t>
      </w:r>
      <w:hyperlink r:id="rId10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5" w:history="1">
        <w:r w:rsidRPr="00B66F26">
          <w:rPr>
            <w:rStyle w:val="Hipervnculo"/>
          </w:rPr>
          <w:t>http://code.google.com/p/uma-cms/</w:t>
        </w:r>
      </w:hyperlink>
      <w:ins w:id="1337"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38" w:name="_Toc281339335"/>
      <w:bookmarkStart w:id="1339" w:name="_Toc281355178"/>
      <w:bookmarkStart w:id="1340" w:name="_Toc281432047"/>
      <w:r>
        <w:lastRenderedPageBreak/>
        <w:t>4.9.</w:t>
      </w:r>
      <w:ins w:id="1341" w:author="manolo" w:date="2010-12-30T09:15:00Z">
        <w:r w:rsidR="00010D4C">
          <w:t xml:space="preserve"> </w:t>
        </w:r>
      </w:ins>
      <w:r>
        <w:t>Plan de pruebas</w:t>
      </w:r>
      <w:bookmarkEnd w:id="1338"/>
      <w:bookmarkEnd w:id="1339"/>
      <w:bookmarkEnd w:id="1340"/>
    </w:p>
    <w:p w:rsidR="000D5E98" w:rsidRPr="00E542FD" w:rsidRDefault="00527C51" w:rsidP="000D5E98">
      <w:r>
        <w:t>El</w:t>
      </w:r>
      <w:ins w:id="1342"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43" w:author="manolo" w:date="2010-12-30T09:15:00Z">
        <w:r w:rsidR="00010D4C">
          <w:t xml:space="preserve"> </w:t>
        </w:r>
      </w:ins>
      <w:r w:rsidRPr="000D5E98">
        <w:t>Definición d</w:t>
      </w:r>
      <w:r w:rsidR="00010D4C">
        <w:t>el caso de prueba</w:t>
      </w:r>
    </w:p>
    <w:p w:rsidR="000D5E98" w:rsidRPr="00E542FD" w:rsidRDefault="000D5E98" w:rsidP="000D5E98">
      <w:pPr>
        <w:rPr>
          <w:del w:id="1344"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45"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1346"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47" w:author="manolo" w:date="2010-12-30T09:15:00Z"/>
          <w:rFonts w:eastAsia="Times New Roman" w:cs="Times New Roman"/>
          <w:b/>
          <w:sz w:val="28"/>
          <w:szCs w:val="24"/>
        </w:rPr>
      </w:pPr>
      <w:ins w:id="1348" w:author="manolo" w:date="2010-12-30T09:15:00Z">
        <w:r>
          <w:lastRenderedPageBreak/>
          <w:br w:type="page"/>
        </w:r>
      </w:ins>
    </w:p>
    <w:p w:rsidR="000D5E98" w:rsidRDefault="000D5E98" w:rsidP="00010D4C">
      <w:pPr>
        <w:pStyle w:val="Subttulo"/>
      </w:pPr>
      <w:r>
        <w:lastRenderedPageBreak/>
        <w:t>4.9.3.</w:t>
      </w:r>
      <w:ins w:id="1349"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50" w:name="_Toc281339403"/>
      <w:bookmarkStart w:id="1351" w:name="_Toc281354896"/>
      <w:bookmarkStart w:id="1352" w:name="_Toc281432114"/>
      <w:r w:rsidRPr="001175CC">
        <w:t>Ilustración</w:t>
      </w:r>
      <w:ins w:id="1353" w:author="manolo" w:date="2010-12-30T09:15:00Z">
        <w:r w:rsidR="00010D4C">
          <w:t xml:space="preserve"> </w:t>
        </w:r>
      </w:ins>
      <w:r w:rsidR="00B51A41">
        <w:fldChar w:fldCharType="begin"/>
      </w:r>
      <w:r w:rsidRPr="001175CC">
        <w:instrText xml:space="preserve"> SEQ Ilustración \* ARABIC </w:instrText>
      </w:r>
      <w:r w:rsidR="00B51A41">
        <w:fldChar w:fldCharType="separate"/>
      </w:r>
      <w:r w:rsidR="00AE33D1">
        <w:rPr>
          <w:noProof/>
        </w:rPr>
        <w:t>50</w:t>
      </w:r>
      <w:r w:rsidR="00B51A41">
        <w:fldChar w:fldCharType="end"/>
      </w:r>
      <w:ins w:id="1354" w:author="manolo" w:date="2010-12-30T09:15:00Z">
        <w:r w:rsidR="00010D4C">
          <w:t xml:space="preserve"> </w:t>
        </w:r>
        <w:r>
          <w:t>–</w:t>
        </w:r>
        <w:r w:rsidR="00010D4C">
          <w:t xml:space="preserve"> </w:t>
        </w:r>
      </w:ins>
      <w:del w:id="1355" w:author="manolo" w:date="2010-12-30T09:15:00Z">
        <w:r>
          <w:delText>–</w:delText>
        </w:r>
      </w:del>
      <w:r>
        <w:t>Formato de caso de prueba implementado</w:t>
      </w:r>
      <w:bookmarkEnd w:id="1350"/>
      <w:bookmarkEnd w:id="1351"/>
      <w:bookmarkEnd w:id="1352"/>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56" w:name="_Toc281339336"/>
      <w:bookmarkStart w:id="1357" w:name="_Toc281355179"/>
      <w:bookmarkStart w:id="1358" w:name="_Toc281432048"/>
      <w:r>
        <w:lastRenderedPageBreak/>
        <w:t>4.10. Plan de liberación</w:t>
      </w:r>
      <w:bookmarkEnd w:id="1356"/>
      <w:bookmarkEnd w:id="1357"/>
      <w:bookmarkEnd w:id="135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59" w:author="manolo" w:date="2010-12-30T09:15:00Z">
        <w:r w:rsidR="008C7A36">
          <w:t>.</w:t>
        </w:r>
      </w:ins>
      <w:del w:id="1360"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61"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62" w:author="manolo" w:date="2010-12-30T09:15:00Z">
        <w:r>
          <w:t xml:space="preserve"> </w:t>
        </w:r>
      </w:ins>
      <w:r w:rsidRPr="00010D4C">
        <w:t>y documentación</w:t>
      </w:r>
      <w:ins w:id="1363"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64" w:author="manolo" w:date="2010-12-30T09:15:00Z"/>
        </w:rPr>
      </w:pPr>
    </w:p>
    <w:p w:rsidR="00010D4C" w:rsidRDefault="00010D4C">
      <w:pPr>
        <w:suppressAutoHyphens w:val="0"/>
        <w:spacing w:before="0" w:after="0" w:line="240" w:lineRule="auto"/>
        <w:jc w:val="left"/>
        <w:rPr>
          <w:del w:id="1365" w:author="manolo" w:date="2010-12-30T09:15:00Z"/>
          <w:rFonts w:eastAsia="Times New Roman" w:cs="Times New Roman"/>
          <w:b/>
          <w:sz w:val="28"/>
          <w:szCs w:val="24"/>
        </w:rPr>
      </w:pPr>
      <w:del w:id="1366" w:author="manolo" w:date="2010-12-30T09:15:00Z">
        <w:r>
          <w:br w:type="page"/>
        </w:r>
      </w:del>
    </w:p>
    <w:p w:rsidR="00010D4C" w:rsidRDefault="00010D4C" w:rsidP="00010D4C">
      <w:pPr>
        <w:pStyle w:val="Subttulo"/>
        <w:rPr>
          <w:del w:id="1367" w:author="manolo" w:date="2010-12-30T09:15:00Z"/>
        </w:rPr>
      </w:pPr>
      <w:del w:id="1368" w:author="manolo" w:date="2010-12-30T09:15:00Z">
        <w:r>
          <w:lastRenderedPageBreak/>
          <w:delText xml:space="preserve">4.10.3. </w:delText>
        </w:r>
        <w:r w:rsidR="00785C43">
          <w:delText xml:space="preserve">Documentación de </w:delText>
        </w:r>
        <w:commentRangeStart w:id="1369"/>
        <w:r w:rsidR="00785C43">
          <w:delText>Soporte</w:delText>
        </w:r>
        <w:commentRangeEnd w:id="1369"/>
        <w:r w:rsidR="00375D89">
          <w:rPr>
            <w:rStyle w:val="Refdecomentario"/>
            <w:b w:val="0"/>
            <w:szCs w:val="20"/>
            <w:lang w:eastAsia="en-US"/>
          </w:rPr>
          <w:commentReference w:id="1369"/>
        </w:r>
      </w:del>
    </w:p>
    <w:p w:rsidR="00785C43" w:rsidRDefault="00785C43" w:rsidP="00010D4C">
      <w:pPr>
        <w:rPr>
          <w:del w:id="1370" w:author="manolo" w:date="2010-12-30T09:15:00Z"/>
          <w:b/>
        </w:rPr>
      </w:pPr>
    </w:p>
    <w:p w:rsidR="00C061FC" w:rsidRDefault="00C061FC" w:rsidP="00010D4C">
      <w:pPr>
        <w:rPr>
          <w:del w:id="1371" w:author="manolo" w:date="2010-12-30T09:15:00Z"/>
        </w:rPr>
      </w:pPr>
      <w:del w:id="1372"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73" w:author="manolo" w:date="2010-12-30T09:15:00Z"/>
        </w:rPr>
      </w:pPr>
      <w:del w:id="1374"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75" w:author="manolo" w:date="2010-12-30T09:15:00Z"/>
        </w:rPr>
      </w:pPr>
      <w:del w:id="1376"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77" w:author="manolo" w:date="2010-12-30T09:15:00Z"/>
        </w:rPr>
      </w:pPr>
      <w:del w:id="1378"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79" w:author="manolo" w:date="2010-12-30T09:15:00Z"/>
        </w:rPr>
      </w:pPr>
      <w:del w:id="1380"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81" w:name="_Toc281339337"/>
      <w:bookmarkStart w:id="1382" w:name="_Toc281355180"/>
      <w:bookmarkStart w:id="1383" w:name="_Toc281432049"/>
      <w:r w:rsidRPr="001175CC">
        <w:lastRenderedPageBreak/>
        <w:t xml:space="preserve">5. </w:t>
      </w:r>
      <w:r>
        <w:t>Conclusiones</w:t>
      </w:r>
      <w:bookmarkEnd w:id="1381"/>
      <w:bookmarkEnd w:id="1382"/>
      <w:bookmarkEnd w:id="1383"/>
    </w:p>
    <w:p w:rsidR="001175CC" w:rsidRDefault="001175CC" w:rsidP="001175CC">
      <w:pPr>
        <w:pStyle w:val="Encabezado"/>
      </w:pPr>
    </w:p>
    <w:p w:rsidR="00010D4C" w:rsidRDefault="00010D4C" w:rsidP="00AD4989">
      <w:pPr>
        <w:pStyle w:val="Subttulo"/>
        <w:keepNext/>
        <w:outlineLvl w:val="2"/>
      </w:pPr>
      <w:bookmarkStart w:id="1384" w:name="_Toc281339338"/>
      <w:bookmarkStart w:id="1385" w:name="_Toc281355181"/>
      <w:bookmarkStart w:id="1386" w:name="_Toc281432050"/>
      <w:r>
        <w:t>5</w:t>
      </w:r>
      <w:r w:rsidRPr="00F23A57">
        <w:t>.</w:t>
      </w:r>
      <w:r>
        <w:t xml:space="preserve">1. </w:t>
      </w:r>
      <w:r w:rsidR="00E12A97">
        <w:t>M</w:t>
      </w:r>
      <w:r>
        <w:t>etodología</w:t>
      </w:r>
      <w:bookmarkEnd w:id="1384"/>
      <w:bookmarkEnd w:id="1385"/>
      <w:bookmarkEnd w:id="1386"/>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387"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388"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389" w:author="manolo" w:date="2010-12-30T09:15:00Z">
        <w:r>
          <w:t>facilitar</w:t>
        </w:r>
      </w:ins>
      <w:del w:id="1390"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391" w:name="_Toc281339339"/>
      <w:bookmarkStart w:id="1392" w:name="_Toc281355182"/>
      <w:bookmarkStart w:id="1393" w:name="_Toc281432051"/>
      <w:r>
        <w:lastRenderedPageBreak/>
        <w:t>5</w:t>
      </w:r>
      <w:r w:rsidRPr="00F23A57">
        <w:t>.</w:t>
      </w:r>
      <w:r w:rsidR="00C061FC">
        <w:t>2</w:t>
      </w:r>
      <w:r w:rsidRPr="00F23A57">
        <w:t>.</w:t>
      </w:r>
      <w:ins w:id="1394" w:author="manolo" w:date="2010-12-30T09:15:00Z">
        <w:r>
          <w:t xml:space="preserve"> </w:t>
        </w:r>
      </w:ins>
      <w:r w:rsidR="00E27F52">
        <w:t>Trabajo R</w:t>
      </w:r>
      <w:r>
        <w:t>ealizado</w:t>
      </w:r>
      <w:bookmarkEnd w:id="1391"/>
      <w:bookmarkEnd w:id="1392"/>
      <w:bookmarkEnd w:id="1393"/>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395"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del w:id="1396"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397" w:name="_Toc281339340"/>
      <w:bookmarkStart w:id="1398" w:name="_Toc281355183"/>
      <w:bookmarkStart w:id="1399" w:name="_Toc281432052"/>
      <w:r>
        <w:lastRenderedPageBreak/>
        <w:t>5</w:t>
      </w:r>
      <w:r w:rsidRPr="00F23A57">
        <w:t>.</w:t>
      </w:r>
      <w:r w:rsidR="00C061FC">
        <w:t>3</w:t>
      </w:r>
      <w:r w:rsidRPr="00F23A57">
        <w:t>.</w:t>
      </w:r>
      <w:ins w:id="1400" w:author="manolo" w:date="2010-12-30T09:15:00Z">
        <w:r>
          <w:t xml:space="preserve"> </w:t>
        </w:r>
      </w:ins>
      <w:r w:rsidR="00E27F52">
        <w:t>Aprendizaje O</w:t>
      </w:r>
      <w:r>
        <w:t>btenido</w:t>
      </w:r>
      <w:bookmarkEnd w:id="1397"/>
      <w:bookmarkEnd w:id="1398"/>
      <w:bookmarkEnd w:id="139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01"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02" w:name="_Toc281339341"/>
      <w:r>
        <w:br w:type="page"/>
      </w:r>
    </w:p>
    <w:p w:rsidR="00010D4C" w:rsidRDefault="00010D4C" w:rsidP="00AD4989">
      <w:pPr>
        <w:pStyle w:val="Subttulo"/>
        <w:keepNext/>
        <w:outlineLvl w:val="2"/>
      </w:pPr>
      <w:bookmarkStart w:id="1403" w:name="_Toc281355184"/>
      <w:bookmarkStart w:id="1404" w:name="_Toc281432053"/>
      <w:r>
        <w:lastRenderedPageBreak/>
        <w:t>5</w:t>
      </w:r>
      <w:r w:rsidRPr="00F23A57">
        <w:t>.</w:t>
      </w:r>
      <w:r w:rsidR="00C061FC">
        <w:t>4</w:t>
      </w:r>
      <w:r w:rsidRPr="00F23A57">
        <w:t>.</w:t>
      </w:r>
      <w:ins w:id="1405" w:author="manolo" w:date="2010-12-30T09:15:00Z">
        <w:r>
          <w:t xml:space="preserve"> </w:t>
        </w:r>
      </w:ins>
      <w:r w:rsidR="00E27F52">
        <w:t>Dificultades Surgidas D</w:t>
      </w:r>
      <w:r>
        <w:t xml:space="preserve">urante </w:t>
      </w:r>
      <w:r w:rsidR="00E27F52">
        <w:t>el D</w:t>
      </w:r>
      <w:r>
        <w:t>esarrollo</w:t>
      </w:r>
      <w:bookmarkEnd w:id="1402"/>
      <w:bookmarkEnd w:id="1403"/>
      <w:bookmarkEnd w:id="1404"/>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06" w:author="manolo" w:date="2010-12-30T09:15:00Z"/>
        </w:rPr>
      </w:pPr>
      <w:ins w:id="1407" w:author="manolo" w:date="2010-12-30T09:15:00Z">
        <w:r>
          <w:t>Las dificultades fueron las siguientes:</w:t>
        </w:r>
      </w:ins>
    </w:p>
    <w:p w:rsidR="00010D4C" w:rsidRDefault="00010D4C" w:rsidP="00C061FC">
      <w:pPr>
        <w:rPr>
          <w:del w:id="1408" w:author="manolo" w:date="2010-12-30T09:15:00Z"/>
        </w:rPr>
      </w:pPr>
    </w:p>
    <w:p w:rsidR="00010D4C" w:rsidRDefault="00010D4C" w:rsidP="00C061FC">
      <w:pPr>
        <w:pStyle w:val="Prrafodelista"/>
        <w:numPr>
          <w:ilvl w:val="0"/>
          <w:numId w:val="21"/>
        </w:numPr>
        <w:pPrChange w:id="1409" w:author="manolo" w:date="2010-12-30T09:15:00Z">
          <w:pPr/>
        </w:pPrChange>
      </w:pPr>
      <w:r>
        <w:t xml:space="preserve">Gestión de Tiempos: En base a la gestión y optimación de tiempo, se tuvo que </w:t>
      </w:r>
      <w:r w:rsidR="00375D89">
        <w:t>realizar una</w:t>
      </w:r>
      <w:ins w:id="1410" w:author="manolo" w:date="2010-12-30T09:15:00Z">
        <w:r w:rsidR="008C7A36">
          <w:t xml:space="preserve"> </w:t>
        </w:r>
      </w:ins>
      <w:r w:rsidR="00375D89">
        <w:t>coordinación</w:t>
      </w:r>
      <w:ins w:id="1411"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12" w:author="manolo" w:date="2010-12-30T09:15:00Z"/>
        </w:rPr>
      </w:pPr>
    </w:p>
    <w:p w:rsidR="00010D4C" w:rsidRDefault="00997831" w:rsidP="00C061FC">
      <w:pPr>
        <w:rPr>
          <w:del w:id="1413" w:author="manolo" w:date="2010-12-30T09:15:00Z"/>
        </w:rPr>
      </w:pPr>
      <w:commentRangeStart w:id="1414"/>
      <w:r>
        <w:t>T</w:t>
      </w:r>
      <w:r w:rsidR="00894031">
        <w:t>rabajar con Zend Studio basado en Eclipse y coordinar controles de versiones a</w:t>
      </w:r>
      <w:r w:rsidR="00010D4C">
        <w:t xml:space="preserve"> través de </w:t>
      </w:r>
      <w:r w:rsidR="00894031">
        <w:t>SVN</w:t>
      </w:r>
      <w:ins w:id="1415"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14"/>
      <w:del w:id="1416" w:author="manolo" w:date="2010-12-30T09:15:00Z">
        <w:r w:rsidR="00375D89">
          <w:rPr>
            <w:rStyle w:val="Refdecomentario"/>
            <w:rFonts w:eastAsia="Times New Roman" w:cs="Times New Roman"/>
            <w:szCs w:val="20"/>
            <w:lang w:eastAsia="en-US"/>
          </w:rPr>
          <w:commentReference w:id="1414"/>
        </w:r>
      </w:del>
    </w:p>
    <w:p w:rsidR="00894031" w:rsidRDefault="00894031" w:rsidP="00C061FC">
      <w:pPr>
        <w:pStyle w:val="Prrafodelista"/>
        <w:numPr>
          <w:ilvl w:val="0"/>
          <w:numId w:val="21"/>
        </w:numPr>
        <w:pPrChange w:id="1417" w:author="manolo" w:date="2010-12-30T09:15:00Z">
          <w:pPr/>
        </w:pPrChange>
      </w:pPr>
    </w:p>
    <w:p w:rsidR="00010D4C" w:rsidRDefault="00010D4C" w:rsidP="00C061FC">
      <w:pPr>
        <w:pStyle w:val="Prrafodelista"/>
        <w:numPr>
          <w:ilvl w:val="0"/>
          <w:numId w:val="21"/>
        </w:numPr>
        <w:pPrChange w:id="1418" w:author="manolo" w:date="2010-12-30T09:15:00Z">
          <w:pPr/>
        </w:pPrChange>
      </w:pPr>
      <w:commentRangeStart w:id="1419"/>
      <w:r>
        <w:lastRenderedPageBreak/>
        <w:t>Gestión de recursos humanos: Gestionar reuniones presenciales y periódic</w:t>
      </w:r>
      <w:r w:rsidR="00B548AD">
        <w:t>o</w:t>
      </w:r>
      <w:r>
        <w:t>s</w:t>
      </w:r>
      <w:ins w:id="1420" w:author="manolo" w:date="2010-12-30T09:15:00Z">
        <w:r w:rsidR="008C7A36">
          <w:t>,</w:t>
        </w:r>
      </w:ins>
      <w:del w:id="1421" w:author="manolo" w:date="2010-12-30T09:15:00Z">
        <w:r>
          <w:delText xml:space="preserve"> </w:delText>
        </w:r>
      </w:del>
      <w:r>
        <w:t xml:space="preserve"> para tomar las decisiones relevantes  y críticas en el proyecto.</w:t>
      </w:r>
    </w:p>
    <w:p w:rsidR="00010D4C" w:rsidRDefault="00010D4C" w:rsidP="00C061FC">
      <w:pPr>
        <w:rPr>
          <w:del w:id="1422" w:author="manolo" w:date="2010-12-30T09:15:00Z"/>
        </w:rPr>
      </w:pPr>
    </w:p>
    <w:p w:rsidR="00010D4C" w:rsidRDefault="00010D4C" w:rsidP="008C7A36">
      <w:pPr>
        <w:pStyle w:val="Prrafodelista"/>
        <w:numPr>
          <w:ilvl w:val="0"/>
          <w:numId w:val="21"/>
        </w:numPr>
        <w:pPrChange w:id="1423"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24" w:author="manolo" w:date="2010-12-30T09:15:00Z">
        <w:r>
          <w:t>PHP.</w:t>
        </w:r>
      </w:ins>
      <w:del w:id="1425" w:author="manolo" w:date="2010-12-30T09:15:00Z">
        <w:r>
          <w:delText>PHP</w:delText>
        </w:r>
        <w:commentRangeEnd w:id="1419"/>
        <w:r w:rsidR="00B548AD">
          <w:rPr>
            <w:rStyle w:val="Refdecomentario"/>
            <w:rFonts w:eastAsia="Times New Roman" w:cs="Times New Roman"/>
            <w:szCs w:val="20"/>
            <w:lang w:eastAsia="en-US"/>
          </w:rPr>
          <w:commentReference w:id="1419"/>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26" w:name="_Toc281339342"/>
      <w:bookmarkStart w:id="1427" w:name="_Toc281355185"/>
      <w:bookmarkStart w:id="1428" w:name="_Toc281432054"/>
      <w:r>
        <w:lastRenderedPageBreak/>
        <w:t>5</w:t>
      </w:r>
      <w:r w:rsidRPr="00F23A57">
        <w:t>.</w:t>
      </w:r>
      <w:r w:rsidR="00C061FC">
        <w:t>5</w:t>
      </w:r>
      <w:r w:rsidRPr="00F23A57">
        <w:t xml:space="preserve">. </w:t>
      </w:r>
      <w:r w:rsidR="00894031">
        <w:t>Proyecciones</w:t>
      </w:r>
      <w:bookmarkEnd w:id="1426"/>
      <w:bookmarkEnd w:id="1427"/>
      <w:bookmarkEnd w:id="142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29"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30" w:author="manolo" w:date="2010-12-30T09:15:00Z">
        <w:r w:rsidR="0070298D">
          <w:t xml:space="preserve"> </w:t>
        </w:r>
      </w:ins>
      <w:r w:rsidR="00FC104C">
        <w:t>con muchas iteraciones e instancias de replantamiento</w:t>
      </w:r>
      <w:ins w:id="1431"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32" w:name="_Toc281339343"/>
      <w:bookmarkStart w:id="1433" w:name="_Toc281355186"/>
      <w:bookmarkStart w:id="1434" w:name="_Toc281432055"/>
      <w:r w:rsidRPr="00134FCB">
        <w:rPr>
          <w:lang w:val="en-US"/>
        </w:rPr>
        <w:lastRenderedPageBreak/>
        <w:t>6</w:t>
      </w:r>
      <w:r w:rsidR="00CC20D5" w:rsidRPr="00134FCB">
        <w:rPr>
          <w:lang w:val="en-US"/>
        </w:rPr>
        <w:t xml:space="preserve">. </w:t>
      </w:r>
      <w:r w:rsidR="00DF02B6" w:rsidRPr="00134FCB">
        <w:rPr>
          <w:lang w:val="en-US"/>
        </w:rPr>
        <w:t>Bibliografía</w:t>
      </w:r>
      <w:bookmarkEnd w:id="1432"/>
      <w:bookmarkEnd w:id="1433"/>
      <w:bookmarkEnd w:id="143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35"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36"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37"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7" w:history="1">
        <w:r w:rsidRPr="007C0EE8">
          <w:rPr>
            <w:rStyle w:val="Hipervnculo"/>
            <w:lang w:val="en-US"/>
          </w:rPr>
          <w:t>http://www.ffmpeg.org/</w:t>
        </w:r>
      </w:hyperlink>
      <w:hyperlink r:id="rId10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9" w:history="1">
        <w:r>
          <w:rPr>
            <w:rStyle w:val="Hipervnculo"/>
          </w:rPr>
          <w:t>http://es.wikipedia.org/wiki/Acceso_Multimedia_Universal</w:t>
        </w:r>
      </w:hyperlink>
      <w:hyperlink r:id="rId11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38" w:author="manolo" w:date="2010-12-30T09:15:00Z">
        <w:r w:rsidR="0077272B">
          <w:rPr>
            <w:rStyle w:val="Hipervnculo"/>
            <w:b/>
            <w:color w:val="000000"/>
            <w:u w:val="none"/>
            <w:lang w:val="en-US"/>
          </w:rPr>
          <w:t xml:space="preserve"> </w:t>
        </w:r>
      </w:ins>
      <w:hyperlink r:id="rId11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39" w:author="manolo" w:date="2010-12-30T09:15:00Z">
        <w:r w:rsidR="0077272B">
          <w:rPr>
            <w:rStyle w:val="Hipervnculo"/>
            <w:b/>
            <w:color w:val="000000"/>
            <w:u w:val="none"/>
          </w:rPr>
          <w:t xml:space="preserve"> </w:t>
        </w:r>
      </w:ins>
      <w:hyperlink r:id="rId11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40" w:author="manolo" w:date="2010-12-30T09:15:00Z">
        <w:r w:rsidR="0077272B">
          <w:rPr>
            <w:rStyle w:val="Hipervnculo"/>
            <w:b/>
            <w:color w:val="000000"/>
            <w:u w:val="none"/>
            <w:lang w:val="en-US"/>
          </w:rPr>
          <w:t xml:space="preserve"> </w:t>
        </w:r>
      </w:ins>
      <w:hyperlink r:id="rId11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41" w:author="manolo" w:date="2010-12-30T09:15:00Z">
        <w:r w:rsidR="007517AA">
          <w:rPr>
            <w:rStyle w:val="Hipervnculo"/>
            <w:color w:val="000000"/>
            <w:u w:val="none"/>
            <w:lang w:val="en-US"/>
          </w:rPr>
          <w:t xml:space="preserve"> </w:t>
        </w:r>
      </w:ins>
      <w:hyperlink r:id="rId11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42" w:name="_Toc281339344"/>
      <w:bookmarkStart w:id="1443" w:name="_Toc281355187"/>
      <w:bookmarkStart w:id="1444" w:name="_Toc281432056"/>
      <w:r>
        <w:lastRenderedPageBreak/>
        <w:t>Anexos</w:t>
      </w:r>
      <w:bookmarkEnd w:id="1442"/>
      <w:bookmarkEnd w:id="1443"/>
      <w:bookmarkEnd w:id="144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45" w:name="_Toc281339345"/>
      <w:bookmarkStart w:id="1446" w:name="_Toc281355188"/>
      <w:bookmarkStart w:id="1447" w:name="_Toc281432057"/>
      <w:r>
        <w:t>Anexos I.  Componentes XML</w:t>
      </w:r>
      <w:bookmarkEnd w:id="1445"/>
      <w:bookmarkEnd w:id="1446"/>
      <w:bookmarkEnd w:id="144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48"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499"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000000" w:rsidRDefault="00240748">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49"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50"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6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6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4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4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3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7" w:author="manolo" w:date="2010-12-30T09:15:00Z">
        <w:r w:rsidRPr="00471991">
          <w:rPr>
            <w:rFonts w:ascii="Courier New" w:eastAsiaTheme="minorHAnsi" w:hAnsi="Courier New" w:cs="Courier New"/>
            <w:color w:val="000000"/>
            <w:sz w:val="20"/>
            <w:szCs w:val="20"/>
            <w:lang w:val="en-US" w:eastAsia="en-US"/>
          </w:rPr>
          <w:lastRenderedPageBreak/>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8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1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1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26"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27"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44" w:name="_Toc281339346"/>
      <w:bookmarkStart w:id="1945" w:name="_Toc281355189"/>
      <w:bookmarkStart w:id="1946" w:name="_Toc281432058"/>
      <w:r>
        <w:lastRenderedPageBreak/>
        <w:t>Anexos II.  Casos de prueba</w:t>
      </w:r>
      <w:bookmarkEnd w:id="1944"/>
      <w:bookmarkEnd w:id="1945"/>
      <w:bookmarkEnd w:id="194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47"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ins w:id="1948"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ins w:id="1949"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ins w:id="1950"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ins w:id="1951"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ins w:id="1952"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53"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ins w:id="1954"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55" w:name="_Toc281339347"/>
      <w:bookmarkStart w:id="1956" w:name="_Toc281355190"/>
      <w:bookmarkStart w:id="1957" w:name="_Toc281432059"/>
      <w:r>
        <w:t xml:space="preserve">Anexos III.  </w:t>
      </w:r>
      <w:r>
        <w:rPr>
          <w:lang w:val="es-ES"/>
        </w:rPr>
        <w:t>Sincronización Google SVN</w:t>
      </w:r>
      <w:bookmarkEnd w:id="1955"/>
      <w:bookmarkEnd w:id="1956"/>
      <w:bookmarkEnd w:id="1957"/>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58" w:author="manolo" w:date="2010-12-30T09:15:00Z"/>
          <w:lang w:val="es-ES"/>
        </w:rPr>
      </w:pPr>
      <w:ins w:id="1959"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ins w:id="1960" w:author="manolo" w:date="2010-12-30T09:15:00Z">
        <w:r w:rsidRPr="00B71CC1">
          <w:rPr>
            <w:lang w:val="es-ES"/>
          </w:rPr>
          <w:t>tendr</w:t>
        </w:r>
        <w:r>
          <w:rPr>
            <w:lang w:val="es-ES"/>
          </w:rPr>
          <w:t>á</w:t>
        </w:r>
        <w:r w:rsidRPr="00B71CC1">
          <w:rPr>
            <w:lang w:val="es-ES"/>
          </w:rPr>
          <w:t xml:space="preserve"> su</w:t>
        </w:r>
      </w:ins>
      <w:del w:id="1961"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451D3E" w:rsidP="00B71CC1">
      <w:pPr>
        <w:rPr>
          <w:ins w:id="1962" w:author="manolo" w:date="2010-12-30T09:15:00Z"/>
          <w:lang w:val="es-ES"/>
        </w:rPr>
      </w:pPr>
      <w:ins w:id="1963" w:author="manolo" w:date="2010-12-30T09:15:00Z">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ins>
    </w:p>
    <w:p w:rsidR="00B71CC1" w:rsidRDefault="00451D3E" w:rsidP="00B71CC1">
      <w:pPr>
        <w:rPr>
          <w:del w:id="1964" w:author="manolo" w:date="2010-12-30T09:15:00Z"/>
          <w:lang w:val="es-ES"/>
        </w:rPr>
      </w:pPr>
      <w:del w:id="1965" w:author="manolo" w:date="2010-12-30T09:15:00Z">
        <w:r>
          <w:rPr>
            <w:noProof/>
            <w:lang w:eastAsia="es-CL"/>
          </w:rPr>
          <w:lastRenderedPageBreak/>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451D3E" w:rsidP="00B71CC1">
      <w:pPr>
        <w:rPr>
          <w:ins w:id="1966" w:author="manolo" w:date="2010-12-30T09:15:00Z"/>
          <w:lang w:val="es-ES"/>
        </w:rPr>
      </w:pPr>
      <w:ins w:id="1967" w:author="manolo" w:date="2010-12-30T09:15:00Z">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68" w:author="manolo" w:date="2010-12-30T09:15:00Z"/>
          <w:lang w:val="es-ES"/>
        </w:rPr>
      </w:pPr>
    </w:p>
    <w:p w:rsidR="00B71CC1" w:rsidRDefault="00451D3E" w:rsidP="00B71CC1">
      <w:pPr>
        <w:rPr>
          <w:del w:id="1969" w:author="manolo" w:date="2010-12-30T09:15:00Z"/>
          <w:lang w:val="es-ES"/>
        </w:rPr>
      </w:pPr>
      <w:del w:id="1970" w:author="manolo" w:date="2010-12-30T09:15:00Z">
        <w:r>
          <w:rPr>
            <w:noProof/>
            <w:lang w:eastAsia="es-CL"/>
          </w:rPr>
          <w:lastRenderedPageBreak/>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del>
    </w:p>
    <w:p w:rsidR="00B71CC1" w:rsidRDefault="00B71CC1" w:rsidP="00B71CC1">
      <w:pPr>
        <w:rPr>
          <w:del w:id="1971"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30" w:history="1">
        <w:r w:rsidRPr="00B71CC1">
          <w:rPr>
            <w:rStyle w:val="Hipervnculo"/>
            <w:lang w:val="es-ES"/>
          </w:rPr>
          <w:t>https://uma-cms.googlecode.com/svn/</w:t>
        </w:r>
      </w:hyperlink>
      <w:r w:rsidRPr="00B71CC1">
        <w:rPr>
          <w:lang w:val="es-ES"/>
        </w:rPr>
        <w:t xml:space="preserve"> y el resto de los datos como sale en la imagen: </w:t>
      </w:r>
      <w:ins w:id="1972" w:author="manolo" w:date="2010-12-30T09:15:00Z">
        <w:r w:rsidRPr="00B71CC1">
          <w:rPr>
            <w:lang w:val="es-ES"/>
          </w:rPr>
          <w:t xml:space="preserve">su </w:t>
        </w:r>
      </w:ins>
      <w:r w:rsidRPr="00B71CC1">
        <w:rPr>
          <w:lang w:val="es-ES"/>
        </w:rPr>
        <w:t>cuenta gmail</w:t>
      </w:r>
      <w:r w:rsidR="009818EB">
        <w:rPr>
          <w:lang w:val="es-ES"/>
        </w:rPr>
        <w:t xml:space="preserve"> </w:t>
      </w:r>
      <w:del w:id="1973"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74" w:author="manolo" w:date="2010-12-30T09:15:00Z">
        <w:r w:rsidRPr="00B71CC1">
          <w:rPr>
            <w:lang w:val="es-ES"/>
          </w:rPr>
          <w:t>que vimos más arriba.</w:t>
        </w:r>
      </w:ins>
      <w:del w:id="1975"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7858FB" w:rsidP="00B71CC1">
      <w:pPr>
        <w:rPr>
          <w:ins w:id="1976" w:author="manolo" w:date="2010-12-30T09:15:00Z"/>
          <w:lang w:val="es-ES"/>
        </w:rPr>
      </w:pPr>
      <w:ins w:id="1977" w:author="manolo" w:date="2010-12-30T09:15:00Z">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ins>
    </w:p>
    <w:p w:rsidR="00B71CC1" w:rsidRDefault="007858FB" w:rsidP="00B71CC1">
      <w:pPr>
        <w:rPr>
          <w:del w:id="1978" w:author="manolo" w:date="2010-12-30T09:15:00Z"/>
          <w:lang w:val="es-ES"/>
        </w:rPr>
      </w:pPr>
      <w:del w:id="1979" w:author="manolo" w:date="2010-12-30T09:15:00Z">
        <w:r>
          <w:rPr>
            <w:noProof/>
            <w:lang w:eastAsia="es-CL"/>
          </w:rPr>
          <w:lastRenderedPageBreak/>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del w:id="1980" w:author="manolo" w:date="2010-12-30T09:15:00Z"/>
          <w:lang w:val="es-ES"/>
        </w:rPr>
      </w:pPr>
      <w:r w:rsidRPr="00B71CC1">
        <w:rPr>
          <w:lang w:val="es-ES"/>
        </w:rPr>
        <w:t>Debiera aparecer una nueva ubicación</w:t>
      </w:r>
      <w:r w:rsidR="0015278D">
        <w:rPr>
          <w:lang w:val="es-ES"/>
        </w:rPr>
        <w:t xml:space="preserve"> </w:t>
      </w:r>
      <w:del w:id="1981"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982" w:author="manolo" w:date="2010-12-30T09:15:00Z">
        <w:r w:rsidR="00D014F4">
          <w:rPr>
            <w:lang w:val="es-ES"/>
          </w:rPr>
          <w:delText>“</w:delText>
        </w:r>
        <w:r w:rsidR="0015278D">
          <w:rPr>
            <w:lang w:val="es-ES"/>
          </w:rPr>
          <w:delText>Find/</w:delText>
        </w:r>
      </w:del>
      <w:r w:rsidRPr="00B71CC1">
        <w:rPr>
          <w:lang w:val="es-ES"/>
        </w:rPr>
        <w:t>Check Out As</w:t>
      </w:r>
      <w:del w:id="1983" w:author="manolo" w:date="2010-12-30T09:15:00Z">
        <w:r w:rsidR="0015278D">
          <w:rPr>
            <w:lang w:val="es-ES"/>
          </w:rPr>
          <w:delText>…</w:delText>
        </w:r>
        <w:r w:rsidR="00D014F4">
          <w:rPr>
            <w:lang w:val="es-ES"/>
          </w:rPr>
          <w:delText>”</w:delText>
        </w:r>
      </w:del>
      <w:r w:rsidRPr="00B71CC1">
        <w:rPr>
          <w:lang w:val="es-ES"/>
        </w:rPr>
        <w:t xml:space="preserve"> en </w:t>
      </w:r>
      <w:del w:id="1984"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985" w:author="manolo" w:date="2010-12-30T09:15:00Z">
        <w:r>
          <w:rPr>
            <w:lang w:val="es-ES"/>
          </w:rPr>
          <w:delText xml:space="preserve">Para usar </w:delText>
        </w:r>
      </w:del>
      <w:r>
        <w:rPr>
          <w:lang w:val="es-ES"/>
        </w:rPr>
        <w:t xml:space="preserve">la rama </w:t>
      </w:r>
      <w:ins w:id="1986" w:author="manolo" w:date="2010-12-30T09:15:00Z">
        <w:r w:rsidR="00B71CC1" w:rsidRPr="00B71CC1">
          <w:rPr>
            <w:lang w:val="es-ES"/>
          </w:rPr>
          <w:t>Trunk.</w:t>
        </w:r>
      </w:ins>
      <w:del w:id="1987"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451D3E" w:rsidP="00B71CC1">
      <w:pPr>
        <w:rPr>
          <w:ins w:id="1988" w:author="manolo" w:date="2010-12-30T09:15:00Z"/>
          <w:lang w:val="es-ES"/>
        </w:rPr>
      </w:pPr>
      <w:ins w:id="1989" w:author="manolo" w:date="2010-12-30T09:15:00Z">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90" w:author="manolo" w:date="2010-12-30T09:15:00Z"/>
          <w:lang w:val="es-ES"/>
        </w:rPr>
      </w:pPr>
    </w:p>
    <w:p w:rsidR="00B71CC1" w:rsidRDefault="00451D3E" w:rsidP="00B71CC1">
      <w:pPr>
        <w:rPr>
          <w:del w:id="1991" w:author="manolo" w:date="2010-12-30T09:15:00Z"/>
          <w:lang w:val="es-ES"/>
        </w:rPr>
      </w:pPr>
      <w:del w:id="1992" w:author="manolo" w:date="2010-12-30T09:15:00Z">
        <w:r>
          <w:rPr>
            <w:noProof/>
            <w:lang w:eastAsia="es-CL"/>
          </w:rPr>
          <w:lastRenderedPageBreak/>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3507740"/>
                      </a:xfrm>
                      <a:prstGeom prst="rect">
                        <a:avLst/>
                      </a:prstGeom>
                    </pic:spPr>
                  </pic:pic>
                </a:graphicData>
              </a:graphic>
            </wp:inline>
          </w:drawing>
        </w:r>
      </w:del>
    </w:p>
    <w:p w:rsidR="00B71CC1" w:rsidRDefault="00B71CC1" w:rsidP="00B71CC1">
      <w:pPr>
        <w:rPr>
          <w:del w:id="1993"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del w:id="1994" w:author="manolo" w:date="2010-12-30T09:15:00Z">
        <w:r w:rsidR="00605DFB">
          <w:rPr>
            <w:lang w:val="es-ES"/>
          </w:rPr>
          <w:delText>“</w:delText>
        </w:r>
      </w:del>
      <w:r>
        <w:rPr>
          <w:lang w:val="es-ES"/>
        </w:rPr>
        <w:t>Check Out As</w:t>
      </w:r>
      <w:del w:id="1995"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del w:id="1996"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97" w:name="_Toc281339348"/>
      <w:bookmarkStart w:id="1998" w:name="_Toc281355191"/>
      <w:bookmarkStart w:id="1999" w:name="_Toc281432060"/>
      <w:r>
        <w:lastRenderedPageBreak/>
        <w:t>Anexos IV.  Scripts  FF</w:t>
      </w:r>
      <w:r w:rsidR="00E41A61" w:rsidRPr="00E41A61">
        <w:t>mpeg</w:t>
      </w:r>
      <w:bookmarkEnd w:id="1997"/>
      <w:bookmarkEnd w:id="1998"/>
      <w:bookmarkEnd w:id="199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Default="00D25A0E" w:rsidP="00D25A0E">
      <w:pPr>
        <w:rPr>
          <w:del w:id="2000" w:author="manolo" w:date="2010-12-30T09:15:00Z"/>
          <w:lang w:val="en-US"/>
        </w:rPr>
      </w:pPr>
      <w:del w:id="2001" w:author="manolo" w:date="2010-12-30T09:15:00Z">
        <w:r>
          <w:rPr>
            <w:lang w:val="en-US"/>
          </w:rPr>
          <w:delText xml:space="preserve">Los scripts son administrables en </w:delText>
        </w:r>
        <w:r w:rsidR="00F61BB0">
          <w:rPr>
            <w:lang w:val="en-US"/>
          </w:rPr>
          <w:delText xml:space="preserve">el menu de </w:delText>
        </w:r>
        <w:r>
          <w:rPr>
            <w:lang w:val="en-US"/>
          </w:rPr>
          <w:delText>tipos de video.</w:delText>
        </w:r>
      </w:del>
    </w:p>
    <w:p w:rsidR="002A0CF2" w:rsidRDefault="002A0CF2" w:rsidP="00D25A0E">
      <w:pPr>
        <w:rPr>
          <w:del w:id="2002" w:author="manolo" w:date="2010-12-30T09:15:00Z"/>
          <w:lang w:val="en-US"/>
        </w:rPr>
      </w:pPr>
      <w:del w:id="2003" w:author="manolo" w:date="2010-12-30T09:15:00Z">
        <w:r>
          <w:rPr>
            <w:lang w:val="en-US"/>
          </w:rPr>
          <w:delText>E</w:delText>
        </w:r>
        <w:r w:rsidR="00D25A0E">
          <w:rPr>
            <w:lang w:val="en-US"/>
          </w:rPr>
          <w:delText xml:space="preserve">n el campo “browser” se puede especificar una cadena de texto que pueda ser parte del agente de usuario por ejemplo “Android” o “iPhone” de esta forma especificamos que </w:delText>
        </w:r>
        <w:r>
          <w:rPr>
            <w:lang w:val="en-US"/>
          </w:rPr>
          <w:delText xml:space="preserve">el player escogido </w:delText>
        </w:r>
        <w:r w:rsidR="00D25A0E">
          <w:rPr>
            <w:lang w:val="en-US"/>
          </w:rPr>
          <w:delText xml:space="preserve">sea el reproductor por defecto para dicho agente de usuario, </w:delText>
        </w:r>
      </w:del>
    </w:p>
    <w:p w:rsidR="00D25A0E" w:rsidRPr="00605DFB" w:rsidRDefault="002A0CF2" w:rsidP="00D25A0E">
      <w:pPr>
        <w:rPr>
          <w:del w:id="2004" w:author="manolo" w:date="2010-12-30T09:15:00Z"/>
          <w:lang w:val="en-US"/>
        </w:rPr>
      </w:pPr>
      <w:del w:id="2005" w:author="manolo" w:date="2010-12-30T09:15:00Z">
        <w:r>
          <w:rPr>
            <w:lang w:val="en-US"/>
          </w:rPr>
          <w:delText>C</w:delText>
        </w:r>
        <w:r w:rsidR="00D25A0E">
          <w:rPr>
            <w:lang w:val="en-US"/>
          </w:rPr>
          <w:delText>on esto se cumple con el objetivo de facilitar el acceso multimedia incluso para dispositivos no contemplados desde el comienzo del desarrollo o que aun no existan.</w:delText>
        </w:r>
        <w:r>
          <w:rPr>
            <w:lang w:val="en-US"/>
          </w:rPr>
          <w:delText xml:space="preserve"> Se puede encontrar la información del agente de usuario navegando con el dispositivo a investigar </w:delText>
        </w:r>
        <w:bookmarkStart w:id="2006" w:name="_GoBack"/>
        <w:bookmarkEnd w:id="2006"/>
        <w:r>
          <w:rPr>
            <w:lang w:val="en-US"/>
          </w:rPr>
          <w:delText xml:space="preserve">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D25A0E" w:rsidRDefault="00D25A0E" w:rsidP="00E41A61">
      <w:pPr>
        <w:rPr>
          <w:del w:id="2007"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lastRenderedPageBreak/>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08" w:name="_Toc281355192"/>
      <w:bookmarkStart w:id="2009" w:name="_Toc281432061"/>
      <w:r w:rsidRPr="00E41A61">
        <w:lastRenderedPageBreak/>
        <w:t xml:space="preserve">Anexos V.  </w:t>
      </w:r>
      <w:r>
        <w:t>Integración</w:t>
      </w:r>
      <w:ins w:id="2010" w:author="manolo" w:date="2010-12-30T09:15:00Z">
        <w:r w:rsidRPr="00E41A61">
          <w:t xml:space="preserve"> </w:t>
        </w:r>
      </w:ins>
      <w:r>
        <w:t>Multimedia</w:t>
      </w:r>
      <w:bookmarkEnd w:id="2008"/>
      <w:bookmarkEnd w:id="2009"/>
    </w:p>
    <w:p w:rsidR="008D3E30" w:rsidRDefault="008D3E30" w:rsidP="008D3E30">
      <w:pPr>
        <w:rPr>
          <w:ins w:id="2011" w:author="manolo" w:date="2010-12-30T09:15:00Z"/>
        </w:rPr>
      </w:pPr>
      <w:ins w:id="2012"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13" w:author="manolo" w:date="2010-12-30T09:15:00Z"/>
        </w:rPr>
      </w:pPr>
    </w:p>
    <w:p w:rsidR="002A0CF2" w:rsidRDefault="008D3E30" w:rsidP="002A0CF2">
      <w:pPr>
        <w:rPr>
          <w:del w:id="2014" w:author="manolo" w:date="2010-12-30T09:15:00Z"/>
          <w:lang w:val="en-US"/>
        </w:rPr>
      </w:pPr>
      <w:ins w:id="2015" w:author="manolo" w:date="2010-12-30T09:15:00Z">
        <w:r w:rsidRPr="005C66F9">
          <w:rPr>
            <w:lang w:val="en-US"/>
          </w:rPr>
          <w:t>Integración Tipo</w:t>
        </w:r>
      </w:ins>
      <w:del w:id="2016" w:author="manolo" w:date="2010-12-30T09:15:00Z">
        <w:r w:rsidR="002A0CF2">
          <w:rPr>
            <w:lang w:val="en-US"/>
          </w:rPr>
          <w:delText>Los reproductores son administrables.</w:delText>
        </w:r>
      </w:del>
    </w:p>
    <w:p w:rsidR="002A0CF2" w:rsidRDefault="002A0CF2" w:rsidP="002A0CF2">
      <w:pPr>
        <w:rPr>
          <w:del w:id="2017" w:author="manolo" w:date="2010-12-30T09:15:00Z"/>
          <w:lang w:val="en-US"/>
        </w:rPr>
      </w:pPr>
      <w:del w:id="2018"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19" w:author="manolo" w:date="2010-12-30T09:15:00Z"/>
          <w:lang w:val="en-US"/>
        </w:rPr>
      </w:pPr>
      <w:del w:id="2020"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8D3E30" w:rsidRDefault="008D3E30" w:rsidP="008D3E30">
      <w:pPr>
        <w:suppressAutoHyphens w:val="0"/>
        <w:spacing w:before="0" w:after="0" w:line="240" w:lineRule="auto"/>
        <w:jc w:val="left"/>
        <w:rPr>
          <w:del w:id="2021" w:author="manolo" w:date="2010-12-30T09:15:00Z"/>
        </w:rPr>
      </w:pPr>
    </w:p>
    <w:p w:rsidR="008D3E30" w:rsidRPr="005C66F9" w:rsidRDefault="00605DFB" w:rsidP="008D3E30">
      <w:pPr>
        <w:pStyle w:val="Subttulo"/>
        <w:rPr>
          <w:lang w:val="en-US"/>
        </w:rPr>
      </w:pPr>
      <w:del w:id="2022"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 xml:space="preserve">&lt;object id="player" classid="clsid:D27CDB6E-AE6D-11cf-96B8-444553540000" name="player" width="640" height="480"&gt;&lt;param name="movie" value="/swf/players/jwplayer4/player.swf" /&gt;&lt;param name="allowfullscreen" value="true" /&gt;&lt;param name="allowscriptaccess" value="always" /&gt;&lt;param name="flashvars" </w:t>
      </w:r>
      <w:r w:rsidRPr="005453DA">
        <w:rPr>
          <w:lang w:val="en-US"/>
        </w:rPr>
        <w:lastRenderedPageBreak/>
        <w:t>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23" w:author="manolo" w:date="2010-12-30T09:15:00Z"/>
          <w:lang w:val="en-US" w:eastAsia="es-CL"/>
        </w:rPr>
      </w:pPr>
      <w:ins w:id="2024" w:author="manolo" w:date="2010-12-30T09:15:00Z">
        <w:r>
          <w:rPr>
            <w:lang w:val="en-US" w:eastAsia="es-CL"/>
          </w:rPr>
          <w:lastRenderedPageBreak/>
          <w:t>Integración Tipo Backoffice</w:t>
        </w:r>
      </w:ins>
    </w:p>
    <w:p w:rsidR="008D3E30" w:rsidRDefault="008D3E30" w:rsidP="008D3E30">
      <w:pPr>
        <w:suppressAutoHyphens w:val="0"/>
        <w:spacing w:before="0" w:after="0" w:line="240" w:lineRule="auto"/>
        <w:jc w:val="left"/>
        <w:rPr>
          <w:ins w:id="2025" w:author="manolo" w:date="2010-12-30T09:15:00Z"/>
          <w:lang w:val="en-US" w:eastAsia="es-CL"/>
        </w:rPr>
      </w:pPr>
    </w:p>
    <w:p w:rsidR="008D3E30" w:rsidRDefault="00605DFB" w:rsidP="008D3E30">
      <w:pPr>
        <w:pStyle w:val="Subttulo"/>
        <w:rPr>
          <w:del w:id="2026" w:author="manolo" w:date="2010-12-30T09:15:00Z"/>
          <w:lang w:val="en-US" w:eastAsia="es-CL"/>
        </w:rPr>
      </w:pPr>
      <w:del w:id="2027"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28"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29" w:author="manolo" w:date="2010-12-30T09:15:00Z">
        <w:r>
          <w:rPr>
            <w:kern w:val="1"/>
            <w:lang w:val="en-US"/>
          </w:rPr>
          <w:lastRenderedPageBreak/>
          <w:t>Integración Tipo HTML5</w:t>
        </w:r>
      </w:ins>
      <w:del w:id="2030"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31" w:author="manolo" w:date="2010-12-30T09:15:00Z">
        <w:r w:rsidRPr="005453DA">
          <w:rPr>
            <w:lang w:val="en-US"/>
          </w:rPr>
          <w:t xml:space="preserve"> </w:t>
        </w:r>
      </w:ins>
      <w:r w:rsidRPr="005453DA">
        <w:rPr>
          <w:lang w:val="en-US"/>
        </w:rPr>
        <w:t>&lt;source src="&lt;#filename/&gt;" type="video/mpeg4"&gt;</w:t>
      </w:r>
      <w:ins w:id="2032"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33" w:author="manolo" w:date="2010-12-30T09:15:00Z">
        <w:r>
          <w:rPr>
            <w:kern w:val="1"/>
            <w:lang w:val="en-US"/>
          </w:rPr>
          <w:t xml:space="preserve">Integración Tipo </w:t>
        </w:r>
      </w:ins>
      <w:del w:id="2034"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35" w:author="manolo" w:date="2010-12-30T09:15:00Z">
        <w:r w:rsidRPr="005453DA">
          <w:rPr>
            <w:lang w:val="en-US"/>
          </w:rPr>
          <w:t xml:space="preserve"> </w:t>
        </w:r>
      </w:ins>
      <w:r w:rsidRPr="005453DA">
        <w:rPr>
          <w:lang w:val="en-US"/>
        </w:rPr>
        <w:t>&lt;param name="src" value="&lt;#filename/&gt;"&gt;</w:t>
      </w:r>
      <w:ins w:id="2036" w:author="manolo" w:date="2010-12-30T09:15:00Z">
        <w:r w:rsidRPr="005453DA">
          <w:rPr>
            <w:lang w:val="en-US"/>
          </w:rPr>
          <w:t xml:space="preserve"> </w:t>
        </w:r>
      </w:ins>
      <w:r w:rsidRPr="005453DA">
        <w:rPr>
          <w:lang w:val="en-US"/>
        </w:rPr>
        <w:t>&lt;param name="autoplay" value="true"&gt;</w:t>
      </w:r>
      <w:ins w:id="2037" w:author="manolo" w:date="2010-12-30T09:15:00Z">
        <w:r w:rsidRPr="005453DA">
          <w:rPr>
            <w:lang w:val="en-US"/>
          </w:rPr>
          <w:t xml:space="preserve"> </w:t>
        </w:r>
      </w:ins>
      <w:r w:rsidRPr="005453DA">
        <w:rPr>
          <w:lang w:val="en-US"/>
        </w:rPr>
        <w:t>&lt;param name="controller" value="false"&gt;</w:t>
      </w:r>
      <w:ins w:id="2038"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39" w:author="manolo" w:date="2010-12-30T09:15:00Z">
        <w:r w:rsidRPr="005453DA">
          <w:rPr>
            <w:lang w:val="en-US"/>
          </w:rPr>
          <w:t xml:space="preserve"> </w:t>
        </w:r>
      </w:ins>
      <w:r w:rsidRPr="005453DA">
        <w:rPr>
          <w:lang w:val="en-US"/>
        </w:rPr>
        <w:t>&lt;/embed&gt;</w:t>
      </w:r>
      <w:ins w:id="2040"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41" w:name="_Toc281328713"/>
      <w:bookmarkStart w:id="2042" w:name="_Toc281339350"/>
      <w:bookmarkStart w:id="2043" w:name="_Toc281355193"/>
      <w:bookmarkStart w:id="2044" w:name="_Toc281432062"/>
      <w:r w:rsidRPr="00E41A61">
        <w:lastRenderedPageBreak/>
        <w:t>Anexos V</w:t>
      </w:r>
      <w:r>
        <w:t>I</w:t>
      </w:r>
      <w:r w:rsidRPr="00E41A61">
        <w:t xml:space="preserve">.  </w:t>
      </w:r>
      <w:r>
        <w:t>Formato Minuta Reuniones</w:t>
      </w:r>
      <w:bookmarkEnd w:id="2041"/>
      <w:bookmarkEnd w:id="2042"/>
      <w:bookmarkEnd w:id="2043"/>
      <w:bookmarkEnd w:id="204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45" w:name="_Toc281328714"/>
      <w:bookmarkStart w:id="2046" w:name="_Toc281339351"/>
      <w:r w:rsidRPr="00E41A61">
        <w:lastRenderedPageBreak/>
        <w:t>Anexos V</w:t>
      </w:r>
      <w:r>
        <w:t>II</w:t>
      </w:r>
      <w:r w:rsidRPr="00E41A61">
        <w:t xml:space="preserve">.  </w:t>
      </w:r>
      <w:r>
        <w:t>Formato Documentación Metodología XP</w:t>
      </w:r>
      <w:bookmarkEnd w:id="2045"/>
      <w:bookmarkEnd w:id="204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47"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48" w:name="_Toc281339352"/>
      <w:bookmarkStart w:id="2049" w:name="_Toc281355194"/>
      <w:bookmarkStart w:id="2050" w:name="_Toc281432063"/>
      <w:r>
        <w:lastRenderedPageBreak/>
        <w:t>Glosario</w:t>
      </w:r>
      <w:bookmarkEnd w:id="2048"/>
      <w:bookmarkEnd w:id="2049"/>
      <w:bookmarkEnd w:id="2050"/>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51" w:name="_Toc281339353"/>
      <w:bookmarkStart w:id="2052" w:name="_Toc281355195"/>
      <w:bookmarkStart w:id="2053" w:name="_Toc281432064"/>
      <w:r w:rsidRPr="0064191E">
        <w:rPr>
          <w:lang w:val="en-US"/>
        </w:rPr>
        <w:lastRenderedPageBreak/>
        <w:t>Acrónimos</w:t>
      </w:r>
      <w:bookmarkEnd w:id="2051"/>
      <w:bookmarkEnd w:id="2052"/>
      <w:bookmarkEnd w:id="205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54"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55"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56"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57" w:author="manolo" w:date="2010-12-30T09:15:00Z">
        <w:r w:rsidR="00010D4C">
          <w:rPr>
            <w:b/>
            <w:szCs w:val="24"/>
            <w:lang w:val="en-US"/>
          </w:rPr>
          <w:t xml:space="preserve"> </w:t>
        </w:r>
      </w:ins>
      <w:r w:rsidRPr="00C535F5">
        <w:rPr>
          <w:szCs w:val="24"/>
          <w:lang w:val="en-US"/>
        </w:rPr>
        <w:t>Representational</w:t>
      </w:r>
      <w:ins w:id="2058"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3"/>
      <w:headerReference w:type="default" r:id="rId144"/>
      <w:footerReference w:type="even" r:id="rId145"/>
      <w:footerReference w:type="default" r:id="rId146"/>
      <w:headerReference w:type="first" r:id="rId147"/>
      <w:footerReference w:type="first" r:id="rId14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99"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09"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69" w:author="Dahianna Vega Leiva" w:date="2010-12-29T13:46:00Z" w:initials="DVL">
    <w:p w:rsidR="00F41D31" w:rsidRDefault="00F41D31">
      <w:pPr>
        <w:pStyle w:val="Textocomentario"/>
      </w:pPr>
      <w:r>
        <w:rPr>
          <w:rStyle w:val="Refdecomentario"/>
        </w:rPr>
        <w:annotationRef/>
      </w:r>
      <w:r>
        <w:t>Introducir este punto no solo citarlo.</w:t>
      </w:r>
    </w:p>
  </w:comment>
  <w:comment w:id="1414"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19"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0748" w:rsidRDefault="00240748">
      <w:pPr>
        <w:spacing w:before="0" w:after="0" w:line="240" w:lineRule="auto"/>
      </w:pPr>
      <w:r>
        <w:separator/>
      </w:r>
    </w:p>
  </w:endnote>
  <w:endnote w:type="continuationSeparator" w:id="1">
    <w:p w:rsidR="00240748" w:rsidRDefault="00240748">
      <w:pPr>
        <w:spacing w:before="0" w:after="0" w:line="240" w:lineRule="auto"/>
      </w:pPr>
      <w:r>
        <w:continuationSeparator/>
      </w:r>
    </w:p>
  </w:endnote>
  <w:endnote w:type="continuationNotice" w:id="2">
    <w:p w:rsidR="00240748" w:rsidRDefault="0024074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51A41">
            <w:rPr>
              <w:sz w:val="16"/>
              <w:szCs w:val="16"/>
            </w:rPr>
            <w:fldChar w:fldCharType="begin"/>
          </w:r>
          <w:r>
            <w:rPr>
              <w:sz w:val="16"/>
              <w:szCs w:val="16"/>
            </w:rPr>
            <w:instrText xml:space="preserve"> PAGE </w:instrText>
          </w:r>
          <w:r w:rsidR="00B51A41">
            <w:rPr>
              <w:sz w:val="16"/>
              <w:szCs w:val="16"/>
            </w:rPr>
            <w:fldChar w:fldCharType="separate"/>
          </w:r>
          <w:r w:rsidR="00451043">
            <w:rPr>
              <w:noProof/>
              <w:sz w:val="16"/>
              <w:szCs w:val="16"/>
            </w:rPr>
            <w:t>55</w:t>
          </w:r>
          <w:r w:rsidR="00B51A41">
            <w:rPr>
              <w:sz w:val="16"/>
              <w:szCs w:val="16"/>
            </w:rPr>
            <w:fldChar w:fldCharType="end"/>
          </w:r>
          <w:r>
            <w:rPr>
              <w:sz w:val="16"/>
              <w:szCs w:val="16"/>
            </w:rPr>
            <w:t xml:space="preserve"> de </w:t>
          </w:r>
          <w:fldSimple w:instr=" NUMPAGES   \* MERGEFORMAT ">
            <w:r w:rsidR="00451043" w:rsidRPr="00451043">
              <w:rPr>
                <w:noProof/>
                <w:sz w:val="16"/>
                <w:szCs w:val="16"/>
              </w:rPr>
              <w:t>211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0748" w:rsidRDefault="00240748">
      <w:pPr>
        <w:spacing w:before="0" w:after="0" w:line="240" w:lineRule="auto"/>
      </w:pPr>
      <w:r>
        <w:separator/>
      </w:r>
    </w:p>
  </w:footnote>
  <w:footnote w:type="continuationSeparator" w:id="1">
    <w:p w:rsidR="00240748" w:rsidRDefault="00240748">
      <w:pPr>
        <w:spacing w:before="0" w:after="0" w:line="240" w:lineRule="auto"/>
      </w:pPr>
      <w:r>
        <w:continuationSeparator/>
      </w:r>
    </w:p>
  </w:footnote>
  <w:footnote w:type="continuationNotice" w:id="2">
    <w:p w:rsidR="00240748" w:rsidRDefault="00240748">
      <w:pPr>
        <w:spacing w:before="0" w:after="0" w:line="240" w:lineRule="auto"/>
      </w:pPr>
    </w:p>
  </w:footnote>
  <w:footnote w:id="3">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51A41" w:rsidRPr="00B51A41">
        <w:fldChar w:fldCharType="begin"/>
      </w:r>
      <w:del w:id="580" w:author="manolo" w:date="2010-12-30T09:15:00Z">
        <w:r w:rsidR="00B51A41" w:rsidRPr="00B51A41">
          <w:delInstrText xml:space="preserve"> </w:delInstrText>
        </w:r>
      </w:del>
      <w:r w:rsidR="00B51A41" w:rsidRPr="00B51A41">
        <w:instrText>HYPERLINK "http://es.wikipedia.org/wiki/Acceso_Multimedia_Universal"</w:instrText>
      </w:r>
      <w:del w:id="581" w:author="manolo" w:date="2010-12-30T09:15:00Z">
        <w:r w:rsidR="00B51A41" w:rsidRPr="00B51A41">
          <w:delInstrText xml:space="preserve"> </w:delInstrText>
        </w:r>
      </w:del>
      <w:r w:rsidR="00B51A41" w:rsidRPr="00B51A41">
        <w:fldChar w:fldCharType="separate"/>
      </w:r>
      <w:r w:rsidRPr="00750000">
        <w:rPr>
          <w:rStyle w:val="Hipervnculo"/>
          <w:szCs w:val="24"/>
          <w:lang w:val="en-US"/>
        </w:rPr>
        <w:t>http://es.wikipedia.org/wiki/Acceso_Multimedia_Universal</w:t>
      </w:r>
      <w:r w:rsidR="00B51A41">
        <w:rPr>
          <w:rPrChange w:id="582" w:author="manolo" w:date="2010-12-30T09:15:00Z">
            <w:rPr>
              <w:rStyle w:val="Hipervnculo"/>
              <w:szCs w:val="24"/>
              <w:lang w:val="en-US"/>
            </w:rPr>
          </w:rPrChange>
        </w:rPr>
        <w:fldChar w:fldCharType="end"/>
      </w:r>
    </w:p>
  </w:footnote>
  <w:footnote w:id="6">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B51A41" w:rsidRPr="00B51A41">
        <w:fldChar w:fldCharType="begin"/>
      </w:r>
      <w:del w:id="638" w:author="manolo" w:date="2010-12-30T09:15:00Z">
        <w:r w:rsidRPr="008F6728">
          <w:rPr>
            <w:lang w:val="en-US"/>
          </w:rPr>
          <w:delInstrText xml:space="preserve"> </w:delInstrText>
        </w:r>
      </w:del>
      <w:r>
        <w:rPr>
          <w:rPrChange w:id="639" w:author="manolo" w:date="2010-12-30T09:15:00Z">
            <w:rPr>
              <w:lang w:val="en-US"/>
            </w:rPr>
          </w:rPrChange>
        </w:rPr>
        <w:instrText>HYPERLINK "http://helpdesk.doit.wisc.edu/helpdesk/page.php?id=5325"</w:instrText>
      </w:r>
      <w:del w:id="640" w:author="manolo" w:date="2010-12-30T09:15:00Z">
        <w:r w:rsidRPr="008F6728">
          <w:rPr>
            <w:lang w:val="en-US"/>
          </w:rPr>
          <w:delInstrText xml:space="preserve"> </w:delInstrText>
        </w:r>
      </w:del>
      <w:r w:rsidR="00B51A41" w:rsidRPr="00B51A41">
        <w:fldChar w:fldCharType="separate"/>
      </w:r>
      <w:r w:rsidRPr="007C34C3">
        <w:rPr>
          <w:rStyle w:val="Hipervnculo"/>
          <w:sz w:val="20"/>
          <w:szCs w:val="20"/>
          <w:lang w:val="en-US"/>
        </w:rPr>
        <w:t>http://helpdesk.doit.wisc.edu/helpdesk/page.php?id=5325</w:t>
      </w:r>
      <w:r w:rsidR="00B51A41">
        <w:rPr>
          <w:rPrChange w:id="641"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7">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8">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9">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10">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1">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2">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3">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4">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3074"/>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hyperlink" Target="http://es.wikipedia.org/wiki/HTML" TargetMode="External"/><Relationship Id="rId68" Type="http://schemas.openxmlformats.org/officeDocument/2006/relationships/image" Target="media/image27.png"/><Relationship Id="rId84" Type="http://schemas.openxmlformats.org/officeDocument/2006/relationships/hyperlink" Target="http://www.w3.org/1999/xhtml" TargetMode="External"/><Relationship Id="rId89" Type="http://schemas.openxmlformats.org/officeDocument/2006/relationships/image" Target="media/image47.png"/><Relationship Id="rId112" Type="http://schemas.openxmlformats.org/officeDocument/2006/relationships/hyperlink" Target="http://code.google.com/intl/es/webtoolkit/"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webSettings" Target="webSettings.xml"/><Relationship Id="rId107" Type="http://schemas.openxmlformats.org/officeDocument/2006/relationships/hyperlink" Target="http://www.ffmpeg.org/"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hyperlink" Target="http://es.wikipedia.org/wiki/Adobe_Flash"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umacms.no-ip.org/admin/xml" TargetMode="External"/><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s.wikipedia.org/wiki/IPTV" TargetMode="External"/><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hyperlink" Target="http://es.wikipedia.org/wiki/Programa_de_televisi%C3%B3n" TargetMode="External"/><Relationship Id="rId67" Type="http://schemas.openxmlformats.org/officeDocument/2006/relationships/image" Target="media/image26.png"/><Relationship Id="rId103" Type="http://schemas.openxmlformats.org/officeDocument/2006/relationships/hyperlink" Target="http://umacms.no-ip.org/docs/components" TargetMode="External"/><Relationship Id="rId108" Type="http://schemas.openxmlformats.org/officeDocument/2006/relationships/hyperlink" Target="http://www.ffmpeg.org/"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image" Target="media/image76.png"/><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3.png"/><Relationship Id="rId111" Type="http://schemas.openxmlformats.org/officeDocument/2006/relationships/hyperlink" Target="http://www.dosideas.com/wiki/Agil" TargetMode="External"/><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hyperlink" Target="http://es.wikipedia.org/wiki/Filial" TargetMode="External"/><Relationship Id="rId106" Type="http://schemas.openxmlformats.org/officeDocument/2006/relationships/image" Target="media/image56.png"/><Relationship Id="rId114" Type="http://schemas.openxmlformats.org/officeDocument/2006/relationships/hyperlink" Target="http://www.google.com/tv/" TargetMode="External"/><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hyperlink" Target="http://es.wikipedia.org/wiki/V%C3%ADdeo_musical"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umacms.no-ip.org" TargetMode="External"/><Relationship Id="rId101" Type="http://schemas.openxmlformats.org/officeDocument/2006/relationships/hyperlink" Target="http://umacms.no-ip.org/docs/phpdoc" TargetMode="External"/><Relationship Id="rId122" Type="http://schemas.openxmlformats.org/officeDocument/2006/relationships/image" Target="media/image63.png"/><Relationship Id="rId130" Type="http://schemas.openxmlformats.org/officeDocument/2006/relationships/hyperlink" Target="https://uma-cms.googlecode.com/svn/" TargetMode="External"/><Relationship Id="rId135" Type="http://schemas.openxmlformats.org/officeDocument/2006/relationships/image" Target="media/image74.png"/><Relationship Id="rId143" Type="http://schemas.openxmlformats.org/officeDocument/2006/relationships/header" Target="header2.xml"/><Relationship Id="rId148" Type="http://schemas.openxmlformats.org/officeDocument/2006/relationships/footer" Target="footer4.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hyperlink" Target="http://es.wikipedia.org/wiki/Acceso_Multimedia_Universal" TargetMode="External"/><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4.jpeg"/><Relationship Id="rId104" Type="http://schemas.openxmlformats.org/officeDocument/2006/relationships/hyperlink" Target="http://umacms.no-ip.org/scripts" TargetMode="External"/><Relationship Id="rId120" Type="http://schemas.openxmlformats.org/officeDocument/2006/relationships/image" Target="media/image61.png"/><Relationship Id="rId125" Type="http://schemas.openxmlformats.org/officeDocument/2006/relationships/hyperlink" Target="http://code.google.com/p/uma-cms/source/checkout" TargetMode="External"/><Relationship Id="rId141" Type="http://schemas.openxmlformats.org/officeDocument/2006/relationships/image" Target="media/image80.png"/><Relationship Id="rId146" Type="http://schemas.openxmlformats.org/officeDocument/2006/relationships/footer" Target="footer3.xml"/><Relationship Id="rId7" Type="http://schemas.openxmlformats.org/officeDocument/2006/relationships/customXml" Target="../customXml/item7.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es.wikipedia.org/wiki/Acceso_Multimedia_Universal" TargetMode="External"/><Relationship Id="rId115" Type="http://schemas.openxmlformats.org/officeDocument/2006/relationships/hyperlink" Target="http://diveintohtml5.org/video.html"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es.wikipedia.org/wiki/Blogs" TargetMode="External"/><Relationship Id="rId82" Type="http://schemas.openxmlformats.org/officeDocument/2006/relationships/image" Target="media/image41.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hyperlink" Target="http://es.wikipedia.org/wiki/PayPal" TargetMode="External"/><Relationship Id="rId77" Type="http://schemas.openxmlformats.org/officeDocument/2006/relationships/image" Target="media/image36.png"/><Relationship Id="rId100" Type="http://schemas.openxmlformats.org/officeDocument/2006/relationships/hyperlink" Target="http://umacms.no-ip.org" TargetMode="External"/><Relationship Id="rId105" Type="http://schemas.openxmlformats.org/officeDocument/2006/relationships/hyperlink" Target="http://code.google.com/p/uma-cms/" TargetMode="External"/><Relationship Id="rId126" Type="http://schemas.openxmlformats.org/officeDocument/2006/relationships/image" Target="media/image66.png"/><Relationship Id="rId147"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1.png"/><Relationship Id="rId93" Type="http://schemas.openxmlformats.org/officeDocument/2006/relationships/comments" Target="comments.xm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10.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11.xml><?xml version="1.0" encoding="utf-8"?>
<ds:datastoreItem xmlns:ds="http://schemas.openxmlformats.org/officeDocument/2006/customXml" ds:itemID="{2D02DE54-F6BE-4B2A-B887-D273F05B5AF6}">
  <ds:schemaRefs>
    <ds:schemaRef ds:uri="http://schemas.openxmlformats.org/officeDocument/2006/bibliography"/>
  </ds:schemaRefs>
</ds:datastoreItem>
</file>

<file path=customXml/itemProps12.xml><?xml version="1.0" encoding="utf-8"?>
<ds:datastoreItem xmlns:ds="http://schemas.openxmlformats.org/officeDocument/2006/customXml" ds:itemID="{F93ED40B-FB5D-438C-9152-0693EA60F52E}">
  <ds:schemaRefs>
    <ds:schemaRef ds:uri="http://schemas.openxmlformats.org/officeDocument/2006/bibliography"/>
  </ds:schemaRefs>
</ds:datastoreItem>
</file>

<file path=customXml/itemProps2.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3.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4.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5.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6.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7.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8.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9.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211</Pages>
  <Words>21463</Words>
  <Characters>118051</Characters>
  <Application>Microsoft Office Word</Application>
  <DocSecurity>0</DocSecurity>
  <Lines>983</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139236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5</cp:revision>
  <cp:lastPrinted>2010-12-29T06:08:00Z</cp:lastPrinted>
  <dcterms:created xsi:type="dcterms:W3CDTF">2010-12-29T18:20:00Z</dcterms:created>
  <dcterms:modified xsi:type="dcterms:W3CDTF">2010-12-30T13:29:00Z</dcterms:modified>
</cp:coreProperties>
</file>