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8C7A36"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431958" w:history="1">
        <w:r w:rsidR="008C7A36" w:rsidRPr="007E2EF7">
          <w:rPr>
            <w:rStyle w:val="Hipervnculo"/>
          </w:rPr>
          <w:t>Capítulo 1. Introducción</w:t>
        </w:r>
        <w:r w:rsidR="008C7A36">
          <w:rPr>
            <w:webHidden/>
          </w:rPr>
          <w:tab/>
        </w:r>
        <w:r w:rsidR="008C7A36">
          <w:rPr>
            <w:webHidden/>
          </w:rPr>
          <w:fldChar w:fldCharType="begin"/>
        </w:r>
        <w:r w:rsidR="008C7A36">
          <w:rPr>
            <w:webHidden/>
          </w:rPr>
          <w:instrText xml:space="preserve"> PAGEREF _Toc281431958 \h </w:instrText>
        </w:r>
        <w:r w:rsidR="008C7A36">
          <w:rPr>
            <w:webHidden/>
          </w:rPr>
        </w:r>
        <w:r w:rsidR="008C7A36">
          <w:rPr>
            <w:webHidden/>
          </w:rPr>
          <w:fldChar w:fldCharType="separate"/>
        </w:r>
        <w:r w:rsidR="008C7A36">
          <w:rPr>
            <w:webHidden/>
          </w:rPr>
          <w:t>1</w:t>
        </w:r>
        <w:r w:rsidR="008C7A36">
          <w:rPr>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59" w:history="1">
        <w:r w:rsidRPr="007E2EF7">
          <w:rPr>
            <w:rStyle w:val="Hipervnculo"/>
            <w:noProof/>
          </w:rPr>
          <w:t>Resumen</w:t>
        </w:r>
        <w:r>
          <w:rPr>
            <w:noProof/>
            <w:webHidden/>
          </w:rPr>
          <w:tab/>
        </w:r>
        <w:r>
          <w:rPr>
            <w:noProof/>
            <w:webHidden/>
          </w:rPr>
          <w:fldChar w:fldCharType="begin"/>
        </w:r>
        <w:r>
          <w:rPr>
            <w:noProof/>
            <w:webHidden/>
          </w:rPr>
          <w:instrText xml:space="preserve"> PAGEREF _Toc281431959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60" w:history="1">
        <w:r w:rsidRPr="007E2EF7">
          <w:rPr>
            <w:rStyle w:val="Hipervnculo"/>
            <w:noProof/>
          </w:rPr>
          <w:t>1.1. Formulación General del Proyecto</w:t>
        </w:r>
        <w:r>
          <w:rPr>
            <w:noProof/>
            <w:webHidden/>
          </w:rPr>
          <w:tab/>
        </w:r>
        <w:r>
          <w:rPr>
            <w:noProof/>
            <w:webHidden/>
          </w:rPr>
          <w:fldChar w:fldCharType="begin"/>
        </w:r>
        <w:r>
          <w:rPr>
            <w:noProof/>
            <w:webHidden/>
          </w:rPr>
          <w:instrText xml:space="preserve"> PAGEREF _Toc281431960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61" w:history="1">
        <w:r w:rsidRPr="007E2EF7">
          <w:rPr>
            <w:rStyle w:val="Hipervnculo"/>
            <w:noProof/>
            <w:kern w:val="1"/>
          </w:rPr>
          <w:t>1.2. Objetivos</w:t>
        </w:r>
        <w:r>
          <w:rPr>
            <w:noProof/>
            <w:webHidden/>
          </w:rPr>
          <w:tab/>
        </w:r>
        <w:r>
          <w:rPr>
            <w:noProof/>
            <w:webHidden/>
          </w:rPr>
          <w:fldChar w:fldCharType="begin"/>
        </w:r>
        <w:r>
          <w:rPr>
            <w:noProof/>
            <w:webHidden/>
          </w:rPr>
          <w:instrText xml:space="preserve"> PAGEREF _Toc281431961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62" w:history="1">
        <w:r w:rsidRPr="007E2EF7">
          <w:rPr>
            <w:rStyle w:val="Hipervnculo"/>
            <w:noProof/>
            <w:kern w:val="1"/>
          </w:rPr>
          <w:t>1.2.1. Objetivo General</w:t>
        </w:r>
        <w:r>
          <w:rPr>
            <w:noProof/>
            <w:webHidden/>
          </w:rPr>
          <w:tab/>
        </w:r>
        <w:r>
          <w:rPr>
            <w:noProof/>
            <w:webHidden/>
          </w:rPr>
          <w:fldChar w:fldCharType="begin"/>
        </w:r>
        <w:r>
          <w:rPr>
            <w:noProof/>
            <w:webHidden/>
          </w:rPr>
          <w:instrText xml:space="preserve"> PAGEREF _Toc281431962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63" w:history="1">
        <w:r w:rsidRPr="007E2EF7">
          <w:rPr>
            <w:rStyle w:val="Hipervnculo"/>
            <w:noProof/>
          </w:rPr>
          <w:t>1.2.2. Objetivos Específicos</w:t>
        </w:r>
        <w:r>
          <w:rPr>
            <w:noProof/>
            <w:webHidden/>
          </w:rPr>
          <w:tab/>
        </w:r>
        <w:r>
          <w:rPr>
            <w:noProof/>
            <w:webHidden/>
          </w:rPr>
          <w:fldChar w:fldCharType="begin"/>
        </w:r>
        <w:r>
          <w:rPr>
            <w:noProof/>
            <w:webHidden/>
          </w:rPr>
          <w:instrText xml:space="preserve"> PAGEREF _Toc281431963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64" w:history="1">
        <w:r w:rsidRPr="007E2EF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_Toc281431964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65" w:history="1">
        <w:r w:rsidRPr="007E2EF7">
          <w:rPr>
            <w:rStyle w:val="Hipervnculo"/>
            <w:noProof/>
          </w:rPr>
          <w:t>1.4. Planificación Inicial</w:t>
        </w:r>
        <w:r>
          <w:rPr>
            <w:noProof/>
            <w:webHidden/>
          </w:rPr>
          <w:tab/>
        </w:r>
        <w:r>
          <w:rPr>
            <w:noProof/>
            <w:webHidden/>
          </w:rPr>
          <w:fldChar w:fldCharType="begin"/>
        </w:r>
        <w:r>
          <w:rPr>
            <w:noProof/>
            <w:webHidden/>
          </w:rPr>
          <w:instrText xml:space="preserve"> PAGEREF _Toc281431965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1"/>
        <w:rPr>
          <w:rFonts w:asciiTheme="minorHAnsi" w:eastAsiaTheme="minorEastAsia" w:hAnsiTheme="minorHAnsi" w:cstheme="minorBidi"/>
          <w:b w:val="0"/>
          <w:sz w:val="22"/>
          <w:lang w:eastAsia="es-CL"/>
        </w:rPr>
      </w:pPr>
      <w:hyperlink w:anchor="_Toc281431966" w:history="1">
        <w:r w:rsidRPr="007E2EF7">
          <w:rPr>
            <w:rStyle w:val="Hipervnculo"/>
          </w:rPr>
          <w:t>Capítulo 2. Marco Teórico</w:t>
        </w:r>
        <w:r>
          <w:rPr>
            <w:webHidden/>
          </w:rPr>
          <w:tab/>
        </w:r>
        <w:r>
          <w:rPr>
            <w:webHidden/>
          </w:rPr>
          <w:fldChar w:fldCharType="begin"/>
        </w:r>
        <w:r>
          <w:rPr>
            <w:webHidden/>
          </w:rPr>
          <w:instrText xml:space="preserve"> PAGEREF _Toc281431966 \h </w:instrText>
        </w:r>
        <w:r>
          <w:rPr>
            <w:webHidden/>
          </w:rPr>
        </w:r>
        <w:r>
          <w:rPr>
            <w:webHidden/>
          </w:rPr>
          <w:fldChar w:fldCharType="separate"/>
        </w:r>
        <w:r>
          <w:rPr>
            <w:webHidden/>
          </w:rPr>
          <w:t>1</w:t>
        </w:r>
        <w:r>
          <w:rPr>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67" w:history="1">
        <w:r w:rsidRPr="007E2EF7">
          <w:rPr>
            <w:rStyle w:val="Hipervnculo"/>
            <w:noProof/>
          </w:rPr>
          <w:t>2.1. Acceso Multimedia Universal</w:t>
        </w:r>
        <w:r>
          <w:rPr>
            <w:noProof/>
            <w:webHidden/>
          </w:rPr>
          <w:tab/>
        </w:r>
        <w:r>
          <w:rPr>
            <w:noProof/>
            <w:webHidden/>
          </w:rPr>
          <w:fldChar w:fldCharType="begin"/>
        </w:r>
        <w:r>
          <w:rPr>
            <w:noProof/>
            <w:webHidden/>
          </w:rPr>
          <w:instrText xml:space="preserve"> PAGEREF _Toc281431967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68" w:history="1">
        <w:r w:rsidRPr="007E2EF7">
          <w:rPr>
            <w:rStyle w:val="Hipervnculo"/>
            <w:noProof/>
          </w:rPr>
          <w:t>2.2. Protocolo XML orientado a objetos</w:t>
        </w:r>
        <w:r>
          <w:rPr>
            <w:noProof/>
            <w:webHidden/>
          </w:rPr>
          <w:tab/>
        </w:r>
        <w:r>
          <w:rPr>
            <w:noProof/>
            <w:webHidden/>
          </w:rPr>
          <w:fldChar w:fldCharType="begin"/>
        </w:r>
        <w:r>
          <w:rPr>
            <w:noProof/>
            <w:webHidden/>
          </w:rPr>
          <w:instrText xml:space="preserve"> PAGEREF _Toc281431968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69" w:history="1">
        <w:r w:rsidRPr="007E2EF7">
          <w:rPr>
            <w:rStyle w:val="Hipervnculo"/>
            <w:noProof/>
          </w:rPr>
          <w:t>2.2.1. SOAP</w:t>
        </w:r>
        <w:r>
          <w:rPr>
            <w:noProof/>
            <w:webHidden/>
          </w:rPr>
          <w:tab/>
        </w:r>
        <w:r>
          <w:rPr>
            <w:noProof/>
            <w:webHidden/>
          </w:rPr>
          <w:fldChar w:fldCharType="begin"/>
        </w:r>
        <w:r>
          <w:rPr>
            <w:noProof/>
            <w:webHidden/>
          </w:rPr>
          <w:instrText xml:space="preserve"> PAGEREF _Toc281431969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70" w:history="1">
        <w:r w:rsidRPr="007E2EF7">
          <w:rPr>
            <w:rStyle w:val="Hipervnculo"/>
            <w:noProof/>
          </w:rPr>
          <w:t>2.2.2. REST</w:t>
        </w:r>
        <w:r>
          <w:rPr>
            <w:noProof/>
            <w:webHidden/>
          </w:rPr>
          <w:tab/>
        </w:r>
        <w:r>
          <w:rPr>
            <w:noProof/>
            <w:webHidden/>
          </w:rPr>
          <w:fldChar w:fldCharType="begin"/>
        </w:r>
        <w:r>
          <w:rPr>
            <w:noProof/>
            <w:webHidden/>
          </w:rPr>
          <w:instrText xml:space="preserve"> PAGEREF _Toc281431970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71" w:history="1">
        <w:r w:rsidRPr="007E2EF7">
          <w:rPr>
            <w:rStyle w:val="Hipervnculo"/>
            <w:noProof/>
          </w:rPr>
          <w:t>2.2.3. RSS</w:t>
        </w:r>
        <w:r>
          <w:rPr>
            <w:noProof/>
            <w:webHidden/>
          </w:rPr>
          <w:tab/>
        </w:r>
        <w:r>
          <w:rPr>
            <w:noProof/>
            <w:webHidden/>
          </w:rPr>
          <w:fldChar w:fldCharType="begin"/>
        </w:r>
        <w:r>
          <w:rPr>
            <w:noProof/>
            <w:webHidden/>
          </w:rPr>
          <w:instrText xml:space="preserve"> PAGEREF _Toc281431971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72" w:history="1">
        <w:r w:rsidRPr="007E2EF7">
          <w:rPr>
            <w:rStyle w:val="Hipervnculo"/>
            <w:noProof/>
          </w:rPr>
          <w:t>2.2.4. XML Orientado a MVC</w:t>
        </w:r>
        <w:r>
          <w:rPr>
            <w:noProof/>
            <w:webHidden/>
          </w:rPr>
          <w:tab/>
        </w:r>
        <w:r>
          <w:rPr>
            <w:noProof/>
            <w:webHidden/>
          </w:rPr>
          <w:fldChar w:fldCharType="begin"/>
        </w:r>
        <w:r>
          <w:rPr>
            <w:noProof/>
            <w:webHidden/>
          </w:rPr>
          <w:instrText xml:space="preserve"> PAGEREF _Toc281431972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73" w:history="1">
        <w:r w:rsidRPr="007E2EF7">
          <w:rPr>
            <w:rStyle w:val="Hipervnculo"/>
            <w:noProof/>
          </w:rPr>
          <w:t>2.3.1. Servidor Web</w:t>
        </w:r>
        <w:r>
          <w:rPr>
            <w:noProof/>
            <w:webHidden/>
          </w:rPr>
          <w:tab/>
        </w:r>
        <w:r>
          <w:rPr>
            <w:noProof/>
            <w:webHidden/>
          </w:rPr>
          <w:fldChar w:fldCharType="begin"/>
        </w:r>
        <w:r>
          <w:rPr>
            <w:noProof/>
            <w:webHidden/>
          </w:rPr>
          <w:instrText xml:space="preserve"> PAGEREF _Toc281431973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74" w:history="1">
        <w:r w:rsidRPr="007E2EF7">
          <w:rPr>
            <w:rStyle w:val="Hipervnculo"/>
            <w:noProof/>
            <w:lang w:val="es-ES"/>
          </w:rPr>
          <w:t>2.3.2. Stream</w:t>
        </w:r>
        <w:r>
          <w:rPr>
            <w:noProof/>
            <w:webHidden/>
          </w:rPr>
          <w:tab/>
        </w:r>
        <w:r>
          <w:rPr>
            <w:noProof/>
            <w:webHidden/>
          </w:rPr>
          <w:fldChar w:fldCharType="begin"/>
        </w:r>
        <w:r>
          <w:rPr>
            <w:noProof/>
            <w:webHidden/>
          </w:rPr>
          <w:instrText xml:space="preserve"> PAGEREF _Toc281431974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75" w:history="1">
        <w:r w:rsidRPr="007E2EF7">
          <w:rPr>
            <w:rStyle w:val="Hipervnculo"/>
            <w:noProof/>
            <w:lang w:val="es-ES"/>
          </w:rPr>
          <w:t>2.3.2.1. HTTP Delivery</w:t>
        </w:r>
        <w:r>
          <w:rPr>
            <w:noProof/>
            <w:webHidden/>
          </w:rPr>
          <w:tab/>
        </w:r>
        <w:r>
          <w:rPr>
            <w:noProof/>
            <w:webHidden/>
          </w:rPr>
          <w:fldChar w:fldCharType="begin"/>
        </w:r>
        <w:r>
          <w:rPr>
            <w:noProof/>
            <w:webHidden/>
          </w:rPr>
          <w:instrText xml:space="preserve"> PAGEREF _Toc281431975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76" w:history="1">
        <w:r w:rsidRPr="007E2EF7">
          <w:rPr>
            <w:rStyle w:val="Hipervnculo"/>
            <w:noProof/>
          </w:rPr>
          <w:t>2.3.2.2. Streaming</w:t>
        </w:r>
        <w:r>
          <w:rPr>
            <w:noProof/>
            <w:webHidden/>
          </w:rPr>
          <w:tab/>
        </w:r>
        <w:r>
          <w:rPr>
            <w:noProof/>
            <w:webHidden/>
          </w:rPr>
          <w:fldChar w:fldCharType="begin"/>
        </w:r>
        <w:r>
          <w:rPr>
            <w:noProof/>
            <w:webHidden/>
          </w:rPr>
          <w:instrText xml:space="preserve"> PAGEREF _Toc281431976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77" w:history="1">
        <w:r w:rsidRPr="007E2EF7">
          <w:rPr>
            <w:rStyle w:val="Hipervnculo"/>
            <w:noProof/>
            <w:lang w:val="es-ES"/>
          </w:rPr>
          <w:t>2.3.2.3. Media Streaming</w:t>
        </w:r>
        <w:r>
          <w:rPr>
            <w:noProof/>
            <w:webHidden/>
          </w:rPr>
          <w:tab/>
        </w:r>
        <w:r>
          <w:rPr>
            <w:noProof/>
            <w:webHidden/>
          </w:rPr>
          <w:fldChar w:fldCharType="begin"/>
        </w:r>
        <w:r>
          <w:rPr>
            <w:noProof/>
            <w:webHidden/>
          </w:rPr>
          <w:instrText xml:space="preserve"> PAGEREF _Toc281431977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78" w:history="1">
        <w:r w:rsidRPr="007E2EF7">
          <w:rPr>
            <w:rStyle w:val="Hipervnculo"/>
            <w:noProof/>
          </w:rPr>
          <w:t>2.4. Codecs de Video</w:t>
        </w:r>
        <w:r>
          <w:rPr>
            <w:noProof/>
            <w:webHidden/>
          </w:rPr>
          <w:tab/>
        </w:r>
        <w:r>
          <w:rPr>
            <w:noProof/>
            <w:webHidden/>
          </w:rPr>
          <w:fldChar w:fldCharType="begin"/>
        </w:r>
        <w:r>
          <w:rPr>
            <w:noProof/>
            <w:webHidden/>
          </w:rPr>
          <w:instrText xml:space="preserve"> PAGEREF _Toc281431978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79" w:history="1">
        <w:r w:rsidRPr="007E2EF7">
          <w:rPr>
            <w:rStyle w:val="Hipervnculo"/>
            <w:noProof/>
            <w:lang w:val="es-ES"/>
          </w:rPr>
          <w:t>2.4.1. H263 Sorenson</w:t>
        </w:r>
        <w:r>
          <w:rPr>
            <w:noProof/>
            <w:webHidden/>
          </w:rPr>
          <w:tab/>
        </w:r>
        <w:r>
          <w:rPr>
            <w:noProof/>
            <w:webHidden/>
          </w:rPr>
          <w:fldChar w:fldCharType="begin"/>
        </w:r>
        <w:r>
          <w:rPr>
            <w:noProof/>
            <w:webHidden/>
          </w:rPr>
          <w:instrText xml:space="preserve"> PAGEREF _Toc281431979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80" w:history="1">
        <w:r w:rsidRPr="007E2EF7">
          <w:rPr>
            <w:rStyle w:val="Hipervnculo"/>
            <w:noProof/>
          </w:rPr>
          <w:t>2.4.2. H264 Mpeg-4 Parte 10</w:t>
        </w:r>
        <w:r>
          <w:rPr>
            <w:noProof/>
            <w:webHidden/>
          </w:rPr>
          <w:tab/>
        </w:r>
        <w:r>
          <w:rPr>
            <w:noProof/>
            <w:webHidden/>
          </w:rPr>
          <w:fldChar w:fldCharType="begin"/>
        </w:r>
        <w:r>
          <w:rPr>
            <w:noProof/>
            <w:webHidden/>
          </w:rPr>
          <w:instrText xml:space="preserve"> PAGEREF _Toc281431980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81" w:history="1">
        <w:r w:rsidRPr="007E2EF7">
          <w:rPr>
            <w:rStyle w:val="Hipervnculo"/>
            <w:noProof/>
          </w:rPr>
          <w:t>2.4.3. TrueMotion</w:t>
        </w:r>
        <w:r>
          <w:rPr>
            <w:noProof/>
            <w:webHidden/>
          </w:rPr>
          <w:tab/>
        </w:r>
        <w:r>
          <w:rPr>
            <w:noProof/>
            <w:webHidden/>
          </w:rPr>
          <w:fldChar w:fldCharType="begin"/>
        </w:r>
        <w:r>
          <w:rPr>
            <w:noProof/>
            <w:webHidden/>
          </w:rPr>
          <w:instrText xml:space="preserve"> PAGEREF _Toc281431981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82" w:history="1">
        <w:r w:rsidRPr="007E2EF7">
          <w:rPr>
            <w:rStyle w:val="Hipervnculo"/>
            <w:noProof/>
          </w:rPr>
          <w:t>2.4.4. OGG Theora</w:t>
        </w:r>
        <w:r>
          <w:rPr>
            <w:noProof/>
            <w:webHidden/>
          </w:rPr>
          <w:tab/>
        </w:r>
        <w:r>
          <w:rPr>
            <w:noProof/>
            <w:webHidden/>
          </w:rPr>
          <w:fldChar w:fldCharType="begin"/>
        </w:r>
        <w:r>
          <w:rPr>
            <w:noProof/>
            <w:webHidden/>
          </w:rPr>
          <w:instrText xml:space="preserve"> PAGEREF _Toc281431982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83" w:history="1">
        <w:r w:rsidRPr="007E2EF7">
          <w:rPr>
            <w:rStyle w:val="Hipervnculo"/>
            <w:noProof/>
            <w:lang w:val="es-ES"/>
          </w:rPr>
          <w:t>2.4.5. MPEG-4</w:t>
        </w:r>
        <w:r>
          <w:rPr>
            <w:noProof/>
            <w:webHidden/>
          </w:rPr>
          <w:tab/>
        </w:r>
        <w:r>
          <w:rPr>
            <w:noProof/>
            <w:webHidden/>
          </w:rPr>
          <w:fldChar w:fldCharType="begin"/>
        </w:r>
        <w:r>
          <w:rPr>
            <w:noProof/>
            <w:webHidden/>
          </w:rPr>
          <w:instrText xml:space="preserve"> PAGEREF _Toc281431983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84" w:history="1">
        <w:r w:rsidRPr="007E2EF7">
          <w:rPr>
            <w:rStyle w:val="Hipervnculo"/>
            <w:noProof/>
            <w:lang w:val="es-ES"/>
          </w:rPr>
          <w:t>2.4.6. WMV</w:t>
        </w:r>
        <w:r>
          <w:rPr>
            <w:noProof/>
            <w:webHidden/>
          </w:rPr>
          <w:tab/>
        </w:r>
        <w:r>
          <w:rPr>
            <w:noProof/>
            <w:webHidden/>
          </w:rPr>
          <w:fldChar w:fldCharType="begin"/>
        </w:r>
        <w:r>
          <w:rPr>
            <w:noProof/>
            <w:webHidden/>
          </w:rPr>
          <w:instrText xml:space="preserve"> PAGEREF _Toc281431984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85" w:history="1">
        <w:r w:rsidRPr="007E2EF7">
          <w:rPr>
            <w:rStyle w:val="Hipervnculo"/>
            <w:noProof/>
            <w:lang w:val="es-ES"/>
          </w:rPr>
          <w:t>2.4.7. VP8</w:t>
        </w:r>
        <w:r>
          <w:rPr>
            <w:noProof/>
            <w:webHidden/>
          </w:rPr>
          <w:tab/>
        </w:r>
        <w:r>
          <w:rPr>
            <w:noProof/>
            <w:webHidden/>
          </w:rPr>
          <w:fldChar w:fldCharType="begin"/>
        </w:r>
        <w:r>
          <w:rPr>
            <w:noProof/>
            <w:webHidden/>
          </w:rPr>
          <w:instrText xml:space="preserve"> PAGEREF _Toc281431985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86" w:history="1">
        <w:r w:rsidRPr="007E2EF7">
          <w:rPr>
            <w:rStyle w:val="Hipervnculo"/>
            <w:noProof/>
          </w:rPr>
          <w:t>2.4.8. 3GP</w:t>
        </w:r>
        <w:r>
          <w:rPr>
            <w:noProof/>
            <w:webHidden/>
          </w:rPr>
          <w:tab/>
        </w:r>
        <w:r>
          <w:rPr>
            <w:noProof/>
            <w:webHidden/>
          </w:rPr>
          <w:fldChar w:fldCharType="begin"/>
        </w:r>
        <w:r>
          <w:rPr>
            <w:noProof/>
            <w:webHidden/>
          </w:rPr>
          <w:instrText xml:space="preserve"> PAGEREF _Toc281431986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87" w:history="1">
        <w:r w:rsidRPr="007E2EF7">
          <w:rPr>
            <w:rStyle w:val="Hipervnculo"/>
            <w:noProof/>
          </w:rPr>
          <w:t>2.4.9. WEBM</w:t>
        </w:r>
        <w:r>
          <w:rPr>
            <w:noProof/>
            <w:webHidden/>
          </w:rPr>
          <w:tab/>
        </w:r>
        <w:r>
          <w:rPr>
            <w:noProof/>
            <w:webHidden/>
          </w:rPr>
          <w:fldChar w:fldCharType="begin"/>
        </w:r>
        <w:r>
          <w:rPr>
            <w:noProof/>
            <w:webHidden/>
          </w:rPr>
          <w:instrText xml:space="preserve"> PAGEREF _Toc281431987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88" w:history="1">
        <w:r w:rsidRPr="007E2EF7">
          <w:rPr>
            <w:rStyle w:val="Hipervnculo"/>
            <w:noProof/>
          </w:rPr>
          <w:t>2.5. Tecnologías Clientes</w:t>
        </w:r>
        <w:r>
          <w:rPr>
            <w:noProof/>
            <w:webHidden/>
          </w:rPr>
          <w:tab/>
        </w:r>
        <w:r>
          <w:rPr>
            <w:noProof/>
            <w:webHidden/>
          </w:rPr>
          <w:fldChar w:fldCharType="begin"/>
        </w:r>
        <w:r>
          <w:rPr>
            <w:noProof/>
            <w:webHidden/>
          </w:rPr>
          <w:instrText xml:space="preserve"> PAGEREF _Toc281431988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89" w:history="1">
        <w:r w:rsidRPr="007E2EF7">
          <w:rPr>
            <w:rStyle w:val="Hipervnculo"/>
            <w:noProof/>
            <w:lang w:val="es-ES"/>
          </w:rPr>
          <w:t>2.5.1. Real Media Player</w:t>
        </w:r>
        <w:r>
          <w:rPr>
            <w:noProof/>
            <w:webHidden/>
          </w:rPr>
          <w:tab/>
        </w:r>
        <w:r>
          <w:rPr>
            <w:noProof/>
            <w:webHidden/>
          </w:rPr>
          <w:fldChar w:fldCharType="begin"/>
        </w:r>
        <w:r>
          <w:rPr>
            <w:noProof/>
            <w:webHidden/>
          </w:rPr>
          <w:instrText xml:space="preserve"> PAGEREF _Toc281431989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90" w:history="1">
        <w:r w:rsidRPr="007E2EF7">
          <w:rPr>
            <w:rStyle w:val="Hipervnculo"/>
            <w:noProof/>
            <w:lang w:val="es-ES"/>
          </w:rPr>
          <w:t>2.5.2. Windows Media Player</w:t>
        </w:r>
        <w:r>
          <w:rPr>
            <w:noProof/>
            <w:webHidden/>
          </w:rPr>
          <w:tab/>
        </w:r>
        <w:r>
          <w:rPr>
            <w:noProof/>
            <w:webHidden/>
          </w:rPr>
          <w:fldChar w:fldCharType="begin"/>
        </w:r>
        <w:r>
          <w:rPr>
            <w:noProof/>
            <w:webHidden/>
          </w:rPr>
          <w:instrText xml:space="preserve"> PAGEREF _Toc281431990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91" w:history="1">
        <w:r w:rsidRPr="007E2EF7">
          <w:rPr>
            <w:rStyle w:val="Hipervnculo"/>
            <w:noProof/>
            <w:lang w:val="es-ES"/>
          </w:rPr>
          <w:t>2.5.3. Quicktime Player</w:t>
        </w:r>
        <w:r>
          <w:rPr>
            <w:noProof/>
            <w:webHidden/>
          </w:rPr>
          <w:tab/>
        </w:r>
        <w:r>
          <w:rPr>
            <w:noProof/>
            <w:webHidden/>
          </w:rPr>
          <w:fldChar w:fldCharType="begin"/>
        </w:r>
        <w:r>
          <w:rPr>
            <w:noProof/>
            <w:webHidden/>
          </w:rPr>
          <w:instrText xml:space="preserve"> PAGEREF _Toc281431991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92" w:history="1">
        <w:r w:rsidRPr="007E2EF7">
          <w:rPr>
            <w:rStyle w:val="Hipervnculo"/>
            <w:noProof/>
          </w:rPr>
          <w:t>2.5.4. Adobe Flash</w:t>
        </w:r>
        <w:r>
          <w:rPr>
            <w:noProof/>
            <w:webHidden/>
          </w:rPr>
          <w:tab/>
        </w:r>
        <w:r>
          <w:rPr>
            <w:noProof/>
            <w:webHidden/>
          </w:rPr>
          <w:fldChar w:fldCharType="begin"/>
        </w:r>
        <w:r>
          <w:rPr>
            <w:noProof/>
            <w:webHidden/>
          </w:rPr>
          <w:instrText xml:space="preserve"> PAGEREF _Toc281431992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93" w:history="1">
        <w:r w:rsidRPr="007E2EF7">
          <w:rPr>
            <w:rStyle w:val="Hipervnculo"/>
            <w:noProof/>
            <w:lang w:val="es-ES"/>
          </w:rPr>
          <w:t>2.5.5. Video HTML5</w:t>
        </w:r>
        <w:r>
          <w:rPr>
            <w:noProof/>
            <w:webHidden/>
          </w:rPr>
          <w:tab/>
        </w:r>
        <w:r>
          <w:rPr>
            <w:noProof/>
            <w:webHidden/>
          </w:rPr>
          <w:fldChar w:fldCharType="begin"/>
        </w:r>
        <w:r>
          <w:rPr>
            <w:noProof/>
            <w:webHidden/>
          </w:rPr>
          <w:instrText xml:space="preserve"> PAGEREF _Toc281431993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94" w:history="1">
        <w:r w:rsidRPr="007E2EF7">
          <w:rPr>
            <w:rStyle w:val="Hipervnculo"/>
            <w:noProof/>
          </w:rPr>
          <w:t>2.6. Conversión de Videos</w:t>
        </w:r>
        <w:r>
          <w:rPr>
            <w:noProof/>
            <w:webHidden/>
          </w:rPr>
          <w:tab/>
        </w:r>
        <w:r>
          <w:rPr>
            <w:noProof/>
            <w:webHidden/>
          </w:rPr>
          <w:fldChar w:fldCharType="begin"/>
        </w:r>
        <w:r>
          <w:rPr>
            <w:noProof/>
            <w:webHidden/>
          </w:rPr>
          <w:instrText xml:space="preserve"> PAGEREF _Toc281431994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95" w:history="1">
        <w:r w:rsidRPr="007E2EF7">
          <w:rPr>
            <w:rStyle w:val="Hipervnculo"/>
            <w:noProof/>
          </w:rPr>
          <w:t>2.6.1. FFmpeg</w:t>
        </w:r>
        <w:r>
          <w:rPr>
            <w:noProof/>
            <w:webHidden/>
          </w:rPr>
          <w:tab/>
        </w:r>
        <w:r>
          <w:rPr>
            <w:noProof/>
            <w:webHidden/>
          </w:rPr>
          <w:fldChar w:fldCharType="begin"/>
        </w:r>
        <w:r>
          <w:rPr>
            <w:noProof/>
            <w:webHidden/>
          </w:rPr>
          <w:instrText xml:space="preserve"> PAGEREF _Toc281431995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1996" w:history="1">
        <w:r w:rsidRPr="007E2EF7">
          <w:rPr>
            <w:rStyle w:val="Hipervnculo"/>
            <w:noProof/>
          </w:rPr>
          <w:t>2.7. IPTV</w:t>
        </w:r>
        <w:r>
          <w:rPr>
            <w:noProof/>
            <w:webHidden/>
          </w:rPr>
          <w:tab/>
        </w:r>
        <w:r>
          <w:rPr>
            <w:noProof/>
            <w:webHidden/>
          </w:rPr>
          <w:fldChar w:fldCharType="begin"/>
        </w:r>
        <w:r>
          <w:rPr>
            <w:noProof/>
            <w:webHidden/>
          </w:rPr>
          <w:instrText xml:space="preserve"> PAGEREF _Toc281431996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97" w:history="1">
        <w:r w:rsidRPr="007E2EF7">
          <w:rPr>
            <w:rStyle w:val="Hipervnculo"/>
            <w:noProof/>
          </w:rPr>
          <w:t>2.8.1. Extreme Programming</w:t>
        </w:r>
        <w:r>
          <w:rPr>
            <w:noProof/>
            <w:webHidden/>
          </w:rPr>
          <w:tab/>
        </w:r>
        <w:r>
          <w:rPr>
            <w:noProof/>
            <w:webHidden/>
          </w:rPr>
          <w:fldChar w:fldCharType="begin"/>
        </w:r>
        <w:r>
          <w:rPr>
            <w:noProof/>
            <w:webHidden/>
          </w:rPr>
          <w:instrText xml:space="preserve"> PAGEREF _Toc281431997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98" w:history="1">
        <w:r w:rsidRPr="007E2EF7">
          <w:rPr>
            <w:rStyle w:val="Hipervnculo"/>
            <w:noProof/>
          </w:rPr>
          <w:t>2.8.2. Scrum</w:t>
        </w:r>
        <w:r>
          <w:rPr>
            <w:noProof/>
            <w:webHidden/>
          </w:rPr>
          <w:tab/>
        </w:r>
        <w:r>
          <w:rPr>
            <w:noProof/>
            <w:webHidden/>
          </w:rPr>
          <w:fldChar w:fldCharType="begin"/>
        </w:r>
        <w:r>
          <w:rPr>
            <w:noProof/>
            <w:webHidden/>
          </w:rPr>
          <w:instrText xml:space="preserve"> PAGEREF _Toc281431998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1999" w:history="1">
        <w:r w:rsidRPr="007E2EF7">
          <w:rPr>
            <w:rStyle w:val="Hipervnculo"/>
            <w:noProof/>
          </w:rPr>
          <w:t>2.8.3. Software Libre</w:t>
        </w:r>
        <w:r>
          <w:rPr>
            <w:noProof/>
            <w:webHidden/>
          </w:rPr>
          <w:tab/>
        </w:r>
        <w:r>
          <w:rPr>
            <w:noProof/>
            <w:webHidden/>
          </w:rPr>
          <w:fldChar w:fldCharType="begin"/>
        </w:r>
        <w:r>
          <w:rPr>
            <w:noProof/>
            <w:webHidden/>
          </w:rPr>
          <w:instrText xml:space="preserve"> PAGEREF _Toc281431999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00" w:history="1">
        <w:r w:rsidRPr="007E2EF7">
          <w:rPr>
            <w:rStyle w:val="Hipervnculo"/>
            <w:noProof/>
          </w:rPr>
          <w:t>2.8.3.1. Licencia GNU GPL v2</w:t>
        </w:r>
        <w:r>
          <w:rPr>
            <w:noProof/>
            <w:webHidden/>
          </w:rPr>
          <w:tab/>
        </w:r>
        <w:r>
          <w:rPr>
            <w:noProof/>
            <w:webHidden/>
          </w:rPr>
          <w:fldChar w:fldCharType="begin"/>
        </w:r>
        <w:r>
          <w:rPr>
            <w:noProof/>
            <w:webHidden/>
          </w:rPr>
          <w:instrText xml:space="preserve"> PAGEREF _Toc281432000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01" w:history="1">
        <w:r w:rsidRPr="007E2EF7">
          <w:rPr>
            <w:rStyle w:val="Hipervnculo"/>
            <w:noProof/>
          </w:rPr>
          <w:t>2.9. Frameworks</w:t>
        </w:r>
        <w:r>
          <w:rPr>
            <w:noProof/>
            <w:webHidden/>
          </w:rPr>
          <w:tab/>
        </w:r>
        <w:r>
          <w:rPr>
            <w:noProof/>
            <w:webHidden/>
          </w:rPr>
          <w:fldChar w:fldCharType="begin"/>
        </w:r>
        <w:r>
          <w:rPr>
            <w:noProof/>
            <w:webHidden/>
          </w:rPr>
          <w:instrText xml:space="preserve"> PAGEREF _Toc281432001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02" w:history="1">
        <w:r w:rsidRPr="007E2EF7">
          <w:rPr>
            <w:rStyle w:val="Hipervnculo"/>
            <w:noProof/>
          </w:rPr>
          <w:t>2.9.1. Zend Framework</w:t>
        </w:r>
        <w:r>
          <w:rPr>
            <w:noProof/>
            <w:webHidden/>
          </w:rPr>
          <w:tab/>
        </w:r>
        <w:r>
          <w:rPr>
            <w:noProof/>
            <w:webHidden/>
          </w:rPr>
          <w:fldChar w:fldCharType="begin"/>
        </w:r>
        <w:r>
          <w:rPr>
            <w:noProof/>
            <w:webHidden/>
          </w:rPr>
          <w:instrText xml:space="preserve"> PAGEREF _Toc281432002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03" w:history="1">
        <w:r w:rsidRPr="007E2EF7">
          <w:rPr>
            <w:rStyle w:val="Hipervnculo"/>
            <w:noProof/>
            <w:lang w:val="pt-BR"/>
          </w:rPr>
          <w:t>2.9.2. Google Web Toolkit</w:t>
        </w:r>
        <w:r>
          <w:rPr>
            <w:noProof/>
            <w:webHidden/>
          </w:rPr>
          <w:tab/>
        </w:r>
        <w:r>
          <w:rPr>
            <w:noProof/>
            <w:webHidden/>
          </w:rPr>
          <w:fldChar w:fldCharType="begin"/>
        </w:r>
        <w:r>
          <w:rPr>
            <w:noProof/>
            <w:webHidden/>
          </w:rPr>
          <w:instrText xml:space="preserve"> PAGEREF _Toc281432003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1"/>
        <w:rPr>
          <w:rFonts w:asciiTheme="minorHAnsi" w:eastAsiaTheme="minorEastAsia" w:hAnsiTheme="minorHAnsi" w:cstheme="minorBidi"/>
          <w:b w:val="0"/>
          <w:sz w:val="22"/>
          <w:lang w:eastAsia="es-CL"/>
        </w:rPr>
      </w:pPr>
      <w:hyperlink w:anchor="_Toc281432004" w:history="1">
        <w:r w:rsidRPr="007E2EF7">
          <w:rPr>
            <w:rStyle w:val="Hipervnculo"/>
          </w:rPr>
          <w:t>Capítulo 3: Estado del Arte</w:t>
        </w:r>
        <w:r>
          <w:rPr>
            <w:webHidden/>
          </w:rPr>
          <w:tab/>
        </w:r>
        <w:r>
          <w:rPr>
            <w:webHidden/>
          </w:rPr>
          <w:fldChar w:fldCharType="begin"/>
        </w:r>
        <w:r>
          <w:rPr>
            <w:webHidden/>
          </w:rPr>
          <w:instrText xml:space="preserve"> PAGEREF _Toc281432004 \h </w:instrText>
        </w:r>
        <w:r>
          <w:rPr>
            <w:webHidden/>
          </w:rPr>
        </w:r>
        <w:r>
          <w:rPr>
            <w:webHidden/>
          </w:rPr>
          <w:fldChar w:fldCharType="separate"/>
        </w:r>
        <w:r>
          <w:rPr>
            <w:webHidden/>
          </w:rPr>
          <w:t>1</w:t>
        </w:r>
        <w:r>
          <w:rPr>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05" w:history="1">
        <w:r w:rsidRPr="007E2EF7">
          <w:rPr>
            <w:rStyle w:val="Hipervnculo"/>
            <w:noProof/>
          </w:rPr>
          <w:t>3.1. Gestores de Contenidos Multimedia Existentes</w:t>
        </w:r>
        <w:r>
          <w:rPr>
            <w:noProof/>
            <w:webHidden/>
          </w:rPr>
          <w:tab/>
        </w:r>
        <w:r>
          <w:rPr>
            <w:noProof/>
            <w:webHidden/>
          </w:rPr>
          <w:fldChar w:fldCharType="begin"/>
        </w:r>
        <w:r>
          <w:rPr>
            <w:noProof/>
            <w:webHidden/>
          </w:rPr>
          <w:instrText xml:space="preserve"> PAGEREF _Toc281432005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06" w:history="1">
        <w:r w:rsidRPr="007E2EF7">
          <w:rPr>
            <w:rStyle w:val="Hipervnculo"/>
            <w:noProof/>
            <w:lang w:val="es-ES"/>
          </w:rPr>
          <w:t>3.1.1. PHPMotion</w:t>
        </w:r>
        <w:r>
          <w:rPr>
            <w:noProof/>
            <w:webHidden/>
          </w:rPr>
          <w:tab/>
        </w:r>
        <w:r>
          <w:rPr>
            <w:noProof/>
            <w:webHidden/>
          </w:rPr>
          <w:fldChar w:fldCharType="begin"/>
        </w:r>
        <w:r>
          <w:rPr>
            <w:noProof/>
            <w:webHidden/>
          </w:rPr>
          <w:instrText xml:space="preserve"> PAGEREF _Toc281432006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07" w:history="1">
        <w:r w:rsidRPr="007E2EF7">
          <w:rPr>
            <w:rStyle w:val="Hipervnculo"/>
            <w:noProof/>
            <w:lang w:val="es-ES"/>
          </w:rPr>
          <w:t>3.1.2. OsTube</w:t>
        </w:r>
        <w:r>
          <w:rPr>
            <w:noProof/>
            <w:webHidden/>
          </w:rPr>
          <w:tab/>
        </w:r>
        <w:r>
          <w:rPr>
            <w:noProof/>
            <w:webHidden/>
          </w:rPr>
          <w:fldChar w:fldCharType="begin"/>
        </w:r>
        <w:r>
          <w:rPr>
            <w:noProof/>
            <w:webHidden/>
          </w:rPr>
          <w:instrText xml:space="preserve"> PAGEREF _Toc281432007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08" w:history="1">
        <w:r w:rsidRPr="007E2EF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_Toc281432008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09" w:history="1">
        <w:r w:rsidRPr="007E2EF7">
          <w:rPr>
            <w:rStyle w:val="Hipervnculo"/>
            <w:noProof/>
            <w:lang w:val="es-ES"/>
          </w:rPr>
          <w:t>3.2.1. YouTube</w:t>
        </w:r>
        <w:r>
          <w:rPr>
            <w:noProof/>
            <w:webHidden/>
          </w:rPr>
          <w:tab/>
        </w:r>
        <w:r>
          <w:rPr>
            <w:noProof/>
            <w:webHidden/>
          </w:rPr>
          <w:fldChar w:fldCharType="begin"/>
        </w:r>
        <w:r>
          <w:rPr>
            <w:noProof/>
            <w:webHidden/>
          </w:rPr>
          <w:instrText xml:space="preserve"> PAGEREF _Toc281432009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10" w:history="1">
        <w:r w:rsidRPr="007E2EF7">
          <w:rPr>
            <w:rStyle w:val="Hipervnculo"/>
            <w:noProof/>
            <w:lang w:val="es-ES"/>
          </w:rPr>
          <w:t>3.2.2. Google Video</w:t>
        </w:r>
        <w:r>
          <w:rPr>
            <w:noProof/>
            <w:webHidden/>
          </w:rPr>
          <w:tab/>
        </w:r>
        <w:r>
          <w:rPr>
            <w:noProof/>
            <w:webHidden/>
          </w:rPr>
          <w:fldChar w:fldCharType="begin"/>
        </w:r>
        <w:r>
          <w:rPr>
            <w:noProof/>
            <w:webHidden/>
          </w:rPr>
          <w:instrText xml:space="preserve"> PAGEREF _Toc281432010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11" w:history="1">
        <w:r w:rsidRPr="007E2EF7">
          <w:rPr>
            <w:rStyle w:val="Hipervnculo"/>
            <w:noProof/>
          </w:rPr>
          <w:t>3.2.3. Vimeo</w:t>
        </w:r>
        <w:r>
          <w:rPr>
            <w:noProof/>
            <w:webHidden/>
          </w:rPr>
          <w:tab/>
        </w:r>
        <w:r>
          <w:rPr>
            <w:noProof/>
            <w:webHidden/>
          </w:rPr>
          <w:fldChar w:fldCharType="begin"/>
        </w:r>
        <w:r>
          <w:rPr>
            <w:noProof/>
            <w:webHidden/>
          </w:rPr>
          <w:instrText xml:space="preserve"> PAGEREF _Toc281432011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12" w:history="1">
        <w:r w:rsidRPr="007E2EF7">
          <w:rPr>
            <w:rStyle w:val="Hipervnculo"/>
            <w:noProof/>
            <w:lang w:val="es-ES"/>
          </w:rPr>
          <w:t>3.2.4. TerraTV</w:t>
        </w:r>
        <w:r>
          <w:rPr>
            <w:noProof/>
            <w:webHidden/>
          </w:rPr>
          <w:tab/>
        </w:r>
        <w:r>
          <w:rPr>
            <w:noProof/>
            <w:webHidden/>
          </w:rPr>
          <w:fldChar w:fldCharType="begin"/>
        </w:r>
        <w:r>
          <w:rPr>
            <w:noProof/>
            <w:webHidden/>
          </w:rPr>
          <w:instrText xml:space="preserve"> PAGEREF _Toc281432012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13" w:history="1">
        <w:r w:rsidRPr="007E2EF7">
          <w:rPr>
            <w:rStyle w:val="Hipervnculo"/>
            <w:noProof/>
            <w:lang w:val="es-ES"/>
          </w:rPr>
          <w:t>3.2.5. EmolTV</w:t>
        </w:r>
        <w:r>
          <w:rPr>
            <w:noProof/>
            <w:webHidden/>
          </w:rPr>
          <w:tab/>
        </w:r>
        <w:r>
          <w:rPr>
            <w:noProof/>
            <w:webHidden/>
          </w:rPr>
          <w:fldChar w:fldCharType="begin"/>
        </w:r>
        <w:r>
          <w:rPr>
            <w:noProof/>
            <w:webHidden/>
          </w:rPr>
          <w:instrText xml:space="preserve"> PAGEREF _Toc281432013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14" w:history="1">
        <w:r w:rsidRPr="007E2EF7">
          <w:rPr>
            <w:rStyle w:val="Hipervnculo"/>
            <w:noProof/>
            <w:lang w:val="es-ES"/>
          </w:rPr>
          <w:t>3.2.6. 3TV</w:t>
        </w:r>
        <w:r>
          <w:rPr>
            <w:noProof/>
            <w:webHidden/>
          </w:rPr>
          <w:tab/>
        </w:r>
        <w:r>
          <w:rPr>
            <w:noProof/>
            <w:webHidden/>
          </w:rPr>
          <w:fldChar w:fldCharType="begin"/>
        </w:r>
        <w:r>
          <w:rPr>
            <w:noProof/>
            <w:webHidden/>
          </w:rPr>
          <w:instrText xml:space="preserve"> PAGEREF _Toc281432014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15" w:history="1">
        <w:r w:rsidRPr="007E2EF7">
          <w:rPr>
            <w:rStyle w:val="Hipervnculo"/>
            <w:noProof/>
          </w:rPr>
          <w:t>3.3. Google TV</w:t>
        </w:r>
        <w:r>
          <w:rPr>
            <w:noProof/>
            <w:webHidden/>
          </w:rPr>
          <w:tab/>
        </w:r>
        <w:r>
          <w:rPr>
            <w:noProof/>
            <w:webHidden/>
          </w:rPr>
          <w:fldChar w:fldCharType="begin"/>
        </w:r>
        <w:r>
          <w:rPr>
            <w:noProof/>
            <w:webHidden/>
          </w:rPr>
          <w:instrText xml:space="preserve"> PAGEREF _Toc281432015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1"/>
        <w:rPr>
          <w:rFonts w:asciiTheme="minorHAnsi" w:eastAsiaTheme="minorEastAsia" w:hAnsiTheme="minorHAnsi" w:cstheme="minorBidi"/>
          <w:b w:val="0"/>
          <w:sz w:val="22"/>
          <w:lang w:eastAsia="es-CL"/>
        </w:rPr>
      </w:pPr>
      <w:hyperlink w:anchor="_Toc281432016" w:history="1">
        <w:r w:rsidRPr="007E2EF7">
          <w:rPr>
            <w:rStyle w:val="Hipervnculo"/>
          </w:rPr>
          <w:t>4. Desarrollo</w:t>
        </w:r>
        <w:r>
          <w:rPr>
            <w:webHidden/>
          </w:rPr>
          <w:tab/>
        </w:r>
        <w:r>
          <w:rPr>
            <w:webHidden/>
          </w:rPr>
          <w:fldChar w:fldCharType="begin"/>
        </w:r>
        <w:r>
          <w:rPr>
            <w:webHidden/>
          </w:rPr>
          <w:instrText xml:space="preserve"> PAGEREF _Toc281432016 \h </w:instrText>
        </w:r>
        <w:r>
          <w:rPr>
            <w:webHidden/>
          </w:rPr>
        </w:r>
        <w:r>
          <w:rPr>
            <w:webHidden/>
          </w:rPr>
          <w:fldChar w:fldCharType="separate"/>
        </w:r>
        <w:r>
          <w:rPr>
            <w:webHidden/>
          </w:rPr>
          <w:t>1</w:t>
        </w:r>
        <w:r>
          <w:rPr>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17" w:history="1">
        <w:r w:rsidRPr="007E2EF7">
          <w:rPr>
            <w:rStyle w:val="Hipervnculo"/>
            <w:noProof/>
          </w:rPr>
          <w:t>4.1. Toma de requerimientos</w:t>
        </w:r>
        <w:r>
          <w:rPr>
            <w:noProof/>
            <w:webHidden/>
          </w:rPr>
          <w:tab/>
        </w:r>
        <w:r>
          <w:rPr>
            <w:noProof/>
            <w:webHidden/>
          </w:rPr>
          <w:fldChar w:fldCharType="begin"/>
        </w:r>
        <w:r>
          <w:rPr>
            <w:noProof/>
            <w:webHidden/>
          </w:rPr>
          <w:instrText xml:space="preserve"> PAGEREF _Toc281432017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18" w:history="1">
        <w:r w:rsidRPr="007E2EF7">
          <w:rPr>
            <w:rStyle w:val="Hipervnculo"/>
            <w:noProof/>
          </w:rPr>
          <w:t>4.1.1. Requerimientos Funcionales</w:t>
        </w:r>
        <w:r>
          <w:rPr>
            <w:noProof/>
            <w:webHidden/>
          </w:rPr>
          <w:tab/>
        </w:r>
        <w:r>
          <w:rPr>
            <w:noProof/>
            <w:webHidden/>
          </w:rPr>
          <w:fldChar w:fldCharType="begin"/>
        </w:r>
        <w:r>
          <w:rPr>
            <w:noProof/>
            <w:webHidden/>
          </w:rPr>
          <w:instrText xml:space="preserve"> PAGEREF _Toc281432018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19" w:history="1">
        <w:r w:rsidRPr="007E2EF7">
          <w:rPr>
            <w:rStyle w:val="Hipervnculo"/>
            <w:noProof/>
          </w:rPr>
          <w:t>4.1.2. Requerimientos No Funcionales</w:t>
        </w:r>
        <w:r>
          <w:rPr>
            <w:noProof/>
            <w:webHidden/>
          </w:rPr>
          <w:tab/>
        </w:r>
        <w:r>
          <w:rPr>
            <w:noProof/>
            <w:webHidden/>
          </w:rPr>
          <w:fldChar w:fldCharType="begin"/>
        </w:r>
        <w:r>
          <w:rPr>
            <w:noProof/>
            <w:webHidden/>
          </w:rPr>
          <w:instrText xml:space="preserve"> PAGEREF _Toc281432019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20" w:history="1">
        <w:r w:rsidRPr="007E2EF7">
          <w:rPr>
            <w:rStyle w:val="Hipervnculo"/>
            <w:noProof/>
          </w:rPr>
          <w:t>4.2. Tecnología a Utilizar</w:t>
        </w:r>
        <w:r>
          <w:rPr>
            <w:noProof/>
            <w:webHidden/>
          </w:rPr>
          <w:tab/>
        </w:r>
        <w:r>
          <w:rPr>
            <w:noProof/>
            <w:webHidden/>
          </w:rPr>
          <w:fldChar w:fldCharType="begin"/>
        </w:r>
        <w:r>
          <w:rPr>
            <w:noProof/>
            <w:webHidden/>
          </w:rPr>
          <w:instrText xml:space="preserve"> PAGEREF _Toc281432020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21" w:history="1">
        <w:r w:rsidRPr="007E2EF7">
          <w:rPr>
            <w:rStyle w:val="Hipervnculo"/>
            <w:noProof/>
          </w:rPr>
          <w:t>4.2.1. Frente Servidor</w:t>
        </w:r>
        <w:r>
          <w:rPr>
            <w:noProof/>
            <w:webHidden/>
          </w:rPr>
          <w:tab/>
        </w:r>
        <w:r>
          <w:rPr>
            <w:noProof/>
            <w:webHidden/>
          </w:rPr>
          <w:fldChar w:fldCharType="begin"/>
        </w:r>
        <w:r>
          <w:rPr>
            <w:noProof/>
            <w:webHidden/>
          </w:rPr>
          <w:instrText xml:space="preserve"> PAGEREF _Toc281432021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22" w:history="1">
        <w:r w:rsidRPr="007E2EF7">
          <w:rPr>
            <w:rStyle w:val="Hipervnculo"/>
            <w:noProof/>
          </w:rPr>
          <w:t>4.2.1.1. PHP 5.3</w:t>
        </w:r>
        <w:r>
          <w:rPr>
            <w:noProof/>
            <w:webHidden/>
          </w:rPr>
          <w:tab/>
        </w:r>
        <w:r>
          <w:rPr>
            <w:noProof/>
            <w:webHidden/>
          </w:rPr>
          <w:fldChar w:fldCharType="begin"/>
        </w:r>
        <w:r>
          <w:rPr>
            <w:noProof/>
            <w:webHidden/>
          </w:rPr>
          <w:instrText xml:space="preserve"> PAGEREF _Toc281432022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23" w:history="1">
        <w:r w:rsidRPr="007E2EF7">
          <w:rPr>
            <w:rStyle w:val="Hipervnculo"/>
            <w:noProof/>
          </w:rPr>
          <w:t>4.2.1.2. MySQL 5</w:t>
        </w:r>
        <w:r>
          <w:rPr>
            <w:noProof/>
            <w:webHidden/>
          </w:rPr>
          <w:tab/>
        </w:r>
        <w:r>
          <w:rPr>
            <w:noProof/>
            <w:webHidden/>
          </w:rPr>
          <w:fldChar w:fldCharType="begin"/>
        </w:r>
        <w:r>
          <w:rPr>
            <w:noProof/>
            <w:webHidden/>
          </w:rPr>
          <w:instrText xml:space="preserve"> PAGEREF _Toc281432023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24" w:history="1">
        <w:r w:rsidRPr="007E2EF7">
          <w:rPr>
            <w:rStyle w:val="Hipervnculo"/>
            <w:noProof/>
          </w:rPr>
          <w:t>4.2.1.3. FFmpeg</w:t>
        </w:r>
        <w:r>
          <w:rPr>
            <w:noProof/>
            <w:webHidden/>
          </w:rPr>
          <w:tab/>
        </w:r>
        <w:r>
          <w:rPr>
            <w:noProof/>
            <w:webHidden/>
          </w:rPr>
          <w:fldChar w:fldCharType="begin"/>
        </w:r>
        <w:r>
          <w:rPr>
            <w:noProof/>
            <w:webHidden/>
          </w:rPr>
          <w:instrText xml:space="preserve"> PAGEREF _Toc281432024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25" w:history="1">
        <w:r w:rsidRPr="007E2EF7">
          <w:rPr>
            <w:rStyle w:val="Hipervnculo"/>
            <w:noProof/>
          </w:rPr>
          <w:t>4.2.2. Frente Cliente</w:t>
        </w:r>
        <w:r>
          <w:rPr>
            <w:noProof/>
            <w:webHidden/>
          </w:rPr>
          <w:tab/>
        </w:r>
        <w:r>
          <w:rPr>
            <w:noProof/>
            <w:webHidden/>
          </w:rPr>
          <w:fldChar w:fldCharType="begin"/>
        </w:r>
        <w:r>
          <w:rPr>
            <w:noProof/>
            <w:webHidden/>
          </w:rPr>
          <w:instrText xml:space="preserve"> PAGEREF _Toc281432025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26" w:history="1">
        <w:r w:rsidRPr="007E2EF7">
          <w:rPr>
            <w:rStyle w:val="Hipervnculo"/>
            <w:noProof/>
          </w:rPr>
          <w:t>4.2.2.1 Javascript</w:t>
        </w:r>
        <w:r>
          <w:rPr>
            <w:noProof/>
            <w:webHidden/>
          </w:rPr>
          <w:tab/>
        </w:r>
        <w:r>
          <w:rPr>
            <w:noProof/>
            <w:webHidden/>
          </w:rPr>
          <w:fldChar w:fldCharType="begin"/>
        </w:r>
        <w:r>
          <w:rPr>
            <w:noProof/>
            <w:webHidden/>
          </w:rPr>
          <w:instrText xml:space="preserve"> PAGEREF _Toc281432026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27" w:history="1">
        <w:r w:rsidRPr="007E2EF7">
          <w:rPr>
            <w:rStyle w:val="Hipervnculo"/>
            <w:noProof/>
          </w:rPr>
          <w:t>4.2.2.2 JW Player</w:t>
        </w:r>
        <w:r>
          <w:rPr>
            <w:noProof/>
            <w:webHidden/>
          </w:rPr>
          <w:tab/>
        </w:r>
        <w:r>
          <w:rPr>
            <w:noProof/>
            <w:webHidden/>
          </w:rPr>
          <w:fldChar w:fldCharType="begin"/>
        </w:r>
        <w:r>
          <w:rPr>
            <w:noProof/>
            <w:webHidden/>
          </w:rPr>
          <w:instrText xml:space="preserve"> PAGEREF _Toc281432027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28" w:history="1">
        <w:r w:rsidRPr="007E2EF7">
          <w:rPr>
            <w:rStyle w:val="Hipervnculo"/>
            <w:noProof/>
          </w:rPr>
          <w:t>4.3. Entorno de Desarrollo</w:t>
        </w:r>
        <w:r>
          <w:rPr>
            <w:noProof/>
            <w:webHidden/>
          </w:rPr>
          <w:tab/>
        </w:r>
        <w:r>
          <w:rPr>
            <w:noProof/>
            <w:webHidden/>
          </w:rPr>
          <w:fldChar w:fldCharType="begin"/>
        </w:r>
        <w:r>
          <w:rPr>
            <w:noProof/>
            <w:webHidden/>
          </w:rPr>
          <w:instrText xml:space="preserve"> PAGEREF _Toc281432028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29" w:history="1">
        <w:r w:rsidRPr="007E2EF7">
          <w:rPr>
            <w:rStyle w:val="Hipervnculo"/>
            <w:noProof/>
          </w:rPr>
          <w:t>4.3.1. Entorno Integrado de Desarrollo (IDE)</w:t>
        </w:r>
        <w:r>
          <w:rPr>
            <w:noProof/>
            <w:webHidden/>
          </w:rPr>
          <w:tab/>
        </w:r>
        <w:r>
          <w:rPr>
            <w:noProof/>
            <w:webHidden/>
          </w:rPr>
          <w:fldChar w:fldCharType="begin"/>
        </w:r>
        <w:r>
          <w:rPr>
            <w:noProof/>
            <w:webHidden/>
          </w:rPr>
          <w:instrText xml:space="preserve"> PAGEREF _Toc281432029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30" w:history="1">
        <w:r w:rsidRPr="007E2EF7">
          <w:rPr>
            <w:rStyle w:val="Hipervnculo"/>
            <w:noProof/>
          </w:rPr>
          <w:t>4.3.2. Control de versiones</w:t>
        </w:r>
        <w:r>
          <w:rPr>
            <w:noProof/>
            <w:webHidden/>
          </w:rPr>
          <w:tab/>
        </w:r>
        <w:r>
          <w:rPr>
            <w:noProof/>
            <w:webHidden/>
          </w:rPr>
          <w:fldChar w:fldCharType="begin"/>
        </w:r>
        <w:r>
          <w:rPr>
            <w:noProof/>
            <w:webHidden/>
          </w:rPr>
          <w:instrText xml:space="preserve"> PAGEREF _Toc281432030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31" w:history="1">
        <w:r w:rsidRPr="007E2EF7">
          <w:rPr>
            <w:rStyle w:val="Hipervnculo"/>
            <w:noProof/>
          </w:rPr>
          <w:t>4.3. Diagrama de Datos</w:t>
        </w:r>
        <w:r>
          <w:rPr>
            <w:noProof/>
            <w:webHidden/>
          </w:rPr>
          <w:tab/>
        </w:r>
        <w:r>
          <w:rPr>
            <w:noProof/>
            <w:webHidden/>
          </w:rPr>
          <w:fldChar w:fldCharType="begin"/>
        </w:r>
        <w:r>
          <w:rPr>
            <w:noProof/>
            <w:webHidden/>
          </w:rPr>
          <w:instrText xml:space="preserve"> PAGEREF _Toc281432031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32" w:history="1">
        <w:r w:rsidRPr="007E2EF7">
          <w:rPr>
            <w:rStyle w:val="Hipervnculo"/>
            <w:noProof/>
          </w:rPr>
          <w:t>4.4. Diagrama de Clases</w:t>
        </w:r>
        <w:r>
          <w:rPr>
            <w:noProof/>
            <w:webHidden/>
          </w:rPr>
          <w:tab/>
        </w:r>
        <w:r>
          <w:rPr>
            <w:noProof/>
            <w:webHidden/>
          </w:rPr>
          <w:fldChar w:fldCharType="begin"/>
        </w:r>
        <w:r>
          <w:rPr>
            <w:noProof/>
            <w:webHidden/>
          </w:rPr>
          <w:instrText xml:space="preserve"> PAGEREF _Toc281432032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33" w:history="1">
        <w:r w:rsidRPr="007E2EF7">
          <w:rPr>
            <w:rStyle w:val="Hipervnculo"/>
            <w:noProof/>
          </w:rPr>
          <w:t>4.4.1. Namespace Models</w:t>
        </w:r>
        <w:r>
          <w:rPr>
            <w:noProof/>
            <w:webHidden/>
          </w:rPr>
          <w:tab/>
        </w:r>
        <w:r>
          <w:rPr>
            <w:noProof/>
            <w:webHidden/>
          </w:rPr>
          <w:fldChar w:fldCharType="begin"/>
        </w:r>
        <w:r>
          <w:rPr>
            <w:noProof/>
            <w:webHidden/>
          </w:rPr>
          <w:instrText xml:space="preserve"> PAGEREF _Toc281432033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34" w:history="1">
        <w:r w:rsidRPr="007E2EF7">
          <w:rPr>
            <w:rStyle w:val="Hipervnculo"/>
            <w:noProof/>
          </w:rPr>
          <w:t>4.4.4.1. Interface IModel</w:t>
        </w:r>
        <w:r>
          <w:rPr>
            <w:noProof/>
            <w:webHidden/>
          </w:rPr>
          <w:tab/>
        </w:r>
        <w:r>
          <w:rPr>
            <w:noProof/>
            <w:webHidden/>
          </w:rPr>
          <w:fldChar w:fldCharType="begin"/>
        </w:r>
        <w:r>
          <w:rPr>
            <w:noProof/>
            <w:webHidden/>
          </w:rPr>
          <w:instrText xml:space="preserve"> PAGEREF _Toc281432034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35" w:history="1">
        <w:r w:rsidRPr="007E2EF7">
          <w:rPr>
            <w:rStyle w:val="Hipervnculo"/>
            <w:noProof/>
          </w:rPr>
          <w:t>4.4.2. Namespace Views</w:t>
        </w:r>
        <w:r>
          <w:rPr>
            <w:noProof/>
            <w:webHidden/>
          </w:rPr>
          <w:tab/>
        </w:r>
        <w:r>
          <w:rPr>
            <w:noProof/>
            <w:webHidden/>
          </w:rPr>
          <w:fldChar w:fldCharType="begin"/>
        </w:r>
        <w:r>
          <w:rPr>
            <w:noProof/>
            <w:webHidden/>
          </w:rPr>
          <w:instrText xml:space="preserve"> PAGEREF _Toc281432035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36" w:history="1">
        <w:r w:rsidRPr="007E2EF7">
          <w:rPr>
            <w:rStyle w:val="Hipervnculo"/>
            <w:noProof/>
          </w:rPr>
          <w:t>4.4.2.1. Clase VView</w:t>
        </w:r>
        <w:r>
          <w:rPr>
            <w:noProof/>
            <w:webHidden/>
          </w:rPr>
          <w:tab/>
        </w:r>
        <w:r>
          <w:rPr>
            <w:noProof/>
            <w:webHidden/>
          </w:rPr>
          <w:fldChar w:fldCharType="begin"/>
        </w:r>
        <w:r>
          <w:rPr>
            <w:noProof/>
            <w:webHidden/>
          </w:rPr>
          <w:instrText xml:space="preserve"> PAGEREF _Toc281432036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37" w:history="1">
        <w:r w:rsidRPr="007E2EF7">
          <w:rPr>
            <w:rStyle w:val="Hipervnculo"/>
            <w:noProof/>
          </w:rPr>
          <w:t>4.4.2.2. Clase VPage</w:t>
        </w:r>
        <w:r>
          <w:rPr>
            <w:noProof/>
            <w:webHidden/>
          </w:rPr>
          <w:tab/>
        </w:r>
        <w:r>
          <w:rPr>
            <w:noProof/>
            <w:webHidden/>
          </w:rPr>
          <w:fldChar w:fldCharType="begin"/>
        </w:r>
        <w:r>
          <w:rPr>
            <w:noProof/>
            <w:webHidden/>
          </w:rPr>
          <w:instrText xml:space="preserve"> PAGEREF _Toc281432037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38" w:history="1">
        <w:r w:rsidRPr="007E2EF7">
          <w:rPr>
            <w:rStyle w:val="Hipervnculo"/>
            <w:noProof/>
          </w:rPr>
          <w:t>4.4.3. Namespace Controllers</w:t>
        </w:r>
        <w:r>
          <w:rPr>
            <w:noProof/>
            <w:webHidden/>
          </w:rPr>
          <w:tab/>
        </w:r>
        <w:r>
          <w:rPr>
            <w:noProof/>
            <w:webHidden/>
          </w:rPr>
          <w:fldChar w:fldCharType="begin"/>
        </w:r>
        <w:r>
          <w:rPr>
            <w:noProof/>
            <w:webHidden/>
          </w:rPr>
          <w:instrText xml:space="preserve"> PAGEREF _Toc281432038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39" w:history="1">
        <w:r w:rsidRPr="007E2EF7">
          <w:rPr>
            <w:rStyle w:val="Hipervnculo"/>
            <w:noProof/>
          </w:rPr>
          <w:t>4.4.3.1. Clase CCommand</w:t>
        </w:r>
        <w:r>
          <w:rPr>
            <w:noProof/>
            <w:webHidden/>
          </w:rPr>
          <w:tab/>
        </w:r>
        <w:r>
          <w:rPr>
            <w:noProof/>
            <w:webHidden/>
          </w:rPr>
          <w:fldChar w:fldCharType="begin"/>
        </w:r>
        <w:r>
          <w:rPr>
            <w:noProof/>
            <w:webHidden/>
          </w:rPr>
          <w:instrText xml:space="preserve"> PAGEREF _Toc281432039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40" w:history="1">
        <w:r w:rsidRPr="007E2EF7">
          <w:rPr>
            <w:rStyle w:val="Hipervnculo"/>
            <w:noProof/>
          </w:rPr>
          <w:t>4.4.5. Namespace Lib</w:t>
        </w:r>
        <w:r>
          <w:rPr>
            <w:noProof/>
            <w:webHidden/>
          </w:rPr>
          <w:tab/>
        </w:r>
        <w:r>
          <w:rPr>
            <w:noProof/>
            <w:webHidden/>
          </w:rPr>
          <w:fldChar w:fldCharType="begin"/>
        </w:r>
        <w:r>
          <w:rPr>
            <w:noProof/>
            <w:webHidden/>
          </w:rPr>
          <w:instrText xml:space="preserve"> PAGEREF _Toc281432040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41" w:history="1">
        <w:r w:rsidRPr="007E2EF7">
          <w:rPr>
            <w:rStyle w:val="Hipervnculo"/>
            <w:noProof/>
          </w:rPr>
          <w:t>4.5. Especificaciones de Desarrollo Back Office</w:t>
        </w:r>
        <w:r>
          <w:rPr>
            <w:noProof/>
            <w:webHidden/>
          </w:rPr>
          <w:tab/>
        </w:r>
        <w:r>
          <w:rPr>
            <w:noProof/>
            <w:webHidden/>
          </w:rPr>
          <w:fldChar w:fldCharType="begin"/>
        </w:r>
        <w:r>
          <w:rPr>
            <w:noProof/>
            <w:webHidden/>
          </w:rPr>
          <w:instrText xml:space="preserve"> PAGEREF _Toc281432041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42" w:history="1">
        <w:r w:rsidRPr="007E2EF7">
          <w:rPr>
            <w:rStyle w:val="Hipervnculo"/>
            <w:noProof/>
          </w:rPr>
          <w:t>4.5.1. Configuración de Sitio</w:t>
        </w:r>
        <w:r>
          <w:rPr>
            <w:noProof/>
            <w:webHidden/>
          </w:rPr>
          <w:tab/>
        </w:r>
        <w:r>
          <w:rPr>
            <w:noProof/>
            <w:webHidden/>
          </w:rPr>
          <w:fldChar w:fldCharType="begin"/>
        </w:r>
        <w:r>
          <w:rPr>
            <w:noProof/>
            <w:webHidden/>
          </w:rPr>
          <w:instrText xml:space="preserve"> PAGEREF _Toc281432042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43" w:history="1">
        <w:r w:rsidRPr="007E2EF7">
          <w:rPr>
            <w:rStyle w:val="Hipervnculo"/>
            <w:noProof/>
          </w:rPr>
          <w:t>4.5.2. Componentes XML</w:t>
        </w:r>
        <w:r>
          <w:rPr>
            <w:noProof/>
            <w:webHidden/>
          </w:rPr>
          <w:tab/>
        </w:r>
        <w:r>
          <w:rPr>
            <w:noProof/>
            <w:webHidden/>
          </w:rPr>
          <w:fldChar w:fldCharType="begin"/>
        </w:r>
        <w:r>
          <w:rPr>
            <w:noProof/>
            <w:webHidden/>
          </w:rPr>
          <w:instrText xml:space="preserve"> PAGEREF _Toc281432043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44" w:history="1">
        <w:r w:rsidRPr="007E2EF7">
          <w:rPr>
            <w:rStyle w:val="Hipervnculo"/>
            <w:noProof/>
          </w:rPr>
          <w:t>4.6. Especificaciones Front Office</w:t>
        </w:r>
        <w:r>
          <w:rPr>
            <w:noProof/>
            <w:webHidden/>
          </w:rPr>
          <w:tab/>
        </w:r>
        <w:r>
          <w:rPr>
            <w:noProof/>
            <w:webHidden/>
          </w:rPr>
          <w:fldChar w:fldCharType="begin"/>
        </w:r>
        <w:r>
          <w:rPr>
            <w:noProof/>
            <w:webHidden/>
          </w:rPr>
          <w:instrText xml:space="preserve"> PAGEREF _Toc281432044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45" w:history="1">
        <w:r w:rsidRPr="007E2EF7">
          <w:rPr>
            <w:rStyle w:val="Hipervnculo"/>
            <w:noProof/>
          </w:rPr>
          <w:t>4.7. Prototipos Back Office.</w:t>
        </w:r>
        <w:r>
          <w:rPr>
            <w:noProof/>
            <w:webHidden/>
          </w:rPr>
          <w:tab/>
        </w:r>
        <w:r>
          <w:rPr>
            <w:noProof/>
            <w:webHidden/>
          </w:rPr>
          <w:fldChar w:fldCharType="begin"/>
        </w:r>
        <w:r>
          <w:rPr>
            <w:noProof/>
            <w:webHidden/>
          </w:rPr>
          <w:instrText xml:space="preserve"> PAGEREF _Toc281432045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46" w:history="1">
        <w:r w:rsidRPr="007E2EF7">
          <w:rPr>
            <w:rStyle w:val="Hipervnculo"/>
            <w:noProof/>
          </w:rPr>
          <w:t>4.8. Puesta en Producción</w:t>
        </w:r>
        <w:r>
          <w:rPr>
            <w:noProof/>
            <w:webHidden/>
          </w:rPr>
          <w:tab/>
        </w:r>
        <w:r>
          <w:rPr>
            <w:noProof/>
            <w:webHidden/>
          </w:rPr>
          <w:fldChar w:fldCharType="begin"/>
        </w:r>
        <w:r>
          <w:rPr>
            <w:noProof/>
            <w:webHidden/>
          </w:rPr>
          <w:instrText xml:space="preserve"> PAGEREF _Toc281432046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47" w:history="1">
        <w:r w:rsidRPr="007E2EF7">
          <w:rPr>
            <w:rStyle w:val="Hipervnculo"/>
            <w:noProof/>
          </w:rPr>
          <w:t>4.9. Plan de pruebas</w:t>
        </w:r>
        <w:r>
          <w:rPr>
            <w:noProof/>
            <w:webHidden/>
          </w:rPr>
          <w:tab/>
        </w:r>
        <w:r>
          <w:rPr>
            <w:noProof/>
            <w:webHidden/>
          </w:rPr>
          <w:fldChar w:fldCharType="begin"/>
        </w:r>
        <w:r>
          <w:rPr>
            <w:noProof/>
            <w:webHidden/>
          </w:rPr>
          <w:instrText xml:space="preserve"> PAGEREF _Toc281432047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2"/>
        <w:tabs>
          <w:tab w:val="right" w:leader="dot" w:pos="8828"/>
        </w:tabs>
        <w:rPr>
          <w:rFonts w:asciiTheme="minorHAnsi" w:eastAsiaTheme="minorEastAsia" w:hAnsiTheme="minorHAnsi" w:cstheme="minorBidi"/>
          <w:noProof/>
          <w:sz w:val="22"/>
          <w:lang w:eastAsia="es-CL"/>
        </w:rPr>
      </w:pPr>
      <w:hyperlink w:anchor="_Toc281432048" w:history="1">
        <w:r w:rsidRPr="007E2EF7">
          <w:rPr>
            <w:rStyle w:val="Hipervnculo"/>
            <w:noProof/>
          </w:rPr>
          <w:t>4.10. Plan de liberación</w:t>
        </w:r>
        <w:r>
          <w:rPr>
            <w:noProof/>
            <w:webHidden/>
          </w:rPr>
          <w:tab/>
        </w:r>
        <w:r>
          <w:rPr>
            <w:noProof/>
            <w:webHidden/>
          </w:rPr>
          <w:fldChar w:fldCharType="begin"/>
        </w:r>
        <w:r>
          <w:rPr>
            <w:noProof/>
            <w:webHidden/>
          </w:rPr>
          <w:instrText xml:space="preserve"> PAGEREF _Toc281432048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1"/>
        <w:rPr>
          <w:rFonts w:asciiTheme="minorHAnsi" w:eastAsiaTheme="minorEastAsia" w:hAnsiTheme="minorHAnsi" w:cstheme="minorBidi"/>
          <w:b w:val="0"/>
          <w:sz w:val="22"/>
          <w:lang w:eastAsia="es-CL"/>
        </w:rPr>
      </w:pPr>
      <w:hyperlink w:anchor="_Toc281432049" w:history="1">
        <w:r w:rsidRPr="007E2EF7">
          <w:rPr>
            <w:rStyle w:val="Hipervnculo"/>
          </w:rPr>
          <w:t>5. Conclusiones</w:t>
        </w:r>
        <w:r>
          <w:rPr>
            <w:webHidden/>
          </w:rPr>
          <w:tab/>
        </w:r>
        <w:r>
          <w:rPr>
            <w:webHidden/>
          </w:rPr>
          <w:fldChar w:fldCharType="begin"/>
        </w:r>
        <w:r>
          <w:rPr>
            <w:webHidden/>
          </w:rPr>
          <w:instrText xml:space="preserve"> PAGEREF _Toc281432049 \h </w:instrText>
        </w:r>
        <w:r>
          <w:rPr>
            <w:webHidden/>
          </w:rPr>
        </w:r>
        <w:r>
          <w:rPr>
            <w:webHidden/>
          </w:rPr>
          <w:fldChar w:fldCharType="separate"/>
        </w:r>
        <w:r>
          <w:rPr>
            <w:webHidden/>
          </w:rPr>
          <w:t>1</w:t>
        </w:r>
        <w:r>
          <w:rPr>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50" w:history="1">
        <w:r w:rsidRPr="007E2EF7">
          <w:rPr>
            <w:rStyle w:val="Hipervnculo"/>
            <w:noProof/>
          </w:rPr>
          <w:t>5.1. Metodología</w:t>
        </w:r>
        <w:r>
          <w:rPr>
            <w:noProof/>
            <w:webHidden/>
          </w:rPr>
          <w:tab/>
        </w:r>
        <w:r>
          <w:rPr>
            <w:noProof/>
            <w:webHidden/>
          </w:rPr>
          <w:fldChar w:fldCharType="begin"/>
        </w:r>
        <w:r>
          <w:rPr>
            <w:noProof/>
            <w:webHidden/>
          </w:rPr>
          <w:instrText xml:space="preserve"> PAGEREF _Toc281432050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51" w:history="1">
        <w:r w:rsidRPr="007E2EF7">
          <w:rPr>
            <w:rStyle w:val="Hipervnculo"/>
            <w:noProof/>
          </w:rPr>
          <w:t>5.2. Trabajo Realizado</w:t>
        </w:r>
        <w:r>
          <w:rPr>
            <w:noProof/>
            <w:webHidden/>
          </w:rPr>
          <w:tab/>
        </w:r>
        <w:r>
          <w:rPr>
            <w:noProof/>
            <w:webHidden/>
          </w:rPr>
          <w:fldChar w:fldCharType="begin"/>
        </w:r>
        <w:r>
          <w:rPr>
            <w:noProof/>
            <w:webHidden/>
          </w:rPr>
          <w:instrText xml:space="preserve"> PAGEREF _Toc281432051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52" w:history="1">
        <w:r w:rsidRPr="007E2EF7">
          <w:rPr>
            <w:rStyle w:val="Hipervnculo"/>
            <w:noProof/>
          </w:rPr>
          <w:t>5.3. Aprendizaje Obtenido</w:t>
        </w:r>
        <w:r>
          <w:rPr>
            <w:noProof/>
            <w:webHidden/>
          </w:rPr>
          <w:tab/>
        </w:r>
        <w:r>
          <w:rPr>
            <w:noProof/>
            <w:webHidden/>
          </w:rPr>
          <w:fldChar w:fldCharType="begin"/>
        </w:r>
        <w:r>
          <w:rPr>
            <w:noProof/>
            <w:webHidden/>
          </w:rPr>
          <w:instrText xml:space="preserve"> PAGEREF _Toc281432052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53" w:history="1">
        <w:r w:rsidRPr="007E2EF7">
          <w:rPr>
            <w:rStyle w:val="Hipervnculo"/>
            <w:noProof/>
          </w:rPr>
          <w:t>5.4. Dificultades Surgidas Durante el Desarrollo</w:t>
        </w:r>
        <w:r>
          <w:rPr>
            <w:noProof/>
            <w:webHidden/>
          </w:rPr>
          <w:tab/>
        </w:r>
        <w:r>
          <w:rPr>
            <w:noProof/>
            <w:webHidden/>
          </w:rPr>
          <w:fldChar w:fldCharType="begin"/>
        </w:r>
        <w:r>
          <w:rPr>
            <w:noProof/>
            <w:webHidden/>
          </w:rPr>
          <w:instrText xml:space="preserve"> PAGEREF _Toc281432053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54" w:history="1">
        <w:r w:rsidRPr="007E2EF7">
          <w:rPr>
            <w:rStyle w:val="Hipervnculo"/>
            <w:noProof/>
          </w:rPr>
          <w:t>5.5. Proyecciones</w:t>
        </w:r>
        <w:r>
          <w:rPr>
            <w:noProof/>
            <w:webHidden/>
          </w:rPr>
          <w:tab/>
        </w:r>
        <w:r>
          <w:rPr>
            <w:noProof/>
            <w:webHidden/>
          </w:rPr>
          <w:fldChar w:fldCharType="begin"/>
        </w:r>
        <w:r>
          <w:rPr>
            <w:noProof/>
            <w:webHidden/>
          </w:rPr>
          <w:instrText xml:space="preserve"> PAGEREF _Toc281432054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1"/>
        <w:rPr>
          <w:rFonts w:asciiTheme="minorHAnsi" w:eastAsiaTheme="minorEastAsia" w:hAnsiTheme="minorHAnsi" w:cstheme="minorBidi"/>
          <w:b w:val="0"/>
          <w:sz w:val="22"/>
          <w:lang w:eastAsia="es-CL"/>
        </w:rPr>
      </w:pPr>
      <w:hyperlink w:anchor="_Toc281432055" w:history="1">
        <w:r w:rsidRPr="007E2EF7">
          <w:rPr>
            <w:rStyle w:val="Hipervnculo"/>
            <w:lang w:val="en-US"/>
          </w:rPr>
          <w:t>6. Bibliografía</w:t>
        </w:r>
        <w:r>
          <w:rPr>
            <w:webHidden/>
          </w:rPr>
          <w:tab/>
        </w:r>
        <w:r>
          <w:rPr>
            <w:webHidden/>
          </w:rPr>
          <w:fldChar w:fldCharType="begin"/>
        </w:r>
        <w:r>
          <w:rPr>
            <w:webHidden/>
          </w:rPr>
          <w:instrText xml:space="preserve"> PAGEREF _Toc281432055 \h </w:instrText>
        </w:r>
        <w:r>
          <w:rPr>
            <w:webHidden/>
          </w:rPr>
        </w:r>
        <w:r>
          <w:rPr>
            <w:webHidden/>
          </w:rPr>
          <w:fldChar w:fldCharType="separate"/>
        </w:r>
        <w:r>
          <w:rPr>
            <w:webHidden/>
          </w:rPr>
          <w:t>1</w:t>
        </w:r>
        <w:r>
          <w:rPr>
            <w:webHidden/>
          </w:rPr>
          <w:fldChar w:fldCharType="end"/>
        </w:r>
      </w:hyperlink>
    </w:p>
    <w:p w:rsidR="008C7A36" w:rsidRDefault="008C7A36">
      <w:pPr>
        <w:pStyle w:val="TDC1"/>
        <w:rPr>
          <w:rFonts w:asciiTheme="minorHAnsi" w:eastAsiaTheme="minorEastAsia" w:hAnsiTheme="minorHAnsi" w:cstheme="minorBidi"/>
          <w:b w:val="0"/>
          <w:sz w:val="22"/>
          <w:lang w:eastAsia="es-CL"/>
        </w:rPr>
      </w:pPr>
      <w:hyperlink w:anchor="_Toc281432056" w:history="1">
        <w:r w:rsidRPr="007E2EF7">
          <w:rPr>
            <w:rStyle w:val="Hipervnculo"/>
          </w:rPr>
          <w:t>Anexos</w:t>
        </w:r>
        <w:r>
          <w:rPr>
            <w:webHidden/>
          </w:rPr>
          <w:tab/>
        </w:r>
        <w:r>
          <w:rPr>
            <w:webHidden/>
          </w:rPr>
          <w:fldChar w:fldCharType="begin"/>
        </w:r>
        <w:r>
          <w:rPr>
            <w:webHidden/>
          </w:rPr>
          <w:instrText xml:space="preserve"> PAGEREF _Toc281432056 \h </w:instrText>
        </w:r>
        <w:r>
          <w:rPr>
            <w:webHidden/>
          </w:rPr>
        </w:r>
        <w:r>
          <w:rPr>
            <w:webHidden/>
          </w:rPr>
          <w:fldChar w:fldCharType="separate"/>
        </w:r>
        <w:r>
          <w:rPr>
            <w:webHidden/>
          </w:rPr>
          <w:t>1</w:t>
        </w:r>
        <w:r>
          <w:rPr>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57" w:history="1">
        <w:r w:rsidRPr="007E2EF7">
          <w:rPr>
            <w:rStyle w:val="Hipervnculo"/>
            <w:noProof/>
          </w:rPr>
          <w:t>Anexos I.  Componentes XML</w:t>
        </w:r>
        <w:r>
          <w:rPr>
            <w:noProof/>
            <w:webHidden/>
          </w:rPr>
          <w:tab/>
        </w:r>
        <w:r>
          <w:rPr>
            <w:noProof/>
            <w:webHidden/>
          </w:rPr>
          <w:fldChar w:fldCharType="begin"/>
        </w:r>
        <w:r>
          <w:rPr>
            <w:noProof/>
            <w:webHidden/>
          </w:rPr>
          <w:instrText xml:space="preserve"> PAGEREF _Toc281432057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58" w:history="1">
        <w:r w:rsidRPr="007E2EF7">
          <w:rPr>
            <w:rStyle w:val="Hipervnculo"/>
            <w:noProof/>
          </w:rPr>
          <w:t>Anexos II.  Casos de prueba</w:t>
        </w:r>
        <w:r>
          <w:rPr>
            <w:noProof/>
            <w:webHidden/>
          </w:rPr>
          <w:tab/>
        </w:r>
        <w:r>
          <w:rPr>
            <w:noProof/>
            <w:webHidden/>
          </w:rPr>
          <w:fldChar w:fldCharType="begin"/>
        </w:r>
        <w:r>
          <w:rPr>
            <w:noProof/>
            <w:webHidden/>
          </w:rPr>
          <w:instrText xml:space="preserve"> PAGEREF _Toc281432058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59" w:history="1">
        <w:r w:rsidRPr="007E2EF7">
          <w:rPr>
            <w:rStyle w:val="Hipervnculo"/>
            <w:noProof/>
          </w:rPr>
          <w:t xml:space="preserve">Anexos III.  </w:t>
        </w:r>
        <w:r w:rsidRPr="007E2EF7">
          <w:rPr>
            <w:rStyle w:val="Hipervnculo"/>
            <w:noProof/>
            <w:lang w:val="es-ES"/>
          </w:rPr>
          <w:t>Sincronización Google SVN</w:t>
        </w:r>
        <w:r>
          <w:rPr>
            <w:noProof/>
            <w:webHidden/>
          </w:rPr>
          <w:tab/>
        </w:r>
        <w:r>
          <w:rPr>
            <w:noProof/>
            <w:webHidden/>
          </w:rPr>
          <w:fldChar w:fldCharType="begin"/>
        </w:r>
        <w:r>
          <w:rPr>
            <w:noProof/>
            <w:webHidden/>
          </w:rPr>
          <w:instrText xml:space="preserve"> PAGEREF _Toc281432059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60" w:history="1">
        <w:r w:rsidRPr="007E2EF7">
          <w:rPr>
            <w:rStyle w:val="Hipervnculo"/>
            <w:noProof/>
          </w:rPr>
          <w:t>Anexos IV.  Scripts  FFmpeg</w:t>
        </w:r>
        <w:r>
          <w:rPr>
            <w:noProof/>
            <w:webHidden/>
          </w:rPr>
          <w:tab/>
        </w:r>
        <w:r>
          <w:rPr>
            <w:noProof/>
            <w:webHidden/>
          </w:rPr>
          <w:fldChar w:fldCharType="begin"/>
        </w:r>
        <w:r>
          <w:rPr>
            <w:noProof/>
            <w:webHidden/>
          </w:rPr>
          <w:instrText xml:space="preserve"> PAGEREF _Toc281432060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61" w:history="1">
        <w:r w:rsidRPr="007E2EF7">
          <w:rPr>
            <w:rStyle w:val="Hipervnculo"/>
            <w:noProof/>
          </w:rPr>
          <w:t>Anexos V.  Integración Multimedia</w:t>
        </w:r>
        <w:r>
          <w:rPr>
            <w:noProof/>
            <w:webHidden/>
          </w:rPr>
          <w:tab/>
        </w:r>
        <w:r>
          <w:rPr>
            <w:noProof/>
            <w:webHidden/>
          </w:rPr>
          <w:fldChar w:fldCharType="begin"/>
        </w:r>
        <w:r>
          <w:rPr>
            <w:noProof/>
            <w:webHidden/>
          </w:rPr>
          <w:instrText xml:space="preserve"> PAGEREF _Toc281432061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3"/>
        <w:tabs>
          <w:tab w:val="right" w:leader="dot" w:pos="8828"/>
        </w:tabs>
        <w:rPr>
          <w:rFonts w:asciiTheme="minorHAnsi" w:eastAsiaTheme="minorEastAsia" w:hAnsiTheme="minorHAnsi" w:cstheme="minorBidi"/>
          <w:noProof/>
          <w:sz w:val="22"/>
        </w:rPr>
      </w:pPr>
      <w:hyperlink w:anchor="_Toc281432062" w:history="1">
        <w:r w:rsidRPr="007E2EF7">
          <w:rPr>
            <w:rStyle w:val="Hipervnculo"/>
            <w:noProof/>
          </w:rPr>
          <w:t>Anexos VI.  Formato Minuta Reuniones</w:t>
        </w:r>
        <w:r>
          <w:rPr>
            <w:noProof/>
            <w:webHidden/>
          </w:rPr>
          <w:tab/>
        </w:r>
        <w:r>
          <w:rPr>
            <w:noProof/>
            <w:webHidden/>
          </w:rPr>
          <w:fldChar w:fldCharType="begin"/>
        </w:r>
        <w:r>
          <w:rPr>
            <w:noProof/>
            <w:webHidden/>
          </w:rPr>
          <w:instrText xml:space="preserve"> PAGEREF _Toc281432062 \h </w:instrText>
        </w:r>
        <w:r>
          <w:rPr>
            <w:noProof/>
            <w:webHidden/>
          </w:rPr>
        </w:r>
        <w:r>
          <w:rPr>
            <w:noProof/>
            <w:webHidden/>
          </w:rPr>
          <w:fldChar w:fldCharType="separate"/>
        </w:r>
        <w:r>
          <w:rPr>
            <w:noProof/>
            <w:webHidden/>
          </w:rPr>
          <w:t>1</w:t>
        </w:r>
        <w:r>
          <w:rPr>
            <w:noProof/>
            <w:webHidden/>
          </w:rPr>
          <w:fldChar w:fldCharType="end"/>
        </w:r>
      </w:hyperlink>
    </w:p>
    <w:p w:rsidR="008C7A36" w:rsidRDefault="008C7A36">
      <w:pPr>
        <w:pStyle w:val="TDC1"/>
        <w:rPr>
          <w:rFonts w:asciiTheme="minorHAnsi" w:eastAsiaTheme="minorEastAsia" w:hAnsiTheme="minorHAnsi" w:cstheme="minorBidi"/>
          <w:b w:val="0"/>
          <w:sz w:val="22"/>
          <w:lang w:eastAsia="es-CL"/>
        </w:rPr>
      </w:pPr>
      <w:hyperlink w:anchor="_Toc281432063" w:history="1">
        <w:r w:rsidRPr="007E2EF7">
          <w:rPr>
            <w:rStyle w:val="Hipervnculo"/>
          </w:rPr>
          <w:t>Glosario</w:t>
        </w:r>
        <w:r>
          <w:rPr>
            <w:webHidden/>
          </w:rPr>
          <w:tab/>
        </w:r>
        <w:r>
          <w:rPr>
            <w:webHidden/>
          </w:rPr>
          <w:fldChar w:fldCharType="begin"/>
        </w:r>
        <w:r>
          <w:rPr>
            <w:webHidden/>
          </w:rPr>
          <w:instrText xml:space="preserve"> PAGEREF _Toc281432063 \h </w:instrText>
        </w:r>
        <w:r>
          <w:rPr>
            <w:webHidden/>
          </w:rPr>
        </w:r>
        <w:r>
          <w:rPr>
            <w:webHidden/>
          </w:rPr>
          <w:fldChar w:fldCharType="separate"/>
        </w:r>
        <w:r>
          <w:rPr>
            <w:webHidden/>
          </w:rPr>
          <w:t>1</w:t>
        </w:r>
        <w:r>
          <w:rPr>
            <w:webHidden/>
          </w:rPr>
          <w:fldChar w:fldCharType="end"/>
        </w:r>
      </w:hyperlink>
    </w:p>
    <w:p w:rsidR="008C7A36" w:rsidRDefault="008C7A36">
      <w:pPr>
        <w:pStyle w:val="TDC1"/>
        <w:rPr>
          <w:rFonts w:asciiTheme="minorHAnsi" w:eastAsiaTheme="minorEastAsia" w:hAnsiTheme="minorHAnsi" w:cstheme="minorBidi"/>
          <w:b w:val="0"/>
          <w:sz w:val="22"/>
          <w:lang w:eastAsia="es-CL"/>
        </w:rPr>
      </w:pPr>
      <w:hyperlink w:anchor="_Toc281432064" w:history="1">
        <w:r w:rsidRPr="007E2EF7">
          <w:rPr>
            <w:rStyle w:val="Hipervnculo"/>
            <w:lang w:val="en-US"/>
          </w:rPr>
          <w:t>Acrónimos</w:t>
        </w:r>
        <w:r>
          <w:rPr>
            <w:webHidden/>
          </w:rPr>
          <w:tab/>
        </w:r>
        <w:r>
          <w:rPr>
            <w:webHidden/>
          </w:rPr>
          <w:fldChar w:fldCharType="begin"/>
        </w:r>
        <w:r>
          <w:rPr>
            <w:webHidden/>
          </w:rPr>
          <w:instrText xml:space="preserve"> PAGEREF _Toc281432064 \h </w:instrText>
        </w:r>
        <w:r>
          <w:rPr>
            <w:webHidden/>
          </w:rPr>
        </w:r>
        <w:r>
          <w:rPr>
            <w:webHidden/>
          </w:rPr>
          <w:fldChar w:fldCharType="separate"/>
        </w:r>
        <w:r>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8C7A36"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8C7A36">
        <w:rPr>
          <w:noProof/>
        </w:rPr>
        <w:t>Ilustración 1 - Componentes que intervienen en acceso multimedia web</w:t>
      </w:r>
      <w:r w:rsidR="008C7A36">
        <w:rPr>
          <w:noProof/>
        </w:rPr>
        <w:tab/>
      </w:r>
      <w:r w:rsidR="008C7A36">
        <w:rPr>
          <w:noProof/>
        </w:rPr>
        <w:fldChar w:fldCharType="begin"/>
      </w:r>
      <w:r w:rsidR="008C7A36">
        <w:rPr>
          <w:noProof/>
        </w:rPr>
        <w:instrText xml:space="preserve"> PAGEREF _Toc281432065 \h </w:instrText>
      </w:r>
      <w:r w:rsidR="008C7A36">
        <w:rPr>
          <w:noProof/>
        </w:rPr>
      </w:r>
      <w:r w:rsidR="008C7A36">
        <w:rPr>
          <w:noProof/>
        </w:rPr>
        <w:fldChar w:fldCharType="separate"/>
      </w:r>
      <w:r w:rsidR="008C7A36">
        <w:rPr>
          <w:noProof/>
        </w:rPr>
        <w:t>1</w:t>
      </w:r>
      <w:r w:rsidR="008C7A36">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_Toc281432066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_Toc281432067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_Toc281432068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_Toc281432069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_Toc281432070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_Toc281432071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_Toc281432072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_Toc281432073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_Toc281432074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_Toc281432075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_Toc281432076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_Toc281432077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_Toc281432078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_Toc281432079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_Toc281432080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_Toc281432081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_Toc281432082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_Toc281432083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_Toc281432084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_Toc281432085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_Toc281432086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_Toc281432087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_Toc281432088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_Toc281432089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_Toc281432090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_Toc281432091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_Toc281432092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_Toc281432093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_Toc281432094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_Toc281432095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_Toc281432096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_Toc281432097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_Toc281432098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_Toc281432099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_Toc281432100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_Toc281432101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_Toc281432102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_Toc281432103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_Toc281432104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_Toc281432105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_Toc281432106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_Toc281432107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_Toc281432108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Pr>
          <w:noProof/>
        </w:rPr>
        <w:fldChar w:fldCharType="begin"/>
      </w:r>
      <w:r>
        <w:rPr>
          <w:noProof/>
        </w:rPr>
        <w:instrText xml:space="preserve"> PAGEREF _Toc281432109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_Toc281432110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_Toc281432111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_Toc281432112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850039">
        <w:rPr>
          <w:noProof/>
          <w:color w:val="0000FF"/>
          <w:u w:val="single"/>
        </w:rPr>
        <w:t>http://umacms.no-ip.org</w:t>
      </w:r>
      <w:r>
        <w:rPr>
          <w:noProof/>
        </w:rPr>
        <w:tab/>
      </w:r>
      <w:r>
        <w:rPr>
          <w:noProof/>
        </w:rPr>
        <w:fldChar w:fldCharType="begin"/>
      </w:r>
      <w:r>
        <w:rPr>
          <w:noProof/>
        </w:rPr>
        <w:instrText xml:space="preserve"> PAGEREF _Toc281432113 \h </w:instrText>
      </w:r>
      <w:r>
        <w:rPr>
          <w:noProof/>
        </w:rPr>
      </w:r>
      <w:r>
        <w:rPr>
          <w:noProof/>
        </w:rPr>
        <w:fldChar w:fldCharType="separate"/>
      </w:r>
      <w:r>
        <w:rPr>
          <w:noProof/>
        </w:rPr>
        <w:t>1</w:t>
      </w:r>
      <w:r>
        <w:rPr>
          <w:noProof/>
        </w:rPr>
        <w:fldChar w:fldCharType="end"/>
      </w:r>
    </w:p>
    <w:p w:rsidR="008C7A36" w:rsidRDefault="008C7A36">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_Toc281432114 \h </w:instrText>
      </w:r>
      <w:r>
        <w:rPr>
          <w:noProof/>
        </w:rPr>
      </w:r>
      <w:r>
        <w:rPr>
          <w:noProof/>
        </w:rPr>
        <w:fldChar w:fldCharType="separate"/>
      </w:r>
      <w:r>
        <w:rPr>
          <w:noProof/>
        </w:rPr>
        <w:t>1</w:t>
      </w:r>
      <w:r>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431958"/>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431959"/>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432065"/>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431960"/>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431961"/>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43196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431963"/>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43196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431965"/>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431966"/>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431967"/>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432066"/>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431968"/>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431969"/>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432067"/>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431970"/>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431971"/>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432068"/>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431972"/>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432069"/>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431973"/>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431974"/>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43197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431976"/>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431977"/>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432070"/>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431978"/>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431979"/>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431980"/>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431981"/>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431982"/>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431983"/>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431984"/>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431985"/>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431986"/>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431987"/>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431988"/>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432071"/>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431989"/>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432072"/>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43199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432073"/>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431991"/>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432074"/>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431992"/>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432075"/>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431993"/>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431994"/>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66039182"/>
      <w:bookmarkStart w:id="117" w:name="_Toc281431995"/>
      <w:r>
        <w:t>2.</w:t>
      </w:r>
      <w:r w:rsidR="00CF4C85">
        <w:t>6</w:t>
      </w:r>
      <w:r w:rsidR="003D5D52">
        <w:t>.</w:t>
      </w:r>
      <w:r>
        <w:t>1</w:t>
      </w:r>
      <w:r w:rsidR="009E3122">
        <w:t>. FFmpeg</w:t>
      </w:r>
      <w:bookmarkEnd w:id="115"/>
      <w:bookmarkEnd w:id="11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432076"/>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431996"/>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432077"/>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6"/>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431997"/>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r w:rsidR="008C7A36">
        <w:rPr>
          <w:lang w:eastAsia="es-CL"/>
        </w:rPr>
        <w:t xml:space="preserve"> </w:t>
      </w:r>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431998"/>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431999"/>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432000"/>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432001"/>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432002"/>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432078"/>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432003"/>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432079"/>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432004"/>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432005"/>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432006"/>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432080"/>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432007"/>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432081"/>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432008"/>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432009"/>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432082"/>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4320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432083"/>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432011"/>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432084"/>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432012"/>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432085"/>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432013"/>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432086"/>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432014"/>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432087"/>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r>
        <w:br w:type="page"/>
      </w:r>
    </w:p>
    <w:p w:rsidR="009A106D" w:rsidRPr="00BE0C78" w:rsidRDefault="00421830" w:rsidP="00460025">
      <w:pPr>
        <w:pStyle w:val="Subttulo"/>
        <w:outlineLvl w:val="1"/>
      </w:pPr>
      <w:bookmarkStart w:id="204" w:name="_Toc281432015"/>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432088"/>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432016"/>
      <w:r w:rsidRPr="000B5660">
        <w:t>4. Desarrollo</w:t>
      </w:r>
      <w:bookmarkEnd w:id="208"/>
      <w:bookmarkEnd w:id="209"/>
    </w:p>
    <w:p w:rsidR="000E1C37" w:rsidRDefault="000E1C37" w:rsidP="000B5660">
      <w:pPr>
        <w:pStyle w:val="Subttulo"/>
        <w:outlineLvl w:val="1"/>
      </w:pPr>
      <w:bookmarkStart w:id="210" w:name="_Toc281339306"/>
      <w:bookmarkStart w:id="211" w:name="_Toc281432017"/>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432018"/>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432019"/>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432020"/>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432021"/>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432022"/>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432089"/>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432023"/>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432024"/>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432025"/>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432026"/>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432090"/>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432027"/>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432028"/>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432029"/>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432091"/>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432030"/>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432092"/>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432031"/>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432093"/>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432032"/>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432033"/>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432034"/>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432094"/>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432095"/>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432035"/>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432036"/>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432037"/>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432096"/>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432038"/>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432039"/>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432097"/>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432098"/>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432040"/>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432099"/>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432100"/>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432101"/>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432041"/>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432042"/>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432043"/>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432044"/>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432045"/>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432102"/>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432103"/>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432104"/>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432105"/>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432106"/>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432107"/>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432108"/>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432109"/>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432110"/>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432111"/>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8C7A36">
      <w:pPr>
        <w:suppressAutoHyphens w:val="0"/>
        <w:spacing w:before="0" w:after="0" w:line="240" w:lineRule="auto"/>
        <w:jc w:val="left"/>
      </w:pPr>
      <w:r>
        <w:rPr>
          <w:noProof/>
          <w:lang w:eastAsia="es-CL"/>
        </w:rPr>
        <w:drawing>
          <wp:inline distT="0" distB="0" distL="0" distR="0">
            <wp:extent cx="5638800" cy="3028950"/>
            <wp:effectExtent l="1905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8" w:name="_Toc281339401"/>
      <w:bookmarkStart w:id="319" w:name="_Toc281432112"/>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18"/>
      <w:bookmarkEnd w:id="319"/>
    </w:p>
    <w:p w:rsidR="00C061FC" w:rsidRDefault="00C061FC" w:rsidP="00C061FC">
      <w:r w:rsidRPr="00C061FC">
        <w:t>En la ilustración</w:t>
      </w:r>
      <w:r w:rsidR="008C7A36">
        <w:t xml:space="preserve"> 48 </w:t>
      </w:r>
      <w:r w:rsidRPr="00C061FC">
        <w:t>se presenta la inte</w:t>
      </w:r>
      <w:r>
        <w:t>r</w:t>
      </w:r>
      <w:r w:rsidR="00E12A97">
        <w:t>faz grá</w:t>
      </w:r>
      <w:r w:rsidRPr="00C061FC">
        <w:t>fica del main site que</w:t>
      </w:r>
      <w:r w:rsidR="008C7A36">
        <w:t xml:space="preserve"> es </w:t>
      </w:r>
      <w:r w:rsidRPr="00C061FC">
        <w:t>la encarga</w:t>
      </w:r>
      <w:r w:rsidR="008C7A36">
        <w:t xml:space="preserve">da </w:t>
      </w:r>
      <w:r w:rsidRPr="00C061FC">
        <w:t>de publicar o mostra</w:t>
      </w:r>
      <w:r>
        <w:t>r</w:t>
      </w:r>
      <w:r w:rsidRPr="00C061FC">
        <w:t xml:space="preserve"> el contenido de videos cargados por los usu</w:t>
      </w:r>
      <w:r>
        <w:t>a</w:t>
      </w:r>
      <w:r w:rsidRPr="00C061FC">
        <w:t>rios. Además</w:t>
      </w:r>
      <w:r w:rsidR="008C7A36">
        <w:t xml:space="preserve"> se encarga </w:t>
      </w:r>
      <w:r w:rsidRPr="00C061FC">
        <w:t>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20" w:name="_Toc281339334"/>
      <w:bookmarkStart w:id="321" w:name="_Toc281432046"/>
      <w:r>
        <w:t>4.8. Puesta en</w:t>
      </w:r>
      <w:r w:rsidR="008C7A36">
        <w:t xml:space="preserve"> P</w:t>
      </w:r>
      <w:r>
        <w:t>roducción</w:t>
      </w:r>
      <w:bookmarkEnd w:id="320"/>
      <w:bookmarkEnd w:id="321"/>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8C7A36">
        <w:t xml:space="preserve">, </w:t>
      </w:r>
      <w:r>
        <w:t>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8C7A36">
        <w:t xml:space="preserve">, </w:t>
      </w:r>
      <w:r>
        <w:t>el cual es un link  que puede ser leído por lectores con capacidad de interpretar QR</w:t>
      </w:r>
      <w:r w:rsidR="008C7A36">
        <w:t xml:space="preserve">. Éste </w:t>
      </w:r>
      <w:r>
        <w:t xml:space="preserve">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22" w:name="_Toc281339402"/>
      <w:bookmarkStart w:id="323" w:name="_Toc281432113"/>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22"/>
      <w:r w:rsidR="00015DCC">
        <w:t xml:space="preserve"> </w:t>
      </w:r>
      <w:hyperlink r:id="rId92" w:history="1">
        <w:r w:rsidR="00015DCC" w:rsidRPr="00B66F26">
          <w:rPr>
            <w:rStyle w:val="Hipervnculo"/>
          </w:rPr>
          <w:t>http://umacms.no-ip.org</w:t>
        </w:r>
        <w:bookmarkEnd w:id="323"/>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dentro de los templates</w:t>
      </w:r>
      <w:r w:rsidR="008C7A36">
        <w:t xml:space="preserve"> principales </w:t>
      </w:r>
      <w:r>
        <w:t xml:space="preserve">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24" w:name="_Toc281339335"/>
      <w:bookmarkStart w:id="325" w:name="_Toc281432047"/>
      <w:r>
        <w:t>4.9.</w:t>
      </w:r>
      <w:r w:rsidR="00010D4C">
        <w:t xml:space="preserve"> </w:t>
      </w:r>
      <w:r>
        <w:t>Plan de pruebas</w:t>
      </w:r>
      <w:bookmarkEnd w:id="324"/>
      <w:bookmarkEnd w:id="325"/>
    </w:p>
    <w:p w:rsidR="000D5E98" w:rsidRPr="00E542FD" w:rsidRDefault="008C7A36" w:rsidP="000D5E98">
      <w:r>
        <w:t xml:space="preserve">El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w:t>
      </w:r>
      <w:r w:rsidR="008C7A36">
        <w:t xml:space="preserve"> </w:t>
      </w:r>
      <w:r>
        <w:t>debía configurar un ambiente de test, el  cual permite realizar todas aquellas combinaciones en: PC, servidores, sistemas operativos, cortafuegos, navegadores</w:t>
      </w:r>
      <w:r w:rsidR="008C7A36">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Se trata de evaluar el sistema o parte de</w:t>
      </w:r>
      <w:r w:rsidR="008C7A36">
        <w:t xml:space="preserve"> éste </w:t>
      </w:r>
      <w:r w:rsidRPr="00E542FD">
        <w:t>durante o al final del desarrollo, para determinar si satisface los requisitos iniciales</w:t>
      </w:r>
      <w:r w:rsidR="008C7A36">
        <w:t xml:space="preserve">.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8C7A36" w:rsidRDefault="000D5E98" w:rsidP="000D5E98">
      <w:pPr>
        <w:pStyle w:val="Epgrafe"/>
        <w:jc w:val="center"/>
      </w:pPr>
      <w:r>
        <w:tab/>
      </w:r>
      <w:bookmarkStart w:id="326" w:name="_Toc281339403"/>
      <w:bookmarkStart w:id="327" w:name="_Toc281432114"/>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26"/>
      <w:bookmarkEnd w:id="327"/>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000000"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28" w:name="_Toc281339336"/>
      <w:bookmarkStart w:id="329" w:name="_Toc281432048"/>
      <w:r>
        <w:t>4.10. Plan de liberación</w:t>
      </w:r>
      <w:bookmarkEnd w:id="328"/>
      <w:bookmarkEnd w:id="329"/>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8C7A36">
      <w:pPr>
        <w:rPr>
          <w:rFonts w:eastAsia="Times New Roman" w:cs="Times New Roman"/>
          <w:b/>
          <w:sz w:val="28"/>
          <w:szCs w:val="24"/>
        </w:rPr>
      </w:pPr>
      <w:r>
        <w:t>Las personas se responsabilizan de operar el sistema una vez que</w:t>
      </w:r>
      <w:r w:rsidR="008C7A36">
        <w:t xml:space="preserve"> és</w:t>
      </w:r>
      <w:r>
        <w:t>te</w:t>
      </w:r>
      <w:r w:rsidR="008C7A36">
        <w:t xml:space="preserve"> se encuentre </w:t>
      </w:r>
      <w:r>
        <w:t xml:space="preserve">en producción y están satisfechos con los </w:t>
      </w:r>
      <w:r w:rsidRPr="00010D4C">
        <w:t>procedimientos</w:t>
      </w:r>
      <w:r>
        <w:t xml:space="preserve"> </w:t>
      </w:r>
      <w:r w:rsidRPr="00010D4C">
        <w:t>y documentación</w:t>
      </w:r>
      <w:r>
        <w:t xml:space="preserve"> relevante</w:t>
      </w:r>
      <w:r w:rsidR="008C7A36">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330" w:name="_Toc281339337"/>
      <w:bookmarkStart w:id="331" w:name="_Toc281432049"/>
      <w:r w:rsidRPr="001175CC">
        <w:t xml:space="preserve">5. </w:t>
      </w:r>
      <w:r>
        <w:t>Conclusiones</w:t>
      </w:r>
      <w:bookmarkEnd w:id="330"/>
      <w:bookmarkEnd w:id="331"/>
    </w:p>
    <w:p w:rsidR="001175CC" w:rsidRDefault="001175CC" w:rsidP="001175CC">
      <w:pPr>
        <w:pStyle w:val="Encabezado"/>
      </w:pPr>
    </w:p>
    <w:p w:rsidR="00010D4C" w:rsidRDefault="00010D4C" w:rsidP="00AD4989">
      <w:pPr>
        <w:pStyle w:val="Subttulo"/>
        <w:keepNext/>
        <w:outlineLvl w:val="2"/>
      </w:pPr>
      <w:bookmarkStart w:id="332" w:name="_Toc281339338"/>
      <w:bookmarkStart w:id="333" w:name="_Toc281432050"/>
      <w:r>
        <w:t>5</w:t>
      </w:r>
      <w:r w:rsidRPr="00F23A57">
        <w:t>.</w:t>
      </w:r>
      <w:r>
        <w:t xml:space="preserve">1. </w:t>
      </w:r>
      <w:r w:rsidR="00E12A97">
        <w:t>M</w:t>
      </w:r>
      <w:r>
        <w:t>etodología</w:t>
      </w:r>
      <w:bookmarkEnd w:id="332"/>
      <w:bookmarkEnd w:id="333"/>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8C7A36">
        <w:t xml:space="preserve">, </w:t>
      </w:r>
      <w:r w:rsidR="00E12A97">
        <w:t>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8C7A36">
        <w:t xml:space="preserve">, </w:t>
      </w:r>
      <w:r>
        <w:t>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34" w:name="_Toc281339339"/>
      <w:bookmarkStart w:id="335" w:name="_Toc281432051"/>
      <w:r>
        <w:t>5</w:t>
      </w:r>
      <w:r w:rsidRPr="00F23A57">
        <w:t>.</w:t>
      </w:r>
      <w:r w:rsidR="00C061FC">
        <w:t>2</w:t>
      </w:r>
      <w:r w:rsidRPr="00F23A57">
        <w:t>.</w:t>
      </w:r>
      <w:r>
        <w:t xml:space="preserve"> </w:t>
      </w:r>
      <w:r w:rsidR="00E27F52">
        <w:t>Trabajo R</w:t>
      </w:r>
      <w:r>
        <w:t>ealizado</w:t>
      </w:r>
      <w:bookmarkEnd w:id="334"/>
      <w:bookmarkEnd w:id="335"/>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8C7A36">
        <w:t xml:space="preserve"> (</w:t>
      </w:r>
      <w:r>
        <w:t xml:space="preserve">Herramienta para generar diagramas </w:t>
      </w:r>
      <w:r w:rsidR="00997831">
        <w:t>UML</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Se</w:t>
      </w:r>
      <w:r w:rsidR="008C7A36">
        <w:t xml:space="preserve"> generó </w:t>
      </w:r>
      <w:r>
        <w:t>un repositorio de documentación online con cada fuente de información de ayudo al estudio, análisis</w:t>
      </w:r>
      <w:r w:rsidR="008C7A36">
        <w:t xml:space="preserve"> e </w:t>
      </w:r>
      <w:r>
        <w:t>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36" w:name="_Toc281339340"/>
      <w:bookmarkStart w:id="337" w:name="_Toc281432052"/>
      <w:r>
        <w:t>5</w:t>
      </w:r>
      <w:r w:rsidRPr="00F23A57">
        <w:t>.</w:t>
      </w:r>
      <w:r w:rsidR="00C061FC">
        <w:t>3</w:t>
      </w:r>
      <w:r w:rsidRPr="00F23A57">
        <w:t>.</w:t>
      </w:r>
      <w:r>
        <w:t xml:space="preserve"> </w:t>
      </w:r>
      <w:r w:rsidR="00E27F52">
        <w:t>Aprendizaje O</w:t>
      </w:r>
      <w:r>
        <w:t>btenido</w:t>
      </w:r>
      <w:bookmarkEnd w:id="336"/>
      <w:bookmarkEnd w:id="337"/>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38" w:name="_Toc281339341"/>
      <w:r>
        <w:br w:type="page"/>
      </w:r>
    </w:p>
    <w:p w:rsidR="00010D4C" w:rsidRDefault="00010D4C" w:rsidP="00AD4989">
      <w:pPr>
        <w:pStyle w:val="Subttulo"/>
        <w:keepNext/>
        <w:outlineLvl w:val="2"/>
      </w:pPr>
      <w:bookmarkStart w:id="339" w:name="_Toc281432053"/>
      <w:r>
        <w:t>5</w:t>
      </w:r>
      <w:r w:rsidRPr="00F23A57">
        <w:t>.</w:t>
      </w:r>
      <w:r w:rsidR="00C061FC">
        <w:t>4</w:t>
      </w:r>
      <w:r w:rsidRPr="00F23A57">
        <w:t>.</w:t>
      </w:r>
      <w:r>
        <w:t xml:space="preserve"> </w:t>
      </w:r>
      <w:r w:rsidR="00E27F52">
        <w:t>Dificultades Surgidas D</w:t>
      </w:r>
      <w:r>
        <w:t xml:space="preserve">urante </w:t>
      </w:r>
      <w:r w:rsidR="00E27F52">
        <w:t>el D</w:t>
      </w:r>
      <w:r>
        <w:t>esarrollo</w:t>
      </w:r>
      <w:bookmarkEnd w:id="338"/>
      <w:bookmarkEnd w:id="339"/>
    </w:p>
    <w:p w:rsidR="00010D4C" w:rsidRDefault="00010D4C" w:rsidP="00C061FC">
      <w:r>
        <w:t>En base al transcurso del desarrollo del proyecto de t</w:t>
      </w:r>
      <w:r w:rsidR="00AD4989">
        <w:t>í</w:t>
      </w:r>
      <w:r>
        <w:t>tulo se presentaron diferentes tipos de traspiés, como la gestión</w:t>
      </w:r>
      <w:r w:rsidR="008C7A36">
        <w:t xml:space="preserve"> 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r>
        <w:t>Las dificultades fueron las siguientes:</w:t>
      </w:r>
    </w:p>
    <w:p w:rsidR="00010D4C" w:rsidRDefault="00010D4C" w:rsidP="00C061FC">
      <w:pPr>
        <w:pStyle w:val="Prrafodelista"/>
        <w:numPr>
          <w:ilvl w:val="0"/>
          <w:numId w:val="21"/>
        </w:numPr>
      </w:pPr>
      <w:r>
        <w:t>Gestión de Tiempos: En base a la gestión y optimación de tiempo, se tuvo que</w:t>
      </w:r>
      <w:r w:rsidR="008C7A36">
        <w:t xml:space="preserve"> realizar una coordinación </w:t>
      </w:r>
      <w:r>
        <w:t>de asignación de tareas y labores a cumplir por parte de los desarrolladores para lograr cumplir cada meta y procedimientos de gestión.</w:t>
      </w:r>
    </w:p>
    <w:p w:rsidR="00894031" w:rsidRDefault="00997831" w:rsidP="00C061FC">
      <w:pPr>
        <w:pStyle w:val="Prrafodelista"/>
        <w:numPr>
          <w:ilvl w:val="0"/>
          <w:numId w:val="21"/>
        </w:numPr>
      </w:pPr>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010D4C" w:rsidRDefault="00010D4C" w:rsidP="00C061FC">
      <w:pPr>
        <w:pStyle w:val="Prrafodelista"/>
        <w:numPr>
          <w:ilvl w:val="0"/>
          <w:numId w:val="21"/>
        </w:numPr>
      </w:pPr>
      <w:r>
        <w:t>Gestión de recursos humanos: Gestionar reuniones presenciales y periódic</w:t>
      </w:r>
      <w:r w:rsidR="008C7A36">
        <w:t xml:space="preserve">os, </w:t>
      </w:r>
      <w:r>
        <w:t>para tomar las decisiones relevantes  y críticas en el proyecto.</w:t>
      </w:r>
    </w:p>
    <w:p w:rsidR="00010D4C" w:rsidRDefault="00010D4C" w:rsidP="008C7A36">
      <w:pPr>
        <w:pStyle w:val="Prrafodelista"/>
        <w:numPr>
          <w:ilvl w:val="0"/>
          <w:numId w:val="21"/>
        </w:numPr>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340" w:name="_Toc281339342"/>
      <w:bookmarkStart w:id="341" w:name="_Toc281432054"/>
      <w:r>
        <w:t>5</w:t>
      </w:r>
      <w:r w:rsidRPr="00F23A57">
        <w:t>.</w:t>
      </w:r>
      <w:r w:rsidR="00C061FC">
        <w:t>5</w:t>
      </w:r>
      <w:r w:rsidRPr="00F23A57">
        <w:t xml:space="preserve">. </w:t>
      </w:r>
      <w:r w:rsidR="00894031">
        <w:t>Proyecciones</w:t>
      </w:r>
      <w:bookmarkEnd w:id="340"/>
      <w:bookmarkEnd w:id="34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342" w:name="_Toc281339343"/>
      <w:bookmarkStart w:id="343" w:name="_Toc281432055"/>
      <w:r w:rsidRPr="00134FCB">
        <w:rPr>
          <w:lang w:val="en-US"/>
        </w:rPr>
        <w:t>6</w:t>
      </w:r>
      <w:r w:rsidR="00CC20D5" w:rsidRPr="00134FCB">
        <w:rPr>
          <w:lang w:val="en-US"/>
        </w:rPr>
        <w:t xml:space="preserve">. </w:t>
      </w:r>
      <w:r w:rsidR="00DF02B6" w:rsidRPr="00134FCB">
        <w:rPr>
          <w:lang w:val="en-US"/>
        </w:rPr>
        <w:t>Bibliografía</w:t>
      </w:r>
      <w:bookmarkEnd w:id="342"/>
      <w:bookmarkEnd w:id="34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6"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7"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8"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344" w:name="_Toc281339344"/>
      <w:bookmarkStart w:id="345" w:name="_Toc281432056"/>
      <w:r>
        <w:t>Anexos</w:t>
      </w:r>
      <w:bookmarkEnd w:id="344"/>
      <w:bookmarkEnd w:id="34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346" w:name="_Toc281339345"/>
      <w:bookmarkStart w:id="347" w:name="_Toc281432057"/>
      <w:r>
        <w:t>Anexos I.  Componentes XML</w:t>
      </w:r>
      <w:bookmarkEnd w:id="346"/>
      <w:bookmarkEnd w:id="34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348" w:name="_Toc281339346"/>
      <w:bookmarkStart w:id="349" w:name="_Toc281432058"/>
      <w:r>
        <w:t>Anexos II.  Casos de prueba</w:t>
      </w:r>
      <w:bookmarkEnd w:id="348"/>
      <w:bookmarkEnd w:id="34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350" w:name="_Toc281339347"/>
      <w:bookmarkStart w:id="351" w:name="_Toc281432059"/>
      <w:r>
        <w:t xml:space="preserve">Anexos III.  </w:t>
      </w:r>
      <w:r>
        <w:rPr>
          <w:lang w:val="es-ES"/>
        </w:rPr>
        <w:t>Sincronización Google SVN</w:t>
      </w:r>
      <w:bookmarkEnd w:id="350"/>
      <w:bookmarkEnd w:id="35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8"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3"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352" w:name="_Toc281339348"/>
      <w:bookmarkStart w:id="353" w:name="_Toc281432060"/>
      <w:r>
        <w:t>Anexos IV.  Scripts  FF</w:t>
      </w:r>
      <w:r w:rsidR="00E41A61" w:rsidRPr="00E41A61">
        <w:t>mpeg</w:t>
      </w:r>
      <w:bookmarkEnd w:id="352"/>
      <w:bookmarkEnd w:id="35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354" w:name="_Toc281432061"/>
      <w:r w:rsidRPr="00E41A61">
        <w:t xml:space="preserve">Anexos V.  </w:t>
      </w:r>
      <w:r>
        <w:t>Integración</w:t>
      </w:r>
      <w:r w:rsidRPr="00E41A61">
        <w:t xml:space="preserve"> </w:t>
      </w:r>
      <w:r>
        <w:t>Multimedia</w:t>
      </w:r>
      <w:bookmarkEnd w:id="354"/>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355" w:name="_Toc281328713"/>
      <w:bookmarkStart w:id="356" w:name="_Toc281339350"/>
      <w:bookmarkStart w:id="357" w:name="_Toc281432062"/>
      <w:r w:rsidRPr="00E41A61">
        <w:t>Anexos V</w:t>
      </w:r>
      <w:r>
        <w:t>I</w:t>
      </w:r>
      <w:r w:rsidRPr="00E41A61">
        <w:t xml:space="preserve">.  </w:t>
      </w:r>
      <w:r>
        <w:t>Formato Minuta Reuniones</w:t>
      </w:r>
      <w:bookmarkEnd w:id="355"/>
      <w:bookmarkEnd w:id="356"/>
      <w:bookmarkEnd w:id="357"/>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358" w:name="_Toc281328714"/>
      <w:bookmarkStart w:id="359" w:name="_Toc281339351"/>
      <w:r w:rsidRPr="00E41A61">
        <w:t>Anexos V</w:t>
      </w:r>
      <w:r>
        <w:t>II</w:t>
      </w:r>
      <w:r w:rsidRPr="00E41A61">
        <w:t xml:space="preserve">.  </w:t>
      </w:r>
      <w:r>
        <w:t>Formato Documentación Metodología XP</w:t>
      </w:r>
      <w:bookmarkEnd w:id="358"/>
      <w:bookmarkEnd w:id="359"/>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360" w:name="_GoBack"/>
      <w:bookmarkEnd w:id="360"/>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361" w:name="_Toc281339352"/>
      <w:bookmarkStart w:id="362" w:name="_Toc281432063"/>
      <w:r>
        <w:t>Glosario</w:t>
      </w:r>
      <w:bookmarkEnd w:id="361"/>
      <w:bookmarkEnd w:id="36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63" w:name="_Toc281339353"/>
      <w:bookmarkStart w:id="364" w:name="_Toc281432064"/>
      <w:r w:rsidRPr="0064191E">
        <w:rPr>
          <w:lang w:val="en-US"/>
        </w:rPr>
        <w:t>Acrónimos</w:t>
      </w:r>
      <w:bookmarkEnd w:id="363"/>
      <w:bookmarkEnd w:id="36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6"/>
      <w:headerReference w:type="default" r:id="rId137"/>
      <w:footerReference w:type="even" r:id="rId138"/>
      <w:footerReference w:type="default" r:id="rId139"/>
      <w:headerReference w:type="first" r:id="rId140"/>
      <w:footerReference w:type="first" r:id="rId141"/>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0452" w:rsidRDefault="00110452">
      <w:pPr>
        <w:spacing w:before="0" w:after="0" w:line="240" w:lineRule="auto"/>
      </w:pPr>
      <w:r>
        <w:separator/>
      </w:r>
    </w:p>
  </w:endnote>
  <w:endnote w:type="continuationSeparator" w:id="0">
    <w:p w:rsidR="00110452" w:rsidRDefault="00110452">
      <w:pPr>
        <w:spacing w:before="0" w:after="0" w:line="240" w:lineRule="auto"/>
      </w:pPr>
      <w:r>
        <w:continuationSeparator/>
      </w:r>
    </w:p>
  </w:endnote>
  <w:endnote w:type="continuationNotice" w:id="1">
    <w:p w:rsidR="00110452" w:rsidRDefault="00110452">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136</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0452" w:rsidRDefault="00110452">
      <w:pPr>
        <w:spacing w:before="0" w:after="0" w:line="240" w:lineRule="auto"/>
      </w:pPr>
      <w:r>
        <w:separator/>
      </w:r>
    </w:p>
  </w:footnote>
  <w:footnote w:type="continuationSeparator" w:id="0">
    <w:p w:rsidR="00110452" w:rsidRDefault="00110452">
      <w:pPr>
        <w:spacing w:before="0" w:after="0" w:line="240" w:lineRule="auto"/>
      </w:pPr>
      <w:r>
        <w:continuationSeparator/>
      </w:r>
    </w:p>
  </w:footnote>
  <w:footnote w:type="continuationNotice" w:id="1">
    <w:p w:rsidR="00110452" w:rsidRDefault="00110452">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4.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9.png"/><Relationship Id="rId133" Type="http://schemas.openxmlformats.org/officeDocument/2006/relationships/image" Target="media/image78.png"/><Relationship Id="rId138" Type="http://schemas.openxmlformats.org/officeDocument/2006/relationships/footer" Target="footer2.xml"/><Relationship Id="rId16" Type="http://schemas.openxmlformats.org/officeDocument/2006/relationships/hyperlink" Target="mailto:mcanalesaraneda@yahoo.es" TargetMode="External"/><Relationship Id="rId107" Type="http://schemas.openxmlformats.org/officeDocument/2006/relationships/hyperlink" Target="http://www.google.com/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es.wikipedia.org/wiki/Acceso_Multimedia_Universal" TargetMode="External"/><Relationship Id="rId123" Type="http://schemas.openxmlformats.org/officeDocument/2006/relationships/hyperlink" Target="https://uma-cms.googlecode.com/svn/" TargetMode="External"/><Relationship Id="rId128" Type="http://schemas.openxmlformats.org/officeDocument/2006/relationships/image" Target="media/image73.png"/><Relationship Id="rId144" Type="http://schemas.microsoft.com/office/2007/relationships/stylesWithEffects" Target="stylesWithEffects.xm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60.png"/><Relationship Id="rId118" Type="http://schemas.openxmlformats.org/officeDocument/2006/relationships/hyperlink" Target="http://code.google.com/p/uma-cms/source/checkout" TargetMode="External"/><Relationship Id="rId134" Type="http://schemas.openxmlformats.org/officeDocument/2006/relationships/image" Target="media/image79.png"/><Relationship Id="rId139"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7.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diveintohtml5.org/video.html" TargetMode="External"/><Relationship Id="rId116" Type="http://schemas.openxmlformats.org/officeDocument/2006/relationships/image" Target="media/image63.png"/><Relationship Id="rId124" Type="http://schemas.openxmlformats.org/officeDocument/2006/relationships/image" Target="media/image69.png"/><Relationship Id="rId129" Type="http://schemas.openxmlformats.org/officeDocument/2006/relationships/image" Target="media/image74.png"/><Relationship Id="rId137"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8.png"/><Relationship Id="rId132" Type="http://schemas.openxmlformats.org/officeDocument/2006/relationships/image" Target="media/image77.pn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image" Target="media/image61.png"/><Relationship Id="rId119" Type="http://schemas.openxmlformats.org/officeDocument/2006/relationships/image" Target="media/image65.png"/><Relationship Id="rId127"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8.png"/><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image" Target="media/image56.png"/><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www.dosideas.com/wiki/Agil" TargetMode="External"/><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header" Target="header2.xml"/><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26"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2.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3.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4.xml><?xml version="1.0" encoding="utf-8"?>
<ds:datastoreItem xmlns:ds="http://schemas.openxmlformats.org/officeDocument/2006/customXml" ds:itemID="{FE851014-4539-4DE3-AE68-A93C9E7A3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Pages>
  <Words>20569</Words>
  <Characters>113132</Characters>
  <Application>Microsoft Office Word</Application>
  <DocSecurity>0</DocSecurity>
  <Lines>942</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133435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2010-12-30T03:26:00Z</dcterms:modified>
</cp:coreProperties>
</file>