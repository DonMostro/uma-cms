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2"/>
          <w:footerReference w:type="default" r:id="rId13"/>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1A5140">
            <w:pPr>
              <w:pStyle w:val="Sinespaciado"/>
              <w:snapToGrid w:val="0"/>
              <w:jc w:val="both"/>
            </w:pPr>
            <w:hyperlink r:id="rId14" w:history="1">
              <w:r w:rsidR="00CC20D5">
                <w:rPr>
                  <w:rStyle w:val="Hipervnculo"/>
                </w:rPr>
                <w:t>Rogelio.elias@sonda.com</w:t>
              </w:r>
            </w:hyperlink>
          </w:p>
          <w:p w:rsidR="00CC20D5" w:rsidRDefault="001A5140">
            <w:pPr>
              <w:pStyle w:val="Sinespaciado"/>
              <w:snapToGrid w:val="0"/>
              <w:jc w:val="both"/>
            </w:pPr>
            <w:hyperlink r:id="rId15" w:history="1">
              <w:r w:rsidR="00CC20D5">
                <w:rPr>
                  <w:rStyle w:val="Hipervnculo"/>
                </w:rPr>
                <w:t>rodrigo.riquelme@latercera.com</w:t>
              </w:r>
            </w:hyperlink>
          </w:p>
          <w:p w:rsidR="00CC20D5" w:rsidRDefault="001A5140">
            <w:pPr>
              <w:pStyle w:val="Sinespaciado"/>
              <w:snapToGrid w:val="0"/>
              <w:jc w:val="both"/>
              <w:rPr>
                <w:b/>
              </w:rPr>
            </w:pPr>
            <w:hyperlink r:id="rId16"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0D6F67" w:rsidRDefault="001A5140">
      <w:pPr>
        <w:pStyle w:val="TDC1"/>
        <w:rPr>
          <w:rFonts w:asciiTheme="minorHAnsi" w:eastAsiaTheme="minorEastAsia" w:hAnsiTheme="minorHAnsi" w:cstheme="minorBidi"/>
          <w:b w:val="0"/>
          <w:sz w:val="22"/>
          <w:lang w:eastAsia="es-CL"/>
        </w:rPr>
      </w:pPr>
      <w:r w:rsidRPr="001A5140">
        <w:rPr>
          <w:lang w:val="es-ES"/>
        </w:rPr>
        <w:fldChar w:fldCharType="begin"/>
      </w:r>
      <w:r w:rsidR="00410993">
        <w:rPr>
          <w:lang w:val="es-ES"/>
        </w:rPr>
        <w:instrText xml:space="preserve"> TOC \o "1-3" \h \z \u </w:instrText>
      </w:r>
      <w:r w:rsidRPr="001A5140">
        <w:rPr>
          <w:lang w:val="es-ES"/>
        </w:rPr>
        <w:fldChar w:fldCharType="separate"/>
      </w:r>
      <w:hyperlink w:anchor="_Toc281355089" w:history="1">
        <w:r w:rsidR="000D6F67" w:rsidRPr="0014022A">
          <w:rPr>
            <w:rStyle w:val="Hipervnculo"/>
          </w:rPr>
          <w:t>Capítulo 1. Introducción</w:t>
        </w:r>
        <w:r w:rsidR="000D6F67">
          <w:rPr>
            <w:webHidden/>
          </w:rPr>
          <w:tab/>
        </w:r>
        <w:r>
          <w:rPr>
            <w:webHidden/>
          </w:rPr>
          <w:fldChar w:fldCharType="begin"/>
        </w:r>
        <w:r w:rsidR="000D6F67">
          <w:rPr>
            <w:webHidden/>
          </w:rPr>
          <w:instrText xml:space="preserve"> PAGEREF _Toc281355089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0" w:history="1">
        <w:r w:rsidR="000D6F67" w:rsidRPr="0014022A">
          <w:rPr>
            <w:rStyle w:val="Hipervnculo"/>
            <w:noProof/>
          </w:rPr>
          <w:t>Resumen</w:t>
        </w:r>
        <w:r w:rsidR="000D6F67">
          <w:rPr>
            <w:noProof/>
            <w:webHidden/>
          </w:rPr>
          <w:tab/>
        </w:r>
        <w:r>
          <w:rPr>
            <w:noProof/>
            <w:webHidden/>
          </w:rPr>
          <w:fldChar w:fldCharType="begin"/>
        </w:r>
        <w:r w:rsidR="000D6F67">
          <w:rPr>
            <w:noProof/>
            <w:webHidden/>
          </w:rPr>
          <w:instrText xml:space="preserve"> PAGEREF _Toc281355090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1" w:history="1">
        <w:r w:rsidR="000D6F67" w:rsidRPr="0014022A">
          <w:rPr>
            <w:rStyle w:val="Hipervnculo"/>
            <w:noProof/>
          </w:rPr>
          <w:t>1.1. Formulación General del Proyecto</w:t>
        </w:r>
        <w:r w:rsidR="000D6F67">
          <w:rPr>
            <w:noProof/>
            <w:webHidden/>
          </w:rPr>
          <w:tab/>
        </w:r>
        <w:r>
          <w:rPr>
            <w:noProof/>
            <w:webHidden/>
          </w:rPr>
          <w:fldChar w:fldCharType="begin"/>
        </w:r>
        <w:r w:rsidR="000D6F67">
          <w:rPr>
            <w:noProof/>
            <w:webHidden/>
          </w:rPr>
          <w:instrText xml:space="preserve"> PAGEREF _Toc281355091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2" w:history="1">
        <w:r w:rsidR="000D6F67" w:rsidRPr="0014022A">
          <w:rPr>
            <w:rStyle w:val="Hipervnculo"/>
            <w:noProof/>
            <w:kern w:val="1"/>
          </w:rPr>
          <w:t>1.2. Objetivos</w:t>
        </w:r>
        <w:r w:rsidR="000D6F67">
          <w:rPr>
            <w:noProof/>
            <w:webHidden/>
          </w:rPr>
          <w:tab/>
        </w:r>
        <w:r>
          <w:rPr>
            <w:noProof/>
            <w:webHidden/>
          </w:rPr>
          <w:fldChar w:fldCharType="begin"/>
        </w:r>
        <w:r w:rsidR="000D6F67">
          <w:rPr>
            <w:noProof/>
            <w:webHidden/>
          </w:rPr>
          <w:instrText xml:space="preserve"> PAGEREF _Toc281355092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093" w:history="1">
        <w:r w:rsidR="000D6F67" w:rsidRPr="0014022A">
          <w:rPr>
            <w:rStyle w:val="Hipervnculo"/>
            <w:noProof/>
            <w:kern w:val="1"/>
          </w:rPr>
          <w:t>1.2.1. Objetivo General</w:t>
        </w:r>
        <w:r w:rsidR="000D6F67">
          <w:rPr>
            <w:noProof/>
            <w:webHidden/>
          </w:rPr>
          <w:tab/>
        </w:r>
        <w:r>
          <w:rPr>
            <w:noProof/>
            <w:webHidden/>
          </w:rPr>
          <w:fldChar w:fldCharType="begin"/>
        </w:r>
        <w:r w:rsidR="000D6F67">
          <w:rPr>
            <w:noProof/>
            <w:webHidden/>
          </w:rPr>
          <w:instrText xml:space="preserve"> PAGEREF _Toc281355093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094" w:history="1">
        <w:r w:rsidR="000D6F67" w:rsidRPr="0014022A">
          <w:rPr>
            <w:rStyle w:val="Hipervnculo"/>
            <w:noProof/>
          </w:rPr>
          <w:t>1.2.2. Objetivos Específicos</w:t>
        </w:r>
        <w:r w:rsidR="000D6F67">
          <w:rPr>
            <w:noProof/>
            <w:webHidden/>
          </w:rPr>
          <w:tab/>
        </w:r>
        <w:r>
          <w:rPr>
            <w:noProof/>
            <w:webHidden/>
          </w:rPr>
          <w:fldChar w:fldCharType="begin"/>
        </w:r>
        <w:r w:rsidR="000D6F67">
          <w:rPr>
            <w:noProof/>
            <w:webHidden/>
          </w:rPr>
          <w:instrText xml:space="preserve"> PAGEREF _Toc281355094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5" w:history="1">
        <w:r w:rsidR="000D6F67" w:rsidRPr="0014022A">
          <w:rPr>
            <w:rStyle w:val="Hipervnculo"/>
            <w:noProof/>
          </w:rPr>
          <w:t>1.3. Metodología a Emplear para Desarrollar el Proyecto</w:t>
        </w:r>
        <w:r w:rsidR="000D6F67">
          <w:rPr>
            <w:noProof/>
            <w:webHidden/>
          </w:rPr>
          <w:tab/>
        </w:r>
        <w:r>
          <w:rPr>
            <w:noProof/>
            <w:webHidden/>
          </w:rPr>
          <w:fldChar w:fldCharType="begin"/>
        </w:r>
        <w:r w:rsidR="000D6F67">
          <w:rPr>
            <w:noProof/>
            <w:webHidden/>
          </w:rPr>
          <w:instrText xml:space="preserve"> PAGEREF _Toc281355095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6" w:history="1">
        <w:r w:rsidR="000D6F67" w:rsidRPr="0014022A">
          <w:rPr>
            <w:rStyle w:val="Hipervnculo"/>
            <w:noProof/>
          </w:rPr>
          <w:t>1.4. Planificación Inicial</w:t>
        </w:r>
        <w:r w:rsidR="000D6F67">
          <w:rPr>
            <w:noProof/>
            <w:webHidden/>
          </w:rPr>
          <w:tab/>
        </w:r>
        <w:r>
          <w:rPr>
            <w:noProof/>
            <w:webHidden/>
          </w:rPr>
          <w:fldChar w:fldCharType="begin"/>
        </w:r>
        <w:r w:rsidR="000D6F67">
          <w:rPr>
            <w:noProof/>
            <w:webHidden/>
          </w:rPr>
          <w:instrText xml:space="preserve"> PAGEREF _Toc281355096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097" w:history="1">
        <w:r w:rsidR="000D6F67" w:rsidRPr="0014022A">
          <w:rPr>
            <w:rStyle w:val="Hipervnculo"/>
          </w:rPr>
          <w:t>Capítulo 2. Marco Teórico</w:t>
        </w:r>
        <w:r w:rsidR="000D6F67">
          <w:rPr>
            <w:webHidden/>
          </w:rPr>
          <w:tab/>
        </w:r>
        <w:r>
          <w:rPr>
            <w:webHidden/>
          </w:rPr>
          <w:fldChar w:fldCharType="begin"/>
        </w:r>
        <w:r w:rsidR="000D6F67">
          <w:rPr>
            <w:webHidden/>
          </w:rPr>
          <w:instrText xml:space="preserve"> PAGEREF _Toc281355097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8" w:history="1">
        <w:r w:rsidR="000D6F67" w:rsidRPr="0014022A">
          <w:rPr>
            <w:rStyle w:val="Hipervnculo"/>
            <w:noProof/>
          </w:rPr>
          <w:t>2.1.Acceso Multimedia Universal</w:t>
        </w:r>
        <w:r w:rsidR="000D6F67">
          <w:rPr>
            <w:noProof/>
            <w:webHidden/>
          </w:rPr>
          <w:tab/>
        </w:r>
        <w:r>
          <w:rPr>
            <w:noProof/>
            <w:webHidden/>
          </w:rPr>
          <w:fldChar w:fldCharType="begin"/>
        </w:r>
        <w:r w:rsidR="000D6F67">
          <w:rPr>
            <w:noProof/>
            <w:webHidden/>
          </w:rPr>
          <w:instrText xml:space="preserve"> PAGEREF _Toc281355098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9" w:history="1">
        <w:r w:rsidR="000D6F67" w:rsidRPr="0014022A">
          <w:rPr>
            <w:rStyle w:val="Hipervnculo"/>
            <w:noProof/>
          </w:rPr>
          <w:t>2.2. Protocolo XML orientado a objetos</w:t>
        </w:r>
        <w:r w:rsidR="000D6F67">
          <w:rPr>
            <w:noProof/>
            <w:webHidden/>
          </w:rPr>
          <w:tab/>
        </w:r>
        <w:r>
          <w:rPr>
            <w:noProof/>
            <w:webHidden/>
          </w:rPr>
          <w:fldChar w:fldCharType="begin"/>
        </w:r>
        <w:r w:rsidR="000D6F67">
          <w:rPr>
            <w:noProof/>
            <w:webHidden/>
          </w:rPr>
          <w:instrText xml:space="preserve"> PAGEREF _Toc281355099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0" w:history="1">
        <w:r w:rsidR="000D6F67" w:rsidRPr="0014022A">
          <w:rPr>
            <w:rStyle w:val="Hipervnculo"/>
            <w:noProof/>
          </w:rPr>
          <w:t>2.2.1. SOAP</w:t>
        </w:r>
        <w:r w:rsidR="000D6F67">
          <w:rPr>
            <w:noProof/>
            <w:webHidden/>
          </w:rPr>
          <w:tab/>
        </w:r>
        <w:r>
          <w:rPr>
            <w:noProof/>
            <w:webHidden/>
          </w:rPr>
          <w:fldChar w:fldCharType="begin"/>
        </w:r>
        <w:r w:rsidR="000D6F67">
          <w:rPr>
            <w:noProof/>
            <w:webHidden/>
          </w:rPr>
          <w:instrText xml:space="preserve"> PAGEREF _Toc281355100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1" w:history="1">
        <w:r w:rsidR="000D6F67" w:rsidRPr="0014022A">
          <w:rPr>
            <w:rStyle w:val="Hipervnculo"/>
            <w:noProof/>
          </w:rPr>
          <w:t>2.2.2. REST</w:t>
        </w:r>
        <w:r w:rsidR="000D6F67">
          <w:rPr>
            <w:noProof/>
            <w:webHidden/>
          </w:rPr>
          <w:tab/>
        </w:r>
        <w:r>
          <w:rPr>
            <w:noProof/>
            <w:webHidden/>
          </w:rPr>
          <w:fldChar w:fldCharType="begin"/>
        </w:r>
        <w:r w:rsidR="000D6F67">
          <w:rPr>
            <w:noProof/>
            <w:webHidden/>
          </w:rPr>
          <w:instrText xml:space="preserve"> PAGEREF _Toc281355101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2" w:history="1">
        <w:r w:rsidR="000D6F67" w:rsidRPr="0014022A">
          <w:rPr>
            <w:rStyle w:val="Hipervnculo"/>
            <w:noProof/>
          </w:rPr>
          <w:t>2.2.3. RSS</w:t>
        </w:r>
        <w:r w:rsidR="000D6F67">
          <w:rPr>
            <w:noProof/>
            <w:webHidden/>
          </w:rPr>
          <w:tab/>
        </w:r>
        <w:r>
          <w:rPr>
            <w:noProof/>
            <w:webHidden/>
          </w:rPr>
          <w:fldChar w:fldCharType="begin"/>
        </w:r>
        <w:r w:rsidR="000D6F67">
          <w:rPr>
            <w:noProof/>
            <w:webHidden/>
          </w:rPr>
          <w:instrText xml:space="preserve"> PAGEREF _Toc281355102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3" w:history="1">
        <w:r w:rsidR="000D6F67" w:rsidRPr="0014022A">
          <w:rPr>
            <w:rStyle w:val="Hipervnculo"/>
            <w:noProof/>
          </w:rPr>
          <w:t>2.2.4. XML Orientado a MVC</w:t>
        </w:r>
        <w:r w:rsidR="000D6F67">
          <w:rPr>
            <w:noProof/>
            <w:webHidden/>
          </w:rPr>
          <w:tab/>
        </w:r>
        <w:r>
          <w:rPr>
            <w:noProof/>
            <w:webHidden/>
          </w:rPr>
          <w:fldChar w:fldCharType="begin"/>
        </w:r>
        <w:r w:rsidR="000D6F67">
          <w:rPr>
            <w:noProof/>
            <w:webHidden/>
          </w:rPr>
          <w:instrText xml:space="preserve"> PAGEREF _Toc281355103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4" w:history="1">
        <w:r w:rsidR="000D6F67" w:rsidRPr="0014022A">
          <w:rPr>
            <w:rStyle w:val="Hipervnculo"/>
            <w:noProof/>
          </w:rPr>
          <w:t>2.3.1. Servidor  Web</w:t>
        </w:r>
        <w:r w:rsidR="000D6F67">
          <w:rPr>
            <w:noProof/>
            <w:webHidden/>
          </w:rPr>
          <w:tab/>
        </w:r>
        <w:r>
          <w:rPr>
            <w:noProof/>
            <w:webHidden/>
          </w:rPr>
          <w:fldChar w:fldCharType="begin"/>
        </w:r>
        <w:r w:rsidR="000D6F67">
          <w:rPr>
            <w:noProof/>
            <w:webHidden/>
          </w:rPr>
          <w:instrText xml:space="preserve"> PAGEREF _Toc281355104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5" w:history="1">
        <w:r w:rsidR="000D6F67" w:rsidRPr="0014022A">
          <w:rPr>
            <w:rStyle w:val="Hipervnculo"/>
            <w:noProof/>
            <w:lang w:val="es-ES"/>
          </w:rPr>
          <w:t>2.3.2. Stream</w:t>
        </w:r>
        <w:r w:rsidR="000D6F67">
          <w:rPr>
            <w:noProof/>
            <w:webHidden/>
          </w:rPr>
          <w:tab/>
        </w:r>
        <w:r>
          <w:rPr>
            <w:noProof/>
            <w:webHidden/>
          </w:rPr>
          <w:fldChar w:fldCharType="begin"/>
        </w:r>
        <w:r w:rsidR="000D6F67">
          <w:rPr>
            <w:noProof/>
            <w:webHidden/>
          </w:rPr>
          <w:instrText xml:space="preserve"> PAGEREF _Toc281355105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6" w:history="1">
        <w:r w:rsidR="000D6F67" w:rsidRPr="0014022A">
          <w:rPr>
            <w:rStyle w:val="Hipervnculo"/>
            <w:noProof/>
            <w:lang w:val="es-ES"/>
          </w:rPr>
          <w:t>2.3.2.1. HTTP Delivery</w:t>
        </w:r>
        <w:r w:rsidR="000D6F67">
          <w:rPr>
            <w:noProof/>
            <w:webHidden/>
          </w:rPr>
          <w:tab/>
        </w:r>
        <w:r>
          <w:rPr>
            <w:noProof/>
            <w:webHidden/>
          </w:rPr>
          <w:fldChar w:fldCharType="begin"/>
        </w:r>
        <w:r w:rsidR="000D6F67">
          <w:rPr>
            <w:noProof/>
            <w:webHidden/>
          </w:rPr>
          <w:instrText xml:space="preserve"> PAGEREF _Toc281355106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7" w:history="1">
        <w:r w:rsidR="000D6F67" w:rsidRPr="0014022A">
          <w:rPr>
            <w:rStyle w:val="Hipervnculo"/>
            <w:noProof/>
          </w:rPr>
          <w:t>2.3.2.2. Streaming</w:t>
        </w:r>
        <w:r w:rsidR="000D6F67">
          <w:rPr>
            <w:noProof/>
            <w:webHidden/>
          </w:rPr>
          <w:tab/>
        </w:r>
        <w:r>
          <w:rPr>
            <w:noProof/>
            <w:webHidden/>
          </w:rPr>
          <w:fldChar w:fldCharType="begin"/>
        </w:r>
        <w:r w:rsidR="000D6F67">
          <w:rPr>
            <w:noProof/>
            <w:webHidden/>
          </w:rPr>
          <w:instrText xml:space="preserve"> PAGEREF _Toc281355107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8" w:history="1">
        <w:r w:rsidR="000D6F67" w:rsidRPr="0014022A">
          <w:rPr>
            <w:rStyle w:val="Hipervnculo"/>
            <w:noProof/>
            <w:lang w:val="es-ES"/>
          </w:rPr>
          <w:t>2.3.2.3. Media Streaming</w:t>
        </w:r>
        <w:r w:rsidR="000D6F67">
          <w:rPr>
            <w:noProof/>
            <w:webHidden/>
          </w:rPr>
          <w:tab/>
        </w:r>
        <w:r>
          <w:rPr>
            <w:noProof/>
            <w:webHidden/>
          </w:rPr>
          <w:fldChar w:fldCharType="begin"/>
        </w:r>
        <w:r w:rsidR="000D6F67">
          <w:rPr>
            <w:noProof/>
            <w:webHidden/>
          </w:rPr>
          <w:instrText xml:space="preserve"> PAGEREF _Toc281355108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09" w:history="1">
        <w:r w:rsidR="000D6F67" w:rsidRPr="0014022A">
          <w:rPr>
            <w:rStyle w:val="Hipervnculo"/>
            <w:noProof/>
          </w:rPr>
          <w:t>2.4.Codecs de Video</w:t>
        </w:r>
        <w:r w:rsidR="000D6F67">
          <w:rPr>
            <w:noProof/>
            <w:webHidden/>
          </w:rPr>
          <w:tab/>
        </w:r>
        <w:r>
          <w:rPr>
            <w:noProof/>
            <w:webHidden/>
          </w:rPr>
          <w:fldChar w:fldCharType="begin"/>
        </w:r>
        <w:r w:rsidR="000D6F67">
          <w:rPr>
            <w:noProof/>
            <w:webHidden/>
          </w:rPr>
          <w:instrText xml:space="preserve"> PAGEREF _Toc281355109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0" w:history="1">
        <w:r w:rsidR="000D6F67" w:rsidRPr="0014022A">
          <w:rPr>
            <w:rStyle w:val="Hipervnculo"/>
            <w:noProof/>
            <w:lang w:val="es-ES"/>
          </w:rPr>
          <w:t>2.4.1. H263 Sorenson</w:t>
        </w:r>
        <w:r w:rsidR="000D6F67">
          <w:rPr>
            <w:noProof/>
            <w:webHidden/>
          </w:rPr>
          <w:tab/>
        </w:r>
        <w:r>
          <w:rPr>
            <w:noProof/>
            <w:webHidden/>
          </w:rPr>
          <w:fldChar w:fldCharType="begin"/>
        </w:r>
        <w:r w:rsidR="000D6F67">
          <w:rPr>
            <w:noProof/>
            <w:webHidden/>
          </w:rPr>
          <w:instrText xml:space="preserve"> PAGEREF _Toc281355110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1" w:history="1">
        <w:r w:rsidR="000D6F67" w:rsidRPr="0014022A">
          <w:rPr>
            <w:rStyle w:val="Hipervnculo"/>
            <w:noProof/>
          </w:rPr>
          <w:t>2.4.2. H264 Mpeg-4 Parte 10</w:t>
        </w:r>
        <w:r w:rsidR="000D6F67">
          <w:rPr>
            <w:noProof/>
            <w:webHidden/>
          </w:rPr>
          <w:tab/>
        </w:r>
        <w:r>
          <w:rPr>
            <w:noProof/>
            <w:webHidden/>
          </w:rPr>
          <w:fldChar w:fldCharType="begin"/>
        </w:r>
        <w:r w:rsidR="000D6F67">
          <w:rPr>
            <w:noProof/>
            <w:webHidden/>
          </w:rPr>
          <w:instrText xml:space="preserve"> PAGEREF _Toc281355111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2" w:history="1">
        <w:r w:rsidR="000D6F67" w:rsidRPr="0014022A">
          <w:rPr>
            <w:rStyle w:val="Hipervnculo"/>
            <w:noProof/>
          </w:rPr>
          <w:t>2.4.3. TrueMotion</w:t>
        </w:r>
        <w:r w:rsidR="000D6F67">
          <w:rPr>
            <w:noProof/>
            <w:webHidden/>
          </w:rPr>
          <w:tab/>
        </w:r>
        <w:r>
          <w:rPr>
            <w:noProof/>
            <w:webHidden/>
          </w:rPr>
          <w:fldChar w:fldCharType="begin"/>
        </w:r>
        <w:r w:rsidR="000D6F67">
          <w:rPr>
            <w:noProof/>
            <w:webHidden/>
          </w:rPr>
          <w:instrText xml:space="preserve"> PAGEREF _Toc281355112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3" w:history="1">
        <w:r w:rsidR="000D6F67" w:rsidRPr="0014022A">
          <w:rPr>
            <w:rStyle w:val="Hipervnculo"/>
            <w:noProof/>
          </w:rPr>
          <w:t>2.4.4. OGG Theora</w:t>
        </w:r>
        <w:r w:rsidR="000D6F67">
          <w:rPr>
            <w:noProof/>
            <w:webHidden/>
          </w:rPr>
          <w:tab/>
        </w:r>
        <w:r>
          <w:rPr>
            <w:noProof/>
            <w:webHidden/>
          </w:rPr>
          <w:fldChar w:fldCharType="begin"/>
        </w:r>
        <w:r w:rsidR="000D6F67">
          <w:rPr>
            <w:noProof/>
            <w:webHidden/>
          </w:rPr>
          <w:instrText xml:space="preserve"> PAGEREF _Toc281355113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4" w:history="1">
        <w:r w:rsidR="000D6F67" w:rsidRPr="0014022A">
          <w:rPr>
            <w:rStyle w:val="Hipervnculo"/>
            <w:noProof/>
            <w:lang w:val="es-ES"/>
          </w:rPr>
          <w:t>2.4.5. MPEG-4</w:t>
        </w:r>
        <w:r w:rsidR="000D6F67">
          <w:rPr>
            <w:noProof/>
            <w:webHidden/>
          </w:rPr>
          <w:tab/>
        </w:r>
        <w:r>
          <w:rPr>
            <w:noProof/>
            <w:webHidden/>
          </w:rPr>
          <w:fldChar w:fldCharType="begin"/>
        </w:r>
        <w:r w:rsidR="000D6F67">
          <w:rPr>
            <w:noProof/>
            <w:webHidden/>
          </w:rPr>
          <w:instrText xml:space="preserve"> PAGEREF _Toc281355114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5" w:history="1">
        <w:r w:rsidR="000D6F67" w:rsidRPr="0014022A">
          <w:rPr>
            <w:rStyle w:val="Hipervnculo"/>
            <w:noProof/>
            <w:lang w:val="es-ES"/>
          </w:rPr>
          <w:t>2.4.6. WMV</w:t>
        </w:r>
        <w:r w:rsidR="000D6F67">
          <w:rPr>
            <w:noProof/>
            <w:webHidden/>
          </w:rPr>
          <w:tab/>
        </w:r>
        <w:r>
          <w:rPr>
            <w:noProof/>
            <w:webHidden/>
          </w:rPr>
          <w:fldChar w:fldCharType="begin"/>
        </w:r>
        <w:r w:rsidR="000D6F67">
          <w:rPr>
            <w:noProof/>
            <w:webHidden/>
          </w:rPr>
          <w:instrText xml:space="preserve"> PAGEREF _Toc281355115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6" w:history="1">
        <w:r w:rsidR="000D6F67" w:rsidRPr="0014022A">
          <w:rPr>
            <w:rStyle w:val="Hipervnculo"/>
            <w:noProof/>
            <w:lang w:val="es-ES"/>
          </w:rPr>
          <w:t>2.4.7. VP8</w:t>
        </w:r>
        <w:r w:rsidR="000D6F67">
          <w:rPr>
            <w:noProof/>
            <w:webHidden/>
          </w:rPr>
          <w:tab/>
        </w:r>
        <w:r>
          <w:rPr>
            <w:noProof/>
            <w:webHidden/>
          </w:rPr>
          <w:fldChar w:fldCharType="begin"/>
        </w:r>
        <w:r w:rsidR="000D6F67">
          <w:rPr>
            <w:noProof/>
            <w:webHidden/>
          </w:rPr>
          <w:instrText xml:space="preserve"> PAGEREF _Toc281355116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7" w:history="1">
        <w:r w:rsidR="000D6F67" w:rsidRPr="0014022A">
          <w:rPr>
            <w:rStyle w:val="Hipervnculo"/>
            <w:noProof/>
          </w:rPr>
          <w:t>2.4.8. 3GP</w:t>
        </w:r>
        <w:r w:rsidR="000D6F67">
          <w:rPr>
            <w:noProof/>
            <w:webHidden/>
          </w:rPr>
          <w:tab/>
        </w:r>
        <w:r>
          <w:rPr>
            <w:noProof/>
            <w:webHidden/>
          </w:rPr>
          <w:fldChar w:fldCharType="begin"/>
        </w:r>
        <w:r w:rsidR="000D6F67">
          <w:rPr>
            <w:noProof/>
            <w:webHidden/>
          </w:rPr>
          <w:instrText xml:space="preserve"> PAGEREF _Toc281355117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8" w:history="1">
        <w:r w:rsidR="000D6F67" w:rsidRPr="0014022A">
          <w:rPr>
            <w:rStyle w:val="Hipervnculo"/>
            <w:noProof/>
          </w:rPr>
          <w:t>2.4.9. WEBM</w:t>
        </w:r>
        <w:r w:rsidR="000D6F67">
          <w:rPr>
            <w:noProof/>
            <w:webHidden/>
          </w:rPr>
          <w:tab/>
        </w:r>
        <w:r>
          <w:rPr>
            <w:noProof/>
            <w:webHidden/>
          </w:rPr>
          <w:fldChar w:fldCharType="begin"/>
        </w:r>
        <w:r w:rsidR="000D6F67">
          <w:rPr>
            <w:noProof/>
            <w:webHidden/>
          </w:rPr>
          <w:instrText xml:space="preserve"> PAGEREF _Toc281355118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19" w:history="1">
        <w:r w:rsidR="000D6F67" w:rsidRPr="0014022A">
          <w:rPr>
            <w:rStyle w:val="Hipervnculo"/>
            <w:noProof/>
          </w:rPr>
          <w:t>2.5. Tecnologías Clientes</w:t>
        </w:r>
        <w:r w:rsidR="000D6F67">
          <w:rPr>
            <w:noProof/>
            <w:webHidden/>
          </w:rPr>
          <w:tab/>
        </w:r>
        <w:r>
          <w:rPr>
            <w:noProof/>
            <w:webHidden/>
          </w:rPr>
          <w:fldChar w:fldCharType="begin"/>
        </w:r>
        <w:r w:rsidR="000D6F67">
          <w:rPr>
            <w:noProof/>
            <w:webHidden/>
          </w:rPr>
          <w:instrText xml:space="preserve"> PAGEREF _Toc281355119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0" w:history="1">
        <w:r w:rsidR="000D6F67" w:rsidRPr="0014022A">
          <w:rPr>
            <w:rStyle w:val="Hipervnculo"/>
            <w:noProof/>
            <w:lang w:val="es-ES"/>
          </w:rPr>
          <w:t>2.5.1. Real Media Player</w:t>
        </w:r>
        <w:r w:rsidR="000D6F67">
          <w:rPr>
            <w:noProof/>
            <w:webHidden/>
          </w:rPr>
          <w:tab/>
        </w:r>
        <w:r>
          <w:rPr>
            <w:noProof/>
            <w:webHidden/>
          </w:rPr>
          <w:fldChar w:fldCharType="begin"/>
        </w:r>
        <w:r w:rsidR="000D6F67">
          <w:rPr>
            <w:noProof/>
            <w:webHidden/>
          </w:rPr>
          <w:instrText xml:space="preserve"> PAGEREF _Toc281355120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1" w:history="1">
        <w:r w:rsidR="000D6F67" w:rsidRPr="0014022A">
          <w:rPr>
            <w:rStyle w:val="Hipervnculo"/>
            <w:noProof/>
            <w:lang w:val="es-ES"/>
          </w:rPr>
          <w:t>2.5.2. Windows Media Player</w:t>
        </w:r>
        <w:r w:rsidR="000D6F67">
          <w:rPr>
            <w:noProof/>
            <w:webHidden/>
          </w:rPr>
          <w:tab/>
        </w:r>
        <w:r>
          <w:rPr>
            <w:noProof/>
            <w:webHidden/>
          </w:rPr>
          <w:fldChar w:fldCharType="begin"/>
        </w:r>
        <w:r w:rsidR="000D6F67">
          <w:rPr>
            <w:noProof/>
            <w:webHidden/>
          </w:rPr>
          <w:instrText xml:space="preserve"> PAGEREF _Toc281355121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2" w:history="1">
        <w:r w:rsidR="000D6F67" w:rsidRPr="0014022A">
          <w:rPr>
            <w:rStyle w:val="Hipervnculo"/>
            <w:noProof/>
            <w:lang w:val="es-ES"/>
          </w:rPr>
          <w:t>2.5.3. Quicktime Player</w:t>
        </w:r>
        <w:r w:rsidR="000D6F67">
          <w:rPr>
            <w:noProof/>
            <w:webHidden/>
          </w:rPr>
          <w:tab/>
        </w:r>
        <w:r>
          <w:rPr>
            <w:noProof/>
            <w:webHidden/>
          </w:rPr>
          <w:fldChar w:fldCharType="begin"/>
        </w:r>
        <w:r w:rsidR="000D6F67">
          <w:rPr>
            <w:noProof/>
            <w:webHidden/>
          </w:rPr>
          <w:instrText xml:space="preserve"> PAGEREF _Toc281355122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3" w:history="1">
        <w:r w:rsidR="000D6F67" w:rsidRPr="0014022A">
          <w:rPr>
            <w:rStyle w:val="Hipervnculo"/>
            <w:noProof/>
          </w:rPr>
          <w:t>2.5.4. Adobe Flash</w:t>
        </w:r>
        <w:r w:rsidR="000D6F67">
          <w:rPr>
            <w:noProof/>
            <w:webHidden/>
          </w:rPr>
          <w:tab/>
        </w:r>
        <w:r>
          <w:rPr>
            <w:noProof/>
            <w:webHidden/>
          </w:rPr>
          <w:fldChar w:fldCharType="begin"/>
        </w:r>
        <w:r w:rsidR="000D6F67">
          <w:rPr>
            <w:noProof/>
            <w:webHidden/>
          </w:rPr>
          <w:instrText xml:space="preserve"> PAGEREF _Toc281355123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4" w:history="1">
        <w:r w:rsidR="000D6F67" w:rsidRPr="0014022A">
          <w:rPr>
            <w:rStyle w:val="Hipervnculo"/>
            <w:noProof/>
            <w:lang w:val="es-ES"/>
          </w:rPr>
          <w:t>2.5.5. Video HTML5</w:t>
        </w:r>
        <w:r w:rsidR="000D6F67">
          <w:rPr>
            <w:noProof/>
            <w:webHidden/>
          </w:rPr>
          <w:tab/>
        </w:r>
        <w:r>
          <w:rPr>
            <w:noProof/>
            <w:webHidden/>
          </w:rPr>
          <w:fldChar w:fldCharType="begin"/>
        </w:r>
        <w:r w:rsidR="000D6F67">
          <w:rPr>
            <w:noProof/>
            <w:webHidden/>
          </w:rPr>
          <w:instrText xml:space="preserve"> PAGEREF _Toc281355124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25" w:history="1">
        <w:r w:rsidR="000D6F67" w:rsidRPr="0014022A">
          <w:rPr>
            <w:rStyle w:val="Hipervnculo"/>
            <w:noProof/>
          </w:rPr>
          <w:t>2.6. Conversión de Videos</w:t>
        </w:r>
        <w:r w:rsidR="000D6F67">
          <w:rPr>
            <w:noProof/>
            <w:webHidden/>
          </w:rPr>
          <w:tab/>
        </w:r>
        <w:r>
          <w:rPr>
            <w:noProof/>
            <w:webHidden/>
          </w:rPr>
          <w:fldChar w:fldCharType="begin"/>
        </w:r>
        <w:r w:rsidR="000D6F67">
          <w:rPr>
            <w:noProof/>
            <w:webHidden/>
          </w:rPr>
          <w:instrText xml:space="preserve"> PAGEREF _Toc281355125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6" w:history="1">
        <w:r w:rsidR="000D6F67" w:rsidRPr="0014022A">
          <w:rPr>
            <w:rStyle w:val="Hipervnculo"/>
            <w:noProof/>
          </w:rPr>
          <w:t>2.6.1. FFmpeg</w:t>
        </w:r>
        <w:r w:rsidR="000D6F67">
          <w:rPr>
            <w:noProof/>
            <w:webHidden/>
          </w:rPr>
          <w:tab/>
        </w:r>
        <w:r>
          <w:rPr>
            <w:noProof/>
            <w:webHidden/>
          </w:rPr>
          <w:fldChar w:fldCharType="begin"/>
        </w:r>
        <w:r w:rsidR="000D6F67">
          <w:rPr>
            <w:noProof/>
            <w:webHidden/>
          </w:rPr>
          <w:instrText xml:space="preserve"> PAGEREF _Toc281355126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27" w:history="1">
        <w:r w:rsidR="000D6F67" w:rsidRPr="0014022A">
          <w:rPr>
            <w:rStyle w:val="Hipervnculo"/>
            <w:noProof/>
          </w:rPr>
          <w:t>2.7. IPTV</w:t>
        </w:r>
        <w:r w:rsidR="000D6F67">
          <w:rPr>
            <w:noProof/>
            <w:webHidden/>
          </w:rPr>
          <w:tab/>
        </w:r>
        <w:r>
          <w:rPr>
            <w:noProof/>
            <w:webHidden/>
          </w:rPr>
          <w:fldChar w:fldCharType="begin"/>
        </w:r>
        <w:r w:rsidR="000D6F67">
          <w:rPr>
            <w:noProof/>
            <w:webHidden/>
          </w:rPr>
          <w:instrText xml:space="preserve"> PAGEREF _Toc281355127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8" w:history="1">
        <w:r w:rsidR="000D6F67" w:rsidRPr="0014022A">
          <w:rPr>
            <w:rStyle w:val="Hipervnculo"/>
            <w:noProof/>
          </w:rPr>
          <w:t>2.8.1. Extreme Programming</w:t>
        </w:r>
        <w:r w:rsidR="000D6F67">
          <w:rPr>
            <w:noProof/>
            <w:webHidden/>
          </w:rPr>
          <w:tab/>
        </w:r>
        <w:r>
          <w:rPr>
            <w:noProof/>
            <w:webHidden/>
          </w:rPr>
          <w:fldChar w:fldCharType="begin"/>
        </w:r>
        <w:r w:rsidR="000D6F67">
          <w:rPr>
            <w:noProof/>
            <w:webHidden/>
          </w:rPr>
          <w:instrText xml:space="preserve"> PAGEREF _Toc281355128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9" w:history="1">
        <w:r w:rsidR="000D6F67" w:rsidRPr="0014022A">
          <w:rPr>
            <w:rStyle w:val="Hipervnculo"/>
            <w:noProof/>
          </w:rPr>
          <w:t>2.8.2. Scrum</w:t>
        </w:r>
        <w:r w:rsidR="000D6F67">
          <w:rPr>
            <w:noProof/>
            <w:webHidden/>
          </w:rPr>
          <w:tab/>
        </w:r>
        <w:r>
          <w:rPr>
            <w:noProof/>
            <w:webHidden/>
          </w:rPr>
          <w:fldChar w:fldCharType="begin"/>
        </w:r>
        <w:r w:rsidR="000D6F67">
          <w:rPr>
            <w:noProof/>
            <w:webHidden/>
          </w:rPr>
          <w:instrText xml:space="preserve"> PAGEREF _Toc281355129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0" w:history="1">
        <w:r w:rsidR="000D6F67" w:rsidRPr="0014022A">
          <w:rPr>
            <w:rStyle w:val="Hipervnculo"/>
            <w:noProof/>
          </w:rPr>
          <w:t>2.8.3. Software Libre</w:t>
        </w:r>
        <w:r w:rsidR="000D6F67">
          <w:rPr>
            <w:noProof/>
            <w:webHidden/>
          </w:rPr>
          <w:tab/>
        </w:r>
        <w:r>
          <w:rPr>
            <w:noProof/>
            <w:webHidden/>
          </w:rPr>
          <w:fldChar w:fldCharType="begin"/>
        </w:r>
        <w:r w:rsidR="000D6F67">
          <w:rPr>
            <w:noProof/>
            <w:webHidden/>
          </w:rPr>
          <w:instrText xml:space="preserve"> PAGEREF _Toc281355130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1" w:history="1">
        <w:r w:rsidR="000D6F67" w:rsidRPr="0014022A">
          <w:rPr>
            <w:rStyle w:val="Hipervnculo"/>
            <w:noProof/>
          </w:rPr>
          <w:t>2.8.3.1. Licencia GNU GPL v2</w:t>
        </w:r>
        <w:r w:rsidR="000D6F67">
          <w:rPr>
            <w:noProof/>
            <w:webHidden/>
          </w:rPr>
          <w:tab/>
        </w:r>
        <w:r>
          <w:rPr>
            <w:noProof/>
            <w:webHidden/>
          </w:rPr>
          <w:fldChar w:fldCharType="begin"/>
        </w:r>
        <w:r w:rsidR="000D6F67">
          <w:rPr>
            <w:noProof/>
            <w:webHidden/>
          </w:rPr>
          <w:instrText xml:space="preserve"> PAGEREF _Toc281355131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2" w:history="1">
        <w:r w:rsidR="000D6F67" w:rsidRPr="0014022A">
          <w:rPr>
            <w:rStyle w:val="Hipervnculo"/>
            <w:noProof/>
          </w:rPr>
          <w:t>2.9. Frameworks</w:t>
        </w:r>
        <w:r w:rsidR="000D6F67">
          <w:rPr>
            <w:noProof/>
            <w:webHidden/>
          </w:rPr>
          <w:tab/>
        </w:r>
        <w:r>
          <w:rPr>
            <w:noProof/>
            <w:webHidden/>
          </w:rPr>
          <w:fldChar w:fldCharType="begin"/>
        </w:r>
        <w:r w:rsidR="000D6F67">
          <w:rPr>
            <w:noProof/>
            <w:webHidden/>
          </w:rPr>
          <w:instrText xml:space="preserve"> PAGEREF _Toc281355132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3" w:history="1">
        <w:r w:rsidR="000D6F67" w:rsidRPr="0014022A">
          <w:rPr>
            <w:rStyle w:val="Hipervnculo"/>
            <w:noProof/>
          </w:rPr>
          <w:t>2.9.1. Zend Framework</w:t>
        </w:r>
        <w:r w:rsidR="000D6F67">
          <w:rPr>
            <w:noProof/>
            <w:webHidden/>
          </w:rPr>
          <w:tab/>
        </w:r>
        <w:r>
          <w:rPr>
            <w:noProof/>
            <w:webHidden/>
          </w:rPr>
          <w:fldChar w:fldCharType="begin"/>
        </w:r>
        <w:r w:rsidR="000D6F67">
          <w:rPr>
            <w:noProof/>
            <w:webHidden/>
          </w:rPr>
          <w:instrText xml:space="preserve"> PAGEREF _Toc281355133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4" w:history="1">
        <w:r w:rsidR="000D6F67" w:rsidRPr="0014022A">
          <w:rPr>
            <w:rStyle w:val="Hipervnculo"/>
            <w:noProof/>
            <w:lang w:val="pt-BR"/>
          </w:rPr>
          <w:t>2.9.2. Google Web Toolkit</w:t>
        </w:r>
        <w:r w:rsidR="000D6F67">
          <w:rPr>
            <w:noProof/>
            <w:webHidden/>
          </w:rPr>
          <w:tab/>
        </w:r>
        <w:r>
          <w:rPr>
            <w:noProof/>
            <w:webHidden/>
          </w:rPr>
          <w:fldChar w:fldCharType="begin"/>
        </w:r>
        <w:r w:rsidR="000D6F67">
          <w:rPr>
            <w:noProof/>
            <w:webHidden/>
          </w:rPr>
          <w:instrText xml:space="preserve"> PAGEREF _Toc281355134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35" w:history="1">
        <w:r w:rsidR="000D6F67" w:rsidRPr="0014022A">
          <w:rPr>
            <w:rStyle w:val="Hipervnculo"/>
          </w:rPr>
          <w:t>Capítulo 3: Estado del Arte</w:t>
        </w:r>
        <w:r w:rsidR="000D6F67">
          <w:rPr>
            <w:webHidden/>
          </w:rPr>
          <w:tab/>
        </w:r>
        <w:r>
          <w:rPr>
            <w:webHidden/>
          </w:rPr>
          <w:fldChar w:fldCharType="begin"/>
        </w:r>
        <w:r w:rsidR="000D6F67">
          <w:rPr>
            <w:webHidden/>
          </w:rPr>
          <w:instrText xml:space="preserve"> PAGEREF _Toc281355135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6" w:history="1">
        <w:r w:rsidR="000D6F67" w:rsidRPr="0014022A">
          <w:rPr>
            <w:rStyle w:val="Hipervnculo"/>
            <w:noProof/>
          </w:rPr>
          <w:t>3.1. Gestores de Contenidos Multimedia Existentes</w:t>
        </w:r>
        <w:r w:rsidR="000D6F67">
          <w:rPr>
            <w:noProof/>
            <w:webHidden/>
          </w:rPr>
          <w:tab/>
        </w:r>
        <w:r>
          <w:rPr>
            <w:noProof/>
            <w:webHidden/>
          </w:rPr>
          <w:fldChar w:fldCharType="begin"/>
        </w:r>
        <w:r w:rsidR="000D6F67">
          <w:rPr>
            <w:noProof/>
            <w:webHidden/>
          </w:rPr>
          <w:instrText xml:space="preserve"> PAGEREF _Toc281355136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7" w:history="1">
        <w:r w:rsidR="000D6F67" w:rsidRPr="0014022A">
          <w:rPr>
            <w:rStyle w:val="Hipervnculo"/>
            <w:noProof/>
            <w:lang w:val="es-ES"/>
          </w:rPr>
          <w:t>3.1.1. PHPMotion</w:t>
        </w:r>
        <w:r w:rsidR="000D6F67">
          <w:rPr>
            <w:noProof/>
            <w:webHidden/>
          </w:rPr>
          <w:tab/>
        </w:r>
        <w:r>
          <w:rPr>
            <w:noProof/>
            <w:webHidden/>
          </w:rPr>
          <w:fldChar w:fldCharType="begin"/>
        </w:r>
        <w:r w:rsidR="000D6F67">
          <w:rPr>
            <w:noProof/>
            <w:webHidden/>
          </w:rPr>
          <w:instrText xml:space="preserve"> PAGEREF _Toc281355137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8" w:history="1">
        <w:r w:rsidR="000D6F67" w:rsidRPr="0014022A">
          <w:rPr>
            <w:rStyle w:val="Hipervnculo"/>
            <w:noProof/>
            <w:lang w:val="es-ES"/>
          </w:rPr>
          <w:t>3.1.2. OsTube</w:t>
        </w:r>
        <w:r w:rsidR="000D6F67">
          <w:rPr>
            <w:noProof/>
            <w:webHidden/>
          </w:rPr>
          <w:tab/>
        </w:r>
        <w:r>
          <w:rPr>
            <w:noProof/>
            <w:webHidden/>
          </w:rPr>
          <w:fldChar w:fldCharType="begin"/>
        </w:r>
        <w:r w:rsidR="000D6F67">
          <w:rPr>
            <w:noProof/>
            <w:webHidden/>
          </w:rPr>
          <w:instrText xml:space="preserve"> PAGEREF _Toc281355138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9" w:history="1">
        <w:r w:rsidR="000D6F67" w:rsidRPr="0014022A">
          <w:rPr>
            <w:rStyle w:val="Hipervnculo"/>
            <w:noProof/>
          </w:rPr>
          <w:t>3.2. Sitios de contenidos multimedia de referencia</w:t>
        </w:r>
        <w:r w:rsidR="000D6F67">
          <w:rPr>
            <w:noProof/>
            <w:webHidden/>
          </w:rPr>
          <w:tab/>
        </w:r>
        <w:r>
          <w:rPr>
            <w:noProof/>
            <w:webHidden/>
          </w:rPr>
          <w:fldChar w:fldCharType="begin"/>
        </w:r>
        <w:r w:rsidR="000D6F67">
          <w:rPr>
            <w:noProof/>
            <w:webHidden/>
          </w:rPr>
          <w:instrText xml:space="preserve"> PAGEREF _Toc281355139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0" w:history="1">
        <w:r w:rsidR="000D6F67" w:rsidRPr="0014022A">
          <w:rPr>
            <w:rStyle w:val="Hipervnculo"/>
            <w:noProof/>
            <w:lang w:val="es-ES"/>
          </w:rPr>
          <w:t>3.2.1. YouTube</w:t>
        </w:r>
        <w:r w:rsidR="000D6F67">
          <w:rPr>
            <w:noProof/>
            <w:webHidden/>
          </w:rPr>
          <w:tab/>
        </w:r>
        <w:r>
          <w:rPr>
            <w:noProof/>
            <w:webHidden/>
          </w:rPr>
          <w:fldChar w:fldCharType="begin"/>
        </w:r>
        <w:r w:rsidR="000D6F67">
          <w:rPr>
            <w:noProof/>
            <w:webHidden/>
          </w:rPr>
          <w:instrText xml:space="preserve"> PAGEREF _Toc281355140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1" w:history="1">
        <w:r w:rsidR="000D6F67" w:rsidRPr="0014022A">
          <w:rPr>
            <w:rStyle w:val="Hipervnculo"/>
            <w:noProof/>
            <w:lang w:val="es-ES"/>
          </w:rPr>
          <w:t>3.2.2. Google Video</w:t>
        </w:r>
        <w:r w:rsidR="000D6F67">
          <w:rPr>
            <w:noProof/>
            <w:webHidden/>
          </w:rPr>
          <w:tab/>
        </w:r>
        <w:r>
          <w:rPr>
            <w:noProof/>
            <w:webHidden/>
          </w:rPr>
          <w:fldChar w:fldCharType="begin"/>
        </w:r>
        <w:r w:rsidR="000D6F67">
          <w:rPr>
            <w:noProof/>
            <w:webHidden/>
          </w:rPr>
          <w:instrText xml:space="preserve"> PAGEREF _Toc281355141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2" w:history="1">
        <w:r w:rsidR="000D6F67" w:rsidRPr="0014022A">
          <w:rPr>
            <w:rStyle w:val="Hipervnculo"/>
            <w:noProof/>
          </w:rPr>
          <w:t>3.2.3. Vimeo</w:t>
        </w:r>
        <w:r w:rsidR="000D6F67">
          <w:rPr>
            <w:noProof/>
            <w:webHidden/>
          </w:rPr>
          <w:tab/>
        </w:r>
        <w:r>
          <w:rPr>
            <w:noProof/>
            <w:webHidden/>
          </w:rPr>
          <w:fldChar w:fldCharType="begin"/>
        </w:r>
        <w:r w:rsidR="000D6F67">
          <w:rPr>
            <w:noProof/>
            <w:webHidden/>
          </w:rPr>
          <w:instrText xml:space="preserve"> PAGEREF _Toc281355142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3" w:history="1">
        <w:r w:rsidR="000D6F67" w:rsidRPr="0014022A">
          <w:rPr>
            <w:rStyle w:val="Hipervnculo"/>
            <w:noProof/>
            <w:lang w:val="es-ES"/>
          </w:rPr>
          <w:t>3.2.4. TerraTV</w:t>
        </w:r>
        <w:r w:rsidR="000D6F67">
          <w:rPr>
            <w:noProof/>
            <w:webHidden/>
          </w:rPr>
          <w:tab/>
        </w:r>
        <w:r>
          <w:rPr>
            <w:noProof/>
            <w:webHidden/>
          </w:rPr>
          <w:fldChar w:fldCharType="begin"/>
        </w:r>
        <w:r w:rsidR="000D6F67">
          <w:rPr>
            <w:noProof/>
            <w:webHidden/>
          </w:rPr>
          <w:instrText xml:space="preserve"> PAGEREF _Toc281355143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4" w:history="1">
        <w:r w:rsidR="000D6F67" w:rsidRPr="0014022A">
          <w:rPr>
            <w:rStyle w:val="Hipervnculo"/>
            <w:noProof/>
            <w:lang w:val="es-ES"/>
          </w:rPr>
          <w:t>3.2.5. EmolTV</w:t>
        </w:r>
        <w:r w:rsidR="000D6F67">
          <w:rPr>
            <w:noProof/>
            <w:webHidden/>
          </w:rPr>
          <w:tab/>
        </w:r>
        <w:r>
          <w:rPr>
            <w:noProof/>
            <w:webHidden/>
          </w:rPr>
          <w:fldChar w:fldCharType="begin"/>
        </w:r>
        <w:r w:rsidR="000D6F67">
          <w:rPr>
            <w:noProof/>
            <w:webHidden/>
          </w:rPr>
          <w:instrText xml:space="preserve"> PAGEREF _Toc281355144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5" w:history="1">
        <w:r w:rsidR="000D6F67" w:rsidRPr="0014022A">
          <w:rPr>
            <w:rStyle w:val="Hipervnculo"/>
            <w:noProof/>
            <w:lang w:val="es-ES"/>
          </w:rPr>
          <w:t>3.2.6. 3TV</w:t>
        </w:r>
        <w:r w:rsidR="000D6F67">
          <w:rPr>
            <w:noProof/>
            <w:webHidden/>
          </w:rPr>
          <w:tab/>
        </w:r>
        <w:r>
          <w:rPr>
            <w:noProof/>
            <w:webHidden/>
          </w:rPr>
          <w:fldChar w:fldCharType="begin"/>
        </w:r>
        <w:r w:rsidR="000D6F67">
          <w:rPr>
            <w:noProof/>
            <w:webHidden/>
          </w:rPr>
          <w:instrText xml:space="preserve"> PAGEREF _Toc281355145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46" w:history="1">
        <w:r w:rsidR="000D6F67" w:rsidRPr="0014022A">
          <w:rPr>
            <w:rStyle w:val="Hipervnculo"/>
            <w:noProof/>
          </w:rPr>
          <w:t>3.3. Google TV</w:t>
        </w:r>
        <w:r w:rsidR="000D6F67">
          <w:rPr>
            <w:noProof/>
            <w:webHidden/>
          </w:rPr>
          <w:tab/>
        </w:r>
        <w:r>
          <w:rPr>
            <w:noProof/>
            <w:webHidden/>
          </w:rPr>
          <w:fldChar w:fldCharType="begin"/>
        </w:r>
        <w:r w:rsidR="000D6F67">
          <w:rPr>
            <w:noProof/>
            <w:webHidden/>
          </w:rPr>
          <w:instrText xml:space="preserve"> PAGEREF _Toc281355146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47" w:history="1">
        <w:r w:rsidR="000D6F67" w:rsidRPr="0014022A">
          <w:rPr>
            <w:rStyle w:val="Hipervnculo"/>
          </w:rPr>
          <w:t>4. Desarrollo</w:t>
        </w:r>
        <w:r w:rsidR="000D6F67">
          <w:rPr>
            <w:webHidden/>
          </w:rPr>
          <w:tab/>
        </w:r>
        <w:r>
          <w:rPr>
            <w:webHidden/>
          </w:rPr>
          <w:fldChar w:fldCharType="begin"/>
        </w:r>
        <w:r w:rsidR="000D6F67">
          <w:rPr>
            <w:webHidden/>
          </w:rPr>
          <w:instrText xml:space="preserve"> PAGEREF _Toc281355147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48" w:history="1">
        <w:r w:rsidR="000D6F67" w:rsidRPr="0014022A">
          <w:rPr>
            <w:rStyle w:val="Hipervnculo"/>
            <w:noProof/>
          </w:rPr>
          <w:t>4.1. Toma de requerimientos</w:t>
        </w:r>
        <w:r w:rsidR="000D6F67">
          <w:rPr>
            <w:noProof/>
            <w:webHidden/>
          </w:rPr>
          <w:tab/>
        </w:r>
        <w:r>
          <w:rPr>
            <w:noProof/>
            <w:webHidden/>
          </w:rPr>
          <w:fldChar w:fldCharType="begin"/>
        </w:r>
        <w:r w:rsidR="000D6F67">
          <w:rPr>
            <w:noProof/>
            <w:webHidden/>
          </w:rPr>
          <w:instrText xml:space="preserve"> PAGEREF _Toc281355148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9" w:history="1">
        <w:r w:rsidR="000D6F67" w:rsidRPr="0014022A">
          <w:rPr>
            <w:rStyle w:val="Hipervnculo"/>
            <w:noProof/>
          </w:rPr>
          <w:t>4.1.1. Requerimientos Funcionales</w:t>
        </w:r>
        <w:r w:rsidR="000D6F67">
          <w:rPr>
            <w:noProof/>
            <w:webHidden/>
          </w:rPr>
          <w:tab/>
        </w:r>
        <w:r>
          <w:rPr>
            <w:noProof/>
            <w:webHidden/>
          </w:rPr>
          <w:fldChar w:fldCharType="begin"/>
        </w:r>
        <w:r w:rsidR="000D6F67">
          <w:rPr>
            <w:noProof/>
            <w:webHidden/>
          </w:rPr>
          <w:instrText xml:space="preserve"> PAGEREF _Toc281355149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0" w:history="1">
        <w:r w:rsidR="000D6F67" w:rsidRPr="0014022A">
          <w:rPr>
            <w:rStyle w:val="Hipervnculo"/>
            <w:noProof/>
          </w:rPr>
          <w:t>4.1.2. Requerimientos No Funcionales</w:t>
        </w:r>
        <w:r w:rsidR="000D6F67">
          <w:rPr>
            <w:noProof/>
            <w:webHidden/>
          </w:rPr>
          <w:tab/>
        </w:r>
        <w:r>
          <w:rPr>
            <w:noProof/>
            <w:webHidden/>
          </w:rPr>
          <w:fldChar w:fldCharType="begin"/>
        </w:r>
        <w:r w:rsidR="000D6F67">
          <w:rPr>
            <w:noProof/>
            <w:webHidden/>
          </w:rPr>
          <w:instrText xml:space="preserve"> PAGEREF _Toc281355150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51" w:history="1">
        <w:r w:rsidR="000D6F67" w:rsidRPr="0014022A">
          <w:rPr>
            <w:rStyle w:val="Hipervnculo"/>
            <w:noProof/>
          </w:rPr>
          <w:t>4.2. Tecnología a Utilizar</w:t>
        </w:r>
        <w:r w:rsidR="000D6F67">
          <w:rPr>
            <w:noProof/>
            <w:webHidden/>
          </w:rPr>
          <w:tab/>
        </w:r>
        <w:r>
          <w:rPr>
            <w:noProof/>
            <w:webHidden/>
          </w:rPr>
          <w:fldChar w:fldCharType="begin"/>
        </w:r>
        <w:r w:rsidR="000D6F67">
          <w:rPr>
            <w:noProof/>
            <w:webHidden/>
          </w:rPr>
          <w:instrText xml:space="preserve"> PAGEREF _Toc281355151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2" w:history="1">
        <w:r w:rsidR="000D6F67" w:rsidRPr="0014022A">
          <w:rPr>
            <w:rStyle w:val="Hipervnculo"/>
            <w:noProof/>
          </w:rPr>
          <w:t>4.2.1. Frente Servidor</w:t>
        </w:r>
        <w:r w:rsidR="000D6F67">
          <w:rPr>
            <w:noProof/>
            <w:webHidden/>
          </w:rPr>
          <w:tab/>
        </w:r>
        <w:r>
          <w:rPr>
            <w:noProof/>
            <w:webHidden/>
          </w:rPr>
          <w:fldChar w:fldCharType="begin"/>
        </w:r>
        <w:r w:rsidR="000D6F67">
          <w:rPr>
            <w:noProof/>
            <w:webHidden/>
          </w:rPr>
          <w:instrText xml:space="preserve"> PAGEREF _Toc281355152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3" w:history="1">
        <w:r w:rsidR="000D6F67" w:rsidRPr="0014022A">
          <w:rPr>
            <w:rStyle w:val="Hipervnculo"/>
            <w:noProof/>
          </w:rPr>
          <w:t>4.2.1.1. PHP 5.3</w:t>
        </w:r>
        <w:r w:rsidR="000D6F67">
          <w:rPr>
            <w:noProof/>
            <w:webHidden/>
          </w:rPr>
          <w:tab/>
        </w:r>
        <w:r>
          <w:rPr>
            <w:noProof/>
            <w:webHidden/>
          </w:rPr>
          <w:fldChar w:fldCharType="begin"/>
        </w:r>
        <w:r w:rsidR="000D6F67">
          <w:rPr>
            <w:noProof/>
            <w:webHidden/>
          </w:rPr>
          <w:instrText xml:space="preserve"> PAGEREF _Toc281355153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4" w:history="1">
        <w:r w:rsidR="000D6F67" w:rsidRPr="0014022A">
          <w:rPr>
            <w:rStyle w:val="Hipervnculo"/>
            <w:noProof/>
          </w:rPr>
          <w:t>4.2.1.2. MySQL 5</w:t>
        </w:r>
        <w:r w:rsidR="000D6F67">
          <w:rPr>
            <w:noProof/>
            <w:webHidden/>
          </w:rPr>
          <w:tab/>
        </w:r>
        <w:r>
          <w:rPr>
            <w:noProof/>
            <w:webHidden/>
          </w:rPr>
          <w:fldChar w:fldCharType="begin"/>
        </w:r>
        <w:r w:rsidR="000D6F67">
          <w:rPr>
            <w:noProof/>
            <w:webHidden/>
          </w:rPr>
          <w:instrText xml:space="preserve"> PAGEREF _Toc281355154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5" w:history="1">
        <w:r w:rsidR="000D6F67" w:rsidRPr="0014022A">
          <w:rPr>
            <w:rStyle w:val="Hipervnculo"/>
            <w:noProof/>
          </w:rPr>
          <w:t>4.2.1.3. FFmpeg</w:t>
        </w:r>
        <w:r w:rsidR="000D6F67">
          <w:rPr>
            <w:noProof/>
            <w:webHidden/>
          </w:rPr>
          <w:tab/>
        </w:r>
        <w:r>
          <w:rPr>
            <w:noProof/>
            <w:webHidden/>
          </w:rPr>
          <w:fldChar w:fldCharType="begin"/>
        </w:r>
        <w:r w:rsidR="000D6F67">
          <w:rPr>
            <w:noProof/>
            <w:webHidden/>
          </w:rPr>
          <w:instrText xml:space="preserve"> PAGEREF _Toc281355155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6" w:history="1">
        <w:r w:rsidR="000D6F67" w:rsidRPr="0014022A">
          <w:rPr>
            <w:rStyle w:val="Hipervnculo"/>
            <w:noProof/>
          </w:rPr>
          <w:t>4.2.2. Frente Cliente</w:t>
        </w:r>
        <w:r w:rsidR="000D6F67">
          <w:rPr>
            <w:noProof/>
            <w:webHidden/>
          </w:rPr>
          <w:tab/>
        </w:r>
        <w:r>
          <w:rPr>
            <w:noProof/>
            <w:webHidden/>
          </w:rPr>
          <w:fldChar w:fldCharType="begin"/>
        </w:r>
        <w:r w:rsidR="000D6F67">
          <w:rPr>
            <w:noProof/>
            <w:webHidden/>
          </w:rPr>
          <w:instrText xml:space="preserve"> PAGEREF _Toc281355156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7" w:history="1">
        <w:r w:rsidR="000D6F67" w:rsidRPr="0014022A">
          <w:rPr>
            <w:rStyle w:val="Hipervnculo"/>
            <w:noProof/>
          </w:rPr>
          <w:t>4.2.2.1 Javascript</w:t>
        </w:r>
        <w:r w:rsidR="000D6F67">
          <w:rPr>
            <w:noProof/>
            <w:webHidden/>
          </w:rPr>
          <w:tab/>
        </w:r>
        <w:r>
          <w:rPr>
            <w:noProof/>
            <w:webHidden/>
          </w:rPr>
          <w:fldChar w:fldCharType="begin"/>
        </w:r>
        <w:r w:rsidR="000D6F67">
          <w:rPr>
            <w:noProof/>
            <w:webHidden/>
          </w:rPr>
          <w:instrText xml:space="preserve"> PAGEREF _Toc281355157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8" w:history="1">
        <w:r w:rsidR="000D6F67" w:rsidRPr="0014022A">
          <w:rPr>
            <w:rStyle w:val="Hipervnculo"/>
            <w:noProof/>
          </w:rPr>
          <w:t>4.2.2.2 JW Player</w:t>
        </w:r>
        <w:r w:rsidR="000D6F67">
          <w:rPr>
            <w:noProof/>
            <w:webHidden/>
          </w:rPr>
          <w:tab/>
        </w:r>
        <w:r>
          <w:rPr>
            <w:noProof/>
            <w:webHidden/>
          </w:rPr>
          <w:fldChar w:fldCharType="begin"/>
        </w:r>
        <w:r w:rsidR="000D6F67">
          <w:rPr>
            <w:noProof/>
            <w:webHidden/>
          </w:rPr>
          <w:instrText xml:space="preserve"> PAGEREF _Toc281355158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59" w:history="1">
        <w:r w:rsidR="000D6F67" w:rsidRPr="0014022A">
          <w:rPr>
            <w:rStyle w:val="Hipervnculo"/>
            <w:noProof/>
          </w:rPr>
          <w:t>4.3. Entorno de Desarrollo</w:t>
        </w:r>
        <w:r w:rsidR="000D6F67">
          <w:rPr>
            <w:noProof/>
            <w:webHidden/>
          </w:rPr>
          <w:tab/>
        </w:r>
        <w:r>
          <w:rPr>
            <w:noProof/>
            <w:webHidden/>
          </w:rPr>
          <w:fldChar w:fldCharType="begin"/>
        </w:r>
        <w:r w:rsidR="000D6F67">
          <w:rPr>
            <w:noProof/>
            <w:webHidden/>
          </w:rPr>
          <w:instrText xml:space="preserve"> PAGEREF _Toc281355159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0" w:history="1">
        <w:r w:rsidR="000D6F67" w:rsidRPr="0014022A">
          <w:rPr>
            <w:rStyle w:val="Hipervnculo"/>
            <w:noProof/>
          </w:rPr>
          <w:t>4.3.1. Entorno Integrado de Desarrollo (IDE)</w:t>
        </w:r>
        <w:r w:rsidR="000D6F67">
          <w:rPr>
            <w:noProof/>
            <w:webHidden/>
          </w:rPr>
          <w:tab/>
        </w:r>
        <w:r>
          <w:rPr>
            <w:noProof/>
            <w:webHidden/>
          </w:rPr>
          <w:fldChar w:fldCharType="begin"/>
        </w:r>
        <w:r w:rsidR="000D6F67">
          <w:rPr>
            <w:noProof/>
            <w:webHidden/>
          </w:rPr>
          <w:instrText xml:space="preserve"> PAGEREF _Toc281355160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1" w:history="1">
        <w:r w:rsidR="000D6F67" w:rsidRPr="0014022A">
          <w:rPr>
            <w:rStyle w:val="Hipervnculo"/>
            <w:noProof/>
          </w:rPr>
          <w:t>4.3.2. Control de versiones</w:t>
        </w:r>
        <w:r w:rsidR="000D6F67">
          <w:rPr>
            <w:noProof/>
            <w:webHidden/>
          </w:rPr>
          <w:tab/>
        </w:r>
        <w:r>
          <w:rPr>
            <w:noProof/>
            <w:webHidden/>
          </w:rPr>
          <w:fldChar w:fldCharType="begin"/>
        </w:r>
        <w:r w:rsidR="000D6F67">
          <w:rPr>
            <w:noProof/>
            <w:webHidden/>
          </w:rPr>
          <w:instrText xml:space="preserve"> PAGEREF _Toc281355161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62" w:history="1">
        <w:r w:rsidR="000D6F67" w:rsidRPr="0014022A">
          <w:rPr>
            <w:rStyle w:val="Hipervnculo"/>
            <w:noProof/>
          </w:rPr>
          <w:t>4.3. Diagrama de Datos</w:t>
        </w:r>
        <w:r w:rsidR="000D6F67">
          <w:rPr>
            <w:noProof/>
            <w:webHidden/>
          </w:rPr>
          <w:tab/>
        </w:r>
        <w:r>
          <w:rPr>
            <w:noProof/>
            <w:webHidden/>
          </w:rPr>
          <w:fldChar w:fldCharType="begin"/>
        </w:r>
        <w:r w:rsidR="000D6F67">
          <w:rPr>
            <w:noProof/>
            <w:webHidden/>
          </w:rPr>
          <w:instrText xml:space="preserve"> PAGEREF _Toc281355162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63" w:history="1">
        <w:r w:rsidR="000D6F67" w:rsidRPr="0014022A">
          <w:rPr>
            <w:rStyle w:val="Hipervnculo"/>
            <w:noProof/>
          </w:rPr>
          <w:t>4.4. Diagrama de Clases</w:t>
        </w:r>
        <w:r w:rsidR="000D6F67">
          <w:rPr>
            <w:noProof/>
            <w:webHidden/>
          </w:rPr>
          <w:tab/>
        </w:r>
        <w:r>
          <w:rPr>
            <w:noProof/>
            <w:webHidden/>
          </w:rPr>
          <w:fldChar w:fldCharType="begin"/>
        </w:r>
        <w:r w:rsidR="000D6F67">
          <w:rPr>
            <w:noProof/>
            <w:webHidden/>
          </w:rPr>
          <w:instrText xml:space="preserve"> PAGEREF _Toc281355163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4" w:history="1">
        <w:r w:rsidR="000D6F67" w:rsidRPr="0014022A">
          <w:rPr>
            <w:rStyle w:val="Hipervnculo"/>
            <w:noProof/>
          </w:rPr>
          <w:t>4.4.1. Namespace Models</w:t>
        </w:r>
        <w:r w:rsidR="000D6F67">
          <w:rPr>
            <w:noProof/>
            <w:webHidden/>
          </w:rPr>
          <w:tab/>
        </w:r>
        <w:r>
          <w:rPr>
            <w:noProof/>
            <w:webHidden/>
          </w:rPr>
          <w:fldChar w:fldCharType="begin"/>
        </w:r>
        <w:r w:rsidR="000D6F67">
          <w:rPr>
            <w:noProof/>
            <w:webHidden/>
          </w:rPr>
          <w:instrText xml:space="preserve"> PAGEREF _Toc281355164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5" w:history="1">
        <w:r w:rsidR="000D6F67" w:rsidRPr="0014022A">
          <w:rPr>
            <w:rStyle w:val="Hipervnculo"/>
            <w:noProof/>
          </w:rPr>
          <w:t>4.4.4.1. Interface IModel</w:t>
        </w:r>
        <w:r w:rsidR="000D6F67">
          <w:rPr>
            <w:noProof/>
            <w:webHidden/>
          </w:rPr>
          <w:tab/>
        </w:r>
        <w:r>
          <w:rPr>
            <w:noProof/>
            <w:webHidden/>
          </w:rPr>
          <w:fldChar w:fldCharType="begin"/>
        </w:r>
        <w:r w:rsidR="000D6F67">
          <w:rPr>
            <w:noProof/>
            <w:webHidden/>
          </w:rPr>
          <w:instrText xml:space="preserve"> PAGEREF _Toc281355165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6" w:history="1">
        <w:r w:rsidR="000D6F67" w:rsidRPr="0014022A">
          <w:rPr>
            <w:rStyle w:val="Hipervnculo"/>
            <w:noProof/>
          </w:rPr>
          <w:t>4.4.2. Namespace Views</w:t>
        </w:r>
        <w:r w:rsidR="000D6F67">
          <w:rPr>
            <w:noProof/>
            <w:webHidden/>
          </w:rPr>
          <w:tab/>
        </w:r>
        <w:r>
          <w:rPr>
            <w:noProof/>
            <w:webHidden/>
          </w:rPr>
          <w:fldChar w:fldCharType="begin"/>
        </w:r>
        <w:r w:rsidR="000D6F67">
          <w:rPr>
            <w:noProof/>
            <w:webHidden/>
          </w:rPr>
          <w:instrText xml:space="preserve"> PAGEREF _Toc281355166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7" w:history="1">
        <w:r w:rsidR="000D6F67" w:rsidRPr="0014022A">
          <w:rPr>
            <w:rStyle w:val="Hipervnculo"/>
            <w:noProof/>
          </w:rPr>
          <w:t>4.4.2.1. Clase VView</w:t>
        </w:r>
        <w:r w:rsidR="000D6F67">
          <w:rPr>
            <w:noProof/>
            <w:webHidden/>
          </w:rPr>
          <w:tab/>
        </w:r>
        <w:r>
          <w:rPr>
            <w:noProof/>
            <w:webHidden/>
          </w:rPr>
          <w:fldChar w:fldCharType="begin"/>
        </w:r>
        <w:r w:rsidR="000D6F67">
          <w:rPr>
            <w:noProof/>
            <w:webHidden/>
          </w:rPr>
          <w:instrText xml:space="preserve"> PAGEREF _Toc281355167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8" w:history="1">
        <w:r w:rsidR="000D6F67" w:rsidRPr="0014022A">
          <w:rPr>
            <w:rStyle w:val="Hipervnculo"/>
            <w:noProof/>
          </w:rPr>
          <w:t>4.4.2.2. Clase VPage</w:t>
        </w:r>
        <w:r w:rsidR="000D6F67">
          <w:rPr>
            <w:noProof/>
            <w:webHidden/>
          </w:rPr>
          <w:tab/>
        </w:r>
        <w:r>
          <w:rPr>
            <w:noProof/>
            <w:webHidden/>
          </w:rPr>
          <w:fldChar w:fldCharType="begin"/>
        </w:r>
        <w:r w:rsidR="000D6F67">
          <w:rPr>
            <w:noProof/>
            <w:webHidden/>
          </w:rPr>
          <w:instrText xml:space="preserve"> PAGEREF _Toc281355168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9" w:history="1">
        <w:r w:rsidR="000D6F67" w:rsidRPr="0014022A">
          <w:rPr>
            <w:rStyle w:val="Hipervnculo"/>
            <w:noProof/>
          </w:rPr>
          <w:t>4.4.3. Namespace Controllers</w:t>
        </w:r>
        <w:r w:rsidR="000D6F67">
          <w:rPr>
            <w:noProof/>
            <w:webHidden/>
          </w:rPr>
          <w:tab/>
        </w:r>
        <w:r>
          <w:rPr>
            <w:noProof/>
            <w:webHidden/>
          </w:rPr>
          <w:fldChar w:fldCharType="begin"/>
        </w:r>
        <w:r w:rsidR="000D6F67">
          <w:rPr>
            <w:noProof/>
            <w:webHidden/>
          </w:rPr>
          <w:instrText xml:space="preserve"> PAGEREF _Toc281355169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0" w:history="1">
        <w:r w:rsidR="000D6F67" w:rsidRPr="0014022A">
          <w:rPr>
            <w:rStyle w:val="Hipervnculo"/>
            <w:noProof/>
          </w:rPr>
          <w:t>4.4.3.1. Clase CCommand</w:t>
        </w:r>
        <w:r w:rsidR="000D6F67">
          <w:rPr>
            <w:noProof/>
            <w:webHidden/>
          </w:rPr>
          <w:tab/>
        </w:r>
        <w:r>
          <w:rPr>
            <w:noProof/>
            <w:webHidden/>
          </w:rPr>
          <w:fldChar w:fldCharType="begin"/>
        </w:r>
        <w:r w:rsidR="000D6F67">
          <w:rPr>
            <w:noProof/>
            <w:webHidden/>
          </w:rPr>
          <w:instrText xml:space="preserve"> PAGEREF _Toc281355170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1" w:history="1">
        <w:r w:rsidR="000D6F67" w:rsidRPr="0014022A">
          <w:rPr>
            <w:rStyle w:val="Hipervnculo"/>
            <w:noProof/>
          </w:rPr>
          <w:t>4.4.5. Namespace Lib</w:t>
        </w:r>
        <w:r w:rsidR="000D6F67">
          <w:rPr>
            <w:noProof/>
            <w:webHidden/>
          </w:rPr>
          <w:tab/>
        </w:r>
        <w:r>
          <w:rPr>
            <w:noProof/>
            <w:webHidden/>
          </w:rPr>
          <w:fldChar w:fldCharType="begin"/>
        </w:r>
        <w:r w:rsidR="000D6F67">
          <w:rPr>
            <w:noProof/>
            <w:webHidden/>
          </w:rPr>
          <w:instrText xml:space="preserve"> PAGEREF _Toc281355171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2" w:history="1">
        <w:r w:rsidR="000D6F67" w:rsidRPr="0014022A">
          <w:rPr>
            <w:rStyle w:val="Hipervnculo"/>
            <w:noProof/>
          </w:rPr>
          <w:t>4.5. Especificaciones de Desarrollo Back Office</w:t>
        </w:r>
        <w:r w:rsidR="000D6F67">
          <w:rPr>
            <w:noProof/>
            <w:webHidden/>
          </w:rPr>
          <w:tab/>
        </w:r>
        <w:r>
          <w:rPr>
            <w:noProof/>
            <w:webHidden/>
          </w:rPr>
          <w:fldChar w:fldCharType="begin"/>
        </w:r>
        <w:r w:rsidR="000D6F67">
          <w:rPr>
            <w:noProof/>
            <w:webHidden/>
          </w:rPr>
          <w:instrText xml:space="preserve"> PAGEREF _Toc281355172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3" w:history="1">
        <w:r w:rsidR="000D6F67" w:rsidRPr="0014022A">
          <w:rPr>
            <w:rStyle w:val="Hipervnculo"/>
            <w:noProof/>
          </w:rPr>
          <w:t>4.5.1. Configuración de Sitio</w:t>
        </w:r>
        <w:r w:rsidR="000D6F67">
          <w:rPr>
            <w:noProof/>
            <w:webHidden/>
          </w:rPr>
          <w:tab/>
        </w:r>
        <w:r>
          <w:rPr>
            <w:noProof/>
            <w:webHidden/>
          </w:rPr>
          <w:fldChar w:fldCharType="begin"/>
        </w:r>
        <w:r w:rsidR="000D6F67">
          <w:rPr>
            <w:noProof/>
            <w:webHidden/>
          </w:rPr>
          <w:instrText xml:space="preserve"> PAGEREF _Toc281355173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4" w:history="1">
        <w:r w:rsidR="000D6F67" w:rsidRPr="0014022A">
          <w:rPr>
            <w:rStyle w:val="Hipervnculo"/>
            <w:noProof/>
          </w:rPr>
          <w:t>4.5.2. Componentes XML</w:t>
        </w:r>
        <w:r w:rsidR="000D6F67">
          <w:rPr>
            <w:noProof/>
            <w:webHidden/>
          </w:rPr>
          <w:tab/>
        </w:r>
        <w:r>
          <w:rPr>
            <w:noProof/>
            <w:webHidden/>
          </w:rPr>
          <w:fldChar w:fldCharType="begin"/>
        </w:r>
        <w:r w:rsidR="000D6F67">
          <w:rPr>
            <w:noProof/>
            <w:webHidden/>
          </w:rPr>
          <w:instrText xml:space="preserve"> PAGEREF _Toc281355174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5" w:history="1">
        <w:r w:rsidR="000D6F67" w:rsidRPr="0014022A">
          <w:rPr>
            <w:rStyle w:val="Hipervnculo"/>
            <w:noProof/>
          </w:rPr>
          <w:t>4.6. Especificaciones Front Office</w:t>
        </w:r>
        <w:r w:rsidR="000D6F67">
          <w:rPr>
            <w:noProof/>
            <w:webHidden/>
          </w:rPr>
          <w:tab/>
        </w:r>
        <w:r>
          <w:rPr>
            <w:noProof/>
            <w:webHidden/>
          </w:rPr>
          <w:fldChar w:fldCharType="begin"/>
        </w:r>
        <w:r w:rsidR="000D6F67">
          <w:rPr>
            <w:noProof/>
            <w:webHidden/>
          </w:rPr>
          <w:instrText xml:space="preserve"> PAGEREF _Toc281355175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6" w:history="1">
        <w:r w:rsidR="000D6F67" w:rsidRPr="0014022A">
          <w:rPr>
            <w:rStyle w:val="Hipervnculo"/>
            <w:noProof/>
          </w:rPr>
          <w:t>4.7. Prototipos Back Office.</w:t>
        </w:r>
        <w:r w:rsidR="000D6F67">
          <w:rPr>
            <w:noProof/>
            <w:webHidden/>
          </w:rPr>
          <w:tab/>
        </w:r>
        <w:r>
          <w:rPr>
            <w:noProof/>
            <w:webHidden/>
          </w:rPr>
          <w:fldChar w:fldCharType="begin"/>
        </w:r>
        <w:r w:rsidR="000D6F67">
          <w:rPr>
            <w:noProof/>
            <w:webHidden/>
          </w:rPr>
          <w:instrText xml:space="preserve"> PAGEREF _Toc281355176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7" w:history="1">
        <w:r w:rsidR="000D6F67" w:rsidRPr="0014022A">
          <w:rPr>
            <w:rStyle w:val="Hipervnculo"/>
            <w:noProof/>
          </w:rPr>
          <w:t>4.8. Puesta en producción</w:t>
        </w:r>
        <w:r w:rsidR="000D6F67">
          <w:rPr>
            <w:noProof/>
            <w:webHidden/>
          </w:rPr>
          <w:tab/>
        </w:r>
        <w:r>
          <w:rPr>
            <w:noProof/>
            <w:webHidden/>
          </w:rPr>
          <w:fldChar w:fldCharType="begin"/>
        </w:r>
        <w:r w:rsidR="000D6F67">
          <w:rPr>
            <w:noProof/>
            <w:webHidden/>
          </w:rPr>
          <w:instrText xml:space="preserve"> PAGEREF _Toc281355177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8" w:history="1">
        <w:r w:rsidR="000D6F67" w:rsidRPr="0014022A">
          <w:rPr>
            <w:rStyle w:val="Hipervnculo"/>
            <w:noProof/>
          </w:rPr>
          <w:t>4.9. Plan de pruebas</w:t>
        </w:r>
        <w:r w:rsidR="000D6F67">
          <w:rPr>
            <w:noProof/>
            <w:webHidden/>
          </w:rPr>
          <w:tab/>
        </w:r>
        <w:r>
          <w:rPr>
            <w:noProof/>
            <w:webHidden/>
          </w:rPr>
          <w:fldChar w:fldCharType="begin"/>
        </w:r>
        <w:r w:rsidR="000D6F67">
          <w:rPr>
            <w:noProof/>
            <w:webHidden/>
          </w:rPr>
          <w:instrText xml:space="preserve"> PAGEREF _Toc281355178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9" w:history="1">
        <w:r w:rsidR="000D6F67" w:rsidRPr="0014022A">
          <w:rPr>
            <w:rStyle w:val="Hipervnculo"/>
            <w:noProof/>
          </w:rPr>
          <w:t>4.10. Plan de liberación</w:t>
        </w:r>
        <w:r w:rsidR="000D6F67">
          <w:rPr>
            <w:noProof/>
            <w:webHidden/>
          </w:rPr>
          <w:tab/>
        </w:r>
        <w:r>
          <w:rPr>
            <w:noProof/>
            <w:webHidden/>
          </w:rPr>
          <w:fldChar w:fldCharType="begin"/>
        </w:r>
        <w:r w:rsidR="000D6F67">
          <w:rPr>
            <w:noProof/>
            <w:webHidden/>
          </w:rPr>
          <w:instrText xml:space="preserve"> PAGEREF _Toc281355179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0" w:history="1">
        <w:r w:rsidR="000D6F67" w:rsidRPr="0014022A">
          <w:rPr>
            <w:rStyle w:val="Hipervnculo"/>
          </w:rPr>
          <w:t>5. Conclusiones</w:t>
        </w:r>
        <w:r w:rsidR="000D6F67">
          <w:rPr>
            <w:webHidden/>
          </w:rPr>
          <w:tab/>
        </w:r>
        <w:r>
          <w:rPr>
            <w:webHidden/>
          </w:rPr>
          <w:fldChar w:fldCharType="begin"/>
        </w:r>
        <w:r w:rsidR="000D6F67">
          <w:rPr>
            <w:webHidden/>
          </w:rPr>
          <w:instrText xml:space="preserve"> PAGEREF _Toc281355180 \h </w:instrText>
        </w:r>
        <w:r>
          <w:rPr>
            <w:webHidden/>
          </w:rPr>
        </w:r>
        <w:r>
          <w:rPr>
            <w:webHidden/>
          </w:rPr>
          <w:fldChar w:fldCharType="separate"/>
        </w:r>
        <w:r w:rsidR="008C7A36">
          <w:rPr>
            <w:webHidden/>
          </w:rPr>
          <w:t>1</w:t>
        </w:r>
        <w:r>
          <w:rPr>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1" w:history="1">
        <w:r w:rsidR="000D6F67" w:rsidRPr="0014022A">
          <w:rPr>
            <w:rStyle w:val="Hipervnculo"/>
            <w:noProof/>
          </w:rPr>
          <w:t>5.1. Metodología</w:t>
        </w:r>
        <w:r w:rsidR="000D6F67">
          <w:rPr>
            <w:noProof/>
            <w:webHidden/>
          </w:rPr>
          <w:tab/>
        </w:r>
        <w:r>
          <w:rPr>
            <w:noProof/>
            <w:webHidden/>
          </w:rPr>
          <w:fldChar w:fldCharType="begin"/>
        </w:r>
        <w:r w:rsidR="000D6F67">
          <w:rPr>
            <w:noProof/>
            <w:webHidden/>
          </w:rPr>
          <w:instrText xml:space="preserve"> PAGEREF _Toc281355181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2" w:history="1">
        <w:r w:rsidR="000D6F67" w:rsidRPr="0014022A">
          <w:rPr>
            <w:rStyle w:val="Hipervnculo"/>
            <w:noProof/>
          </w:rPr>
          <w:t>5.2. Trabajo Realizado</w:t>
        </w:r>
        <w:r w:rsidR="000D6F67">
          <w:rPr>
            <w:noProof/>
            <w:webHidden/>
          </w:rPr>
          <w:tab/>
        </w:r>
        <w:r>
          <w:rPr>
            <w:noProof/>
            <w:webHidden/>
          </w:rPr>
          <w:fldChar w:fldCharType="begin"/>
        </w:r>
        <w:r w:rsidR="000D6F67">
          <w:rPr>
            <w:noProof/>
            <w:webHidden/>
          </w:rPr>
          <w:instrText xml:space="preserve"> PAGEREF _Toc281355182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3" w:history="1">
        <w:r w:rsidR="000D6F67" w:rsidRPr="0014022A">
          <w:rPr>
            <w:rStyle w:val="Hipervnculo"/>
            <w:noProof/>
          </w:rPr>
          <w:t>5.3. Aprendizaje Obtenido</w:t>
        </w:r>
        <w:r w:rsidR="000D6F67">
          <w:rPr>
            <w:noProof/>
            <w:webHidden/>
          </w:rPr>
          <w:tab/>
        </w:r>
        <w:r>
          <w:rPr>
            <w:noProof/>
            <w:webHidden/>
          </w:rPr>
          <w:fldChar w:fldCharType="begin"/>
        </w:r>
        <w:r w:rsidR="000D6F67">
          <w:rPr>
            <w:noProof/>
            <w:webHidden/>
          </w:rPr>
          <w:instrText xml:space="preserve"> PAGEREF _Toc281355183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4" w:history="1">
        <w:r w:rsidR="000D6F67" w:rsidRPr="0014022A">
          <w:rPr>
            <w:rStyle w:val="Hipervnculo"/>
            <w:noProof/>
          </w:rPr>
          <w:t>5.4. Dificultades Surgidas Durante el Desarrollo</w:t>
        </w:r>
        <w:r w:rsidR="000D6F67">
          <w:rPr>
            <w:noProof/>
            <w:webHidden/>
          </w:rPr>
          <w:tab/>
        </w:r>
        <w:r>
          <w:rPr>
            <w:noProof/>
            <w:webHidden/>
          </w:rPr>
          <w:fldChar w:fldCharType="begin"/>
        </w:r>
        <w:r w:rsidR="000D6F67">
          <w:rPr>
            <w:noProof/>
            <w:webHidden/>
          </w:rPr>
          <w:instrText xml:space="preserve"> PAGEREF _Toc281355184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5" w:history="1">
        <w:r w:rsidR="000D6F67" w:rsidRPr="0014022A">
          <w:rPr>
            <w:rStyle w:val="Hipervnculo"/>
            <w:noProof/>
          </w:rPr>
          <w:t>5.5. Proyecciones</w:t>
        </w:r>
        <w:r w:rsidR="000D6F67">
          <w:rPr>
            <w:noProof/>
            <w:webHidden/>
          </w:rPr>
          <w:tab/>
        </w:r>
        <w:r>
          <w:rPr>
            <w:noProof/>
            <w:webHidden/>
          </w:rPr>
          <w:fldChar w:fldCharType="begin"/>
        </w:r>
        <w:r w:rsidR="000D6F67">
          <w:rPr>
            <w:noProof/>
            <w:webHidden/>
          </w:rPr>
          <w:instrText xml:space="preserve"> PAGEREF _Toc281355185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6" w:history="1">
        <w:r w:rsidR="000D6F67" w:rsidRPr="0014022A">
          <w:rPr>
            <w:rStyle w:val="Hipervnculo"/>
            <w:lang w:val="en-US"/>
          </w:rPr>
          <w:t>6. Bibliografía</w:t>
        </w:r>
        <w:r w:rsidR="000D6F67">
          <w:rPr>
            <w:webHidden/>
          </w:rPr>
          <w:tab/>
        </w:r>
        <w:r>
          <w:rPr>
            <w:webHidden/>
          </w:rPr>
          <w:fldChar w:fldCharType="begin"/>
        </w:r>
        <w:r w:rsidR="000D6F67">
          <w:rPr>
            <w:webHidden/>
          </w:rPr>
          <w:instrText xml:space="preserve"> PAGEREF _Toc281355186 \h </w:instrText>
        </w:r>
        <w:r>
          <w:rPr>
            <w:webHidden/>
          </w:rPr>
        </w:r>
        <w:r>
          <w:rPr>
            <w:webHidden/>
          </w:rPr>
          <w:fldChar w:fldCharType="separate"/>
        </w:r>
        <w:r w:rsidR="008C7A36">
          <w:rPr>
            <w:webHidden/>
          </w:rPr>
          <w:t>1</w:t>
        </w:r>
        <w:r>
          <w:rPr>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7" w:history="1">
        <w:r w:rsidR="000D6F67" w:rsidRPr="0014022A">
          <w:rPr>
            <w:rStyle w:val="Hipervnculo"/>
          </w:rPr>
          <w:t>Anexos</w:t>
        </w:r>
        <w:r w:rsidR="000D6F67">
          <w:rPr>
            <w:webHidden/>
          </w:rPr>
          <w:tab/>
        </w:r>
        <w:r>
          <w:rPr>
            <w:webHidden/>
          </w:rPr>
          <w:fldChar w:fldCharType="begin"/>
        </w:r>
        <w:r w:rsidR="000D6F67">
          <w:rPr>
            <w:webHidden/>
          </w:rPr>
          <w:instrText xml:space="preserve"> PAGEREF _Toc281355187 \h </w:instrText>
        </w:r>
        <w:r>
          <w:rPr>
            <w:webHidden/>
          </w:rPr>
        </w:r>
        <w:r>
          <w:rPr>
            <w:webHidden/>
          </w:rPr>
          <w:fldChar w:fldCharType="separate"/>
        </w:r>
        <w:r w:rsidR="008C7A36">
          <w:rPr>
            <w:webHidden/>
          </w:rPr>
          <w:t>1</w:t>
        </w:r>
        <w:r>
          <w:rPr>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8" w:history="1">
        <w:r w:rsidR="000D6F67" w:rsidRPr="0014022A">
          <w:rPr>
            <w:rStyle w:val="Hipervnculo"/>
            <w:noProof/>
          </w:rPr>
          <w:t>Anexos I.  Componentes XML</w:t>
        </w:r>
        <w:r w:rsidR="000D6F67">
          <w:rPr>
            <w:noProof/>
            <w:webHidden/>
          </w:rPr>
          <w:tab/>
        </w:r>
        <w:r>
          <w:rPr>
            <w:noProof/>
            <w:webHidden/>
          </w:rPr>
          <w:fldChar w:fldCharType="begin"/>
        </w:r>
        <w:r w:rsidR="000D6F67">
          <w:rPr>
            <w:noProof/>
            <w:webHidden/>
          </w:rPr>
          <w:instrText xml:space="preserve"> PAGEREF _Toc281355188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9" w:history="1">
        <w:r w:rsidR="000D6F67" w:rsidRPr="0014022A">
          <w:rPr>
            <w:rStyle w:val="Hipervnculo"/>
            <w:noProof/>
          </w:rPr>
          <w:t>Anexos II.  Casos de prueba</w:t>
        </w:r>
        <w:r w:rsidR="000D6F67">
          <w:rPr>
            <w:noProof/>
            <w:webHidden/>
          </w:rPr>
          <w:tab/>
        </w:r>
        <w:r>
          <w:rPr>
            <w:noProof/>
            <w:webHidden/>
          </w:rPr>
          <w:fldChar w:fldCharType="begin"/>
        </w:r>
        <w:r w:rsidR="000D6F67">
          <w:rPr>
            <w:noProof/>
            <w:webHidden/>
          </w:rPr>
          <w:instrText xml:space="preserve"> PAGEREF _Toc281355189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0" w:history="1">
        <w:r w:rsidR="000D6F67" w:rsidRPr="0014022A">
          <w:rPr>
            <w:rStyle w:val="Hipervnculo"/>
            <w:noProof/>
          </w:rPr>
          <w:t xml:space="preserve">Anexos III.  </w:t>
        </w:r>
        <w:r w:rsidR="000D6F67" w:rsidRPr="0014022A">
          <w:rPr>
            <w:rStyle w:val="Hipervnculo"/>
            <w:noProof/>
            <w:lang w:val="es-ES"/>
          </w:rPr>
          <w:t>Sincronización Google SVN</w:t>
        </w:r>
        <w:r w:rsidR="000D6F67">
          <w:rPr>
            <w:noProof/>
            <w:webHidden/>
          </w:rPr>
          <w:tab/>
        </w:r>
        <w:r>
          <w:rPr>
            <w:noProof/>
            <w:webHidden/>
          </w:rPr>
          <w:fldChar w:fldCharType="begin"/>
        </w:r>
        <w:r w:rsidR="000D6F67">
          <w:rPr>
            <w:noProof/>
            <w:webHidden/>
          </w:rPr>
          <w:instrText xml:space="preserve"> PAGEREF _Toc281355190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1" w:history="1">
        <w:r w:rsidR="000D6F67" w:rsidRPr="0014022A">
          <w:rPr>
            <w:rStyle w:val="Hipervnculo"/>
            <w:noProof/>
          </w:rPr>
          <w:t>Anexos IV.  Scripts  FFmpeg</w:t>
        </w:r>
        <w:r w:rsidR="000D6F67">
          <w:rPr>
            <w:noProof/>
            <w:webHidden/>
          </w:rPr>
          <w:tab/>
        </w:r>
        <w:r>
          <w:rPr>
            <w:noProof/>
            <w:webHidden/>
          </w:rPr>
          <w:fldChar w:fldCharType="begin"/>
        </w:r>
        <w:r w:rsidR="000D6F67">
          <w:rPr>
            <w:noProof/>
            <w:webHidden/>
          </w:rPr>
          <w:instrText xml:space="preserve"> PAGEREF _Toc281355191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2" w:history="1">
        <w:r w:rsidR="000D6F67" w:rsidRPr="0014022A">
          <w:rPr>
            <w:rStyle w:val="Hipervnculo"/>
            <w:noProof/>
          </w:rPr>
          <w:t>Anexos V.  Integración Multimedia</w:t>
        </w:r>
        <w:r w:rsidR="000D6F67">
          <w:rPr>
            <w:noProof/>
            <w:webHidden/>
          </w:rPr>
          <w:tab/>
        </w:r>
        <w:r>
          <w:rPr>
            <w:noProof/>
            <w:webHidden/>
          </w:rPr>
          <w:fldChar w:fldCharType="begin"/>
        </w:r>
        <w:r w:rsidR="000D6F67">
          <w:rPr>
            <w:noProof/>
            <w:webHidden/>
          </w:rPr>
          <w:instrText xml:space="preserve"> PAGEREF _Toc281355192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3" w:history="1">
        <w:r w:rsidR="000D6F67" w:rsidRPr="0014022A">
          <w:rPr>
            <w:rStyle w:val="Hipervnculo"/>
            <w:noProof/>
          </w:rPr>
          <w:t>Anexos VI.  Formato Minuta Reuniones</w:t>
        </w:r>
        <w:r w:rsidR="000D6F67">
          <w:rPr>
            <w:noProof/>
            <w:webHidden/>
          </w:rPr>
          <w:tab/>
        </w:r>
        <w:r>
          <w:rPr>
            <w:noProof/>
            <w:webHidden/>
          </w:rPr>
          <w:fldChar w:fldCharType="begin"/>
        </w:r>
        <w:r w:rsidR="000D6F67">
          <w:rPr>
            <w:noProof/>
            <w:webHidden/>
          </w:rPr>
          <w:instrText xml:space="preserve"> PAGEREF _Toc281355193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94" w:history="1">
        <w:r w:rsidR="000D6F67" w:rsidRPr="0014022A">
          <w:rPr>
            <w:rStyle w:val="Hipervnculo"/>
          </w:rPr>
          <w:t>Glosario</w:t>
        </w:r>
        <w:r w:rsidR="000D6F67">
          <w:rPr>
            <w:webHidden/>
          </w:rPr>
          <w:tab/>
        </w:r>
        <w:r>
          <w:rPr>
            <w:webHidden/>
          </w:rPr>
          <w:fldChar w:fldCharType="begin"/>
        </w:r>
        <w:r w:rsidR="000D6F67">
          <w:rPr>
            <w:webHidden/>
          </w:rPr>
          <w:instrText xml:space="preserve"> PAGEREF _Toc281355194 \h </w:instrText>
        </w:r>
        <w:r>
          <w:rPr>
            <w:webHidden/>
          </w:rPr>
        </w:r>
        <w:r>
          <w:rPr>
            <w:webHidden/>
          </w:rPr>
          <w:fldChar w:fldCharType="separate"/>
        </w:r>
        <w:r w:rsidR="008C7A36">
          <w:rPr>
            <w:webHidden/>
          </w:rPr>
          <w:t>1</w:t>
        </w:r>
        <w:r>
          <w:rPr>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95" w:history="1">
        <w:r w:rsidR="000D6F67" w:rsidRPr="0014022A">
          <w:rPr>
            <w:rStyle w:val="Hipervnculo"/>
            <w:lang w:val="en-US"/>
          </w:rPr>
          <w:t>Acrónimos</w:t>
        </w:r>
        <w:r w:rsidR="000D6F67">
          <w:rPr>
            <w:webHidden/>
          </w:rPr>
          <w:tab/>
        </w:r>
        <w:r>
          <w:rPr>
            <w:webHidden/>
          </w:rPr>
          <w:fldChar w:fldCharType="begin"/>
        </w:r>
        <w:r w:rsidR="000D6F67">
          <w:rPr>
            <w:webHidden/>
          </w:rPr>
          <w:instrText xml:space="preserve"> PAGEREF _Toc281355195 \h </w:instrText>
        </w:r>
        <w:r>
          <w:rPr>
            <w:webHidden/>
          </w:rPr>
        </w:r>
        <w:r>
          <w:rPr>
            <w:webHidden/>
          </w:rPr>
          <w:fldChar w:fldCharType="separate"/>
        </w:r>
        <w:r w:rsidR="008C7A36">
          <w:rPr>
            <w:webHidden/>
          </w:rPr>
          <w:t>1</w:t>
        </w:r>
        <w:r>
          <w:rPr>
            <w:webHidden/>
          </w:rPr>
          <w:fldChar w:fldCharType="end"/>
        </w:r>
      </w:hyperlink>
    </w:p>
    <w:p w:rsidR="00B71CC1" w:rsidRDefault="001A5140"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t>Tabla de Ilustraciones</w:t>
      </w:r>
    </w:p>
    <w:p w:rsidR="000D6F67" w:rsidRDefault="001A5140">
      <w:pPr>
        <w:pStyle w:val="Tabladeilustraciones"/>
        <w:tabs>
          <w:tab w:val="right" w:leader="dot" w:pos="8828"/>
        </w:tabs>
        <w:rPr>
          <w:rFonts w:asciiTheme="minorHAnsi" w:eastAsiaTheme="minorEastAsia" w:hAnsiTheme="minorHAnsi" w:cstheme="minorBidi"/>
          <w:noProof/>
          <w:sz w:val="22"/>
          <w:szCs w:val="22"/>
          <w:lang w:eastAsia="es-CL"/>
        </w:rPr>
      </w:pPr>
      <w:r w:rsidRPr="001A5140">
        <w:rPr>
          <w:lang w:val="es-ES"/>
        </w:rPr>
        <w:fldChar w:fldCharType="begin"/>
      </w:r>
      <w:r w:rsidR="00E010D5">
        <w:rPr>
          <w:lang w:val="es-ES"/>
        </w:rPr>
        <w:instrText xml:space="preserve"> TOC \c "Ilustración" </w:instrText>
      </w:r>
      <w:r w:rsidRPr="001A5140">
        <w:rPr>
          <w:lang w:val="es-ES"/>
        </w:rPr>
        <w:fldChar w:fldCharType="separate"/>
      </w:r>
      <w:r w:rsidR="000D6F67">
        <w:rPr>
          <w:noProof/>
        </w:rPr>
        <w:t>Ilustración 1 - Componentes que intervienen en acceso multimedia web</w:t>
      </w:r>
      <w:r w:rsidR="000D6F67">
        <w:rPr>
          <w:noProof/>
        </w:rPr>
        <w:tab/>
      </w:r>
      <w:r>
        <w:rPr>
          <w:noProof/>
        </w:rPr>
        <w:fldChar w:fldCharType="begin"/>
      </w:r>
      <w:r w:rsidR="000D6F67">
        <w:rPr>
          <w:noProof/>
        </w:rPr>
        <w:instrText xml:space="preserve"> PAGEREF _Toc281354847 \h </w:instrText>
      </w:r>
      <w:r>
        <w:rPr>
          <w:noProof/>
        </w:rPr>
      </w:r>
      <w:r>
        <w:rPr>
          <w:noProof/>
        </w:rPr>
        <w:fldChar w:fldCharType="separate"/>
      </w:r>
      <w:r w:rsidR="008C7A36">
        <w:rPr>
          <w:noProof/>
        </w:rPr>
        <w:t>1</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1A5140">
        <w:rPr>
          <w:noProof/>
        </w:rPr>
        <w:fldChar w:fldCharType="begin"/>
      </w:r>
      <w:r>
        <w:rPr>
          <w:noProof/>
        </w:rPr>
        <w:instrText xml:space="preserve"> PAGEREF _Toc281354848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1A5140">
        <w:rPr>
          <w:noProof/>
        </w:rPr>
        <w:fldChar w:fldCharType="begin"/>
      </w:r>
      <w:r>
        <w:rPr>
          <w:noProof/>
        </w:rPr>
        <w:instrText xml:space="preserve"> PAGEREF _Toc281354849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1A5140">
        <w:rPr>
          <w:noProof/>
        </w:rPr>
        <w:fldChar w:fldCharType="begin"/>
      </w:r>
      <w:r>
        <w:rPr>
          <w:noProof/>
        </w:rPr>
        <w:instrText xml:space="preserve"> PAGEREF _Toc281354850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1A5140">
        <w:rPr>
          <w:noProof/>
        </w:rPr>
        <w:fldChar w:fldCharType="begin"/>
      </w:r>
      <w:r>
        <w:rPr>
          <w:noProof/>
        </w:rPr>
        <w:instrText xml:space="preserve"> PAGEREF _Toc281354851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1A5140">
        <w:rPr>
          <w:noProof/>
        </w:rPr>
        <w:fldChar w:fldCharType="begin"/>
      </w:r>
      <w:r>
        <w:rPr>
          <w:noProof/>
        </w:rPr>
        <w:instrText xml:space="preserve"> PAGEREF _Toc281354852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1A5140">
        <w:rPr>
          <w:noProof/>
        </w:rPr>
        <w:fldChar w:fldCharType="begin"/>
      </w:r>
      <w:r>
        <w:rPr>
          <w:noProof/>
        </w:rPr>
        <w:instrText xml:space="preserve"> PAGEREF _Toc281354853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1A5140">
        <w:rPr>
          <w:noProof/>
        </w:rPr>
        <w:fldChar w:fldCharType="begin"/>
      </w:r>
      <w:r>
        <w:rPr>
          <w:noProof/>
        </w:rPr>
        <w:instrText xml:space="preserve"> PAGEREF _Toc281354854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1A5140">
        <w:rPr>
          <w:noProof/>
        </w:rPr>
        <w:fldChar w:fldCharType="begin"/>
      </w:r>
      <w:r>
        <w:rPr>
          <w:noProof/>
        </w:rPr>
        <w:instrText xml:space="preserve"> PAGEREF _Toc281354855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1A5140">
        <w:rPr>
          <w:noProof/>
        </w:rPr>
        <w:fldChar w:fldCharType="begin"/>
      </w:r>
      <w:r>
        <w:rPr>
          <w:noProof/>
        </w:rPr>
        <w:instrText xml:space="preserve"> PAGEREF _Toc281354856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1A5140">
        <w:rPr>
          <w:noProof/>
        </w:rPr>
        <w:fldChar w:fldCharType="begin"/>
      </w:r>
      <w:r>
        <w:rPr>
          <w:noProof/>
        </w:rPr>
        <w:instrText xml:space="preserve"> PAGEREF _Toc281354857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1A5140">
        <w:rPr>
          <w:noProof/>
        </w:rPr>
        <w:fldChar w:fldCharType="begin"/>
      </w:r>
      <w:r>
        <w:rPr>
          <w:noProof/>
        </w:rPr>
        <w:instrText xml:space="preserve"> PAGEREF _Toc281354858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1A5140">
        <w:rPr>
          <w:noProof/>
        </w:rPr>
        <w:fldChar w:fldCharType="begin"/>
      </w:r>
      <w:r>
        <w:rPr>
          <w:noProof/>
        </w:rPr>
        <w:instrText xml:space="preserve"> PAGEREF _Toc281354859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1A5140">
        <w:rPr>
          <w:noProof/>
        </w:rPr>
        <w:fldChar w:fldCharType="begin"/>
      </w:r>
      <w:r>
        <w:rPr>
          <w:noProof/>
        </w:rPr>
        <w:instrText xml:space="preserve"> PAGEREF _Toc281354860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1A5140">
        <w:rPr>
          <w:noProof/>
        </w:rPr>
        <w:fldChar w:fldCharType="begin"/>
      </w:r>
      <w:r>
        <w:rPr>
          <w:noProof/>
        </w:rPr>
        <w:instrText xml:space="preserve"> PAGEREF _Toc281354861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1A5140">
        <w:rPr>
          <w:noProof/>
        </w:rPr>
        <w:fldChar w:fldCharType="begin"/>
      </w:r>
      <w:r>
        <w:rPr>
          <w:noProof/>
        </w:rPr>
        <w:instrText xml:space="preserve"> PAGEREF _Toc281354862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1A5140">
        <w:rPr>
          <w:noProof/>
        </w:rPr>
        <w:fldChar w:fldCharType="begin"/>
      </w:r>
      <w:r>
        <w:rPr>
          <w:noProof/>
        </w:rPr>
        <w:instrText xml:space="preserve"> PAGEREF _Toc281354863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1A5140">
        <w:rPr>
          <w:noProof/>
        </w:rPr>
        <w:fldChar w:fldCharType="begin"/>
      </w:r>
      <w:r>
        <w:rPr>
          <w:noProof/>
        </w:rPr>
        <w:instrText xml:space="preserve"> PAGEREF _Toc281354864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1A5140">
        <w:rPr>
          <w:noProof/>
        </w:rPr>
        <w:fldChar w:fldCharType="begin"/>
      </w:r>
      <w:r>
        <w:rPr>
          <w:noProof/>
        </w:rPr>
        <w:instrText xml:space="preserve"> PAGEREF _Toc281354865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1A5140">
        <w:rPr>
          <w:noProof/>
        </w:rPr>
        <w:fldChar w:fldCharType="begin"/>
      </w:r>
      <w:r>
        <w:rPr>
          <w:noProof/>
        </w:rPr>
        <w:instrText xml:space="preserve"> PAGEREF _Toc281354866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1A5140">
        <w:rPr>
          <w:noProof/>
        </w:rPr>
        <w:fldChar w:fldCharType="begin"/>
      </w:r>
      <w:r>
        <w:rPr>
          <w:noProof/>
        </w:rPr>
        <w:instrText xml:space="preserve"> PAGEREF _Toc281354867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1A5140">
        <w:rPr>
          <w:noProof/>
        </w:rPr>
        <w:fldChar w:fldCharType="begin"/>
      </w:r>
      <w:r>
        <w:rPr>
          <w:noProof/>
        </w:rPr>
        <w:instrText xml:space="preserve"> PAGEREF _Toc281354868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1A5140">
        <w:rPr>
          <w:noProof/>
        </w:rPr>
        <w:fldChar w:fldCharType="begin"/>
      </w:r>
      <w:r>
        <w:rPr>
          <w:noProof/>
        </w:rPr>
        <w:instrText xml:space="preserve"> PAGEREF _Toc281354869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1A5140">
        <w:rPr>
          <w:noProof/>
        </w:rPr>
        <w:fldChar w:fldCharType="begin"/>
      </w:r>
      <w:r>
        <w:rPr>
          <w:noProof/>
        </w:rPr>
        <w:instrText xml:space="preserve"> PAGEREF _Toc281354870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1A5140">
        <w:rPr>
          <w:noProof/>
        </w:rPr>
        <w:fldChar w:fldCharType="begin"/>
      </w:r>
      <w:r>
        <w:rPr>
          <w:noProof/>
        </w:rPr>
        <w:instrText xml:space="preserve"> PAGEREF _Toc281354871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1A5140">
        <w:rPr>
          <w:noProof/>
        </w:rPr>
        <w:fldChar w:fldCharType="begin"/>
      </w:r>
      <w:r>
        <w:rPr>
          <w:noProof/>
        </w:rPr>
        <w:instrText xml:space="preserve"> PAGEREF _Toc281354872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Linux Ubuntu</w:t>
      </w:r>
      <w:r>
        <w:rPr>
          <w:noProof/>
        </w:rPr>
        <w:tab/>
      </w:r>
      <w:r w:rsidR="001A5140">
        <w:rPr>
          <w:noProof/>
        </w:rPr>
        <w:fldChar w:fldCharType="begin"/>
      </w:r>
      <w:r>
        <w:rPr>
          <w:noProof/>
        </w:rPr>
        <w:instrText xml:space="preserve"> PAGEREF _Toc281354873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1A5140">
        <w:rPr>
          <w:noProof/>
        </w:rPr>
        <w:fldChar w:fldCharType="begin"/>
      </w:r>
      <w:r>
        <w:rPr>
          <w:noProof/>
        </w:rPr>
        <w:instrText xml:space="preserve"> PAGEREF _Toc281354874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1A5140">
        <w:rPr>
          <w:noProof/>
        </w:rPr>
        <w:fldChar w:fldCharType="begin"/>
      </w:r>
      <w:r>
        <w:rPr>
          <w:noProof/>
        </w:rPr>
        <w:instrText xml:space="preserve"> PAGEREF _Toc281354875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1A5140">
        <w:rPr>
          <w:noProof/>
        </w:rPr>
        <w:fldChar w:fldCharType="begin"/>
      </w:r>
      <w:r>
        <w:rPr>
          <w:noProof/>
        </w:rPr>
        <w:instrText xml:space="preserve"> PAGEREF _Toc281354876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1A5140">
        <w:rPr>
          <w:noProof/>
        </w:rPr>
        <w:fldChar w:fldCharType="begin"/>
      </w:r>
      <w:r>
        <w:rPr>
          <w:noProof/>
        </w:rPr>
        <w:instrText xml:space="preserve"> PAGEREF _Toc281354877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1A5140">
        <w:rPr>
          <w:noProof/>
        </w:rPr>
        <w:fldChar w:fldCharType="begin"/>
      </w:r>
      <w:r>
        <w:rPr>
          <w:noProof/>
        </w:rPr>
        <w:instrText xml:space="preserve"> PAGEREF _Toc281354878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1A5140">
        <w:rPr>
          <w:noProof/>
        </w:rPr>
        <w:fldChar w:fldCharType="begin"/>
      </w:r>
      <w:r>
        <w:rPr>
          <w:noProof/>
        </w:rPr>
        <w:instrText xml:space="preserve"> PAGEREF _Toc281354879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Admin</w:t>
      </w:r>
      <w:r>
        <w:rPr>
          <w:noProof/>
        </w:rPr>
        <w:tab/>
      </w:r>
      <w:r w:rsidR="001A5140">
        <w:rPr>
          <w:noProof/>
        </w:rPr>
        <w:fldChar w:fldCharType="begin"/>
      </w:r>
      <w:r>
        <w:rPr>
          <w:noProof/>
        </w:rPr>
        <w:instrText xml:space="preserve"> PAGEREF _Toc281354880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1A5140">
        <w:rPr>
          <w:noProof/>
        </w:rPr>
        <w:fldChar w:fldCharType="begin"/>
      </w:r>
      <w:r>
        <w:rPr>
          <w:noProof/>
        </w:rPr>
        <w:instrText xml:space="preserve"> PAGEREF _Toc281354881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1A5140">
        <w:rPr>
          <w:noProof/>
        </w:rPr>
        <w:fldChar w:fldCharType="begin"/>
      </w:r>
      <w:r>
        <w:rPr>
          <w:noProof/>
        </w:rPr>
        <w:instrText xml:space="preserve"> PAGEREF _Toc281354882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1A5140">
        <w:rPr>
          <w:noProof/>
        </w:rPr>
        <w:fldChar w:fldCharType="begin"/>
      </w:r>
      <w:r>
        <w:rPr>
          <w:noProof/>
        </w:rPr>
        <w:instrText xml:space="preserve"> PAGEREF _Toc281354883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1A5140">
        <w:rPr>
          <w:noProof/>
        </w:rPr>
        <w:fldChar w:fldCharType="begin"/>
      </w:r>
      <w:r>
        <w:rPr>
          <w:noProof/>
        </w:rPr>
        <w:instrText xml:space="preserve"> PAGEREF _Toc281354884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1A5140">
        <w:rPr>
          <w:noProof/>
        </w:rPr>
        <w:fldChar w:fldCharType="begin"/>
      </w:r>
      <w:r>
        <w:rPr>
          <w:noProof/>
        </w:rPr>
        <w:instrText xml:space="preserve"> PAGEREF _Toc281354885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1A5140">
        <w:rPr>
          <w:noProof/>
        </w:rPr>
        <w:fldChar w:fldCharType="begin"/>
      </w:r>
      <w:r>
        <w:rPr>
          <w:noProof/>
        </w:rPr>
        <w:instrText xml:space="preserve"> PAGEREF _Toc281354886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Configuración del Sitio</w:t>
      </w:r>
      <w:r>
        <w:rPr>
          <w:noProof/>
        </w:rPr>
        <w:tab/>
      </w:r>
      <w:r w:rsidR="001A5140">
        <w:rPr>
          <w:noProof/>
        </w:rPr>
        <w:fldChar w:fldCharType="begin"/>
      </w:r>
      <w:r>
        <w:rPr>
          <w:noProof/>
        </w:rPr>
        <w:instrText xml:space="preserve"> PAGEREF _Toc281354887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1A5140">
        <w:rPr>
          <w:noProof/>
        </w:rPr>
        <w:fldChar w:fldCharType="begin"/>
      </w:r>
      <w:r>
        <w:rPr>
          <w:noProof/>
        </w:rPr>
        <w:instrText xml:space="preserve"> PAGEREF _Toc281354888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Contenido Menú</w:t>
      </w:r>
      <w:r>
        <w:rPr>
          <w:noProof/>
        </w:rPr>
        <w:tab/>
      </w:r>
      <w:r w:rsidR="001A5140">
        <w:rPr>
          <w:noProof/>
        </w:rPr>
        <w:fldChar w:fldCharType="begin"/>
      </w:r>
      <w:r>
        <w:rPr>
          <w:noProof/>
        </w:rPr>
        <w:instrText xml:space="preserve"> PAGEREF _Toc281354889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Contenido Páginas</w:t>
      </w:r>
      <w:r>
        <w:rPr>
          <w:noProof/>
        </w:rPr>
        <w:tab/>
      </w:r>
      <w:r w:rsidR="001A5140">
        <w:rPr>
          <w:noProof/>
        </w:rPr>
        <w:fldChar w:fldCharType="begin"/>
      </w:r>
      <w:r>
        <w:rPr>
          <w:noProof/>
        </w:rPr>
        <w:instrText xml:space="preserve"> PAGEREF _Toc281354890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Categorías</w:t>
      </w:r>
      <w:r>
        <w:rPr>
          <w:noProof/>
        </w:rPr>
        <w:tab/>
      </w:r>
      <w:r w:rsidR="001A5140">
        <w:rPr>
          <w:noProof/>
        </w:rPr>
        <w:fldChar w:fldCharType="begin"/>
      </w:r>
      <w:r>
        <w:rPr>
          <w:noProof/>
        </w:rPr>
        <w:instrText xml:space="preserve"> PAGEREF _Toc281354891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Tipos de Videos</w:t>
      </w:r>
      <w:r>
        <w:rPr>
          <w:noProof/>
        </w:rPr>
        <w:tab/>
      </w:r>
      <w:r w:rsidR="001A5140">
        <w:rPr>
          <w:noProof/>
        </w:rPr>
        <w:fldChar w:fldCharType="begin"/>
      </w:r>
      <w:r>
        <w:rPr>
          <w:noProof/>
        </w:rPr>
        <w:instrText xml:space="preserve"> PAGEREF _Toc281354892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Miniaturas</w:t>
      </w:r>
      <w:r>
        <w:rPr>
          <w:noProof/>
        </w:rPr>
        <w:tab/>
      </w:r>
      <w:r w:rsidR="001A5140">
        <w:rPr>
          <w:noProof/>
        </w:rPr>
        <w:fldChar w:fldCharType="begin"/>
      </w:r>
      <w:r>
        <w:rPr>
          <w:noProof/>
        </w:rPr>
        <w:instrText xml:space="preserve"> PAGEREF _Toc281354893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Main Site</w:t>
      </w:r>
      <w:r>
        <w:rPr>
          <w:noProof/>
        </w:rPr>
        <w:tab/>
      </w:r>
      <w:r w:rsidR="001A5140">
        <w:rPr>
          <w:noProof/>
        </w:rPr>
        <w:fldChar w:fldCharType="begin"/>
      </w:r>
      <w:r>
        <w:rPr>
          <w:noProof/>
        </w:rPr>
        <w:instrText xml:space="preserve"> PAGEREF _Toc281354894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 xml:space="preserve">Ilustración 49 - Código QR sitio de producción </w:t>
      </w:r>
      <w:r w:rsidRPr="00366EDA">
        <w:rPr>
          <w:noProof/>
          <w:color w:val="0000FF"/>
          <w:u w:val="single"/>
        </w:rPr>
        <w:t>http://umacms.no-ip.org</w:t>
      </w:r>
      <w:r>
        <w:rPr>
          <w:noProof/>
        </w:rPr>
        <w:tab/>
      </w:r>
      <w:r w:rsidR="001A5140">
        <w:rPr>
          <w:noProof/>
        </w:rPr>
        <w:fldChar w:fldCharType="begin"/>
      </w:r>
      <w:r>
        <w:rPr>
          <w:noProof/>
        </w:rPr>
        <w:instrText xml:space="preserve"> PAGEREF _Toc281354895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50 – Formato de caso de prueba implementado</w:t>
      </w:r>
      <w:r>
        <w:rPr>
          <w:noProof/>
        </w:rPr>
        <w:tab/>
      </w:r>
      <w:r w:rsidR="001A5140">
        <w:rPr>
          <w:noProof/>
        </w:rPr>
        <w:fldChar w:fldCharType="begin"/>
      </w:r>
      <w:r>
        <w:rPr>
          <w:noProof/>
        </w:rPr>
        <w:instrText xml:space="preserve"> PAGEREF _Toc281354896 \h </w:instrText>
      </w:r>
      <w:r w:rsidR="001A5140">
        <w:rPr>
          <w:noProof/>
        </w:rPr>
      </w:r>
      <w:r w:rsidR="001A5140">
        <w:rPr>
          <w:noProof/>
        </w:rPr>
        <w:fldChar w:fldCharType="separate"/>
      </w:r>
      <w:r w:rsidR="008C7A36">
        <w:rPr>
          <w:noProof/>
        </w:rPr>
        <w:t>1</w:t>
      </w:r>
      <w:r w:rsidR="001A5140">
        <w:rPr>
          <w:noProof/>
        </w:rPr>
        <w:fldChar w:fldCharType="end"/>
      </w:r>
    </w:p>
    <w:p w:rsidR="009A106D" w:rsidRDefault="001A5140" w:rsidP="00777734">
      <w:pPr>
        <w:pStyle w:val="Ttulo"/>
        <w:outlineLvl w:val="0"/>
      </w:pPr>
      <w:r>
        <w:rPr>
          <w:lang w:val="es-ES"/>
        </w:rPr>
        <w:fldChar w:fldCharType="end"/>
      </w:r>
      <w:r w:rsidR="00391FD4">
        <w:rPr>
          <w:lang w:val="es-ES"/>
        </w:rPr>
        <w:br w:type="page"/>
      </w:r>
      <w:bookmarkStart w:id="0" w:name="_Toc281339247"/>
      <w:bookmarkStart w:id="1" w:name="_Toc281355089"/>
      <w:r w:rsidR="007C0EE8" w:rsidRPr="001D2C1D">
        <w:t>Capítulo 1</w:t>
      </w:r>
      <w:r w:rsidR="003A19EE">
        <w:t>.</w:t>
      </w:r>
      <w:r w:rsidR="007C0EE8" w:rsidRPr="001D2C1D">
        <w:t xml:space="preserve"> Introducción</w:t>
      </w:r>
      <w:bookmarkEnd w:id="0"/>
      <w:bookmarkEnd w:id="1"/>
    </w:p>
    <w:p w:rsidR="009A106D" w:rsidRDefault="002D7A96" w:rsidP="00460025">
      <w:pPr>
        <w:pStyle w:val="Subttulo"/>
        <w:outlineLvl w:val="1"/>
      </w:pPr>
      <w:bookmarkStart w:id="2" w:name="_Toc281339248"/>
      <w:bookmarkStart w:id="3" w:name="_Toc281355090"/>
      <w:r w:rsidRPr="003A19EE">
        <w:t>R</w:t>
      </w:r>
      <w:r w:rsidR="00427C5E">
        <w:t>esumen</w:t>
      </w:r>
      <w:bookmarkEnd w:id="2"/>
      <w:bookmarkEnd w:id="3"/>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4" w:name="_Toc281339354"/>
      <w:bookmarkStart w:id="5" w:name="_Toc281354847"/>
      <w:r>
        <w:t xml:space="preserve">Ilustración </w:t>
      </w:r>
      <w:r w:rsidR="001A5140">
        <w:fldChar w:fldCharType="begin"/>
      </w:r>
      <w:r>
        <w:instrText xml:space="preserve"> SEQ Ilustración \* ARABIC </w:instrText>
      </w:r>
      <w:r w:rsidR="001A5140">
        <w:fldChar w:fldCharType="separate"/>
      </w:r>
      <w:r w:rsidR="008C7A36">
        <w:rPr>
          <w:noProof/>
        </w:rPr>
        <w:t>1</w:t>
      </w:r>
      <w:r w:rsidR="001A5140">
        <w:fldChar w:fldCharType="end"/>
      </w:r>
      <w:r>
        <w:t xml:space="preserve"> - Componentes que intervienen en acceso multimedia web</w:t>
      </w:r>
      <w:bookmarkEnd w:id="4"/>
      <w:bookmarkEnd w:id="5"/>
    </w:p>
    <w:p w:rsidR="00A1437F" w:rsidRPr="00A1437F" w:rsidRDefault="00A1437F" w:rsidP="00A1437F">
      <w:pPr>
        <w:rPr>
          <w:lang w:eastAsia="en-US"/>
        </w:rPr>
      </w:pPr>
    </w:p>
    <w:p w:rsidR="009A106D" w:rsidRDefault="00CC20D5" w:rsidP="00460025">
      <w:pPr>
        <w:pStyle w:val="Subttulo"/>
        <w:outlineLvl w:val="1"/>
      </w:pPr>
      <w:bookmarkStart w:id="6" w:name="_Toc281339249"/>
      <w:bookmarkStart w:id="7" w:name="_Toc281355091"/>
      <w:r w:rsidRPr="00D56AA3">
        <w:t>1.</w:t>
      </w:r>
      <w:r w:rsidR="00C8251B">
        <w:t>1</w:t>
      </w:r>
      <w:r w:rsidR="003A19EE">
        <w:t xml:space="preserve">. </w:t>
      </w:r>
      <w:r w:rsidR="00D72575">
        <w:t>Formulación General del Proyecto</w:t>
      </w:r>
      <w:bookmarkEnd w:id="6"/>
      <w:bookmarkEnd w:id="7"/>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A1437F" w:rsidRDefault="00A1437F" w:rsidP="00D56AA3">
      <w:pPr>
        <w:rPr>
          <w:vanish/>
        </w:rPr>
      </w:pPr>
    </w:p>
    <w:p w:rsidR="00CC20D5" w:rsidRPr="00A1437F" w:rsidRDefault="00A1437F" w:rsidP="00A1437F">
      <w:pPr>
        <w:tabs>
          <w:tab w:val="left" w:pos="6480"/>
        </w:tabs>
        <w:rPr>
          <w:i/>
        </w:rPr>
      </w:pPr>
      <w:r w:rsidRPr="00A1437F">
        <w:rPr>
          <w:i/>
        </w:rPr>
        <w:tab/>
      </w: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A1437F" w:rsidRDefault="00A1437F">
      <w:pPr>
        <w:suppressAutoHyphens w:val="0"/>
        <w:spacing w:before="0" w:after="0" w:line="240" w:lineRule="auto"/>
        <w:jc w:val="left"/>
        <w:rPr>
          <w:rFonts w:cs="Times New Roman"/>
          <w:lang w:val="es-ES"/>
        </w:rPr>
      </w:pPr>
      <w:r>
        <w:rPr>
          <w:lang w:val="es-ES"/>
        </w:rPr>
        <w:br w:type="page"/>
      </w: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3867150" cy="2245167"/>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867150" cy="2245167"/>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1A5140">
      <w:pPr>
        <w:pStyle w:val="Sinespaciado"/>
        <w:jc w:val="center"/>
      </w:pPr>
      <w:hyperlink r:id="rId19" w:history="1">
        <w:r w:rsidR="00CC20D5" w:rsidRPr="008C2891">
          <w:rPr>
            <w:rStyle w:val="Hipervnculo"/>
          </w:rPr>
          <w:t>http://onjava.com/onjava/2004/06/02/cg-vel-2.html</w:t>
        </w:r>
      </w:hyperlink>
    </w:p>
    <w:p w:rsidR="00A1437F" w:rsidRDefault="00A1437F" w:rsidP="00460025">
      <w:pPr>
        <w:pStyle w:val="Textoindependiente"/>
        <w:rPr>
          <w:lang w:val="es-ES"/>
        </w:rPr>
      </w:pP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8" w:name="_Toc281339250"/>
      <w:bookmarkStart w:id="9" w:name="_Toc281355092"/>
      <w:r>
        <w:rPr>
          <w:kern w:val="1"/>
        </w:rPr>
        <w:t>1.2. Objetivos</w:t>
      </w:r>
      <w:bookmarkEnd w:id="8"/>
      <w:bookmarkEnd w:id="9"/>
    </w:p>
    <w:p w:rsidR="009A106D" w:rsidRPr="00460025" w:rsidRDefault="00C8251B" w:rsidP="00460025">
      <w:pPr>
        <w:pStyle w:val="Subttulo"/>
        <w:outlineLvl w:val="2"/>
        <w:rPr>
          <w:b w:val="0"/>
          <w:kern w:val="1"/>
          <w:u w:val="single"/>
        </w:rPr>
      </w:pPr>
      <w:bookmarkStart w:id="10" w:name="_Toc281339251"/>
      <w:bookmarkStart w:id="11" w:name="_Toc281355093"/>
      <w:r>
        <w:rPr>
          <w:kern w:val="1"/>
        </w:rPr>
        <w:t>1.</w:t>
      </w:r>
      <w:r w:rsidR="003A19EE">
        <w:rPr>
          <w:kern w:val="1"/>
        </w:rPr>
        <w:t>2</w:t>
      </w:r>
      <w:r w:rsidR="00CC20D5">
        <w:rPr>
          <w:kern w:val="1"/>
        </w:rPr>
        <w:t>.1</w:t>
      </w:r>
      <w:r w:rsidR="009E3122">
        <w:rPr>
          <w:kern w:val="1"/>
        </w:rPr>
        <w:t>. Objetivo</w:t>
      </w:r>
      <w:r w:rsidR="003A19EE">
        <w:rPr>
          <w:kern w:val="1"/>
        </w:rPr>
        <w:t xml:space="preserve"> General</w:t>
      </w:r>
      <w:bookmarkEnd w:id="10"/>
      <w:bookmarkEnd w:id="11"/>
    </w:p>
    <w:p w:rsidR="00CC20D5" w:rsidRDefault="00CC20D5">
      <w:r>
        <w:t>Desarrollar un Marco de Trabajo para el desarrollo de aplicaciones con características de Acceso Multimedia Universal.</w:t>
      </w:r>
    </w:p>
    <w:p w:rsidR="00A1437F" w:rsidRDefault="00A1437F"/>
    <w:p w:rsidR="009A106D" w:rsidRDefault="00C8251B" w:rsidP="00460025">
      <w:pPr>
        <w:pStyle w:val="Subttulo"/>
        <w:outlineLvl w:val="2"/>
      </w:pPr>
      <w:bookmarkStart w:id="12" w:name="_Toc281339252"/>
      <w:bookmarkStart w:id="13" w:name="_Toc281355094"/>
      <w:r>
        <w:t>1</w:t>
      </w:r>
      <w:r w:rsidR="00CC20D5">
        <w:t>.2</w:t>
      </w:r>
      <w:r w:rsidR="003A19EE">
        <w:t>.</w:t>
      </w:r>
      <w:r w:rsidR="00010D4C">
        <w:t>2</w:t>
      </w:r>
      <w:r w:rsidR="009E3122">
        <w:t>. Objetivos</w:t>
      </w:r>
      <w:r w:rsidR="00C061FC">
        <w:t xml:space="preserve"> </w:t>
      </w:r>
      <w:r w:rsidR="009945AA">
        <w:t>Específicos</w:t>
      </w:r>
      <w:bookmarkEnd w:id="12"/>
      <w:bookmarkEnd w:id="13"/>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14" w:name="_Toc281339253"/>
      <w:bookmarkStart w:id="15" w:name="_Toc281355095"/>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14"/>
      <w:bookmarkEnd w:id="15"/>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16" w:name="_Toc281339254"/>
      <w:bookmarkStart w:id="17" w:name="_Toc281355096"/>
      <w:r>
        <w:t>1.</w:t>
      </w:r>
      <w:r w:rsidR="00CC20D5">
        <w:t>4</w:t>
      </w:r>
      <w:r w:rsidR="009E3122">
        <w:t>. Planificación</w:t>
      </w:r>
      <w:r w:rsidR="006A6A8F">
        <w:t xml:space="preserve"> Inicial</w:t>
      </w:r>
      <w:bookmarkEnd w:id="16"/>
      <w:bookmarkEnd w:id="17"/>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8" w:name="_Toc281339255"/>
            <w:bookmarkStart w:id="19" w:name="_Toc281355097"/>
            <w:r w:rsidRPr="00460025">
              <w:t>Capítulo 2. Marco Teórico</w:t>
            </w:r>
            <w:bookmarkEnd w:id="18"/>
            <w:bookmarkEnd w:id="19"/>
          </w:p>
        </w:tc>
      </w:tr>
    </w:tbl>
    <w:p w:rsidR="009A106D" w:rsidRDefault="007C0EE8" w:rsidP="00460025">
      <w:pPr>
        <w:pStyle w:val="Subttulo"/>
        <w:outlineLvl w:val="1"/>
      </w:pPr>
      <w:bookmarkStart w:id="20" w:name="_Toc266039162"/>
      <w:bookmarkStart w:id="21" w:name="_Toc281339256"/>
      <w:bookmarkStart w:id="22" w:name="_Toc281355098"/>
      <w:r w:rsidRPr="002D62D6">
        <w:t>2.1</w:t>
      </w:r>
      <w:r w:rsidR="00DF1A63">
        <w:t>.</w:t>
      </w:r>
      <w:r w:rsidR="00DF1A63" w:rsidRPr="002D62D6">
        <w:t xml:space="preserve"> Acceso</w:t>
      </w:r>
      <w:r w:rsidR="00C061FC">
        <w:t xml:space="preserve"> </w:t>
      </w:r>
      <w:r w:rsidRPr="002D62D6">
        <w:t>Multimedia Universal</w:t>
      </w:r>
      <w:bookmarkEnd w:id="20"/>
      <w:bookmarkEnd w:id="21"/>
      <w:bookmarkEnd w:id="2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2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23"/>
    </w:p>
    <w:p w:rsidR="007C0EE8" w:rsidRDefault="007C0EE8" w:rsidP="00B71CC1">
      <w:pPr>
        <w:pStyle w:val="Textoindependienteprimerasangra2"/>
        <w:pageBreakBefore/>
        <w:numPr>
          <w:ilvl w:val="0"/>
          <w:numId w:val="6"/>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8F6728">
      <w:pPr>
        <w:numPr>
          <w:ilvl w:val="0"/>
          <w:numId w:val="3"/>
        </w:numPr>
        <w:tabs>
          <w:tab w:val="left" w:pos="0"/>
          <w:tab w:val="num" w:pos="707"/>
        </w:tabs>
        <w:suppressAutoHyphens w:val="0"/>
        <w:spacing w:before="240" w:after="440"/>
        <w:ind w:left="709" w:hanging="284"/>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8F6728" w:rsidRDefault="007C0EE8" w:rsidP="008F6728">
      <w:pPr>
        <w:numPr>
          <w:ilvl w:val="0"/>
          <w:numId w:val="3"/>
        </w:numPr>
        <w:tabs>
          <w:tab w:val="left" w:pos="0"/>
          <w:tab w:val="num" w:pos="707"/>
        </w:tabs>
        <w:suppressAutoHyphens w:val="0"/>
        <w:spacing w:before="240" w:after="440"/>
        <w:ind w:left="709" w:hanging="284"/>
      </w:pPr>
      <w:r w:rsidRPr="008F6728">
        <w:rPr>
          <w:b/>
        </w:rPr>
        <w:t xml:space="preserve">Exigencias del usuario: </w:t>
      </w:r>
      <w:r w:rsidRPr="008F6728">
        <w:t>No siempre la información o contenido deseado consigue llegar al usuario final con la mejor calidad posible. Cuando un dispositivo intenta acceder a contenido para el cuál no ha sido diseñado, el resultado es decepcionante.</w:t>
      </w:r>
      <w:r w:rsidRPr="008F6728">
        <w:footnoteReference w:id="3"/>
      </w:r>
    </w:p>
    <w:p w:rsidR="007C0EE8" w:rsidRDefault="007C0EE8" w:rsidP="008F6728">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0"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24" w:name="_Toc276683966"/>
      <w:bookmarkStart w:id="25" w:name="_Toc281339355"/>
      <w:bookmarkStart w:id="26" w:name="_Toc281354848"/>
      <w:r>
        <w:t xml:space="preserve">Ilustración </w:t>
      </w:r>
      <w:r w:rsidR="001A5140">
        <w:fldChar w:fldCharType="begin"/>
      </w:r>
      <w:r>
        <w:instrText xml:space="preserve"> SEQ Ilustración \* ARABIC </w:instrText>
      </w:r>
      <w:r w:rsidR="001A5140">
        <w:fldChar w:fldCharType="separate"/>
      </w:r>
      <w:r w:rsidR="008C7A36">
        <w:rPr>
          <w:noProof/>
        </w:rPr>
        <w:t>2</w:t>
      </w:r>
      <w:r w:rsidR="001A5140">
        <w:fldChar w:fldCharType="end"/>
      </w:r>
      <w:r>
        <w:t xml:space="preserve"> - </w:t>
      </w:r>
      <w:r w:rsidRPr="00464E84">
        <w:t>Adaptación de cont</w:t>
      </w:r>
      <w:r>
        <w:t>enidos para un acceso universal</w:t>
      </w:r>
      <w:bookmarkEnd w:id="24"/>
      <w:bookmarkEnd w:id="25"/>
      <w:bookmarkEnd w:id="26"/>
    </w:p>
    <w:p w:rsidR="009A106D" w:rsidRPr="008F6728" w:rsidRDefault="001A5140" w:rsidP="008F6728">
      <w:pPr>
        <w:jc w:val="center"/>
        <w:rPr>
          <w:sz w:val="20"/>
        </w:rPr>
      </w:pPr>
      <w:hyperlink r:id="rId21" w:history="1">
        <w:r w:rsidR="002843D3" w:rsidRPr="008F6728">
          <w:rPr>
            <w:rStyle w:val="Hipervnculo"/>
            <w:sz w:val="20"/>
          </w:rPr>
          <w:t>http://multimediacommunication.blogspot.com/2007/02/multimedia-communication-for-universal.html</w:t>
        </w:r>
      </w:hyperlink>
    </w:p>
    <w:p w:rsidR="002843D3" w:rsidRDefault="002843D3" w:rsidP="007C0EE8">
      <w:bookmarkStart w:id="27" w:name="_Toc266039196"/>
    </w:p>
    <w:bookmarkEnd w:id="27"/>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F32EF6" w:rsidRDefault="00F32EF6">
      <w:pPr>
        <w:suppressAutoHyphens w:val="0"/>
        <w:spacing w:before="0" w:after="0" w:line="240" w:lineRule="auto"/>
        <w:jc w:val="left"/>
        <w:rPr>
          <w:rFonts w:eastAsia="Times New Roman" w:cs="Times New Roman"/>
          <w:b/>
          <w:sz w:val="28"/>
          <w:szCs w:val="24"/>
        </w:rPr>
      </w:pPr>
      <w:bookmarkStart w:id="28" w:name="_Toc266039163"/>
      <w:r>
        <w:br w:type="page"/>
      </w:r>
    </w:p>
    <w:p w:rsidR="009A106D" w:rsidRDefault="001B5244" w:rsidP="00460025">
      <w:pPr>
        <w:pStyle w:val="Subttulo"/>
        <w:outlineLvl w:val="1"/>
      </w:pPr>
      <w:bookmarkStart w:id="29" w:name="_Toc281339257"/>
      <w:bookmarkStart w:id="30" w:name="_Toc281355099"/>
      <w:r>
        <w:t xml:space="preserve">2.2. Protocolo </w:t>
      </w:r>
      <w:r w:rsidR="00452D69">
        <w:t xml:space="preserve">XML </w:t>
      </w:r>
      <w:r>
        <w:t>orientado a objeto</w:t>
      </w:r>
      <w:r w:rsidR="00DB24E3">
        <w:t>s</w:t>
      </w:r>
      <w:bookmarkEnd w:id="29"/>
      <w:bookmarkEnd w:id="30"/>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por un motor de scripting principalmente en el servidor (JSP, PHP) y eventualmen</w:t>
      </w:r>
      <w:r w:rsidR="008F6728">
        <w:rPr>
          <w:lang w:val="es-ES"/>
        </w:rPr>
        <w:t>te en el cliente (javascript).</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8F6728" w:rsidRDefault="008F6728" w:rsidP="00460025">
      <w:pPr>
        <w:rPr>
          <w:lang w:val="es-ES"/>
        </w:rPr>
      </w:pPr>
    </w:p>
    <w:p w:rsidR="009A106D" w:rsidRDefault="001B5244" w:rsidP="00460025">
      <w:pPr>
        <w:pStyle w:val="Subttulo"/>
        <w:outlineLvl w:val="2"/>
      </w:pPr>
      <w:bookmarkStart w:id="31" w:name="_Toc281339258"/>
      <w:bookmarkStart w:id="32" w:name="_Toc281355100"/>
      <w:r>
        <w:t xml:space="preserve">2.2.1. </w:t>
      </w:r>
      <w:r w:rsidR="00452D69">
        <w:t>SOAP</w:t>
      </w:r>
      <w:bookmarkEnd w:id="31"/>
      <w:bookmarkEnd w:id="3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19050" t="19050" r="9525" b="241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4436791" cy="2914916"/>
                    </a:xfrm>
                    <a:prstGeom prst="rect">
                      <a:avLst/>
                    </a:prstGeom>
                    <a:noFill/>
                    <a:ln w="9525">
                      <a:solidFill>
                        <a:schemeClr val="tx1"/>
                      </a:solidFill>
                      <a:miter lim="800000"/>
                      <a:headEnd/>
                      <a:tailEnd/>
                    </a:ln>
                  </pic:spPr>
                </pic:pic>
              </a:graphicData>
            </a:graphic>
          </wp:inline>
        </w:drawing>
      </w:r>
    </w:p>
    <w:p w:rsidR="009A106D" w:rsidRDefault="002843D3" w:rsidP="00460025">
      <w:pPr>
        <w:pStyle w:val="Epgrafe"/>
        <w:jc w:val="center"/>
      </w:pPr>
      <w:bookmarkStart w:id="33" w:name="_Toc276683967"/>
      <w:bookmarkStart w:id="34" w:name="_Toc281339356"/>
      <w:bookmarkStart w:id="35" w:name="_Toc281354849"/>
      <w:r>
        <w:t xml:space="preserve">Ilustración </w:t>
      </w:r>
      <w:r w:rsidR="001A5140">
        <w:fldChar w:fldCharType="begin"/>
      </w:r>
      <w:r>
        <w:instrText xml:space="preserve"> SEQ Ilustración \* ARABIC </w:instrText>
      </w:r>
      <w:r w:rsidR="001A5140">
        <w:fldChar w:fldCharType="separate"/>
      </w:r>
      <w:r w:rsidR="008C7A36">
        <w:rPr>
          <w:noProof/>
        </w:rPr>
        <w:t>3</w:t>
      </w:r>
      <w:r w:rsidR="001A5140">
        <w:fldChar w:fldCharType="end"/>
      </w:r>
      <w:r>
        <w:t xml:space="preserve"> - </w:t>
      </w:r>
      <w:r w:rsidRPr="001D0396">
        <w:t>Esquema SOAP seg</w:t>
      </w:r>
      <w:r w:rsidR="00F8658A">
        <w:t>ú</w:t>
      </w:r>
      <w:r w:rsidRPr="001D0396">
        <w:t>n la W3C</w:t>
      </w:r>
      <w:bookmarkEnd w:id="33"/>
      <w:bookmarkEnd w:id="34"/>
      <w:bookmarkEnd w:id="35"/>
    </w:p>
    <w:p w:rsidR="009A106D" w:rsidRPr="00460025" w:rsidRDefault="001A5140" w:rsidP="00460025">
      <w:pPr>
        <w:pStyle w:val="Ttulo7"/>
        <w:rPr>
          <w:rStyle w:val="nfasis"/>
          <w:b/>
          <w:bCs/>
          <w:i w:val="0"/>
          <w:lang w:val="es-CL"/>
        </w:rPr>
      </w:pPr>
      <w:hyperlink r:id="rId23"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6" w:name="_Toc281339259"/>
      <w:bookmarkStart w:id="37" w:name="_Toc281355101"/>
      <w:r>
        <w:t xml:space="preserve">2.2.2. </w:t>
      </w:r>
      <w:r w:rsidR="00A71B02">
        <w:t>REST</w:t>
      </w:r>
      <w:bookmarkEnd w:id="36"/>
      <w:bookmarkEnd w:id="37"/>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Pr="008C7A36">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8" w:name="_Toc281339260"/>
      <w:bookmarkStart w:id="39" w:name="_Toc281355102"/>
      <w:r>
        <w:t>2.2.</w:t>
      </w:r>
      <w:r w:rsidR="00E25300">
        <w:t>3</w:t>
      </w:r>
      <w:r>
        <w:t>. R</w:t>
      </w:r>
      <w:r w:rsidR="00F977D8">
        <w:t>SS</w:t>
      </w:r>
      <w:bookmarkEnd w:id="38"/>
      <w:bookmarkEnd w:id="39"/>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4"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40" w:name="_Toc281339357"/>
      <w:bookmarkStart w:id="41" w:name="_Toc281354850"/>
      <w:r>
        <w:t xml:space="preserve">Ilustración </w:t>
      </w:r>
      <w:r w:rsidR="001A5140">
        <w:fldChar w:fldCharType="begin"/>
      </w:r>
      <w:r>
        <w:instrText xml:space="preserve"> SEQ Ilustración \* ARABIC </w:instrText>
      </w:r>
      <w:r w:rsidR="001A5140">
        <w:fldChar w:fldCharType="separate"/>
      </w:r>
      <w:r w:rsidR="008C7A36">
        <w:rPr>
          <w:noProof/>
        </w:rPr>
        <w:t>4</w:t>
      </w:r>
      <w:r w:rsidR="001A5140">
        <w:fldChar w:fldCharType="end"/>
      </w:r>
      <w:r>
        <w:t xml:space="preserve"> - </w:t>
      </w:r>
      <w:r w:rsidRPr="008D05B2">
        <w:t>Esquema del funcionamiento de RSS</w:t>
      </w:r>
      <w:bookmarkEnd w:id="40"/>
      <w:bookmarkEnd w:id="41"/>
    </w:p>
    <w:p w:rsidR="000262D2" w:rsidRDefault="001A5140" w:rsidP="000A7B9F">
      <w:pPr>
        <w:pStyle w:val="Epgrafe"/>
        <w:jc w:val="center"/>
        <w:rPr>
          <w:rStyle w:val="nfasis"/>
        </w:rPr>
      </w:pPr>
      <w:hyperlink r:id="rId25"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42" w:name="_Toc281339261"/>
      <w:bookmarkStart w:id="43" w:name="_Toc281355103"/>
      <w:r w:rsidR="00AC2D2B">
        <w:t>2.2.</w:t>
      </w:r>
      <w:r w:rsidR="00E25300">
        <w:t>4</w:t>
      </w:r>
      <w:r w:rsidR="00AC2D2B">
        <w:t>. XML Orientado a MVC</w:t>
      </w:r>
      <w:bookmarkEnd w:id="42"/>
      <w:bookmarkEnd w:id="43"/>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 xml:space="preserve">a capa </w:t>
      </w:r>
      <w:r w:rsidR="008F6728">
        <w:rPr>
          <w:szCs w:val="24"/>
          <w:lang w:val="es-ES"/>
        </w:rPr>
        <w:t>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6"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44" w:name="_Toc276683968"/>
      <w:bookmarkStart w:id="45" w:name="_Toc281339358"/>
      <w:bookmarkStart w:id="46" w:name="_Toc281354851"/>
      <w:r>
        <w:t xml:space="preserve">Ilustración </w:t>
      </w:r>
      <w:r w:rsidR="001A5140">
        <w:fldChar w:fldCharType="begin"/>
      </w:r>
      <w:r>
        <w:instrText xml:space="preserve"> SEQ Ilustración \* ARABIC </w:instrText>
      </w:r>
      <w:r w:rsidR="001A5140">
        <w:fldChar w:fldCharType="separate"/>
      </w:r>
      <w:r w:rsidR="008C7A36">
        <w:rPr>
          <w:noProof/>
        </w:rPr>
        <w:t>5</w:t>
      </w:r>
      <w:r w:rsidR="001A5140">
        <w:fldChar w:fldCharType="end"/>
      </w:r>
      <w:r>
        <w:t xml:space="preserve"> - </w:t>
      </w:r>
      <w:r w:rsidRPr="00E46373">
        <w:t>Esquema de XML Orientado a MVC</w:t>
      </w:r>
      <w:bookmarkEnd w:id="44"/>
      <w:bookmarkEnd w:id="45"/>
      <w:bookmarkEnd w:id="46"/>
    </w:p>
    <w:p w:rsidR="00AC2D2B" w:rsidRDefault="001A5140" w:rsidP="00AC2D2B">
      <w:pPr>
        <w:pStyle w:val="Epgrafe"/>
        <w:jc w:val="center"/>
        <w:rPr>
          <w:noProof/>
          <w:lang w:val="es-ES"/>
        </w:rPr>
      </w:pPr>
      <w:hyperlink r:id="rId27"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47" w:name="_Toc281339262"/>
      <w:bookmarkStart w:id="48" w:name="_Toc281355104"/>
      <w:r>
        <w:t>2.3</w:t>
      </w:r>
      <w:r w:rsidR="007C0EE8">
        <w:t>.</w:t>
      </w:r>
      <w:r w:rsidR="005E1AF4">
        <w:t>1.</w:t>
      </w:r>
      <w:r w:rsidR="00F81016">
        <w:t xml:space="preserve"> </w:t>
      </w:r>
      <w:r w:rsidR="007C0EE8">
        <w:t>Servi</w:t>
      </w:r>
      <w:r w:rsidR="006433BF">
        <w:t>do</w:t>
      </w:r>
      <w:r w:rsidR="008F6728">
        <w:t>r</w:t>
      </w:r>
      <w:r w:rsidR="006433BF">
        <w:t xml:space="preserve"> Web</w:t>
      </w:r>
      <w:bookmarkEnd w:id="28"/>
      <w:bookmarkEnd w:id="47"/>
      <w:bookmarkEnd w:id="48"/>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r w:rsidR="008C7A36">
        <w:t>.</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49" w:name="_Toc266039165"/>
      <w:r>
        <w:rPr>
          <w:lang w:val="es-ES"/>
        </w:rPr>
        <w:br w:type="page"/>
      </w:r>
      <w:bookmarkStart w:id="50" w:name="_Toc281339263"/>
      <w:bookmarkStart w:id="51" w:name="_Toc281355105"/>
      <w:r w:rsidR="00D23AE3">
        <w:rPr>
          <w:lang w:val="es-ES"/>
        </w:rPr>
        <w:t>2</w:t>
      </w:r>
      <w:r w:rsidR="007C0EE8">
        <w:rPr>
          <w:lang w:val="es-ES"/>
        </w:rPr>
        <w:t>.</w:t>
      </w:r>
      <w:r w:rsidR="00D23AE3">
        <w:rPr>
          <w:lang w:val="es-ES"/>
        </w:rPr>
        <w:t>3</w:t>
      </w:r>
      <w:r w:rsidR="007C0EE8">
        <w:rPr>
          <w:lang w:val="es-ES"/>
        </w:rPr>
        <w:t>.2. Stream</w:t>
      </w:r>
      <w:bookmarkEnd w:id="49"/>
      <w:bookmarkEnd w:id="50"/>
      <w:bookmarkEnd w:id="51"/>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52" w:name="_Toc266039166"/>
      <w:bookmarkStart w:id="53" w:name="_Toc281339264"/>
      <w:bookmarkStart w:id="54" w:name="_Toc281355106"/>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52"/>
      <w:bookmarkEnd w:id="53"/>
      <w:bookmarkEnd w:id="54"/>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55" w:name="_Toc281339265"/>
      <w:bookmarkStart w:id="56" w:name="_Toc281355107"/>
      <w:r>
        <w:t>2</w:t>
      </w:r>
      <w:r w:rsidR="007C0EE8" w:rsidRPr="002C1010">
        <w:t>.</w:t>
      </w:r>
      <w:r>
        <w:t>3</w:t>
      </w:r>
      <w:r w:rsidR="007C0EE8" w:rsidRPr="002C1010">
        <w:t>.</w:t>
      </w:r>
      <w:r w:rsidR="00246C1A">
        <w:t>2.2</w:t>
      </w:r>
      <w:r w:rsidR="001667D4">
        <w:t>.</w:t>
      </w:r>
      <w:r w:rsidR="00917D7B">
        <w:t xml:space="preserve"> </w:t>
      </w:r>
      <w:r w:rsidR="007C0EE8" w:rsidRPr="002C1010">
        <w:t>Streaming</w:t>
      </w:r>
      <w:bookmarkEnd w:id="55"/>
      <w:bookmarkEnd w:id="56"/>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57" w:name="_Toc281339266"/>
      <w:bookmarkStart w:id="58" w:name="_Toc281355108"/>
      <w:r>
        <w:rPr>
          <w:lang w:val="es-ES"/>
        </w:rPr>
        <w:t xml:space="preserve">2.3.2.3. </w:t>
      </w:r>
      <w:r w:rsidR="007C0EE8" w:rsidRPr="007E48E2">
        <w:rPr>
          <w:lang w:val="es-ES"/>
        </w:rPr>
        <w:t>Media Streaming</w:t>
      </w:r>
      <w:bookmarkEnd w:id="57"/>
      <w:bookmarkEnd w:id="5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59"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8"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60" w:name="_Toc281339359"/>
      <w:bookmarkStart w:id="61" w:name="_Toc281354852"/>
      <w:r>
        <w:t xml:space="preserve">Ilustración </w:t>
      </w:r>
      <w:r w:rsidR="001A5140">
        <w:fldChar w:fldCharType="begin"/>
      </w:r>
      <w:r>
        <w:instrText xml:space="preserve"> SEQ Ilustración \* ARABIC </w:instrText>
      </w:r>
      <w:r w:rsidR="001A5140">
        <w:fldChar w:fldCharType="separate"/>
      </w:r>
      <w:r w:rsidR="008C7A36">
        <w:rPr>
          <w:noProof/>
        </w:rPr>
        <w:t>6</w:t>
      </w:r>
      <w:r w:rsidR="001A5140">
        <w:fldChar w:fldCharType="end"/>
      </w:r>
      <w:r>
        <w:t xml:space="preserve"> - </w:t>
      </w:r>
      <w:r w:rsidRPr="00620C24">
        <w:t>Modelo típico de un servicio streaming</w:t>
      </w:r>
      <w:bookmarkEnd w:id="60"/>
      <w:bookmarkEnd w:id="61"/>
    </w:p>
    <w:p w:rsidR="00BA71DB" w:rsidRPr="008551A5" w:rsidRDefault="001A5140" w:rsidP="00BA71DB">
      <w:pPr>
        <w:pStyle w:val="Epgrafe"/>
        <w:jc w:val="center"/>
        <w:rPr>
          <w:noProof/>
          <w:sz w:val="24"/>
        </w:rPr>
      </w:pPr>
      <w:hyperlink r:id="rId29"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62" w:name="_Toc281339267"/>
      <w:bookmarkStart w:id="63" w:name="_Toc281355109"/>
      <w:r w:rsidR="00D23AE3">
        <w:t>2</w:t>
      </w:r>
      <w:r w:rsidR="007C0EE8">
        <w:t>.</w:t>
      </w:r>
      <w:r w:rsidR="001B6042">
        <w:t>4</w:t>
      </w:r>
      <w:r w:rsidR="008F6728">
        <w:t>. Codecs</w:t>
      </w:r>
      <w:r w:rsidR="007C0EE8">
        <w:t xml:space="preserve"> de Video</w:t>
      </w:r>
      <w:bookmarkEnd w:id="59"/>
      <w:bookmarkEnd w:id="62"/>
      <w:bookmarkEnd w:id="6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F32EF6" w:rsidRDefault="007C0EE8" w:rsidP="00BE0C78">
      <w:pPr>
        <w:rPr>
          <w:rFonts w:eastAsia="Times New Roman" w:cs="Times New Roman"/>
          <w:b/>
          <w:sz w:val="28"/>
          <w:szCs w:val="24"/>
          <w:lang w:val="es-ES"/>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r w:rsidR="00F32EF6">
        <w:rPr>
          <w:lang w:val="es-ES"/>
        </w:rPr>
        <w:br w:type="page"/>
      </w:r>
    </w:p>
    <w:p w:rsidR="00B87A91" w:rsidRDefault="00B87A91" w:rsidP="00B87A91">
      <w:pPr>
        <w:pStyle w:val="Subttulo"/>
        <w:outlineLvl w:val="2"/>
        <w:rPr>
          <w:lang w:val="es-ES"/>
        </w:rPr>
      </w:pPr>
      <w:bookmarkStart w:id="64" w:name="_Toc281339268"/>
      <w:bookmarkStart w:id="65" w:name="_Toc281355110"/>
      <w:r>
        <w:rPr>
          <w:lang w:val="es-ES"/>
        </w:rPr>
        <w:t>2.4.1.</w:t>
      </w:r>
      <w:r w:rsidRPr="007E48E2">
        <w:rPr>
          <w:lang w:val="es-ES"/>
        </w:rPr>
        <w:t xml:space="preserve"> H263 Sorenson</w:t>
      </w:r>
      <w:bookmarkEnd w:id="64"/>
      <w:bookmarkEnd w:id="65"/>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r w:rsidR="00935EB0">
        <w:rPr>
          <w:szCs w:val="24"/>
        </w:rPr>
        <w:t xml:space="preserve"> </w:t>
      </w:r>
      <w:r>
        <w:rPr>
          <w:szCs w:val="24"/>
        </w:rPr>
        <w:t>amenaza fantasma”  en 1999. La versión de QuickTime 5.0.2, que incorpo</w:t>
      </w:r>
      <w:r w:rsidR="008F6728">
        <w:rPr>
          <w:szCs w:val="24"/>
        </w:rPr>
        <w:t>raba la 3 versión del códec de S</w:t>
      </w:r>
      <w:r>
        <w:rPr>
          <w:szCs w:val="24"/>
        </w:rPr>
        <w:t>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BE0C78">
      <w:pPr>
        <w:pStyle w:val="Subttulo"/>
      </w:pPr>
    </w:p>
    <w:p w:rsidR="009A106D" w:rsidRDefault="00B14D0D" w:rsidP="00460025">
      <w:pPr>
        <w:pStyle w:val="Subttulo"/>
        <w:outlineLvl w:val="2"/>
      </w:pPr>
      <w:bookmarkStart w:id="66" w:name="_Toc281339269"/>
      <w:bookmarkStart w:id="67" w:name="_Toc281355111"/>
      <w:r>
        <w:t>2.4.</w:t>
      </w:r>
      <w:r w:rsidR="00B87A91">
        <w:t>2</w:t>
      </w:r>
      <w:r>
        <w:t>. H264 Mpeg-4 Parte 10</w:t>
      </w:r>
      <w:bookmarkEnd w:id="66"/>
      <w:bookmarkEnd w:id="67"/>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portabilidad por internet</w:t>
      </w:r>
      <w:r w:rsidR="00F35580">
        <w:rPr>
          <w:szCs w:val="24"/>
          <w:lang w:val="es-ES"/>
        </w:rPr>
        <w:t>.</w:t>
      </w:r>
    </w:p>
    <w:p w:rsidR="009A106D" w:rsidRDefault="00B44AE1" w:rsidP="00AD4989">
      <w:pPr>
        <w:pStyle w:val="Subttulo"/>
        <w:outlineLvl w:val="2"/>
      </w:pPr>
      <w:bookmarkStart w:id="68" w:name="_Toc281339270"/>
      <w:bookmarkStart w:id="69" w:name="_Toc281355112"/>
      <w:r>
        <w:t>2.4.3.</w:t>
      </w:r>
      <w:r w:rsidR="00993997">
        <w:t xml:space="preserve"> </w:t>
      </w:r>
      <w:r>
        <w:t>TrueMotion</w:t>
      </w:r>
      <w:bookmarkEnd w:id="68"/>
      <w:bookmarkEnd w:id="69"/>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w:t>
      </w:r>
      <w:r w:rsidR="00D82CCA">
        <w:rPr>
          <w:szCs w:val="24"/>
        </w:rPr>
        <w:t>AO</w:t>
      </w:r>
      <w:r>
        <w:rPr>
          <w:szCs w:val="24"/>
        </w:rPr>
        <w:t xml:space="preserve">L. </w:t>
      </w:r>
    </w:p>
    <w:p w:rsidR="009A106D" w:rsidRDefault="00C7247F" w:rsidP="00460025">
      <w:pPr>
        <w:pStyle w:val="Subttulo"/>
        <w:outlineLvl w:val="2"/>
      </w:pPr>
      <w:bookmarkStart w:id="70" w:name="_Toc281339271"/>
      <w:bookmarkStart w:id="71" w:name="_Toc281355113"/>
      <w:r>
        <w:t>2.4.4.</w:t>
      </w:r>
      <w:r w:rsidR="00993997">
        <w:t xml:space="preserve"> </w:t>
      </w:r>
      <w:r>
        <w:t>OGG Theora</w:t>
      </w:r>
      <w:bookmarkEnd w:id="70"/>
      <w:bookmarkEnd w:id="71"/>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72" w:name="_Toc281339272"/>
      <w:bookmarkStart w:id="73" w:name="_Toc281355114"/>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72"/>
      <w:bookmarkEnd w:id="73"/>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74" w:name="_Toc281339273"/>
      <w:bookmarkStart w:id="75" w:name="_Toc281355115"/>
      <w:r>
        <w:rPr>
          <w:lang w:val="es-ES"/>
        </w:rPr>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74"/>
      <w:bookmarkEnd w:id="75"/>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76" w:name="_Toc266039171"/>
      <w:bookmarkStart w:id="77" w:name="_Toc281339274"/>
      <w:bookmarkStart w:id="78" w:name="_Toc281355116"/>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76"/>
      <w:bookmarkEnd w:id="77"/>
      <w:bookmarkEnd w:id="78"/>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79" w:name="_Toc281339275"/>
      <w:bookmarkStart w:id="80" w:name="_Toc281355117"/>
      <w:r w:rsidRPr="00AB3436">
        <w:t>2.4.8.</w:t>
      </w:r>
      <w:r w:rsidR="00993997">
        <w:t xml:space="preserve"> </w:t>
      </w:r>
      <w:r w:rsidRPr="00AB3436">
        <w:t>3GP</w:t>
      </w:r>
      <w:bookmarkEnd w:id="79"/>
      <w:bookmarkEnd w:id="80"/>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81" w:name="_Toc281339276"/>
      <w:bookmarkStart w:id="82" w:name="_Toc281355118"/>
      <w:r>
        <w:t>2.4.9.</w:t>
      </w:r>
      <w:r w:rsidR="00993997">
        <w:t xml:space="preserve"> </w:t>
      </w:r>
      <w:r>
        <w:t>WEBM</w:t>
      </w:r>
      <w:bookmarkEnd w:id="81"/>
      <w:bookmarkEnd w:id="82"/>
    </w:p>
    <w:p w:rsidR="00AB3436" w:rsidRPr="005C5E5C" w:rsidRDefault="00AB3436" w:rsidP="00AB3436">
      <w:pPr>
        <w:rPr>
          <w:rFonts w:cs="Arial"/>
        </w:rPr>
      </w:pPr>
      <w:r w:rsidRPr="005C5E5C">
        <w:rPr>
          <w:rFonts w:cs="Arial"/>
          <w:lang w:val="es-ES"/>
        </w:rPr>
        <w:t>WEBM</w:t>
      </w:r>
      <w:r w:rsidR="008F6728">
        <w:rPr>
          <w:rFonts w:cs="Arial"/>
          <w:lang w:val="es-ES"/>
        </w:rPr>
        <w:t xml:space="preserve"> es un</w:t>
      </w:r>
      <w:r w:rsidRPr="005C5E5C">
        <w:rPr>
          <w:rFonts w:cs="Arial"/>
          <w:lang w:val="es-ES"/>
        </w:rPr>
        <w:t xml:space="preserve">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Formato simple, Calidad d</w:t>
      </w:r>
      <w:r w:rsidR="008F6728">
        <w:rPr>
          <w:rFonts w:cs="Arial"/>
        </w:rPr>
        <w:t>e video en tiempo real.</w:t>
      </w:r>
    </w:p>
    <w:p w:rsidR="00AB3436" w:rsidRDefault="00AB3436" w:rsidP="00BE0C78">
      <w:pPr>
        <w:pStyle w:val="Subttulo"/>
      </w:pPr>
    </w:p>
    <w:p w:rsidR="00AB3436" w:rsidRDefault="00AB3436" w:rsidP="00BE0C78">
      <w:pPr>
        <w:pStyle w:val="Subttulo"/>
      </w:pPr>
    </w:p>
    <w:p w:rsidR="00AB3436" w:rsidRDefault="00AB3436" w:rsidP="00BE0C78">
      <w:pPr>
        <w:pStyle w:val="Subttulo"/>
      </w:pPr>
    </w:p>
    <w:p w:rsidR="00AB3436" w:rsidRPr="00BE0C78" w:rsidRDefault="00A767B7" w:rsidP="00BE0C78">
      <w:pPr>
        <w:suppressAutoHyphens w:val="0"/>
        <w:spacing w:before="0" w:after="0" w:line="240" w:lineRule="auto"/>
        <w:jc w:val="left"/>
      </w:pPr>
      <w:r>
        <w:br w:type="page"/>
      </w:r>
    </w:p>
    <w:p w:rsidR="009A106D" w:rsidRDefault="009D42E8" w:rsidP="00460025">
      <w:pPr>
        <w:pStyle w:val="Subttulo"/>
        <w:outlineLvl w:val="1"/>
      </w:pPr>
      <w:bookmarkStart w:id="83" w:name="_Toc281339277"/>
      <w:bookmarkStart w:id="84" w:name="_Toc281355119"/>
      <w:r>
        <w:t xml:space="preserve">2.5. </w:t>
      </w:r>
      <w:r w:rsidR="00682677">
        <w:t>Tecnologías</w:t>
      </w:r>
      <w:r>
        <w:t xml:space="preserve"> Clientes</w:t>
      </w:r>
      <w:bookmarkEnd w:id="83"/>
      <w:bookmarkEnd w:id="84"/>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0"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1"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2"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3"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85" w:name="_Toc276683969"/>
      <w:bookmarkStart w:id="86" w:name="_Toc281339360"/>
      <w:bookmarkStart w:id="87" w:name="_Toc281354853"/>
      <w:r>
        <w:t xml:space="preserve">Ilustración </w:t>
      </w:r>
      <w:r w:rsidR="001A5140">
        <w:fldChar w:fldCharType="begin"/>
      </w:r>
      <w:r>
        <w:instrText xml:space="preserve"> SEQ Ilustración \* ARABIC </w:instrText>
      </w:r>
      <w:r w:rsidR="001A5140">
        <w:fldChar w:fldCharType="separate"/>
      </w:r>
      <w:r w:rsidR="008C7A36">
        <w:rPr>
          <w:noProof/>
        </w:rPr>
        <w:t>7</w:t>
      </w:r>
      <w:r w:rsidR="001A5140">
        <w:fldChar w:fldCharType="end"/>
      </w:r>
      <w:r>
        <w:t xml:space="preserve"> - Logotipos de reproductores comerciales</w:t>
      </w:r>
      <w:bookmarkEnd w:id="85"/>
      <w:bookmarkEnd w:id="86"/>
      <w:bookmarkEnd w:id="87"/>
    </w:p>
    <w:p w:rsidR="009A0F34" w:rsidRPr="007E48E2" w:rsidRDefault="009A0F34" w:rsidP="009A0F34">
      <w:pPr>
        <w:pStyle w:val="Subttulo"/>
        <w:outlineLvl w:val="2"/>
        <w:rPr>
          <w:lang w:val="es-ES"/>
        </w:rPr>
      </w:pPr>
      <w:r>
        <w:rPr>
          <w:lang w:val="es-ES"/>
        </w:rPr>
        <w:br w:type="page"/>
      </w:r>
      <w:bookmarkStart w:id="88" w:name="_Toc281339278"/>
      <w:bookmarkStart w:id="89" w:name="_Toc281355120"/>
      <w:r w:rsidR="003B2254">
        <w:rPr>
          <w:lang w:val="es-ES"/>
        </w:rPr>
        <w:t>2.</w:t>
      </w:r>
      <w:r w:rsidR="00E96DD8">
        <w:rPr>
          <w:lang w:val="es-ES"/>
        </w:rPr>
        <w:t>5</w:t>
      </w:r>
      <w:r>
        <w:rPr>
          <w:lang w:val="es-ES"/>
        </w:rPr>
        <w:t>.1.</w:t>
      </w:r>
      <w:r w:rsidRPr="007E48E2">
        <w:rPr>
          <w:lang w:val="es-ES"/>
        </w:rPr>
        <w:t xml:space="preserve"> Real Media Player</w:t>
      </w:r>
      <w:bookmarkEnd w:id="88"/>
      <w:bookmarkEnd w:id="89"/>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 xml:space="preserve">ltima versión de su reproductor es Real Player </w:t>
      </w:r>
      <w:r w:rsidR="003A4FD1">
        <w:rPr>
          <w:szCs w:val="24"/>
        </w:rPr>
        <w:t>versió</w:t>
      </w:r>
      <w:r>
        <w:rPr>
          <w:szCs w:val="24"/>
        </w:rPr>
        <w:t>n</w:t>
      </w:r>
      <w:r w:rsidR="003A4FD1">
        <w:rPr>
          <w:szCs w:val="24"/>
        </w:rPr>
        <w:t xml:space="preserve"> </w:t>
      </w:r>
      <w:r>
        <w:rPr>
          <w:szCs w:val="24"/>
        </w:rPr>
        <w:t>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4"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0" w:name="_Toc276683970"/>
      <w:bookmarkStart w:id="91" w:name="_Toc281339361"/>
      <w:bookmarkStart w:id="92" w:name="_Toc281354854"/>
      <w:r>
        <w:t xml:space="preserve">Ilustración </w:t>
      </w:r>
      <w:r w:rsidR="001A5140">
        <w:fldChar w:fldCharType="begin"/>
      </w:r>
      <w:r>
        <w:instrText xml:space="preserve"> SEQ Ilustración \* ARABIC </w:instrText>
      </w:r>
      <w:r w:rsidR="001A5140">
        <w:fldChar w:fldCharType="separate"/>
      </w:r>
      <w:r w:rsidR="008C7A36">
        <w:rPr>
          <w:noProof/>
        </w:rPr>
        <w:t>8</w:t>
      </w:r>
      <w:r w:rsidR="001A5140">
        <w:fldChar w:fldCharType="end"/>
      </w:r>
      <w:r>
        <w:t xml:space="preserve"> - Real Player 11</w:t>
      </w:r>
      <w:bookmarkEnd w:id="90"/>
      <w:bookmarkEnd w:id="91"/>
      <w:bookmarkEnd w:id="92"/>
    </w:p>
    <w:p w:rsidR="00B23E60" w:rsidRDefault="001A5140" w:rsidP="00B23E60">
      <w:pPr>
        <w:pStyle w:val="Epgrafe"/>
        <w:jc w:val="center"/>
      </w:pPr>
      <w:hyperlink r:id="rId35"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3" w:name="_Toc266039174"/>
      <w:bookmarkStart w:id="94" w:name="_Toc281339279"/>
      <w:bookmarkStart w:id="95" w:name="_Toc281355121"/>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3"/>
      <w:bookmarkEnd w:id="94"/>
      <w:bookmarkEnd w:id="95"/>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nico concepto de estación de entretenimiento.</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6"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96" w:name="_Toc276683971"/>
      <w:bookmarkStart w:id="97" w:name="_Toc281339362"/>
      <w:bookmarkStart w:id="98" w:name="_Toc281354855"/>
      <w:r>
        <w:t xml:space="preserve">Ilustración </w:t>
      </w:r>
      <w:r w:rsidR="001A5140">
        <w:fldChar w:fldCharType="begin"/>
      </w:r>
      <w:r>
        <w:instrText xml:space="preserve"> SEQ Ilustración \* ARABIC </w:instrText>
      </w:r>
      <w:r w:rsidR="001A5140">
        <w:fldChar w:fldCharType="separate"/>
      </w:r>
      <w:r w:rsidR="008C7A36">
        <w:rPr>
          <w:noProof/>
        </w:rPr>
        <w:t>9</w:t>
      </w:r>
      <w:r w:rsidR="001A5140">
        <w:fldChar w:fldCharType="end"/>
      </w:r>
      <w:r>
        <w:t xml:space="preserve"> - </w:t>
      </w:r>
      <w:r w:rsidRPr="009849ED">
        <w:t>Presentación de Windows Media Center en Windows 7</w:t>
      </w:r>
      <w:bookmarkEnd w:id="96"/>
      <w:bookmarkEnd w:id="97"/>
      <w:bookmarkEnd w:id="98"/>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4664F1" w:rsidRDefault="004664F1">
      <w:pPr>
        <w:suppressAutoHyphens w:val="0"/>
        <w:spacing w:before="0" w:after="0" w:line="240" w:lineRule="auto"/>
        <w:jc w:val="left"/>
        <w:rPr>
          <w:rFonts w:eastAsia="Times New Roman" w:cs="Times New Roman"/>
          <w:b/>
          <w:sz w:val="28"/>
          <w:szCs w:val="24"/>
          <w:lang w:val="es-ES"/>
        </w:rPr>
      </w:pPr>
      <w:bookmarkStart w:id="99" w:name="_Toc266039176"/>
      <w:bookmarkStart w:id="100" w:name="_Toc281339280"/>
      <w:r>
        <w:rPr>
          <w:lang w:val="es-ES"/>
        </w:rPr>
        <w:br w:type="page"/>
      </w:r>
    </w:p>
    <w:p w:rsidR="007C0EE8" w:rsidRPr="007E48E2" w:rsidRDefault="003B2254" w:rsidP="007C0EE8">
      <w:pPr>
        <w:pStyle w:val="Subttulo"/>
        <w:outlineLvl w:val="2"/>
        <w:rPr>
          <w:lang w:val="es-ES"/>
        </w:rPr>
      </w:pPr>
      <w:bookmarkStart w:id="101" w:name="_Toc281355122"/>
      <w:r>
        <w:rPr>
          <w:lang w:val="es-ES"/>
        </w:rPr>
        <w:t>2.</w:t>
      </w:r>
      <w:r w:rsidR="00E96DD8">
        <w:rPr>
          <w:lang w:val="es-ES"/>
        </w:rPr>
        <w:t>5.</w:t>
      </w:r>
      <w:r w:rsidR="007C0EE8" w:rsidRPr="007E48E2">
        <w:rPr>
          <w:lang w:val="es-ES"/>
        </w:rPr>
        <w:t>3</w:t>
      </w:r>
      <w:r w:rsidR="00B47582">
        <w:rPr>
          <w:lang w:val="es-ES"/>
        </w:rPr>
        <w:t>.</w:t>
      </w:r>
      <w:r w:rsidR="004664F1">
        <w:rPr>
          <w:lang w:val="es-ES"/>
        </w:rPr>
        <w:t xml:space="preserve"> </w:t>
      </w:r>
      <w:r w:rsidR="007C0EE8" w:rsidRPr="007E48E2">
        <w:rPr>
          <w:lang w:val="es-ES"/>
        </w:rPr>
        <w:t>Quicktime Player</w:t>
      </w:r>
      <w:bookmarkEnd w:id="99"/>
      <w:bookmarkEnd w:id="100"/>
      <w:bookmarkEnd w:id="101"/>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4664F1">
        <w:rPr>
          <w:szCs w:val="24"/>
        </w:rPr>
        <w:t>,</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7"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2" w:name="_Toc281339363"/>
      <w:bookmarkStart w:id="103" w:name="_Toc281354856"/>
      <w:r>
        <w:t xml:space="preserve">Ilustración </w:t>
      </w:r>
      <w:r w:rsidR="001A5140">
        <w:fldChar w:fldCharType="begin"/>
      </w:r>
      <w:r>
        <w:instrText xml:space="preserve"> SEQ Ilustración \* ARABIC </w:instrText>
      </w:r>
      <w:r w:rsidR="001A5140">
        <w:fldChar w:fldCharType="separate"/>
      </w:r>
      <w:r w:rsidR="008C7A36">
        <w:rPr>
          <w:noProof/>
        </w:rPr>
        <w:t>10</w:t>
      </w:r>
      <w:r w:rsidR="001A5140">
        <w:fldChar w:fldCharType="end"/>
      </w:r>
      <w:r>
        <w:t xml:space="preserve"> - </w:t>
      </w:r>
      <w:r w:rsidRPr="00F77C06">
        <w:t>Reproductor Quicktime 7</w:t>
      </w:r>
      <w:bookmarkEnd w:id="102"/>
      <w:bookmarkEnd w:id="103"/>
    </w:p>
    <w:p w:rsidR="007C0EE8" w:rsidRPr="003E7A01" w:rsidRDefault="00A4311D" w:rsidP="007C0EE8">
      <w:pPr>
        <w:pStyle w:val="Subttulo"/>
        <w:outlineLvl w:val="2"/>
      </w:pPr>
      <w:r w:rsidRPr="00460025">
        <w:rPr>
          <w:sz w:val="27"/>
          <w:lang w:val="es-ES"/>
        </w:rPr>
        <w:br w:type="page"/>
      </w:r>
      <w:bookmarkStart w:id="104" w:name="_Toc266039177"/>
      <w:bookmarkStart w:id="105" w:name="_Toc281339281"/>
      <w:bookmarkStart w:id="106" w:name="_Toc281355123"/>
      <w:r w:rsidR="007C0EE8" w:rsidRPr="003E7A01">
        <w:t>2.</w:t>
      </w:r>
      <w:r w:rsidR="00E96DD8">
        <w:t>5</w:t>
      </w:r>
      <w:r w:rsidR="00852685">
        <w:t>.</w:t>
      </w:r>
      <w:r w:rsidR="007C0EE8" w:rsidRPr="003E7A01">
        <w:t>4</w:t>
      </w:r>
      <w:r w:rsidR="00852685">
        <w:t>.</w:t>
      </w:r>
      <w:r w:rsidR="007C0EE8" w:rsidRPr="003E7A01">
        <w:t xml:space="preserve"> Adobe Flash</w:t>
      </w:r>
      <w:bookmarkEnd w:id="104"/>
      <w:bookmarkEnd w:id="105"/>
      <w:bookmarkEnd w:id="106"/>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w:t>
      </w:r>
      <w:r w:rsidR="004664F1">
        <w:t xml:space="preserve"> </w:t>
      </w:r>
      <w:r w:rsidRPr="007E48E2">
        <w:t>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8"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7" w:name="_Toc281339364"/>
      <w:bookmarkStart w:id="108" w:name="_Toc281354857"/>
      <w:r>
        <w:t xml:space="preserve">Ilustración </w:t>
      </w:r>
      <w:r w:rsidR="001A5140">
        <w:fldChar w:fldCharType="begin"/>
      </w:r>
      <w:r>
        <w:instrText xml:space="preserve"> SEQ Ilustración \* ARABIC </w:instrText>
      </w:r>
      <w:r w:rsidR="001A5140">
        <w:fldChar w:fldCharType="separate"/>
      </w:r>
      <w:r w:rsidR="008C7A36">
        <w:rPr>
          <w:noProof/>
        </w:rPr>
        <w:t>11</w:t>
      </w:r>
      <w:r w:rsidR="001A5140">
        <w:fldChar w:fldCharType="end"/>
      </w:r>
      <w:r>
        <w:t xml:space="preserve">- </w:t>
      </w:r>
      <w:r w:rsidRPr="000618C3">
        <w:t>JW Player</w:t>
      </w:r>
      <w:bookmarkEnd w:id="107"/>
      <w:bookmarkEnd w:id="108"/>
    </w:p>
    <w:p w:rsidR="007C0EE8" w:rsidRPr="007C0EE8" w:rsidRDefault="007C0EE8" w:rsidP="007C0EE8">
      <w:pPr>
        <w:pStyle w:val="Epgrafe"/>
        <w:jc w:val="center"/>
      </w:pPr>
      <w:bookmarkStart w:id="109" w:name="_Toc266039203"/>
      <w:r w:rsidRPr="007C0EE8">
        <w:t xml:space="preserve">- </w:t>
      </w:r>
      <w:hyperlink r:id="rId39" w:history="1">
        <w:r w:rsidRPr="007C0EE8">
          <w:rPr>
            <w:rStyle w:val="Hipervnculo"/>
          </w:rPr>
          <w:t>http://www.longtailvideo.com</w:t>
        </w:r>
        <w:bookmarkEnd w:id="10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BE0C78">
      <w:pPr>
        <w:pStyle w:val="Subttulo"/>
        <w:rPr>
          <w:lang w:val="es-ES"/>
        </w:rPr>
      </w:pPr>
    </w:p>
    <w:p w:rsidR="007C0EE8" w:rsidRPr="007E48E2" w:rsidRDefault="007C0EE8" w:rsidP="00BE0C78">
      <w:pPr>
        <w:pStyle w:val="Subttulo"/>
        <w:rPr>
          <w:lang w:val="es-ES"/>
        </w:rPr>
      </w:pPr>
    </w:p>
    <w:p w:rsidR="007C0EE8" w:rsidRPr="007E48E2" w:rsidRDefault="007C0EE8" w:rsidP="007C0EE8">
      <w:pPr>
        <w:pStyle w:val="Subttulo"/>
        <w:outlineLvl w:val="2"/>
        <w:rPr>
          <w:lang w:val="es-ES"/>
        </w:rPr>
      </w:pPr>
      <w:r>
        <w:rPr>
          <w:lang w:val="es-ES"/>
        </w:rPr>
        <w:br w:type="page"/>
      </w:r>
      <w:bookmarkStart w:id="110" w:name="_Toc266039178"/>
      <w:bookmarkStart w:id="111" w:name="_Toc281339282"/>
      <w:bookmarkStart w:id="112" w:name="_Toc281355124"/>
      <w:r w:rsidRPr="007E48E2">
        <w:rPr>
          <w:lang w:val="es-ES"/>
        </w:rPr>
        <w:t>2.5</w:t>
      </w:r>
      <w:r w:rsidR="004A4771">
        <w:rPr>
          <w:lang w:val="es-ES"/>
        </w:rPr>
        <w:t>.</w:t>
      </w:r>
      <w:r w:rsidR="00E96DD8">
        <w:rPr>
          <w:lang w:val="es-ES"/>
        </w:rPr>
        <w:t>5</w:t>
      </w:r>
      <w:r w:rsidR="00776F80">
        <w:rPr>
          <w:lang w:val="es-ES"/>
        </w:rPr>
        <w:t>.</w:t>
      </w:r>
      <w:r w:rsidR="004664F1">
        <w:rPr>
          <w:lang w:val="es-ES"/>
        </w:rPr>
        <w:t xml:space="preserve"> </w:t>
      </w:r>
      <w:r w:rsidRPr="007E48E2">
        <w:rPr>
          <w:lang w:val="es-ES"/>
        </w:rPr>
        <w:t>Video HTML5</w:t>
      </w:r>
      <w:bookmarkEnd w:id="110"/>
      <w:bookmarkEnd w:id="111"/>
      <w:bookmarkEnd w:id="112"/>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13" w:name="_Toc281339283"/>
      <w:bookmarkStart w:id="114" w:name="_Toc281355125"/>
      <w:r w:rsidR="003D5D52">
        <w:t>2.</w:t>
      </w:r>
      <w:r w:rsidR="00CF4C85">
        <w:t>6</w:t>
      </w:r>
      <w:r w:rsidR="003D5D52">
        <w:t xml:space="preserve">. </w:t>
      </w:r>
      <w:r w:rsidR="006E6582">
        <w:t>C</w:t>
      </w:r>
      <w:r w:rsidR="008F248C">
        <w:t>onversión de V</w:t>
      </w:r>
      <w:r w:rsidR="003D5D52">
        <w:t>ideos</w:t>
      </w:r>
      <w:bookmarkEnd w:id="113"/>
      <w:bookmarkEnd w:id="114"/>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5" w:name="_Toc281339284"/>
      <w:bookmarkStart w:id="116" w:name="_Toc281355126"/>
      <w:bookmarkStart w:id="117" w:name="_Toc266039182"/>
      <w:r>
        <w:t>2.</w:t>
      </w:r>
      <w:r w:rsidR="00CF4C85">
        <w:t>6</w:t>
      </w:r>
      <w:r w:rsidR="003D5D52">
        <w:t>.</w:t>
      </w:r>
      <w:r>
        <w:t>1</w:t>
      </w:r>
      <w:r w:rsidR="009E3122">
        <w:t>. FFmpeg</w:t>
      </w:r>
      <w:bookmarkEnd w:id="115"/>
      <w:bookmarkEnd w:id="116"/>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8" w:name="_Toc276683972"/>
      <w:bookmarkStart w:id="119" w:name="_Toc281339365"/>
      <w:bookmarkStart w:id="120" w:name="_Toc281354858"/>
      <w:r>
        <w:t xml:space="preserve">Ilustración </w:t>
      </w:r>
      <w:r w:rsidR="001A5140">
        <w:fldChar w:fldCharType="begin"/>
      </w:r>
      <w:r>
        <w:instrText xml:space="preserve"> SEQ Ilustración \* ARABIC </w:instrText>
      </w:r>
      <w:r w:rsidR="001A5140">
        <w:fldChar w:fldCharType="separate"/>
      </w:r>
      <w:r w:rsidR="008C7A36">
        <w:rPr>
          <w:noProof/>
        </w:rPr>
        <w:t>12</w:t>
      </w:r>
      <w:r w:rsidR="001A5140">
        <w:fldChar w:fldCharType="end"/>
      </w:r>
      <w:r>
        <w:t xml:space="preserve"> - Esquema de componentes de FFmpeg</w:t>
      </w:r>
      <w:bookmarkEnd w:id="118"/>
      <w:bookmarkEnd w:id="119"/>
      <w:bookmarkEnd w:id="120"/>
    </w:p>
    <w:p w:rsidR="00107078" w:rsidRPr="008551A5" w:rsidRDefault="001A5140"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21" w:name="_Toc281339285"/>
      <w:bookmarkStart w:id="122" w:name="_Toc281355127"/>
      <w:r w:rsidR="00155E35">
        <w:t>2.7.</w:t>
      </w:r>
      <w:r w:rsidR="006859D3">
        <w:t xml:space="preserve"> IPTV</w:t>
      </w:r>
      <w:bookmarkEnd w:id="121"/>
      <w:bookmarkEnd w:id="122"/>
    </w:p>
    <w:p w:rsidR="008C7A36" w:rsidRDefault="008C7A36" w:rsidP="00460025">
      <w:r w:rsidRPr="008C7A36">
        <w:t xml:space="preserve">Internet Protocolo Televisión (IPTV) de servicios es cada vez más y más popular entre las compañías de telecomunicaciones, ya que puede ofrecer programas de televisión en cualquier momento en cualquier lugar. Basado en el protocolo IP, IPTV características ventajas como la eficiencia de ancho de banda y la facilidad de gestión. IPTV es compatible con los servicios de radiodifusión  como Live TV y Video On Demand. Sistema de WiMAX móvil, capaz de garantizar altos anchos de banda y baja latencia, es adecuado para la prestación de servicios multimedia. Además, también proporciona una cobertura de área amplia, apoyo a la movilidad, y no la línea de operación de la vista. Por lo tanto, WiMAX es una solución prometedora para la entrega de servicios de IPTV en cualquier momento en cualquier lugar, especialmente a las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r w:rsidR="008C7A36">
        <w:t>.</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23" w:name="_Toc276683973"/>
      <w:bookmarkStart w:id="124" w:name="_Toc281339366"/>
      <w:bookmarkStart w:id="125" w:name="_Toc281354859"/>
      <w:r>
        <w:t xml:space="preserve">Ilustración </w:t>
      </w:r>
      <w:r w:rsidR="001A5140">
        <w:fldChar w:fldCharType="begin"/>
      </w:r>
      <w:r>
        <w:instrText xml:space="preserve"> SEQ Ilustración \* ARABIC </w:instrText>
      </w:r>
      <w:r w:rsidR="001A5140">
        <w:fldChar w:fldCharType="separate"/>
      </w:r>
      <w:r w:rsidR="008C7A36">
        <w:rPr>
          <w:noProof/>
        </w:rPr>
        <w:t>13</w:t>
      </w:r>
      <w:r w:rsidR="001A5140">
        <w:fldChar w:fldCharType="end"/>
      </w:r>
      <w:r>
        <w:t xml:space="preserve"> - Infraestructura de redes IPTV</w:t>
      </w:r>
      <w:bookmarkEnd w:id="123"/>
      <w:bookmarkEnd w:id="124"/>
      <w:bookmarkEnd w:id="125"/>
    </w:p>
    <w:p w:rsidR="006859D3" w:rsidRPr="00236201" w:rsidRDefault="001A5140" w:rsidP="00236201">
      <w:pPr>
        <w:jc w:val="center"/>
        <w:rPr>
          <w:sz w:val="20"/>
          <w:lang w:val="es-ES"/>
        </w:rPr>
      </w:pPr>
      <w:hyperlink r:id="rId43" w:history="1">
        <w:r w:rsidR="006859D3" w:rsidRPr="00236201">
          <w:rPr>
            <w:rStyle w:val="Hipervnculo"/>
            <w:rFonts w:cs="Arial"/>
            <w:sz w:val="20"/>
            <w:lang w:val="es-ES"/>
          </w:rPr>
          <w:t>http://edna.dml.ce.sharif.edu/dmlsite/content/iptv</w:t>
        </w:r>
      </w:hyperlink>
    </w:p>
    <w:p w:rsidR="009A106D" w:rsidRDefault="006859D3" w:rsidP="00AD4989">
      <w:pPr>
        <w:pStyle w:val="Subttulo"/>
      </w:pPr>
      <w:r>
        <w:br w:type="page"/>
      </w:r>
      <w:r w:rsidR="007F68C8">
        <w:t>2.8. Metodología de Desarrollo</w:t>
      </w:r>
    </w:p>
    <w:bookmarkEnd w:id="117"/>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126" w:name="_Toc281339286"/>
      <w:bookmarkStart w:id="127" w:name="_Toc281355128"/>
      <w:r>
        <w:t>2.8.1. Extreme Programming</w:t>
      </w:r>
      <w:bookmarkEnd w:id="126"/>
      <w:bookmarkEnd w:id="127"/>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128" w:name="_Toc281339287"/>
      <w:bookmarkStart w:id="129" w:name="_Toc281355129"/>
      <w:r w:rsidR="00F21C81">
        <w:t>2.</w:t>
      </w:r>
      <w:r w:rsidR="00B60CF3">
        <w:t>8.2</w:t>
      </w:r>
      <w:r w:rsidR="009E3122">
        <w:t>. Scrum</w:t>
      </w:r>
      <w:bookmarkEnd w:id="128"/>
      <w:bookmarkEnd w:id="129"/>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xml:space="preserve">: Haz tu trabajo. Enfoca todos tus esfuerzos y habilidades para trabajar en lo que te comprometiste a hacer.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r w:rsidR="00A40949">
        <w:rPr>
          <w:b/>
        </w:rPr>
        <w:t xml:space="preserve"> </w:t>
      </w:r>
      <w:r w:rsidRPr="009E3122">
        <w:rPr>
          <w:b/>
        </w:rPr>
        <w:t>Owner</w:t>
      </w:r>
    </w:p>
    <w:p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rsidR="000B4B81" w:rsidRPr="009E3122" w:rsidRDefault="000B4B81" w:rsidP="00D20981">
      <w:pPr>
        <w:rPr>
          <w:b/>
        </w:rPr>
      </w:pPr>
      <w:r w:rsidRPr="009E3122">
        <w:rPr>
          <w:b/>
        </w:rPr>
        <w:t>Scrum</w:t>
      </w:r>
      <w:r w:rsidR="00A40949">
        <w:rPr>
          <w:b/>
        </w:rPr>
        <w:t xml:space="preserve"> </w:t>
      </w:r>
      <w:r w:rsidRPr="009E3122">
        <w:rPr>
          <w:b/>
        </w:rPr>
        <w:t>Master (o Facilitador)</w:t>
      </w:r>
    </w:p>
    <w:p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Master no es el líder del equipo (porque ellos se auto-organizan), sino que actúa como una protección entre el equipo y cualquier influencia que le distraiga. El 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30" w:name="_Toc281339288"/>
      <w:bookmarkStart w:id="131" w:name="_Toc281355130"/>
      <w:r>
        <w:t>2.8.3</w:t>
      </w:r>
      <w:r w:rsidR="009E3122">
        <w:t>. Software</w:t>
      </w:r>
      <w:r w:rsidR="00665B89">
        <w:t xml:space="preserve"> Libre</w:t>
      </w:r>
      <w:bookmarkEnd w:id="130"/>
      <w:bookmarkEnd w:id="131"/>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32" w:name="_Toc281339289"/>
      <w:bookmarkStart w:id="133" w:name="_Toc281355131"/>
      <w:r>
        <w:t>2.8.3.1</w:t>
      </w:r>
      <w:r w:rsidR="008867A5">
        <w:t>.</w:t>
      </w:r>
      <w:r>
        <w:t xml:space="preserve"> Licencia GNU GPL v2</w:t>
      </w:r>
      <w:bookmarkEnd w:id="132"/>
      <w:bookmarkEnd w:id="133"/>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34" w:name="_Toc281339290"/>
      <w:bookmarkStart w:id="135" w:name="_Toc281355132"/>
      <w:r>
        <w:t>2.9. Frameworks</w:t>
      </w:r>
      <w:bookmarkEnd w:id="134"/>
      <w:bookmarkEnd w:id="135"/>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BE0C78">
      <w:pPr>
        <w:pStyle w:val="Subttulo"/>
      </w:pPr>
    </w:p>
    <w:p w:rsidR="003607CB" w:rsidRPr="00BE13A4" w:rsidRDefault="003607CB" w:rsidP="003607CB">
      <w:pPr>
        <w:pStyle w:val="Subttulo"/>
        <w:outlineLvl w:val="2"/>
        <w:rPr>
          <w:u w:val="single"/>
        </w:rPr>
      </w:pPr>
      <w:r>
        <w:br w:type="page"/>
      </w:r>
      <w:bookmarkStart w:id="136" w:name="_Toc281339291"/>
      <w:bookmarkStart w:id="137" w:name="_Toc281355133"/>
      <w:r>
        <w:t>2.9.1. Zend Framework</w:t>
      </w:r>
      <w:bookmarkEnd w:id="136"/>
      <w:bookmarkEnd w:id="137"/>
    </w:p>
    <w:p w:rsidR="003607CB" w:rsidRDefault="003607CB" w:rsidP="003607CB">
      <w:r>
        <w:t>Zend es la principal compañía que está detrás del desarrollo de PHP.Este framework</w:t>
      </w:r>
      <w:r w:rsidR="008C7A36">
        <w:t xml:space="preserve">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38" w:name="_Toc281339367"/>
      <w:bookmarkStart w:id="139" w:name="_Toc281354860"/>
      <w:r>
        <w:t xml:space="preserve">Ilustración </w:t>
      </w:r>
      <w:r w:rsidR="001A5140">
        <w:fldChar w:fldCharType="begin"/>
      </w:r>
      <w:r w:rsidR="000051F5">
        <w:instrText xml:space="preserve"> SEQ Ilustración \* ARABIC </w:instrText>
      </w:r>
      <w:r w:rsidR="001A5140">
        <w:fldChar w:fldCharType="separate"/>
      </w:r>
      <w:r w:rsidR="008C7A36">
        <w:rPr>
          <w:noProof/>
        </w:rPr>
        <w:t>14</w:t>
      </w:r>
      <w:r w:rsidR="001A5140">
        <w:rPr>
          <w:noProof/>
        </w:rPr>
        <w:fldChar w:fldCharType="end"/>
      </w:r>
      <w:r>
        <w:t xml:space="preserve"> - Visión general Zend Framework</w:t>
      </w:r>
      <w:bookmarkEnd w:id="138"/>
      <w:bookmarkEnd w:id="139"/>
    </w:p>
    <w:p w:rsidR="003607CB" w:rsidRDefault="001A5140"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40" w:name="_Toc281339292"/>
      <w:bookmarkStart w:id="141" w:name="_Toc281355134"/>
      <w:r w:rsidRPr="00460025">
        <w:rPr>
          <w:lang w:val="pt-BR"/>
        </w:rPr>
        <w:t>2.9.2. Google Web Toolkit</w:t>
      </w:r>
      <w:bookmarkEnd w:id="140"/>
      <w:bookmarkEnd w:id="141"/>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00395F16">
        <w:t xml:space="preserve"> </w:t>
      </w:r>
      <w:r w:rsidRPr="00F235E4">
        <w:rPr>
          <w:lang w:val="pt-BR"/>
        </w:rPr>
        <w:t xml:space="preserve">y </w:t>
      </w:r>
      <w:r w:rsidRPr="00F235E4">
        <w:t>Java</w:t>
      </w:r>
      <w:r w:rsidR="00135A58">
        <w:t>script</w:t>
      </w:r>
      <w:r w:rsidRPr="00F235E4">
        <w:rPr>
          <w:lang w:val="pt-BR"/>
        </w:rPr>
        <w:t>.</w:t>
      </w:r>
      <w:r w:rsidR="00135A58">
        <w:rPr>
          <w:lang w:val="pt-BR"/>
        </w:rPr>
        <w:t xml:space="preserve"> </w:t>
      </w:r>
      <w:r>
        <w:t>GWT</w:t>
      </w:r>
      <w:r w:rsidR="00135A58">
        <w:t xml:space="preserve">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rsidR="00135A58">
        <w:rPr>
          <w:lang w:val="pt-BR"/>
        </w:rPr>
        <w:t xml:space="preserve"> </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42" w:name="_Toc281339368"/>
      <w:bookmarkStart w:id="143" w:name="_Toc281354861"/>
      <w:r>
        <w:t xml:space="preserve">Ilustración </w:t>
      </w:r>
      <w:r w:rsidR="001A5140">
        <w:fldChar w:fldCharType="begin"/>
      </w:r>
      <w:r w:rsidR="000051F5">
        <w:instrText xml:space="preserve"> SEQ Ilustración \* ARABIC </w:instrText>
      </w:r>
      <w:r w:rsidR="001A5140">
        <w:fldChar w:fldCharType="separate"/>
      </w:r>
      <w:r w:rsidR="008C7A36">
        <w:rPr>
          <w:noProof/>
        </w:rPr>
        <w:t>15</w:t>
      </w:r>
      <w:r w:rsidR="001A5140">
        <w:rPr>
          <w:noProof/>
        </w:rPr>
        <w:fldChar w:fldCharType="end"/>
      </w:r>
      <w:r>
        <w:t xml:space="preserve"> - Esquema de Widgets GWT</w:t>
      </w:r>
      <w:bookmarkEnd w:id="142"/>
      <w:bookmarkEnd w:id="143"/>
    </w:p>
    <w:p w:rsidR="003607CB" w:rsidRPr="00BE13A4" w:rsidRDefault="001A5140"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44" w:name="_Toc281339293"/>
      <w:bookmarkStart w:id="145" w:name="_Toc281355135"/>
      <w:r w:rsidRPr="007E48E2">
        <w:t>Capítulo 3: Estado del Arte</w:t>
      </w:r>
      <w:bookmarkEnd w:id="144"/>
      <w:bookmarkEnd w:id="145"/>
    </w:p>
    <w:p w:rsidR="009A106D" w:rsidRDefault="007C0EE8" w:rsidP="00460025">
      <w:pPr>
        <w:pStyle w:val="Subttulo"/>
        <w:outlineLvl w:val="1"/>
      </w:pPr>
      <w:bookmarkStart w:id="146" w:name="_Toc266039185"/>
      <w:bookmarkStart w:id="147" w:name="_Toc281339294"/>
      <w:bookmarkStart w:id="148" w:name="_Toc281355136"/>
      <w:r w:rsidRPr="007E48E2">
        <w:t>3.</w:t>
      </w:r>
      <w:r w:rsidR="003607CB">
        <w:t>1</w:t>
      </w:r>
      <w:r w:rsidR="008E4C93">
        <w:t>.</w:t>
      </w:r>
      <w:r w:rsidRPr="007E48E2">
        <w:t xml:space="preserve"> Gestores de Contenidos </w:t>
      </w:r>
      <w:r w:rsidR="00A1655F">
        <w:t>Multimedia E</w:t>
      </w:r>
      <w:r w:rsidRPr="007E48E2">
        <w:t>xistentes</w:t>
      </w:r>
      <w:bookmarkEnd w:id="146"/>
      <w:bookmarkEnd w:id="147"/>
      <w:bookmarkEnd w:id="148"/>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w:t>
      </w:r>
      <w:r w:rsidR="0020159E">
        <w:t>y que tienen</w:t>
      </w:r>
      <w:r w:rsidR="008E4C93">
        <w:t xml:space="preserve"> características multimedia.</w:t>
      </w:r>
    </w:p>
    <w:p w:rsidR="009A106D" w:rsidRDefault="007C0EE8" w:rsidP="00460025">
      <w:pPr>
        <w:pStyle w:val="Subttulo"/>
        <w:outlineLvl w:val="2"/>
        <w:rPr>
          <w:lang w:val="es-ES"/>
        </w:rPr>
      </w:pPr>
      <w:bookmarkStart w:id="149" w:name="_Toc281339295"/>
      <w:bookmarkStart w:id="150" w:name="_Toc281355137"/>
      <w:r w:rsidRPr="007E48E2">
        <w:rPr>
          <w:lang w:val="es-ES"/>
        </w:rPr>
        <w:t>3.</w:t>
      </w:r>
      <w:r w:rsidR="003607CB">
        <w:rPr>
          <w:lang w:val="es-ES"/>
        </w:rPr>
        <w:t>1</w:t>
      </w:r>
      <w:r w:rsidRPr="007E48E2">
        <w:rPr>
          <w:lang w:val="es-ES"/>
        </w:rPr>
        <w:t>.1</w:t>
      </w:r>
      <w:r w:rsidR="009E3122">
        <w:rPr>
          <w:lang w:val="es-ES"/>
        </w:rPr>
        <w:t>.</w:t>
      </w:r>
      <w:r w:rsidR="00A1655F">
        <w:rPr>
          <w:lang w:val="es-ES"/>
        </w:rPr>
        <w:t xml:space="preserve"> </w:t>
      </w:r>
      <w:r w:rsidR="009E3122" w:rsidRPr="007E48E2">
        <w:rPr>
          <w:lang w:val="es-ES"/>
        </w:rPr>
        <w:t>PHPMotion</w:t>
      </w:r>
      <w:bookmarkEnd w:id="149"/>
      <w:bookmarkEnd w:id="150"/>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51" w:name="_Toc276683976"/>
      <w:bookmarkStart w:id="152" w:name="_Toc281339369"/>
      <w:bookmarkStart w:id="153" w:name="_Toc281354862"/>
      <w:r>
        <w:t xml:space="preserve">Ilustración </w:t>
      </w:r>
      <w:r w:rsidR="001A5140">
        <w:fldChar w:fldCharType="begin"/>
      </w:r>
      <w:r>
        <w:instrText xml:space="preserve"> SEQ Ilustración \* ARABIC </w:instrText>
      </w:r>
      <w:r w:rsidR="001A5140">
        <w:fldChar w:fldCharType="separate"/>
      </w:r>
      <w:r w:rsidR="008C7A36">
        <w:rPr>
          <w:noProof/>
        </w:rPr>
        <w:t>16</w:t>
      </w:r>
      <w:r w:rsidR="001A5140">
        <w:fldChar w:fldCharType="end"/>
      </w:r>
      <w:r>
        <w:t xml:space="preserve"> - Web PHPMotion</w:t>
      </w:r>
      <w:bookmarkEnd w:id="151"/>
      <w:bookmarkEnd w:id="152"/>
      <w:bookmarkEnd w:id="153"/>
    </w:p>
    <w:bookmarkStart w:id="154" w:name="_Toc266039206"/>
    <w:p w:rsidR="007C0EE8" w:rsidRPr="00460025" w:rsidRDefault="001A5140"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54"/>
      <w:r w:rsidRPr="00460025">
        <w:rPr>
          <w:b w:val="0"/>
        </w:rPr>
        <w:fldChar w:fldCharType="end"/>
      </w:r>
    </w:p>
    <w:p w:rsidR="009A106D" w:rsidRDefault="00F76108" w:rsidP="00460025">
      <w:pPr>
        <w:pStyle w:val="Subttulo"/>
        <w:outlineLvl w:val="2"/>
        <w:rPr>
          <w:lang w:val="es-ES"/>
        </w:rPr>
      </w:pPr>
      <w:r>
        <w:rPr>
          <w:lang w:val="es-ES"/>
        </w:rPr>
        <w:br w:type="page"/>
      </w:r>
      <w:bookmarkStart w:id="155" w:name="_Toc281339296"/>
      <w:bookmarkStart w:id="156" w:name="_Toc281355138"/>
      <w:r w:rsidR="007C0EE8" w:rsidRPr="007E48E2">
        <w:rPr>
          <w:lang w:val="es-ES"/>
        </w:rPr>
        <w:t>3.</w:t>
      </w:r>
      <w:r w:rsidR="003607CB">
        <w:rPr>
          <w:lang w:val="es-ES"/>
        </w:rPr>
        <w:t>1</w:t>
      </w:r>
      <w:r w:rsidR="007C0EE8" w:rsidRPr="007E48E2">
        <w:rPr>
          <w:lang w:val="es-ES"/>
        </w:rPr>
        <w:t>.2</w:t>
      </w:r>
      <w:r w:rsidR="009E3122">
        <w:rPr>
          <w:lang w:val="es-ES"/>
        </w:rPr>
        <w:t>.</w:t>
      </w:r>
      <w:r w:rsidR="00A1655F">
        <w:rPr>
          <w:lang w:val="es-ES"/>
        </w:rPr>
        <w:t xml:space="preserve"> </w:t>
      </w:r>
      <w:r w:rsidR="009E3122" w:rsidRPr="007E48E2">
        <w:rPr>
          <w:lang w:val="es-ES"/>
        </w:rPr>
        <w:t>OsTube</w:t>
      </w:r>
      <w:bookmarkEnd w:id="155"/>
      <w:bookmarkEnd w:id="156"/>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57" w:name="_Toc276683977"/>
      <w:bookmarkStart w:id="158" w:name="_Toc281339370"/>
      <w:bookmarkStart w:id="159" w:name="_Toc281354863"/>
      <w:r>
        <w:t xml:space="preserve">Ilustración </w:t>
      </w:r>
      <w:r w:rsidR="001A5140">
        <w:fldChar w:fldCharType="begin"/>
      </w:r>
      <w:r>
        <w:instrText xml:space="preserve"> SEQ Ilustración \* ARABIC </w:instrText>
      </w:r>
      <w:r w:rsidR="001A5140">
        <w:fldChar w:fldCharType="separate"/>
      </w:r>
      <w:r w:rsidR="008C7A36">
        <w:rPr>
          <w:noProof/>
        </w:rPr>
        <w:t>17</w:t>
      </w:r>
      <w:r w:rsidR="001A5140">
        <w:fldChar w:fldCharType="end"/>
      </w:r>
      <w:r>
        <w:t xml:space="preserve"> - </w:t>
      </w:r>
      <w:r w:rsidRPr="00AE733E">
        <w:t>OSTube</w:t>
      </w:r>
      <w:bookmarkEnd w:id="157"/>
      <w:bookmarkEnd w:id="158"/>
      <w:bookmarkEnd w:id="159"/>
    </w:p>
    <w:bookmarkStart w:id="160" w:name="_Toc266039207"/>
    <w:p w:rsidR="007C0EE8" w:rsidRPr="00460025" w:rsidRDefault="001A5140"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60"/>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61" w:name="_Toc266039186"/>
      <w:bookmarkStart w:id="162" w:name="_Toc281339297"/>
      <w:bookmarkStart w:id="163" w:name="_Toc281355139"/>
      <w:r w:rsidRPr="007E48E2">
        <w:t>3.</w:t>
      </w:r>
      <w:r w:rsidR="003607CB">
        <w:t>2</w:t>
      </w:r>
      <w:r w:rsidR="00BB77FD">
        <w:t>.</w:t>
      </w:r>
      <w:r w:rsidRPr="007E48E2">
        <w:t xml:space="preserve"> Sitios de contenidos multimedia de referencia</w:t>
      </w:r>
      <w:bookmarkEnd w:id="161"/>
      <w:bookmarkEnd w:id="162"/>
      <w:bookmarkEnd w:id="163"/>
    </w:p>
    <w:p w:rsidR="009A106D" w:rsidRDefault="005B09D3" w:rsidP="00460025">
      <w:r>
        <w:t xml:space="preserve">Los gestores de contenidos multimedia </w:t>
      </w:r>
      <w:r w:rsidR="0020159E">
        <w:t>que se presentaron</w:t>
      </w:r>
      <w:r>
        <w:t xml:space="preserve">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64" w:name="_Toc266039187"/>
      <w:bookmarkStart w:id="165" w:name="_Toc281339298"/>
      <w:bookmarkStart w:id="166" w:name="_Toc281355140"/>
      <w:r w:rsidRPr="00BD1B4B">
        <w:rPr>
          <w:lang w:val="es-ES"/>
        </w:rPr>
        <w:t>3.</w:t>
      </w:r>
      <w:r w:rsidR="003607CB">
        <w:rPr>
          <w:lang w:val="es-ES"/>
        </w:rPr>
        <w:t>2</w:t>
      </w:r>
      <w:r w:rsidRPr="00BD1B4B">
        <w:rPr>
          <w:lang w:val="es-ES"/>
        </w:rPr>
        <w:t>.1</w:t>
      </w:r>
      <w:bookmarkEnd w:id="164"/>
      <w:r w:rsidR="009E3122">
        <w:rPr>
          <w:lang w:val="es-ES"/>
        </w:rPr>
        <w:t>.</w:t>
      </w:r>
      <w:r w:rsidR="00A1655F">
        <w:rPr>
          <w:lang w:val="es-ES"/>
        </w:rPr>
        <w:t xml:space="preserve"> </w:t>
      </w:r>
      <w:r w:rsidR="009E3122" w:rsidRPr="00BD1B4B">
        <w:rPr>
          <w:lang w:val="es-ES"/>
        </w:rPr>
        <w:t>You</w:t>
      </w:r>
      <w:r w:rsidR="00A40949">
        <w:rPr>
          <w:lang w:val="es-ES"/>
        </w:rPr>
        <w:t>T</w:t>
      </w:r>
      <w:r w:rsidR="009E3122" w:rsidRPr="00BD1B4B">
        <w:rPr>
          <w:lang w:val="es-ES"/>
        </w:rPr>
        <w:t>ube</w:t>
      </w:r>
      <w:bookmarkEnd w:id="165"/>
      <w:bookmarkEnd w:id="166"/>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así como contenidos amateur como video</w:t>
      </w:r>
      <w:r w:rsidR="008C7A36">
        <w:t xml:space="preserve"> </w:t>
      </w:r>
      <w:r w:rsidRPr="00113170">
        <w:t xml:space="preserve">blogs. Los enlaces a </w:t>
      </w:r>
      <w:r w:rsidR="00810D0C">
        <w:t xml:space="preserve">videos </w:t>
      </w:r>
      <w:r w:rsidRPr="00113170">
        <w:t>de You</w:t>
      </w:r>
      <w:r w:rsidR="00A40949">
        <w:t>T</w:t>
      </w:r>
      <w:r w:rsidRPr="00113170">
        <w:t xml:space="preserve">ube pueden ser también puestos en </w:t>
      </w:r>
      <w:hyperlink r:id="rId55" w:tooltip="Blogs" w:history="1">
        <w:r w:rsidRPr="00113170">
          <w:t>blogs</w:t>
        </w:r>
      </w:hyperlink>
      <w:r w:rsidRPr="00113170">
        <w:t xml:space="preserve"> y sitios electrónicos personales usando </w:t>
      </w:r>
      <w:hyperlink r:id="rId56" w:tooltip="Interfaz de programación de aplicaciones" w:history="1">
        <w:r w:rsidRPr="00113170">
          <w:t>API</w:t>
        </w:r>
      </w:hyperlink>
      <w:r w:rsidRPr="00113170">
        <w:t xml:space="preserve"> o incrustando cierto código </w:t>
      </w:r>
      <w:hyperlink r:id="rId57"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67" w:name="_Toc276683978"/>
      <w:bookmarkStart w:id="168" w:name="_Toc281339371"/>
      <w:bookmarkStart w:id="169" w:name="_Toc281354864"/>
      <w:r>
        <w:t xml:space="preserve">Ilustración </w:t>
      </w:r>
      <w:r w:rsidR="001A5140">
        <w:fldChar w:fldCharType="begin"/>
      </w:r>
      <w:r>
        <w:instrText xml:space="preserve"> SEQ Ilustración \* ARABIC </w:instrText>
      </w:r>
      <w:r w:rsidR="001A5140">
        <w:fldChar w:fldCharType="separate"/>
      </w:r>
      <w:r w:rsidR="008C7A36">
        <w:rPr>
          <w:noProof/>
        </w:rPr>
        <w:t>18</w:t>
      </w:r>
      <w:r w:rsidR="001A5140">
        <w:fldChar w:fldCharType="end"/>
      </w:r>
      <w:r>
        <w:t xml:space="preserve"> - </w:t>
      </w:r>
      <w:r w:rsidRPr="001D6F6B">
        <w:t>You</w:t>
      </w:r>
      <w:r w:rsidR="00A40949">
        <w:t>T</w:t>
      </w:r>
      <w:r w:rsidRPr="001D6F6B">
        <w:t>ube</w:t>
      </w:r>
      <w:bookmarkEnd w:id="167"/>
      <w:bookmarkEnd w:id="168"/>
      <w:bookmarkEnd w:id="169"/>
    </w:p>
    <w:bookmarkStart w:id="170" w:name="_Toc266039208"/>
    <w:p w:rsidR="007C0EE8" w:rsidRPr="0026694D" w:rsidRDefault="001A5140"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70"/>
      <w:r w:rsidRPr="00460025">
        <w:rPr>
          <w:b w:val="0"/>
        </w:rPr>
        <w:fldChar w:fldCharType="end"/>
      </w:r>
    </w:p>
    <w:p w:rsidR="007C0EE8" w:rsidRPr="007E48E2" w:rsidRDefault="007C0EE8" w:rsidP="007C0EE8">
      <w:pPr>
        <w:pStyle w:val="Subttulo"/>
        <w:outlineLvl w:val="2"/>
        <w:rPr>
          <w:lang w:val="es-ES"/>
        </w:rPr>
      </w:pPr>
      <w:bookmarkStart w:id="171" w:name="_Toc266039188"/>
      <w:bookmarkStart w:id="172" w:name="_Toc281339299"/>
      <w:bookmarkStart w:id="173" w:name="_Toc281355141"/>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71"/>
      <w:bookmarkEnd w:id="172"/>
      <w:bookmarkEnd w:id="173"/>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9"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74" w:name="_Toc281339372"/>
      <w:bookmarkStart w:id="175" w:name="_Toc281354865"/>
      <w:r>
        <w:t xml:space="preserve">Ilustración </w:t>
      </w:r>
      <w:r w:rsidR="001A5140">
        <w:fldChar w:fldCharType="begin"/>
      </w:r>
      <w:r>
        <w:instrText xml:space="preserve"> SEQ Ilustración \* ARABIC </w:instrText>
      </w:r>
      <w:r w:rsidR="001A5140">
        <w:fldChar w:fldCharType="separate"/>
      </w:r>
      <w:r w:rsidR="008C7A36">
        <w:rPr>
          <w:noProof/>
        </w:rPr>
        <w:t>19</w:t>
      </w:r>
      <w:r w:rsidR="001A5140">
        <w:fldChar w:fldCharType="end"/>
      </w:r>
      <w:r>
        <w:t xml:space="preserve"> - Google Video</w:t>
      </w:r>
      <w:bookmarkEnd w:id="174"/>
      <w:bookmarkEnd w:id="175"/>
    </w:p>
    <w:bookmarkStart w:id="176" w:name="_Toc266039209"/>
    <w:p w:rsidR="007C0EE8" w:rsidRPr="00460025" w:rsidRDefault="001A5140"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76"/>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B274B9">
        <w:rPr>
          <w:noProof/>
        </w:rPr>
        <w:t>, tecnologí</w:t>
      </w:r>
      <w:r w:rsidR="009379AA">
        <w:rPr>
          <w:noProof/>
        </w:rPr>
        <w:t xml:space="preserve">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77" w:name="_Toc266039189"/>
      <w:bookmarkStart w:id="178" w:name="_Toc281339300"/>
      <w:bookmarkStart w:id="179" w:name="_Toc281355142"/>
      <w:r w:rsidRPr="007E48E2">
        <w:t>3.</w:t>
      </w:r>
      <w:r w:rsidR="003607CB">
        <w:t>2</w:t>
      </w:r>
      <w:r w:rsidRPr="007E48E2">
        <w:t>.3</w:t>
      </w:r>
      <w:r w:rsidR="004578B2">
        <w:t>.</w:t>
      </w:r>
      <w:r w:rsidR="00B928B4">
        <w:t xml:space="preserve"> </w:t>
      </w:r>
      <w:r w:rsidRPr="007E48E2">
        <w:t>Vimeo</w:t>
      </w:r>
      <w:bookmarkEnd w:id="177"/>
      <w:bookmarkEnd w:id="178"/>
      <w:bookmarkEnd w:id="179"/>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r w:rsidR="008C7A36">
        <w:t>.</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0"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80" w:name="_Toc281339373"/>
      <w:bookmarkStart w:id="181" w:name="_Toc281354866"/>
      <w:r w:rsidRPr="00CE025F">
        <w:t xml:space="preserve">Ilustración </w:t>
      </w:r>
      <w:r w:rsidR="001A5140" w:rsidRPr="00CE025F">
        <w:fldChar w:fldCharType="begin"/>
      </w:r>
      <w:r w:rsidRPr="00CE025F">
        <w:instrText xml:space="preserve"> SEQ Ilustración \* ARABIC </w:instrText>
      </w:r>
      <w:r w:rsidR="001A5140" w:rsidRPr="00CE025F">
        <w:fldChar w:fldCharType="separate"/>
      </w:r>
      <w:r w:rsidR="008C7A36">
        <w:rPr>
          <w:noProof/>
        </w:rPr>
        <w:t>20</w:t>
      </w:r>
      <w:r w:rsidR="001A5140" w:rsidRPr="00CE025F">
        <w:fldChar w:fldCharType="end"/>
      </w:r>
      <w:r w:rsidRPr="00CE025F">
        <w:t xml:space="preserve"> - Vimeo</w:t>
      </w:r>
      <w:bookmarkEnd w:id="180"/>
      <w:bookmarkEnd w:id="181"/>
    </w:p>
    <w:bookmarkStart w:id="182" w:name="_Toc266039210"/>
    <w:p w:rsidR="007C0EE8" w:rsidRPr="00CE025F" w:rsidRDefault="001A5140"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82"/>
      <w:r w:rsidRPr="00CE025F">
        <w:rPr>
          <w:b w:val="0"/>
        </w:rPr>
        <w:fldChar w:fldCharType="end"/>
      </w:r>
    </w:p>
    <w:p w:rsidR="007C0EE8" w:rsidRPr="007E48E2" w:rsidRDefault="0026694D" w:rsidP="007C0EE8">
      <w:pPr>
        <w:pStyle w:val="Subttulo"/>
        <w:outlineLvl w:val="2"/>
        <w:rPr>
          <w:lang w:val="es-ES"/>
        </w:rPr>
      </w:pPr>
      <w:bookmarkStart w:id="183" w:name="_Toc266039190"/>
      <w:r>
        <w:rPr>
          <w:lang w:val="es-ES"/>
        </w:rPr>
        <w:br w:type="page"/>
      </w:r>
      <w:bookmarkStart w:id="184" w:name="_Toc281339301"/>
      <w:bookmarkStart w:id="185" w:name="_Toc281355143"/>
      <w:r w:rsidR="007C0EE8" w:rsidRPr="007E48E2">
        <w:rPr>
          <w:lang w:val="es-ES"/>
        </w:rPr>
        <w:t>3.</w:t>
      </w:r>
      <w:r w:rsidR="003607CB">
        <w:rPr>
          <w:lang w:val="es-ES"/>
        </w:rPr>
        <w:t>2</w:t>
      </w:r>
      <w:r w:rsidR="007C0EE8" w:rsidRPr="007E48E2">
        <w:rPr>
          <w:lang w:val="es-ES"/>
        </w:rPr>
        <w:t>.4</w:t>
      </w:r>
      <w:bookmarkEnd w:id="183"/>
      <w:r w:rsidR="009E3122">
        <w:rPr>
          <w:lang w:val="es-ES"/>
        </w:rPr>
        <w:t>.</w:t>
      </w:r>
      <w:r w:rsidR="00B928B4">
        <w:rPr>
          <w:lang w:val="es-ES"/>
        </w:rPr>
        <w:t xml:space="preserve"> </w:t>
      </w:r>
      <w:r w:rsidR="009E3122" w:rsidRPr="007E48E2">
        <w:rPr>
          <w:lang w:val="es-ES"/>
        </w:rPr>
        <w:t>TerraTV</w:t>
      </w:r>
      <w:bookmarkEnd w:id="184"/>
      <w:bookmarkEnd w:id="185"/>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1"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86" w:name="_Toc276683979"/>
      <w:bookmarkStart w:id="187" w:name="_Toc281339374"/>
      <w:bookmarkStart w:id="188" w:name="_Toc281354867"/>
      <w:r>
        <w:t xml:space="preserve">Ilustración </w:t>
      </w:r>
      <w:r w:rsidR="001A5140">
        <w:fldChar w:fldCharType="begin"/>
      </w:r>
      <w:r>
        <w:instrText xml:space="preserve"> SEQ Ilustración \* ARABIC </w:instrText>
      </w:r>
      <w:r w:rsidR="001A5140">
        <w:fldChar w:fldCharType="separate"/>
      </w:r>
      <w:r w:rsidR="008C7A36">
        <w:rPr>
          <w:noProof/>
        </w:rPr>
        <w:t>21</w:t>
      </w:r>
      <w:r w:rsidR="001A5140">
        <w:fldChar w:fldCharType="end"/>
      </w:r>
      <w:r>
        <w:t xml:space="preserve"> - Terra TV</w:t>
      </w:r>
      <w:bookmarkEnd w:id="186"/>
      <w:bookmarkEnd w:id="187"/>
      <w:bookmarkEnd w:id="188"/>
    </w:p>
    <w:bookmarkStart w:id="189" w:name="_Toc266039211"/>
    <w:p w:rsidR="007C0EE8" w:rsidRPr="00460025" w:rsidRDefault="001A5140"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89"/>
      <w:r w:rsidRPr="00460025">
        <w:rPr>
          <w:b w:val="0"/>
        </w:rPr>
        <w:fldChar w:fldCharType="end"/>
      </w:r>
    </w:p>
    <w:p w:rsidR="009A106D" w:rsidRDefault="007C0EE8" w:rsidP="00A20048">
      <w:pPr>
        <w:pStyle w:val="Subttulo"/>
        <w:outlineLvl w:val="2"/>
        <w:rPr>
          <w:lang w:val="es-ES"/>
        </w:rPr>
      </w:pPr>
      <w:r w:rsidRPr="00BD1B4B">
        <w:br w:type="page"/>
      </w:r>
      <w:bookmarkStart w:id="190" w:name="_Toc266039191"/>
      <w:bookmarkStart w:id="191" w:name="_Toc281339302"/>
      <w:bookmarkStart w:id="192" w:name="_Toc281355144"/>
      <w:r w:rsidRPr="007E48E2">
        <w:rPr>
          <w:lang w:val="es-ES"/>
        </w:rPr>
        <w:t>3.</w:t>
      </w:r>
      <w:r w:rsidR="003607CB">
        <w:rPr>
          <w:lang w:val="es-ES"/>
        </w:rPr>
        <w:t>2</w:t>
      </w:r>
      <w:r w:rsidRPr="007E48E2">
        <w:rPr>
          <w:lang w:val="es-ES"/>
        </w:rPr>
        <w:t>.5</w:t>
      </w:r>
      <w:bookmarkEnd w:id="190"/>
      <w:r w:rsidR="009E3122">
        <w:rPr>
          <w:lang w:val="es-ES"/>
        </w:rPr>
        <w:t>.</w:t>
      </w:r>
      <w:r w:rsidR="00A20048">
        <w:rPr>
          <w:lang w:val="es-ES"/>
        </w:rPr>
        <w:t xml:space="preserve"> </w:t>
      </w:r>
      <w:r w:rsidR="009E3122" w:rsidRPr="007E48E2">
        <w:rPr>
          <w:lang w:val="es-ES"/>
        </w:rPr>
        <w:t>EmolTV</w:t>
      </w:r>
      <w:bookmarkEnd w:id="191"/>
      <w:bookmarkEnd w:id="19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2"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93" w:name="_Toc281339375"/>
      <w:bookmarkStart w:id="194" w:name="_Toc281354868"/>
      <w:r>
        <w:t xml:space="preserve">Ilustración </w:t>
      </w:r>
      <w:r w:rsidR="001A5140">
        <w:fldChar w:fldCharType="begin"/>
      </w:r>
      <w:r>
        <w:instrText xml:space="preserve"> SEQ Ilustración \* ARABIC </w:instrText>
      </w:r>
      <w:r w:rsidR="001A5140">
        <w:fldChar w:fldCharType="separate"/>
      </w:r>
      <w:r w:rsidR="008C7A36">
        <w:rPr>
          <w:noProof/>
        </w:rPr>
        <w:t>22</w:t>
      </w:r>
      <w:r w:rsidR="001A5140">
        <w:fldChar w:fldCharType="end"/>
      </w:r>
      <w:r>
        <w:t xml:space="preserve"> - Emol TV</w:t>
      </w:r>
      <w:bookmarkEnd w:id="193"/>
      <w:bookmarkEnd w:id="194"/>
    </w:p>
    <w:bookmarkStart w:id="195" w:name="_Toc266039212"/>
    <w:p w:rsidR="007C0EE8" w:rsidRPr="00460025" w:rsidRDefault="001A5140"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95"/>
      <w:r w:rsidRPr="00460025">
        <w:rPr>
          <w:b w:val="0"/>
        </w:rPr>
        <w:fldChar w:fldCharType="end"/>
      </w:r>
    </w:p>
    <w:p w:rsidR="007C0EE8" w:rsidRPr="00460025" w:rsidRDefault="00A421A7" w:rsidP="007C0EE8">
      <w:pPr>
        <w:pStyle w:val="Subttulo"/>
        <w:outlineLvl w:val="2"/>
        <w:rPr>
          <w:lang w:val="es-ES"/>
        </w:rPr>
      </w:pPr>
      <w:bookmarkStart w:id="196" w:name="_Toc266039192"/>
      <w:r>
        <w:rPr>
          <w:lang w:val="es-ES"/>
        </w:rPr>
        <w:br w:type="page"/>
      </w:r>
      <w:bookmarkStart w:id="197" w:name="_Toc281339303"/>
      <w:bookmarkStart w:id="198" w:name="_Toc281355145"/>
      <w:r w:rsidR="007C0EE8" w:rsidRPr="00460025">
        <w:rPr>
          <w:lang w:val="es-ES"/>
        </w:rPr>
        <w:t>3.</w:t>
      </w:r>
      <w:r w:rsidR="003607CB">
        <w:rPr>
          <w:lang w:val="es-ES"/>
        </w:rPr>
        <w:t>2</w:t>
      </w:r>
      <w:r w:rsidR="007C0EE8" w:rsidRPr="00460025">
        <w:rPr>
          <w:lang w:val="es-ES"/>
        </w:rPr>
        <w:t>.6</w:t>
      </w:r>
      <w:r w:rsidR="00FE6036" w:rsidRPr="00460025">
        <w:rPr>
          <w:lang w:val="es-ES"/>
        </w:rPr>
        <w:t>.</w:t>
      </w:r>
      <w:r w:rsidR="007C0EE8" w:rsidRPr="00460025">
        <w:rPr>
          <w:lang w:val="es-ES"/>
        </w:rPr>
        <w:t xml:space="preserve"> 3TV</w:t>
      </w:r>
      <w:bookmarkEnd w:id="196"/>
      <w:bookmarkEnd w:id="197"/>
      <w:bookmarkEnd w:id="198"/>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3"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99" w:name="_Toc276683980"/>
      <w:bookmarkStart w:id="200" w:name="_Toc281339376"/>
      <w:bookmarkStart w:id="201" w:name="_Toc281354869"/>
      <w:r>
        <w:t xml:space="preserve">Ilustración </w:t>
      </w:r>
      <w:r w:rsidR="001A5140">
        <w:fldChar w:fldCharType="begin"/>
      </w:r>
      <w:r>
        <w:instrText xml:space="preserve"> SEQ Ilustración \* ARABIC </w:instrText>
      </w:r>
      <w:r w:rsidR="001A5140">
        <w:fldChar w:fldCharType="separate"/>
      </w:r>
      <w:r w:rsidR="008C7A36">
        <w:rPr>
          <w:noProof/>
        </w:rPr>
        <w:t>23</w:t>
      </w:r>
      <w:r w:rsidR="001A5140">
        <w:fldChar w:fldCharType="end"/>
      </w:r>
      <w:r>
        <w:t xml:space="preserve"> - </w:t>
      </w:r>
      <w:r w:rsidRPr="00B90018">
        <w:t>3TV</w:t>
      </w:r>
      <w:bookmarkEnd w:id="199"/>
      <w:bookmarkEnd w:id="200"/>
      <w:bookmarkEnd w:id="201"/>
    </w:p>
    <w:bookmarkStart w:id="202" w:name="_Toc266039213"/>
    <w:p w:rsidR="007C0EE8" w:rsidRPr="00BE0C78" w:rsidRDefault="001A5140" w:rsidP="007C0EE8">
      <w:pPr>
        <w:pStyle w:val="Epgrafe"/>
        <w:jc w:val="center"/>
        <w:rPr>
          <w:b w:val="0"/>
          <w:sz w:val="28"/>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202"/>
      <w:r>
        <w:fldChar w:fldCharType="end"/>
      </w:r>
    </w:p>
    <w:p w:rsidR="00B274B9" w:rsidRDefault="00B274B9">
      <w:pPr>
        <w:suppressAutoHyphens w:val="0"/>
        <w:spacing w:before="0" w:after="0" w:line="240" w:lineRule="auto"/>
        <w:jc w:val="left"/>
        <w:rPr>
          <w:rFonts w:eastAsia="Times New Roman" w:cs="Times New Roman"/>
          <w:b/>
          <w:sz w:val="28"/>
          <w:szCs w:val="24"/>
        </w:rPr>
      </w:pPr>
      <w:bookmarkStart w:id="203" w:name="_Toc281339304"/>
      <w:bookmarkStart w:id="204" w:name="_Toc281355146"/>
      <w:r>
        <w:br w:type="page"/>
      </w:r>
    </w:p>
    <w:p w:rsidR="009A106D" w:rsidRPr="00BE0C78" w:rsidRDefault="00421830" w:rsidP="00460025">
      <w:pPr>
        <w:pStyle w:val="Subttulo"/>
        <w:outlineLvl w:val="1"/>
      </w:pPr>
      <w:r w:rsidRPr="00BE0C78">
        <w:t>3.</w:t>
      </w:r>
      <w:r w:rsidR="003607CB" w:rsidRPr="00BE0C78">
        <w:t>3</w:t>
      </w:r>
      <w:r w:rsidRPr="00BE0C78">
        <w:t>. Google TV</w:t>
      </w:r>
      <w:bookmarkEnd w:id="203"/>
      <w:bookmarkEnd w:id="204"/>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4"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205" w:name="_Toc276683981"/>
      <w:bookmarkStart w:id="206" w:name="_Toc281339377"/>
      <w:bookmarkStart w:id="207" w:name="_Toc281354870"/>
      <w:r>
        <w:t xml:space="preserve">Ilustración </w:t>
      </w:r>
      <w:r w:rsidR="001A5140">
        <w:fldChar w:fldCharType="begin"/>
      </w:r>
      <w:r>
        <w:instrText xml:space="preserve"> SEQ Ilustración \* ARABIC </w:instrText>
      </w:r>
      <w:r w:rsidR="001A5140">
        <w:fldChar w:fldCharType="separate"/>
      </w:r>
      <w:r w:rsidR="008C7A36">
        <w:rPr>
          <w:noProof/>
        </w:rPr>
        <w:t>24</w:t>
      </w:r>
      <w:r w:rsidR="001A5140">
        <w:fldChar w:fldCharType="end"/>
      </w:r>
      <w:r>
        <w:t xml:space="preserve"> – Google TV en un televisor IPTV conectado a internet</w:t>
      </w:r>
      <w:bookmarkEnd w:id="205"/>
      <w:bookmarkEnd w:id="206"/>
      <w:bookmarkEnd w:id="207"/>
    </w:p>
    <w:p w:rsidR="009A106D" w:rsidRPr="00BE0C78" w:rsidRDefault="001A5140" w:rsidP="004175CC">
      <w:pPr>
        <w:jc w:val="center"/>
        <w:rPr>
          <w:kern w:val="36"/>
        </w:rPr>
      </w:pPr>
      <w:hyperlink r:id="rId65" w:history="1">
        <w:r w:rsidR="00421830" w:rsidRPr="004175CC">
          <w:rPr>
            <w:rStyle w:val="Hipervnculo"/>
            <w:kern w:val="36"/>
            <w:sz w:val="22"/>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208" w:name="_Toc281339305"/>
      <w:bookmarkStart w:id="209" w:name="_Toc281355147"/>
      <w:r w:rsidRPr="000B5660">
        <w:t>4. Desarrollo</w:t>
      </w:r>
      <w:bookmarkEnd w:id="208"/>
      <w:bookmarkEnd w:id="209"/>
    </w:p>
    <w:p w:rsidR="000E1C37" w:rsidRDefault="000E1C37" w:rsidP="000B5660">
      <w:pPr>
        <w:pStyle w:val="Subttulo"/>
        <w:outlineLvl w:val="1"/>
      </w:pPr>
      <w:bookmarkStart w:id="210" w:name="_Toc281339306"/>
      <w:bookmarkStart w:id="211" w:name="_Toc281355148"/>
      <w:r w:rsidRPr="000B5660">
        <w:t>4.1. Toma de requerimientos</w:t>
      </w:r>
      <w:bookmarkEnd w:id="210"/>
      <w:bookmarkEnd w:id="211"/>
    </w:p>
    <w:p w:rsidR="00DD4F4F" w:rsidRDefault="000B4B81" w:rsidP="000B4B81">
      <w:r>
        <w:t xml:space="preserve">Los requerimientos se </w:t>
      </w:r>
      <w:r w:rsidR="00D20981">
        <w:t xml:space="preserve">definen de acuerdo a esta investigación, tomando en </w:t>
      </w:r>
      <w:r w:rsidR="009E3122">
        <w:t xml:space="preserve">cuenta el </w:t>
      </w:r>
      <w:r w:rsidR="008C7A36">
        <w:t xml:space="preserve">marco teórico y </w:t>
      </w:r>
      <w:r w:rsidR="009E3122">
        <w:t>estado del arte</w:t>
      </w:r>
      <w:r w:rsidR="008C7A36">
        <w:t xml:space="preserve"> desarrollado.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8C7A36">
        <w:t xml:space="preserve"> es el siguiente:</w:t>
      </w:r>
    </w:p>
    <w:p w:rsidR="0029319F" w:rsidRDefault="008C7A36" w:rsidP="00B71CC1">
      <w:pPr>
        <w:pStyle w:val="Prrafodelista"/>
        <w:numPr>
          <w:ilvl w:val="0"/>
          <w:numId w:val="10"/>
        </w:numPr>
      </w:pPr>
      <w:r>
        <w:t>Desarrollo del Modelo de datos.</w:t>
      </w:r>
    </w:p>
    <w:p w:rsidR="00DD4F4F" w:rsidRDefault="008C7A36" w:rsidP="00B71CC1">
      <w:pPr>
        <w:pStyle w:val="Prrafodelista"/>
        <w:numPr>
          <w:ilvl w:val="0"/>
          <w:numId w:val="10"/>
        </w:numPr>
      </w:pPr>
      <w:r>
        <w:t>Toma de requerimientos aislados del core de la aplicación y del framework y, verificar la factibilidad de la creación de componentes XML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w:t>
      </w:r>
      <w:r w:rsidR="008C7A36">
        <w:t xml:space="preserve">. Este </w:t>
      </w:r>
      <w:r>
        <w:t>desarrollo está orientado a la creación de elementos de formulario reutilizables.</w:t>
      </w:r>
      <w:r w:rsidR="00DD4F4F">
        <w:t xml:space="preserve"> </w:t>
      </w:r>
    </w:p>
    <w:p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8C7A36">
        <w:t xml:space="preserve">. Estos </w:t>
      </w:r>
      <w:r w:rsidR="0000442E">
        <w:t>componentes corresponderán a la unión de un modelo con una vista</w:t>
      </w:r>
      <w:r w:rsidR="008C7A36">
        <w:t xml:space="preserve">, </w:t>
      </w:r>
      <w:r w:rsidR="0000442E">
        <w:t>según el controlador respectivo</w:t>
      </w:r>
      <w:r w:rsidR="008C7A36">
        <w:t xml:space="preserve">. Son </w:t>
      </w:r>
      <w:r w:rsidR="0029319F">
        <w:t>esperables modificaciones a las clases del modelo de datos en esta iteración.</w:t>
      </w:r>
    </w:p>
    <w:p w:rsidR="000B4B81" w:rsidRDefault="0029319F" w:rsidP="000B4B81">
      <w:r>
        <w:t>Una vez</w:t>
      </w:r>
      <w:r w:rsidR="00D20981">
        <w:t xml:space="preserve"> alcanzado</w:t>
      </w:r>
      <w:r>
        <w:t>s</w:t>
      </w:r>
      <w:r w:rsidR="00D20981">
        <w:t xml:space="preserve"> algunos</w:t>
      </w:r>
      <w:r w:rsidR="008C7A36">
        <w:t xml:space="preserve"> de los,</w:t>
      </w:r>
      <w:r w:rsidR="00D20981">
        <w:t xml:space="preserve">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212" w:name="_Toc281339307"/>
      <w:bookmarkStart w:id="213" w:name="_Toc281355149"/>
      <w:r w:rsidRPr="000B5660">
        <w:t>4.1.1. Requerimientos Funcionales</w:t>
      </w:r>
      <w:bookmarkEnd w:id="212"/>
      <w:bookmarkEnd w:id="213"/>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214" w:name="_Toc281339308"/>
      <w:bookmarkStart w:id="215" w:name="_Toc281355150"/>
      <w:r w:rsidRPr="000B5660">
        <w:t>4.1.2. Requerimientos No Funcionales</w:t>
      </w:r>
      <w:bookmarkEnd w:id="214"/>
      <w:bookmarkEnd w:id="215"/>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w:t>
      </w:r>
      <w:r w:rsidR="008C7A36">
        <w:t xml:space="preserve"> </w:t>
      </w:r>
      <w:r>
        <w:t>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p>
    <w:p w:rsidR="00B53E02" w:rsidRDefault="000E1C37" w:rsidP="00EC3C1C">
      <w:pPr>
        <w:pStyle w:val="Subttulo"/>
        <w:outlineLvl w:val="1"/>
      </w:pPr>
      <w:bookmarkStart w:id="216" w:name="_Toc281339309"/>
      <w:bookmarkStart w:id="217" w:name="_Toc281355151"/>
      <w:r w:rsidRPr="000B5660">
        <w:t>4.2</w:t>
      </w:r>
      <w:r w:rsidR="00B53E02" w:rsidRPr="000B5660">
        <w:t>. Tecnología a Utilizar</w:t>
      </w:r>
      <w:bookmarkEnd w:id="216"/>
      <w:bookmarkEnd w:id="217"/>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218" w:name="_Toc281339310"/>
      <w:bookmarkStart w:id="219" w:name="_Toc281355152"/>
      <w:r w:rsidRPr="000B5660">
        <w:t>4.2</w:t>
      </w:r>
      <w:r w:rsidR="00B53E02" w:rsidRPr="000B5660">
        <w:t xml:space="preserve">.1. </w:t>
      </w:r>
      <w:r w:rsidR="009E3122">
        <w:t>Frente</w:t>
      </w:r>
      <w:r w:rsidR="00B966FF">
        <w:t xml:space="preserve"> </w:t>
      </w:r>
      <w:r w:rsidRPr="000B5660">
        <w:t>S</w:t>
      </w:r>
      <w:r w:rsidR="00B53E02" w:rsidRPr="000B5660">
        <w:t>ervidor</w:t>
      </w:r>
      <w:bookmarkEnd w:id="218"/>
      <w:bookmarkEnd w:id="219"/>
    </w:p>
    <w:p w:rsidR="00B53E02" w:rsidRPr="000B5660" w:rsidRDefault="000E1C37" w:rsidP="000E1C37">
      <w:pPr>
        <w:pStyle w:val="Subttulo"/>
        <w:outlineLvl w:val="2"/>
      </w:pPr>
      <w:bookmarkStart w:id="220" w:name="_Toc281339311"/>
      <w:bookmarkStart w:id="221" w:name="_Toc281355153"/>
      <w:r w:rsidRPr="000B5660">
        <w:t xml:space="preserve">4.2.1.1. </w:t>
      </w:r>
      <w:r w:rsidR="00B53E02" w:rsidRPr="000B5660">
        <w:t>PHP 5.3</w:t>
      </w:r>
      <w:bookmarkEnd w:id="220"/>
      <w:bookmarkEnd w:id="22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w:t>
      </w:r>
      <w:r w:rsidR="003206FA">
        <w:t xml:space="preserve">instala </w:t>
      </w:r>
      <w:r>
        <w:t>PHP</w:t>
      </w:r>
      <w:r w:rsidR="003206FA">
        <w:t xml:space="preserve"> 5.3</w:t>
      </w:r>
      <w:r>
        <w:t xml:space="preserve"> </w:t>
      </w:r>
      <w:r w:rsidR="003206FA">
        <w:t>en</w:t>
      </w:r>
      <w:r w:rsidR="00A53C45">
        <w:t xml:space="preserve"> el</w:t>
      </w:r>
      <w:r>
        <w:t xml:space="preserve"> servidor </w:t>
      </w:r>
      <w:r w:rsidR="003206FA">
        <w:t xml:space="preserve">web </w:t>
      </w:r>
      <w:r>
        <w:t>Apache</w:t>
      </w:r>
      <w:r w:rsidR="00A53C45">
        <w:t xml:space="preserve"> 2</w:t>
      </w:r>
      <w:r>
        <w:t>.</w:t>
      </w:r>
    </w:p>
    <w:p w:rsidR="001B743C" w:rsidRDefault="001B743C" w:rsidP="00B53E02">
      <w:r>
        <w:t xml:space="preserve">Las clases principales están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222" w:name="_Toc281339378"/>
      <w:bookmarkStart w:id="223" w:name="_Toc281354871"/>
      <w:r>
        <w:t xml:space="preserve">Ilustración </w:t>
      </w:r>
      <w:r w:rsidR="001A5140">
        <w:fldChar w:fldCharType="begin"/>
      </w:r>
      <w:r w:rsidR="008D3920">
        <w:instrText xml:space="preserve"> SEQ Ilustración \* ARABIC </w:instrText>
      </w:r>
      <w:r w:rsidR="001A5140">
        <w:fldChar w:fldCharType="separate"/>
      </w:r>
      <w:r w:rsidR="008C7A36">
        <w:rPr>
          <w:noProof/>
        </w:rPr>
        <w:t>25</w:t>
      </w:r>
      <w:r w:rsidR="001A5140">
        <w:rPr>
          <w:noProof/>
        </w:rPr>
        <w:fldChar w:fldCharType="end"/>
      </w:r>
      <w:r>
        <w:t xml:space="preserve"> - Estructura Clases PHP del Core del CMS</w:t>
      </w:r>
      <w:bookmarkEnd w:id="222"/>
      <w:bookmarkEnd w:id="223"/>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224" w:name="_Toc281339312"/>
      <w:bookmarkStart w:id="225" w:name="_Toc281355154"/>
      <w:r w:rsidRPr="000B5660">
        <w:t xml:space="preserve">4.2.1.2. </w:t>
      </w:r>
      <w:r w:rsidR="00B53E02" w:rsidRPr="000B5660">
        <w:t>MySQL 5</w:t>
      </w:r>
      <w:bookmarkEnd w:id="224"/>
      <w:bookmarkEnd w:id="225"/>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226" w:name="_Toc281339313"/>
      <w:bookmarkStart w:id="227" w:name="_Toc281355155"/>
      <w:r w:rsidRPr="000B5660">
        <w:t xml:space="preserve">4.2.1.3. </w:t>
      </w:r>
      <w:r w:rsidR="00EC3C1C" w:rsidRPr="000B5660">
        <w:t>FF</w:t>
      </w:r>
      <w:r w:rsidR="00383797">
        <w:t>mpeg</w:t>
      </w:r>
      <w:bookmarkEnd w:id="226"/>
      <w:bookmarkEnd w:id="227"/>
    </w:p>
    <w:p w:rsidR="00255D37" w:rsidRDefault="00383797" w:rsidP="00B53E02">
      <w:r>
        <w:t xml:space="preserve">Se usa </w:t>
      </w:r>
      <w:r w:rsidRPr="00383797">
        <w:t>FFmpeg</w:t>
      </w:r>
      <w:r>
        <w:t xml:space="preserve"> para realizar</w:t>
      </w:r>
      <w:r w:rsidR="009F3698">
        <w:t xml:space="preserve"> las conversiones de los videos, </w:t>
      </w:r>
      <w:r w:rsidR="002E2660">
        <w:t>FFmpeg</w:t>
      </w:r>
      <w:r w:rsidR="009F3698">
        <w:t xml:space="preserve"> </w:t>
      </w:r>
      <w:r w:rsidR="00060B9D">
        <w:t>es invocado</w:t>
      </w:r>
      <w:r w:rsidR="009F3698">
        <w:t xml:space="preserve">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BE0C78" w:rsidRDefault="00EC3C1C" w:rsidP="00BE0C78">
      <w:pPr>
        <w:pStyle w:val="Cita"/>
      </w:pPr>
      <w:r w:rsidRPr="00BE0C78">
        <w:t>ffmpeg</w:t>
      </w:r>
      <w:r w:rsidR="009F3698" w:rsidRPr="00BE0C78">
        <w:t xml:space="preserve"> -i {$infile}</w:t>
      </w:r>
      <w:r w:rsidRPr="00BE0C78">
        <w:t xml:space="preserve"> -acodec</w:t>
      </w:r>
      <w:r w:rsidR="009F3698" w:rsidRPr="00BE0C78">
        <w:t>{$acodec}</w:t>
      </w:r>
      <w:r w:rsidRPr="00BE0C78">
        <w:t xml:space="preserve"> -ab 96k -vcodec</w:t>
      </w:r>
      <w:r w:rsidR="009F3698" w:rsidRPr="00BE0C78">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228" w:name="_Toc281339314"/>
      <w:bookmarkStart w:id="229" w:name="_Toc281355156"/>
      <w:r w:rsidRPr="000B5660">
        <w:t xml:space="preserve">4.2.2. </w:t>
      </w:r>
      <w:r w:rsidR="00AD2221">
        <w:t>Frente</w:t>
      </w:r>
      <w:r w:rsidR="00473027">
        <w:t xml:space="preserve"> </w:t>
      </w:r>
      <w:r w:rsidRPr="000B5660">
        <w:t>Cliente</w:t>
      </w:r>
      <w:bookmarkEnd w:id="228"/>
      <w:bookmarkEnd w:id="229"/>
    </w:p>
    <w:p w:rsidR="000E1C37" w:rsidRDefault="000E1C37" w:rsidP="000E1C37">
      <w:pPr>
        <w:pStyle w:val="Subttulo"/>
        <w:outlineLvl w:val="2"/>
      </w:pPr>
      <w:bookmarkStart w:id="230" w:name="_Toc281339315"/>
      <w:bookmarkStart w:id="231" w:name="_Toc281355157"/>
      <w:r w:rsidRPr="000B5660">
        <w:t>4.2.2.1 J</w:t>
      </w:r>
      <w:r w:rsidR="00302ACA">
        <w:t>avascript</w:t>
      </w:r>
      <w:bookmarkEnd w:id="230"/>
      <w:bookmarkEnd w:id="231"/>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w:t>
      </w:r>
      <w:r w:rsidR="00FA43B2">
        <w:t>o</w:t>
      </w:r>
      <w:r w:rsidR="00B80FF0">
        <w:t>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Siguiendo el principio de Extreme Programming “hágalo funcionar, después hágalo funcionar rápido” en esta etapa se trabaj</w:t>
      </w:r>
      <w:r w:rsidR="00FA43B2">
        <w:t xml:space="preserve">ó </w:t>
      </w:r>
      <w:r>
        <w:t xml:space="preserve">sobre las carpetas </w:t>
      </w:r>
      <w:r w:rsidR="00FA43B2">
        <w:t>source, es decir no se comprimió</w:t>
      </w:r>
      <w:r>
        <w:t xml:space="preserve"> ningún archivo </w:t>
      </w:r>
      <w:r w:rsidR="00246242">
        <w:t>sujeto a posibles modificaciones</w:t>
      </w:r>
      <w:r>
        <w:t xml:space="preserve"> aunque se deja la estructura de d</w:t>
      </w:r>
      <w:r w:rsidR="008217A8">
        <w:t>irectorios para poder hacerlo</w:t>
      </w:r>
      <w:r w:rsidR="00FA43B2">
        <w:t xml:space="preserve"> ordenadamente</w:t>
      </w:r>
      <w:r w:rsidR="008217A8">
        <w:t xml:space="preserve">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232" w:name="_Toc281339379"/>
      <w:bookmarkStart w:id="233" w:name="_Toc281354872"/>
      <w:r>
        <w:t xml:space="preserve">Ilustración </w:t>
      </w:r>
      <w:r w:rsidR="001A5140">
        <w:fldChar w:fldCharType="begin"/>
      </w:r>
      <w:r w:rsidR="008D3920">
        <w:instrText xml:space="preserve"> SEQ Ilustración \* ARABIC </w:instrText>
      </w:r>
      <w:r w:rsidR="001A5140">
        <w:fldChar w:fldCharType="separate"/>
      </w:r>
      <w:r w:rsidR="008C7A36">
        <w:rPr>
          <w:noProof/>
        </w:rPr>
        <w:t>26</w:t>
      </w:r>
      <w:r w:rsidR="001A5140">
        <w:rPr>
          <w:noProof/>
        </w:rPr>
        <w:fldChar w:fldCharType="end"/>
      </w:r>
      <w:r>
        <w:t xml:space="preserve"> - Estructura de carpetas javascript</w:t>
      </w:r>
      <w:bookmarkEnd w:id="232"/>
      <w:bookmarkEnd w:id="233"/>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234" w:name="_Toc281339316"/>
      <w:bookmarkStart w:id="235" w:name="_Toc281355158"/>
      <w:r w:rsidRPr="000B5660">
        <w:t>4.2.2.2 JW Player</w:t>
      </w:r>
      <w:bookmarkEnd w:id="234"/>
      <w:bookmarkEnd w:id="235"/>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r w:rsidR="00CF6545">
        <w:t>, ni de usar el editor de Flash</w:t>
      </w:r>
      <w:r w:rsidR="00B77BEB">
        <w:t>.</w:t>
      </w:r>
    </w:p>
    <w:p w:rsidR="00F53ECB" w:rsidRDefault="00F53ECB" w:rsidP="00302ACA">
      <w:r>
        <w:t xml:space="preserve">Es importante aclarar que el código embed HTML de este player y de cualquier otro que se pudiera usar es administrable en el CMS por lo que no es obligatorio usar este u otro player específico, sin embargo </w:t>
      </w:r>
      <w:r w:rsidR="00094997">
        <w:t>la decisión de usar JW Player</w:t>
      </w:r>
      <w:r>
        <w:t xml:space="preserve">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236" w:name="_Toc281339317"/>
      <w:bookmarkStart w:id="237" w:name="_Toc281355159"/>
      <w:r>
        <w:t>4.3</w:t>
      </w:r>
      <w:r w:rsidR="00D3784E">
        <w:t xml:space="preserve">. </w:t>
      </w:r>
      <w:r>
        <w:t>Entorno de Desarrollo</w:t>
      </w:r>
      <w:bookmarkEnd w:id="236"/>
      <w:bookmarkEnd w:id="237"/>
    </w:p>
    <w:p w:rsidR="006D756E" w:rsidRDefault="006D756E" w:rsidP="00AB32B1">
      <w:pPr>
        <w:pStyle w:val="Subttulo"/>
        <w:outlineLvl w:val="2"/>
      </w:pPr>
      <w:bookmarkStart w:id="238" w:name="_Toc281339318"/>
      <w:bookmarkStart w:id="239" w:name="_Toc281355160"/>
      <w:r>
        <w:t xml:space="preserve">4.3.1. </w:t>
      </w:r>
      <w:r w:rsidR="00D8645F">
        <w:t>Entorno Integrado de Desarrollo (IDE)</w:t>
      </w:r>
      <w:bookmarkEnd w:id="238"/>
      <w:bookmarkEnd w:id="239"/>
    </w:p>
    <w:p w:rsidR="006D756E" w:rsidRDefault="00D3784E" w:rsidP="00302ACA">
      <w:r>
        <w:t>Se us</w:t>
      </w:r>
      <w:r w:rsidR="00EE4EB3">
        <w:t>a</w:t>
      </w:r>
      <w:r>
        <w:t xml:space="preserve">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8C7A36">
        <w:t xml:space="preserve">. Éste </w:t>
      </w:r>
      <w:r w:rsidR="00B966FF">
        <w:t>estará instalado en tres notebooks, uno por cada desarrollador</w:t>
      </w:r>
      <w:r w:rsidR="00EE4EB3">
        <w:t xml:space="preserve"> se sincroniza mediante el cliente SVN de Zend Studio</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8"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240" w:name="_Toc281339380"/>
      <w:bookmarkStart w:id="241" w:name="_Toc281354873"/>
      <w:r>
        <w:t xml:space="preserve">Ilustración </w:t>
      </w:r>
      <w:r w:rsidR="001A5140">
        <w:fldChar w:fldCharType="begin"/>
      </w:r>
      <w:r w:rsidR="008D3920">
        <w:instrText xml:space="preserve"> SEQ Ilustración \* ARABIC </w:instrText>
      </w:r>
      <w:r w:rsidR="001A5140">
        <w:fldChar w:fldCharType="separate"/>
      </w:r>
      <w:r w:rsidR="008C7A36">
        <w:rPr>
          <w:noProof/>
        </w:rPr>
        <w:t>27</w:t>
      </w:r>
      <w:r w:rsidR="001A5140">
        <w:rPr>
          <w:noProof/>
        </w:rPr>
        <w:fldChar w:fldCharType="end"/>
      </w:r>
      <w:r>
        <w:t xml:space="preserve"> - Zend Studio en Linux</w:t>
      </w:r>
      <w:r w:rsidR="00E338B1">
        <w:t xml:space="preserve"> Ubuntu</w:t>
      </w:r>
      <w:bookmarkEnd w:id="240"/>
      <w:bookmarkEnd w:id="241"/>
    </w:p>
    <w:p w:rsidR="006D756E" w:rsidRPr="006D756E" w:rsidRDefault="006D756E" w:rsidP="00AB32B1">
      <w:pPr>
        <w:pStyle w:val="Subttulo"/>
        <w:outlineLvl w:val="2"/>
        <w:rPr>
          <w:u w:val="single"/>
        </w:rPr>
      </w:pPr>
      <w:bookmarkStart w:id="242" w:name="_Toc281339319"/>
      <w:bookmarkStart w:id="243" w:name="_Toc281355161"/>
      <w:r>
        <w:t>4.3.2. Control de versiones</w:t>
      </w:r>
      <w:bookmarkEnd w:id="242"/>
      <w:bookmarkEnd w:id="243"/>
    </w:p>
    <w:p w:rsidR="00302ACA" w:rsidRDefault="004930D3" w:rsidP="00302ACA">
      <w:r>
        <w:t>Se usará el repositorio SVN de Google Code para sincronizar con el cliente SVN de Zend Studio</w:t>
      </w:r>
      <w:r w:rsidR="00AD2221">
        <w:t>. Se</w:t>
      </w:r>
      <w:r>
        <w:t xml:space="preserve"> utilizará la rama trunk como el canal principal y se cre</w:t>
      </w:r>
      <w:r w:rsidR="00CF673A">
        <w:t>ó</w:t>
      </w:r>
      <w:r>
        <w:t xml:space="preserve"> una rama de test para</w:t>
      </w:r>
      <w:r w:rsidR="00CF673A">
        <w:t xml:space="preserve"> poder</w:t>
      </w:r>
      <w:r>
        <w:t xml:space="preserve"> hacer pruebas </w:t>
      </w:r>
      <w:r w:rsidR="00CF673A">
        <w:t>y experimentos sin tocar la rama principal</w:t>
      </w:r>
      <w:r>
        <w:t>.</w:t>
      </w:r>
    </w:p>
    <w:p w:rsidR="00CF673A" w:rsidRDefault="00CF673A" w:rsidP="00302ACA">
      <w:r>
        <w:t>Se puede acceder a este repositorio con permisos de solo lectura, con el siguiente comando (requiere tener instalado SVN).</w:t>
      </w:r>
    </w:p>
    <w:p w:rsidR="004930D3" w:rsidRPr="008D3E30" w:rsidRDefault="00CF673A" w:rsidP="00302ACA">
      <w:pPr>
        <w:rPr>
          <w:lang w:val="en-US"/>
        </w:rPr>
      </w:pPr>
      <w:r w:rsidRPr="008D3E30">
        <w:rPr>
          <w:rFonts w:ascii="Courier New" w:hAnsi="Courier New" w:cs="Courier New"/>
          <w:sz w:val="20"/>
          <w:szCs w:val="20"/>
          <w:lang w:val="en-US"/>
        </w:rPr>
        <w:t xml:space="preserve">svn checkout </w:t>
      </w:r>
      <w:r w:rsidRPr="008D3E30">
        <w:rPr>
          <w:rFonts w:ascii="Courier New" w:hAnsi="Courier New" w:cs="Courier New"/>
          <w:b/>
          <w:bCs/>
          <w:i/>
          <w:iCs/>
          <w:sz w:val="20"/>
          <w:szCs w:val="20"/>
          <w:lang w:val="en-US"/>
        </w:rPr>
        <w:t>http</w:t>
      </w:r>
      <w:r w:rsidRPr="008D3E30">
        <w:rPr>
          <w:rFonts w:ascii="Courier New" w:hAnsi="Courier New" w:cs="Courier New"/>
          <w:sz w:val="20"/>
          <w:szCs w:val="20"/>
          <w:lang w:val="en-US"/>
        </w:rPr>
        <w:t>://uma-cms.googlecode.com/svn/trunk/ uma-cms-read-only</w:t>
      </w:r>
    </w:p>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244" w:name="_Toc281339381"/>
      <w:bookmarkStart w:id="245" w:name="_Toc281354874"/>
      <w:r>
        <w:t xml:space="preserve">Ilustración </w:t>
      </w:r>
      <w:r w:rsidR="001A5140">
        <w:fldChar w:fldCharType="begin"/>
      </w:r>
      <w:r w:rsidR="008D3920">
        <w:instrText xml:space="preserve"> SEQ Ilustración \* ARABIC </w:instrText>
      </w:r>
      <w:r w:rsidR="001A5140">
        <w:fldChar w:fldCharType="separate"/>
      </w:r>
      <w:r w:rsidR="008C7A36">
        <w:rPr>
          <w:noProof/>
        </w:rPr>
        <w:t>28</w:t>
      </w:r>
      <w:r w:rsidR="001A5140">
        <w:rPr>
          <w:noProof/>
        </w:rPr>
        <w:fldChar w:fldCharType="end"/>
      </w:r>
      <w:r>
        <w:t xml:space="preserve"> - Estructura de repositorio Subversion vista en Zend Studio</w:t>
      </w:r>
      <w:bookmarkEnd w:id="244"/>
      <w:bookmarkEnd w:id="245"/>
    </w:p>
    <w:p w:rsidR="00302ACA" w:rsidRDefault="00302ACA" w:rsidP="00302ACA"/>
    <w:p w:rsidR="000E1C37" w:rsidRDefault="005E46BE" w:rsidP="00847FD1">
      <w:pPr>
        <w:pStyle w:val="Subttulo"/>
        <w:outlineLvl w:val="1"/>
      </w:pPr>
      <w:r>
        <w:br w:type="page"/>
      </w:r>
      <w:bookmarkStart w:id="246" w:name="_Toc281339320"/>
      <w:bookmarkStart w:id="247" w:name="_Toc281355162"/>
      <w:r w:rsidR="000E1C37" w:rsidRPr="000B5660">
        <w:t>4.3. Diagrama de Datos</w:t>
      </w:r>
      <w:bookmarkEnd w:id="246"/>
      <w:bookmarkEnd w:id="247"/>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248" w:name="_Toc281339382"/>
      <w:bookmarkStart w:id="249" w:name="_Toc281354875"/>
      <w:r w:rsidRPr="0073406A">
        <w:rPr>
          <w:rStyle w:val="nfasis"/>
          <w:i w:val="0"/>
        </w:rPr>
        <w:t xml:space="preserve">Ilustración </w:t>
      </w:r>
      <w:r w:rsidR="001A5140" w:rsidRPr="0073406A">
        <w:rPr>
          <w:rStyle w:val="nfasis"/>
          <w:i w:val="0"/>
        </w:rPr>
        <w:fldChar w:fldCharType="begin"/>
      </w:r>
      <w:r w:rsidRPr="0073406A">
        <w:rPr>
          <w:rStyle w:val="nfasis"/>
          <w:i w:val="0"/>
        </w:rPr>
        <w:instrText xml:space="preserve"> SEQ Ilustración \* ARABIC </w:instrText>
      </w:r>
      <w:r w:rsidR="001A5140" w:rsidRPr="0073406A">
        <w:rPr>
          <w:rStyle w:val="nfasis"/>
          <w:i w:val="0"/>
        </w:rPr>
        <w:fldChar w:fldCharType="separate"/>
      </w:r>
      <w:r w:rsidR="008C7A36">
        <w:rPr>
          <w:rStyle w:val="nfasis"/>
          <w:i w:val="0"/>
          <w:noProof/>
        </w:rPr>
        <w:t>29</w:t>
      </w:r>
      <w:r w:rsidR="001A5140"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248"/>
      <w:bookmarkEnd w:id="249"/>
    </w:p>
    <w:p w:rsidR="005E46BE" w:rsidRDefault="000E1C37" w:rsidP="00D8645F">
      <w:pPr>
        <w:pStyle w:val="Subttulo"/>
        <w:outlineLvl w:val="1"/>
      </w:pPr>
      <w:bookmarkStart w:id="250" w:name="_Toc281339321"/>
      <w:bookmarkStart w:id="251" w:name="_Toc281355163"/>
      <w:r w:rsidRPr="000B5660">
        <w:t>4.4. Diagrama de Clases</w:t>
      </w:r>
      <w:bookmarkEnd w:id="250"/>
      <w:bookmarkEnd w:id="251"/>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w:t>
      </w:r>
      <w:r w:rsidR="008C7A36">
        <w:t xml:space="preserve"> </w:t>
      </w:r>
      <w:r>
        <w:t>la</w:t>
      </w:r>
      <w:r w:rsidR="008C7A36">
        <w:t xml:space="preserve"> </w:t>
      </w:r>
      <w:r>
        <w:t>codificación de las clases deben insertarse comentarios según la convenciones de PHPDocs</w:t>
      </w:r>
      <w:r w:rsidR="008C7A36">
        <w:t>,</w:t>
      </w:r>
      <w:r>
        <w:t xml:space="preserve"> los cuales están basados en el estándar de Java Docs</w:t>
      </w:r>
      <w:r w:rsidR="008C7A36">
        <w:t xml:space="preserve">. Esto </w:t>
      </w:r>
      <w:r>
        <w:t>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252" w:name="_Toc281339322"/>
      <w:bookmarkStart w:id="253" w:name="_Toc281355164"/>
      <w:r>
        <w:t xml:space="preserve">4.4.1. </w:t>
      </w:r>
      <w:r w:rsidR="0052362F">
        <w:t>Namespace</w:t>
      </w:r>
      <w:r w:rsidR="00B676DD">
        <w:t xml:space="preserve"> </w:t>
      </w:r>
      <w:r w:rsidR="005E46BE">
        <w:t>Models</w:t>
      </w:r>
      <w:bookmarkEnd w:id="252"/>
      <w:bookmarkEnd w:id="253"/>
    </w:p>
    <w:p w:rsidR="00D734B0" w:rsidRDefault="00D734B0" w:rsidP="00D734B0">
      <w:r>
        <w:t xml:space="preserve">Este namespace o package es el </w:t>
      </w:r>
      <w:r w:rsidR="00957E8B">
        <w:t xml:space="preserve">componente </w:t>
      </w:r>
      <w:r>
        <w:t>encargado de manejar la capa de datos</w:t>
      </w:r>
      <w:r w:rsidR="008C7A36">
        <w:t xml:space="preserve">,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t>:</w:t>
      </w:r>
    </w:p>
    <w:p w:rsidR="005048FD" w:rsidRDefault="005048FD" w:rsidP="005048FD">
      <w:pPr>
        <w:pStyle w:val="Subttulo"/>
        <w:outlineLvl w:val="2"/>
      </w:pPr>
      <w:bookmarkStart w:id="254" w:name="_Toc281339323"/>
      <w:bookmarkStart w:id="255" w:name="_Toc281355165"/>
      <w:r>
        <w:t>4.4.4.1. Interface IModel</w:t>
      </w:r>
      <w:bookmarkEnd w:id="254"/>
      <w:bookmarkEnd w:id="255"/>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256" w:name="_Toc281339383"/>
      <w:bookmarkStart w:id="257" w:name="_Toc281354876"/>
      <w:r>
        <w:t xml:space="preserve">Ilustración </w:t>
      </w:r>
      <w:r w:rsidR="001A5140">
        <w:fldChar w:fldCharType="begin"/>
      </w:r>
      <w:r w:rsidR="00F231A4">
        <w:instrText xml:space="preserve"> SEQ Ilustración \* ARABIC </w:instrText>
      </w:r>
      <w:r w:rsidR="001A5140">
        <w:fldChar w:fldCharType="separate"/>
      </w:r>
      <w:r w:rsidR="008C7A36">
        <w:rPr>
          <w:noProof/>
        </w:rPr>
        <w:t>30</w:t>
      </w:r>
      <w:r w:rsidR="001A5140">
        <w:rPr>
          <w:noProof/>
        </w:rPr>
        <w:fldChar w:fldCharType="end"/>
      </w:r>
      <w:r>
        <w:t xml:space="preserve"> – Namespace</w:t>
      </w:r>
      <w:r w:rsidR="005048FD">
        <w:t xml:space="preserve"> </w:t>
      </w:r>
      <w:r>
        <w:t>Models - Parte 1</w:t>
      </w:r>
      <w:bookmarkEnd w:id="256"/>
      <w:bookmarkEnd w:id="257"/>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BE0C78">
        <w:rPr>
          <w:b/>
        </w:rPr>
        <w:t>M</w:t>
      </w:r>
      <w:r w:rsidR="00BE5BCA" w:rsidRPr="00BE0C78">
        <w:rPr>
          <w:b/>
        </w:rPr>
        <w:t>B</w:t>
      </w:r>
      <w:r w:rsidRPr="00BE0C78">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258" w:name="_Toc281339384"/>
      <w:bookmarkStart w:id="259" w:name="_Toc281354877"/>
      <w:r>
        <w:t xml:space="preserve">Ilustración </w:t>
      </w:r>
      <w:r w:rsidR="001A5140">
        <w:fldChar w:fldCharType="begin"/>
      </w:r>
      <w:r w:rsidR="00F231A4">
        <w:instrText xml:space="preserve"> SEQ Ilustración \* ARABIC </w:instrText>
      </w:r>
      <w:r w:rsidR="001A5140">
        <w:fldChar w:fldCharType="separate"/>
      </w:r>
      <w:r w:rsidR="008C7A36">
        <w:rPr>
          <w:noProof/>
        </w:rPr>
        <w:t>31</w:t>
      </w:r>
      <w:r w:rsidR="001A5140">
        <w:rPr>
          <w:noProof/>
        </w:rPr>
        <w:fldChar w:fldCharType="end"/>
      </w:r>
      <w:r>
        <w:t xml:space="preserve"> - NamespaceModels - </w:t>
      </w:r>
      <w:r>
        <w:rPr>
          <w:noProof/>
        </w:rPr>
        <w:t>Parte 2</w:t>
      </w:r>
      <w:bookmarkEnd w:id="258"/>
      <w:bookmarkEnd w:id="259"/>
    </w:p>
    <w:p w:rsidR="00A1655F" w:rsidRDefault="00A1655F">
      <w:pPr>
        <w:suppressAutoHyphens w:val="0"/>
        <w:spacing w:before="0" w:after="0" w:line="240" w:lineRule="auto"/>
        <w:jc w:val="left"/>
        <w:rPr>
          <w:rFonts w:eastAsia="Times New Roman" w:cs="Times New Roman"/>
          <w:b/>
          <w:sz w:val="28"/>
          <w:szCs w:val="24"/>
        </w:rPr>
      </w:pPr>
      <w:bookmarkStart w:id="260" w:name="_Toc281339324"/>
      <w:r>
        <w:br w:type="page"/>
      </w:r>
    </w:p>
    <w:p w:rsidR="00B17E86" w:rsidRDefault="00B17E86" w:rsidP="00B17E86">
      <w:pPr>
        <w:pStyle w:val="Subttulo"/>
        <w:outlineLvl w:val="2"/>
      </w:pPr>
      <w:bookmarkStart w:id="261" w:name="_Toc281355166"/>
      <w:r w:rsidRPr="00B17E86">
        <w:t>4.4.2. Namespace</w:t>
      </w:r>
      <w:r w:rsidR="005048FD">
        <w:t xml:space="preserve"> </w:t>
      </w:r>
      <w:r w:rsidRPr="00B17E86">
        <w:t>V</w:t>
      </w:r>
      <w:r>
        <w:t>iews</w:t>
      </w:r>
      <w:bookmarkEnd w:id="260"/>
      <w:bookmarkEnd w:id="261"/>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C35750" w:rsidRDefault="00C35750" w:rsidP="00C35750">
      <w:pPr>
        <w:pStyle w:val="Subttulo"/>
        <w:outlineLvl w:val="2"/>
      </w:pPr>
      <w:bookmarkStart w:id="262" w:name="_Toc281339325"/>
      <w:bookmarkStart w:id="263" w:name="_Toc281355167"/>
      <w:r>
        <w:t>4.4.2.1. Clase VView</w:t>
      </w:r>
      <w:bookmarkEnd w:id="262"/>
      <w:bookmarkEnd w:id="263"/>
    </w:p>
    <w:p w:rsidR="00C35750" w:rsidRDefault="00C35750" w:rsidP="00C35750">
      <w:r>
        <w:t xml:space="preserve">La clase </w:t>
      </w:r>
      <w:r w:rsidRPr="007D5A2D">
        <w:rPr>
          <w:b/>
        </w:rPr>
        <w:t>VView</w:t>
      </w:r>
      <w:r>
        <w:rPr>
          <w:b/>
        </w:rPr>
        <w:t xml:space="preserve"> </w:t>
      </w:r>
      <w:r>
        <w:t>es la super clase que heredan el resto de las vistas, las vistas hacen de capa entre modelos y templates.</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C35750" w:rsidRDefault="00C35750" w:rsidP="00A24808"/>
    <w:p w:rsidR="00C35750" w:rsidRDefault="00C35750" w:rsidP="00C35750">
      <w:pPr>
        <w:pStyle w:val="Subttulo"/>
        <w:outlineLvl w:val="2"/>
      </w:pPr>
      <w:bookmarkStart w:id="264" w:name="_Toc281339326"/>
      <w:bookmarkStart w:id="265" w:name="_Toc281355168"/>
      <w:r>
        <w:t>4.4.2.2. Clase VPage</w:t>
      </w:r>
      <w:bookmarkEnd w:id="264"/>
      <w:bookmarkEnd w:id="265"/>
    </w:p>
    <w:p w:rsidR="00A24808" w:rsidRDefault="00C35750" w:rsidP="00A24808">
      <w:r>
        <w:t>E</w:t>
      </w:r>
      <w:r w:rsidR="00B676DD">
        <w:t xml:space="preserve">s </w:t>
      </w:r>
      <w:r w:rsidR="00A24808">
        <w:t>la clase de vista maestra la que procesa todos los templates,</w:t>
      </w:r>
      <w:r w:rsidR="00B676DD">
        <w:t xml:space="preserve"> está asociado directamente con el templat</w:t>
      </w:r>
      <w:r>
        <w:t>e principal el cual por defecto</w:t>
      </w:r>
      <w:r w:rsidR="00B676DD">
        <w:t xml:space="preserve"> es </w:t>
      </w:r>
      <w:r w:rsidR="00A40949">
        <w:t>llamado</w:t>
      </w:r>
      <w:r w:rsidR="00B676DD">
        <w:t xml:space="preserve"> index.html</w:t>
      </w:r>
      <w:r>
        <w:t>, pero existe la opción de usar otro template si se estima conveniente.</w:t>
      </w:r>
      <w:r w:rsidR="00B676DD">
        <w:t xml:space="preserve"> </w:t>
      </w:r>
      <w:r>
        <w:t>En cualquier caso el template usado por VPage es un template principal</w:t>
      </w:r>
      <w:r w:rsidR="00B676DD">
        <w:t xml:space="preserve"> </w:t>
      </w:r>
      <w:r>
        <w:t>en el cual se anidaran otros componentes y sub templates</w:t>
      </w:r>
      <w:r w:rsidR="00AD2221">
        <w:t>:</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266" w:name="_Toc281339385"/>
      <w:bookmarkStart w:id="267" w:name="_Toc281354878"/>
      <w:r>
        <w:t xml:space="preserve">Ilustración </w:t>
      </w:r>
      <w:r w:rsidR="001A5140">
        <w:fldChar w:fldCharType="begin"/>
      </w:r>
      <w:r w:rsidR="00F231A4">
        <w:instrText xml:space="preserve"> SEQ Ilustración \* ARABIC </w:instrText>
      </w:r>
      <w:r w:rsidR="001A5140">
        <w:fldChar w:fldCharType="separate"/>
      </w:r>
      <w:r w:rsidR="008C7A36">
        <w:rPr>
          <w:noProof/>
        </w:rPr>
        <w:t>32</w:t>
      </w:r>
      <w:r w:rsidR="001A5140">
        <w:rPr>
          <w:noProof/>
        </w:rPr>
        <w:fldChar w:fldCharType="end"/>
      </w:r>
      <w:r>
        <w:t xml:space="preserve"> </w:t>
      </w:r>
      <w:r w:rsidR="00C35750">
        <w:t>–</w:t>
      </w:r>
      <w:r>
        <w:t xml:space="preserve"> Namespace</w:t>
      </w:r>
      <w:r w:rsidR="00C35750">
        <w:t xml:space="preserve"> </w:t>
      </w:r>
      <w:r>
        <w:t>Views</w:t>
      </w:r>
      <w:bookmarkEnd w:id="266"/>
      <w:bookmarkEnd w:id="267"/>
    </w:p>
    <w:p w:rsidR="008B312B" w:rsidRDefault="008B312B" w:rsidP="008B312B">
      <w:pPr>
        <w:pStyle w:val="Subttulo"/>
        <w:outlineLvl w:val="2"/>
      </w:pPr>
      <w:bookmarkStart w:id="268" w:name="_Toc281339327"/>
      <w:bookmarkStart w:id="269" w:name="_Toc281355169"/>
      <w:r>
        <w:t>4.4.3</w:t>
      </w:r>
      <w:r w:rsidRPr="00B17E86">
        <w:t>. Namespace</w:t>
      </w:r>
      <w:r w:rsidR="00B352FB">
        <w:t xml:space="preserve"> </w:t>
      </w:r>
      <w:r>
        <w:t>Controllers</w:t>
      </w:r>
      <w:bookmarkEnd w:id="268"/>
      <w:bookmarkEnd w:id="269"/>
    </w:p>
    <w:p w:rsidR="00F24F17" w:rsidRDefault="00F24F17" w:rsidP="005E46BE">
      <w:r>
        <w:t xml:space="preserve">En el front office todo pasa por un objeto Controller para decidir </w:t>
      </w:r>
      <w:r w:rsidR="00AD2221">
        <w:t>cuál</w:t>
      </w:r>
      <w:r>
        <w:t xml:space="preserve"> componente Modelo-Vista deberá ejecutarse</w:t>
      </w:r>
      <w:r w:rsidR="00A433EF">
        <w:t xml:space="preserve"> y con cuales atributos serán instanciados</w:t>
      </w:r>
      <w:r>
        <w:t>.</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8C7A36">
        <w:t>.</w:t>
      </w:r>
    </w:p>
    <w:p w:rsidR="001E0D47" w:rsidRDefault="001E0D47" w:rsidP="001E0D47">
      <w:pPr>
        <w:pStyle w:val="Subttulo"/>
        <w:outlineLvl w:val="2"/>
      </w:pPr>
      <w:bookmarkStart w:id="270" w:name="_Toc281339328"/>
      <w:bookmarkStart w:id="271" w:name="_Toc281355170"/>
      <w:r>
        <w:t>4.4.3</w:t>
      </w:r>
      <w:r w:rsidRPr="00B17E86">
        <w:t>.</w:t>
      </w:r>
      <w:r>
        <w:t>1.</w:t>
      </w:r>
      <w:r w:rsidRPr="00B17E86">
        <w:t xml:space="preserve"> </w:t>
      </w:r>
      <w:r>
        <w:t>Clase CCommand</w:t>
      </w:r>
      <w:bookmarkEnd w:id="270"/>
      <w:bookmarkEnd w:id="271"/>
    </w:p>
    <w:p w:rsidR="00392F6C" w:rsidRDefault="00392F6C" w:rsidP="00392F6C">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4160F7" w:rsidP="00D260D5">
      <w:pPr>
        <w:pStyle w:val="Subttulo"/>
        <w:keepNext/>
      </w:pPr>
      <w:r>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272" w:name="_Toc281339386"/>
      <w:bookmarkStart w:id="273" w:name="_Toc281354879"/>
      <w:r>
        <w:t xml:space="preserve">Ilustración </w:t>
      </w:r>
      <w:r w:rsidR="001A5140">
        <w:fldChar w:fldCharType="begin"/>
      </w:r>
      <w:r w:rsidR="00C535F5">
        <w:instrText xml:space="preserve"> SEQ Ilustración \* ARABIC </w:instrText>
      </w:r>
      <w:r w:rsidR="001A5140">
        <w:fldChar w:fldCharType="separate"/>
      </w:r>
      <w:r w:rsidR="008C7A36">
        <w:rPr>
          <w:noProof/>
        </w:rPr>
        <w:t>33</w:t>
      </w:r>
      <w:r w:rsidR="001A5140">
        <w:fldChar w:fldCharType="end"/>
      </w:r>
      <w:r>
        <w:t xml:space="preserve"> – Namespace Controllers</w:t>
      </w:r>
      <w:bookmarkEnd w:id="272"/>
      <w:bookmarkEnd w:id="273"/>
    </w:p>
    <w:p w:rsidR="00FE4B26" w:rsidRDefault="001A5140">
      <w:pPr>
        <w:suppressAutoHyphens w:val="0"/>
        <w:spacing w:before="0" w:after="0" w:line="240" w:lineRule="auto"/>
        <w:jc w:val="left"/>
        <w:rPr>
          <w:rFonts w:eastAsia="Times New Roman" w:cs="Times New Roman"/>
          <w:b/>
          <w:sz w:val="28"/>
          <w:szCs w:val="24"/>
        </w:rPr>
      </w:pPr>
      <w:del w:id="274" w:author="Dahianna Vega Leiva" w:date="2010-12-29T13:18:00Z">
        <w:r w:rsidRPr="001A5140">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4.8pt;margin-top:110.25pt;width:292.25pt;height:36.7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next-textbox:#74 Cuadro de texto;mso-fit-shape-to-text:t" inset="0,0,0,0">
                <w:txbxContent>
                  <w:p w:rsidR="0020159E" w:rsidRDefault="0020159E"/>
                </w:txbxContent>
              </v:textbox>
              <w10:wrap type="square"/>
            </v:shape>
          </w:pict>
        </w:r>
      </w:del>
      <w:r w:rsidR="00FE4B26">
        <w:br w:type="page"/>
      </w:r>
    </w:p>
    <w:p w:rsidR="00F23A57" w:rsidRDefault="002239C2" w:rsidP="00D260D5">
      <w:pPr>
        <w:pStyle w:val="Subttulo"/>
        <w:keepNext/>
      </w:pPr>
      <w:r w:rsidRPr="00F23A57">
        <w:t>4.4.4</w:t>
      </w:r>
      <w:r w:rsidR="005E46BE" w:rsidRPr="00F23A57">
        <w:t>. Namespace</w:t>
      </w:r>
      <w:r w:rsidR="001E0D4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1E0D47" w:rsidRDefault="001E0D47" w:rsidP="00F0051C">
      <w:pPr>
        <w:rPr>
          <w:b/>
        </w:rPr>
      </w:pPr>
      <w:r>
        <w:rPr>
          <w:b/>
        </w:rPr>
        <w:t>4.4.4.1 Clase Element</w:t>
      </w:r>
    </w:p>
    <w:p w:rsidR="00F0051C" w:rsidRDefault="001E0D47" w:rsidP="00F0051C">
      <w:r>
        <w:t>Es</w:t>
      </w:r>
      <w:r w:rsidR="00E01850">
        <w:t xml:space="preserve"> la encargada de</w:t>
      </w:r>
      <w:r>
        <w:t xml:space="preserve"> armar</w:t>
      </w:r>
      <w:r w:rsidR="00E01850">
        <w:t xml:space="preserve"> los elementos para los formularios del CMS.</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1E0D47" w:rsidRDefault="001E0D47" w:rsidP="001E0D47">
      <w:pPr>
        <w:rPr>
          <w:b/>
        </w:rPr>
      </w:pPr>
      <w:r>
        <w:rPr>
          <w:b/>
        </w:rPr>
        <w:t>4.4.4.1 Clase Controllers</w:t>
      </w:r>
    </w:p>
    <w:p w:rsidR="00C61A22" w:rsidRDefault="001E0D47" w:rsidP="00C61A22">
      <w:r>
        <w:t>Es</w:t>
      </w:r>
      <w:r w:rsidR="00C61A22">
        <w:t xml:space="preserve"> la encargada </w:t>
      </w:r>
      <w:r w:rsidR="00802454">
        <w:t>de inicializar un modelo y una vista y asociarlos según parámetros,</w:t>
      </w:r>
      <w:r w:rsidR="00C61A22">
        <w:t xml:space="preserve"> posee los siguientes métodos.</w:t>
      </w:r>
    </w:p>
    <w:p w:rsidR="00C61A22" w:rsidRDefault="00C61A22" w:rsidP="00C61A22">
      <w:pPr>
        <w:rPr>
          <w:b/>
        </w:rPr>
      </w:pPr>
      <w:r>
        <w:rPr>
          <w:b/>
        </w:rPr>
        <w:t>Controller::</w:t>
      </w:r>
      <w:r w:rsidR="00744C68">
        <w:rPr>
          <w:b/>
        </w:rPr>
        <w:t>getData</w:t>
      </w:r>
      <w:r w:rsidRPr="00EC2EDC">
        <w:rPr>
          <w:b/>
        </w:rPr>
        <w:t>():</w:t>
      </w:r>
      <w:r>
        <w:t xml:space="preserve"> </w:t>
      </w:r>
      <w:r w:rsidR="001E0D47">
        <w:t>M</w:t>
      </w:r>
      <w:r>
        <w:t xml:space="preserve">étodo </w:t>
      </w:r>
      <w:r w:rsidR="00C172C0">
        <w:t xml:space="preserve">para obtener </w:t>
      </w:r>
      <w:r w:rsidR="001E0D47">
        <w:t xml:space="preserve">los </w:t>
      </w:r>
      <w:r w:rsidR="00C172C0">
        <w:t>datos</w:t>
      </w:r>
      <w:r w:rsidR="001E0D47">
        <w:t xml:space="preserve"> de un formulario</w:t>
      </w:r>
      <w:r>
        <w:t>.</w:t>
      </w:r>
    </w:p>
    <w:p w:rsidR="00C87BA9" w:rsidRDefault="00C61A22" w:rsidP="00C61A22">
      <w:r>
        <w:rPr>
          <w:b/>
        </w:rPr>
        <w:t>Controller::</w:t>
      </w:r>
      <w:r w:rsidR="00744C68">
        <w:rPr>
          <w:b/>
        </w:rPr>
        <w:t>getLayout</w:t>
      </w:r>
      <w:r w:rsidRPr="00EC2EDC">
        <w:rPr>
          <w:b/>
        </w:rPr>
        <w:t>():</w:t>
      </w:r>
      <w:r>
        <w:t xml:space="preserve"> </w:t>
      </w:r>
      <w:r w:rsidR="001E0D47">
        <w:t>Parsea un componente XML de formulario para obtener la forma de despliegue</w:t>
      </w:r>
      <w:r w:rsidR="009B48C0">
        <w:t xml:space="preserve"> de </w:t>
      </w:r>
      <w:r w:rsidR="001E0D47">
        <w:t xml:space="preserve">los </w:t>
      </w:r>
      <w:r w:rsidR="009B48C0">
        <w:t>datos.</w:t>
      </w:r>
    </w:p>
    <w:p w:rsidR="00C87BA9" w:rsidRDefault="00C61A22" w:rsidP="00C61A22">
      <w:r>
        <w:rPr>
          <w:b/>
        </w:rPr>
        <w:t>Controller::</w:t>
      </w:r>
      <w:r w:rsidR="00744C68">
        <w:rPr>
          <w:b/>
        </w:rPr>
        <w:t>getRequested_params</w:t>
      </w:r>
      <w:r w:rsidRPr="00EC2EDC">
        <w:rPr>
          <w:b/>
        </w:rPr>
        <w:t>():</w:t>
      </w:r>
      <w:r w:rsidR="00E338B1">
        <w:rPr>
          <w:b/>
        </w:rPr>
        <w:t xml:space="preserve"> </w:t>
      </w:r>
      <w:r w:rsidR="00E338B1" w:rsidRPr="00E338B1">
        <w:t>O</w:t>
      </w:r>
      <w:r w:rsidR="009B48C0" w:rsidRPr="00E338B1">
        <w:t>bti</w:t>
      </w:r>
      <w:r w:rsidR="009B48C0">
        <w:t xml:space="preserve">ene los parámetros </w:t>
      </w:r>
      <w:r w:rsidR="00300246">
        <w:t>enviados por REQUEST</w:t>
      </w:r>
      <w:r w:rsidR="009B48C0">
        <w:t>.</w:t>
      </w:r>
    </w:p>
    <w:p w:rsidR="00C61A22" w:rsidRDefault="00744C68" w:rsidP="00C61A22">
      <w:r>
        <w:rPr>
          <w:b/>
        </w:rPr>
        <w:t>Controller</w:t>
      </w:r>
      <w:r w:rsidR="00C61A22">
        <w:rPr>
          <w:b/>
        </w:rPr>
        <w:t>::</w:t>
      </w:r>
      <w:r>
        <w:rPr>
          <w:b/>
        </w:rPr>
        <w:t>setId</w:t>
      </w:r>
      <w:r w:rsidR="00C61A22" w:rsidRPr="00EC2EDC">
        <w:rPr>
          <w:b/>
        </w:rPr>
        <w:t>():</w:t>
      </w:r>
      <w:r w:rsidR="00C61A22">
        <w:t xml:space="preserve"> </w:t>
      </w:r>
      <w:r w:rsidR="00E338B1">
        <w:t>Configura</w:t>
      </w:r>
      <w:r w:rsidR="009B48C0">
        <w:t xml:space="preserve"> </w:t>
      </w:r>
      <w:r w:rsidR="00B6272C">
        <w:t>la clave primaria de un objeto modelo</w:t>
      </w:r>
      <w:r w:rsidR="00E338B1">
        <w:t xml:space="preserve"> a ser procesado</w:t>
      </w:r>
      <w:r w:rsidR="00B6272C">
        <w:t>.</w:t>
      </w:r>
    </w:p>
    <w:p w:rsidR="00B6272C" w:rsidRDefault="00B6272C" w:rsidP="00B6272C">
      <w:pPr>
        <w:rPr>
          <w:b/>
        </w:rPr>
      </w:pPr>
      <w:r>
        <w:rPr>
          <w:b/>
        </w:rPr>
        <w:t>4.4.4.2 Clase Table</w:t>
      </w:r>
    </w:p>
    <w:p w:rsidR="00C87BA9" w:rsidRDefault="00B6272C" w:rsidP="00C87BA9">
      <w:r>
        <w:t xml:space="preserve">Se encarga de la construcción de </w:t>
      </w:r>
      <w:r w:rsidR="00C87BA9">
        <w:t>tabla</w:t>
      </w:r>
      <w:r>
        <w:t>s</w:t>
      </w:r>
      <w:r w:rsidR="00C87BA9">
        <w:t xml:space="preserve"> </w:t>
      </w:r>
      <w:r w:rsidR="00C06300">
        <w:t>HTML</w:t>
      </w:r>
      <w:r>
        <w:t xml:space="preserve"> en los menús de edición de objetos en </w:t>
      </w:r>
      <w:r w:rsidR="00C87BA9">
        <w:t>CMS, posee los siguientes métodos.</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w:t>
      </w:r>
    </w:p>
    <w:p w:rsidR="00B6272C" w:rsidRDefault="00B6272C" w:rsidP="00B6272C">
      <w:pPr>
        <w:rPr>
          <w:b/>
        </w:rPr>
      </w:pPr>
      <w:r>
        <w:rPr>
          <w:b/>
        </w:rPr>
        <w:t>4.4.4.3 Clase Asettings</w:t>
      </w:r>
    </w:p>
    <w:p w:rsidR="00842C3B" w:rsidRDefault="00B6272C" w:rsidP="00842C3B">
      <w:r>
        <w:t>Se</w:t>
      </w:r>
      <w:r w:rsidR="00842C3B">
        <w:t xml:space="preserve"> encarga</w:t>
      </w:r>
      <w:r>
        <w:t xml:space="preserve"> de interpretar los valores de la tabla </w:t>
      </w:r>
      <w:r w:rsidRPr="00B6272C">
        <w:rPr>
          <w:b/>
        </w:rPr>
        <w:t>settings</w:t>
      </w:r>
      <w:r>
        <w:rPr>
          <w:b/>
        </w:rPr>
        <w:t xml:space="preserve"> </w:t>
      </w:r>
      <w:r w:rsidRPr="00B6272C">
        <w:t>y tr</w:t>
      </w:r>
      <w:r>
        <w:t>ansformarlos en una interfaz administrable</w:t>
      </w:r>
      <w:r w:rsidR="00842C3B">
        <w:t>.</w:t>
      </w:r>
    </w:p>
    <w:p w:rsidR="00842C3B" w:rsidRPr="00883FE0" w:rsidRDefault="00842C3B" w:rsidP="00842C3B">
      <w:r w:rsidRPr="00883FE0">
        <w:rPr>
          <w:b/>
        </w:rPr>
        <w:t>ASettings::display():</w:t>
      </w:r>
      <w:r w:rsidR="00B6272C">
        <w:t xml:space="preserve"> Muestra serie de formularios según los valores de la tabla </w:t>
      </w:r>
      <w:r w:rsidR="00B6272C" w:rsidRPr="00B6272C">
        <w:rPr>
          <w:b/>
        </w:rPr>
        <w:t>settings</w:t>
      </w:r>
      <w:r w:rsidRPr="00883FE0">
        <w:t xml:space="preserve">. </w:t>
      </w:r>
    </w:p>
    <w:p w:rsidR="00842C3B" w:rsidRPr="00883FE0" w:rsidRDefault="00842C3B" w:rsidP="00842C3B">
      <w:r w:rsidRPr="00883FE0">
        <w:rPr>
          <w:b/>
        </w:rPr>
        <w:t>ASettings::_select():</w:t>
      </w:r>
      <w:r w:rsidR="00B6272C">
        <w:rPr>
          <w:b/>
        </w:rPr>
        <w:t xml:space="preserve"> </w:t>
      </w:r>
      <w:r w:rsidR="00B6272C" w:rsidRPr="00B6272C">
        <w:t>S</w:t>
      </w:r>
      <w:r w:rsidR="00883FE0" w:rsidRPr="00B6272C">
        <w:t>ele</w:t>
      </w:r>
      <w:r w:rsidR="00883FE0" w:rsidRPr="00883FE0">
        <w:t>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drawing>
          <wp:inline distT="0" distB="0" distL="0" distR="0">
            <wp:extent cx="4657725" cy="4333875"/>
            <wp:effectExtent l="0" t="0" r="0"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664261" cy="4339957"/>
                    </a:xfrm>
                    <a:prstGeom prst="rect">
                      <a:avLst/>
                    </a:prstGeom>
                    <a:noFill/>
                    <a:ln>
                      <a:noFill/>
                    </a:ln>
                  </pic:spPr>
                </pic:pic>
              </a:graphicData>
            </a:graphic>
          </wp:inline>
        </w:drawing>
      </w:r>
    </w:p>
    <w:p w:rsidR="003E71ED" w:rsidRPr="00883FE0" w:rsidRDefault="003E71ED" w:rsidP="003E71ED">
      <w:pPr>
        <w:pStyle w:val="Epgrafe"/>
        <w:jc w:val="center"/>
      </w:pPr>
      <w:bookmarkStart w:id="275" w:name="_Toc281339387"/>
      <w:bookmarkStart w:id="276" w:name="_Toc281354880"/>
      <w:r>
        <w:t xml:space="preserve">Ilustración </w:t>
      </w:r>
      <w:r w:rsidR="001A5140">
        <w:fldChar w:fldCharType="begin"/>
      </w:r>
      <w:r w:rsidR="00C535F5">
        <w:instrText xml:space="preserve"> SEQ Ilustración \* ARABIC </w:instrText>
      </w:r>
      <w:r w:rsidR="001A5140">
        <w:fldChar w:fldCharType="separate"/>
      </w:r>
      <w:r w:rsidR="008C7A36">
        <w:rPr>
          <w:noProof/>
        </w:rPr>
        <w:t>34</w:t>
      </w:r>
      <w:r w:rsidR="001A5140">
        <w:fldChar w:fldCharType="end"/>
      </w:r>
      <w:r>
        <w:t xml:space="preserve"> – Namespace</w:t>
      </w:r>
      <w:r w:rsidR="00E338B1">
        <w:t xml:space="preserve"> </w:t>
      </w:r>
      <w:r>
        <w:t>Admin</w:t>
      </w:r>
      <w:bookmarkEnd w:id="275"/>
      <w:bookmarkEnd w:id="276"/>
    </w:p>
    <w:p w:rsidR="003E71ED" w:rsidRDefault="003E71ED" w:rsidP="003E71ED">
      <w:pPr>
        <w:suppressAutoHyphens w:val="0"/>
        <w:spacing w:before="0" w:after="0" w:line="240" w:lineRule="auto"/>
        <w:jc w:val="center"/>
      </w:pPr>
      <w:r>
        <w:br w:type="page"/>
      </w:r>
    </w:p>
    <w:p w:rsidR="00451834" w:rsidRDefault="00451834" w:rsidP="00BE0C78">
      <w:pPr>
        <w:pStyle w:val="Subttulo"/>
        <w:outlineLvl w:val="2"/>
      </w:pPr>
      <w:bookmarkStart w:id="277" w:name="_Toc281355171"/>
      <w:r>
        <w:t>4.4.5</w:t>
      </w:r>
      <w:r w:rsidRPr="00F23A57">
        <w:t>. Namespace</w:t>
      </w:r>
      <w:r w:rsidR="00B6272C">
        <w:t xml:space="preserve"> </w:t>
      </w:r>
      <w:r>
        <w:t>Lib</w:t>
      </w:r>
      <w:bookmarkEnd w:id="277"/>
    </w:p>
    <w:p w:rsidR="00451834" w:rsidRDefault="00451834" w:rsidP="00451834">
      <w:r>
        <w:t xml:space="preserve">Este package contiene una colección de librerías de uso </w:t>
      </w:r>
      <w:r w:rsidR="00F103ED">
        <w:t>común</w:t>
      </w:r>
      <w:r>
        <w:t xml:space="preserve"> para ofrecer funcionali</w:t>
      </w:r>
      <w:r w:rsidR="00F103ED">
        <w:t>da</w:t>
      </w:r>
      <w:r>
        <w:t xml:space="preserve">des diversas tales como: armar consultas SQL en base a parámetros, ofrecer conexión a Base de datos, funciones de fecha/hora, manejar a </w:t>
      </w:r>
      <w:r w:rsidR="00A1655F">
        <w:t>FFm</w:t>
      </w:r>
      <w:r>
        <w:t>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6272C" w:rsidRDefault="00B6272C" w:rsidP="00B943F7">
      <w:pPr>
        <w:rPr>
          <w:b/>
        </w:rPr>
      </w:pPr>
      <w:r>
        <w:rPr>
          <w:b/>
        </w:rPr>
        <w:t>4.4.5.1. Clase DAO</w:t>
      </w:r>
    </w:p>
    <w:p w:rsidR="00B943F7" w:rsidRDefault="00B6272C" w:rsidP="00B943F7">
      <w:r>
        <w:t>E</w:t>
      </w:r>
      <w:r w:rsidR="00B943F7">
        <w:t xml:space="preserve">s la encargada de </w:t>
      </w:r>
      <w:r>
        <w:t xml:space="preserve">brindar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E338B1" w:rsidRDefault="00E338B1" w:rsidP="00FF4823"/>
    <w:p w:rsidR="00B6272C" w:rsidRDefault="00B6272C" w:rsidP="00B6272C">
      <w:pPr>
        <w:rPr>
          <w:b/>
        </w:rPr>
      </w:pPr>
      <w:r>
        <w:rPr>
          <w:b/>
        </w:rPr>
        <w:t>4.4.5.2. Clase Component</w:t>
      </w:r>
    </w:p>
    <w:p w:rsidR="00F103ED" w:rsidRDefault="00B6272C" w:rsidP="00F103ED">
      <w:r>
        <w:t>Es la encargada de interpretar los componentes XML y de instanciar a modelos y vistas respectivos</w:t>
      </w:r>
      <w:r w:rsidR="00F103ED">
        <w:t>.</w:t>
      </w:r>
    </w:p>
    <w:p w:rsidR="00F103ED" w:rsidRDefault="00F103ED" w:rsidP="00F103ED">
      <w:pPr>
        <w:rPr>
          <w:b/>
        </w:rPr>
      </w:pPr>
      <w:r>
        <w:rPr>
          <w:b/>
        </w:rPr>
        <w:t>Component::run</w:t>
      </w:r>
      <w:r w:rsidRPr="00EC2EDC">
        <w:rPr>
          <w:b/>
        </w:rPr>
        <w:t>():</w:t>
      </w:r>
      <w:r>
        <w:t xml:space="preserve"> </w:t>
      </w:r>
      <w:r w:rsidR="00E338B1">
        <w:t>Instancia a la</w:t>
      </w:r>
      <w:r w:rsidR="00B6272C">
        <w:t xml:space="preserve">s clases específicadas en los componentes XML con </w:t>
      </w:r>
      <w:r w:rsidR="00E338B1">
        <w:t>los</w:t>
      </w:r>
      <w:r w:rsidR="00B6272C">
        <w:t xml:space="preserve"> </w:t>
      </w:r>
      <w:r w:rsidR="00E338B1">
        <w:t xml:space="preserve">respectivos </w:t>
      </w:r>
      <w:r w:rsidR="00B6272C">
        <w:t>parámetros</w:t>
      </w:r>
      <w:r w:rsidR="00E338B1">
        <w:t xml:space="preserve"> indicados en el XML</w:t>
      </w:r>
      <w:r>
        <w:t>.</w:t>
      </w:r>
    </w:p>
    <w:p w:rsidR="00F103ED" w:rsidRDefault="00F103ED" w:rsidP="00F103ED">
      <w:r>
        <w:rPr>
          <w:b/>
        </w:rPr>
        <w:t>Component::show</w:t>
      </w:r>
      <w:r w:rsidRPr="00EC2EDC">
        <w:rPr>
          <w:b/>
        </w:rPr>
        <w:t>():</w:t>
      </w:r>
      <w:r>
        <w:t xml:space="preserve"> </w:t>
      </w:r>
      <w:r w:rsidR="00E338B1">
        <w:t>Genera la salida por pantalla del componente</w:t>
      </w:r>
      <w:r>
        <w:t>.</w:t>
      </w:r>
    </w:p>
    <w:p w:rsidR="00E338B1" w:rsidRDefault="00E338B1" w:rsidP="00F103ED"/>
    <w:p w:rsidR="00E338B1" w:rsidRDefault="00E338B1" w:rsidP="00E338B1">
      <w:pPr>
        <w:rPr>
          <w:b/>
        </w:rPr>
      </w:pPr>
      <w:r>
        <w:rPr>
          <w:b/>
        </w:rPr>
        <w:t>4.4.5.3. Clase Dispatcher</w:t>
      </w:r>
    </w:p>
    <w:p w:rsidR="00F103ED" w:rsidRDefault="00E338B1" w:rsidP="00F103ED">
      <w:r>
        <w:t>Clase</w:t>
      </w:r>
      <w:r w:rsidR="00F103ED">
        <w:t xml:space="preserve"> controladora principal</w:t>
      </w:r>
      <w:r>
        <w:t>, se podría decir que es un controlador de controladores ya que</w:t>
      </w:r>
      <w:r w:rsidR="00F103ED">
        <w:t xml:space="preserve"> </w:t>
      </w:r>
      <w:r>
        <w:t>se encarga de llamar al controlador adecuado mediante los parámetros de URL</w:t>
      </w:r>
      <w:r w:rsidR="00F103ED">
        <w:t>.</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3C60D3" w:rsidRDefault="003C60D3" w:rsidP="003C60D3">
      <w:pPr>
        <w:rPr>
          <w:b/>
        </w:rPr>
      </w:pPr>
      <w:r>
        <w:rPr>
          <w:b/>
        </w:rPr>
        <w:t>4.4.5.4. Clase QueryBuilder</w:t>
      </w:r>
    </w:p>
    <w:p w:rsidR="00646E08" w:rsidRDefault="003C60D3" w:rsidP="00646E08">
      <w:r>
        <w:t>Posee la funcionalidad de construir cadenas de texto para consultas SQL</w:t>
      </w:r>
      <w:r w:rsidR="00646E08">
        <w:t>.</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 xml:space="preserve">Constructor de </w:t>
      </w:r>
      <w:r w:rsidR="003C60D3">
        <w:t>consultas</w:t>
      </w:r>
      <w:r>
        <w:t xml:space="preserve"> INSERT</w:t>
      </w:r>
      <w:r w:rsidRPr="00646E08">
        <w:t>.</w:t>
      </w:r>
    </w:p>
    <w:p w:rsidR="00646E08" w:rsidRDefault="00646E08" w:rsidP="00646E08">
      <w:pPr>
        <w:rPr>
          <w:b/>
        </w:rPr>
      </w:pPr>
      <w:r>
        <w:rPr>
          <w:b/>
        </w:rPr>
        <w:t>QueryBuilder::delete</w:t>
      </w:r>
      <w:r w:rsidRPr="00EC2EDC">
        <w:rPr>
          <w:b/>
        </w:rPr>
        <w:t>():</w:t>
      </w:r>
      <w:r>
        <w:t xml:space="preserve"> Constructor de </w:t>
      </w:r>
      <w:r w:rsidR="003C60D3">
        <w:t xml:space="preserve">consultas </w:t>
      </w:r>
      <w:r>
        <w:t>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 xml:space="preserve">Constructor de </w:t>
      </w:r>
      <w:r w:rsidR="003C60D3">
        <w:t xml:space="preserve">consultas </w:t>
      </w:r>
      <w:r>
        <w:t>UPDATE</w:t>
      </w:r>
      <w:r w:rsidRPr="00646E08">
        <w:t>.</w:t>
      </w:r>
    </w:p>
    <w:p w:rsidR="00646E08" w:rsidRDefault="00646E08" w:rsidP="00646E08"/>
    <w:p w:rsidR="003C60D3" w:rsidRDefault="003C60D3" w:rsidP="003C60D3">
      <w:pPr>
        <w:rPr>
          <w:b/>
        </w:rPr>
      </w:pPr>
      <w:r>
        <w:rPr>
          <w:b/>
        </w:rPr>
        <w:t>4.4.5.5. Clase Template</w:t>
      </w:r>
    </w:p>
    <w:p w:rsidR="00646E08" w:rsidRDefault="003C60D3" w:rsidP="00646E08">
      <w:r>
        <w:t>Es</w:t>
      </w:r>
      <w:r w:rsidR="00646E08">
        <w:t xml:space="preserve"> la clase </w:t>
      </w:r>
      <w:r w:rsidR="00636FE9">
        <w:t>motor</w:t>
      </w:r>
      <w:r>
        <w:t xml:space="preserve"> y parseador</w:t>
      </w:r>
      <w:r w:rsidR="00636FE9">
        <w:t xml:space="preserve"> de templates</w:t>
      </w:r>
      <w:r w:rsidR="00646E08">
        <w:t>.</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9B677E" w:rsidRDefault="009B677E" w:rsidP="009B677E">
      <w:pPr>
        <w:suppressAutoHyphens w:val="0"/>
        <w:spacing w:before="0" w:after="0" w:line="240" w:lineRule="auto"/>
        <w:jc w:val="left"/>
        <w:rPr>
          <w:b/>
        </w:rPr>
      </w:pPr>
    </w:p>
    <w:p w:rsidR="006839E8" w:rsidRDefault="006839E8" w:rsidP="009B677E">
      <w:pPr>
        <w:suppressAutoHyphens w:val="0"/>
        <w:spacing w:before="0" w:after="0" w:line="240" w:lineRule="auto"/>
        <w:jc w:val="left"/>
        <w:rPr>
          <w:b/>
        </w:rPr>
      </w:pPr>
      <w:r>
        <w:rPr>
          <w:b/>
        </w:rPr>
        <w:t>4.4.5.5. Clase ffmpeg</w:t>
      </w:r>
    </w:p>
    <w:p w:rsidR="004141D8" w:rsidRDefault="006839E8" w:rsidP="004141D8">
      <w:r>
        <w:t>Se</w:t>
      </w:r>
      <w:r w:rsidR="004141D8">
        <w:t xml:space="preserve"> </w:t>
      </w:r>
      <w:r w:rsidR="000D4D97">
        <w:t>encargada de la conversión de videos</w:t>
      </w:r>
      <w:r>
        <w:t xml:space="preserve"> y creación de imágenes a partir de estos, usa el software ffmpeg</w:t>
      </w:r>
      <w:r w:rsidR="004141D8">
        <w:t>.</w:t>
      </w:r>
    </w:p>
    <w:p w:rsidR="00B943F7" w:rsidRPr="00646E08" w:rsidRDefault="004141D8" w:rsidP="004141D8">
      <w:r>
        <w:rPr>
          <w:b/>
        </w:rPr>
        <w:t>ffmpeg</w:t>
      </w:r>
      <w:r w:rsidRPr="00646E08">
        <w:rPr>
          <w:b/>
        </w:rPr>
        <w:t>::</w:t>
      </w:r>
      <w:r>
        <w:rPr>
          <w:b/>
        </w:rPr>
        <w:t>convert</w:t>
      </w:r>
      <w:r w:rsidR="006839E8">
        <w:rPr>
          <w:b/>
        </w:rPr>
        <w:t>_by_type</w:t>
      </w:r>
      <w:r w:rsidRPr="00646E08">
        <w:rPr>
          <w:b/>
        </w:rPr>
        <w:t>():</w:t>
      </w:r>
      <w:r w:rsidR="00C061FC">
        <w:rPr>
          <w:b/>
        </w:rPr>
        <w:t xml:space="preserve"> </w:t>
      </w:r>
      <w:r w:rsidR="00706702">
        <w:t>Es</w:t>
      </w:r>
      <w:r w:rsidR="006E1827">
        <w:t xml:space="preserve"> el método conversor de video a un </w:t>
      </w:r>
      <w:r w:rsidR="006839E8">
        <w:t>tipo especificado</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0D6FD3" w:rsidRDefault="004160F7" w:rsidP="000D6FD3">
      <w:pPr>
        <w:keepNext/>
        <w:suppressAutoHyphens w:val="0"/>
        <w:spacing w:before="0" w:after="0" w:line="240" w:lineRule="auto"/>
        <w:jc w:val="center"/>
      </w:pPr>
      <w:r>
        <w:rPr>
          <w:noProof/>
          <w:lang w:eastAsia="es-CL"/>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rPr>
          <w:b w:val="0"/>
          <w:sz w:val="28"/>
          <w:szCs w:val="24"/>
        </w:rPr>
      </w:pPr>
      <w:bookmarkStart w:id="278" w:name="_Toc281339388"/>
      <w:bookmarkStart w:id="279" w:name="_Toc281354881"/>
      <w:r>
        <w:t xml:space="preserve">Ilustración </w:t>
      </w:r>
      <w:r w:rsidR="001A5140">
        <w:fldChar w:fldCharType="begin"/>
      </w:r>
      <w:r w:rsidR="00F231A4">
        <w:instrText xml:space="preserve"> SEQ Ilustración \* ARABIC </w:instrText>
      </w:r>
      <w:r w:rsidR="001A5140">
        <w:fldChar w:fldCharType="separate"/>
      </w:r>
      <w:r w:rsidR="008C7A36">
        <w:rPr>
          <w:noProof/>
        </w:rPr>
        <w:t>35</w:t>
      </w:r>
      <w:r w:rsidR="001A5140">
        <w:rPr>
          <w:noProof/>
        </w:rPr>
        <w:fldChar w:fldCharType="end"/>
      </w:r>
      <w:r>
        <w:t xml:space="preserve"> </w:t>
      </w:r>
      <w:r w:rsidR="00CE6A54">
        <w:t xml:space="preserve">- </w:t>
      </w:r>
      <w:r>
        <w:t>Namespace</w:t>
      </w:r>
      <w:r w:rsidR="00977EE7">
        <w:t xml:space="preserve"> </w:t>
      </w:r>
      <w:r>
        <w:t>Lib - Parte 1</w:t>
      </w:r>
      <w:bookmarkEnd w:id="278"/>
      <w:bookmarkEnd w:id="279"/>
    </w:p>
    <w:p w:rsidR="000D6FD3" w:rsidRDefault="000D6FD3" w:rsidP="00BE0C78">
      <w:pPr>
        <w:pStyle w:val="Subttulo"/>
        <w:rPr>
          <w:noProof/>
          <w:lang w:eastAsia="es-CL"/>
        </w:rPr>
      </w:pPr>
    </w:p>
    <w:p w:rsidR="000D6FD3" w:rsidRDefault="004160F7" w:rsidP="0064191E">
      <w:pPr>
        <w:pStyle w:val="Subttulo"/>
        <w:keepNext/>
        <w:jc w:val="center"/>
      </w:pPr>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280" w:name="_Toc281339389"/>
      <w:bookmarkStart w:id="281" w:name="_Toc281354882"/>
      <w:r>
        <w:t xml:space="preserve">Ilustración </w:t>
      </w:r>
      <w:r w:rsidR="001A5140">
        <w:fldChar w:fldCharType="begin"/>
      </w:r>
      <w:r w:rsidR="00F231A4">
        <w:instrText xml:space="preserve"> SEQ Ilustración \* ARABIC </w:instrText>
      </w:r>
      <w:r w:rsidR="001A5140">
        <w:fldChar w:fldCharType="separate"/>
      </w:r>
      <w:r w:rsidR="008C7A36">
        <w:rPr>
          <w:noProof/>
        </w:rPr>
        <w:t>36</w:t>
      </w:r>
      <w:r w:rsidR="001A5140">
        <w:rPr>
          <w:noProof/>
        </w:rPr>
        <w:fldChar w:fldCharType="end"/>
      </w:r>
      <w:r>
        <w:t xml:space="preserve"> </w:t>
      </w:r>
      <w:r w:rsidR="00977EE7">
        <w:t>–</w:t>
      </w:r>
      <w:r>
        <w:t xml:space="preserve"> Namespace</w:t>
      </w:r>
      <w:r w:rsidR="00977EE7">
        <w:t xml:space="preserve"> </w:t>
      </w:r>
      <w:r>
        <w:t>Lib - Parte 2</w:t>
      </w:r>
      <w:bookmarkEnd w:id="280"/>
      <w:bookmarkEnd w:id="281"/>
    </w:p>
    <w:p w:rsidR="000D6FD3" w:rsidRDefault="004160F7" w:rsidP="0064191E">
      <w:pPr>
        <w:pStyle w:val="Subttulo"/>
        <w:keepNext/>
        <w:jc w:val="center"/>
      </w:pPr>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282" w:name="_Toc281339390"/>
      <w:bookmarkStart w:id="283" w:name="_Toc281354883"/>
      <w:r>
        <w:t xml:space="preserve">Ilustración </w:t>
      </w:r>
      <w:r w:rsidR="001A5140">
        <w:fldChar w:fldCharType="begin"/>
      </w:r>
      <w:r w:rsidR="00F231A4">
        <w:instrText xml:space="preserve"> SEQ Ilustración \* ARABIC </w:instrText>
      </w:r>
      <w:r w:rsidR="001A5140">
        <w:fldChar w:fldCharType="separate"/>
      </w:r>
      <w:r w:rsidR="008C7A36">
        <w:rPr>
          <w:noProof/>
        </w:rPr>
        <w:t>37</w:t>
      </w:r>
      <w:r w:rsidR="001A5140">
        <w:rPr>
          <w:noProof/>
        </w:rPr>
        <w:fldChar w:fldCharType="end"/>
      </w:r>
      <w:r>
        <w:t xml:space="preserve"> </w:t>
      </w:r>
      <w:r w:rsidR="00977EE7">
        <w:t>–</w:t>
      </w:r>
      <w:r>
        <w:t xml:space="preserve"> Namespace</w:t>
      </w:r>
      <w:r w:rsidR="00977EE7">
        <w:t xml:space="preserve"> </w:t>
      </w:r>
      <w:r>
        <w:t>Lib - Parte 3</w:t>
      </w:r>
      <w:bookmarkEnd w:id="282"/>
      <w:bookmarkEnd w:id="283"/>
    </w:p>
    <w:p w:rsidR="006B4E9A" w:rsidRDefault="006B4E9A" w:rsidP="00BE0C78">
      <w:pPr>
        <w:pStyle w:val="Subttulo"/>
      </w:pPr>
    </w:p>
    <w:p w:rsidR="00D23B41" w:rsidRDefault="00D23B41">
      <w:pPr>
        <w:suppressAutoHyphens w:val="0"/>
        <w:spacing w:before="0" w:after="0" w:line="240" w:lineRule="auto"/>
        <w:jc w:val="left"/>
        <w:rPr>
          <w:b/>
        </w:rPr>
      </w:pPr>
    </w:p>
    <w:p w:rsidR="000E1C37" w:rsidRDefault="000E1C37" w:rsidP="000E1C37">
      <w:pPr>
        <w:pStyle w:val="Subttulo"/>
        <w:outlineLvl w:val="1"/>
      </w:pPr>
      <w:bookmarkStart w:id="284" w:name="_Toc281339329"/>
      <w:bookmarkStart w:id="285" w:name="_Toc281355172"/>
      <w:r w:rsidRPr="000B5660">
        <w:t xml:space="preserve">4.5. Especificaciones </w:t>
      </w:r>
      <w:r w:rsidR="006B4E9A">
        <w:t xml:space="preserve">de </w:t>
      </w:r>
      <w:r w:rsidR="00A20048">
        <w:t>D</w:t>
      </w:r>
      <w:r w:rsidR="006B4E9A">
        <w:t xml:space="preserve">esarrollo </w:t>
      </w:r>
      <w:r w:rsidR="000D6FD3">
        <w:t>B</w:t>
      </w:r>
      <w:r w:rsidRPr="000B5660">
        <w:t>ack</w:t>
      </w:r>
      <w:r w:rsidR="000D6FD3">
        <w:t xml:space="preserve"> O</w:t>
      </w:r>
      <w:r w:rsidRPr="000B5660">
        <w:t>ffice</w:t>
      </w:r>
      <w:bookmarkEnd w:id="284"/>
      <w:bookmarkEnd w:id="285"/>
    </w:p>
    <w:p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rsidR="00D9256C" w:rsidRPr="00770BE8" w:rsidRDefault="00D9256C" w:rsidP="00D9256C">
      <w:r w:rsidRPr="00770BE8">
        <w:t xml:space="preserve">En un CRUD web los formularios </w:t>
      </w:r>
      <w:r w:rsidR="00B8133A">
        <w:t>son componentes recurrentes y có</w:t>
      </w:r>
      <w:r w:rsidRPr="00770BE8">
        <w:t>mo actúan sobre un modelo de datos relacional</w:t>
      </w:r>
      <w:r w:rsidR="005579DB">
        <w:t xml:space="preserve"> acotado</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BE0C78">
      <w:pPr>
        <w:pStyle w:val="Subttulo"/>
      </w:pPr>
    </w:p>
    <w:p w:rsidR="002E5790" w:rsidRPr="00770BE8" w:rsidRDefault="00236077" w:rsidP="00236077">
      <w:pPr>
        <w:pStyle w:val="Subttulo"/>
        <w:outlineLvl w:val="2"/>
        <w:rPr>
          <w:u w:val="single"/>
        </w:rPr>
      </w:pPr>
      <w:bookmarkStart w:id="286" w:name="_Toc281339330"/>
      <w:bookmarkStart w:id="287" w:name="_Toc281355173"/>
      <w:r>
        <w:t xml:space="preserve">4.5.1. </w:t>
      </w:r>
      <w:r w:rsidR="002E5790" w:rsidRPr="00770BE8">
        <w:t>Configuración de Sitio</w:t>
      </w:r>
      <w:bookmarkEnd w:id="286"/>
      <w:bookmarkEnd w:id="287"/>
    </w:p>
    <w:p w:rsidR="008C51BB" w:rsidRPr="00770BE8" w:rsidRDefault="005415C1" w:rsidP="00D9256C">
      <w:r>
        <w:t>Existe</w:t>
      </w:r>
      <w:r w:rsidR="008C51BB" w:rsidRPr="00770BE8">
        <w:t xml:space="preserve"> una clase </w:t>
      </w:r>
      <w:r>
        <w:t>llamada</w:t>
      </w:r>
      <w:r w:rsidR="008C51BB" w:rsidRPr="00770BE8">
        <w:t xml:space="preserve"> </w:t>
      </w:r>
      <w:r w:rsidR="008C51BB" w:rsidRPr="00BE0C78">
        <w:rPr>
          <w:b/>
        </w:rPr>
        <w:t>Settings</w:t>
      </w:r>
      <w:r w:rsidR="008C51BB" w:rsidRPr="00770BE8">
        <w:t xml:space="preserve"> que manej</w:t>
      </w:r>
      <w:r>
        <w:t>a</w:t>
      </w:r>
      <w:r w:rsidR="008C51BB" w:rsidRPr="00770BE8">
        <w:t xml:space="preserve"> la configuración global del sitio</w:t>
      </w:r>
      <w:r w:rsidR="002E5790" w:rsidRPr="00770BE8">
        <w:t>, todos estos parámetros de configuración se guardarán en una sola tabla</w:t>
      </w:r>
      <w:r w:rsidR="0070187F">
        <w:t>. Al</w:t>
      </w:r>
      <w:r w:rsidR="002E5790" w:rsidRPr="00770BE8">
        <w:t xml:space="preserve"> ser alterada esta tabla</w:t>
      </w:r>
      <w:r w:rsidR="00FB08C6" w:rsidRPr="00770BE8">
        <w:t>, agregando o quitando</w:t>
      </w:r>
      <w:r w:rsidR="002E5790" w:rsidRPr="00770BE8">
        <w:t xml:space="preserve"> campos</w:t>
      </w:r>
      <w:r w:rsidR="0070187F">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81255A" w:rsidRDefault="0081255A">
      <w:pPr>
        <w:suppressAutoHyphens w:val="0"/>
        <w:spacing w:before="0" w:after="0" w:line="240" w:lineRule="auto"/>
        <w:jc w:val="left"/>
        <w:rPr>
          <w:rFonts w:eastAsia="Times New Roman" w:cs="Times New Roman"/>
          <w:b/>
          <w:sz w:val="28"/>
          <w:szCs w:val="24"/>
        </w:rPr>
      </w:pPr>
      <w:bookmarkStart w:id="288" w:name="_Toc281339331"/>
      <w:r>
        <w:br w:type="page"/>
      </w:r>
    </w:p>
    <w:p w:rsidR="006D756E" w:rsidRPr="00770BE8" w:rsidRDefault="00236077" w:rsidP="004C5C22">
      <w:pPr>
        <w:pStyle w:val="Subttulo"/>
        <w:outlineLvl w:val="2"/>
      </w:pPr>
      <w:bookmarkStart w:id="289" w:name="_Toc281355174"/>
      <w:r>
        <w:t>4.5.2</w:t>
      </w:r>
      <w:r w:rsidR="006D756E" w:rsidRPr="00770BE8">
        <w:t>. Componentes XML</w:t>
      </w:r>
      <w:bookmarkEnd w:id="288"/>
      <w:bookmarkEnd w:id="289"/>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w:t>
      </w:r>
      <w:r w:rsidR="005415C1">
        <w:t xml:space="preserve"> </w:t>
      </w:r>
      <w:r>
        <w:t>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w:t>
      </w:r>
      <w:r w:rsidR="006839E8">
        <w:rPr>
          <w:rFonts w:ascii="Monospace" w:eastAsia="Times New Roman" w:hAnsi="Monospace" w:cs="Monospace"/>
          <w:i/>
          <w:iCs/>
          <w:color w:val="2A00FF"/>
          <w:sz w:val="20"/>
          <w:szCs w:val="20"/>
          <w:lang w:val="en-US" w:eastAsia="es-CL"/>
        </w:rPr>
        <w:t>n&amp;amp;uacute</w:t>
      </w:r>
      <w:r w:rsidR="00E7016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&amp;amp;iacute;</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l</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w:t>
      </w:r>
      <w:r w:rsidR="00116690">
        <w:rPr>
          <w:rFonts w:ascii="Monospace" w:eastAsia="Times New Roman" w:hAnsi="Monospace" w:cs="Monospace"/>
          <w:i/>
          <w:iCs/>
          <w:color w:val="2A00FF"/>
          <w:sz w:val="20"/>
          <w:szCs w:val="20"/>
          <w:lang w:val="en-US" w:eastAsia="es-CL"/>
        </w:rPr>
        <w:t>dre</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006839E8">
        <w:rPr>
          <w:rFonts w:ascii="Monospace" w:eastAsia="Times New Roman" w:hAnsi="Monospace" w:cs="Monospace"/>
          <w:i/>
          <w:iCs/>
          <w:color w:val="2A00FF"/>
          <w:sz w:val="20"/>
          <w:szCs w:val="20"/>
          <w:lang w:val="en-US" w:eastAsia="es-CL"/>
        </w:rPr>
        <w:t>"Orden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w:t>
      </w:r>
      <w:r w:rsidR="006839E8">
        <w:rPr>
          <w:rFonts w:ascii="Monospace" w:eastAsia="Times New Roman" w:hAnsi="Monospace" w:cs="Monospace"/>
          <w:i/>
          <w:iCs/>
          <w:color w:val="2A00FF"/>
          <w:sz w:val="20"/>
          <w:szCs w:val="20"/>
          <w:lang w:val="en-US" w:eastAsia="es-CL"/>
        </w:rPr>
        <w:t>roba</w:t>
      </w:r>
      <w:r w:rsidRPr="00770BE8">
        <w:rPr>
          <w:rFonts w:ascii="Monospace" w:eastAsia="Times New Roman" w:hAnsi="Monospace" w:cs="Monospace"/>
          <w:i/>
          <w:iCs/>
          <w:color w:val="2A00FF"/>
          <w:sz w:val="20"/>
          <w:szCs w:val="20"/>
          <w:lang w:val="en-US" w:eastAsia="es-CL"/>
        </w:rPr>
        <w:t>d</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 xml:space="preserve">En este otro ejemplo tenemos </w:t>
      </w:r>
      <w:r w:rsidR="006839E8">
        <w:t>al</w:t>
      </w:r>
      <w:r>
        <w:t xml:space="preserve"> menú </w:t>
      </w:r>
      <w:r w:rsidR="006839E8">
        <w:t>de</w:t>
      </w:r>
      <w:r>
        <w:t xml:space="preserve"> configuración del sitio</w:t>
      </w:r>
      <w:r w:rsidR="007E0203">
        <w:t xml:space="preserve">, type representa a la clase del </w:t>
      </w:r>
      <w:r w:rsidR="006839E8">
        <w:t xml:space="preserve">namespace </w:t>
      </w:r>
      <w:r w:rsidR="007E0203">
        <w:t xml:space="preserve">admin y </w:t>
      </w:r>
      <w:r w:rsidR="006839E8">
        <w:t xml:space="preserve">Msettings a la clase del namespace </w:t>
      </w:r>
      <w:r w:rsidR="007E0203">
        <w:t>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Configuraci&amp;amp;oacute;n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290" w:name="_Toc281339332"/>
      <w:bookmarkStart w:id="291" w:name="_Toc281355175"/>
      <w:r w:rsidRPr="00C535F5">
        <w:t xml:space="preserve">4.6. Especificaciones </w:t>
      </w:r>
      <w:r w:rsidR="00CF0939">
        <w:t>F</w:t>
      </w:r>
      <w:r w:rsidRPr="00C535F5">
        <w:t xml:space="preserve">ront </w:t>
      </w:r>
      <w:r w:rsidR="00CF0939">
        <w:t>O</w:t>
      </w:r>
      <w:r w:rsidRPr="00C535F5">
        <w:t>ffice</w:t>
      </w:r>
      <w:bookmarkStart w:id="292" w:name="_Toc279302806"/>
      <w:bookmarkEnd w:id="290"/>
      <w:bookmarkEnd w:id="291"/>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w:t>
      </w:r>
      <w:r w:rsidR="00435862">
        <w:t>que se especifique otro template mediante un</w:t>
      </w:r>
      <w:r>
        <w:t xml:space="preserve"> parámetro llamado </w:t>
      </w:r>
      <w:r w:rsidRPr="0064191E">
        <w:rPr>
          <w:b/>
        </w:rPr>
        <w:t>tpl</w:t>
      </w:r>
      <w:r>
        <w:t xml:space="preserve">. </w:t>
      </w:r>
    </w:p>
    <w:p w:rsidR="0064191E" w:rsidRDefault="0064191E" w:rsidP="00CF0939">
      <w:r>
        <w:t xml:space="preserve">Esto </w:t>
      </w:r>
      <w:r w:rsidR="00BD1EBA">
        <w:t xml:space="preserve">es </w:t>
      </w:r>
      <w:r>
        <w:t xml:space="preserve">especificado en la clase Vista principal </w:t>
      </w:r>
      <w:r w:rsidRPr="0064191E">
        <w:rPr>
          <w:b/>
        </w:rPr>
        <w:t>VPage</w:t>
      </w:r>
      <w:r>
        <w:t>.</w:t>
      </w:r>
    </w:p>
    <w:p w:rsidR="00C14D0C" w:rsidRDefault="00C14D0C" w:rsidP="00CF0939">
      <w:r>
        <w:t>Para la funcionalidad de templates y la de componentes xml se usa</w:t>
      </w:r>
      <w:r w:rsidR="00435862">
        <w:t>n las</w:t>
      </w:r>
      <w:r>
        <w:t xml:space="preserve"> clas</w:t>
      </w:r>
      <w:r w:rsidR="00C061FC">
        <w:t>e</w:t>
      </w:r>
      <w:r w:rsidR="00435862">
        <w:t>s</w:t>
      </w:r>
      <w:r>
        <w:t xml:space="preserve">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rsidRPr="00BE0C78">
        <w:rPr>
          <w:b/>
        </w:rPr>
        <w:t>VPage</w:t>
      </w:r>
      <w:r>
        <w:t xml:space="preserve"> tiene un atributo llamado </w:t>
      </w:r>
      <w:r w:rsidR="00435862" w:rsidRPr="00435862">
        <w:rPr>
          <w:b/>
        </w:rPr>
        <w:t>VPage::</w:t>
      </w:r>
      <w:r w:rsidRPr="00C14D0C">
        <w:rPr>
          <w:b/>
        </w:rPr>
        <w:t>tpl</w:t>
      </w:r>
      <w:r>
        <w:t xml:space="preserve"> de tipo </w:t>
      </w:r>
      <w:r w:rsidRPr="00C14D0C">
        <w:rPr>
          <w:b/>
        </w:rPr>
        <w:t>Template</w:t>
      </w:r>
      <w:r w:rsidR="00435862">
        <w:rPr>
          <w:b/>
        </w:rPr>
        <w:t xml:space="preserve"> </w:t>
      </w:r>
      <w:r w:rsidR="00435862">
        <w:t xml:space="preserve">el cual </w:t>
      </w:r>
      <w:r>
        <w:t>retorna las variables de template</w:t>
      </w:r>
      <w:r w:rsidR="00435862">
        <w:t>.</w:t>
      </w:r>
    </w:p>
    <w:p w:rsidR="00435862" w:rsidRDefault="00435862" w:rsidP="00CF0939">
      <w:r>
        <w:t xml:space="preserve">Esta instancia de </w:t>
      </w:r>
      <w:r w:rsidRPr="00860E32">
        <w:rPr>
          <w:b/>
        </w:rPr>
        <w:t>Template</w:t>
      </w:r>
      <w:r>
        <w:t xml:space="preserve"> como atributo de </w:t>
      </w:r>
      <w:r w:rsidRPr="00860E32">
        <w:rPr>
          <w:b/>
        </w:rPr>
        <w:t>VPage</w:t>
      </w:r>
      <w:r>
        <w:t xml:space="preserve"> a su vez tiene los siguientes atributos:</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Default="00C14D0C" w:rsidP="00BE0C78">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DD4D97" w:rsidRDefault="003F33A5" w:rsidP="00BE0C78">
      <w:pPr>
        <w:rPr>
          <w:lang w:val="en-US"/>
        </w:rPr>
      </w:pPr>
      <w:r w:rsidRPr="00DD4D97">
        <w:rPr>
          <w:lang w:val="en-US"/>
        </w:rP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00850676">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BE0C78"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8080"/>
          <w:sz w:val="20"/>
          <w:szCs w:val="20"/>
          <w:lang w:eastAsia="es-CL"/>
        </w:rPr>
        <w:t>&lt;</w:t>
      </w:r>
      <w:r w:rsidRPr="00BE0C78">
        <w:rPr>
          <w:rFonts w:ascii="Courier New" w:eastAsia="Times New Roman" w:hAnsi="Courier New" w:cs="Courier New"/>
          <w:color w:val="3F7F7F"/>
          <w:sz w:val="20"/>
          <w:szCs w:val="20"/>
          <w:lang w:eastAsia="es-CL"/>
        </w:rPr>
        <w:t xml:space="preserve">html </w:t>
      </w:r>
      <w:r w:rsidRPr="00BE0C78">
        <w:rPr>
          <w:rFonts w:ascii="Courier New" w:eastAsia="Times New Roman" w:hAnsi="Courier New" w:cs="Courier New"/>
          <w:color w:val="7F007F"/>
          <w:sz w:val="20"/>
          <w:szCs w:val="20"/>
          <w:lang w:eastAsia="es-CL"/>
        </w:rPr>
        <w:t>xmlns</w:t>
      </w:r>
      <w:r w:rsidRPr="00BE0C78">
        <w:rPr>
          <w:rFonts w:ascii="Courier New" w:eastAsia="Times New Roman" w:hAnsi="Courier New" w:cs="Courier New"/>
          <w:color w:val="000000"/>
          <w:sz w:val="20"/>
          <w:szCs w:val="20"/>
          <w:lang w:eastAsia="es-CL"/>
        </w:rPr>
        <w:t>=</w:t>
      </w:r>
      <w:hyperlink r:id="rId79" w:history="1">
        <w:r w:rsidR="00850676" w:rsidRPr="00BE0C78">
          <w:rPr>
            <w:rStyle w:val="Hipervnculo"/>
            <w:rFonts w:ascii="Courier New" w:eastAsia="Times New Roman" w:hAnsi="Courier New" w:cs="Courier New"/>
            <w:i/>
            <w:iCs/>
            <w:sz w:val="20"/>
            <w:szCs w:val="20"/>
            <w:lang w:eastAsia="es-CL"/>
          </w:rPr>
          <w:t>http://www.w3.org/1999/xhtml</w:t>
        </w:r>
      </w:hyperlink>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xml:lang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Pr="00BE0C78">
        <w:rPr>
          <w:rFonts w:ascii="Courier New" w:eastAsia="Times New Roman" w:hAnsi="Courier New" w:cs="Courier New"/>
          <w:color w:val="008080"/>
          <w:sz w:val="20"/>
          <w:szCs w:val="20"/>
          <w:lang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BE0C78">
        <w:rPr>
          <w:rFonts w:ascii="Courier New" w:eastAsia="Times New Roman" w:hAnsi="Courier New" w:cs="Courier New"/>
          <w:color w:val="000000"/>
          <w:sz w:val="20"/>
          <w:szCs w:val="20"/>
          <w:lang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CD0D60">
        <w:rPr>
          <w:rFonts w:ascii="Courier New" w:eastAsia="Times New Roman" w:hAnsi="Courier New" w:cs="Courier New"/>
          <w:color w:val="3F7F7F"/>
          <w:sz w:val="20"/>
          <w:szCs w:val="20"/>
          <w:lang w:val="en-US" w:eastAsia="es-CL"/>
        </w:rPr>
        <w:t>&gt;</w:t>
      </w:r>
      <w:r w:rsidR="00977EE7">
        <w:rPr>
          <w:rFonts w:ascii="Courier New" w:eastAsia="Times New Roman" w:hAnsi="Courier New" w:cs="Courier New"/>
          <w:color w:val="3F7F7F"/>
          <w:sz w:val="20"/>
          <w:szCs w:val="20"/>
          <w:lang w:val="en-US" w:eastAsia="es-CL"/>
        </w:rPr>
        <w:t xml:space="preserve"> </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00CD0D60">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00850676" w:rsidRPr="00DD4D97">
        <w:rPr>
          <w:rFonts w:ascii="Courier New" w:eastAsia="Times New Roman" w:hAnsi="Courier New" w:cs="Courier New"/>
          <w:color w:val="3F7F7F"/>
          <w:sz w:val="20"/>
          <w:szCs w:val="20"/>
          <w:lang w:val="en-US" w:eastAsia="es-CL"/>
        </w:rPr>
        <w:t xml:space="preserve"> </w:t>
      </w:r>
      <w:r w:rsidRPr="00DD4D97">
        <w:rPr>
          <w:rFonts w:ascii="Courier New" w:eastAsia="Times New Roman" w:hAnsi="Courier New" w:cs="Courier New"/>
          <w:color w:val="7F007F"/>
          <w:sz w:val="20"/>
          <w:szCs w:val="20"/>
          <w:lang w:val="en-US" w:eastAsia="es-CL"/>
        </w:rPr>
        <w:t>class</w:t>
      </w:r>
      <w:r w:rsidRPr="00DD4D97">
        <w:rPr>
          <w:rFonts w:ascii="Courier New" w:eastAsia="Times New Roman" w:hAnsi="Courier New" w:cs="Courier New"/>
          <w:color w:val="000000"/>
          <w:sz w:val="20"/>
          <w:szCs w:val="20"/>
          <w:lang w:val="en-US" w:eastAsia="es-CL"/>
        </w:rPr>
        <w:t>=</w:t>
      </w:r>
      <w:r w:rsidRPr="00DD4D97">
        <w:rPr>
          <w:rFonts w:ascii="Courier New" w:eastAsia="Times New Roman" w:hAnsi="Courier New" w:cs="Courier New"/>
          <w:i/>
          <w:iCs/>
          <w:color w:val="2A00FF"/>
          <w:sz w:val="20"/>
          <w:szCs w:val="20"/>
          <w:lang w:val="en-US" w:eastAsia="es-CL"/>
        </w:rPr>
        <w:t>"nav"</w:t>
      </w:r>
      <w:r w:rsidRPr="00DD4D97">
        <w:rPr>
          <w:rFonts w:ascii="Courier New" w:eastAsia="Times New Roman" w:hAnsi="Courier New" w:cs="Courier New"/>
          <w:color w:val="008080"/>
          <w:sz w:val="20"/>
          <w:szCs w:val="20"/>
          <w:lang w:val="en-US" w:eastAsia="es-CL"/>
        </w:rPr>
        <w:t>&gt;</w:t>
      </w:r>
    </w:p>
    <w:p w:rsidR="0064191E" w:rsidRPr="00DD4D97"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Pr="00DD4D97">
        <w:rPr>
          <w:rFonts w:ascii="Courier New" w:eastAsia="Times New Roman" w:hAnsi="Courier New" w:cs="Courier New"/>
          <w:color w:val="000000"/>
          <w:sz w:val="20"/>
          <w:szCs w:val="20"/>
          <w:lang w:val="en-US" w:eastAsia="es-CL"/>
        </w:rPr>
        <w:tab/>
        <w:t>[:menu:]</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Pr="00DD4D97">
        <w:rPr>
          <w:rFonts w:ascii="Courier New" w:eastAsia="Times New Roman" w:hAnsi="Courier New" w:cs="Courier New"/>
          <w:color w:val="008080"/>
          <w:sz w:val="20"/>
          <w:szCs w:val="20"/>
          <w:lang w:val="en-US" w:eastAsia="es-CL"/>
        </w:rPr>
        <w:t>&gt;</w:t>
      </w:r>
    </w:p>
    <w:p w:rsidR="0064191E" w:rsidRPr="008F248C" w:rsidRDefault="0064191E" w:rsidP="00BE0C78">
      <w:pPr>
        <w:suppressAutoHyphens w:val="0"/>
        <w:autoSpaceDE w:val="0"/>
        <w:autoSpaceDN w:val="0"/>
        <w:adjustRightInd w:val="0"/>
        <w:spacing w:before="0" w:after="0" w:line="240" w:lineRule="auto"/>
        <w:ind w:left="1416" w:firstLine="708"/>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w:t>
      </w:r>
      <w:r w:rsidR="00CD0D60">
        <w:rPr>
          <w:rFonts w:ascii="Courier New" w:eastAsia="Times New Roman" w:hAnsi="Courier New" w:cs="Courier New"/>
          <w:i/>
          <w:iCs/>
          <w:color w:val="2A00FF"/>
          <w:sz w:val="20"/>
          <w:szCs w:val="20"/>
          <w:lang w:val="en-US" w:eastAsia="es-CL"/>
        </w:rPr>
        <w:t>”&gt;</w:t>
      </w:r>
    </w:p>
    <w:p w:rsidR="0064191E" w:rsidRPr="00BE0C78" w:rsidRDefault="0064191E" w:rsidP="0064191E">
      <w:pPr>
        <w:suppressAutoHyphens w:val="0"/>
        <w:autoSpaceDE w:val="0"/>
        <w:autoSpaceDN w:val="0"/>
        <w:adjustRightInd w:val="0"/>
        <w:spacing w:before="0" w:after="0" w:line="240" w:lineRule="auto"/>
        <w:jc w:val="left"/>
        <w:rPr>
          <w:rFonts w:ascii="Courier New" w:hAnsi="Courier New"/>
          <w:color w:val="008080"/>
          <w:sz w:val="20"/>
          <w:lang w:val="en-US"/>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00C14D0C">
        <w:rPr>
          <w:rFonts w:ascii="Courier New" w:eastAsia="Times New Roman" w:hAnsi="Courier New" w:cs="Courier New"/>
          <w:color w:val="008080"/>
          <w:sz w:val="20"/>
          <w:szCs w:val="20"/>
          <w:lang w:val="en-US" w:eastAsia="es-CL"/>
        </w:rPr>
        <w:t>p</w:t>
      </w:r>
      <w:r w:rsidRPr="0064191E">
        <w:rPr>
          <w:rFonts w:ascii="Courier New" w:eastAsia="Times New Roman" w:hAnsi="Courier New" w:cs="Courier New"/>
          <w:color w:val="008080"/>
          <w:sz w:val="20"/>
          <w:szCs w:val="20"/>
          <w:lang w:val="en-US" w:eastAsia="es-CL"/>
        </w:rPr>
        <w:t>&gt;</w:t>
      </w:r>
    </w:p>
    <w:p w:rsidR="0064191E" w:rsidRPr="00DD4D97" w:rsidRDefault="0064191E" w:rsidP="00BE0C78">
      <w:pPr>
        <w:suppressAutoHyphens w:val="0"/>
        <w:autoSpaceDE w:val="0"/>
        <w:autoSpaceDN w:val="0"/>
        <w:adjustRightInd w:val="0"/>
        <w:spacing w:before="0" w:after="0" w:line="240" w:lineRule="auto"/>
        <w:ind w:left="708" w:firstLine="708"/>
        <w:jc w:val="left"/>
        <w:rPr>
          <w:rFonts w:ascii="Courier New" w:hAnsi="Courier New"/>
          <w:sz w:val="20"/>
        </w:rPr>
      </w:pPr>
      <w:r w:rsidRPr="00DD4D97">
        <w:rPr>
          <w:rFonts w:ascii="Courier New" w:hAnsi="Courier New"/>
          <w:color w:val="008080"/>
          <w:sz w:val="20"/>
        </w:rPr>
        <w:t>&lt;/</w:t>
      </w:r>
      <w:r w:rsidRPr="00DD4D97">
        <w:rPr>
          <w:rFonts w:ascii="Courier New" w:hAnsi="Courier New"/>
          <w:color w:val="3F7F7F"/>
          <w:sz w:val="20"/>
        </w:rPr>
        <w:t>div</w:t>
      </w:r>
      <w:r w:rsidRPr="00DD4D97">
        <w:rPr>
          <w:rFonts w:ascii="Courier New" w:hAnsi="Courier New"/>
          <w:color w:val="008080"/>
          <w:sz w:val="20"/>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r w:rsidR="0070187F">
        <w:t xml:space="preserve">Se llamará </w:t>
      </w:r>
      <w:r>
        <w:t xml:space="preserve">a este controlador </w:t>
      </w:r>
      <w:r w:rsidRPr="00293064">
        <w:rPr>
          <w:b/>
        </w:rPr>
        <w:t>CHome</w:t>
      </w:r>
      <w:r>
        <w:t>, el cual llamará a un</w:t>
      </w:r>
      <w:r w:rsidR="008C7A36">
        <w:t xml:space="preserve"> template </w:t>
      </w:r>
      <w:r>
        <w:t xml:space="preserve">llamado home y lo </w:t>
      </w:r>
      <w:r w:rsidR="00E24134">
        <w:t>pondrá</w:t>
      </w:r>
      <w:r>
        <w:t xml:space="preserve"> en la variable </w:t>
      </w:r>
      <w:r w:rsidRPr="00293064">
        <w:rPr>
          <w:b/>
        </w:rPr>
        <w:t>VPage::tpl::content</w:t>
      </w:r>
      <w:r w:rsidRPr="00293064">
        <w:t xml:space="preserve"> la cual se ve en el</w:t>
      </w:r>
      <w:r w:rsidR="008C7A36">
        <w:t xml:space="preserve"> template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Pr="00DD4D97" w:rsidRDefault="003F33A5" w:rsidP="00BE0C78">
      <w:pPr>
        <w:rPr>
          <w:lang w:val="en-US"/>
        </w:rPr>
      </w:pPr>
      <w:r w:rsidRPr="00DD4D97">
        <w:rPr>
          <w:lang w:val="en-US"/>
        </w:rP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BE0C78" w:rsidRDefault="003F33A5" w:rsidP="003F33A5">
      <w:pPr>
        <w:suppressAutoHyphens w:val="0"/>
        <w:autoSpaceDE w:val="0"/>
        <w:autoSpaceDN w:val="0"/>
        <w:adjustRightInd w:val="0"/>
        <w:spacing w:before="0" w:after="0" w:line="240" w:lineRule="auto"/>
        <w:jc w:val="left"/>
        <w:rPr>
          <w:rFonts w:ascii="Courier New" w:hAnsi="Courier New"/>
          <w:sz w:val="20"/>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BE0C78">
        <w:rPr>
          <w:rFonts w:ascii="Courier New" w:hAnsi="Courier New"/>
          <w:color w:val="008080"/>
          <w:sz w:val="20"/>
        </w:rPr>
        <w:t>&lt;</w:t>
      </w:r>
      <w:r w:rsidR="00C535F5" w:rsidRPr="00BE0C78">
        <w:rPr>
          <w:rFonts w:ascii="Courier New" w:eastAsia="Times New Roman" w:hAnsi="Courier New" w:cs="Courier New"/>
          <w:color w:val="3F7F7F"/>
          <w:sz w:val="20"/>
          <w:szCs w:val="20"/>
          <w:lang w:eastAsia="es-CL"/>
        </w:rPr>
        <w:t>ul</w:t>
      </w:r>
      <w:r w:rsidR="00386829" w:rsidRPr="00BE0C78">
        <w:rPr>
          <w:rFonts w:ascii="Courier New" w:eastAsia="Times New Roman" w:hAnsi="Courier New" w:cs="Courier New"/>
          <w:color w:val="3F7F7F"/>
          <w:sz w:val="20"/>
          <w:szCs w:val="20"/>
          <w:lang w:eastAsia="es-CL"/>
        </w:rPr>
        <w:t xml:space="preserve"> </w:t>
      </w:r>
      <w:r w:rsidR="00C535F5" w:rsidRPr="00BE0C78">
        <w:rPr>
          <w:rFonts w:ascii="Courier New" w:eastAsia="Times New Roman" w:hAnsi="Courier New" w:cs="Courier New"/>
          <w:color w:val="7F007F"/>
          <w:sz w:val="20"/>
          <w:szCs w:val="20"/>
          <w:lang w:eastAsia="es-CL"/>
        </w:rPr>
        <w:t>class</w:t>
      </w:r>
      <w:r w:rsidR="00C535F5" w:rsidRPr="00BE0C78">
        <w:rPr>
          <w:rFonts w:ascii="Courier New" w:hAnsi="Courier New"/>
          <w:color w:val="000000"/>
          <w:sz w:val="20"/>
        </w:rPr>
        <w:t>=</w:t>
      </w:r>
      <w:r w:rsidR="00C535F5" w:rsidRPr="00BE0C78">
        <w:rPr>
          <w:rFonts w:ascii="Courier New" w:hAnsi="Courier New"/>
          <w:i/>
          <w:color w:val="2A00FF"/>
          <w:sz w:val="20"/>
        </w:rPr>
        <w:t>"losmas"</w:t>
      </w:r>
      <w:r w:rsidR="00C535F5" w:rsidRPr="00BE0C78">
        <w:rPr>
          <w:rFonts w:ascii="Courier New" w:hAnsi="Courier New"/>
          <w:color w:val="008080"/>
          <w:sz w:val="20"/>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hAnsi="Courier New"/>
          <w:color w:val="000000"/>
          <w:sz w:val="20"/>
        </w:rPr>
        <w:tab/>
      </w:r>
      <w:r w:rsidRPr="00BE0C78">
        <w:rPr>
          <w:rFonts w:ascii="Courier New" w:hAnsi="Courier New"/>
          <w:color w:val="000000"/>
          <w:sz w:val="20"/>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0000"/>
          <w:sz w:val="20"/>
          <w:szCs w:val="20"/>
          <w:lang w:val="en-US" w:eastAsia="es-CL"/>
        </w:rPr>
        <w:tab/>
      </w:r>
      <w:r w:rsidRPr="00BE0C78">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86829" w:rsidRPr="008F248C" w:rsidRDefault="00386829" w:rsidP="00386829">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&lt;/div&gt;</w:t>
      </w:r>
      <w:r>
        <w:rPr>
          <w:rFonts w:ascii="Courier New" w:eastAsia="Times New Roman" w:hAnsi="Courier New" w:cs="Courier New"/>
          <w:color w:val="008080"/>
          <w:sz w:val="20"/>
          <w:szCs w:val="20"/>
          <w:lang w:eastAsia="es-CL"/>
        </w:rPr>
        <w:tab/>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En este</w:t>
      </w:r>
      <w:r w:rsidR="008C7A36">
        <w:rPr>
          <w:lang w:eastAsia="es-CL"/>
        </w:rPr>
        <w:t xml:space="preserve"> template </w:t>
      </w:r>
      <w:r w:rsidRPr="003F33A5">
        <w:rPr>
          <w:lang w:eastAsia="es-CL"/>
        </w:rPr>
        <w:t xml:space="preserve">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r w:rsidR="008C7A36">
        <w:rPr>
          <w:b/>
          <w:lang w:eastAsia="es-CL"/>
        </w:rPr>
        <w: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BE0C78">
      <w:pPr>
        <w:pStyle w:val="Subttulo"/>
      </w:pPr>
    </w:p>
    <w:p w:rsidR="008F248C" w:rsidRDefault="008F248C" w:rsidP="008F248C">
      <w:r>
        <w:t xml:space="preserve">Esta forma de trabajar con </w:t>
      </w:r>
      <w:r w:rsidR="007B5153">
        <w:t>templa</w:t>
      </w:r>
      <w:r w:rsidR="00E24134">
        <w:t>tes</w:t>
      </w:r>
      <w:r>
        <w:t xml:space="preserve"> y componentes proporciona una gran versatilidad para escoger diferentes modelos, vistas y templates según las necesidades del agente usuario</w:t>
      </w:r>
      <w:ins w:id="293" w:author="Dahianna Vega Leiva" w:date="2010-12-29T13:22:00Z">
        <w:r w:rsidR="00056E86">
          <w:t>,</w:t>
        </w:r>
      </w:ins>
      <w:r>
        <w:t xml:space="preserve">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294" w:name="_Toc281339333"/>
      <w:bookmarkStart w:id="295" w:name="_Toc281355176"/>
      <w:r w:rsidRPr="00B14044">
        <w:t xml:space="preserve">4.7. </w:t>
      </w:r>
      <w:bookmarkEnd w:id="292"/>
      <w:r w:rsidR="000B0263">
        <w:t>Prototipos</w:t>
      </w:r>
      <w:r w:rsidR="008F248C">
        <w:t xml:space="preserve"> Back Office.</w:t>
      </w:r>
      <w:bookmarkEnd w:id="294"/>
      <w:bookmarkEnd w:id="295"/>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96" w:name="_Toc281339391"/>
      <w:bookmarkStart w:id="297" w:name="_Toc281354884"/>
      <w:r>
        <w:t xml:space="preserve">Ilustración </w:t>
      </w:r>
      <w:r w:rsidR="001A5140">
        <w:fldChar w:fldCharType="begin"/>
      </w:r>
      <w:r w:rsidR="00F231A4">
        <w:instrText xml:space="preserve"> SEQ Ilustración \* ARABIC </w:instrText>
      </w:r>
      <w:r w:rsidR="001A5140">
        <w:fldChar w:fldCharType="separate"/>
      </w:r>
      <w:r w:rsidR="008C7A36">
        <w:rPr>
          <w:noProof/>
        </w:rPr>
        <w:t>38</w:t>
      </w:r>
      <w:r w:rsidR="001A5140">
        <w:rPr>
          <w:noProof/>
        </w:rPr>
        <w:fldChar w:fldCharType="end"/>
      </w:r>
      <w:r>
        <w:t xml:space="preserve"> - Ingreso al Back Office</w:t>
      </w:r>
      <w:bookmarkEnd w:id="296"/>
      <w:bookmarkEnd w:id="297"/>
    </w:p>
    <w:p w:rsidR="008F248C" w:rsidRDefault="00625C7F" w:rsidP="00CF0939">
      <w:r>
        <w:t>En la ilustración</w:t>
      </w:r>
      <w:r w:rsidR="008C7A36">
        <w:t xml:space="preserve"> número </w:t>
      </w:r>
      <w:r>
        <w:t>38 se muestra la interfaz</w:t>
      </w:r>
      <w:r w:rsidR="008C7A36">
        <w:t xml:space="preserve"> gráfica </w:t>
      </w:r>
      <w:r>
        <w:t>de control de acceso de UMA-CMS. La que tiene como funcionalidad realizar el control de acceso de user name y password realizando un match de los datos del login contra los registros de la base de datos de UMA-CMS.</w:t>
      </w:r>
      <w:r w:rsidR="008C7A36">
        <w:t xml:space="preserve"> Con esto </w:t>
      </w:r>
      <w:r>
        <w:t>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298" w:name="_Toc281339392"/>
      <w:bookmarkStart w:id="299" w:name="_Toc281354885"/>
      <w:r>
        <w:t xml:space="preserve">Ilustración </w:t>
      </w:r>
      <w:r w:rsidR="001A5140">
        <w:fldChar w:fldCharType="begin"/>
      </w:r>
      <w:r w:rsidR="00F231A4">
        <w:instrText xml:space="preserve"> SEQ Ilustración \* ARABIC </w:instrText>
      </w:r>
      <w:r w:rsidR="001A5140">
        <w:fldChar w:fldCharType="separate"/>
      </w:r>
      <w:r w:rsidR="008C7A36">
        <w:rPr>
          <w:noProof/>
        </w:rPr>
        <w:t>39</w:t>
      </w:r>
      <w:r w:rsidR="001A5140">
        <w:rPr>
          <w:noProof/>
        </w:rPr>
        <w:fldChar w:fldCharType="end"/>
      </w:r>
      <w:r>
        <w:t xml:space="preserve"> - Menú Principal</w:t>
      </w:r>
      <w:bookmarkEnd w:id="298"/>
      <w:bookmarkEnd w:id="299"/>
    </w:p>
    <w:p w:rsidR="00625C7F" w:rsidRDefault="00625C7F" w:rsidP="00625C7F">
      <w:pPr>
        <w:rPr>
          <w:lang w:eastAsia="en-US"/>
        </w:rPr>
      </w:pPr>
    </w:p>
    <w:p w:rsidR="00625C7F" w:rsidRDefault="008C7A36" w:rsidP="00625C7F">
      <w:pPr>
        <w:rPr>
          <w:lang w:eastAsia="en-US"/>
        </w:rPr>
      </w:pPr>
      <w:r>
        <w:rPr>
          <w:lang w:eastAsia="en-US"/>
        </w:rPr>
        <w:t>En la</w:t>
      </w:r>
      <w:r w:rsidR="00625C7F">
        <w:rPr>
          <w:lang w:eastAsia="en-US"/>
        </w:rPr>
        <w:t xml:space="preserve"> ilustración</w:t>
      </w:r>
      <w:r>
        <w:rPr>
          <w:lang w:eastAsia="en-US"/>
        </w:rPr>
        <w:t xml:space="preserve"> número </w:t>
      </w:r>
      <w:r w:rsidR="00625C7F">
        <w:rPr>
          <w:lang w:eastAsia="en-US"/>
        </w:rPr>
        <w:t>39 se presenta la interfaz</w:t>
      </w:r>
      <w:r>
        <w:rPr>
          <w:lang w:eastAsia="en-US"/>
        </w:rPr>
        <w:t xml:space="preserve"> gráfica </w:t>
      </w:r>
      <w:r w:rsidR="00625C7F">
        <w:rPr>
          <w:lang w:eastAsia="en-US"/>
        </w:rPr>
        <w:t>del menú principal de UMA-CMS.</w:t>
      </w:r>
      <w:r>
        <w:rPr>
          <w:lang w:eastAsia="en-US"/>
        </w:rPr>
        <w:t xml:space="preserve"> Esto </w:t>
      </w:r>
      <w:r w:rsidR="00625C7F">
        <w:rPr>
          <w:lang w:eastAsia="en-US"/>
        </w:rPr>
        <w:t>tiene como funcionalidad otorgar un control de mando principal y</w:t>
      </w:r>
      <w:r>
        <w:rPr>
          <w:lang w:eastAsia="en-US"/>
        </w:rPr>
        <w:t xml:space="preserve"> desplegar </w:t>
      </w:r>
      <w:r w:rsidR="00625C7F">
        <w:rPr>
          <w:lang w:eastAsia="en-US"/>
        </w:rPr>
        <w:t>un resumen detallado con la carga de videos cargados de la base de datos. Además</w:t>
      </w:r>
      <w:r>
        <w:rPr>
          <w:lang w:eastAsia="en-US"/>
        </w:rPr>
        <w:t xml:space="preserve"> o</w:t>
      </w:r>
      <w:r w:rsidR="00625C7F">
        <w:rPr>
          <w:lang w:eastAsia="en-US"/>
        </w:rPr>
        <w:t>frecer un menú superior con tres opciones de menú que son la configuración, contenido y video.</w:t>
      </w:r>
      <w:r>
        <w:rPr>
          <w:lang w:eastAsia="en-US"/>
        </w:rPr>
        <w:t xml:space="preserve"> La </w:t>
      </w:r>
      <w:r w:rsidR="00625C7F">
        <w:rPr>
          <w:lang w:eastAsia="en-US"/>
        </w:rPr>
        <w:t>opción de configuración tiene a su vez 2</w:t>
      </w:r>
      <w:r>
        <w:rPr>
          <w:lang w:eastAsia="en-US"/>
        </w:rPr>
        <w:t xml:space="preserve"> opciones </w:t>
      </w:r>
      <w:r w:rsidR="00625C7F">
        <w:rPr>
          <w:lang w:eastAsia="en-US"/>
        </w:rPr>
        <w:t>de submenú que son configuración del servidor y configuración del sitio.  Contenido tiene las opciones de menú y páginas, Video tiene las opciones que son el corazón de UMA-CMS</w:t>
      </w:r>
      <w:r>
        <w:rPr>
          <w:lang w:eastAsia="en-US"/>
        </w:rPr>
        <w:t xml:space="preserve">, </w:t>
      </w:r>
      <w:r w:rsidR="00625C7F">
        <w:rPr>
          <w:lang w:eastAsia="en-US"/>
        </w:rPr>
        <w:t>las cuales tiene</w:t>
      </w:r>
      <w:r>
        <w:rPr>
          <w:lang w:eastAsia="en-US"/>
        </w:rPr>
        <w:t xml:space="preserve">n </w:t>
      </w:r>
      <w:r w:rsidR="00625C7F">
        <w:rPr>
          <w:lang w:eastAsia="en-US"/>
        </w:rPr>
        <w:t>como funcionalidad</w:t>
      </w:r>
      <w:r>
        <w:rPr>
          <w:lang w:eastAsia="en-US"/>
        </w:rPr>
        <w:t xml:space="preserve">, </w:t>
      </w:r>
      <w:r w:rsidR="00625C7F">
        <w:rPr>
          <w:lang w:eastAsia="en-US"/>
        </w:rPr>
        <w:t>realizar las operaciones en torno a los videos</w:t>
      </w:r>
      <w:r>
        <w:rPr>
          <w:lang w:eastAsia="en-US"/>
        </w:rPr>
        <w:t xml:space="preserve">. Las opciones que la son </w:t>
      </w:r>
      <w:r w:rsidR="00625C7F">
        <w:rPr>
          <w:lang w:eastAsia="en-US"/>
        </w:rPr>
        <w:t>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00" w:name="_Toc281339393"/>
      <w:bookmarkStart w:id="301" w:name="_Toc281354886"/>
      <w:r>
        <w:t xml:space="preserve">Ilustración </w:t>
      </w:r>
      <w:r w:rsidR="001A5140">
        <w:fldChar w:fldCharType="begin"/>
      </w:r>
      <w:r w:rsidR="00F231A4">
        <w:instrText xml:space="preserve"> SEQ Ilustración \* ARABIC </w:instrText>
      </w:r>
      <w:r w:rsidR="001A5140">
        <w:fldChar w:fldCharType="separate"/>
      </w:r>
      <w:r w:rsidR="008C7A36">
        <w:rPr>
          <w:noProof/>
        </w:rPr>
        <w:t>40</w:t>
      </w:r>
      <w:r w:rsidR="001A5140">
        <w:rPr>
          <w:noProof/>
        </w:rPr>
        <w:fldChar w:fldCharType="end"/>
      </w:r>
      <w:r>
        <w:t xml:space="preserve"> - Configuración del Servidor</w:t>
      </w:r>
      <w:bookmarkEnd w:id="300"/>
      <w:bookmarkEnd w:id="301"/>
    </w:p>
    <w:p w:rsidR="00CF0939" w:rsidRDefault="00625C7F" w:rsidP="00CF0939">
      <w:r>
        <w:t>En la ilustración</w:t>
      </w:r>
      <w:r w:rsidR="008C7A36">
        <w:t xml:space="preserve"> número 4</w:t>
      </w:r>
      <w:r>
        <w:t>0 se presenta la interfaz</w:t>
      </w:r>
      <w:r w:rsidR="008C7A36">
        <w:t xml:space="preserve"> gráfica </w:t>
      </w:r>
      <w:r>
        <w:t>de la configuración del sistema</w:t>
      </w:r>
      <w:r w:rsidR="008C7A36">
        <w:t xml:space="preserve">, </w:t>
      </w:r>
      <w:r>
        <w:t xml:space="preserve">la cual tiene como funcionalidad desplegar toda la información existente de la configuración del sistema del servidor de alojamiento de UMA-CMS. Desplegando todas las características y datos de la configuración. </w:t>
      </w:r>
    </w:p>
    <w:p w:rsidR="002E4435" w:rsidRDefault="002E4435" w:rsidP="002E4435"/>
    <w:p w:rsidR="002E4435" w:rsidRDefault="002E4435" w:rsidP="002E4435">
      <w:pPr>
        <w:pStyle w:val="Epgrafe"/>
        <w:jc w:val="center"/>
      </w:pPr>
      <w:r w:rsidRPr="008F6728">
        <w:rPr>
          <w:noProof/>
          <w:lang w:eastAsia="es-CL"/>
        </w:rPr>
        <w:drawing>
          <wp:inline distT="0" distB="0" distL="0" distR="0">
            <wp:extent cx="5608320" cy="3238500"/>
            <wp:effectExtent l="19050" t="0" r="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5612130" cy="3240700"/>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302" w:name="_Toc281338359"/>
      <w:bookmarkStart w:id="303" w:name="_Toc281339394"/>
      <w:bookmarkStart w:id="304" w:name="_Toc281354887"/>
      <w:r>
        <w:t xml:space="preserve">Ilustración </w:t>
      </w:r>
      <w:fldSimple w:instr=" SEQ Ilustración \* ARABIC ">
        <w:r w:rsidR="008C7A36">
          <w:rPr>
            <w:noProof/>
          </w:rPr>
          <w:t>41</w:t>
        </w:r>
      </w:fldSimple>
      <w:r>
        <w:t xml:space="preserve"> - Configuración del Sitio</w:t>
      </w:r>
      <w:bookmarkEnd w:id="302"/>
      <w:bookmarkEnd w:id="303"/>
      <w:bookmarkEnd w:id="304"/>
    </w:p>
    <w:p w:rsidR="002E4435" w:rsidRDefault="002E4435" w:rsidP="002E4435">
      <w:r>
        <w:t>En la ilustración</w:t>
      </w:r>
      <w:r w:rsidR="008C7A36">
        <w:t xml:space="preserve"> número </w:t>
      </w:r>
      <w:r>
        <w:t>41 se presenta la interfaz</w:t>
      </w:r>
      <w:r w:rsidR="008C7A36">
        <w:t xml:space="preserve"> gráfica </w:t>
      </w:r>
      <w:r>
        <w:t>de la configuración del sitio</w:t>
      </w:r>
      <w:r w:rsidR="008C7A36">
        <w:t xml:space="preserve">, </w:t>
      </w:r>
      <w:r>
        <w:t>la cual tiene como funcionalidad desplegar toda la información existente de la configuración del sitio UMA-CMS. Desplegando todas las características y datos de la configuración del sitio.</w:t>
      </w:r>
    </w:p>
    <w:p w:rsidR="002E4435" w:rsidRDefault="002E4435" w:rsidP="002E4435">
      <w:pPr>
        <w:suppressAutoHyphens w:val="0"/>
        <w:spacing w:before="0" w:after="0" w:line="240" w:lineRule="auto"/>
        <w:jc w:val="left"/>
      </w:pPr>
    </w:p>
    <w:p w:rsidR="002E4435" w:rsidRDefault="002E4435" w:rsidP="002E4435">
      <w:pPr>
        <w:suppressAutoHyphens w:val="0"/>
        <w:spacing w:before="0" w:after="0" w:line="240" w:lineRule="auto"/>
        <w:jc w:val="left"/>
      </w:pPr>
    </w:p>
    <w:p w:rsidR="002E4435" w:rsidRDefault="002E4435" w:rsidP="002E4435">
      <w:r>
        <w:rPr>
          <w:noProof/>
          <w:lang w:eastAsia="es-CL"/>
        </w:rPr>
        <w:drawing>
          <wp:inline distT="0" distB="0" distL="0" distR="0">
            <wp:extent cx="5612130" cy="3507581"/>
            <wp:effectExtent l="19050" t="0" r="7620" b="0"/>
            <wp:docPr id="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305" w:name="_Toc281338360"/>
      <w:bookmarkStart w:id="306" w:name="_Toc281339395"/>
      <w:bookmarkStart w:id="307" w:name="_Toc281354888"/>
      <w:r>
        <w:t xml:space="preserve">Ilustración </w:t>
      </w:r>
      <w:fldSimple w:instr=" SEQ Ilustración \* ARABIC ">
        <w:r w:rsidR="008C7A36">
          <w:rPr>
            <w:noProof/>
          </w:rPr>
          <w:t>42</w:t>
        </w:r>
      </w:fldSimple>
      <w:r>
        <w:t xml:space="preserve"> - Videos</w:t>
      </w:r>
      <w:bookmarkEnd w:id="305"/>
      <w:bookmarkEnd w:id="306"/>
      <w:bookmarkEnd w:id="307"/>
    </w:p>
    <w:p w:rsidR="002E4435" w:rsidRDefault="002E4435" w:rsidP="002E4435">
      <w:r>
        <w:t>En la ilustración</w:t>
      </w:r>
      <w:r w:rsidR="008C7A36">
        <w:t xml:space="preserve"> número 42 </w:t>
      </w:r>
      <w:r>
        <w:t>se presenta la interfaz</w:t>
      </w:r>
      <w:r w:rsidR="008C7A36">
        <w:t xml:space="preserve"> gráfica </w:t>
      </w:r>
      <w:r>
        <w:t>de video</w:t>
      </w:r>
      <w:r w:rsidR="008C7A36">
        <w:t xml:space="preserve">, </w:t>
      </w:r>
      <w:r>
        <w:t>la cual tiene como funcionalidad desplegar toda la información existente de los videos cargados de UMA-CMS. Además de tener las funcionalidad de agregar, modificar y eliminar videos,</w:t>
      </w:r>
      <w:r w:rsidR="008C7A36">
        <w:t xml:space="preserve"> se puede </w:t>
      </w:r>
      <w:r>
        <w:t>generar miniaturas,</w:t>
      </w:r>
      <w:r w:rsidR="008C7A36">
        <w:t xml:space="preserve"> re</w:t>
      </w:r>
      <w:r>
        <w:t>alizar conversiones de los videos a formatos 264,Ogv,3GP,FLV y Mpeg4, Tag de los videos</w:t>
      </w:r>
      <w:r w:rsidR="008C7A36">
        <w:t>, entre otros.</w:t>
      </w:r>
    </w:p>
    <w:p w:rsidR="002E4435" w:rsidRDefault="002E4435" w:rsidP="00CF0939"/>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08" w:name="_Toc281339396"/>
      <w:bookmarkStart w:id="309" w:name="_Toc281354889"/>
      <w:r>
        <w:t xml:space="preserve">Ilustración </w:t>
      </w:r>
      <w:r w:rsidR="001A5140">
        <w:fldChar w:fldCharType="begin"/>
      </w:r>
      <w:r w:rsidR="00C535F5">
        <w:instrText xml:space="preserve"> SEQ Ilustración \* ARABIC </w:instrText>
      </w:r>
      <w:r w:rsidR="001A5140">
        <w:fldChar w:fldCharType="separate"/>
      </w:r>
      <w:r w:rsidR="008C7A36">
        <w:rPr>
          <w:noProof/>
        </w:rPr>
        <w:t>43</w:t>
      </w:r>
      <w:r w:rsidR="001A5140">
        <w:fldChar w:fldCharType="end"/>
      </w:r>
      <w:r>
        <w:t xml:space="preserve"> - Contenido Menú</w:t>
      </w:r>
      <w:bookmarkEnd w:id="308"/>
      <w:bookmarkEnd w:id="309"/>
    </w:p>
    <w:p w:rsidR="00625C7F" w:rsidRPr="00625C7F" w:rsidRDefault="00625C7F" w:rsidP="00625C7F">
      <w:pPr>
        <w:rPr>
          <w:lang w:eastAsia="en-US"/>
        </w:rPr>
      </w:pPr>
      <w:r>
        <w:rPr>
          <w:lang w:eastAsia="en-US"/>
        </w:rPr>
        <w:t>En la ilustración</w:t>
      </w:r>
      <w:r w:rsidR="008C7A36">
        <w:rPr>
          <w:lang w:eastAsia="en-US"/>
        </w:rPr>
        <w:t xml:space="preserve"> número </w:t>
      </w:r>
      <w:r>
        <w:rPr>
          <w:lang w:eastAsia="en-US"/>
        </w:rPr>
        <w:t>4</w:t>
      </w:r>
      <w:r w:rsidR="002E4435">
        <w:rPr>
          <w:lang w:eastAsia="en-US"/>
        </w:rPr>
        <w:t>3</w:t>
      </w:r>
      <w:r>
        <w:rPr>
          <w:lang w:eastAsia="en-US"/>
        </w:rPr>
        <w:t xml:space="preserve"> se presenta la interfaz</w:t>
      </w:r>
      <w:r w:rsidR="008C7A36">
        <w:rPr>
          <w:lang w:eastAsia="en-US"/>
        </w:rPr>
        <w:t xml:space="preserve"> gráfica </w:t>
      </w:r>
      <w:r>
        <w:rPr>
          <w:lang w:eastAsia="en-US"/>
        </w:rPr>
        <w:t>de la creación de contenido de menú</w:t>
      </w:r>
      <w:r w:rsidR="008C7A36">
        <w:rPr>
          <w:lang w:eastAsia="en-US"/>
        </w:rPr>
        <w:t xml:space="preserve">. Tiene </w:t>
      </w:r>
      <w:r>
        <w:rPr>
          <w:lang w:eastAsia="en-US"/>
        </w:rPr>
        <w:t>como funcionalidad crear, editar y eliminar contenido de un menú. Crear tiene la funcionalidad de crear un nuevo contenido de menú</w:t>
      </w:r>
      <w:r w:rsidR="008C7A36">
        <w:rPr>
          <w:lang w:eastAsia="en-US"/>
        </w:rPr>
        <w:t xml:space="preserve">, </w:t>
      </w:r>
      <w:r>
        <w:rPr>
          <w:lang w:eastAsia="en-US"/>
        </w:rPr>
        <w:t>el cual despliega cajas de texto y listas desplegables para realizar el llenado y selección de los datos solicitados, para</w:t>
      </w:r>
      <w:r w:rsidR="008C7A36">
        <w:rPr>
          <w:lang w:eastAsia="en-US"/>
        </w:rPr>
        <w:t xml:space="preserve"> posteriormente </w:t>
      </w:r>
      <w:r>
        <w:rPr>
          <w:lang w:eastAsia="en-US"/>
        </w:rPr>
        <w:t>poder registrarlos con el botón crear. La opción editar puede ser solicitada de 2 maneras</w:t>
      </w:r>
      <w:r w:rsidR="008C7A36">
        <w:rPr>
          <w:lang w:eastAsia="en-US"/>
        </w:rPr>
        <w:t xml:space="preserve">, </w:t>
      </w:r>
      <w:r>
        <w:rPr>
          <w:lang w:eastAsia="en-US"/>
        </w:rPr>
        <w:t>una con el icono de lápiz y la otra con el botón edit</w:t>
      </w:r>
      <w:r w:rsidR="008C7A36">
        <w:rPr>
          <w:lang w:eastAsia="en-US"/>
        </w:rPr>
        <w:t xml:space="preserve">. En ambos casos </w:t>
      </w:r>
      <w:r>
        <w:rPr>
          <w:lang w:eastAsia="en-US"/>
        </w:rPr>
        <w:t>será desplegada la información correspondiente al contenido de menú</w:t>
      </w:r>
      <w:r w:rsidR="008C7A36">
        <w:rPr>
          <w:lang w:eastAsia="en-US"/>
        </w:rPr>
        <w:t xml:space="preserve">. La </w:t>
      </w:r>
      <w:r>
        <w:rPr>
          <w:lang w:eastAsia="en-US"/>
        </w:rPr>
        <w:t>funcionalidad eliminar puede ser solicitada presionando el icono azul o el botón delete</w:t>
      </w:r>
      <w:r w:rsidR="008C7A36">
        <w:rPr>
          <w:lang w:eastAsia="en-US"/>
        </w:rPr>
        <w:t xml:space="preserve">, </w:t>
      </w:r>
      <w:r>
        <w:rPr>
          <w:lang w:eastAsia="en-US"/>
        </w:rPr>
        <w:t>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310" w:name="_Toc281339397"/>
      <w:bookmarkStart w:id="311" w:name="_Toc281354890"/>
      <w:r>
        <w:t xml:space="preserve">Ilustración </w:t>
      </w:r>
      <w:r w:rsidR="001A5140">
        <w:fldChar w:fldCharType="begin"/>
      </w:r>
      <w:r w:rsidR="00F231A4">
        <w:instrText xml:space="preserve"> SEQ Ilustración \* ARABIC </w:instrText>
      </w:r>
      <w:r w:rsidR="001A5140">
        <w:fldChar w:fldCharType="separate"/>
      </w:r>
      <w:r w:rsidR="008C7A36">
        <w:rPr>
          <w:noProof/>
        </w:rPr>
        <w:t>44</w:t>
      </w:r>
      <w:r w:rsidR="001A5140">
        <w:rPr>
          <w:noProof/>
        </w:rPr>
        <w:fldChar w:fldCharType="end"/>
      </w:r>
      <w:r>
        <w:t xml:space="preserve"> - Contenido Páginas</w:t>
      </w:r>
      <w:bookmarkEnd w:id="310"/>
      <w:bookmarkEnd w:id="311"/>
    </w:p>
    <w:p w:rsidR="00CF0939" w:rsidRDefault="00CF0939" w:rsidP="00CF0939"/>
    <w:p w:rsidR="004156AC" w:rsidRDefault="00625C7F" w:rsidP="00625C7F">
      <w:pPr>
        <w:rPr>
          <w:lang w:eastAsia="en-US"/>
        </w:rPr>
      </w:pPr>
      <w:r>
        <w:t xml:space="preserve">En la ilustración </w:t>
      </w:r>
      <w:r w:rsidR="00DE6804">
        <w:t>nú</w:t>
      </w:r>
      <w:r>
        <w:t>mero</w:t>
      </w:r>
      <w:r w:rsidR="008C7A36">
        <w:t xml:space="preserve"> 44 </w:t>
      </w:r>
      <w:r>
        <w:t xml:space="preserve">se presenta la interfaz de creación de contenido de las </w:t>
      </w:r>
      <w:r w:rsidR="00EF546C">
        <w:t>pá</w:t>
      </w:r>
      <w:r>
        <w:t>ginas</w:t>
      </w:r>
      <w:r w:rsidR="008C7A36">
        <w:t xml:space="preserve">. Tiene </w:t>
      </w:r>
      <w:r>
        <w:rPr>
          <w:lang w:eastAsia="en-US"/>
        </w:rPr>
        <w:t xml:space="preserve">como funcionalidad crear, editar y eliminar contenido de página. Crear tiene la funcionalidad de crear un nuevo contenido de </w:t>
      </w:r>
      <w:r w:rsidR="006A786F">
        <w:rPr>
          <w:lang w:eastAsia="en-US"/>
        </w:rPr>
        <w:t>pá</w:t>
      </w:r>
      <w:r>
        <w:rPr>
          <w:lang w:eastAsia="en-US"/>
        </w:rPr>
        <w:t xml:space="preserve">gina el cual despliega cajas de texto y listas desplegables para realizar el llenado y selección de los datos solicitados, para poder registrarlos con el botón crear. </w:t>
      </w:r>
    </w:p>
    <w:p w:rsidR="00625C7F" w:rsidRPr="00625C7F" w:rsidRDefault="00625C7F" w:rsidP="00625C7F">
      <w:pPr>
        <w:rPr>
          <w:lang w:eastAsia="en-US"/>
        </w:rPr>
      </w:pPr>
      <w:r>
        <w:rPr>
          <w:lang w:eastAsia="en-US"/>
        </w:rPr>
        <w:t>La opción editar puede ser solicitada con el icono de lápiz</w:t>
      </w:r>
      <w:r w:rsidR="004156AC">
        <w:rPr>
          <w:lang w:eastAsia="en-US"/>
        </w:rPr>
        <w:t>.</w:t>
      </w:r>
      <w:r w:rsidR="00056E86">
        <w:rPr>
          <w:lang w:eastAsia="en-US"/>
        </w:rPr>
        <w:t xml:space="preserve"> </w:t>
      </w:r>
      <w:r w:rsidR="004156AC">
        <w:rPr>
          <w:lang w:eastAsia="en-US"/>
        </w:rPr>
        <w:t>La opción borrar</w:t>
      </w:r>
      <w:r>
        <w:rPr>
          <w:lang w:eastAsia="en-US"/>
        </w:rPr>
        <w:t xml:space="preserve"> puede ser solicitada </w:t>
      </w:r>
      <w:r w:rsidR="004156AC">
        <w:rPr>
          <w:lang w:eastAsia="en-US"/>
        </w:rPr>
        <w:t>con</w:t>
      </w:r>
      <w:r>
        <w:rPr>
          <w:lang w:eastAsia="en-US"/>
        </w:rPr>
        <w:t xml:space="preserve"> el </w:t>
      </w:r>
      <w:r w:rsidR="004156AC">
        <w:rPr>
          <w:lang w:eastAsia="en-US"/>
        </w:rPr>
        <w:t>ícono eliminar.</w:t>
      </w:r>
      <w:r w:rsidR="00056E86">
        <w:rPr>
          <w:lang w:eastAsia="en-US"/>
        </w:rPr>
        <w:t xml:space="preserve"> </w:t>
      </w:r>
      <w:r w:rsidR="004156AC">
        <w:rPr>
          <w:lang w:eastAsia="en-US"/>
        </w:rPr>
        <w:t>P</w:t>
      </w:r>
      <w:r w:rsidR="006A786F">
        <w:rPr>
          <w:lang w:eastAsia="en-US"/>
        </w:rPr>
        <w:t>ueden editarse</w:t>
      </w:r>
      <w:r>
        <w:rPr>
          <w:lang w:eastAsia="en-US"/>
        </w:rPr>
        <w:t xml:space="preserve"> o </w:t>
      </w:r>
      <w:r w:rsidR="006A786F">
        <w:rPr>
          <w:lang w:eastAsia="en-US"/>
        </w:rPr>
        <w:t>eliminarse varios registros marcando los checkbox correspondientes</w:t>
      </w:r>
      <w:r>
        <w:rPr>
          <w:lang w:eastAsia="en-US"/>
        </w:rPr>
        <w:t xml:space="preserve"> en </w:t>
      </w:r>
      <w:r w:rsidR="006A786F">
        <w:rPr>
          <w:lang w:eastAsia="en-US"/>
        </w:rPr>
        <w:t xml:space="preserve">el </w:t>
      </w:r>
      <w:r w:rsidRPr="00625C7F">
        <w:rPr>
          <w:lang w:eastAsia="en-US"/>
        </w:rPr>
        <w:t>listado</w:t>
      </w:r>
      <w:r w:rsidR="006A786F">
        <w:rPr>
          <w:lang w:eastAsia="en-US"/>
        </w:rPr>
        <w:t xml:space="preserve"> y presionar los botones respectivos </w:t>
      </w:r>
      <w:r w:rsidR="004156AC">
        <w:rPr>
          <w:lang w:eastAsia="en-US"/>
        </w:rPr>
        <w:t>editar o eliminar al</w:t>
      </w:r>
      <w:r w:rsidR="006A786F">
        <w:rPr>
          <w:lang w:eastAsia="en-US"/>
        </w:rPr>
        <w:t xml:space="preserve"> </w:t>
      </w:r>
      <w:r w:rsidR="004156AC">
        <w:rPr>
          <w:lang w:eastAsia="en-US"/>
        </w:rPr>
        <w:t xml:space="preserve">final </w:t>
      </w:r>
      <w:r w:rsidR="006A786F">
        <w:rPr>
          <w:lang w:eastAsia="en-US"/>
        </w:rPr>
        <w:t>de</w:t>
      </w:r>
      <w:r w:rsidR="004156AC">
        <w:rPr>
          <w:lang w:eastAsia="en-US"/>
        </w:rPr>
        <w:t xml:space="preserve"> éste</w:t>
      </w:r>
      <w:r w:rsidRPr="00625C7F">
        <w:rPr>
          <w:lang w:eastAsia="en-US"/>
        </w:rPr>
        <w:t>.</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12" w:name="_Toc281339398"/>
      <w:bookmarkStart w:id="313" w:name="_Toc281354891"/>
      <w:r>
        <w:t xml:space="preserve">Ilustración </w:t>
      </w:r>
      <w:r w:rsidR="001A5140">
        <w:fldChar w:fldCharType="begin"/>
      </w:r>
      <w:r w:rsidR="00F231A4">
        <w:instrText xml:space="preserve"> SEQ Ilustración \* ARABIC </w:instrText>
      </w:r>
      <w:r w:rsidR="001A5140">
        <w:fldChar w:fldCharType="separate"/>
      </w:r>
      <w:r w:rsidR="008C7A36">
        <w:rPr>
          <w:noProof/>
        </w:rPr>
        <w:t>45</w:t>
      </w:r>
      <w:r w:rsidR="001A5140">
        <w:rPr>
          <w:noProof/>
        </w:rPr>
        <w:fldChar w:fldCharType="end"/>
      </w:r>
      <w:r>
        <w:t xml:space="preserve"> - </w:t>
      </w:r>
      <w:r w:rsidR="00E12A97">
        <w:t>Categorí</w:t>
      </w:r>
      <w:r w:rsidR="00C061FC">
        <w:t>as</w:t>
      </w:r>
      <w:bookmarkEnd w:id="312"/>
      <w:bookmarkEnd w:id="313"/>
    </w:p>
    <w:p w:rsidR="00625C7F" w:rsidRPr="00625C7F" w:rsidRDefault="00625C7F" w:rsidP="00625C7F">
      <w:pPr>
        <w:rPr>
          <w:lang w:eastAsia="en-US"/>
        </w:rPr>
      </w:pPr>
      <w:r>
        <w:t>En</w:t>
      </w:r>
      <w:r w:rsidR="008C7A36">
        <w:t xml:space="preserve"> </w:t>
      </w:r>
      <w:r>
        <w:t>la ilustración n</w:t>
      </w:r>
      <w:r w:rsidR="00A40949">
        <w:t>ú</w:t>
      </w:r>
      <w:r>
        <w:t>mero</w:t>
      </w:r>
      <w:r w:rsidR="008C7A36">
        <w:t xml:space="preserve"> </w:t>
      </w:r>
      <w:r>
        <w:t>4</w:t>
      </w:r>
      <w:r w:rsidR="008C7A36">
        <w:t xml:space="preserve">5 </w:t>
      </w:r>
      <w:r>
        <w:t>se presenta la interfaz de creación de categorías de contenido de las</w:t>
      </w:r>
      <w:r w:rsidR="008C7A36">
        <w:t xml:space="preserve"> páginas. Tiene </w:t>
      </w:r>
      <w:r>
        <w:rPr>
          <w:lang w:eastAsia="en-US"/>
        </w:rPr>
        <w:t>como funcionalidad crear, editar y eliminar categorías de contenido de página. Crear tiene la funcionalidad de crear un nueva categoría de contenido de</w:t>
      </w:r>
      <w:r w:rsidR="008C7A36">
        <w:rPr>
          <w:lang w:eastAsia="en-US"/>
        </w:rPr>
        <w:t xml:space="preserve"> página </w:t>
      </w:r>
      <w:r>
        <w:rPr>
          <w:lang w:eastAsia="en-US"/>
        </w:rPr>
        <w:t>el cual despliega cajas de texto y listas desplegables para realizar el llenado de los datos solicitado y poder registrarlos con el botón crear. La opción editar puede ser solicitada de 2 maneras</w:t>
      </w:r>
      <w:r w:rsidR="008C7A36">
        <w:rPr>
          <w:lang w:eastAsia="en-US"/>
        </w:rPr>
        <w:t xml:space="preserve">, </w:t>
      </w:r>
      <w:r>
        <w:rPr>
          <w:lang w:eastAsia="en-US"/>
        </w:rPr>
        <w:t>una con el icono de lápiz y la otra con el botón edit</w:t>
      </w:r>
      <w:r w:rsidR="008C7A36">
        <w:rPr>
          <w:lang w:eastAsia="en-US"/>
        </w:rPr>
        <w:t xml:space="preserve">. En ambos casos </w:t>
      </w:r>
      <w:r>
        <w:rPr>
          <w:lang w:eastAsia="en-US"/>
        </w:rPr>
        <w:t>será desplegada la información correspondiente al contenido de categorías de</w:t>
      </w:r>
      <w:r w:rsidR="008C7A36">
        <w:rPr>
          <w:lang w:eastAsia="en-US"/>
        </w:rPr>
        <w:t xml:space="preserve"> páginas. La </w:t>
      </w:r>
      <w:r>
        <w:rPr>
          <w:lang w:eastAsia="en-US"/>
        </w:rPr>
        <w:t>funcionalidad eliminar puede ser solicitada presionando el icono azul o el botón delete</w:t>
      </w:r>
      <w:r w:rsidR="008C7A36">
        <w:rPr>
          <w:lang w:eastAsia="en-US"/>
        </w:rPr>
        <w:t xml:space="preserve">, </w:t>
      </w:r>
      <w:r>
        <w:rPr>
          <w:lang w:eastAsia="en-US"/>
        </w:rPr>
        <w:t>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14" w:name="_Toc281339399"/>
      <w:bookmarkStart w:id="315" w:name="_Toc281354892"/>
      <w:r>
        <w:t xml:space="preserve">Ilustración </w:t>
      </w:r>
      <w:r w:rsidR="001A5140">
        <w:fldChar w:fldCharType="begin"/>
      </w:r>
      <w:r w:rsidR="00F231A4">
        <w:instrText xml:space="preserve"> SEQ Ilustración \* ARABIC </w:instrText>
      </w:r>
      <w:r w:rsidR="001A5140">
        <w:fldChar w:fldCharType="separate"/>
      </w:r>
      <w:r w:rsidR="008C7A36">
        <w:rPr>
          <w:noProof/>
        </w:rPr>
        <w:t>46</w:t>
      </w:r>
      <w:r w:rsidR="001A5140">
        <w:rPr>
          <w:noProof/>
        </w:rPr>
        <w:fldChar w:fldCharType="end"/>
      </w:r>
      <w:r>
        <w:t xml:space="preserve"> - Tipos de Videos</w:t>
      </w:r>
      <w:bookmarkEnd w:id="314"/>
      <w:bookmarkEnd w:id="315"/>
    </w:p>
    <w:p w:rsidR="00625C7F" w:rsidRPr="00625C7F" w:rsidRDefault="00625C7F" w:rsidP="00625C7F">
      <w:pPr>
        <w:rPr>
          <w:lang w:eastAsia="en-US"/>
        </w:rPr>
      </w:pPr>
      <w:r>
        <w:t>En la ilustración n</w:t>
      </w:r>
      <w:r w:rsidR="00A40949">
        <w:t>ú</w:t>
      </w:r>
      <w:r>
        <w:t>mero</w:t>
      </w:r>
      <w:r w:rsidR="008C7A36">
        <w:t xml:space="preserve"> 46 </w:t>
      </w:r>
      <w:r>
        <w:t>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w:t>
      </w:r>
      <w:r w:rsidR="008C7A36">
        <w:rPr>
          <w:lang w:eastAsia="en-US"/>
        </w:rPr>
        <w:t xml:space="preserve">, </w:t>
      </w:r>
      <w:r>
        <w:rPr>
          <w:lang w:eastAsia="en-US"/>
        </w:rPr>
        <w:t>una con el icono de lápiz y la otra con el botón edit</w:t>
      </w:r>
      <w:r w:rsidR="008C7A36">
        <w:rPr>
          <w:lang w:eastAsia="en-US"/>
        </w:rPr>
        <w:t xml:space="preserve">. En ambos casos, </w:t>
      </w:r>
      <w:r>
        <w:rPr>
          <w:lang w:eastAsia="en-US"/>
        </w:rPr>
        <w:t>será desplegada la información correspondiente a la conversión de un formato de</w:t>
      </w:r>
      <w:r w:rsidR="008C7A36">
        <w:rPr>
          <w:lang w:eastAsia="en-US"/>
        </w:rPr>
        <w:t xml:space="preserve"> video. La </w:t>
      </w:r>
      <w:r>
        <w:rPr>
          <w:lang w:eastAsia="en-US"/>
        </w:rPr>
        <w:t>funcionalidad eliminar puede ser solicitada presionando el icono azul o el botón delete</w:t>
      </w:r>
      <w:r w:rsidR="008C7A36">
        <w:rPr>
          <w:lang w:eastAsia="en-US"/>
        </w:rPr>
        <w:t xml:space="preserve">, </w:t>
      </w:r>
      <w:r>
        <w:rPr>
          <w:lang w:eastAsia="en-US"/>
        </w:rPr>
        <w:t>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316" w:name="_Toc281339400"/>
      <w:bookmarkStart w:id="317" w:name="_Toc281354893"/>
      <w:r w:rsidRPr="001175CC">
        <w:t xml:space="preserve">Ilustración </w:t>
      </w:r>
      <w:r w:rsidR="001A5140">
        <w:fldChar w:fldCharType="begin"/>
      </w:r>
      <w:r w:rsidRPr="001175CC">
        <w:instrText xml:space="preserve"> SEQ Ilustración \* ARABIC </w:instrText>
      </w:r>
      <w:r w:rsidR="001A5140">
        <w:fldChar w:fldCharType="separate"/>
      </w:r>
      <w:r w:rsidR="008C7A36">
        <w:rPr>
          <w:noProof/>
        </w:rPr>
        <w:t>47</w:t>
      </w:r>
      <w:r w:rsidR="001A5140">
        <w:fldChar w:fldCharType="end"/>
      </w:r>
      <w:r w:rsidRPr="001175CC">
        <w:t xml:space="preserve"> - Miniaturas</w:t>
      </w:r>
      <w:bookmarkEnd w:id="316"/>
      <w:bookmarkEnd w:id="317"/>
    </w:p>
    <w:p w:rsidR="00625C7F" w:rsidRPr="00625C7F" w:rsidRDefault="00F7176C" w:rsidP="00625C7F">
      <w:pPr>
        <w:rPr>
          <w:lang w:eastAsia="en-US"/>
        </w:rPr>
      </w:pPr>
      <w:r>
        <w:rPr>
          <w:b/>
        </w:rPr>
        <w:br w:type="page"/>
      </w:r>
      <w:r w:rsidR="007D782C">
        <w:t>En la ilustración nú</w:t>
      </w:r>
      <w:r w:rsidR="00625C7F">
        <w:t>mero 4</w:t>
      </w:r>
      <w:r w:rsidR="008C7A36">
        <w:t xml:space="preserve">7 </w:t>
      </w:r>
      <w:r w:rsidR="00625C7F">
        <w:t>se presenta la interfaz de creación de miniaturas de los videos existentes.</w:t>
      </w:r>
      <w:r w:rsidR="00625C7F" w:rsidRPr="00625C7F">
        <w:rPr>
          <w:lang w:eastAsia="en-US"/>
        </w:rPr>
        <w:t xml:space="preserve"> </w:t>
      </w:r>
      <w:r w:rsidR="00625C7F">
        <w:rPr>
          <w:lang w:eastAsia="en-US"/>
        </w:rPr>
        <w:t>La cual tiene como funcionalidad crear, editar y eliminar miniaturas de video. Crear tiene la funcionalidad de crear</w:t>
      </w:r>
      <w:r w:rsidR="008C7A36">
        <w:rPr>
          <w:lang w:eastAsia="en-US"/>
        </w:rPr>
        <w:t xml:space="preserve"> una </w:t>
      </w:r>
      <w:r w:rsidR="00625C7F">
        <w:rPr>
          <w:lang w:eastAsia="en-US"/>
        </w:rPr>
        <w:t xml:space="preserve">nueva miniatura de un video existente el cual despliega </w:t>
      </w:r>
      <w:r w:rsidR="00625C7F" w:rsidRPr="00625C7F">
        <w:rPr>
          <w:lang w:eastAsia="en-US"/>
        </w:rPr>
        <w:t>check</w:t>
      </w:r>
      <w:r w:rsidR="007D782C">
        <w:rPr>
          <w:lang w:eastAsia="en-US"/>
        </w:rPr>
        <w:t>b</w:t>
      </w:r>
      <w:r w:rsidR="00625C7F" w:rsidRPr="00625C7F">
        <w:rPr>
          <w:lang w:eastAsia="en-US"/>
        </w:rPr>
        <w:t xml:space="preserve">ox </w:t>
      </w:r>
      <w:r w:rsidR="00625C7F">
        <w:rPr>
          <w:lang w:eastAsia="en-US"/>
        </w:rPr>
        <w:t>para poder seleccionar el video solicitado y poder generar con el botón crear la miniatura del video escogido de la lista. La opción editar puede ser solicitada de 2 maneras</w:t>
      </w:r>
      <w:r w:rsidR="008C7A36">
        <w:rPr>
          <w:lang w:eastAsia="en-US"/>
        </w:rPr>
        <w:t xml:space="preserve">, </w:t>
      </w:r>
      <w:r w:rsidR="00625C7F">
        <w:rPr>
          <w:lang w:eastAsia="en-US"/>
        </w:rPr>
        <w:t>una con el icono de lápiz y la otra con el botón edit con cualquiera de las dos será desplegada la información correspondiente a la miniatura de</w:t>
      </w:r>
      <w:r w:rsidR="008C7A36">
        <w:rPr>
          <w:lang w:eastAsia="en-US"/>
        </w:rPr>
        <w:t xml:space="preserve"> video. La </w:t>
      </w:r>
      <w:r w:rsidR="00625C7F">
        <w:rPr>
          <w:lang w:eastAsia="en-US"/>
        </w:rPr>
        <w:t>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2E4435">
      <w:pPr>
        <w:suppressAutoHyphens w:val="0"/>
        <w:spacing w:before="0" w:after="0" w:line="240" w:lineRule="auto"/>
        <w:jc w:val="left"/>
      </w:pPr>
      <w:r w:rsidRPr="002E4435">
        <w:rPr>
          <w:noProof/>
          <w:lang w:eastAsia="es-CL"/>
        </w:rPr>
        <w:drawing>
          <wp:inline distT="0" distB="0" distL="0" distR="0">
            <wp:extent cx="5612130" cy="3507581"/>
            <wp:effectExtent l="19050" t="0" r="7620" b="0"/>
            <wp:docPr id="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318" w:name="_Toc281339401"/>
      <w:bookmarkStart w:id="319" w:name="_Toc281354894"/>
      <w:r w:rsidRPr="001175CC">
        <w:t xml:space="preserve">Ilustración </w:t>
      </w:r>
      <w:r w:rsidR="001A5140">
        <w:fldChar w:fldCharType="begin"/>
      </w:r>
      <w:r w:rsidRPr="001175CC">
        <w:instrText xml:space="preserve"> SEQ Ilustración \* ARABIC </w:instrText>
      </w:r>
      <w:r w:rsidR="001A5140">
        <w:fldChar w:fldCharType="separate"/>
      </w:r>
      <w:r w:rsidR="008C7A36">
        <w:rPr>
          <w:noProof/>
        </w:rPr>
        <w:t>48</w:t>
      </w:r>
      <w:r w:rsidR="001A5140">
        <w:fldChar w:fldCharType="end"/>
      </w:r>
      <w:r w:rsidRPr="001175CC">
        <w:t xml:space="preserve"> </w:t>
      </w:r>
      <w:r>
        <w:t>–</w:t>
      </w:r>
      <w:r w:rsidRPr="001175CC">
        <w:t xml:space="preserve"> </w:t>
      </w:r>
      <w:r>
        <w:t>Main Site</w:t>
      </w:r>
      <w:bookmarkEnd w:id="318"/>
      <w:bookmarkEnd w:id="319"/>
    </w:p>
    <w:p w:rsidR="00C061FC" w:rsidRDefault="00C061FC" w:rsidP="00C061FC">
      <w:r w:rsidRPr="00C061FC">
        <w:t>En la ilustración</w:t>
      </w:r>
      <w:r w:rsidR="008C7A36">
        <w:t xml:space="preserve"> 48 </w:t>
      </w:r>
      <w:r w:rsidRPr="00C061FC">
        <w:t>se presenta la inte</w:t>
      </w:r>
      <w:r>
        <w:t>r</w:t>
      </w:r>
      <w:r w:rsidR="00E12A97">
        <w:t>faz grá</w:t>
      </w:r>
      <w:r w:rsidRPr="00C061FC">
        <w:t>fica del main site que</w:t>
      </w:r>
      <w:r w:rsidR="008C7A36">
        <w:t xml:space="preserve"> es </w:t>
      </w:r>
      <w:r w:rsidRPr="00C061FC">
        <w:t>la encarga</w:t>
      </w:r>
      <w:r w:rsidR="008C7A36">
        <w:t xml:space="preserve">da </w:t>
      </w:r>
      <w:r w:rsidRPr="00C061FC">
        <w:t>de publicar o mostra</w:t>
      </w:r>
      <w:r>
        <w:t>r</w:t>
      </w:r>
      <w:r w:rsidRPr="00C061FC">
        <w:t xml:space="preserve"> el contenido de videos cargados por los usu</w:t>
      </w:r>
      <w:r>
        <w:t>a</w:t>
      </w:r>
      <w:r w:rsidRPr="00C061FC">
        <w:t>rios. Además</w:t>
      </w:r>
      <w:r w:rsidR="008C7A36">
        <w:t xml:space="preserve"> se encarga </w:t>
      </w:r>
      <w:r w:rsidRPr="00C061FC">
        <w:t>de reproducir los videos cargados, buscarlo con el buscador superior a mano derecha del enunciado del video. También posee la funcionalidad de editar los filtros de video de lo</w:t>
      </w:r>
      <w:r w:rsidR="007D782C">
        <w:t>s más</w:t>
      </w:r>
      <w:r w:rsidRPr="00C061FC">
        <w:t xml:space="preserve"> recientes y los más vistos.</w:t>
      </w:r>
      <w:r>
        <w:br w:type="page"/>
      </w:r>
    </w:p>
    <w:p w:rsidR="00F7176C" w:rsidRDefault="00F7176C" w:rsidP="00CF0939">
      <w:pPr>
        <w:pStyle w:val="Subttulo"/>
        <w:outlineLvl w:val="1"/>
      </w:pPr>
      <w:bookmarkStart w:id="320" w:name="_Toc281339334"/>
      <w:bookmarkStart w:id="321" w:name="_Toc281355177"/>
      <w:r>
        <w:t>4.8. Puesta en</w:t>
      </w:r>
      <w:r w:rsidR="008C7A36">
        <w:t xml:space="preserve"> P</w:t>
      </w:r>
      <w:r>
        <w:t>roducción</w:t>
      </w:r>
      <w:bookmarkEnd w:id="320"/>
      <w:bookmarkEnd w:id="321"/>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w:t>
      </w:r>
      <w:r w:rsidR="008C7A36">
        <w:t xml:space="preserve">, </w:t>
      </w:r>
      <w:r>
        <w:t>esto quiere decir que tiene soporte extendido por lo menos 5 años.</w:t>
      </w:r>
    </w:p>
    <w:p w:rsidR="00D23B41" w:rsidRDefault="00E95A91">
      <w:r>
        <w:t>Se inscribió un subdominio gratuito asociado al servicio de NO IP</w:t>
      </w:r>
      <w:r w:rsidR="00234F6C">
        <w:t>.</w:t>
      </w:r>
    </w:p>
    <w:p w:rsidR="00D23B41" w:rsidRDefault="00234F6C">
      <w:pPr>
        <w:jc w:val="left"/>
      </w:pPr>
      <w:r>
        <w:t>Se puede ingresar a esta URL a través del siguiente código QR</w:t>
      </w:r>
      <w:r w:rsidR="008C7A36">
        <w:t xml:space="preserve">, </w:t>
      </w:r>
      <w:r>
        <w:t>el cual es un link  que puede ser leído por lectores con capacidad de interpretar QR</w:t>
      </w:r>
      <w:r w:rsidR="008C7A36">
        <w:t xml:space="preserve">. Éste </w:t>
      </w:r>
      <w:r>
        <w:t xml:space="preserve">es un código </w:t>
      </w:r>
      <w:r w:rsidR="007D782C">
        <w:t>para ser leído por</w:t>
      </w:r>
      <w:r>
        <w:t xml:space="preserve">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CE213E" w:rsidRDefault="00BF0133" w:rsidP="00CE213E">
      <w:pPr>
        <w:pStyle w:val="Epgrafe"/>
        <w:jc w:val="center"/>
      </w:pPr>
      <w:bookmarkStart w:id="322" w:name="_Toc281339402"/>
      <w:bookmarkStart w:id="323" w:name="_Toc281354895"/>
      <w:r>
        <w:t xml:space="preserve">Ilustración </w:t>
      </w:r>
      <w:r w:rsidR="001A5140">
        <w:fldChar w:fldCharType="begin"/>
      </w:r>
      <w:r>
        <w:instrText xml:space="preserve"> SEQ Ilustración \* ARABIC </w:instrText>
      </w:r>
      <w:r w:rsidR="001A5140">
        <w:fldChar w:fldCharType="separate"/>
      </w:r>
      <w:r w:rsidR="008C7A36">
        <w:rPr>
          <w:noProof/>
        </w:rPr>
        <w:t>49</w:t>
      </w:r>
      <w:r w:rsidR="001A5140">
        <w:fldChar w:fldCharType="end"/>
      </w:r>
      <w:r>
        <w:t xml:space="preserve"> - Código QR sitio de producción</w:t>
      </w:r>
      <w:bookmarkEnd w:id="322"/>
      <w:r w:rsidR="00015DCC">
        <w:t xml:space="preserve"> </w:t>
      </w:r>
      <w:hyperlink r:id="rId92" w:history="1">
        <w:r w:rsidR="00015DCC" w:rsidRPr="00B66F26">
          <w:rPr>
            <w:rStyle w:val="Hipervnculo"/>
          </w:rPr>
          <w:t>http://umacms.no-ip.org</w:t>
        </w:r>
        <w:bookmarkEnd w:id="323"/>
      </w:hyperlink>
    </w:p>
    <w:p w:rsidR="00D23B41" w:rsidRDefault="00015DCC">
      <w:pPr>
        <w:suppressAutoHyphens w:val="0"/>
        <w:spacing w:before="0" w:after="0" w:line="240" w:lineRule="auto"/>
        <w:jc w:val="left"/>
      </w:pPr>
      <w:r>
        <w:t>La URL del</w:t>
      </w:r>
      <w:r w:rsidR="00234F6C">
        <w:t xml:space="preserve"> admin </w:t>
      </w:r>
      <w:r>
        <w:t xml:space="preserve">es </w:t>
      </w:r>
      <w:hyperlink r:id="rId93"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w:t>
      </w:r>
      <w:r w:rsidR="00A20F86">
        <w:t xml:space="preserve"> </w:t>
      </w:r>
      <w:r>
        <w:t>admin</w:t>
      </w:r>
    </w:p>
    <w:p w:rsidR="00D23B41" w:rsidRDefault="00015DCC">
      <w:pPr>
        <w:suppressAutoHyphens w:val="0"/>
        <w:spacing w:before="0" w:after="0" w:line="240" w:lineRule="auto"/>
        <w:jc w:val="left"/>
      </w:pPr>
      <w:r>
        <w:t>Password:</w:t>
      </w:r>
      <w:r w:rsidR="00A20F86">
        <w:t xml:space="preserve"> </w:t>
      </w:r>
      <w:r>
        <w:t>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94" w:history="1">
        <w:r w:rsidR="00A874E9" w:rsidRPr="00B66F26">
          <w:rPr>
            <w:rStyle w:val="Hipervnculo"/>
          </w:rPr>
          <w:t>http://umacms.no-ip.org/docs/phpdoc</w:t>
        </w:r>
      </w:hyperlink>
    </w:p>
    <w:p w:rsidR="00D23B41" w:rsidRDefault="0098171F">
      <w:r>
        <w:t xml:space="preserve">Los componentes XML de los formularios del admin </w:t>
      </w:r>
      <w:hyperlink r:id="rId95" w:history="1">
        <w:r w:rsidRPr="00B66F26">
          <w:rPr>
            <w:rStyle w:val="Hipervnculo"/>
          </w:rPr>
          <w:t>http://umacms.no-ip.org/admin/xml</w:t>
        </w:r>
      </w:hyperlink>
      <w:r>
        <w:t xml:space="preserve"> , </w:t>
      </w:r>
      <w:r w:rsidR="00A20F86">
        <w:t xml:space="preserve">los cuales </w:t>
      </w:r>
      <w:r>
        <w:t>se ha</w:t>
      </w:r>
      <w:r w:rsidR="00A20F86">
        <w:t>n</w:t>
      </w:r>
      <w:r>
        <w:t xml:space="preserve"> dejado </w:t>
      </w:r>
      <w:r w:rsidR="00A20F86">
        <w:t xml:space="preserve">accesibles </w:t>
      </w:r>
      <w:r>
        <w:t xml:space="preserve">intencionalmente para ser </w:t>
      </w:r>
      <w:r w:rsidR="00A20F86">
        <w:t>revisados</w:t>
      </w:r>
      <w:r>
        <w:t>.</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w:t>
      </w:r>
      <w:r w:rsidR="004434E5">
        <w:t>dentro de los templates</w:t>
      </w:r>
      <w:r w:rsidR="008C7A36">
        <w:t xml:space="preserve"> principales </w:t>
      </w:r>
      <w:r>
        <w:t xml:space="preserve">están en </w:t>
      </w:r>
      <w:hyperlink r:id="rId96"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7" w:history="1">
        <w:r w:rsidR="0000631D" w:rsidRPr="0000631D">
          <w:rPr>
            <w:rStyle w:val="Hipervnculo"/>
          </w:rPr>
          <w:t>http://umacms.no-ip.</w:t>
        </w:r>
        <w:r w:rsidR="00C535F5" w:rsidRPr="00C535F5">
          <w:rPr>
            <w:rStyle w:val="Hipervnculo"/>
          </w:rPr>
          <w:t>org/scripts</w:t>
        </w:r>
      </w:hyperlink>
    </w:p>
    <w:p w:rsidR="00D23B41" w:rsidRDefault="00786814">
      <w:r>
        <w:t>El código fuente e</w:t>
      </w:r>
      <w:r w:rsidR="00E12A97">
        <w:t>stá publicado en Google Code y se</w:t>
      </w:r>
      <w:r>
        <w:t xml:space="preserve"> puede descargar con la licencia GNU GLP v2 </w:t>
      </w:r>
      <w:hyperlink r:id="rId98"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324" w:name="_Toc281339335"/>
      <w:bookmarkStart w:id="325" w:name="_Toc281355178"/>
      <w:r>
        <w:t>4.9.</w:t>
      </w:r>
      <w:r w:rsidR="00010D4C">
        <w:t xml:space="preserve"> </w:t>
      </w:r>
      <w:r>
        <w:t>Plan de pruebas</w:t>
      </w:r>
      <w:bookmarkEnd w:id="324"/>
      <w:bookmarkEnd w:id="325"/>
    </w:p>
    <w:p w:rsidR="000D5E98" w:rsidRPr="00E542FD" w:rsidRDefault="008C7A36" w:rsidP="000D5E98">
      <w:r>
        <w:t xml:space="preserve">El </w:t>
      </w:r>
      <w:r w:rsidR="000D5E98">
        <w:t xml:space="preserve">plan de pruebas </w:t>
      </w:r>
      <w:r w:rsidR="000D5E98" w:rsidRPr="00E542FD">
        <w:t>tiene como objetivo exponer aquellos casos de pruebas realizados durante la implementación de</w:t>
      </w:r>
      <w:r w:rsidR="000D5E98">
        <w:t>l CMS para un Acceso Universal</w:t>
      </w:r>
      <w:r w:rsidR="000D5E98" w:rsidRPr="00E542FD">
        <w:t>, dividiendo en tres partes fundamentales</w:t>
      </w:r>
      <w:r w:rsidR="000D5E98">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w:t>
      </w:r>
      <w:r w:rsidR="008C7A36">
        <w:t xml:space="preserve"> </w:t>
      </w:r>
      <w:r>
        <w:t>debía configurar un ambiente de test, el  cual permite realizar todas aquellas combinaciones en: PC, servidores, sistemas operativos, cortafuegos, navegadores</w:t>
      </w:r>
      <w:r w:rsidR="008C7A36">
        <w:t xml:space="preserve">, </w:t>
      </w:r>
      <w:r>
        <w:t>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Se trata de evaluar el sistema o parte de</w:t>
      </w:r>
      <w:r w:rsidR="008C7A36">
        <w:t xml:space="preserve"> éste </w:t>
      </w:r>
      <w:r w:rsidRPr="00E542FD">
        <w:t>durante o al final del desarrollo, para determinar si satisface los requisitos iniciales</w:t>
      </w:r>
      <w:r w:rsidR="008C7A36">
        <w:t xml:space="preserve">.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8C7A36" w:rsidRDefault="008C7A36">
      <w:pPr>
        <w:suppressAutoHyphens w:val="0"/>
        <w:spacing w:before="0" w:after="0" w:line="240" w:lineRule="auto"/>
        <w:jc w:val="left"/>
        <w:rPr>
          <w:rFonts w:eastAsia="Times New Roman" w:cs="Times New Roman"/>
          <w:b/>
          <w:sz w:val="28"/>
          <w:szCs w:val="24"/>
        </w:rPr>
      </w:pPr>
      <w:r>
        <w:br w:type="page"/>
      </w:r>
    </w:p>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Default="000D5E98" w:rsidP="000D5E98">
      <w:pPr>
        <w:pStyle w:val="Epgrafe"/>
        <w:jc w:val="center"/>
        <w:rPr>
          <w:ins w:id="326" w:author="Dahianna Vega Leiva" w:date="2010-12-29T13:43:00Z"/>
        </w:rPr>
      </w:pPr>
      <w:r>
        <w:tab/>
      </w:r>
      <w:bookmarkStart w:id="327" w:name="_Toc281339403"/>
      <w:bookmarkStart w:id="328" w:name="_Toc281354896"/>
      <w:r w:rsidRPr="001175CC">
        <w:t>Ilustración</w:t>
      </w:r>
      <w:r w:rsidR="00010D4C">
        <w:t xml:space="preserve"> </w:t>
      </w:r>
      <w:r w:rsidR="001A5140">
        <w:fldChar w:fldCharType="begin"/>
      </w:r>
      <w:r w:rsidRPr="001175CC">
        <w:instrText xml:space="preserve"> SEQ Ilustración \* ARABIC </w:instrText>
      </w:r>
      <w:r w:rsidR="001A5140">
        <w:fldChar w:fldCharType="separate"/>
      </w:r>
      <w:r w:rsidR="008C7A36">
        <w:rPr>
          <w:noProof/>
        </w:rPr>
        <w:t>50</w:t>
      </w:r>
      <w:r w:rsidR="001A5140">
        <w:fldChar w:fldCharType="end"/>
      </w:r>
      <w:r w:rsidR="00010D4C">
        <w:t xml:space="preserve"> </w:t>
      </w:r>
      <w:r>
        <w:t>–</w:t>
      </w:r>
      <w:r w:rsidR="00010D4C">
        <w:t xml:space="preserve"> </w:t>
      </w:r>
      <w:r>
        <w:t>Formato de caso de prueba implementado</w:t>
      </w:r>
      <w:bookmarkEnd w:id="327"/>
      <w:bookmarkEnd w:id="328"/>
    </w:p>
    <w:p w:rsidR="00000000" w:rsidRDefault="00FC6258">
      <w:pPr>
        <w:rPr>
          <w:ins w:id="329" w:author="Dahianna Vega Leiva" w:date="2010-12-29T13:43:00Z"/>
        </w:rPr>
        <w:pPrChange w:id="330" w:author="Dahianna Vega Leiva" w:date="2010-12-29T13:43:00Z">
          <w:pPr>
            <w:pStyle w:val="Epgrafe"/>
            <w:jc w:val="center"/>
          </w:pPr>
        </w:pPrChange>
      </w:pPr>
    </w:p>
    <w:p w:rsidR="00000000" w:rsidRDefault="0029210C">
      <w:pPr>
        <w:pPrChange w:id="331" w:author="Dahianna Vega Leiva" w:date="2010-12-29T13:43:00Z">
          <w:pPr>
            <w:pStyle w:val="Epgrafe"/>
            <w:jc w:val="center"/>
          </w:pPr>
        </w:pPrChange>
      </w:pPr>
      <w:ins w:id="332" w:author="Dahianna Vega Leiva" w:date="2010-12-29T13:43:00Z">
        <w:r>
          <w:rPr>
            <w:lang w:eastAsia="en-US"/>
          </w:rPr>
          <w:t xml:space="preserve">AGREGAR COMENTARIOS DE LOS RESULTADOS DE LAS PRUEBAS, FUERON FAVORABLES? </w:t>
        </w:r>
      </w:ins>
      <w:ins w:id="333" w:author="Dahianna Vega Leiva" w:date="2010-12-29T13:44:00Z">
        <w:r>
          <w:rPr>
            <w:lang w:eastAsia="en-US"/>
          </w:rPr>
          <w:t xml:space="preserve">HUBO QUE HACER MODOFICACIONES POSTERIOR A LAS PRUEBAS?... COMENTAR DE SU EJECUCIÓN, NO SOLO CITARLO. </w:t>
        </w:r>
      </w:ins>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334" w:name="_Toc281339336"/>
      <w:bookmarkStart w:id="335" w:name="_Toc281355179"/>
      <w:r>
        <w:t>4.10. Plan de liberación</w:t>
      </w:r>
      <w:bookmarkEnd w:id="334"/>
      <w:bookmarkEnd w:id="335"/>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w:t>
      </w:r>
      <w:r w:rsidR="008C7A36">
        <w:t>.</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8C7A36">
      <w:pPr>
        <w:rPr>
          <w:rFonts w:eastAsia="Times New Roman" w:cs="Times New Roman"/>
          <w:b/>
          <w:sz w:val="28"/>
          <w:szCs w:val="24"/>
        </w:rPr>
      </w:pPr>
      <w:r>
        <w:t>Las personas se responsabilizan de operar el sistema una vez que</w:t>
      </w:r>
      <w:r w:rsidR="008C7A36">
        <w:t xml:space="preserve"> és</w:t>
      </w:r>
      <w:r>
        <w:t>te</w:t>
      </w:r>
      <w:r w:rsidR="008C7A36">
        <w:t xml:space="preserve"> se encuentre </w:t>
      </w:r>
      <w:r>
        <w:t xml:space="preserve">en producción y están satisfechos con los </w:t>
      </w:r>
      <w:r w:rsidRPr="00010D4C">
        <w:t>procedimientos</w:t>
      </w:r>
      <w:r>
        <w:t xml:space="preserve"> </w:t>
      </w:r>
      <w:r w:rsidRPr="00010D4C">
        <w:t>y documentación</w:t>
      </w:r>
      <w:r>
        <w:t xml:space="preserve"> relevante</w:t>
      </w:r>
      <w:r w:rsidR="008C7A36">
        <w:t xml:space="preserve"> generada, que es: </w:t>
      </w:r>
      <w:r>
        <w:t>Documentación de casos de prueba, documentación de modelo relacional de base de datos, documentación de clases de phpdoc, documentación de código, documentación de log de errores, documentación de setting y documentación de configuración de servidor.</w:t>
      </w:r>
    </w:p>
    <w:p w:rsidR="00C061FC" w:rsidRPr="00010D4C" w:rsidRDefault="00C061FC" w:rsidP="008C7A36">
      <w:pPr>
        <w:pStyle w:val="Subttulo"/>
      </w:pPr>
    </w:p>
    <w:p w:rsidR="001175CC" w:rsidRDefault="001175CC" w:rsidP="001175CC">
      <w:pPr>
        <w:pStyle w:val="Ttulo"/>
        <w:pageBreakBefore/>
        <w:outlineLvl w:val="0"/>
      </w:pPr>
      <w:bookmarkStart w:id="336" w:name="_Toc281339337"/>
      <w:bookmarkStart w:id="337" w:name="_Toc281355180"/>
      <w:r w:rsidRPr="001175CC">
        <w:t xml:space="preserve">5. </w:t>
      </w:r>
      <w:r>
        <w:t>Conclusiones</w:t>
      </w:r>
      <w:bookmarkEnd w:id="336"/>
      <w:bookmarkEnd w:id="337"/>
    </w:p>
    <w:p w:rsidR="001175CC" w:rsidRDefault="001175CC" w:rsidP="001175CC">
      <w:pPr>
        <w:pStyle w:val="Encabezado"/>
      </w:pPr>
    </w:p>
    <w:p w:rsidR="00010D4C" w:rsidRDefault="00010D4C" w:rsidP="00AD4989">
      <w:pPr>
        <w:pStyle w:val="Subttulo"/>
        <w:keepNext/>
        <w:outlineLvl w:val="2"/>
      </w:pPr>
      <w:bookmarkStart w:id="338" w:name="_Toc281339338"/>
      <w:bookmarkStart w:id="339" w:name="_Toc281355181"/>
      <w:r>
        <w:t>5</w:t>
      </w:r>
      <w:r w:rsidRPr="00F23A57">
        <w:t>.</w:t>
      </w:r>
      <w:r>
        <w:t xml:space="preserve">1. </w:t>
      </w:r>
      <w:r w:rsidR="00E12A97">
        <w:t>M</w:t>
      </w:r>
      <w:r>
        <w:t>etodología</w:t>
      </w:r>
      <w:bookmarkEnd w:id="338"/>
      <w:bookmarkEnd w:id="339"/>
    </w:p>
    <w:p w:rsidR="00C061FC" w:rsidRDefault="00C061FC" w:rsidP="00010D4C">
      <w:r>
        <w:t>En base al trascurso del desarrollo de las iteraciones del prototipo se logr</w:t>
      </w:r>
      <w:r w:rsidR="00E12A97">
        <w:t>ó</w:t>
      </w:r>
      <w:r>
        <w:t xml:space="preserve"> un</w:t>
      </w:r>
      <w:r w:rsidR="00E12A97">
        <w:t xml:space="preserve"> avance continuo </w:t>
      </w:r>
      <w:r>
        <w:t xml:space="preserve">en cuanto a mejoras, agregación </w:t>
      </w:r>
      <w:r w:rsidR="00E12A97">
        <w:t xml:space="preserve">de </w:t>
      </w:r>
      <w:r>
        <w:t>funcionalidades y refactorización de código.</w:t>
      </w:r>
    </w:p>
    <w:p w:rsidR="00E12A97" w:rsidRDefault="00C061FC" w:rsidP="00010D4C">
      <w:r>
        <w:t>Mejoras de interfaces: En la</w:t>
      </w:r>
      <w:r w:rsidR="00E12A97">
        <w:t>s mejoras de interfaces se lograron</w:t>
      </w:r>
      <w:r>
        <w:t xml:space="preserve"> sacar prototipo</w:t>
      </w:r>
      <w:r w:rsidR="00E12A97">
        <w:t>s</w:t>
      </w:r>
      <w:r>
        <w:t xml:space="preserve"> de manera rápida para realizar pruebas de funcionalidades operativas básicas que permitieron generar </w:t>
      </w:r>
      <w:r w:rsidR="00AD4989">
        <w:t>e</w:t>
      </w:r>
      <w:r>
        <w:t xml:space="preserve"> implementar la documentación de casos de prueba. </w:t>
      </w:r>
    </w:p>
    <w:p w:rsidR="00C061FC" w:rsidRDefault="00C061FC" w:rsidP="00010D4C">
      <w:r>
        <w:t>Con cada iteración se logr</w:t>
      </w:r>
      <w:r w:rsidR="00E12A97">
        <w:t>an</w:t>
      </w:r>
      <w:r>
        <w:t xml:space="preserve"> </w:t>
      </w:r>
      <w:r w:rsidR="00E12A97">
        <w:t xml:space="preserve">mejoras en la </w:t>
      </w:r>
      <w:r>
        <w:t>interfa</w:t>
      </w:r>
      <w:r w:rsidR="00E12A97">
        <w:t>z gracias a la</w:t>
      </w:r>
      <w:r>
        <w:t xml:space="preserve"> aplicación de</w:t>
      </w:r>
      <w:r w:rsidR="00E12A97">
        <w:t xml:space="preserve"> principios</w:t>
      </w:r>
      <w:r>
        <w:t xml:space="preserve"> </w:t>
      </w:r>
      <w:r w:rsidR="00E12A97">
        <w:t>de</w:t>
      </w:r>
      <w:r>
        <w:t xml:space="preserve"> programación extrema </w:t>
      </w:r>
      <w:r w:rsidR="00E12A97">
        <w:t>con</w:t>
      </w:r>
      <w:r>
        <w:t xml:space="preserve"> entregas funcionales de manera rápida y continua durante el proceso de desarrollo del proyecto</w:t>
      </w:r>
      <w:ins w:id="340" w:author="Dahianna Vega Leiva" w:date="2010-12-29T13:47:00Z">
        <w:r w:rsidR="00375D89">
          <w:t>,</w:t>
        </w:r>
      </w:ins>
      <w:r w:rsidR="00E12A97">
        <w:t xml:space="preserve"> apoyado en una herramienta de control de versiones eficiente con un manejo del historial de cambios</w:t>
      </w:r>
      <w:r>
        <w:t>.</w:t>
      </w:r>
    </w:p>
    <w:p w:rsidR="00C061FC" w:rsidRDefault="00E12A97" w:rsidP="00010D4C">
      <w:r>
        <w:t>Cada lanzamiento</w:t>
      </w:r>
      <w:r w:rsidR="00C061FC">
        <w:t xml:space="preserve"> ayuda a generar y mejorar la documentación ya que con cada iteración se debió replantear, mejorar funcionalidades y mejoras en fases de base de datos, teniendo que agregar y mejorar el diseño de clases</w:t>
      </w:r>
      <w:r>
        <w:t xml:space="preserve"> y estructuras de datos</w:t>
      </w:r>
      <w:r w:rsidR="00C061FC">
        <w:t>.</w:t>
      </w:r>
    </w:p>
    <w:p w:rsidR="00C061FC" w:rsidRDefault="0000100D" w:rsidP="00010D4C">
      <w:r>
        <w:br w:type="page"/>
      </w:r>
      <w:r w:rsidR="00C061FC">
        <w:t xml:space="preserve">En cuanto a la refactorización de código </w:t>
      </w:r>
      <w:r w:rsidR="00E12A97">
        <w:t xml:space="preserve">se tuvo en cuenta el principio DRI (Dont Repeat Yourself, No te repitas a ti mismo) que consiste en evitar </w:t>
      </w:r>
      <w:r>
        <w:t xml:space="preserve">en </w:t>
      </w:r>
      <w:r w:rsidR="00E12A97">
        <w:t xml:space="preserve">lo posible la reescritura de código y maximizar la reutilización, </w:t>
      </w:r>
      <w:r>
        <w:t>esto</w:t>
      </w:r>
      <w:r w:rsidR="00E12A97">
        <w:t xml:space="preserve"> ayuda no solo a la velocidad del desarrollo</w:t>
      </w:r>
      <w:r>
        <w:t>, ayuda</w:t>
      </w:r>
      <w:r w:rsidR="00E12A97">
        <w:t xml:space="preserve"> principalmente la mantención y escalabilidad del software</w:t>
      </w:r>
      <w:r w:rsidR="00C061FC">
        <w:t>.</w:t>
      </w:r>
    </w:p>
    <w:p w:rsidR="00C061FC" w:rsidRDefault="00C061FC" w:rsidP="00010D4C"/>
    <w:p w:rsidR="00C061FC" w:rsidRDefault="00E27F52" w:rsidP="00010D4C">
      <w:r>
        <w:t>Fue requerimiento para los desarrolladores trabajar de un modo autodocumentado esto es ser claros en los nombres de variables, objetos y funciones además de usar los estándares java doc para qué se gaste la menor cantidad de tiempo posible en documentar</w:t>
      </w:r>
      <w:ins w:id="341" w:author="Dahianna Vega Leiva" w:date="2010-12-29T13:48:00Z">
        <w:r w:rsidR="00375D89">
          <w:t>,</w:t>
        </w:r>
      </w:ins>
      <w:r>
        <w:t xml:space="preserve"> aprovechando las facilidades que nos brinda la tecnología existente para facilitar y estandarizar la generación de documentación</w:t>
      </w:r>
      <w:r w:rsidR="00C061FC">
        <w:t>.</w:t>
      </w:r>
    </w:p>
    <w:p w:rsidR="00C061FC" w:rsidRDefault="00C061FC" w:rsidP="00010D4C"/>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342" w:name="_Toc281339339"/>
      <w:bookmarkStart w:id="343" w:name="_Toc281355182"/>
      <w:r>
        <w:t>5</w:t>
      </w:r>
      <w:r w:rsidRPr="00F23A57">
        <w:t>.</w:t>
      </w:r>
      <w:r w:rsidR="00C061FC">
        <w:t>2</w:t>
      </w:r>
      <w:r w:rsidRPr="00F23A57">
        <w:t>.</w:t>
      </w:r>
      <w:r>
        <w:t xml:space="preserve"> </w:t>
      </w:r>
      <w:r w:rsidR="00E27F52">
        <w:t>Trabajo R</w:t>
      </w:r>
      <w:r>
        <w:t>ealizado</w:t>
      </w:r>
      <w:bookmarkEnd w:id="342"/>
      <w:bookmarkEnd w:id="343"/>
    </w:p>
    <w:p w:rsidR="00010D4C" w:rsidRDefault="00010D4C" w:rsidP="00C061FC">
      <w:r>
        <w:t xml:space="preserve">En base a los estudios  y recopilación de información teórica  y técnica, se llegó al resultado de un prototipo de un marco de trabajo para el desarrollo de aplicaciones con características de acceso multimedia universal. En </w:t>
      </w:r>
      <w:r w:rsidR="00997831">
        <w:t>éste</w:t>
      </w:r>
      <w:r>
        <w:t xml:space="preserve"> se implementó cada una de las especificaciones propuestas en los objetivos particulares teóricos llevándolos a la práctica y arrojando un resultado real de cada uno de ellos.</w:t>
      </w:r>
    </w:p>
    <w:p w:rsidR="00C061FC" w:rsidRDefault="00E27F52" w:rsidP="00C061FC">
      <w:r>
        <w:t>Esto se refleja en los siguientes</w:t>
      </w:r>
      <w:r w:rsidR="00C061FC">
        <w:t xml:space="preserve"> document</w:t>
      </w:r>
      <w:r>
        <w:t>os</w:t>
      </w:r>
      <w:r w:rsidR="00C061FC">
        <w:t>:</w:t>
      </w:r>
    </w:p>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w:t>
      </w:r>
      <w:r w:rsidR="00997831">
        <w:t>s</w:t>
      </w:r>
      <w:r>
        <w:t xml:space="preserve"> de ffmpeg</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ins w:id="344" w:author="Dahianna Vega Leiva" w:date="2010-12-29T13:49:00Z">
        <w:r w:rsidR="00375D89">
          <w:t xml:space="preserve"> (</w:t>
        </w:r>
      </w:ins>
      <w:del w:id="345" w:author="Dahianna Vega Leiva" w:date="2010-12-29T13:49:00Z">
        <w:r w:rsidDel="00375D89">
          <w:delText xml:space="preserve">. </w:delText>
        </w:r>
      </w:del>
      <w:r>
        <w:t xml:space="preserve">Herramienta para generar diagramas </w:t>
      </w:r>
      <w:r w:rsidR="00997831">
        <w:t>UML</w:t>
      </w:r>
      <w:ins w:id="346" w:author="Dahianna Vega Leiva" w:date="2010-12-29T13:49:00Z">
        <w:r w:rsidR="00375D89">
          <w:t>)</w:t>
        </w:r>
      </w:ins>
      <w:del w:id="347" w:author="Dahianna Vega Leiva" w:date="2010-12-29T13:49:00Z">
        <w:r w:rsidDel="00375D89">
          <w:delText>.</w:delText>
        </w:r>
      </w:del>
    </w:p>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para generar modelos relacionales, administra</w:t>
      </w:r>
      <w:r w:rsidR="00997831">
        <w:t>r</w:t>
      </w:r>
      <w:r>
        <w:t xml:space="preserve"> MySQL entre otras funcionalidades.</w:t>
      </w:r>
    </w:p>
    <w:p w:rsidR="00C061FC" w:rsidRDefault="00C061FC" w:rsidP="00B71CC1">
      <w:pPr>
        <w:pStyle w:val="Prrafodelista"/>
        <w:numPr>
          <w:ilvl w:val="0"/>
          <w:numId w:val="15"/>
        </w:numPr>
      </w:pPr>
      <w:r>
        <w:t xml:space="preserve">Se </w:t>
      </w:r>
      <w:del w:id="348" w:author="Dahianna Vega Leiva" w:date="2010-12-29T13:49:00Z">
        <w:r w:rsidDel="00375D89">
          <w:delText>genero</w:delText>
        </w:r>
      </w:del>
      <w:ins w:id="349" w:author="Dahianna Vega Leiva" w:date="2010-12-29T13:49:00Z">
        <w:r w:rsidR="00375D89">
          <w:t>generó</w:t>
        </w:r>
      </w:ins>
      <w:r>
        <w:t xml:space="preserve"> un repositorio de documentación online con cada fuente de información de ayudo al estudio, análisis  </w:t>
      </w:r>
      <w:del w:id="350" w:author="Dahianna Vega Leiva" w:date="2010-12-29T13:49:00Z">
        <w:r w:rsidDel="00375D89">
          <w:delText>y</w:delText>
        </w:r>
      </w:del>
      <w:ins w:id="351" w:author="Dahianna Vega Leiva" w:date="2010-12-29T13:49:00Z">
        <w:r w:rsidR="00375D89">
          <w:t>e</w:t>
        </w:r>
      </w:ins>
      <w:r>
        <w:t xml:space="preserve">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 xml:space="preserve">Toda la información de investigación de apoyo que </w:t>
      </w:r>
      <w:r w:rsidR="00997831">
        <w:t>ayudó</w:t>
      </w:r>
      <w:r>
        <w:t xml:space="preserve">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352" w:name="_Toc281339340"/>
      <w:bookmarkStart w:id="353" w:name="_Toc281355183"/>
      <w:r>
        <w:t>5</w:t>
      </w:r>
      <w:r w:rsidRPr="00F23A57">
        <w:t>.</w:t>
      </w:r>
      <w:r w:rsidR="00C061FC">
        <w:t>3</w:t>
      </w:r>
      <w:r w:rsidRPr="00F23A57">
        <w:t>.</w:t>
      </w:r>
      <w:r>
        <w:t xml:space="preserve"> </w:t>
      </w:r>
      <w:r w:rsidR="00E27F52">
        <w:t>Aprendizaje O</w:t>
      </w:r>
      <w:r>
        <w:t>btenido</w:t>
      </w:r>
      <w:bookmarkEnd w:id="352"/>
      <w:bookmarkEnd w:id="353"/>
    </w:p>
    <w:p w:rsidR="00010D4C" w:rsidRDefault="00010D4C" w:rsidP="00010D4C">
      <w:r>
        <w:t>En base a la implementación de diferentes tecnologías de desarrollo de</w:t>
      </w:r>
      <w:r w:rsidR="00E27F52">
        <w:t xml:space="preserve"> ingeniería de software se logró</w:t>
      </w:r>
      <w:r>
        <w:t xml:space="preserve"> adquirir nuevos conocimientos y de paso reforzar los conocimientos existentes. </w:t>
      </w:r>
    </w:p>
    <w:p w:rsidR="00010D4C" w:rsidRDefault="00010D4C" w:rsidP="00B71CC1">
      <w:pPr>
        <w:pStyle w:val="Prrafodelista"/>
        <w:numPr>
          <w:ilvl w:val="0"/>
          <w:numId w:val="13"/>
        </w:numPr>
      </w:pPr>
      <w:r>
        <w:t xml:space="preserve">A través de la implementación de componentes </w:t>
      </w:r>
      <w:r w:rsidR="00375D89">
        <w:t xml:space="preserve">XML </w:t>
      </w:r>
      <w:r>
        <w:t>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E27F52" w:rsidP="00B71CC1">
      <w:pPr>
        <w:pStyle w:val="Prrafodelista"/>
        <w:numPr>
          <w:ilvl w:val="0"/>
          <w:numId w:val="12"/>
        </w:numPr>
      </w:pPr>
      <w:r>
        <w:t>D</w:t>
      </w:r>
      <w:r w:rsidR="00010D4C">
        <w:t xml:space="preserve">iseño web con </w:t>
      </w:r>
      <w:r>
        <w:t>hojas de estilos eficientes y reutilizables</w:t>
      </w:r>
      <w:r w:rsidR="00010D4C">
        <w:t>.</w:t>
      </w:r>
    </w:p>
    <w:p w:rsidR="00010D4C" w:rsidRDefault="00E27F52" w:rsidP="00B71CC1">
      <w:pPr>
        <w:pStyle w:val="Prrafodelista"/>
        <w:numPr>
          <w:ilvl w:val="0"/>
          <w:numId w:val="12"/>
        </w:numPr>
      </w:pPr>
      <w:r>
        <w:t>P</w:t>
      </w:r>
      <w:r w:rsidR="00010D4C">
        <w:t>rogramación a 3 capas en PHP.</w:t>
      </w:r>
    </w:p>
    <w:p w:rsidR="00010D4C" w:rsidRDefault="00010D4C" w:rsidP="00B71CC1">
      <w:pPr>
        <w:pStyle w:val="Prrafodelista"/>
        <w:numPr>
          <w:ilvl w:val="0"/>
          <w:numId w:val="12"/>
        </w:numPr>
      </w:pPr>
      <w:r>
        <w:t>Aprender a gestionar proyectos a través de SVN.</w:t>
      </w:r>
    </w:p>
    <w:p w:rsidR="00997831" w:rsidRDefault="00997831">
      <w:pPr>
        <w:suppressAutoHyphens w:val="0"/>
        <w:spacing w:before="0" w:after="0" w:line="240" w:lineRule="auto"/>
        <w:jc w:val="left"/>
        <w:rPr>
          <w:rFonts w:eastAsia="Times New Roman" w:cs="Times New Roman"/>
          <w:b/>
          <w:sz w:val="28"/>
          <w:szCs w:val="24"/>
        </w:rPr>
      </w:pPr>
      <w:bookmarkStart w:id="354" w:name="_Toc281339341"/>
      <w:r>
        <w:br w:type="page"/>
      </w:r>
    </w:p>
    <w:p w:rsidR="00010D4C" w:rsidRDefault="00010D4C" w:rsidP="00AD4989">
      <w:pPr>
        <w:pStyle w:val="Subttulo"/>
        <w:keepNext/>
        <w:outlineLvl w:val="2"/>
      </w:pPr>
      <w:bookmarkStart w:id="355" w:name="_Toc281355184"/>
      <w:r>
        <w:t>5</w:t>
      </w:r>
      <w:r w:rsidRPr="00F23A57">
        <w:t>.</w:t>
      </w:r>
      <w:r w:rsidR="00C061FC">
        <w:t>4</w:t>
      </w:r>
      <w:r w:rsidRPr="00F23A57">
        <w:t>.</w:t>
      </w:r>
      <w:r>
        <w:t xml:space="preserve"> </w:t>
      </w:r>
      <w:r w:rsidR="00E27F52">
        <w:t>Dificultades Surgidas D</w:t>
      </w:r>
      <w:r>
        <w:t xml:space="preserve">urante </w:t>
      </w:r>
      <w:r w:rsidR="00E27F52">
        <w:t>el D</w:t>
      </w:r>
      <w:r>
        <w:t>esarrollo</w:t>
      </w:r>
      <w:bookmarkEnd w:id="354"/>
      <w:bookmarkEnd w:id="355"/>
    </w:p>
    <w:p w:rsidR="00010D4C" w:rsidRDefault="00010D4C" w:rsidP="00C061FC">
      <w:r>
        <w:t>En base al transcurso del desarrollo del proyecto de t</w:t>
      </w:r>
      <w:r w:rsidR="00AD4989">
        <w:t>í</w:t>
      </w:r>
      <w:r>
        <w:t xml:space="preserve">tulo se presentaron diferentes tipos de traspiés, como la gestión </w:t>
      </w:r>
      <w:ins w:id="356" w:author="Dahianna Vega Leiva" w:date="2010-12-29T13:50:00Z">
        <w:r w:rsidR="00375D89">
          <w:t>ó</w:t>
        </w:r>
      </w:ins>
      <w:del w:id="357" w:author="Dahianna Vega Leiva" w:date="2010-12-29T13:50:00Z">
        <w:r w:rsidDel="00375D89">
          <w:delText>o</w:delText>
        </w:r>
      </w:del>
      <w:r>
        <w:t>ptima de los tiempos de coordinación y desarrollo. Toma de decisiones y acuerdos. Lograr una cohesión en grupo desarrollador para mejorar la eficiencia en el desarrollo de documentación, investigación y programación.</w:t>
      </w:r>
      <w:r w:rsidR="00163AF8">
        <w:t xml:space="preserve"> Y la curva de aprendizaje para usar nuevas herramientas y paradigmas de programación.</w:t>
      </w:r>
    </w:p>
    <w:p w:rsidR="00010D4C" w:rsidRDefault="00010D4C" w:rsidP="00C061FC"/>
    <w:p w:rsidR="00010D4C" w:rsidRDefault="00010D4C" w:rsidP="00C061FC">
      <w:r>
        <w:t xml:space="preserve">Gestión de Tiempos: En base a la gestión y optimación de tiempo, se tuvo que </w:t>
      </w:r>
      <w:del w:id="358" w:author="Dahianna Vega Leiva" w:date="2010-12-29T13:50:00Z">
        <w:r w:rsidDel="00375D89">
          <w:delText xml:space="preserve">imprentar </w:delText>
        </w:r>
      </w:del>
      <w:del w:id="359" w:author="Dahianna Vega Leiva" w:date="2010-12-29T13:51:00Z">
        <w:r w:rsidDel="00375D89">
          <w:delText xml:space="preserve">un trabajo de </w:delText>
        </w:r>
      </w:del>
      <w:del w:id="360" w:author="Dahianna Vega Leiva" w:date="2010-12-29T13:50:00Z">
        <w:r w:rsidDel="00375D89">
          <w:delText>coordinado</w:delText>
        </w:r>
      </w:del>
      <w:ins w:id="361" w:author="Dahianna Vega Leiva" w:date="2010-12-29T13:51:00Z">
        <w:r w:rsidR="00375D89">
          <w:t>realizar una</w:t>
        </w:r>
      </w:ins>
      <w:del w:id="362" w:author="Dahianna Vega Leiva" w:date="2010-12-29T13:50:00Z">
        <w:r w:rsidDel="00375D89">
          <w:delText xml:space="preserve"> </w:delText>
        </w:r>
      </w:del>
      <w:ins w:id="363" w:author="Dahianna Vega Leiva" w:date="2010-12-29T13:50:00Z">
        <w:r w:rsidR="00375D89">
          <w:t xml:space="preserve">coordinación </w:t>
        </w:r>
      </w:ins>
      <w:r>
        <w:t>de asignación de tareas y labores a cumplir por parte de los desarrolladores para lograr cumplir cada meta y procedimientos de gestión.</w:t>
      </w:r>
    </w:p>
    <w:p w:rsidR="00010D4C" w:rsidRDefault="00010D4C" w:rsidP="00C061FC"/>
    <w:p w:rsidR="00010D4C" w:rsidRDefault="00997831" w:rsidP="00C061FC">
      <w:commentRangeStart w:id="364"/>
      <w:r>
        <w:t>T</w:t>
      </w:r>
      <w:r w:rsidR="00894031">
        <w:t>rabajar con Zend Studio basado en Eclipse y coordinar controles de versiones a</w:t>
      </w:r>
      <w:r w:rsidR="00010D4C">
        <w:t xml:space="preserve"> través de </w:t>
      </w:r>
      <w:r w:rsidR="00894031">
        <w:t>SVN</w:t>
      </w:r>
      <w:r w:rsidR="00010D4C">
        <w:t xml:space="preserve"> </w:t>
      </w:r>
      <w:r w:rsidR="00894031">
        <w:t xml:space="preserve">y generar </w:t>
      </w:r>
      <w:r w:rsidR="00010D4C">
        <w:t xml:space="preserve">documentación </w:t>
      </w:r>
      <w:r w:rsidR="00894031">
        <w:t>en formato web con PHP Documentor que viene integrado con Zend Studio</w:t>
      </w:r>
      <w:r w:rsidR="00010D4C">
        <w:t xml:space="preserve">. </w:t>
      </w:r>
      <w:commentRangeEnd w:id="364"/>
      <w:r w:rsidR="00375D89">
        <w:rPr>
          <w:rStyle w:val="Refdecomentario"/>
          <w:rFonts w:eastAsia="Times New Roman" w:cs="Times New Roman"/>
          <w:szCs w:val="20"/>
          <w:lang w:eastAsia="en-US"/>
        </w:rPr>
        <w:commentReference w:id="364"/>
      </w:r>
    </w:p>
    <w:p w:rsidR="00894031" w:rsidRDefault="00894031" w:rsidP="00C061FC"/>
    <w:p w:rsidR="00010D4C" w:rsidRDefault="00010D4C" w:rsidP="00C061FC">
      <w:commentRangeStart w:id="365"/>
      <w:r>
        <w:t>Gestión de recursos humanos: Gestionar reuniones presenciales y periódic</w:t>
      </w:r>
      <w:ins w:id="366" w:author="Dahianna Vega Leiva" w:date="2010-12-29T13:52:00Z">
        <w:r w:rsidR="00B548AD">
          <w:t>o</w:t>
        </w:r>
      </w:ins>
      <w:del w:id="367" w:author="Dahianna Vega Leiva" w:date="2010-12-29T13:52:00Z">
        <w:r w:rsidDel="00B548AD">
          <w:delText>a</w:delText>
        </w:r>
      </w:del>
      <w:r>
        <w:t>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commentRangeEnd w:id="365"/>
      <w:r w:rsidR="00B548AD">
        <w:rPr>
          <w:rStyle w:val="Refdecomentario"/>
          <w:rFonts w:eastAsia="Times New Roman" w:cs="Times New Roman"/>
          <w:szCs w:val="20"/>
          <w:lang w:eastAsia="en-US"/>
        </w:rPr>
        <w:commentReference w:id="365"/>
      </w:r>
      <w:r>
        <w:t>.</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368" w:name="_Toc281339342"/>
      <w:bookmarkStart w:id="369" w:name="_Toc281355185"/>
      <w:r>
        <w:t>5</w:t>
      </w:r>
      <w:r w:rsidRPr="00F23A57">
        <w:t>.</w:t>
      </w:r>
      <w:r w:rsidR="00C061FC">
        <w:t>5</w:t>
      </w:r>
      <w:r w:rsidRPr="00F23A57">
        <w:t xml:space="preserve">. </w:t>
      </w:r>
      <w:r w:rsidR="00894031">
        <w:t>Proyecciones</w:t>
      </w:r>
      <w:bookmarkEnd w:id="368"/>
      <w:bookmarkEnd w:id="369"/>
    </w:p>
    <w:p w:rsidR="00010D4C" w:rsidRDefault="00894031" w:rsidP="00010D4C">
      <w:r>
        <w:t>El</w:t>
      </w:r>
      <w:r w:rsidR="00010D4C">
        <w:t xml:space="preserve"> prototipo en un futuro puede </w:t>
      </w:r>
      <w:r>
        <w:t>incorporar</w:t>
      </w:r>
      <w:r w:rsidR="00010D4C">
        <w:t xml:space="preserve"> nuevas funcionalidades que aporten a una robustez del prototipo actual a nivel de CMS. Para ello se puede y se debe continuar la refactorización y reutilización de componentes </w:t>
      </w:r>
      <w:r w:rsidR="00B548AD">
        <w:t>XML</w:t>
      </w:r>
      <w:r w:rsidR="00010D4C">
        <w:t xml:space="preserve"> que ya fueron diseñados para </w:t>
      </w:r>
      <w:r>
        <w:t>facilitar</w:t>
      </w:r>
      <w:r w:rsidR="00010D4C">
        <w:t xml:space="preserve"> e</w:t>
      </w:r>
      <w:r>
        <w:t>l</w:t>
      </w:r>
      <w:r w:rsidR="00010D4C">
        <w:t xml:space="preserve"> escalamiento.</w:t>
      </w:r>
    </w:p>
    <w:p w:rsidR="00894031" w:rsidRPr="00010D4C" w:rsidRDefault="00894031" w:rsidP="00010D4C"/>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894031" w:rsidRDefault="00894031" w:rsidP="00010D4C"/>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894031" w:rsidRDefault="00894031" w:rsidP="00134FCB"/>
    <w:p w:rsidR="00894031" w:rsidRDefault="00894031">
      <w:pPr>
        <w:suppressAutoHyphens w:val="0"/>
        <w:spacing w:before="0" w:after="0" w:line="240" w:lineRule="auto"/>
        <w:jc w:val="left"/>
      </w:pPr>
      <w:r>
        <w:br w:type="page"/>
      </w:r>
    </w:p>
    <w:p w:rsidR="00894031" w:rsidRDefault="00894031" w:rsidP="00134FCB">
      <w:r>
        <w:t xml:space="preserve">El concepto de Acceso Multimedia Universal no debiera acotarse al despliegue de videos, ni siquiera a las posibilidades de conversión que ofrece ffmpeg. Esto puede ir más allá. A futuro </w:t>
      </w:r>
      <w:r w:rsidR="0070298D">
        <w:t>se debiera</w:t>
      </w:r>
      <w:r>
        <w:t xml:space="preserve"> considerar en la portabilidad de otros tipos de material multimedia como banners flash para dispositivos que no los soportan y todo tipo de material multimedia que sea convertible.</w:t>
      </w:r>
    </w:p>
    <w:p w:rsidR="0070298D" w:rsidRDefault="0070298D" w:rsidP="00134FCB"/>
    <w:p w:rsidR="00894031" w:rsidRPr="0070298D" w:rsidRDefault="00894031" w:rsidP="00134FCB">
      <w:r>
        <w:t>El entorno tecnológico es tan cambiante y difícil de predecir que se puede afirmar que las metodologías ágiles</w:t>
      </w:r>
      <w:r w:rsidR="0070298D">
        <w:t xml:space="preserve"> </w:t>
      </w:r>
      <w:r w:rsidR="00FC104C">
        <w:t>con muchas iteraciones e instancias de replantamiento</w:t>
      </w:r>
      <w:r>
        <w:t xml:space="preserve"> </w:t>
      </w:r>
      <w:r w:rsidR="0070298D">
        <w:t xml:space="preserve">son una solución adecuada a proyectos de </w:t>
      </w:r>
      <w:r w:rsidR="00FC104C">
        <w:t>innovación para un entorno</w:t>
      </w:r>
      <w:r w:rsidR="0070298D">
        <w:t xml:space="preserve"> web continuamente en proceso de cambio</w:t>
      </w:r>
      <w:r w:rsidR="00FC104C">
        <w:t>, lo que los transforma en proyectos de alto riesgo</w:t>
      </w:r>
      <w:r w:rsidRPr="0070298D">
        <w:t>.</w:t>
      </w:r>
    </w:p>
    <w:p w:rsidR="009A106D" w:rsidRPr="00134FCB" w:rsidRDefault="001175CC" w:rsidP="00460025">
      <w:pPr>
        <w:pStyle w:val="Ttulo"/>
        <w:pageBreakBefore/>
        <w:outlineLvl w:val="0"/>
        <w:rPr>
          <w:lang w:val="en-US"/>
        </w:rPr>
      </w:pPr>
      <w:bookmarkStart w:id="370" w:name="_Toc281339343"/>
      <w:bookmarkStart w:id="371" w:name="_Toc281355186"/>
      <w:r w:rsidRPr="00134FCB">
        <w:rPr>
          <w:lang w:val="en-US"/>
        </w:rPr>
        <w:t>6</w:t>
      </w:r>
      <w:r w:rsidR="00CC20D5" w:rsidRPr="00134FCB">
        <w:rPr>
          <w:lang w:val="en-US"/>
        </w:rPr>
        <w:t xml:space="preserve">. </w:t>
      </w:r>
      <w:r w:rsidR="00DF02B6" w:rsidRPr="00134FCB">
        <w:rPr>
          <w:lang w:val="en-US"/>
        </w:rPr>
        <w:t>Bibliografía</w:t>
      </w:r>
      <w:bookmarkEnd w:id="370"/>
      <w:bookmarkEnd w:id="371"/>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A40949">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1" w:history="1">
        <w:r w:rsidRPr="007C0EE8">
          <w:rPr>
            <w:rStyle w:val="Hipervnculo"/>
            <w:lang w:val="en-US"/>
          </w:rPr>
          <w:t>http://www.ffmpeg.org/</w:t>
        </w:r>
      </w:hyperlink>
      <w:hyperlink r:id="rId102"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3" w:history="1">
        <w:r>
          <w:rPr>
            <w:rStyle w:val="Hipervnculo"/>
          </w:rPr>
          <w:t>http://es.wikipedia.org/wiki/Acceso_Multimedia_Universal</w:t>
        </w:r>
      </w:hyperlink>
      <w:hyperlink r:id="rId104"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5"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6"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7"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8"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9"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372" w:name="_Toc281339344"/>
      <w:bookmarkStart w:id="373" w:name="_Toc281355187"/>
      <w:r>
        <w:t>Anexos</w:t>
      </w:r>
      <w:bookmarkEnd w:id="372"/>
      <w:bookmarkEnd w:id="373"/>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374" w:name="_Toc281339345"/>
      <w:bookmarkStart w:id="375" w:name="_Toc281355188"/>
      <w:r>
        <w:t>Anexos I.  Componentes XML</w:t>
      </w:r>
      <w:bookmarkEnd w:id="374"/>
      <w:bookmarkEnd w:id="375"/>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7D782C">
        <w:t xml:space="preserve">los </w:t>
      </w:r>
      <w:r w:rsidR="00BD1EBA">
        <w:t>1</w:t>
      </w:r>
      <w:r w:rsidR="007D782C">
        <w:t>1</w:t>
      </w:r>
      <w:r>
        <w:t xml:space="preserve"> componentes XML que </w:t>
      </w:r>
      <w:r w:rsidR="007D782C">
        <w:t>componen los menús de administración d</w:t>
      </w:r>
      <w:r>
        <w:t>e UMA-CMS</w:t>
      </w:r>
      <w:r w:rsidR="00BD1EBA">
        <w:t>.</w:t>
      </w:r>
    </w:p>
    <w:p w:rsidR="00BD1EBA" w:rsidRDefault="00BD1EBA">
      <w:pPr>
        <w:suppressAutoHyphens w:val="0"/>
        <w:spacing w:before="0" w:after="0" w:line="240" w:lineRule="auto"/>
        <w:jc w:val="left"/>
      </w:pPr>
    </w:p>
    <w:p w:rsidR="00BD1EBA" w:rsidRDefault="00BD1EBA" w:rsidP="00785C43">
      <w:pPr>
        <w:suppressAutoHyphens w:val="0"/>
        <w:spacing w:before="0" w:after="0" w:line="240" w:lineRule="auto"/>
        <w:jc w:val="left"/>
        <w:rPr>
          <w:b/>
          <w:lang w:val="en-US"/>
        </w:rPr>
      </w:pPr>
      <w:r w:rsidRPr="00B71CC1">
        <w:rPr>
          <w:b/>
          <w:lang w:val="en-US"/>
        </w:rPr>
        <w:t>categories.xml</w:t>
      </w:r>
    </w:p>
    <w:p w:rsidR="00785C43" w:rsidRPr="00B71CC1" w:rsidRDefault="00785C43" w:rsidP="00785C43">
      <w:pPr>
        <w:suppressAutoHyphens w:val="0"/>
        <w:spacing w:before="0" w:after="0" w:line="240" w:lineRule="auto"/>
        <w:jc w:val="left"/>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BD1EBA" w:rsidRPr="00BD1EBA" w:rsidRDefault="00BD1EBA" w:rsidP="00BD1EBA">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t>featured.xml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785C43" w:rsidRDefault="00785C43" w:rsidP="00BD1EBA">
      <w:pPr>
        <w:rPr>
          <w:b/>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w:t>
      </w:r>
      <w:r w:rsidR="00785C43">
        <w:rPr>
          <w:rFonts w:ascii="Courier New" w:eastAsiaTheme="minorHAnsi" w:hAnsi="Courier New" w:cs="Courier New"/>
          <w:i/>
          <w:iCs/>
          <w:color w:val="2A00FF"/>
          <w:sz w:val="20"/>
          <w:szCs w:val="20"/>
          <w:lang w:val="en-US" w:eastAsia="en-US"/>
        </w:rPr>
        <w:t>dre</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00785C43">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lang w:val="en-US"/>
        </w:rPr>
      </w:pPr>
      <w:r w:rsidRPr="00BD1EBA">
        <w:rPr>
          <w:b/>
          <w:lang w:val="en-US"/>
        </w:rPr>
        <w:t>pages.xml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561F7" w:rsidRDefault="00B561F7" w:rsidP="00BD1EBA">
      <w:pPr>
        <w:rPr>
          <w:b/>
          <w:lang w:val="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61F7" w:rsidRDefault="00B561F7">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48AD" w:rsidRDefault="00B548AD">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376" w:name="_Toc281339346"/>
      <w:bookmarkStart w:id="377" w:name="_Toc281355189"/>
      <w:r>
        <w:t>Anexos II.  Casos de prueba</w:t>
      </w:r>
      <w:bookmarkEnd w:id="376"/>
      <w:bookmarkEnd w:id="377"/>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p>
    <w:p w:rsidR="00B71CC1" w:rsidRPr="00E542FD" w:rsidRDefault="00B71CC1" w:rsidP="00B71CC1">
      <w:r w:rsidRPr="00B34521">
        <w:rPr>
          <w:b/>
        </w:rPr>
        <w:t>Caso Nº 1:</w:t>
      </w:r>
      <w:r>
        <w:rPr>
          <w:b/>
        </w:rPr>
        <w:t xml:space="preserve"> </w:t>
      </w:r>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t>Caso Nº 2:</w:t>
      </w:r>
      <w:r>
        <w:t xml:space="preserve"> </w:t>
      </w:r>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t xml:space="preserve">Caso Nº </w:t>
      </w:r>
      <w:r>
        <w:rPr>
          <w:b/>
        </w:rPr>
        <w:t>4</w:t>
      </w:r>
      <w:r w:rsidRPr="00750D32">
        <w:rPr>
          <w:b/>
        </w:rPr>
        <w:t>:</w:t>
      </w:r>
      <w:r>
        <w:t xml:space="preserve"> </w:t>
      </w:r>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t xml:space="preserve">Caso Nº </w:t>
      </w:r>
      <w:r>
        <w:rPr>
          <w:b/>
        </w:rPr>
        <w:t>5</w:t>
      </w:r>
      <w:r w:rsidRPr="00750D32">
        <w:rPr>
          <w:b/>
        </w:rPr>
        <w:t>:</w:t>
      </w:r>
      <w:r>
        <w:t xml:space="preserve"> </w:t>
      </w:r>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t xml:space="preserve">Caso Nº </w:t>
      </w:r>
      <w:r>
        <w:rPr>
          <w:b/>
        </w:rPr>
        <w:t>7</w:t>
      </w:r>
      <w:r w:rsidRPr="00750D32">
        <w:rPr>
          <w:b/>
        </w:rPr>
        <w:t>:</w:t>
      </w:r>
      <w:r>
        <w:t xml:space="preserve"> </w:t>
      </w:r>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378" w:name="_Toc281339347"/>
      <w:bookmarkStart w:id="379" w:name="_Toc281355190"/>
      <w:r>
        <w:t xml:space="preserve">Anexos III.  </w:t>
      </w:r>
      <w:r>
        <w:rPr>
          <w:lang w:val="es-ES"/>
        </w:rPr>
        <w:t>Sincronización Google SVN</w:t>
      </w:r>
      <w:bookmarkEnd w:id="378"/>
      <w:bookmarkEnd w:id="379"/>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9"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943600" cy="3714750"/>
                    </a:xfrm>
                    <a:prstGeom prst="rect">
                      <a:avLst/>
                    </a:prstGeom>
                  </pic:spPr>
                </pic:pic>
              </a:graphicData>
            </a:graphic>
          </wp:inline>
        </w:drawing>
      </w:r>
    </w:p>
    <w:p w:rsidR="00B71CC1" w:rsidRDefault="00B71CC1" w:rsidP="00B71CC1"/>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Pincha</w:t>
      </w:r>
      <w:r>
        <w:rPr>
          <w:lang w:val="es-ES"/>
        </w:rPr>
        <w:t>r</w:t>
      </w:r>
      <w:r w:rsidRPr="00B71CC1">
        <w:rPr>
          <w:lang w:val="es-ES"/>
        </w:rPr>
        <w:t xml:space="preserve"> en obtener googlecode.com password y tendr</w:t>
      </w:r>
      <w:r>
        <w:rPr>
          <w:lang w:val="es-ES"/>
        </w:rPr>
        <w:t>á</w:t>
      </w:r>
      <w:r w:rsidRPr="00B71CC1">
        <w:rPr>
          <w:lang w:val="es-ES"/>
        </w:rPr>
        <w:t xml:space="preserve"> su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548AD" w:rsidRDefault="00B548AD">
      <w:pPr>
        <w:suppressAutoHyphens w:val="0"/>
        <w:spacing w:before="0" w:after="0" w:line="240" w:lineRule="auto"/>
        <w:jc w:val="left"/>
        <w:rPr>
          <w:noProof/>
          <w:lang w:val="es-ES"/>
        </w:rPr>
      </w:pPr>
      <w:r>
        <w:rPr>
          <w:noProof/>
          <w:lang w:val="es-ES"/>
        </w:rPr>
        <w:br w:type="page"/>
      </w:r>
    </w:p>
    <w:p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rsidR="00B71CC1" w:rsidRDefault="00451D3E" w:rsidP="00B71CC1">
      <w:pPr>
        <w:rPr>
          <w:lang w:val="es-ES"/>
        </w:rPr>
      </w:pPr>
      <w:r>
        <w:rPr>
          <w:noProof/>
          <w:lang w:eastAsia="es-CL"/>
        </w:rPr>
        <w:drawing>
          <wp:inline distT="0" distB="0" distL="0" distR="0">
            <wp:extent cx="5612130" cy="35077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612130" cy="3507740"/>
                    </a:xfrm>
                    <a:prstGeom prst="rect">
                      <a:avLst/>
                    </a:prstGeom>
                  </pic:spPr>
                </pic:pic>
              </a:graphicData>
            </a:graphic>
          </wp:inline>
        </w:drawing>
      </w: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Añadir un nuevo Repository Location</w:t>
      </w:r>
      <w:r>
        <w:rPr>
          <w:lang w:val="es-ES"/>
        </w:rPr>
        <w:t>.</w:t>
      </w:r>
    </w:p>
    <w:p w:rsidR="00B71CC1" w:rsidRDefault="00451D3E" w:rsidP="00B71CC1">
      <w:pPr>
        <w:rPr>
          <w:lang w:val="es-ES"/>
        </w:rPr>
      </w:pPr>
      <w:r>
        <w:rPr>
          <w:noProof/>
          <w:lang w:eastAsia="es-CL"/>
        </w:rPr>
        <w:drawing>
          <wp:inline distT="0" distB="0" distL="0" distR="0">
            <wp:extent cx="5612130" cy="35077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 xml:space="preserve">En URL ingresar </w:t>
      </w:r>
      <w:hyperlink r:id="rId124" w:history="1">
        <w:r w:rsidRPr="00B71CC1">
          <w:rPr>
            <w:rStyle w:val="Hipervnculo"/>
            <w:lang w:val="es-ES"/>
          </w:rPr>
          <w:t>https://uma-cms.googlecode.com/svn/</w:t>
        </w:r>
      </w:hyperlink>
      <w:r w:rsidRPr="00B71CC1">
        <w:rPr>
          <w:lang w:val="es-ES"/>
        </w:rPr>
        <w:t xml:space="preserve"> y el resto de los datos como sale en la imagen: su cuenta gmail y la clave generada que vimos más arriba.</w:t>
      </w:r>
    </w:p>
    <w:p w:rsidR="00B71CC1" w:rsidRDefault="00B71CC1" w:rsidP="00B71CC1">
      <w:pPr>
        <w:rPr>
          <w:lang w:val="es-ES"/>
        </w:rPr>
      </w:pPr>
    </w:p>
    <w:p w:rsidR="00B71CC1" w:rsidRDefault="007858FB" w:rsidP="00B71CC1">
      <w:pPr>
        <w:rPr>
          <w:lang w:val="es-ES"/>
        </w:rPr>
      </w:pPr>
      <w:r>
        <w:rPr>
          <w:noProof/>
          <w:lang w:eastAsia="es-CL"/>
        </w:rPr>
        <w:drawing>
          <wp:inline distT="0" distB="0" distL="0" distR="0">
            <wp:extent cx="5612130" cy="350774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Después elegir “Trust Always” o “confiar siempre”</w:t>
      </w:r>
    </w:p>
    <w:p w:rsidR="00B71CC1" w:rsidRPr="00B71CC1" w:rsidRDefault="00B71CC1" w:rsidP="00B71CC1">
      <w:pPr>
        <w:pStyle w:val="Prrafodelista"/>
        <w:numPr>
          <w:ilvl w:val="0"/>
          <w:numId w:val="17"/>
        </w:numPr>
        <w:rPr>
          <w:lang w:val="es-ES"/>
        </w:rPr>
      </w:pPr>
      <w:r w:rsidRPr="00B71CC1">
        <w:rPr>
          <w:lang w:val="es-ES"/>
        </w:rPr>
        <w:t>Debiera aparecer una nueva ubicación elegir Check Out As en la rama Trunk.</w:t>
      </w:r>
    </w:p>
    <w:p w:rsidR="00B71CC1" w:rsidRDefault="00451D3E" w:rsidP="00B71CC1">
      <w:pPr>
        <w:rPr>
          <w:lang w:val="es-ES"/>
        </w:rPr>
      </w:pPr>
      <w:r>
        <w:rPr>
          <w:noProof/>
          <w:lang w:eastAsia="es-CL"/>
        </w:rPr>
        <w:drawing>
          <wp:inline distT="0" distB="0" distL="0" distR="0">
            <wp:extent cx="5612130" cy="350774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Default="00FB029B" w:rsidP="00B71CC1">
      <w:pPr>
        <w:pStyle w:val="Prrafodelista"/>
        <w:numPr>
          <w:ilvl w:val="0"/>
          <w:numId w:val="18"/>
        </w:numPr>
        <w:rPr>
          <w:lang w:val="es-ES"/>
        </w:rPr>
      </w:pPr>
      <w:r>
        <w:rPr>
          <w:lang w:val="es-ES"/>
        </w:rPr>
        <w:t>Se hace un Check Out As y se selecciona la carpeta de destino</w:t>
      </w:r>
      <w:r w:rsidR="00B71CC1">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8"/>
        </w:numPr>
        <w:rPr>
          <w:lang w:val="es-ES"/>
        </w:rPr>
      </w:pPr>
      <w:r w:rsidRPr="00B71CC1">
        <w:rPr>
          <w:lang w:val="es-ES"/>
        </w:rPr>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t>Después se toma un rato en sincronizar todo el proyecto una vez hecho puede volver a vista PHP para ver los archivos locales.</w:t>
      </w: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338B1" w:rsidP="00E41A61">
      <w:pPr>
        <w:pStyle w:val="Subttulo"/>
        <w:outlineLvl w:val="2"/>
      </w:pPr>
      <w:bookmarkStart w:id="380" w:name="_Toc281339348"/>
      <w:bookmarkStart w:id="381" w:name="_Toc281355191"/>
      <w:r>
        <w:t>Anexos IV.  Scripts  FF</w:t>
      </w:r>
      <w:r w:rsidR="00E41A61" w:rsidRPr="00E41A61">
        <w:t>mpeg</w:t>
      </w:r>
      <w:bookmarkEnd w:id="380"/>
      <w:bookmarkEnd w:id="381"/>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w:t>
      </w:r>
      <w:r w:rsidR="00E338B1">
        <w:rPr>
          <w:kern w:val="1"/>
          <w:lang w:val="es-ES"/>
        </w:rPr>
        <w:t>FF</w:t>
      </w:r>
      <w:r>
        <w:rPr>
          <w:kern w:val="1"/>
          <w:lang w:val="es-ES"/>
        </w:rPr>
        <w:t>mpeg implementados para realizar la conversión a formatos de video.</w:t>
      </w:r>
    </w:p>
    <w:p w:rsidR="00E41A61" w:rsidRDefault="00E41A61">
      <w:pPr>
        <w:suppressAutoHyphens w:val="0"/>
        <w:spacing w:before="0" w:after="0" w:line="240" w:lineRule="auto"/>
        <w:jc w:val="left"/>
        <w:rPr>
          <w:rFonts w:eastAsia="Times New Roman" w:cs="Times New Roman"/>
          <w:b/>
          <w:kern w:val="1"/>
          <w:sz w:val="28"/>
          <w:szCs w:val="24"/>
          <w:lang w:val="es-ES"/>
        </w:rPr>
      </w:pPr>
    </w:p>
    <w:p w:rsidR="00E41A61" w:rsidRDefault="00E41A61" w:rsidP="00E41A61">
      <w:pPr>
        <w:pStyle w:val="Subttulo"/>
        <w:rPr>
          <w:kern w:val="1"/>
          <w:lang w:val="es-ES"/>
        </w:rPr>
      </w:pPr>
      <w:r w:rsidRPr="00E41A61">
        <w:rPr>
          <w:kern w:val="1"/>
          <w:lang w:val="es-ES"/>
        </w:rPr>
        <w:t>MP4</w:t>
      </w:r>
      <w:r w:rsidR="00451D3E">
        <w:rPr>
          <w:kern w:val="1"/>
          <w:lang w:val="es-ES"/>
        </w:rPr>
        <w:t xml:space="preserve"> H.264</w:t>
      </w:r>
    </w:p>
    <w:p w:rsidR="00E41A61" w:rsidRPr="00BE0C78" w:rsidRDefault="00E41A61" w:rsidP="00E41A61">
      <w:pPr>
        <w:rPr>
          <w:kern w:val="1"/>
        </w:rPr>
      </w:pPr>
      <w:r w:rsidRPr="00BE0C78">
        <w:rPr>
          <w:b/>
          <w:kern w:val="1"/>
        </w:rPr>
        <w:t>Script de conversión</w:t>
      </w:r>
      <w:r w:rsidRPr="00BE0C78">
        <w:rPr>
          <w:kern w:val="1"/>
        </w:rPr>
        <w:t>:</w:t>
      </w:r>
    </w:p>
    <w:p w:rsidR="00E41A61" w:rsidRPr="00BE0C78" w:rsidRDefault="00E41A61" w:rsidP="00BE0C78">
      <w:pPr>
        <w:pStyle w:val="Cita"/>
        <w:rPr>
          <w:lang w:val="en-US"/>
        </w:rPr>
      </w:pPr>
      <w:r w:rsidRPr="00BE0C78">
        <w:rPr>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451D3E" w:rsidP="00E41A61">
      <w:pPr>
        <w:pStyle w:val="Subttulo"/>
        <w:rPr>
          <w:kern w:val="1"/>
        </w:rPr>
      </w:pPr>
      <w:r>
        <w:rPr>
          <w:kern w:val="1"/>
        </w:rPr>
        <w:t>OGV</w:t>
      </w:r>
      <w:r w:rsidR="00E41A61" w:rsidRPr="00E41A61">
        <w:rPr>
          <w:kern w:val="1"/>
        </w:rPr>
        <w:t xml:space="preserve"> Theora</w:t>
      </w:r>
    </w:p>
    <w:p w:rsidR="00E41A61" w:rsidRDefault="00E41A61" w:rsidP="00E41A61">
      <w:pPr>
        <w:rPr>
          <w:b/>
          <w:kern w:val="1"/>
        </w:rPr>
      </w:pPr>
      <w:r w:rsidRPr="00E41A61">
        <w:rPr>
          <w:b/>
          <w:kern w:val="1"/>
        </w:rPr>
        <w:t>Script de conversión:</w:t>
      </w:r>
    </w:p>
    <w:p w:rsidR="00E41A61" w:rsidRPr="00BE0C78" w:rsidRDefault="00E41A61" w:rsidP="00BE0C78">
      <w:pPr>
        <w:pStyle w:val="Cita"/>
        <w:rPr>
          <w:lang w:val="en-US"/>
        </w:rPr>
      </w:pPr>
      <w:r w:rsidRPr="00BE0C78">
        <w:rPr>
          <w:lang w:val="en-US"/>
        </w:rPr>
        <w:t>ffmpeg -i &lt;#orig_file/&gt; -acodec vorbis -strict experimental -ac 2 -vcodec libtheora -f ogg &lt;#dest_file/&gt; 2&gt;&gt; ../files/ffmpeg.log</w:t>
      </w:r>
    </w:p>
    <w:p w:rsidR="00E41A61" w:rsidRPr="00E41A61" w:rsidRDefault="00E41A61" w:rsidP="00E41A61">
      <w:pPr>
        <w:rPr>
          <w:kern w:val="1"/>
          <w:lang w:val="en-US"/>
        </w:rPr>
      </w:pPr>
    </w:p>
    <w:p w:rsidR="00E41A61" w:rsidRPr="005041FD" w:rsidRDefault="00E41A61" w:rsidP="00E41A61">
      <w:pPr>
        <w:pStyle w:val="Subttulo"/>
        <w:rPr>
          <w:kern w:val="1"/>
          <w:lang w:val="en-US"/>
        </w:rPr>
      </w:pPr>
      <w:r w:rsidRPr="005041FD">
        <w:rPr>
          <w:kern w:val="1"/>
          <w:lang w:val="en-US"/>
        </w:rPr>
        <w:t>3GP</w:t>
      </w:r>
    </w:p>
    <w:p w:rsidR="00E41A61" w:rsidRPr="005041FD" w:rsidRDefault="00E41A61" w:rsidP="00E41A61">
      <w:pPr>
        <w:rPr>
          <w:b/>
          <w:kern w:val="1"/>
          <w:lang w:val="en-US"/>
        </w:rPr>
      </w:pPr>
      <w:r w:rsidRPr="005041FD">
        <w:rPr>
          <w:b/>
          <w:kern w:val="1"/>
          <w:lang w:val="en-US"/>
        </w:rPr>
        <w:t>Script de conversión:</w:t>
      </w:r>
    </w:p>
    <w:p w:rsidR="00E41A61" w:rsidRPr="00BE0C78" w:rsidRDefault="00E41A61" w:rsidP="00BE0C78">
      <w:pPr>
        <w:pStyle w:val="Cita"/>
        <w:rPr>
          <w:lang w:val="en-US"/>
        </w:rPr>
      </w:pPr>
      <w:r w:rsidRPr="00BE0C78">
        <w:rPr>
          <w:lang w:val="en-US"/>
        </w:rPr>
        <w:t>ffmpeg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BE0C78" w:rsidRDefault="00451D3E" w:rsidP="00E41A61">
      <w:pPr>
        <w:pStyle w:val="Subttulo"/>
        <w:rPr>
          <w:kern w:val="1"/>
          <w:lang w:val="en-US"/>
        </w:rPr>
      </w:pPr>
      <w:r w:rsidRPr="00BE0C78">
        <w:rPr>
          <w:kern w:val="1"/>
          <w:lang w:val="en-US"/>
        </w:rPr>
        <w:t>FLV</w:t>
      </w:r>
      <w:r w:rsidR="00E41A61" w:rsidRPr="00BE0C78">
        <w:rPr>
          <w:kern w:val="1"/>
          <w:lang w:val="en-US"/>
        </w:rPr>
        <w:t xml:space="preserve"> Flash </w:t>
      </w:r>
      <w:r w:rsidRPr="00BE0C78">
        <w:rPr>
          <w:kern w:val="1"/>
          <w:lang w:val="en-US"/>
        </w:rPr>
        <w:t>Video</w:t>
      </w:r>
    </w:p>
    <w:p w:rsidR="00E41A61" w:rsidRPr="00BE0C78" w:rsidRDefault="00E41A61" w:rsidP="00E41A61">
      <w:pPr>
        <w:rPr>
          <w:b/>
          <w:kern w:val="1"/>
          <w:lang w:val="en-US"/>
        </w:rPr>
      </w:pPr>
      <w:r w:rsidRPr="00BE0C78">
        <w:rPr>
          <w:b/>
          <w:kern w:val="1"/>
          <w:lang w:val="en-US"/>
        </w:rPr>
        <w:t>Script de conversión:</w:t>
      </w:r>
    </w:p>
    <w:p w:rsidR="00E41A61" w:rsidRPr="00BE0C78" w:rsidRDefault="00E41A61" w:rsidP="00BE0C78">
      <w:pPr>
        <w:pStyle w:val="Cita"/>
        <w:rPr>
          <w:lang w:val="en-US"/>
        </w:rPr>
      </w:pPr>
      <w:r w:rsidRPr="00BE0C78">
        <w:rPr>
          <w:lang w:val="en-US"/>
        </w:rPr>
        <w:t>ffmpeg -i &lt;#orig_file/&gt; -ab 56 -ar 44100 -b 200 -r 15 -s 1600x1200 -f flv &lt;#dest_file/&gt; 2&gt;&gt; ../files/ffmpeg.log</w:t>
      </w:r>
    </w:p>
    <w:p w:rsidR="00E41A61" w:rsidRDefault="00E41A61" w:rsidP="00E41A61">
      <w:pPr>
        <w:rPr>
          <w:kern w:val="1"/>
          <w:lang w:val="en-US"/>
        </w:rPr>
      </w:pPr>
    </w:p>
    <w:p w:rsidR="00E41A61" w:rsidRPr="00BE0C78" w:rsidRDefault="00E41A61" w:rsidP="00E41A61">
      <w:pPr>
        <w:pStyle w:val="Subttulo"/>
        <w:rPr>
          <w:kern w:val="1"/>
          <w:lang w:val="en-US"/>
        </w:rPr>
      </w:pPr>
      <w:r w:rsidRPr="00BE0C78">
        <w:rPr>
          <w:kern w:val="1"/>
          <w:lang w:val="en-US"/>
        </w:rPr>
        <w:t>Mpeg4</w:t>
      </w:r>
    </w:p>
    <w:p w:rsidR="00E41A61" w:rsidRPr="00E41A61" w:rsidRDefault="00E41A61" w:rsidP="00E41A61">
      <w:pPr>
        <w:rPr>
          <w:b/>
          <w:kern w:val="1"/>
          <w:lang w:val="en-US"/>
        </w:rPr>
      </w:pPr>
      <w:r w:rsidRPr="00E41A61">
        <w:rPr>
          <w:b/>
          <w:kern w:val="1"/>
          <w:lang w:val="en-US"/>
        </w:rPr>
        <w:t>Script de conversión:</w:t>
      </w:r>
    </w:p>
    <w:p w:rsidR="00E41A61" w:rsidRPr="00BE0C78" w:rsidRDefault="00E41A61" w:rsidP="00BE0C78">
      <w:pPr>
        <w:pStyle w:val="Cita"/>
        <w:rPr>
          <w:lang w:val="en-US"/>
        </w:rPr>
      </w:pPr>
      <w:r w:rsidRPr="00BE0C78">
        <w:rPr>
          <w:lang w:val="en-US"/>
        </w:rPr>
        <w:t>ffmpeg -i &lt;#orig_file/&gt; -s 480x320 -vcodec mpeg4 -acodec libfaac -ac 1 -ar 16000 -r 13 -ab 32000 -aspect 3:2 &lt;#dest_file/&gt; 2&gt;&gt; ../files/ffmpeg.log</w:t>
      </w:r>
    </w:p>
    <w:p w:rsidR="00BE0C78" w:rsidRPr="00BE0C78" w:rsidRDefault="00BE0C78">
      <w:pPr>
        <w:suppressAutoHyphens w:val="0"/>
        <w:spacing w:before="0" w:after="0" w:line="240" w:lineRule="auto"/>
        <w:jc w:val="left"/>
        <w:rPr>
          <w:rFonts w:eastAsia="Times New Roman" w:cs="Times New Roman"/>
          <w:b/>
          <w:sz w:val="28"/>
          <w:szCs w:val="24"/>
          <w:lang w:val="en-US"/>
        </w:rPr>
      </w:pPr>
      <w:r w:rsidRPr="00BE0C78">
        <w:rPr>
          <w:lang w:val="en-US"/>
        </w:rPr>
        <w:br w:type="page"/>
      </w:r>
    </w:p>
    <w:p w:rsidR="008D3E30" w:rsidRPr="00E41A61" w:rsidRDefault="008D3E30" w:rsidP="008D3E30">
      <w:pPr>
        <w:pStyle w:val="Subttulo"/>
        <w:outlineLvl w:val="2"/>
      </w:pPr>
      <w:bookmarkStart w:id="382" w:name="_Toc281355192"/>
      <w:r w:rsidRPr="00E41A61">
        <w:t xml:space="preserve">Anexos V.  </w:t>
      </w:r>
      <w:r>
        <w:t>Integración</w:t>
      </w:r>
      <w:r w:rsidRPr="00E41A61">
        <w:t xml:space="preserve"> </w:t>
      </w:r>
      <w:r>
        <w:t>Multimedia</w:t>
      </w:r>
      <w:bookmarkEnd w:id="382"/>
    </w:p>
    <w:p w:rsidR="008D3E30" w:rsidRDefault="008D3E30" w:rsidP="008D3E30">
      <w:r>
        <w:rPr>
          <w:kern w:val="1"/>
          <w:lang w:val="es-ES"/>
        </w:rPr>
        <w:t xml:space="preserve">A continuación se muestran etiquetas html implementadas para realizar la </w:t>
      </w:r>
      <w:r w:rsidRPr="005453DA">
        <w:rPr>
          <w:szCs w:val="24"/>
          <w:lang w:val="es-ES" w:eastAsia="es-CL"/>
        </w:rPr>
        <w:t xml:space="preserve"> </w:t>
      </w:r>
      <w:r>
        <w:rPr>
          <w:szCs w:val="24"/>
          <w:lang w:val="es-ES" w:eastAsia="es-CL"/>
        </w:rPr>
        <w:t>integración de</w:t>
      </w:r>
      <w:r w:rsidRPr="005453DA">
        <w:rPr>
          <w:szCs w:val="24"/>
          <w:lang w:val="es-ES" w:eastAsia="es-CL"/>
        </w:rPr>
        <w:t xml:space="preserve"> elementos multimedia en </w:t>
      </w:r>
      <w:r>
        <w:rPr>
          <w:szCs w:val="24"/>
          <w:lang w:val="es-ES" w:eastAsia="es-CL"/>
        </w:rPr>
        <w:t xml:space="preserve">UMA-CMS como los son </w:t>
      </w:r>
      <w:r w:rsidRPr="005453DA">
        <w:t xml:space="preserve">archivos de vídeo, audio </w:t>
      </w:r>
      <w:r>
        <w:t xml:space="preserve">u </w:t>
      </w:r>
      <w:r w:rsidRPr="005453DA">
        <w:t>animaciones.</w:t>
      </w:r>
    </w:p>
    <w:p w:rsidR="008D3E30" w:rsidRDefault="008D3E30" w:rsidP="008D3E30">
      <w:pPr>
        <w:suppressAutoHyphens w:val="0"/>
        <w:spacing w:before="0" w:after="0" w:line="240" w:lineRule="auto"/>
        <w:jc w:val="left"/>
      </w:pPr>
    </w:p>
    <w:p w:rsidR="008D3E30" w:rsidRPr="005C66F9" w:rsidRDefault="008D3E30" w:rsidP="008D3E30">
      <w:pPr>
        <w:pStyle w:val="Subttulo"/>
        <w:rPr>
          <w:lang w:val="en-US"/>
        </w:rPr>
      </w:pPr>
      <w:r w:rsidRPr="005C66F9">
        <w:rPr>
          <w:lang w:val="en-US"/>
        </w:rPr>
        <w:t>Integración Tipo Flash</w:t>
      </w:r>
    </w:p>
    <w:p w:rsidR="008D3E30" w:rsidRPr="005C66F9" w:rsidRDefault="008D3E30" w:rsidP="008D3E30">
      <w:pPr>
        <w:suppressAutoHyphens w:val="0"/>
        <w:spacing w:before="0" w:after="0" w:line="240" w:lineRule="auto"/>
        <w:jc w:val="left"/>
        <w:rPr>
          <w:b/>
          <w:lang w:val="en-US"/>
        </w:rPr>
      </w:pPr>
      <w:r w:rsidRPr="005C66F9">
        <w:rPr>
          <w:b/>
          <w:lang w:val="en-US"/>
        </w:rPr>
        <w:t>Código:</w:t>
      </w:r>
    </w:p>
    <w:p w:rsidR="008D3E30" w:rsidRPr="005C66F9" w:rsidRDefault="008D3E30" w:rsidP="008D3E30">
      <w:pPr>
        <w:suppressAutoHyphens w:val="0"/>
        <w:spacing w:before="0" w:after="0" w:line="240" w:lineRule="auto"/>
        <w:jc w:val="left"/>
        <w:rPr>
          <w:b/>
          <w:lang w:val="en-US"/>
        </w:rPr>
      </w:pPr>
    </w:p>
    <w:p w:rsidR="008D3E30" w:rsidRPr="005453DA" w:rsidRDefault="008D3E30" w:rsidP="008D3E30">
      <w:pPr>
        <w:pStyle w:val="Cita"/>
        <w:rPr>
          <w:lang w:val="en-US"/>
        </w:rPr>
      </w:pPr>
      <w:r w:rsidRPr="005453DA">
        <w:rPr>
          <w:lang w:val="en-US"/>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Pr="005453DA" w:rsidRDefault="008D3E30" w:rsidP="008D3E30">
      <w:pPr>
        <w:suppressAutoHyphens w:val="0"/>
        <w:spacing w:before="0" w:after="0" w:line="240" w:lineRule="auto"/>
        <w:jc w:val="left"/>
        <w:rPr>
          <w:b/>
          <w:lang w:val="en-US"/>
        </w:rPr>
      </w:pPr>
    </w:p>
    <w:p w:rsidR="008D3E30" w:rsidRPr="005453DA" w:rsidRDefault="008D3E30" w:rsidP="008D3E30">
      <w:pPr>
        <w:suppressAutoHyphens w:val="0"/>
        <w:spacing w:before="0" w:after="0" w:line="240" w:lineRule="auto"/>
        <w:jc w:val="left"/>
        <w:rPr>
          <w:b/>
          <w:lang w:val="en-US"/>
        </w:rPr>
      </w:pPr>
      <w:r w:rsidRPr="005453DA">
        <w:rPr>
          <w:b/>
          <w:lang w:val="en-US"/>
        </w:rPr>
        <w:br w:type="page"/>
      </w:r>
    </w:p>
    <w:p w:rsidR="008D3E30" w:rsidRDefault="008D3E30" w:rsidP="008D3E30">
      <w:pPr>
        <w:suppressAutoHyphens w:val="0"/>
        <w:spacing w:before="0" w:after="0" w:line="240" w:lineRule="auto"/>
        <w:jc w:val="left"/>
        <w:rPr>
          <w:b/>
          <w:lang w:val="en-US"/>
        </w:rPr>
      </w:pPr>
      <w:r w:rsidRPr="005453DA">
        <w:rPr>
          <w:b/>
          <w:lang w:val="en-US"/>
        </w:rPr>
        <w:t>Embed:</w:t>
      </w:r>
    </w:p>
    <w:p w:rsidR="008D3E30" w:rsidRPr="005453DA" w:rsidRDefault="008D3E30" w:rsidP="008D3E30">
      <w:pPr>
        <w:suppressAutoHyphens w:val="0"/>
        <w:spacing w:before="0" w:after="0" w:line="240" w:lineRule="auto"/>
        <w:jc w:val="left"/>
        <w:rPr>
          <w:b/>
          <w:lang w:val="en-US"/>
        </w:rPr>
      </w:pPr>
    </w:p>
    <w:p w:rsidR="008D3E30" w:rsidRDefault="008D3E30" w:rsidP="008D3E30">
      <w:pPr>
        <w:pStyle w:val="Cita"/>
        <w:rPr>
          <w:lang w:val="en-US" w:eastAsia="es-CL"/>
        </w:rPr>
      </w:pPr>
      <w:r w:rsidRPr="005453DA">
        <w:rPr>
          <w:lang w:val="en-US" w:eastAsia="es-CL"/>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Default="008D3E30" w:rsidP="008D3E30">
      <w:pPr>
        <w:suppressAutoHyphens w:val="0"/>
        <w:spacing w:before="0" w:after="0" w:line="240" w:lineRule="auto"/>
        <w:jc w:val="left"/>
        <w:rPr>
          <w:lang w:val="en-US" w:eastAsia="es-CL"/>
        </w:rPr>
      </w:pPr>
      <w:r>
        <w:rPr>
          <w:lang w:val="en-US" w:eastAsia="es-CL"/>
        </w:rPr>
        <w:br w:type="page"/>
      </w:r>
    </w:p>
    <w:p w:rsidR="008D3E30" w:rsidRDefault="008D3E30" w:rsidP="008D3E30">
      <w:pPr>
        <w:pStyle w:val="Subttulo"/>
        <w:rPr>
          <w:lang w:val="en-US" w:eastAsia="es-CL"/>
        </w:rPr>
      </w:pPr>
      <w:r>
        <w:rPr>
          <w:lang w:val="en-US" w:eastAsia="es-CL"/>
        </w:rPr>
        <w:t>Integración Tipo Backoffice</w:t>
      </w:r>
    </w:p>
    <w:p w:rsidR="008D3E30" w:rsidRDefault="008D3E30" w:rsidP="008D3E30">
      <w:pPr>
        <w:suppressAutoHyphens w:val="0"/>
        <w:spacing w:before="0" w:after="0" w:line="240" w:lineRule="auto"/>
        <w:jc w:val="left"/>
        <w:rPr>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Código:</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pStyle w:val="Cita"/>
        <w:rPr>
          <w:lang w:val="en-US" w:eastAsia="es-CL"/>
        </w:rPr>
      </w:pPr>
      <w:r w:rsidRPr="005453DA">
        <w:rPr>
          <w:lang w:val="en-US" w:eastAsia="es-CL"/>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flashvars="file=/index.php?m=filename%26id=&lt;#id/&gt;%26type=Flash&amp;plugins=&amp;autostart=&lt;#autostart/&gt;&amp;repeat=list&amp;controlbar=over" /&gt;&lt;/object&gt;</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Embed:</w:t>
      </w:r>
    </w:p>
    <w:p w:rsidR="008D3E30" w:rsidRPr="005453DA" w:rsidRDefault="008D3E30" w:rsidP="008D3E30">
      <w:pPr>
        <w:suppressAutoHyphens w:val="0"/>
        <w:spacing w:before="0" w:after="0" w:line="240" w:lineRule="auto"/>
        <w:jc w:val="left"/>
        <w:rPr>
          <w:lang w:val="en-US" w:eastAsia="es-CL"/>
        </w:rPr>
      </w:pPr>
    </w:p>
    <w:p w:rsidR="008D3E30" w:rsidRDefault="008D3E30" w:rsidP="008D3E30">
      <w:pPr>
        <w:pStyle w:val="Cita"/>
        <w:rPr>
          <w:kern w:val="1"/>
          <w:lang w:val="en-US"/>
        </w:rPr>
      </w:pPr>
      <w:r w:rsidRPr="005453DA">
        <w:rPr>
          <w:kern w:val="1"/>
          <w:lang w:val="en-US"/>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flashvars="file=/index.php?m=filename%26id=&lt;#id/&gt;&amp;plugins=&amp;autostart=&lt;#autostart/&gt;&amp;repeat=list&amp;controlbar=over" /&gt;&lt;/object&gt;</w:t>
      </w:r>
    </w:p>
    <w:p w:rsidR="008D3E30" w:rsidRDefault="008D3E30" w:rsidP="008D3E30">
      <w:pPr>
        <w:rPr>
          <w:color w:val="548DD4"/>
          <w:kern w:val="1"/>
          <w:sz w:val="22"/>
          <w:lang w:val="en-US"/>
        </w:rPr>
      </w:pPr>
      <w:r>
        <w:rPr>
          <w:kern w:val="1"/>
          <w:lang w:val="en-US"/>
        </w:rPr>
        <w:br w:type="page"/>
      </w:r>
    </w:p>
    <w:p w:rsidR="008D3E30" w:rsidRDefault="008D3E30" w:rsidP="008D3E30">
      <w:pPr>
        <w:pStyle w:val="Subttulo"/>
        <w:rPr>
          <w:kern w:val="1"/>
          <w:lang w:val="en-US"/>
        </w:rPr>
      </w:pPr>
      <w:r>
        <w:rPr>
          <w:kern w:val="1"/>
          <w:lang w:val="en-US"/>
        </w:rPr>
        <w:t xml:space="preserve">Integración Tipo HTML5 </w:t>
      </w:r>
    </w:p>
    <w:p w:rsidR="008D3E30" w:rsidRPr="005453DA" w:rsidRDefault="008D3E30" w:rsidP="008D3E30">
      <w:pPr>
        <w:rPr>
          <w:b/>
          <w:lang w:val="en-US"/>
        </w:rPr>
      </w:pPr>
      <w:r w:rsidRPr="005453DA">
        <w:rPr>
          <w:b/>
          <w:lang w:val="en-US"/>
        </w:rPr>
        <w:t>Código:</w:t>
      </w:r>
    </w:p>
    <w:p w:rsidR="008D3E30" w:rsidRPr="005453DA"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&lt;video id="video" autobuffer height="480" width="640" poster="http://umacms.no-ip.org/files/thumbnails/5ed464df2440931.jpg" controls="controls"&gt; &lt;source src="&lt;#filename/&gt;" type="video/mpeg4"&gt; &lt;/video&gt;</w:t>
      </w:r>
    </w:p>
    <w:p w:rsidR="008D3E30" w:rsidRPr="005453DA" w:rsidRDefault="008D3E30" w:rsidP="008D3E30">
      <w:pPr>
        <w:rPr>
          <w:lang w:val="en-US"/>
        </w:rPr>
      </w:pPr>
    </w:p>
    <w:p w:rsidR="008D3E30" w:rsidRDefault="008D3E30" w:rsidP="008D3E30">
      <w:pPr>
        <w:pStyle w:val="Subttulo"/>
        <w:rPr>
          <w:kern w:val="1"/>
          <w:lang w:val="en-US"/>
        </w:rPr>
      </w:pPr>
      <w:r>
        <w:rPr>
          <w:kern w:val="1"/>
          <w:lang w:val="en-US"/>
        </w:rPr>
        <w:t xml:space="preserve">Integración Tipo </w:t>
      </w:r>
      <w:r w:rsidRPr="005453DA">
        <w:rPr>
          <w:kern w:val="1"/>
          <w:lang w:val="en-US"/>
        </w:rPr>
        <w:t xml:space="preserve">Quicktime </w:t>
      </w:r>
    </w:p>
    <w:p w:rsidR="008D3E30" w:rsidRPr="005453DA" w:rsidRDefault="008D3E30" w:rsidP="008D3E30">
      <w:pPr>
        <w:rPr>
          <w:b/>
          <w:lang w:val="en-US"/>
        </w:rPr>
      </w:pPr>
      <w:r w:rsidRPr="005453DA">
        <w:rPr>
          <w:b/>
          <w:lang w:val="en-US"/>
        </w:rPr>
        <w:t>Código:</w:t>
      </w:r>
    </w:p>
    <w:p w:rsidR="008D3E30"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&lt;object width="640" height="480" classid="clsid:02BF25D5-8C17-4B23-BC80-D3488ABDDC6B" codebase="http://www.apple.com/qtactivex/qtplugin.cab"&gt; &lt;param name="src" value="&lt;#filename/&gt;"&gt; &lt;param name="autoplay" value="true"&gt; &lt;param name="controller" value="false"&gt; &lt;embed src="&lt;#filename/&gt;" width="640" height="480" autoplay="true" controller="false" pluginspage="http://www.apple.com/quicktime/download/"&gt; &lt;/embed&gt; &lt;/object&gt;</w:t>
      </w:r>
    </w:p>
    <w:p w:rsidR="008D3E30" w:rsidRPr="005C66F9" w:rsidRDefault="008D3E30" w:rsidP="008D3E30">
      <w:pPr>
        <w:suppressAutoHyphens w:val="0"/>
        <w:spacing w:before="0" w:after="0" w:line="240" w:lineRule="auto"/>
        <w:jc w:val="left"/>
        <w:rPr>
          <w:lang w:val="en-US"/>
        </w:rPr>
      </w:pPr>
      <w:r w:rsidRPr="005C66F9">
        <w:rPr>
          <w:lang w:val="en-US"/>
        </w:rPr>
        <w:br w:type="page"/>
      </w:r>
    </w:p>
    <w:p w:rsidR="008D3E30" w:rsidRPr="00E41A61" w:rsidRDefault="008D3E30" w:rsidP="008D3E30">
      <w:pPr>
        <w:pStyle w:val="Subttulo"/>
        <w:outlineLvl w:val="2"/>
      </w:pPr>
      <w:bookmarkStart w:id="383" w:name="_Toc281328713"/>
      <w:bookmarkStart w:id="384" w:name="_Toc281339350"/>
      <w:bookmarkStart w:id="385" w:name="_Toc281355193"/>
      <w:r w:rsidRPr="00E41A61">
        <w:t>Anexos V</w:t>
      </w:r>
      <w:r>
        <w:t>I</w:t>
      </w:r>
      <w:r w:rsidRPr="00E41A61">
        <w:t xml:space="preserve">.  </w:t>
      </w:r>
      <w:r>
        <w:t>Formato Minuta Reuniones</w:t>
      </w:r>
      <w:bookmarkEnd w:id="383"/>
      <w:bookmarkEnd w:id="384"/>
      <w:bookmarkEnd w:id="385"/>
    </w:p>
    <w:p w:rsidR="008D3E30" w:rsidRPr="005C66F9" w:rsidRDefault="008D3E30" w:rsidP="008D3E30">
      <w:r>
        <w:rPr>
          <w:kern w:val="1"/>
          <w:lang w:val="es-ES"/>
        </w:rPr>
        <w:t>A continuación se muestran el formato de la documentación para controlar el avance del proyecto implementado.</w:t>
      </w:r>
    </w:p>
    <w:p w:rsidR="008D3E30" w:rsidRPr="00B548AD" w:rsidRDefault="008D3E30" w:rsidP="00B548AD">
      <w:pPr>
        <w:rPr>
          <w:kern w:val="1"/>
        </w:rPr>
      </w:pPr>
      <w:r>
        <w:rPr>
          <w:noProof/>
          <w:kern w:val="1"/>
          <w:lang w:eastAsia="es-CL"/>
        </w:rPr>
        <w:drawing>
          <wp:inline distT="0" distB="0" distL="0" distR="0">
            <wp:extent cx="5198885" cy="4333875"/>
            <wp:effectExtent l="0" t="0" r="1905" b="0"/>
            <wp:docPr id="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srcRect/>
                    <a:stretch>
                      <a:fillRect/>
                    </a:stretch>
                  </pic:blipFill>
                  <pic:spPr bwMode="auto">
                    <a:xfrm>
                      <a:off x="0" y="0"/>
                      <a:ext cx="5199131" cy="4334080"/>
                    </a:xfrm>
                    <a:prstGeom prst="rect">
                      <a:avLst/>
                    </a:prstGeom>
                    <a:noFill/>
                    <a:ln w="9525">
                      <a:noFill/>
                      <a:miter lim="800000"/>
                      <a:headEnd/>
                      <a:tailEnd/>
                    </a:ln>
                  </pic:spPr>
                </pic:pic>
              </a:graphicData>
            </a:graphic>
          </wp:inline>
        </w:drawing>
      </w:r>
    </w:p>
    <w:p w:rsidR="008D3E30" w:rsidRDefault="008D3E30" w:rsidP="000D6F67">
      <w:pPr>
        <w:pStyle w:val="Subttulo"/>
      </w:pPr>
      <w:r>
        <w:rPr>
          <w:noProof/>
          <w:lang w:eastAsia="es-CL"/>
        </w:rPr>
        <w:drawing>
          <wp:inline distT="0" distB="0" distL="0" distR="0">
            <wp:extent cx="5610225" cy="1666875"/>
            <wp:effectExtent l="19050" t="0" r="9525" b="0"/>
            <wp:docPr id="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cstate="print"/>
                    <a:srcRect/>
                    <a:stretch>
                      <a:fillRect/>
                    </a:stretch>
                  </pic:blipFill>
                  <pic:spPr bwMode="auto">
                    <a:xfrm>
                      <a:off x="0" y="0"/>
                      <a:ext cx="5610225" cy="1666875"/>
                    </a:xfrm>
                    <a:prstGeom prst="rect">
                      <a:avLst/>
                    </a:prstGeom>
                    <a:noFill/>
                    <a:ln w="9525">
                      <a:noFill/>
                      <a:miter lim="800000"/>
                      <a:headEnd/>
                      <a:tailEnd/>
                    </a:ln>
                  </pic:spPr>
                </pic:pic>
              </a:graphicData>
            </a:graphic>
          </wp:inline>
        </w:drawing>
      </w:r>
      <w:r>
        <w:rPr>
          <w:noProof/>
          <w:lang w:eastAsia="es-CL"/>
        </w:rPr>
        <w:drawing>
          <wp:inline distT="0" distB="0" distL="0" distR="0">
            <wp:extent cx="5610225" cy="3514725"/>
            <wp:effectExtent l="19050" t="0" r="9525" b="0"/>
            <wp:docPr id="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cstate="print"/>
                    <a:srcRect/>
                    <a:stretch>
                      <a:fillRect/>
                    </a:stretch>
                  </pic:blipFill>
                  <pic:spPr bwMode="auto">
                    <a:xfrm>
                      <a:off x="0" y="0"/>
                      <a:ext cx="5610225" cy="3514725"/>
                    </a:xfrm>
                    <a:prstGeom prst="rect">
                      <a:avLst/>
                    </a:prstGeom>
                    <a:noFill/>
                    <a:ln w="9525">
                      <a:noFill/>
                      <a:miter lim="800000"/>
                      <a:headEnd/>
                      <a:tailEnd/>
                    </a:ln>
                  </pic:spPr>
                </pic:pic>
              </a:graphicData>
            </a:graphic>
          </wp:inline>
        </w:drawing>
      </w:r>
      <w:r>
        <w:br w:type="page"/>
      </w:r>
      <w:bookmarkStart w:id="386" w:name="_Toc281328714"/>
      <w:bookmarkStart w:id="387" w:name="_Toc281339351"/>
      <w:r w:rsidRPr="00E41A61">
        <w:t>Anexos V</w:t>
      </w:r>
      <w:r>
        <w:t>II</w:t>
      </w:r>
      <w:r w:rsidRPr="00E41A61">
        <w:t xml:space="preserve">.  </w:t>
      </w:r>
      <w:r>
        <w:t>Formato Documentación Metodología XP</w:t>
      </w:r>
      <w:bookmarkEnd w:id="386"/>
      <w:bookmarkEnd w:id="387"/>
    </w:p>
    <w:p w:rsidR="008D3E30" w:rsidRDefault="008D3E30" w:rsidP="008D3E30">
      <w:pPr>
        <w:rPr>
          <w:kern w:val="1"/>
          <w:lang w:val="es-ES"/>
        </w:rPr>
      </w:pPr>
      <w:r>
        <w:rPr>
          <w:kern w:val="1"/>
          <w:lang w:val="es-ES"/>
        </w:rPr>
        <w:t>A continuación se muestran el formato de la documentación implementada para la metodología de programación extrema.</w:t>
      </w:r>
    </w:p>
    <w:p w:rsidR="008D3E30" w:rsidRDefault="008D3E30" w:rsidP="008D3E30">
      <w:pPr>
        <w:rPr>
          <w:kern w:val="1"/>
          <w:lang w:val="es-ES"/>
        </w:rPr>
      </w:pPr>
      <w:bookmarkStart w:id="388" w:name="_GoBack"/>
      <w:bookmarkEnd w:id="388"/>
      <w:r>
        <w:rPr>
          <w:noProof/>
          <w:kern w:val="1"/>
          <w:lang w:eastAsia="es-CL"/>
        </w:rPr>
        <w:drawing>
          <wp:inline distT="0" distB="0" distL="0" distR="0">
            <wp:extent cx="5610225" cy="2895600"/>
            <wp:effectExtent l="19050" t="0" r="9525" b="0"/>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cstate="print"/>
                    <a:srcRect/>
                    <a:stretch>
                      <a:fillRect/>
                    </a:stretch>
                  </pic:blipFill>
                  <pic:spPr bwMode="auto">
                    <a:xfrm>
                      <a:off x="0" y="0"/>
                      <a:ext cx="5610225" cy="2895600"/>
                    </a:xfrm>
                    <a:prstGeom prst="rect">
                      <a:avLst/>
                    </a:prstGeom>
                    <a:noFill/>
                    <a:ln w="9525">
                      <a:noFill/>
                      <a:miter lim="800000"/>
                      <a:headEnd/>
                      <a:tailEnd/>
                    </a:ln>
                  </pic:spPr>
                </pic:pic>
              </a:graphicData>
            </a:graphic>
          </wp:inline>
        </w:drawing>
      </w:r>
    </w:p>
    <w:p w:rsidR="008D3E30" w:rsidRDefault="008D3E30" w:rsidP="008D3E30">
      <w:pPr>
        <w:rPr>
          <w:kern w:val="1"/>
          <w:lang w:val="es-ES"/>
        </w:rPr>
      </w:pPr>
      <w:r>
        <w:rPr>
          <w:kern w:val="1"/>
          <w:lang w:val="es-ES"/>
        </w:rPr>
        <w:t xml:space="preserve">  </w:t>
      </w:r>
      <w:r w:rsidRPr="005C66F9">
        <w:rPr>
          <w:b/>
          <w:kern w:val="1"/>
          <w:lang w:val="es-ES"/>
        </w:rPr>
        <w:t>Historia de Usuario:</w:t>
      </w:r>
      <w:r>
        <w:rPr>
          <w:kern w:val="1"/>
          <w:lang w:val="es-ES"/>
        </w:rPr>
        <w:t xml:space="preserve"> Documento para registrar la funcionalidad o el requerimiento del sistema.</w:t>
      </w:r>
    </w:p>
    <w:p w:rsidR="008D3E30" w:rsidRDefault="008D3E30" w:rsidP="008D3E30">
      <w:pPr>
        <w:suppressAutoHyphens w:val="0"/>
        <w:spacing w:before="0" w:after="0" w:line="240" w:lineRule="auto"/>
        <w:jc w:val="left"/>
        <w:rPr>
          <w:kern w:val="1"/>
          <w:lang w:val="es-ES"/>
        </w:rPr>
      </w:pP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2209800"/>
            <wp:effectExtent l="19050" t="0" r="952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kern w:val="1"/>
          <w:lang w:val="es-ES"/>
        </w:rPr>
      </w:pPr>
      <w:r w:rsidRPr="005C66F9">
        <w:rPr>
          <w:b/>
          <w:kern w:val="1"/>
          <w:lang w:val="es-ES"/>
        </w:rPr>
        <w:t>Tarea de Ingeniería:</w:t>
      </w:r>
      <w:r>
        <w:rPr>
          <w:kern w:val="1"/>
          <w:lang w:val="es-ES"/>
        </w:rPr>
        <w:t xml:space="preserve"> Documento para realizar la ejecución de una tarea descrita en una historia de usuario.</w:t>
      </w: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3705225"/>
            <wp:effectExtent l="19050" t="0" r="9525" b="0"/>
            <wp:docPr id="8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cstate="print"/>
                    <a:srcRect/>
                    <a:stretch>
                      <a:fillRect/>
                    </a:stretch>
                  </pic:blipFill>
                  <pic:spPr bwMode="auto">
                    <a:xfrm>
                      <a:off x="0" y="0"/>
                      <a:ext cx="5610225" cy="3705225"/>
                    </a:xfrm>
                    <a:prstGeom prst="rect">
                      <a:avLst/>
                    </a:prstGeom>
                    <a:noFill/>
                    <a:ln w="9525">
                      <a:noFill/>
                      <a:miter lim="800000"/>
                      <a:headEnd/>
                      <a:tailEnd/>
                    </a:ln>
                  </pic:spPr>
                </pic:pic>
              </a:graphicData>
            </a:graphic>
          </wp:inline>
        </w:drawing>
      </w:r>
    </w:p>
    <w:p w:rsidR="008D3E30" w:rsidRDefault="008D3E30" w:rsidP="008D3E30">
      <w:pPr>
        <w:rPr>
          <w:kern w:val="1"/>
          <w:lang w:val="es-ES"/>
        </w:rPr>
      </w:pPr>
      <w:r w:rsidRPr="005C66F9">
        <w:rPr>
          <w:b/>
          <w:kern w:val="1"/>
          <w:lang w:val="es-ES"/>
        </w:rPr>
        <w:t>Planificación de iteraciones:</w:t>
      </w:r>
      <w:r>
        <w:rPr>
          <w:kern w:val="1"/>
          <w:lang w:val="es-ES"/>
        </w:rPr>
        <w:t xml:space="preserve"> Documento para realizar la planificación de las iteraciones.</w:t>
      </w:r>
    </w:p>
    <w:p w:rsidR="008D3E30" w:rsidRDefault="008D3E30" w:rsidP="008D3E30">
      <w:pPr>
        <w:rPr>
          <w:kern w:val="1"/>
          <w:lang w:val="es-ES"/>
        </w:rPr>
      </w:pPr>
      <w:r>
        <w:rPr>
          <w:noProof/>
          <w:kern w:val="1"/>
          <w:lang w:eastAsia="es-CL"/>
        </w:rPr>
        <w:drawing>
          <wp:inline distT="0" distB="0" distL="0" distR="0">
            <wp:extent cx="2276475" cy="2000250"/>
            <wp:effectExtent l="19050" t="0" r="9525" b="0"/>
            <wp:docPr id="8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srcRect/>
                    <a:stretch>
                      <a:fillRect/>
                    </a:stretch>
                  </pic:blipFill>
                  <pic:spPr bwMode="auto">
                    <a:xfrm>
                      <a:off x="0" y="0"/>
                      <a:ext cx="2276475" cy="200025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rFonts w:eastAsia="Times New Roman" w:cs="Times New Roman"/>
          <w:b/>
          <w:bCs/>
          <w:color w:val="548DD4"/>
          <w:kern w:val="1"/>
          <w:sz w:val="28"/>
          <w:szCs w:val="32"/>
        </w:rPr>
      </w:pPr>
      <w:r w:rsidRPr="005C66F9">
        <w:rPr>
          <w:b/>
          <w:kern w:val="1"/>
          <w:lang w:val="es-ES"/>
        </w:rPr>
        <w:t>Clase responsabilidad colaborador:</w:t>
      </w:r>
      <w:r>
        <w:rPr>
          <w:kern w:val="1"/>
          <w:lang w:val="es-ES"/>
        </w:rPr>
        <w:t xml:space="preserve"> Documento para abstraer las clases y asignar las responsabilidades a un colaborador.</w:t>
      </w:r>
    </w:p>
    <w:p w:rsidR="00E41A61" w:rsidRPr="00B561F7" w:rsidRDefault="00E41A61" w:rsidP="00E41A61">
      <w:pPr>
        <w:suppressAutoHyphens w:val="0"/>
        <w:spacing w:before="0" w:after="0" w:line="240" w:lineRule="auto"/>
        <w:jc w:val="left"/>
        <w:rPr>
          <w:kern w:val="1"/>
        </w:rPr>
      </w:pPr>
      <w:r w:rsidRPr="00B561F7">
        <w:rPr>
          <w:kern w:val="1"/>
        </w:rPr>
        <w:br w:type="page"/>
      </w:r>
    </w:p>
    <w:p w:rsidR="00770BE8" w:rsidRPr="004C231D" w:rsidRDefault="00770BE8" w:rsidP="00770BE8">
      <w:pPr>
        <w:pStyle w:val="Ttulo"/>
        <w:outlineLvl w:val="0"/>
      </w:pPr>
      <w:bookmarkStart w:id="389" w:name="_Toc281339352"/>
      <w:bookmarkStart w:id="390" w:name="_Toc281355194"/>
      <w:r>
        <w:t>Glosario</w:t>
      </w:r>
      <w:bookmarkEnd w:id="389"/>
      <w:bookmarkEnd w:id="390"/>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391" w:name="_Toc281339353"/>
      <w:bookmarkStart w:id="392" w:name="_Toc281355195"/>
      <w:r w:rsidRPr="0064191E">
        <w:rPr>
          <w:lang w:val="en-US"/>
        </w:rPr>
        <w:t>Acrónimos</w:t>
      </w:r>
      <w:bookmarkEnd w:id="391"/>
      <w:bookmarkEnd w:id="392"/>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37"/>
      <w:headerReference w:type="default" r:id="rId138"/>
      <w:footerReference w:type="even" r:id="rId139"/>
      <w:footerReference w:type="default" r:id="rId140"/>
      <w:headerReference w:type="first" r:id="rId141"/>
      <w:footerReference w:type="first" r:id="rId142"/>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64" w:author="Dahianna Vega Leiva" w:date="2010-12-29T13:52:00Z" w:initials="DVL">
    <w:p w:rsidR="00375D89" w:rsidRDefault="00375D89">
      <w:pPr>
        <w:pStyle w:val="Textocomentario"/>
      </w:pPr>
      <w:r>
        <w:rPr>
          <w:rStyle w:val="Refdecomentario"/>
        </w:rPr>
        <w:annotationRef/>
      </w:r>
      <w:r>
        <w:t xml:space="preserve">Darle un contexto a esto, vincularlo con algo. </w:t>
      </w:r>
    </w:p>
  </w:comment>
  <w:comment w:id="365" w:author="Dahianna Vega Leiva" w:date="2010-12-29T13:53:00Z" w:initials="DVL">
    <w:p w:rsidR="00B548AD" w:rsidRDefault="00B548AD">
      <w:pPr>
        <w:pStyle w:val="Textocomentario"/>
      </w:pPr>
      <w:r>
        <w:rPr>
          <w:rStyle w:val="Refdecomentario"/>
        </w:rPr>
        <w:annotationRef/>
      </w:r>
      <w:r>
        <w:t xml:space="preserve">Todos estos párrafos están aislados, si lo van a hacer punteo, denle una introducción al punteo, por ejemplo, las dificultados fueron las siguientes, si lo van a hacer como texto, denle un sentido, coherencia y vinculación a los párrafos.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C6258" w:rsidRDefault="00FC6258">
      <w:pPr>
        <w:spacing w:before="0" w:after="0" w:line="240" w:lineRule="auto"/>
      </w:pPr>
      <w:r>
        <w:separator/>
      </w:r>
    </w:p>
  </w:endnote>
  <w:endnote w:type="continuationSeparator" w:id="0">
    <w:p w:rsidR="00FC6258" w:rsidRDefault="00FC6258">
      <w:pPr>
        <w:spacing w:before="0" w:after="0" w:line="240" w:lineRule="auto"/>
      </w:pPr>
      <w:r>
        <w:continuationSeparator/>
      </w:r>
    </w:p>
  </w:endnote>
  <w:endnote w:type="continuationNotice" w:id="1">
    <w:p w:rsidR="00FC6258" w:rsidRDefault="00FC6258">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0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Piedepgina"/>
      <w:pBdr>
        <w:bottom w:val="single" w:sz="8" w:space="1" w:color="000000"/>
      </w:pBdr>
    </w:pPr>
  </w:p>
  <w:tbl>
    <w:tblPr>
      <w:tblW w:w="0" w:type="auto"/>
      <w:tblLayout w:type="fixed"/>
      <w:tblLook w:val="0000"/>
    </w:tblPr>
    <w:tblGrid>
      <w:gridCol w:w="1242"/>
      <w:gridCol w:w="7668"/>
    </w:tblGrid>
    <w:tr w:rsidR="0020159E">
      <w:tc>
        <w:tcPr>
          <w:tcW w:w="1242" w:type="dxa"/>
          <w:shd w:val="clear" w:color="auto" w:fill="auto"/>
        </w:tcPr>
        <w:p w:rsidR="0020159E" w:rsidRDefault="0020159E">
          <w:pPr>
            <w:pStyle w:val="Piedepgina"/>
            <w:snapToGrid w:val="0"/>
            <w:rPr>
              <w:b/>
              <w:sz w:val="16"/>
              <w:szCs w:val="16"/>
            </w:rPr>
          </w:pPr>
          <w:r>
            <w:rPr>
              <w:b/>
              <w:sz w:val="16"/>
              <w:szCs w:val="16"/>
            </w:rPr>
            <w:t>Profesor:</w:t>
          </w:r>
        </w:p>
      </w:tc>
      <w:tc>
        <w:tcPr>
          <w:tcW w:w="7668" w:type="dxa"/>
          <w:shd w:val="clear" w:color="auto" w:fill="auto"/>
        </w:tcPr>
        <w:p w:rsidR="0020159E" w:rsidRDefault="0020159E" w:rsidP="0048078F">
          <w:pPr>
            <w:pStyle w:val="Piedepgina"/>
            <w:snapToGrid w:val="0"/>
            <w:jc w:val="left"/>
            <w:rPr>
              <w:sz w:val="16"/>
              <w:szCs w:val="16"/>
            </w:rPr>
          </w:pPr>
          <w:r>
            <w:rPr>
              <w:sz w:val="16"/>
              <w:szCs w:val="16"/>
            </w:rPr>
            <w:t xml:space="preserve">Dahianna Vega L.                                                                                                                                                Página   </w:t>
          </w:r>
          <w:r w:rsidR="001A5140">
            <w:rPr>
              <w:sz w:val="16"/>
              <w:szCs w:val="16"/>
            </w:rPr>
            <w:fldChar w:fldCharType="begin"/>
          </w:r>
          <w:r>
            <w:rPr>
              <w:sz w:val="16"/>
              <w:szCs w:val="16"/>
            </w:rPr>
            <w:instrText xml:space="preserve"> PAGE </w:instrText>
          </w:r>
          <w:r w:rsidR="001A5140">
            <w:rPr>
              <w:sz w:val="16"/>
              <w:szCs w:val="16"/>
            </w:rPr>
            <w:fldChar w:fldCharType="separate"/>
          </w:r>
          <w:r w:rsidR="008C7A36">
            <w:rPr>
              <w:noProof/>
              <w:sz w:val="16"/>
              <w:szCs w:val="16"/>
            </w:rPr>
            <w:t>145</w:t>
          </w:r>
          <w:r w:rsidR="001A5140">
            <w:rPr>
              <w:sz w:val="16"/>
              <w:szCs w:val="16"/>
            </w:rPr>
            <w:fldChar w:fldCharType="end"/>
          </w:r>
          <w:r>
            <w:rPr>
              <w:sz w:val="16"/>
              <w:szCs w:val="16"/>
            </w:rPr>
            <w:t xml:space="preserve"> de </w:t>
          </w:r>
          <w:fldSimple w:instr=" NUMPAGES   \* MERGEFORMAT ">
            <w:r w:rsidR="008C7A36" w:rsidRPr="008C7A36">
              <w:rPr>
                <w:noProof/>
                <w:sz w:val="16"/>
                <w:szCs w:val="16"/>
              </w:rPr>
              <w:t>1</w:t>
            </w:r>
          </w:fldSimple>
        </w:p>
      </w:tc>
    </w:tr>
    <w:tr w:rsidR="0020159E">
      <w:tc>
        <w:tcPr>
          <w:tcW w:w="1242" w:type="dxa"/>
          <w:shd w:val="clear" w:color="auto" w:fill="auto"/>
        </w:tcPr>
        <w:p w:rsidR="0020159E" w:rsidRDefault="0020159E">
          <w:pPr>
            <w:pStyle w:val="Piedepgina"/>
            <w:snapToGrid w:val="0"/>
            <w:rPr>
              <w:b/>
              <w:sz w:val="16"/>
              <w:szCs w:val="16"/>
            </w:rPr>
          </w:pPr>
          <w:r>
            <w:rPr>
              <w:b/>
              <w:sz w:val="16"/>
              <w:szCs w:val="16"/>
            </w:rPr>
            <w:t>Alumnos:</w:t>
          </w:r>
        </w:p>
      </w:tc>
      <w:tc>
        <w:tcPr>
          <w:tcW w:w="7668" w:type="dxa"/>
          <w:shd w:val="clear" w:color="auto" w:fill="auto"/>
        </w:tcPr>
        <w:p w:rsidR="0020159E" w:rsidRDefault="0020159E">
          <w:pPr>
            <w:pStyle w:val="Piedepgina"/>
            <w:snapToGrid w:val="0"/>
            <w:rPr>
              <w:sz w:val="16"/>
              <w:szCs w:val="16"/>
            </w:rPr>
          </w:pPr>
          <w:r>
            <w:rPr>
              <w:sz w:val="16"/>
              <w:szCs w:val="16"/>
            </w:rPr>
            <w:t>Rogelio Elías, Rodrigo Riquelme, Manuel Canales</w:t>
          </w:r>
        </w:p>
      </w:tc>
    </w:tr>
    <w:tr w:rsidR="0020159E">
      <w:tc>
        <w:tcPr>
          <w:tcW w:w="1242" w:type="dxa"/>
          <w:shd w:val="clear" w:color="auto" w:fill="auto"/>
        </w:tcPr>
        <w:p w:rsidR="0020159E" w:rsidRDefault="0020159E">
          <w:pPr>
            <w:pStyle w:val="Piedepgina"/>
            <w:snapToGrid w:val="0"/>
            <w:rPr>
              <w:b/>
              <w:sz w:val="16"/>
              <w:szCs w:val="16"/>
            </w:rPr>
          </w:pPr>
          <w:r>
            <w:rPr>
              <w:b/>
              <w:sz w:val="16"/>
              <w:szCs w:val="16"/>
            </w:rPr>
            <w:t>Tema:</w:t>
          </w:r>
        </w:p>
      </w:tc>
      <w:tc>
        <w:tcPr>
          <w:tcW w:w="7668" w:type="dxa"/>
          <w:shd w:val="clear" w:color="auto" w:fill="auto"/>
        </w:tcPr>
        <w:p w:rsidR="0020159E" w:rsidRDefault="0020159E">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20159E" w:rsidRDefault="0020159E">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C6258" w:rsidRDefault="00FC6258">
      <w:pPr>
        <w:spacing w:before="0" w:after="0" w:line="240" w:lineRule="auto"/>
      </w:pPr>
      <w:r>
        <w:separator/>
      </w:r>
    </w:p>
  </w:footnote>
  <w:footnote w:type="continuationSeparator" w:id="0">
    <w:p w:rsidR="00FC6258" w:rsidRDefault="00FC6258">
      <w:pPr>
        <w:spacing w:before="0" w:after="0" w:line="240" w:lineRule="auto"/>
      </w:pPr>
      <w:r>
        <w:continuationSeparator/>
      </w:r>
    </w:p>
  </w:footnote>
  <w:footnote w:type="continuationNotice" w:id="1">
    <w:p w:rsidR="00FC6258" w:rsidRDefault="00FC6258">
      <w:pPr>
        <w:spacing w:before="0" w:after="0" w:line="240" w:lineRule="auto"/>
      </w:pPr>
    </w:p>
  </w:footnote>
  <w:footnote w:id="2">
    <w:p w:rsidR="0020159E" w:rsidRDefault="0020159E"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20159E" w:rsidRPr="00E06820" w:rsidRDefault="0020159E"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20159E" w:rsidRPr="00750000" w:rsidRDefault="0020159E"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20159E" w:rsidRPr="007C34C3" w:rsidRDefault="0020159E"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20159E" w:rsidRPr="007C34C3" w:rsidRDefault="0020159E" w:rsidP="007C0EE8">
      <w:pPr>
        <w:pStyle w:val="Textonotapie"/>
        <w:rPr>
          <w:lang w:val="en-US"/>
        </w:rPr>
      </w:pPr>
    </w:p>
  </w:footnote>
  <w:footnote w:id="6">
    <w:p w:rsidR="0020159E" w:rsidRPr="00FF7249" w:rsidRDefault="0020159E"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20159E" w:rsidRPr="00894735" w:rsidRDefault="0020159E"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20159E" w:rsidRPr="007C0EE8" w:rsidRDefault="0020159E"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20159E" w:rsidRPr="00621B28" w:rsidRDefault="0020159E"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20159E" w:rsidRDefault="0020159E" w:rsidP="007C0EE8">
      <w:pPr>
        <w:pStyle w:val="Textonotapie"/>
      </w:pPr>
    </w:p>
    <w:p w:rsidR="0020159E" w:rsidRPr="00621B28" w:rsidRDefault="0020159E" w:rsidP="007C0EE8">
      <w:pPr>
        <w:pStyle w:val="Textonotapie"/>
      </w:pPr>
    </w:p>
  </w:footnote>
  <w:footnote w:id="10">
    <w:p w:rsidR="0020159E" w:rsidRDefault="0020159E"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20159E" w:rsidRPr="00460025" w:rsidRDefault="0020159E">
      <w:pPr>
        <w:pStyle w:val="Textonotapie"/>
        <w:rPr>
          <w:lang w:val="en-US"/>
        </w:rPr>
      </w:pPr>
      <w:r>
        <w:rPr>
          <w:rStyle w:val="Refdenotaalpie"/>
        </w:rPr>
        <w:footnoteRef/>
      </w:r>
      <w:r w:rsidRPr="00460025">
        <w:rPr>
          <w:lang w:val="en-US"/>
        </w:rPr>
        <w:t>The Cathedral &amp; the Bazaar - Eric S. Raymond - O'Reilly Media 2001</w:t>
      </w:r>
    </w:p>
  </w:footnote>
  <w:footnote w:id="12">
    <w:p w:rsidR="0020159E" w:rsidRDefault="0020159E">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20159E" w:rsidRPr="00621B28" w:rsidRDefault="0020159E"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Encabezado"/>
    </w:pPr>
  </w:p>
  <w:tbl>
    <w:tblPr>
      <w:tblW w:w="0" w:type="auto"/>
      <w:tblLayout w:type="fixed"/>
      <w:tblLook w:val="0000"/>
    </w:tblPr>
    <w:tblGrid>
      <w:gridCol w:w="2277"/>
      <w:gridCol w:w="4377"/>
      <w:gridCol w:w="2277"/>
    </w:tblGrid>
    <w:tr w:rsidR="0020159E">
      <w:trPr>
        <w:trHeight w:val="899"/>
      </w:trPr>
      <w:tc>
        <w:tcPr>
          <w:tcW w:w="2277" w:type="dxa"/>
          <w:shd w:val="clear" w:color="auto" w:fill="auto"/>
        </w:tcPr>
        <w:p w:rsidR="0020159E" w:rsidRDefault="0020159E">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20159E" w:rsidRDefault="0020159E">
          <w:pPr>
            <w:pStyle w:val="Encabezado"/>
            <w:snapToGrid w:val="0"/>
            <w:jc w:val="center"/>
            <w:rPr>
              <w:sz w:val="16"/>
              <w:szCs w:val="16"/>
            </w:rPr>
          </w:pPr>
          <w:r>
            <w:rPr>
              <w:sz w:val="16"/>
              <w:szCs w:val="16"/>
            </w:rPr>
            <w:t>Universidad de Viña del Mar</w:t>
          </w:r>
        </w:p>
        <w:p w:rsidR="0020159E" w:rsidRDefault="0020159E">
          <w:pPr>
            <w:pStyle w:val="Encabezado"/>
            <w:jc w:val="center"/>
            <w:rPr>
              <w:sz w:val="16"/>
              <w:szCs w:val="16"/>
            </w:rPr>
          </w:pPr>
          <w:r>
            <w:rPr>
              <w:sz w:val="16"/>
              <w:szCs w:val="16"/>
            </w:rPr>
            <w:t>Ingeniería en Informática</w:t>
          </w:r>
        </w:p>
        <w:p w:rsidR="0020159E" w:rsidRDefault="0020159E">
          <w:pPr>
            <w:pStyle w:val="Encabezado"/>
            <w:jc w:val="center"/>
            <w:rPr>
              <w:sz w:val="16"/>
              <w:szCs w:val="16"/>
            </w:rPr>
          </w:pPr>
          <w:r>
            <w:rPr>
              <w:sz w:val="16"/>
              <w:szCs w:val="16"/>
            </w:rPr>
            <w:t>Propuesta Proyecto de Titulo –  Septiembre 2010</w:t>
          </w:r>
        </w:p>
        <w:p w:rsidR="0020159E" w:rsidRDefault="0020159E">
          <w:pPr>
            <w:pStyle w:val="Encabezado"/>
            <w:jc w:val="center"/>
          </w:pPr>
        </w:p>
      </w:tc>
      <w:tc>
        <w:tcPr>
          <w:tcW w:w="2277" w:type="dxa"/>
          <w:shd w:val="clear" w:color="auto" w:fill="auto"/>
        </w:tcPr>
        <w:p w:rsidR="0020159E" w:rsidRDefault="0020159E">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20159E" w:rsidRDefault="0020159E"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0">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8">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5"/>
  </w:num>
  <w:num w:numId="5">
    <w:abstractNumId w:val="9"/>
  </w:num>
  <w:num w:numId="6">
    <w:abstractNumId w:val="14"/>
  </w:num>
  <w:num w:numId="7">
    <w:abstractNumId w:val="5"/>
  </w:num>
  <w:num w:numId="8">
    <w:abstractNumId w:val="7"/>
  </w:num>
  <w:num w:numId="9">
    <w:abstractNumId w:val="20"/>
  </w:num>
  <w:num w:numId="10">
    <w:abstractNumId w:val="17"/>
  </w:num>
  <w:num w:numId="11">
    <w:abstractNumId w:val="19"/>
  </w:num>
  <w:num w:numId="12">
    <w:abstractNumId w:val="21"/>
  </w:num>
  <w:num w:numId="13">
    <w:abstractNumId w:val="16"/>
  </w:num>
  <w:num w:numId="14">
    <w:abstractNumId w:val="13"/>
  </w:num>
  <w:num w:numId="15">
    <w:abstractNumId w:val="10"/>
  </w:num>
  <w:num w:numId="16">
    <w:abstractNumId w:val="8"/>
  </w:num>
  <w:num w:numId="17">
    <w:abstractNumId w:val="6"/>
  </w:num>
  <w:num w:numId="18">
    <w:abstractNumId w:val="11"/>
  </w:num>
  <w:num w:numId="19">
    <w:abstractNumId w:val="18"/>
  </w:num>
  <w:num w:numId="20">
    <w:abstractNumId w:val="12"/>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00D"/>
    <w:rsid w:val="000017AF"/>
    <w:rsid w:val="0000442E"/>
    <w:rsid w:val="00004F17"/>
    <w:rsid w:val="000051F5"/>
    <w:rsid w:val="00005BCC"/>
    <w:rsid w:val="0000631D"/>
    <w:rsid w:val="00010D4C"/>
    <w:rsid w:val="000139CF"/>
    <w:rsid w:val="00014739"/>
    <w:rsid w:val="0001529F"/>
    <w:rsid w:val="000152FC"/>
    <w:rsid w:val="00015DCC"/>
    <w:rsid w:val="00016E7A"/>
    <w:rsid w:val="000209EE"/>
    <w:rsid w:val="00021C8E"/>
    <w:rsid w:val="000247F2"/>
    <w:rsid w:val="00024A8B"/>
    <w:rsid w:val="000262D2"/>
    <w:rsid w:val="0002778F"/>
    <w:rsid w:val="00032769"/>
    <w:rsid w:val="000333BC"/>
    <w:rsid w:val="00037721"/>
    <w:rsid w:val="00037C76"/>
    <w:rsid w:val="000400D2"/>
    <w:rsid w:val="000470D3"/>
    <w:rsid w:val="00054AD3"/>
    <w:rsid w:val="00054B08"/>
    <w:rsid w:val="00054BA9"/>
    <w:rsid w:val="00054ECA"/>
    <w:rsid w:val="00056B56"/>
    <w:rsid w:val="00056E86"/>
    <w:rsid w:val="00060073"/>
    <w:rsid w:val="00060B9D"/>
    <w:rsid w:val="000611ED"/>
    <w:rsid w:val="00063B5E"/>
    <w:rsid w:val="00072069"/>
    <w:rsid w:val="00073F3B"/>
    <w:rsid w:val="00075ADF"/>
    <w:rsid w:val="000844BF"/>
    <w:rsid w:val="00086DDA"/>
    <w:rsid w:val="0009007F"/>
    <w:rsid w:val="00091117"/>
    <w:rsid w:val="000924AF"/>
    <w:rsid w:val="0009298E"/>
    <w:rsid w:val="00094997"/>
    <w:rsid w:val="000969A2"/>
    <w:rsid w:val="000A0447"/>
    <w:rsid w:val="000A1BB0"/>
    <w:rsid w:val="000A7912"/>
    <w:rsid w:val="000A7B9F"/>
    <w:rsid w:val="000B0263"/>
    <w:rsid w:val="000B0972"/>
    <w:rsid w:val="000B1D9F"/>
    <w:rsid w:val="000B21CC"/>
    <w:rsid w:val="000B2AA4"/>
    <w:rsid w:val="000B4A00"/>
    <w:rsid w:val="000B4B81"/>
    <w:rsid w:val="000B5660"/>
    <w:rsid w:val="000B6CE0"/>
    <w:rsid w:val="000C4B02"/>
    <w:rsid w:val="000C7FF5"/>
    <w:rsid w:val="000D130D"/>
    <w:rsid w:val="000D2389"/>
    <w:rsid w:val="000D245E"/>
    <w:rsid w:val="000D2732"/>
    <w:rsid w:val="000D45B1"/>
    <w:rsid w:val="000D4D97"/>
    <w:rsid w:val="000D5E98"/>
    <w:rsid w:val="000D6F67"/>
    <w:rsid w:val="000D6FD3"/>
    <w:rsid w:val="000E0AEE"/>
    <w:rsid w:val="000E1C37"/>
    <w:rsid w:val="000E54BF"/>
    <w:rsid w:val="000E6BD0"/>
    <w:rsid w:val="000E77D5"/>
    <w:rsid w:val="000F1140"/>
    <w:rsid w:val="000F1D01"/>
    <w:rsid w:val="000F1DB4"/>
    <w:rsid w:val="000F2300"/>
    <w:rsid w:val="000F5240"/>
    <w:rsid w:val="0010316E"/>
    <w:rsid w:val="001041B2"/>
    <w:rsid w:val="00106B18"/>
    <w:rsid w:val="0010704F"/>
    <w:rsid w:val="00107078"/>
    <w:rsid w:val="00107FF3"/>
    <w:rsid w:val="00110FBA"/>
    <w:rsid w:val="001121A4"/>
    <w:rsid w:val="00116690"/>
    <w:rsid w:val="00116825"/>
    <w:rsid w:val="001175CC"/>
    <w:rsid w:val="0012213C"/>
    <w:rsid w:val="00122C2B"/>
    <w:rsid w:val="001238EE"/>
    <w:rsid w:val="001255CE"/>
    <w:rsid w:val="0013497C"/>
    <w:rsid w:val="00134FCB"/>
    <w:rsid w:val="00135A58"/>
    <w:rsid w:val="00136505"/>
    <w:rsid w:val="001370C2"/>
    <w:rsid w:val="00137D85"/>
    <w:rsid w:val="00141527"/>
    <w:rsid w:val="00142AB7"/>
    <w:rsid w:val="00143C5C"/>
    <w:rsid w:val="00146396"/>
    <w:rsid w:val="00150836"/>
    <w:rsid w:val="00153D3B"/>
    <w:rsid w:val="001557ED"/>
    <w:rsid w:val="00155E35"/>
    <w:rsid w:val="00161A09"/>
    <w:rsid w:val="00163AF8"/>
    <w:rsid w:val="001667D4"/>
    <w:rsid w:val="001679AA"/>
    <w:rsid w:val="00167C0E"/>
    <w:rsid w:val="0017190B"/>
    <w:rsid w:val="00172EC4"/>
    <w:rsid w:val="001775E9"/>
    <w:rsid w:val="00185750"/>
    <w:rsid w:val="001909E0"/>
    <w:rsid w:val="001A0F7E"/>
    <w:rsid w:val="001A5140"/>
    <w:rsid w:val="001A5898"/>
    <w:rsid w:val="001A7BA8"/>
    <w:rsid w:val="001B0B70"/>
    <w:rsid w:val="001B142B"/>
    <w:rsid w:val="001B30CB"/>
    <w:rsid w:val="001B5244"/>
    <w:rsid w:val="001B5FD6"/>
    <w:rsid w:val="001B6042"/>
    <w:rsid w:val="001B743C"/>
    <w:rsid w:val="001B7DCE"/>
    <w:rsid w:val="001C0220"/>
    <w:rsid w:val="001C07A4"/>
    <w:rsid w:val="001C57E5"/>
    <w:rsid w:val="001C7971"/>
    <w:rsid w:val="001D1BA4"/>
    <w:rsid w:val="001D2C1D"/>
    <w:rsid w:val="001E0D47"/>
    <w:rsid w:val="001E1937"/>
    <w:rsid w:val="001E464F"/>
    <w:rsid w:val="001E5754"/>
    <w:rsid w:val="001F0550"/>
    <w:rsid w:val="001F06F0"/>
    <w:rsid w:val="0020159E"/>
    <w:rsid w:val="00202EFE"/>
    <w:rsid w:val="00206594"/>
    <w:rsid w:val="00206B84"/>
    <w:rsid w:val="00215C19"/>
    <w:rsid w:val="002239C2"/>
    <w:rsid w:val="00227860"/>
    <w:rsid w:val="00231B87"/>
    <w:rsid w:val="0023357D"/>
    <w:rsid w:val="00234060"/>
    <w:rsid w:val="00234F6C"/>
    <w:rsid w:val="00236077"/>
    <w:rsid w:val="00236201"/>
    <w:rsid w:val="00236247"/>
    <w:rsid w:val="002439B8"/>
    <w:rsid w:val="0024576C"/>
    <w:rsid w:val="00245FC0"/>
    <w:rsid w:val="00246242"/>
    <w:rsid w:val="00246C1A"/>
    <w:rsid w:val="00253CEA"/>
    <w:rsid w:val="002541BF"/>
    <w:rsid w:val="00255D37"/>
    <w:rsid w:val="00260EA4"/>
    <w:rsid w:val="0026557B"/>
    <w:rsid w:val="0026694D"/>
    <w:rsid w:val="002670A4"/>
    <w:rsid w:val="00272B1D"/>
    <w:rsid w:val="00276C45"/>
    <w:rsid w:val="002813B8"/>
    <w:rsid w:val="002843D3"/>
    <w:rsid w:val="00284B05"/>
    <w:rsid w:val="002873B4"/>
    <w:rsid w:val="0029210C"/>
    <w:rsid w:val="00293064"/>
    <w:rsid w:val="0029319F"/>
    <w:rsid w:val="00293591"/>
    <w:rsid w:val="002A1E19"/>
    <w:rsid w:val="002A62AB"/>
    <w:rsid w:val="002B0A25"/>
    <w:rsid w:val="002B1AB8"/>
    <w:rsid w:val="002B288A"/>
    <w:rsid w:val="002B6F6F"/>
    <w:rsid w:val="002C101B"/>
    <w:rsid w:val="002C5BCC"/>
    <w:rsid w:val="002C735D"/>
    <w:rsid w:val="002D6DA9"/>
    <w:rsid w:val="002D7A96"/>
    <w:rsid w:val="002E0BC0"/>
    <w:rsid w:val="002E2660"/>
    <w:rsid w:val="002E2E02"/>
    <w:rsid w:val="002E4435"/>
    <w:rsid w:val="002E5790"/>
    <w:rsid w:val="002E5AC6"/>
    <w:rsid w:val="002E64B1"/>
    <w:rsid w:val="002E7305"/>
    <w:rsid w:val="00300246"/>
    <w:rsid w:val="00300BBC"/>
    <w:rsid w:val="00302055"/>
    <w:rsid w:val="00302827"/>
    <w:rsid w:val="00302ACA"/>
    <w:rsid w:val="00305A3D"/>
    <w:rsid w:val="00310055"/>
    <w:rsid w:val="0031339F"/>
    <w:rsid w:val="003147BA"/>
    <w:rsid w:val="003168E5"/>
    <w:rsid w:val="003206FA"/>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5D89"/>
    <w:rsid w:val="00376979"/>
    <w:rsid w:val="00383797"/>
    <w:rsid w:val="00383E23"/>
    <w:rsid w:val="0038599E"/>
    <w:rsid w:val="00386829"/>
    <w:rsid w:val="00391C96"/>
    <w:rsid w:val="00391FD4"/>
    <w:rsid w:val="00392F6C"/>
    <w:rsid w:val="00393ABA"/>
    <w:rsid w:val="00395F16"/>
    <w:rsid w:val="00397379"/>
    <w:rsid w:val="003A08DA"/>
    <w:rsid w:val="003A125F"/>
    <w:rsid w:val="003A19EE"/>
    <w:rsid w:val="003A35CD"/>
    <w:rsid w:val="003A4F33"/>
    <w:rsid w:val="003A4FD1"/>
    <w:rsid w:val="003A6297"/>
    <w:rsid w:val="003B11DD"/>
    <w:rsid w:val="003B213D"/>
    <w:rsid w:val="003B2254"/>
    <w:rsid w:val="003B4032"/>
    <w:rsid w:val="003B43E4"/>
    <w:rsid w:val="003C005E"/>
    <w:rsid w:val="003C60D3"/>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56AC"/>
    <w:rsid w:val="004160F7"/>
    <w:rsid w:val="004175CC"/>
    <w:rsid w:val="00421830"/>
    <w:rsid w:val="0042797D"/>
    <w:rsid w:val="00427C5E"/>
    <w:rsid w:val="0043321A"/>
    <w:rsid w:val="00435862"/>
    <w:rsid w:val="004434E5"/>
    <w:rsid w:val="004435C7"/>
    <w:rsid w:val="00446FC5"/>
    <w:rsid w:val="00451113"/>
    <w:rsid w:val="00451834"/>
    <w:rsid w:val="00451D3E"/>
    <w:rsid w:val="00452D69"/>
    <w:rsid w:val="004578B2"/>
    <w:rsid w:val="00460025"/>
    <w:rsid w:val="00461808"/>
    <w:rsid w:val="00461AE2"/>
    <w:rsid w:val="00461CC4"/>
    <w:rsid w:val="0046218E"/>
    <w:rsid w:val="00462AEC"/>
    <w:rsid w:val="004664F1"/>
    <w:rsid w:val="00473027"/>
    <w:rsid w:val="004755EB"/>
    <w:rsid w:val="00476EE0"/>
    <w:rsid w:val="0048078F"/>
    <w:rsid w:val="004827A7"/>
    <w:rsid w:val="00483602"/>
    <w:rsid w:val="00483D1B"/>
    <w:rsid w:val="004866D1"/>
    <w:rsid w:val="00490F48"/>
    <w:rsid w:val="004930D3"/>
    <w:rsid w:val="00496D44"/>
    <w:rsid w:val="00497548"/>
    <w:rsid w:val="004A46A1"/>
    <w:rsid w:val="004A4771"/>
    <w:rsid w:val="004A6218"/>
    <w:rsid w:val="004B127E"/>
    <w:rsid w:val="004B1608"/>
    <w:rsid w:val="004B1DB9"/>
    <w:rsid w:val="004B5DDC"/>
    <w:rsid w:val="004C231D"/>
    <w:rsid w:val="004C50FC"/>
    <w:rsid w:val="004C5C22"/>
    <w:rsid w:val="004C78D3"/>
    <w:rsid w:val="004D0E07"/>
    <w:rsid w:val="004D30BF"/>
    <w:rsid w:val="004D4B16"/>
    <w:rsid w:val="004D4C09"/>
    <w:rsid w:val="004D680B"/>
    <w:rsid w:val="004E22E8"/>
    <w:rsid w:val="004F3AD4"/>
    <w:rsid w:val="004F74E1"/>
    <w:rsid w:val="005041FD"/>
    <w:rsid w:val="005048FD"/>
    <w:rsid w:val="00510B88"/>
    <w:rsid w:val="00512A6F"/>
    <w:rsid w:val="00521807"/>
    <w:rsid w:val="0052362F"/>
    <w:rsid w:val="00527C51"/>
    <w:rsid w:val="00527FC1"/>
    <w:rsid w:val="0053133E"/>
    <w:rsid w:val="00532FF3"/>
    <w:rsid w:val="0053639F"/>
    <w:rsid w:val="005415C1"/>
    <w:rsid w:val="00550589"/>
    <w:rsid w:val="005579DB"/>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5F40FE"/>
    <w:rsid w:val="00600608"/>
    <w:rsid w:val="00601004"/>
    <w:rsid w:val="00601283"/>
    <w:rsid w:val="006020D4"/>
    <w:rsid w:val="00603D58"/>
    <w:rsid w:val="006051F6"/>
    <w:rsid w:val="00606B33"/>
    <w:rsid w:val="00606E9C"/>
    <w:rsid w:val="00611E5E"/>
    <w:rsid w:val="00616F8A"/>
    <w:rsid w:val="00623537"/>
    <w:rsid w:val="006239A4"/>
    <w:rsid w:val="00625C7F"/>
    <w:rsid w:val="00626860"/>
    <w:rsid w:val="006318D3"/>
    <w:rsid w:val="00631E9B"/>
    <w:rsid w:val="00632E5B"/>
    <w:rsid w:val="0063322B"/>
    <w:rsid w:val="006333E2"/>
    <w:rsid w:val="00635A9D"/>
    <w:rsid w:val="00636FE9"/>
    <w:rsid w:val="00637A67"/>
    <w:rsid w:val="0064191E"/>
    <w:rsid w:val="006433BF"/>
    <w:rsid w:val="00644432"/>
    <w:rsid w:val="00645D26"/>
    <w:rsid w:val="00646E08"/>
    <w:rsid w:val="00656CB8"/>
    <w:rsid w:val="006610A1"/>
    <w:rsid w:val="00663CAF"/>
    <w:rsid w:val="00665B89"/>
    <w:rsid w:val="00672EE1"/>
    <w:rsid w:val="00674E2A"/>
    <w:rsid w:val="00680874"/>
    <w:rsid w:val="00682677"/>
    <w:rsid w:val="006839E8"/>
    <w:rsid w:val="006859D3"/>
    <w:rsid w:val="00694258"/>
    <w:rsid w:val="00696901"/>
    <w:rsid w:val="006974D9"/>
    <w:rsid w:val="00697603"/>
    <w:rsid w:val="006A299B"/>
    <w:rsid w:val="006A4192"/>
    <w:rsid w:val="006A52CC"/>
    <w:rsid w:val="006A6A8F"/>
    <w:rsid w:val="006A70C9"/>
    <w:rsid w:val="006A786F"/>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298D"/>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4FA2"/>
    <w:rsid w:val="00746ECF"/>
    <w:rsid w:val="00747AA3"/>
    <w:rsid w:val="00750000"/>
    <w:rsid w:val="007517AA"/>
    <w:rsid w:val="00766C40"/>
    <w:rsid w:val="00770BE8"/>
    <w:rsid w:val="00771E9F"/>
    <w:rsid w:val="0077272B"/>
    <w:rsid w:val="00776F80"/>
    <w:rsid w:val="00777486"/>
    <w:rsid w:val="00777734"/>
    <w:rsid w:val="00782715"/>
    <w:rsid w:val="007858FB"/>
    <w:rsid w:val="00785991"/>
    <w:rsid w:val="00785C43"/>
    <w:rsid w:val="00786814"/>
    <w:rsid w:val="00786C40"/>
    <w:rsid w:val="00794A07"/>
    <w:rsid w:val="007A2F3B"/>
    <w:rsid w:val="007A31C9"/>
    <w:rsid w:val="007A694D"/>
    <w:rsid w:val="007B1D01"/>
    <w:rsid w:val="007B5153"/>
    <w:rsid w:val="007B533B"/>
    <w:rsid w:val="007B54DD"/>
    <w:rsid w:val="007B66DD"/>
    <w:rsid w:val="007C0A61"/>
    <w:rsid w:val="007C0EE8"/>
    <w:rsid w:val="007C67FF"/>
    <w:rsid w:val="007C7CBA"/>
    <w:rsid w:val="007D1427"/>
    <w:rsid w:val="007D2176"/>
    <w:rsid w:val="007D4986"/>
    <w:rsid w:val="007D58B6"/>
    <w:rsid w:val="007D5A2D"/>
    <w:rsid w:val="007D782C"/>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55A"/>
    <w:rsid w:val="00812729"/>
    <w:rsid w:val="0081490A"/>
    <w:rsid w:val="00814BF3"/>
    <w:rsid w:val="00815459"/>
    <w:rsid w:val="008158A9"/>
    <w:rsid w:val="008217A8"/>
    <w:rsid w:val="00824474"/>
    <w:rsid w:val="008267EE"/>
    <w:rsid w:val="008338BC"/>
    <w:rsid w:val="00833C85"/>
    <w:rsid w:val="00835E67"/>
    <w:rsid w:val="00842C3B"/>
    <w:rsid w:val="00843069"/>
    <w:rsid w:val="0084529C"/>
    <w:rsid w:val="00847FD1"/>
    <w:rsid w:val="0085057A"/>
    <w:rsid w:val="00850676"/>
    <w:rsid w:val="008508B2"/>
    <w:rsid w:val="00852685"/>
    <w:rsid w:val="0085338D"/>
    <w:rsid w:val="0085570C"/>
    <w:rsid w:val="00860E32"/>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94031"/>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C7A36"/>
    <w:rsid w:val="008D0162"/>
    <w:rsid w:val="008D0191"/>
    <w:rsid w:val="008D0A9D"/>
    <w:rsid w:val="008D0C4B"/>
    <w:rsid w:val="008D2A76"/>
    <w:rsid w:val="008D3920"/>
    <w:rsid w:val="008D3E30"/>
    <w:rsid w:val="008E10F7"/>
    <w:rsid w:val="008E1A4C"/>
    <w:rsid w:val="008E38F2"/>
    <w:rsid w:val="008E4C93"/>
    <w:rsid w:val="008F248C"/>
    <w:rsid w:val="008F4A27"/>
    <w:rsid w:val="008F6728"/>
    <w:rsid w:val="008F753D"/>
    <w:rsid w:val="009004D2"/>
    <w:rsid w:val="009011E4"/>
    <w:rsid w:val="009025FA"/>
    <w:rsid w:val="00903E29"/>
    <w:rsid w:val="00905909"/>
    <w:rsid w:val="00906D76"/>
    <w:rsid w:val="00907B29"/>
    <w:rsid w:val="00907EBE"/>
    <w:rsid w:val="00915BC4"/>
    <w:rsid w:val="009167B2"/>
    <w:rsid w:val="00917CFB"/>
    <w:rsid w:val="00917D7B"/>
    <w:rsid w:val="00920726"/>
    <w:rsid w:val="00925BF0"/>
    <w:rsid w:val="00927AE3"/>
    <w:rsid w:val="00927F8B"/>
    <w:rsid w:val="00935B67"/>
    <w:rsid w:val="00935EB0"/>
    <w:rsid w:val="009379AA"/>
    <w:rsid w:val="00937EE7"/>
    <w:rsid w:val="00942FF2"/>
    <w:rsid w:val="00944A46"/>
    <w:rsid w:val="00944D7B"/>
    <w:rsid w:val="00950B1E"/>
    <w:rsid w:val="00950B27"/>
    <w:rsid w:val="00954384"/>
    <w:rsid w:val="00957CA9"/>
    <w:rsid w:val="00957E8B"/>
    <w:rsid w:val="009732B6"/>
    <w:rsid w:val="009739F3"/>
    <w:rsid w:val="00975CE9"/>
    <w:rsid w:val="00976F42"/>
    <w:rsid w:val="00977EE7"/>
    <w:rsid w:val="00980783"/>
    <w:rsid w:val="00980A83"/>
    <w:rsid w:val="00980B1B"/>
    <w:rsid w:val="00981360"/>
    <w:rsid w:val="0098171F"/>
    <w:rsid w:val="0098261E"/>
    <w:rsid w:val="00983B96"/>
    <w:rsid w:val="00984108"/>
    <w:rsid w:val="009857EE"/>
    <w:rsid w:val="00986D24"/>
    <w:rsid w:val="009924CE"/>
    <w:rsid w:val="009926F6"/>
    <w:rsid w:val="00993483"/>
    <w:rsid w:val="00993997"/>
    <w:rsid w:val="00993E3D"/>
    <w:rsid w:val="009945AA"/>
    <w:rsid w:val="00996DA2"/>
    <w:rsid w:val="00997831"/>
    <w:rsid w:val="00997A58"/>
    <w:rsid w:val="009A0F34"/>
    <w:rsid w:val="009A106D"/>
    <w:rsid w:val="009A22EC"/>
    <w:rsid w:val="009A253E"/>
    <w:rsid w:val="009A2662"/>
    <w:rsid w:val="009A5813"/>
    <w:rsid w:val="009B36EF"/>
    <w:rsid w:val="009B48C0"/>
    <w:rsid w:val="009B4BDB"/>
    <w:rsid w:val="009B58E0"/>
    <w:rsid w:val="009B677E"/>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437F"/>
    <w:rsid w:val="00A154BD"/>
    <w:rsid w:val="00A1578F"/>
    <w:rsid w:val="00A1655F"/>
    <w:rsid w:val="00A16D95"/>
    <w:rsid w:val="00A20048"/>
    <w:rsid w:val="00A204D6"/>
    <w:rsid w:val="00A20BC6"/>
    <w:rsid w:val="00A20F86"/>
    <w:rsid w:val="00A245EE"/>
    <w:rsid w:val="00A24808"/>
    <w:rsid w:val="00A24EAF"/>
    <w:rsid w:val="00A251CE"/>
    <w:rsid w:val="00A261A2"/>
    <w:rsid w:val="00A27B84"/>
    <w:rsid w:val="00A33A5A"/>
    <w:rsid w:val="00A404FD"/>
    <w:rsid w:val="00A40949"/>
    <w:rsid w:val="00A421A7"/>
    <w:rsid w:val="00A4311D"/>
    <w:rsid w:val="00A433EF"/>
    <w:rsid w:val="00A43C53"/>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767B7"/>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B5760"/>
    <w:rsid w:val="00AC1375"/>
    <w:rsid w:val="00AC2D2B"/>
    <w:rsid w:val="00AC3149"/>
    <w:rsid w:val="00AC3941"/>
    <w:rsid w:val="00AC7647"/>
    <w:rsid w:val="00AD11DA"/>
    <w:rsid w:val="00AD2221"/>
    <w:rsid w:val="00AD2886"/>
    <w:rsid w:val="00AD4989"/>
    <w:rsid w:val="00AD5E8C"/>
    <w:rsid w:val="00AD7CC8"/>
    <w:rsid w:val="00AE27E7"/>
    <w:rsid w:val="00AE2D87"/>
    <w:rsid w:val="00AE33D1"/>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274B9"/>
    <w:rsid w:val="00B33534"/>
    <w:rsid w:val="00B352FB"/>
    <w:rsid w:val="00B353EC"/>
    <w:rsid w:val="00B36806"/>
    <w:rsid w:val="00B374F2"/>
    <w:rsid w:val="00B42BC5"/>
    <w:rsid w:val="00B44AE1"/>
    <w:rsid w:val="00B47582"/>
    <w:rsid w:val="00B522BC"/>
    <w:rsid w:val="00B52A0A"/>
    <w:rsid w:val="00B53E02"/>
    <w:rsid w:val="00B548AD"/>
    <w:rsid w:val="00B561F7"/>
    <w:rsid w:val="00B56667"/>
    <w:rsid w:val="00B56E7C"/>
    <w:rsid w:val="00B60CF3"/>
    <w:rsid w:val="00B61177"/>
    <w:rsid w:val="00B619D4"/>
    <w:rsid w:val="00B6272C"/>
    <w:rsid w:val="00B63C56"/>
    <w:rsid w:val="00B63CB8"/>
    <w:rsid w:val="00B64315"/>
    <w:rsid w:val="00B65375"/>
    <w:rsid w:val="00B676DD"/>
    <w:rsid w:val="00B67BC3"/>
    <w:rsid w:val="00B71CC1"/>
    <w:rsid w:val="00B7287C"/>
    <w:rsid w:val="00B77BEB"/>
    <w:rsid w:val="00B80FF0"/>
    <w:rsid w:val="00B8133A"/>
    <w:rsid w:val="00B85C3A"/>
    <w:rsid w:val="00B8676D"/>
    <w:rsid w:val="00B8683C"/>
    <w:rsid w:val="00B87A91"/>
    <w:rsid w:val="00B928B4"/>
    <w:rsid w:val="00B943F7"/>
    <w:rsid w:val="00B966FF"/>
    <w:rsid w:val="00BA5900"/>
    <w:rsid w:val="00BA71DB"/>
    <w:rsid w:val="00BB189B"/>
    <w:rsid w:val="00BB2EFB"/>
    <w:rsid w:val="00BB3459"/>
    <w:rsid w:val="00BB6C6E"/>
    <w:rsid w:val="00BB77FD"/>
    <w:rsid w:val="00BC049D"/>
    <w:rsid w:val="00BC3C73"/>
    <w:rsid w:val="00BC661F"/>
    <w:rsid w:val="00BD1EBA"/>
    <w:rsid w:val="00BE0C78"/>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35750"/>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9566D"/>
    <w:rsid w:val="00CA2521"/>
    <w:rsid w:val="00CB4E46"/>
    <w:rsid w:val="00CB5210"/>
    <w:rsid w:val="00CC20D5"/>
    <w:rsid w:val="00CC259D"/>
    <w:rsid w:val="00CC4174"/>
    <w:rsid w:val="00CC5BD0"/>
    <w:rsid w:val="00CD00A2"/>
    <w:rsid w:val="00CD0D60"/>
    <w:rsid w:val="00CD2AC2"/>
    <w:rsid w:val="00CD3D71"/>
    <w:rsid w:val="00CE025F"/>
    <w:rsid w:val="00CE0C93"/>
    <w:rsid w:val="00CE12D6"/>
    <w:rsid w:val="00CE213E"/>
    <w:rsid w:val="00CE613A"/>
    <w:rsid w:val="00CE64A1"/>
    <w:rsid w:val="00CE6A54"/>
    <w:rsid w:val="00CF0939"/>
    <w:rsid w:val="00CF0D34"/>
    <w:rsid w:val="00CF21BE"/>
    <w:rsid w:val="00CF43F2"/>
    <w:rsid w:val="00CF4C85"/>
    <w:rsid w:val="00CF6545"/>
    <w:rsid w:val="00CF673A"/>
    <w:rsid w:val="00CF7988"/>
    <w:rsid w:val="00D03261"/>
    <w:rsid w:val="00D14B07"/>
    <w:rsid w:val="00D17525"/>
    <w:rsid w:val="00D201C4"/>
    <w:rsid w:val="00D205C6"/>
    <w:rsid w:val="00D20981"/>
    <w:rsid w:val="00D23AE3"/>
    <w:rsid w:val="00D23B41"/>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74D0D"/>
    <w:rsid w:val="00D8095E"/>
    <w:rsid w:val="00D82CCA"/>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D97"/>
    <w:rsid w:val="00DD4F4F"/>
    <w:rsid w:val="00DD4F9B"/>
    <w:rsid w:val="00DD7C06"/>
    <w:rsid w:val="00DE0ADE"/>
    <w:rsid w:val="00DE2566"/>
    <w:rsid w:val="00DE48AA"/>
    <w:rsid w:val="00DE6804"/>
    <w:rsid w:val="00DF02B6"/>
    <w:rsid w:val="00DF14AE"/>
    <w:rsid w:val="00DF1506"/>
    <w:rsid w:val="00DF1A63"/>
    <w:rsid w:val="00E00BE3"/>
    <w:rsid w:val="00E010D5"/>
    <w:rsid w:val="00E01850"/>
    <w:rsid w:val="00E06820"/>
    <w:rsid w:val="00E1230A"/>
    <w:rsid w:val="00E12A97"/>
    <w:rsid w:val="00E20AFA"/>
    <w:rsid w:val="00E20D1B"/>
    <w:rsid w:val="00E22A94"/>
    <w:rsid w:val="00E24134"/>
    <w:rsid w:val="00E24326"/>
    <w:rsid w:val="00E24F1E"/>
    <w:rsid w:val="00E25300"/>
    <w:rsid w:val="00E27F52"/>
    <w:rsid w:val="00E30482"/>
    <w:rsid w:val="00E30B4E"/>
    <w:rsid w:val="00E338B1"/>
    <w:rsid w:val="00E41A61"/>
    <w:rsid w:val="00E41C15"/>
    <w:rsid w:val="00E42D27"/>
    <w:rsid w:val="00E46E0E"/>
    <w:rsid w:val="00E479B7"/>
    <w:rsid w:val="00E57815"/>
    <w:rsid w:val="00E63E99"/>
    <w:rsid w:val="00E671C4"/>
    <w:rsid w:val="00E70168"/>
    <w:rsid w:val="00E739A7"/>
    <w:rsid w:val="00E74706"/>
    <w:rsid w:val="00E77FC1"/>
    <w:rsid w:val="00E84D2E"/>
    <w:rsid w:val="00E904C8"/>
    <w:rsid w:val="00E92A52"/>
    <w:rsid w:val="00E93BF3"/>
    <w:rsid w:val="00E94EB6"/>
    <w:rsid w:val="00E95A91"/>
    <w:rsid w:val="00E96BF0"/>
    <w:rsid w:val="00E96DD8"/>
    <w:rsid w:val="00EA0A05"/>
    <w:rsid w:val="00EB39B3"/>
    <w:rsid w:val="00EB4102"/>
    <w:rsid w:val="00EC2C83"/>
    <w:rsid w:val="00EC2EDC"/>
    <w:rsid w:val="00EC3C1C"/>
    <w:rsid w:val="00EC4C9E"/>
    <w:rsid w:val="00ED13AA"/>
    <w:rsid w:val="00ED2766"/>
    <w:rsid w:val="00ED3ECE"/>
    <w:rsid w:val="00EE2A42"/>
    <w:rsid w:val="00EE36CB"/>
    <w:rsid w:val="00EE4EB3"/>
    <w:rsid w:val="00EE5B9E"/>
    <w:rsid w:val="00EF022C"/>
    <w:rsid w:val="00EF13DD"/>
    <w:rsid w:val="00EF26DE"/>
    <w:rsid w:val="00EF2E43"/>
    <w:rsid w:val="00EF3D69"/>
    <w:rsid w:val="00EF546C"/>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3C16"/>
    <w:rsid w:val="00F46747"/>
    <w:rsid w:val="00F47C59"/>
    <w:rsid w:val="00F53ECB"/>
    <w:rsid w:val="00F6294F"/>
    <w:rsid w:val="00F6639F"/>
    <w:rsid w:val="00F708D7"/>
    <w:rsid w:val="00F7176C"/>
    <w:rsid w:val="00F721FC"/>
    <w:rsid w:val="00F76108"/>
    <w:rsid w:val="00F81016"/>
    <w:rsid w:val="00F83408"/>
    <w:rsid w:val="00F83993"/>
    <w:rsid w:val="00F841AF"/>
    <w:rsid w:val="00F8658A"/>
    <w:rsid w:val="00F95716"/>
    <w:rsid w:val="00F96E3B"/>
    <w:rsid w:val="00F976B5"/>
    <w:rsid w:val="00F977D8"/>
    <w:rsid w:val="00FA3648"/>
    <w:rsid w:val="00FA43B2"/>
    <w:rsid w:val="00FA5140"/>
    <w:rsid w:val="00FA5611"/>
    <w:rsid w:val="00FA69A0"/>
    <w:rsid w:val="00FB029B"/>
    <w:rsid w:val="00FB08C6"/>
    <w:rsid w:val="00FB1780"/>
    <w:rsid w:val="00FB3814"/>
    <w:rsid w:val="00FB39EE"/>
    <w:rsid w:val="00FB473F"/>
    <w:rsid w:val="00FB5081"/>
    <w:rsid w:val="00FB799B"/>
    <w:rsid w:val="00FC104C"/>
    <w:rsid w:val="00FC28DF"/>
    <w:rsid w:val="00FC49A8"/>
    <w:rsid w:val="00FC4ED0"/>
    <w:rsid w:val="00FC6258"/>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63.png"/><Relationship Id="rId21" Type="http://schemas.openxmlformats.org/officeDocument/2006/relationships/hyperlink" Target="http://multimediacommunication.blogspot.com/2007/02/multimedia-communication-for-universal.html" TargetMode="External"/><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8.png"/><Relationship Id="rId68" Type="http://schemas.openxmlformats.org/officeDocument/2006/relationships/image" Target="media/image32.png"/><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image" Target="media/image58.png"/><Relationship Id="rId133" Type="http://schemas.openxmlformats.org/officeDocument/2006/relationships/image" Target="media/image77.png"/><Relationship Id="rId138" Type="http://schemas.openxmlformats.org/officeDocument/2006/relationships/header" Target="header3.xml"/><Relationship Id="rId16" Type="http://schemas.openxmlformats.org/officeDocument/2006/relationships/hyperlink" Target="mailto:mcanalesaraneda@yahoo.es" TargetMode="External"/><Relationship Id="rId107" Type="http://schemas.openxmlformats.org/officeDocument/2006/relationships/hyperlink" Target="http://es.wikipedia.org/wiki/IPTV" TargetMode="External"/><Relationship Id="rId11" Type="http://schemas.openxmlformats.org/officeDocument/2006/relationships/image" Target="media/image1.png"/><Relationship Id="rId32" Type="http://schemas.openxmlformats.org/officeDocument/2006/relationships/image" Target="media/image11.jpeg"/><Relationship Id="rId37" Type="http://schemas.openxmlformats.org/officeDocument/2006/relationships/image" Target="media/image15.jpeg"/><Relationship Id="rId53" Type="http://schemas.openxmlformats.org/officeDocument/2006/relationships/hyperlink" Target="http://es.wikipedia.org/wiki/Programa_de_televisi%C3%B3n" TargetMode="External"/><Relationship Id="rId58" Type="http://schemas.openxmlformats.org/officeDocument/2006/relationships/image" Target="media/image23.png"/><Relationship Id="rId74" Type="http://schemas.openxmlformats.org/officeDocument/2006/relationships/image" Target="media/image38.png"/><Relationship Id="rId79" Type="http://schemas.openxmlformats.org/officeDocument/2006/relationships/hyperlink" Target="http://www.w3.org/1999/xhtml" TargetMode="External"/><Relationship Id="rId102" Type="http://schemas.openxmlformats.org/officeDocument/2006/relationships/hyperlink" Target="http://www.ffmpeg.org/" TargetMode="External"/><Relationship Id="rId123" Type="http://schemas.openxmlformats.org/officeDocument/2006/relationships/image" Target="media/image68.png"/><Relationship Id="rId128" Type="http://schemas.openxmlformats.org/officeDocument/2006/relationships/image" Target="media/image72.png"/><Relationship Id="rId144"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53.jpeg"/><Relationship Id="rId95" Type="http://schemas.openxmlformats.org/officeDocument/2006/relationships/hyperlink" Target="http://umacms.no-ip.org/admin/xml" TargetMode="External"/><Relationship Id="rId22" Type="http://schemas.openxmlformats.org/officeDocument/2006/relationships/image" Target="media/image5.png"/><Relationship Id="rId27" Type="http://schemas.openxmlformats.org/officeDocument/2006/relationships/hyperlink" Target="http://www.titansol.com/?sec=bloque4&amp;lang=es" TargetMode="External"/><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64" Type="http://schemas.openxmlformats.org/officeDocument/2006/relationships/image" Target="media/image29.jpeg"/><Relationship Id="rId69" Type="http://schemas.openxmlformats.org/officeDocument/2006/relationships/image" Target="media/image33.png"/><Relationship Id="rId113" Type="http://schemas.openxmlformats.org/officeDocument/2006/relationships/image" Target="media/image59.png"/><Relationship Id="rId118" Type="http://schemas.openxmlformats.org/officeDocument/2006/relationships/image" Target="media/image64.png"/><Relationship Id="rId134" Type="http://schemas.openxmlformats.org/officeDocument/2006/relationships/image" Target="media/image78.png"/><Relationship Id="rId139" Type="http://schemas.openxmlformats.org/officeDocument/2006/relationships/footer" Target="footer2.xml"/><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hyperlink" Target="http://www.monografias.com/trabajos29/protocolo-acceso/protocolo-acceso.shtml" TargetMode="External"/><Relationship Id="rId33" Type="http://schemas.openxmlformats.org/officeDocument/2006/relationships/image" Target="media/image12.jpeg"/><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image" Target="media/image24.png"/><Relationship Id="rId67" Type="http://schemas.openxmlformats.org/officeDocument/2006/relationships/image" Target="media/image31.png"/><Relationship Id="rId103" Type="http://schemas.openxmlformats.org/officeDocument/2006/relationships/hyperlink" Target="http://es.wikipedia.org/wiki/Acceso_Multimedia_Universal" TargetMode="External"/><Relationship Id="rId108" Type="http://schemas.openxmlformats.org/officeDocument/2006/relationships/hyperlink" Target="http://www.google.com/tv/" TargetMode="External"/><Relationship Id="rId116" Type="http://schemas.openxmlformats.org/officeDocument/2006/relationships/image" Target="media/image62.png"/><Relationship Id="rId124" Type="http://schemas.openxmlformats.org/officeDocument/2006/relationships/hyperlink" Target="https://uma-cms.googlecode.com/svn/" TargetMode="External"/><Relationship Id="rId129" Type="http://schemas.openxmlformats.org/officeDocument/2006/relationships/image" Target="media/image73.png"/><Relationship Id="rId137" Type="http://schemas.openxmlformats.org/officeDocument/2006/relationships/header" Target="header2.xml"/><Relationship Id="rId20" Type="http://schemas.openxmlformats.org/officeDocument/2006/relationships/image" Target="media/image4.png"/><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7.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hyperlink" Target="http://umacms.no-ip.org/docs/components" TargetMode="External"/><Relationship Id="rId111" Type="http://schemas.openxmlformats.org/officeDocument/2006/relationships/image" Target="media/image57.png"/><Relationship Id="rId132" Type="http://schemas.openxmlformats.org/officeDocument/2006/relationships/image" Target="media/image76.png"/><Relationship Id="rId140" Type="http://schemas.openxmlformats.org/officeDocument/2006/relationships/footer" Target="footer3.xml"/><Relationship Id="rId145"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rodrigo.riquelme@latercera.com" TargetMode="External"/><Relationship Id="rId23" Type="http://schemas.openxmlformats.org/officeDocument/2006/relationships/hyperlink" Target="http://www.w3.org/TR/soap12-af/%23W3C.WD-soap-part2" TargetMode="External"/><Relationship Id="rId28" Type="http://schemas.openxmlformats.org/officeDocument/2006/relationships/image" Target="media/image8.png"/><Relationship Id="rId36" Type="http://schemas.openxmlformats.org/officeDocument/2006/relationships/image" Target="media/image14.jpeg"/><Relationship Id="rId49" Type="http://schemas.openxmlformats.org/officeDocument/2006/relationships/image" Target="media/image22.png"/><Relationship Id="rId57" Type="http://schemas.openxmlformats.org/officeDocument/2006/relationships/hyperlink" Target="http://es.wikipedia.org/wiki/HTML" TargetMode="External"/><Relationship Id="rId106" Type="http://schemas.openxmlformats.org/officeDocument/2006/relationships/hyperlink" Target="http://code.google.com/intl/es/webtoolkit/" TargetMode="External"/><Relationship Id="rId114" Type="http://schemas.openxmlformats.org/officeDocument/2006/relationships/image" Target="media/image60.png"/><Relationship Id="rId119" Type="http://schemas.openxmlformats.org/officeDocument/2006/relationships/hyperlink" Target="http://code.google.com/p/uma-cms/source/checkout" TargetMode="External"/><Relationship Id="rId127" Type="http://schemas.openxmlformats.org/officeDocument/2006/relationships/image" Target="media/image71.png"/><Relationship Id="rId10" Type="http://schemas.openxmlformats.org/officeDocument/2006/relationships/endnotes" Target="endnotes.xml"/><Relationship Id="rId31" Type="http://schemas.openxmlformats.org/officeDocument/2006/relationships/image" Target="media/image10.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5.png"/><Relationship Id="rId65" Type="http://schemas.openxmlformats.org/officeDocument/2006/relationships/hyperlink" Target="http://www.fayerwayer.com/2010/05/google-tv-ya-esta-al-aire/" TargetMode="External"/><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umacms.no-ip.org/docs/phpdoc" TargetMode="External"/><Relationship Id="rId99" Type="http://schemas.openxmlformats.org/officeDocument/2006/relationships/image" Target="media/image55.png"/><Relationship Id="rId101" Type="http://schemas.openxmlformats.org/officeDocument/2006/relationships/hyperlink" Target="http://www.ffmpeg.org/" TargetMode="External"/><Relationship Id="rId122" Type="http://schemas.openxmlformats.org/officeDocument/2006/relationships/image" Target="media/image67.png"/><Relationship Id="rId130" Type="http://schemas.openxmlformats.org/officeDocument/2006/relationships/image" Target="media/image74.png"/><Relationship Id="rId135" Type="http://schemas.openxmlformats.org/officeDocument/2006/relationships/image" Target="media/image79.png"/><Relationship Id="rId14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hyperlink" Target="http://www.longtailvideo.com" TargetMode="External"/><Relationship Id="rId109" Type="http://schemas.openxmlformats.org/officeDocument/2006/relationships/hyperlink" Target="http://diveintohtml5.org/video.html" TargetMode="External"/><Relationship Id="rId34" Type="http://schemas.openxmlformats.org/officeDocument/2006/relationships/image" Target="media/image13.jpeg"/><Relationship Id="rId50" Type="http://schemas.openxmlformats.org/officeDocument/2006/relationships/hyperlink" Target="http://es.wikipedia.org/wiki/PayPal" TargetMode="External"/><Relationship Id="rId55" Type="http://schemas.openxmlformats.org/officeDocument/2006/relationships/hyperlink" Target="http://es.wikipedia.org/wiki/Blogs" TargetMode="External"/><Relationship Id="rId76" Type="http://schemas.openxmlformats.org/officeDocument/2006/relationships/image" Target="media/image40.png"/><Relationship Id="rId97" Type="http://schemas.openxmlformats.org/officeDocument/2006/relationships/hyperlink" Target="http://umacms.no-ip.org/scripts" TargetMode="External"/><Relationship Id="rId104" Type="http://schemas.openxmlformats.org/officeDocument/2006/relationships/hyperlink" Target="http://es.wikipedia.org/wiki/Acceso_Multimedia_Universal" TargetMode="External"/><Relationship Id="rId120" Type="http://schemas.openxmlformats.org/officeDocument/2006/relationships/image" Target="media/image65.png"/><Relationship Id="rId125" Type="http://schemas.openxmlformats.org/officeDocument/2006/relationships/image" Target="media/image69.png"/><Relationship Id="rId141" Type="http://schemas.openxmlformats.org/officeDocument/2006/relationships/header" Target="header4.xml"/><Relationship Id="rId7" Type="http://schemas.openxmlformats.org/officeDocument/2006/relationships/settings" Target="settings.xml"/><Relationship Id="rId71" Type="http://schemas.openxmlformats.org/officeDocument/2006/relationships/image" Target="media/image35.png"/><Relationship Id="rId92" Type="http://schemas.openxmlformats.org/officeDocument/2006/relationships/hyperlink" Target="http://umacms.no-ip.org" TargetMode="External"/><Relationship Id="rId2" Type="http://schemas.openxmlformats.org/officeDocument/2006/relationships/customXml" Target="../customXml/item2.xml"/><Relationship Id="rId29" Type="http://schemas.openxmlformats.org/officeDocument/2006/relationships/hyperlink" Target="http://www.rediris.es/difusion/publicaciones/boletin/58-59/ponencia10.html" TargetMode="External"/><Relationship Id="rId24" Type="http://schemas.openxmlformats.org/officeDocument/2006/relationships/image" Target="media/image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66" Type="http://schemas.openxmlformats.org/officeDocument/2006/relationships/image" Target="media/image30.png"/><Relationship Id="rId87" Type="http://schemas.openxmlformats.org/officeDocument/2006/relationships/image" Target="media/image50.png"/><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image" Target="media/image75.png"/><Relationship Id="rId136" Type="http://schemas.openxmlformats.org/officeDocument/2006/relationships/image" Target="media/image80.png"/><Relationship Id="rId61" Type="http://schemas.openxmlformats.org/officeDocument/2006/relationships/image" Target="media/image26.png"/><Relationship Id="rId82" Type="http://schemas.openxmlformats.org/officeDocument/2006/relationships/image" Target="media/image45.png"/><Relationship Id="rId19" Type="http://schemas.openxmlformats.org/officeDocument/2006/relationships/hyperlink" Target="http://onjava.com/onjava/2004/06/02/cg-vel-2.html" TargetMode="External"/><Relationship Id="rId14" Type="http://schemas.openxmlformats.org/officeDocument/2006/relationships/hyperlink" Target="mailto:Rogelio.elias@sonda.com" TargetMode="External"/><Relationship Id="rId30" Type="http://schemas.openxmlformats.org/officeDocument/2006/relationships/image" Target="media/image9.jpeg"/><Relationship Id="rId35" Type="http://schemas.openxmlformats.org/officeDocument/2006/relationships/hyperlink" Target="http://www.real.com/" TargetMode="External"/><Relationship Id="rId56" Type="http://schemas.openxmlformats.org/officeDocument/2006/relationships/hyperlink" Target="http://es.wikipedia.org/wiki/Interfaz_de_programaci%C3%B3n_de_aplicaciones" TargetMode="External"/><Relationship Id="rId77" Type="http://schemas.openxmlformats.org/officeDocument/2006/relationships/image" Target="media/image41.png"/><Relationship Id="rId100" Type="http://schemas.openxmlformats.org/officeDocument/2006/relationships/comments" Target="comments.xml"/><Relationship Id="rId105" Type="http://schemas.openxmlformats.org/officeDocument/2006/relationships/hyperlink" Target="http://www.dosideas.com/wiki/Agil" TargetMode="External"/><Relationship Id="rId126" Type="http://schemas.openxmlformats.org/officeDocument/2006/relationships/image" Target="media/image70.png"/><Relationship Id="rId8" Type="http://schemas.openxmlformats.org/officeDocument/2006/relationships/webSettings" Target="webSettings.xml"/><Relationship Id="rId51" Type="http://schemas.openxmlformats.org/officeDocument/2006/relationships/hyperlink" Target="http://es.wikipedia.org/wiki/Filial" TargetMode="External"/><Relationship Id="rId72" Type="http://schemas.openxmlformats.org/officeDocument/2006/relationships/image" Target="media/image36.png"/><Relationship Id="rId93" Type="http://schemas.openxmlformats.org/officeDocument/2006/relationships/hyperlink" Target="http://umacms.no-ip.org" TargetMode="External"/><Relationship Id="rId98" Type="http://schemas.openxmlformats.org/officeDocument/2006/relationships/hyperlink" Target="http://code.google.com/p/uma-cms/" TargetMode="External"/><Relationship Id="rId121" Type="http://schemas.openxmlformats.org/officeDocument/2006/relationships/image" Target="media/image66.png"/><Relationship Id="rId142" Type="http://schemas.openxmlformats.org/officeDocument/2006/relationships/footer" Target="footer4.xml"/></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8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3.xml><?xml version="1.0" encoding="utf-8"?>
<b:Sources xmlns:b="http://schemas.openxmlformats.org/officeDocument/2006/bibliography" xmlns="http://schemas.openxmlformats.org/officeDocument/2006/bibliography" SelectedStyle="\ISO690.XSL" StyleName="ISO 690 - First Element and Date"/>
</file>

<file path=customXml/item4.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10D8E9C6-8722-4FB9-A885-F0D8B4B79D16}">
  <ds:schemaRefs>
    <ds:schemaRef ds:uri="http://schemas.openxmlformats.org/officeDocument/2006/bibliography"/>
  </ds:schemaRefs>
</ds:datastoreItem>
</file>

<file path=customXml/itemProps2.xml><?xml version="1.0" encoding="utf-8"?>
<ds:datastoreItem xmlns:ds="http://schemas.openxmlformats.org/officeDocument/2006/customXml" ds:itemID="{6134A7C3-42B4-4E1D-881D-E80ABE04881A}">
  <ds:schemaRefs>
    <ds:schemaRef ds:uri="http://schemas.openxmlformats.org/officeDocument/2006/bibliography"/>
  </ds:schemaRefs>
</ds:datastoreItem>
</file>

<file path=customXml/itemProps3.xml><?xml version="1.0" encoding="utf-8"?>
<ds:datastoreItem xmlns:ds="http://schemas.openxmlformats.org/officeDocument/2006/customXml" ds:itemID="{80E6ED5A-A34A-49B7-B647-4D998D56E8EF}">
  <ds:schemaRefs>
    <ds:schemaRef ds:uri="http://schemas.openxmlformats.org/officeDocument/2006/bibliography"/>
  </ds:schemaRefs>
</ds:datastoreItem>
</file>

<file path=customXml/itemProps4.xml><?xml version="1.0" encoding="utf-8"?>
<ds:datastoreItem xmlns:ds="http://schemas.openxmlformats.org/officeDocument/2006/customXml" ds:itemID="{8C972796-A572-4F0F-AB9C-78B969C248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TotalTime>
  <Pages>1</Pages>
  <Words>20495</Words>
  <Characters>112728</Characters>
  <Application>Microsoft Office Word</Application>
  <DocSecurity>0</DocSecurity>
  <Lines>939</Lines>
  <Paragraphs>265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132958</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3</cp:revision>
  <cp:lastPrinted>2010-12-29T06:08:00Z</cp:lastPrinted>
  <dcterms:created xsi:type="dcterms:W3CDTF">2010-12-29T16:57:00Z</dcterms:created>
  <dcterms:modified xsi:type="dcterms:W3CDTF">2010-12-30T01:31:00Z</dcterms:modified>
</cp:coreProperties>
</file>