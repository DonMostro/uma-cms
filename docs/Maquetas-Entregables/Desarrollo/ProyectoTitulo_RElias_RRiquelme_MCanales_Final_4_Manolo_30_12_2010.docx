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2" w:name="_Toc281339398"/>
      <w:bookmarkStart w:id="313"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2"/>
      <w:bookmarkEnd w:id="313"/>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4" w:name="_Toc281339399"/>
      <w:bookmarkStart w:id="31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14"/>
      <w:bookmarkEnd w:id="315"/>
    </w:p>
    <w:p w:rsidR="00625C7F" w:rsidRPr="00625C7F" w:rsidRDefault="00625C7F" w:rsidP="00625C7F">
      <w:pPr>
        <w:rPr>
          <w:lang w:eastAsia="en-US"/>
        </w:rPr>
      </w:pPr>
      <w:r>
        <w:t>En la ilustración n</w:t>
      </w:r>
      <w:r w:rsidR="00A40949">
        <w:t>ú</w:t>
      </w:r>
      <w:r>
        <w:t>mero</w:t>
      </w:r>
      <w:r w:rsidR="008C7A36">
        <w:t xml:space="preserve"> 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 la conversión de un formato de</w:t>
      </w:r>
      <w:r w:rsidR="008C7A36">
        <w:rPr>
          <w:lang w:eastAsia="en-US"/>
        </w:rPr>
        <w:t xml:space="preserve"> video.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16" w:name="_Toc281339400"/>
      <w:bookmarkStart w:id="317"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16"/>
      <w:bookmarkEnd w:id="317"/>
    </w:p>
    <w:p w:rsidR="00625C7F" w:rsidRPr="00625C7F" w:rsidRDefault="00F7176C" w:rsidP="00625C7F">
      <w:pPr>
        <w:rPr>
          <w:lang w:eastAsia="en-US"/>
        </w:rPr>
      </w:pPr>
      <w:r>
        <w:rPr>
          <w:b/>
        </w:rPr>
        <w:br w:type="page"/>
      </w:r>
      <w:r w:rsidR="007D782C">
        <w:t>En la ilustración nú</w:t>
      </w:r>
      <w:r w:rsidR="00625C7F">
        <w:t>mero 4</w:t>
      </w:r>
      <w:r w:rsidR="008C7A36">
        <w:t xml:space="preserve">7 </w:t>
      </w:r>
      <w:r w:rsidR="00625C7F">
        <w:t>se presenta la interfaz de creación de miniaturas de los videos existentes.</w:t>
      </w:r>
      <w:r w:rsidR="00625C7F" w:rsidRPr="00625C7F">
        <w:rPr>
          <w:lang w:eastAsia="en-US"/>
        </w:rPr>
        <w:t xml:space="preserve"> </w:t>
      </w:r>
      <w:r w:rsidR="00625C7F">
        <w:rPr>
          <w:lang w:eastAsia="en-US"/>
        </w:rPr>
        <w:t>La cual tiene como funcionalidad crear, editar y eliminar miniaturas de video. Crear tiene la funcionalidad de crear</w:t>
      </w:r>
      <w:r w:rsidR="008C7A36">
        <w:rPr>
          <w:lang w:eastAsia="en-US"/>
        </w:rPr>
        <w:t xml:space="preserve"> una </w:t>
      </w:r>
      <w:r w:rsidR="00625C7F">
        <w:rPr>
          <w:lang w:eastAsia="en-US"/>
        </w:rPr>
        <w:t xml:space="preserve">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8C7A36">
        <w:rPr>
          <w:lang w:eastAsia="en-US"/>
        </w:rPr>
        <w:t xml:space="preserve">, </w:t>
      </w:r>
      <w:r w:rsidR="00625C7F">
        <w:rPr>
          <w:lang w:eastAsia="en-US"/>
        </w:rPr>
        <w:t>una con el icono de lápiz y la otra con el botón edit con cualquiera de las dos será desplegada la información correspondiente a la miniatura de</w:t>
      </w:r>
      <w:r w:rsidR="008C7A36">
        <w:rPr>
          <w:lang w:eastAsia="en-US"/>
        </w:rPr>
        <w:t xml:space="preserve"> video. La </w:t>
      </w:r>
      <w:r w:rsidR="00625C7F">
        <w:rPr>
          <w:lang w:eastAsia="en-US"/>
        </w:rPr>
        <w:t>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18" w:name="_Toc281339401"/>
      <w:bookmarkStart w:id="319"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18"/>
      <w:bookmarkEnd w:id="319"/>
    </w:p>
    <w:p w:rsidR="00C061FC" w:rsidRDefault="00C061FC" w:rsidP="00C061FC">
      <w:r w:rsidRPr="00C061FC">
        <w:t>En la ilustración</w:t>
      </w:r>
      <w:r w:rsidR="008C7A36">
        <w:t xml:space="preserve"> 48 </w:t>
      </w:r>
      <w:r w:rsidRPr="00C061FC">
        <w:t>se presenta la inte</w:t>
      </w:r>
      <w:r>
        <w:t>r</w:t>
      </w:r>
      <w:r w:rsidR="00E12A97">
        <w:t>faz grá</w:t>
      </w:r>
      <w:r w:rsidRPr="00C061FC">
        <w:t>fica del main site que</w:t>
      </w:r>
      <w:r w:rsidR="008C7A36">
        <w:t xml:space="preserve"> es </w:t>
      </w:r>
      <w:r w:rsidRPr="00C061FC">
        <w:t>la encarga</w:t>
      </w:r>
      <w:r w:rsidR="008C7A36">
        <w:t xml:space="preserve">da </w:t>
      </w:r>
      <w:r w:rsidRPr="00C061FC">
        <w:t>de publicar o mostra</w:t>
      </w:r>
      <w:r>
        <w:t>r</w:t>
      </w:r>
      <w:r w:rsidRPr="00C061FC">
        <w:t xml:space="preserve"> el contenido de videos cargados por los usu</w:t>
      </w:r>
      <w:r>
        <w:t>a</w:t>
      </w:r>
      <w:r w:rsidRPr="00C061FC">
        <w:t>rios. Además</w:t>
      </w:r>
      <w:r w:rsidR="008C7A36">
        <w:t xml:space="preserve"> se encarga </w:t>
      </w:r>
      <w:r w:rsidRPr="00C061FC">
        <w:t>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20" w:name="_Toc281339334"/>
      <w:bookmarkStart w:id="321" w:name="_Toc281355177"/>
      <w:r>
        <w:t>4.8. Puesta en</w:t>
      </w:r>
      <w:r w:rsidR="008C7A36">
        <w:t xml:space="preserve"> P</w:t>
      </w:r>
      <w:r>
        <w:t>roducción</w:t>
      </w:r>
      <w:bookmarkEnd w:id="320"/>
      <w:bookmarkEnd w:id="321"/>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8C7A36">
        <w:t xml:space="preserve">, </w:t>
      </w:r>
      <w:r>
        <w:t>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8C7A36">
        <w:t xml:space="preserve">, </w:t>
      </w:r>
      <w:r>
        <w:t>el cual es un link  que puede ser leído por lectores con capacidad de interpretar QR</w:t>
      </w:r>
      <w:r w:rsidR="008C7A36">
        <w:t xml:space="preserve">. Éste </w:t>
      </w:r>
      <w:r>
        <w:t xml:space="preserve">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22" w:name="_Toc281339402"/>
      <w:bookmarkStart w:id="323"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22"/>
      <w:r w:rsidR="00015DCC">
        <w:t xml:space="preserve"> </w:t>
      </w:r>
      <w:hyperlink r:id="rId92" w:history="1">
        <w:r w:rsidR="00015DCC" w:rsidRPr="00B66F26">
          <w:rPr>
            <w:rStyle w:val="Hipervnculo"/>
          </w:rPr>
          <w:t>http://umacms.no-ip.org</w:t>
        </w:r>
        <w:bookmarkEnd w:id="323"/>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dentro de los templates</w:t>
      </w:r>
      <w:r w:rsidR="008C7A36">
        <w:t xml:space="preserve"> principales </w:t>
      </w:r>
      <w:r>
        <w:t xml:space="preserve">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24" w:name="_Toc281339335"/>
      <w:bookmarkStart w:id="325" w:name="_Toc281355178"/>
      <w:r>
        <w:t>4.9.</w:t>
      </w:r>
      <w:r w:rsidR="00010D4C">
        <w:t xml:space="preserve"> </w:t>
      </w:r>
      <w:r>
        <w:t>Plan de pruebas</w:t>
      </w:r>
      <w:bookmarkEnd w:id="324"/>
      <w:bookmarkEnd w:id="325"/>
    </w:p>
    <w:p w:rsidR="000D5E98" w:rsidRPr="00E542FD" w:rsidRDefault="008C7A36" w:rsidP="000D5E98">
      <w:r>
        <w:t xml:space="preserve">El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w:t>
      </w:r>
      <w:r w:rsidR="008C7A36">
        <w:t xml:space="preserve"> </w:t>
      </w:r>
      <w:r>
        <w:t>debía configurar un ambiente de test, el  cual permite realizar todas aquellas combinaciones en: PC, servidores, sistemas operativos, cortafuegos, navegadores</w:t>
      </w:r>
      <w:r w:rsidR="008C7A36">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Se trata de evaluar el sistema o parte de</w:t>
      </w:r>
      <w:r w:rsidR="008C7A36">
        <w:t xml:space="preserve"> éste </w:t>
      </w:r>
      <w:r w:rsidRPr="00E542FD">
        <w:t>durante o al final del desarrollo, para determinar si satisface los requisitos iniciales</w:t>
      </w:r>
      <w:r w:rsidR="008C7A36">
        <w:t xml:space="preserve">.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8C7A36" w:rsidRDefault="000D5E98" w:rsidP="000D5E98">
      <w:pPr>
        <w:pStyle w:val="Epgrafe"/>
        <w:jc w:val="center"/>
      </w:pPr>
      <w:r>
        <w:tab/>
      </w:r>
      <w:bookmarkStart w:id="326" w:name="_Toc281339403"/>
      <w:bookmarkStart w:id="327"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26"/>
      <w:bookmarkEnd w:id="327"/>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000000"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28" w:name="_Toc281339336"/>
      <w:bookmarkStart w:id="329" w:name="_Toc281355179"/>
      <w:r>
        <w:t>4.10. Plan de liberación</w:t>
      </w:r>
      <w:bookmarkEnd w:id="328"/>
      <w:bookmarkEnd w:id="329"/>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r w:rsidR="008C7A36">
        <w:t>.</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8C7A36">
      <w:pPr>
        <w:rPr>
          <w:rFonts w:eastAsia="Times New Roman" w:cs="Times New Roman"/>
          <w:b/>
          <w:sz w:val="28"/>
          <w:szCs w:val="24"/>
        </w:rPr>
      </w:pPr>
      <w:r>
        <w:t>Las personas se responsabilizan de operar el sistema una vez que</w:t>
      </w:r>
      <w:r w:rsidR="008C7A36">
        <w:t xml:space="preserve"> és</w:t>
      </w:r>
      <w:r>
        <w:t>te</w:t>
      </w:r>
      <w:r w:rsidR="008C7A36">
        <w:t xml:space="preserve"> se encuentre </w:t>
      </w:r>
      <w:r>
        <w:t xml:space="preserve">en producción y están satisfechos con los </w:t>
      </w:r>
      <w:r w:rsidRPr="00010D4C">
        <w:t>procedimientos</w:t>
      </w:r>
      <w:r>
        <w:t xml:space="preserve"> </w:t>
      </w:r>
      <w:r w:rsidRPr="00010D4C">
        <w:t>y documentación</w:t>
      </w:r>
      <w:r>
        <w:t xml:space="preserve"> relevante</w:t>
      </w:r>
      <w:r w:rsidR="008C7A36">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pPr>
    </w:p>
    <w:p w:rsidR="001175CC" w:rsidRDefault="001175CC" w:rsidP="001175CC">
      <w:pPr>
        <w:pStyle w:val="Ttulo"/>
        <w:pageBreakBefore/>
        <w:outlineLvl w:val="0"/>
      </w:pPr>
      <w:bookmarkStart w:id="330" w:name="_Toc281339337"/>
      <w:bookmarkStart w:id="331" w:name="_Toc281355180"/>
      <w:r w:rsidRPr="001175CC">
        <w:t xml:space="preserve">5. </w:t>
      </w:r>
      <w:r>
        <w:t>Conclusiones</w:t>
      </w:r>
      <w:bookmarkEnd w:id="330"/>
      <w:bookmarkEnd w:id="331"/>
    </w:p>
    <w:p w:rsidR="001175CC" w:rsidRDefault="001175CC" w:rsidP="001175CC">
      <w:pPr>
        <w:pStyle w:val="Encabezado"/>
      </w:pPr>
    </w:p>
    <w:p w:rsidR="00010D4C" w:rsidRDefault="00010D4C" w:rsidP="00AD4989">
      <w:pPr>
        <w:pStyle w:val="Subttulo"/>
        <w:keepNext/>
        <w:outlineLvl w:val="2"/>
      </w:pPr>
      <w:bookmarkStart w:id="332" w:name="_Toc281339338"/>
      <w:bookmarkStart w:id="333" w:name="_Toc281355181"/>
      <w:r>
        <w:t>5</w:t>
      </w:r>
      <w:r w:rsidRPr="00F23A57">
        <w:t>.</w:t>
      </w:r>
      <w:r>
        <w:t xml:space="preserve">1. </w:t>
      </w:r>
      <w:r w:rsidR="00E12A97">
        <w:t>M</w:t>
      </w:r>
      <w:r>
        <w:t>etodología</w:t>
      </w:r>
      <w:bookmarkEnd w:id="332"/>
      <w:bookmarkEnd w:id="333"/>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8C7A36">
        <w:t xml:space="preserve">, </w:t>
      </w:r>
      <w:r w:rsidR="00E12A97">
        <w:t>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8C7A36">
        <w:t xml:space="preserve">, </w:t>
      </w:r>
      <w:r>
        <w:t>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34" w:name="_Toc281339339"/>
      <w:bookmarkStart w:id="335" w:name="_Toc281355182"/>
      <w:r>
        <w:t>5</w:t>
      </w:r>
      <w:r w:rsidRPr="00F23A57">
        <w:t>.</w:t>
      </w:r>
      <w:r w:rsidR="00C061FC">
        <w:t>2</w:t>
      </w:r>
      <w:r w:rsidRPr="00F23A57">
        <w:t>.</w:t>
      </w:r>
      <w:r>
        <w:t xml:space="preserve"> </w:t>
      </w:r>
      <w:r w:rsidR="00E27F52">
        <w:t>Trabajo R</w:t>
      </w:r>
      <w:r>
        <w:t>ealizado</w:t>
      </w:r>
      <w:bookmarkEnd w:id="334"/>
      <w:bookmarkEnd w:id="335"/>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8C7A36">
        <w:t xml:space="preserve"> (</w:t>
      </w:r>
      <w:r>
        <w:t xml:space="preserve">Herramienta para generar diagramas </w:t>
      </w:r>
      <w:r w:rsidR="00997831">
        <w:t>UML</w:t>
      </w:r>
      <w:r w:rsidR="008C7A36">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Se</w:t>
      </w:r>
      <w:r w:rsidR="008C7A36">
        <w:t xml:space="preserve"> generó </w:t>
      </w:r>
      <w:r>
        <w:t>un repositorio de documentación online con cada fuente de información de ayudo al estudio, análisis</w:t>
      </w:r>
      <w:r w:rsidR="008C7A36">
        <w:t xml:space="preserve"> e </w:t>
      </w:r>
      <w:r>
        <w:t>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336" w:name="_Toc281339340"/>
      <w:bookmarkStart w:id="337" w:name="_Toc281355183"/>
      <w:r>
        <w:t>5</w:t>
      </w:r>
      <w:r w:rsidRPr="00F23A57">
        <w:t>.</w:t>
      </w:r>
      <w:r w:rsidR="00C061FC">
        <w:t>3</w:t>
      </w:r>
      <w:r w:rsidRPr="00F23A57">
        <w:t>.</w:t>
      </w:r>
      <w:r>
        <w:t xml:space="preserve"> </w:t>
      </w:r>
      <w:r w:rsidR="00E27F52">
        <w:t>Aprendizaje O</w:t>
      </w:r>
      <w:r>
        <w:t>btenido</w:t>
      </w:r>
      <w:bookmarkEnd w:id="336"/>
      <w:bookmarkEnd w:id="337"/>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338" w:name="_Toc281339341"/>
      <w:r>
        <w:br w:type="page"/>
      </w:r>
    </w:p>
    <w:p w:rsidR="00010D4C" w:rsidRDefault="00010D4C" w:rsidP="00AD4989">
      <w:pPr>
        <w:pStyle w:val="Subttulo"/>
        <w:keepNext/>
        <w:outlineLvl w:val="2"/>
      </w:pPr>
      <w:bookmarkStart w:id="339"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338"/>
      <w:bookmarkEnd w:id="339"/>
    </w:p>
    <w:p w:rsidR="00010D4C" w:rsidRDefault="00010D4C" w:rsidP="00C061FC">
      <w:r>
        <w:t>En base al transcurso del desarrollo del proyecto de t</w:t>
      </w:r>
      <w:r w:rsidR="00AD4989">
        <w:t>í</w:t>
      </w:r>
      <w:r>
        <w:t>tulo se presentaron diferentes tipos de traspiés, como la gestión</w:t>
      </w:r>
      <w:r w:rsidR="008C7A36">
        <w:t xml:space="preserve"> 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r>
        <w:t>Las dificultades fueron las siguientes:</w:t>
      </w:r>
    </w:p>
    <w:p w:rsidR="00010D4C" w:rsidRDefault="00010D4C" w:rsidP="00C061FC">
      <w:pPr>
        <w:pStyle w:val="Prrafodelista"/>
        <w:numPr>
          <w:ilvl w:val="0"/>
          <w:numId w:val="21"/>
        </w:numPr>
      </w:pPr>
      <w:r>
        <w:t>Gestión de Tiempos: En base a la gestión y optimación de tiempo, se tuvo que</w:t>
      </w:r>
      <w:r w:rsidR="008C7A36">
        <w:t xml:space="preserve"> realizar una coordinación </w:t>
      </w:r>
      <w:r>
        <w:t>de asignación de tareas y labores a cumplir por parte de los desarrolladores para lograr cumplir cada meta y procedimientos de gestión.</w:t>
      </w:r>
    </w:p>
    <w:p w:rsidR="00894031" w:rsidRDefault="00997831" w:rsidP="00C061FC">
      <w:pPr>
        <w:pStyle w:val="Prrafodelista"/>
        <w:numPr>
          <w:ilvl w:val="0"/>
          <w:numId w:val="21"/>
        </w:numPr>
      </w:pPr>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rsidR="00010D4C" w:rsidRDefault="00010D4C" w:rsidP="00C061FC">
      <w:pPr>
        <w:pStyle w:val="Prrafodelista"/>
        <w:numPr>
          <w:ilvl w:val="0"/>
          <w:numId w:val="21"/>
        </w:numPr>
      </w:pPr>
      <w:r>
        <w:t>Gestión de recursos humanos: Gestionar reuniones presenciales y periódic</w:t>
      </w:r>
      <w:r w:rsidR="008C7A36">
        <w:t xml:space="preserve">os, </w:t>
      </w:r>
      <w:r>
        <w:t>para tomar las decisiones relevantes  y críticas en el proyecto.</w:t>
      </w:r>
    </w:p>
    <w:p w:rsidR="00010D4C" w:rsidRDefault="00010D4C" w:rsidP="008C7A36">
      <w:pPr>
        <w:pStyle w:val="Prrafodelista"/>
        <w:numPr>
          <w:ilvl w:val="0"/>
          <w:numId w:val="21"/>
        </w:numPr>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340" w:name="_Toc281339342"/>
      <w:bookmarkStart w:id="341" w:name="_Toc281355185"/>
      <w:r>
        <w:t>5</w:t>
      </w:r>
      <w:r w:rsidRPr="00F23A57">
        <w:t>.</w:t>
      </w:r>
      <w:r w:rsidR="00C061FC">
        <w:t>5</w:t>
      </w:r>
      <w:r w:rsidRPr="00F23A57">
        <w:t xml:space="preserve">. </w:t>
      </w:r>
      <w:r w:rsidR="00894031">
        <w:t>Proyecciones</w:t>
      </w:r>
      <w:bookmarkEnd w:id="340"/>
      <w:bookmarkEnd w:id="341"/>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342" w:name="_Toc281339343"/>
      <w:bookmarkStart w:id="343" w:name="_Toc281355186"/>
      <w:r w:rsidRPr="00134FCB">
        <w:rPr>
          <w:lang w:val="en-US"/>
        </w:rPr>
        <w:t>6</w:t>
      </w:r>
      <w:r w:rsidR="00CC20D5" w:rsidRPr="00134FCB">
        <w:rPr>
          <w:lang w:val="en-US"/>
        </w:rPr>
        <w:t xml:space="preserve">. </w:t>
      </w:r>
      <w:r w:rsidR="00DF02B6" w:rsidRPr="00134FCB">
        <w:rPr>
          <w:lang w:val="en-US"/>
        </w:rPr>
        <w:t>Bibliografía</w:t>
      </w:r>
      <w:bookmarkEnd w:id="342"/>
      <w:bookmarkEnd w:id="34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6"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7"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8"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344" w:name="_Toc281339344"/>
      <w:bookmarkStart w:id="345" w:name="_Toc281355187"/>
      <w:r>
        <w:t>Anexos</w:t>
      </w:r>
      <w:bookmarkEnd w:id="344"/>
      <w:bookmarkEnd w:id="345"/>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346" w:name="_Toc281339345"/>
      <w:bookmarkStart w:id="347" w:name="_Toc281355188"/>
      <w:r>
        <w:t>Anexos I.  Componentes XML</w:t>
      </w:r>
      <w:bookmarkEnd w:id="346"/>
      <w:bookmarkEnd w:id="34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348" w:name="_Toc281339346"/>
      <w:bookmarkStart w:id="349" w:name="_Toc281355189"/>
      <w:r>
        <w:t>Anexos II.  Casos de prueba</w:t>
      </w:r>
      <w:bookmarkEnd w:id="348"/>
      <w:bookmarkEnd w:id="34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350" w:name="_Toc281339347"/>
      <w:bookmarkStart w:id="351" w:name="_Toc281355190"/>
      <w:r>
        <w:t xml:space="preserve">Anexos III.  </w:t>
      </w:r>
      <w:r>
        <w:rPr>
          <w:lang w:val="es-ES"/>
        </w:rPr>
        <w:t>Sincronización Google SVN</w:t>
      </w:r>
      <w:bookmarkEnd w:id="350"/>
      <w:bookmarkEnd w:id="351"/>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8"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3"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352" w:name="_Toc281339348"/>
      <w:bookmarkStart w:id="353" w:name="_Toc281355191"/>
      <w:r>
        <w:t>Anexos IV.  Scripts  FF</w:t>
      </w:r>
      <w:r w:rsidR="00E41A61" w:rsidRPr="00E41A61">
        <w:t>mpeg</w:t>
      </w:r>
      <w:bookmarkEnd w:id="352"/>
      <w:bookmarkEnd w:id="353"/>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354" w:name="_Toc281355192"/>
      <w:r w:rsidRPr="00E41A61">
        <w:t xml:space="preserve">Anexos V.  </w:t>
      </w:r>
      <w:r>
        <w:t>Integración</w:t>
      </w:r>
      <w:r w:rsidRPr="00E41A61">
        <w:t xml:space="preserve"> </w:t>
      </w:r>
      <w:r>
        <w:t>Multimedia</w:t>
      </w:r>
      <w:bookmarkEnd w:id="354"/>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355" w:name="_Toc281328713"/>
      <w:bookmarkStart w:id="356" w:name="_Toc281339350"/>
      <w:bookmarkStart w:id="357" w:name="_Toc281355193"/>
      <w:r w:rsidRPr="00E41A61">
        <w:t>Anexos V</w:t>
      </w:r>
      <w:r>
        <w:t>I</w:t>
      </w:r>
      <w:r w:rsidRPr="00E41A61">
        <w:t xml:space="preserve">.  </w:t>
      </w:r>
      <w:r>
        <w:t>Formato Minuta Reuniones</w:t>
      </w:r>
      <w:bookmarkEnd w:id="355"/>
      <w:bookmarkEnd w:id="356"/>
      <w:bookmarkEnd w:id="357"/>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358" w:name="_Toc281328714"/>
      <w:bookmarkStart w:id="359" w:name="_Toc281339351"/>
      <w:r w:rsidRPr="00E41A61">
        <w:t>Anexos V</w:t>
      </w:r>
      <w:r>
        <w:t>II</w:t>
      </w:r>
      <w:r w:rsidRPr="00E41A61">
        <w:t xml:space="preserve">.  </w:t>
      </w:r>
      <w:r>
        <w:t>Formato Documentación Metodología XP</w:t>
      </w:r>
      <w:bookmarkEnd w:id="358"/>
      <w:bookmarkEnd w:id="359"/>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360" w:name="_GoBack"/>
      <w:bookmarkEnd w:id="360"/>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361" w:name="_Toc281339352"/>
      <w:bookmarkStart w:id="362" w:name="_Toc281355194"/>
      <w:r>
        <w:t>Glosario</w:t>
      </w:r>
      <w:bookmarkEnd w:id="361"/>
      <w:bookmarkEnd w:id="36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63" w:name="_Toc281339353"/>
      <w:bookmarkStart w:id="364" w:name="_Toc281355195"/>
      <w:r w:rsidRPr="0064191E">
        <w:rPr>
          <w:lang w:val="en-US"/>
        </w:rPr>
        <w:t>Acrónimos</w:t>
      </w:r>
      <w:bookmarkEnd w:id="363"/>
      <w:bookmarkEnd w:id="36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6"/>
      <w:headerReference w:type="default" r:id="rId137"/>
      <w:footerReference w:type="even" r:id="rId138"/>
      <w:footerReference w:type="default" r:id="rId139"/>
      <w:headerReference w:type="first" r:id="rId140"/>
      <w:footerReference w:type="first" r:id="rId141"/>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A61DA" w:rsidRDefault="009A61DA">
      <w:pPr>
        <w:spacing w:before="0" w:after="0" w:line="240" w:lineRule="auto"/>
      </w:pPr>
      <w:r>
        <w:separator/>
      </w:r>
    </w:p>
  </w:endnote>
  <w:endnote w:type="continuationSeparator" w:id="0">
    <w:p w:rsidR="009A61DA" w:rsidRDefault="009A61DA">
      <w:pPr>
        <w:spacing w:before="0" w:after="0" w:line="240" w:lineRule="auto"/>
      </w:pPr>
      <w:r>
        <w:continuationSeparator/>
      </w:r>
    </w:p>
  </w:endnote>
  <w:endnote w:type="continuationNotice" w:id="1">
    <w:p w:rsidR="009A61DA" w:rsidRDefault="009A61D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143</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A61DA" w:rsidRDefault="009A61DA">
      <w:pPr>
        <w:spacing w:before="0" w:after="0" w:line="240" w:lineRule="auto"/>
      </w:pPr>
      <w:r>
        <w:separator/>
      </w:r>
    </w:p>
  </w:footnote>
  <w:footnote w:type="continuationSeparator" w:id="0">
    <w:p w:rsidR="009A61DA" w:rsidRDefault="009A61DA">
      <w:pPr>
        <w:spacing w:before="0" w:after="0" w:line="240" w:lineRule="auto"/>
      </w:pPr>
      <w:r>
        <w:continuationSeparator/>
      </w:r>
    </w:p>
  </w:footnote>
  <w:footnote w:type="continuationNotice" w:id="1">
    <w:p w:rsidR="009A61DA" w:rsidRDefault="009A61DA">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A61DA"/>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4.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9.png"/><Relationship Id="rId133" Type="http://schemas.openxmlformats.org/officeDocument/2006/relationships/image" Target="media/image78.png"/><Relationship Id="rId138" Type="http://schemas.openxmlformats.org/officeDocument/2006/relationships/footer" Target="footer2.xml"/><Relationship Id="rId16" Type="http://schemas.openxmlformats.org/officeDocument/2006/relationships/hyperlink" Target="mailto:mcanalesaraneda@yahoo.es" TargetMode="External"/><Relationship Id="rId107" Type="http://schemas.openxmlformats.org/officeDocument/2006/relationships/hyperlink" Target="http://www.google.com/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es.wikipedia.org/wiki/Acceso_Multimedia_Universal" TargetMode="External"/><Relationship Id="rId123" Type="http://schemas.openxmlformats.org/officeDocument/2006/relationships/hyperlink" Target="https://uma-cms.googlecode.com/svn/" TargetMode="External"/><Relationship Id="rId128" Type="http://schemas.openxmlformats.org/officeDocument/2006/relationships/image" Target="media/image73.png"/><Relationship Id="rId144" Type="http://schemas.microsoft.com/office/2007/relationships/stylesWithEffects" Target="stylesWithEffects.xml"/><Relationship Id="rId5" Type="http://schemas.openxmlformats.org/officeDocument/2006/relationships/numbering" Target="numbering.xml"/><Relationship Id="rId90" Type="http://schemas.openxmlformats.org/officeDocument/2006/relationships/image" Target="media/image53.jpeg"/><Relationship Id="rId95" Type="http://schemas.openxmlformats.org/officeDocument/2006/relationships/hyperlink" Target="http://umacms.no-ip.org/admin/xml"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60.png"/><Relationship Id="rId118" Type="http://schemas.openxmlformats.org/officeDocument/2006/relationships/hyperlink" Target="http://code.google.com/p/uma-cms/source/checkout" TargetMode="External"/><Relationship Id="rId134" Type="http://schemas.openxmlformats.org/officeDocument/2006/relationships/image" Target="media/image79.png"/><Relationship Id="rId139"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7.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diveintohtml5.org/video.html" TargetMode="External"/><Relationship Id="rId116" Type="http://schemas.openxmlformats.org/officeDocument/2006/relationships/image" Target="media/image63.png"/><Relationship Id="rId124" Type="http://schemas.openxmlformats.org/officeDocument/2006/relationships/image" Target="media/image69.png"/><Relationship Id="rId129" Type="http://schemas.openxmlformats.org/officeDocument/2006/relationships/image" Target="media/image74.png"/><Relationship Id="rId137"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8.png"/><Relationship Id="rId132" Type="http://schemas.openxmlformats.org/officeDocument/2006/relationships/image" Target="media/image77.png"/><Relationship Id="rId14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image" Target="media/image61.png"/><Relationship Id="rId119" Type="http://schemas.openxmlformats.org/officeDocument/2006/relationships/image" Target="media/image65.png"/><Relationship Id="rId127"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8.png"/><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image" Target="media/image56.png"/><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www.dosideas.com/wiki/Agil" TargetMode="External"/><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header" Target="header2.xml"/><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26" Type="http://schemas.openxmlformats.org/officeDocument/2006/relationships/image" Target="media/image71.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A3A7363-05FF-4B34-B67B-C64417ADFC5C}">
  <ds:schemaRefs>
    <ds:schemaRef ds:uri="http://schemas.openxmlformats.org/officeDocument/2006/bibliography"/>
  </ds:schemaRefs>
</ds:datastoreItem>
</file>

<file path=customXml/itemProps2.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customXml/itemProps3.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4.xml><?xml version="1.0" encoding="utf-8"?>
<ds:datastoreItem xmlns:ds="http://schemas.openxmlformats.org/officeDocument/2006/customXml" ds:itemID="{8124D089-9D18-4539-87A9-F00FE5A33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Pages>
  <Words>20519</Words>
  <Characters>112859</Characters>
  <Application>Microsoft Office Word</Application>
  <DocSecurity>0</DocSecurity>
  <Lines>940</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133112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2010-12-30T02:09:00Z</dcterms:modified>
</cp:coreProperties>
</file>