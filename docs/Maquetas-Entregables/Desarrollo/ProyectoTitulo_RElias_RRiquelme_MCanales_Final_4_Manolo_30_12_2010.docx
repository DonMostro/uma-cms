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 xml:space="preserve">39 se presenta la interfaz </w:t>
      </w:r>
      <w:del w:id="300" w:author="Dahianna Vega Leiva" w:date="2010-12-29T13:23:00Z">
        <w:r w:rsidR="00625C7F" w:rsidDel="00056E86">
          <w:rPr>
            <w:lang w:eastAsia="en-US"/>
          </w:rPr>
          <w:delText>grafica</w:delText>
        </w:r>
      </w:del>
      <w:ins w:id="301" w:author="Dahianna Vega Leiva" w:date="2010-12-29T13:23:00Z">
        <w:r w:rsidR="00056E86">
          <w:rPr>
            <w:lang w:eastAsia="en-US"/>
          </w:rPr>
          <w:t>gráfica</w:t>
        </w:r>
      </w:ins>
      <w:r w:rsidR="00625C7F">
        <w:rPr>
          <w:lang w:eastAsia="en-US"/>
        </w:rPr>
        <w:t xml:space="preserve"> del menú principal de UMA-CMS. </w:t>
      </w:r>
      <w:del w:id="302" w:author="Dahianna Vega Leiva" w:date="2010-12-29T13:23:00Z">
        <w:r w:rsidR="00625C7F" w:rsidDel="00056E86">
          <w:rPr>
            <w:lang w:eastAsia="en-US"/>
          </w:rPr>
          <w:delText>La cual</w:delText>
        </w:r>
      </w:del>
      <w:ins w:id="303" w:author="Dahianna Vega Leiva" w:date="2010-12-29T13:23:00Z">
        <w:r w:rsidR="00056E86">
          <w:rPr>
            <w:lang w:eastAsia="en-US"/>
          </w:rPr>
          <w:t>Esto</w:t>
        </w:r>
      </w:ins>
      <w:r w:rsidR="00625C7F">
        <w:rPr>
          <w:lang w:eastAsia="en-US"/>
        </w:rPr>
        <w:t xml:space="preserve"> tiene como funcionalidad otorgar un control de mando principal y </w:t>
      </w:r>
      <w:del w:id="304" w:author="Dahianna Vega Leiva" w:date="2010-12-29T13:23:00Z">
        <w:r w:rsidR="00625C7F" w:rsidDel="00056E86">
          <w:rPr>
            <w:lang w:eastAsia="en-US"/>
          </w:rPr>
          <w:delText xml:space="preserve">desplegando </w:delText>
        </w:r>
      </w:del>
      <w:ins w:id="305" w:author="Dahianna Vega Leiva" w:date="2010-12-29T13:23:00Z">
        <w:r w:rsidR="00056E86">
          <w:rPr>
            <w:lang w:eastAsia="en-US"/>
          </w:rPr>
          <w:t xml:space="preserve">desplegar </w:t>
        </w:r>
      </w:ins>
      <w:r w:rsidR="00625C7F">
        <w:rPr>
          <w:lang w:eastAsia="en-US"/>
        </w:rPr>
        <w:t xml:space="preserve">un resumen detallado con la carga de videos cargados de la base de datos. Además </w:t>
      </w:r>
      <w:del w:id="306" w:author="Dahianna Vega Leiva" w:date="2010-12-29T13:24:00Z">
        <w:r w:rsidR="00625C7F" w:rsidDel="00056E86">
          <w:rPr>
            <w:lang w:eastAsia="en-US"/>
          </w:rPr>
          <w:delText xml:space="preserve">de </w:delText>
        </w:r>
      </w:del>
      <w:r w:rsidR="00625C7F">
        <w:rPr>
          <w:lang w:eastAsia="en-US"/>
        </w:rPr>
        <w:t>ofrecer un menú superior con tres opciones de menú que son la configuración, contenido y video.</w:t>
      </w:r>
      <w:ins w:id="307" w:author="Dahianna Vega Leiva" w:date="2010-12-29T13:24:00Z">
        <w:r w:rsidR="00056E86">
          <w:rPr>
            <w:lang w:eastAsia="en-US"/>
          </w:rPr>
          <w:t xml:space="preserve"> La</w:t>
        </w:r>
      </w:ins>
      <w:del w:id="308" w:author="Dahianna Vega Leiva" w:date="2010-12-29T13:24:00Z">
        <w:r w:rsidR="00625C7F" w:rsidDel="00056E86">
          <w:rPr>
            <w:lang w:eastAsia="en-US"/>
          </w:rPr>
          <w:delText>la</w:delText>
        </w:r>
      </w:del>
      <w:r w:rsidR="00625C7F">
        <w:rPr>
          <w:lang w:eastAsia="en-US"/>
        </w:rPr>
        <w:t xml:space="preserve"> opción de configuración tiene a su vez 2 opciones de sub</w:t>
      </w:r>
      <w:del w:id="309" w:author="Dahianna Vega Leiva" w:date="2010-12-29T13:25:00Z">
        <w:r w:rsidR="00625C7F" w:rsidDel="00056E86">
          <w:rPr>
            <w:lang w:eastAsia="en-US"/>
          </w:rPr>
          <w:delText xml:space="preserve"> </w:delText>
        </w:r>
      </w:del>
      <w:r w:rsidR="00625C7F">
        <w:rPr>
          <w:lang w:eastAsia="en-US"/>
        </w:rPr>
        <w:t>menú que son configuración del servidor y configuración del sitio.  Contenido tiene las opciones de menú y páginas, Video tiene las opciones que son el corazón de UMA-CMS</w:t>
      </w:r>
      <w:ins w:id="310" w:author="Dahianna Vega Leiva" w:date="2010-12-29T13:25:00Z">
        <w:r w:rsidR="00056E86">
          <w:rPr>
            <w:lang w:eastAsia="en-US"/>
          </w:rPr>
          <w:t>,</w:t>
        </w:r>
      </w:ins>
      <w:r w:rsidR="00625C7F">
        <w:rPr>
          <w:lang w:eastAsia="en-US"/>
        </w:rPr>
        <w:t xml:space="preserve"> las cuales tiene</w:t>
      </w:r>
      <w:ins w:id="311" w:author="Dahianna Vega Leiva" w:date="2010-12-29T13:25:00Z">
        <w:r w:rsidR="00056E86">
          <w:rPr>
            <w:lang w:eastAsia="en-US"/>
          </w:rPr>
          <w:t>n</w:t>
        </w:r>
      </w:ins>
      <w:r w:rsidR="00625C7F">
        <w:rPr>
          <w:lang w:eastAsia="en-US"/>
        </w:rPr>
        <w:t xml:space="preserve"> como funcionalidad</w:t>
      </w:r>
      <w:ins w:id="312" w:author="Dahianna Vega Leiva" w:date="2010-12-29T13:25:00Z">
        <w:r w:rsidR="00056E86">
          <w:rPr>
            <w:lang w:eastAsia="en-US"/>
          </w:rPr>
          <w:t>,</w:t>
        </w:r>
      </w:ins>
      <w:r w:rsidR="00625C7F">
        <w:rPr>
          <w:lang w:eastAsia="en-US"/>
        </w:rPr>
        <w:t xml:space="preserve"> realizar las operaciones en torno a los videos. </w:t>
      </w:r>
      <w:del w:id="313" w:author="Dahianna Vega Leiva" w:date="2010-12-29T13:25:00Z">
        <w:r w:rsidR="00625C7F" w:rsidDel="00056E86">
          <w:rPr>
            <w:lang w:eastAsia="en-US"/>
          </w:rPr>
          <w:delText>Siendo las opciones que la</w:delText>
        </w:r>
      </w:del>
      <w:ins w:id="314" w:author="Dahianna Vega Leiva" w:date="2010-12-29T13:25:00Z">
        <w:r w:rsidR="00056E86">
          <w:rPr>
            <w:lang w:eastAsia="en-US"/>
          </w:rPr>
          <w:t>Las opciones que la</w:t>
        </w:r>
      </w:ins>
      <w:r w:rsidR="00625C7F">
        <w:rPr>
          <w:lang w:eastAsia="en-US"/>
        </w:rPr>
        <w:t xml:space="preserve"> componen</w:t>
      </w:r>
      <w:ins w:id="315" w:author="Dahianna Vega Leiva" w:date="2010-12-29T13:26:00Z">
        <w:r w:rsidR="00056E86">
          <w:rPr>
            <w:lang w:eastAsia="en-US"/>
          </w:rPr>
          <w:t xml:space="preserve"> son</w:t>
        </w:r>
      </w:ins>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6" w:name="_Toc281339393"/>
      <w:bookmarkStart w:id="317"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16"/>
      <w:bookmarkEnd w:id="317"/>
    </w:p>
    <w:p w:rsidR="00CF0939" w:rsidRDefault="00625C7F" w:rsidP="00CF0939">
      <w:r>
        <w:t xml:space="preserve">En la ilustración </w:t>
      </w:r>
      <w:del w:id="318" w:author="Dahianna Vega Leiva" w:date="2010-12-29T13:26:00Z">
        <w:r w:rsidDel="00056E86">
          <w:delText>numero</w:delText>
        </w:r>
      </w:del>
      <w:ins w:id="319" w:author="Dahianna Vega Leiva" w:date="2010-12-29T13:26:00Z">
        <w:r w:rsidR="00056E86">
          <w:t>número</w:t>
        </w:r>
      </w:ins>
      <w:r>
        <w:t xml:space="preserve"> 40 se presenta la interfaz </w:t>
      </w:r>
      <w:del w:id="320" w:author="Dahianna Vega Leiva" w:date="2010-12-29T13:26:00Z">
        <w:r w:rsidDel="00056E86">
          <w:delText>grafica</w:delText>
        </w:r>
      </w:del>
      <w:ins w:id="321" w:author="Dahianna Vega Leiva" w:date="2010-12-29T13:26:00Z">
        <w:r w:rsidR="00056E86">
          <w:t>gráfica</w:t>
        </w:r>
      </w:ins>
      <w:r>
        <w:t xml:space="preserve"> de la configuración del sistema</w:t>
      </w:r>
      <w:ins w:id="322"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23" w:name="_Toc281338359"/>
      <w:bookmarkStart w:id="324" w:name="_Toc281339394"/>
      <w:bookmarkStart w:id="325" w:name="_Toc281354887"/>
      <w:r>
        <w:t xml:space="preserve">Ilustración </w:t>
      </w:r>
      <w:fldSimple w:instr=" SEQ Ilustración \* ARABIC ">
        <w:r w:rsidR="008C7A36">
          <w:rPr>
            <w:noProof/>
          </w:rPr>
          <w:t>41</w:t>
        </w:r>
      </w:fldSimple>
      <w:r>
        <w:t xml:space="preserve"> - Configuración del Sitio</w:t>
      </w:r>
      <w:bookmarkEnd w:id="323"/>
      <w:bookmarkEnd w:id="324"/>
      <w:bookmarkEnd w:id="325"/>
    </w:p>
    <w:p w:rsidR="002E4435" w:rsidRDefault="002E4435" w:rsidP="002E4435">
      <w:r>
        <w:t xml:space="preserve">En la ilustración </w:t>
      </w:r>
      <w:del w:id="326" w:author="Dahianna Vega Leiva" w:date="2010-12-29T13:26:00Z">
        <w:r w:rsidDel="00056E86">
          <w:delText>numero</w:delText>
        </w:r>
      </w:del>
      <w:ins w:id="327" w:author="Dahianna Vega Leiva" w:date="2010-12-29T13:26:00Z">
        <w:r w:rsidR="00056E86">
          <w:t>número</w:t>
        </w:r>
      </w:ins>
      <w:r>
        <w:t xml:space="preserve"> 41 se presenta la interfaz </w:t>
      </w:r>
      <w:del w:id="328" w:author="Dahianna Vega Leiva" w:date="2010-12-29T13:26:00Z">
        <w:r w:rsidDel="00056E86">
          <w:delText>grafica</w:delText>
        </w:r>
      </w:del>
      <w:ins w:id="329" w:author="Dahianna Vega Leiva" w:date="2010-12-29T13:26:00Z">
        <w:r w:rsidR="00056E86">
          <w:t>gráfica</w:t>
        </w:r>
      </w:ins>
      <w:r>
        <w:t xml:space="preserve"> de la configuración del sitio</w:t>
      </w:r>
      <w:ins w:id="330"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31" w:name="_Toc281338360"/>
      <w:bookmarkStart w:id="332" w:name="_Toc281339395"/>
      <w:bookmarkStart w:id="333" w:name="_Toc281354888"/>
      <w:r>
        <w:t xml:space="preserve">Ilustración </w:t>
      </w:r>
      <w:fldSimple w:instr=" SEQ Ilustración \* ARABIC ">
        <w:r w:rsidR="008C7A36">
          <w:rPr>
            <w:noProof/>
          </w:rPr>
          <w:t>42</w:t>
        </w:r>
      </w:fldSimple>
      <w:r>
        <w:t xml:space="preserve"> - Videos</w:t>
      </w:r>
      <w:bookmarkEnd w:id="331"/>
      <w:bookmarkEnd w:id="332"/>
      <w:bookmarkEnd w:id="333"/>
    </w:p>
    <w:p w:rsidR="002E4435" w:rsidRDefault="002E4435" w:rsidP="002E4435">
      <w:r>
        <w:t xml:space="preserve">En la ilustración </w:t>
      </w:r>
      <w:del w:id="334" w:author="Dahianna Vega Leiva" w:date="2010-12-29T13:27:00Z">
        <w:r w:rsidDel="00056E86">
          <w:delText>numero</w:delText>
        </w:r>
      </w:del>
      <w:ins w:id="335" w:author="Dahianna Vega Leiva" w:date="2010-12-29T13:27:00Z">
        <w:r w:rsidR="00056E86">
          <w:t>número</w:t>
        </w:r>
      </w:ins>
      <w:r>
        <w:t xml:space="preserve"> 42 se presenta la interfaz </w:t>
      </w:r>
      <w:del w:id="336" w:author="Dahianna Vega Leiva" w:date="2010-12-29T13:27:00Z">
        <w:r w:rsidDel="00056E86">
          <w:delText>grafica</w:delText>
        </w:r>
      </w:del>
      <w:ins w:id="337" w:author="Dahianna Vega Leiva" w:date="2010-12-29T13:27:00Z">
        <w:r w:rsidR="00056E86">
          <w:t>gráfica</w:t>
        </w:r>
      </w:ins>
      <w:r>
        <w:t xml:space="preserve"> de video</w:t>
      </w:r>
      <w:ins w:id="338"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39" w:author="Dahianna Vega Leiva" w:date="2010-12-29T13:28:00Z">
        <w:r w:rsidR="00056E86">
          <w:t>se puede</w:t>
        </w:r>
      </w:ins>
      <w:del w:id="340" w:author="Dahianna Vega Leiva" w:date="2010-12-29T13:27:00Z">
        <w:r w:rsidDel="00056E86">
          <w:delText>D</w:delText>
        </w:r>
      </w:del>
      <w:del w:id="341" w:author="Dahianna Vega Leiva" w:date="2010-12-29T13:28:00Z">
        <w:r w:rsidDel="00056E86">
          <w:delText>esplegando todas las características como</w:delText>
        </w:r>
      </w:del>
      <w:r>
        <w:t xml:space="preserve"> </w:t>
      </w:r>
      <w:del w:id="342" w:author="Dahianna Vega Leiva" w:date="2010-12-29T13:28:00Z">
        <w:r w:rsidDel="00056E86">
          <w:delText xml:space="preserve">poder </w:delText>
        </w:r>
      </w:del>
      <w:r>
        <w:t xml:space="preserve">generar miniaturas, </w:t>
      </w:r>
      <w:ins w:id="343" w:author="Dahianna Vega Leiva" w:date="2010-12-29T13:27:00Z">
        <w:r w:rsidR="00056E86">
          <w:t>r</w:t>
        </w:r>
      </w:ins>
      <w:del w:id="344" w:author="Dahianna Vega Leiva" w:date="2010-12-29T13:27:00Z">
        <w:r w:rsidDel="00056E86">
          <w:delText>R</w:delText>
        </w:r>
      </w:del>
      <w:r>
        <w:t>ealizar conversiones de los videos a formatos 264,Ogv,3GP,FLV y Mpeg4, Tag de los videos</w:t>
      </w:r>
      <w:ins w:id="345" w:author="Dahianna Vega Leiva" w:date="2010-12-29T13:28:00Z">
        <w:r w:rsidR="00056E86">
          <w:t xml:space="preserve">, entre otros. </w:t>
        </w:r>
      </w:ins>
      <w:del w:id="346"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47" w:name="_Toc281339396"/>
      <w:bookmarkStart w:id="348"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47"/>
      <w:bookmarkEnd w:id="348"/>
    </w:p>
    <w:p w:rsidR="00625C7F" w:rsidRPr="00625C7F" w:rsidRDefault="00625C7F" w:rsidP="00625C7F">
      <w:pPr>
        <w:rPr>
          <w:lang w:eastAsia="en-US"/>
        </w:rPr>
      </w:pPr>
      <w:r>
        <w:rPr>
          <w:lang w:eastAsia="en-US"/>
        </w:rPr>
        <w:t xml:space="preserve">En la ilustración </w:t>
      </w:r>
      <w:del w:id="349" w:author="Dahianna Vega Leiva" w:date="2010-12-29T13:28:00Z">
        <w:r w:rsidDel="00056E86">
          <w:rPr>
            <w:lang w:eastAsia="en-US"/>
          </w:rPr>
          <w:delText>numero</w:delText>
        </w:r>
      </w:del>
      <w:ins w:id="350"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51" w:author="Dahianna Vega Leiva" w:date="2010-12-29T13:28:00Z">
        <w:r w:rsidDel="00056E86">
          <w:rPr>
            <w:lang w:eastAsia="en-US"/>
          </w:rPr>
          <w:delText>grafica</w:delText>
        </w:r>
      </w:del>
      <w:ins w:id="352" w:author="Dahianna Vega Leiva" w:date="2010-12-29T13:28:00Z">
        <w:r w:rsidR="00056E86">
          <w:rPr>
            <w:lang w:eastAsia="en-US"/>
          </w:rPr>
          <w:t>gráfica</w:t>
        </w:r>
      </w:ins>
      <w:r>
        <w:rPr>
          <w:lang w:eastAsia="en-US"/>
        </w:rPr>
        <w:t xml:space="preserve"> de la creación de contenido de menú. </w:t>
      </w:r>
      <w:del w:id="353" w:author="Dahianna Vega Leiva" w:date="2010-12-29T13:28:00Z">
        <w:r w:rsidDel="00056E86">
          <w:rPr>
            <w:lang w:eastAsia="en-US"/>
          </w:rPr>
          <w:delText>La cual tiene</w:delText>
        </w:r>
      </w:del>
      <w:ins w:id="354"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55"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56"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57" w:author="Dahianna Vega Leiva" w:date="2010-12-29T13:29:00Z">
        <w:r w:rsidR="00056E86">
          <w:rPr>
            <w:lang w:eastAsia="en-US"/>
          </w:rPr>
          <w:t>,</w:t>
        </w:r>
      </w:ins>
      <w:r>
        <w:rPr>
          <w:lang w:eastAsia="en-US"/>
        </w:rPr>
        <w:t xml:space="preserve"> una con el icono de lápiz y la otra con el botón edit</w:t>
      </w:r>
      <w:ins w:id="358" w:author="Dahianna Vega Leiva" w:date="2010-12-29T13:29:00Z">
        <w:r w:rsidR="00056E86">
          <w:rPr>
            <w:lang w:eastAsia="en-US"/>
          </w:rPr>
          <w:t>. En ambos casos</w:t>
        </w:r>
      </w:ins>
      <w:del w:id="359"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60" w:author="Dahianna Vega Leiva" w:date="2010-12-29T13:29:00Z">
        <w:r w:rsidDel="00056E86">
          <w:rPr>
            <w:lang w:eastAsia="en-US"/>
          </w:rPr>
          <w:delText>.la</w:delText>
        </w:r>
      </w:del>
      <w:ins w:id="361" w:author="Dahianna Vega Leiva" w:date="2010-12-29T13:29:00Z">
        <w:r w:rsidR="00056E86">
          <w:rPr>
            <w:lang w:eastAsia="en-US"/>
          </w:rPr>
          <w:t>. La</w:t>
        </w:r>
      </w:ins>
      <w:r>
        <w:rPr>
          <w:lang w:eastAsia="en-US"/>
        </w:rPr>
        <w:t xml:space="preserve"> funcionalidad eliminar puede ser solicitada presionando el icono azul o el botón delete</w:t>
      </w:r>
      <w:ins w:id="362"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63" w:name="_Toc281339397"/>
      <w:bookmarkStart w:id="364"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63"/>
      <w:bookmarkEnd w:id="364"/>
    </w:p>
    <w:p w:rsidR="00CF0939" w:rsidRDefault="00CF0939" w:rsidP="00CF0939"/>
    <w:p w:rsidR="004156AC" w:rsidRDefault="00625C7F" w:rsidP="00625C7F">
      <w:pPr>
        <w:rPr>
          <w:lang w:eastAsia="en-US"/>
        </w:rPr>
      </w:pPr>
      <w:r>
        <w:t xml:space="preserve">En la ilustración </w:t>
      </w:r>
      <w:r w:rsidR="00DE6804">
        <w:t>nú</w:t>
      </w:r>
      <w:r>
        <w:t xml:space="preserve">mero </w:t>
      </w:r>
      <w:del w:id="365" w:author="Dahianna Vega Leiva" w:date="2010-12-29T13:30:00Z">
        <w:r w:rsidDel="00056E86">
          <w:delText xml:space="preserve">42 </w:delText>
        </w:r>
      </w:del>
      <w:ins w:id="366"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67" w:author="Dahianna Vega Leiva" w:date="2010-12-29T13:30:00Z">
        <w:r w:rsidDel="00056E86">
          <w:rPr>
            <w:lang w:eastAsia="en-US"/>
          </w:rPr>
          <w:delText>La cual tiene</w:delText>
        </w:r>
      </w:del>
      <w:ins w:id="368" w:author="Dahianna Vega Leiva" w:date="2010-12-29T13:30:00Z">
        <w:r w:rsidR="00056E86">
          <w:rPr>
            <w:lang w:eastAsia="en-US"/>
          </w:rPr>
          <w:t>Tiene</w:t>
        </w:r>
      </w:ins>
      <w:r>
        <w:rPr>
          <w:lang w:eastAsia="en-US"/>
        </w:rPr>
        <w:t xml:space="preserve"> como funcionalidad crear, editar y eliminar contenido de</w:t>
      </w:r>
      <w:del w:id="369"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70" w:name="_Toc281339398"/>
      <w:bookmarkStart w:id="371"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70"/>
      <w:bookmarkEnd w:id="371"/>
    </w:p>
    <w:p w:rsidR="00625C7F" w:rsidRPr="00625C7F" w:rsidRDefault="00625C7F" w:rsidP="00625C7F">
      <w:pPr>
        <w:rPr>
          <w:lang w:eastAsia="en-US"/>
        </w:rPr>
      </w:pPr>
      <w:r>
        <w:t xml:space="preserve">En </w:t>
      </w:r>
      <w:commentRangeStart w:id="372"/>
      <w:r>
        <w:t>la ilustración n</w:t>
      </w:r>
      <w:r w:rsidR="00A40949">
        <w:t>ú</w:t>
      </w:r>
      <w:r>
        <w:t>mero 4</w:t>
      </w:r>
      <w:ins w:id="373" w:author="Dahianna Vega Leiva" w:date="2010-12-29T13:30:00Z">
        <w:r w:rsidR="00056E86">
          <w:t>5</w:t>
        </w:r>
      </w:ins>
      <w:del w:id="374" w:author="Dahianna Vega Leiva" w:date="2010-12-29T13:30:00Z">
        <w:r w:rsidDel="00056E86">
          <w:delText>3</w:delText>
        </w:r>
      </w:del>
      <w:r>
        <w:t xml:space="preserve"> se presenta la interfaz de creación de categorías de contenido de las </w:t>
      </w:r>
      <w:del w:id="375" w:author="Dahianna Vega Leiva" w:date="2010-12-29T13:31:00Z">
        <w:r w:rsidDel="00056E86">
          <w:delText>paginas</w:delText>
        </w:r>
      </w:del>
      <w:ins w:id="376" w:author="Dahianna Vega Leiva" w:date="2010-12-29T13:31:00Z">
        <w:r w:rsidR="00056E86">
          <w:t xml:space="preserve">páginas. </w:t>
        </w:r>
      </w:ins>
      <w:r w:rsidRPr="00625C7F">
        <w:rPr>
          <w:lang w:eastAsia="en-US"/>
        </w:rPr>
        <w:t xml:space="preserve"> </w:t>
      </w:r>
      <w:del w:id="377" w:author="Dahianna Vega Leiva" w:date="2010-12-29T13:31:00Z">
        <w:r w:rsidDel="00056E86">
          <w:rPr>
            <w:lang w:eastAsia="en-US"/>
          </w:rPr>
          <w:delText>La cual tiene</w:delText>
        </w:r>
      </w:del>
      <w:ins w:id="378"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79" w:author="Dahianna Vega Leiva" w:date="2010-12-29T13:31:00Z">
        <w:r w:rsidDel="00056E86">
          <w:rPr>
            <w:lang w:eastAsia="en-US"/>
          </w:rPr>
          <w:delText>pagina</w:delText>
        </w:r>
      </w:del>
      <w:ins w:id="380"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81" w:author="Dahianna Vega Leiva" w:date="2010-12-29T13:31:00Z">
        <w:r w:rsidR="00056E86">
          <w:rPr>
            <w:lang w:eastAsia="en-US"/>
          </w:rPr>
          <w:t>,</w:t>
        </w:r>
      </w:ins>
      <w:r>
        <w:rPr>
          <w:lang w:eastAsia="en-US"/>
        </w:rPr>
        <w:t xml:space="preserve"> una con el icono de lápiz y la otra con el botón edit</w:t>
      </w:r>
      <w:ins w:id="382" w:author="Dahianna Vega Leiva" w:date="2010-12-29T13:31:00Z">
        <w:r w:rsidR="00056E86">
          <w:rPr>
            <w:lang w:eastAsia="en-US"/>
          </w:rPr>
          <w:t>. En ambos casos</w:t>
        </w:r>
      </w:ins>
      <w:del w:id="383"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72"/>
      <w:r w:rsidR="00056E86">
        <w:rPr>
          <w:rStyle w:val="Refdecomentario"/>
          <w:rFonts w:eastAsia="Times New Roman" w:cs="Times New Roman"/>
          <w:szCs w:val="20"/>
          <w:lang w:eastAsia="en-US"/>
        </w:rPr>
        <w:commentReference w:id="372"/>
      </w:r>
      <w:r>
        <w:rPr>
          <w:lang w:eastAsia="en-US"/>
        </w:rPr>
        <w:t xml:space="preserve">al contenido de categorías de </w:t>
      </w:r>
      <w:del w:id="384" w:author="Dahianna Vega Leiva" w:date="2010-12-29T13:32:00Z">
        <w:r w:rsidDel="00056E86">
          <w:rPr>
            <w:lang w:eastAsia="en-US"/>
          </w:rPr>
          <w:delText>paginas.la</w:delText>
        </w:r>
      </w:del>
      <w:ins w:id="385" w:author="Dahianna Vega Leiva" w:date="2010-12-29T13:32:00Z">
        <w:r w:rsidR="00056E86">
          <w:rPr>
            <w:lang w:eastAsia="en-US"/>
          </w:rPr>
          <w:t>páginas. La</w:t>
        </w:r>
      </w:ins>
      <w:r>
        <w:rPr>
          <w:lang w:eastAsia="en-US"/>
        </w:rPr>
        <w:t xml:space="preserve"> funcionalidad eliminar puede ser solicitada presionando el icono azul o el botón delete</w:t>
      </w:r>
      <w:ins w:id="386"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87" w:name="_Toc281339399"/>
      <w:bookmarkStart w:id="388"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87"/>
      <w:bookmarkEnd w:id="388"/>
    </w:p>
    <w:p w:rsidR="00625C7F" w:rsidRPr="00625C7F" w:rsidRDefault="00625C7F" w:rsidP="00625C7F">
      <w:pPr>
        <w:rPr>
          <w:lang w:eastAsia="en-US"/>
        </w:rPr>
      </w:pPr>
      <w:r>
        <w:t>En la ilustración n</w:t>
      </w:r>
      <w:r w:rsidR="00A40949">
        <w:t>ú</w:t>
      </w:r>
      <w:r>
        <w:t xml:space="preserve">mero </w:t>
      </w:r>
      <w:del w:id="389" w:author="Dahianna Vega Leiva" w:date="2010-12-29T13:32:00Z">
        <w:r w:rsidDel="00645D26">
          <w:delText xml:space="preserve">44 </w:delText>
        </w:r>
      </w:del>
      <w:ins w:id="390"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391"/>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392" w:author="Dahianna Vega Leiva" w:date="2010-12-29T13:32:00Z">
        <w:r w:rsidR="00645D26">
          <w:rPr>
            <w:lang w:eastAsia="en-US"/>
          </w:rPr>
          <w:t>,</w:t>
        </w:r>
      </w:ins>
      <w:r>
        <w:rPr>
          <w:lang w:eastAsia="en-US"/>
        </w:rPr>
        <w:t xml:space="preserve"> una con el icono de lápiz y la otra con el botón edit</w:t>
      </w:r>
      <w:ins w:id="393" w:author="Dahianna Vega Leiva" w:date="2010-12-29T13:33:00Z">
        <w:r w:rsidR="00645D26">
          <w:rPr>
            <w:lang w:eastAsia="en-US"/>
          </w:rPr>
          <w:t xml:space="preserve">. En ambos casos, </w:t>
        </w:r>
      </w:ins>
      <w:del w:id="394"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395" w:author="Dahianna Vega Leiva" w:date="2010-12-29T13:33:00Z">
        <w:r w:rsidDel="00645D26">
          <w:rPr>
            <w:lang w:eastAsia="en-US"/>
          </w:rPr>
          <w:delText>video.la</w:delText>
        </w:r>
      </w:del>
      <w:ins w:id="396" w:author="Dahianna Vega Leiva" w:date="2010-12-29T13:33:00Z">
        <w:r w:rsidR="00645D26">
          <w:rPr>
            <w:lang w:eastAsia="en-US"/>
          </w:rPr>
          <w:t>video. La</w:t>
        </w:r>
      </w:ins>
      <w:r>
        <w:rPr>
          <w:lang w:eastAsia="en-US"/>
        </w:rPr>
        <w:t xml:space="preserve"> funcionalidad eliminar puede ser solicitada presionando el icono azul o el botón delete</w:t>
      </w:r>
      <w:ins w:id="397"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391"/>
      <w:r w:rsidR="00645D26">
        <w:rPr>
          <w:rStyle w:val="Refdecomentario"/>
          <w:rFonts w:eastAsia="Times New Roman" w:cs="Times New Roman"/>
          <w:szCs w:val="20"/>
          <w:lang w:eastAsia="en-US"/>
        </w:rPr>
        <w:commentReference w:id="391"/>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98" w:name="_Toc281339400"/>
      <w:bookmarkStart w:id="399"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98"/>
      <w:bookmarkEnd w:id="399"/>
    </w:p>
    <w:p w:rsidR="00625C7F" w:rsidRPr="00625C7F" w:rsidRDefault="00F7176C" w:rsidP="00625C7F">
      <w:pPr>
        <w:rPr>
          <w:lang w:eastAsia="en-US"/>
        </w:rPr>
      </w:pPr>
      <w:r>
        <w:rPr>
          <w:b/>
        </w:rPr>
        <w:br w:type="page"/>
      </w:r>
      <w:r w:rsidR="007D782C">
        <w:t>En la ilustración nú</w:t>
      </w:r>
      <w:r w:rsidR="00625C7F">
        <w:t>mero 4</w:t>
      </w:r>
      <w:del w:id="400" w:author="Dahianna Vega Leiva" w:date="2010-12-29T13:33:00Z">
        <w:r w:rsidR="00625C7F" w:rsidDel="00645D26">
          <w:delText>5</w:delText>
        </w:r>
      </w:del>
      <w:ins w:id="401"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02" w:author="Dahianna Vega Leiva" w:date="2010-12-29T13:33:00Z">
        <w:r w:rsidR="00625C7F" w:rsidDel="00645D26">
          <w:rPr>
            <w:lang w:eastAsia="en-US"/>
          </w:rPr>
          <w:delText>un</w:delText>
        </w:r>
      </w:del>
      <w:ins w:id="403"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04"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05" w:author="Dahianna Vega Leiva" w:date="2010-12-29T13:34:00Z">
        <w:r w:rsidR="00625C7F" w:rsidDel="00645D26">
          <w:rPr>
            <w:lang w:eastAsia="en-US"/>
          </w:rPr>
          <w:delText>video.la</w:delText>
        </w:r>
      </w:del>
      <w:ins w:id="406"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7" w:name="_Toc281339401"/>
      <w:bookmarkStart w:id="408"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407"/>
      <w:bookmarkEnd w:id="408"/>
    </w:p>
    <w:p w:rsidR="00C061FC" w:rsidRDefault="00C061FC" w:rsidP="00C061FC">
      <w:r w:rsidRPr="00C061FC">
        <w:t xml:space="preserve">En la ilustración </w:t>
      </w:r>
      <w:del w:id="409" w:author="Dahianna Vega Leiva" w:date="2010-12-29T13:34:00Z">
        <w:r w:rsidRPr="00C061FC" w:rsidDel="00527C51">
          <w:delText xml:space="preserve">46 </w:delText>
        </w:r>
      </w:del>
      <w:ins w:id="410"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11" w:author="Dahianna Vega Leiva" w:date="2010-12-29T13:34:00Z">
        <w:r w:rsidR="00527C51">
          <w:t xml:space="preserve">es </w:t>
        </w:r>
      </w:ins>
      <w:r w:rsidRPr="00C061FC">
        <w:t>la encarga</w:t>
      </w:r>
      <w:ins w:id="412"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13" w:author="Dahianna Vega Leiva" w:date="2010-12-29T13:35:00Z">
        <w:r w:rsidRPr="00C061FC" w:rsidDel="00527C51">
          <w:delText>de tener la funcionalidad</w:delText>
        </w:r>
      </w:del>
      <w:ins w:id="414"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15" w:name="_Toc281339334"/>
      <w:bookmarkStart w:id="416" w:name="_Toc281355177"/>
      <w:r>
        <w:t xml:space="preserve">4.8. Puesta en </w:t>
      </w:r>
      <w:del w:id="417" w:author="Dahianna Vega Leiva" w:date="2010-12-29T13:35:00Z">
        <w:r w:rsidDel="00527C51">
          <w:delText>p</w:delText>
        </w:r>
      </w:del>
      <w:ins w:id="418" w:author="Dahianna Vega Leiva" w:date="2010-12-29T13:35:00Z">
        <w:r w:rsidR="00527C51">
          <w:t>P</w:t>
        </w:r>
      </w:ins>
      <w:r>
        <w:t>roducción</w:t>
      </w:r>
      <w:bookmarkEnd w:id="415"/>
      <w:bookmarkEnd w:id="416"/>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19"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20" w:author="Dahianna Vega Leiva" w:date="2010-12-29T13:36:00Z">
        <w:r w:rsidR="00527C51">
          <w:t>,</w:t>
        </w:r>
      </w:ins>
      <w:r>
        <w:t xml:space="preserve"> el cual es un link  que puede ser leído por lectores con capacidad de interpretar QR</w:t>
      </w:r>
      <w:del w:id="421" w:author="Dahianna Vega Leiva" w:date="2010-12-29T13:36:00Z">
        <w:r w:rsidDel="00527C51">
          <w:delText xml:space="preserve">, </w:delText>
        </w:r>
        <w:r w:rsidR="00D74D0D" w:rsidDel="00527C51">
          <w:delText>éste</w:delText>
        </w:r>
      </w:del>
      <w:ins w:id="422"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23" w:name="_Toc281339402"/>
      <w:bookmarkStart w:id="424"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23"/>
      <w:r w:rsidR="00015DCC">
        <w:t xml:space="preserve"> </w:t>
      </w:r>
      <w:hyperlink r:id="rId93" w:history="1">
        <w:r w:rsidR="00015DCC" w:rsidRPr="00B66F26">
          <w:rPr>
            <w:rStyle w:val="Hipervnculo"/>
          </w:rPr>
          <w:t>http://umacms.no-ip.org</w:t>
        </w:r>
        <w:bookmarkEnd w:id="424"/>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25" w:author="Dahianna Vega Leiva" w:date="2010-12-29T13:36:00Z">
        <w:r w:rsidR="004434E5" w:rsidDel="00527C51">
          <w:delText>principaples</w:delText>
        </w:r>
      </w:del>
      <w:ins w:id="426"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27" w:name="_Toc281339335"/>
      <w:bookmarkStart w:id="428" w:name="_Toc281355178"/>
      <w:r>
        <w:t>4.9.</w:t>
      </w:r>
      <w:r w:rsidR="00010D4C">
        <w:t xml:space="preserve"> </w:t>
      </w:r>
      <w:r>
        <w:t>Plan de pruebas</w:t>
      </w:r>
      <w:bookmarkEnd w:id="427"/>
      <w:bookmarkEnd w:id="428"/>
    </w:p>
    <w:p w:rsidR="000D5E98" w:rsidRPr="00E542FD" w:rsidRDefault="000D5E98" w:rsidP="000D5E98">
      <w:del w:id="429" w:author="Dahianna Vega Leiva" w:date="2010-12-29T13:37:00Z">
        <w:r w:rsidRPr="00E542FD" w:rsidDel="00527C51">
          <w:delText xml:space="preserve">Este </w:delText>
        </w:r>
      </w:del>
      <w:ins w:id="430"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31"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32" w:author="Dahianna Vega Leiva" w:date="2010-12-29T13:41:00Z">
        <w:r w:rsidR="00527C51">
          <w:t xml:space="preserve">, </w:t>
        </w:r>
      </w:ins>
      <w:del w:id="433"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34"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35" w:author="Dahianna Vega Leiva" w:date="2010-12-29T13:42:00Z">
        <w:r w:rsidRPr="00E542FD" w:rsidDel="0029210C">
          <w:delText>e</w:delText>
        </w:r>
      </w:del>
      <w:ins w:id="436" w:author="Dahianna Vega Leiva" w:date="2010-12-29T13:42:00Z">
        <w:r w:rsidR="0029210C">
          <w:t>é</w:t>
        </w:r>
      </w:ins>
      <w:r w:rsidRPr="00E542FD">
        <w:t>ste durante o al final del desarrollo, para determinar si satisface los requisitos iniciales</w:t>
      </w:r>
      <w:del w:id="437" w:author="Dahianna Vega Leiva" w:date="2010-12-29T13:42:00Z">
        <w:r w:rsidRPr="00E542FD" w:rsidDel="0029210C">
          <w:delText xml:space="preserve">, así </w:delText>
        </w:r>
      </w:del>
      <w:ins w:id="438"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39"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40"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41" w:author="Dahianna Vega Leiva" w:date="2010-12-29T13:43:00Z"/>
        </w:rPr>
      </w:pPr>
      <w:r>
        <w:tab/>
      </w:r>
      <w:bookmarkStart w:id="442" w:name="_Toc281339403"/>
      <w:bookmarkStart w:id="443"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42"/>
      <w:bookmarkEnd w:id="443"/>
    </w:p>
    <w:p w:rsidR="00000000" w:rsidRDefault="00431D50">
      <w:pPr>
        <w:rPr>
          <w:ins w:id="444" w:author="Dahianna Vega Leiva" w:date="2010-12-29T13:43:00Z"/>
        </w:rPr>
        <w:pPrChange w:id="445" w:author="Dahianna Vega Leiva" w:date="2010-12-29T13:43:00Z">
          <w:pPr>
            <w:pStyle w:val="Epgrafe"/>
            <w:jc w:val="center"/>
          </w:pPr>
        </w:pPrChange>
      </w:pPr>
    </w:p>
    <w:p w:rsidR="00000000" w:rsidRDefault="0029210C">
      <w:pPr>
        <w:pPrChange w:id="446" w:author="Dahianna Vega Leiva" w:date="2010-12-29T13:43:00Z">
          <w:pPr>
            <w:pStyle w:val="Epgrafe"/>
            <w:jc w:val="center"/>
          </w:pPr>
        </w:pPrChange>
      </w:pPr>
      <w:ins w:id="447" w:author="Dahianna Vega Leiva" w:date="2010-12-29T13:43:00Z">
        <w:r>
          <w:rPr>
            <w:lang w:eastAsia="en-US"/>
          </w:rPr>
          <w:t xml:space="preserve">AGREGAR COMENTARIOS DE LOS RESULTADOS DE LAS PRUEBAS, FUERON FAVORABLES? </w:t>
        </w:r>
      </w:ins>
      <w:ins w:id="448"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49" w:name="_Toc281339336"/>
      <w:bookmarkStart w:id="450" w:name="_Toc281355179"/>
      <w:r>
        <w:t>4.10. Plan de liberación</w:t>
      </w:r>
      <w:bookmarkEnd w:id="449"/>
      <w:bookmarkEnd w:id="450"/>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51" w:author="Dahianna Vega Leiva" w:date="2010-12-29T13:44:00Z">
        <w:r w:rsidR="0029210C">
          <w:t>é</w:t>
        </w:r>
      </w:ins>
      <w:del w:id="452" w:author="Dahianna Vega Leiva" w:date="2010-12-29T13:44:00Z">
        <w:r w:rsidDel="0029210C">
          <w:delText>e</w:delText>
        </w:r>
      </w:del>
      <w:r>
        <w:t xml:space="preserve">ste </w:t>
      </w:r>
      <w:ins w:id="453" w:author="Dahianna Vega Leiva" w:date="2010-12-29T13:45:00Z">
        <w:r w:rsidR="0029210C">
          <w:t>se encuentre</w:t>
        </w:r>
      </w:ins>
      <w:del w:id="454"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55"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56"/>
      <w:r w:rsidR="00785C43">
        <w:t>Soporte</w:t>
      </w:r>
      <w:commentRangeEnd w:id="456"/>
      <w:r w:rsidR="00375D89">
        <w:rPr>
          <w:rStyle w:val="Refdecomentario"/>
          <w:b w:val="0"/>
          <w:szCs w:val="20"/>
          <w:lang w:eastAsia="en-US"/>
        </w:rPr>
        <w:commentReference w:id="456"/>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57" w:name="_Toc281339337"/>
      <w:bookmarkStart w:id="458" w:name="_Toc281355180"/>
      <w:r w:rsidRPr="001175CC">
        <w:t xml:space="preserve">5. </w:t>
      </w:r>
      <w:r>
        <w:t>Conclusiones</w:t>
      </w:r>
      <w:bookmarkEnd w:id="457"/>
      <w:bookmarkEnd w:id="458"/>
    </w:p>
    <w:p w:rsidR="001175CC" w:rsidRDefault="001175CC" w:rsidP="001175CC">
      <w:pPr>
        <w:pStyle w:val="Encabezado"/>
      </w:pPr>
    </w:p>
    <w:p w:rsidR="00010D4C" w:rsidRDefault="00010D4C" w:rsidP="00AD4989">
      <w:pPr>
        <w:pStyle w:val="Subttulo"/>
        <w:keepNext/>
        <w:outlineLvl w:val="2"/>
      </w:pPr>
      <w:bookmarkStart w:id="459" w:name="_Toc281339338"/>
      <w:bookmarkStart w:id="460" w:name="_Toc281355181"/>
      <w:r>
        <w:t>5</w:t>
      </w:r>
      <w:r w:rsidRPr="00F23A57">
        <w:t>.</w:t>
      </w:r>
      <w:r>
        <w:t xml:space="preserve">1. </w:t>
      </w:r>
      <w:r w:rsidR="00E12A97">
        <w:t>M</w:t>
      </w:r>
      <w:r>
        <w:t>etodología</w:t>
      </w:r>
      <w:bookmarkEnd w:id="459"/>
      <w:bookmarkEnd w:id="46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61"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62"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63"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64" w:name="_Toc281339339"/>
      <w:bookmarkStart w:id="465" w:name="_Toc281355182"/>
      <w:r>
        <w:t>5</w:t>
      </w:r>
      <w:r w:rsidRPr="00F23A57">
        <w:t>.</w:t>
      </w:r>
      <w:r w:rsidR="00C061FC">
        <w:t>2</w:t>
      </w:r>
      <w:r w:rsidRPr="00F23A57">
        <w:t>.</w:t>
      </w:r>
      <w:r>
        <w:t xml:space="preserve"> </w:t>
      </w:r>
      <w:r w:rsidR="00E27F52">
        <w:t>Trabajo R</w:t>
      </w:r>
      <w:r>
        <w:t>ealizado</w:t>
      </w:r>
      <w:bookmarkEnd w:id="464"/>
      <w:bookmarkEnd w:id="465"/>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66" w:author="Dahianna Vega Leiva" w:date="2010-12-29T13:49:00Z">
        <w:r w:rsidR="00375D89">
          <w:t xml:space="preserve"> (</w:t>
        </w:r>
      </w:ins>
      <w:del w:id="467" w:author="Dahianna Vega Leiva" w:date="2010-12-29T13:49:00Z">
        <w:r w:rsidDel="00375D89">
          <w:delText xml:space="preserve">. </w:delText>
        </w:r>
      </w:del>
      <w:r>
        <w:t xml:space="preserve">Herramienta para generar diagramas </w:t>
      </w:r>
      <w:r w:rsidR="00997831">
        <w:t>UML</w:t>
      </w:r>
      <w:ins w:id="468" w:author="Dahianna Vega Leiva" w:date="2010-12-29T13:49:00Z">
        <w:r w:rsidR="00375D89">
          <w:t>)</w:t>
        </w:r>
      </w:ins>
      <w:del w:id="469"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70" w:author="Dahianna Vega Leiva" w:date="2010-12-29T13:49:00Z">
        <w:r w:rsidDel="00375D89">
          <w:delText>genero</w:delText>
        </w:r>
      </w:del>
      <w:ins w:id="471" w:author="Dahianna Vega Leiva" w:date="2010-12-29T13:49:00Z">
        <w:r w:rsidR="00375D89">
          <w:t>generó</w:t>
        </w:r>
      </w:ins>
      <w:r>
        <w:t xml:space="preserve"> un repositorio de documentación online con cada fuente de información de ayudo al estudio, análisis  </w:t>
      </w:r>
      <w:del w:id="472" w:author="Dahianna Vega Leiva" w:date="2010-12-29T13:49:00Z">
        <w:r w:rsidDel="00375D89">
          <w:delText>y</w:delText>
        </w:r>
      </w:del>
      <w:ins w:id="473"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74" w:name="_Toc281339340"/>
      <w:bookmarkStart w:id="475" w:name="_Toc281355183"/>
      <w:r>
        <w:t>5</w:t>
      </w:r>
      <w:r w:rsidRPr="00F23A57">
        <w:t>.</w:t>
      </w:r>
      <w:r w:rsidR="00C061FC">
        <w:t>3</w:t>
      </w:r>
      <w:r w:rsidRPr="00F23A57">
        <w:t>.</w:t>
      </w:r>
      <w:r>
        <w:t xml:space="preserve"> </w:t>
      </w:r>
      <w:r w:rsidR="00E27F52">
        <w:t>Aprendizaje O</w:t>
      </w:r>
      <w:r>
        <w:t>btenido</w:t>
      </w:r>
      <w:bookmarkEnd w:id="474"/>
      <w:bookmarkEnd w:id="475"/>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76" w:name="_Toc281339341"/>
      <w:r>
        <w:br w:type="page"/>
      </w:r>
    </w:p>
    <w:p w:rsidR="00010D4C" w:rsidRDefault="00010D4C" w:rsidP="00AD4989">
      <w:pPr>
        <w:pStyle w:val="Subttulo"/>
        <w:keepNext/>
        <w:outlineLvl w:val="2"/>
      </w:pPr>
      <w:bookmarkStart w:id="477"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76"/>
      <w:bookmarkEnd w:id="477"/>
    </w:p>
    <w:p w:rsidR="00010D4C" w:rsidRDefault="00010D4C" w:rsidP="00C061FC">
      <w:r>
        <w:t>En base al transcurso del desarrollo del proyecto de t</w:t>
      </w:r>
      <w:r w:rsidR="00AD4989">
        <w:t>í</w:t>
      </w:r>
      <w:r>
        <w:t xml:space="preserve">tulo se presentaron diferentes tipos de traspiés, como la gestión </w:t>
      </w:r>
      <w:ins w:id="478" w:author="Dahianna Vega Leiva" w:date="2010-12-29T13:50:00Z">
        <w:r w:rsidR="00375D89">
          <w:t>ó</w:t>
        </w:r>
      </w:ins>
      <w:del w:id="479"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80" w:author="Dahianna Vega Leiva" w:date="2010-12-29T13:50:00Z">
        <w:r w:rsidDel="00375D89">
          <w:delText xml:space="preserve">imprentar </w:delText>
        </w:r>
      </w:del>
      <w:del w:id="481" w:author="Dahianna Vega Leiva" w:date="2010-12-29T13:51:00Z">
        <w:r w:rsidDel="00375D89">
          <w:delText xml:space="preserve">un trabajo de </w:delText>
        </w:r>
      </w:del>
      <w:del w:id="482" w:author="Dahianna Vega Leiva" w:date="2010-12-29T13:50:00Z">
        <w:r w:rsidDel="00375D89">
          <w:delText>coordinado</w:delText>
        </w:r>
      </w:del>
      <w:ins w:id="483" w:author="Dahianna Vega Leiva" w:date="2010-12-29T13:51:00Z">
        <w:r w:rsidR="00375D89">
          <w:t>realizar una</w:t>
        </w:r>
      </w:ins>
      <w:del w:id="484" w:author="Dahianna Vega Leiva" w:date="2010-12-29T13:50:00Z">
        <w:r w:rsidDel="00375D89">
          <w:delText xml:space="preserve"> </w:delText>
        </w:r>
      </w:del>
      <w:ins w:id="485"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86"/>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86"/>
      <w:r w:rsidR="00375D89">
        <w:rPr>
          <w:rStyle w:val="Refdecomentario"/>
          <w:rFonts w:eastAsia="Times New Roman" w:cs="Times New Roman"/>
          <w:szCs w:val="20"/>
          <w:lang w:eastAsia="en-US"/>
        </w:rPr>
        <w:commentReference w:id="486"/>
      </w:r>
    </w:p>
    <w:p w:rsidR="00894031" w:rsidRDefault="00894031" w:rsidP="00C061FC"/>
    <w:p w:rsidR="00010D4C" w:rsidRDefault="00010D4C" w:rsidP="00C061FC">
      <w:commentRangeStart w:id="487"/>
      <w:r>
        <w:t>Gestión de recursos humanos: Gestionar reuniones presenciales y periódic</w:t>
      </w:r>
      <w:ins w:id="488" w:author="Dahianna Vega Leiva" w:date="2010-12-29T13:52:00Z">
        <w:r w:rsidR="00B548AD">
          <w:t>o</w:t>
        </w:r>
      </w:ins>
      <w:del w:id="489"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87"/>
      <w:r w:rsidR="00B548AD">
        <w:rPr>
          <w:rStyle w:val="Refdecomentario"/>
          <w:rFonts w:eastAsia="Times New Roman" w:cs="Times New Roman"/>
          <w:szCs w:val="20"/>
          <w:lang w:eastAsia="en-US"/>
        </w:rPr>
        <w:commentReference w:id="487"/>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90" w:name="_Toc281339342"/>
      <w:bookmarkStart w:id="491" w:name="_Toc281355185"/>
      <w:r>
        <w:t>5</w:t>
      </w:r>
      <w:r w:rsidRPr="00F23A57">
        <w:t>.</w:t>
      </w:r>
      <w:r w:rsidR="00C061FC">
        <w:t>5</w:t>
      </w:r>
      <w:r w:rsidRPr="00F23A57">
        <w:t xml:space="preserve">. </w:t>
      </w:r>
      <w:r w:rsidR="00894031">
        <w:t>Proyecciones</w:t>
      </w:r>
      <w:bookmarkEnd w:id="490"/>
      <w:bookmarkEnd w:id="491"/>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92" w:name="_Toc281339343"/>
      <w:bookmarkStart w:id="493" w:name="_Toc281355186"/>
      <w:r w:rsidRPr="00134FCB">
        <w:rPr>
          <w:lang w:val="en-US"/>
        </w:rPr>
        <w:t>6</w:t>
      </w:r>
      <w:r w:rsidR="00CC20D5" w:rsidRPr="00134FCB">
        <w:rPr>
          <w:lang w:val="en-US"/>
        </w:rPr>
        <w:t xml:space="preserve">. </w:t>
      </w:r>
      <w:r w:rsidR="00DF02B6" w:rsidRPr="00134FCB">
        <w:rPr>
          <w:lang w:val="en-US"/>
        </w:rPr>
        <w:t>Bibliografía</w:t>
      </w:r>
      <w:bookmarkEnd w:id="492"/>
      <w:bookmarkEnd w:id="49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94" w:name="_Toc281339344"/>
      <w:bookmarkStart w:id="495" w:name="_Toc281355187"/>
      <w:r>
        <w:t>Anexos</w:t>
      </w:r>
      <w:bookmarkEnd w:id="494"/>
      <w:bookmarkEnd w:id="495"/>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96" w:name="_Toc281339345"/>
      <w:bookmarkStart w:id="497" w:name="_Toc281355188"/>
      <w:r>
        <w:t>Anexos I.  Componentes XML</w:t>
      </w:r>
      <w:bookmarkEnd w:id="496"/>
      <w:bookmarkEnd w:id="49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98" w:name="_Toc281339346"/>
      <w:bookmarkStart w:id="499" w:name="_Toc281355189"/>
      <w:r>
        <w:t>Anexos II.  Casos de prueba</w:t>
      </w:r>
      <w:bookmarkEnd w:id="498"/>
      <w:bookmarkEnd w:id="49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00" w:name="_Toc281339347"/>
      <w:bookmarkStart w:id="501" w:name="_Toc281355190"/>
      <w:r>
        <w:t xml:space="preserve">Anexos III.  </w:t>
      </w:r>
      <w:r>
        <w:rPr>
          <w:lang w:val="es-ES"/>
        </w:rPr>
        <w:t>Sincronización Google SVN</w:t>
      </w:r>
      <w:bookmarkEnd w:id="500"/>
      <w:bookmarkEnd w:id="501"/>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02" w:name="_Toc281339348"/>
      <w:bookmarkStart w:id="503" w:name="_Toc281355191"/>
      <w:r>
        <w:t>Anexos IV.  Scripts  FF</w:t>
      </w:r>
      <w:r w:rsidR="00E41A61" w:rsidRPr="00E41A61">
        <w:t>mpeg</w:t>
      </w:r>
      <w:bookmarkEnd w:id="502"/>
      <w:bookmarkEnd w:id="503"/>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04" w:name="_Toc281355192"/>
      <w:r w:rsidRPr="00E41A61">
        <w:t xml:space="preserve">Anexos V.  </w:t>
      </w:r>
      <w:r>
        <w:t>Integración</w:t>
      </w:r>
      <w:r w:rsidRPr="00E41A61">
        <w:t xml:space="preserve"> </w:t>
      </w:r>
      <w:r>
        <w:t>Multimedia</w:t>
      </w:r>
      <w:bookmarkEnd w:id="504"/>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05" w:name="_Toc281328713"/>
      <w:bookmarkStart w:id="506" w:name="_Toc281339350"/>
      <w:bookmarkStart w:id="507" w:name="_Toc281355193"/>
      <w:r w:rsidRPr="00E41A61">
        <w:t>Anexos V</w:t>
      </w:r>
      <w:r>
        <w:t>I</w:t>
      </w:r>
      <w:r w:rsidRPr="00E41A61">
        <w:t xml:space="preserve">.  </w:t>
      </w:r>
      <w:r>
        <w:t>Formato Minuta Reuniones</w:t>
      </w:r>
      <w:bookmarkEnd w:id="505"/>
      <w:bookmarkEnd w:id="506"/>
      <w:bookmarkEnd w:id="507"/>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08" w:name="_Toc281328714"/>
      <w:bookmarkStart w:id="509" w:name="_Toc281339351"/>
      <w:r w:rsidRPr="00E41A61">
        <w:t>Anexos V</w:t>
      </w:r>
      <w:r>
        <w:t>II</w:t>
      </w:r>
      <w:r w:rsidRPr="00E41A61">
        <w:t xml:space="preserve">.  </w:t>
      </w:r>
      <w:r>
        <w:t>Formato Documentación Metodología XP</w:t>
      </w:r>
      <w:bookmarkEnd w:id="508"/>
      <w:bookmarkEnd w:id="509"/>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10" w:name="_GoBack"/>
      <w:bookmarkEnd w:id="510"/>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11" w:name="_Toc281339352"/>
      <w:bookmarkStart w:id="512" w:name="_Toc281355194"/>
      <w:r>
        <w:t>Glosario</w:t>
      </w:r>
      <w:bookmarkEnd w:id="511"/>
      <w:bookmarkEnd w:id="51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13" w:name="_Toc281339353"/>
      <w:bookmarkStart w:id="514" w:name="_Toc281355195"/>
      <w:r w:rsidRPr="0064191E">
        <w:rPr>
          <w:lang w:val="en-US"/>
        </w:rPr>
        <w:t>Acrónimos</w:t>
      </w:r>
      <w:bookmarkEnd w:id="513"/>
      <w:bookmarkEnd w:id="51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72"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391"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56" w:author="Dahianna Vega Leiva" w:date="2010-12-29T13:46:00Z" w:initials="DVL">
    <w:p w:rsidR="00375D89" w:rsidRDefault="00375D89">
      <w:pPr>
        <w:pStyle w:val="Textocomentario"/>
      </w:pPr>
      <w:r>
        <w:rPr>
          <w:rStyle w:val="Refdecomentario"/>
        </w:rPr>
        <w:annotationRef/>
      </w:r>
      <w:r>
        <w:t>Introducir este punto no solo citarlo.</w:t>
      </w:r>
    </w:p>
  </w:comment>
  <w:comment w:id="486"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87"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1D50" w:rsidRDefault="00431D50">
      <w:pPr>
        <w:spacing w:before="0" w:after="0" w:line="240" w:lineRule="auto"/>
      </w:pPr>
      <w:r>
        <w:separator/>
      </w:r>
    </w:p>
  </w:endnote>
  <w:endnote w:type="continuationSeparator" w:id="0">
    <w:p w:rsidR="00431D50" w:rsidRDefault="00431D50">
      <w:pPr>
        <w:spacing w:before="0" w:after="0" w:line="240" w:lineRule="auto"/>
      </w:pPr>
      <w:r>
        <w:continuationSeparator/>
      </w:r>
    </w:p>
  </w:endnote>
  <w:endnote w:type="continuationNotice" w:id="1">
    <w:p w:rsidR="00431D50" w:rsidRDefault="00431D50">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123</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1D50" w:rsidRDefault="00431D50">
      <w:pPr>
        <w:spacing w:before="0" w:after="0" w:line="240" w:lineRule="auto"/>
      </w:pPr>
      <w:r>
        <w:separator/>
      </w:r>
    </w:p>
  </w:footnote>
  <w:footnote w:type="continuationSeparator" w:id="0">
    <w:p w:rsidR="00431D50" w:rsidRDefault="00431D50">
      <w:pPr>
        <w:spacing w:before="0" w:after="0" w:line="240" w:lineRule="auto"/>
      </w:pPr>
      <w:r>
        <w:continuationSeparator/>
      </w:r>
    </w:p>
  </w:footnote>
  <w:footnote w:type="continuationNotice" w:id="1">
    <w:p w:rsidR="00431D50" w:rsidRDefault="00431D50">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1D50"/>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8891DD8-4201-466E-8BAC-D97EF36E8B59}">
  <ds:schemaRefs>
    <ds:schemaRef ds:uri="http://schemas.openxmlformats.org/officeDocument/2006/bibliography"/>
  </ds:schemaRefs>
</ds:datastoreItem>
</file>

<file path=customXml/itemProps2.xml><?xml version="1.0" encoding="utf-8"?>
<ds:datastoreItem xmlns:ds="http://schemas.openxmlformats.org/officeDocument/2006/customXml" ds:itemID="{B5AED73E-1D5C-4D00-8722-88BEFC0215A0}">
  <ds:schemaRefs>
    <ds:schemaRef ds:uri="http://schemas.openxmlformats.org/officeDocument/2006/bibliography"/>
  </ds:schemaRefs>
</ds:datastoreItem>
</file>

<file path=customXml/itemProps3.xml><?xml version="1.0" encoding="utf-8"?>
<ds:datastoreItem xmlns:ds="http://schemas.openxmlformats.org/officeDocument/2006/customXml" ds:itemID="{A399A065-A49E-4AB9-8031-8256440CE1C6}">
  <ds:schemaRefs>
    <ds:schemaRef ds:uri="http://schemas.openxmlformats.org/officeDocument/2006/bibliography"/>
  </ds:schemaRefs>
</ds:datastoreItem>
</file>

<file path=customXml/itemProps4.xml><?xml version="1.0" encoding="utf-8"?>
<ds:datastoreItem xmlns:ds="http://schemas.openxmlformats.org/officeDocument/2006/customXml" ds:itemID="{B59E1B77-0E5C-4317-9722-BED35BD2D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Pages>
  <Words>20655</Words>
  <Characters>113608</Characters>
  <Application>Microsoft Office Word</Application>
  <DocSecurity>0</DocSecurity>
  <Lines>946</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133996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2010-12-30T00:46:00Z</dcterms:modified>
</cp:coreProperties>
</file>