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011E4">
            <w:pPr>
              <w:pStyle w:val="Sinespaciado"/>
              <w:snapToGrid w:val="0"/>
              <w:jc w:val="both"/>
            </w:pPr>
            <w:hyperlink r:id="rId10" w:history="1">
              <w:r w:rsidR="00CC20D5">
                <w:rPr>
                  <w:rStyle w:val="Hipervnculo"/>
                </w:rPr>
                <w:t>Rogelio.elias@sonda.com</w:t>
              </w:r>
            </w:hyperlink>
          </w:p>
          <w:p w:rsidR="00CC20D5" w:rsidRDefault="009011E4">
            <w:pPr>
              <w:pStyle w:val="Sinespaciado"/>
              <w:snapToGrid w:val="0"/>
              <w:jc w:val="both"/>
            </w:pPr>
            <w:hyperlink r:id="rId11" w:history="1">
              <w:r w:rsidR="00CC20D5">
                <w:rPr>
                  <w:rStyle w:val="Hipervnculo"/>
                </w:rPr>
                <w:t>rodrigo.riquelme@latercera.com</w:t>
              </w:r>
            </w:hyperlink>
          </w:p>
          <w:p w:rsidR="00CC20D5" w:rsidRDefault="009011E4">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9011E4">
      <w:pPr>
        <w:pStyle w:val="TDC1"/>
        <w:rPr>
          <w:rFonts w:asciiTheme="minorHAnsi" w:eastAsiaTheme="minorEastAsia" w:hAnsiTheme="minorHAnsi" w:cstheme="minorBidi"/>
          <w:b w:val="0"/>
          <w:sz w:val="22"/>
          <w:lang w:eastAsia="es-CL"/>
        </w:rPr>
      </w:pPr>
      <w:r w:rsidRPr="009011E4">
        <w:rPr>
          <w:lang w:val="es-ES"/>
        </w:rPr>
        <w:fldChar w:fldCharType="begin"/>
      </w:r>
      <w:r w:rsidR="00410993">
        <w:rPr>
          <w:lang w:val="es-ES"/>
        </w:rPr>
        <w:instrText xml:space="preserve"> TOC \o "1-3" \h \z \u </w:instrText>
      </w:r>
      <w:r w:rsidRPr="009011E4">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625C7F">
          <w:rPr>
            <w:webHidden/>
          </w:rPr>
          <w:t>1</w:t>
        </w:r>
        <w:r>
          <w:rPr>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625C7F">
          <w:rPr>
            <w:noProof/>
            <w:webHidden/>
          </w:rPr>
          <w:t>1</w:t>
        </w:r>
        <w:r>
          <w:rPr>
            <w:noProof/>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625C7F">
          <w:rPr>
            <w:webHidden/>
          </w:rPr>
          <w:t>1</w:t>
        </w:r>
        <w:r>
          <w:rPr>
            <w:webHidden/>
          </w:rPr>
          <w:fldChar w:fldCharType="end"/>
        </w:r>
      </w:hyperlink>
    </w:p>
    <w:p w:rsidR="005C0E38" w:rsidRDefault="009011E4">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625C7F">
          <w:rPr>
            <w:webHidden/>
          </w:rPr>
          <w:t>1</w:t>
        </w:r>
        <w:r>
          <w:rPr>
            <w:webHidden/>
          </w:rPr>
          <w:fldChar w:fldCharType="end"/>
        </w:r>
      </w:hyperlink>
    </w:p>
    <w:p w:rsidR="004D0E07" w:rsidDel="00AB3436" w:rsidRDefault="009011E4">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9011E4">
          <w:rPr>
            <w:rPrChange w:id="2" w:author="manolo" w:date="2010-12-23T14:41:00Z">
              <w:rPr>
                <w:rStyle w:val="Hipervnculo"/>
              </w:rPr>
            </w:rPrChange>
          </w:rPr>
          <w:delText>Capítulo 1. Introducción</w:delText>
        </w:r>
        <w:r w:rsidR="004D0E07" w:rsidDel="00AB3436">
          <w:rPr>
            <w:webHidden/>
          </w:rPr>
          <w:tab/>
          <w:delText>11</w:delText>
        </w:r>
      </w:del>
    </w:p>
    <w:p w:rsidR="004D0E07" w:rsidDel="00AB3436" w:rsidRDefault="009011E4">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9011E4">
          <w:rPr>
            <w:noProof/>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9011E4">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9011E4">
          <w:rPr>
            <w:noProof/>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9011E4">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9011E4">
          <w:rPr>
            <w:noProof/>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9011E4">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9011E4">
          <w:rPr>
            <w:noProof/>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9011E4">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9011E4">
          <w:rPr>
            <w:noProof/>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9011E4">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9011E4">
          <w:rPr>
            <w:noProof/>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9011E4">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9011E4">
          <w:rPr>
            <w:noProof/>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9011E4">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9011E4">
          <w:rPr>
            <w:rPrChange w:id="26" w:author="manolo" w:date="2010-12-23T14:41:00Z">
              <w:rPr>
                <w:rStyle w:val="Hipervnculo"/>
              </w:rPr>
            </w:rPrChange>
          </w:rPr>
          <w:delText>Capítulo 2. Marco Teórico</w:delText>
        </w:r>
        <w:r w:rsidR="004D0E07" w:rsidDel="00AB3436">
          <w:rPr>
            <w:webHidden/>
          </w:rPr>
          <w:tab/>
          <w:delText>21</w:delText>
        </w:r>
      </w:del>
    </w:p>
    <w:p w:rsidR="004D0E07" w:rsidDel="00AB3436" w:rsidRDefault="009011E4">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9011E4">
          <w:rPr>
            <w:noProof/>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9011E4">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9011E4">
          <w:rPr>
            <w:noProof/>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9011E4">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9011E4">
          <w:rPr>
            <w:noProof/>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9011E4">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9011E4">
          <w:rPr>
            <w:noProof/>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9011E4">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9011E4">
          <w:rPr>
            <w:noProof/>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9011E4">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9011E4">
          <w:rPr>
            <w:noProof/>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9011E4">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9011E4">
          <w:rPr>
            <w:noProof/>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9011E4">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9011E4">
          <w:rPr>
            <w:noProof/>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9011E4">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9011E4">
          <w:rPr>
            <w:noProof/>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9011E4">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9011E4">
          <w:rPr>
            <w:noProof/>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9011E4">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9011E4">
          <w:rPr>
            <w:noProof/>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9011E4">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9011E4">
          <w:rPr>
            <w:noProof/>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9011E4">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9011E4">
          <w:rPr>
            <w:noProof/>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9011E4">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9011E4">
          <w:rPr>
            <w:noProof/>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9011E4">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9011E4">
          <w:rPr>
            <w:noProof/>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9011E4">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9011E4">
          <w:rPr>
            <w:noProof/>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9011E4">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9011E4">
          <w:rPr>
            <w:noProof/>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9011E4">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9011E4">
          <w:rPr>
            <w:noProof/>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9011E4">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9011E4">
          <w:rPr>
            <w:noProof/>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9011E4">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9011E4">
          <w:rPr>
            <w:noProof/>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9011E4">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9011E4">
          <w:rPr>
            <w:noProof/>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9011E4">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9011E4">
          <w:rPr>
            <w:noProof/>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9011E4">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9011E4">
          <w:rPr>
            <w:noProof/>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9011E4">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9011E4">
          <w:rPr>
            <w:noProof/>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9011E4">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9011E4">
          <w:rPr>
            <w:noProof/>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9011E4">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9011E4">
          <w:rPr>
            <w:noProof/>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9011E4">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9011E4">
          <w:rPr>
            <w:noProof/>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9011E4">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9011E4">
          <w:rPr>
            <w:noProof/>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9011E4">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9011E4">
          <w:rPr>
            <w:noProof/>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9011E4">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9011E4">
          <w:rPr>
            <w:noProof/>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9011E4">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9011E4">
          <w:rPr>
            <w:noProof/>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9011E4">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9011E4">
          <w:rPr>
            <w:noProof/>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9011E4">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9011E4">
          <w:rPr>
            <w:noProof/>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9011E4">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9011E4">
          <w:rPr>
            <w:rPrChange w:id="128" w:author="manolo" w:date="2010-12-23T14:41:00Z">
              <w:rPr>
                <w:rStyle w:val="Hipervnculo"/>
              </w:rPr>
            </w:rPrChange>
          </w:rPr>
          <w:delText>Capítulo 3: Estado del Arte</w:delText>
        </w:r>
        <w:r w:rsidR="004D0E07" w:rsidDel="00AB3436">
          <w:rPr>
            <w:webHidden/>
          </w:rPr>
          <w:tab/>
          <w:delText>65</w:delText>
        </w:r>
      </w:del>
    </w:p>
    <w:p w:rsidR="004D0E07" w:rsidDel="00AB3436" w:rsidRDefault="009011E4">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9011E4">
          <w:rPr>
            <w:noProof/>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9011E4">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9011E4">
          <w:rPr>
            <w:noProof/>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9011E4">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9011E4">
          <w:rPr>
            <w:noProof/>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9011E4">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9011E4">
          <w:rPr>
            <w:noProof/>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9011E4">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9011E4">
          <w:rPr>
            <w:noProof/>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9011E4">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9011E4">
          <w:rPr>
            <w:noProof/>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9011E4">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9011E4">
          <w:rPr>
            <w:noProof/>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9011E4">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9011E4">
          <w:rPr>
            <w:noProof/>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9011E4">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9011E4">
          <w:rPr>
            <w:noProof/>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9011E4">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9011E4">
          <w:rPr>
            <w:noProof/>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9011E4">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9011E4">
          <w:rPr>
            <w:rPrChange w:id="161" w:author="manolo" w:date="2010-12-23T14:41:00Z">
              <w:rPr>
                <w:rStyle w:val="Hipervnculo"/>
              </w:rPr>
            </w:rPrChange>
          </w:rPr>
          <w:delText>4. Desarrollo</w:delText>
        </w:r>
        <w:r w:rsidR="004D0E07" w:rsidDel="00AB3436">
          <w:rPr>
            <w:webHidden/>
          </w:rPr>
          <w:tab/>
          <w:delText>78</w:delText>
        </w:r>
      </w:del>
    </w:p>
    <w:p w:rsidR="004D0E07" w:rsidDel="00AB3436" w:rsidRDefault="009011E4">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9011E4">
          <w:rPr>
            <w:noProof/>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9011E4">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9011E4">
          <w:rPr>
            <w:noProof/>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9011E4">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9011E4">
          <w:rPr>
            <w:noProof/>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9011E4">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9011E4">
          <w:rPr>
            <w:noProof/>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9011E4">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9011E4">
          <w:rPr>
            <w:noProof/>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9011E4">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9011E4">
          <w:rPr>
            <w:noProof/>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9011E4">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9011E4">
          <w:rPr>
            <w:noProof/>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9011E4">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9011E4">
          <w:rPr>
            <w:noProof/>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9011E4">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9011E4">
          <w:rPr>
            <w:noProof/>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9011E4">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9011E4">
          <w:rPr>
            <w:noProof/>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9011E4">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9011E4">
          <w:rPr>
            <w:noProof/>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9011E4">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9011E4">
          <w:rPr>
            <w:noProof/>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9011E4">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9011E4">
          <w:rPr>
            <w:noProof/>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9011E4">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9011E4">
          <w:rPr>
            <w:noProof/>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9011E4">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9011E4">
          <w:rPr>
            <w:noProof/>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9011E4">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9011E4">
          <w:rPr>
            <w:noProof/>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9011E4">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9011E4">
          <w:rPr>
            <w:noProof/>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9011E4">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9011E4">
          <w:rPr>
            <w:noProof/>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9011E4">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9011E4">
          <w:rPr>
            <w:noProof/>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9011E4">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9011E4">
          <w:rPr>
            <w:noProof/>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9011E4">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9011E4">
          <w:rPr>
            <w:noProof/>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9011E4">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9011E4">
          <w:rPr>
            <w:noProof/>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9011E4">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9011E4">
          <w:rPr>
            <w:noProof/>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9011E4">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9011E4">
          <w:rPr>
            <w:noProof/>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9011E4">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9011E4">
          <w:rPr>
            <w:rPrChange w:id="236" w:author="manolo" w:date="2010-12-23T14:41:00Z">
              <w:rPr>
                <w:rStyle w:val="Hipervnculo"/>
              </w:rPr>
            </w:rPrChange>
          </w:rPr>
          <w:delText>5. Conclusiones</w:delText>
        </w:r>
        <w:r w:rsidR="004D0E07" w:rsidDel="00AB3436">
          <w:rPr>
            <w:webHidden/>
          </w:rPr>
          <w:tab/>
          <w:delText>127</w:delText>
        </w:r>
      </w:del>
    </w:p>
    <w:p w:rsidR="004D0E07" w:rsidDel="00AB3436" w:rsidRDefault="009011E4">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9011E4">
          <w:rPr>
            <w:noProof/>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9011E4">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9011E4">
          <w:rPr>
            <w:noProof/>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9011E4">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9011E4">
          <w:rPr>
            <w:rPrChange w:id="245" w:author="manolo" w:date="2010-12-23T14:41:00Z">
              <w:rPr>
                <w:rStyle w:val="Hipervnculo"/>
                <w:lang w:val="en-US"/>
              </w:rPr>
            </w:rPrChange>
          </w:rPr>
          <w:delText>6. Bibliografía</w:delText>
        </w:r>
        <w:r w:rsidR="004D0E07" w:rsidDel="00AB3436">
          <w:rPr>
            <w:webHidden/>
          </w:rPr>
          <w:tab/>
          <w:delText>130</w:delText>
        </w:r>
      </w:del>
    </w:p>
    <w:p w:rsidR="004D0E07" w:rsidDel="00AB3436" w:rsidRDefault="009011E4">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9011E4">
          <w:rPr>
            <w:rPrChange w:id="248" w:author="manolo" w:date="2010-12-23T14:41:00Z">
              <w:rPr>
                <w:rStyle w:val="Hipervnculo"/>
              </w:rPr>
            </w:rPrChange>
          </w:rPr>
          <w:delText>Glosario</w:delText>
        </w:r>
        <w:r w:rsidR="004D0E07" w:rsidDel="00AB3436">
          <w:rPr>
            <w:webHidden/>
          </w:rPr>
          <w:tab/>
          <w:delText>132</w:delText>
        </w:r>
      </w:del>
    </w:p>
    <w:p w:rsidR="004D0E07" w:rsidDel="00AB3436" w:rsidRDefault="009011E4">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9011E4">
          <w:rPr>
            <w:rPrChange w:id="251" w:author="manolo" w:date="2010-12-23T14:41:00Z">
              <w:rPr>
                <w:rStyle w:val="Hipervnculo"/>
                <w:lang w:val="en-US"/>
              </w:rPr>
            </w:rPrChange>
          </w:rPr>
          <w:delText>Acrónimos</w:delText>
        </w:r>
        <w:r w:rsidR="004D0E07" w:rsidDel="00AB3436">
          <w:rPr>
            <w:webHidden/>
          </w:rPr>
          <w:tab/>
          <w:delText>133</w:delText>
        </w:r>
      </w:del>
    </w:p>
    <w:p w:rsidR="00391FD4" w:rsidRDefault="009011E4">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9011E4">
      <w:pPr>
        <w:pStyle w:val="Tabladeilustraciones"/>
        <w:tabs>
          <w:tab w:val="right" w:leader="dot" w:pos="8828"/>
        </w:tabs>
        <w:rPr>
          <w:rFonts w:asciiTheme="minorHAnsi" w:eastAsiaTheme="minorEastAsia" w:hAnsiTheme="minorHAnsi" w:cstheme="minorBidi"/>
          <w:noProof/>
          <w:sz w:val="22"/>
          <w:szCs w:val="22"/>
          <w:lang w:eastAsia="es-CL"/>
        </w:rPr>
      </w:pPr>
      <w:r w:rsidRPr="009011E4">
        <w:rPr>
          <w:lang w:val="es-ES"/>
        </w:rPr>
        <w:fldChar w:fldCharType="begin"/>
      </w:r>
      <w:r w:rsidR="00E010D5">
        <w:rPr>
          <w:lang w:val="es-ES"/>
        </w:rPr>
        <w:instrText xml:space="preserve"> TOC \c "Ilustración" </w:instrText>
      </w:r>
      <w:r w:rsidRPr="009011E4">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625C7F">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011E4">
        <w:rPr>
          <w:noProof/>
        </w:rPr>
        <w:fldChar w:fldCharType="begin"/>
      </w:r>
      <w:r>
        <w:rPr>
          <w:noProof/>
        </w:rPr>
        <w:instrText xml:space="preserve"> PAGEREF _Toc280817186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011E4">
        <w:rPr>
          <w:noProof/>
        </w:rPr>
        <w:fldChar w:fldCharType="begin"/>
      </w:r>
      <w:r>
        <w:rPr>
          <w:noProof/>
        </w:rPr>
        <w:instrText xml:space="preserve"> PAGEREF _Toc280817187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011E4">
        <w:rPr>
          <w:noProof/>
        </w:rPr>
        <w:fldChar w:fldCharType="begin"/>
      </w:r>
      <w:r>
        <w:rPr>
          <w:noProof/>
        </w:rPr>
        <w:instrText xml:space="preserve"> PAGEREF _Toc280817188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011E4">
        <w:rPr>
          <w:noProof/>
        </w:rPr>
        <w:fldChar w:fldCharType="begin"/>
      </w:r>
      <w:r>
        <w:rPr>
          <w:noProof/>
        </w:rPr>
        <w:instrText xml:space="preserve"> PAGEREF _Toc280817189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011E4">
        <w:rPr>
          <w:noProof/>
        </w:rPr>
        <w:fldChar w:fldCharType="begin"/>
      </w:r>
      <w:r>
        <w:rPr>
          <w:noProof/>
        </w:rPr>
        <w:instrText xml:space="preserve"> PAGEREF _Toc280817190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011E4">
        <w:rPr>
          <w:noProof/>
        </w:rPr>
        <w:fldChar w:fldCharType="begin"/>
      </w:r>
      <w:r>
        <w:rPr>
          <w:noProof/>
        </w:rPr>
        <w:instrText xml:space="preserve"> PAGEREF _Toc280817191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011E4">
        <w:rPr>
          <w:noProof/>
        </w:rPr>
        <w:fldChar w:fldCharType="begin"/>
      </w:r>
      <w:r>
        <w:rPr>
          <w:noProof/>
        </w:rPr>
        <w:instrText xml:space="preserve"> PAGEREF _Toc280817192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011E4">
        <w:rPr>
          <w:noProof/>
        </w:rPr>
        <w:fldChar w:fldCharType="begin"/>
      </w:r>
      <w:r>
        <w:rPr>
          <w:noProof/>
        </w:rPr>
        <w:instrText xml:space="preserve"> PAGEREF _Toc280817193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011E4">
        <w:rPr>
          <w:noProof/>
        </w:rPr>
        <w:fldChar w:fldCharType="begin"/>
      </w:r>
      <w:r>
        <w:rPr>
          <w:noProof/>
        </w:rPr>
        <w:instrText xml:space="preserve"> PAGEREF _Toc280817194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011E4">
        <w:rPr>
          <w:noProof/>
        </w:rPr>
        <w:fldChar w:fldCharType="begin"/>
      </w:r>
      <w:r>
        <w:rPr>
          <w:noProof/>
        </w:rPr>
        <w:instrText xml:space="preserve"> PAGEREF _Toc280817195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011E4">
        <w:rPr>
          <w:noProof/>
        </w:rPr>
        <w:fldChar w:fldCharType="begin"/>
      </w:r>
      <w:r>
        <w:rPr>
          <w:noProof/>
        </w:rPr>
        <w:instrText xml:space="preserve"> PAGEREF _Toc280817196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011E4">
        <w:rPr>
          <w:noProof/>
        </w:rPr>
        <w:fldChar w:fldCharType="begin"/>
      </w:r>
      <w:r>
        <w:rPr>
          <w:noProof/>
        </w:rPr>
        <w:instrText xml:space="preserve"> PAGEREF _Toc280817197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011E4">
        <w:rPr>
          <w:noProof/>
        </w:rPr>
        <w:fldChar w:fldCharType="begin"/>
      </w:r>
      <w:r>
        <w:rPr>
          <w:noProof/>
        </w:rPr>
        <w:instrText xml:space="preserve"> PAGEREF _Toc280817198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011E4">
        <w:rPr>
          <w:noProof/>
        </w:rPr>
        <w:fldChar w:fldCharType="begin"/>
      </w:r>
      <w:r>
        <w:rPr>
          <w:noProof/>
        </w:rPr>
        <w:instrText xml:space="preserve"> PAGEREF _Toc280817199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011E4">
        <w:rPr>
          <w:noProof/>
        </w:rPr>
        <w:fldChar w:fldCharType="begin"/>
      </w:r>
      <w:r>
        <w:rPr>
          <w:noProof/>
        </w:rPr>
        <w:instrText xml:space="preserve"> PAGEREF _Toc280817200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011E4">
        <w:rPr>
          <w:noProof/>
        </w:rPr>
        <w:fldChar w:fldCharType="begin"/>
      </w:r>
      <w:r>
        <w:rPr>
          <w:noProof/>
        </w:rPr>
        <w:instrText xml:space="preserve"> PAGEREF _Toc280817201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011E4">
        <w:rPr>
          <w:noProof/>
        </w:rPr>
        <w:fldChar w:fldCharType="begin"/>
      </w:r>
      <w:r>
        <w:rPr>
          <w:noProof/>
        </w:rPr>
        <w:instrText xml:space="preserve"> PAGEREF _Toc280817202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011E4">
        <w:rPr>
          <w:noProof/>
        </w:rPr>
        <w:fldChar w:fldCharType="begin"/>
      </w:r>
      <w:r>
        <w:rPr>
          <w:noProof/>
        </w:rPr>
        <w:instrText xml:space="preserve"> PAGEREF _Toc280817203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011E4">
        <w:rPr>
          <w:noProof/>
        </w:rPr>
        <w:fldChar w:fldCharType="begin"/>
      </w:r>
      <w:r>
        <w:rPr>
          <w:noProof/>
        </w:rPr>
        <w:instrText xml:space="preserve"> PAGEREF _Toc280817204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011E4">
        <w:rPr>
          <w:noProof/>
        </w:rPr>
        <w:fldChar w:fldCharType="begin"/>
      </w:r>
      <w:r>
        <w:rPr>
          <w:noProof/>
        </w:rPr>
        <w:instrText xml:space="preserve"> PAGEREF _Toc280817205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011E4">
        <w:rPr>
          <w:noProof/>
        </w:rPr>
        <w:fldChar w:fldCharType="begin"/>
      </w:r>
      <w:r>
        <w:rPr>
          <w:noProof/>
        </w:rPr>
        <w:instrText xml:space="preserve"> PAGEREF _Toc280817206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011E4">
        <w:rPr>
          <w:noProof/>
        </w:rPr>
        <w:fldChar w:fldCharType="begin"/>
      </w:r>
      <w:r>
        <w:rPr>
          <w:noProof/>
        </w:rPr>
        <w:instrText xml:space="preserve"> PAGEREF _Toc280817207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011E4">
        <w:rPr>
          <w:noProof/>
        </w:rPr>
        <w:fldChar w:fldCharType="begin"/>
      </w:r>
      <w:r>
        <w:rPr>
          <w:noProof/>
        </w:rPr>
        <w:instrText xml:space="preserve"> PAGEREF _Toc280817208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011E4">
        <w:rPr>
          <w:noProof/>
        </w:rPr>
        <w:fldChar w:fldCharType="begin"/>
      </w:r>
      <w:r>
        <w:rPr>
          <w:noProof/>
        </w:rPr>
        <w:instrText xml:space="preserve"> PAGEREF _Toc280817209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011E4">
        <w:rPr>
          <w:noProof/>
        </w:rPr>
        <w:fldChar w:fldCharType="begin"/>
      </w:r>
      <w:r>
        <w:rPr>
          <w:noProof/>
        </w:rPr>
        <w:instrText xml:space="preserve"> PAGEREF _Toc280817210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9011E4">
        <w:rPr>
          <w:noProof/>
        </w:rPr>
        <w:fldChar w:fldCharType="begin"/>
      </w:r>
      <w:r>
        <w:rPr>
          <w:noProof/>
        </w:rPr>
        <w:instrText xml:space="preserve"> PAGEREF _Toc280817211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011E4">
        <w:rPr>
          <w:noProof/>
        </w:rPr>
        <w:fldChar w:fldCharType="begin"/>
      </w:r>
      <w:r>
        <w:rPr>
          <w:noProof/>
        </w:rPr>
        <w:instrText xml:space="preserve"> PAGEREF _Toc280817212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011E4">
        <w:rPr>
          <w:noProof/>
        </w:rPr>
        <w:fldChar w:fldCharType="begin"/>
      </w:r>
      <w:r>
        <w:rPr>
          <w:noProof/>
        </w:rPr>
        <w:instrText xml:space="preserve"> PAGEREF _Toc280817213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9011E4">
        <w:rPr>
          <w:noProof/>
        </w:rPr>
        <w:fldChar w:fldCharType="begin"/>
      </w:r>
      <w:r>
        <w:rPr>
          <w:noProof/>
        </w:rPr>
        <w:instrText xml:space="preserve"> PAGEREF _Toc280817214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011E4">
        <w:rPr>
          <w:noProof/>
        </w:rPr>
        <w:fldChar w:fldCharType="begin"/>
      </w:r>
      <w:r>
        <w:rPr>
          <w:noProof/>
        </w:rPr>
        <w:instrText xml:space="preserve"> PAGEREF _Toc280817215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9011E4">
        <w:rPr>
          <w:noProof/>
        </w:rPr>
        <w:fldChar w:fldCharType="begin"/>
      </w:r>
      <w:r>
        <w:rPr>
          <w:noProof/>
        </w:rPr>
        <w:instrText xml:space="preserve"> PAGEREF _Toc280817216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9011E4">
        <w:rPr>
          <w:noProof/>
        </w:rPr>
        <w:fldChar w:fldCharType="begin"/>
      </w:r>
      <w:r>
        <w:rPr>
          <w:noProof/>
        </w:rPr>
        <w:instrText xml:space="preserve"> PAGEREF _Toc280817217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9011E4">
        <w:rPr>
          <w:noProof/>
        </w:rPr>
        <w:fldChar w:fldCharType="begin"/>
      </w:r>
      <w:r>
        <w:rPr>
          <w:noProof/>
        </w:rPr>
        <w:instrText xml:space="preserve"> PAGEREF _Toc280817218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9011E4">
        <w:rPr>
          <w:noProof/>
        </w:rPr>
        <w:fldChar w:fldCharType="begin"/>
      </w:r>
      <w:r>
        <w:rPr>
          <w:noProof/>
        </w:rPr>
        <w:instrText xml:space="preserve"> PAGEREF _Toc280817219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9011E4">
        <w:rPr>
          <w:noProof/>
        </w:rPr>
        <w:fldChar w:fldCharType="begin"/>
      </w:r>
      <w:r>
        <w:rPr>
          <w:noProof/>
        </w:rPr>
        <w:instrText xml:space="preserve"> PAGEREF _Toc280817220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9011E4">
        <w:rPr>
          <w:noProof/>
        </w:rPr>
        <w:fldChar w:fldCharType="begin"/>
      </w:r>
      <w:r>
        <w:rPr>
          <w:noProof/>
        </w:rPr>
        <w:instrText xml:space="preserve"> PAGEREF _Toc280817221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011E4">
        <w:rPr>
          <w:noProof/>
        </w:rPr>
        <w:fldChar w:fldCharType="begin"/>
      </w:r>
      <w:r>
        <w:rPr>
          <w:noProof/>
        </w:rPr>
        <w:instrText xml:space="preserve"> PAGEREF _Toc280817222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011E4">
        <w:rPr>
          <w:noProof/>
        </w:rPr>
        <w:fldChar w:fldCharType="begin"/>
      </w:r>
      <w:r>
        <w:rPr>
          <w:noProof/>
        </w:rPr>
        <w:instrText xml:space="preserve"> PAGEREF _Toc280817223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011E4">
        <w:rPr>
          <w:noProof/>
        </w:rPr>
        <w:fldChar w:fldCharType="begin"/>
      </w:r>
      <w:r>
        <w:rPr>
          <w:noProof/>
        </w:rPr>
        <w:instrText xml:space="preserve"> PAGEREF _Toc280817224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9011E4">
        <w:rPr>
          <w:noProof/>
        </w:rPr>
        <w:fldChar w:fldCharType="begin"/>
      </w:r>
      <w:r>
        <w:rPr>
          <w:noProof/>
        </w:rPr>
        <w:instrText xml:space="preserve"> PAGEREF _Toc280817225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011E4">
        <w:rPr>
          <w:noProof/>
        </w:rPr>
        <w:fldChar w:fldCharType="begin"/>
      </w:r>
      <w:r>
        <w:rPr>
          <w:noProof/>
        </w:rPr>
        <w:instrText xml:space="preserve"> PAGEREF _Toc280817226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9011E4">
        <w:rPr>
          <w:noProof/>
        </w:rPr>
        <w:fldChar w:fldCharType="begin"/>
      </w:r>
      <w:r>
        <w:rPr>
          <w:noProof/>
        </w:rPr>
        <w:instrText xml:space="preserve"> PAGEREF _Toc280817227 \h </w:instrText>
      </w:r>
      <w:r w:rsidR="009011E4">
        <w:rPr>
          <w:noProof/>
        </w:rPr>
      </w:r>
      <w:r w:rsidR="009011E4">
        <w:rPr>
          <w:noProof/>
        </w:rPr>
        <w:fldChar w:fldCharType="separate"/>
      </w:r>
      <w:r w:rsidR="00625C7F">
        <w:rPr>
          <w:noProof/>
        </w:rPr>
        <w:t>1</w:t>
      </w:r>
      <w:r w:rsidR="009011E4">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9011E4">
        <w:rPr>
          <w:noProof/>
        </w:rPr>
        <w:fldChar w:fldCharType="begin"/>
      </w:r>
      <w:r>
        <w:rPr>
          <w:noProof/>
        </w:rPr>
        <w:instrText xml:space="preserve"> PAGEREF _Toc280817228 \h </w:instrText>
      </w:r>
      <w:r w:rsidR="009011E4">
        <w:rPr>
          <w:noProof/>
        </w:rPr>
      </w:r>
      <w:r w:rsidR="009011E4">
        <w:rPr>
          <w:noProof/>
        </w:rPr>
        <w:fldChar w:fldCharType="separate"/>
      </w:r>
      <w:r w:rsidR="00625C7F">
        <w:rPr>
          <w:noProof/>
        </w:rPr>
        <w:t>1</w:t>
      </w:r>
      <w:r w:rsidR="009011E4">
        <w:rPr>
          <w:noProof/>
        </w:rPr>
        <w:fldChar w:fldCharType="end"/>
      </w:r>
    </w:p>
    <w:p w:rsidR="009A106D" w:rsidRDefault="009011E4"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9011E4">
        <w:fldChar w:fldCharType="begin"/>
      </w:r>
      <w:r>
        <w:instrText xml:space="preserve"> SEQ Ilustración \* ARABIC </w:instrText>
      </w:r>
      <w:r w:rsidR="009011E4">
        <w:fldChar w:fldCharType="separate"/>
      </w:r>
      <w:r w:rsidR="00625C7F">
        <w:rPr>
          <w:noProof/>
        </w:rPr>
        <w:t>1</w:t>
      </w:r>
      <w:r w:rsidR="009011E4">
        <w:fldChar w:fldCharType="end"/>
      </w:r>
      <w:r>
        <w:t xml:space="preserve"> - Componentes que intervienen en acceso multimedia web</w:t>
      </w:r>
      <w:bookmarkEnd w:id="254"/>
    </w:p>
    <w:p w:rsidR="009A106D" w:rsidRPr="00460025" w:rsidRDefault="009011E4" w:rsidP="00460025">
      <w:pPr>
        <w:pStyle w:val="Ttulo7"/>
        <w:rPr>
          <w:lang w:val="es-CL"/>
        </w:rPr>
      </w:pPr>
      <w:r>
        <w:fldChar w:fldCharType="begin"/>
      </w:r>
      <w:r w:rsidRPr="009011E4">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011E4">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9011E4">
        <w:fldChar w:fldCharType="begin"/>
      </w:r>
      <w:r>
        <w:instrText xml:space="preserve"> SEQ Ilustración \* ARABIC </w:instrText>
      </w:r>
      <w:r w:rsidR="009011E4">
        <w:fldChar w:fldCharType="separate"/>
      </w:r>
      <w:r w:rsidR="00625C7F">
        <w:rPr>
          <w:noProof/>
        </w:rPr>
        <w:t>2</w:t>
      </w:r>
      <w:r w:rsidR="009011E4">
        <w:fldChar w:fldCharType="end"/>
      </w:r>
      <w:r>
        <w:t xml:space="preserve"> - </w:t>
      </w:r>
      <w:r w:rsidRPr="00464E84">
        <w:t>Adaptación de cont</w:t>
      </w:r>
      <w:r>
        <w:t>enidos para un acceso universal</w:t>
      </w:r>
      <w:bookmarkEnd w:id="267"/>
      <w:bookmarkEnd w:id="268"/>
    </w:p>
    <w:p w:rsidR="009A106D" w:rsidRPr="00460025" w:rsidRDefault="009011E4" w:rsidP="00460025">
      <w:pPr>
        <w:pStyle w:val="Ttulo7"/>
        <w:rPr>
          <w:lang w:val="es-CL"/>
        </w:rPr>
      </w:pPr>
      <w:r>
        <w:fldChar w:fldCharType="begin"/>
      </w:r>
      <w:r w:rsidRPr="009011E4">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9011E4">
        <w:fldChar w:fldCharType="begin"/>
      </w:r>
      <w:r>
        <w:instrText xml:space="preserve"> SEQ Ilustración \* ARABIC </w:instrText>
      </w:r>
      <w:r w:rsidR="009011E4">
        <w:fldChar w:fldCharType="separate"/>
      </w:r>
      <w:r w:rsidR="00625C7F">
        <w:rPr>
          <w:noProof/>
        </w:rPr>
        <w:t>3</w:t>
      </w:r>
      <w:r w:rsidR="009011E4">
        <w:fldChar w:fldCharType="end"/>
      </w:r>
      <w:r>
        <w:t xml:space="preserve"> - </w:t>
      </w:r>
      <w:r w:rsidRPr="001D0396">
        <w:t>Esquema SOAP seg</w:t>
      </w:r>
      <w:r w:rsidR="00F8658A">
        <w:t>ú</w:t>
      </w:r>
      <w:r w:rsidRPr="001D0396">
        <w:t>n la W3C</w:t>
      </w:r>
      <w:bookmarkEnd w:id="275"/>
      <w:bookmarkEnd w:id="276"/>
    </w:p>
    <w:p w:rsidR="009A106D" w:rsidRPr="00460025" w:rsidRDefault="009011E4" w:rsidP="00460025">
      <w:pPr>
        <w:pStyle w:val="Ttulo7"/>
        <w:rPr>
          <w:rStyle w:val="nfasis"/>
          <w:b/>
          <w:bCs/>
          <w:i w:val="0"/>
          <w:lang w:val="es-CL"/>
        </w:rPr>
      </w:pPr>
      <w:r>
        <w:fldChar w:fldCharType="begin"/>
      </w:r>
      <w:r w:rsidRPr="009011E4">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9011E4">
        <w:fldChar w:fldCharType="begin"/>
      </w:r>
      <w:r>
        <w:instrText xml:space="preserve"> SEQ Ilustración \* ARABIC </w:instrText>
      </w:r>
      <w:r w:rsidR="009011E4">
        <w:fldChar w:fldCharType="separate"/>
      </w:r>
      <w:r w:rsidR="00625C7F">
        <w:rPr>
          <w:noProof/>
        </w:rPr>
        <w:t>4</w:t>
      </w:r>
      <w:r w:rsidR="009011E4">
        <w:fldChar w:fldCharType="end"/>
      </w:r>
      <w:r>
        <w:t xml:space="preserve"> - </w:t>
      </w:r>
      <w:r w:rsidRPr="008D05B2">
        <w:t>Esquema del funcionamiento de RSS</w:t>
      </w:r>
      <w:bookmarkEnd w:id="280"/>
    </w:p>
    <w:p w:rsidR="000262D2" w:rsidRDefault="009011E4"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9011E4">
        <w:fldChar w:fldCharType="begin"/>
      </w:r>
      <w:r>
        <w:instrText xml:space="preserve"> SEQ Ilustración \* ARABIC </w:instrText>
      </w:r>
      <w:r w:rsidR="009011E4">
        <w:fldChar w:fldCharType="separate"/>
      </w:r>
      <w:r w:rsidR="00625C7F">
        <w:rPr>
          <w:noProof/>
        </w:rPr>
        <w:t>5</w:t>
      </w:r>
      <w:r w:rsidR="009011E4">
        <w:fldChar w:fldCharType="end"/>
      </w:r>
      <w:r>
        <w:t xml:space="preserve"> - </w:t>
      </w:r>
      <w:r w:rsidRPr="00E46373">
        <w:t>Esquema de XML Orientado a MVC</w:t>
      </w:r>
      <w:bookmarkEnd w:id="282"/>
      <w:bookmarkEnd w:id="283"/>
    </w:p>
    <w:p w:rsidR="00AC2D2B" w:rsidRDefault="009011E4"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9011E4">
        <w:fldChar w:fldCharType="begin"/>
      </w:r>
      <w:r>
        <w:instrText xml:space="preserve"> SEQ Ilustración \* ARABIC </w:instrText>
      </w:r>
      <w:r w:rsidR="009011E4">
        <w:fldChar w:fldCharType="separate"/>
      </w:r>
      <w:r w:rsidR="00625C7F">
        <w:rPr>
          <w:noProof/>
        </w:rPr>
        <w:t>6</w:t>
      </w:r>
      <w:r w:rsidR="009011E4">
        <w:fldChar w:fldCharType="end"/>
      </w:r>
      <w:r>
        <w:t xml:space="preserve"> - </w:t>
      </w:r>
      <w:r w:rsidRPr="00620C24">
        <w:t>Modelo típico de un servicio streaming</w:t>
      </w:r>
      <w:bookmarkEnd w:id="294"/>
    </w:p>
    <w:p w:rsidR="00BA71DB" w:rsidRPr="008551A5" w:rsidRDefault="009011E4"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9011E4">
        <w:fldChar w:fldCharType="begin"/>
      </w:r>
      <w:r>
        <w:instrText xml:space="preserve"> SEQ Ilustración \* ARABIC </w:instrText>
      </w:r>
      <w:r w:rsidR="009011E4">
        <w:fldChar w:fldCharType="separate"/>
      </w:r>
      <w:r w:rsidR="00625C7F">
        <w:rPr>
          <w:noProof/>
        </w:rPr>
        <w:t>7</w:t>
      </w:r>
      <w:r w:rsidR="009011E4">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9011E4">
        <w:fldChar w:fldCharType="begin"/>
      </w:r>
      <w:r>
        <w:instrText xml:space="preserve"> SEQ Ilustración \* ARABIC </w:instrText>
      </w:r>
      <w:r w:rsidR="009011E4">
        <w:fldChar w:fldCharType="separate"/>
      </w:r>
      <w:r w:rsidR="00625C7F">
        <w:rPr>
          <w:noProof/>
        </w:rPr>
        <w:t>8</w:t>
      </w:r>
      <w:r w:rsidR="009011E4">
        <w:fldChar w:fldCharType="end"/>
      </w:r>
      <w:r>
        <w:t xml:space="preserve"> - Real Player 11</w:t>
      </w:r>
      <w:bookmarkEnd w:id="345"/>
      <w:bookmarkEnd w:id="346"/>
    </w:p>
    <w:p w:rsidR="00B23E60" w:rsidRDefault="009011E4"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9011E4">
        <w:fldChar w:fldCharType="begin"/>
      </w:r>
      <w:r>
        <w:instrText xml:space="preserve"> SEQ Ilustración \* ARABIC </w:instrText>
      </w:r>
      <w:r w:rsidR="009011E4">
        <w:fldChar w:fldCharType="separate"/>
      </w:r>
      <w:r w:rsidR="00625C7F">
        <w:rPr>
          <w:noProof/>
        </w:rPr>
        <w:t>9</w:t>
      </w:r>
      <w:r w:rsidR="009011E4">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9011E4">
        <w:fldChar w:fldCharType="begin"/>
      </w:r>
      <w:r>
        <w:instrText xml:space="preserve"> SEQ Ilustración \* ARABIC </w:instrText>
      </w:r>
      <w:r w:rsidR="009011E4">
        <w:fldChar w:fldCharType="separate"/>
      </w:r>
      <w:r w:rsidR="00625C7F">
        <w:rPr>
          <w:noProof/>
        </w:rPr>
        <w:t>10</w:t>
      </w:r>
      <w:r w:rsidR="009011E4">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9011E4">
        <w:fldChar w:fldCharType="begin"/>
      </w:r>
      <w:r>
        <w:instrText xml:space="preserve"> SEQ Ilustración \* ARABIC </w:instrText>
      </w:r>
      <w:r w:rsidR="009011E4">
        <w:fldChar w:fldCharType="separate"/>
      </w:r>
      <w:r w:rsidR="00625C7F">
        <w:rPr>
          <w:noProof/>
        </w:rPr>
        <w:t>11</w:t>
      </w:r>
      <w:r w:rsidR="009011E4">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9011E4">
        <w:fldChar w:fldCharType="begin"/>
      </w:r>
      <w:r>
        <w:instrText xml:space="preserve"> SEQ Ilustración \* ARABIC </w:instrText>
      </w:r>
      <w:r w:rsidR="009011E4">
        <w:fldChar w:fldCharType="separate"/>
      </w:r>
      <w:r w:rsidR="00625C7F">
        <w:rPr>
          <w:noProof/>
        </w:rPr>
        <w:t>12</w:t>
      </w:r>
      <w:r w:rsidR="009011E4">
        <w:fldChar w:fldCharType="end"/>
      </w:r>
      <w:r>
        <w:t xml:space="preserve"> - Esquema de componentes de FFmpeg</w:t>
      </w:r>
      <w:bookmarkEnd w:id="364"/>
      <w:bookmarkEnd w:id="365"/>
    </w:p>
    <w:p w:rsidR="00107078" w:rsidRPr="008551A5" w:rsidRDefault="009011E4"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9011E4">
        <w:fldChar w:fldCharType="begin"/>
      </w:r>
      <w:r>
        <w:instrText xml:space="preserve"> SEQ Ilustración \* ARABIC </w:instrText>
      </w:r>
      <w:r w:rsidR="009011E4">
        <w:fldChar w:fldCharType="separate"/>
      </w:r>
      <w:r w:rsidR="00625C7F">
        <w:rPr>
          <w:noProof/>
        </w:rPr>
        <w:t>13</w:t>
      </w:r>
      <w:r w:rsidR="009011E4">
        <w:fldChar w:fldCharType="end"/>
      </w:r>
      <w:r>
        <w:t xml:space="preserve"> - Infraestructura de redes IPTV</w:t>
      </w:r>
      <w:bookmarkEnd w:id="367"/>
      <w:bookmarkEnd w:id="368"/>
    </w:p>
    <w:p w:rsidR="006859D3" w:rsidRPr="00460025" w:rsidRDefault="009011E4" w:rsidP="006859D3">
      <w:pPr>
        <w:pStyle w:val="Ttulo7"/>
        <w:rPr>
          <w:lang w:val="es-ES"/>
        </w:rPr>
      </w:pPr>
      <w:r>
        <w:fldChar w:fldCharType="begin"/>
      </w:r>
      <w:r w:rsidRPr="009011E4">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9011E4">
        <w:fldChar w:fldCharType="begin"/>
      </w:r>
      <w:r w:rsidR="000051F5">
        <w:instrText xml:space="preserve"> SEQ Ilustración \* ARABIC </w:instrText>
      </w:r>
      <w:r w:rsidR="009011E4">
        <w:fldChar w:fldCharType="separate"/>
      </w:r>
      <w:r w:rsidR="00625C7F">
        <w:rPr>
          <w:noProof/>
        </w:rPr>
        <w:t>14</w:t>
      </w:r>
      <w:r w:rsidR="009011E4">
        <w:rPr>
          <w:noProof/>
        </w:rPr>
        <w:fldChar w:fldCharType="end"/>
      </w:r>
      <w:r>
        <w:t xml:space="preserve"> - Visión general Zend Framework</w:t>
      </w:r>
      <w:bookmarkEnd w:id="377"/>
    </w:p>
    <w:p w:rsidR="003607CB" w:rsidRDefault="009011E4"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9011E4">
        <w:fldChar w:fldCharType="begin"/>
      </w:r>
      <w:r w:rsidR="000051F5">
        <w:instrText xml:space="preserve"> SEQ Ilustración \* ARABIC </w:instrText>
      </w:r>
      <w:r w:rsidR="009011E4">
        <w:fldChar w:fldCharType="separate"/>
      </w:r>
      <w:r w:rsidR="00625C7F">
        <w:rPr>
          <w:noProof/>
        </w:rPr>
        <w:t>15</w:t>
      </w:r>
      <w:r w:rsidR="009011E4">
        <w:rPr>
          <w:noProof/>
        </w:rPr>
        <w:fldChar w:fldCharType="end"/>
      </w:r>
      <w:r>
        <w:t xml:space="preserve"> - Esquema de Widgets GWT</w:t>
      </w:r>
      <w:bookmarkEnd w:id="379"/>
    </w:p>
    <w:p w:rsidR="003607CB" w:rsidRPr="00BE13A4" w:rsidRDefault="009011E4" w:rsidP="003607CB">
      <w:pPr>
        <w:pStyle w:val="Ttulo7"/>
        <w:rPr>
          <w:lang w:val="es-ES"/>
        </w:rPr>
      </w:pPr>
      <w:r>
        <w:fldChar w:fldCharType="begin"/>
      </w:r>
      <w:r w:rsidRPr="009011E4">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9011E4">
        <w:fldChar w:fldCharType="begin"/>
      </w:r>
      <w:r>
        <w:instrText xml:space="preserve"> SEQ Ilustración \* ARABIC </w:instrText>
      </w:r>
      <w:r w:rsidR="009011E4">
        <w:fldChar w:fldCharType="separate"/>
      </w:r>
      <w:r w:rsidR="00625C7F">
        <w:rPr>
          <w:noProof/>
        </w:rPr>
        <w:t>16</w:t>
      </w:r>
      <w:r w:rsidR="009011E4">
        <w:fldChar w:fldCharType="end"/>
      </w:r>
      <w:r>
        <w:t xml:space="preserve"> - Web PHPMotion</w:t>
      </w:r>
      <w:bookmarkEnd w:id="385"/>
      <w:bookmarkEnd w:id="386"/>
    </w:p>
    <w:bookmarkStart w:id="387" w:name="_Toc266039206"/>
    <w:p w:rsidR="007C0EE8" w:rsidRPr="00460025" w:rsidRDefault="009011E4"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9011E4">
        <w:fldChar w:fldCharType="begin"/>
      </w:r>
      <w:r>
        <w:instrText xml:space="preserve"> SEQ Ilustración \* ARABIC </w:instrText>
      </w:r>
      <w:r w:rsidR="009011E4">
        <w:fldChar w:fldCharType="separate"/>
      </w:r>
      <w:r w:rsidR="00625C7F">
        <w:rPr>
          <w:noProof/>
        </w:rPr>
        <w:t>17</w:t>
      </w:r>
      <w:r w:rsidR="009011E4">
        <w:fldChar w:fldCharType="end"/>
      </w:r>
      <w:r>
        <w:t xml:space="preserve"> - </w:t>
      </w:r>
      <w:r w:rsidRPr="00AE733E">
        <w:t>OSTube</w:t>
      </w:r>
      <w:bookmarkEnd w:id="389"/>
      <w:bookmarkEnd w:id="390"/>
    </w:p>
    <w:bookmarkStart w:id="391" w:name="_Toc266039207"/>
    <w:p w:rsidR="007C0EE8" w:rsidRPr="00460025" w:rsidRDefault="009011E4"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9011E4">
        <w:fldChar w:fldCharType="begin"/>
      </w:r>
      <w:r>
        <w:instrText xml:space="preserve"> SEQ Ilustración \* ARABIC </w:instrText>
      </w:r>
      <w:r w:rsidR="009011E4">
        <w:fldChar w:fldCharType="separate"/>
      </w:r>
      <w:r w:rsidR="00625C7F">
        <w:rPr>
          <w:noProof/>
        </w:rPr>
        <w:t>18</w:t>
      </w:r>
      <w:r w:rsidR="009011E4">
        <w:fldChar w:fldCharType="end"/>
      </w:r>
      <w:r>
        <w:t xml:space="preserve"> - </w:t>
      </w:r>
      <w:r w:rsidRPr="001D6F6B">
        <w:t>Youtube</w:t>
      </w:r>
      <w:bookmarkEnd w:id="396"/>
      <w:bookmarkEnd w:id="397"/>
    </w:p>
    <w:bookmarkStart w:id="398" w:name="_Toc266039208"/>
    <w:p w:rsidR="007C0EE8" w:rsidRPr="0026694D" w:rsidRDefault="009011E4"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9011E4">
        <w:fldChar w:fldCharType="begin"/>
      </w:r>
      <w:r>
        <w:instrText xml:space="preserve"> SEQ Ilustración \* ARABIC </w:instrText>
      </w:r>
      <w:r w:rsidR="009011E4">
        <w:fldChar w:fldCharType="separate"/>
      </w:r>
      <w:r w:rsidR="00625C7F">
        <w:rPr>
          <w:noProof/>
        </w:rPr>
        <w:t>19</w:t>
      </w:r>
      <w:r w:rsidR="009011E4">
        <w:fldChar w:fldCharType="end"/>
      </w:r>
      <w:r>
        <w:t xml:space="preserve"> - Google Video</w:t>
      </w:r>
      <w:bookmarkEnd w:id="401"/>
    </w:p>
    <w:bookmarkStart w:id="402" w:name="_Toc266039209"/>
    <w:p w:rsidR="007C0EE8" w:rsidRPr="00460025" w:rsidRDefault="009011E4"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9011E4" w:rsidRPr="00CE025F">
        <w:fldChar w:fldCharType="begin"/>
      </w:r>
      <w:r w:rsidRPr="00CE025F">
        <w:instrText xml:space="preserve"> SEQ Ilustración \* ARABIC </w:instrText>
      </w:r>
      <w:r w:rsidR="009011E4" w:rsidRPr="00CE025F">
        <w:fldChar w:fldCharType="separate"/>
      </w:r>
      <w:r w:rsidR="00625C7F">
        <w:rPr>
          <w:noProof/>
        </w:rPr>
        <w:t>20</w:t>
      </w:r>
      <w:r w:rsidR="009011E4" w:rsidRPr="00CE025F">
        <w:fldChar w:fldCharType="end"/>
      </w:r>
      <w:r w:rsidRPr="00CE025F">
        <w:t xml:space="preserve"> - Vimeo</w:t>
      </w:r>
      <w:bookmarkEnd w:id="405"/>
    </w:p>
    <w:bookmarkStart w:id="406" w:name="_Toc266039210"/>
    <w:p w:rsidR="007C0EE8" w:rsidRPr="00CE025F" w:rsidRDefault="009011E4"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9011E4">
        <w:fldChar w:fldCharType="begin"/>
      </w:r>
      <w:r>
        <w:instrText xml:space="preserve"> SEQ Ilustración \* ARABIC </w:instrText>
      </w:r>
      <w:r w:rsidR="009011E4">
        <w:fldChar w:fldCharType="separate"/>
      </w:r>
      <w:r w:rsidR="00625C7F">
        <w:rPr>
          <w:noProof/>
        </w:rPr>
        <w:t>21</w:t>
      </w:r>
      <w:r w:rsidR="009011E4">
        <w:fldChar w:fldCharType="end"/>
      </w:r>
      <w:r>
        <w:t xml:space="preserve"> - Terra TV</w:t>
      </w:r>
      <w:bookmarkEnd w:id="409"/>
      <w:bookmarkEnd w:id="410"/>
    </w:p>
    <w:bookmarkStart w:id="411" w:name="_Toc266039211"/>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9011E4">
        <w:fldChar w:fldCharType="begin"/>
      </w:r>
      <w:r>
        <w:instrText xml:space="preserve"> SEQ Ilustración \* ARABIC </w:instrText>
      </w:r>
      <w:r w:rsidR="009011E4">
        <w:fldChar w:fldCharType="separate"/>
      </w:r>
      <w:r w:rsidR="00625C7F">
        <w:rPr>
          <w:noProof/>
        </w:rPr>
        <w:t>22</w:t>
      </w:r>
      <w:r w:rsidR="009011E4">
        <w:fldChar w:fldCharType="end"/>
      </w:r>
      <w:r>
        <w:t xml:space="preserve"> - Emol TV</w:t>
      </w:r>
      <w:bookmarkEnd w:id="413"/>
    </w:p>
    <w:bookmarkStart w:id="414" w:name="_Toc266039212"/>
    <w:p w:rsidR="007C0EE8" w:rsidRPr="00460025" w:rsidRDefault="009011E4"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9011E4">
        <w:fldChar w:fldCharType="begin"/>
      </w:r>
      <w:r>
        <w:instrText xml:space="preserve"> SEQ Ilustración \* ARABIC </w:instrText>
      </w:r>
      <w:r w:rsidR="009011E4">
        <w:fldChar w:fldCharType="separate"/>
      </w:r>
      <w:r w:rsidR="00625C7F">
        <w:rPr>
          <w:noProof/>
        </w:rPr>
        <w:t>23</w:t>
      </w:r>
      <w:r w:rsidR="009011E4">
        <w:fldChar w:fldCharType="end"/>
      </w:r>
      <w:r>
        <w:t xml:space="preserve"> - </w:t>
      </w:r>
      <w:r w:rsidRPr="00B90018">
        <w:t>3TV</w:t>
      </w:r>
      <w:bookmarkEnd w:id="417"/>
      <w:bookmarkEnd w:id="418"/>
    </w:p>
    <w:bookmarkStart w:id="419" w:name="_Toc266039213"/>
    <w:p w:rsidR="007C0EE8" w:rsidRPr="00460025" w:rsidRDefault="009011E4"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9011E4">
        <w:fldChar w:fldCharType="begin"/>
      </w:r>
      <w:r>
        <w:instrText xml:space="preserve"> SEQ Ilustración \* ARABIC </w:instrText>
      </w:r>
      <w:r w:rsidR="009011E4">
        <w:fldChar w:fldCharType="separate"/>
      </w:r>
      <w:r w:rsidR="00625C7F">
        <w:rPr>
          <w:noProof/>
        </w:rPr>
        <w:t>24</w:t>
      </w:r>
      <w:r w:rsidR="009011E4">
        <w:fldChar w:fldCharType="end"/>
      </w:r>
      <w:r>
        <w:t xml:space="preserve"> – Google TV en un televisor IPTV conectado a internet</w:t>
      </w:r>
      <w:bookmarkEnd w:id="421"/>
      <w:bookmarkEnd w:id="422"/>
    </w:p>
    <w:p w:rsidR="009A106D" w:rsidRPr="00460025" w:rsidRDefault="009011E4" w:rsidP="00460025">
      <w:pPr>
        <w:pStyle w:val="Ttulo7"/>
        <w:rPr>
          <w:kern w:val="36"/>
          <w:lang w:val="es-CL"/>
        </w:rPr>
      </w:pPr>
      <w:r>
        <w:fldChar w:fldCharType="begin"/>
      </w:r>
      <w:r w:rsidRPr="009011E4">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9011E4" w:rsidP="00F83408">
      <w:pPr>
        <w:rPr>
          <w:lang w:val="en-US"/>
          <w:rPrChange w:id="429" w:author="manolo" w:date="2010-12-23T14:38:00Z">
            <w:rPr/>
          </w:rPrChange>
        </w:rPr>
      </w:pPr>
      <w:r w:rsidRPr="009011E4">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9011E4">
        <w:fldChar w:fldCharType="begin"/>
      </w:r>
      <w:r w:rsidR="008D3920">
        <w:instrText xml:space="preserve"> SEQ Ilustración \* ARABIC </w:instrText>
      </w:r>
      <w:r w:rsidR="009011E4">
        <w:fldChar w:fldCharType="separate"/>
      </w:r>
      <w:r w:rsidR="00625C7F">
        <w:rPr>
          <w:noProof/>
        </w:rPr>
        <w:t>25</w:t>
      </w:r>
      <w:r w:rsidR="009011E4">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9011E4">
        <w:fldChar w:fldCharType="begin"/>
      </w:r>
      <w:r w:rsidR="008D3920">
        <w:instrText xml:space="preserve"> SEQ Ilustración \* ARABIC </w:instrText>
      </w:r>
      <w:r w:rsidR="009011E4">
        <w:fldChar w:fldCharType="separate"/>
      </w:r>
      <w:r w:rsidR="00625C7F">
        <w:rPr>
          <w:noProof/>
        </w:rPr>
        <w:t>26</w:t>
      </w:r>
      <w:r w:rsidR="009011E4">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9011E4">
        <w:fldChar w:fldCharType="begin"/>
      </w:r>
      <w:r w:rsidR="008D3920">
        <w:instrText xml:space="preserve"> SEQ Ilustración \* ARABIC </w:instrText>
      </w:r>
      <w:r w:rsidR="009011E4">
        <w:fldChar w:fldCharType="separate"/>
      </w:r>
      <w:r w:rsidR="00625C7F">
        <w:rPr>
          <w:noProof/>
        </w:rPr>
        <w:t>27</w:t>
      </w:r>
      <w:r w:rsidR="009011E4">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9011E4">
        <w:fldChar w:fldCharType="begin"/>
      </w:r>
      <w:r w:rsidR="008D3920">
        <w:instrText xml:space="preserve"> SEQ Ilustración \* ARABIC </w:instrText>
      </w:r>
      <w:r w:rsidR="009011E4">
        <w:fldChar w:fldCharType="separate"/>
      </w:r>
      <w:r w:rsidR="00625C7F">
        <w:rPr>
          <w:noProof/>
        </w:rPr>
        <w:t>28</w:t>
      </w:r>
      <w:r w:rsidR="009011E4">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9011E4" w:rsidRPr="0073406A">
        <w:rPr>
          <w:rStyle w:val="nfasis"/>
          <w:i w:val="0"/>
        </w:rPr>
        <w:fldChar w:fldCharType="begin"/>
      </w:r>
      <w:r w:rsidRPr="0073406A">
        <w:rPr>
          <w:rStyle w:val="nfasis"/>
          <w:i w:val="0"/>
        </w:rPr>
        <w:instrText xml:space="preserve"> SEQ Ilustración \* ARABIC </w:instrText>
      </w:r>
      <w:r w:rsidR="009011E4" w:rsidRPr="0073406A">
        <w:rPr>
          <w:rStyle w:val="nfasis"/>
          <w:i w:val="0"/>
        </w:rPr>
        <w:fldChar w:fldCharType="separate"/>
      </w:r>
      <w:r w:rsidR="00625C7F">
        <w:rPr>
          <w:rStyle w:val="nfasis"/>
          <w:i w:val="0"/>
          <w:noProof/>
        </w:rPr>
        <w:t>29</w:t>
      </w:r>
      <w:r w:rsidR="009011E4"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AE629A"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9011E4">
        <w:fldChar w:fldCharType="begin"/>
      </w:r>
      <w:r w:rsidR="00F231A4">
        <w:instrText xml:space="preserve"> SEQ Ilustración \* ARABIC </w:instrText>
      </w:r>
      <w:r w:rsidR="009011E4">
        <w:fldChar w:fldCharType="separate"/>
      </w:r>
      <w:r w:rsidR="00625C7F">
        <w:rPr>
          <w:noProof/>
        </w:rPr>
        <w:t>30</w:t>
      </w:r>
      <w:r w:rsidR="009011E4">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458" w:name="_Toc280817215"/>
      <w:r>
        <w:t xml:space="preserve">Ilustración </w:t>
      </w:r>
      <w:r w:rsidR="009011E4">
        <w:fldChar w:fldCharType="begin"/>
      </w:r>
      <w:r w:rsidR="00F231A4">
        <w:instrText xml:space="preserve"> SEQ Ilustración \* ARABIC </w:instrText>
      </w:r>
      <w:r w:rsidR="009011E4">
        <w:fldChar w:fldCharType="separate"/>
      </w:r>
      <w:r w:rsidR="00625C7F">
        <w:rPr>
          <w:noProof/>
        </w:rPr>
        <w:t>31</w:t>
      </w:r>
      <w:r w:rsidR="009011E4">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AE629A"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9011E4">
        <w:fldChar w:fldCharType="begin"/>
      </w:r>
      <w:r w:rsidR="00F231A4">
        <w:instrText xml:space="preserve"> SEQ Ilustración \* ARABIC </w:instrText>
      </w:r>
      <w:r w:rsidR="009011E4">
        <w:fldChar w:fldCharType="separate"/>
      </w:r>
      <w:r w:rsidR="00625C7F">
        <w:rPr>
          <w:noProof/>
        </w:rPr>
        <w:t>32</w:t>
      </w:r>
      <w:r w:rsidR="009011E4">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9011E4"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625C7F">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AE629A">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AE629A"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9011E4">
        <w:fldChar w:fldCharType="begin"/>
      </w:r>
      <w:r w:rsidR="00F231A4">
        <w:instrText xml:space="preserve"> SEQ Ilustración \* ARABIC </w:instrText>
      </w:r>
      <w:r w:rsidR="009011E4">
        <w:fldChar w:fldCharType="separate"/>
      </w:r>
      <w:r w:rsidR="00625C7F">
        <w:rPr>
          <w:noProof/>
        </w:rPr>
        <w:t>34</w:t>
      </w:r>
      <w:r w:rsidR="009011E4">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AE629A"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AE629A" w:rsidP="000E1C37">
      <w:pPr>
        <w:pStyle w:val="Subttulo"/>
        <w:outlineLvl w:val="1"/>
        <w:rPr>
          <w:del w:id="500" w:author="Rodrigo Riquelme" w:date="2010-12-05T11:46:00Z"/>
        </w:rPr>
      </w:pPr>
      <w:del w:id="501" w:author="Rodrigo Riquelme" w:date="2010-12-05T11:46:00Z">
        <w:r>
          <w:rPr>
            <w:noProof/>
            <w:lang w:eastAsia="es-CL"/>
            <w:rPrChange w:id="502">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AE629A" w:rsidP="000E1C37">
      <w:pPr>
        <w:pStyle w:val="Subttulo"/>
        <w:outlineLvl w:val="1"/>
        <w:rPr>
          <w:del w:id="506" w:author="Rodrigo Riquelme" w:date="2010-12-05T11:46:00Z"/>
        </w:rPr>
      </w:pPr>
      <w:del w:id="507" w:author="Rodrigo Riquelme" w:date="2010-12-05T11:46:00Z">
        <w:r>
          <w:rPr>
            <w:noProof/>
            <w:lang w:eastAsia="es-CL"/>
            <w:rPrChange w:id="508">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AE629A"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9011E4">
        <w:fldChar w:fldCharType="begin"/>
      </w:r>
      <w:r w:rsidR="00F231A4">
        <w:instrText xml:space="preserve"> SEQ Ilustración \* ARABIC </w:instrText>
      </w:r>
      <w:r w:rsidR="009011E4">
        <w:fldChar w:fldCharType="separate"/>
      </w:r>
      <w:r w:rsidR="00625C7F">
        <w:rPr>
          <w:noProof/>
        </w:rPr>
        <w:t>35</w:t>
      </w:r>
      <w:r w:rsidR="009011E4">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AE629A"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9011E4">
        <w:fldChar w:fldCharType="begin"/>
      </w:r>
      <w:r w:rsidR="00F231A4">
        <w:instrText xml:space="preserve"> SEQ Ilustración \* ARABIC </w:instrText>
      </w:r>
      <w:r w:rsidR="009011E4">
        <w:fldChar w:fldCharType="separate"/>
      </w:r>
      <w:r w:rsidR="00625C7F">
        <w:rPr>
          <w:noProof/>
        </w:rPr>
        <w:t>36</w:t>
      </w:r>
      <w:r w:rsidR="009011E4">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AE629A"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9011E4">
        <w:fldChar w:fldCharType="begin"/>
      </w:r>
      <w:r w:rsidR="00F231A4">
        <w:instrText xml:space="preserve"> SEQ Ilustración \* ARABIC </w:instrText>
      </w:r>
      <w:r w:rsidR="009011E4">
        <w:fldChar w:fldCharType="separate"/>
      </w:r>
      <w:r w:rsidR="00625C7F">
        <w:rPr>
          <w:noProof/>
        </w:rPr>
        <w:t>37</w:t>
      </w:r>
      <w:r w:rsidR="009011E4">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9011E4" w:rsidRPr="009011E4" w:rsidRDefault="009011E4" w:rsidP="009011E4">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AE629A"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AE629A">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9011E4" w:rsidRDefault="00A91C37" w:rsidP="009011E4">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9011E4" w:rsidP="00CF0939">
      <w:pPr>
        <w:pStyle w:val="Subttulo"/>
        <w:outlineLvl w:val="1"/>
      </w:pPr>
      <w:bookmarkStart w:id="575" w:name="_Toc280879622"/>
      <w:moveToRangeStart w:id="576" w:author="Rodrigo Riquelme" w:date="2010-12-05T11:46:00Z" w:name="move279312906"/>
      <w:moveTo w:id="577" w:author="Rodrigo Riquelme" w:date="2010-12-05T11:46:00Z">
        <w:r w:rsidRPr="009011E4">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9011E4">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9011E4">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9011E4">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9011E4">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9011E4">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9011E4">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9011E4">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9011E4">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9011E4">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9011E4">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9011E4">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9011E4">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9011E4">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9011E4">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9011E4">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9011E4">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9011E4"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9011E4">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9011E4">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9011E4">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957CA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9011E4" w:rsidRPr="009011E4">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9011E4" w:rsidRPr="009011E4">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9011E4" w:rsidRPr="009011E4">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9011E4" w:rsidRPr="009011E4">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9011E4" w:rsidRPr="009011E4">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9011E4" w:rsidRPr="009011E4">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9011E4"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9011E4">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9011E4">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9011E4">
        <w:fldChar w:fldCharType="begin"/>
      </w:r>
      <w:r w:rsidR="00F231A4">
        <w:instrText xml:space="preserve"> SEQ Ilustración \* ARABIC </w:instrText>
      </w:r>
      <w:r w:rsidR="009011E4">
        <w:fldChar w:fldCharType="separate"/>
      </w:r>
      <w:r w:rsidR="00625C7F">
        <w:rPr>
          <w:noProof/>
        </w:rPr>
        <w:t>38</w:t>
      </w:r>
      <w:r w:rsidR="009011E4">
        <w:rPr>
          <w:noProof/>
        </w:rPr>
        <w:fldChar w:fldCharType="end"/>
      </w:r>
      <w:r>
        <w:t xml:space="preserve"> - Ingreso al Back Office</w:t>
      </w:r>
      <w:bookmarkEnd w:id="64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9011E4">
        <w:fldChar w:fldCharType="begin"/>
      </w:r>
      <w:r w:rsidR="00F231A4">
        <w:instrText xml:space="preserve"> SEQ Ilustración \* ARABIC </w:instrText>
      </w:r>
      <w:r w:rsidR="009011E4">
        <w:fldChar w:fldCharType="separate"/>
      </w:r>
      <w:r w:rsidR="00625C7F">
        <w:rPr>
          <w:noProof/>
        </w:rPr>
        <w:t>39</w:t>
      </w:r>
      <w:r w:rsidR="009011E4">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9011E4">
        <w:fldChar w:fldCharType="begin"/>
      </w:r>
      <w:r w:rsidR="00F231A4">
        <w:instrText xml:space="preserve"> SEQ Ilustración \* ARABIC </w:instrText>
      </w:r>
      <w:r w:rsidR="009011E4">
        <w:fldChar w:fldCharType="separate"/>
      </w:r>
      <w:r w:rsidR="00625C7F">
        <w:rPr>
          <w:noProof/>
        </w:rPr>
        <w:t>40</w:t>
      </w:r>
      <w:r w:rsidR="009011E4">
        <w:rPr>
          <w:noProof/>
        </w:rPr>
        <w:fldChar w:fldCharType="end"/>
      </w:r>
      <w:r>
        <w:t xml:space="preserve"> - Configuración del Servidor</w:t>
      </w:r>
      <w:bookmarkEnd w:id="64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9011E4">
        <w:fldChar w:fldCharType="begin"/>
      </w:r>
      <w:r w:rsidR="00F231A4">
        <w:instrText xml:space="preserve"> SEQ Ilustración \* ARABIC </w:instrText>
      </w:r>
      <w:r w:rsidR="009011E4">
        <w:fldChar w:fldCharType="separate"/>
      </w:r>
      <w:r w:rsidR="00625C7F">
        <w:rPr>
          <w:noProof/>
        </w:rPr>
        <w:t>41</w:t>
      </w:r>
      <w:r w:rsidR="009011E4">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9011E4">
        <w:fldChar w:fldCharType="begin"/>
      </w:r>
      <w:r w:rsidR="00F231A4">
        <w:instrText xml:space="preserve"> SEQ Ilustración \* ARABIC </w:instrText>
      </w:r>
      <w:r w:rsidR="009011E4">
        <w:fldChar w:fldCharType="separate"/>
      </w:r>
      <w:r w:rsidR="00625C7F">
        <w:rPr>
          <w:noProof/>
        </w:rPr>
        <w:t>42</w:t>
      </w:r>
      <w:r w:rsidR="009011E4">
        <w:rPr>
          <w:noProof/>
        </w:rPr>
        <w:fldChar w:fldCharType="end"/>
      </w:r>
      <w:r>
        <w:t xml:space="preserve"> - Videos</w:t>
      </w:r>
      <w:bookmarkEnd w:id="65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9011E4">
        <w:fldChar w:fldCharType="begin"/>
      </w:r>
      <w:r w:rsidR="00F231A4">
        <w:instrText xml:space="preserve"> SEQ Ilustración \* ARABIC </w:instrText>
      </w:r>
      <w:r w:rsidR="009011E4">
        <w:fldChar w:fldCharType="separate"/>
      </w:r>
      <w:r w:rsidR="00625C7F">
        <w:rPr>
          <w:noProof/>
        </w:rPr>
        <w:t>43</w:t>
      </w:r>
      <w:r w:rsidR="009011E4">
        <w:rPr>
          <w:noProof/>
        </w:rPr>
        <w:fldChar w:fldCharType="end"/>
      </w:r>
      <w:r>
        <w:t xml:space="preserve"> - Tipos de Videos</w:t>
      </w:r>
      <w:bookmarkEnd w:id="651"/>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44</w:t>
      </w:r>
      <w:r w:rsidR="009011E4">
        <w:fldChar w:fldCharType="end"/>
      </w:r>
      <w:r w:rsidRPr="001175CC">
        <w:t xml:space="preserve"> - Miniaturas</w:t>
      </w:r>
      <w:bookmarkEnd w:id="652"/>
    </w:p>
    <w:p w:rsidR="009011E4" w:rsidRDefault="009011E4" w:rsidP="009011E4">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F7176C" w:rsidRDefault="00F7176C">
      <w:pPr>
        <w:suppressAutoHyphens w:val="0"/>
        <w:spacing w:before="0" w:after="0" w:line="240" w:lineRule="auto"/>
        <w:jc w:val="left"/>
        <w:rPr>
          <w:ins w:id="655" w:author="Rodrigo Riquelme" w:date="2010-12-23T00:10:00Z"/>
        </w:rPr>
      </w:pPr>
      <w:ins w:id="656" w:author="Rodrigo Riquelme" w:date="2010-12-23T00:10:00Z">
        <w:r>
          <w:rPr>
            <w:b/>
          </w:rPr>
          <w:br w:type="page"/>
        </w:r>
      </w:ins>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9011E4" w:rsidRDefault="00F7176C" w:rsidP="009011E4">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9011E4" w:rsidRDefault="00E95A91" w:rsidP="009011E4">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9011E4" w:rsidRDefault="00234F6C" w:rsidP="009011E4">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AE629A">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9011E4" w:rsidRDefault="00BF0133" w:rsidP="009011E4">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9011E4">
          <w:fldChar w:fldCharType="begin"/>
        </w:r>
        <w:r>
          <w:instrText xml:space="preserve"> SEQ Ilustración \* ARABIC </w:instrText>
        </w:r>
      </w:ins>
      <w:r w:rsidR="009011E4">
        <w:fldChar w:fldCharType="separate"/>
      </w:r>
      <w:r w:rsidR="00625C7F">
        <w:rPr>
          <w:noProof/>
        </w:rPr>
        <w:t>45</w:t>
      </w:r>
      <w:ins w:id="689" w:author="Rodrigo Riquelme" w:date="2010-12-23T00:40:00Z">
        <w:r w:rsidR="009011E4">
          <w:fldChar w:fldCharType="end"/>
        </w:r>
        <w:r>
          <w:t xml:space="preserve"> - Código QR sitio de producción</w:t>
        </w:r>
      </w:ins>
      <w:ins w:id="690" w:author="Rodrigo Riquelme" w:date="2010-12-23T00:53:00Z">
        <w:r w:rsidR="00015DCC">
          <w:t xml:space="preserve"> </w:t>
        </w:r>
        <w:r w:rsidR="009011E4">
          <w:fldChar w:fldCharType="begin"/>
        </w:r>
        <w:r w:rsidR="00015DCC">
          <w:instrText xml:space="preserve"> HYPERLINK "http://umacms.no-ip.org" </w:instrText>
        </w:r>
        <w:r w:rsidR="009011E4">
          <w:fldChar w:fldCharType="separate"/>
        </w:r>
        <w:r w:rsidR="00015DCC" w:rsidRPr="00B66F26">
          <w:rPr>
            <w:rStyle w:val="Hipervnculo"/>
          </w:rPr>
          <w:t>http://umacms.no-ip.org</w:t>
        </w:r>
        <w:r w:rsidR="009011E4">
          <w:fldChar w:fldCharType="end"/>
        </w:r>
      </w:ins>
    </w:p>
    <w:p w:rsidR="009011E4" w:rsidRDefault="00015DCC" w:rsidP="009011E4">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9011E4">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9011E4">
          <w:fldChar w:fldCharType="separate"/>
        </w:r>
      </w:ins>
      <w:ins w:id="699" w:author="Rodrigo Riquelme" w:date="2010-12-23T00:53:00Z">
        <w:r w:rsidRPr="00B66F26">
          <w:rPr>
            <w:rStyle w:val="Hipervnculo"/>
          </w:rPr>
          <w:t>http://umacms.no-ip.org</w:t>
        </w:r>
      </w:ins>
      <w:ins w:id="700" w:author="Rodrigo Riquelme" w:date="2010-12-23T00:54:00Z">
        <w:r w:rsidR="009011E4">
          <w:fldChar w:fldCharType="end"/>
        </w:r>
      </w:ins>
      <w:ins w:id="701" w:author="Rodrigo Riquelme" w:date="2010-12-23T00:53:00Z">
        <w:r>
          <w:t xml:space="preserve"> </w:t>
        </w:r>
      </w:ins>
    </w:p>
    <w:p w:rsidR="009011E4" w:rsidRDefault="009011E4" w:rsidP="009011E4">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9011E4" w:rsidRDefault="00015DCC" w:rsidP="009011E4">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9011E4" w:rsidRDefault="00015DCC" w:rsidP="009011E4">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9011E4" w:rsidRDefault="009011E4" w:rsidP="009011E4">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9011E4" w:rsidRDefault="00234F6C" w:rsidP="009011E4">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9011E4">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9011E4">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9011E4">
          <w:fldChar w:fldCharType="end"/>
        </w:r>
      </w:ins>
    </w:p>
    <w:p w:rsidR="009011E4" w:rsidRDefault="0098171F" w:rsidP="009011E4">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9011E4">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9011E4">
          <w:fldChar w:fldCharType="separate"/>
        </w:r>
      </w:ins>
      <w:ins w:id="726" w:author="Rodrigo Riquelme" w:date="2010-12-23T01:10:00Z">
        <w:r w:rsidRPr="00B66F26">
          <w:rPr>
            <w:rStyle w:val="Hipervnculo"/>
          </w:rPr>
          <w:t>http://umacms.no-ip.org/admin/xml</w:t>
        </w:r>
      </w:ins>
      <w:ins w:id="727" w:author="Rodrigo Riquelme" w:date="2010-12-23T01:15:00Z">
        <w:r w:rsidR="009011E4">
          <w:fldChar w:fldCharType="end"/>
        </w:r>
      </w:ins>
      <w:ins w:id="728" w:author="Rodrigo Riquelme" w:date="2010-12-23T01:10:00Z">
        <w:r>
          <w:t xml:space="preserve"> </w:t>
        </w:r>
      </w:ins>
      <w:ins w:id="729" w:author="Rodrigo Riquelme" w:date="2010-12-23T01:15:00Z">
        <w:r>
          <w:t>, se ha dejado intencionalmente abierto para ser explorados.</w:t>
        </w:r>
      </w:ins>
    </w:p>
    <w:p w:rsidR="009011E4" w:rsidRDefault="0098171F" w:rsidP="009011E4">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9011E4">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9011E4">
          <w:fldChar w:fldCharType="separate"/>
        </w:r>
      </w:ins>
      <w:ins w:id="744" w:author="Rodrigo Riquelme" w:date="2010-12-23T01:18:00Z">
        <w:r w:rsidRPr="00B66F26">
          <w:rPr>
            <w:rStyle w:val="Hipervnculo"/>
          </w:rPr>
          <w:t>http://umacms.no-ip.org/docs/components</w:t>
        </w:r>
      </w:ins>
      <w:ins w:id="745" w:author="Rodrigo Riquelme" w:date="2010-12-23T01:19:00Z">
        <w:r w:rsidR="009011E4">
          <w:fldChar w:fldCharType="end"/>
        </w:r>
      </w:ins>
    </w:p>
    <w:p w:rsidR="009011E4" w:rsidRDefault="0098171F" w:rsidP="009011E4">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9011E4">
          <w:fldChar w:fldCharType="begin"/>
        </w:r>
        <w:r w:rsidR="00786814">
          <w:instrText xml:space="preserve"> HYPERLINK "</w:instrText>
        </w:r>
      </w:ins>
      <w:ins w:id="750" w:author="Rodrigo Riquelme" w:date="2010-12-23T01:19:00Z">
        <w:r w:rsidR="009011E4" w:rsidRPr="009011E4">
          <w:rPr>
            <w:rPrChange w:id="751" w:author="Rodrigo Riquelme" w:date="2010-12-23T01:20:00Z">
              <w:rPr>
                <w:rStyle w:val="Hipervnculo"/>
                <w:b w:val="0"/>
              </w:rPr>
            </w:rPrChange>
          </w:rPr>
          <w:instrText>http://umacms.no-ip.</w:instrText>
        </w:r>
      </w:ins>
      <w:ins w:id="752" w:author="Rodrigo Riquelme" w:date="2010-12-23T01:20:00Z">
        <w:r w:rsidR="009011E4" w:rsidRPr="009011E4">
          <w:rPr>
            <w:rPrChange w:id="753" w:author="Rodrigo Riquelme" w:date="2010-12-23T01:20:00Z">
              <w:rPr>
                <w:b w:val="0"/>
                <w:color w:val="0000FF"/>
                <w:u w:val="single"/>
              </w:rPr>
            </w:rPrChange>
          </w:rPr>
          <w:instrText>org/scripts</w:instrText>
        </w:r>
        <w:r w:rsidR="00786814">
          <w:instrText xml:space="preserve">" </w:instrText>
        </w:r>
        <w:r w:rsidR="009011E4">
          <w:fldChar w:fldCharType="separate"/>
        </w:r>
      </w:ins>
      <w:ins w:id="754" w:author="Rodrigo Riquelme" w:date="2010-12-23T01:19:00Z">
        <w:r w:rsidR="0000631D" w:rsidRPr="0000631D">
          <w:rPr>
            <w:rStyle w:val="Hipervnculo"/>
          </w:rPr>
          <w:t>http://umacms.no-ip.</w:t>
        </w:r>
      </w:ins>
      <w:ins w:id="755" w:author="Rodrigo Riquelme" w:date="2010-12-23T01:20:00Z">
        <w:r w:rsidR="009011E4" w:rsidRPr="009011E4">
          <w:rPr>
            <w:rStyle w:val="Hipervnculo"/>
            <w:rPrChange w:id="756" w:author="Rodrigo Riquelme" w:date="2010-12-23T01:20:00Z">
              <w:rPr>
                <w:b w:val="0"/>
                <w:color w:val="0000FF"/>
                <w:u w:val="single"/>
              </w:rPr>
            </w:rPrChange>
          </w:rPr>
          <w:t>org/scripts</w:t>
        </w:r>
        <w:r w:rsidR="009011E4">
          <w:fldChar w:fldCharType="end"/>
        </w:r>
      </w:ins>
    </w:p>
    <w:p w:rsidR="009011E4" w:rsidRDefault="00786814" w:rsidP="009011E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9011E4" w:rsidRDefault="00786814" w:rsidP="009011E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9011E4">
          <w:fldChar w:fldCharType="begin"/>
        </w:r>
        <w:r>
          <w:instrText xml:space="preserve"> HYPERLINK "</w:instrText>
        </w:r>
        <w:r w:rsidRPr="00786814">
          <w:instrText>http://code.google.com/p/uma-cms/</w:instrText>
        </w:r>
        <w:r>
          <w:instrText xml:space="preserve">" </w:instrText>
        </w:r>
        <w:r w:rsidR="009011E4">
          <w:fldChar w:fldCharType="separate"/>
        </w:r>
        <w:r w:rsidRPr="00B66F26">
          <w:rPr>
            <w:rStyle w:val="Hipervnculo"/>
          </w:rPr>
          <w:t>http://code.google.com/p/uma-cms/</w:t>
        </w:r>
        <w:r w:rsidR="009011E4">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9011E4" w:rsidRDefault="009011E4" w:rsidP="009011E4">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9011E4" w:rsidRDefault="009011E4" w:rsidP="009011E4">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AE629A"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AE629A"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AE629A"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AE629A"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AE629A"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AE629A"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AE629A"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AE629A"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AE629A"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AE629A"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AE629A"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 xml:space="preserve">Ilustración </w:t>
      </w:r>
      <w:r w:rsidR="009011E4">
        <w:fldChar w:fldCharType="begin"/>
      </w:r>
      <w:r w:rsidRPr="001175CC">
        <w:instrText xml:space="preserve"> SEQ Ilustración \* ARABIC </w:instrText>
      </w:r>
      <w:r w:rsidR="009011E4">
        <w:fldChar w:fldCharType="separate"/>
      </w:r>
      <w:r w:rsidR="00625C7F">
        <w:rPr>
          <w:noProof/>
        </w:rPr>
        <w:t>46</w:t>
      </w:r>
      <w:r w:rsidR="009011E4">
        <w:fldChar w:fldCharType="end"/>
      </w:r>
      <w:r w:rsidRPr="001175CC">
        <w:t xml:space="preserve"> </w:t>
      </w:r>
      <w:r>
        <w:t>–</w:t>
      </w:r>
      <w:r w:rsidRPr="001175CC">
        <w:t xml:space="preserve"> </w:t>
      </w:r>
      <w:r>
        <w:t>Formato de caso de prueba implementado</w:t>
      </w:r>
    </w:p>
    <w:p w:rsidR="009011E4" w:rsidRDefault="009011E4" w:rsidP="009011E4">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70187F" w:rsidRDefault="0070187F" w:rsidP="0070187F">
      <w:pPr>
        <w:pStyle w:val="Encabezado"/>
        <w:rPr>
          <w:ins w:id="851" w:author="Dahianna Vega Leiva" w:date="2010-12-22T12:44:00Z"/>
        </w:rPr>
      </w:pPr>
      <w:ins w:id="852" w:author="Dahianna Vega Leiva" w:date="2010-12-22T12:44:00Z">
        <w:r>
          <w:t>Las conclusiones deben estar divididas por distintas secciones o concluir sobre distintos temas:</w:t>
        </w:r>
      </w:ins>
    </w:p>
    <w:p w:rsidR="0070187F" w:rsidRDefault="0070187F" w:rsidP="0070187F">
      <w:pPr>
        <w:pStyle w:val="Encabezado"/>
        <w:rPr>
          <w:ins w:id="853" w:author="Dahianna Vega Leiva" w:date="2010-12-22T12:44:00Z"/>
        </w:rPr>
      </w:pPr>
      <w:ins w:id="854" w:author="Dahianna Vega Leiva" w:date="2010-12-22T12:44:00Z">
        <w:r>
          <w:t>1) Conclusiones sobre la metodología</w:t>
        </w:r>
      </w:ins>
    </w:p>
    <w:p w:rsidR="0070187F" w:rsidRDefault="0070187F" w:rsidP="0070187F">
      <w:pPr>
        <w:pStyle w:val="Encabezado"/>
        <w:rPr>
          <w:ins w:id="855" w:author="Dahianna Vega Leiva" w:date="2010-12-22T12:44:00Z"/>
        </w:rPr>
      </w:pPr>
      <w:ins w:id="856" w:author="Dahianna Vega Leiva" w:date="2010-12-22T12:44:00Z">
        <w:r>
          <w:t>2) Conclusiones sobre la implementación de Cacti</w:t>
        </w:r>
      </w:ins>
    </w:p>
    <w:p w:rsidR="0070187F" w:rsidRDefault="0070187F" w:rsidP="0070187F">
      <w:pPr>
        <w:pStyle w:val="Encabezado"/>
        <w:rPr>
          <w:ins w:id="857" w:author="Dahianna Vega Leiva" w:date="2010-12-22T12:44:00Z"/>
        </w:rPr>
      </w:pPr>
      <w:ins w:id="858" w:author="Dahianna Vega Leiva" w:date="2010-12-22T12:44:00Z">
        <w:r>
          <w:t xml:space="preserve">3) Conclusiones sobre el trabajo realizado. </w:t>
        </w:r>
      </w:ins>
    </w:p>
    <w:p w:rsidR="0070187F" w:rsidRDefault="0070187F" w:rsidP="0070187F">
      <w:pPr>
        <w:pStyle w:val="Encabezado"/>
        <w:rPr>
          <w:ins w:id="859" w:author="Dahianna Vega Leiva" w:date="2010-12-22T12:44:00Z"/>
        </w:rPr>
      </w:pPr>
      <w:ins w:id="860" w:author="Dahianna Vega Leiva" w:date="2010-12-22T12:44:00Z">
        <w:r>
          <w:t>4) Conclusiones sobre el aprendizaje obtenido</w:t>
        </w:r>
      </w:ins>
    </w:p>
    <w:p w:rsidR="0070187F" w:rsidRDefault="0070187F" w:rsidP="0070187F">
      <w:pPr>
        <w:pStyle w:val="Encabezado"/>
        <w:rPr>
          <w:ins w:id="861" w:author="Dahianna Vega Leiva" w:date="2010-12-22T12:44:00Z"/>
        </w:rPr>
      </w:pPr>
      <w:ins w:id="862" w:author="Dahianna Vega Leiva" w:date="2010-12-22T12:44:00Z">
        <w:r>
          <w:t>5) Conclusiones sobre las dificultades que hayan tenido al momento de desarrollar su tesis</w:t>
        </w:r>
      </w:ins>
    </w:p>
    <w:p w:rsidR="0070187F" w:rsidRDefault="0070187F" w:rsidP="0070187F">
      <w:pPr>
        <w:pStyle w:val="Encabezado"/>
        <w:rPr>
          <w:ins w:id="863" w:author="Dahianna Vega Leiva" w:date="2010-12-22T12:44:00Z"/>
        </w:rPr>
      </w:pPr>
      <w:ins w:id="864"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865" w:author="Dahianna Vega Leiva" w:date="2010-12-22T12:44:00Z"/>
        </w:rPr>
      </w:pPr>
    </w:p>
    <w:p w:rsidR="0070187F" w:rsidRDefault="0070187F" w:rsidP="0070187F">
      <w:pPr>
        <w:pStyle w:val="Encabezado"/>
        <w:rPr>
          <w:ins w:id="866" w:author="Dahianna Vega Leiva" w:date="2010-12-22T12:44:00Z"/>
        </w:rPr>
      </w:pPr>
      <w:ins w:id="867" w:author="Dahianna Vega Leiva" w:date="2010-12-22T12:44:00Z">
        <w:r>
          <w:t>Esa es mas o menos la estructura del capítulo de conclusiones.</w:t>
        </w:r>
      </w:ins>
    </w:p>
    <w:p w:rsidR="0070187F" w:rsidRDefault="0070187F" w:rsidP="001175CC">
      <w:pPr>
        <w:pStyle w:val="Encabezado"/>
        <w:rPr>
          <w:ins w:id="868"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869" w:author="copesa" w:date="2010-12-22T14:03:00Z">
        <w:r w:rsidR="00885C91">
          <w:t>ó</w:t>
        </w:r>
      </w:ins>
      <w:bookmarkStart w:id="870" w:name="_GoBack"/>
      <w:bookmarkEnd w:id="870"/>
      <w:del w:id="871"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72" w:name="_Toc280879626"/>
      <w:r w:rsidRPr="00134FCB">
        <w:rPr>
          <w:lang w:val="en-US"/>
        </w:rPr>
        <w:t>6</w:t>
      </w:r>
      <w:r w:rsidR="00CC20D5" w:rsidRPr="00134FCB">
        <w:rPr>
          <w:lang w:val="en-US"/>
        </w:rPr>
        <w:t xml:space="preserve">. </w:t>
      </w:r>
      <w:r w:rsidR="00DF02B6" w:rsidRPr="00134FCB">
        <w:rPr>
          <w:lang w:val="en-US"/>
        </w:rPr>
        <w:t>Bibliografía</w:t>
      </w:r>
      <w:bookmarkEnd w:id="87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9011E4" w:rsidRPr="009011E4">
        <w:rPr>
          <w:lang w:val="es-ES"/>
          <w:rPrChange w:id="87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9011E4">
        <w:fldChar w:fldCharType="begin"/>
      </w:r>
      <w:r w:rsidR="009011E4" w:rsidRPr="009011E4">
        <w:rPr>
          <w:lang w:val="en-US"/>
          <w:rPrChange w:id="874" w:author="manolo" w:date="2010-12-23T14:39:00Z">
            <w:rPr>
              <w:color w:val="0000FF"/>
              <w:u w:val="single"/>
            </w:rPr>
          </w:rPrChange>
        </w:rPr>
        <w:instrText>HYPERLINK "http://www.ffmpeg.org/"</w:instrText>
      </w:r>
      <w:r w:rsidR="009011E4">
        <w:fldChar w:fldCharType="separate"/>
      </w:r>
      <w:r w:rsidRPr="007C0EE8">
        <w:rPr>
          <w:rStyle w:val="Hipervnculo"/>
          <w:lang w:val="en-US"/>
        </w:rPr>
        <w:t>http://www.ffmpeg.org/</w:t>
      </w:r>
      <w:r w:rsidR="009011E4">
        <w:fldChar w:fldCharType="end"/>
      </w:r>
      <w:r w:rsidR="009011E4">
        <w:fldChar w:fldCharType="begin"/>
      </w:r>
      <w:r w:rsidR="009011E4" w:rsidRPr="009011E4">
        <w:rPr>
          <w:lang w:val="en-US"/>
          <w:rPrChange w:id="875" w:author="manolo" w:date="2010-12-23T14:39:00Z">
            <w:rPr>
              <w:color w:val="0000FF"/>
              <w:u w:val="single"/>
            </w:rPr>
          </w:rPrChange>
        </w:rPr>
        <w:instrText>HYPERLINK "http://www.ffmpeg.org/"</w:instrText>
      </w:r>
      <w:r w:rsidR="009011E4">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76"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77" w:author="manolo" w:date="2010-12-23T14:39:00Z">
            <w:rPr>
              <w:color w:val="0000FF"/>
              <w:u w:val="single"/>
            </w:rPr>
          </w:rPrChange>
        </w:rPr>
        <w:instrText>HYPERLINK "http://code.google.com/intl/es/webtoolkit/"</w:instrText>
      </w:r>
      <w:r w:rsidR="009011E4">
        <w:fldChar w:fldCharType="separate"/>
      </w:r>
      <w:r w:rsidRPr="00FC49A8">
        <w:rPr>
          <w:rStyle w:val="Hipervnculo"/>
          <w:lang w:val="en-US"/>
        </w:rPr>
        <w:t>http://code.google.com/intl/es/webtoolkit/</w:t>
      </w:r>
      <w:r w:rsidR="009011E4">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7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79" w:author="Rodrigo Riquelme" w:date="2010-12-23T01:33:00Z"/>
          <w:lang w:val="en-US"/>
          <w:rPrChange w:id="880" w:author="manolo" w:date="2010-12-23T14:39:00Z">
            <w:rPr>
              <w:ins w:id="881" w:author="Rodrigo Riquelme" w:date="2010-12-23T01:33:00Z"/>
            </w:rPr>
          </w:rPrChange>
        </w:rPr>
      </w:pPr>
      <w:r w:rsidRPr="00460025">
        <w:rPr>
          <w:rStyle w:val="Hipervnculo"/>
          <w:b/>
          <w:color w:val="000000"/>
          <w:u w:val="none"/>
          <w:lang w:val="en-US"/>
        </w:rPr>
        <w:t>Google TV</w:t>
      </w:r>
      <w:ins w:id="882" w:author="Rodrigo Riquelme" w:date="2010-12-23T01:32:00Z">
        <w:r w:rsidR="0077272B">
          <w:rPr>
            <w:rStyle w:val="Hipervnculo"/>
            <w:b/>
            <w:color w:val="000000"/>
            <w:u w:val="none"/>
            <w:lang w:val="en-US"/>
          </w:rPr>
          <w:t xml:space="preserve"> </w:t>
        </w:r>
      </w:ins>
      <w:r w:rsidR="009011E4">
        <w:fldChar w:fldCharType="begin"/>
      </w:r>
      <w:r w:rsidR="009011E4" w:rsidRPr="009011E4">
        <w:rPr>
          <w:lang w:val="en-US"/>
          <w:rPrChange w:id="883" w:author="manolo" w:date="2010-12-23T14:39:00Z">
            <w:rPr>
              <w:color w:val="0000FF"/>
              <w:u w:val="single"/>
            </w:rPr>
          </w:rPrChange>
        </w:rPr>
        <w:instrText>HYPERLINK "http://www.google.com/tv/"</w:instrText>
      </w:r>
      <w:r w:rsidR="009011E4">
        <w:fldChar w:fldCharType="separate"/>
      </w:r>
      <w:r w:rsidR="00CD2AC2" w:rsidRPr="00FC49A8">
        <w:rPr>
          <w:rStyle w:val="Hipervnculo"/>
          <w:lang w:val="en-US"/>
        </w:rPr>
        <w:t>http://www.google.com/tv/</w:t>
      </w:r>
      <w:r w:rsidR="009011E4">
        <w:fldChar w:fldCharType="end"/>
      </w:r>
    </w:p>
    <w:p w:rsidR="00CB5210" w:rsidRDefault="009011E4">
      <w:pPr>
        <w:pStyle w:val="Continuarlista21"/>
        <w:ind w:left="708" w:hanging="708"/>
        <w:rPr>
          <w:ins w:id="884" w:author="Rodrigo Riquelme" w:date="2010-12-23T01:34:00Z"/>
          <w:rStyle w:val="Hipervnculo"/>
          <w:color w:val="000000"/>
          <w:u w:val="none"/>
          <w:lang w:val="en-US"/>
        </w:rPr>
      </w:pPr>
      <w:ins w:id="885" w:author="Rodrigo Riquelme" w:date="2010-12-23T01:33:00Z">
        <w:r w:rsidRPr="009011E4">
          <w:rPr>
            <w:rStyle w:val="Hipervnculo"/>
            <w:b/>
            <w:color w:val="000000"/>
            <w:u w:val="none"/>
            <w:lang w:val="en-US"/>
            <w:rPrChange w:id="88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8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88" w:author="Rodrigo Riquelme" w:date="2010-12-23T01:33:00Z">
        <w:r w:rsidR="00583F65" w:rsidRPr="007517AA">
          <w:rPr>
            <w:rStyle w:val="Hipervnculo"/>
            <w:color w:val="000000"/>
            <w:u w:val="none"/>
            <w:lang w:val="en-US"/>
          </w:rPr>
          <w:instrText>http://diveintohtml5.org/video.html</w:instrText>
        </w:r>
      </w:ins>
      <w:ins w:id="88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90" w:author="Rodrigo Riquelme" w:date="2010-12-23T01:33:00Z">
        <w:r w:rsidR="00583F65" w:rsidRPr="00B66F26">
          <w:rPr>
            <w:rStyle w:val="Hipervnculo"/>
            <w:lang w:val="en-US"/>
          </w:rPr>
          <w:t>http://diveintohtml5.org/video.html</w:t>
        </w:r>
      </w:ins>
      <w:ins w:id="89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92" w:name="_Toc280879627"/>
      <w:r>
        <w:t>Glosario</w:t>
      </w:r>
      <w:bookmarkEnd w:id="892"/>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93" w:name="_Toc280879628"/>
      <w:r w:rsidRPr="0064191E">
        <w:rPr>
          <w:lang w:val="en-US"/>
        </w:rPr>
        <w:t>Acrónimos</w:t>
      </w:r>
      <w:bookmarkEnd w:id="893"/>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9011E4" w:rsidP="00770BE8">
      <w:pPr>
        <w:rPr>
          <w:rStyle w:val="google-src-text"/>
          <w:lang w:val="en-US"/>
          <w:rPrChange w:id="894" w:author="manolo" w:date="2010-12-23T14:39:00Z">
            <w:rPr>
              <w:rStyle w:val="google-src-text"/>
            </w:rPr>
          </w:rPrChange>
        </w:rPr>
      </w:pPr>
      <w:r w:rsidRPr="009011E4">
        <w:rPr>
          <w:rStyle w:val="google-src-text"/>
          <w:b/>
          <w:lang w:val="en-US"/>
          <w:rPrChange w:id="895" w:author="manolo" w:date="2010-12-23T14:39:00Z">
            <w:rPr>
              <w:rStyle w:val="google-src-text"/>
              <w:b/>
            </w:rPr>
          </w:rPrChange>
        </w:rPr>
        <w:t>GPL:</w:t>
      </w:r>
      <w:r w:rsidRPr="009011E4">
        <w:rPr>
          <w:bCs/>
          <w:lang w:val="en-US"/>
          <w:rPrChange w:id="89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625C7F" w:rsidRDefault="009011E4" w:rsidP="00770BE8">
      <w:pPr>
        <w:rPr>
          <w:rStyle w:val="nfasis"/>
          <w:lang w:val="en-US"/>
        </w:rPr>
      </w:pPr>
      <w:r w:rsidRPr="00625C7F">
        <w:rPr>
          <w:b/>
          <w:szCs w:val="24"/>
          <w:lang w:val="en-US"/>
          <w:rPrChange w:id="897" w:author="manolo" w:date="2010-12-23T14:39:00Z">
            <w:rPr>
              <w:rFonts w:cs="Times New Roman"/>
              <w:b/>
              <w:i/>
              <w:szCs w:val="24"/>
              <w:lang w:val="en-US"/>
            </w:rPr>
          </w:rPrChange>
        </w:rPr>
        <w:t>REST:</w:t>
      </w:r>
      <w:r w:rsidRPr="00625C7F">
        <w:rPr>
          <w:szCs w:val="24"/>
          <w:lang w:val="en-US"/>
          <w:rPrChange w:id="89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629A" w:rsidRDefault="00AE629A">
      <w:pPr>
        <w:spacing w:before="0" w:after="0" w:line="240" w:lineRule="auto"/>
      </w:pPr>
      <w:r>
        <w:separator/>
      </w:r>
    </w:p>
  </w:endnote>
  <w:endnote w:type="continuationSeparator" w:id="0">
    <w:p w:rsidR="00AE629A" w:rsidRDefault="00AE629A">
      <w:pPr>
        <w:spacing w:before="0" w:after="0" w:line="240" w:lineRule="auto"/>
      </w:pPr>
      <w:r>
        <w:continuationSeparator/>
      </w:r>
    </w:p>
  </w:endnote>
  <w:endnote w:type="continuationNotice" w:id="1">
    <w:p w:rsidR="00AE629A" w:rsidRDefault="00AE629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9011E4">
            <w:rPr>
              <w:sz w:val="16"/>
              <w:szCs w:val="16"/>
            </w:rPr>
            <w:fldChar w:fldCharType="begin"/>
          </w:r>
          <w:r>
            <w:rPr>
              <w:sz w:val="16"/>
              <w:szCs w:val="16"/>
            </w:rPr>
            <w:instrText xml:space="preserve"> PAGE </w:instrText>
          </w:r>
          <w:r w:rsidR="009011E4">
            <w:rPr>
              <w:sz w:val="16"/>
              <w:szCs w:val="16"/>
            </w:rPr>
            <w:fldChar w:fldCharType="separate"/>
          </w:r>
          <w:r w:rsidR="00625C7F">
            <w:rPr>
              <w:noProof/>
              <w:sz w:val="16"/>
              <w:szCs w:val="16"/>
            </w:rPr>
            <w:t>131</w:t>
          </w:r>
          <w:r w:rsidR="009011E4">
            <w:rPr>
              <w:sz w:val="16"/>
              <w:szCs w:val="16"/>
            </w:rPr>
            <w:fldChar w:fldCharType="end"/>
          </w:r>
          <w:r>
            <w:rPr>
              <w:sz w:val="16"/>
              <w:szCs w:val="16"/>
            </w:rPr>
            <w:t xml:space="preserve"> de </w:t>
          </w:r>
          <w:fldSimple w:instr=" NUMPAGES   \* MERGEFORMAT ">
            <w:r w:rsidR="00625C7F" w:rsidRPr="00625C7F">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629A" w:rsidRDefault="00AE629A">
      <w:pPr>
        <w:spacing w:before="0" w:after="0" w:line="240" w:lineRule="auto"/>
      </w:pPr>
      <w:r>
        <w:separator/>
      </w:r>
    </w:p>
  </w:footnote>
  <w:footnote w:type="continuationSeparator" w:id="0">
    <w:p w:rsidR="00AE629A" w:rsidRDefault="00AE629A">
      <w:pPr>
        <w:spacing w:before="0" w:after="0" w:line="240" w:lineRule="auto"/>
      </w:pPr>
      <w:r>
        <w:continuationSeparator/>
      </w:r>
    </w:p>
  </w:footnote>
  <w:footnote w:type="continuationNotice" w:id="1">
    <w:p w:rsidR="00AE629A" w:rsidRDefault="00AE629A">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9011E4">
        <w:fldChar w:fldCharType="begin"/>
      </w:r>
      <w:r w:rsidR="009011E4" w:rsidRPr="009011E4">
        <w:rPr>
          <w:lang w:val="en-US"/>
          <w:rPrChange w:id="266" w:author="manolo" w:date="2010-12-23T14:39:00Z">
            <w:rPr/>
          </w:rPrChange>
        </w:rPr>
        <w:instrText>HYPERLINK "http://es.wikipedia.org/wiki/Acceso_Multimedia_Universal"</w:instrText>
      </w:r>
      <w:r w:rsidR="009011E4">
        <w:fldChar w:fldCharType="separate"/>
      </w:r>
      <w:r w:rsidRPr="00E06820">
        <w:rPr>
          <w:rStyle w:val="Hipervnculo"/>
          <w:lang w:val="en-US"/>
        </w:rPr>
        <w:t>http://es.wikipedia.org/wiki/Acceso_Multimedia_Universal</w:t>
      </w:r>
      <w:r w:rsidR="009011E4">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011E4">
        <w:fldChar w:fldCharType="begin"/>
      </w:r>
      <w:r w:rsidR="009011E4" w:rsidRPr="009011E4">
        <w:rPr>
          <w:lang w:val="en-US"/>
          <w:rPrChange w:id="271" w:author="manolo" w:date="2010-12-23T14:39:00Z">
            <w:rPr/>
          </w:rPrChange>
        </w:rPr>
        <w:instrText>HYPERLINK "http://es.wikipedia.org/wiki/Acceso_Multimedia_Universal"</w:instrText>
      </w:r>
      <w:r w:rsidR="009011E4">
        <w:fldChar w:fldCharType="separate"/>
      </w:r>
      <w:r w:rsidRPr="00750000">
        <w:rPr>
          <w:rStyle w:val="Hipervnculo"/>
          <w:szCs w:val="24"/>
          <w:lang w:val="en-US"/>
        </w:rPr>
        <w:t>http://es.wikipedia.org/wiki/Acceso_Multimedia_Universal</w:t>
      </w:r>
      <w:r w:rsidR="009011E4">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011E4">
        <w:fldChar w:fldCharType="begin"/>
      </w:r>
      <w:r w:rsidR="009011E4" w:rsidRPr="009011E4">
        <w:rPr>
          <w:lang w:val="en-US"/>
          <w:rPrChange w:id="291" w:author="manolo" w:date="2010-12-23T14:39:00Z">
            <w:rPr/>
          </w:rPrChange>
        </w:rPr>
        <w:instrText>HYPERLINK "http://helpdesk.doit.wisc.edu/helpdesk/page.php?id=5325"</w:instrText>
      </w:r>
      <w:r w:rsidR="009011E4">
        <w:fldChar w:fldCharType="separate"/>
      </w:r>
      <w:r w:rsidRPr="007C34C3">
        <w:rPr>
          <w:rStyle w:val="Hipervnculo"/>
          <w:sz w:val="20"/>
          <w:szCs w:val="20"/>
          <w:lang w:val="en-US"/>
        </w:rPr>
        <w:t>http://helpdesk.doit.wisc.edu/helpdesk/page.php?id=5325</w:t>
      </w:r>
      <w:r w:rsidR="009011E4">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9011E4">
        <w:fldChar w:fldCharType="begin"/>
      </w:r>
      <w:r w:rsidR="009011E4" w:rsidRPr="009011E4">
        <w:rPr>
          <w:lang w:val="en-US"/>
          <w:rPrChange w:id="292" w:author="manolo" w:date="2010-12-23T14:39:00Z">
            <w:rPr/>
          </w:rPrChange>
        </w:rPr>
        <w:instrText>HYPERLINK "http://helpdesk.doit.wisc.edu/helpdesk/page.php?id=5325"</w:instrText>
      </w:r>
      <w:r w:rsidR="009011E4">
        <w:fldChar w:fldCharType="separate"/>
      </w:r>
      <w:r w:rsidRPr="00FF7249">
        <w:rPr>
          <w:rStyle w:val="Hipervnculo"/>
          <w:sz w:val="20"/>
          <w:szCs w:val="20"/>
          <w:lang w:val="en-US"/>
        </w:rPr>
        <w:t>http://helpdesk.doit.wisc.edu/helpdesk/page.php?id=5325</w:t>
      </w:r>
      <w:r w:rsidR="009011E4">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9011E4">
        <w:fldChar w:fldCharType="begin"/>
      </w:r>
      <w:r w:rsidR="009011E4" w:rsidRPr="009011E4">
        <w:rPr>
          <w:lang w:val="en-US"/>
          <w:rPrChange w:id="360" w:author="manolo" w:date="2010-12-23T14:39:00Z">
            <w:rPr/>
          </w:rPrChange>
        </w:rPr>
        <w:instrText>HYPERLINK "http://dev.w3.org/html5/spec/"</w:instrText>
      </w:r>
      <w:r w:rsidR="009011E4">
        <w:fldChar w:fldCharType="separate"/>
      </w:r>
      <w:r w:rsidRPr="00894735">
        <w:rPr>
          <w:rStyle w:val="Hipervnculo"/>
          <w:lang w:val="en-US"/>
        </w:rPr>
        <w:t>http://dev.w3.org/html5/spec/</w:t>
      </w:r>
      <w:r w:rsidR="009011E4">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629A"/>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54A1840-97F5-4063-BF8F-1A2C518E52F4}">
  <ds:schemaRefs>
    <ds:schemaRef ds:uri="http://schemas.openxmlformats.org/officeDocument/2006/bibliography"/>
  </ds:schemaRefs>
</ds:datastoreItem>
</file>

<file path=customXml/itemProps2.xml><?xml version="1.0" encoding="utf-8"?>
<ds:datastoreItem xmlns:ds="http://schemas.openxmlformats.org/officeDocument/2006/customXml" ds:itemID="{7F804364-77EB-4588-AD5E-4DE8601C3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Pages>
  <Words>17187</Words>
  <Characters>94531</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111496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28</cp:revision>
  <cp:lastPrinted>2010-12-05T19:57:00Z</cp:lastPrinted>
  <dcterms:created xsi:type="dcterms:W3CDTF">2010-12-23T01:25:00Z</dcterms:created>
  <dcterms:modified xsi:type="dcterms:W3CDTF">2010-12-23T21:45:00Z</dcterms:modified>
</cp:coreProperties>
</file>