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97603">
            <w:pPr>
              <w:pStyle w:val="Sinespaciado"/>
              <w:snapToGrid w:val="0"/>
              <w:jc w:val="both"/>
            </w:pPr>
            <w:hyperlink r:id="rId10" w:history="1">
              <w:r w:rsidR="00CC20D5">
                <w:rPr>
                  <w:rStyle w:val="Hipervnculo"/>
                </w:rPr>
                <w:t>Rogelio.elias@sonda.com</w:t>
              </w:r>
            </w:hyperlink>
          </w:p>
          <w:p w:rsidR="00CC20D5" w:rsidRDefault="00697603">
            <w:pPr>
              <w:pStyle w:val="Sinespaciado"/>
              <w:snapToGrid w:val="0"/>
              <w:jc w:val="both"/>
            </w:pPr>
            <w:hyperlink r:id="rId11" w:history="1">
              <w:r w:rsidR="00CC20D5">
                <w:rPr>
                  <w:rStyle w:val="Hipervnculo"/>
                </w:rPr>
                <w:t>rodrigo.riquelme@latercera.com</w:t>
              </w:r>
            </w:hyperlink>
          </w:p>
          <w:p w:rsidR="00CC20D5" w:rsidRDefault="00697603">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10D4C" w:rsidRDefault="00697603">
      <w:pPr>
        <w:pStyle w:val="TDC1"/>
        <w:rPr>
          <w:rFonts w:asciiTheme="minorHAnsi" w:eastAsiaTheme="minorEastAsia" w:hAnsiTheme="minorHAnsi" w:cstheme="minorBidi"/>
          <w:b w:val="0"/>
          <w:sz w:val="22"/>
          <w:lang w:eastAsia="es-CL"/>
        </w:rPr>
      </w:pPr>
      <w:r w:rsidRPr="00697603">
        <w:rPr>
          <w:lang w:val="es-ES"/>
        </w:rPr>
        <w:fldChar w:fldCharType="begin"/>
      </w:r>
      <w:r w:rsidR="00410993">
        <w:rPr>
          <w:lang w:val="es-ES"/>
        </w:rPr>
        <w:instrText xml:space="preserve"> TOC \o "1-3" \h \z \u </w:instrText>
      </w:r>
      <w:r w:rsidRPr="00697603">
        <w:rPr>
          <w:lang w:val="es-ES"/>
        </w:rPr>
        <w:fldChar w:fldCharType="separate"/>
      </w:r>
      <w:hyperlink w:anchor="_Toc280906681" w:history="1">
        <w:r w:rsidR="00010D4C" w:rsidRPr="00812417">
          <w:rPr>
            <w:rStyle w:val="Hipervnculo"/>
          </w:rPr>
          <w:t>Capítulo 1. Introducción</w:t>
        </w:r>
        <w:r w:rsidR="00010D4C">
          <w:rPr>
            <w:webHidden/>
          </w:rPr>
          <w:tab/>
        </w:r>
        <w:r>
          <w:rPr>
            <w:webHidden/>
          </w:rPr>
          <w:fldChar w:fldCharType="begin"/>
        </w:r>
        <w:r w:rsidR="00010D4C">
          <w:rPr>
            <w:webHidden/>
          </w:rPr>
          <w:instrText xml:space="preserve"> PAGEREF _Toc280906681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2" w:history="1">
        <w:r w:rsidR="00010D4C" w:rsidRPr="00812417">
          <w:rPr>
            <w:rStyle w:val="Hipervnculo"/>
            <w:noProof/>
          </w:rPr>
          <w:t>Resumen</w:t>
        </w:r>
        <w:r w:rsidR="00010D4C">
          <w:rPr>
            <w:noProof/>
            <w:webHidden/>
          </w:rPr>
          <w:tab/>
        </w:r>
        <w:r>
          <w:rPr>
            <w:noProof/>
            <w:webHidden/>
          </w:rPr>
          <w:fldChar w:fldCharType="begin"/>
        </w:r>
        <w:r w:rsidR="00010D4C">
          <w:rPr>
            <w:noProof/>
            <w:webHidden/>
          </w:rPr>
          <w:instrText xml:space="preserve"> PAGEREF _Toc280906682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3" w:history="1">
        <w:r w:rsidR="00010D4C" w:rsidRPr="00812417">
          <w:rPr>
            <w:rStyle w:val="Hipervnculo"/>
            <w:noProof/>
          </w:rPr>
          <w:t>1.1. Formulación General del Proyecto</w:t>
        </w:r>
        <w:r w:rsidR="00010D4C">
          <w:rPr>
            <w:noProof/>
            <w:webHidden/>
          </w:rPr>
          <w:tab/>
        </w:r>
        <w:r>
          <w:rPr>
            <w:noProof/>
            <w:webHidden/>
          </w:rPr>
          <w:fldChar w:fldCharType="begin"/>
        </w:r>
        <w:r w:rsidR="00010D4C">
          <w:rPr>
            <w:noProof/>
            <w:webHidden/>
          </w:rPr>
          <w:instrText xml:space="preserve"> PAGEREF _Toc280906683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4" w:history="1">
        <w:r w:rsidR="00010D4C" w:rsidRPr="00812417">
          <w:rPr>
            <w:rStyle w:val="Hipervnculo"/>
            <w:noProof/>
            <w:kern w:val="1"/>
          </w:rPr>
          <w:t>1.2. Objetivos</w:t>
        </w:r>
        <w:r w:rsidR="00010D4C">
          <w:rPr>
            <w:noProof/>
            <w:webHidden/>
          </w:rPr>
          <w:tab/>
        </w:r>
        <w:r>
          <w:rPr>
            <w:noProof/>
            <w:webHidden/>
          </w:rPr>
          <w:fldChar w:fldCharType="begin"/>
        </w:r>
        <w:r w:rsidR="00010D4C">
          <w:rPr>
            <w:noProof/>
            <w:webHidden/>
          </w:rPr>
          <w:instrText xml:space="preserve"> PAGEREF _Toc280906684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85" w:history="1">
        <w:r w:rsidR="00010D4C" w:rsidRPr="00812417">
          <w:rPr>
            <w:rStyle w:val="Hipervnculo"/>
            <w:noProof/>
            <w:kern w:val="1"/>
          </w:rPr>
          <w:t>1.2.1. Objetivo General</w:t>
        </w:r>
        <w:r w:rsidR="00010D4C">
          <w:rPr>
            <w:noProof/>
            <w:webHidden/>
          </w:rPr>
          <w:tab/>
        </w:r>
        <w:r>
          <w:rPr>
            <w:noProof/>
            <w:webHidden/>
          </w:rPr>
          <w:fldChar w:fldCharType="begin"/>
        </w:r>
        <w:r w:rsidR="00010D4C">
          <w:rPr>
            <w:noProof/>
            <w:webHidden/>
          </w:rPr>
          <w:instrText xml:space="preserve"> PAGEREF _Toc280906685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86" w:history="1">
        <w:r w:rsidR="00010D4C" w:rsidRPr="00812417">
          <w:rPr>
            <w:rStyle w:val="Hipervnculo"/>
            <w:noProof/>
          </w:rPr>
          <w:t>1.2.2. ObjetivosEspecíficos</w:t>
        </w:r>
        <w:r w:rsidR="00010D4C">
          <w:rPr>
            <w:noProof/>
            <w:webHidden/>
          </w:rPr>
          <w:tab/>
        </w:r>
        <w:r>
          <w:rPr>
            <w:noProof/>
            <w:webHidden/>
          </w:rPr>
          <w:fldChar w:fldCharType="begin"/>
        </w:r>
        <w:r w:rsidR="00010D4C">
          <w:rPr>
            <w:noProof/>
            <w:webHidden/>
          </w:rPr>
          <w:instrText xml:space="preserve"> PAGEREF _Toc280906686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7" w:history="1">
        <w:r w:rsidR="00010D4C" w:rsidRPr="00812417">
          <w:rPr>
            <w:rStyle w:val="Hipervnculo"/>
            <w:noProof/>
          </w:rPr>
          <w:t>1.3. Metodología a Emplear para Desarrollar el Proyecto</w:t>
        </w:r>
        <w:r w:rsidR="00010D4C">
          <w:rPr>
            <w:noProof/>
            <w:webHidden/>
          </w:rPr>
          <w:tab/>
        </w:r>
        <w:r>
          <w:rPr>
            <w:noProof/>
            <w:webHidden/>
          </w:rPr>
          <w:fldChar w:fldCharType="begin"/>
        </w:r>
        <w:r w:rsidR="00010D4C">
          <w:rPr>
            <w:noProof/>
            <w:webHidden/>
          </w:rPr>
          <w:instrText xml:space="preserve"> PAGEREF _Toc280906687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88" w:history="1">
        <w:r w:rsidR="00010D4C" w:rsidRPr="00812417">
          <w:rPr>
            <w:rStyle w:val="Hipervnculo"/>
            <w:noProof/>
          </w:rPr>
          <w:t>1.4. Planificación Inicial</w:t>
        </w:r>
        <w:r w:rsidR="00010D4C">
          <w:rPr>
            <w:noProof/>
            <w:webHidden/>
          </w:rPr>
          <w:tab/>
        </w:r>
        <w:r>
          <w:rPr>
            <w:noProof/>
            <w:webHidden/>
          </w:rPr>
          <w:fldChar w:fldCharType="begin"/>
        </w:r>
        <w:r w:rsidR="00010D4C">
          <w:rPr>
            <w:noProof/>
            <w:webHidden/>
          </w:rPr>
          <w:instrText xml:space="preserve"> PAGEREF _Toc280906688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689" w:history="1">
        <w:r w:rsidR="00010D4C" w:rsidRPr="00812417">
          <w:rPr>
            <w:rStyle w:val="Hipervnculo"/>
          </w:rPr>
          <w:t>Capítulo 2. Marco Teórico</w:t>
        </w:r>
        <w:r w:rsidR="00010D4C">
          <w:rPr>
            <w:webHidden/>
          </w:rPr>
          <w:tab/>
        </w:r>
        <w:r>
          <w:rPr>
            <w:webHidden/>
          </w:rPr>
          <w:fldChar w:fldCharType="begin"/>
        </w:r>
        <w:r w:rsidR="00010D4C">
          <w:rPr>
            <w:webHidden/>
          </w:rPr>
          <w:instrText xml:space="preserve"> PAGEREF _Toc280906689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90" w:history="1">
        <w:r w:rsidR="00010D4C" w:rsidRPr="00812417">
          <w:rPr>
            <w:rStyle w:val="Hipervnculo"/>
            <w:noProof/>
          </w:rPr>
          <w:t>2.1.Acceso Multimedia Universal</w:t>
        </w:r>
        <w:r w:rsidR="00010D4C">
          <w:rPr>
            <w:noProof/>
            <w:webHidden/>
          </w:rPr>
          <w:tab/>
        </w:r>
        <w:r>
          <w:rPr>
            <w:noProof/>
            <w:webHidden/>
          </w:rPr>
          <w:fldChar w:fldCharType="begin"/>
        </w:r>
        <w:r w:rsidR="00010D4C">
          <w:rPr>
            <w:noProof/>
            <w:webHidden/>
          </w:rPr>
          <w:instrText xml:space="preserve"> PAGEREF _Toc280906690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691" w:history="1">
        <w:r w:rsidR="00010D4C" w:rsidRPr="00812417">
          <w:rPr>
            <w:rStyle w:val="Hipervnculo"/>
            <w:noProof/>
          </w:rPr>
          <w:t>2.2. Protocolo XML orientado a objetos</w:t>
        </w:r>
        <w:r w:rsidR="00010D4C">
          <w:rPr>
            <w:noProof/>
            <w:webHidden/>
          </w:rPr>
          <w:tab/>
        </w:r>
        <w:r>
          <w:rPr>
            <w:noProof/>
            <w:webHidden/>
          </w:rPr>
          <w:fldChar w:fldCharType="begin"/>
        </w:r>
        <w:r w:rsidR="00010D4C">
          <w:rPr>
            <w:noProof/>
            <w:webHidden/>
          </w:rPr>
          <w:instrText xml:space="preserve"> PAGEREF _Toc280906691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2" w:history="1">
        <w:r w:rsidR="00010D4C" w:rsidRPr="00812417">
          <w:rPr>
            <w:rStyle w:val="Hipervnculo"/>
            <w:noProof/>
          </w:rPr>
          <w:t>2.2.1. SOAP</w:t>
        </w:r>
        <w:r w:rsidR="00010D4C">
          <w:rPr>
            <w:noProof/>
            <w:webHidden/>
          </w:rPr>
          <w:tab/>
        </w:r>
        <w:r>
          <w:rPr>
            <w:noProof/>
            <w:webHidden/>
          </w:rPr>
          <w:fldChar w:fldCharType="begin"/>
        </w:r>
        <w:r w:rsidR="00010D4C">
          <w:rPr>
            <w:noProof/>
            <w:webHidden/>
          </w:rPr>
          <w:instrText xml:space="preserve"> PAGEREF _Toc280906692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3" w:history="1">
        <w:r w:rsidR="00010D4C" w:rsidRPr="00812417">
          <w:rPr>
            <w:rStyle w:val="Hipervnculo"/>
            <w:noProof/>
          </w:rPr>
          <w:t>2.2.2. REST</w:t>
        </w:r>
        <w:r w:rsidR="00010D4C">
          <w:rPr>
            <w:noProof/>
            <w:webHidden/>
          </w:rPr>
          <w:tab/>
        </w:r>
        <w:r>
          <w:rPr>
            <w:noProof/>
            <w:webHidden/>
          </w:rPr>
          <w:fldChar w:fldCharType="begin"/>
        </w:r>
        <w:r w:rsidR="00010D4C">
          <w:rPr>
            <w:noProof/>
            <w:webHidden/>
          </w:rPr>
          <w:instrText xml:space="preserve"> PAGEREF _Toc280906693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4" w:history="1">
        <w:r w:rsidR="00010D4C" w:rsidRPr="00812417">
          <w:rPr>
            <w:rStyle w:val="Hipervnculo"/>
            <w:noProof/>
          </w:rPr>
          <w:t>2.2.3. RSS</w:t>
        </w:r>
        <w:r w:rsidR="00010D4C">
          <w:rPr>
            <w:noProof/>
            <w:webHidden/>
          </w:rPr>
          <w:tab/>
        </w:r>
        <w:r>
          <w:rPr>
            <w:noProof/>
            <w:webHidden/>
          </w:rPr>
          <w:fldChar w:fldCharType="begin"/>
        </w:r>
        <w:r w:rsidR="00010D4C">
          <w:rPr>
            <w:noProof/>
            <w:webHidden/>
          </w:rPr>
          <w:instrText xml:space="preserve"> PAGEREF _Toc280906694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5" w:history="1">
        <w:r w:rsidR="00010D4C" w:rsidRPr="00812417">
          <w:rPr>
            <w:rStyle w:val="Hipervnculo"/>
            <w:noProof/>
          </w:rPr>
          <w:t>2.2.4. XML Orientado a MVC</w:t>
        </w:r>
        <w:r w:rsidR="00010D4C">
          <w:rPr>
            <w:noProof/>
            <w:webHidden/>
          </w:rPr>
          <w:tab/>
        </w:r>
        <w:r>
          <w:rPr>
            <w:noProof/>
            <w:webHidden/>
          </w:rPr>
          <w:fldChar w:fldCharType="begin"/>
        </w:r>
        <w:r w:rsidR="00010D4C">
          <w:rPr>
            <w:noProof/>
            <w:webHidden/>
          </w:rPr>
          <w:instrText xml:space="preserve"> PAGEREF _Toc280906695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6" w:history="1">
        <w:r w:rsidR="00010D4C" w:rsidRPr="00812417">
          <w:rPr>
            <w:rStyle w:val="Hipervnculo"/>
            <w:noProof/>
          </w:rPr>
          <w:t>2.3.1.Servidor  Web</w:t>
        </w:r>
        <w:r w:rsidR="00010D4C">
          <w:rPr>
            <w:noProof/>
            <w:webHidden/>
          </w:rPr>
          <w:tab/>
        </w:r>
        <w:r>
          <w:rPr>
            <w:noProof/>
            <w:webHidden/>
          </w:rPr>
          <w:fldChar w:fldCharType="begin"/>
        </w:r>
        <w:r w:rsidR="00010D4C">
          <w:rPr>
            <w:noProof/>
            <w:webHidden/>
          </w:rPr>
          <w:instrText xml:space="preserve"> PAGEREF _Toc280906696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7" w:history="1">
        <w:r w:rsidR="00010D4C" w:rsidRPr="00812417">
          <w:rPr>
            <w:rStyle w:val="Hipervnculo"/>
            <w:noProof/>
            <w:lang w:val="es-ES"/>
          </w:rPr>
          <w:t>2.3.2. Stream</w:t>
        </w:r>
        <w:r w:rsidR="00010D4C">
          <w:rPr>
            <w:noProof/>
            <w:webHidden/>
          </w:rPr>
          <w:tab/>
        </w:r>
        <w:r>
          <w:rPr>
            <w:noProof/>
            <w:webHidden/>
          </w:rPr>
          <w:fldChar w:fldCharType="begin"/>
        </w:r>
        <w:r w:rsidR="00010D4C">
          <w:rPr>
            <w:noProof/>
            <w:webHidden/>
          </w:rPr>
          <w:instrText xml:space="preserve"> PAGEREF _Toc280906697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8" w:history="1">
        <w:r w:rsidR="00010D4C" w:rsidRPr="00812417">
          <w:rPr>
            <w:rStyle w:val="Hipervnculo"/>
            <w:noProof/>
            <w:lang w:val="es-ES"/>
          </w:rPr>
          <w:t>2.3.2.1. HTTP Delivery</w:t>
        </w:r>
        <w:r w:rsidR="00010D4C">
          <w:rPr>
            <w:noProof/>
            <w:webHidden/>
          </w:rPr>
          <w:tab/>
        </w:r>
        <w:r>
          <w:rPr>
            <w:noProof/>
            <w:webHidden/>
          </w:rPr>
          <w:fldChar w:fldCharType="begin"/>
        </w:r>
        <w:r w:rsidR="00010D4C">
          <w:rPr>
            <w:noProof/>
            <w:webHidden/>
          </w:rPr>
          <w:instrText xml:space="preserve"> PAGEREF _Toc280906698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699" w:history="1">
        <w:r w:rsidR="00010D4C" w:rsidRPr="00812417">
          <w:rPr>
            <w:rStyle w:val="Hipervnculo"/>
            <w:noProof/>
          </w:rPr>
          <w:t>2.3.2.2.Streaming</w:t>
        </w:r>
        <w:r w:rsidR="00010D4C">
          <w:rPr>
            <w:noProof/>
            <w:webHidden/>
          </w:rPr>
          <w:tab/>
        </w:r>
        <w:r>
          <w:rPr>
            <w:noProof/>
            <w:webHidden/>
          </w:rPr>
          <w:fldChar w:fldCharType="begin"/>
        </w:r>
        <w:r w:rsidR="00010D4C">
          <w:rPr>
            <w:noProof/>
            <w:webHidden/>
          </w:rPr>
          <w:instrText xml:space="preserve"> PAGEREF _Toc280906699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0" w:history="1">
        <w:r w:rsidR="00010D4C" w:rsidRPr="00812417">
          <w:rPr>
            <w:rStyle w:val="Hipervnculo"/>
            <w:noProof/>
            <w:lang w:val="es-ES"/>
          </w:rPr>
          <w:t>2.3.2.3. Media Streaming</w:t>
        </w:r>
        <w:r w:rsidR="00010D4C">
          <w:rPr>
            <w:noProof/>
            <w:webHidden/>
          </w:rPr>
          <w:tab/>
        </w:r>
        <w:r>
          <w:rPr>
            <w:noProof/>
            <w:webHidden/>
          </w:rPr>
          <w:fldChar w:fldCharType="begin"/>
        </w:r>
        <w:r w:rsidR="00010D4C">
          <w:rPr>
            <w:noProof/>
            <w:webHidden/>
          </w:rPr>
          <w:instrText xml:space="preserve"> PAGEREF _Toc280906700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01" w:history="1">
        <w:r w:rsidR="00010D4C" w:rsidRPr="00812417">
          <w:rPr>
            <w:rStyle w:val="Hipervnculo"/>
            <w:noProof/>
          </w:rPr>
          <w:t>2.4.Codecs de Video</w:t>
        </w:r>
        <w:r w:rsidR="00010D4C">
          <w:rPr>
            <w:noProof/>
            <w:webHidden/>
          </w:rPr>
          <w:tab/>
        </w:r>
        <w:r>
          <w:rPr>
            <w:noProof/>
            <w:webHidden/>
          </w:rPr>
          <w:fldChar w:fldCharType="begin"/>
        </w:r>
        <w:r w:rsidR="00010D4C">
          <w:rPr>
            <w:noProof/>
            <w:webHidden/>
          </w:rPr>
          <w:instrText xml:space="preserve"> PAGEREF _Toc280906701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2" w:history="1">
        <w:r w:rsidR="00010D4C" w:rsidRPr="00812417">
          <w:rPr>
            <w:rStyle w:val="Hipervnculo"/>
            <w:noProof/>
            <w:lang w:val="es-ES"/>
          </w:rPr>
          <w:t>2.4.1. H263 Sorenson</w:t>
        </w:r>
        <w:r w:rsidR="00010D4C">
          <w:rPr>
            <w:noProof/>
            <w:webHidden/>
          </w:rPr>
          <w:tab/>
        </w:r>
        <w:r>
          <w:rPr>
            <w:noProof/>
            <w:webHidden/>
          </w:rPr>
          <w:fldChar w:fldCharType="begin"/>
        </w:r>
        <w:r w:rsidR="00010D4C">
          <w:rPr>
            <w:noProof/>
            <w:webHidden/>
          </w:rPr>
          <w:instrText xml:space="preserve"> PAGEREF _Toc280906702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3" w:history="1">
        <w:r w:rsidR="00010D4C" w:rsidRPr="00812417">
          <w:rPr>
            <w:rStyle w:val="Hipervnculo"/>
            <w:noProof/>
          </w:rPr>
          <w:t>2.4.2. H264 Mpeg-4 Parte 10</w:t>
        </w:r>
        <w:r w:rsidR="00010D4C">
          <w:rPr>
            <w:noProof/>
            <w:webHidden/>
          </w:rPr>
          <w:tab/>
        </w:r>
        <w:r>
          <w:rPr>
            <w:noProof/>
            <w:webHidden/>
          </w:rPr>
          <w:fldChar w:fldCharType="begin"/>
        </w:r>
        <w:r w:rsidR="00010D4C">
          <w:rPr>
            <w:noProof/>
            <w:webHidden/>
          </w:rPr>
          <w:instrText xml:space="preserve"> PAGEREF _Toc280906703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4" w:history="1">
        <w:r w:rsidR="00010D4C" w:rsidRPr="00812417">
          <w:rPr>
            <w:rStyle w:val="Hipervnculo"/>
            <w:noProof/>
          </w:rPr>
          <w:t>2.4.4. OGG Theora</w:t>
        </w:r>
        <w:r w:rsidR="00010D4C">
          <w:rPr>
            <w:noProof/>
            <w:webHidden/>
          </w:rPr>
          <w:tab/>
        </w:r>
        <w:r>
          <w:rPr>
            <w:noProof/>
            <w:webHidden/>
          </w:rPr>
          <w:fldChar w:fldCharType="begin"/>
        </w:r>
        <w:r w:rsidR="00010D4C">
          <w:rPr>
            <w:noProof/>
            <w:webHidden/>
          </w:rPr>
          <w:instrText xml:space="preserve"> PAGEREF _Toc280906704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5" w:history="1">
        <w:r w:rsidR="00010D4C" w:rsidRPr="00812417">
          <w:rPr>
            <w:rStyle w:val="Hipervnculo"/>
            <w:noProof/>
            <w:lang w:val="es-ES"/>
          </w:rPr>
          <w:t>2.4.5. MPEG-4</w:t>
        </w:r>
        <w:r w:rsidR="00010D4C">
          <w:rPr>
            <w:noProof/>
            <w:webHidden/>
          </w:rPr>
          <w:tab/>
        </w:r>
        <w:r>
          <w:rPr>
            <w:noProof/>
            <w:webHidden/>
          </w:rPr>
          <w:fldChar w:fldCharType="begin"/>
        </w:r>
        <w:r w:rsidR="00010D4C">
          <w:rPr>
            <w:noProof/>
            <w:webHidden/>
          </w:rPr>
          <w:instrText xml:space="preserve"> PAGEREF _Toc280906705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6" w:history="1">
        <w:r w:rsidR="00010D4C" w:rsidRPr="00812417">
          <w:rPr>
            <w:rStyle w:val="Hipervnculo"/>
            <w:noProof/>
            <w:lang w:val="es-ES"/>
          </w:rPr>
          <w:t>2.4.6. WMV</w:t>
        </w:r>
        <w:r w:rsidR="00010D4C">
          <w:rPr>
            <w:noProof/>
            <w:webHidden/>
          </w:rPr>
          <w:tab/>
        </w:r>
        <w:r>
          <w:rPr>
            <w:noProof/>
            <w:webHidden/>
          </w:rPr>
          <w:fldChar w:fldCharType="begin"/>
        </w:r>
        <w:r w:rsidR="00010D4C">
          <w:rPr>
            <w:noProof/>
            <w:webHidden/>
          </w:rPr>
          <w:instrText xml:space="preserve"> PAGEREF _Toc280906706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07" w:history="1">
        <w:r w:rsidR="00010D4C" w:rsidRPr="00812417">
          <w:rPr>
            <w:rStyle w:val="Hipervnculo"/>
            <w:noProof/>
          </w:rPr>
          <w:t>2.5. Tecnologías Clientes</w:t>
        </w:r>
        <w:r w:rsidR="00010D4C">
          <w:rPr>
            <w:noProof/>
            <w:webHidden/>
          </w:rPr>
          <w:tab/>
        </w:r>
        <w:r>
          <w:rPr>
            <w:noProof/>
            <w:webHidden/>
          </w:rPr>
          <w:fldChar w:fldCharType="begin"/>
        </w:r>
        <w:r w:rsidR="00010D4C">
          <w:rPr>
            <w:noProof/>
            <w:webHidden/>
          </w:rPr>
          <w:instrText xml:space="preserve"> PAGEREF _Toc280906707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8" w:history="1">
        <w:r w:rsidR="00010D4C" w:rsidRPr="00812417">
          <w:rPr>
            <w:rStyle w:val="Hipervnculo"/>
            <w:noProof/>
            <w:lang w:val="es-ES"/>
          </w:rPr>
          <w:t>2.5.1. Real Media Player</w:t>
        </w:r>
        <w:r w:rsidR="00010D4C">
          <w:rPr>
            <w:noProof/>
            <w:webHidden/>
          </w:rPr>
          <w:tab/>
        </w:r>
        <w:r>
          <w:rPr>
            <w:noProof/>
            <w:webHidden/>
          </w:rPr>
          <w:fldChar w:fldCharType="begin"/>
        </w:r>
        <w:r w:rsidR="00010D4C">
          <w:rPr>
            <w:noProof/>
            <w:webHidden/>
          </w:rPr>
          <w:instrText xml:space="preserve"> PAGEREF _Toc280906708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09" w:history="1">
        <w:r w:rsidR="00010D4C" w:rsidRPr="00812417">
          <w:rPr>
            <w:rStyle w:val="Hipervnculo"/>
            <w:noProof/>
            <w:lang w:val="es-ES"/>
          </w:rPr>
          <w:t>2.5.2. Windows Media Player</w:t>
        </w:r>
        <w:r w:rsidR="00010D4C">
          <w:rPr>
            <w:noProof/>
            <w:webHidden/>
          </w:rPr>
          <w:tab/>
        </w:r>
        <w:r>
          <w:rPr>
            <w:noProof/>
            <w:webHidden/>
          </w:rPr>
          <w:fldChar w:fldCharType="begin"/>
        </w:r>
        <w:r w:rsidR="00010D4C">
          <w:rPr>
            <w:noProof/>
            <w:webHidden/>
          </w:rPr>
          <w:instrText xml:space="preserve"> PAGEREF _Toc280906709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0" w:history="1">
        <w:r w:rsidR="00010D4C" w:rsidRPr="00812417">
          <w:rPr>
            <w:rStyle w:val="Hipervnculo"/>
            <w:noProof/>
            <w:lang w:val="es-ES"/>
          </w:rPr>
          <w:t>2.5.3.Quicktime Player</w:t>
        </w:r>
        <w:r w:rsidR="00010D4C">
          <w:rPr>
            <w:noProof/>
            <w:webHidden/>
          </w:rPr>
          <w:tab/>
        </w:r>
        <w:r>
          <w:rPr>
            <w:noProof/>
            <w:webHidden/>
          </w:rPr>
          <w:fldChar w:fldCharType="begin"/>
        </w:r>
        <w:r w:rsidR="00010D4C">
          <w:rPr>
            <w:noProof/>
            <w:webHidden/>
          </w:rPr>
          <w:instrText xml:space="preserve"> PAGEREF _Toc280906710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1" w:history="1">
        <w:r w:rsidR="00010D4C" w:rsidRPr="00812417">
          <w:rPr>
            <w:rStyle w:val="Hipervnculo"/>
            <w:noProof/>
          </w:rPr>
          <w:t>2.5.4. Adobe Flash</w:t>
        </w:r>
        <w:r w:rsidR="00010D4C">
          <w:rPr>
            <w:noProof/>
            <w:webHidden/>
          </w:rPr>
          <w:tab/>
        </w:r>
        <w:r>
          <w:rPr>
            <w:noProof/>
            <w:webHidden/>
          </w:rPr>
          <w:fldChar w:fldCharType="begin"/>
        </w:r>
        <w:r w:rsidR="00010D4C">
          <w:rPr>
            <w:noProof/>
            <w:webHidden/>
          </w:rPr>
          <w:instrText xml:space="preserve"> PAGEREF _Toc280906711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2" w:history="1">
        <w:r w:rsidR="00010D4C" w:rsidRPr="00812417">
          <w:rPr>
            <w:rStyle w:val="Hipervnculo"/>
            <w:noProof/>
            <w:lang w:val="es-ES"/>
          </w:rPr>
          <w:t>2.5.5.Video HTML5</w:t>
        </w:r>
        <w:r w:rsidR="00010D4C">
          <w:rPr>
            <w:noProof/>
            <w:webHidden/>
          </w:rPr>
          <w:tab/>
        </w:r>
        <w:r>
          <w:rPr>
            <w:noProof/>
            <w:webHidden/>
          </w:rPr>
          <w:fldChar w:fldCharType="begin"/>
        </w:r>
        <w:r w:rsidR="00010D4C">
          <w:rPr>
            <w:noProof/>
            <w:webHidden/>
          </w:rPr>
          <w:instrText xml:space="preserve"> PAGEREF _Toc280906712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3" w:history="1">
        <w:r w:rsidR="00010D4C" w:rsidRPr="00812417">
          <w:rPr>
            <w:rStyle w:val="Hipervnculo"/>
            <w:noProof/>
          </w:rPr>
          <w:t>2.6. Conversión de Videos</w:t>
        </w:r>
        <w:r w:rsidR="00010D4C">
          <w:rPr>
            <w:noProof/>
            <w:webHidden/>
          </w:rPr>
          <w:tab/>
        </w:r>
        <w:r>
          <w:rPr>
            <w:noProof/>
            <w:webHidden/>
          </w:rPr>
          <w:fldChar w:fldCharType="begin"/>
        </w:r>
        <w:r w:rsidR="00010D4C">
          <w:rPr>
            <w:noProof/>
            <w:webHidden/>
          </w:rPr>
          <w:instrText xml:space="preserve"> PAGEREF _Toc280906713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4" w:history="1">
        <w:r w:rsidR="00010D4C" w:rsidRPr="00812417">
          <w:rPr>
            <w:rStyle w:val="Hipervnculo"/>
            <w:noProof/>
          </w:rPr>
          <w:t>2.6.1. FFmpeg</w:t>
        </w:r>
        <w:r w:rsidR="00010D4C">
          <w:rPr>
            <w:noProof/>
            <w:webHidden/>
          </w:rPr>
          <w:tab/>
        </w:r>
        <w:r>
          <w:rPr>
            <w:noProof/>
            <w:webHidden/>
          </w:rPr>
          <w:fldChar w:fldCharType="begin"/>
        </w:r>
        <w:r w:rsidR="00010D4C">
          <w:rPr>
            <w:noProof/>
            <w:webHidden/>
          </w:rPr>
          <w:instrText xml:space="preserve"> PAGEREF _Toc280906714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5" w:history="1">
        <w:r w:rsidR="00010D4C" w:rsidRPr="00812417">
          <w:rPr>
            <w:rStyle w:val="Hipervnculo"/>
            <w:noProof/>
          </w:rPr>
          <w:t>2.7. IPTV</w:t>
        </w:r>
        <w:r w:rsidR="00010D4C">
          <w:rPr>
            <w:noProof/>
            <w:webHidden/>
          </w:rPr>
          <w:tab/>
        </w:r>
        <w:r>
          <w:rPr>
            <w:noProof/>
            <w:webHidden/>
          </w:rPr>
          <w:fldChar w:fldCharType="begin"/>
        </w:r>
        <w:r w:rsidR="00010D4C">
          <w:rPr>
            <w:noProof/>
            <w:webHidden/>
          </w:rPr>
          <w:instrText xml:space="preserve"> PAGEREF _Toc280906715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16" w:history="1">
        <w:r w:rsidR="00010D4C" w:rsidRPr="00812417">
          <w:rPr>
            <w:rStyle w:val="Hipervnculo"/>
            <w:noProof/>
          </w:rPr>
          <w:t>2.8. Metodología de Desarrollo</w:t>
        </w:r>
        <w:r w:rsidR="00010D4C">
          <w:rPr>
            <w:noProof/>
            <w:webHidden/>
          </w:rPr>
          <w:tab/>
        </w:r>
        <w:r>
          <w:rPr>
            <w:noProof/>
            <w:webHidden/>
          </w:rPr>
          <w:fldChar w:fldCharType="begin"/>
        </w:r>
        <w:r w:rsidR="00010D4C">
          <w:rPr>
            <w:noProof/>
            <w:webHidden/>
          </w:rPr>
          <w:instrText xml:space="preserve"> PAGEREF _Toc280906716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7" w:history="1">
        <w:r w:rsidR="00010D4C" w:rsidRPr="00812417">
          <w:rPr>
            <w:rStyle w:val="Hipervnculo"/>
            <w:noProof/>
          </w:rPr>
          <w:t>2.8.1. Extreme Programming</w:t>
        </w:r>
        <w:r w:rsidR="00010D4C">
          <w:rPr>
            <w:noProof/>
            <w:webHidden/>
          </w:rPr>
          <w:tab/>
        </w:r>
        <w:r>
          <w:rPr>
            <w:noProof/>
            <w:webHidden/>
          </w:rPr>
          <w:fldChar w:fldCharType="begin"/>
        </w:r>
        <w:r w:rsidR="00010D4C">
          <w:rPr>
            <w:noProof/>
            <w:webHidden/>
          </w:rPr>
          <w:instrText xml:space="preserve"> PAGEREF _Toc280906717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8" w:history="1">
        <w:r w:rsidR="00010D4C" w:rsidRPr="00812417">
          <w:rPr>
            <w:rStyle w:val="Hipervnculo"/>
            <w:noProof/>
          </w:rPr>
          <w:t>2.8.3. Software Libre</w:t>
        </w:r>
        <w:r w:rsidR="00010D4C">
          <w:rPr>
            <w:noProof/>
            <w:webHidden/>
          </w:rPr>
          <w:tab/>
        </w:r>
        <w:r>
          <w:rPr>
            <w:noProof/>
            <w:webHidden/>
          </w:rPr>
          <w:fldChar w:fldCharType="begin"/>
        </w:r>
        <w:r w:rsidR="00010D4C">
          <w:rPr>
            <w:noProof/>
            <w:webHidden/>
          </w:rPr>
          <w:instrText xml:space="preserve"> PAGEREF _Toc280906718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19" w:history="1">
        <w:r w:rsidR="00010D4C" w:rsidRPr="00812417">
          <w:rPr>
            <w:rStyle w:val="Hipervnculo"/>
            <w:noProof/>
          </w:rPr>
          <w:t>2.8.3.1. Licencia GNU GPL v2</w:t>
        </w:r>
        <w:r w:rsidR="00010D4C">
          <w:rPr>
            <w:noProof/>
            <w:webHidden/>
          </w:rPr>
          <w:tab/>
        </w:r>
        <w:r>
          <w:rPr>
            <w:noProof/>
            <w:webHidden/>
          </w:rPr>
          <w:fldChar w:fldCharType="begin"/>
        </w:r>
        <w:r w:rsidR="00010D4C">
          <w:rPr>
            <w:noProof/>
            <w:webHidden/>
          </w:rPr>
          <w:instrText xml:space="preserve"> PAGEREF _Toc280906719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0" w:history="1">
        <w:r w:rsidR="00010D4C" w:rsidRPr="00812417">
          <w:rPr>
            <w:rStyle w:val="Hipervnculo"/>
            <w:noProof/>
          </w:rPr>
          <w:t>2.9. Frameworks</w:t>
        </w:r>
        <w:r w:rsidR="00010D4C">
          <w:rPr>
            <w:noProof/>
            <w:webHidden/>
          </w:rPr>
          <w:tab/>
        </w:r>
        <w:r>
          <w:rPr>
            <w:noProof/>
            <w:webHidden/>
          </w:rPr>
          <w:fldChar w:fldCharType="begin"/>
        </w:r>
        <w:r w:rsidR="00010D4C">
          <w:rPr>
            <w:noProof/>
            <w:webHidden/>
          </w:rPr>
          <w:instrText xml:space="preserve"> PAGEREF _Toc280906720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1" w:history="1">
        <w:r w:rsidR="00010D4C" w:rsidRPr="00812417">
          <w:rPr>
            <w:rStyle w:val="Hipervnculo"/>
            <w:noProof/>
          </w:rPr>
          <w:t>2.9.1. Zend Framework</w:t>
        </w:r>
        <w:r w:rsidR="00010D4C">
          <w:rPr>
            <w:noProof/>
            <w:webHidden/>
          </w:rPr>
          <w:tab/>
        </w:r>
        <w:r>
          <w:rPr>
            <w:noProof/>
            <w:webHidden/>
          </w:rPr>
          <w:fldChar w:fldCharType="begin"/>
        </w:r>
        <w:r w:rsidR="00010D4C">
          <w:rPr>
            <w:noProof/>
            <w:webHidden/>
          </w:rPr>
          <w:instrText xml:space="preserve"> PAGEREF _Toc280906721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2" w:history="1">
        <w:r w:rsidR="00010D4C" w:rsidRPr="00812417">
          <w:rPr>
            <w:rStyle w:val="Hipervnculo"/>
            <w:noProof/>
            <w:lang w:val="pt-BR"/>
          </w:rPr>
          <w:t>2.9.2. Google Web Toolkit</w:t>
        </w:r>
        <w:r w:rsidR="00010D4C">
          <w:rPr>
            <w:noProof/>
            <w:webHidden/>
          </w:rPr>
          <w:tab/>
        </w:r>
        <w:r>
          <w:rPr>
            <w:noProof/>
            <w:webHidden/>
          </w:rPr>
          <w:fldChar w:fldCharType="begin"/>
        </w:r>
        <w:r w:rsidR="00010D4C">
          <w:rPr>
            <w:noProof/>
            <w:webHidden/>
          </w:rPr>
          <w:instrText xml:space="preserve"> PAGEREF _Toc280906722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23" w:history="1">
        <w:r w:rsidR="00010D4C" w:rsidRPr="00812417">
          <w:rPr>
            <w:rStyle w:val="Hipervnculo"/>
          </w:rPr>
          <w:t>Capítulo 3: Estado del Arte</w:t>
        </w:r>
        <w:r w:rsidR="00010D4C">
          <w:rPr>
            <w:webHidden/>
          </w:rPr>
          <w:tab/>
        </w:r>
        <w:r>
          <w:rPr>
            <w:webHidden/>
          </w:rPr>
          <w:fldChar w:fldCharType="begin"/>
        </w:r>
        <w:r w:rsidR="00010D4C">
          <w:rPr>
            <w:webHidden/>
          </w:rPr>
          <w:instrText xml:space="preserve"> PAGEREF _Toc280906723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4" w:history="1">
        <w:r w:rsidR="00010D4C" w:rsidRPr="00812417">
          <w:rPr>
            <w:rStyle w:val="Hipervnculo"/>
            <w:noProof/>
          </w:rPr>
          <w:t>3.1. Gestores de Contenidos multimedia existentes</w:t>
        </w:r>
        <w:r w:rsidR="00010D4C">
          <w:rPr>
            <w:noProof/>
            <w:webHidden/>
          </w:rPr>
          <w:tab/>
        </w:r>
        <w:r>
          <w:rPr>
            <w:noProof/>
            <w:webHidden/>
          </w:rPr>
          <w:fldChar w:fldCharType="begin"/>
        </w:r>
        <w:r w:rsidR="00010D4C">
          <w:rPr>
            <w:noProof/>
            <w:webHidden/>
          </w:rPr>
          <w:instrText xml:space="preserve"> PAGEREF _Toc280906724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5" w:history="1">
        <w:r w:rsidR="00010D4C" w:rsidRPr="00812417">
          <w:rPr>
            <w:rStyle w:val="Hipervnculo"/>
            <w:noProof/>
            <w:lang w:val="es-ES"/>
          </w:rPr>
          <w:t>3.1.1.PHPMotion</w:t>
        </w:r>
        <w:r w:rsidR="00010D4C">
          <w:rPr>
            <w:noProof/>
            <w:webHidden/>
          </w:rPr>
          <w:tab/>
        </w:r>
        <w:r>
          <w:rPr>
            <w:noProof/>
            <w:webHidden/>
          </w:rPr>
          <w:fldChar w:fldCharType="begin"/>
        </w:r>
        <w:r w:rsidR="00010D4C">
          <w:rPr>
            <w:noProof/>
            <w:webHidden/>
          </w:rPr>
          <w:instrText xml:space="preserve"> PAGEREF _Toc280906725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6" w:history="1">
        <w:r w:rsidR="00010D4C" w:rsidRPr="00812417">
          <w:rPr>
            <w:rStyle w:val="Hipervnculo"/>
            <w:noProof/>
            <w:lang w:val="es-ES"/>
          </w:rPr>
          <w:t>3.1.2.OsTube</w:t>
        </w:r>
        <w:r w:rsidR="00010D4C">
          <w:rPr>
            <w:noProof/>
            <w:webHidden/>
          </w:rPr>
          <w:tab/>
        </w:r>
        <w:r>
          <w:rPr>
            <w:noProof/>
            <w:webHidden/>
          </w:rPr>
          <w:fldChar w:fldCharType="begin"/>
        </w:r>
        <w:r w:rsidR="00010D4C">
          <w:rPr>
            <w:noProof/>
            <w:webHidden/>
          </w:rPr>
          <w:instrText xml:space="preserve"> PAGEREF _Toc280906726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27" w:history="1">
        <w:r w:rsidR="00010D4C" w:rsidRPr="00812417">
          <w:rPr>
            <w:rStyle w:val="Hipervnculo"/>
            <w:noProof/>
          </w:rPr>
          <w:t>3.2. Sitios de contenidos multimedia de referencia</w:t>
        </w:r>
        <w:r w:rsidR="00010D4C">
          <w:rPr>
            <w:noProof/>
            <w:webHidden/>
          </w:rPr>
          <w:tab/>
        </w:r>
        <w:r>
          <w:rPr>
            <w:noProof/>
            <w:webHidden/>
          </w:rPr>
          <w:fldChar w:fldCharType="begin"/>
        </w:r>
        <w:r w:rsidR="00010D4C">
          <w:rPr>
            <w:noProof/>
            <w:webHidden/>
          </w:rPr>
          <w:instrText xml:space="preserve"> PAGEREF _Toc280906727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8" w:history="1">
        <w:r w:rsidR="00010D4C" w:rsidRPr="00812417">
          <w:rPr>
            <w:rStyle w:val="Hipervnculo"/>
            <w:noProof/>
            <w:lang w:val="es-ES"/>
          </w:rPr>
          <w:t>3.2.1.Youtube</w:t>
        </w:r>
        <w:r w:rsidR="00010D4C">
          <w:rPr>
            <w:noProof/>
            <w:webHidden/>
          </w:rPr>
          <w:tab/>
        </w:r>
        <w:r>
          <w:rPr>
            <w:noProof/>
            <w:webHidden/>
          </w:rPr>
          <w:fldChar w:fldCharType="begin"/>
        </w:r>
        <w:r w:rsidR="00010D4C">
          <w:rPr>
            <w:noProof/>
            <w:webHidden/>
          </w:rPr>
          <w:instrText xml:space="preserve"> PAGEREF _Toc280906728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29" w:history="1">
        <w:r w:rsidR="00010D4C" w:rsidRPr="00812417">
          <w:rPr>
            <w:rStyle w:val="Hipervnculo"/>
            <w:noProof/>
            <w:lang w:val="es-ES"/>
          </w:rPr>
          <w:t>3.2.2. Google Video</w:t>
        </w:r>
        <w:r w:rsidR="00010D4C">
          <w:rPr>
            <w:noProof/>
            <w:webHidden/>
          </w:rPr>
          <w:tab/>
        </w:r>
        <w:r>
          <w:rPr>
            <w:noProof/>
            <w:webHidden/>
          </w:rPr>
          <w:fldChar w:fldCharType="begin"/>
        </w:r>
        <w:r w:rsidR="00010D4C">
          <w:rPr>
            <w:noProof/>
            <w:webHidden/>
          </w:rPr>
          <w:instrText xml:space="preserve"> PAGEREF _Toc280906729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0" w:history="1">
        <w:r w:rsidR="00010D4C" w:rsidRPr="00812417">
          <w:rPr>
            <w:rStyle w:val="Hipervnculo"/>
            <w:noProof/>
          </w:rPr>
          <w:t>3.2.3.Vimeo</w:t>
        </w:r>
        <w:r w:rsidR="00010D4C">
          <w:rPr>
            <w:noProof/>
            <w:webHidden/>
          </w:rPr>
          <w:tab/>
        </w:r>
        <w:r>
          <w:rPr>
            <w:noProof/>
            <w:webHidden/>
          </w:rPr>
          <w:fldChar w:fldCharType="begin"/>
        </w:r>
        <w:r w:rsidR="00010D4C">
          <w:rPr>
            <w:noProof/>
            <w:webHidden/>
          </w:rPr>
          <w:instrText xml:space="preserve"> PAGEREF _Toc280906730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1" w:history="1">
        <w:r w:rsidR="00010D4C" w:rsidRPr="00812417">
          <w:rPr>
            <w:rStyle w:val="Hipervnculo"/>
            <w:noProof/>
            <w:lang w:val="es-ES"/>
          </w:rPr>
          <w:t>3.2.4.TerraTV</w:t>
        </w:r>
        <w:r w:rsidR="00010D4C">
          <w:rPr>
            <w:noProof/>
            <w:webHidden/>
          </w:rPr>
          <w:tab/>
        </w:r>
        <w:r>
          <w:rPr>
            <w:noProof/>
            <w:webHidden/>
          </w:rPr>
          <w:fldChar w:fldCharType="begin"/>
        </w:r>
        <w:r w:rsidR="00010D4C">
          <w:rPr>
            <w:noProof/>
            <w:webHidden/>
          </w:rPr>
          <w:instrText xml:space="preserve"> PAGEREF _Toc280906731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2" w:history="1">
        <w:r w:rsidR="00010D4C" w:rsidRPr="00812417">
          <w:rPr>
            <w:rStyle w:val="Hipervnculo"/>
            <w:noProof/>
            <w:lang w:val="es-ES"/>
          </w:rPr>
          <w:t>3.2.6. 3TV</w:t>
        </w:r>
        <w:r w:rsidR="00010D4C">
          <w:rPr>
            <w:noProof/>
            <w:webHidden/>
          </w:rPr>
          <w:tab/>
        </w:r>
        <w:r>
          <w:rPr>
            <w:noProof/>
            <w:webHidden/>
          </w:rPr>
          <w:fldChar w:fldCharType="begin"/>
        </w:r>
        <w:r w:rsidR="00010D4C">
          <w:rPr>
            <w:noProof/>
            <w:webHidden/>
          </w:rPr>
          <w:instrText xml:space="preserve"> PAGEREF _Toc280906732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3" w:history="1">
        <w:r w:rsidR="00010D4C" w:rsidRPr="00812417">
          <w:rPr>
            <w:rStyle w:val="Hipervnculo"/>
            <w:noProof/>
            <w:lang w:val="es-ES"/>
          </w:rPr>
          <w:t>3.3. Google TV</w:t>
        </w:r>
        <w:r w:rsidR="00010D4C">
          <w:rPr>
            <w:noProof/>
            <w:webHidden/>
          </w:rPr>
          <w:tab/>
        </w:r>
        <w:r>
          <w:rPr>
            <w:noProof/>
            <w:webHidden/>
          </w:rPr>
          <w:fldChar w:fldCharType="begin"/>
        </w:r>
        <w:r w:rsidR="00010D4C">
          <w:rPr>
            <w:noProof/>
            <w:webHidden/>
          </w:rPr>
          <w:instrText xml:space="preserve"> PAGEREF _Toc280906733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34" w:history="1">
        <w:r w:rsidR="00010D4C" w:rsidRPr="00812417">
          <w:rPr>
            <w:rStyle w:val="Hipervnculo"/>
          </w:rPr>
          <w:t>4. Desarrollo</w:t>
        </w:r>
        <w:r w:rsidR="00010D4C">
          <w:rPr>
            <w:webHidden/>
          </w:rPr>
          <w:tab/>
        </w:r>
        <w:r>
          <w:rPr>
            <w:webHidden/>
          </w:rPr>
          <w:fldChar w:fldCharType="begin"/>
        </w:r>
        <w:r w:rsidR="00010D4C">
          <w:rPr>
            <w:webHidden/>
          </w:rPr>
          <w:instrText xml:space="preserve"> PAGEREF _Toc280906734 \h </w:instrText>
        </w:r>
        <w:r>
          <w:rPr>
            <w:webHidden/>
          </w:rPr>
        </w:r>
        <w:r>
          <w:rPr>
            <w:webHidden/>
          </w:rPr>
          <w:fldChar w:fldCharType="separate"/>
        </w:r>
        <w:r w:rsidR="00C061FC">
          <w:rPr>
            <w:webHidden/>
          </w:rPr>
          <w:t>1</w:t>
        </w:r>
        <w:r>
          <w:rPr>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5" w:history="1">
        <w:r w:rsidR="00010D4C" w:rsidRPr="00812417">
          <w:rPr>
            <w:rStyle w:val="Hipervnculo"/>
            <w:noProof/>
          </w:rPr>
          <w:t>4.1. Toma de requerimientos</w:t>
        </w:r>
        <w:r w:rsidR="00010D4C">
          <w:rPr>
            <w:noProof/>
            <w:webHidden/>
          </w:rPr>
          <w:tab/>
        </w:r>
        <w:r>
          <w:rPr>
            <w:noProof/>
            <w:webHidden/>
          </w:rPr>
          <w:fldChar w:fldCharType="begin"/>
        </w:r>
        <w:r w:rsidR="00010D4C">
          <w:rPr>
            <w:noProof/>
            <w:webHidden/>
          </w:rPr>
          <w:instrText xml:space="preserve"> PAGEREF _Toc280906735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6" w:history="1">
        <w:r w:rsidR="00010D4C" w:rsidRPr="00812417">
          <w:rPr>
            <w:rStyle w:val="Hipervnculo"/>
            <w:noProof/>
          </w:rPr>
          <w:t>4.1.1. Requerimientos Funcionales</w:t>
        </w:r>
        <w:r w:rsidR="00010D4C">
          <w:rPr>
            <w:noProof/>
            <w:webHidden/>
          </w:rPr>
          <w:tab/>
        </w:r>
        <w:r>
          <w:rPr>
            <w:noProof/>
            <w:webHidden/>
          </w:rPr>
          <w:fldChar w:fldCharType="begin"/>
        </w:r>
        <w:r w:rsidR="00010D4C">
          <w:rPr>
            <w:noProof/>
            <w:webHidden/>
          </w:rPr>
          <w:instrText xml:space="preserve"> PAGEREF _Toc280906736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7" w:history="1">
        <w:r w:rsidR="00010D4C" w:rsidRPr="00812417">
          <w:rPr>
            <w:rStyle w:val="Hipervnculo"/>
            <w:noProof/>
          </w:rPr>
          <w:t>4.1.2. Requerimientos No Funcionales</w:t>
        </w:r>
        <w:r w:rsidR="00010D4C">
          <w:rPr>
            <w:noProof/>
            <w:webHidden/>
          </w:rPr>
          <w:tab/>
        </w:r>
        <w:r>
          <w:rPr>
            <w:noProof/>
            <w:webHidden/>
          </w:rPr>
          <w:fldChar w:fldCharType="begin"/>
        </w:r>
        <w:r w:rsidR="00010D4C">
          <w:rPr>
            <w:noProof/>
            <w:webHidden/>
          </w:rPr>
          <w:instrText xml:space="preserve"> PAGEREF _Toc280906737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38" w:history="1">
        <w:r w:rsidR="00010D4C" w:rsidRPr="00812417">
          <w:rPr>
            <w:rStyle w:val="Hipervnculo"/>
            <w:noProof/>
          </w:rPr>
          <w:t>4.2. Tecnología a Utilizar</w:t>
        </w:r>
        <w:r w:rsidR="00010D4C">
          <w:rPr>
            <w:noProof/>
            <w:webHidden/>
          </w:rPr>
          <w:tab/>
        </w:r>
        <w:r>
          <w:rPr>
            <w:noProof/>
            <w:webHidden/>
          </w:rPr>
          <w:fldChar w:fldCharType="begin"/>
        </w:r>
        <w:r w:rsidR="00010D4C">
          <w:rPr>
            <w:noProof/>
            <w:webHidden/>
          </w:rPr>
          <w:instrText xml:space="preserve"> PAGEREF _Toc280906738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39" w:history="1">
        <w:r w:rsidR="00010D4C" w:rsidRPr="00812417">
          <w:rPr>
            <w:rStyle w:val="Hipervnculo"/>
            <w:noProof/>
          </w:rPr>
          <w:t>4.2.1. Frente Servidor</w:t>
        </w:r>
        <w:r w:rsidR="00010D4C">
          <w:rPr>
            <w:noProof/>
            <w:webHidden/>
          </w:rPr>
          <w:tab/>
        </w:r>
        <w:r>
          <w:rPr>
            <w:noProof/>
            <w:webHidden/>
          </w:rPr>
          <w:fldChar w:fldCharType="begin"/>
        </w:r>
        <w:r w:rsidR="00010D4C">
          <w:rPr>
            <w:noProof/>
            <w:webHidden/>
          </w:rPr>
          <w:instrText xml:space="preserve"> PAGEREF _Toc280906739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0" w:history="1">
        <w:r w:rsidR="00010D4C" w:rsidRPr="00812417">
          <w:rPr>
            <w:rStyle w:val="Hipervnculo"/>
            <w:noProof/>
          </w:rPr>
          <w:t>4.2.1.1. PHP 5.3</w:t>
        </w:r>
        <w:r w:rsidR="00010D4C">
          <w:rPr>
            <w:noProof/>
            <w:webHidden/>
          </w:rPr>
          <w:tab/>
        </w:r>
        <w:r>
          <w:rPr>
            <w:noProof/>
            <w:webHidden/>
          </w:rPr>
          <w:fldChar w:fldCharType="begin"/>
        </w:r>
        <w:r w:rsidR="00010D4C">
          <w:rPr>
            <w:noProof/>
            <w:webHidden/>
          </w:rPr>
          <w:instrText xml:space="preserve"> PAGEREF _Toc280906740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1" w:history="1">
        <w:r w:rsidR="00010D4C" w:rsidRPr="00812417">
          <w:rPr>
            <w:rStyle w:val="Hipervnculo"/>
            <w:noProof/>
          </w:rPr>
          <w:t>4.2.1.2. MySQL 5</w:t>
        </w:r>
        <w:r w:rsidR="00010D4C">
          <w:rPr>
            <w:noProof/>
            <w:webHidden/>
          </w:rPr>
          <w:tab/>
        </w:r>
        <w:r>
          <w:rPr>
            <w:noProof/>
            <w:webHidden/>
          </w:rPr>
          <w:fldChar w:fldCharType="begin"/>
        </w:r>
        <w:r w:rsidR="00010D4C">
          <w:rPr>
            <w:noProof/>
            <w:webHidden/>
          </w:rPr>
          <w:instrText xml:space="preserve"> PAGEREF _Toc280906741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2" w:history="1">
        <w:r w:rsidR="00010D4C" w:rsidRPr="00812417">
          <w:rPr>
            <w:rStyle w:val="Hipervnculo"/>
            <w:noProof/>
          </w:rPr>
          <w:t>4.2.1.3. FFmpeg</w:t>
        </w:r>
        <w:r w:rsidR="00010D4C">
          <w:rPr>
            <w:noProof/>
            <w:webHidden/>
          </w:rPr>
          <w:tab/>
        </w:r>
        <w:r>
          <w:rPr>
            <w:noProof/>
            <w:webHidden/>
          </w:rPr>
          <w:fldChar w:fldCharType="begin"/>
        </w:r>
        <w:r w:rsidR="00010D4C">
          <w:rPr>
            <w:noProof/>
            <w:webHidden/>
          </w:rPr>
          <w:instrText xml:space="preserve"> PAGEREF _Toc280906742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3" w:history="1">
        <w:r w:rsidR="00010D4C" w:rsidRPr="00812417">
          <w:rPr>
            <w:rStyle w:val="Hipervnculo"/>
            <w:noProof/>
          </w:rPr>
          <w:t>4.2.2. Frente Cliente</w:t>
        </w:r>
        <w:r w:rsidR="00010D4C">
          <w:rPr>
            <w:noProof/>
            <w:webHidden/>
          </w:rPr>
          <w:tab/>
        </w:r>
        <w:r>
          <w:rPr>
            <w:noProof/>
            <w:webHidden/>
          </w:rPr>
          <w:fldChar w:fldCharType="begin"/>
        </w:r>
        <w:r w:rsidR="00010D4C">
          <w:rPr>
            <w:noProof/>
            <w:webHidden/>
          </w:rPr>
          <w:instrText xml:space="preserve"> PAGEREF _Toc280906743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4" w:history="1">
        <w:r w:rsidR="00010D4C" w:rsidRPr="00812417">
          <w:rPr>
            <w:rStyle w:val="Hipervnculo"/>
            <w:noProof/>
          </w:rPr>
          <w:t>4.2.2.1 Javascript</w:t>
        </w:r>
        <w:r w:rsidR="00010D4C">
          <w:rPr>
            <w:noProof/>
            <w:webHidden/>
          </w:rPr>
          <w:tab/>
        </w:r>
        <w:r>
          <w:rPr>
            <w:noProof/>
            <w:webHidden/>
          </w:rPr>
          <w:fldChar w:fldCharType="begin"/>
        </w:r>
        <w:r w:rsidR="00010D4C">
          <w:rPr>
            <w:noProof/>
            <w:webHidden/>
          </w:rPr>
          <w:instrText xml:space="preserve"> PAGEREF _Toc280906744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5" w:history="1">
        <w:r w:rsidR="00010D4C" w:rsidRPr="00812417">
          <w:rPr>
            <w:rStyle w:val="Hipervnculo"/>
            <w:noProof/>
          </w:rPr>
          <w:t>4.2.2.2 JW Player</w:t>
        </w:r>
        <w:r w:rsidR="00010D4C">
          <w:rPr>
            <w:noProof/>
            <w:webHidden/>
          </w:rPr>
          <w:tab/>
        </w:r>
        <w:r>
          <w:rPr>
            <w:noProof/>
            <w:webHidden/>
          </w:rPr>
          <w:fldChar w:fldCharType="begin"/>
        </w:r>
        <w:r w:rsidR="00010D4C">
          <w:rPr>
            <w:noProof/>
            <w:webHidden/>
          </w:rPr>
          <w:instrText xml:space="preserve"> PAGEREF _Toc280906745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46" w:history="1">
        <w:r w:rsidR="00010D4C" w:rsidRPr="00812417">
          <w:rPr>
            <w:rStyle w:val="Hipervnculo"/>
            <w:noProof/>
          </w:rPr>
          <w:t>4.3. Entorno de Desarrollo</w:t>
        </w:r>
        <w:r w:rsidR="00010D4C">
          <w:rPr>
            <w:noProof/>
            <w:webHidden/>
          </w:rPr>
          <w:tab/>
        </w:r>
        <w:r>
          <w:rPr>
            <w:noProof/>
            <w:webHidden/>
          </w:rPr>
          <w:fldChar w:fldCharType="begin"/>
        </w:r>
        <w:r w:rsidR="00010D4C">
          <w:rPr>
            <w:noProof/>
            <w:webHidden/>
          </w:rPr>
          <w:instrText xml:space="preserve"> PAGEREF _Toc280906746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7" w:history="1">
        <w:r w:rsidR="00010D4C" w:rsidRPr="00812417">
          <w:rPr>
            <w:rStyle w:val="Hipervnculo"/>
            <w:noProof/>
          </w:rPr>
          <w:t>4.3.1. Entorno Integrado de Desarrollo (IDE)</w:t>
        </w:r>
        <w:r w:rsidR="00010D4C">
          <w:rPr>
            <w:noProof/>
            <w:webHidden/>
          </w:rPr>
          <w:tab/>
        </w:r>
        <w:r>
          <w:rPr>
            <w:noProof/>
            <w:webHidden/>
          </w:rPr>
          <w:fldChar w:fldCharType="begin"/>
        </w:r>
        <w:r w:rsidR="00010D4C">
          <w:rPr>
            <w:noProof/>
            <w:webHidden/>
          </w:rPr>
          <w:instrText xml:space="preserve"> PAGEREF _Toc280906747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48" w:history="1">
        <w:r w:rsidR="00010D4C" w:rsidRPr="00812417">
          <w:rPr>
            <w:rStyle w:val="Hipervnculo"/>
            <w:noProof/>
          </w:rPr>
          <w:t>4.3.2. Control de versiones</w:t>
        </w:r>
        <w:r w:rsidR="00010D4C">
          <w:rPr>
            <w:noProof/>
            <w:webHidden/>
          </w:rPr>
          <w:tab/>
        </w:r>
        <w:r>
          <w:rPr>
            <w:noProof/>
            <w:webHidden/>
          </w:rPr>
          <w:fldChar w:fldCharType="begin"/>
        </w:r>
        <w:r w:rsidR="00010D4C">
          <w:rPr>
            <w:noProof/>
            <w:webHidden/>
          </w:rPr>
          <w:instrText xml:space="preserve"> PAGEREF _Toc280906748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49" w:history="1">
        <w:r w:rsidR="00010D4C" w:rsidRPr="00812417">
          <w:rPr>
            <w:rStyle w:val="Hipervnculo"/>
            <w:noProof/>
          </w:rPr>
          <w:t>4.3. Diagrama de Datos</w:t>
        </w:r>
        <w:r w:rsidR="00010D4C">
          <w:rPr>
            <w:noProof/>
            <w:webHidden/>
          </w:rPr>
          <w:tab/>
        </w:r>
        <w:r>
          <w:rPr>
            <w:noProof/>
            <w:webHidden/>
          </w:rPr>
          <w:fldChar w:fldCharType="begin"/>
        </w:r>
        <w:r w:rsidR="00010D4C">
          <w:rPr>
            <w:noProof/>
            <w:webHidden/>
          </w:rPr>
          <w:instrText xml:space="preserve"> PAGEREF _Toc280906749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0" w:history="1">
        <w:r w:rsidR="00010D4C" w:rsidRPr="00812417">
          <w:rPr>
            <w:rStyle w:val="Hipervnculo"/>
            <w:noProof/>
          </w:rPr>
          <w:t>4.4. Diagrama de Clases</w:t>
        </w:r>
        <w:r w:rsidR="00010D4C">
          <w:rPr>
            <w:noProof/>
            <w:webHidden/>
          </w:rPr>
          <w:tab/>
        </w:r>
        <w:r>
          <w:rPr>
            <w:noProof/>
            <w:webHidden/>
          </w:rPr>
          <w:fldChar w:fldCharType="begin"/>
        </w:r>
        <w:r w:rsidR="00010D4C">
          <w:rPr>
            <w:noProof/>
            <w:webHidden/>
          </w:rPr>
          <w:instrText xml:space="preserve"> PAGEREF _Toc280906750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1" w:history="1">
        <w:r w:rsidR="00010D4C" w:rsidRPr="00812417">
          <w:rPr>
            <w:rStyle w:val="Hipervnculo"/>
            <w:noProof/>
          </w:rPr>
          <w:t>4.4.1. Namespace Models</w:t>
        </w:r>
        <w:r w:rsidR="00010D4C">
          <w:rPr>
            <w:noProof/>
            <w:webHidden/>
          </w:rPr>
          <w:tab/>
        </w:r>
        <w:r>
          <w:rPr>
            <w:noProof/>
            <w:webHidden/>
          </w:rPr>
          <w:fldChar w:fldCharType="begin"/>
        </w:r>
        <w:r w:rsidR="00010D4C">
          <w:rPr>
            <w:noProof/>
            <w:webHidden/>
          </w:rPr>
          <w:instrText xml:space="preserve"> PAGEREF _Toc280906751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2" w:history="1">
        <w:r w:rsidR="00010D4C" w:rsidRPr="00812417">
          <w:rPr>
            <w:rStyle w:val="Hipervnculo"/>
            <w:noProof/>
          </w:rPr>
          <w:t>4.4.2. NamespaceViews</w:t>
        </w:r>
        <w:r w:rsidR="00010D4C">
          <w:rPr>
            <w:noProof/>
            <w:webHidden/>
          </w:rPr>
          <w:tab/>
        </w:r>
        <w:r>
          <w:rPr>
            <w:noProof/>
            <w:webHidden/>
          </w:rPr>
          <w:fldChar w:fldCharType="begin"/>
        </w:r>
        <w:r w:rsidR="00010D4C">
          <w:rPr>
            <w:noProof/>
            <w:webHidden/>
          </w:rPr>
          <w:instrText xml:space="preserve"> PAGEREF _Toc280906752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3" w:history="1">
        <w:r w:rsidR="00010D4C" w:rsidRPr="00812417">
          <w:rPr>
            <w:rStyle w:val="Hipervnculo"/>
            <w:noProof/>
          </w:rPr>
          <w:t>4.4.3. Namespace Controllers</w:t>
        </w:r>
        <w:r w:rsidR="00010D4C">
          <w:rPr>
            <w:noProof/>
            <w:webHidden/>
          </w:rPr>
          <w:tab/>
        </w:r>
        <w:r>
          <w:rPr>
            <w:noProof/>
            <w:webHidden/>
          </w:rPr>
          <w:fldChar w:fldCharType="begin"/>
        </w:r>
        <w:r w:rsidR="00010D4C">
          <w:rPr>
            <w:noProof/>
            <w:webHidden/>
          </w:rPr>
          <w:instrText xml:space="preserve"> PAGEREF _Toc280906753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4" w:history="1">
        <w:r w:rsidR="00010D4C" w:rsidRPr="00812417">
          <w:rPr>
            <w:rStyle w:val="Hipervnculo"/>
            <w:noProof/>
          </w:rPr>
          <w:t>4.5. Especificaciones de desarrollo Back Office</w:t>
        </w:r>
        <w:r w:rsidR="00010D4C">
          <w:rPr>
            <w:noProof/>
            <w:webHidden/>
          </w:rPr>
          <w:tab/>
        </w:r>
        <w:r>
          <w:rPr>
            <w:noProof/>
            <w:webHidden/>
          </w:rPr>
          <w:fldChar w:fldCharType="begin"/>
        </w:r>
        <w:r w:rsidR="00010D4C">
          <w:rPr>
            <w:noProof/>
            <w:webHidden/>
          </w:rPr>
          <w:instrText xml:space="preserve"> PAGEREF _Toc280906754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5" w:history="1">
        <w:r w:rsidR="00010D4C" w:rsidRPr="00812417">
          <w:rPr>
            <w:rStyle w:val="Hipervnculo"/>
            <w:noProof/>
          </w:rPr>
          <w:t>4.5.1. Configuración de Sitio</w:t>
        </w:r>
        <w:r w:rsidR="00010D4C">
          <w:rPr>
            <w:noProof/>
            <w:webHidden/>
          </w:rPr>
          <w:tab/>
        </w:r>
        <w:r>
          <w:rPr>
            <w:noProof/>
            <w:webHidden/>
          </w:rPr>
          <w:fldChar w:fldCharType="begin"/>
        </w:r>
        <w:r w:rsidR="00010D4C">
          <w:rPr>
            <w:noProof/>
            <w:webHidden/>
          </w:rPr>
          <w:instrText xml:space="preserve"> PAGEREF _Toc280906755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56" w:history="1">
        <w:r w:rsidR="00010D4C" w:rsidRPr="00812417">
          <w:rPr>
            <w:rStyle w:val="Hipervnculo"/>
            <w:noProof/>
          </w:rPr>
          <w:t>4.5.2. Componentes XML</w:t>
        </w:r>
        <w:r w:rsidR="00010D4C">
          <w:rPr>
            <w:noProof/>
            <w:webHidden/>
          </w:rPr>
          <w:tab/>
        </w:r>
        <w:r>
          <w:rPr>
            <w:noProof/>
            <w:webHidden/>
          </w:rPr>
          <w:fldChar w:fldCharType="begin"/>
        </w:r>
        <w:r w:rsidR="00010D4C">
          <w:rPr>
            <w:noProof/>
            <w:webHidden/>
          </w:rPr>
          <w:instrText xml:space="preserve"> PAGEREF _Toc280906756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7" w:history="1">
        <w:r w:rsidR="00010D4C" w:rsidRPr="00812417">
          <w:rPr>
            <w:rStyle w:val="Hipervnculo"/>
            <w:noProof/>
          </w:rPr>
          <w:t>4.6. Especificaciones Front Office</w:t>
        </w:r>
        <w:r w:rsidR="00010D4C">
          <w:rPr>
            <w:noProof/>
            <w:webHidden/>
          </w:rPr>
          <w:tab/>
        </w:r>
        <w:r>
          <w:rPr>
            <w:noProof/>
            <w:webHidden/>
          </w:rPr>
          <w:fldChar w:fldCharType="begin"/>
        </w:r>
        <w:r w:rsidR="00010D4C">
          <w:rPr>
            <w:noProof/>
            <w:webHidden/>
          </w:rPr>
          <w:instrText xml:space="preserve"> PAGEREF _Toc280906757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8" w:history="1">
        <w:r w:rsidR="00010D4C" w:rsidRPr="00812417">
          <w:rPr>
            <w:rStyle w:val="Hipervnculo"/>
            <w:noProof/>
          </w:rPr>
          <w:t>4.7. Prototipos Back Office.</w:t>
        </w:r>
        <w:r w:rsidR="00010D4C">
          <w:rPr>
            <w:noProof/>
            <w:webHidden/>
          </w:rPr>
          <w:tab/>
        </w:r>
        <w:r>
          <w:rPr>
            <w:noProof/>
            <w:webHidden/>
          </w:rPr>
          <w:fldChar w:fldCharType="begin"/>
        </w:r>
        <w:r w:rsidR="00010D4C">
          <w:rPr>
            <w:noProof/>
            <w:webHidden/>
          </w:rPr>
          <w:instrText xml:space="preserve"> PAGEREF _Toc280906758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59" w:history="1">
        <w:r w:rsidR="00010D4C" w:rsidRPr="00812417">
          <w:rPr>
            <w:rStyle w:val="Hipervnculo"/>
            <w:noProof/>
          </w:rPr>
          <w:t>4.8. Puesta en producción</w:t>
        </w:r>
        <w:r w:rsidR="00010D4C">
          <w:rPr>
            <w:noProof/>
            <w:webHidden/>
          </w:rPr>
          <w:tab/>
        </w:r>
        <w:r>
          <w:rPr>
            <w:noProof/>
            <w:webHidden/>
          </w:rPr>
          <w:fldChar w:fldCharType="begin"/>
        </w:r>
        <w:r w:rsidR="00010D4C">
          <w:rPr>
            <w:noProof/>
            <w:webHidden/>
          </w:rPr>
          <w:instrText xml:space="preserve"> PAGEREF _Toc280906759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60" w:history="1">
        <w:r w:rsidR="00010D4C" w:rsidRPr="00812417">
          <w:rPr>
            <w:rStyle w:val="Hipervnculo"/>
            <w:noProof/>
          </w:rPr>
          <w:t>4.9. Plan de pruebas</w:t>
        </w:r>
        <w:r w:rsidR="00010D4C">
          <w:rPr>
            <w:noProof/>
            <w:webHidden/>
          </w:rPr>
          <w:tab/>
        </w:r>
        <w:r>
          <w:rPr>
            <w:noProof/>
            <w:webHidden/>
          </w:rPr>
          <w:fldChar w:fldCharType="begin"/>
        </w:r>
        <w:r w:rsidR="00010D4C">
          <w:rPr>
            <w:noProof/>
            <w:webHidden/>
          </w:rPr>
          <w:instrText xml:space="preserve"> PAGEREF _Toc280906760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2"/>
        <w:tabs>
          <w:tab w:val="right" w:leader="dot" w:pos="8828"/>
        </w:tabs>
        <w:rPr>
          <w:rFonts w:asciiTheme="minorHAnsi" w:eastAsiaTheme="minorEastAsia" w:hAnsiTheme="minorHAnsi" w:cstheme="minorBidi"/>
          <w:noProof/>
          <w:sz w:val="22"/>
          <w:lang w:eastAsia="es-CL"/>
        </w:rPr>
      </w:pPr>
      <w:hyperlink w:anchor="_Toc280906761" w:history="1">
        <w:r w:rsidR="00010D4C" w:rsidRPr="00812417">
          <w:rPr>
            <w:rStyle w:val="Hipervnculo"/>
            <w:noProof/>
          </w:rPr>
          <w:t>4.10. Plan de liberación</w:t>
        </w:r>
        <w:r w:rsidR="00010D4C">
          <w:rPr>
            <w:noProof/>
            <w:webHidden/>
          </w:rPr>
          <w:tab/>
        </w:r>
        <w:r>
          <w:rPr>
            <w:noProof/>
            <w:webHidden/>
          </w:rPr>
          <w:fldChar w:fldCharType="begin"/>
        </w:r>
        <w:r w:rsidR="00010D4C">
          <w:rPr>
            <w:noProof/>
            <w:webHidden/>
          </w:rPr>
          <w:instrText xml:space="preserve"> PAGEREF _Toc280906761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2" w:history="1">
        <w:r w:rsidR="00010D4C" w:rsidRPr="00812417">
          <w:rPr>
            <w:rStyle w:val="Hipervnculo"/>
          </w:rPr>
          <w:t>5. Conclusiones</w:t>
        </w:r>
        <w:r w:rsidR="00010D4C">
          <w:rPr>
            <w:webHidden/>
          </w:rPr>
          <w:tab/>
        </w:r>
        <w:r>
          <w:rPr>
            <w:webHidden/>
          </w:rPr>
          <w:fldChar w:fldCharType="begin"/>
        </w:r>
        <w:r w:rsidR="00010D4C">
          <w:rPr>
            <w:webHidden/>
          </w:rPr>
          <w:instrText xml:space="preserve"> PAGEREF _Toc280906762 \h </w:instrText>
        </w:r>
        <w:r>
          <w:rPr>
            <w:webHidden/>
          </w:rPr>
        </w:r>
        <w:r>
          <w:rPr>
            <w:webHidden/>
          </w:rPr>
          <w:fldChar w:fldCharType="separate"/>
        </w:r>
        <w:r w:rsidR="00C061FC">
          <w:rPr>
            <w:webHidden/>
          </w:rPr>
          <w:t>1</w:t>
        </w:r>
        <w:r>
          <w:rPr>
            <w:webHidden/>
          </w:rPr>
          <w:fldChar w:fldCharType="end"/>
        </w:r>
      </w:hyperlink>
    </w:p>
    <w:p w:rsidR="00010D4C" w:rsidRDefault="00697603">
      <w:pPr>
        <w:pStyle w:val="TDC3"/>
        <w:tabs>
          <w:tab w:val="right" w:leader="dot" w:pos="8828"/>
        </w:tabs>
        <w:rPr>
          <w:rFonts w:asciiTheme="minorHAnsi" w:eastAsiaTheme="minorEastAsia" w:hAnsiTheme="minorHAnsi" w:cstheme="minorBidi"/>
          <w:noProof/>
          <w:sz w:val="22"/>
        </w:rPr>
      </w:pPr>
      <w:hyperlink w:anchor="_Toc280906763" w:history="1">
        <w:r w:rsidR="00010D4C" w:rsidRPr="00812417">
          <w:rPr>
            <w:rStyle w:val="Hipervnculo"/>
            <w:noProof/>
          </w:rPr>
          <w:t>5.6. Conclusiones proyección proyecto titulo</w:t>
        </w:r>
        <w:r w:rsidR="00010D4C">
          <w:rPr>
            <w:noProof/>
            <w:webHidden/>
          </w:rPr>
          <w:tab/>
        </w:r>
        <w:r>
          <w:rPr>
            <w:noProof/>
            <w:webHidden/>
          </w:rPr>
          <w:fldChar w:fldCharType="begin"/>
        </w:r>
        <w:r w:rsidR="00010D4C">
          <w:rPr>
            <w:noProof/>
            <w:webHidden/>
          </w:rPr>
          <w:instrText xml:space="preserve"> PAGEREF _Toc280906763 \h </w:instrText>
        </w:r>
        <w:r>
          <w:rPr>
            <w:noProof/>
            <w:webHidden/>
          </w:rPr>
        </w:r>
        <w:r>
          <w:rPr>
            <w:noProof/>
            <w:webHidden/>
          </w:rPr>
          <w:fldChar w:fldCharType="separate"/>
        </w:r>
        <w:r w:rsidR="00C061FC">
          <w:rPr>
            <w:noProof/>
            <w:webHidden/>
          </w:rPr>
          <w:t>1</w:t>
        </w:r>
        <w:r>
          <w:rPr>
            <w:noProof/>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4" w:history="1">
        <w:r w:rsidR="00010D4C" w:rsidRPr="00812417">
          <w:rPr>
            <w:rStyle w:val="Hipervnculo"/>
            <w:lang w:val="en-US"/>
          </w:rPr>
          <w:t>6. Bibliografía</w:t>
        </w:r>
        <w:r w:rsidR="00010D4C">
          <w:rPr>
            <w:webHidden/>
          </w:rPr>
          <w:tab/>
        </w:r>
        <w:r>
          <w:rPr>
            <w:webHidden/>
          </w:rPr>
          <w:fldChar w:fldCharType="begin"/>
        </w:r>
        <w:r w:rsidR="00010D4C">
          <w:rPr>
            <w:webHidden/>
          </w:rPr>
          <w:instrText xml:space="preserve"> PAGEREF _Toc280906764 \h </w:instrText>
        </w:r>
        <w:r>
          <w:rPr>
            <w:webHidden/>
          </w:rPr>
        </w:r>
        <w:r>
          <w:rPr>
            <w:webHidden/>
          </w:rPr>
          <w:fldChar w:fldCharType="separate"/>
        </w:r>
        <w:r w:rsidR="00C061FC">
          <w:rPr>
            <w:webHidden/>
          </w:rPr>
          <w:t>1</w:t>
        </w:r>
        <w:r>
          <w:rPr>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5" w:history="1">
        <w:r w:rsidR="00010D4C" w:rsidRPr="00812417">
          <w:rPr>
            <w:rStyle w:val="Hipervnculo"/>
          </w:rPr>
          <w:t>Glosario</w:t>
        </w:r>
        <w:r w:rsidR="00010D4C">
          <w:rPr>
            <w:webHidden/>
          </w:rPr>
          <w:tab/>
        </w:r>
        <w:r>
          <w:rPr>
            <w:webHidden/>
          </w:rPr>
          <w:fldChar w:fldCharType="begin"/>
        </w:r>
        <w:r w:rsidR="00010D4C">
          <w:rPr>
            <w:webHidden/>
          </w:rPr>
          <w:instrText xml:space="preserve"> PAGEREF _Toc280906765 \h </w:instrText>
        </w:r>
        <w:r>
          <w:rPr>
            <w:webHidden/>
          </w:rPr>
        </w:r>
        <w:r>
          <w:rPr>
            <w:webHidden/>
          </w:rPr>
          <w:fldChar w:fldCharType="separate"/>
        </w:r>
        <w:r w:rsidR="00C061FC">
          <w:rPr>
            <w:webHidden/>
          </w:rPr>
          <w:t>1</w:t>
        </w:r>
        <w:r>
          <w:rPr>
            <w:webHidden/>
          </w:rPr>
          <w:fldChar w:fldCharType="end"/>
        </w:r>
      </w:hyperlink>
    </w:p>
    <w:p w:rsidR="00010D4C" w:rsidRDefault="00697603">
      <w:pPr>
        <w:pStyle w:val="TDC1"/>
        <w:rPr>
          <w:rFonts w:asciiTheme="minorHAnsi" w:eastAsiaTheme="minorEastAsia" w:hAnsiTheme="minorHAnsi" w:cstheme="minorBidi"/>
          <w:b w:val="0"/>
          <w:sz w:val="22"/>
          <w:lang w:eastAsia="es-CL"/>
        </w:rPr>
      </w:pPr>
      <w:hyperlink w:anchor="_Toc280906766" w:history="1">
        <w:r w:rsidR="00010D4C" w:rsidRPr="00812417">
          <w:rPr>
            <w:rStyle w:val="Hipervnculo"/>
            <w:lang w:val="en-US"/>
          </w:rPr>
          <w:t>Acrónimos</w:t>
        </w:r>
        <w:r w:rsidR="00010D4C">
          <w:rPr>
            <w:webHidden/>
          </w:rPr>
          <w:tab/>
        </w:r>
        <w:r>
          <w:rPr>
            <w:webHidden/>
          </w:rPr>
          <w:fldChar w:fldCharType="begin"/>
        </w:r>
        <w:r w:rsidR="00010D4C">
          <w:rPr>
            <w:webHidden/>
          </w:rPr>
          <w:instrText xml:space="preserve"> PAGEREF _Toc280906766 \h </w:instrText>
        </w:r>
        <w:r>
          <w:rPr>
            <w:webHidden/>
          </w:rPr>
        </w:r>
        <w:r>
          <w:rPr>
            <w:webHidden/>
          </w:rPr>
          <w:fldChar w:fldCharType="separate"/>
        </w:r>
        <w:r w:rsidR="00C061FC">
          <w:rPr>
            <w:webHidden/>
          </w:rPr>
          <w:t>1</w:t>
        </w:r>
        <w:r>
          <w:rPr>
            <w:webHidden/>
          </w:rPr>
          <w:fldChar w:fldCharType="end"/>
        </w:r>
      </w:hyperlink>
    </w:p>
    <w:p w:rsidR="00391FD4" w:rsidRDefault="00697603">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697603">
      <w:pPr>
        <w:pStyle w:val="Tabladeilustraciones"/>
        <w:tabs>
          <w:tab w:val="right" w:leader="dot" w:pos="8828"/>
        </w:tabs>
        <w:rPr>
          <w:rFonts w:asciiTheme="minorHAnsi" w:eastAsiaTheme="minorEastAsia" w:hAnsiTheme="minorHAnsi" w:cstheme="minorBidi"/>
          <w:noProof/>
          <w:sz w:val="22"/>
          <w:szCs w:val="22"/>
          <w:lang w:eastAsia="es-CL"/>
        </w:rPr>
      </w:pPr>
      <w:r w:rsidRPr="00697603">
        <w:rPr>
          <w:lang w:val="es-ES"/>
        </w:rPr>
        <w:fldChar w:fldCharType="begin"/>
      </w:r>
      <w:r w:rsidR="00E010D5">
        <w:rPr>
          <w:lang w:val="es-ES"/>
        </w:rPr>
        <w:instrText xml:space="preserve"> TOC \c "Ilustración" </w:instrText>
      </w:r>
      <w:r w:rsidRPr="00697603">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C061FC">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697603">
        <w:rPr>
          <w:noProof/>
        </w:rPr>
        <w:fldChar w:fldCharType="begin"/>
      </w:r>
      <w:r>
        <w:rPr>
          <w:noProof/>
        </w:rPr>
        <w:instrText xml:space="preserve"> PAGEREF _Toc280817186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697603">
        <w:rPr>
          <w:noProof/>
        </w:rPr>
        <w:fldChar w:fldCharType="begin"/>
      </w:r>
      <w:r>
        <w:rPr>
          <w:noProof/>
        </w:rPr>
        <w:instrText xml:space="preserve"> PAGEREF _Toc280817187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697603">
        <w:rPr>
          <w:noProof/>
        </w:rPr>
        <w:fldChar w:fldCharType="begin"/>
      </w:r>
      <w:r>
        <w:rPr>
          <w:noProof/>
        </w:rPr>
        <w:instrText xml:space="preserve"> PAGEREF _Toc280817188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697603">
        <w:rPr>
          <w:noProof/>
        </w:rPr>
        <w:fldChar w:fldCharType="begin"/>
      </w:r>
      <w:r>
        <w:rPr>
          <w:noProof/>
        </w:rPr>
        <w:instrText xml:space="preserve"> PAGEREF _Toc280817189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697603">
        <w:rPr>
          <w:noProof/>
        </w:rPr>
        <w:fldChar w:fldCharType="begin"/>
      </w:r>
      <w:r>
        <w:rPr>
          <w:noProof/>
        </w:rPr>
        <w:instrText xml:space="preserve"> PAGEREF _Toc280817190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697603">
        <w:rPr>
          <w:noProof/>
        </w:rPr>
        <w:fldChar w:fldCharType="begin"/>
      </w:r>
      <w:r>
        <w:rPr>
          <w:noProof/>
        </w:rPr>
        <w:instrText xml:space="preserve"> PAGEREF _Toc280817191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697603">
        <w:rPr>
          <w:noProof/>
        </w:rPr>
        <w:fldChar w:fldCharType="begin"/>
      </w:r>
      <w:r>
        <w:rPr>
          <w:noProof/>
        </w:rPr>
        <w:instrText xml:space="preserve"> PAGEREF _Toc280817192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697603">
        <w:rPr>
          <w:noProof/>
        </w:rPr>
        <w:fldChar w:fldCharType="begin"/>
      </w:r>
      <w:r>
        <w:rPr>
          <w:noProof/>
        </w:rPr>
        <w:instrText xml:space="preserve"> PAGEREF _Toc280817193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697603">
        <w:rPr>
          <w:noProof/>
        </w:rPr>
        <w:fldChar w:fldCharType="begin"/>
      </w:r>
      <w:r>
        <w:rPr>
          <w:noProof/>
        </w:rPr>
        <w:instrText xml:space="preserve"> PAGEREF _Toc280817194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697603">
        <w:rPr>
          <w:noProof/>
        </w:rPr>
        <w:fldChar w:fldCharType="begin"/>
      </w:r>
      <w:r>
        <w:rPr>
          <w:noProof/>
        </w:rPr>
        <w:instrText xml:space="preserve"> PAGEREF _Toc280817195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697603">
        <w:rPr>
          <w:noProof/>
        </w:rPr>
        <w:fldChar w:fldCharType="begin"/>
      </w:r>
      <w:r>
        <w:rPr>
          <w:noProof/>
        </w:rPr>
        <w:instrText xml:space="preserve"> PAGEREF _Toc280817196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697603">
        <w:rPr>
          <w:noProof/>
        </w:rPr>
        <w:fldChar w:fldCharType="begin"/>
      </w:r>
      <w:r>
        <w:rPr>
          <w:noProof/>
        </w:rPr>
        <w:instrText xml:space="preserve"> PAGEREF _Toc280817197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697603">
        <w:rPr>
          <w:noProof/>
        </w:rPr>
        <w:fldChar w:fldCharType="begin"/>
      </w:r>
      <w:r>
        <w:rPr>
          <w:noProof/>
        </w:rPr>
        <w:instrText xml:space="preserve"> PAGEREF _Toc280817198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697603">
        <w:rPr>
          <w:noProof/>
        </w:rPr>
        <w:fldChar w:fldCharType="begin"/>
      </w:r>
      <w:r>
        <w:rPr>
          <w:noProof/>
        </w:rPr>
        <w:instrText xml:space="preserve"> PAGEREF _Toc280817199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697603">
        <w:rPr>
          <w:noProof/>
        </w:rPr>
        <w:fldChar w:fldCharType="begin"/>
      </w:r>
      <w:r>
        <w:rPr>
          <w:noProof/>
        </w:rPr>
        <w:instrText xml:space="preserve"> PAGEREF _Toc280817200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697603">
        <w:rPr>
          <w:noProof/>
        </w:rPr>
        <w:fldChar w:fldCharType="begin"/>
      </w:r>
      <w:r>
        <w:rPr>
          <w:noProof/>
        </w:rPr>
        <w:instrText xml:space="preserve"> PAGEREF _Toc280817201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697603">
        <w:rPr>
          <w:noProof/>
        </w:rPr>
        <w:fldChar w:fldCharType="begin"/>
      </w:r>
      <w:r>
        <w:rPr>
          <w:noProof/>
        </w:rPr>
        <w:instrText xml:space="preserve"> PAGEREF _Toc280817202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697603">
        <w:rPr>
          <w:noProof/>
        </w:rPr>
        <w:fldChar w:fldCharType="begin"/>
      </w:r>
      <w:r>
        <w:rPr>
          <w:noProof/>
        </w:rPr>
        <w:instrText xml:space="preserve"> PAGEREF _Toc280817203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697603">
        <w:rPr>
          <w:noProof/>
        </w:rPr>
        <w:fldChar w:fldCharType="begin"/>
      </w:r>
      <w:r>
        <w:rPr>
          <w:noProof/>
        </w:rPr>
        <w:instrText xml:space="preserve"> PAGEREF _Toc280817204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697603">
        <w:rPr>
          <w:noProof/>
        </w:rPr>
        <w:fldChar w:fldCharType="begin"/>
      </w:r>
      <w:r>
        <w:rPr>
          <w:noProof/>
        </w:rPr>
        <w:instrText xml:space="preserve"> PAGEREF _Toc280817205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697603">
        <w:rPr>
          <w:noProof/>
        </w:rPr>
        <w:fldChar w:fldCharType="begin"/>
      </w:r>
      <w:r>
        <w:rPr>
          <w:noProof/>
        </w:rPr>
        <w:instrText xml:space="preserve"> PAGEREF _Toc280817206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697603">
        <w:rPr>
          <w:noProof/>
        </w:rPr>
        <w:fldChar w:fldCharType="begin"/>
      </w:r>
      <w:r>
        <w:rPr>
          <w:noProof/>
        </w:rPr>
        <w:instrText xml:space="preserve"> PAGEREF _Toc280817207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697603">
        <w:rPr>
          <w:noProof/>
        </w:rPr>
        <w:fldChar w:fldCharType="begin"/>
      </w:r>
      <w:r>
        <w:rPr>
          <w:noProof/>
        </w:rPr>
        <w:instrText xml:space="preserve"> PAGEREF _Toc280817208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697603">
        <w:rPr>
          <w:noProof/>
        </w:rPr>
        <w:fldChar w:fldCharType="begin"/>
      </w:r>
      <w:r>
        <w:rPr>
          <w:noProof/>
        </w:rPr>
        <w:instrText xml:space="preserve"> PAGEREF _Toc280817209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697603">
        <w:rPr>
          <w:noProof/>
        </w:rPr>
        <w:fldChar w:fldCharType="begin"/>
      </w:r>
      <w:r>
        <w:rPr>
          <w:noProof/>
        </w:rPr>
        <w:instrText xml:space="preserve"> PAGEREF _Toc280817210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697603">
        <w:rPr>
          <w:noProof/>
        </w:rPr>
        <w:fldChar w:fldCharType="begin"/>
      </w:r>
      <w:r>
        <w:rPr>
          <w:noProof/>
        </w:rPr>
        <w:instrText xml:space="preserve"> PAGEREF _Toc280817211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697603">
        <w:rPr>
          <w:noProof/>
        </w:rPr>
        <w:fldChar w:fldCharType="begin"/>
      </w:r>
      <w:r>
        <w:rPr>
          <w:noProof/>
        </w:rPr>
        <w:instrText xml:space="preserve"> PAGEREF _Toc280817212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697603">
        <w:rPr>
          <w:noProof/>
        </w:rPr>
        <w:fldChar w:fldCharType="begin"/>
      </w:r>
      <w:r>
        <w:rPr>
          <w:noProof/>
        </w:rPr>
        <w:instrText xml:space="preserve"> PAGEREF _Toc280817213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697603">
        <w:rPr>
          <w:noProof/>
        </w:rPr>
        <w:fldChar w:fldCharType="begin"/>
      </w:r>
      <w:r>
        <w:rPr>
          <w:noProof/>
        </w:rPr>
        <w:instrText xml:space="preserve"> PAGEREF _Toc280817214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697603">
        <w:rPr>
          <w:noProof/>
        </w:rPr>
        <w:fldChar w:fldCharType="begin"/>
      </w:r>
      <w:r>
        <w:rPr>
          <w:noProof/>
        </w:rPr>
        <w:instrText xml:space="preserve"> PAGEREF _Toc280817215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697603">
        <w:rPr>
          <w:noProof/>
        </w:rPr>
        <w:fldChar w:fldCharType="begin"/>
      </w:r>
      <w:r>
        <w:rPr>
          <w:noProof/>
        </w:rPr>
        <w:instrText xml:space="preserve"> PAGEREF _Toc280817216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697603">
        <w:rPr>
          <w:noProof/>
        </w:rPr>
        <w:fldChar w:fldCharType="begin"/>
      </w:r>
      <w:r>
        <w:rPr>
          <w:noProof/>
        </w:rPr>
        <w:instrText xml:space="preserve"> PAGEREF _Toc280817217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697603">
        <w:rPr>
          <w:noProof/>
        </w:rPr>
        <w:fldChar w:fldCharType="begin"/>
      </w:r>
      <w:r>
        <w:rPr>
          <w:noProof/>
        </w:rPr>
        <w:instrText xml:space="preserve"> PAGEREF _Toc280817218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697603">
        <w:rPr>
          <w:noProof/>
        </w:rPr>
        <w:fldChar w:fldCharType="begin"/>
      </w:r>
      <w:r>
        <w:rPr>
          <w:noProof/>
        </w:rPr>
        <w:instrText xml:space="preserve"> PAGEREF _Toc280817219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697603">
        <w:rPr>
          <w:noProof/>
        </w:rPr>
        <w:fldChar w:fldCharType="begin"/>
      </w:r>
      <w:r>
        <w:rPr>
          <w:noProof/>
        </w:rPr>
        <w:instrText xml:space="preserve"> PAGEREF _Toc280817220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697603">
        <w:rPr>
          <w:noProof/>
        </w:rPr>
        <w:fldChar w:fldCharType="begin"/>
      </w:r>
      <w:r>
        <w:rPr>
          <w:noProof/>
        </w:rPr>
        <w:instrText xml:space="preserve"> PAGEREF _Toc280817221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697603">
        <w:rPr>
          <w:noProof/>
        </w:rPr>
        <w:fldChar w:fldCharType="begin"/>
      </w:r>
      <w:r>
        <w:rPr>
          <w:noProof/>
        </w:rPr>
        <w:instrText xml:space="preserve"> PAGEREF _Toc280817222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697603">
        <w:rPr>
          <w:noProof/>
        </w:rPr>
        <w:fldChar w:fldCharType="begin"/>
      </w:r>
      <w:r>
        <w:rPr>
          <w:noProof/>
        </w:rPr>
        <w:instrText xml:space="preserve"> PAGEREF _Toc280817223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697603">
        <w:rPr>
          <w:noProof/>
        </w:rPr>
        <w:fldChar w:fldCharType="begin"/>
      </w:r>
      <w:r>
        <w:rPr>
          <w:noProof/>
        </w:rPr>
        <w:instrText xml:space="preserve"> PAGEREF _Toc280817224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697603">
        <w:rPr>
          <w:noProof/>
        </w:rPr>
        <w:fldChar w:fldCharType="begin"/>
      </w:r>
      <w:r>
        <w:rPr>
          <w:noProof/>
        </w:rPr>
        <w:instrText xml:space="preserve"> PAGEREF _Toc280817225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697603">
        <w:rPr>
          <w:noProof/>
        </w:rPr>
        <w:fldChar w:fldCharType="begin"/>
      </w:r>
      <w:r>
        <w:rPr>
          <w:noProof/>
        </w:rPr>
        <w:instrText xml:space="preserve"> PAGEREF _Toc280817226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697603">
        <w:rPr>
          <w:noProof/>
        </w:rPr>
        <w:fldChar w:fldCharType="begin"/>
      </w:r>
      <w:r>
        <w:rPr>
          <w:noProof/>
        </w:rPr>
        <w:instrText xml:space="preserve"> PAGEREF _Toc280817227 \h </w:instrText>
      </w:r>
      <w:r w:rsidR="00697603">
        <w:rPr>
          <w:noProof/>
        </w:rPr>
      </w:r>
      <w:r w:rsidR="00697603">
        <w:rPr>
          <w:noProof/>
        </w:rPr>
        <w:fldChar w:fldCharType="separate"/>
      </w:r>
      <w:r w:rsidR="00C061FC">
        <w:rPr>
          <w:noProof/>
        </w:rPr>
        <w:t>1</w:t>
      </w:r>
      <w:r w:rsidR="00697603">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697603">
        <w:rPr>
          <w:noProof/>
        </w:rPr>
        <w:fldChar w:fldCharType="begin"/>
      </w:r>
      <w:r>
        <w:rPr>
          <w:noProof/>
        </w:rPr>
        <w:instrText xml:space="preserve"> PAGEREF _Toc280817228 \h </w:instrText>
      </w:r>
      <w:r w:rsidR="00697603">
        <w:rPr>
          <w:noProof/>
        </w:rPr>
      </w:r>
      <w:r w:rsidR="00697603">
        <w:rPr>
          <w:noProof/>
        </w:rPr>
        <w:fldChar w:fldCharType="separate"/>
      </w:r>
      <w:r w:rsidR="00C061FC">
        <w:rPr>
          <w:noProof/>
        </w:rPr>
        <w:t>1</w:t>
      </w:r>
      <w:r w:rsidR="00697603">
        <w:rPr>
          <w:noProof/>
        </w:rPr>
        <w:fldChar w:fldCharType="end"/>
      </w:r>
    </w:p>
    <w:p w:rsidR="009A106D" w:rsidRDefault="00697603" w:rsidP="00777734">
      <w:pPr>
        <w:pStyle w:val="Ttulo"/>
        <w:outlineLvl w:val="0"/>
      </w:pPr>
      <w:r>
        <w:rPr>
          <w:lang w:val="es-ES"/>
        </w:rPr>
        <w:fldChar w:fldCharType="end"/>
      </w:r>
      <w:r w:rsidR="00391FD4">
        <w:rPr>
          <w:lang w:val="es-ES"/>
        </w:rPr>
        <w:br w:type="page"/>
      </w:r>
      <w:bookmarkStart w:id="0" w:name="_Toc28090668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0668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697603">
        <w:fldChar w:fldCharType="begin"/>
      </w:r>
      <w:r>
        <w:instrText xml:space="preserve"> SEQ Ilustración \* ARABIC </w:instrText>
      </w:r>
      <w:r w:rsidR="00697603">
        <w:fldChar w:fldCharType="separate"/>
      </w:r>
      <w:r w:rsidR="00C061FC">
        <w:rPr>
          <w:noProof/>
        </w:rPr>
        <w:t>1</w:t>
      </w:r>
      <w:r w:rsidR="00697603">
        <w:fldChar w:fldCharType="end"/>
      </w:r>
      <w:r>
        <w:t xml:space="preserve"> - Componentes que intervienen en acceso multimedia web</w:t>
      </w:r>
      <w:bookmarkEnd w:id="2"/>
    </w:p>
    <w:p w:rsidR="009A106D" w:rsidRPr="00460025" w:rsidRDefault="00697603" w:rsidP="00460025">
      <w:pPr>
        <w:pStyle w:val="Ttulo7"/>
        <w:rPr>
          <w:lang w:val="es-CL"/>
        </w:rPr>
      </w:pPr>
      <w:r>
        <w:fldChar w:fldCharType="begin"/>
      </w:r>
      <w:r w:rsidRPr="00697603">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0668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97603">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06684"/>
      <w:r>
        <w:rPr>
          <w:kern w:val="1"/>
        </w:rPr>
        <w:t>1.2. Objetivos</w:t>
      </w:r>
      <w:bookmarkEnd w:id="5"/>
    </w:p>
    <w:p w:rsidR="009A106D" w:rsidRPr="00460025" w:rsidRDefault="00C8251B" w:rsidP="00460025">
      <w:pPr>
        <w:pStyle w:val="Subttulo"/>
        <w:outlineLvl w:val="2"/>
        <w:rPr>
          <w:b w:val="0"/>
          <w:kern w:val="1"/>
          <w:u w:val="single"/>
        </w:rPr>
      </w:pPr>
      <w:bookmarkStart w:id="6" w:name="_Toc28090668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06686"/>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0668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0668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06689"/>
            <w:r w:rsidRPr="00460025">
              <w:t>Capítulo 2. Marco Teórico</w:t>
            </w:r>
            <w:bookmarkEnd w:id="10"/>
          </w:p>
        </w:tc>
      </w:tr>
    </w:tbl>
    <w:p w:rsidR="009A106D" w:rsidRDefault="007C0EE8" w:rsidP="00460025">
      <w:pPr>
        <w:pStyle w:val="Subttulo"/>
        <w:outlineLvl w:val="1"/>
      </w:pPr>
      <w:bookmarkStart w:id="11" w:name="_Toc266039162"/>
      <w:bookmarkStart w:id="12" w:name="_Toc280906690"/>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817186"/>
      <w:r>
        <w:t xml:space="preserve">Ilustración </w:t>
      </w:r>
      <w:r w:rsidR="00697603">
        <w:fldChar w:fldCharType="begin"/>
      </w:r>
      <w:r>
        <w:instrText xml:space="preserve"> SEQ Ilustración \* ARABIC </w:instrText>
      </w:r>
      <w:r w:rsidR="00697603">
        <w:fldChar w:fldCharType="separate"/>
      </w:r>
      <w:r w:rsidR="00C061FC">
        <w:rPr>
          <w:noProof/>
        </w:rPr>
        <w:t>2</w:t>
      </w:r>
      <w:r w:rsidR="00697603">
        <w:fldChar w:fldCharType="end"/>
      </w:r>
      <w:r>
        <w:t xml:space="preserve"> - </w:t>
      </w:r>
      <w:r w:rsidRPr="00464E84">
        <w:t>Adaptación de cont</w:t>
      </w:r>
      <w:r>
        <w:t>enidos para un acceso universal</w:t>
      </w:r>
      <w:bookmarkEnd w:id="15"/>
      <w:bookmarkEnd w:id="16"/>
    </w:p>
    <w:p w:rsidR="009A106D" w:rsidRPr="00460025" w:rsidRDefault="00697603" w:rsidP="00460025">
      <w:pPr>
        <w:pStyle w:val="Ttulo7"/>
        <w:rPr>
          <w:lang w:val="es-CL"/>
        </w:rPr>
      </w:pPr>
      <w:r>
        <w:fldChar w:fldCharType="begin"/>
      </w:r>
      <w:r w:rsidRPr="00697603">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0669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0669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817187"/>
      <w:r>
        <w:t xml:space="preserve">Ilustración </w:t>
      </w:r>
      <w:r w:rsidR="00697603">
        <w:fldChar w:fldCharType="begin"/>
      </w:r>
      <w:r>
        <w:instrText xml:space="preserve"> SEQ Ilustración \* ARABIC </w:instrText>
      </w:r>
      <w:r w:rsidR="00697603">
        <w:fldChar w:fldCharType="separate"/>
      </w:r>
      <w:r w:rsidR="00C061FC">
        <w:rPr>
          <w:noProof/>
        </w:rPr>
        <w:t>3</w:t>
      </w:r>
      <w:r w:rsidR="00697603">
        <w:fldChar w:fldCharType="end"/>
      </w:r>
      <w:r>
        <w:t xml:space="preserve"> - </w:t>
      </w:r>
      <w:r w:rsidRPr="001D0396">
        <w:t>Esquema SOAP seg</w:t>
      </w:r>
      <w:r w:rsidR="00F8658A">
        <w:t>ú</w:t>
      </w:r>
      <w:r w:rsidRPr="001D0396">
        <w:t>n la W3C</w:t>
      </w:r>
      <w:bookmarkEnd w:id="23"/>
      <w:bookmarkEnd w:id="24"/>
    </w:p>
    <w:p w:rsidR="009A106D" w:rsidRPr="00460025" w:rsidRDefault="00697603" w:rsidP="00460025">
      <w:pPr>
        <w:pStyle w:val="Ttulo7"/>
        <w:rPr>
          <w:rStyle w:val="nfasis"/>
          <w:b/>
          <w:bCs/>
          <w:i w:val="0"/>
          <w:lang w:val="es-CL"/>
        </w:rPr>
      </w:pPr>
      <w:r>
        <w:fldChar w:fldCharType="begin"/>
      </w:r>
      <w:r w:rsidRPr="00697603">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0669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06694"/>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817188"/>
      <w:r>
        <w:t xml:space="preserve">Ilustración </w:t>
      </w:r>
      <w:r w:rsidR="00697603">
        <w:fldChar w:fldCharType="begin"/>
      </w:r>
      <w:r>
        <w:instrText xml:space="preserve"> SEQ Ilustración \* ARABIC </w:instrText>
      </w:r>
      <w:r w:rsidR="00697603">
        <w:fldChar w:fldCharType="separate"/>
      </w:r>
      <w:r w:rsidR="00C061FC">
        <w:rPr>
          <w:noProof/>
        </w:rPr>
        <w:t>4</w:t>
      </w:r>
      <w:r w:rsidR="00697603">
        <w:fldChar w:fldCharType="end"/>
      </w:r>
      <w:r>
        <w:t xml:space="preserve"> - </w:t>
      </w:r>
      <w:r w:rsidRPr="008D05B2">
        <w:t>Esquema del funcionamiento de RSS</w:t>
      </w:r>
      <w:bookmarkEnd w:id="28"/>
    </w:p>
    <w:p w:rsidR="000262D2" w:rsidRDefault="00697603"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0669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817189"/>
      <w:r>
        <w:t xml:space="preserve">Ilustración </w:t>
      </w:r>
      <w:r w:rsidR="00697603">
        <w:fldChar w:fldCharType="begin"/>
      </w:r>
      <w:r>
        <w:instrText xml:space="preserve"> SEQ Ilustración \* ARABIC </w:instrText>
      </w:r>
      <w:r w:rsidR="00697603">
        <w:fldChar w:fldCharType="separate"/>
      </w:r>
      <w:r w:rsidR="00C061FC">
        <w:rPr>
          <w:noProof/>
        </w:rPr>
        <w:t>5</w:t>
      </w:r>
      <w:r w:rsidR="00697603">
        <w:fldChar w:fldCharType="end"/>
      </w:r>
      <w:r>
        <w:t xml:space="preserve"> - </w:t>
      </w:r>
      <w:r w:rsidRPr="00E46373">
        <w:t>Esquema de XML Orientado a MVC</w:t>
      </w:r>
      <w:bookmarkEnd w:id="30"/>
      <w:bookmarkEnd w:id="31"/>
    </w:p>
    <w:p w:rsidR="00AC2D2B" w:rsidRDefault="00697603"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0669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0669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0669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0669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0670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817190"/>
      <w:r>
        <w:t xml:space="preserve">Ilustración </w:t>
      </w:r>
      <w:r w:rsidR="00697603">
        <w:fldChar w:fldCharType="begin"/>
      </w:r>
      <w:r>
        <w:instrText xml:space="preserve"> SEQ Ilustración \* ARABIC </w:instrText>
      </w:r>
      <w:r w:rsidR="00697603">
        <w:fldChar w:fldCharType="separate"/>
      </w:r>
      <w:r w:rsidR="00C061FC">
        <w:rPr>
          <w:noProof/>
        </w:rPr>
        <w:t>6</w:t>
      </w:r>
      <w:r w:rsidR="00697603">
        <w:fldChar w:fldCharType="end"/>
      </w:r>
      <w:r>
        <w:t xml:space="preserve"> - </w:t>
      </w:r>
      <w:r w:rsidRPr="00620C24">
        <w:t>Modelo típico de un servicio streaming</w:t>
      </w:r>
      <w:bookmarkEnd w:id="42"/>
    </w:p>
    <w:p w:rsidR="00BA71DB" w:rsidRPr="008551A5" w:rsidRDefault="00697603"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0670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0670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0670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06704"/>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06705"/>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06706"/>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06707"/>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817191"/>
      <w:r>
        <w:t xml:space="preserve">Ilustración </w:t>
      </w:r>
      <w:r w:rsidR="00697603">
        <w:fldChar w:fldCharType="begin"/>
      </w:r>
      <w:r>
        <w:instrText xml:space="preserve"> SEQ Ilustración \* ARABIC </w:instrText>
      </w:r>
      <w:r w:rsidR="00697603">
        <w:fldChar w:fldCharType="separate"/>
      </w:r>
      <w:r w:rsidR="00C061FC">
        <w:rPr>
          <w:noProof/>
        </w:rPr>
        <w:t>7</w:t>
      </w:r>
      <w:r w:rsidR="00697603">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06708"/>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817192"/>
      <w:r>
        <w:t xml:space="preserve">Ilustración </w:t>
      </w:r>
      <w:r w:rsidR="00697603">
        <w:fldChar w:fldCharType="begin"/>
      </w:r>
      <w:r>
        <w:instrText xml:space="preserve"> SEQ Ilustración \* ARABIC </w:instrText>
      </w:r>
      <w:r w:rsidR="00697603">
        <w:fldChar w:fldCharType="separate"/>
      </w:r>
      <w:r w:rsidR="00C061FC">
        <w:rPr>
          <w:noProof/>
        </w:rPr>
        <w:t>8</w:t>
      </w:r>
      <w:r w:rsidR="00697603">
        <w:fldChar w:fldCharType="end"/>
      </w:r>
      <w:r>
        <w:t xml:space="preserve"> - Real Player 11</w:t>
      </w:r>
      <w:bookmarkEnd w:id="93"/>
      <w:bookmarkEnd w:id="94"/>
    </w:p>
    <w:p w:rsidR="00B23E60" w:rsidRDefault="00697603"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06709"/>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817193"/>
      <w:r>
        <w:t xml:space="preserve">Ilustración </w:t>
      </w:r>
      <w:r w:rsidR="00697603">
        <w:fldChar w:fldCharType="begin"/>
      </w:r>
      <w:r>
        <w:instrText xml:space="preserve"> SEQ Ilustración \* ARABIC </w:instrText>
      </w:r>
      <w:r w:rsidR="00697603">
        <w:fldChar w:fldCharType="separate"/>
      </w:r>
      <w:r w:rsidR="00C061FC">
        <w:rPr>
          <w:noProof/>
        </w:rPr>
        <w:t>9</w:t>
      </w:r>
      <w:r w:rsidR="00697603">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06710"/>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817194"/>
      <w:r>
        <w:t xml:space="preserve">Ilustración </w:t>
      </w:r>
      <w:r w:rsidR="00697603">
        <w:fldChar w:fldCharType="begin"/>
      </w:r>
      <w:r>
        <w:instrText xml:space="preserve"> SEQ Ilustración \* ARABIC </w:instrText>
      </w:r>
      <w:r w:rsidR="00697603">
        <w:fldChar w:fldCharType="separate"/>
      </w:r>
      <w:r w:rsidR="00C061FC">
        <w:rPr>
          <w:noProof/>
        </w:rPr>
        <w:t>10</w:t>
      </w:r>
      <w:r w:rsidR="00697603">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06711"/>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817195"/>
      <w:r>
        <w:t xml:space="preserve">Ilustración </w:t>
      </w:r>
      <w:r w:rsidR="00697603">
        <w:fldChar w:fldCharType="begin"/>
      </w:r>
      <w:r>
        <w:instrText xml:space="preserve"> SEQ Ilustración \* ARABIC </w:instrText>
      </w:r>
      <w:r w:rsidR="00697603">
        <w:fldChar w:fldCharType="separate"/>
      </w:r>
      <w:r w:rsidR="00C061FC">
        <w:rPr>
          <w:noProof/>
        </w:rPr>
        <w:t>11</w:t>
      </w:r>
      <w:r w:rsidR="00697603">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06712"/>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06713"/>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80906714"/>
      <w:bookmarkStart w:id="111" w:name="_Toc266039182"/>
      <w:r>
        <w:t>2.</w:t>
      </w:r>
      <w:r w:rsidR="00CF4C85">
        <w:t>6</w:t>
      </w:r>
      <w:r w:rsidR="003D5D52">
        <w:t>.</w:t>
      </w:r>
      <w:r>
        <w:t>1</w:t>
      </w:r>
      <w:r w:rsidR="009E3122">
        <w:t>. FFmpeg</w:t>
      </w:r>
      <w:bookmarkEnd w:id="110"/>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817196"/>
      <w:r>
        <w:t xml:space="preserve">Ilustración </w:t>
      </w:r>
      <w:r w:rsidR="00697603">
        <w:fldChar w:fldCharType="begin"/>
      </w:r>
      <w:r>
        <w:instrText xml:space="preserve"> SEQ Ilustración \* ARABIC </w:instrText>
      </w:r>
      <w:r w:rsidR="00697603">
        <w:fldChar w:fldCharType="separate"/>
      </w:r>
      <w:r w:rsidR="00C061FC">
        <w:rPr>
          <w:noProof/>
        </w:rPr>
        <w:t>12</w:t>
      </w:r>
      <w:r w:rsidR="00697603">
        <w:fldChar w:fldCharType="end"/>
      </w:r>
      <w:r>
        <w:t xml:space="preserve"> - Esquema de componentes de FFmpeg</w:t>
      </w:r>
      <w:bookmarkEnd w:id="112"/>
      <w:bookmarkEnd w:id="113"/>
    </w:p>
    <w:p w:rsidR="00107078" w:rsidRPr="008551A5" w:rsidRDefault="00697603"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06715"/>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817197"/>
      <w:r>
        <w:t xml:space="preserve">Ilustración </w:t>
      </w:r>
      <w:r w:rsidR="00697603">
        <w:fldChar w:fldCharType="begin"/>
      </w:r>
      <w:r>
        <w:instrText xml:space="preserve"> SEQ Ilustración \* ARABIC </w:instrText>
      </w:r>
      <w:r w:rsidR="00697603">
        <w:fldChar w:fldCharType="separate"/>
      </w:r>
      <w:r w:rsidR="00C061FC">
        <w:rPr>
          <w:noProof/>
        </w:rPr>
        <w:t>13</w:t>
      </w:r>
      <w:r w:rsidR="00697603">
        <w:fldChar w:fldCharType="end"/>
      </w:r>
      <w:r>
        <w:t xml:space="preserve"> - Infraestructura de redes IPTV</w:t>
      </w:r>
      <w:bookmarkEnd w:id="115"/>
      <w:bookmarkEnd w:id="116"/>
    </w:p>
    <w:p w:rsidR="006859D3" w:rsidRPr="00460025" w:rsidRDefault="00697603" w:rsidP="006859D3">
      <w:pPr>
        <w:pStyle w:val="Ttulo7"/>
        <w:rPr>
          <w:lang w:val="es-ES"/>
        </w:rPr>
      </w:pPr>
      <w:r>
        <w:fldChar w:fldCharType="begin"/>
      </w:r>
      <w:r w:rsidRPr="00697603">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06716"/>
      <w:r w:rsidR="007F68C8">
        <w:t>2.8. Metodología de Desarrollo</w:t>
      </w:r>
      <w:bookmarkEnd w:id="118"/>
    </w:p>
    <w:bookmarkEnd w:id="111"/>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119" w:name="_Toc266039184"/>
      <w:bookmarkStart w:id="120" w:name="_Toc280906717"/>
      <w:r w:rsidRPr="00531853">
        <w:t>2.</w:t>
      </w:r>
      <w:r w:rsidR="00B60CF3">
        <w:t>8</w:t>
      </w:r>
      <w:r w:rsidRPr="00531853">
        <w:t>.</w:t>
      </w:r>
      <w:r w:rsidR="00B60CF3">
        <w:t>1</w:t>
      </w:r>
      <w:r w:rsidR="008867A5">
        <w:t>.</w:t>
      </w:r>
      <w:r w:rsidRPr="00531853">
        <w:t xml:space="preserve"> Extreme Programming</w:t>
      </w:r>
      <w:bookmarkEnd w:id="119"/>
      <w:bookmarkEnd w:id="120"/>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1" w:name="_Toc280906718"/>
      <w:r>
        <w:t>2.8.3</w:t>
      </w:r>
      <w:r w:rsidR="009E3122">
        <w:t>. Software</w:t>
      </w:r>
      <w:r w:rsidR="00665B89">
        <w:t xml:space="preserve"> Libre</w:t>
      </w:r>
      <w:bookmarkEnd w:id="12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2" w:name="_Toc280906719"/>
      <w:r>
        <w:t>2.8.3.1</w:t>
      </w:r>
      <w:r w:rsidR="008867A5">
        <w:t>.</w:t>
      </w:r>
      <w:r>
        <w:t xml:space="preserve"> Licencia GNU GPL v2</w:t>
      </w:r>
      <w:bookmarkEnd w:id="122"/>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3" w:name="_Toc280906720"/>
      <w:r>
        <w:t>2.9. Frameworks</w:t>
      </w:r>
      <w:bookmarkEnd w:id="12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4" w:name="_Toc280906721"/>
      <w:r>
        <w:t>2.9.1. Zend Framework</w:t>
      </w:r>
      <w:bookmarkEnd w:id="124"/>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5" w:name="_Toc280817198"/>
      <w:r>
        <w:t xml:space="preserve">Ilustración </w:t>
      </w:r>
      <w:r w:rsidR="00697603">
        <w:fldChar w:fldCharType="begin"/>
      </w:r>
      <w:r w:rsidR="000051F5">
        <w:instrText xml:space="preserve"> SEQ Ilustración \* ARABIC </w:instrText>
      </w:r>
      <w:r w:rsidR="00697603">
        <w:fldChar w:fldCharType="separate"/>
      </w:r>
      <w:r w:rsidR="00C061FC">
        <w:rPr>
          <w:noProof/>
        </w:rPr>
        <w:t>14</w:t>
      </w:r>
      <w:r w:rsidR="00697603">
        <w:rPr>
          <w:noProof/>
        </w:rPr>
        <w:fldChar w:fldCharType="end"/>
      </w:r>
      <w:r>
        <w:t xml:space="preserve"> - Visión general Zend Framework</w:t>
      </w:r>
      <w:bookmarkEnd w:id="125"/>
    </w:p>
    <w:p w:rsidR="003607CB" w:rsidRDefault="00697603"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6" w:name="_Toc280906722"/>
      <w:r w:rsidRPr="00460025">
        <w:rPr>
          <w:lang w:val="pt-BR"/>
        </w:rPr>
        <w:t>2.9.2. Google Web Toolkit</w:t>
      </w:r>
      <w:bookmarkEnd w:id="126"/>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7" w:name="_Toc280817199"/>
      <w:r>
        <w:t xml:space="preserve">Ilustración </w:t>
      </w:r>
      <w:r w:rsidR="00697603">
        <w:fldChar w:fldCharType="begin"/>
      </w:r>
      <w:r w:rsidR="000051F5">
        <w:instrText xml:space="preserve"> SEQ Ilustración \* ARABIC </w:instrText>
      </w:r>
      <w:r w:rsidR="00697603">
        <w:fldChar w:fldCharType="separate"/>
      </w:r>
      <w:r w:rsidR="00C061FC">
        <w:rPr>
          <w:noProof/>
        </w:rPr>
        <w:t>15</w:t>
      </w:r>
      <w:r w:rsidR="00697603">
        <w:rPr>
          <w:noProof/>
        </w:rPr>
        <w:fldChar w:fldCharType="end"/>
      </w:r>
      <w:r>
        <w:t xml:space="preserve"> - Esquema de Widgets GWT</w:t>
      </w:r>
      <w:bookmarkEnd w:id="127"/>
    </w:p>
    <w:p w:rsidR="003607CB" w:rsidRPr="00BE13A4" w:rsidRDefault="00697603" w:rsidP="003607CB">
      <w:pPr>
        <w:pStyle w:val="Ttulo7"/>
        <w:rPr>
          <w:lang w:val="es-ES"/>
        </w:rPr>
      </w:pPr>
      <w:r>
        <w:fldChar w:fldCharType="begin"/>
      </w:r>
      <w:r w:rsidRPr="00697603">
        <w:rPr>
          <w:lang w:val="es-CL"/>
          <w:rPrChange w:id="128"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29" w:name="_Toc280906723"/>
      <w:r w:rsidRPr="007E48E2">
        <w:t>Capítulo 3: Estado del Arte</w:t>
      </w:r>
      <w:bookmarkEnd w:id="129"/>
    </w:p>
    <w:p w:rsidR="009A106D" w:rsidRDefault="007C0EE8" w:rsidP="00460025">
      <w:pPr>
        <w:pStyle w:val="Subttulo"/>
        <w:outlineLvl w:val="1"/>
      </w:pPr>
      <w:bookmarkStart w:id="130" w:name="_Toc266039185"/>
      <w:bookmarkStart w:id="131" w:name="_Toc280906724"/>
      <w:r w:rsidRPr="007E48E2">
        <w:t>3.</w:t>
      </w:r>
      <w:r w:rsidR="003607CB">
        <w:t>1</w:t>
      </w:r>
      <w:r w:rsidR="008E4C93">
        <w:t>.</w:t>
      </w:r>
      <w:r w:rsidRPr="007E48E2">
        <w:t xml:space="preserve"> Gestores de Contenidos multimedia existentes</w:t>
      </w:r>
      <w:bookmarkEnd w:id="130"/>
      <w:bookmarkEnd w:id="131"/>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2" w:name="_Toc280906725"/>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2"/>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3" w:name="_Toc276683976"/>
      <w:bookmarkStart w:id="134" w:name="_Toc280817200"/>
      <w:r>
        <w:t xml:space="preserve">Ilustración </w:t>
      </w:r>
      <w:r w:rsidR="00697603">
        <w:fldChar w:fldCharType="begin"/>
      </w:r>
      <w:r>
        <w:instrText xml:space="preserve"> SEQ Ilustración \* ARABIC </w:instrText>
      </w:r>
      <w:r w:rsidR="00697603">
        <w:fldChar w:fldCharType="separate"/>
      </w:r>
      <w:r w:rsidR="00C061FC">
        <w:rPr>
          <w:noProof/>
        </w:rPr>
        <w:t>16</w:t>
      </w:r>
      <w:r w:rsidR="00697603">
        <w:fldChar w:fldCharType="end"/>
      </w:r>
      <w:r>
        <w:t xml:space="preserve"> - Web PHPMotion</w:t>
      </w:r>
      <w:bookmarkEnd w:id="133"/>
      <w:bookmarkEnd w:id="134"/>
    </w:p>
    <w:bookmarkStart w:id="135" w:name="_Toc266039206"/>
    <w:p w:rsidR="007C0EE8" w:rsidRPr="00460025" w:rsidRDefault="00697603"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5"/>
      <w:r w:rsidRPr="00460025">
        <w:rPr>
          <w:b w:val="0"/>
        </w:rPr>
        <w:fldChar w:fldCharType="end"/>
      </w:r>
    </w:p>
    <w:p w:rsidR="009A106D" w:rsidRDefault="00F76108" w:rsidP="00460025">
      <w:pPr>
        <w:pStyle w:val="Subttulo"/>
        <w:outlineLvl w:val="2"/>
        <w:rPr>
          <w:lang w:val="es-ES"/>
        </w:rPr>
      </w:pPr>
      <w:r>
        <w:rPr>
          <w:lang w:val="es-ES"/>
        </w:rPr>
        <w:br w:type="page"/>
      </w:r>
      <w:bookmarkStart w:id="136" w:name="_Toc280906726"/>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7" w:name="_Toc276683977"/>
      <w:bookmarkStart w:id="138" w:name="_Toc280817201"/>
      <w:r>
        <w:t xml:space="preserve">Ilustración </w:t>
      </w:r>
      <w:r w:rsidR="00697603">
        <w:fldChar w:fldCharType="begin"/>
      </w:r>
      <w:r>
        <w:instrText xml:space="preserve"> SEQ Ilustración \* ARABIC </w:instrText>
      </w:r>
      <w:r w:rsidR="00697603">
        <w:fldChar w:fldCharType="separate"/>
      </w:r>
      <w:r w:rsidR="00C061FC">
        <w:rPr>
          <w:noProof/>
        </w:rPr>
        <w:t>17</w:t>
      </w:r>
      <w:r w:rsidR="00697603">
        <w:fldChar w:fldCharType="end"/>
      </w:r>
      <w:r>
        <w:t xml:space="preserve"> - </w:t>
      </w:r>
      <w:r w:rsidRPr="00AE733E">
        <w:t>OSTube</w:t>
      </w:r>
      <w:bookmarkEnd w:id="137"/>
      <w:bookmarkEnd w:id="138"/>
    </w:p>
    <w:bookmarkStart w:id="139" w:name="_Toc266039207"/>
    <w:p w:rsidR="007C0EE8" w:rsidRPr="00460025" w:rsidRDefault="00697603"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39"/>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0" w:name="_Toc266039186"/>
      <w:bookmarkStart w:id="141" w:name="_Toc280906727"/>
      <w:r w:rsidRPr="007E48E2">
        <w:t>3.</w:t>
      </w:r>
      <w:r w:rsidR="003607CB">
        <w:t>2</w:t>
      </w:r>
      <w:r w:rsidR="00BB77FD">
        <w:t>.</w:t>
      </w:r>
      <w:r w:rsidRPr="007E48E2">
        <w:t xml:space="preserve"> Sitios de contenidos multimedia de referencia</w:t>
      </w:r>
      <w:bookmarkEnd w:id="140"/>
      <w:bookmarkEnd w:id="141"/>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2" w:name="_Toc266039187"/>
      <w:bookmarkStart w:id="143" w:name="_Toc280906728"/>
      <w:r w:rsidRPr="00BD1B4B">
        <w:rPr>
          <w:lang w:val="es-ES"/>
        </w:rPr>
        <w:t>3.</w:t>
      </w:r>
      <w:r w:rsidR="003607CB">
        <w:rPr>
          <w:lang w:val="es-ES"/>
        </w:rPr>
        <w:t>2</w:t>
      </w:r>
      <w:r w:rsidRPr="00BD1B4B">
        <w:rPr>
          <w:lang w:val="es-ES"/>
        </w:rPr>
        <w:t>.1</w:t>
      </w:r>
      <w:bookmarkEnd w:id="142"/>
      <w:r w:rsidR="009E3122">
        <w:rPr>
          <w:lang w:val="es-ES"/>
        </w:rPr>
        <w:t>.</w:t>
      </w:r>
      <w:r w:rsidR="009E3122" w:rsidRPr="00BD1B4B">
        <w:rPr>
          <w:lang w:val="es-ES"/>
        </w:rPr>
        <w:t>Youtube</w:t>
      </w:r>
      <w:bookmarkEnd w:id="143"/>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4" w:name="_Toc276683978"/>
      <w:bookmarkStart w:id="145" w:name="_Toc280817202"/>
      <w:r>
        <w:t xml:space="preserve">Ilustración </w:t>
      </w:r>
      <w:r w:rsidR="00697603">
        <w:fldChar w:fldCharType="begin"/>
      </w:r>
      <w:r>
        <w:instrText xml:space="preserve"> SEQ Ilustración \* ARABIC </w:instrText>
      </w:r>
      <w:r w:rsidR="00697603">
        <w:fldChar w:fldCharType="separate"/>
      </w:r>
      <w:r w:rsidR="00C061FC">
        <w:rPr>
          <w:noProof/>
        </w:rPr>
        <w:t>18</w:t>
      </w:r>
      <w:r w:rsidR="00697603">
        <w:fldChar w:fldCharType="end"/>
      </w:r>
      <w:r>
        <w:t xml:space="preserve"> - </w:t>
      </w:r>
      <w:r w:rsidRPr="001D6F6B">
        <w:t>Youtube</w:t>
      </w:r>
      <w:bookmarkEnd w:id="144"/>
      <w:bookmarkEnd w:id="145"/>
    </w:p>
    <w:bookmarkStart w:id="146" w:name="_Toc266039208"/>
    <w:p w:rsidR="007C0EE8" w:rsidRPr="0026694D" w:rsidRDefault="00697603"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6"/>
      <w:r w:rsidRPr="00460025">
        <w:rPr>
          <w:b w:val="0"/>
        </w:rPr>
        <w:fldChar w:fldCharType="end"/>
      </w:r>
    </w:p>
    <w:p w:rsidR="00771E9F" w:rsidRDefault="00771E9F" w:rsidP="007C0EE8">
      <w:pPr>
        <w:pStyle w:val="Subttulo"/>
        <w:outlineLvl w:val="2"/>
        <w:rPr>
          <w:lang w:val="es-ES"/>
        </w:rPr>
      </w:pPr>
      <w:bookmarkStart w:id="147" w:name="_Toc266039188"/>
    </w:p>
    <w:p w:rsidR="007C0EE8" w:rsidRPr="007E48E2" w:rsidRDefault="007C0EE8" w:rsidP="007C0EE8">
      <w:pPr>
        <w:pStyle w:val="Subttulo"/>
        <w:outlineLvl w:val="2"/>
        <w:rPr>
          <w:lang w:val="es-ES"/>
        </w:rPr>
      </w:pPr>
      <w:bookmarkStart w:id="148" w:name="_Toc28090672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7"/>
      <w:bookmarkEnd w:id="14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9" w:name="_Toc280817203"/>
      <w:r>
        <w:t xml:space="preserve">Ilustración </w:t>
      </w:r>
      <w:r w:rsidR="00697603">
        <w:fldChar w:fldCharType="begin"/>
      </w:r>
      <w:r>
        <w:instrText xml:space="preserve"> SEQ Ilustración \* ARABIC </w:instrText>
      </w:r>
      <w:r w:rsidR="00697603">
        <w:fldChar w:fldCharType="separate"/>
      </w:r>
      <w:r w:rsidR="00C061FC">
        <w:rPr>
          <w:noProof/>
        </w:rPr>
        <w:t>19</w:t>
      </w:r>
      <w:r w:rsidR="00697603">
        <w:fldChar w:fldCharType="end"/>
      </w:r>
      <w:r>
        <w:t xml:space="preserve"> - Google Video</w:t>
      </w:r>
      <w:bookmarkEnd w:id="149"/>
    </w:p>
    <w:bookmarkStart w:id="150" w:name="_Toc266039209"/>
    <w:p w:rsidR="007C0EE8" w:rsidRPr="00460025" w:rsidRDefault="00697603"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0"/>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1" w:name="_Toc266039189"/>
      <w:bookmarkStart w:id="152" w:name="_Toc280906730"/>
      <w:r w:rsidRPr="007E48E2">
        <w:t>3.</w:t>
      </w:r>
      <w:r w:rsidR="003607CB">
        <w:t>2</w:t>
      </w:r>
      <w:r w:rsidRPr="007E48E2">
        <w:t>.3</w:t>
      </w:r>
      <w:r w:rsidR="004578B2">
        <w:t>.</w:t>
      </w:r>
      <w:r w:rsidRPr="007E48E2">
        <w:t>Vimeo</w:t>
      </w:r>
      <w:bookmarkEnd w:id="151"/>
      <w:bookmarkEnd w:id="152"/>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3" w:name="_Toc280817204"/>
      <w:r w:rsidRPr="00CE025F">
        <w:t xml:space="preserve">Ilustración </w:t>
      </w:r>
      <w:r w:rsidR="00697603" w:rsidRPr="00CE025F">
        <w:fldChar w:fldCharType="begin"/>
      </w:r>
      <w:r w:rsidRPr="00CE025F">
        <w:instrText xml:space="preserve"> SEQ Ilustración \* ARABIC </w:instrText>
      </w:r>
      <w:r w:rsidR="00697603" w:rsidRPr="00CE025F">
        <w:fldChar w:fldCharType="separate"/>
      </w:r>
      <w:r w:rsidR="00C061FC">
        <w:rPr>
          <w:noProof/>
        </w:rPr>
        <w:t>20</w:t>
      </w:r>
      <w:r w:rsidR="00697603" w:rsidRPr="00CE025F">
        <w:fldChar w:fldCharType="end"/>
      </w:r>
      <w:r w:rsidRPr="00CE025F">
        <w:t xml:space="preserve"> - Vimeo</w:t>
      </w:r>
      <w:bookmarkEnd w:id="153"/>
    </w:p>
    <w:bookmarkStart w:id="154" w:name="_Toc266039210"/>
    <w:p w:rsidR="007C0EE8" w:rsidRPr="00CE025F" w:rsidRDefault="00697603"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4"/>
      <w:r w:rsidRPr="00CE025F">
        <w:rPr>
          <w:b w:val="0"/>
        </w:rPr>
        <w:fldChar w:fldCharType="end"/>
      </w:r>
    </w:p>
    <w:p w:rsidR="007C0EE8" w:rsidRPr="007E48E2" w:rsidRDefault="0026694D" w:rsidP="007C0EE8">
      <w:pPr>
        <w:pStyle w:val="Subttulo"/>
        <w:outlineLvl w:val="2"/>
        <w:rPr>
          <w:lang w:val="es-ES"/>
        </w:rPr>
      </w:pPr>
      <w:bookmarkStart w:id="155" w:name="_Toc266039190"/>
      <w:r>
        <w:rPr>
          <w:lang w:val="es-ES"/>
        </w:rPr>
        <w:br w:type="page"/>
      </w:r>
      <w:bookmarkStart w:id="156" w:name="_Toc280906731"/>
      <w:r w:rsidR="007C0EE8" w:rsidRPr="007E48E2">
        <w:rPr>
          <w:lang w:val="es-ES"/>
        </w:rPr>
        <w:t>3.</w:t>
      </w:r>
      <w:r w:rsidR="003607CB">
        <w:rPr>
          <w:lang w:val="es-ES"/>
        </w:rPr>
        <w:t>2</w:t>
      </w:r>
      <w:r w:rsidR="007C0EE8" w:rsidRPr="007E48E2">
        <w:rPr>
          <w:lang w:val="es-ES"/>
        </w:rPr>
        <w:t>.4</w:t>
      </w:r>
      <w:bookmarkEnd w:id="155"/>
      <w:r w:rsidR="009E3122">
        <w:rPr>
          <w:lang w:val="es-ES"/>
        </w:rPr>
        <w:t>.</w:t>
      </w:r>
      <w:r w:rsidR="009E3122" w:rsidRPr="007E48E2">
        <w:rPr>
          <w:lang w:val="es-ES"/>
        </w:rPr>
        <w:t>TerraTV</w:t>
      </w:r>
      <w:bookmarkEnd w:id="15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7" w:name="_Toc276683979"/>
      <w:bookmarkStart w:id="158" w:name="_Toc280817205"/>
      <w:r>
        <w:t xml:space="preserve">Ilustración </w:t>
      </w:r>
      <w:r w:rsidR="00697603">
        <w:fldChar w:fldCharType="begin"/>
      </w:r>
      <w:r>
        <w:instrText xml:space="preserve"> SEQ Ilustración \* ARABIC </w:instrText>
      </w:r>
      <w:r w:rsidR="00697603">
        <w:fldChar w:fldCharType="separate"/>
      </w:r>
      <w:r w:rsidR="00C061FC">
        <w:rPr>
          <w:noProof/>
        </w:rPr>
        <w:t>21</w:t>
      </w:r>
      <w:r w:rsidR="00697603">
        <w:fldChar w:fldCharType="end"/>
      </w:r>
      <w:r>
        <w:t xml:space="preserve"> - Terra TV</w:t>
      </w:r>
      <w:bookmarkEnd w:id="157"/>
      <w:bookmarkEnd w:id="158"/>
    </w:p>
    <w:bookmarkStart w:id="159" w:name="_Toc266039211"/>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59"/>
      <w:r w:rsidRPr="00460025">
        <w:rPr>
          <w:b w:val="0"/>
        </w:rPr>
        <w:fldChar w:fldCharType="end"/>
      </w:r>
    </w:p>
    <w:p w:rsidR="009A106D" w:rsidRDefault="007C0EE8" w:rsidP="00460025">
      <w:pPr>
        <w:pStyle w:val="Subttulo"/>
        <w:rPr>
          <w:lang w:val="es-ES"/>
        </w:rPr>
      </w:pPr>
      <w:r w:rsidRPr="00BD1B4B">
        <w:br w:type="page"/>
      </w:r>
      <w:bookmarkStart w:id="160" w:name="_Toc266039191"/>
      <w:r w:rsidRPr="007E48E2">
        <w:rPr>
          <w:lang w:val="es-ES"/>
        </w:rPr>
        <w:t>3.</w:t>
      </w:r>
      <w:r w:rsidR="003607CB">
        <w:rPr>
          <w:lang w:val="es-ES"/>
        </w:rPr>
        <w:t>2</w:t>
      </w:r>
      <w:r w:rsidRPr="007E48E2">
        <w:rPr>
          <w:lang w:val="es-ES"/>
        </w:rPr>
        <w:t>.5</w:t>
      </w:r>
      <w:bookmarkEnd w:id="160"/>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1" w:name="_Toc280817206"/>
      <w:r>
        <w:t xml:space="preserve">Ilustración </w:t>
      </w:r>
      <w:r w:rsidR="00697603">
        <w:fldChar w:fldCharType="begin"/>
      </w:r>
      <w:r>
        <w:instrText xml:space="preserve"> SEQ Ilustración \* ARABIC </w:instrText>
      </w:r>
      <w:r w:rsidR="00697603">
        <w:fldChar w:fldCharType="separate"/>
      </w:r>
      <w:r w:rsidR="00C061FC">
        <w:rPr>
          <w:noProof/>
        </w:rPr>
        <w:t>22</w:t>
      </w:r>
      <w:r w:rsidR="00697603">
        <w:fldChar w:fldCharType="end"/>
      </w:r>
      <w:r>
        <w:t xml:space="preserve"> - Emol TV</w:t>
      </w:r>
      <w:bookmarkEnd w:id="161"/>
    </w:p>
    <w:bookmarkStart w:id="162" w:name="_Toc266039212"/>
    <w:p w:rsidR="007C0EE8" w:rsidRPr="00460025" w:rsidRDefault="00697603"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2"/>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3" w:name="_Toc266039192"/>
      <w:r>
        <w:rPr>
          <w:lang w:val="es-ES"/>
        </w:rPr>
        <w:br w:type="page"/>
      </w:r>
    </w:p>
    <w:p w:rsidR="007C0EE8" w:rsidRPr="00460025" w:rsidRDefault="007C0EE8" w:rsidP="007C0EE8">
      <w:pPr>
        <w:pStyle w:val="Subttulo"/>
        <w:outlineLvl w:val="2"/>
        <w:rPr>
          <w:lang w:val="es-ES"/>
        </w:rPr>
      </w:pPr>
      <w:bookmarkStart w:id="164" w:name="_Toc280906732"/>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3"/>
      <w:bookmarkEnd w:id="164"/>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5" w:name="_Toc276683980"/>
      <w:bookmarkStart w:id="166" w:name="_Toc280817207"/>
      <w:r>
        <w:t xml:space="preserve">Ilustración </w:t>
      </w:r>
      <w:r w:rsidR="00697603">
        <w:fldChar w:fldCharType="begin"/>
      </w:r>
      <w:r>
        <w:instrText xml:space="preserve"> SEQ Ilustración \* ARABIC </w:instrText>
      </w:r>
      <w:r w:rsidR="00697603">
        <w:fldChar w:fldCharType="separate"/>
      </w:r>
      <w:r w:rsidR="00C061FC">
        <w:rPr>
          <w:noProof/>
        </w:rPr>
        <w:t>23</w:t>
      </w:r>
      <w:r w:rsidR="00697603">
        <w:fldChar w:fldCharType="end"/>
      </w:r>
      <w:r>
        <w:t xml:space="preserve"> - </w:t>
      </w:r>
      <w:r w:rsidRPr="00B90018">
        <w:t>3TV</w:t>
      </w:r>
      <w:bookmarkEnd w:id="165"/>
      <w:bookmarkEnd w:id="166"/>
    </w:p>
    <w:bookmarkStart w:id="167" w:name="_Toc266039213"/>
    <w:p w:rsidR="007C0EE8" w:rsidRPr="00460025" w:rsidRDefault="00697603"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7"/>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8" w:name="_Toc280906733"/>
      <w:r w:rsidRPr="00460025">
        <w:rPr>
          <w:lang w:val="es-ES"/>
        </w:rPr>
        <w:t>3.</w:t>
      </w:r>
      <w:r w:rsidR="003607CB">
        <w:rPr>
          <w:lang w:val="es-ES"/>
        </w:rPr>
        <w:t>3</w:t>
      </w:r>
      <w:r w:rsidRPr="00460025">
        <w:rPr>
          <w:lang w:val="es-ES"/>
        </w:rPr>
        <w:t>. Google TV</w:t>
      </w:r>
      <w:bookmarkEnd w:id="168"/>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69" w:name="_Toc276683981"/>
      <w:bookmarkStart w:id="170" w:name="_Toc280817208"/>
      <w:r>
        <w:t xml:space="preserve">Ilustración </w:t>
      </w:r>
      <w:r w:rsidR="00697603">
        <w:fldChar w:fldCharType="begin"/>
      </w:r>
      <w:r>
        <w:instrText xml:space="preserve"> SEQ Ilustración \* ARABIC </w:instrText>
      </w:r>
      <w:r w:rsidR="00697603">
        <w:fldChar w:fldCharType="separate"/>
      </w:r>
      <w:r w:rsidR="00C061FC">
        <w:rPr>
          <w:noProof/>
        </w:rPr>
        <w:t>24</w:t>
      </w:r>
      <w:r w:rsidR="00697603">
        <w:fldChar w:fldCharType="end"/>
      </w:r>
      <w:r>
        <w:t xml:space="preserve"> – Google TV en un televisor IPTV conectado a internet</w:t>
      </w:r>
      <w:bookmarkEnd w:id="169"/>
      <w:bookmarkEnd w:id="170"/>
    </w:p>
    <w:p w:rsidR="009A106D" w:rsidRPr="00460025" w:rsidRDefault="00697603" w:rsidP="00460025">
      <w:pPr>
        <w:pStyle w:val="Ttulo7"/>
        <w:rPr>
          <w:kern w:val="36"/>
          <w:lang w:val="es-CL"/>
        </w:rPr>
      </w:pPr>
      <w:r>
        <w:fldChar w:fldCharType="begin"/>
      </w:r>
      <w:r w:rsidRPr="00697603">
        <w:rPr>
          <w:lang w:val="es-CL"/>
          <w:rPrChange w:id="171"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2" w:name="_Toc280906734"/>
      <w:r w:rsidRPr="000B5660">
        <w:t>4. Desarrollo</w:t>
      </w:r>
      <w:bookmarkEnd w:id="172"/>
    </w:p>
    <w:p w:rsidR="000E1C37" w:rsidRDefault="000E1C37" w:rsidP="000B5660">
      <w:pPr>
        <w:pStyle w:val="Subttulo"/>
        <w:outlineLvl w:val="1"/>
      </w:pPr>
      <w:bookmarkStart w:id="173" w:name="_Toc280906735"/>
      <w:r w:rsidRPr="000B5660">
        <w:t>4.1. Toma de requerimientos</w:t>
      </w:r>
      <w:bookmarkEnd w:id="17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4" w:name="_Toc280906736"/>
      <w:r w:rsidRPr="000B5660">
        <w:t>4.1.1. Requerimientos Funcionales</w:t>
      </w:r>
      <w:bookmarkEnd w:id="17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5" w:name="_Toc280906737"/>
      <w:r w:rsidRPr="000B5660">
        <w:t>4.1.2. Requerimientos No Funcionales</w:t>
      </w:r>
      <w:bookmarkEnd w:id="17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6" w:name="_Toc280906738"/>
      <w:r w:rsidRPr="000B5660">
        <w:t>4.2</w:t>
      </w:r>
      <w:r w:rsidR="00B53E02" w:rsidRPr="000B5660">
        <w:t>. Tecnología a Utilizar</w:t>
      </w:r>
      <w:bookmarkEnd w:id="17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697603" w:rsidP="00F83408">
      <w:pPr>
        <w:rPr>
          <w:lang w:val="en-US"/>
          <w:rPrChange w:id="177" w:author="manolo" w:date="2010-12-23T14:38:00Z">
            <w:rPr/>
          </w:rPrChange>
        </w:rPr>
      </w:pPr>
      <w:r w:rsidRPr="00697603">
        <w:rPr>
          <w:lang w:val="en-US"/>
          <w:rPrChange w:id="178"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79" w:name="_Toc280906739"/>
      <w:r w:rsidRPr="000B5660">
        <w:t>4.2</w:t>
      </w:r>
      <w:r w:rsidR="00B53E02" w:rsidRPr="000B5660">
        <w:t xml:space="preserve">.1. </w:t>
      </w:r>
      <w:r w:rsidR="009E3122">
        <w:t>Frente</w:t>
      </w:r>
      <w:ins w:id="180" w:author="Rodrigo Riquelme" w:date="2010-12-22T22:42:00Z">
        <w:r w:rsidR="00B966FF">
          <w:t xml:space="preserve"> </w:t>
        </w:r>
      </w:ins>
      <w:r w:rsidRPr="000B5660">
        <w:t>S</w:t>
      </w:r>
      <w:r w:rsidR="00B53E02" w:rsidRPr="000B5660">
        <w:t>ervidor</w:t>
      </w:r>
      <w:bookmarkEnd w:id="179"/>
    </w:p>
    <w:p w:rsidR="00B53E02" w:rsidRPr="000B5660" w:rsidRDefault="000E1C37" w:rsidP="000E1C37">
      <w:pPr>
        <w:pStyle w:val="Subttulo"/>
        <w:outlineLvl w:val="2"/>
      </w:pPr>
      <w:bookmarkStart w:id="181" w:name="_Toc280906740"/>
      <w:r w:rsidRPr="000B5660">
        <w:t xml:space="preserve">4.2.1.1. </w:t>
      </w:r>
      <w:r w:rsidR="00B53E02" w:rsidRPr="000B5660">
        <w:t>PHP 5.3</w:t>
      </w:r>
      <w:bookmarkEnd w:id="18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2" w:name="_Toc280817209"/>
      <w:r>
        <w:t xml:space="preserve">Ilustración </w:t>
      </w:r>
      <w:r w:rsidR="00697603">
        <w:fldChar w:fldCharType="begin"/>
      </w:r>
      <w:r w:rsidR="008D3920">
        <w:instrText xml:space="preserve"> SEQ Ilustración \* ARABIC </w:instrText>
      </w:r>
      <w:r w:rsidR="00697603">
        <w:fldChar w:fldCharType="separate"/>
      </w:r>
      <w:r w:rsidR="00C061FC">
        <w:rPr>
          <w:noProof/>
        </w:rPr>
        <w:t>25</w:t>
      </w:r>
      <w:r w:rsidR="00697603">
        <w:rPr>
          <w:noProof/>
        </w:rPr>
        <w:fldChar w:fldCharType="end"/>
      </w:r>
      <w:r>
        <w:t xml:space="preserve"> - Estructura Clases PHP del Core del CMS</w:t>
      </w:r>
      <w:bookmarkEnd w:id="18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3" w:name="_Toc280906741"/>
      <w:r w:rsidRPr="000B5660">
        <w:t xml:space="preserve">4.2.1.2. </w:t>
      </w:r>
      <w:r w:rsidR="00B53E02" w:rsidRPr="000B5660">
        <w:t>MySQL 5</w:t>
      </w:r>
      <w:bookmarkEnd w:id="18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4" w:name="_Toc280906742"/>
      <w:r w:rsidRPr="000B5660">
        <w:t xml:space="preserve">4.2.1.3. </w:t>
      </w:r>
      <w:r w:rsidR="00EC3C1C" w:rsidRPr="000B5660">
        <w:t>FF</w:t>
      </w:r>
      <w:r w:rsidR="00383797">
        <w:t>mpeg</w:t>
      </w:r>
      <w:bookmarkEnd w:id="18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5" w:name="_Toc280906743"/>
      <w:r w:rsidRPr="000B5660">
        <w:t xml:space="preserve">4.2.2. </w:t>
      </w:r>
      <w:r w:rsidR="00AD2221">
        <w:t>Frente</w:t>
      </w:r>
      <w:r w:rsidR="00473027">
        <w:t xml:space="preserve"> </w:t>
      </w:r>
      <w:r w:rsidRPr="000B5660">
        <w:t>Cliente</w:t>
      </w:r>
      <w:bookmarkEnd w:id="185"/>
    </w:p>
    <w:p w:rsidR="000E1C37" w:rsidRDefault="000E1C37" w:rsidP="000E1C37">
      <w:pPr>
        <w:pStyle w:val="Subttulo"/>
        <w:outlineLvl w:val="2"/>
      </w:pPr>
      <w:bookmarkStart w:id="186" w:name="_Toc280906744"/>
      <w:r w:rsidRPr="000B5660">
        <w:t>4.2.2.1 J</w:t>
      </w:r>
      <w:r w:rsidR="00302ACA">
        <w:t>avascript</w:t>
      </w:r>
      <w:bookmarkEnd w:id="18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7"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8" w:name="_Toc280817210"/>
      <w:r>
        <w:t xml:space="preserve">Ilustración </w:t>
      </w:r>
      <w:r w:rsidR="00697603">
        <w:fldChar w:fldCharType="begin"/>
      </w:r>
      <w:r w:rsidR="008D3920">
        <w:instrText xml:space="preserve"> SEQ Ilustración \* ARABIC </w:instrText>
      </w:r>
      <w:r w:rsidR="00697603">
        <w:fldChar w:fldCharType="separate"/>
      </w:r>
      <w:r w:rsidR="00C061FC">
        <w:rPr>
          <w:noProof/>
        </w:rPr>
        <w:t>26</w:t>
      </w:r>
      <w:r w:rsidR="00697603">
        <w:rPr>
          <w:noProof/>
        </w:rPr>
        <w:fldChar w:fldCharType="end"/>
      </w:r>
      <w:r>
        <w:t xml:space="preserve"> - Estructura de carpetas javascript</w:t>
      </w:r>
      <w:bookmarkEnd w:id="188"/>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89" w:name="_Toc280906745"/>
      <w:r w:rsidRPr="000B5660">
        <w:t>4.2.2.2 JW Player</w:t>
      </w:r>
      <w:bookmarkEnd w:id="18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0" w:name="_Toc280906746"/>
      <w:r>
        <w:t>4.3</w:t>
      </w:r>
      <w:r w:rsidR="00D3784E">
        <w:t xml:space="preserve">. </w:t>
      </w:r>
      <w:r>
        <w:t>Entorno de Desarrollo</w:t>
      </w:r>
      <w:bookmarkEnd w:id="190"/>
    </w:p>
    <w:p w:rsidR="006D756E" w:rsidRDefault="006D756E" w:rsidP="00AB32B1">
      <w:pPr>
        <w:pStyle w:val="Subttulo"/>
        <w:outlineLvl w:val="2"/>
      </w:pPr>
      <w:bookmarkStart w:id="191" w:name="_Toc280906747"/>
      <w:r>
        <w:t xml:space="preserve">4.3.1. </w:t>
      </w:r>
      <w:r w:rsidR="00D8645F">
        <w:t>Entorno Integrado de Desarrollo (IDE)</w:t>
      </w:r>
      <w:bookmarkEnd w:id="191"/>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2" w:name="_Toc280817211"/>
      <w:r>
        <w:t xml:space="preserve">Ilustración </w:t>
      </w:r>
      <w:r w:rsidR="00697603">
        <w:fldChar w:fldCharType="begin"/>
      </w:r>
      <w:r w:rsidR="008D3920">
        <w:instrText xml:space="preserve"> SEQ Ilustración \* ARABIC </w:instrText>
      </w:r>
      <w:r w:rsidR="00697603">
        <w:fldChar w:fldCharType="separate"/>
      </w:r>
      <w:r w:rsidR="00C061FC">
        <w:rPr>
          <w:noProof/>
        </w:rPr>
        <w:t>27</w:t>
      </w:r>
      <w:r w:rsidR="00697603">
        <w:rPr>
          <w:noProof/>
        </w:rPr>
        <w:fldChar w:fldCharType="end"/>
      </w:r>
      <w:r>
        <w:t xml:space="preserve"> - Zend Studio en Ubuntu Linux</w:t>
      </w:r>
      <w:bookmarkEnd w:id="192"/>
    </w:p>
    <w:p w:rsidR="006D756E" w:rsidRPr="006D756E" w:rsidRDefault="006D756E" w:rsidP="00AB32B1">
      <w:pPr>
        <w:pStyle w:val="Subttulo"/>
        <w:outlineLvl w:val="2"/>
        <w:rPr>
          <w:u w:val="single"/>
        </w:rPr>
      </w:pPr>
      <w:bookmarkStart w:id="193" w:name="_Toc280906748"/>
      <w:r>
        <w:t>4.3.2. Control de versiones</w:t>
      </w:r>
      <w:bookmarkEnd w:id="193"/>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4" w:name="_Toc280817212"/>
      <w:r>
        <w:t xml:space="preserve">Ilustración </w:t>
      </w:r>
      <w:r w:rsidR="00697603">
        <w:fldChar w:fldCharType="begin"/>
      </w:r>
      <w:r w:rsidR="008D3920">
        <w:instrText xml:space="preserve"> SEQ Ilustración \* ARABIC </w:instrText>
      </w:r>
      <w:r w:rsidR="00697603">
        <w:fldChar w:fldCharType="separate"/>
      </w:r>
      <w:r w:rsidR="00C061FC">
        <w:rPr>
          <w:noProof/>
        </w:rPr>
        <w:t>28</w:t>
      </w:r>
      <w:r w:rsidR="00697603">
        <w:rPr>
          <w:noProof/>
        </w:rPr>
        <w:fldChar w:fldCharType="end"/>
      </w:r>
      <w:r>
        <w:t xml:space="preserve"> - Estructura de repositorio Subversion vista en Zend Studio</w:t>
      </w:r>
      <w:bookmarkEnd w:id="194"/>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5" w:name="_Toc280906749"/>
      <w:r w:rsidRPr="000B5660">
        <w:t>4.3. Diagrama de Datos</w:t>
      </w:r>
      <w:bookmarkEnd w:id="19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6" w:name="_Toc280817213"/>
      <w:r w:rsidRPr="0073406A">
        <w:rPr>
          <w:rStyle w:val="nfasis"/>
          <w:i w:val="0"/>
        </w:rPr>
        <w:t xml:space="preserve">Ilustración </w:t>
      </w:r>
      <w:r w:rsidR="00697603" w:rsidRPr="0073406A">
        <w:rPr>
          <w:rStyle w:val="nfasis"/>
          <w:i w:val="0"/>
        </w:rPr>
        <w:fldChar w:fldCharType="begin"/>
      </w:r>
      <w:r w:rsidRPr="0073406A">
        <w:rPr>
          <w:rStyle w:val="nfasis"/>
          <w:i w:val="0"/>
        </w:rPr>
        <w:instrText xml:space="preserve"> SEQ Ilustración \* ARABIC </w:instrText>
      </w:r>
      <w:r w:rsidR="00697603" w:rsidRPr="0073406A">
        <w:rPr>
          <w:rStyle w:val="nfasis"/>
          <w:i w:val="0"/>
        </w:rPr>
        <w:fldChar w:fldCharType="separate"/>
      </w:r>
      <w:r w:rsidR="00C061FC">
        <w:rPr>
          <w:rStyle w:val="nfasis"/>
          <w:i w:val="0"/>
          <w:noProof/>
        </w:rPr>
        <w:t>29</w:t>
      </w:r>
      <w:r w:rsidR="00697603"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6"/>
    </w:p>
    <w:p w:rsidR="005E46BE" w:rsidRDefault="00234060" w:rsidP="00D8645F">
      <w:pPr>
        <w:pStyle w:val="Subttulo"/>
        <w:outlineLvl w:val="1"/>
      </w:pPr>
      <w:del w:id="197" w:author="Rodrigo Riquelme" w:date="2010-12-05T11:46:00Z">
        <w:r>
          <w:br w:type="page"/>
        </w:r>
      </w:del>
      <w:bookmarkStart w:id="198" w:name="_Toc280906750"/>
      <w:r w:rsidR="000E1C37" w:rsidRPr="000B5660">
        <w:t>4.4. Diagrama de Clases</w:t>
      </w:r>
      <w:bookmarkEnd w:id="198"/>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99" w:name="_Toc280906751"/>
      <w:r>
        <w:t xml:space="preserve">4.4.1. </w:t>
      </w:r>
      <w:r w:rsidR="0052362F">
        <w:t>Namespace</w:t>
      </w:r>
      <w:ins w:id="200" w:author="Rodrigo Riquelme" w:date="2010-12-22T23:25:00Z">
        <w:r w:rsidR="00B676DD">
          <w:t xml:space="preserve"> </w:t>
        </w:r>
      </w:ins>
      <w:r w:rsidR="005E46BE">
        <w:t>Models</w:t>
      </w:r>
      <w:bookmarkEnd w:id="199"/>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672D05" w:rsidP="00CF21BE">
      <w:pPr>
        <w:keepNext/>
        <w:jc w:val="center"/>
      </w:pPr>
      <w:ins w:id="201" w:author="Rodrigo Riquelme" w:date="2010-12-05T11:46:00Z">
        <w:r>
          <w:rPr>
            <w:noProof/>
            <w:lang w:eastAsia="es-CL"/>
            <w:rPrChange w:id="202">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3" w:author="Rodrigo Riquelme" w:date="2010-12-05T11:46:00Z"/>
          <w:vanish/>
          <w:specVanish/>
        </w:rPr>
      </w:pPr>
      <w:bookmarkStart w:id="204" w:name="_Toc280817214"/>
      <w:r>
        <w:t xml:space="preserve">Ilustración </w:t>
      </w:r>
      <w:r w:rsidR="00697603">
        <w:fldChar w:fldCharType="begin"/>
      </w:r>
      <w:r w:rsidR="00F231A4">
        <w:instrText xml:space="preserve"> SEQ Ilustración \* ARABIC </w:instrText>
      </w:r>
      <w:r w:rsidR="00697603">
        <w:fldChar w:fldCharType="separate"/>
      </w:r>
      <w:r w:rsidR="00C061FC">
        <w:rPr>
          <w:noProof/>
        </w:rPr>
        <w:t>30</w:t>
      </w:r>
      <w:r w:rsidR="00697603">
        <w:rPr>
          <w:noProof/>
        </w:rPr>
        <w:fldChar w:fldCharType="end"/>
      </w:r>
      <w:r>
        <w:t xml:space="preserve"> – NamespaceModels - Parte 1</w:t>
      </w:r>
      <w:bookmarkEnd w:id="204"/>
    </w:p>
    <w:p w:rsidR="0052362F" w:rsidRPr="00CF21BE" w:rsidRDefault="0052362F" w:rsidP="0052362F">
      <w:pPr>
        <w:rPr>
          <w:ins w:id="205"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6" w:name="_Toc280817215"/>
      <w:r>
        <w:t xml:space="preserve">Ilustración </w:t>
      </w:r>
      <w:r w:rsidR="00697603">
        <w:fldChar w:fldCharType="begin"/>
      </w:r>
      <w:r w:rsidR="00F231A4">
        <w:instrText xml:space="preserve"> SEQ Ilustración \* ARABIC </w:instrText>
      </w:r>
      <w:r w:rsidR="00697603">
        <w:fldChar w:fldCharType="separate"/>
      </w:r>
      <w:r w:rsidR="00C061FC">
        <w:rPr>
          <w:noProof/>
        </w:rPr>
        <w:t>31</w:t>
      </w:r>
      <w:r w:rsidR="00697603">
        <w:rPr>
          <w:noProof/>
        </w:rPr>
        <w:fldChar w:fldCharType="end"/>
      </w:r>
      <w:r>
        <w:t xml:space="preserve"> - NamespaceModels - </w:t>
      </w:r>
      <w:r>
        <w:rPr>
          <w:noProof/>
        </w:rPr>
        <w:t>Parte 2</w:t>
      </w:r>
      <w:bookmarkEnd w:id="206"/>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7" w:name="_Toc280906752"/>
      <w:r w:rsidRPr="00B17E86">
        <w:t>4.4.2. NamespaceV</w:t>
      </w:r>
      <w:r>
        <w:t>iews</w:t>
      </w:r>
      <w:bookmarkEnd w:id="207"/>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672D05" w:rsidP="007D5A2D">
      <w:pPr>
        <w:keepNext/>
        <w:jc w:val="center"/>
      </w:pPr>
      <w:ins w:id="208" w:author="Rodrigo Riquelme" w:date="2010-12-05T11:46:00Z">
        <w:r>
          <w:rPr>
            <w:noProof/>
            <w:lang w:eastAsia="es-CL"/>
            <w:rPrChange w:id="209">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0" w:name="_Toc280817216"/>
      <w:r>
        <w:t xml:space="preserve">Ilustración </w:t>
      </w:r>
      <w:r w:rsidR="00697603">
        <w:fldChar w:fldCharType="begin"/>
      </w:r>
      <w:r w:rsidR="00F231A4">
        <w:instrText xml:space="preserve"> SEQ Ilustración \* ARABIC </w:instrText>
      </w:r>
      <w:r w:rsidR="00697603">
        <w:fldChar w:fldCharType="separate"/>
      </w:r>
      <w:r w:rsidR="00C061FC">
        <w:rPr>
          <w:noProof/>
        </w:rPr>
        <w:t>32</w:t>
      </w:r>
      <w:r w:rsidR="00697603">
        <w:rPr>
          <w:noProof/>
        </w:rPr>
        <w:fldChar w:fldCharType="end"/>
      </w:r>
      <w:r>
        <w:t xml:space="preserve"> - NamespaceViews</w:t>
      </w:r>
      <w:bookmarkEnd w:id="210"/>
    </w:p>
    <w:p w:rsidR="008B312B" w:rsidRDefault="008B312B" w:rsidP="008B312B">
      <w:pPr>
        <w:pStyle w:val="Subttulo"/>
        <w:outlineLvl w:val="2"/>
      </w:pPr>
      <w:bookmarkStart w:id="211" w:name="_Toc280906753"/>
      <w:r>
        <w:t>4.4.3</w:t>
      </w:r>
      <w:r w:rsidRPr="00B17E86">
        <w:t>. Namespace</w:t>
      </w:r>
      <w:ins w:id="212" w:author="Rodrigo Riquelme" w:date="2010-12-22T23:38:00Z">
        <w:r w:rsidR="00B352FB">
          <w:t xml:space="preserve"> </w:t>
        </w:r>
      </w:ins>
      <w:r>
        <w:t>Controllers</w:t>
      </w:r>
      <w:bookmarkEnd w:id="211"/>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3"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4"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97603"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5" w:name="_Toc280817217"/>
                  <w:r>
                    <w:t xml:space="preserve">Ilustración </w:t>
                  </w:r>
                  <w:fldSimple w:instr=" SEQ Ilustración \* ARABIC ">
                    <w:r w:rsidR="00C061FC">
                      <w:rPr>
                        <w:noProof/>
                      </w:rPr>
                      <w:t>33</w:t>
                    </w:r>
                  </w:fldSimple>
                  <w:r>
                    <w:t xml:space="preserve"> </w:t>
                  </w:r>
                  <w:del w:id="216" w:author="Rodrigo Riquelme" w:date="2010-12-22T23:44:00Z">
                    <w:r w:rsidDel="00B352FB">
                      <w:delText>-</w:delText>
                    </w:r>
                  </w:del>
                  <w:ins w:id="217" w:author="Rodrigo Riquelme" w:date="2010-12-22T23:44:00Z">
                    <w:r>
                      <w:t>–</w:t>
                    </w:r>
                  </w:ins>
                  <w:r>
                    <w:t xml:space="preserve"> Namespace</w:t>
                  </w:r>
                  <w:ins w:id="218" w:author="Rodrigo Riquelme" w:date="2010-12-22T23:44:00Z">
                    <w:r>
                      <w:t xml:space="preserve"> </w:t>
                    </w:r>
                  </w:ins>
                  <w:r>
                    <w:t>Controllers</w:t>
                  </w:r>
                  <w:bookmarkEnd w:id="215"/>
                </w:p>
              </w:txbxContent>
            </v:textbox>
            <w10:wrap type="square"/>
          </v:shape>
        </w:pict>
      </w:r>
      <w:ins w:id="219" w:author="Rodrigo Riquelme" w:date="2010-12-05T11:46:00Z">
        <w:r w:rsidR="00672D05">
          <w:rPr>
            <w:noProof/>
            <w:lang w:eastAsia="es-CL"/>
            <w:rPrChange w:id="220">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1" w:author="Rodrigo Riquelme" w:date="2010-12-22T23:44:00Z">
        <w:r w:rsidR="00B352FB">
          <w:t xml:space="preserve"> </w:t>
        </w:r>
      </w:ins>
      <w:r>
        <w:rPr>
          <w:b/>
        </w:rPr>
        <w:t>Element,</w:t>
      </w:r>
      <w:ins w:id="222" w:author="Rodrigo Riquelme" w:date="2010-12-22T23:44:00Z">
        <w:r w:rsidR="00B352FB">
          <w:rPr>
            <w:b/>
          </w:rPr>
          <w:t xml:space="preserve"> </w:t>
        </w:r>
      </w:ins>
      <w:r>
        <w:rPr>
          <w:b/>
        </w:rPr>
        <w:t>Controller,</w:t>
      </w:r>
      <w:ins w:id="223" w:author="Rodrigo Riquelme" w:date="2010-12-22T23:44:00Z">
        <w:r w:rsidR="00B352FB">
          <w:rPr>
            <w:b/>
          </w:rPr>
          <w:t xml:space="preserve"> </w:t>
        </w:r>
      </w:ins>
      <w:r>
        <w:rPr>
          <w:b/>
        </w:rPr>
        <w:t>Table,</w:t>
      </w:r>
      <w:ins w:id="224"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5"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6" w:author="Dahianna Vega Leiva" w:date="2010-12-22T12:35:00Z"/>
        </w:rPr>
      </w:pPr>
    </w:p>
    <w:p w:rsidR="00842C3B" w:rsidDel="00AD2221" w:rsidRDefault="00842C3B" w:rsidP="00C87BA9">
      <w:pPr>
        <w:rPr>
          <w:del w:id="227"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8"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672D05" w:rsidP="00F23A57">
      <w:pPr>
        <w:pStyle w:val="Subttulo"/>
        <w:keepNext/>
        <w:jc w:val="center"/>
      </w:pPr>
      <w:del w:id="229" w:author="Rodrigo Riquelme" w:date="2010-12-05T11:46:00Z">
        <w:r>
          <w:rPr>
            <w:noProof/>
            <w:lang w:eastAsia="es-CL"/>
            <w:rPrChange w:id="230">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1" w:author="Rodrigo Riquelme" w:date="2010-12-05T11:46:00Z">
        <w:r>
          <w:rPr>
            <w:noProof/>
            <w:lang w:eastAsia="es-CL"/>
            <w:rPrChange w:id="232">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233" w:name="_Toc280817218"/>
      <w:r>
        <w:t xml:space="preserve">Ilustración </w:t>
      </w:r>
      <w:r w:rsidR="00697603">
        <w:fldChar w:fldCharType="begin"/>
      </w:r>
      <w:r w:rsidR="00F231A4">
        <w:instrText xml:space="preserve"> SEQ Ilustración \* ARABIC </w:instrText>
      </w:r>
      <w:r w:rsidR="00697603">
        <w:fldChar w:fldCharType="separate"/>
      </w:r>
      <w:r w:rsidR="00C061FC">
        <w:rPr>
          <w:noProof/>
        </w:rPr>
        <w:t>34</w:t>
      </w:r>
      <w:r w:rsidR="00697603">
        <w:rPr>
          <w:noProof/>
        </w:rPr>
        <w:fldChar w:fldCharType="end"/>
      </w:r>
      <w:r>
        <w:t xml:space="preserve"> - NamespaceAdmin</w:t>
      </w:r>
      <w:bookmarkEnd w:id="233"/>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672D05"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672D05"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672D05"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672D05"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817219"/>
      <w:r>
        <w:t xml:space="preserve">Ilustración </w:t>
      </w:r>
      <w:r w:rsidR="00697603">
        <w:fldChar w:fldCharType="begin"/>
      </w:r>
      <w:r w:rsidR="00F231A4">
        <w:instrText xml:space="preserve"> SEQ Ilustración \* ARABIC </w:instrText>
      </w:r>
      <w:r w:rsidR="00697603">
        <w:fldChar w:fldCharType="separate"/>
      </w:r>
      <w:r w:rsidR="00C061FC">
        <w:rPr>
          <w:noProof/>
        </w:rPr>
        <w:t>35</w:t>
      </w:r>
      <w:r w:rsidR="00697603">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672D05"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817220"/>
      <w:r>
        <w:t xml:space="preserve">Ilustración </w:t>
      </w:r>
      <w:r w:rsidR="00697603">
        <w:fldChar w:fldCharType="begin"/>
      </w:r>
      <w:r w:rsidR="00F231A4">
        <w:instrText xml:space="preserve"> SEQ Ilustración \* ARABIC </w:instrText>
      </w:r>
      <w:r w:rsidR="00697603">
        <w:fldChar w:fldCharType="separate"/>
      </w:r>
      <w:r w:rsidR="00C061FC">
        <w:rPr>
          <w:noProof/>
        </w:rPr>
        <w:t>36</w:t>
      </w:r>
      <w:r w:rsidR="00697603">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672D05"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817221"/>
      <w:r>
        <w:t xml:space="preserve">Ilustración </w:t>
      </w:r>
      <w:r w:rsidR="00697603">
        <w:fldChar w:fldCharType="begin"/>
      </w:r>
      <w:r w:rsidR="00F231A4">
        <w:instrText xml:space="preserve"> SEQ Ilustración \* ARABIC </w:instrText>
      </w:r>
      <w:r w:rsidR="00697603">
        <w:fldChar w:fldCharType="separate"/>
      </w:r>
      <w:r w:rsidR="00C061FC">
        <w:rPr>
          <w:noProof/>
        </w:rPr>
        <w:t>37</w:t>
      </w:r>
      <w:r w:rsidR="00697603">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000000" w:rsidRDefault="00672D05">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672D05"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672D05">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06754"/>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06755"/>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06756"/>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697603" w:rsidP="00CF0939">
      <w:pPr>
        <w:pStyle w:val="Subttulo"/>
        <w:outlineLvl w:val="1"/>
      </w:pPr>
      <w:bookmarkStart w:id="323" w:name="_Toc280906757"/>
      <w:moveToRangeStart w:id="324" w:author="Rodrigo Riquelme" w:date="2010-12-05T11:46:00Z" w:name="move279312906"/>
      <w:moveTo w:id="325" w:author="Rodrigo Riquelme" w:date="2010-12-05T11:46:00Z">
        <w:r w:rsidRPr="00697603">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697603">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697603">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697603">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697603">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697603">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697603">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697603">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697603">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697603">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697603">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697603">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697603">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97603">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697603">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697603">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697603">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697603"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697603">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697603">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697603">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C061F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697603" w:rsidRPr="00C061FC">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697603" w:rsidRPr="00C061FC">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697603" w:rsidRPr="00C061FC">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697603" w:rsidRPr="00C061FC">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697603" w:rsidRPr="00C061FC">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697603" w:rsidRPr="00C061FC">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697603"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061FC">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C061FC">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89" w:name="_Toc280906758"/>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817222"/>
      <w:r>
        <w:t xml:space="preserve">Ilustración </w:t>
      </w:r>
      <w:r w:rsidR="00697603">
        <w:fldChar w:fldCharType="begin"/>
      </w:r>
      <w:r w:rsidR="00F231A4">
        <w:instrText xml:space="preserve"> SEQ Ilustración \* ARABIC </w:instrText>
      </w:r>
      <w:r w:rsidR="00697603">
        <w:fldChar w:fldCharType="separate"/>
      </w:r>
      <w:r w:rsidR="00C061FC">
        <w:rPr>
          <w:noProof/>
        </w:rPr>
        <w:t>38</w:t>
      </w:r>
      <w:r w:rsidR="00697603">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817223"/>
      <w:r>
        <w:t xml:space="preserve">Ilustración </w:t>
      </w:r>
      <w:r w:rsidR="00697603">
        <w:fldChar w:fldCharType="begin"/>
      </w:r>
      <w:r w:rsidR="00F231A4">
        <w:instrText xml:space="preserve"> SEQ Ilustración \* ARABIC </w:instrText>
      </w:r>
      <w:r w:rsidR="00697603">
        <w:fldChar w:fldCharType="separate"/>
      </w:r>
      <w:r w:rsidR="00C061FC">
        <w:rPr>
          <w:noProof/>
        </w:rPr>
        <w:t>39</w:t>
      </w:r>
      <w:r w:rsidR="00697603">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817224"/>
      <w:r>
        <w:t xml:space="preserve">Ilustración </w:t>
      </w:r>
      <w:r w:rsidR="00697603">
        <w:fldChar w:fldCharType="begin"/>
      </w:r>
      <w:r w:rsidR="00F231A4">
        <w:instrText xml:space="preserve"> SEQ Ilustración \* ARABIC </w:instrText>
      </w:r>
      <w:r w:rsidR="00697603">
        <w:fldChar w:fldCharType="separate"/>
      </w:r>
      <w:r w:rsidR="00C061FC">
        <w:rPr>
          <w:noProof/>
        </w:rPr>
        <w:t>40</w:t>
      </w:r>
      <w:r w:rsidR="00697603">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817225"/>
      <w:r>
        <w:t xml:space="preserve">Ilustración </w:t>
      </w:r>
      <w:r w:rsidR="00697603">
        <w:fldChar w:fldCharType="begin"/>
      </w:r>
      <w:r w:rsidR="00F231A4">
        <w:instrText xml:space="preserve"> SEQ Ilustración \* ARABIC </w:instrText>
      </w:r>
      <w:r w:rsidR="00697603">
        <w:fldChar w:fldCharType="separate"/>
      </w:r>
      <w:r w:rsidR="00C061FC">
        <w:rPr>
          <w:noProof/>
        </w:rPr>
        <w:t>41</w:t>
      </w:r>
      <w:r w:rsidR="00697603">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817226"/>
      <w:r>
        <w:t xml:space="preserve">Ilustración </w:t>
      </w:r>
      <w:r w:rsidR="00697603">
        <w:fldChar w:fldCharType="begin"/>
      </w:r>
      <w:r w:rsidR="00F231A4">
        <w:instrText xml:space="preserve"> SEQ Ilustración \* ARABIC </w:instrText>
      </w:r>
      <w:r w:rsidR="00697603">
        <w:fldChar w:fldCharType="separate"/>
      </w:r>
      <w:r w:rsidR="00C061FC">
        <w:rPr>
          <w:noProof/>
        </w:rPr>
        <w:t>42</w:t>
      </w:r>
      <w:r w:rsidR="00697603">
        <w:rPr>
          <w:noProof/>
        </w:rPr>
        <w:fldChar w:fldCharType="end"/>
      </w:r>
      <w:r>
        <w:t xml:space="preserve"> - Videos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817227"/>
      <w:r>
        <w:t xml:space="preserve">Ilustración </w:t>
      </w:r>
      <w:r w:rsidR="00697603">
        <w:fldChar w:fldCharType="begin"/>
      </w:r>
      <w:r w:rsidR="00F231A4">
        <w:instrText xml:space="preserve"> SEQ Ilustración \* ARABIC </w:instrText>
      </w:r>
      <w:r w:rsidR="00697603">
        <w:fldChar w:fldCharType="separate"/>
      </w:r>
      <w:r w:rsidR="00C061FC">
        <w:rPr>
          <w:noProof/>
        </w:rPr>
        <w:t>43</w:t>
      </w:r>
      <w:r w:rsidR="00697603">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817228"/>
      <w:r w:rsidRPr="001175CC">
        <w:t xml:space="preserve">Ilustración </w:t>
      </w:r>
      <w:r w:rsidR="00697603">
        <w:fldChar w:fldCharType="begin"/>
      </w:r>
      <w:r w:rsidRPr="001175CC">
        <w:instrText xml:space="preserve"> SEQ Ilustración \* ARABIC </w:instrText>
      </w:r>
      <w:r w:rsidR="00697603">
        <w:fldChar w:fldCharType="separate"/>
      </w:r>
      <w:r w:rsidR="00C061FC">
        <w:rPr>
          <w:noProof/>
        </w:rPr>
        <w:t>44</w:t>
      </w:r>
      <w:r w:rsidR="00697603">
        <w:fldChar w:fldCharType="end"/>
      </w:r>
      <w:r w:rsidRPr="001175CC">
        <w:t xml:space="preserve"> - Miniaturas</w:t>
      </w:r>
      <w:bookmarkEnd w:id="400"/>
    </w:p>
    <w:p w:rsidR="00000000" w:rsidRDefault="00672D05">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404" w:author="Rodrigo Riquelme" w:date="2010-12-23T00:10:00Z"/>
        </w:rPr>
      </w:pPr>
    </w:p>
    <w:p w:rsidR="00F7176C" w:rsidRDefault="00F7176C" w:rsidP="00CF0939">
      <w:pPr>
        <w:pStyle w:val="Subttulo"/>
        <w:outlineLvl w:val="1"/>
        <w:rPr>
          <w:ins w:id="405" w:author="Rodrigo Riquelme" w:date="2010-12-23T00:10:00Z"/>
        </w:rPr>
      </w:pPr>
      <w:bookmarkStart w:id="406" w:name="_Toc280906759"/>
      <w:ins w:id="407" w:author="Rodrigo Riquelme" w:date="2010-12-23T00:10:00Z">
        <w:r>
          <w:t>4.8. Puesta en producción</w:t>
        </w:r>
        <w:bookmarkEnd w:id="406"/>
      </w:ins>
    </w:p>
    <w:p w:rsidR="00000000" w:rsidRDefault="00F7176C">
      <w:pPr>
        <w:rPr>
          <w:ins w:id="408" w:author="Rodrigo Riquelme" w:date="2010-12-23T00:14:00Z"/>
        </w:rPr>
        <w:pPrChange w:id="409" w:author="Rodrigo Riquelme" w:date="2010-12-23T00:10:00Z">
          <w:pPr>
            <w:pStyle w:val="Subttulo"/>
            <w:outlineLvl w:val="1"/>
          </w:pPr>
        </w:pPrChange>
      </w:pPr>
      <w:ins w:id="410" w:author="Rodrigo Riquelme" w:date="2010-12-23T00:10:00Z">
        <w:r>
          <w:t xml:space="preserve">Luego de los cumplir con los objetivos trazados para los ambientes de desarrollo, se implementa un ambiente de producción en Servidor Web Ubuntu </w:t>
        </w:r>
      </w:ins>
      <w:ins w:id="411" w:author="Rodrigo Riquelme" w:date="2010-12-23T00:13:00Z">
        <w:r>
          <w:t xml:space="preserve">Server </w:t>
        </w:r>
      </w:ins>
      <w:ins w:id="412" w:author="Rodrigo Riquelme" w:date="2010-12-23T00:10:00Z">
        <w:r>
          <w:t>10.04</w:t>
        </w:r>
      </w:ins>
      <w:ins w:id="413" w:author="Rodrigo Riquelme" w:date="2010-12-23T00:13:00Z">
        <w:r>
          <w:t xml:space="preserve"> LTS</w:t>
        </w:r>
      </w:ins>
      <w:ins w:id="414" w:author="Rodrigo Riquelme" w:date="2010-12-23T00:10:00Z">
        <w:r>
          <w:t xml:space="preserve">, se escogió esa versión por la buena documentación que existe sobre servidores LAMP y configuración de FFmpeg </w:t>
        </w:r>
      </w:ins>
      <w:ins w:id="415" w:author="Rodrigo Riquelme" w:date="2010-12-23T00:13:00Z">
        <w:r>
          <w:t xml:space="preserve">sobre esa plataforma y por ser vesión LTS esto quiere decir que tiene soporte extendido por </w:t>
        </w:r>
      </w:ins>
      <w:ins w:id="416" w:author="Rodrigo Riquelme" w:date="2010-12-23T00:14:00Z">
        <w:r>
          <w:t xml:space="preserve">lo menos </w:t>
        </w:r>
      </w:ins>
      <w:ins w:id="417" w:author="Rodrigo Riquelme" w:date="2010-12-23T00:13:00Z">
        <w:r>
          <w:t>5 años.</w:t>
        </w:r>
      </w:ins>
    </w:p>
    <w:p w:rsidR="00000000" w:rsidRDefault="00E95A91">
      <w:pPr>
        <w:rPr>
          <w:ins w:id="418" w:author="Rodrigo Riquelme" w:date="2010-12-23T00:22:00Z"/>
        </w:rPr>
        <w:pPrChange w:id="419" w:author="Rodrigo Riquelme" w:date="2010-12-23T00:10:00Z">
          <w:pPr>
            <w:pStyle w:val="Subttulo"/>
            <w:outlineLvl w:val="1"/>
          </w:pPr>
        </w:pPrChange>
      </w:pPr>
      <w:ins w:id="420" w:author="Rodrigo Riquelme" w:date="2010-12-23T00:14:00Z">
        <w:r>
          <w:t>Se inscribió un subdominio gratuito asociado al servicio de NO IP cuya URL es</w:t>
        </w:r>
      </w:ins>
      <w:ins w:id="421" w:author="Rodrigo Riquelme" w:date="2010-12-23T00:21:00Z">
        <w:r w:rsidR="00234F6C">
          <w:t>.</w:t>
        </w:r>
      </w:ins>
    </w:p>
    <w:p w:rsidR="00000000" w:rsidRDefault="00234F6C">
      <w:pPr>
        <w:jc w:val="left"/>
        <w:rPr>
          <w:ins w:id="422" w:author="Rodrigo Riquelme" w:date="2010-12-23T00:52:00Z"/>
        </w:rPr>
        <w:pPrChange w:id="423" w:author="Rodrigo Riquelme" w:date="2010-12-23T00:52:00Z">
          <w:pPr>
            <w:jc w:val="center"/>
          </w:pPr>
        </w:pPrChange>
      </w:pPr>
      <w:ins w:id="424" w:author="Rodrigo Riquelme" w:date="2010-12-23T00:22:00Z">
        <w:r>
          <w:t>Se puede ingresar a es</w:t>
        </w:r>
      </w:ins>
      <w:ins w:id="425" w:author="Rodrigo Riquelme" w:date="2010-12-23T00:24:00Z">
        <w:r>
          <w:t>t</w:t>
        </w:r>
      </w:ins>
      <w:ins w:id="426" w:author="Rodrigo Riquelme" w:date="2010-12-23T00:22:00Z">
        <w:r>
          <w:t xml:space="preserve">a URL a través del siguiente código QR el cual es un link  que puede ser </w:t>
        </w:r>
      </w:ins>
      <w:ins w:id="427" w:author="Rodrigo Riquelme" w:date="2010-12-23T00:23:00Z">
        <w:r>
          <w:t>leído</w:t>
        </w:r>
      </w:ins>
      <w:ins w:id="428" w:author="Rodrigo Riquelme" w:date="2010-12-23T00:22:00Z">
        <w:r>
          <w:t xml:space="preserve"> </w:t>
        </w:r>
      </w:ins>
      <w:ins w:id="429" w:author="Rodrigo Riquelme" w:date="2010-12-23T00:23:00Z">
        <w:r>
          <w:t>por lectores con capacidad de interpretar QR, el cual es un código orientado a dispositivos móviles, principalmente smarthphones</w:t>
        </w:r>
      </w:ins>
      <w:ins w:id="430" w:author="Rodrigo Riquelme" w:date="2010-12-23T00:24:00Z">
        <w:r>
          <w:t>.</w:t>
        </w:r>
      </w:ins>
    </w:p>
    <w:p w:rsidR="00CB5210" w:rsidRDefault="00672D05">
      <w:pPr>
        <w:jc w:val="center"/>
        <w:rPr>
          <w:ins w:id="431" w:author="Rodrigo Riquelme" w:date="2010-12-23T00:40:00Z"/>
        </w:rPr>
      </w:pPr>
      <w:ins w:id="432" w:author="Rodrigo Riquelme" w:date="2010-12-23T00:24:00Z">
        <w:r>
          <w:rPr>
            <w:noProof/>
            <w:lang w:eastAsia="es-CL"/>
            <w:rPrChange w:id="433">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434" w:author="Rodrigo Riquelme" w:date="2010-12-23T00:21:00Z"/>
        </w:rPr>
        <w:pPrChange w:id="435" w:author="Rodrigo Riquelme" w:date="2010-12-23T00:52:00Z">
          <w:pPr>
            <w:pStyle w:val="Subttulo"/>
            <w:outlineLvl w:val="1"/>
          </w:pPr>
        </w:pPrChange>
      </w:pPr>
      <w:ins w:id="436" w:author="Rodrigo Riquelme" w:date="2010-12-23T00:40:00Z">
        <w:r>
          <w:t xml:space="preserve">Ilustración </w:t>
        </w:r>
        <w:r w:rsidR="00697603">
          <w:fldChar w:fldCharType="begin"/>
        </w:r>
        <w:r>
          <w:instrText xml:space="preserve"> SEQ Ilustración \* ARABIC </w:instrText>
        </w:r>
      </w:ins>
      <w:r w:rsidR="00697603">
        <w:fldChar w:fldCharType="separate"/>
      </w:r>
      <w:r w:rsidR="00C061FC">
        <w:rPr>
          <w:noProof/>
        </w:rPr>
        <w:t>45</w:t>
      </w:r>
      <w:ins w:id="437" w:author="Rodrigo Riquelme" w:date="2010-12-23T00:40:00Z">
        <w:r w:rsidR="00697603">
          <w:fldChar w:fldCharType="end"/>
        </w:r>
        <w:r>
          <w:t xml:space="preserve"> - Código QR sitio de producción</w:t>
        </w:r>
      </w:ins>
      <w:ins w:id="438" w:author="Rodrigo Riquelme" w:date="2010-12-23T00:53:00Z">
        <w:r w:rsidR="00015DCC">
          <w:t xml:space="preserve"> </w:t>
        </w:r>
        <w:r w:rsidR="00697603">
          <w:fldChar w:fldCharType="begin"/>
        </w:r>
        <w:r w:rsidR="00015DCC">
          <w:instrText xml:space="preserve"> HYPERLINK "http://umacms.no-ip.org" </w:instrText>
        </w:r>
        <w:r w:rsidR="00697603">
          <w:fldChar w:fldCharType="separate"/>
        </w:r>
        <w:r w:rsidR="00015DCC" w:rsidRPr="00B66F26">
          <w:rPr>
            <w:rStyle w:val="Hipervnculo"/>
          </w:rPr>
          <w:t>http://umacms.no-ip.org</w:t>
        </w:r>
        <w:r w:rsidR="00697603">
          <w:fldChar w:fldCharType="end"/>
        </w:r>
      </w:ins>
    </w:p>
    <w:p w:rsidR="00000000" w:rsidRDefault="00015DCC">
      <w:pPr>
        <w:suppressAutoHyphens w:val="0"/>
        <w:spacing w:before="0" w:after="0" w:line="240" w:lineRule="auto"/>
        <w:jc w:val="left"/>
        <w:rPr>
          <w:ins w:id="439" w:author="Rodrigo Riquelme" w:date="2010-12-23T01:10:00Z"/>
        </w:rPr>
        <w:pPrChange w:id="440" w:author="Rodrigo Riquelme" w:date="2010-12-23T00:53:00Z">
          <w:pPr>
            <w:pStyle w:val="Subttulo"/>
            <w:outlineLvl w:val="1"/>
          </w:pPr>
        </w:pPrChange>
      </w:pPr>
      <w:ins w:id="441" w:author="Rodrigo Riquelme" w:date="2010-12-23T00:53:00Z">
        <w:r>
          <w:t>La URL del</w:t>
        </w:r>
      </w:ins>
      <w:ins w:id="442" w:author="Rodrigo Riquelme" w:date="2010-12-23T00:21:00Z">
        <w:r w:rsidR="00234F6C">
          <w:t xml:space="preserve"> admin </w:t>
        </w:r>
      </w:ins>
      <w:ins w:id="443" w:author="Rodrigo Riquelme" w:date="2010-12-23T00:53:00Z">
        <w:r>
          <w:t xml:space="preserve">es </w:t>
        </w:r>
      </w:ins>
      <w:ins w:id="444" w:author="Rodrigo Riquelme" w:date="2010-12-23T00:54:00Z">
        <w:r w:rsidR="00697603">
          <w:fldChar w:fldCharType="begin"/>
        </w:r>
        <w:r>
          <w:instrText xml:space="preserve"> HYPERLINK "</w:instrText>
        </w:r>
      </w:ins>
      <w:ins w:id="445" w:author="Rodrigo Riquelme" w:date="2010-12-23T00:53:00Z">
        <w:r>
          <w:instrText>http://umacms.no-ip.org</w:instrText>
        </w:r>
      </w:ins>
      <w:ins w:id="446" w:author="Rodrigo Riquelme" w:date="2010-12-23T00:54:00Z">
        <w:r>
          <w:instrText xml:space="preserve">" </w:instrText>
        </w:r>
        <w:r w:rsidR="00697603">
          <w:fldChar w:fldCharType="separate"/>
        </w:r>
      </w:ins>
      <w:ins w:id="447" w:author="Rodrigo Riquelme" w:date="2010-12-23T00:53:00Z">
        <w:r w:rsidRPr="00B66F26">
          <w:rPr>
            <w:rStyle w:val="Hipervnculo"/>
          </w:rPr>
          <w:t>http://umacms.no-ip.org</w:t>
        </w:r>
      </w:ins>
      <w:ins w:id="448" w:author="Rodrigo Riquelme" w:date="2010-12-23T00:54:00Z">
        <w:r w:rsidR="00697603">
          <w:fldChar w:fldCharType="end"/>
        </w:r>
      </w:ins>
      <w:ins w:id="449" w:author="Rodrigo Riquelme" w:date="2010-12-23T00:53:00Z">
        <w:r>
          <w:t xml:space="preserve"> </w:t>
        </w:r>
      </w:ins>
    </w:p>
    <w:p w:rsidR="00000000" w:rsidRDefault="00672D05">
      <w:pPr>
        <w:suppressAutoHyphens w:val="0"/>
        <w:spacing w:before="0" w:after="0" w:line="240" w:lineRule="auto"/>
        <w:jc w:val="left"/>
        <w:rPr>
          <w:ins w:id="450" w:author="Rodrigo Riquelme" w:date="2010-12-23T00:54:00Z"/>
        </w:rPr>
        <w:pPrChange w:id="451" w:author="Rodrigo Riquelme" w:date="2010-12-23T00:53:00Z">
          <w:pPr>
            <w:pStyle w:val="Subttulo"/>
            <w:outlineLvl w:val="1"/>
          </w:pPr>
        </w:pPrChange>
      </w:pPr>
    </w:p>
    <w:p w:rsidR="00000000" w:rsidRDefault="00015DCC">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ins w:id="454" w:author="Rodrigo Riquelme" w:date="2010-12-23T00:54:00Z">
        <w:r>
          <w:t>User:admin</w:t>
        </w:r>
      </w:ins>
    </w:p>
    <w:p w:rsidR="00000000" w:rsidRDefault="00015DCC">
      <w:pPr>
        <w:suppressAutoHyphens w:val="0"/>
        <w:spacing w:before="0" w:after="0" w:line="240" w:lineRule="auto"/>
        <w:jc w:val="left"/>
        <w:rPr>
          <w:ins w:id="455" w:author="Rodrigo Riquelme" w:date="2010-12-23T01:10:00Z"/>
        </w:rPr>
        <w:pPrChange w:id="456" w:author="Rodrigo Riquelme" w:date="2010-12-23T00:53:00Z">
          <w:pPr>
            <w:pStyle w:val="Subttulo"/>
            <w:outlineLvl w:val="1"/>
          </w:pPr>
        </w:pPrChange>
      </w:pPr>
      <w:ins w:id="457" w:author="Rodrigo Riquelme" w:date="2010-12-23T00:54:00Z">
        <w:r>
          <w:t>Password:admin</w:t>
        </w:r>
      </w:ins>
    </w:p>
    <w:p w:rsidR="00000000" w:rsidRDefault="00672D05">
      <w:pPr>
        <w:suppressAutoHyphens w:val="0"/>
        <w:spacing w:before="0" w:after="0" w:line="240" w:lineRule="auto"/>
        <w:jc w:val="left"/>
        <w:rPr>
          <w:ins w:id="458" w:author="Rodrigo Riquelme" w:date="2010-12-23T00:21:00Z"/>
        </w:rPr>
        <w:pPrChange w:id="459" w:author="Rodrigo Riquelme" w:date="2010-12-23T00:53:00Z">
          <w:pPr>
            <w:pStyle w:val="Subttulo"/>
            <w:outlineLvl w:val="1"/>
          </w:pPr>
        </w:pPrChange>
      </w:pPr>
    </w:p>
    <w:p w:rsidR="00000000" w:rsidRDefault="00234F6C">
      <w:pPr>
        <w:rPr>
          <w:ins w:id="460" w:author="Rodrigo Riquelme" w:date="2010-12-23T01:10:00Z"/>
        </w:rPr>
        <w:pPrChange w:id="461" w:author="Rodrigo Riquelme" w:date="2010-12-23T00:10:00Z">
          <w:pPr>
            <w:pStyle w:val="Subttulo"/>
            <w:outlineLvl w:val="1"/>
          </w:pPr>
        </w:pPrChange>
      </w:pPr>
      <w:ins w:id="462" w:author="Rodrigo Riquelme" w:date="2010-12-23T00:21:00Z">
        <w:r>
          <w:t xml:space="preserve">La documentación phpDoc está en la URL </w:t>
        </w:r>
      </w:ins>
      <w:ins w:id="463" w:author="Rodrigo Riquelme" w:date="2010-12-23T01:10:00Z">
        <w:r w:rsidR="00697603">
          <w:fldChar w:fldCharType="begin"/>
        </w:r>
        <w:r w:rsidR="00A874E9">
          <w:instrText xml:space="preserve"> HYPERLINK "</w:instrText>
        </w:r>
      </w:ins>
      <w:ins w:id="464" w:author="Rodrigo Riquelme" w:date="2010-12-23T00:21:00Z">
        <w:r w:rsidR="00A874E9">
          <w:instrText>http://</w:instrText>
        </w:r>
      </w:ins>
      <w:ins w:id="465" w:author="Rodrigo Riquelme" w:date="2010-12-23T01:10:00Z">
        <w:r w:rsidR="00A874E9">
          <w:instrText xml:space="preserve">umacms.no-ip.org/docs/phpdoc" </w:instrText>
        </w:r>
        <w:r w:rsidR="00697603">
          <w:fldChar w:fldCharType="separate"/>
        </w:r>
      </w:ins>
      <w:ins w:id="466" w:author="Rodrigo Riquelme" w:date="2010-12-23T00:21:00Z">
        <w:r w:rsidR="00A874E9" w:rsidRPr="00B66F26">
          <w:rPr>
            <w:rStyle w:val="Hipervnculo"/>
          </w:rPr>
          <w:t>http://</w:t>
        </w:r>
      </w:ins>
      <w:ins w:id="467" w:author="Rodrigo Riquelme" w:date="2010-12-23T01:10:00Z">
        <w:r w:rsidR="00A874E9" w:rsidRPr="00B66F26">
          <w:rPr>
            <w:rStyle w:val="Hipervnculo"/>
          </w:rPr>
          <w:t>umacms.no-ip.org/docs/phpdoc</w:t>
        </w:r>
        <w:r w:rsidR="00697603">
          <w:fldChar w:fldCharType="end"/>
        </w:r>
      </w:ins>
    </w:p>
    <w:p w:rsidR="00000000" w:rsidRDefault="0098171F">
      <w:pPr>
        <w:rPr>
          <w:ins w:id="468" w:author="Rodrigo Riquelme" w:date="2010-12-23T01:15:00Z"/>
        </w:rPr>
        <w:pPrChange w:id="469" w:author="Rodrigo Riquelme" w:date="2010-12-23T00:10:00Z">
          <w:pPr>
            <w:pStyle w:val="Subttulo"/>
            <w:outlineLvl w:val="1"/>
          </w:pPr>
        </w:pPrChange>
      </w:pPr>
      <w:ins w:id="470" w:author="Rodrigo Riquelme" w:date="2010-12-23T01:10:00Z">
        <w:r>
          <w:t xml:space="preserve">Los componentes XML de los formularios del admin </w:t>
        </w:r>
      </w:ins>
      <w:ins w:id="471" w:author="Rodrigo Riquelme" w:date="2010-12-23T01:15:00Z">
        <w:r w:rsidR="00697603">
          <w:fldChar w:fldCharType="begin"/>
        </w:r>
        <w:r>
          <w:instrText xml:space="preserve"> HYPERLINK "</w:instrText>
        </w:r>
      </w:ins>
      <w:ins w:id="472" w:author="Rodrigo Riquelme" w:date="2010-12-23T01:10:00Z">
        <w:r>
          <w:instrText>http://umacms.no-ip.org/admin/xml</w:instrText>
        </w:r>
      </w:ins>
      <w:ins w:id="473" w:author="Rodrigo Riquelme" w:date="2010-12-23T01:15:00Z">
        <w:r>
          <w:instrText xml:space="preserve">" </w:instrText>
        </w:r>
        <w:r w:rsidR="00697603">
          <w:fldChar w:fldCharType="separate"/>
        </w:r>
      </w:ins>
      <w:ins w:id="474" w:author="Rodrigo Riquelme" w:date="2010-12-23T01:10:00Z">
        <w:r w:rsidRPr="00B66F26">
          <w:rPr>
            <w:rStyle w:val="Hipervnculo"/>
          </w:rPr>
          <w:t>http://umacms.no-ip.org/admin/xml</w:t>
        </w:r>
      </w:ins>
      <w:ins w:id="475" w:author="Rodrigo Riquelme" w:date="2010-12-23T01:15:00Z">
        <w:r w:rsidR="00697603">
          <w:fldChar w:fldCharType="end"/>
        </w:r>
      </w:ins>
      <w:ins w:id="476" w:author="Rodrigo Riquelme" w:date="2010-12-23T01:10:00Z">
        <w:r>
          <w:t xml:space="preserve"> </w:t>
        </w:r>
      </w:ins>
      <w:ins w:id="477" w:author="Rodrigo Riquelme" w:date="2010-12-23T01:15:00Z">
        <w:r>
          <w:t>, se ha dejado intencionalmente abierto para ser explorados.</w:t>
        </w:r>
      </w:ins>
    </w:p>
    <w:p w:rsidR="00000000" w:rsidRDefault="0098171F">
      <w:pPr>
        <w:rPr>
          <w:ins w:id="478" w:author="Rodrigo Riquelme" w:date="2010-12-23T01:19:00Z"/>
        </w:rPr>
        <w:pPrChange w:id="479" w:author="Rodrigo Riquelme" w:date="2010-12-23T00:10:00Z">
          <w:pPr>
            <w:pStyle w:val="Subttulo"/>
            <w:outlineLvl w:val="1"/>
          </w:pPr>
        </w:pPrChange>
      </w:pPr>
      <w:ins w:id="480" w:author="Rodrigo Riquelme" w:date="2010-12-23T01:15:00Z">
        <w:r>
          <w:t>L</w:t>
        </w:r>
      </w:ins>
      <w:r w:rsidR="00010D4C">
        <w:t>a</w:t>
      </w:r>
      <w:ins w:id="481" w:author="Rodrigo Riquelme" w:date="2010-12-23T01:15:00Z">
        <w:r>
          <w:t xml:space="preserve"> </w:t>
        </w:r>
      </w:ins>
      <w:ins w:id="482" w:author="Rodrigo Riquelme" w:date="2010-12-23T01:16:00Z">
        <w:r>
          <w:t>documentación</w:t>
        </w:r>
      </w:ins>
      <w:ins w:id="483" w:author="Rodrigo Riquelme" w:date="2010-12-23T01:15:00Z">
        <w:r>
          <w:t xml:space="preserve"> </w:t>
        </w:r>
      </w:ins>
      <w:ins w:id="484" w:author="Rodrigo Riquelme" w:date="2010-12-23T01:17:00Z">
        <w:r>
          <w:t>con los links para</w:t>
        </w:r>
      </w:ins>
      <w:ins w:id="485" w:author="Rodrigo Riquelme" w:date="2010-12-23T01:16:00Z">
        <w:r>
          <w:t xml:space="preserve"> </w:t>
        </w:r>
      </w:ins>
      <w:ins w:id="486" w:author="Rodrigo Riquelme" w:date="2010-12-23T01:17:00Z">
        <w:r>
          <w:t>explorar</w:t>
        </w:r>
      </w:ins>
      <w:ins w:id="487" w:author="Rodrigo Riquelme" w:date="2010-12-23T01:16:00Z">
        <w:r>
          <w:t xml:space="preserve"> </w:t>
        </w:r>
      </w:ins>
      <w:r w:rsidR="00010D4C">
        <w:t xml:space="preserve">y </w:t>
      </w:r>
      <w:ins w:id="488" w:author="Rodrigo Riquelme" w:date="2010-12-23T01:16:00Z">
        <w:r>
          <w:t xml:space="preserve">ver los componentes </w:t>
        </w:r>
      </w:ins>
      <w:ins w:id="489" w:author="Rodrigo Riquelme" w:date="2010-12-23T00:21:00Z">
        <w:r w:rsidR="00234F6C">
          <w:t xml:space="preserve"> </w:t>
        </w:r>
      </w:ins>
      <w:ins w:id="490" w:author="Rodrigo Riquelme" w:date="2010-12-23T01:18:00Z">
        <w:r>
          <w:t xml:space="preserve">MVC están en </w:t>
        </w:r>
      </w:ins>
      <w:ins w:id="491" w:author="Rodrigo Riquelme" w:date="2010-12-23T01:19:00Z">
        <w:r w:rsidR="00697603">
          <w:fldChar w:fldCharType="begin"/>
        </w:r>
        <w:r>
          <w:instrText xml:space="preserve"> HYPERLINK "</w:instrText>
        </w:r>
      </w:ins>
      <w:ins w:id="492" w:author="Rodrigo Riquelme" w:date="2010-12-23T01:18:00Z">
        <w:r>
          <w:instrText>http://umacms.no-ip.org/docs/components</w:instrText>
        </w:r>
      </w:ins>
      <w:ins w:id="493" w:author="Rodrigo Riquelme" w:date="2010-12-23T01:19:00Z">
        <w:r>
          <w:instrText xml:space="preserve">" </w:instrText>
        </w:r>
        <w:r w:rsidR="00697603">
          <w:fldChar w:fldCharType="separate"/>
        </w:r>
      </w:ins>
      <w:ins w:id="494" w:author="Rodrigo Riquelme" w:date="2010-12-23T01:18:00Z">
        <w:r w:rsidRPr="00B66F26">
          <w:rPr>
            <w:rStyle w:val="Hipervnculo"/>
          </w:rPr>
          <w:t>http://umacms.no-ip.org/docs/components</w:t>
        </w:r>
      </w:ins>
      <w:ins w:id="495" w:author="Rodrigo Riquelme" w:date="2010-12-23T01:19:00Z">
        <w:r w:rsidR="00697603">
          <w:fldChar w:fldCharType="end"/>
        </w:r>
      </w:ins>
    </w:p>
    <w:p w:rsidR="00000000" w:rsidRDefault="0098171F">
      <w:pPr>
        <w:rPr>
          <w:ins w:id="496" w:author="Rodrigo Riquelme" w:date="2010-12-23T01:20:00Z"/>
        </w:rPr>
        <w:pPrChange w:id="497" w:author="Rodrigo Riquelme" w:date="2010-12-23T00:10:00Z">
          <w:pPr>
            <w:pStyle w:val="Subttulo"/>
            <w:outlineLvl w:val="1"/>
          </w:pPr>
        </w:pPrChange>
      </w:pPr>
      <w:ins w:id="498" w:author="Rodrigo Riquelme" w:date="2010-12-23T01:19:00Z">
        <w:r>
          <w:t xml:space="preserve">Los scripts de creación de base de datos e instalación de ffmpeg en Ubuntu 10.04 están en </w:t>
        </w:r>
      </w:ins>
      <w:ins w:id="499" w:author="Rodrigo Riquelme" w:date="2010-12-23T01:20:00Z">
        <w:r w:rsidR="00697603">
          <w:fldChar w:fldCharType="begin"/>
        </w:r>
        <w:r w:rsidR="00786814">
          <w:instrText xml:space="preserve"> HYPERLINK "</w:instrText>
        </w:r>
      </w:ins>
      <w:ins w:id="500" w:author="Rodrigo Riquelme" w:date="2010-12-23T01:19:00Z">
        <w:r w:rsidR="00697603" w:rsidRPr="00697603">
          <w:rPr>
            <w:rPrChange w:id="501" w:author="Rodrigo Riquelme" w:date="2010-12-23T01:20:00Z">
              <w:rPr>
                <w:rStyle w:val="Hipervnculo"/>
              </w:rPr>
            </w:rPrChange>
          </w:rPr>
          <w:instrText>http://umacms.no-ip.</w:instrText>
        </w:r>
      </w:ins>
      <w:ins w:id="502" w:author="Rodrigo Riquelme" w:date="2010-12-23T01:20:00Z">
        <w:r w:rsidR="00697603" w:rsidRPr="00697603">
          <w:rPr>
            <w:rPrChange w:id="503" w:author="Rodrigo Riquelme" w:date="2010-12-23T01:20:00Z">
              <w:rPr>
                <w:color w:val="0000FF"/>
                <w:u w:val="single"/>
              </w:rPr>
            </w:rPrChange>
          </w:rPr>
          <w:instrText>org/scripts</w:instrText>
        </w:r>
        <w:r w:rsidR="00786814">
          <w:instrText xml:space="preserve">" </w:instrText>
        </w:r>
        <w:r w:rsidR="00697603">
          <w:fldChar w:fldCharType="separate"/>
        </w:r>
      </w:ins>
      <w:ins w:id="504" w:author="Rodrigo Riquelme" w:date="2010-12-23T01:19:00Z">
        <w:r w:rsidR="0000631D" w:rsidRPr="0000631D">
          <w:rPr>
            <w:rStyle w:val="Hipervnculo"/>
          </w:rPr>
          <w:t>http://umacms.no-ip.</w:t>
        </w:r>
      </w:ins>
      <w:ins w:id="505" w:author="Rodrigo Riquelme" w:date="2010-12-23T01:20:00Z">
        <w:r w:rsidR="00697603" w:rsidRPr="00697603">
          <w:rPr>
            <w:rStyle w:val="Hipervnculo"/>
            <w:rPrChange w:id="506" w:author="Rodrigo Riquelme" w:date="2010-12-23T01:20:00Z">
              <w:rPr>
                <w:color w:val="0000FF"/>
                <w:u w:val="single"/>
              </w:rPr>
            </w:rPrChange>
          </w:rPr>
          <w:t>org/scripts</w:t>
        </w:r>
        <w:r w:rsidR="00697603">
          <w:fldChar w:fldCharType="end"/>
        </w:r>
      </w:ins>
    </w:p>
    <w:p w:rsidR="00000000" w:rsidRDefault="00786814">
      <w:pPr>
        <w:rPr>
          <w:ins w:id="507" w:author="Rodrigo Riquelme" w:date="2010-12-23T01:20:00Z"/>
        </w:rPr>
        <w:pPrChange w:id="508" w:author="Rodrigo Riquelme" w:date="2010-12-23T00:10:00Z">
          <w:pPr>
            <w:pStyle w:val="Subttulo"/>
            <w:outlineLvl w:val="1"/>
          </w:pPr>
        </w:pPrChange>
      </w:pPr>
      <w:ins w:id="509" w:author="Rodrigo Riquelme" w:date="2010-12-23T01:20:00Z">
        <w:r>
          <w:t>Repositorio en Google Code</w:t>
        </w:r>
      </w:ins>
      <w:r w:rsidR="00010D4C">
        <w:t>.</w:t>
      </w:r>
    </w:p>
    <w:p w:rsidR="00000000" w:rsidRDefault="00786814">
      <w:pPr>
        <w:rPr>
          <w:ins w:id="510" w:author="Rodrigo Riquelme" w:date="2010-12-23T01:21:00Z"/>
        </w:rPr>
        <w:pPrChange w:id="511" w:author="Rodrigo Riquelme" w:date="2010-12-23T00:10:00Z">
          <w:pPr>
            <w:pStyle w:val="Subttulo"/>
            <w:outlineLvl w:val="1"/>
          </w:pPr>
        </w:pPrChange>
      </w:pPr>
      <w:ins w:id="512" w:author="Rodrigo Riquelme" w:date="2010-12-23T01:21:00Z">
        <w:r>
          <w:t xml:space="preserve">El código fuente se puede descargar con la licencia GNU GLP v2 en la URL </w:t>
        </w:r>
        <w:r w:rsidR="00697603">
          <w:fldChar w:fldCharType="begin"/>
        </w:r>
        <w:r>
          <w:instrText xml:space="preserve"> HYPERLINK "</w:instrText>
        </w:r>
        <w:r w:rsidRPr="00786814">
          <w:instrText>http://code.google.com/p/uma-cms/</w:instrText>
        </w:r>
        <w:r>
          <w:instrText xml:space="preserve">" </w:instrText>
        </w:r>
        <w:r w:rsidR="00697603">
          <w:fldChar w:fldCharType="separate"/>
        </w:r>
        <w:r w:rsidRPr="00B66F26">
          <w:rPr>
            <w:rStyle w:val="Hipervnculo"/>
          </w:rPr>
          <w:t>http://code.google.com/p/uma-cms/</w:t>
        </w:r>
        <w:r w:rsidR="00697603">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3" w:author="Rodrigo Riquelme" w:date="2010-12-23T00:10:00Z"/>
        </w:rPr>
      </w:pPr>
      <w:bookmarkStart w:id="514" w:name="_Toc280906760"/>
      <w:ins w:id="515" w:author="Rodrigo Riquelme" w:date="2010-12-23T00:10:00Z">
        <w:r>
          <w:t>4.</w:t>
        </w:r>
      </w:ins>
      <w:r>
        <w:t>9</w:t>
      </w:r>
      <w:ins w:id="516" w:author="Rodrigo Riquelme" w:date="2010-12-23T00:10:00Z">
        <w:r>
          <w:t>.</w:t>
        </w:r>
      </w:ins>
      <w:r w:rsidR="00010D4C">
        <w:t xml:space="preserve"> </w:t>
      </w:r>
      <w:ins w:id="517" w:author="Rodrigo Riquelme" w:date="2010-12-23T00:10:00Z">
        <w:r>
          <w:t>P</w:t>
        </w:r>
      </w:ins>
      <w:r>
        <w:t>lan de pruebas</w:t>
      </w:r>
      <w:bookmarkEnd w:id="514"/>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672D05">
      <w:pPr>
        <w:rPr>
          <w:ins w:id="518" w:author="Rodrigo Riquelme" w:date="2010-12-23T01:20:00Z"/>
        </w:rPr>
        <w:pPrChange w:id="519"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672D05">
      <w:pPr>
        <w:rPr>
          <w:ins w:id="520" w:author="Rodrigo Riquelme" w:date="2010-12-23T00:10:00Z"/>
        </w:rPr>
        <w:pPrChange w:id="521" w:author="Rodrigo Riquelme" w:date="2010-12-23T00:10:00Z">
          <w:pPr>
            <w:pStyle w:val="Subttulo"/>
            <w:outlineLvl w:val="1"/>
          </w:pPr>
        </w:pPrChange>
      </w:pPr>
    </w:p>
    <w:p w:rsidR="00C43BA3" w:rsidRPr="001175CC" w:rsidRDefault="000D5E98" w:rsidP="0031339F">
      <w:pPr>
        <w:pStyle w:val="Subttulo"/>
        <w:outlineLvl w:val="1"/>
        <w:rPr>
          <w:del w:id="522"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3" w:author="Rodrigo Riquelme" w:date="2010-12-05T11:46:00Z"/>
        </w:rPr>
      </w:pP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E42D27" w:rsidRPr="001175CC" w:rsidRDefault="0031339F" w:rsidP="0031339F">
      <w:pPr>
        <w:pStyle w:val="Subttulo"/>
        <w:outlineLvl w:val="1"/>
        <w:rPr>
          <w:del w:id="535" w:author="Rodrigo Riquelme" w:date="2010-12-05T11:46:00Z"/>
        </w:rPr>
      </w:pPr>
      <w:del w:id="536"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672D05" w:rsidP="0031339F">
      <w:pPr>
        <w:rPr>
          <w:del w:id="537" w:author="Rodrigo Riquelme" w:date="2010-12-05T11:46:00Z"/>
        </w:rPr>
      </w:pPr>
      <w:del w:id="538" w:author="Rodrigo Riquelme" w:date="2010-12-05T11:46:00Z">
        <w:r>
          <w:rPr>
            <w:noProof/>
            <w:lang w:eastAsia="es-CL"/>
            <w:rPrChange w:id="53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0" w:author="Rodrigo Riquelme" w:date="2010-12-05T11:46:00Z"/>
        </w:rPr>
      </w:pPr>
      <w:del w:id="541" w:author="Rodrigo Riquelme" w:date="2010-12-05T11:46:00Z">
        <w:r w:rsidRPr="001175CC">
          <w:delText>Ilustración 38 – Login Uma-CMS</w:delText>
        </w:r>
      </w:del>
    </w:p>
    <w:p w:rsidR="0031339F" w:rsidRPr="001175CC" w:rsidRDefault="00672D05"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5" w:author="Rodrigo Riquelme" w:date="2010-12-05T11:46:00Z"/>
        </w:rPr>
      </w:pPr>
      <w:del w:id="546" w:author="Rodrigo Riquelme" w:date="2010-12-05T11:46:00Z">
        <w:r w:rsidRPr="001175CC">
          <w:delText>Ilustración 39 – Menú principal Uma-CMS</w:delText>
        </w:r>
      </w:del>
    </w:p>
    <w:p w:rsidR="0031339F" w:rsidRPr="001175CC" w:rsidRDefault="00672D05"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40 – Pantalla configuración del sistema</w:delText>
        </w:r>
      </w:del>
    </w:p>
    <w:p w:rsidR="0031339F" w:rsidRPr="001175CC" w:rsidRDefault="0031339F" w:rsidP="0031339F">
      <w:pPr>
        <w:rPr>
          <w:del w:id="552" w:author="Rodrigo Riquelme" w:date="2010-12-05T11:46:00Z"/>
        </w:rPr>
      </w:pPr>
    </w:p>
    <w:p w:rsidR="0031339F" w:rsidRPr="001175CC" w:rsidRDefault="00672D05"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41 – Pantalla Configuración del Sitio</w:delText>
        </w:r>
      </w:del>
    </w:p>
    <w:p w:rsidR="0031339F" w:rsidRPr="001175CC" w:rsidRDefault="00672D05"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42 – Pantalla contenido Menú</w:delText>
        </w:r>
      </w:del>
    </w:p>
    <w:p w:rsidR="0031339F" w:rsidRPr="001175CC" w:rsidRDefault="0031339F" w:rsidP="0031339F">
      <w:pPr>
        <w:rPr>
          <w:del w:id="563" w:author="Rodrigo Riquelme" w:date="2010-12-05T11:46:00Z"/>
        </w:rPr>
      </w:pPr>
    </w:p>
    <w:p w:rsidR="0031339F" w:rsidRPr="001175CC" w:rsidRDefault="00672D05"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43 –Pantalla contenido paginas</w:delText>
        </w:r>
      </w:del>
    </w:p>
    <w:p w:rsidR="00C43BA3" w:rsidRPr="001175CC" w:rsidRDefault="00C43BA3" w:rsidP="0031339F">
      <w:pPr>
        <w:rPr>
          <w:del w:id="569" w:author="Rodrigo Riquelme" w:date="2010-12-05T11:46:00Z"/>
        </w:rPr>
      </w:pPr>
    </w:p>
    <w:p w:rsidR="0031339F" w:rsidRPr="001175CC" w:rsidRDefault="0031339F" w:rsidP="0031339F">
      <w:pPr>
        <w:rPr>
          <w:del w:id="570" w:author="Rodrigo Riquelme" w:date="2010-12-05T11:46:00Z"/>
        </w:rPr>
      </w:pPr>
    </w:p>
    <w:p w:rsidR="0031339F" w:rsidRPr="001175CC" w:rsidRDefault="00672D05" w:rsidP="0031339F">
      <w:pPr>
        <w:rPr>
          <w:del w:id="571" w:author="Rodrigo Riquelme" w:date="2010-12-05T11:46:00Z"/>
        </w:rPr>
      </w:pPr>
      <w:del w:id="572" w:author="Rodrigo Riquelme" w:date="2010-12-05T11:46:00Z">
        <w:r>
          <w:rPr>
            <w:noProof/>
            <w:lang w:eastAsia="es-CL"/>
            <w:rPrChange w:id="57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4" w:author="Rodrigo Riquelme" w:date="2010-12-05T11:46:00Z"/>
        </w:rPr>
      </w:pPr>
      <w:del w:id="575" w:author="Rodrigo Riquelme" w:date="2010-12-05T11:46:00Z">
        <w:r w:rsidRPr="001175CC">
          <w:delText>Ilustración 44 – Pantalla Videos opción Videos</w:delText>
        </w:r>
      </w:del>
    </w:p>
    <w:p w:rsidR="0031339F" w:rsidRPr="001175CC" w:rsidRDefault="00672D05"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79" w:author="Rodrigo Riquelme" w:date="2010-12-05T11:46:00Z"/>
        </w:rPr>
      </w:pPr>
      <w:del w:id="580" w:author="Rodrigo Riquelme" w:date="2010-12-05T11:46:00Z">
        <w:r w:rsidRPr="001175CC">
          <w:delText>Ilustración 45 –Pantalla video Opción Tipo Videos</w:delText>
        </w:r>
      </w:del>
    </w:p>
    <w:p w:rsidR="0031339F" w:rsidRPr="001175CC" w:rsidRDefault="00672D05"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4" w:author="Rodrigo Riquelme" w:date="2010-12-05T11:46:00Z"/>
        </w:rPr>
      </w:pPr>
      <w:del w:id="585" w:author="Rodrigo Riquelme" w:date="2010-12-05T11:46:00Z">
        <w:r w:rsidRPr="001175CC">
          <w:delText>Ilustración 46 – Pantalla Videos Opción categorías</w:delText>
        </w:r>
      </w:del>
    </w:p>
    <w:p w:rsidR="0031339F" w:rsidRPr="001175CC" w:rsidRDefault="0031339F" w:rsidP="0031339F">
      <w:pPr>
        <w:rPr>
          <w:del w:id="586" w:author="Rodrigo Riquelme" w:date="2010-12-05T11:46:00Z"/>
        </w:rPr>
      </w:pPr>
    </w:p>
    <w:p w:rsidR="0031339F" w:rsidRPr="001175CC" w:rsidRDefault="00672D05"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47– Pantalla Videos Opción Etiquetas</w:delText>
        </w:r>
      </w:del>
    </w:p>
    <w:p w:rsidR="0031339F" w:rsidRPr="001175CC" w:rsidRDefault="0031339F" w:rsidP="0031339F">
      <w:pPr>
        <w:rPr>
          <w:del w:id="592" w:author="Rodrigo Riquelme" w:date="2010-12-05T11:46:00Z"/>
        </w:rPr>
      </w:pPr>
    </w:p>
    <w:p w:rsidR="0031339F" w:rsidRPr="001175CC" w:rsidRDefault="00672D05"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48 – Pantalla Videos opción Miniaturas</w:delText>
        </w:r>
      </w:del>
    </w:p>
    <w:p w:rsidR="0031339F" w:rsidRPr="001175CC" w:rsidRDefault="0031339F" w:rsidP="0031339F">
      <w:pPr>
        <w:rPr>
          <w:del w:id="598"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697603">
        <w:fldChar w:fldCharType="begin"/>
      </w:r>
      <w:r w:rsidRPr="001175CC">
        <w:instrText xml:space="preserve"> SEQ Ilustración \* ARABIC </w:instrText>
      </w:r>
      <w:r w:rsidR="00697603">
        <w:fldChar w:fldCharType="separate"/>
      </w:r>
      <w:r w:rsidR="00C061FC">
        <w:rPr>
          <w:noProof/>
        </w:rPr>
        <w:t>46</w:t>
      </w:r>
      <w:r w:rsidR="00697603">
        <w:fldChar w:fldCharType="end"/>
      </w:r>
      <w:r w:rsidR="00010D4C">
        <w:t xml:space="preserve"> </w:t>
      </w:r>
      <w:r>
        <w:t>–</w:t>
      </w:r>
      <w:r w:rsidR="00010D4C">
        <w:t xml:space="preserve"> </w:t>
      </w:r>
      <w:r>
        <w:t>Formato de caso de prueba implementado</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599" w:author="Rodrigo Riquelme" w:date="2010-12-23T00:10:00Z"/>
        </w:rPr>
      </w:pPr>
      <w:bookmarkStart w:id="600" w:name="_Toc280906761"/>
      <w:ins w:id="601" w:author="Rodrigo Riquelme" w:date="2010-12-23T00:10:00Z">
        <w:r>
          <w:t>4.</w:t>
        </w:r>
      </w:ins>
      <w:r>
        <w:t>10</w:t>
      </w:r>
      <w:ins w:id="602" w:author="Rodrigo Riquelme" w:date="2010-12-23T00:10:00Z">
        <w:r>
          <w:t>.</w:t>
        </w:r>
      </w:ins>
      <w:r>
        <w:t xml:space="preserve"> </w:t>
      </w:r>
      <w:ins w:id="603" w:author="Rodrigo Riquelme" w:date="2010-12-23T00:10:00Z">
        <w:r>
          <w:t>P</w:t>
        </w:r>
      </w:ins>
      <w:r>
        <w:t>lan de liberación</w:t>
      </w:r>
      <w:bookmarkEnd w:id="600"/>
    </w:p>
    <w:p w:rsidR="00000000" w:rsidRDefault="00010D4C">
      <w:pPr>
        <w:tabs>
          <w:tab w:val="left" w:pos="3390"/>
        </w:tabs>
        <w:pPrChange w:id="604"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 </w:t>
      </w:r>
    </w:p>
    <w:p w:rsidR="00010D4C" w:rsidRPr="00010D4C" w:rsidRDefault="00010D4C" w:rsidP="00010D4C">
      <w:r w:rsidRPr="00010D4C">
        <w:t>Documentación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1175CC" w:rsidRDefault="001175CC" w:rsidP="001175CC">
      <w:pPr>
        <w:pStyle w:val="Ttulo"/>
        <w:pageBreakBefore/>
        <w:outlineLvl w:val="0"/>
      </w:pPr>
      <w:bookmarkStart w:id="605" w:name="_Toc280906762"/>
      <w:commentRangeStart w:id="606"/>
      <w:r w:rsidRPr="001175CC">
        <w:t xml:space="preserve">5. </w:t>
      </w:r>
      <w:r>
        <w:t>Conclusiones</w:t>
      </w:r>
      <w:commentRangeEnd w:id="606"/>
      <w:r w:rsidR="0070187F">
        <w:rPr>
          <w:rStyle w:val="Refdecomentario"/>
          <w:b w:val="0"/>
          <w:bCs w:val="0"/>
          <w:color w:val="auto"/>
          <w:kern w:val="0"/>
          <w:szCs w:val="20"/>
          <w:lang w:eastAsia="en-US"/>
        </w:rPr>
        <w:commentReference w:id="606"/>
      </w:r>
      <w:bookmarkEnd w:id="605"/>
    </w:p>
    <w:p w:rsidR="001175CC" w:rsidRDefault="001175CC" w:rsidP="001175CC">
      <w:pPr>
        <w:pStyle w:val="Encabezado"/>
        <w:rPr>
          <w:ins w:id="607"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08" w:author="copesa" w:date="2010-12-22T14:03:00Z">
        <w:r>
          <w:t>ó</w:t>
        </w:r>
      </w:ins>
      <w:bookmarkStart w:id="609" w:name="_GoBack"/>
      <w:bookmarkEnd w:id="609"/>
      <w:del w:id="610"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t>2</w:t>
      </w:r>
      <w:r w:rsidRPr="00F23A57">
        <w:t xml:space="preserve">. </w:t>
      </w:r>
      <w:r>
        <w:t>Conclusiones implementación de Cacti</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3</w:t>
      </w:r>
      <w:r w:rsidRPr="00F23A57">
        <w:t>.</w:t>
      </w:r>
      <w:r>
        <w:t xml:space="preserve"> 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4</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Pr>
        <w:pStyle w:val="Subttulo"/>
        <w:keepNext/>
      </w:pPr>
      <w:r>
        <w:t>5</w:t>
      </w:r>
      <w:r w:rsidRPr="00F23A57">
        <w:t>.</w:t>
      </w:r>
      <w:r>
        <w:t>5</w:t>
      </w:r>
      <w:r w:rsidRPr="00F23A57">
        <w:t>.</w:t>
      </w:r>
      <w:r>
        <w:t xml:space="preserve"> Conclusiones dificultades surgidas durante desarrollo proyecto titulo</w:t>
      </w:r>
    </w:p>
    <w:p w:rsidR="00010D4C" w:rsidRDefault="00010D4C" w:rsidP="00010D4C">
      <w:pPr>
        <w:suppressAutoHyphens w:val="0"/>
        <w:spacing w:before="0" w:after="0" w:line="240" w:lineRule="auto"/>
      </w:pPr>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 xml:space="preserve">Como trabajar en un zend estudio a través de internet  y svn para generar documentación online y de forma expedita entre los desarrolles. </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Gestión de recursos humanos: Gestionar reuniones presenciales y periódicas  para tomar las decisiones relevantes  y críticas en el proyecto.</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1" w:name="_Toc280906763"/>
      <w:r>
        <w:t>5</w:t>
      </w:r>
      <w:r w:rsidRPr="00F23A57">
        <w:t>.</w:t>
      </w:r>
      <w:r>
        <w:t>6</w:t>
      </w:r>
      <w:r w:rsidRPr="00F23A57">
        <w:t xml:space="preserve">. </w:t>
      </w:r>
      <w:r>
        <w:t>Conclusiones proyección proyecto titulo</w:t>
      </w:r>
      <w:bookmarkEnd w:id="611"/>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2" w:name="_Toc280906764"/>
      <w:r w:rsidRPr="00134FCB">
        <w:rPr>
          <w:lang w:val="en-US"/>
        </w:rPr>
        <w:t>6</w:t>
      </w:r>
      <w:r w:rsidR="00CC20D5" w:rsidRPr="00134FCB">
        <w:rPr>
          <w:lang w:val="en-US"/>
        </w:rPr>
        <w:t xml:space="preserve">. </w:t>
      </w:r>
      <w:r w:rsidR="00DF02B6" w:rsidRPr="00134FCB">
        <w:rPr>
          <w:lang w:val="en-US"/>
        </w:rPr>
        <w:t>Bibliografía</w:t>
      </w:r>
      <w:bookmarkEnd w:id="61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697603" w:rsidRPr="00697603">
        <w:rPr>
          <w:lang w:val="es-ES"/>
          <w:rPrChange w:id="61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697603">
        <w:fldChar w:fldCharType="begin"/>
      </w:r>
      <w:r w:rsidR="00697603" w:rsidRPr="00697603">
        <w:rPr>
          <w:lang w:val="en-US"/>
          <w:rPrChange w:id="614" w:author="manolo" w:date="2010-12-23T14:39:00Z">
            <w:rPr>
              <w:color w:val="0000FF"/>
              <w:u w:val="single"/>
            </w:rPr>
          </w:rPrChange>
        </w:rPr>
        <w:instrText>HYPERLINK "http://www.ffmpeg.org/"</w:instrText>
      </w:r>
      <w:r w:rsidR="00697603">
        <w:fldChar w:fldCharType="separate"/>
      </w:r>
      <w:r w:rsidRPr="007C0EE8">
        <w:rPr>
          <w:rStyle w:val="Hipervnculo"/>
          <w:lang w:val="en-US"/>
        </w:rPr>
        <w:t>http://www.ffmpeg.org/</w:t>
      </w:r>
      <w:r w:rsidR="00697603">
        <w:fldChar w:fldCharType="end"/>
      </w:r>
      <w:r w:rsidR="00697603">
        <w:fldChar w:fldCharType="begin"/>
      </w:r>
      <w:r w:rsidR="00697603" w:rsidRPr="00697603">
        <w:rPr>
          <w:lang w:val="en-US"/>
          <w:rPrChange w:id="615" w:author="manolo" w:date="2010-12-23T14:39:00Z">
            <w:rPr>
              <w:color w:val="0000FF"/>
              <w:u w:val="single"/>
            </w:rPr>
          </w:rPrChange>
        </w:rPr>
        <w:instrText>HYPERLINK "http://www.ffmpeg.org/"</w:instrText>
      </w:r>
      <w:r w:rsidR="00697603">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6"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17" w:author="manolo" w:date="2010-12-23T14:39:00Z">
            <w:rPr>
              <w:color w:val="0000FF"/>
              <w:u w:val="single"/>
            </w:rPr>
          </w:rPrChange>
        </w:rPr>
        <w:instrText>HYPERLINK "http://code.google.com/intl/es/webtoolkit/"</w:instrText>
      </w:r>
      <w:r w:rsidR="00697603">
        <w:fldChar w:fldCharType="separate"/>
      </w:r>
      <w:r w:rsidRPr="00FC49A8">
        <w:rPr>
          <w:rStyle w:val="Hipervnculo"/>
          <w:lang w:val="en-US"/>
        </w:rPr>
        <w:t>http://code.google.com/intl/es/webtoolkit/</w:t>
      </w:r>
      <w:r w:rsidR="00697603">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1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619" w:author="Rodrigo Riquelme" w:date="2010-12-23T01:33:00Z"/>
          <w:lang w:val="en-US"/>
          <w:rPrChange w:id="620" w:author="manolo" w:date="2010-12-23T14:39:00Z">
            <w:rPr>
              <w:ins w:id="621" w:author="Rodrigo Riquelme" w:date="2010-12-23T01:33:00Z"/>
            </w:rPr>
          </w:rPrChange>
        </w:rPr>
      </w:pPr>
      <w:r w:rsidRPr="00460025">
        <w:rPr>
          <w:rStyle w:val="Hipervnculo"/>
          <w:b/>
          <w:color w:val="000000"/>
          <w:u w:val="none"/>
          <w:lang w:val="en-US"/>
        </w:rPr>
        <w:t>Google TV</w:t>
      </w:r>
      <w:ins w:id="622" w:author="Rodrigo Riquelme" w:date="2010-12-23T01:32:00Z">
        <w:r w:rsidR="0077272B">
          <w:rPr>
            <w:rStyle w:val="Hipervnculo"/>
            <w:b/>
            <w:color w:val="000000"/>
            <w:u w:val="none"/>
            <w:lang w:val="en-US"/>
          </w:rPr>
          <w:t xml:space="preserve"> </w:t>
        </w:r>
      </w:ins>
      <w:r w:rsidR="00697603">
        <w:fldChar w:fldCharType="begin"/>
      </w:r>
      <w:r w:rsidR="00697603" w:rsidRPr="00697603">
        <w:rPr>
          <w:lang w:val="en-US"/>
          <w:rPrChange w:id="623" w:author="manolo" w:date="2010-12-23T14:39:00Z">
            <w:rPr>
              <w:color w:val="0000FF"/>
              <w:u w:val="single"/>
            </w:rPr>
          </w:rPrChange>
        </w:rPr>
        <w:instrText>HYPERLINK "http://www.google.com/tv/"</w:instrText>
      </w:r>
      <w:r w:rsidR="00697603">
        <w:fldChar w:fldCharType="separate"/>
      </w:r>
      <w:r w:rsidR="00CD2AC2" w:rsidRPr="00FC49A8">
        <w:rPr>
          <w:rStyle w:val="Hipervnculo"/>
          <w:lang w:val="en-US"/>
        </w:rPr>
        <w:t>http://www.google.com/tv/</w:t>
      </w:r>
      <w:r w:rsidR="00697603">
        <w:fldChar w:fldCharType="end"/>
      </w:r>
    </w:p>
    <w:p w:rsidR="00CB5210" w:rsidRDefault="00697603">
      <w:pPr>
        <w:pStyle w:val="Continuarlista21"/>
        <w:ind w:left="708" w:hanging="708"/>
        <w:rPr>
          <w:ins w:id="624" w:author="Rodrigo Riquelme" w:date="2010-12-23T01:34:00Z"/>
          <w:rStyle w:val="Hipervnculo"/>
          <w:color w:val="000000"/>
          <w:u w:val="none"/>
          <w:lang w:val="en-US"/>
        </w:rPr>
      </w:pPr>
      <w:ins w:id="625" w:author="Rodrigo Riquelme" w:date="2010-12-23T01:33:00Z">
        <w:r w:rsidRPr="00697603">
          <w:rPr>
            <w:rStyle w:val="Hipervnculo"/>
            <w:b/>
            <w:color w:val="000000"/>
            <w:u w:val="none"/>
            <w:lang w:val="en-US"/>
            <w:rPrChange w:id="62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28" w:author="Rodrigo Riquelme" w:date="2010-12-23T01:33:00Z">
        <w:r w:rsidR="00583F65" w:rsidRPr="007517AA">
          <w:rPr>
            <w:rStyle w:val="Hipervnculo"/>
            <w:color w:val="000000"/>
            <w:u w:val="none"/>
            <w:lang w:val="en-US"/>
          </w:rPr>
          <w:instrText>http://diveintohtml5.org/video.html</w:instrText>
        </w:r>
      </w:ins>
      <w:ins w:id="62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0" w:author="Rodrigo Riquelme" w:date="2010-12-23T01:33:00Z">
        <w:r w:rsidR="00583F65" w:rsidRPr="00B66F26">
          <w:rPr>
            <w:rStyle w:val="Hipervnculo"/>
            <w:lang w:val="en-US"/>
          </w:rPr>
          <w:t>http://diveintohtml5.org/video.html</w:t>
        </w:r>
      </w:ins>
      <w:ins w:id="63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2" w:name="_Toc280906765"/>
      <w:r>
        <w:t>Glosario</w:t>
      </w:r>
      <w:bookmarkEnd w:id="63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3" w:name="_Toc280906766"/>
      <w:r w:rsidRPr="0064191E">
        <w:rPr>
          <w:lang w:val="en-US"/>
        </w:rPr>
        <w:t>Acrónimos</w:t>
      </w:r>
      <w:bookmarkEnd w:id="63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697603" w:rsidP="00770BE8">
      <w:pPr>
        <w:rPr>
          <w:rStyle w:val="google-src-text"/>
          <w:lang w:val="en-US"/>
          <w:rPrChange w:id="634" w:author="manolo" w:date="2010-12-23T14:39:00Z">
            <w:rPr>
              <w:rStyle w:val="google-src-text"/>
            </w:rPr>
          </w:rPrChange>
        </w:rPr>
      </w:pPr>
      <w:r w:rsidRPr="00697603">
        <w:rPr>
          <w:rStyle w:val="google-src-text"/>
          <w:b/>
          <w:lang w:val="en-US"/>
          <w:rPrChange w:id="635" w:author="manolo" w:date="2010-12-23T14:39:00Z">
            <w:rPr>
              <w:rStyle w:val="google-src-text"/>
              <w:b/>
            </w:rPr>
          </w:rPrChange>
        </w:rPr>
        <w:t>GPL:</w:t>
      </w:r>
      <w:r w:rsidRPr="00697603">
        <w:rPr>
          <w:bCs/>
          <w:lang w:val="en-US"/>
          <w:rPrChange w:id="63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697603" w:rsidP="00770BE8">
      <w:pPr>
        <w:rPr>
          <w:rStyle w:val="nfasis"/>
          <w:lang w:val="en-US"/>
        </w:rPr>
      </w:pPr>
      <w:r w:rsidRPr="00697603">
        <w:rPr>
          <w:b/>
          <w:szCs w:val="24"/>
          <w:lang w:val="en-US"/>
          <w:rPrChange w:id="637" w:author="manolo" w:date="2010-12-23T14:39:00Z">
            <w:rPr>
              <w:rFonts w:cs="Times New Roman"/>
              <w:b/>
              <w:i/>
              <w:szCs w:val="24"/>
              <w:lang w:val="en-US"/>
            </w:rPr>
          </w:rPrChange>
        </w:rPr>
        <w:t>REST:</w:t>
      </w:r>
      <w:r w:rsidR="00010D4C">
        <w:rPr>
          <w:b/>
          <w:szCs w:val="24"/>
          <w:lang w:val="en-US"/>
        </w:rPr>
        <w:t xml:space="preserve"> </w:t>
      </w:r>
      <w:r w:rsidRPr="00697603">
        <w:rPr>
          <w:szCs w:val="24"/>
          <w:lang w:val="en-US"/>
          <w:rPrChange w:id="63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6"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72D05" w:rsidRDefault="00672D05">
      <w:pPr>
        <w:spacing w:before="0" w:after="0" w:line="240" w:lineRule="auto"/>
      </w:pPr>
      <w:r>
        <w:separator/>
      </w:r>
    </w:p>
  </w:endnote>
  <w:endnote w:type="continuationSeparator" w:id="0">
    <w:p w:rsidR="00672D05" w:rsidRDefault="00672D05">
      <w:pPr>
        <w:spacing w:before="0" w:after="0" w:line="240" w:lineRule="auto"/>
      </w:pPr>
      <w:r>
        <w:continuationSeparator/>
      </w:r>
    </w:p>
  </w:endnote>
  <w:endnote w:type="continuationNotice" w:id="1">
    <w:p w:rsidR="00672D05" w:rsidRDefault="00672D05">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697603">
            <w:rPr>
              <w:sz w:val="16"/>
              <w:szCs w:val="16"/>
            </w:rPr>
            <w:fldChar w:fldCharType="begin"/>
          </w:r>
          <w:r>
            <w:rPr>
              <w:sz w:val="16"/>
              <w:szCs w:val="16"/>
            </w:rPr>
            <w:instrText xml:space="preserve"> PAGE </w:instrText>
          </w:r>
          <w:r w:rsidR="00697603">
            <w:rPr>
              <w:sz w:val="16"/>
              <w:szCs w:val="16"/>
            </w:rPr>
            <w:fldChar w:fldCharType="separate"/>
          </w:r>
          <w:r w:rsidR="00C061FC">
            <w:rPr>
              <w:noProof/>
              <w:sz w:val="16"/>
              <w:szCs w:val="16"/>
            </w:rPr>
            <w:t>41</w:t>
          </w:r>
          <w:r w:rsidR="00697603">
            <w:rPr>
              <w:sz w:val="16"/>
              <w:szCs w:val="16"/>
            </w:rPr>
            <w:fldChar w:fldCharType="end"/>
          </w:r>
          <w:r>
            <w:rPr>
              <w:sz w:val="16"/>
              <w:szCs w:val="16"/>
            </w:rPr>
            <w:t xml:space="preserve"> de </w:t>
          </w:r>
          <w:fldSimple w:instr=" NUMPAGES   \* MERGEFORMAT ">
            <w:r w:rsidR="00C061FC" w:rsidRPr="00C061F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72D05" w:rsidRDefault="00672D05">
      <w:pPr>
        <w:spacing w:before="0" w:after="0" w:line="240" w:lineRule="auto"/>
      </w:pPr>
      <w:r>
        <w:separator/>
      </w:r>
    </w:p>
  </w:footnote>
  <w:footnote w:type="continuationSeparator" w:id="0">
    <w:p w:rsidR="00672D05" w:rsidRDefault="00672D05">
      <w:pPr>
        <w:spacing w:before="0" w:after="0" w:line="240" w:lineRule="auto"/>
      </w:pPr>
      <w:r>
        <w:continuationSeparator/>
      </w:r>
    </w:p>
  </w:footnote>
  <w:footnote w:type="continuationNotice" w:id="1">
    <w:p w:rsidR="00672D05" w:rsidRDefault="00672D05">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697603">
        <w:fldChar w:fldCharType="begin"/>
      </w:r>
      <w:r w:rsidR="00697603" w:rsidRPr="00697603">
        <w:rPr>
          <w:lang w:val="en-US"/>
          <w:rPrChange w:id="14" w:author="manolo" w:date="2010-12-23T14:39:00Z">
            <w:rPr/>
          </w:rPrChange>
        </w:rPr>
        <w:instrText>HYPERLINK "http://es.wikipedia.org/wiki/Acceso_Multimedia_Universal"</w:instrText>
      </w:r>
      <w:r w:rsidR="00697603">
        <w:fldChar w:fldCharType="separate"/>
      </w:r>
      <w:r w:rsidRPr="00E06820">
        <w:rPr>
          <w:rStyle w:val="Hipervnculo"/>
          <w:lang w:val="en-US"/>
        </w:rPr>
        <w:t>http://es.wikipedia.org/wiki/Acceso_Multimedia_Universal</w:t>
      </w:r>
      <w:r w:rsidR="00697603">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697603">
        <w:fldChar w:fldCharType="begin"/>
      </w:r>
      <w:r w:rsidR="00697603" w:rsidRPr="00697603">
        <w:rPr>
          <w:lang w:val="en-US"/>
          <w:rPrChange w:id="19" w:author="manolo" w:date="2010-12-23T14:39:00Z">
            <w:rPr/>
          </w:rPrChange>
        </w:rPr>
        <w:instrText>HYPERLINK "http://es.wikipedia.org/wiki/Acceso_Multimedia_Universal"</w:instrText>
      </w:r>
      <w:r w:rsidR="00697603">
        <w:fldChar w:fldCharType="separate"/>
      </w:r>
      <w:r w:rsidRPr="00750000">
        <w:rPr>
          <w:rStyle w:val="Hipervnculo"/>
          <w:szCs w:val="24"/>
          <w:lang w:val="en-US"/>
        </w:rPr>
        <w:t>http://es.wikipedia.org/wiki/Acceso_Multimedia_Universal</w:t>
      </w:r>
      <w:r w:rsidR="00697603">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697603">
        <w:fldChar w:fldCharType="begin"/>
      </w:r>
      <w:r w:rsidR="00697603" w:rsidRPr="00697603">
        <w:rPr>
          <w:lang w:val="en-US"/>
          <w:rPrChange w:id="39" w:author="manolo" w:date="2010-12-23T14:39:00Z">
            <w:rPr/>
          </w:rPrChange>
        </w:rPr>
        <w:instrText>HYPERLINK "http://helpdesk.doit.wisc.edu/helpdesk/page.php?id=5325"</w:instrText>
      </w:r>
      <w:r w:rsidR="00697603">
        <w:fldChar w:fldCharType="separate"/>
      </w:r>
      <w:r w:rsidRPr="007C34C3">
        <w:rPr>
          <w:rStyle w:val="Hipervnculo"/>
          <w:sz w:val="20"/>
          <w:szCs w:val="20"/>
          <w:lang w:val="en-US"/>
        </w:rPr>
        <w:t>http://helpdesk.doit.wisc.edu/helpdesk/page.php?id=5325</w:t>
      </w:r>
      <w:r w:rsidR="00697603">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697603">
        <w:fldChar w:fldCharType="begin"/>
      </w:r>
      <w:r w:rsidR="00697603" w:rsidRPr="00697603">
        <w:rPr>
          <w:lang w:val="en-US"/>
          <w:rPrChange w:id="40" w:author="manolo" w:date="2010-12-23T14:39:00Z">
            <w:rPr/>
          </w:rPrChange>
        </w:rPr>
        <w:instrText>HYPERLINK "http://helpdesk.doit.wisc.edu/helpdesk/page.php?id=5325"</w:instrText>
      </w:r>
      <w:r w:rsidR="00697603">
        <w:fldChar w:fldCharType="separate"/>
      </w:r>
      <w:r w:rsidRPr="00FF7249">
        <w:rPr>
          <w:rStyle w:val="Hipervnculo"/>
          <w:sz w:val="20"/>
          <w:szCs w:val="20"/>
          <w:lang w:val="en-US"/>
        </w:rPr>
        <w:t>http://helpdesk.doit.wisc.edu/helpdesk/page.php?id=5325</w:t>
      </w:r>
      <w:r w:rsidR="00697603">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697603">
        <w:fldChar w:fldCharType="begin"/>
      </w:r>
      <w:r w:rsidR="00697603" w:rsidRPr="00697603">
        <w:rPr>
          <w:lang w:val="en-US"/>
          <w:rPrChange w:id="108" w:author="manolo" w:date="2010-12-23T14:39:00Z">
            <w:rPr/>
          </w:rPrChange>
        </w:rPr>
        <w:instrText>HYPERLINK "http://dev.w3.org/html5/spec/"</w:instrText>
      </w:r>
      <w:r w:rsidR="00697603">
        <w:fldChar w:fldCharType="separate"/>
      </w:r>
      <w:r w:rsidRPr="00894735">
        <w:rPr>
          <w:rStyle w:val="Hipervnculo"/>
          <w:lang w:val="en-US"/>
        </w:rPr>
        <w:t>http://dev.w3.org/html5/spec/</w:t>
      </w:r>
      <w:r w:rsidR="00697603">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8">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3">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6">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2"/>
  </w:num>
  <w:num w:numId="10">
    <w:abstractNumId w:val="20"/>
  </w:num>
  <w:num w:numId="11">
    <w:abstractNumId w:val="11"/>
  </w:num>
  <w:num w:numId="12">
    <w:abstractNumId w:val="28"/>
  </w:num>
  <w:num w:numId="13">
    <w:abstractNumId w:val="29"/>
  </w:num>
  <w:num w:numId="14">
    <w:abstractNumId w:val="41"/>
  </w:num>
  <w:num w:numId="15">
    <w:abstractNumId w:val="38"/>
  </w:num>
  <w:num w:numId="16">
    <w:abstractNumId w:val="9"/>
  </w:num>
  <w:num w:numId="17">
    <w:abstractNumId w:val="21"/>
  </w:num>
  <w:num w:numId="18">
    <w:abstractNumId w:val="25"/>
  </w:num>
  <w:num w:numId="19">
    <w:abstractNumId w:val="10"/>
  </w:num>
  <w:num w:numId="20">
    <w:abstractNumId w:val="42"/>
  </w:num>
  <w:num w:numId="21">
    <w:abstractNumId w:val="33"/>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6"/>
  </w:num>
  <w:num w:numId="25">
    <w:abstractNumId w:val="6"/>
  </w:num>
  <w:num w:numId="26">
    <w:abstractNumId w:val="37"/>
  </w:num>
  <w:num w:numId="27">
    <w:abstractNumId w:val="31"/>
  </w:num>
  <w:num w:numId="28">
    <w:abstractNumId w:val="18"/>
  </w:num>
  <w:num w:numId="29">
    <w:abstractNumId w:val="32"/>
  </w:num>
  <w:num w:numId="30">
    <w:abstractNumId w:val="24"/>
  </w:num>
  <w:num w:numId="31">
    <w:abstractNumId w:val="8"/>
  </w:num>
  <w:num w:numId="32">
    <w:abstractNumId w:val="26"/>
  </w:num>
  <w:num w:numId="33">
    <w:abstractNumId w:val="16"/>
  </w:num>
  <w:num w:numId="34">
    <w:abstractNumId w:val="40"/>
  </w:num>
  <w:num w:numId="35">
    <w:abstractNumId w:val="23"/>
  </w:num>
  <w:num w:numId="36">
    <w:abstractNumId w:val="35"/>
  </w:num>
  <w:num w:numId="37">
    <w:abstractNumId w:val="27"/>
  </w:num>
  <w:num w:numId="38">
    <w:abstractNumId w:val="7"/>
  </w:num>
  <w:num w:numId="39">
    <w:abstractNumId w:val="30"/>
  </w:num>
  <w:num w:numId="40">
    <w:abstractNumId w:val="15"/>
  </w:num>
  <w:num w:numId="41">
    <w:abstractNumId w:val="39"/>
  </w:num>
  <w:num w:numId="42">
    <w:abstractNumId w:val="19"/>
  </w:num>
  <w:num w:numId="43">
    <w:abstractNumId w:val="43"/>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D05"/>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03CC0750-0BFB-47DE-BA7C-E1AE91D083F6}">
  <ds:schemaRefs>
    <ds:schemaRef ds:uri="http://schemas.openxmlformats.org/officeDocument/2006/bibliography"/>
  </ds:schemaRefs>
</ds:datastoreItem>
</file>

<file path=customXml/itemProps2.xml><?xml version="1.0" encoding="utf-8"?>
<ds:datastoreItem xmlns:ds="http://schemas.openxmlformats.org/officeDocument/2006/customXml" ds:itemID="{62C42047-6ED8-4CD9-A1A2-2160F2A6B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1</Pages>
  <Words>17449</Words>
  <Characters>95973</Characters>
  <Application>Microsoft Office Word</Application>
  <DocSecurity>0</DocSecurity>
  <Lines>799</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113196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31</cp:revision>
  <cp:lastPrinted>2010-12-05T19:57:00Z</cp:lastPrinted>
  <dcterms:created xsi:type="dcterms:W3CDTF">2010-12-23T01:25:00Z</dcterms:created>
  <dcterms:modified xsi:type="dcterms:W3CDTF">2010-12-24T18:11:00Z</dcterms:modified>
</cp:coreProperties>
</file>