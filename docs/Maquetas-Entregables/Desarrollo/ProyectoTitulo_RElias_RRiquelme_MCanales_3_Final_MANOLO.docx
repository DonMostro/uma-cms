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70238" w:history="1">
        <w:r w:rsidR="00C061FC" w:rsidRPr="001A4CEA">
          <w:rPr>
            <w:rStyle w:val="Hipervnculo"/>
          </w:rPr>
          <w:t>Capítulo 1. Introducción</w:t>
        </w:r>
        <w:r w:rsidR="00C061FC">
          <w:rPr>
            <w:webHidden/>
          </w:rPr>
          <w:tab/>
        </w:r>
        <w:r w:rsidR="00C061FC">
          <w:rPr>
            <w:webHidden/>
          </w:rPr>
          <w:fldChar w:fldCharType="begin"/>
        </w:r>
        <w:r w:rsidR="00C061FC">
          <w:rPr>
            <w:webHidden/>
          </w:rPr>
          <w:instrText xml:space="preserve"> PAGEREF _Toc280970238 \h </w:instrText>
        </w:r>
        <w:r w:rsidR="00C061FC">
          <w:rPr>
            <w:webHidden/>
          </w:rPr>
        </w:r>
        <w:r w:rsidR="00C061FC">
          <w:rPr>
            <w:webHidden/>
          </w:rPr>
          <w:fldChar w:fldCharType="separate"/>
        </w:r>
        <w:r w:rsidR="00C061FC">
          <w:rPr>
            <w:webHidden/>
          </w:rPr>
          <w:t>1</w:t>
        </w:r>
        <w:r w:rsidR="00C061FC">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39" w:history="1">
        <w:r w:rsidRPr="001A4CEA">
          <w:rPr>
            <w:rStyle w:val="Hipervnculo"/>
            <w:noProof/>
          </w:rPr>
          <w:t>Resumen</w:t>
        </w:r>
        <w:r>
          <w:rPr>
            <w:noProof/>
            <w:webHidden/>
          </w:rPr>
          <w:tab/>
        </w:r>
        <w:r>
          <w:rPr>
            <w:noProof/>
            <w:webHidden/>
          </w:rPr>
          <w:fldChar w:fldCharType="begin"/>
        </w:r>
        <w:r>
          <w:rPr>
            <w:noProof/>
            <w:webHidden/>
          </w:rPr>
          <w:instrText xml:space="preserve"> PAGEREF _Toc280970239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0" w:history="1">
        <w:r w:rsidRPr="001A4CEA">
          <w:rPr>
            <w:rStyle w:val="Hipervnculo"/>
            <w:noProof/>
          </w:rPr>
          <w:t>1.1. Formulación General del Proyecto</w:t>
        </w:r>
        <w:r>
          <w:rPr>
            <w:noProof/>
            <w:webHidden/>
          </w:rPr>
          <w:tab/>
        </w:r>
        <w:r>
          <w:rPr>
            <w:noProof/>
            <w:webHidden/>
          </w:rPr>
          <w:fldChar w:fldCharType="begin"/>
        </w:r>
        <w:r>
          <w:rPr>
            <w:noProof/>
            <w:webHidden/>
          </w:rPr>
          <w:instrText xml:space="preserve"> PAGEREF _Toc280970240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1" w:history="1">
        <w:r w:rsidRPr="001A4CEA">
          <w:rPr>
            <w:rStyle w:val="Hipervnculo"/>
            <w:noProof/>
            <w:kern w:val="1"/>
          </w:rPr>
          <w:t>1.2. Objetivos</w:t>
        </w:r>
        <w:r>
          <w:rPr>
            <w:noProof/>
            <w:webHidden/>
          </w:rPr>
          <w:tab/>
        </w:r>
        <w:r>
          <w:rPr>
            <w:noProof/>
            <w:webHidden/>
          </w:rPr>
          <w:fldChar w:fldCharType="begin"/>
        </w:r>
        <w:r>
          <w:rPr>
            <w:noProof/>
            <w:webHidden/>
          </w:rPr>
          <w:instrText xml:space="preserve"> PAGEREF _Toc280970241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2" w:history="1">
        <w:r w:rsidRPr="001A4CEA">
          <w:rPr>
            <w:rStyle w:val="Hipervnculo"/>
            <w:noProof/>
            <w:kern w:val="1"/>
          </w:rPr>
          <w:t>1.2.1. Objetivo General</w:t>
        </w:r>
        <w:r>
          <w:rPr>
            <w:noProof/>
            <w:webHidden/>
          </w:rPr>
          <w:tab/>
        </w:r>
        <w:r>
          <w:rPr>
            <w:noProof/>
            <w:webHidden/>
          </w:rPr>
          <w:fldChar w:fldCharType="begin"/>
        </w:r>
        <w:r>
          <w:rPr>
            <w:noProof/>
            <w:webHidden/>
          </w:rPr>
          <w:instrText xml:space="preserve"> PAGEREF _Toc280970242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3" w:history="1">
        <w:r w:rsidRPr="001A4CEA">
          <w:rPr>
            <w:rStyle w:val="Hipervnculo"/>
            <w:noProof/>
          </w:rPr>
          <w:t>1.2.2. Objetivos Específicos</w:t>
        </w:r>
        <w:r>
          <w:rPr>
            <w:noProof/>
            <w:webHidden/>
          </w:rPr>
          <w:tab/>
        </w:r>
        <w:r>
          <w:rPr>
            <w:noProof/>
            <w:webHidden/>
          </w:rPr>
          <w:fldChar w:fldCharType="begin"/>
        </w:r>
        <w:r>
          <w:rPr>
            <w:noProof/>
            <w:webHidden/>
          </w:rPr>
          <w:instrText xml:space="preserve"> PAGEREF _Toc280970243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4" w:history="1">
        <w:r w:rsidRPr="001A4CE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_Toc280970244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5" w:history="1">
        <w:r w:rsidRPr="001A4CEA">
          <w:rPr>
            <w:rStyle w:val="Hipervnculo"/>
            <w:noProof/>
          </w:rPr>
          <w:t>1.4. Planificación Inicial</w:t>
        </w:r>
        <w:r>
          <w:rPr>
            <w:noProof/>
            <w:webHidden/>
          </w:rPr>
          <w:tab/>
        </w:r>
        <w:r>
          <w:rPr>
            <w:noProof/>
            <w:webHidden/>
          </w:rPr>
          <w:fldChar w:fldCharType="begin"/>
        </w:r>
        <w:r>
          <w:rPr>
            <w:noProof/>
            <w:webHidden/>
          </w:rPr>
          <w:instrText xml:space="preserve"> PAGEREF _Toc280970245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46" w:history="1">
        <w:r w:rsidRPr="001A4CEA">
          <w:rPr>
            <w:rStyle w:val="Hipervnculo"/>
          </w:rPr>
          <w:t>Capítulo 2. Marco Teórico</w:t>
        </w:r>
        <w:r>
          <w:rPr>
            <w:webHidden/>
          </w:rPr>
          <w:tab/>
        </w:r>
        <w:r>
          <w:rPr>
            <w:webHidden/>
          </w:rPr>
          <w:fldChar w:fldCharType="begin"/>
        </w:r>
        <w:r>
          <w:rPr>
            <w:webHidden/>
          </w:rPr>
          <w:instrText xml:space="preserve"> PAGEREF _Toc280970246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7" w:history="1">
        <w:r w:rsidRPr="001A4CEA">
          <w:rPr>
            <w:rStyle w:val="Hipervnculo"/>
            <w:noProof/>
          </w:rPr>
          <w:t>2.1.Acceso Multimedia Universal</w:t>
        </w:r>
        <w:r>
          <w:rPr>
            <w:noProof/>
            <w:webHidden/>
          </w:rPr>
          <w:tab/>
        </w:r>
        <w:r>
          <w:rPr>
            <w:noProof/>
            <w:webHidden/>
          </w:rPr>
          <w:fldChar w:fldCharType="begin"/>
        </w:r>
        <w:r>
          <w:rPr>
            <w:noProof/>
            <w:webHidden/>
          </w:rPr>
          <w:instrText xml:space="preserve"> PAGEREF _Toc280970247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8" w:history="1">
        <w:r w:rsidRPr="001A4CEA">
          <w:rPr>
            <w:rStyle w:val="Hipervnculo"/>
            <w:noProof/>
          </w:rPr>
          <w:t>2.2. Protocolo XML orientado a objetos</w:t>
        </w:r>
        <w:r>
          <w:rPr>
            <w:noProof/>
            <w:webHidden/>
          </w:rPr>
          <w:tab/>
        </w:r>
        <w:r>
          <w:rPr>
            <w:noProof/>
            <w:webHidden/>
          </w:rPr>
          <w:fldChar w:fldCharType="begin"/>
        </w:r>
        <w:r>
          <w:rPr>
            <w:noProof/>
            <w:webHidden/>
          </w:rPr>
          <w:instrText xml:space="preserve"> PAGEREF _Toc280970248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9" w:history="1">
        <w:r w:rsidRPr="001A4CEA">
          <w:rPr>
            <w:rStyle w:val="Hipervnculo"/>
            <w:noProof/>
          </w:rPr>
          <w:t>2.2.1. SOAP</w:t>
        </w:r>
        <w:r>
          <w:rPr>
            <w:noProof/>
            <w:webHidden/>
          </w:rPr>
          <w:tab/>
        </w:r>
        <w:r>
          <w:rPr>
            <w:noProof/>
            <w:webHidden/>
          </w:rPr>
          <w:fldChar w:fldCharType="begin"/>
        </w:r>
        <w:r>
          <w:rPr>
            <w:noProof/>
            <w:webHidden/>
          </w:rPr>
          <w:instrText xml:space="preserve"> PAGEREF _Toc280970249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0" w:history="1">
        <w:r w:rsidRPr="001A4CEA">
          <w:rPr>
            <w:rStyle w:val="Hipervnculo"/>
            <w:noProof/>
          </w:rPr>
          <w:t>2.2.2. REST</w:t>
        </w:r>
        <w:r>
          <w:rPr>
            <w:noProof/>
            <w:webHidden/>
          </w:rPr>
          <w:tab/>
        </w:r>
        <w:r>
          <w:rPr>
            <w:noProof/>
            <w:webHidden/>
          </w:rPr>
          <w:fldChar w:fldCharType="begin"/>
        </w:r>
        <w:r>
          <w:rPr>
            <w:noProof/>
            <w:webHidden/>
          </w:rPr>
          <w:instrText xml:space="preserve"> PAGEREF _Toc280970250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1" w:history="1">
        <w:r w:rsidRPr="001A4CEA">
          <w:rPr>
            <w:rStyle w:val="Hipervnculo"/>
            <w:noProof/>
          </w:rPr>
          <w:t>2.2.3. RSS</w:t>
        </w:r>
        <w:r>
          <w:rPr>
            <w:noProof/>
            <w:webHidden/>
          </w:rPr>
          <w:tab/>
        </w:r>
        <w:r>
          <w:rPr>
            <w:noProof/>
            <w:webHidden/>
          </w:rPr>
          <w:fldChar w:fldCharType="begin"/>
        </w:r>
        <w:r>
          <w:rPr>
            <w:noProof/>
            <w:webHidden/>
          </w:rPr>
          <w:instrText xml:space="preserve"> PAGEREF _Toc280970251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2" w:history="1">
        <w:r w:rsidRPr="001A4CEA">
          <w:rPr>
            <w:rStyle w:val="Hipervnculo"/>
            <w:noProof/>
          </w:rPr>
          <w:t>2.2.4. XML Orientado a MVC</w:t>
        </w:r>
        <w:r>
          <w:rPr>
            <w:noProof/>
            <w:webHidden/>
          </w:rPr>
          <w:tab/>
        </w:r>
        <w:r>
          <w:rPr>
            <w:noProof/>
            <w:webHidden/>
          </w:rPr>
          <w:fldChar w:fldCharType="begin"/>
        </w:r>
        <w:r>
          <w:rPr>
            <w:noProof/>
            <w:webHidden/>
          </w:rPr>
          <w:instrText xml:space="preserve"> PAGEREF _Toc280970252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3" w:history="1">
        <w:r w:rsidRPr="001A4CEA">
          <w:rPr>
            <w:rStyle w:val="Hipervnculo"/>
            <w:noProof/>
          </w:rPr>
          <w:t>2.3.1.Servidor  Web</w:t>
        </w:r>
        <w:r>
          <w:rPr>
            <w:noProof/>
            <w:webHidden/>
          </w:rPr>
          <w:tab/>
        </w:r>
        <w:r>
          <w:rPr>
            <w:noProof/>
            <w:webHidden/>
          </w:rPr>
          <w:fldChar w:fldCharType="begin"/>
        </w:r>
        <w:r>
          <w:rPr>
            <w:noProof/>
            <w:webHidden/>
          </w:rPr>
          <w:instrText xml:space="preserve"> PAGEREF _Toc280970253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4" w:history="1">
        <w:r w:rsidRPr="001A4CEA">
          <w:rPr>
            <w:rStyle w:val="Hipervnculo"/>
            <w:noProof/>
            <w:lang w:val="es-ES"/>
          </w:rPr>
          <w:t>2.3.2. Stream</w:t>
        </w:r>
        <w:r>
          <w:rPr>
            <w:noProof/>
            <w:webHidden/>
          </w:rPr>
          <w:tab/>
        </w:r>
        <w:r>
          <w:rPr>
            <w:noProof/>
            <w:webHidden/>
          </w:rPr>
          <w:fldChar w:fldCharType="begin"/>
        </w:r>
        <w:r>
          <w:rPr>
            <w:noProof/>
            <w:webHidden/>
          </w:rPr>
          <w:instrText xml:space="preserve"> PAGEREF _Toc280970254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5" w:history="1">
        <w:r w:rsidRPr="001A4CEA">
          <w:rPr>
            <w:rStyle w:val="Hipervnculo"/>
            <w:noProof/>
            <w:lang w:val="es-ES"/>
          </w:rPr>
          <w:t>2.3.2.1. HTTP Delivery</w:t>
        </w:r>
        <w:r>
          <w:rPr>
            <w:noProof/>
            <w:webHidden/>
          </w:rPr>
          <w:tab/>
        </w:r>
        <w:r>
          <w:rPr>
            <w:noProof/>
            <w:webHidden/>
          </w:rPr>
          <w:fldChar w:fldCharType="begin"/>
        </w:r>
        <w:r>
          <w:rPr>
            <w:noProof/>
            <w:webHidden/>
          </w:rPr>
          <w:instrText xml:space="preserve"> PAGEREF _Toc280970255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6" w:history="1">
        <w:r w:rsidRPr="001A4CEA">
          <w:rPr>
            <w:rStyle w:val="Hipervnculo"/>
            <w:noProof/>
          </w:rPr>
          <w:t>2.3.2.2.Streaming</w:t>
        </w:r>
        <w:r>
          <w:rPr>
            <w:noProof/>
            <w:webHidden/>
          </w:rPr>
          <w:tab/>
        </w:r>
        <w:r>
          <w:rPr>
            <w:noProof/>
            <w:webHidden/>
          </w:rPr>
          <w:fldChar w:fldCharType="begin"/>
        </w:r>
        <w:r>
          <w:rPr>
            <w:noProof/>
            <w:webHidden/>
          </w:rPr>
          <w:instrText xml:space="preserve"> PAGEREF _Toc280970256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7" w:history="1">
        <w:r w:rsidRPr="001A4CEA">
          <w:rPr>
            <w:rStyle w:val="Hipervnculo"/>
            <w:noProof/>
            <w:lang w:val="es-ES"/>
          </w:rPr>
          <w:t>2.3.2.3. Media Streaming</w:t>
        </w:r>
        <w:r>
          <w:rPr>
            <w:noProof/>
            <w:webHidden/>
          </w:rPr>
          <w:tab/>
        </w:r>
        <w:r>
          <w:rPr>
            <w:noProof/>
            <w:webHidden/>
          </w:rPr>
          <w:fldChar w:fldCharType="begin"/>
        </w:r>
        <w:r>
          <w:rPr>
            <w:noProof/>
            <w:webHidden/>
          </w:rPr>
          <w:instrText xml:space="preserve"> PAGEREF _Toc280970257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58" w:history="1">
        <w:r w:rsidRPr="001A4CEA">
          <w:rPr>
            <w:rStyle w:val="Hipervnculo"/>
            <w:noProof/>
          </w:rPr>
          <w:t>2.4.Codecs de Video</w:t>
        </w:r>
        <w:r>
          <w:rPr>
            <w:noProof/>
            <w:webHidden/>
          </w:rPr>
          <w:tab/>
        </w:r>
        <w:r>
          <w:rPr>
            <w:noProof/>
            <w:webHidden/>
          </w:rPr>
          <w:fldChar w:fldCharType="begin"/>
        </w:r>
        <w:r>
          <w:rPr>
            <w:noProof/>
            <w:webHidden/>
          </w:rPr>
          <w:instrText xml:space="preserve"> PAGEREF _Toc280970258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9" w:history="1">
        <w:r w:rsidRPr="001A4CEA">
          <w:rPr>
            <w:rStyle w:val="Hipervnculo"/>
            <w:noProof/>
            <w:lang w:val="es-ES"/>
          </w:rPr>
          <w:t>2.4.1. H263 Sorenson</w:t>
        </w:r>
        <w:r>
          <w:rPr>
            <w:noProof/>
            <w:webHidden/>
          </w:rPr>
          <w:tab/>
        </w:r>
        <w:r>
          <w:rPr>
            <w:noProof/>
            <w:webHidden/>
          </w:rPr>
          <w:fldChar w:fldCharType="begin"/>
        </w:r>
        <w:r>
          <w:rPr>
            <w:noProof/>
            <w:webHidden/>
          </w:rPr>
          <w:instrText xml:space="preserve"> PAGEREF _Toc280970259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0" w:history="1">
        <w:r w:rsidRPr="001A4CEA">
          <w:rPr>
            <w:rStyle w:val="Hipervnculo"/>
            <w:noProof/>
          </w:rPr>
          <w:t>2.4.2. H264 Mpeg-4 Parte 10</w:t>
        </w:r>
        <w:r>
          <w:rPr>
            <w:noProof/>
            <w:webHidden/>
          </w:rPr>
          <w:tab/>
        </w:r>
        <w:r>
          <w:rPr>
            <w:noProof/>
            <w:webHidden/>
          </w:rPr>
          <w:fldChar w:fldCharType="begin"/>
        </w:r>
        <w:r>
          <w:rPr>
            <w:noProof/>
            <w:webHidden/>
          </w:rPr>
          <w:instrText xml:space="preserve"> PAGEREF _Toc280970260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1" w:history="1">
        <w:r w:rsidRPr="001A4CEA">
          <w:rPr>
            <w:rStyle w:val="Hipervnculo"/>
            <w:noProof/>
          </w:rPr>
          <w:t>2.4.4. OGG Theora</w:t>
        </w:r>
        <w:r>
          <w:rPr>
            <w:noProof/>
            <w:webHidden/>
          </w:rPr>
          <w:tab/>
        </w:r>
        <w:r>
          <w:rPr>
            <w:noProof/>
            <w:webHidden/>
          </w:rPr>
          <w:fldChar w:fldCharType="begin"/>
        </w:r>
        <w:r>
          <w:rPr>
            <w:noProof/>
            <w:webHidden/>
          </w:rPr>
          <w:instrText xml:space="preserve"> PAGEREF _Toc280970261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2" w:history="1">
        <w:r w:rsidRPr="001A4CEA">
          <w:rPr>
            <w:rStyle w:val="Hipervnculo"/>
            <w:noProof/>
            <w:lang w:val="es-ES"/>
          </w:rPr>
          <w:t>2.4.5. MPEG-4</w:t>
        </w:r>
        <w:r>
          <w:rPr>
            <w:noProof/>
            <w:webHidden/>
          </w:rPr>
          <w:tab/>
        </w:r>
        <w:r>
          <w:rPr>
            <w:noProof/>
            <w:webHidden/>
          </w:rPr>
          <w:fldChar w:fldCharType="begin"/>
        </w:r>
        <w:r>
          <w:rPr>
            <w:noProof/>
            <w:webHidden/>
          </w:rPr>
          <w:instrText xml:space="preserve"> PAGEREF _Toc280970262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3" w:history="1">
        <w:r w:rsidRPr="001A4CEA">
          <w:rPr>
            <w:rStyle w:val="Hipervnculo"/>
            <w:noProof/>
            <w:lang w:val="es-ES"/>
          </w:rPr>
          <w:t>2.4.6. WMV</w:t>
        </w:r>
        <w:r>
          <w:rPr>
            <w:noProof/>
            <w:webHidden/>
          </w:rPr>
          <w:tab/>
        </w:r>
        <w:r>
          <w:rPr>
            <w:noProof/>
            <w:webHidden/>
          </w:rPr>
          <w:fldChar w:fldCharType="begin"/>
        </w:r>
        <w:r>
          <w:rPr>
            <w:noProof/>
            <w:webHidden/>
          </w:rPr>
          <w:instrText xml:space="preserve"> PAGEREF _Toc280970263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64" w:history="1">
        <w:r w:rsidRPr="001A4CEA">
          <w:rPr>
            <w:rStyle w:val="Hipervnculo"/>
            <w:noProof/>
          </w:rPr>
          <w:t>2.5. Tecnologías Clientes</w:t>
        </w:r>
        <w:r>
          <w:rPr>
            <w:noProof/>
            <w:webHidden/>
          </w:rPr>
          <w:tab/>
        </w:r>
        <w:r>
          <w:rPr>
            <w:noProof/>
            <w:webHidden/>
          </w:rPr>
          <w:fldChar w:fldCharType="begin"/>
        </w:r>
        <w:r>
          <w:rPr>
            <w:noProof/>
            <w:webHidden/>
          </w:rPr>
          <w:instrText xml:space="preserve"> PAGEREF _Toc280970264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5" w:history="1">
        <w:r w:rsidRPr="001A4CEA">
          <w:rPr>
            <w:rStyle w:val="Hipervnculo"/>
            <w:noProof/>
            <w:lang w:val="es-ES"/>
          </w:rPr>
          <w:t>2.5.1. Real Media Player</w:t>
        </w:r>
        <w:r>
          <w:rPr>
            <w:noProof/>
            <w:webHidden/>
          </w:rPr>
          <w:tab/>
        </w:r>
        <w:r>
          <w:rPr>
            <w:noProof/>
            <w:webHidden/>
          </w:rPr>
          <w:fldChar w:fldCharType="begin"/>
        </w:r>
        <w:r>
          <w:rPr>
            <w:noProof/>
            <w:webHidden/>
          </w:rPr>
          <w:instrText xml:space="preserve"> PAGEREF _Toc280970265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6" w:history="1">
        <w:r w:rsidRPr="001A4CEA">
          <w:rPr>
            <w:rStyle w:val="Hipervnculo"/>
            <w:noProof/>
            <w:lang w:val="es-ES"/>
          </w:rPr>
          <w:t>2.5.2. Windows Media Player</w:t>
        </w:r>
        <w:r>
          <w:rPr>
            <w:noProof/>
            <w:webHidden/>
          </w:rPr>
          <w:tab/>
        </w:r>
        <w:r>
          <w:rPr>
            <w:noProof/>
            <w:webHidden/>
          </w:rPr>
          <w:fldChar w:fldCharType="begin"/>
        </w:r>
        <w:r>
          <w:rPr>
            <w:noProof/>
            <w:webHidden/>
          </w:rPr>
          <w:instrText xml:space="preserve"> PAGEREF _Toc280970266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7" w:history="1">
        <w:r w:rsidRPr="001A4CEA">
          <w:rPr>
            <w:rStyle w:val="Hipervnculo"/>
            <w:noProof/>
            <w:lang w:val="es-ES"/>
          </w:rPr>
          <w:t>2.5.3.Quicktime Player</w:t>
        </w:r>
        <w:r>
          <w:rPr>
            <w:noProof/>
            <w:webHidden/>
          </w:rPr>
          <w:tab/>
        </w:r>
        <w:r>
          <w:rPr>
            <w:noProof/>
            <w:webHidden/>
          </w:rPr>
          <w:fldChar w:fldCharType="begin"/>
        </w:r>
        <w:r>
          <w:rPr>
            <w:noProof/>
            <w:webHidden/>
          </w:rPr>
          <w:instrText xml:space="preserve"> PAGEREF _Toc280970267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8" w:history="1">
        <w:r w:rsidRPr="001A4CEA">
          <w:rPr>
            <w:rStyle w:val="Hipervnculo"/>
            <w:noProof/>
          </w:rPr>
          <w:t>2.5.4. Adobe Flash</w:t>
        </w:r>
        <w:r>
          <w:rPr>
            <w:noProof/>
            <w:webHidden/>
          </w:rPr>
          <w:tab/>
        </w:r>
        <w:r>
          <w:rPr>
            <w:noProof/>
            <w:webHidden/>
          </w:rPr>
          <w:fldChar w:fldCharType="begin"/>
        </w:r>
        <w:r>
          <w:rPr>
            <w:noProof/>
            <w:webHidden/>
          </w:rPr>
          <w:instrText xml:space="preserve"> PAGEREF _Toc280970268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9" w:history="1">
        <w:r w:rsidRPr="001A4CEA">
          <w:rPr>
            <w:rStyle w:val="Hipervnculo"/>
            <w:noProof/>
            <w:lang w:val="es-ES"/>
          </w:rPr>
          <w:t>2.5.5.Video HTML5</w:t>
        </w:r>
        <w:r>
          <w:rPr>
            <w:noProof/>
            <w:webHidden/>
          </w:rPr>
          <w:tab/>
        </w:r>
        <w:r>
          <w:rPr>
            <w:noProof/>
            <w:webHidden/>
          </w:rPr>
          <w:fldChar w:fldCharType="begin"/>
        </w:r>
        <w:r>
          <w:rPr>
            <w:noProof/>
            <w:webHidden/>
          </w:rPr>
          <w:instrText xml:space="preserve"> PAGEREF _Toc280970269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0" w:history="1">
        <w:r w:rsidRPr="001A4CEA">
          <w:rPr>
            <w:rStyle w:val="Hipervnculo"/>
            <w:noProof/>
          </w:rPr>
          <w:t>2.6. Conversión de Videos</w:t>
        </w:r>
        <w:r>
          <w:rPr>
            <w:noProof/>
            <w:webHidden/>
          </w:rPr>
          <w:tab/>
        </w:r>
        <w:r>
          <w:rPr>
            <w:noProof/>
            <w:webHidden/>
          </w:rPr>
          <w:fldChar w:fldCharType="begin"/>
        </w:r>
        <w:r>
          <w:rPr>
            <w:noProof/>
            <w:webHidden/>
          </w:rPr>
          <w:instrText xml:space="preserve"> PAGEREF _Toc280970270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1" w:history="1">
        <w:r w:rsidRPr="001A4CEA">
          <w:rPr>
            <w:rStyle w:val="Hipervnculo"/>
            <w:noProof/>
          </w:rPr>
          <w:t>2.6.1. FFmpeg</w:t>
        </w:r>
        <w:r>
          <w:rPr>
            <w:noProof/>
            <w:webHidden/>
          </w:rPr>
          <w:tab/>
        </w:r>
        <w:r>
          <w:rPr>
            <w:noProof/>
            <w:webHidden/>
          </w:rPr>
          <w:fldChar w:fldCharType="begin"/>
        </w:r>
        <w:r>
          <w:rPr>
            <w:noProof/>
            <w:webHidden/>
          </w:rPr>
          <w:instrText xml:space="preserve"> PAGEREF _Toc280970271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2" w:history="1">
        <w:r w:rsidRPr="001A4CEA">
          <w:rPr>
            <w:rStyle w:val="Hipervnculo"/>
            <w:noProof/>
          </w:rPr>
          <w:t>2.7. IPTV</w:t>
        </w:r>
        <w:r>
          <w:rPr>
            <w:noProof/>
            <w:webHidden/>
          </w:rPr>
          <w:tab/>
        </w:r>
        <w:r>
          <w:rPr>
            <w:noProof/>
            <w:webHidden/>
          </w:rPr>
          <w:fldChar w:fldCharType="begin"/>
        </w:r>
        <w:r>
          <w:rPr>
            <w:noProof/>
            <w:webHidden/>
          </w:rPr>
          <w:instrText xml:space="preserve"> PAGEREF _Toc280970272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3" w:history="1">
        <w:r w:rsidRPr="001A4CEA">
          <w:rPr>
            <w:rStyle w:val="Hipervnculo"/>
            <w:noProof/>
          </w:rPr>
          <w:t>2.8. Metodología de Desarrollo</w:t>
        </w:r>
        <w:r>
          <w:rPr>
            <w:noProof/>
            <w:webHidden/>
          </w:rPr>
          <w:tab/>
        </w:r>
        <w:r>
          <w:rPr>
            <w:noProof/>
            <w:webHidden/>
          </w:rPr>
          <w:fldChar w:fldCharType="begin"/>
        </w:r>
        <w:r>
          <w:rPr>
            <w:noProof/>
            <w:webHidden/>
          </w:rPr>
          <w:instrText xml:space="preserve"> PAGEREF _Toc280970273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4"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5"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6" w:history="1">
        <w:r w:rsidRPr="001A4CEA">
          <w:rPr>
            <w:rStyle w:val="Hipervnculo"/>
            <w:noProof/>
          </w:rPr>
          <w:t>2.8.3. Software Libre</w:t>
        </w:r>
        <w:r>
          <w:rPr>
            <w:noProof/>
            <w:webHidden/>
          </w:rPr>
          <w:tab/>
        </w:r>
        <w:r>
          <w:rPr>
            <w:noProof/>
            <w:webHidden/>
          </w:rPr>
          <w:fldChar w:fldCharType="begin"/>
        </w:r>
        <w:r>
          <w:rPr>
            <w:noProof/>
            <w:webHidden/>
          </w:rPr>
          <w:instrText xml:space="preserve"> PAGEREF _Toc280970276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7" w:history="1">
        <w:r w:rsidRPr="001A4CEA">
          <w:rPr>
            <w:rStyle w:val="Hipervnculo"/>
            <w:noProof/>
          </w:rPr>
          <w:t>2.8.3.1. Licencia GNU GPL v2</w:t>
        </w:r>
        <w:r>
          <w:rPr>
            <w:noProof/>
            <w:webHidden/>
          </w:rPr>
          <w:tab/>
        </w:r>
        <w:r>
          <w:rPr>
            <w:noProof/>
            <w:webHidden/>
          </w:rPr>
          <w:fldChar w:fldCharType="begin"/>
        </w:r>
        <w:r>
          <w:rPr>
            <w:noProof/>
            <w:webHidden/>
          </w:rPr>
          <w:instrText xml:space="preserve"> PAGEREF _Toc280970277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8" w:history="1">
        <w:r w:rsidRPr="001A4CEA">
          <w:rPr>
            <w:rStyle w:val="Hipervnculo"/>
            <w:noProof/>
          </w:rPr>
          <w:t>2.9. Frameworks</w:t>
        </w:r>
        <w:r>
          <w:rPr>
            <w:noProof/>
            <w:webHidden/>
          </w:rPr>
          <w:tab/>
        </w:r>
        <w:r>
          <w:rPr>
            <w:noProof/>
            <w:webHidden/>
          </w:rPr>
          <w:fldChar w:fldCharType="begin"/>
        </w:r>
        <w:r>
          <w:rPr>
            <w:noProof/>
            <w:webHidden/>
          </w:rPr>
          <w:instrText xml:space="preserve"> PAGEREF _Toc280970278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9" w:history="1">
        <w:r w:rsidRPr="001A4CEA">
          <w:rPr>
            <w:rStyle w:val="Hipervnculo"/>
            <w:noProof/>
          </w:rPr>
          <w:t>2.9.1. Zend Framework</w:t>
        </w:r>
        <w:r>
          <w:rPr>
            <w:noProof/>
            <w:webHidden/>
          </w:rPr>
          <w:tab/>
        </w:r>
        <w:r>
          <w:rPr>
            <w:noProof/>
            <w:webHidden/>
          </w:rPr>
          <w:fldChar w:fldCharType="begin"/>
        </w:r>
        <w:r>
          <w:rPr>
            <w:noProof/>
            <w:webHidden/>
          </w:rPr>
          <w:instrText xml:space="preserve"> PAGEREF _Toc280970279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0" w:history="1">
        <w:r w:rsidRPr="001A4CEA">
          <w:rPr>
            <w:rStyle w:val="Hipervnculo"/>
            <w:noProof/>
            <w:lang w:val="pt-BR"/>
          </w:rPr>
          <w:t>2.9.2. Google Web Toolkit</w:t>
        </w:r>
        <w:r>
          <w:rPr>
            <w:noProof/>
            <w:webHidden/>
          </w:rPr>
          <w:tab/>
        </w:r>
        <w:r>
          <w:rPr>
            <w:noProof/>
            <w:webHidden/>
          </w:rPr>
          <w:fldChar w:fldCharType="begin"/>
        </w:r>
        <w:r>
          <w:rPr>
            <w:noProof/>
            <w:webHidden/>
          </w:rPr>
          <w:instrText xml:space="preserve"> PAGEREF _Toc280970280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81" w:history="1">
        <w:r w:rsidRPr="001A4CEA">
          <w:rPr>
            <w:rStyle w:val="Hipervnculo"/>
          </w:rPr>
          <w:t>Capítulo 3: Estado del Arte</w:t>
        </w:r>
        <w:r>
          <w:rPr>
            <w:webHidden/>
          </w:rPr>
          <w:tab/>
        </w:r>
        <w:r>
          <w:rPr>
            <w:webHidden/>
          </w:rPr>
          <w:fldChar w:fldCharType="begin"/>
        </w:r>
        <w:r>
          <w:rPr>
            <w:webHidden/>
          </w:rPr>
          <w:instrText xml:space="preserve"> PAGEREF _Toc280970281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2" w:history="1">
        <w:r w:rsidRPr="001A4CEA">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_Toc280970282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3" w:history="1">
        <w:r w:rsidRPr="001A4CEA">
          <w:rPr>
            <w:rStyle w:val="Hipervnculo"/>
            <w:noProof/>
            <w:lang w:val="es-ES"/>
          </w:rPr>
          <w:t>3.1.1.PHPMotion</w:t>
        </w:r>
        <w:r>
          <w:rPr>
            <w:noProof/>
            <w:webHidden/>
          </w:rPr>
          <w:tab/>
        </w:r>
        <w:r>
          <w:rPr>
            <w:noProof/>
            <w:webHidden/>
          </w:rPr>
          <w:fldChar w:fldCharType="begin"/>
        </w:r>
        <w:r>
          <w:rPr>
            <w:noProof/>
            <w:webHidden/>
          </w:rPr>
          <w:instrText xml:space="preserve"> PAGEREF _Toc280970283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4" w:history="1">
        <w:r w:rsidRPr="001A4CEA">
          <w:rPr>
            <w:rStyle w:val="Hipervnculo"/>
            <w:noProof/>
            <w:lang w:val="es-ES"/>
          </w:rPr>
          <w:t>3.1.2.OsTube</w:t>
        </w:r>
        <w:r>
          <w:rPr>
            <w:noProof/>
            <w:webHidden/>
          </w:rPr>
          <w:tab/>
        </w:r>
        <w:r>
          <w:rPr>
            <w:noProof/>
            <w:webHidden/>
          </w:rPr>
          <w:fldChar w:fldCharType="begin"/>
        </w:r>
        <w:r>
          <w:rPr>
            <w:noProof/>
            <w:webHidden/>
          </w:rPr>
          <w:instrText xml:space="preserve"> PAGEREF _Toc280970284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5" w:history="1">
        <w:r w:rsidRPr="001A4CE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_Toc280970285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6" w:history="1">
        <w:r w:rsidRPr="001A4CEA">
          <w:rPr>
            <w:rStyle w:val="Hipervnculo"/>
            <w:noProof/>
            <w:lang w:val="es-ES"/>
          </w:rPr>
          <w:t>3.2.1.Youtube</w:t>
        </w:r>
        <w:r>
          <w:rPr>
            <w:noProof/>
            <w:webHidden/>
          </w:rPr>
          <w:tab/>
        </w:r>
        <w:r>
          <w:rPr>
            <w:noProof/>
            <w:webHidden/>
          </w:rPr>
          <w:fldChar w:fldCharType="begin"/>
        </w:r>
        <w:r>
          <w:rPr>
            <w:noProof/>
            <w:webHidden/>
          </w:rPr>
          <w:instrText xml:space="preserve"> PAGEREF _Toc280970286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7" w:history="1">
        <w:r w:rsidRPr="001A4CEA">
          <w:rPr>
            <w:rStyle w:val="Hipervnculo"/>
            <w:noProof/>
            <w:lang w:val="es-ES"/>
          </w:rPr>
          <w:t>3.2.2. Google Video</w:t>
        </w:r>
        <w:r>
          <w:rPr>
            <w:noProof/>
            <w:webHidden/>
          </w:rPr>
          <w:tab/>
        </w:r>
        <w:r>
          <w:rPr>
            <w:noProof/>
            <w:webHidden/>
          </w:rPr>
          <w:fldChar w:fldCharType="begin"/>
        </w:r>
        <w:r>
          <w:rPr>
            <w:noProof/>
            <w:webHidden/>
          </w:rPr>
          <w:instrText xml:space="preserve"> PAGEREF _Toc280970287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8" w:history="1">
        <w:r w:rsidRPr="001A4CEA">
          <w:rPr>
            <w:rStyle w:val="Hipervnculo"/>
            <w:noProof/>
          </w:rPr>
          <w:t>3.2.3.Vimeo</w:t>
        </w:r>
        <w:r>
          <w:rPr>
            <w:noProof/>
            <w:webHidden/>
          </w:rPr>
          <w:tab/>
        </w:r>
        <w:r>
          <w:rPr>
            <w:noProof/>
            <w:webHidden/>
          </w:rPr>
          <w:fldChar w:fldCharType="begin"/>
        </w:r>
        <w:r>
          <w:rPr>
            <w:noProof/>
            <w:webHidden/>
          </w:rPr>
          <w:instrText xml:space="preserve"> PAGEREF _Toc280970288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9" w:history="1">
        <w:r w:rsidRPr="001A4CEA">
          <w:rPr>
            <w:rStyle w:val="Hipervnculo"/>
            <w:noProof/>
            <w:lang w:val="es-ES"/>
          </w:rPr>
          <w:t>3.2.4.TerraTV</w:t>
        </w:r>
        <w:r>
          <w:rPr>
            <w:noProof/>
            <w:webHidden/>
          </w:rPr>
          <w:tab/>
        </w:r>
        <w:r>
          <w:rPr>
            <w:noProof/>
            <w:webHidden/>
          </w:rPr>
          <w:fldChar w:fldCharType="begin"/>
        </w:r>
        <w:r>
          <w:rPr>
            <w:noProof/>
            <w:webHidden/>
          </w:rPr>
          <w:instrText xml:space="preserve"> PAGEREF _Toc280970289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0" w:history="1">
        <w:r w:rsidRPr="001A4CEA">
          <w:rPr>
            <w:rStyle w:val="Hipervnculo"/>
            <w:noProof/>
            <w:lang w:val="es-ES"/>
          </w:rPr>
          <w:t>3.2.6. 3TV</w:t>
        </w:r>
        <w:r>
          <w:rPr>
            <w:noProof/>
            <w:webHidden/>
          </w:rPr>
          <w:tab/>
        </w:r>
        <w:r>
          <w:rPr>
            <w:noProof/>
            <w:webHidden/>
          </w:rPr>
          <w:fldChar w:fldCharType="begin"/>
        </w:r>
        <w:r>
          <w:rPr>
            <w:noProof/>
            <w:webHidden/>
          </w:rPr>
          <w:instrText xml:space="preserve"> PAGEREF _Toc280970290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1" w:history="1">
        <w:r w:rsidRPr="001A4CEA">
          <w:rPr>
            <w:rStyle w:val="Hipervnculo"/>
            <w:noProof/>
            <w:lang w:val="es-ES"/>
          </w:rPr>
          <w:t>3.3. Google TV</w:t>
        </w:r>
        <w:r>
          <w:rPr>
            <w:noProof/>
            <w:webHidden/>
          </w:rPr>
          <w:tab/>
        </w:r>
        <w:r>
          <w:rPr>
            <w:noProof/>
            <w:webHidden/>
          </w:rPr>
          <w:fldChar w:fldCharType="begin"/>
        </w:r>
        <w:r>
          <w:rPr>
            <w:noProof/>
            <w:webHidden/>
          </w:rPr>
          <w:instrText xml:space="preserve"> PAGEREF _Toc280970291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92" w:history="1">
        <w:r w:rsidRPr="001A4CEA">
          <w:rPr>
            <w:rStyle w:val="Hipervnculo"/>
          </w:rPr>
          <w:t>4. Desarrollo</w:t>
        </w:r>
        <w:r>
          <w:rPr>
            <w:webHidden/>
          </w:rPr>
          <w:tab/>
        </w:r>
        <w:r>
          <w:rPr>
            <w:webHidden/>
          </w:rPr>
          <w:fldChar w:fldCharType="begin"/>
        </w:r>
        <w:r>
          <w:rPr>
            <w:webHidden/>
          </w:rPr>
          <w:instrText xml:space="preserve"> PAGEREF _Toc280970292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3" w:history="1">
        <w:r w:rsidRPr="001A4CEA">
          <w:rPr>
            <w:rStyle w:val="Hipervnculo"/>
            <w:noProof/>
          </w:rPr>
          <w:t>4.1. Toma de requerimientos</w:t>
        </w:r>
        <w:r>
          <w:rPr>
            <w:noProof/>
            <w:webHidden/>
          </w:rPr>
          <w:tab/>
        </w:r>
        <w:r>
          <w:rPr>
            <w:noProof/>
            <w:webHidden/>
          </w:rPr>
          <w:fldChar w:fldCharType="begin"/>
        </w:r>
        <w:r>
          <w:rPr>
            <w:noProof/>
            <w:webHidden/>
          </w:rPr>
          <w:instrText xml:space="preserve"> PAGEREF _Toc280970293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4" w:history="1">
        <w:r w:rsidRPr="001A4CEA">
          <w:rPr>
            <w:rStyle w:val="Hipervnculo"/>
            <w:noProof/>
          </w:rPr>
          <w:t>4.1.1. Requerimientos Funcionales</w:t>
        </w:r>
        <w:r>
          <w:rPr>
            <w:noProof/>
            <w:webHidden/>
          </w:rPr>
          <w:tab/>
        </w:r>
        <w:r>
          <w:rPr>
            <w:noProof/>
            <w:webHidden/>
          </w:rPr>
          <w:fldChar w:fldCharType="begin"/>
        </w:r>
        <w:r>
          <w:rPr>
            <w:noProof/>
            <w:webHidden/>
          </w:rPr>
          <w:instrText xml:space="preserve"> PAGEREF _Toc280970294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5" w:history="1">
        <w:r w:rsidRPr="001A4CEA">
          <w:rPr>
            <w:rStyle w:val="Hipervnculo"/>
            <w:noProof/>
          </w:rPr>
          <w:t>4.1.2. Requerimientos No Funcionales</w:t>
        </w:r>
        <w:r>
          <w:rPr>
            <w:noProof/>
            <w:webHidden/>
          </w:rPr>
          <w:tab/>
        </w:r>
        <w:r>
          <w:rPr>
            <w:noProof/>
            <w:webHidden/>
          </w:rPr>
          <w:fldChar w:fldCharType="begin"/>
        </w:r>
        <w:r>
          <w:rPr>
            <w:noProof/>
            <w:webHidden/>
          </w:rPr>
          <w:instrText xml:space="preserve"> PAGEREF _Toc280970295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6" w:history="1">
        <w:r w:rsidRPr="001A4CEA">
          <w:rPr>
            <w:rStyle w:val="Hipervnculo"/>
            <w:noProof/>
          </w:rPr>
          <w:t>4.2. Tecnología a Utilizar</w:t>
        </w:r>
        <w:r>
          <w:rPr>
            <w:noProof/>
            <w:webHidden/>
          </w:rPr>
          <w:tab/>
        </w:r>
        <w:r>
          <w:rPr>
            <w:noProof/>
            <w:webHidden/>
          </w:rPr>
          <w:fldChar w:fldCharType="begin"/>
        </w:r>
        <w:r>
          <w:rPr>
            <w:noProof/>
            <w:webHidden/>
          </w:rPr>
          <w:instrText xml:space="preserve"> PAGEREF _Toc280970296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7" w:history="1">
        <w:r w:rsidRPr="001A4CEA">
          <w:rPr>
            <w:rStyle w:val="Hipervnculo"/>
            <w:noProof/>
          </w:rPr>
          <w:t>4.2.1. Frente Servidor</w:t>
        </w:r>
        <w:r>
          <w:rPr>
            <w:noProof/>
            <w:webHidden/>
          </w:rPr>
          <w:tab/>
        </w:r>
        <w:r>
          <w:rPr>
            <w:noProof/>
            <w:webHidden/>
          </w:rPr>
          <w:fldChar w:fldCharType="begin"/>
        </w:r>
        <w:r>
          <w:rPr>
            <w:noProof/>
            <w:webHidden/>
          </w:rPr>
          <w:instrText xml:space="preserve"> PAGEREF _Toc280970297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8" w:history="1">
        <w:r w:rsidRPr="001A4CEA">
          <w:rPr>
            <w:rStyle w:val="Hipervnculo"/>
            <w:noProof/>
          </w:rPr>
          <w:t>4.2.1.1. PHP 5.3</w:t>
        </w:r>
        <w:r>
          <w:rPr>
            <w:noProof/>
            <w:webHidden/>
          </w:rPr>
          <w:tab/>
        </w:r>
        <w:r>
          <w:rPr>
            <w:noProof/>
            <w:webHidden/>
          </w:rPr>
          <w:fldChar w:fldCharType="begin"/>
        </w:r>
        <w:r>
          <w:rPr>
            <w:noProof/>
            <w:webHidden/>
          </w:rPr>
          <w:instrText xml:space="preserve"> PAGEREF _Toc280970298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9" w:history="1">
        <w:r w:rsidRPr="001A4CEA">
          <w:rPr>
            <w:rStyle w:val="Hipervnculo"/>
            <w:noProof/>
          </w:rPr>
          <w:t>4.2.1.2. MySQL 5</w:t>
        </w:r>
        <w:r>
          <w:rPr>
            <w:noProof/>
            <w:webHidden/>
          </w:rPr>
          <w:tab/>
        </w:r>
        <w:r>
          <w:rPr>
            <w:noProof/>
            <w:webHidden/>
          </w:rPr>
          <w:fldChar w:fldCharType="begin"/>
        </w:r>
        <w:r>
          <w:rPr>
            <w:noProof/>
            <w:webHidden/>
          </w:rPr>
          <w:instrText xml:space="preserve"> PAGEREF _Toc280970299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0" w:history="1">
        <w:r w:rsidRPr="001A4CEA">
          <w:rPr>
            <w:rStyle w:val="Hipervnculo"/>
            <w:noProof/>
          </w:rPr>
          <w:t>4.2.1.3. FFmpeg</w:t>
        </w:r>
        <w:r>
          <w:rPr>
            <w:noProof/>
            <w:webHidden/>
          </w:rPr>
          <w:tab/>
        </w:r>
        <w:r>
          <w:rPr>
            <w:noProof/>
            <w:webHidden/>
          </w:rPr>
          <w:fldChar w:fldCharType="begin"/>
        </w:r>
        <w:r>
          <w:rPr>
            <w:noProof/>
            <w:webHidden/>
          </w:rPr>
          <w:instrText xml:space="preserve"> PAGEREF _Toc280970300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1" w:history="1">
        <w:r w:rsidRPr="001A4CEA">
          <w:rPr>
            <w:rStyle w:val="Hipervnculo"/>
            <w:noProof/>
          </w:rPr>
          <w:t>4.2.2. Frente Cliente</w:t>
        </w:r>
        <w:r>
          <w:rPr>
            <w:noProof/>
            <w:webHidden/>
          </w:rPr>
          <w:tab/>
        </w:r>
        <w:r>
          <w:rPr>
            <w:noProof/>
            <w:webHidden/>
          </w:rPr>
          <w:fldChar w:fldCharType="begin"/>
        </w:r>
        <w:r>
          <w:rPr>
            <w:noProof/>
            <w:webHidden/>
          </w:rPr>
          <w:instrText xml:space="preserve"> PAGEREF _Toc280970301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2" w:history="1">
        <w:r w:rsidRPr="001A4CEA">
          <w:rPr>
            <w:rStyle w:val="Hipervnculo"/>
            <w:noProof/>
          </w:rPr>
          <w:t>4.2.2.1 Javascript</w:t>
        </w:r>
        <w:r>
          <w:rPr>
            <w:noProof/>
            <w:webHidden/>
          </w:rPr>
          <w:tab/>
        </w:r>
        <w:r>
          <w:rPr>
            <w:noProof/>
            <w:webHidden/>
          </w:rPr>
          <w:fldChar w:fldCharType="begin"/>
        </w:r>
        <w:r>
          <w:rPr>
            <w:noProof/>
            <w:webHidden/>
          </w:rPr>
          <w:instrText xml:space="preserve"> PAGEREF _Toc280970302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3" w:history="1">
        <w:r w:rsidRPr="001A4CEA">
          <w:rPr>
            <w:rStyle w:val="Hipervnculo"/>
            <w:noProof/>
          </w:rPr>
          <w:t>4.2.2.2 JW Player</w:t>
        </w:r>
        <w:r>
          <w:rPr>
            <w:noProof/>
            <w:webHidden/>
          </w:rPr>
          <w:tab/>
        </w:r>
        <w:r>
          <w:rPr>
            <w:noProof/>
            <w:webHidden/>
          </w:rPr>
          <w:fldChar w:fldCharType="begin"/>
        </w:r>
        <w:r>
          <w:rPr>
            <w:noProof/>
            <w:webHidden/>
          </w:rPr>
          <w:instrText xml:space="preserve"> PAGEREF _Toc280970303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4" w:history="1">
        <w:r w:rsidRPr="001A4CEA">
          <w:rPr>
            <w:rStyle w:val="Hipervnculo"/>
            <w:noProof/>
          </w:rPr>
          <w:t>4.3. Entorno de Desarrollo</w:t>
        </w:r>
        <w:r>
          <w:rPr>
            <w:noProof/>
            <w:webHidden/>
          </w:rPr>
          <w:tab/>
        </w:r>
        <w:r>
          <w:rPr>
            <w:noProof/>
            <w:webHidden/>
          </w:rPr>
          <w:fldChar w:fldCharType="begin"/>
        </w:r>
        <w:r>
          <w:rPr>
            <w:noProof/>
            <w:webHidden/>
          </w:rPr>
          <w:instrText xml:space="preserve"> PAGEREF _Toc280970304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5" w:history="1">
        <w:r w:rsidRPr="001A4CEA">
          <w:rPr>
            <w:rStyle w:val="Hipervnculo"/>
            <w:noProof/>
          </w:rPr>
          <w:t>4.3.1. Entorno Integrado de Desarrollo (IDE)</w:t>
        </w:r>
        <w:r>
          <w:rPr>
            <w:noProof/>
            <w:webHidden/>
          </w:rPr>
          <w:tab/>
        </w:r>
        <w:r>
          <w:rPr>
            <w:noProof/>
            <w:webHidden/>
          </w:rPr>
          <w:fldChar w:fldCharType="begin"/>
        </w:r>
        <w:r>
          <w:rPr>
            <w:noProof/>
            <w:webHidden/>
          </w:rPr>
          <w:instrText xml:space="preserve"> PAGEREF _Toc280970305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6" w:history="1">
        <w:r w:rsidRPr="001A4CEA">
          <w:rPr>
            <w:rStyle w:val="Hipervnculo"/>
            <w:noProof/>
          </w:rPr>
          <w:t>4.3.2. Control de versiones</w:t>
        </w:r>
        <w:r>
          <w:rPr>
            <w:noProof/>
            <w:webHidden/>
          </w:rPr>
          <w:tab/>
        </w:r>
        <w:r>
          <w:rPr>
            <w:noProof/>
            <w:webHidden/>
          </w:rPr>
          <w:fldChar w:fldCharType="begin"/>
        </w:r>
        <w:r>
          <w:rPr>
            <w:noProof/>
            <w:webHidden/>
          </w:rPr>
          <w:instrText xml:space="preserve"> PAGEREF _Toc280970306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7" w:history="1">
        <w:r w:rsidRPr="001A4CEA">
          <w:rPr>
            <w:rStyle w:val="Hipervnculo"/>
            <w:noProof/>
          </w:rPr>
          <w:t>4.3. Diagrama de Datos</w:t>
        </w:r>
        <w:r>
          <w:rPr>
            <w:noProof/>
            <w:webHidden/>
          </w:rPr>
          <w:tab/>
        </w:r>
        <w:r>
          <w:rPr>
            <w:noProof/>
            <w:webHidden/>
          </w:rPr>
          <w:fldChar w:fldCharType="begin"/>
        </w:r>
        <w:r>
          <w:rPr>
            <w:noProof/>
            <w:webHidden/>
          </w:rPr>
          <w:instrText xml:space="preserve"> PAGEREF _Toc280970307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8" w:history="1">
        <w:r w:rsidRPr="001A4CEA">
          <w:rPr>
            <w:rStyle w:val="Hipervnculo"/>
            <w:noProof/>
          </w:rPr>
          <w:t>4.4. Diagrama de Clases</w:t>
        </w:r>
        <w:r>
          <w:rPr>
            <w:noProof/>
            <w:webHidden/>
          </w:rPr>
          <w:tab/>
        </w:r>
        <w:r>
          <w:rPr>
            <w:noProof/>
            <w:webHidden/>
          </w:rPr>
          <w:fldChar w:fldCharType="begin"/>
        </w:r>
        <w:r>
          <w:rPr>
            <w:noProof/>
            <w:webHidden/>
          </w:rPr>
          <w:instrText xml:space="preserve"> PAGEREF _Toc280970308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9" w:history="1">
        <w:r w:rsidRPr="001A4CEA">
          <w:rPr>
            <w:rStyle w:val="Hipervnculo"/>
            <w:noProof/>
          </w:rPr>
          <w:t>4.4.1. Namespace Models</w:t>
        </w:r>
        <w:r>
          <w:rPr>
            <w:noProof/>
            <w:webHidden/>
          </w:rPr>
          <w:tab/>
        </w:r>
        <w:r>
          <w:rPr>
            <w:noProof/>
            <w:webHidden/>
          </w:rPr>
          <w:fldChar w:fldCharType="begin"/>
        </w:r>
        <w:r>
          <w:rPr>
            <w:noProof/>
            <w:webHidden/>
          </w:rPr>
          <w:instrText xml:space="preserve"> PAGEREF _Toc280970309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0" w:history="1">
        <w:r w:rsidRPr="001A4CEA">
          <w:rPr>
            <w:rStyle w:val="Hipervnculo"/>
            <w:noProof/>
          </w:rPr>
          <w:t>4.4.2. NamespaceViews</w:t>
        </w:r>
        <w:r>
          <w:rPr>
            <w:noProof/>
            <w:webHidden/>
          </w:rPr>
          <w:tab/>
        </w:r>
        <w:r>
          <w:rPr>
            <w:noProof/>
            <w:webHidden/>
          </w:rPr>
          <w:fldChar w:fldCharType="begin"/>
        </w:r>
        <w:r>
          <w:rPr>
            <w:noProof/>
            <w:webHidden/>
          </w:rPr>
          <w:instrText xml:space="preserve"> PAGEREF _Toc280970310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1" w:history="1">
        <w:r w:rsidRPr="001A4CEA">
          <w:rPr>
            <w:rStyle w:val="Hipervnculo"/>
            <w:noProof/>
          </w:rPr>
          <w:t>4.4.3. Namespace Controllers</w:t>
        </w:r>
        <w:r>
          <w:rPr>
            <w:noProof/>
            <w:webHidden/>
          </w:rPr>
          <w:tab/>
        </w:r>
        <w:r>
          <w:rPr>
            <w:noProof/>
            <w:webHidden/>
          </w:rPr>
          <w:fldChar w:fldCharType="begin"/>
        </w:r>
        <w:r>
          <w:rPr>
            <w:noProof/>
            <w:webHidden/>
          </w:rPr>
          <w:instrText xml:space="preserve"> PAGEREF _Toc280970311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2" w:history="1">
        <w:r w:rsidRPr="001A4CEA">
          <w:rPr>
            <w:rStyle w:val="Hipervnculo"/>
            <w:noProof/>
          </w:rPr>
          <w:t>4.5. Especificaciones de desarrollo Back Office</w:t>
        </w:r>
        <w:r>
          <w:rPr>
            <w:noProof/>
            <w:webHidden/>
          </w:rPr>
          <w:tab/>
        </w:r>
        <w:r>
          <w:rPr>
            <w:noProof/>
            <w:webHidden/>
          </w:rPr>
          <w:fldChar w:fldCharType="begin"/>
        </w:r>
        <w:r>
          <w:rPr>
            <w:noProof/>
            <w:webHidden/>
          </w:rPr>
          <w:instrText xml:space="preserve"> PAGEREF _Toc280970312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3" w:history="1">
        <w:r w:rsidRPr="001A4CEA">
          <w:rPr>
            <w:rStyle w:val="Hipervnculo"/>
            <w:noProof/>
          </w:rPr>
          <w:t>4.5.1. Configuración de Sitio</w:t>
        </w:r>
        <w:r>
          <w:rPr>
            <w:noProof/>
            <w:webHidden/>
          </w:rPr>
          <w:tab/>
        </w:r>
        <w:r>
          <w:rPr>
            <w:noProof/>
            <w:webHidden/>
          </w:rPr>
          <w:fldChar w:fldCharType="begin"/>
        </w:r>
        <w:r>
          <w:rPr>
            <w:noProof/>
            <w:webHidden/>
          </w:rPr>
          <w:instrText xml:space="preserve"> PAGEREF _Toc280970313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4" w:history="1">
        <w:r w:rsidRPr="001A4CEA">
          <w:rPr>
            <w:rStyle w:val="Hipervnculo"/>
            <w:noProof/>
          </w:rPr>
          <w:t>4.5.2. Componentes XML</w:t>
        </w:r>
        <w:r>
          <w:rPr>
            <w:noProof/>
            <w:webHidden/>
          </w:rPr>
          <w:tab/>
        </w:r>
        <w:r>
          <w:rPr>
            <w:noProof/>
            <w:webHidden/>
          </w:rPr>
          <w:fldChar w:fldCharType="begin"/>
        </w:r>
        <w:r>
          <w:rPr>
            <w:noProof/>
            <w:webHidden/>
          </w:rPr>
          <w:instrText xml:space="preserve"> PAGEREF _Toc280970314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5" w:history="1">
        <w:r w:rsidRPr="001A4CEA">
          <w:rPr>
            <w:rStyle w:val="Hipervnculo"/>
            <w:noProof/>
          </w:rPr>
          <w:t>4.6. Especificaciones Front Office</w:t>
        </w:r>
        <w:r>
          <w:rPr>
            <w:noProof/>
            <w:webHidden/>
          </w:rPr>
          <w:tab/>
        </w:r>
        <w:r>
          <w:rPr>
            <w:noProof/>
            <w:webHidden/>
          </w:rPr>
          <w:fldChar w:fldCharType="begin"/>
        </w:r>
        <w:r>
          <w:rPr>
            <w:noProof/>
            <w:webHidden/>
          </w:rPr>
          <w:instrText xml:space="preserve"> PAGEREF _Toc280970315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6" w:history="1">
        <w:r w:rsidRPr="001A4CEA">
          <w:rPr>
            <w:rStyle w:val="Hipervnculo"/>
            <w:noProof/>
          </w:rPr>
          <w:t>4.7. Prototipos Back Office.</w:t>
        </w:r>
        <w:r>
          <w:rPr>
            <w:noProof/>
            <w:webHidden/>
          </w:rPr>
          <w:tab/>
        </w:r>
        <w:r>
          <w:rPr>
            <w:noProof/>
            <w:webHidden/>
          </w:rPr>
          <w:fldChar w:fldCharType="begin"/>
        </w:r>
        <w:r>
          <w:rPr>
            <w:noProof/>
            <w:webHidden/>
          </w:rPr>
          <w:instrText xml:space="preserve"> PAGEREF _Toc280970316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7" w:history="1">
        <w:r w:rsidRPr="001A4CEA">
          <w:rPr>
            <w:rStyle w:val="Hipervnculo"/>
            <w:noProof/>
          </w:rPr>
          <w:t>4.8. Puesta en producción</w:t>
        </w:r>
        <w:r>
          <w:rPr>
            <w:noProof/>
            <w:webHidden/>
          </w:rPr>
          <w:tab/>
        </w:r>
        <w:r>
          <w:rPr>
            <w:noProof/>
            <w:webHidden/>
          </w:rPr>
          <w:fldChar w:fldCharType="begin"/>
        </w:r>
        <w:r>
          <w:rPr>
            <w:noProof/>
            <w:webHidden/>
          </w:rPr>
          <w:instrText xml:space="preserve"> PAGEREF _Toc280970317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8" w:history="1">
        <w:r w:rsidRPr="001A4CEA">
          <w:rPr>
            <w:rStyle w:val="Hipervnculo"/>
            <w:noProof/>
          </w:rPr>
          <w:t>4.9. Plan de pruebas</w:t>
        </w:r>
        <w:r>
          <w:rPr>
            <w:noProof/>
            <w:webHidden/>
          </w:rPr>
          <w:tab/>
        </w:r>
        <w:r>
          <w:rPr>
            <w:noProof/>
            <w:webHidden/>
          </w:rPr>
          <w:fldChar w:fldCharType="begin"/>
        </w:r>
        <w:r>
          <w:rPr>
            <w:noProof/>
            <w:webHidden/>
          </w:rPr>
          <w:instrText xml:space="preserve"> PAGEREF _Toc280970318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9" w:history="1">
        <w:r w:rsidRPr="001A4CEA">
          <w:rPr>
            <w:rStyle w:val="Hipervnculo"/>
            <w:noProof/>
          </w:rPr>
          <w:t>4.10. Plan de liberación</w:t>
        </w:r>
        <w:r>
          <w:rPr>
            <w:noProof/>
            <w:webHidden/>
          </w:rPr>
          <w:tab/>
        </w:r>
        <w:r>
          <w:rPr>
            <w:noProof/>
            <w:webHidden/>
          </w:rPr>
          <w:fldChar w:fldCharType="begin"/>
        </w:r>
        <w:r>
          <w:rPr>
            <w:noProof/>
            <w:webHidden/>
          </w:rPr>
          <w:instrText xml:space="preserve"> PAGEREF _Toc280970319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0" w:history="1">
        <w:r w:rsidRPr="001A4CEA">
          <w:rPr>
            <w:rStyle w:val="Hipervnculo"/>
          </w:rPr>
          <w:t>5. Conclusiones</w:t>
        </w:r>
        <w:r>
          <w:rPr>
            <w:webHidden/>
          </w:rPr>
          <w:tab/>
        </w:r>
        <w:r>
          <w:rPr>
            <w:webHidden/>
          </w:rPr>
          <w:fldChar w:fldCharType="begin"/>
        </w:r>
        <w:r>
          <w:rPr>
            <w:webHidden/>
          </w:rPr>
          <w:instrText xml:space="preserve"> PAGEREF _Toc280970320 \h </w:instrText>
        </w:r>
        <w:r>
          <w:rPr>
            <w:webHidden/>
          </w:rPr>
        </w:r>
        <w:r>
          <w:rPr>
            <w:webHidden/>
          </w:rPr>
          <w:fldChar w:fldCharType="separate"/>
        </w:r>
        <w:r>
          <w:rPr>
            <w:webHidden/>
          </w:rPr>
          <w:t>1</w:t>
        </w:r>
        <w:r>
          <w:rPr>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21" w:history="1">
        <w:r w:rsidRPr="001A4CEA">
          <w:rPr>
            <w:rStyle w:val="Hipervnculo"/>
            <w:noProof/>
          </w:rPr>
          <w:t>5.5. Conclusiones proyección proyecto titulo</w:t>
        </w:r>
        <w:r>
          <w:rPr>
            <w:noProof/>
            <w:webHidden/>
          </w:rPr>
          <w:tab/>
        </w:r>
        <w:r>
          <w:rPr>
            <w:noProof/>
            <w:webHidden/>
          </w:rPr>
          <w:fldChar w:fldCharType="begin"/>
        </w:r>
        <w:r>
          <w:rPr>
            <w:noProof/>
            <w:webHidden/>
          </w:rPr>
          <w:instrText xml:space="preserve"> PAGEREF _Toc280970321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2" w:history="1">
        <w:r w:rsidRPr="001A4CEA">
          <w:rPr>
            <w:rStyle w:val="Hipervnculo"/>
            <w:lang w:val="en-US"/>
          </w:rPr>
          <w:t>6. Bibliografía</w:t>
        </w:r>
        <w:r>
          <w:rPr>
            <w:webHidden/>
          </w:rPr>
          <w:tab/>
        </w:r>
        <w:r>
          <w:rPr>
            <w:webHidden/>
          </w:rPr>
          <w:fldChar w:fldCharType="begin"/>
        </w:r>
        <w:r>
          <w:rPr>
            <w:webHidden/>
          </w:rPr>
          <w:instrText xml:space="preserve"> PAGEREF _Toc280970322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3" w:history="1">
        <w:r w:rsidRPr="001A4CEA">
          <w:rPr>
            <w:rStyle w:val="Hipervnculo"/>
          </w:rPr>
          <w:t>Glosario</w:t>
        </w:r>
        <w:r>
          <w:rPr>
            <w:webHidden/>
          </w:rPr>
          <w:tab/>
        </w:r>
        <w:r>
          <w:rPr>
            <w:webHidden/>
          </w:rPr>
          <w:fldChar w:fldCharType="begin"/>
        </w:r>
        <w:r>
          <w:rPr>
            <w:webHidden/>
          </w:rPr>
          <w:instrText xml:space="preserve"> PAGEREF _Toc280970323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4" w:history="1">
        <w:r w:rsidRPr="001A4CEA">
          <w:rPr>
            <w:rStyle w:val="Hipervnculo"/>
            <w:lang w:val="en-US"/>
          </w:rPr>
          <w:t>Acrónimos</w:t>
        </w:r>
        <w:r>
          <w:rPr>
            <w:webHidden/>
          </w:rPr>
          <w:tab/>
        </w:r>
        <w:r>
          <w:rPr>
            <w:webHidden/>
          </w:rPr>
          <w:fldChar w:fldCharType="begin"/>
        </w:r>
        <w:r>
          <w:rPr>
            <w:webHidden/>
          </w:rPr>
          <w:instrText xml:space="preserve"> PAGEREF _Toc280970324 \h </w:instrText>
        </w:r>
        <w:r>
          <w:rPr>
            <w:webHidden/>
          </w:rPr>
        </w:r>
        <w:r>
          <w:rPr>
            <w:webHidden/>
          </w:rPr>
          <w:fldChar w:fldCharType="separate"/>
        </w:r>
        <w:r>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C061FC"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C061FC">
        <w:rPr>
          <w:noProof/>
        </w:rPr>
        <w:t>Ilustración 1 - Componentes que intervienen en acceso multimedia web</w:t>
      </w:r>
      <w:r w:rsidR="00C061FC">
        <w:rPr>
          <w:noProof/>
        </w:rPr>
        <w:tab/>
      </w:r>
      <w:r w:rsidR="00C061FC">
        <w:rPr>
          <w:noProof/>
        </w:rPr>
        <w:fldChar w:fldCharType="begin"/>
      </w:r>
      <w:r w:rsidR="00C061FC">
        <w:rPr>
          <w:noProof/>
        </w:rPr>
        <w:instrText xml:space="preserve"> PAGEREF _Toc280970325 \h </w:instrText>
      </w:r>
      <w:r w:rsidR="00C061FC">
        <w:rPr>
          <w:noProof/>
        </w:rPr>
      </w:r>
      <w:r w:rsidR="00C061FC">
        <w:rPr>
          <w:noProof/>
        </w:rPr>
        <w:fldChar w:fldCharType="separate"/>
      </w:r>
      <w:r w:rsidR="00C061FC">
        <w:rPr>
          <w:noProof/>
        </w:rPr>
        <w:t>1</w:t>
      </w:r>
      <w:r w:rsidR="00C061FC">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_Toc280970326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_Toc280970327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_Toc280970328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_Toc280970329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_Toc280970330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_Toc280970331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_Toc280970332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_Toc280970333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_Toc280970334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_Toc280970335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_Toc280970336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_Toc280970337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_Toc280970338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_Toc280970339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_Toc280970340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_Toc280970341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_Toc280970342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_Toc280970343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_Toc280970344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_Toc280970345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_Toc280970346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_Toc280970347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_Toc280970348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_Toc280970349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_Toc280970350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_Toc280970351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_Toc280970352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_Toc280970353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_Toc280970354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_Toc280970355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_Toc280970356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_Toc280970357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_Toc280970358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_Toc280970359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_Toc280970360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_Toc280970361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_Toc280970362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_Toc280970363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_Toc280970364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Categorias</w:t>
      </w:r>
      <w:r>
        <w:rPr>
          <w:noProof/>
        </w:rPr>
        <w:tab/>
      </w:r>
      <w:r>
        <w:rPr>
          <w:noProof/>
        </w:rPr>
        <w:fldChar w:fldCharType="begin"/>
      </w:r>
      <w:r>
        <w:rPr>
          <w:noProof/>
        </w:rPr>
        <w:instrText xml:space="preserve"> PAGEREF _Toc280970365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_Toc280970366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_Toc280970367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45 - Código QR sitio de producción </w:t>
      </w:r>
      <w:r w:rsidRPr="00AD0110">
        <w:rPr>
          <w:noProof/>
          <w:color w:val="0000FF"/>
          <w:u w:val="single"/>
        </w:rPr>
        <w:t>http://umacms.no-ip.org</w:t>
      </w:r>
      <w:r>
        <w:rPr>
          <w:noProof/>
        </w:rPr>
        <w:tab/>
      </w:r>
      <w:r>
        <w:rPr>
          <w:noProof/>
        </w:rPr>
        <w:fldChar w:fldCharType="begin"/>
      </w:r>
      <w:r>
        <w:rPr>
          <w:noProof/>
        </w:rPr>
        <w:instrText xml:space="preserve"> PAGEREF _Toc280970368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Formato de caso de prueba implementado</w:t>
      </w:r>
      <w:r>
        <w:rPr>
          <w:noProof/>
        </w:rPr>
        <w:tab/>
      </w:r>
      <w:r>
        <w:rPr>
          <w:noProof/>
        </w:rPr>
        <w:fldChar w:fldCharType="begin"/>
      </w:r>
      <w:r>
        <w:rPr>
          <w:noProof/>
        </w:rPr>
        <w:instrText xml:space="preserve"> PAGEREF _Toc280970369 \h </w:instrText>
      </w:r>
      <w:r>
        <w:rPr>
          <w:noProof/>
        </w:rPr>
      </w:r>
      <w:r>
        <w:rPr>
          <w:noProof/>
        </w:rPr>
        <w:fldChar w:fldCharType="separate"/>
      </w:r>
      <w:r>
        <w:rPr>
          <w:noProof/>
        </w:rPr>
        <w:t>1</w:t>
      </w:r>
      <w:r>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7032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7032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7032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7032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7032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7033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7033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7033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7033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7033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7033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70271"/>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7033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7033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7033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6"/>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7033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8"/>
    </w:p>
    <w:p w:rsidR="003607CB" w:rsidRPr="00BE13A4" w:rsidRDefault="00697603" w:rsidP="003607CB">
      <w:pPr>
        <w:pStyle w:val="Ttulo7"/>
        <w:rPr>
          <w:lang w:val="es-ES"/>
        </w:rPr>
      </w:pPr>
      <w:r>
        <w:fldChar w:fldCharType="begin"/>
      </w:r>
      <w:r w:rsidRPr="00697603">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7034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4"/>
      <w:bookmarkEnd w:id="135"/>
    </w:p>
    <w:bookmarkStart w:id="136"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7034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8"/>
      <w:bookmarkEnd w:id="139"/>
    </w:p>
    <w:bookmarkStart w:id="140"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7034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5"/>
      <w:bookmarkEnd w:id="146"/>
    </w:p>
    <w:bookmarkStart w:id="147"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7034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50"/>
    </w:p>
    <w:bookmarkStart w:id="151"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7034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4"/>
    </w:p>
    <w:bookmarkStart w:id="155"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7034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8"/>
      <w:bookmarkEnd w:id="159"/>
    </w:p>
    <w:bookmarkStart w:id="160"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7034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2"/>
    </w:p>
    <w:bookmarkStart w:id="163"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7034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6"/>
      <w:bookmarkEnd w:id="167"/>
    </w:p>
    <w:bookmarkStart w:id="168"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7034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70"/>
      <w:bookmarkEnd w:id="171"/>
    </w:p>
    <w:p w:rsidR="009A106D" w:rsidRPr="00460025" w:rsidRDefault="00697603" w:rsidP="00460025">
      <w:pPr>
        <w:pStyle w:val="Ttulo7"/>
        <w:rPr>
          <w:kern w:val="36"/>
          <w:lang w:val="es-CL"/>
        </w:rPr>
      </w:pPr>
      <w:r>
        <w:fldChar w:fldCharType="begin"/>
      </w:r>
      <w:r w:rsidRPr="00697603">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8" w:author="manolo" w:date="2010-12-23T14:38:00Z">
            <w:rPr/>
          </w:rPrChange>
        </w:rPr>
      </w:pPr>
      <w:r w:rsidRPr="00697603">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7034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7035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7035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7035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7035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7472BF"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7035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7035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7472BF"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7035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6" w:name="_Toc280970357"/>
                  <w:r>
                    <w:t xml:space="preserve">Ilustración </w:t>
                  </w:r>
                  <w:fldSimple w:instr=" SEQ Ilustración \* ARABIC ">
                    <w:r w:rsidR="00C061FC">
                      <w:rPr>
                        <w:noProof/>
                      </w:rPr>
                      <w:t>33</w:t>
                    </w:r>
                  </w:fldSimple>
                  <w:r>
                    <w:t xml:space="preserve"> </w:t>
                  </w:r>
                  <w:del w:id="217" w:author="Rodrigo Riquelme" w:date="2010-12-22T23:44:00Z">
                    <w:r w:rsidDel="00B352FB">
                      <w:delText>-</w:delText>
                    </w:r>
                  </w:del>
                  <w:ins w:id="218" w:author="Rodrigo Riquelme" w:date="2010-12-22T23:44:00Z">
                    <w:r>
                      <w:t>–</w:t>
                    </w:r>
                  </w:ins>
                  <w:r>
                    <w:t xml:space="preserve"> Namespace</w:t>
                  </w:r>
                  <w:ins w:id="219" w:author="Rodrigo Riquelme" w:date="2010-12-22T23:44:00Z">
                    <w:r>
                      <w:t xml:space="preserve"> </w:t>
                    </w:r>
                  </w:ins>
                  <w:r>
                    <w:t>Controllers</w:t>
                  </w:r>
                  <w:bookmarkEnd w:id="216"/>
                </w:p>
              </w:txbxContent>
            </v:textbox>
            <w10:wrap type="square"/>
          </v:shape>
        </w:pict>
      </w:r>
      <w:ins w:id="220" w:author="Rodrigo Riquelme" w:date="2010-12-05T11:46:00Z">
        <w:r w:rsidR="007472BF">
          <w:rPr>
            <w:noProof/>
            <w:lang w:eastAsia="es-CL"/>
            <w:rPrChange w:id="221">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7472BF"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7472BF"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7472BF"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7472BF"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7472BF"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70358"/>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7472BF"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70359"/>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7472BF"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70360"/>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7472BF">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7472BF"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7472BF">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70315"/>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70361"/>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70362"/>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70363"/>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970364"/>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70365"/>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70366"/>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970367"/>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7472BF">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70317"/>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7472BF">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bookmarkStart w:id="436" w:name="_Toc280970368"/>
      <w:ins w:id="437"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8" w:author="Rodrigo Riquelme" w:date="2010-12-23T00:40:00Z">
        <w:r w:rsidR="00697603">
          <w:fldChar w:fldCharType="end"/>
        </w:r>
        <w:r>
          <w:t xml:space="preserve"> - Código QR sitio de producción</w:t>
        </w:r>
      </w:ins>
      <w:ins w:id="439"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bookmarkEnd w:id="436"/>
        <w:r w:rsidR="00697603">
          <w:fldChar w:fldCharType="end"/>
        </w:r>
      </w:ins>
    </w:p>
    <w:p w:rsidR="00000000" w:rsidRDefault="00015DCC">
      <w:pPr>
        <w:suppressAutoHyphens w:val="0"/>
        <w:spacing w:before="0" w:after="0" w:line="240" w:lineRule="auto"/>
        <w:jc w:val="left"/>
        <w:rPr>
          <w:ins w:id="440" w:author="Rodrigo Riquelme" w:date="2010-12-23T01:10:00Z"/>
        </w:rPr>
        <w:pPrChange w:id="441" w:author="Rodrigo Riquelme" w:date="2010-12-23T00:53:00Z">
          <w:pPr>
            <w:pStyle w:val="Subttulo"/>
            <w:outlineLvl w:val="1"/>
          </w:pPr>
        </w:pPrChange>
      </w:pPr>
      <w:ins w:id="442" w:author="Rodrigo Riquelme" w:date="2010-12-23T00:53:00Z">
        <w:r>
          <w:t>La URL del</w:t>
        </w:r>
      </w:ins>
      <w:ins w:id="443" w:author="Rodrigo Riquelme" w:date="2010-12-23T00:21:00Z">
        <w:r w:rsidR="00234F6C">
          <w:t xml:space="preserve"> admin </w:t>
        </w:r>
      </w:ins>
      <w:ins w:id="444" w:author="Rodrigo Riquelme" w:date="2010-12-23T00:53:00Z">
        <w:r>
          <w:t xml:space="preserve">es </w:t>
        </w:r>
      </w:ins>
      <w:ins w:id="445" w:author="Rodrigo Riquelme" w:date="2010-12-23T00:54:00Z">
        <w:r w:rsidR="00697603">
          <w:fldChar w:fldCharType="begin"/>
        </w:r>
        <w:r>
          <w:instrText xml:space="preserve"> HYPERLINK "</w:instrText>
        </w:r>
      </w:ins>
      <w:ins w:id="446" w:author="Rodrigo Riquelme" w:date="2010-12-23T00:53:00Z">
        <w:r>
          <w:instrText>http://umacms.no-ip.org</w:instrText>
        </w:r>
      </w:ins>
      <w:ins w:id="447" w:author="Rodrigo Riquelme" w:date="2010-12-23T00:54:00Z">
        <w:r>
          <w:instrText xml:space="preserve">" </w:instrText>
        </w:r>
        <w:r w:rsidR="00697603">
          <w:fldChar w:fldCharType="separate"/>
        </w:r>
      </w:ins>
      <w:ins w:id="448" w:author="Rodrigo Riquelme" w:date="2010-12-23T00:53:00Z">
        <w:r w:rsidRPr="00B66F26">
          <w:rPr>
            <w:rStyle w:val="Hipervnculo"/>
          </w:rPr>
          <w:t>http://umacms.no-ip.org</w:t>
        </w:r>
      </w:ins>
      <w:ins w:id="449" w:author="Rodrigo Riquelme" w:date="2010-12-23T00:54:00Z">
        <w:r w:rsidR="00697603">
          <w:fldChar w:fldCharType="end"/>
        </w:r>
      </w:ins>
      <w:ins w:id="450" w:author="Rodrigo Riquelme" w:date="2010-12-23T00:53:00Z">
        <w:r>
          <w:t xml:space="preserve"> </w:t>
        </w:r>
      </w:ins>
    </w:p>
    <w:p w:rsidR="00000000" w:rsidRDefault="007472BF">
      <w:pPr>
        <w:suppressAutoHyphens w:val="0"/>
        <w:spacing w:before="0" w:after="0" w:line="240" w:lineRule="auto"/>
        <w:jc w:val="left"/>
        <w:rPr>
          <w:ins w:id="451" w:author="Rodrigo Riquelme" w:date="2010-12-23T00:54:00Z"/>
        </w:rPr>
        <w:pPrChange w:id="452" w:author="Rodrigo Riquelme" w:date="2010-12-23T00:53:00Z">
          <w:pPr>
            <w:pStyle w:val="Subttulo"/>
            <w:outlineLvl w:val="1"/>
          </w:pPr>
        </w:pPrChange>
      </w:pPr>
    </w:p>
    <w:p w:rsidR="00000000" w:rsidRDefault="00015DC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ins w:id="455" w:author="Rodrigo Riquelme" w:date="2010-12-23T00:54:00Z">
        <w:r>
          <w:t>User:admin</w:t>
        </w:r>
      </w:ins>
    </w:p>
    <w:p w:rsidR="00000000" w:rsidRDefault="00015DCC">
      <w:pPr>
        <w:suppressAutoHyphens w:val="0"/>
        <w:spacing w:before="0" w:after="0" w:line="240" w:lineRule="auto"/>
        <w:jc w:val="left"/>
        <w:rPr>
          <w:ins w:id="456" w:author="Rodrigo Riquelme" w:date="2010-12-23T01:10:00Z"/>
        </w:rPr>
        <w:pPrChange w:id="457" w:author="Rodrigo Riquelme" w:date="2010-12-23T00:53:00Z">
          <w:pPr>
            <w:pStyle w:val="Subttulo"/>
            <w:outlineLvl w:val="1"/>
          </w:pPr>
        </w:pPrChange>
      </w:pPr>
      <w:ins w:id="458" w:author="Rodrigo Riquelme" w:date="2010-12-23T00:54:00Z">
        <w:r>
          <w:t>Password:admin</w:t>
        </w:r>
      </w:ins>
    </w:p>
    <w:p w:rsidR="00000000" w:rsidRDefault="007472BF">
      <w:pPr>
        <w:suppressAutoHyphens w:val="0"/>
        <w:spacing w:before="0" w:after="0" w:line="240" w:lineRule="auto"/>
        <w:jc w:val="left"/>
        <w:rPr>
          <w:ins w:id="459" w:author="Rodrigo Riquelme" w:date="2010-12-23T00:21:00Z"/>
        </w:rPr>
        <w:pPrChange w:id="460" w:author="Rodrigo Riquelme" w:date="2010-12-23T00:53:00Z">
          <w:pPr>
            <w:pStyle w:val="Subttulo"/>
            <w:outlineLvl w:val="1"/>
          </w:pPr>
        </w:pPrChange>
      </w:pPr>
    </w:p>
    <w:p w:rsidR="00000000" w:rsidRDefault="00234F6C">
      <w:pPr>
        <w:rPr>
          <w:ins w:id="461" w:author="Rodrigo Riquelme" w:date="2010-12-23T01:10:00Z"/>
        </w:rPr>
        <w:pPrChange w:id="462" w:author="Rodrigo Riquelme" w:date="2010-12-23T00:10:00Z">
          <w:pPr>
            <w:pStyle w:val="Subttulo"/>
            <w:outlineLvl w:val="1"/>
          </w:pPr>
        </w:pPrChange>
      </w:pPr>
      <w:ins w:id="463" w:author="Rodrigo Riquelme" w:date="2010-12-23T00:21:00Z">
        <w:r>
          <w:t xml:space="preserve">La documentación phpDoc está en la URL </w:t>
        </w:r>
      </w:ins>
      <w:ins w:id="464" w:author="Rodrigo Riquelme" w:date="2010-12-23T01:10:00Z">
        <w:r w:rsidR="00697603">
          <w:fldChar w:fldCharType="begin"/>
        </w:r>
        <w:r w:rsidR="00A874E9">
          <w:instrText xml:space="preserve"> HYPERLINK "</w:instrText>
        </w:r>
      </w:ins>
      <w:ins w:id="465" w:author="Rodrigo Riquelme" w:date="2010-12-23T00:21:00Z">
        <w:r w:rsidR="00A874E9">
          <w:instrText>http://</w:instrText>
        </w:r>
      </w:ins>
      <w:ins w:id="466" w:author="Rodrigo Riquelme" w:date="2010-12-23T01:10:00Z">
        <w:r w:rsidR="00A874E9">
          <w:instrText xml:space="preserve">umacms.no-ip.org/docs/phpdoc" </w:instrText>
        </w:r>
        <w:r w:rsidR="00697603">
          <w:fldChar w:fldCharType="separate"/>
        </w:r>
      </w:ins>
      <w:ins w:id="467" w:author="Rodrigo Riquelme" w:date="2010-12-23T00:21:00Z">
        <w:r w:rsidR="00A874E9" w:rsidRPr="00B66F26">
          <w:rPr>
            <w:rStyle w:val="Hipervnculo"/>
          </w:rPr>
          <w:t>http://</w:t>
        </w:r>
      </w:ins>
      <w:ins w:id="468" w:author="Rodrigo Riquelme" w:date="2010-12-23T01:10:00Z">
        <w:r w:rsidR="00A874E9" w:rsidRPr="00B66F26">
          <w:rPr>
            <w:rStyle w:val="Hipervnculo"/>
          </w:rPr>
          <w:t>umacms.no-ip.org/docs/phpdoc</w:t>
        </w:r>
        <w:r w:rsidR="00697603">
          <w:fldChar w:fldCharType="end"/>
        </w:r>
      </w:ins>
    </w:p>
    <w:p w:rsidR="00000000" w:rsidRDefault="0098171F">
      <w:pPr>
        <w:rPr>
          <w:ins w:id="469" w:author="Rodrigo Riquelme" w:date="2010-12-23T01:15:00Z"/>
        </w:rPr>
        <w:pPrChange w:id="470" w:author="Rodrigo Riquelme" w:date="2010-12-23T00:10:00Z">
          <w:pPr>
            <w:pStyle w:val="Subttulo"/>
            <w:outlineLvl w:val="1"/>
          </w:pPr>
        </w:pPrChange>
      </w:pPr>
      <w:ins w:id="471" w:author="Rodrigo Riquelme" w:date="2010-12-23T01:10:00Z">
        <w:r>
          <w:t xml:space="preserve">Los componentes XML de los formularios del admin </w:t>
        </w:r>
      </w:ins>
      <w:ins w:id="472" w:author="Rodrigo Riquelme" w:date="2010-12-23T01:15:00Z">
        <w:r w:rsidR="00697603">
          <w:fldChar w:fldCharType="begin"/>
        </w:r>
        <w:r>
          <w:instrText xml:space="preserve"> HYPERLINK "</w:instrText>
        </w:r>
      </w:ins>
      <w:ins w:id="473" w:author="Rodrigo Riquelme" w:date="2010-12-23T01:10:00Z">
        <w:r>
          <w:instrText>http://umacms.no-ip.org/admin/xml</w:instrText>
        </w:r>
      </w:ins>
      <w:ins w:id="474" w:author="Rodrigo Riquelme" w:date="2010-12-23T01:15:00Z">
        <w:r>
          <w:instrText xml:space="preserve">" </w:instrText>
        </w:r>
        <w:r w:rsidR="00697603">
          <w:fldChar w:fldCharType="separate"/>
        </w:r>
      </w:ins>
      <w:ins w:id="475" w:author="Rodrigo Riquelme" w:date="2010-12-23T01:10:00Z">
        <w:r w:rsidRPr="00B66F26">
          <w:rPr>
            <w:rStyle w:val="Hipervnculo"/>
          </w:rPr>
          <w:t>http://umacms.no-ip.org/admin/xml</w:t>
        </w:r>
      </w:ins>
      <w:ins w:id="476" w:author="Rodrigo Riquelme" w:date="2010-12-23T01:15:00Z">
        <w:r w:rsidR="00697603">
          <w:fldChar w:fldCharType="end"/>
        </w:r>
      </w:ins>
      <w:ins w:id="477" w:author="Rodrigo Riquelme" w:date="2010-12-23T01:10:00Z">
        <w:r>
          <w:t xml:space="preserve"> </w:t>
        </w:r>
      </w:ins>
      <w:ins w:id="478" w:author="Rodrigo Riquelme" w:date="2010-12-23T01:15:00Z">
        <w:r>
          <w:t>, se ha dejado intencionalmente abierto para ser explorados.</w:t>
        </w:r>
      </w:ins>
    </w:p>
    <w:p w:rsidR="00000000" w:rsidRDefault="0098171F">
      <w:pPr>
        <w:rPr>
          <w:ins w:id="479" w:author="Rodrigo Riquelme" w:date="2010-12-23T01:19:00Z"/>
        </w:rPr>
        <w:pPrChange w:id="480" w:author="Rodrigo Riquelme" w:date="2010-12-23T00:10:00Z">
          <w:pPr>
            <w:pStyle w:val="Subttulo"/>
            <w:outlineLvl w:val="1"/>
          </w:pPr>
        </w:pPrChange>
      </w:pPr>
      <w:ins w:id="481" w:author="Rodrigo Riquelme" w:date="2010-12-23T01:15:00Z">
        <w:r>
          <w:t>L</w:t>
        </w:r>
      </w:ins>
      <w:r w:rsidR="00010D4C">
        <w:t>a</w:t>
      </w:r>
      <w:ins w:id="482" w:author="Rodrigo Riquelme" w:date="2010-12-23T01:15:00Z">
        <w:r>
          <w:t xml:space="preserve"> </w:t>
        </w:r>
      </w:ins>
      <w:ins w:id="483" w:author="Rodrigo Riquelme" w:date="2010-12-23T01:16:00Z">
        <w:r>
          <w:t>documentación</w:t>
        </w:r>
      </w:ins>
      <w:ins w:id="484" w:author="Rodrigo Riquelme" w:date="2010-12-23T01:15:00Z">
        <w:r>
          <w:t xml:space="preserve"> </w:t>
        </w:r>
      </w:ins>
      <w:ins w:id="485" w:author="Rodrigo Riquelme" w:date="2010-12-23T01:17:00Z">
        <w:r>
          <w:t>con los links para</w:t>
        </w:r>
      </w:ins>
      <w:ins w:id="486" w:author="Rodrigo Riquelme" w:date="2010-12-23T01:16:00Z">
        <w:r>
          <w:t xml:space="preserve"> </w:t>
        </w:r>
      </w:ins>
      <w:ins w:id="487" w:author="Rodrigo Riquelme" w:date="2010-12-23T01:17:00Z">
        <w:r>
          <w:t>explorar</w:t>
        </w:r>
      </w:ins>
      <w:ins w:id="488" w:author="Rodrigo Riquelme" w:date="2010-12-23T01:16:00Z">
        <w:r>
          <w:t xml:space="preserve"> </w:t>
        </w:r>
      </w:ins>
      <w:r w:rsidR="00010D4C">
        <w:t xml:space="preserve">y </w:t>
      </w:r>
      <w:ins w:id="489" w:author="Rodrigo Riquelme" w:date="2010-12-23T01:16:00Z">
        <w:r>
          <w:t xml:space="preserve">ver los componentes </w:t>
        </w:r>
      </w:ins>
      <w:ins w:id="490" w:author="Rodrigo Riquelme" w:date="2010-12-23T00:21:00Z">
        <w:r w:rsidR="00234F6C">
          <w:t xml:space="preserve"> </w:t>
        </w:r>
      </w:ins>
      <w:ins w:id="491" w:author="Rodrigo Riquelme" w:date="2010-12-23T01:18:00Z">
        <w:r>
          <w:t xml:space="preserve">MVC están en </w:t>
        </w:r>
      </w:ins>
      <w:ins w:id="492" w:author="Rodrigo Riquelme" w:date="2010-12-23T01:19:00Z">
        <w:r w:rsidR="00697603">
          <w:fldChar w:fldCharType="begin"/>
        </w:r>
        <w:r>
          <w:instrText xml:space="preserve"> HYPERLINK "</w:instrText>
        </w:r>
      </w:ins>
      <w:ins w:id="493" w:author="Rodrigo Riquelme" w:date="2010-12-23T01:18:00Z">
        <w:r>
          <w:instrText>http://umacms.no-ip.org/docs/components</w:instrText>
        </w:r>
      </w:ins>
      <w:ins w:id="494" w:author="Rodrigo Riquelme" w:date="2010-12-23T01:19:00Z">
        <w:r>
          <w:instrText xml:space="preserve">" </w:instrText>
        </w:r>
        <w:r w:rsidR="00697603">
          <w:fldChar w:fldCharType="separate"/>
        </w:r>
      </w:ins>
      <w:ins w:id="495" w:author="Rodrigo Riquelme" w:date="2010-12-23T01:18:00Z">
        <w:r w:rsidRPr="00B66F26">
          <w:rPr>
            <w:rStyle w:val="Hipervnculo"/>
          </w:rPr>
          <w:t>http://umacms.no-ip.org/docs/components</w:t>
        </w:r>
      </w:ins>
      <w:ins w:id="496" w:author="Rodrigo Riquelme" w:date="2010-12-23T01:19:00Z">
        <w:r w:rsidR="00697603">
          <w:fldChar w:fldCharType="end"/>
        </w:r>
      </w:ins>
    </w:p>
    <w:p w:rsidR="00000000" w:rsidRDefault="0098171F">
      <w:pPr>
        <w:rPr>
          <w:ins w:id="497" w:author="Rodrigo Riquelme" w:date="2010-12-23T01:20:00Z"/>
        </w:rPr>
        <w:pPrChange w:id="498" w:author="Rodrigo Riquelme" w:date="2010-12-23T00:10:00Z">
          <w:pPr>
            <w:pStyle w:val="Subttulo"/>
            <w:outlineLvl w:val="1"/>
          </w:pPr>
        </w:pPrChange>
      </w:pPr>
      <w:ins w:id="499" w:author="Rodrigo Riquelme" w:date="2010-12-23T01:19:00Z">
        <w:r>
          <w:t xml:space="preserve">Los scripts de creación de base de datos e instalación de ffmpeg en Ubuntu 10.04 están en </w:t>
        </w:r>
      </w:ins>
      <w:ins w:id="500" w:author="Rodrigo Riquelme" w:date="2010-12-23T01:20:00Z">
        <w:r w:rsidR="00697603">
          <w:fldChar w:fldCharType="begin"/>
        </w:r>
        <w:r w:rsidR="00786814">
          <w:instrText xml:space="preserve"> HYPERLINK "</w:instrText>
        </w:r>
      </w:ins>
      <w:ins w:id="501" w:author="Rodrigo Riquelme" w:date="2010-12-23T01:19:00Z">
        <w:r w:rsidR="00697603" w:rsidRPr="00697603">
          <w:rPr>
            <w:rPrChange w:id="502" w:author="Rodrigo Riquelme" w:date="2010-12-23T01:20:00Z">
              <w:rPr>
                <w:rStyle w:val="Hipervnculo"/>
              </w:rPr>
            </w:rPrChange>
          </w:rPr>
          <w:instrText>http://umacms.no-ip.</w:instrText>
        </w:r>
      </w:ins>
      <w:ins w:id="503" w:author="Rodrigo Riquelme" w:date="2010-12-23T01:20:00Z">
        <w:r w:rsidR="00697603" w:rsidRPr="00697603">
          <w:rPr>
            <w:rPrChange w:id="504" w:author="Rodrigo Riquelme" w:date="2010-12-23T01:20:00Z">
              <w:rPr>
                <w:color w:val="0000FF"/>
                <w:u w:val="single"/>
              </w:rPr>
            </w:rPrChange>
          </w:rPr>
          <w:instrText>org/scripts</w:instrText>
        </w:r>
        <w:r w:rsidR="00786814">
          <w:instrText xml:space="preserve">" </w:instrText>
        </w:r>
        <w:r w:rsidR="00697603">
          <w:fldChar w:fldCharType="separate"/>
        </w:r>
      </w:ins>
      <w:ins w:id="505" w:author="Rodrigo Riquelme" w:date="2010-12-23T01:19:00Z">
        <w:r w:rsidR="0000631D" w:rsidRPr="0000631D">
          <w:rPr>
            <w:rStyle w:val="Hipervnculo"/>
          </w:rPr>
          <w:t>http://umacms.no-ip.</w:t>
        </w:r>
      </w:ins>
      <w:ins w:id="506" w:author="Rodrigo Riquelme" w:date="2010-12-23T01:20:00Z">
        <w:r w:rsidR="00697603" w:rsidRPr="00697603">
          <w:rPr>
            <w:rStyle w:val="Hipervnculo"/>
            <w:rPrChange w:id="507" w:author="Rodrigo Riquelme" w:date="2010-12-23T01:20:00Z">
              <w:rPr>
                <w:color w:val="0000FF"/>
                <w:u w:val="single"/>
              </w:rPr>
            </w:rPrChange>
          </w:rPr>
          <w:t>org/scripts</w:t>
        </w:r>
        <w:r w:rsidR="00697603">
          <w:fldChar w:fldCharType="end"/>
        </w:r>
      </w:ins>
    </w:p>
    <w:p w:rsidR="00000000" w:rsidRDefault="00786814">
      <w:pPr>
        <w:rPr>
          <w:ins w:id="508" w:author="Rodrigo Riquelme" w:date="2010-12-23T01:20:00Z"/>
        </w:rPr>
        <w:pPrChange w:id="509" w:author="Rodrigo Riquelme" w:date="2010-12-23T00:10:00Z">
          <w:pPr>
            <w:pStyle w:val="Subttulo"/>
            <w:outlineLvl w:val="1"/>
          </w:pPr>
        </w:pPrChange>
      </w:pPr>
      <w:ins w:id="510" w:author="Rodrigo Riquelme" w:date="2010-12-23T01:20:00Z">
        <w:r>
          <w:t>Repositorio en Google Code</w:t>
        </w:r>
      </w:ins>
      <w:r w:rsidR="00010D4C">
        <w:t>.</w:t>
      </w:r>
    </w:p>
    <w:p w:rsidR="00000000" w:rsidRDefault="00786814">
      <w:pPr>
        <w:rPr>
          <w:ins w:id="511" w:author="Rodrigo Riquelme" w:date="2010-12-23T01:21:00Z"/>
        </w:rPr>
        <w:pPrChange w:id="512" w:author="Rodrigo Riquelme" w:date="2010-12-23T00:10:00Z">
          <w:pPr>
            <w:pStyle w:val="Subttulo"/>
            <w:outlineLvl w:val="1"/>
          </w:pPr>
        </w:pPrChange>
      </w:pPr>
      <w:ins w:id="513"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4" w:author="Rodrigo Riquelme" w:date="2010-12-23T00:10:00Z"/>
        </w:rPr>
      </w:pPr>
      <w:bookmarkStart w:id="515" w:name="_Toc280970318"/>
      <w:ins w:id="516" w:author="Rodrigo Riquelme" w:date="2010-12-23T00:10:00Z">
        <w:r>
          <w:t>4.</w:t>
        </w:r>
      </w:ins>
      <w:r>
        <w:t>9</w:t>
      </w:r>
      <w:ins w:id="517" w:author="Rodrigo Riquelme" w:date="2010-12-23T00:10:00Z">
        <w:r>
          <w:t>.</w:t>
        </w:r>
      </w:ins>
      <w:r w:rsidR="00010D4C">
        <w:t xml:space="preserve"> </w:t>
      </w:r>
      <w:ins w:id="518" w:author="Rodrigo Riquelme" w:date="2010-12-23T00:10:00Z">
        <w:r>
          <w:t>P</w:t>
        </w:r>
      </w:ins>
      <w:r>
        <w:t>lan de pruebas</w:t>
      </w:r>
      <w:bookmarkEnd w:id="51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7472BF">
      <w:pPr>
        <w:rPr>
          <w:ins w:id="519" w:author="Rodrigo Riquelme" w:date="2010-12-23T01:20:00Z"/>
        </w:rPr>
        <w:pPrChange w:id="520"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7472BF">
      <w:pPr>
        <w:rPr>
          <w:ins w:id="521" w:author="Rodrigo Riquelme" w:date="2010-12-23T00:10:00Z"/>
        </w:rPr>
        <w:pPrChange w:id="522" w:author="Rodrigo Riquelme" w:date="2010-12-23T00:10:00Z">
          <w:pPr>
            <w:pStyle w:val="Subttulo"/>
            <w:outlineLvl w:val="1"/>
          </w:pPr>
        </w:pPrChange>
      </w:pPr>
    </w:p>
    <w:p w:rsidR="00C43BA3" w:rsidRPr="001175CC" w:rsidRDefault="000D5E98" w:rsidP="0031339F">
      <w:pPr>
        <w:pStyle w:val="Subttulo"/>
        <w:outlineLvl w:val="1"/>
        <w:rPr>
          <w:del w:id="523"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E42D27" w:rsidRPr="001175CC" w:rsidRDefault="0031339F" w:rsidP="0031339F">
      <w:pPr>
        <w:pStyle w:val="Subttulo"/>
        <w:outlineLvl w:val="1"/>
        <w:rPr>
          <w:del w:id="536" w:author="Rodrigo Riquelme" w:date="2010-12-05T11:46:00Z"/>
        </w:rPr>
      </w:pPr>
      <w:del w:id="53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7472BF" w:rsidP="0031339F">
      <w:pPr>
        <w:rPr>
          <w:del w:id="538" w:author="Rodrigo Riquelme" w:date="2010-12-05T11:46:00Z"/>
        </w:rPr>
      </w:pPr>
      <w:del w:id="539" w:author="Rodrigo Riquelme" w:date="2010-12-05T11:46:00Z">
        <w:r>
          <w:rPr>
            <w:noProof/>
            <w:lang w:eastAsia="es-CL"/>
            <w:rPrChange w:id="54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1" w:author="Rodrigo Riquelme" w:date="2010-12-05T11:46:00Z"/>
        </w:rPr>
      </w:pPr>
      <w:del w:id="542" w:author="Rodrigo Riquelme" w:date="2010-12-05T11:46:00Z">
        <w:r w:rsidRPr="001175CC">
          <w:delText>Ilustración 38 – Login Uma-CMS</w:delText>
        </w:r>
      </w:del>
    </w:p>
    <w:p w:rsidR="0031339F" w:rsidRPr="001175CC" w:rsidRDefault="007472BF"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6" w:author="Rodrigo Riquelme" w:date="2010-12-05T11:46:00Z"/>
        </w:rPr>
      </w:pPr>
      <w:del w:id="547" w:author="Rodrigo Riquelme" w:date="2010-12-05T11:46:00Z">
        <w:r w:rsidRPr="001175CC">
          <w:delText>Ilustración 39 – Menú principal Uma-CMS</w:delText>
        </w:r>
      </w:del>
    </w:p>
    <w:p w:rsidR="0031339F" w:rsidRPr="001175CC" w:rsidRDefault="007472BF"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40 – Pantalla configuración del sistema</w:delText>
        </w:r>
      </w:del>
    </w:p>
    <w:p w:rsidR="0031339F" w:rsidRPr="001175CC" w:rsidRDefault="0031339F" w:rsidP="0031339F">
      <w:pPr>
        <w:rPr>
          <w:del w:id="553" w:author="Rodrigo Riquelme" w:date="2010-12-05T11:46:00Z"/>
        </w:rPr>
      </w:pPr>
    </w:p>
    <w:p w:rsidR="0031339F" w:rsidRPr="001175CC" w:rsidRDefault="007472BF" w:rsidP="0031339F">
      <w:pPr>
        <w:rPr>
          <w:del w:id="554" w:author="Rodrigo Riquelme" w:date="2010-12-05T11:46:00Z"/>
        </w:rPr>
      </w:pPr>
      <w:del w:id="555" w:author="Rodrigo Riquelme" w:date="2010-12-05T11:46:00Z">
        <w:r>
          <w:rPr>
            <w:noProof/>
            <w:lang w:eastAsia="es-CL"/>
            <w:rPrChange w:id="55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7" w:author="Rodrigo Riquelme" w:date="2010-12-05T11:46:00Z"/>
        </w:rPr>
      </w:pPr>
      <w:del w:id="558" w:author="Rodrigo Riquelme" w:date="2010-12-05T11:46:00Z">
        <w:r w:rsidRPr="001175CC">
          <w:delText>Ilustración 41 – Pantalla Configuración del Sitio</w:delText>
        </w:r>
      </w:del>
    </w:p>
    <w:p w:rsidR="0031339F" w:rsidRPr="001175CC" w:rsidRDefault="007472BF"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42 – Pantalla contenido Menú</w:delText>
        </w:r>
      </w:del>
    </w:p>
    <w:p w:rsidR="0031339F" w:rsidRPr="001175CC" w:rsidRDefault="0031339F" w:rsidP="0031339F">
      <w:pPr>
        <w:rPr>
          <w:del w:id="564" w:author="Rodrigo Riquelme" w:date="2010-12-05T11:46:00Z"/>
        </w:rPr>
      </w:pPr>
    </w:p>
    <w:p w:rsidR="0031339F" w:rsidRPr="001175CC" w:rsidRDefault="007472BF" w:rsidP="0031339F">
      <w:pPr>
        <w:rPr>
          <w:del w:id="565" w:author="Rodrigo Riquelme" w:date="2010-12-05T11:46:00Z"/>
        </w:rPr>
      </w:pPr>
      <w:del w:id="566" w:author="Rodrigo Riquelme" w:date="2010-12-05T11:46:00Z">
        <w:r>
          <w:rPr>
            <w:noProof/>
            <w:lang w:eastAsia="es-CL"/>
            <w:rPrChange w:id="56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8" w:author="Rodrigo Riquelme" w:date="2010-12-05T11:46:00Z"/>
        </w:rPr>
      </w:pPr>
      <w:del w:id="569" w:author="Rodrigo Riquelme" w:date="2010-12-05T11:46:00Z">
        <w:r w:rsidRPr="001175CC">
          <w:delText>Ilustración 43 –Pantalla contenido paginas</w:delText>
        </w:r>
      </w:del>
    </w:p>
    <w:p w:rsidR="00C43BA3" w:rsidRPr="001175CC" w:rsidRDefault="00C43BA3" w:rsidP="0031339F">
      <w:pPr>
        <w:rPr>
          <w:del w:id="570" w:author="Rodrigo Riquelme" w:date="2010-12-05T11:46:00Z"/>
        </w:rPr>
      </w:pPr>
    </w:p>
    <w:p w:rsidR="0031339F" w:rsidRPr="001175CC" w:rsidRDefault="0031339F" w:rsidP="0031339F">
      <w:pPr>
        <w:rPr>
          <w:del w:id="571" w:author="Rodrigo Riquelme" w:date="2010-12-05T11:46:00Z"/>
        </w:rPr>
      </w:pPr>
    </w:p>
    <w:p w:rsidR="0031339F" w:rsidRPr="001175CC" w:rsidRDefault="007472BF" w:rsidP="0031339F">
      <w:pPr>
        <w:rPr>
          <w:del w:id="572" w:author="Rodrigo Riquelme" w:date="2010-12-05T11:46:00Z"/>
        </w:rPr>
      </w:pPr>
      <w:del w:id="573" w:author="Rodrigo Riquelme" w:date="2010-12-05T11:46:00Z">
        <w:r>
          <w:rPr>
            <w:noProof/>
            <w:lang w:eastAsia="es-CL"/>
            <w:rPrChange w:id="57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5" w:author="Rodrigo Riquelme" w:date="2010-12-05T11:46:00Z"/>
        </w:rPr>
      </w:pPr>
      <w:del w:id="576" w:author="Rodrigo Riquelme" w:date="2010-12-05T11:46:00Z">
        <w:r w:rsidRPr="001175CC">
          <w:delText>Ilustración 44 – Pantalla Videos opción Videos</w:delText>
        </w:r>
      </w:del>
    </w:p>
    <w:p w:rsidR="0031339F" w:rsidRPr="001175CC" w:rsidRDefault="007472BF"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0" w:author="Rodrigo Riquelme" w:date="2010-12-05T11:46:00Z"/>
        </w:rPr>
      </w:pPr>
      <w:del w:id="581" w:author="Rodrigo Riquelme" w:date="2010-12-05T11:46:00Z">
        <w:r w:rsidRPr="001175CC">
          <w:delText>Ilustración 45 –Pantalla video Opción Tipo Videos</w:delText>
        </w:r>
      </w:del>
    </w:p>
    <w:p w:rsidR="0031339F" w:rsidRPr="001175CC" w:rsidRDefault="007472BF"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5" w:author="Rodrigo Riquelme" w:date="2010-12-05T11:46:00Z"/>
        </w:rPr>
      </w:pPr>
      <w:del w:id="586" w:author="Rodrigo Riquelme" w:date="2010-12-05T11:46:00Z">
        <w:r w:rsidRPr="001175CC">
          <w:delText>Ilustración 46 – Pantalla Videos Opción categorías</w:delText>
        </w:r>
      </w:del>
    </w:p>
    <w:p w:rsidR="0031339F" w:rsidRPr="001175CC" w:rsidRDefault="0031339F" w:rsidP="0031339F">
      <w:pPr>
        <w:rPr>
          <w:del w:id="587" w:author="Rodrigo Riquelme" w:date="2010-12-05T11:46:00Z"/>
        </w:rPr>
      </w:pPr>
    </w:p>
    <w:p w:rsidR="0031339F" w:rsidRPr="001175CC" w:rsidRDefault="007472BF" w:rsidP="0031339F">
      <w:pPr>
        <w:rPr>
          <w:del w:id="588" w:author="Rodrigo Riquelme" w:date="2010-12-05T11:46:00Z"/>
        </w:rPr>
      </w:pPr>
      <w:del w:id="589" w:author="Rodrigo Riquelme" w:date="2010-12-05T11:46:00Z">
        <w:r>
          <w:rPr>
            <w:noProof/>
            <w:lang w:eastAsia="es-CL"/>
            <w:rPrChange w:id="590">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1" w:author="Rodrigo Riquelme" w:date="2010-12-05T11:46:00Z"/>
        </w:rPr>
      </w:pPr>
      <w:del w:id="592" w:author="Rodrigo Riquelme" w:date="2010-12-05T11:46:00Z">
        <w:r w:rsidRPr="001175CC">
          <w:delText>Ilustración 47– Pantalla Videos Opción Etiquetas</w:delText>
        </w:r>
      </w:del>
    </w:p>
    <w:p w:rsidR="0031339F" w:rsidRPr="001175CC" w:rsidRDefault="0031339F" w:rsidP="0031339F">
      <w:pPr>
        <w:rPr>
          <w:del w:id="593" w:author="Rodrigo Riquelme" w:date="2010-12-05T11:46:00Z"/>
        </w:rPr>
      </w:pPr>
    </w:p>
    <w:p w:rsidR="0031339F" w:rsidRPr="001175CC" w:rsidRDefault="007472BF" w:rsidP="0031339F">
      <w:pPr>
        <w:rPr>
          <w:del w:id="594" w:author="Rodrigo Riquelme" w:date="2010-12-05T11:46:00Z"/>
        </w:rPr>
      </w:pPr>
      <w:del w:id="595" w:author="Rodrigo Riquelme" w:date="2010-12-05T11:46:00Z">
        <w:r>
          <w:rPr>
            <w:noProof/>
            <w:lang w:eastAsia="es-CL"/>
            <w:rPrChange w:id="59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7" w:author="Rodrigo Riquelme" w:date="2010-12-05T11:46:00Z"/>
        </w:rPr>
      </w:pPr>
      <w:del w:id="598" w:author="Rodrigo Riquelme" w:date="2010-12-05T11:46:00Z">
        <w:r w:rsidRPr="001175CC">
          <w:delText>Ilustración 48 – Pantalla Videos opción Miniaturas</w:delText>
        </w:r>
      </w:del>
    </w:p>
    <w:p w:rsidR="0031339F" w:rsidRPr="001175CC" w:rsidRDefault="0031339F" w:rsidP="0031339F">
      <w:pPr>
        <w:rPr>
          <w:del w:id="599"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0" w:name="_Toc280970369"/>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bookmarkEnd w:id="600"/>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1" w:author="Rodrigo Riquelme" w:date="2010-12-23T00:10:00Z"/>
        </w:rPr>
      </w:pPr>
      <w:bookmarkStart w:id="602" w:name="_Toc280970319"/>
      <w:ins w:id="603" w:author="Rodrigo Riquelme" w:date="2010-12-23T00:10:00Z">
        <w:r>
          <w:t>4.</w:t>
        </w:r>
      </w:ins>
      <w:r>
        <w:t>10</w:t>
      </w:r>
      <w:ins w:id="604" w:author="Rodrigo Riquelme" w:date="2010-12-23T00:10:00Z">
        <w:r>
          <w:t>.</w:t>
        </w:r>
      </w:ins>
      <w:r>
        <w:t xml:space="preserve"> </w:t>
      </w:r>
      <w:ins w:id="605" w:author="Rodrigo Riquelme" w:date="2010-12-23T00:10:00Z">
        <w:r>
          <w:t>P</w:t>
        </w:r>
      </w:ins>
      <w:r>
        <w:t>lan de liberación</w:t>
      </w:r>
      <w:bookmarkEnd w:id="602"/>
    </w:p>
    <w:p w:rsidR="00000000" w:rsidRDefault="00010D4C">
      <w:pPr>
        <w:tabs>
          <w:tab w:val="left" w:pos="3390"/>
        </w:tabs>
        <w:pPrChange w:id="606"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7" w:name="_Toc280970320"/>
      <w:commentRangeStart w:id="608"/>
      <w:r w:rsidRPr="001175CC">
        <w:t xml:space="preserve">5. </w:t>
      </w:r>
      <w:r>
        <w:t>Conclusiones</w:t>
      </w:r>
      <w:commentRangeEnd w:id="608"/>
      <w:r w:rsidR="0070187F">
        <w:rPr>
          <w:rStyle w:val="Refdecomentario"/>
          <w:b w:val="0"/>
          <w:bCs w:val="0"/>
          <w:color w:val="auto"/>
          <w:kern w:val="0"/>
          <w:szCs w:val="20"/>
          <w:lang w:eastAsia="en-US"/>
        </w:rPr>
        <w:commentReference w:id="608"/>
      </w:r>
      <w:bookmarkEnd w:id="607"/>
    </w:p>
    <w:p w:rsidR="001175CC" w:rsidRDefault="001175CC" w:rsidP="001175CC">
      <w:pPr>
        <w:pStyle w:val="Encabezado"/>
        <w:rPr>
          <w:ins w:id="609"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0" w:author="copesa" w:date="2010-12-22T14:03:00Z">
        <w:r>
          <w:t>ó</w:t>
        </w:r>
      </w:ins>
      <w:bookmarkStart w:id="611" w:name="_GoBack"/>
      <w:bookmarkEnd w:id="611"/>
      <w:del w:id="612"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3" w:name="_Toc280970321"/>
      <w:r>
        <w:t>5</w:t>
      </w:r>
      <w:r w:rsidRPr="00F23A57">
        <w:t>.</w:t>
      </w:r>
      <w:r w:rsidR="00C061FC">
        <w:t>5</w:t>
      </w:r>
      <w:r w:rsidRPr="00F23A57">
        <w:t xml:space="preserve">. </w:t>
      </w:r>
      <w:r>
        <w:t>Conclusiones proyección proyecto titulo</w:t>
      </w:r>
      <w:bookmarkEnd w:id="61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4" w:name="_Toc280970322"/>
      <w:r w:rsidRPr="00134FCB">
        <w:rPr>
          <w:lang w:val="en-US"/>
        </w:rPr>
        <w:t>6</w:t>
      </w:r>
      <w:r w:rsidR="00CC20D5" w:rsidRPr="00134FCB">
        <w:rPr>
          <w:lang w:val="en-US"/>
        </w:rPr>
        <w:t xml:space="preserve">. </w:t>
      </w:r>
      <w:r w:rsidR="00DF02B6" w:rsidRPr="00134FCB">
        <w:rPr>
          <w:lang w:val="en-US"/>
        </w:rPr>
        <w:t>Bibliografía</w:t>
      </w:r>
      <w:bookmarkEnd w:id="61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6"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7"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8"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9"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0"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21" w:author="Rodrigo Riquelme" w:date="2010-12-23T01:33:00Z"/>
          <w:lang w:val="en-US"/>
          <w:rPrChange w:id="622" w:author="manolo" w:date="2010-12-23T14:39:00Z">
            <w:rPr>
              <w:ins w:id="623" w:author="Rodrigo Riquelme" w:date="2010-12-23T01:33:00Z"/>
            </w:rPr>
          </w:rPrChange>
        </w:rPr>
      </w:pPr>
      <w:r w:rsidRPr="00460025">
        <w:rPr>
          <w:rStyle w:val="Hipervnculo"/>
          <w:b/>
          <w:color w:val="000000"/>
          <w:u w:val="none"/>
          <w:lang w:val="en-US"/>
        </w:rPr>
        <w:t>Google TV</w:t>
      </w:r>
      <w:ins w:id="624"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5"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6" w:author="Rodrigo Riquelme" w:date="2010-12-23T01:34:00Z"/>
          <w:rStyle w:val="Hipervnculo"/>
          <w:color w:val="000000"/>
          <w:u w:val="none"/>
          <w:lang w:val="en-US"/>
        </w:rPr>
      </w:pPr>
      <w:ins w:id="627" w:author="Rodrigo Riquelme" w:date="2010-12-23T01:33:00Z">
        <w:r w:rsidRPr="00697603">
          <w:rPr>
            <w:rStyle w:val="Hipervnculo"/>
            <w:b/>
            <w:color w:val="000000"/>
            <w:u w:val="none"/>
            <w:lang w:val="en-US"/>
            <w:rPrChange w:id="62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0" w:author="Rodrigo Riquelme" w:date="2010-12-23T01:33:00Z">
        <w:r w:rsidR="00583F65" w:rsidRPr="007517AA">
          <w:rPr>
            <w:rStyle w:val="Hipervnculo"/>
            <w:color w:val="000000"/>
            <w:u w:val="none"/>
            <w:lang w:val="en-US"/>
          </w:rPr>
          <w:instrText>http://diveintohtml5.org/video.html</w:instrText>
        </w:r>
      </w:ins>
      <w:ins w:id="63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2" w:author="Rodrigo Riquelme" w:date="2010-12-23T01:33:00Z">
        <w:r w:rsidR="00583F65" w:rsidRPr="00B66F26">
          <w:rPr>
            <w:rStyle w:val="Hipervnculo"/>
            <w:lang w:val="en-US"/>
          </w:rPr>
          <w:t>http://diveintohtml5.org/video.html</w:t>
        </w:r>
      </w:ins>
      <w:ins w:id="63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4" w:name="_Toc280970323"/>
      <w:r>
        <w:t>Glosario</w:t>
      </w:r>
      <w:bookmarkEnd w:id="63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5" w:name="_Toc280970324"/>
      <w:r w:rsidRPr="0064191E">
        <w:rPr>
          <w:lang w:val="en-US"/>
        </w:rPr>
        <w:t>Acrónimos</w:t>
      </w:r>
      <w:bookmarkEnd w:id="63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6" w:author="manolo" w:date="2010-12-23T14:39:00Z">
            <w:rPr>
              <w:rStyle w:val="google-src-text"/>
            </w:rPr>
          </w:rPrChange>
        </w:rPr>
      </w:pPr>
      <w:r w:rsidRPr="00697603">
        <w:rPr>
          <w:rStyle w:val="google-src-text"/>
          <w:b/>
          <w:lang w:val="en-US"/>
          <w:rPrChange w:id="637" w:author="manolo" w:date="2010-12-23T14:39:00Z">
            <w:rPr>
              <w:rStyle w:val="google-src-text"/>
              <w:b/>
            </w:rPr>
          </w:rPrChange>
        </w:rPr>
        <w:t>GPL:</w:t>
      </w:r>
      <w:r w:rsidRPr="00697603">
        <w:rPr>
          <w:bCs/>
          <w:lang w:val="en-US"/>
          <w:rPrChange w:id="63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9"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40" w:author="manolo" w:date="2010-12-23T14:39:00Z">
            <w:rPr>
              <w:rFonts w:cs="Times New Roman"/>
              <w:i/>
              <w:szCs w:val="24"/>
              <w:lang w:val="en-US"/>
            </w:rPr>
          </w:rPrChange>
        </w:rPr>
        <w:t>Representational</w:t>
      </w:r>
      <w:r w:rsidR="00C061FC">
        <w:rPr>
          <w:szCs w:val="24"/>
          <w:lang w:val="en-US"/>
        </w:rPr>
        <w:t xml:space="preserve"> </w:t>
      </w:r>
      <w:r w:rsidRPr="00697603">
        <w:rPr>
          <w:szCs w:val="24"/>
          <w:lang w:val="en-US"/>
          <w:rPrChange w:id="641"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72BF" w:rsidRDefault="007472BF">
      <w:pPr>
        <w:spacing w:before="0" w:after="0" w:line="240" w:lineRule="auto"/>
      </w:pPr>
      <w:r>
        <w:separator/>
      </w:r>
    </w:p>
  </w:endnote>
  <w:endnote w:type="continuationSeparator" w:id="0">
    <w:p w:rsidR="007472BF" w:rsidRDefault="007472BF">
      <w:pPr>
        <w:spacing w:before="0" w:after="0" w:line="240" w:lineRule="auto"/>
      </w:pPr>
      <w:r>
        <w:continuationSeparator/>
      </w:r>
    </w:p>
  </w:endnote>
  <w:endnote w:type="continuationNotice" w:id="1">
    <w:p w:rsidR="007472BF" w:rsidRDefault="007472B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149</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72BF" w:rsidRDefault="007472BF">
      <w:pPr>
        <w:spacing w:before="0" w:after="0" w:line="240" w:lineRule="auto"/>
      </w:pPr>
      <w:r>
        <w:separator/>
      </w:r>
    </w:p>
  </w:footnote>
  <w:footnote w:type="continuationSeparator" w:id="0">
    <w:p w:rsidR="007472BF" w:rsidRDefault="007472BF">
      <w:pPr>
        <w:spacing w:before="0" w:after="0" w:line="240" w:lineRule="auto"/>
      </w:pPr>
      <w:r>
        <w:continuationSeparator/>
      </w:r>
    </w:p>
  </w:footnote>
  <w:footnote w:type="continuationNotice" w:id="1">
    <w:p w:rsidR="007472BF" w:rsidRDefault="007472BF">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2B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4FADED9-0716-4462-8CE3-C393A98DA621}">
  <ds:schemaRefs>
    <ds:schemaRef ds:uri="http://schemas.openxmlformats.org/officeDocument/2006/bibliography"/>
  </ds:schemaRefs>
</ds:datastoreItem>
</file>

<file path=customXml/itemProps2.xml><?xml version="1.0" encoding="utf-8"?>
<ds:datastoreItem xmlns:ds="http://schemas.openxmlformats.org/officeDocument/2006/customXml" ds:itemID="{65FE1255-ADF6-41D9-BD68-2118C31D9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Pages>
  <Words>17831</Words>
  <Characters>98074</Characters>
  <Application>Microsoft Office Word</Application>
  <DocSecurity>0</DocSecurity>
  <Lines>817</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115674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2010-12-24T19:53:00Z</dcterms:modified>
</cp:coreProperties>
</file>