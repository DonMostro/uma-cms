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44FBE"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44FBE"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644FBE">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44FBE"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644FBE"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644FBE"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644FBE"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644FBE"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644FBE"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644FBE"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644FB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644FBE"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644FBE">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644FBE">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644FBE">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644FBE">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644FBE">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644FBE">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644FBE">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44FBE"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644FBE"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644FBE"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644FBE"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644FBE"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644FBE"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644FBE"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644FBE"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644FBE"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644FBE"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644FBE"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4FBE" w:rsidRDefault="00644FBE">
      <w:pPr>
        <w:spacing w:before="0" w:after="0" w:line="240" w:lineRule="auto"/>
      </w:pPr>
      <w:r>
        <w:separator/>
      </w:r>
    </w:p>
  </w:endnote>
  <w:endnote w:type="continuationSeparator" w:id="0">
    <w:p w:rsidR="00644FBE" w:rsidRDefault="00644FBE">
      <w:pPr>
        <w:spacing w:before="0" w:after="0" w:line="240" w:lineRule="auto"/>
      </w:pPr>
      <w:r>
        <w:continuationSeparator/>
      </w:r>
    </w:p>
  </w:endnote>
  <w:endnote w:type="continuationNotice" w:id="1">
    <w:p w:rsidR="00644FBE" w:rsidRDefault="00644FB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12</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4FBE" w:rsidRDefault="00644FBE">
      <w:pPr>
        <w:spacing w:before="0" w:after="0" w:line="240" w:lineRule="auto"/>
      </w:pPr>
      <w:r>
        <w:separator/>
      </w:r>
    </w:p>
  </w:footnote>
  <w:footnote w:type="continuationSeparator" w:id="0">
    <w:p w:rsidR="00644FBE" w:rsidRDefault="00644FBE">
      <w:pPr>
        <w:spacing w:before="0" w:after="0" w:line="240" w:lineRule="auto"/>
      </w:pPr>
      <w:r>
        <w:continuationSeparator/>
      </w:r>
    </w:p>
  </w:footnote>
  <w:footnote w:type="continuationNotice" w:id="1">
    <w:p w:rsidR="00644FBE" w:rsidRDefault="00644FB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4FBE"/>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845A3B6-3B1D-4F6C-9918-E74AF339D7CA}">
  <ds:schemaRefs>
    <ds:schemaRef ds:uri="http://schemas.openxmlformats.org/officeDocument/2006/bibliography"/>
  </ds:schemaRefs>
</ds:datastoreItem>
</file>

<file path=customXml/itemProps2.xml><?xml version="1.0" encoding="utf-8"?>
<ds:datastoreItem xmlns:ds="http://schemas.openxmlformats.org/officeDocument/2006/customXml" ds:itemID="{7C208BFB-3B47-4754-8D0B-723C4A1EE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1</Pages>
  <Words>17448</Words>
  <Characters>95965</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113187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2010-12-24T17:47:00Z</dcterms:modified>
</cp:coreProperties>
</file>