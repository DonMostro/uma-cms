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251CE">
            <w:pPr>
              <w:pStyle w:val="Sinespaciado"/>
              <w:snapToGrid w:val="0"/>
              <w:jc w:val="both"/>
            </w:pPr>
            <w:hyperlink r:id="rId10" w:history="1">
              <w:r w:rsidR="00CC20D5">
                <w:rPr>
                  <w:rStyle w:val="Hipervnculo"/>
                </w:rPr>
                <w:t>Rogelio.elias@sonda.com</w:t>
              </w:r>
            </w:hyperlink>
          </w:p>
          <w:p w:rsidR="00CC20D5" w:rsidRDefault="00A251CE">
            <w:pPr>
              <w:pStyle w:val="Sinespaciado"/>
              <w:snapToGrid w:val="0"/>
              <w:jc w:val="both"/>
            </w:pPr>
            <w:hyperlink r:id="rId11" w:history="1">
              <w:r w:rsidR="00CC20D5">
                <w:rPr>
                  <w:rStyle w:val="Hipervnculo"/>
                </w:rPr>
                <w:t>rodrigo.riquelme@latercera.com</w:t>
              </w:r>
            </w:hyperlink>
          </w:p>
          <w:p w:rsidR="00CC20D5" w:rsidRDefault="00A251CE">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A251CE">
      <w:pPr>
        <w:pStyle w:val="TDC1"/>
        <w:rPr>
          <w:rFonts w:asciiTheme="minorHAnsi" w:eastAsiaTheme="minorEastAsia" w:hAnsiTheme="minorHAnsi" w:cstheme="minorBidi"/>
          <w:b w:val="0"/>
          <w:sz w:val="22"/>
          <w:lang w:eastAsia="es-CL"/>
        </w:rPr>
      </w:pPr>
      <w:r w:rsidRPr="00A251CE">
        <w:rPr>
          <w:lang w:val="es-ES"/>
        </w:rPr>
        <w:fldChar w:fldCharType="begin"/>
      </w:r>
      <w:r w:rsidR="00410993">
        <w:rPr>
          <w:lang w:val="es-ES"/>
        </w:rPr>
        <w:instrText xml:space="preserve"> TOC \o "1-3" \h \z \u </w:instrText>
      </w:r>
      <w:r w:rsidRPr="00A251CE">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957CA9">
          <w:rPr>
            <w:webHidden/>
          </w:rPr>
          <w:t>1</w:t>
        </w:r>
        <w:r>
          <w:rPr>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957CA9">
          <w:rPr>
            <w:webHidden/>
          </w:rPr>
          <w:t>1</w:t>
        </w:r>
        <w:r>
          <w:rPr>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957CA9">
          <w:rPr>
            <w:webHidden/>
          </w:rPr>
          <w:t>1</w:t>
        </w:r>
        <w:r>
          <w:rPr>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957CA9">
          <w:rPr>
            <w:webHidden/>
          </w:rPr>
          <w:t>1</w:t>
        </w:r>
        <w:r>
          <w:rPr>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957CA9">
          <w:rPr>
            <w:noProof/>
            <w:webHidden/>
          </w:rPr>
          <w:t>1</w:t>
        </w:r>
        <w:r>
          <w:rPr>
            <w:noProof/>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957CA9">
          <w:rPr>
            <w:webHidden/>
          </w:rPr>
          <w:t>1</w:t>
        </w:r>
        <w:r>
          <w:rPr>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957CA9">
          <w:rPr>
            <w:webHidden/>
          </w:rPr>
          <w:t>1</w:t>
        </w:r>
        <w:r>
          <w:rPr>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957CA9">
          <w:rPr>
            <w:webHidden/>
          </w:rPr>
          <w:t>1</w:t>
        </w:r>
        <w:r>
          <w:rPr>
            <w:webHidden/>
          </w:rPr>
          <w:fldChar w:fldCharType="end"/>
        </w:r>
      </w:hyperlink>
    </w:p>
    <w:p w:rsidR="005C0E38" w:rsidRDefault="00A251CE">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957CA9">
          <w:rPr>
            <w:webHidden/>
          </w:rPr>
          <w:t>1</w:t>
        </w:r>
        <w:r>
          <w:rPr>
            <w:webHidden/>
          </w:rPr>
          <w:fldChar w:fldCharType="end"/>
        </w:r>
      </w:hyperlink>
    </w:p>
    <w:p w:rsidR="004D0E07" w:rsidDel="00AB3436" w:rsidRDefault="00A251CE">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A251CE">
          <w:rPr>
            <w:rPrChange w:id="2" w:author="manolo" w:date="2010-12-23T14:41:00Z">
              <w:rPr>
                <w:rStyle w:val="Hipervnculo"/>
                <w:b w:val="0"/>
              </w:rPr>
            </w:rPrChange>
          </w:rPr>
          <w:delText>Capítulo 1. Introducción</w:delText>
        </w:r>
        <w:r w:rsidR="004D0E07" w:rsidDel="00AB3436">
          <w:rPr>
            <w:webHidden/>
          </w:rPr>
          <w:tab/>
          <w:delText>11</w:delText>
        </w:r>
      </w:del>
    </w:p>
    <w:p w:rsidR="004D0E07" w:rsidDel="00AB3436" w:rsidRDefault="00A251CE">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A251CE">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A251CE">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A251CE">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A251CE">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A251CE">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A251CE">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A251CE">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A251CE">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A251CE">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A251CE">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A251CE">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A251CE">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A251CE">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A251CE">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A251CE">
          <w:rPr>
            <w:rPrChange w:id="26" w:author="manolo" w:date="2010-12-23T14:41:00Z">
              <w:rPr>
                <w:rStyle w:val="Hipervnculo"/>
                <w:b w:val="0"/>
              </w:rPr>
            </w:rPrChange>
          </w:rPr>
          <w:delText>Capítulo 2. Marco Teórico</w:delText>
        </w:r>
        <w:r w:rsidR="004D0E07" w:rsidDel="00AB3436">
          <w:rPr>
            <w:webHidden/>
          </w:rPr>
          <w:tab/>
          <w:delText>21</w:delText>
        </w:r>
      </w:del>
    </w:p>
    <w:p w:rsidR="004D0E07" w:rsidDel="00AB3436" w:rsidRDefault="00A251CE">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A251CE">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A251CE">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A251CE">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A251CE">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A251CE">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A251CE">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A251CE">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A251CE">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A251CE">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A251CE">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A251CE">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A251CE">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A251CE">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A251CE">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A251CE">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A251CE">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A251CE">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A251CE">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A251CE">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A251CE">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A251CE">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A251CE">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A251CE">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A251CE">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A251CE">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A251CE">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A251CE">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A251CE">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A251CE">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A251CE">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A251CE">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A251CE">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A251CE">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A251CE">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A251CE">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A251CE">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A251CE">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A251CE">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A251CE">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A251CE">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A251CE">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A251CE">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A251CE">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A251CE">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A251CE">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A251CE">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A251CE">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A251CE">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A251CE">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A251CE">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A251CE">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A251CE">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A251CE">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A251CE">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A251CE">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A251CE">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A251CE">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A251CE">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A251CE">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A251CE">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A251CE">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A251CE">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A251CE">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A251CE">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A251CE">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A251CE">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A251CE">
          <w:rPr>
            <w:rPrChange w:id="128" w:author="manolo" w:date="2010-12-23T14:41:00Z">
              <w:rPr>
                <w:rStyle w:val="Hipervnculo"/>
                <w:b w:val="0"/>
              </w:rPr>
            </w:rPrChange>
          </w:rPr>
          <w:delText>Capítulo 3: Estado del Arte</w:delText>
        </w:r>
        <w:r w:rsidR="004D0E07" w:rsidDel="00AB3436">
          <w:rPr>
            <w:webHidden/>
          </w:rPr>
          <w:tab/>
          <w:delText>65</w:delText>
        </w:r>
      </w:del>
    </w:p>
    <w:p w:rsidR="004D0E07" w:rsidDel="00AB3436" w:rsidRDefault="00A251CE">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A251CE">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A251CE">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A251CE">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A251CE">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A251CE">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A251CE">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A251CE">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A251CE">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A251CE">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A251CE">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A251CE">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A251CE">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A251CE">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A251CE">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A251CE">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A251CE">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A251CE">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A251CE">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A251CE">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A251CE">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A251CE">
          <w:rPr>
            <w:rPrChange w:id="161" w:author="manolo" w:date="2010-12-23T14:41:00Z">
              <w:rPr>
                <w:rStyle w:val="Hipervnculo"/>
                <w:b w:val="0"/>
              </w:rPr>
            </w:rPrChange>
          </w:rPr>
          <w:delText>4. Desarrollo</w:delText>
        </w:r>
        <w:r w:rsidR="004D0E07" w:rsidDel="00AB3436">
          <w:rPr>
            <w:webHidden/>
          </w:rPr>
          <w:tab/>
          <w:delText>78</w:delText>
        </w:r>
      </w:del>
    </w:p>
    <w:p w:rsidR="004D0E07" w:rsidDel="00AB3436" w:rsidRDefault="00A251CE">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A251CE">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A251CE">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A251CE">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A251CE">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A251CE">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A251CE">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A251CE">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A251CE">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A251CE">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A251CE">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A251CE">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A251CE">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A251CE">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A251CE">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A251CE">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A251CE">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A251CE">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A251CE">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A251CE">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A251CE">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A251CE">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A251CE">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A251CE">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A251CE">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A251CE">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A251CE">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A251CE">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A251CE">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A251CE">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A251CE">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A251CE">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A251CE">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A251CE">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A251CE">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A251CE">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A251CE">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A251CE">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A251CE">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A251CE">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A251CE">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A251CE">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A251CE">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A251CE">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A251CE">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A251CE">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A251CE">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A251CE">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A251CE">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A251CE">
          <w:rPr>
            <w:rPrChange w:id="236" w:author="manolo" w:date="2010-12-23T14:41:00Z">
              <w:rPr>
                <w:rStyle w:val="Hipervnculo"/>
                <w:b w:val="0"/>
              </w:rPr>
            </w:rPrChange>
          </w:rPr>
          <w:delText>5. Conclusiones</w:delText>
        </w:r>
        <w:r w:rsidR="004D0E07" w:rsidDel="00AB3436">
          <w:rPr>
            <w:webHidden/>
          </w:rPr>
          <w:tab/>
          <w:delText>127</w:delText>
        </w:r>
      </w:del>
    </w:p>
    <w:p w:rsidR="004D0E07" w:rsidDel="00AB3436" w:rsidRDefault="00A251CE">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A251CE">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A251CE">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A251CE">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A251CE">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A251CE">
          <w:rPr>
            <w:rPrChange w:id="245" w:author="manolo" w:date="2010-12-23T14:41:00Z">
              <w:rPr>
                <w:rStyle w:val="Hipervnculo"/>
                <w:b w:val="0"/>
                <w:lang w:val="en-US"/>
              </w:rPr>
            </w:rPrChange>
          </w:rPr>
          <w:delText>6. Bibliografía</w:delText>
        </w:r>
        <w:r w:rsidR="004D0E07" w:rsidDel="00AB3436">
          <w:rPr>
            <w:webHidden/>
          </w:rPr>
          <w:tab/>
          <w:delText>130</w:delText>
        </w:r>
      </w:del>
    </w:p>
    <w:p w:rsidR="004D0E07" w:rsidDel="00AB3436" w:rsidRDefault="00A251CE">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A251CE">
          <w:rPr>
            <w:rPrChange w:id="248" w:author="manolo" w:date="2010-12-23T14:41:00Z">
              <w:rPr>
                <w:rStyle w:val="Hipervnculo"/>
                <w:b w:val="0"/>
              </w:rPr>
            </w:rPrChange>
          </w:rPr>
          <w:delText>Glosario</w:delText>
        </w:r>
        <w:r w:rsidR="004D0E07" w:rsidDel="00AB3436">
          <w:rPr>
            <w:webHidden/>
          </w:rPr>
          <w:tab/>
          <w:delText>132</w:delText>
        </w:r>
      </w:del>
    </w:p>
    <w:p w:rsidR="004D0E07" w:rsidDel="00AB3436" w:rsidRDefault="00A251CE">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A251CE">
          <w:rPr>
            <w:rPrChange w:id="251" w:author="manolo" w:date="2010-12-23T14:41:00Z">
              <w:rPr>
                <w:rStyle w:val="Hipervnculo"/>
                <w:b w:val="0"/>
                <w:lang w:val="en-US"/>
              </w:rPr>
            </w:rPrChange>
          </w:rPr>
          <w:delText>Acrónimos</w:delText>
        </w:r>
        <w:r w:rsidR="004D0E07" w:rsidDel="00AB3436">
          <w:rPr>
            <w:webHidden/>
          </w:rPr>
          <w:tab/>
          <w:delText>133</w:delText>
        </w:r>
      </w:del>
    </w:p>
    <w:p w:rsidR="00391FD4" w:rsidRDefault="00A251C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A251CE">
      <w:pPr>
        <w:pStyle w:val="Tabladeilustraciones"/>
        <w:tabs>
          <w:tab w:val="right" w:leader="dot" w:pos="8828"/>
        </w:tabs>
        <w:rPr>
          <w:rFonts w:asciiTheme="minorHAnsi" w:eastAsiaTheme="minorEastAsia" w:hAnsiTheme="minorHAnsi" w:cstheme="minorBidi"/>
          <w:noProof/>
          <w:sz w:val="22"/>
          <w:szCs w:val="22"/>
          <w:lang w:eastAsia="es-CL"/>
        </w:rPr>
      </w:pPr>
      <w:r w:rsidRPr="00A251CE">
        <w:rPr>
          <w:lang w:val="es-ES"/>
        </w:rPr>
        <w:fldChar w:fldCharType="begin"/>
      </w:r>
      <w:r w:rsidR="00E010D5">
        <w:rPr>
          <w:lang w:val="es-ES"/>
        </w:rPr>
        <w:instrText xml:space="preserve"> TOC \c "Ilustración" </w:instrText>
      </w:r>
      <w:r w:rsidRPr="00A251CE">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957CA9">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251CE">
        <w:rPr>
          <w:noProof/>
        </w:rPr>
        <w:fldChar w:fldCharType="begin"/>
      </w:r>
      <w:r>
        <w:rPr>
          <w:noProof/>
        </w:rPr>
        <w:instrText xml:space="preserve"> PAGEREF _Toc280817186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251CE">
        <w:rPr>
          <w:noProof/>
        </w:rPr>
        <w:fldChar w:fldCharType="begin"/>
      </w:r>
      <w:r>
        <w:rPr>
          <w:noProof/>
        </w:rPr>
        <w:instrText xml:space="preserve"> PAGEREF _Toc280817187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251CE">
        <w:rPr>
          <w:noProof/>
        </w:rPr>
        <w:fldChar w:fldCharType="begin"/>
      </w:r>
      <w:r>
        <w:rPr>
          <w:noProof/>
        </w:rPr>
        <w:instrText xml:space="preserve"> PAGEREF _Toc280817188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251CE">
        <w:rPr>
          <w:noProof/>
        </w:rPr>
        <w:fldChar w:fldCharType="begin"/>
      </w:r>
      <w:r>
        <w:rPr>
          <w:noProof/>
        </w:rPr>
        <w:instrText xml:space="preserve"> PAGEREF _Toc280817189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251CE">
        <w:rPr>
          <w:noProof/>
        </w:rPr>
        <w:fldChar w:fldCharType="begin"/>
      </w:r>
      <w:r>
        <w:rPr>
          <w:noProof/>
        </w:rPr>
        <w:instrText xml:space="preserve"> PAGEREF _Toc280817190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251CE">
        <w:rPr>
          <w:noProof/>
        </w:rPr>
        <w:fldChar w:fldCharType="begin"/>
      </w:r>
      <w:r>
        <w:rPr>
          <w:noProof/>
        </w:rPr>
        <w:instrText xml:space="preserve"> PAGEREF _Toc280817191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251CE">
        <w:rPr>
          <w:noProof/>
        </w:rPr>
        <w:fldChar w:fldCharType="begin"/>
      </w:r>
      <w:r>
        <w:rPr>
          <w:noProof/>
        </w:rPr>
        <w:instrText xml:space="preserve"> PAGEREF _Toc280817192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251CE">
        <w:rPr>
          <w:noProof/>
        </w:rPr>
        <w:fldChar w:fldCharType="begin"/>
      </w:r>
      <w:r>
        <w:rPr>
          <w:noProof/>
        </w:rPr>
        <w:instrText xml:space="preserve"> PAGEREF _Toc280817193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251CE">
        <w:rPr>
          <w:noProof/>
        </w:rPr>
        <w:fldChar w:fldCharType="begin"/>
      </w:r>
      <w:r>
        <w:rPr>
          <w:noProof/>
        </w:rPr>
        <w:instrText xml:space="preserve"> PAGEREF _Toc280817194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251CE">
        <w:rPr>
          <w:noProof/>
        </w:rPr>
        <w:fldChar w:fldCharType="begin"/>
      </w:r>
      <w:r>
        <w:rPr>
          <w:noProof/>
        </w:rPr>
        <w:instrText xml:space="preserve"> PAGEREF _Toc280817195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251CE">
        <w:rPr>
          <w:noProof/>
        </w:rPr>
        <w:fldChar w:fldCharType="begin"/>
      </w:r>
      <w:r>
        <w:rPr>
          <w:noProof/>
        </w:rPr>
        <w:instrText xml:space="preserve"> PAGEREF _Toc280817196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251CE">
        <w:rPr>
          <w:noProof/>
        </w:rPr>
        <w:fldChar w:fldCharType="begin"/>
      </w:r>
      <w:r>
        <w:rPr>
          <w:noProof/>
        </w:rPr>
        <w:instrText xml:space="preserve"> PAGEREF _Toc280817197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251CE">
        <w:rPr>
          <w:noProof/>
        </w:rPr>
        <w:fldChar w:fldCharType="begin"/>
      </w:r>
      <w:r>
        <w:rPr>
          <w:noProof/>
        </w:rPr>
        <w:instrText xml:space="preserve"> PAGEREF _Toc280817198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251CE">
        <w:rPr>
          <w:noProof/>
        </w:rPr>
        <w:fldChar w:fldCharType="begin"/>
      </w:r>
      <w:r>
        <w:rPr>
          <w:noProof/>
        </w:rPr>
        <w:instrText xml:space="preserve"> PAGEREF _Toc280817199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251CE">
        <w:rPr>
          <w:noProof/>
        </w:rPr>
        <w:fldChar w:fldCharType="begin"/>
      </w:r>
      <w:r>
        <w:rPr>
          <w:noProof/>
        </w:rPr>
        <w:instrText xml:space="preserve"> PAGEREF _Toc280817200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251CE">
        <w:rPr>
          <w:noProof/>
        </w:rPr>
        <w:fldChar w:fldCharType="begin"/>
      </w:r>
      <w:r>
        <w:rPr>
          <w:noProof/>
        </w:rPr>
        <w:instrText xml:space="preserve"> PAGEREF _Toc280817201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251CE">
        <w:rPr>
          <w:noProof/>
        </w:rPr>
        <w:fldChar w:fldCharType="begin"/>
      </w:r>
      <w:r>
        <w:rPr>
          <w:noProof/>
        </w:rPr>
        <w:instrText xml:space="preserve"> PAGEREF _Toc280817202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251CE">
        <w:rPr>
          <w:noProof/>
        </w:rPr>
        <w:fldChar w:fldCharType="begin"/>
      </w:r>
      <w:r>
        <w:rPr>
          <w:noProof/>
        </w:rPr>
        <w:instrText xml:space="preserve"> PAGEREF _Toc280817203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251CE">
        <w:rPr>
          <w:noProof/>
        </w:rPr>
        <w:fldChar w:fldCharType="begin"/>
      </w:r>
      <w:r>
        <w:rPr>
          <w:noProof/>
        </w:rPr>
        <w:instrText xml:space="preserve"> PAGEREF _Toc280817204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251CE">
        <w:rPr>
          <w:noProof/>
        </w:rPr>
        <w:fldChar w:fldCharType="begin"/>
      </w:r>
      <w:r>
        <w:rPr>
          <w:noProof/>
        </w:rPr>
        <w:instrText xml:space="preserve"> PAGEREF _Toc280817205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251CE">
        <w:rPr>
          <w:noProof/>
        </w:rPr>
        <w:fldChar w:fldCharType="begin"/>
      </w:r>
      <w:r>
        <w:rPr>
          <w:noProof/>
        </w:rPr>
        <w:instrText xml:space="preserve"> PAGEREF _Toc280817206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251CE">
        <w:rPr>
          <w:noProof/>
        </w:rPr>
        <w:fldChar w:fldCharType="begin"/>
      </w:r>
      <w:r>
        <w:rPr>
          <w:noProof/>
        </w:rPr>
        <w:instrText xml:space="preserve"> PAGEREF _Toc280817207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251CE">
        <w:rPr>
          <w:noProof/>
        </w:rPr>
        <w:fldChar w:fldCharType="begin"/>
      </w:r>
      <w:r>
        <w:rPr>
          <w:noProof/>
        </w:rPr>
        <w:instrText xml:space="preserve"> PAGEREF _Toc280817208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251CE">
        <w:rPr>
          <w:noProof/>
        </w:rPr>
        <w:fldChar w:fldCharType="begin"/>
      </w:r>
      <w:r>
        <w:rPr>
          <w:noProof/>
        </w:rPr>
        <w:instrText xml:space="preserve"> PAGEREF _Toc280817209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251CE">
        <w:rPr>
          <w:noProof/>
        </w:rPr>
        <w:fldChar w:fldCharType="begin"/>
      </w:r>
      <w:r>
        <w:rPr>
          <w:noProof/>
        </w:rPr>
        <w:instrText xml:space="preserve"> PAGEREF _Toc280817210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251CE">
        <w:rPr>
          <w:noProof/>
        </w:rPr>
        <w:fldChar w:fldCharType="begin"/>
      </w:r>
      <w:r>
        <w:rPr>
          <w:noProof/>
        </w:rPr>
        <w:instrText xml:space="preserve"> PAGEREF _Toc280817211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251CE">
        <w:rPr>
          <w:noProof/>
        </w:rPr>
        <w:fldChar w:fldCharType="begin"/>
      </w:r>
      <w:r>
        <w:rPr>
          <w:noProof/>
        </w:rPr>
        <w:instrText xml:space="preserve"> PAGEREF _Toc280817212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251CE">
        <w:rPr>
          <w:noProof/>
        </w:rPr>
        <w:fldChar w:fldCharType="begin"/>
      </w:r>
      <w:r>
        <w:rPr>
          <w:noProof/>
        </w:rPr>
        <w:instrText xml:space="preserve"> PAGEREF _Toc280817213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A251CE">
        <w:rPr>
          <w:noProof/>
        </w:rPr>
        <w:fldChar w:fldCharType="begin"/>
      </w:r>
      <w:r>
        <w:rPr>
          <w:noProof/>
        </w:rPr>
        <w:instrText xml:space="preserve"> PAGEREF _Toc280817214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A251CE">
        <w:rPr>
          <w:noProof/>
        </w:rPr>
        <w:fldChar w:fldCharType="begin"/>
      </w:r>
      <w:r>
        <w:rPr>
          <w:noProof/>
        </w:rPr>
        <w:instrText xml:space="preserve"> PAGEREF _Toc280817215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A251CE">
        <w:rPr>
          <w:noProof/>
        </w:rPr>
        <w:fldChar w:fldCharType="begin"/>
      </w:r>
      <w:r>
        <w:rPr>
          <w:noProof/>
        </w:rPr>
        <w:instrText xml:space="preserve"> PAGEREF _Toc280817216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A251CE">
        <w:rPr>
          <w:noProof/>
        </w:rPr>
        <w:fldChar w:fldCharType="begin"/>
      </w:r>
      <w:r>
        <w:rPr>
          <w:noProof/>
        </w:rPr>
        <w:instrText xml:space="preserve"> PAGEREF _Toc280817217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A251CE">
        <w:rPr>
          <w:noProof/>
        </w:rPr>
        <w:fldChar w:fldCharType="begin"/>
      </w:r>
      <w:r>
        <w:rPr>
          <w:noProof/>
        </w:rPr>
        <w:instrText xml:space="preserve"> PAGEREF _Toc280817218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A251CE">
        <w:rPr>
          <w:noProof/>
        </w:rPr>
        <w:fldChar w:fldCharType="begin"/>
      </w:r>
      <w:r>
        <w:rPr>
          <w:noProof/>
        </w:rPr>
        <w:instrText xml:space="preserve"> PAGEREF _Toc280817219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A251CE">
        <w:rPr>
          <w:noProof/>
        </w:rPr>
        <w:fldChar w:fldCharType="begin"/>
      </w:r>
      <w:r>
        <w:rPr>
          <w:noProof/>
        </w:rPr>
        <w:instrText xml:space="preserve"> PAGEREF _Toc280817220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A251CE">
        <w:rPr>
          <w:noProof/>
        </w:rPr>
        <w:fldChar w:fldCharType="begin"/>
      </w:r>
      <w:r>
        <w:rPr>
          <w:noProof/>
        </w:rPr>
        <w:instrText xml:space="preserve"> PAGEREF _Toc280817221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251CE">
        <w:rPr>
          <w:noProof/>
        </w:rPr>
        <w:fldChar w:fldCharType="begin"/>
      </w:r>
      <w:r>
        <w:rPr>
          <w:noProof/>
        </w:rPr>
        <w:instrText xml:space="preserve"> PAGEREF _Toc280817222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251CE">
        <w:rPr>
          <w:noProof/>
        </w:rPr>
        <w:fldChar w:fldCharType="begin"/>
      </w:r>
      <w:r>
        <w:rPr>
          <w:noProof/>
        </w:rPr>
        <w:instrText xml:space="preserve"> PAGEREF _Toc280817223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251CE">
        <w:rPr>
          <w:noProof/>
        </w:rPr>
        <w:fldChar w:fldCharType="begin"/>
      </w:r>
      <w:r>
        <w:rPr>
          <w:noProof/>
        </w:rPr>
        <w:instrText xml:space="preserve"> PAGEREF _Toc280817224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A251CE">
        <w:rPr>
          <w:noProof/>
        </w:rPr>
        <w:fldChar w:fldCharType="begin"/>
      </w:r>
      <w:r>
        <w:rPr>
          <w:noProof/>
        </w:rPr>
        <w:instrText xml:space="preserve"> PAGEREF _Toc280817225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A251CE">
        <w:rPr>
          <w:noProof/>
        </w:rPr>
        <w:fldChar w:fldCharType="begin"/>
      </w:r>
      <w:r>
        <w:rPr>
          <w:noProof/>
        </w:rPr>
        <w:instrText xml:space="preserve"> PAGEREF _Toc280817226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A251CE">
        <w:rPr>
          <w:noProof/>
        </w:rPr>
        <w:fldChar w:fldCharType="begin"/>
      </w:r>
      <w:r>
        <w:rPr>
          <w:noProof/>
        </w:rPr>
        <w:instrText xml:space="preserve"> PAGEREF _Toc280817227 \h </w:instrText>
      </w:r>
      <w:r w:rsidR="00A251CE">
        <w:rPr>
          <w:noProof/>
        </w:rPr>
      </w:r>
      <w:r w:rsidR="00A251CE">
        <w:rPr>
          <w:noProof/>
        </w:rPr>
        <w:fldChar w:fldCharType="separate"/>
      </w:r>
      <w:r w:rsidR="00957CA9">
        <w:rPr>
          <w:noProof/>
        </w:rPr>
        <w:t>1</w:t>
      </w:r>
      <w:r w:rsidR="00A251C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A251CE">
        <w:rPr>
          <w:noProof/>
        </w:rPr>
        <w:fldChar w:fldCharType="begin"/>
      </w:r>
      <w:r>
        <w:rPr>
          <w:noProof/>
        </w:rPr>
        <w:instrText xml:space="preserve"> PAGEREF _Toc280817228 \h </w:instrText>
      </w:r>
      <w:r w:rsidR="00A251CE">
        <w:rPr>
          <w:noProof/>
        </w:rPr>
      </w:r>
      <w:r w:rsidR="00A251CE">
        <w:rPr>
          <w:noProof/>
        </w:rPr>
        <w:fldChar w:fldCharType="separate"/>
      </w:r>
      <w:r w:rsidR="00957CA9">
        <w:rPr>
          <w:noProof/>
        </w:rPr>
        <w:t>1</w:t>
      </w:r>
      <w:r w:rsidR="00A251CE">
        <w:rPr>
          <w:noProof/>
        </w:rPr>
        <w:fldChar w:fldCharType="end"/>
      </w:r>
    </w:p>
    <w:p w:rsidR="009A106D" w:rsidRDefault="00A251CE"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xml:space="preserve">. </w:t>
      </w:r>
      <w:proofErr w:type="spellStart"/>
      <w:r w:rsidR="00FC49A8">
        <w:t>Junto</w:t>
      </w:r>
      <w:r>
        <w:t>con</w:t>
      </w:r>
      <w:proofErr w:type="spellEnd"/>
      <w:r>
        <w:t xml:space="preserve">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A251CE">
        <w:fldChar w:fldCharType="begin"/>
      </w:r>
      <w:r>
        <w:instrText xml:space="preserve"> SEQ Ilustración \* ARABIC </w:instrText>
      </w:r>
      <w:r w:rsidR="00A251CE">
        <w:fldChar w:fldCharType="separate"/>
      </w:r>
      <w:r w:rsidR="00957CA9">
        <w:rPr>
          <w:noProof/>
        </w:rPr>
        <w:t>1</w:t>
      </w:r>
      <w:r w:rsidR="00A251CE">
        <w:fldChar w:fldCharType="end"/>
      </w:r>
      <w:r>
        <w:t xml:space="preserve"> - Componentes que intervienen en acceso multimedia web</w:t>
      </w:r>
      <w:bookmarkEnd w:id="254"/>
    </w:p>
    <w:p w:rsidR="009A106D" w:rsidRPr="00460025" w:rsidRDefault="00A251CE" w:rsidP="00460025">
      <w:pPr>
        <w:pStyle w:val="Ttulo7"/>
        <w:rPr>
          <w:lang w:val="es-CL"/>
        </w:rPr>
      </w:pPr>
      <w:r>
        <w:fldChar w:fldCharType="begin"/>
      </w:r>
      <w:r w:rsidRPr="00A251CE">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A251CE">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xml:space="preserve">. </w:t>
      </w:r>
      <w:proofErr w:type="spellStart"/>
      <w:r w:rsidR="009E3122">
        <w:t>Objetivos</w:t>
      </w:r>
      <w:r w:rsidR="009945AA">
        <w:t>Específicos</w:t>
      </w:r>
      <w:bookmarkEnd w:id="259"/>
      <w:proofErr w:type="spellEnd"/>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(PCs,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 xml:space="preserve">Se usarán las convenciones Java para generación de código y se documentará en el mismo proceso de codificación mediante un sistema compatible con Java </w:t>
      </w:r>
      <w:proofErr w:type="spellStart"/>
      <w:r>
        <w:rPr>
          <w:lang w:val="es-ES"/>
        </w:rPr>
        <w:t>docs</w:t>
      </w:r>
      <w:proofErr w:type="spellEnd"/>
      <w:r>
        <w:rPr>
          <w:lang w:val="es-ES"/>
        </w:rPr>
        <w:t>.</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proofErr w:type="spellStart"/>
            <w:r w:rsidRPr="00E904C8">
              <w:rPr>
                <w:sz w:val="20"/>
                <w:szCs w:val="20"/>
              </w:rPr>
              <w:t>Modelamiento</w:t>
            </w:r>
            <w:proofErr w:type="spellEnd"/>
            <w:r w:rsidRPr="00E904C8">
              <w:rPr>
                <w:sz w:val="20"/>
                <w:szCs w:val="20"/>
              </w:rPr>
              <w:t xml:space="preserve">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proofErr w:type="gramStart"/>
      <w:r w:rsidR="008B100A">
        <w:t>.</w:t>
      </w:r>
      <w:r w:rsidRPr="002D62D6">
        <w:t>Acceso</w:t>
      </w:r>
      <w:proofErr w:type="gramEnd"/>
      <w:r w:rsidRPr="002D62D6">
        <w:t xml:space="preserve">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A251CE">
        <w:fldChar w:fldCharType="begin"/>
      </w:r>
      <w:r>
        <w:instrText xml:space="preserve"> SEQ Ilustración \* ARABIC </w:instrText>
      </w:r>
      <w:r w:rsidR="00A251CE">
        <w:fldChar w:fldCharType="separate"/>
      </w:r>
      <w:r w:rsidR="00957CA9">
        <w:rPr>
          <w:noProof/>
        </w:rPr>
        <w:t>2</w:t>
      </w:r>
      <w:r w:rsidR="00A251CE">
        <w:fldChar w:fldCharType="end"/>
      </w:r>
      <w:r>
        <w:t xml:space="preserve"> - </w:t>
      </w:r>
      <w:r w:rsidRPr="00464E84">
        <w:t>Adaptación de cont</w:t>
      </w:r>
      <w:r>
        <w:t>enidos para un acceso universal</w:t>
      </w:r>
      <w:bookmarkEnd w:id="267"/>
      <w:bookmarkEnd w:id="268"/>
    </w:p>
    <w:p w:rsidR="009A106D" w:rsidRPr="00460025" w:rsidRDefault="00A251CE" w:rsidP="00460025">
      <w:pPr>
        <w:pStyle w:val="Ttulo7"/>
        <w:rPr>
          <w:lang w:val="es-CL"/>
        </w:rPr>
      </w:pPr>
      <w:r>
        <w:fldChar w:fldCharType="begin"/>
      </w:r>
      <w:r w:rsidRPr="00A251CE">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proofErr w:type="spellStart"/>
      <w:r w:rsidR="00DB24E3">
        <w:rPr>
          <w:lang w:val="es-ES"/>
        </w:rPr>
        <w:t>hizopara</w:t>
      </w:r>
      <w:proofErr w:type="spellEnd"/>
      <w:r w:rsidR="00DB24E3">
        <w:rPr>
          <w:lang w:val="es-ES"/>
        </w:rPr>
        <w:t xml:space="preserve">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r w:rsidR="000A1BB0">
        <w:rPr>
          <w:szCs w:val="24"/>
          <w:lang w:val="es-ES"/>
        </w:rPr>
        <w:t>contiene</w:t>
      </w:r>
      <w:proofErr w:type="spellEnd"/>
      <w:r w:rsidR="000A1BB0">
        <w:rPr>
          <w:szCs w:val="24"/>
          <w:lang w:val="es-ES"/>
        </w:rPr>
        <w:t xml:space="preserve"> información adicional en el documento </w:t>
      </w:r>
      <w:r w:rsidR="008626F7">
        <w:rPr>
          <w:szCs w:val="24"/>
          <w:lang w:val="es-ES"/>
        </w:rPr>
        <w:t xml:space="preserve">XML, </w:t>
      </w:r>
      <w:proofErr w:type="spellStart"/>
      <w:r w:rsidR="008626F7">
        <w:rPr>
          <w:szCs w:val="24"/>
          <w:lang w:val="es-ES"/>
        </w:rPr>
        <w:t>comoarreglos</w:t>
      </w:r>
      <w:proofErr w:type="spellEnd"/>
      <w:r w:rsidR="008626F7">
        <w:rPr>
          <w:szCs w:val="24"/>
          <w:lang w:val="es-ES"/>
        </w:rPr>
        <w:t>,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proofErr w:type="spellStart"/>
      <w:r w:rsidR="00DA4F25">
        <w:rPr>
          <w:szCs w:val="24"/>
          <w:lang w:val="es-ES"/>
        </w:rPr>
        <w:t>características</w:t>
      </w:r>
      <w:r>
        <w:rPr>
          <w:szCs w:val="24"/>
          <w:lang w:val="es-ES"/>
        </w:rPr>
        <w:t>específicas</w:t>
      </w:r>
      <w:proofErr w:type="spellEnd"/>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A251CE">
        <w:fldChar w:fldCharType="begin"/>
      </w:r>
      <w:r>
        <w:instrText xml:space="preserve"> SEQ Ilustración \* ARABIC </w:instrText>
      </w:r>
      <w:r w:rsidR="00A251CE">
        <w:fldChar w:fldCharType="separate"/>
      </w:r>
      <w:r w:rsidR="00957CA9">
        <w:rPr>
          <w:noProof/>
        </w:rPr>
        <w:t>3</w:t>
      </w:r>
      <w:r w:rsidR="00A251CE">
        <w:fldChar w:fldCharType="end"/>
      </w:r>
      <w:r>
        <w:t xml:space="preserve"> - </w:t>
      </w:r>
      <w:r w:rsidRPr="001D0396">
        <w:t>Esquema SOAP seg</w:t>
      </w:r>
      <w:r w:rsidR="00F8658A">
        <w:t>ú</w:t>
      </w:r>
      <w:r w:rsidRPr="001D0396">
        <w:t>n la W3C</w:t>
      </w:r>
      <w:bookmarkEnd w:id="275"/>
      <w:bookmarkEnd w:id="276"/>
    </w:p>
    <w:p w:rsidR="009A106D" w:rsidRPr="00460025" w:rsidRDefault="00A251CE" w:rsidP="00460025">
      <w:pPr>
        <w:pStyle w:val="Ttulo7"/>
        <w:rPr>
          <w:rStyle w:val="nfasis"/>
          <w:b/>
          <w:bCs/>
          <w:i w:val="0"/>
          <w:lang w:val="es-CL"/>
        </w:rPr>
      </w:pPr>
      <w:r>
        <w:fldChar w:fldCharType="begin"/>
      </w:r>
      <w:r w:rsidRPr="00A251CE">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RepresentationalState</w:t>
      </w:r>
      <w:proofErr w:type="spellEnd"/>
      <w:r w:rsidR="000B4A00">
        <w:rPr>
          <w:szCs w:val="24"/>
          <w:lang w:val="es-ES"/>
        </w:rPr>
        <w:t xml:space="preserv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r w:rsidR="00F8658A">
        <w:t>ú</w:t>
      </w:r>
      <w:r>
        <w:t>nicamente</w:t>
      </w:r>
      <w:proofErr w:type="spellEnd"/>
      <w:r>
        <w:t xml:space="preserv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proofErr w:type="spellStart"/>
      <w:r w:rsidR="000F1DB4">
        <w:rPr>
          <w:szCs w:val="24"/>
          <w:lang w:val="es-ES"/>
        </w:rPr>
        <w:t>SiteSumaryorRichSiteSumary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A251CE">
        <w:fldChar w:fldCharType="begin"/>
      </w:r>
      <w:r>
        <w:instrText xml:space="preserve"> SEQ Ilustración \* ARABIC </w:instrText>
      </w:r>
      <w:r w:rsidR="00A251CE">
        <w:fldChar w:fldCharType="separate"/>
      </w:r>
      <w:r w:rsidR="00957CA9">
        <w:rPr>
          <w:noProof/>
        </w:rPr>
        <w:t>4</w:t>
      </w:r>
      <w:r w:rsidR="00A251CE">
        <w:fldChar w:fldCharType="end"/>
      </w:r>
      <w:r>
        <w:t xml:space="preserve"> - </w:t>
      </w:r>
      <w:r w:rsidRPr="008D05B2">
        <w:t>Esquema del funcionamiento de RSS</w:t>
      </w:r>
      <w:bookmarkEnd w:id="280"/>
    </w:p>
    <w:p w:rsidR="000262D2" w:rsidRDefault="00A251CE"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A251CE">
        <w:fldChar w:fldCharType="begin"/>
      </w:r>
      <w:r>
        <w:instrText xml:space="preserve"> SEQ Ilustración \* ARABIC </w:instrText>
      </w:r>
      <w:r w:rsidR="00A251CE">
        <w:fldChar w:fldCharType="separate"/>
      </w:r>
      <w:r w:rsidR="00957CA9">
        <w:rPr>
          <w:noProof/>
        </w:rPr>
        <w:t>5</w:t>
      </w:r>
      <w:r w:rsidR="00A251CE">
        <w:fldChar w:fldCharType="end"/>
      </w:r>
      <w:r>
        <w:t xml:space="preserve"> - </w:t>
      </w:r>
      <w:r w:rsidRPr="00E46373">
        <w:t>Esquema de XML Orientado a MVC</w:t>
      </w:r>
      <w:bookmarkEnd w:id="282"/>
      <w:bookmarkEnd w:id="283"/>
    </w:p>
    <w:p w:rsidR="00AC2D2B" w:rsidRDefault="00A251CE"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proofErr w:type="gramStart"/>
      <w:r w:rsidR="005E1AF4">
        <w:t>.</w:t>
      </w:r>
      <w:r w:rsidR="007C0EE8">
        <w:t>Servi</w:t>
      </w:r>
      <w:r w:rsidR="006433BF">
        <w:t>do</w:t>
      </w:r>
      <w:r w:rsidR="007C0EE8">
        <w:t>r</w:t>
      </w:r>
      <w:proofErr w:type="gramEnd"/>
      <w:r w:rsidR="007C0EE8">
        <w:t xml:space="preserve">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5"/>
      <w:bookmarkEnd w:id="286"/>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287"/>
      <w:bookmarkEnd w:id="288"/>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proofErr w:type="gramStart"/>
      <w:r w:rsidR="001667D4">
        <w:t>.</w:t>
      </w:r>
      <w:r w:rsidR="007C0EE8" w:rsidRPr="002C1010">
        <w:t>Streaming</w:t>
      </w:r>
      <w:bookmarkEnd w:id="289"/>
      <w:proofErr w:type="gram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w:t>
      </w:r>
      <w:r w:rsidR="00134FCB">
        <w:t xml:space="preserve">se </w:t>
      </w:r>
      <w:r w:rsidR="007C0EE8" w:rsidRPr="00AF1ECE">
        <w:t xml:space="preserve">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 xml:space="preserve">Media </w:t>
      </w:r>
      <w:proofErr w:type="spellStart"/>
      <w:r w:rsidR="007C0EE8" w:rsidRPr="007E48E2">
        <w:rPr>
          <w:lang w:val="es-ES"/>
        </w:rPr>
        <w:t>Streaming</w:t>
      </w:r>
      <w:bookmarkEnd w:id="290"/>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A251CE">
        <w:fldChar w:fldCharType="begin"/>
      </w:r>
      <w:r>
        <w:instrText xml:space="preserve"> SEQ Ilustración \* ARABIC </w:instrText>
      </w:r>
      <w:r w:rsidR="00A251CE">
        <w:fldChar w:fldCharType="separate"/>
      </w:r>
      <w:r w:rsidR="00957CA9">
        <w:rPr>
          <w:noProof/>
        </w:rPr>
        <w:t>6</w:t>
      </w:r>
      <w:r w:rsidR="00A251CE">
        <w:fldChar w:fldCharType="end"/>
      </w:r>
      <w:r>
        <w:t xml:space="preserve"> - </w:t>
      </w:r>
      <w:r w:rsidRPr="00620C24">
        <w:t xml:space="preserve">Modelo típico de un servicio </w:t>
      </w:r>
      <w:proofErr w:type="spellStart"/>
      <w:r w:rsidRPr="00620C24">
        <w:t>streaming</w:t>
      </w:r>
      <w:bookmarkEnd w:id="294"/>
      <w:proofErr w:type="spellEnd"/>
    </w:p>
    <w:p w:rsidR="00BA71DB" w:rsidRPr="008551A5" w:rsidRDefault="00A251CE"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293"/>
      <w:bookmarkEnd w:id="295"/>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w:t>
      </w:r>
      <w:proofErr w:type="spellStart"/>
      <w:r w:rsidRPr="007E48E2">
        <w:rPr>
          <w:lang w:val="es-ES"/>
        </w:rPr>
        <w:t>Sorenson</w:t>
      </w:r>
      <w:bookmarkEnd w:id="296"/>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 xml:space="preserve">OGG </w:t>
      </w:r>
      <w:proofErr w:type="spellStart"/>
      <w:r>
        <w:t>Theora</w:t>
      </w:r>
      <w:bookmarkEnd w:id="301"/>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w:t>
      </w:r>
      <w:proofErr w:type="spellStart"/>
      <w:r>
        <w:rPr>
          <w:szCs w:val="24"/>
        </w:rPr>
        <w:t>Mozilla</w:t>
      </w:r>
      <w:proofErr w:type="spellEnd"/>
      <w:r>
        <w:rPr>
          <w:szCs w:val="24"/>
        </w:rPr>
        <w:t>,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 xml:space="preserve">Creado por  3GPP (3rd </w:t>
        </w:r>
        <w:proofErr w:type="spellStart"/>
        <w:r w:rsidRPr="004728D5">
          <w:rPr>
            <w:rFonts w:cs="Arial"/>
            <w:lang w:val="es-ES"/>
          </w:rPr>
          <w:t>Generation</w:t>
        </w:r>
        <w:proofErr w:type="spellEnd"/>
        <w:r w:rsidRPr="004728D5">
          <w:rPr>
            <w:rFonts w:cs="Arial"/>
            <w:lang w:val="es-ES"/>
          </w:rPr>
          <w:t xml:space="preserve"> </w:t>
        </w:r>
        <w:proofErr w:type="spellStart"/>
        <w:r w:rsidRPr="004728D5">
          <w:rPr>
            <w:rFonts w:cs="Arial"/>
            <w:lang w:val="es-ES"/>
          </w:rPr>
          <w:t>Partnership</w:t>
        </w:r>
        <w:proofErr w:type="spellEnd"/>
        <w:r w:rsidRPr="004728D5">
          <w:rPr>
            <w:rFonts w:cs="Arial"/>
            <w:lang w:val="es-ES"/>
          </w:rPr>
          <w:t xml:space="preserve">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 xml:space="preserve">Google, </w:t>
        </w:r>
        <w:proofErr w:type="spellStart"/>
        <w:r w:rsidRPr="005C5E5C">
          <w:rPr>
            <w:rFonts w:cs="Arial"/>
          </w:rPr>
          <w:t>Mozilla</w:t>
        </w:r>
        <w:proofErr w:type="spellEnd"/>
        <w:r w:rsidRPr="005C5E5C">
          <w:rPr>
            <w:rFonts w:cs="Arial"/>
          </w:rPr>
          <w:t>,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proofErr w:type="spellStart"/>
      <w:ins w:id="331" w:author="manolo" w:date="2010-12-23T14:40:00Z">
        <w:r w:rsidRPr="005C5E5C">
          <w:rPr>
            <w:rFonts w:cs="Arial"/>
          </w:rPr>
          <w:t>WebM</w:t>
        </w:r>
        <w:proofErr w:type="spellEnd"/>
        <w:r w:rsidRPr="005C5E5C">
          <w:rPr>
            <w:rFonts w:cs="Arial"/>
          </w:rPr>
          <w:t xml:space="preserve">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 xml:space="preserve">Beneficios de este y principal es las mejoras a través de su código abierto y permita que todo dispositivo conectado a internet pueda reproducirlo esto incluye </w:t>
        </w:r>
        <w:proofErr w:type="spellStart"/>
        <w:r w:rsidRPr="005C5E5C">
          <w:rPr>
            <w:rFonts w:cs="Arial"/>
          </w:rPr>
          <w:t>Notebooks</w:t>
        </w:r>
        <w:proofErr w:type="spellEnd"/>
        <w:r w:rsidRPr="005C5E5C">
          <w:rPr>
            <w:rFonts w:cs="Arial"/>
          </w:rPr>
          <w:t>,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 xml:space="preserve">sin </w:t>
      </w:r>
      <w:proofErr w:type="spellStart"/>
      <w:r w:rsidR="00056B56">
        <w:rPr>
          <w:szCs w:val="24"/>
        </w:rPr>
        <w:t>embargo</w:t>
      </w:r>
      <w:r w:rsidR="003F7ED8">
        <w:rPr>
          <w:szCs w:val="24"/>
        </w:rPr>
        <w:t>Flash</w:t>
      </w:r>
      <w:proofErr w:type="spellEnd"/>
      <w:r w:rsidR="003F7ED8">
        <w:rPr>
          <w:szCs w:val="24"/>
        </w:rPr>
        <w:t xml:space="preserve">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w:t>
      </w:r>
      <w:proofErr w:type="spellStart"/>
      <w:r w:rsidR="00056B56">
        <w:rPr>
          <w:szCs w:val="24"/>
        </w:rPr>
        <w:t>del</w:t>
      </w:r>
      <w:r w:rsidR="00462AEC">
        <w:rPr>
          <w:szCs w:val="24"/>
        </w:rPr>
        <w:t>a</w:t>
      </w:r>
      <w:proofErr w:type="spellEnd"/>
      <w:r w:rsidR="00462AEC">
        <w:rPr>
          <w:szCs w:val="24"/>
        </w:rPr>
        <w:t xml:space="preserve"> </w:t>
      </w:r>
      <w:r w:rsidR="00D324DB">
        <w:rPr>
          <w:szCs w:val="24"/>
        </w:rPr>
        <w:t>creación del</w:t>
      </w:r>
      <w:r w:rsidR="00056B56">
        <w:rPr>
          <w:szCs w:val="24"/>
        </w:rPr>
        <w:t xml:space="preserve"> </w:t>
      </w:r>
      <w:proofErr w:type="spellStart"/>
      <w:r w:rsidR="00056B56">
        <w:rPr>
          <w:szCs w:val="24"/>
        </w:rPr>
        <w:t>iPod</w:t>
      </w:r>
      <w:proofErr w:type="spellEnd"/>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A251CE">
        <w:fldChar w:fldCharType="begin"/>
      </w:r>
      <w:r>
        <w:instrText xml:space="preserve"> SEQ Ilustración \* ARABIC </w:instrText>
      </w:r>
      <w:r w:rsidR="00A251CE">
        <w:fldChar w:fldCharType="separate"/>
      </w:r>
      <w:r w:rsidR="00957CA9">
        <w:rPr>
          <w:noProof/>
        </w:rPr>
        <w:t>7</w:t>
      </w:r>
      <w:r w:rsidR="00A251CE">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A251CE">
        <w:fldChar w:fldCharType="begin"/>
      </w:r>
      <w:r>
        <w:instrText xml:space="preserve"> SEQ Ilustración \* ARABIC </w:instrText>
      </w:r>
      <w:r w:rsidR="00A251CE">
        <w:fldChar w:fldCharType="separate"/>
      </w:r>
      <w:r w:rsidR="00957CA9">
        <w:rPr>
          <w:noProof/>
        </w:rPr>
        <w:t>8</w:t>
      </w:r>
      <w:r w:rsidR="00A251CE">
        <w:fldChar w:fldCharType="end"/>
      </w:r>
      <w:r>
        <w:t xml:space="preserve"> - Real Player 11</w:t>
      </w:r>
      <w:bookmarkEnd w:id="345"/>
      <w:bookmarkEnd w:id="346"/>
    </w:p>
    <w:p w:rsidR="00B23E60" w:rsidRDefault="00A251CE"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A251CE">
        <w:fldChar w:fldCharType="begin"/>
      </w:r>
      <w:r>
        <w:instrText xml:space="preserve"> SEQ Ilustración \* ARABIC </w:instrText>
      </w:r>
      <w:r w:rsidR="00A251CE">
        <w:fldChar w:fldCharType="separate"/>
      </w:r>
      <w:r w:rsidR="00957CA9">
        <w:rPr>
          <w:noProof/>
        </w:rPr>
        <w:t>9</w:t>
      </w:r>
      <w:r w:rsidR="00A251CE">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A251CE">
        <w:fldChar w:fldCharType="begin"/>
      </w:r>
      <w:r>
        <w:instrText xml:space="preserve"> SEQ Ilustración \* ARABIC </w:instrText>
      </w:r>
      <w:r w:rsidR="00A251CE">
        <w:fldChar w:fldCharType="separate"/>
      </w:r>
      <w:r w:rsidR="00957CA9">
        <w:rPr>
          <w:noProof/>
        </w:rPr>
        <w:t>10</w:t>
      </w:r>
      <w:r w:rsidR="00A251CE">
        <w:fldChar w:fldCharType="end"/>
      </w:r>
      <w:r>
        <w:t xml:space="preserve"> - </w:t>
      </w:r>
      <w:r w:rsidRPr="00F77C06">
        <w:t xml:space="preserve">Reproductor </w:t>
      </w:r>
      <w:proofErr w:type="spellStart"/>
      <w:r w:rsidRPr="00F77C06">
        <w:t>Quicktime</w:t>
      </w:r>
      <w:proofErr w:type="spellEnd"/>
      <w:r w:rsidRPr="00F77C06">
        <w:t xml:space="preserv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w:t>
      </w:r>
      <w:proofErr w:type="spellStart"/>
      <w:r w:rsidR="00072069">
        <w:rPr>
          <w:szCs w:val="24"/>
        </w:rPr>
        <w:t>los</w:t>
      </w:r>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t>JWPlayer</w:t>
      </w:r>
      <w:proofErr w:type="spellEnd"/>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 xml:space="preserve">Además, JW Player admite RTMP, HTTP, transmisión en vivo, formatos de listas diferentes, una amplia gama de ajustes y una extensa API de </w:t>
      </w:r>
      <w:proofErr w:type="spellStart"/>
      <w:r>
        <w:t>JavaScript</w:t>
      </w:r>
      <w:proofErr w:type="spellEnd"/>
      <w:r>
        <w: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A251CE">
        <w:fldChar w:fldCharType="begin"/>
      </w:r>
      <w:r>
        <w:instrText xml:space="preserve"> SEQ Ilustración \* ARABIC </w:instrText>
      </w:r>
      <w:r w:rsidR="00A251CE">
        <w:fldChar w:fldCharType="separate"/>
      </w:r>
      <w:r w:rsidR="00957CA9">
        <w:rPr>
          <w:noProof/>
        </w:rPr>
        <w:t>11</w:t>
      </w:r>
      <w:r w:rsidR="00A251CE">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w:t>
      </w:r>
      <w:proofErr w:type="spellStart"/>
      <w:r w:rsidRPr="003303B6">
        <w:rPr>
          <w:lang w:eastAsia="es-CL"/>
        </w:rPr>
        <w:t>Silverlight</w:t>
      </w:r>
      <w:proofErr w:type="spellEnd"/>
      <w:r w:rsidRPr="003303B6">
        <w:rPr>
          <w:lang w:eastAsia="es-CL"/>
        </w:rPr>
        <w:t xml:space="preserve">.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proofErr w:type="gramStart"/>
      <w:r w:rsidR="00776F80">
        <w:rPr>
          <w:lang w:val="es-ES"/>
        </w:rPr>
        <w:t>.</w:t>
      </w:r>
      <w:r w:rsidRPr="007E48E2">
        <w:rPr>
          <w:lang w:val="es-ES"/>
        </w:rPr>
        <w:t>Video</w:t>
      </w:r>
      <w:proofErr w:type="gramEnd"/>
      <w:r w:rsidRPr="007E48E2">
        <w:rPr>
          <w:lang w:val="es-ES"/>
        </w:rPr>
        <w:t xml:space="preserve">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w:t>
      </w:r>
      <w:proofErr w:type="spellStart"/>
      <w:r>
        <w:t>Mozilla</w:t>
      </w:r>
      <w:proofErr w:type="spellEnd"/>
      <w:r>
        <w:t xml:space="preserve">,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xml:space="preserve">. </w:t>
      </w:r>
      <w:proofErr w:type="spellStart"/>
      <w:r w:rsidR="009E3122">
        <w:t>FFmpeg</w:t>
      </w:r>
      <w:bookmarkEnd w:id="362"/>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codecsFFmpeg</w:t>
      </w:r>
      <w:proofErr w:type="spellEnd"/>
      <w:r>
        <w:t xml:space="preserve"> en Linux</w:t>
      </w:r>
      <w:r w:rsidR="00483D1B">
        <w:t>,</w:t>
      </w:r>
      <w:r>
        <w:t xml:space="preserve"> también puede ser compilado en plataformas Windows.</w:t>
      </w:r>
    </w:p>
    <w:p w:rsidR="00D43B4F" w:rsidRDefault="00D43B4F" w:rsidP="00483D1B">
      <w:r>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A251CE">
        <w:fldChar w:fldCharType="begin"/>
      </w:r>
      <w:r>
        <w:instrText xml:space="preserve"> SEQ Ilustración \* ARABIC </w:instrText>
      </w:r>
      <w:r w:rsidR="00A251CE">
        <w:fldChar w:fldCharType="separate"/>
      </w:r>
      <w:r w:rsidR="00957CA9">
        <w:rPr>
          <w:noProof/>
        </w:rPr>
        <w:t>12</w:t>
      </w:r>
      <w:r w:rsidR="00A251CE">
        <w:fldChar w:fldCharType="end"/>
      </w:r>
      <w:r>
        <w:t xml:space="preserve"> - Esquema de componentes de </w:t>
      </w:r>
      <w:proofErr w:type="spellStart"/>
      <w:r>
        <w:t>FFmpeg</w:t>
      </w:r>
      <w:bookmarkEnd w:id="364"/>
      <w:bookmarkEnd w:id="365"/>
      <w:proofErr w:type="spellEnd"/>
    </w:p>
    <w:p w:rsidR="00107078" w:rsidRPr="008551A5" w:rsidRDefault="00A251CE"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A251CE">
        <w:fldChar w:fldCharType="begin"/>
      </w:r>
      <w:r>
        <w:instrText xml:space="preserve"> SEQ Ilustración \* ARABIC </w:instrText>
      </w:r>
      <w:r w:rsidR="00A251CE">
        <w:fldChar w:fldCharType="separate"/>
      </w:r>
      <w:r w:rsidR="00957CA9">
        <w:rPr>
          <w:noProof/>
        </w:rPr>
        <w:t>13</w:t>
      </w:r>
      <w:r w:rsidR="00A251CE">
        <w:fldChar w:fldCharType="end"/>
      </w:r>
      <w:r>
        <w:t xml:space="preserve"> - Infraestructura de redes IPTV</w:t>
      </w:r>
      <w:bookmarkEnd w:id="367"/>
      <w:bookmarkEnd w:id="368"/>
    </w:p>
    <w:p w:rsidR="006859D3" w:rsidRPr="00460025" w:rsidRDefault="00A251CE" w:rsidP="006859D3">
      <w:pPr>
        <w:pStyle w:val="Ttulo7"/>
        <w:rPr>
          <w:lang w:val="es-ES"/>
        </w:rPr>
      </w:pPr>
      <w:r>
        <w:fldChar w:fldCharType="begin"/>
      </w:r>
      <w:r w:rsidRPr="00A251CE">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proofErr w:type="spellStart"/>
      <w:r>
        <w:t>negocio</w:t>
      </w:r>
      <w:r w:rsidR="00427C5E" w:rsidRPr="00460025">
        <w:t>de</w:t>
      </w:r>
      <w:proofErr w:type="spellEnd"/>
      <w:r w:rsidR="00427C5E" w:rsidRPr="00460025">
        <w:t xml:space="preserv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 xml:space="preserve">es necesario un modelo de desarrollo altamente </w:t>
      </w:r>
      <w:proofErr w:type="spellStart"/>
      <w:r w:rsidR="00785991">
        <w:t>iterativopara</w:t>
      </w:r>
      <w:proofErr w:type="spellEnd"/>
      <w:r w:rsidR="00785991">
        <w:t xml:space="preserve">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w:t>
      </w:r>
      <w:proofErr w:type="spellStart"/>
      <w:r w:rsidRPr="00531853">
        <w:t>Programming</w:t>
      </w:r>
      <w:bookmarkEnd w:id="371"/>
      <w:bookmarkEnd w:id="3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w:t>
      </w:r>
      <w:proofErr w:type="spellStart"/>
      <w:r w:rsidR="00460025">
        <w:t>yel</w:t>
      </w:r>
      <w:proofErr w:type="spellEnd"/>
      <w:r w:rsidR="00460025">
        <w:t xml:space="preserve">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xml:space="preserve">. </w:t>
      </w:r>
      <w:proofErr w:type="spellStart"/>
      <w:r w:rsidR="009E3122">
        <w:t>Scrum</w:t>
      </w:r>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9E3122" w:rsidRDefault="000B4B81" w:rsidP="00D20981">
      <w:pPr>
        <w:rPr>
          <w:b/>
        </w:rPr>
      </w:pPr>
      <w:proofErr w:type="spellStart"/>
      <w:r w:rsidRPr="009E3122">
        <w:rPr>
          <w:b/>
        </w:rPr>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9E3122" w:rsidRDefault="000B4B81" w:rsidP="00D20981">
      <w:pPr>
        <w:rPr>
          <w:b/>
        </w:rPr>
      </w:pPr>
      <w:proofErr w:type="spellStart"/>
      <w:r w:rsidRPr="009E3122">
        <w:rPr>
          <w:b/>
        </w:rPr>
        <w:t>ScrumMaster</w:t>
      </w:r>
      <w:proofErr w:type="spellEnd"/>
      <w:r w:rsidRPr="009E3122">
        <w:rPr>
          <w:b/>
        </w:rPr>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proofErr w:type="spellStart"/>
      <w:r>
        <w:t>Firefox</w:t>
      </w:r>
      <w:proofErr w:type="spellEnd"/>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 xml:space="preserve">a </w:t>
      </w:r>
      <w:proofErr w:type="spellStart"/>
      <w:r w:rsidR="005E46BE">
        <w:t>la</w:t>
      </w:r>
      <w:r w:rsidRPr="00F8658A">
        <w:t>distribu</w:t>
      </w:r>
      <w:r w:rsidR="005E46BE">
        <w:t>ció</w:t>
      </w:r>
      <w:r w:rsidR="00D201C4">
        <w:t>n</w:t>
      </w:r>
      <w:r w:rsidR="005E46BE">
        <w:t>de</w:t>
      </w:r>
      <w:proofErr w:type="spellEnd"/>
      <w:r w:rsidR="005E46BE">
        <w:t xml:space="preserv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 xml:space="preserve">2.9. </w:t>
      </w:r>
      <w:proofErr w:type="spellStart"/>
      <w:r>
        <w:t>Frameworks</w:t>
      </w:r>
      <w:bookmarkEnd w:id="375"/>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 xml:space="preserve">2.9.1. </w:t>
      </w:r>
      <w:proofErr w:type="spellStart"/>
      <w:r>
        <w:t>Zend</w:t>
      </w:r>
      <w:proofErr w:type="spellEnd"/>
      <w:r>
        <w:t xml:space="preserve"> Framework</w:t>
      </w:r>
      <w:bookmarkEnd w:id="376"/>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A251CE">
        <w:fldChar w:fldCharType="begin"/>
      </w:r>
      <w:r w:rsidR="000051F5">
        <w:instrText xml:space="preserve"> SEQ Ilustración \* ARABIC </w:instrText>
      </w:r>
      <w:r w:rsidR="00A251CE">
        <w:fldChar w:fldCharType="separate"/>
      </w:r>
      <w:r w:rsidR="00957CA9">
        <w:rPr>
          <w:noProof/>
        </w:rPr>
        <w:t>14</w:t>
      </w:r>
      <w:r w:rsidR="00A251CE">
        <w:rPr>
          <w:noProof/>
        </w:rPr>
        <w:fldChar w:fldCharType="end"/>
      </w:r>
      <w:r>
        <w:t xml:space="preserve"> - Visión general </w:t>
      </w:r>
      <w:proofErr w:type="spellStart"/>
      <w:r>
        <w:t>Zend</w:t>
      </w:r>
      <w:proofErr w:type="spellEnd"/>
      <w:r>
        <w:t xml:space="preserve"> Framework</w:t>
      </w:r>
      <w:bookmarkEnd w:id="377"/>
    </w:p>
    <w:p w:rsidR="003607CB" w:rsidRDefault="00A251CE"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proofErr w:type="spellStart"/>
      <w:r w:rsidRPr="00F235E4">
        <w:rPr>
          <w:lang w:val="pt-BR"/>
        </w:rPr>
        <w:t>bajo</w:t>
      </w:r>
      <w:proofErr w:type="spellEnd"/>
      <w:r w:rsidRPr="00F235E4">
        <w:rPr>
          <w:lang w:val="pt-BR"/>
        </w:rPr>
        <w:t xml:space="preserve">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spellStart"/>
      <w:proofErr w:type="gramStart"/>
      <w:r w:rsidRPr="00F235E4">
        <w:rPr>
          <w:lang w:val="pt-BR"/>
        </w:rPr>
        <w:t>es</w:t>
      </w:r>
      <w:proofErr w:type="spellEnd"/>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proofErr w:type="spellStart"/>
      <w:r w:rsidRPr="00F235E4">
        <w:t>JavaScript</w:t>
      </w:r>
      <w:proofErr w:type="spellEnd"/>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spellStart"/>
      <w:proofErr w:type="gramStart"/>
      <w:r>
        <w:rPr>
          <w:lang w:val="pt-BR"/>
        </w:rPr>
        <w:t>es</w:t>
      </w:r>
      <w:proofErr w:type="spellEnd"/>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A251CE">
        <w:fldChar w:fldCharType="begin"/>
      </w:r>
      <w:r w:rsidR="000051F5">
        <w:instrText xml:space="preserve"> SEQ Ilustración \* ARABIC </w:instrText>
      </w:r>
      <w:r w:rsidR="00A251CE">
        <w:fldChar w:fldCharType="separate"/>
      </w:r>
      <w:r w:rsidR="00957CA9">
        <w:rPr>
          <w:noProof/>
        </w:rPr>
        <w:t>15</w:t>
      </w:r>
      <w:r w:rsidR="00A251CE">
        <w:rPr>
          <w:noProof/>
        </w:rPr>
        <w:fldChar w:fldCharType="end"/>
      </w:r>
      <w:r>
        <w:t xml:space="preserve"> - Esquema de </w:t>
      </w:r>
      <w:proofErr w:type="spellStart"/>
      <w:r>
        <w:t>Widgets</w:t>
      </w:r>
      <w:proofErr w:type="spellEnd"/>
      <w:r>
        <w:t xml:space="preserve"> GWT</w:t>
      </w:r>
      <w:bookmarkEnd w:id="379"/>
    </w:p>
    <w:p w:rsidR="003607CB" w:rsidRPr="00BE13A4" w:rsidRDefault="00A251CE" w:rsidP="003607CB">
      <w:pPr>
        <w:pStyle w:val="Ttulo7"/>
        <w:rPr>
          <w:lang w:val="es-ES"/>
        </w:rPr>
      </w:pPr>
      <w:r>
        <w:fldChar w:fldCharType="begin"/>
      </w:r>
      <w:r w:rsidRPr="00A251CE">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proofErr w:type="gramStart"/>
      <w:r w:rsidR="009E3122">
        <w:rPr>
          <w:lang w:val="es-ES"/>
        </w:rPr>
        <w:t>.</w:t>
      </w:r>
      <w:r w:rsidR="009E3122" w:rsidRPr="007E48E2">
        <w:rPr>
          <w:lang w:val="es-ES"/>
        </w:rPr>
        <w:t>PHPMotion</w:t>
      </w:r>
      <w:bookmarkEnd w:id="384"/>
      <w:proofErr w:type="gram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A251CE">
        <w:fldChar w:fldCharType="begin"/>
      </w:r>
      <w:r>
        <w:instrText xml:space="preserve"> SEQ Ilustración \* ARABIC </w:instrText>
      </w:r>
      <w:r w:rsidR="00A251CE">
        <w:fldChar w:fldCharType="separate"/>
      </w:r>
      <w:r w:rsidR="00957CA9">
        <w:rPr>
          <w:noProof/>
        </w:rPr>
        <w:t>16</w:t>
      </w:r>
      <w:r w:rsidR="00A251CE">
        <w:fldChar w:fldCharType="end"/>
      </w:r>
      <w:r>
        <w:t xml:space="preserve"> - Web </w:t>
      </w:r>
      <w:proofErr w:type="spellStart"/>
      <w:r>
        <w:t>PHPMotion</w:t>
      </w:r>
      <w:bookmarkEnd w:id="385"/>
      <w:bookmarkEnd w:id="386"/>
      <w:proofErr w:type="spellEnd"/>
    </w:p>
    <w:bookmarkStart w:id="387" w:name="_Toc266039206"/>
    <w:p w:rsidR="007C0EE8" w:rsidRPr="00460025" w:rsidRDefault="00A251C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proofErr w:type="gramStart"/>
      <w:r w:rsidR="009E3122">
        <w:rPr>
          <w:lang w:val="es-ES"/>
        </w:rPr>
        <w:t>.</w:t>
      </w:r>
      <w:r w:rsidR="009E3122" w:rsidRPr="007E48E2">
        <w:rPr>
          <w:lang w:val="es-ES"/>
        </w:rPr>
        <w:t>OsTube</w:t>
      </w:r>
      <w:bookmarkEnd w:id="388"/>
      <w:proofErr w:type="gram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MPlayerpara</w:t>
      </w:r>
      <w:proofErr w:type="spellEnd"/>
      <w:r w:rsidRPr="00A053A0">
        <w:rPr>
          <w:lang w:eastAsia="es-CL"/>
        </w:rPr>
        <w:t xml:space="preserve">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A251CE">
        <w:fldChar w:fldCharType="begin"/>
      </w:r>
      <w:r>
        <w:instrText xml:space="preserve"> SEQ Ilustración \* ARABIC </w:instrText>
      </w:r>
      <w:r w:rsidR="00A251CE">
        <w:fldChar w:fldCharType="separate"/>
      </w:r>
      <w:r w:rsidR="00957CA9">
        <w:rPr>
          <w:noProof/>
        </w:rPr>
        <w:t>17</w:t>
      </w:r>
      <w:r w:rsidR="00A251CE">
        <w:fldChar w:fldCharType="end"/>
      </w:r>
      <w:r>
        <w:t xml:space="preserve"> - </w:t>
      </w:r>
      <w:proofErr w:type="spellStart"/>
      <w:r w:rsidRPr="00AE733E">
        <w:t>OSTube</w:t>
      </w:r>
      <w:bookmarkEnd w:id="389"/>
      <w:bookmarkEnd w:id="390"/>
      <w:proofErr w:type="spellEnd"/>
    </w:p>
    <w:bookmarkStart w:id="391" w:name="_Toc266039207"/>
    <w:p w:rsidR="007C0EE8" w:rsidRPr="00460025" w:rsidRDefault="00A251C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proofErr w:type="gramStart"/>
      <w:r w:rsidR="009E3122">
        <w:rPr>
          <w:lang w:val="es-ES"/>
        </w:rPr>
        <w:t>.</w:t>
      </w:r>
      <w:r w:rsidR="009E3122" w:rsidRPr="00BD1B4B">
        <w:rPr>
          <w:lang w:val="es-ES"/>
        </w:rPr>
        <w:t>Youtube</w:t>
      </w:r>
      <w:bookmarkEnd w:id="395"/>
      <w:proofErr w:type="gramEnd"/>
    </w:p>
    <w:p w:rsidR="009A106D" w:rsidRDefault="007C0EE8" w:rsidP="00460025">
      <w:r w:rsidRPr="00113170">
        <w:t xml:space="preserve">Fue creado por tres antiguos empleados de </w:t>
      </w:r>
      <w:hyperlink r:id="rId43" w:tooltip="PayPal" w:history="1">
        <w:proofErr w:type="spellStart"/>
        <w:r w:rsidRPr="00113170">
          <w:t>PayPal</w:t>
        </w:r>
        <w:proofErr w:type="spellEnd"/>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w:t>
      </w:r>
      <w:proofErr w:type="spellStart"/>
      <w:r w:rsidRPr="00113170">
        <w:t>YouTube</w:t>
      </w:r>
      <w:proofErr w:type="spellEnd"/>
      <w:r w:rsidRPr="00113170">
        <w:t xml:space="preserv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w:t>
      </w:r>
      <w:proofErr w:type="spellStart"/>
      <w:r w:rsidRPr="00113170">
        <w:t>videoblogs</w:t>
      </w:r>
      <w:proofErr w:type="spellEnd"/>
      <w:r w:rsidRPr="00113170">
        <w:t xml:space="preserve">. Los enlaces a </w:t>
      </w:r>
      <w:r w:rsidR="00810D0C">
        <w:t xml:space="preserve">videos </w:t>
      </w:r>
      <w:r w:rsidRPr="00113170">
        <w:t xml:space="preserve">de </w:t>
      </w:r>
      <w:proofErr w:type="spellStart"/>
      <w:r w:rsidRPr="00113170">
        <w:t>YouTube</w:t>
      </w:r>
      <w:proofErr w:type="spellEnd"/>
      <w:r w:rsidRPr="00113170">
        <w:t xml:space="preserv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A251CE">
        <w:fldChar w:fldCharType="begin"/>
      </w:r>
      <w:r>
        <w:instrText xml:space="preserve"> SEQ Ilustración \* ARABIC </w:instrText>
      </w:r>
      <w:r w:rsidR="00A251CE">
        <w:fldChar w:fldCharType="separate"/>
      </w:r>
      <w:r w:rsidR="00957CA9">
        <w:rPr>
          <w:noProof/>
        </w:rPr>
        <w:t>18</w:t>
      </w:r>
      <w:r w:rsidR="00A251CE">
        <w:fldChar w:fldCharType="end"/>
      </w:r>
      <w:r>
        <w:t xml:space="preserve"> - </w:t>
      </w:r>
      <w:proofErr w:type="spellStart"/>
      <w:r w:rsidRPr="001D6F6B">
        <w:t>Youtube</w:t>
      </w:r>
      <w:bookmarkEnd w:id="396"/>
      <w:bookmarkEnd w:id="397"/>
      <w:proofErr w:type="spellEnd"/>
    </w:p>
    <w:bookmarkStart w:id="398" w:name="_Toc266039208"/>
    <w:p w:rsidR="007C0EE8" w:rsidRPr="0026694D" w:rsidRDefault="00A251C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w:t>
      </w:r>
      <w:proofErr w:type="spellStart"/>
      <w:r>
        <w:t>YouTube</w:t>
      </w:r>
      <w:proofErr w:type="spellEnd"/>
      <w:r>
        <w:t xml:space="preserv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A251CE">
        <w:fldChar w:fldCharType="begin"/>
      </w:r>
      <w:r>
        <w:instrText xml:space="preserve"> SEQ Ilustración \* ARABIC </w:instrText>
      </w:r>
      <w:r w:rsidR="00A251CE">
        <w:fldChar w:fldCharType="separate"/>
      </w:r>
      <w:r w:rsidR="00957CA9">
        <w:rPr>
          <w:noProof/>
        </w:rPr>
        <w:t>19</w:t>
      </w:r>
      <w:r w:rsidR="00A251CE">
        <w:fldChar w:fldCharType="end"/>
      </w:r>
      <w:r>
        <w:t xml:space="preserve"> - Google Video</w:t>
      </w:r>
      <w:bookmarkEnd w:id="401"/>
    </w:p>
    <w:bookmarkStart w:id="402" w:name="_Toc266039209"/>
    <w:p w:rsidR="007C0EE8" w:rsidRPr="00460025" w:rsidRDefault="00A251C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proofErr w:type="spellStart"/>
      <w:r w:rsidRPr="00A57C66">
        <w:t>iPod</w:t>
      </w:r>
      <w:proofErr w:type="spellEnd"/>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proofErr w:type="gramStart"/>
      <w:r w:rsidR="004578B2">
        <w:t>.</w:t>
      </w:r>
      <w:r w:rsidRPr="007E48E2">
        <w:t>Vimeo</w:t>
      </w:r>
      <w:bookmarkEnd w:id="403"/>
      <w:bookmarkEnd w:id="404"/>
      <w:proofErr w:type="gram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A251CE" w:rsidRPr="00CE025F">
        <w:fldChar w:fldCharType="begin"/>
      </w:r>
      <w:r w:rsidRPr="00CE025F">
        <w:instrText xml:space="preserve"> SEQ Ilustración \* ARABIC </w:instrText>
      </w:r>
      <w:r w:rsidR="00A251CE" w:rsidRPr="00CE025F">
        <w:fldChar w:fldCharType="separate"/>
      </w:r>
      <w:r w:rsidR="00957CA9">
        <w:rPr>
          <w:noProof/>
        </w:rPr>
        <w:t>20</w:t>
      </w:r>
      <w:r w:rsidR="00A251CE" w:rsidRPr="00CE025F">
        <w:fldChar w:fldCharType="end"/>
      </w:r>
      <w:r w:rsidRPr="00CE025F">
        <w:t xml:space="preserve"> - </w:t>
      </w:r>
      <w:proofErr w:type="spellStart"/>
      <w:r w:rsidRPr="00CE025F">
        <w:t>Vimeo</w:t>
      </w:r>
      <w:bookmarkEnd w:id="405"/>
      <w:proofErr w:type="spellEnd"/>
    </w:p>
    <w:bookmarkStart w:id="406" w:name="_Toc266039210"/>
    <w:p w:rsidR="007C0EE8" w:rsidRPr="00CE025F" w:rsidRDefault="00A251C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proofErr w:type="gramStart"/>
      <w:r w:rsidR="009E3122">
        <w:rPr>
          <w:lang w:val="es-ES"/>
        </w:rPr>
        <w:t>.</w:t>
      </w:r>
      <w:r w:rsidR="009E3122" w:rsidRPr="007E48E2">
        <w:rPr>
          <w:lang w:val="es-ES"/>
        </w:rPr>
        <w:t>TerraTV</w:t>
      </w:r>
      <w:bookmarkEnd w:id="408"/>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A251CE">
        <w:fldChar w:fldCharType="begin"/>
      </w:r>
      <w:r>
        <w:instrText xml:space="preserve"> SEQ Ilustración \* ARABIC </w:instrText>
      </w:r>
      <w:r w:rsidR="00A251CE">
        <w:fldChar w:fldCharType="separate"/>
      </w:r>
      <w:r w:rsidR="00957CA9">
        <w:rPr>
          <w:noProof/>
        </w:rPr>
        <w:t>21</w:t>
      </w:r>
      <w:r w:rsidR="00A251CE">
        <w:fldChar w:fldCharType="end"/>
      </w:r>
      <w:r>
        <w:t xml:space="preserve"> - Terra TV</w:t>
      </w:r>
      <w:bookmarkEnd w:id="409"/>
      <w:bookmarkEnd w:id="410"/>
    </w:p>
    <w:bookmarkStart w:id="411" w:name="_Toc266039211"/>
    <w:p w:rsidR="007C0EE8" w:rsidRPr="00460025" w:rsidRDefault="00A251C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proofErr w:type="gramStart"/>
      <w:r w:rsidR="009E3122">
        <w:rPr>
          <w:lang w:val="es-ES"/>
        </w:rPr>
        <w:t>.</w:t>
      </w:r>
      <w:r w:rsidR="009E3122" w:rsidRPr="007E48E2">
        <w:rPr>
          <w:lang w:val="es-ES"/>
        </w:rPr>
        <w:t>EmolTV</w:t>
      </w:r>
      <w:proofErr w:type="gram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w:t>
      </w:r>
      <w:proofErr w:type="spellStart"/>
      <w:r>
        <w:t>Ajax</w:t>
      </w:r>
      <w:proofErr w:type="spellEnd"/>
      <w:r>
        <w:t xml:space="preserve">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A251CE">
        <w:fldChar w:fldCharType="begin"/>
      </w:r>
      <w:r>
        <w:instrText xml:space="preserve"> SEQ Ilustración \* ARABIC </w:instrText>
      </w:r>
      <w:r w:rsidR="00A251CE">
        <w:fldChar w:fldCharType="separate"/>
      </w:r>
      <w:r w:rsidR="00957CA9">
        <w:rPr>
          <w:noProof/>
        </w:rPr>
        <w:t>22</w:t>
      </w:r>
      <w:r w:rsidR="00A251CE">
        <w:fldChar w:fldCharType="end"/>
      </w:r>
      <w:r>
        <w:t xml:space="preserve"> - </w:t>
      </w:r>
      <w:proofErr w:type="spellStart"/>
      <w:r>
        <w:t>Emol</w:t>
      </w:r>
      <w:proofErr w:type="spellEnd"/>
      <w:r>
        <w:t xml:space="preserve"> TV</w:t>
      </w:r>
      <w:bookmarkEnd w:id="413"/>
    </w:p>
    <w:bookmarkStart w:id="414" w:name="_Toc266039212"/>
    <w:p w:rsidR="007C0EE8" w:rsidRPr="00460025" w:rsidRDefault="00A251C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A251CE">
        <w:fldChar w:fldCharType="begin"/>
      </w:r>
      <w:r>
        <w:instrText xml:space="preserve"> SEQ Ilustración \* ARABIC </w:instrText>
      </w:r>
      <w:r w:rsidR="00A251CE">
        <w:fldChar w:fldCharType="separate"/>
      </w:r>
      <w:r w:rsidR="00957CA9">
        <w:rPr>
          <w:noProof/>
        </w:rPr>
        <w:t>23</w:t>
      </w:r>
      <w:r w:rsidR="00A251CE">
        <w:fldChar w:fldCharType="end"/>
      </w:r>
      <w:r>
        <w:t xml:space="preserve"> - </w:t>
      </w:r>
      <w:r w:rsidRPr="00B90018">
        <w:t>3TV</w:t>
      </w:r>
      <w:bookmarkEnd w:id="417"/>
      <w:bookmarkEnd w:id="418"/>
    </w:p>
    <w:bookmarkStart w:id="419" w:name="_Toc266039213"/>
    <w:p w:rsidR="007C0EE8" w:rsidRPr="00460025" w:rsidRDefault="00A251C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w:t>
      </w:r>
      <w:proofErr w:type="spellStart"/>
      <w:r>
        <w:t>iTunes</w:t>
      </w:r>
      <w:proofErr w:type="spellEnd"/>
      <w:r>
        <w:t>.</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A251CE">
        <w:fldChar w:fldCharType="begin"/>
      </w:r>
      <w:r>
        <w:instrText xml:space="preserve"> SEQ Ilustración \* ARABIC </w:instrText>
      </w:r>
      <w:r w:rsidR="00A251CE">
        <w:fldChar w:fldCharType="separate"/>
      </w:r>
      <w:r w:rsidR="00957CA9">
        <w:rPr>
          <w:noProof/>
        </w:rPr>
        <w:t>24</w:t>
      </w:r>
      <w:r w:rsidR="00A251CE">
        <w:fldChar w:fldCharType="end"/>
      </w:r>
      <w:r>
        <w:t xml:space="preserve"> – Google TV en un televisor IPTV conectado a internet</w:t>
      </w:r>
      <w:bookmarkEnd w:id="421"/>
      <w:bookmarkEnd w:id="422"/>
    </w:p>
    <w:p w:rsidR="009A106D" w:rsidRPr="00460025" w:rsidRDefault="00A251CE" w:rsidP="00460025">
      <w:pPr>
        <w:pStyle w:val="Ttulo7"/>
        <w:rPr>
          <w:kern w:val="36"/>
          <w:lang w:val="es-CL"/>
        </w:rPr>
      </w:pPr>
      <w:r>
        <w:fldChar w:fldCharType="begin"/>
      </w:r>
      <w:r w:rsidRPr="00A251CE">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proofErr w:type="spellStart"/>
      <w:r w:rsidR="00A0724E">
        <w:t>core</w:t>
      </w:r>
      <w:proofErr w:type="spellEnd"/>
      <w:r w:rsidR="00A0724E">
        <w:t xml:space="preserve"> de la aplicación y del </w:t>
      </w:r>
      <w:proofErr w:type="spellStart"/>
      <w:r w:rsidR="00A0724E">
        <w:t>framework</w:t>
      </w:r>
      <w:proofErr w:type="spellEnd"/>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w:t>
      </w:r>
      <w:proofErr w:type="spellStart"/>
      <w:r w:rsidR="003147BA">
        <w:t>front</w:t>
      </w:r>
      <w:proofErr w:type="spellEnd"/>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w:t>
      </w:r>
      <w:proofErr w:type="spellStart"/>
      <w:r>
        <w:t>core</w:t>
      </w:r>
      <w:proofErr w:type="spellEnd"/>
      <w:r>
        <w:t xml:space="preserv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A251CE" w:rsidP="00F83408">
      <w:pPr>
        <w:rPr>
          <w:lang w:val="en-US"/>
          <w:rPrChange w:id="429" w:author="manolo" w:date="2010-12-23T14:38:00Z">
            <w:rPr/>
          </w:rPrChange>
        </w:rPr>
      </w:pPr>
      <w:proofErr w:type="gramStart"/>
      <w:r w:rsidRPr="00A251CE">
        <w:rPr>
          <w:lang w:val="en-US"/>
          <w:rPrChange w:id="430" w:author="manolo" w:date="2010-12-23T14:38:00Z">
            <w:rPr>
              <w:color w:val="0000FF"/>
              <w:u w:val="single"/>
            </w:rPr>
          </w:rPrChange>
        </w:rPr>
        <w:t xml:space="preserve">Se </w:t>
      </w:r>
      <w:proofErr w:type="spellStart"/>
      <w:r w:rsidRPr="00A251CE">
        <w:rPr>
          <w:lang w:val="en-US"/>
          <w:rPrChange w:id="431" w:author="manolo" w:date="2010-12-23T14:38:00Z">
            <w:rPr>
              <w:color w:val="0000FF"/>
              <w:u w:val="single"/>
            </w:rPr>
          </w:rPrChange>
        </w:rPr>
        <w:t>usarán</w:t>
      </w:r>
      <w:proofErr w:type="spellEnd"/>
      <w:r w:rsidRPr="00A251CE">
        <w:rPr>
          <w:lang w:val="en-US"/>
          <w:rPrChange w:id="432" w:author="manolo" w:date="2010-12-23T14:38:00Z">
            <w:rPr>
              <w:color w:val="0000FF"/>
              <w:u w:val="single"/>
            </w:rPr>
          </w:rPrChange>
        </w:rPr>
        <w:t xml:space="preserve"> PHP 5.3, </w:t>
      </w:r>
      <w:proofErr w:type="spellStart"/>
      <w:r w:rsidRPr="00A251CE">
        <w:rPr>
          <w:lang w:val="en-US"/>
          <w:rPrChange w:id="433" w:author="manolo" w:date="2010-12-23T14:38:00Z">
            <w:rPr>
              <w:color w:val="0000FF"/>
              <w:u w:val="single"/>
            </w:rPr>
          </w:rPrChange>
        </w:rPr>
        <w:t>MySQL</w:t>
      </w:r>
      <w:proofErr w:type="spellEnd"/>
      <w:r w:rsidRPr="00A251CE">
        <w:rPr>
          <w:lang w:val="en-US"/>
          <w:rPrChange w:id="434" w:author="manolo" w:date="2010-12-23T14:38:00Z">
            <w:rPr>
              <w:color w:val="0000FF"/>
              <w:u w:val="single"/>
            </w:rPr>
          </w:rPrChange>
        </w:rPr>
        <w:t xml:space="preserve"> 5, </w:t>
      </w:r>
      <w:proofErr w:type="spellStart"/>
      <w:r w:rsidRPr="00A251CE">
        <w:rPr>
          <w:lang w:val="en-US"/>
          <w:rPrChange w:id="435" w:author="manolo" w:date="2010-12-23T14:38:00Z">
            <w:rPr>
              <w:color w:val="0000FF"/>
              <w:u w:val="single"/>
            </w:rPr>
          </w:rPrChange>
        </w:rPr>
        <w:t>FFMpeg</w:t>
      </w:r>
      <w:proofErr w:type="spellEnd"/>
      <w:r w:rsidRPr="00A251CE">
        <w:rPr>
          <w:lang w:val="en-US"/>
          <w:rPrChange w:id="436" w:author="manolo" w:date="2010-12-23T14:38:00Z">
            <w:rPr>
              <w:color w:val="0000FF"/>
              <w:u w:val="single"/>
            </w:rPr>
          </w:rPrChange>
        </w:rPr>
        <w:t xml:space="preserve">, </w:t>
      </w:r>
      <w:proofErr w:type="spellStart"/>
      <w:r w:rsidRPr="00A251CE">
        <w:rPr>
          <w:lang w:val="en-US"/>
          <w:rPrChange w:id="437" w:author="manolo" w:date="2010-12-23T14:38:00Z">
            <w:rPr>
              <w:color w:val="0000FF"/>
              <w:u w:val="single"/>
            </w:rPr>
          </w:rPrChange>
        </w:rPr>
        <w:t>JQuery</w:t>
      </w:r>
      <w:proofErr w:type="spellEnd"/>
      <w:r w:rsidRPr="00A251CE">
        <w:rPr>
          <w:lang w:val="en-US"/>
          <w:rPrChange w:id="438" w:author="manolo" w:date="2010-12-23T14:38:00Z">
            <w:rPr>
              <w:color w:val="0000FF"/>
              <w:u w:val="single"/>
            </w:rPr>
          </w:rPrChange>
        </w:rPr>
        <w:t>, JW Player Flash.</w:t>
      </w:r>
      <w:proofErr w:type="gramEnd"/>
    </w:p>
    <w:p w:rsidR="00B53E02" w:rsidRPr="000B5660" w:rsidRDefault="000E1C37" w:rsidP="00EC3C1C">
      <w:pPr>
        <w:pStyle w:val="Subttulo"/>
        <w:outlineLvl w:val="2"/>
      </w:pPr>
      <w:bookmarkStart w:id="439" w:name="_Toc280879604"/>
      <w:r w:rsidRPr="000B5660">
        <w:t>4.2</w:t>
      </w:r>
      <w:r w:rsidR="00B53E02" w:rsidRPr="000B5660">
        <w:t xml:space="preserve">.1. </w:t>
      </w:r>
      <w:r w:rsidR="009E3122">
        <w:t>Frente</w:t>
      </w:r>
      <w:ins w:id="440" w:author="Rodrigo Riquelme" w:date="2010-12-22T22:42:00Z">
        <w:r w:rsidR="00B966FF">
          <w:t xml:space="preserve"> </w:t>
        </w:r>
      </w:ins>
      <w:r w:rsidRPr="000B5660">
        <w:t>S</w:t>
      </w:r>
      <w:r w:rsidR="00B53E02" w:rsidRPr="000B5660">
        <w:t>ervidor</w:t>
      </w:r>
      <w:bookmarkEnd w:id="439"/>
    </w:p>
    <w:p w:rsidR="00B53E02" w:rsidRPr="000B5660" w:rsidRDefault="000E1C37" w:rsidP="000E1C37">
      <w:pPr>
        <w:pStyle w:val="Subttulo"/>
        <w:outlineLvl w:val="2"/>
      </w:pPr>
      <w:bookmarkStart w:id="441" w:name="_Toc280879605"/>
      <w:r w:rsidRPr="000B5660">
        <w:t xml:space="preserve">4.2.1.1. </w:t>
      </w:r>
      <w:r w:rsidR="00B53E02" w:rsidRPr="000B5660">
        <w:t>PHP 5.3</w:t>
      </w:r>
      <w:bookmarkEnd w:id="44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42" w:name="_Toc280817209"/>
      <w:r>
        <w:t xml:space="preserve">Ilustración </w:t>
      </w:r>
      <w:r w:rsidR="00A251CE">
        <w:fldChar w:fldCharType="begin"/>
      </w:r>
      <w:r w:rsidR="008D3920">
        <w:instrText xml:space="preserve"> SEQ Ilustración \* ARABIC </w:instrText>
      </w:r>
      <w:r w:rsidR="00A251CE">
        <w:fldChar w:fldCharType="separate"/>
      </w:r>
      <w:r w:rsidR="00957CA9">
        <w:rPr>
          <w:noProof/>
        </w:rPr>
        <w:t>25</w:t>
      </w:r>
      <w:r w:rsidR="00A251CE">
        <w:rPr>
          <w:noProof/>
        </w:rPr>
        <w:fldChar w:fldCharType="end"/>
      </w:r>
      <w:r>
        <w:t xml:space="preserve"> - Estructura Clases PHP del </w:t>
      </w:r>
      <w:proofErr w:type="spellStart"/>
      <w:r>
        <w:t>Core</w:t>
      </w:r>
      <w:proofErr w:type="spellEnd"/>
      <w:r>
        <w:t xml:space="preserve"> del CMS</w:t>
      </w:r>
      <w:bookmarkEnd w:id="44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43" w:name="_Toc280879606"/>
      <w:r w:rsidRPr="000B5660">
        <w:t xml:space="preserve">4.2.1.2. </w:t>
      </w:r>
      <w:proofErr w:type="spellStart"/>
      <w:r w:rsidR="00B53E02" w:rsidRPr="000B5660">
        <w:t>MySQL</w:t>
      </w:r>
      <w:proofErr w:type="spellEnd"/>
      <w:r w:rsidR="00B53E02" w:rsidRPr="000B5660">
        <w:t xml:space="preserve"> 5</w:t>
      </w:r>
      <w:bookmarkEnd w:id="443"/>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9E3122">
        <w:t>. El</w:t>
      </w:r>
      <w:r w:rsidRPr="000B5660">
        <w:t xml:space="preserve"> motor de </w:t>
      </w:r>
      <w:proofErr w:type="spellStart"/>
      <w:r w:rsidRPr="000B5660">
        <w:t>MySQL</w:t>
      </w:r>
      <w:proofErr w:type="spellEnd"/>
      <w:r w:rsidR="0029319F">
        <w:t xml:space="preserve"> </w:t>
      </w:r>
      <w:proofErr w:type="spellStart"/>
      <w:r w:rsidRPr="000B5660">
        <w:t>MyIsam</w:t>
      </w:r>
      <w:proofErr w:type="spellEnd"/>
      <w:r w:rsidRPr="000B5660">
        <w:t xml:space="preserve"> es muy rápido en consulta</w:t>
      </w:r>
      <w:r w:rsidR="004D4C09" w:rsidRPr="000B5660">
        <w:t>s</w:t>
      </w:r>
      <w:r w:rsidR="00623537" w:rsidRPr="000B5660">
        <w:t xml:space="preserve"> tipo SELECT</w:t>
      </w:r>
      <w:r w:rsidR="004D4C09" w:rsidRPr="000B5660">
        <w:t>, por otra parte el motor</w:t>
      </w:r>
      <w:r w:rsidR="0029319F">
        <w:t xml:space="preserve"> </w:t>
      </w:r>
      <w:proofErr w:type="spellStart"/>
      <w:r w:rsidRPr="000B5660">
        <w:t>InnoDB</w:t>
      </w:r>
      <w:proofErr w:type="spellEnd"/>
      <w:r w:rsidRPr="000B5660">
        <w:t xml:space="preserve">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w:t>
      </w:r>
      <w:proofErr w:type="spellStart"/>
      <w:r w:rsidRPr="000B5660">
        <w:t>MyIsam</w:t>
      </w:r>
      <w:proofErr w:type="spellEnd"/>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 xml:space="preserve">usar estos dos </w:t>
      </w:r>
      <w:proofErr w:type="spellStart"/>
      <w:r w:rsidR="00623537" w:rsidRPr="000B5660">
        <w:t>engines</w:t>
      </w:r>
      <w:proofErr w:type="spellEnd"/>
      <w:r w:rsidR="00623537"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w:t>
      </w:r>
      <w:proofErr w:type="spellEnd"/>
      <w:r w:rsidR="00473027">
        <w:t xml:space="preserve"> </w:t>
      </w:r>
      <w:proofErr w:type="spellStart"/>
      <w:r w:rsidR="000152FC" w:rsidRPr="000B5660">
        <w:t>MyIsam</w:t>
      </w:r>
      <w:proofErr w:type="spellEnd"/>
      <w:r w:rsidR="00623537" w:rsidRPr="000B5660">
        <w:t xml:space="preserve"> y las tablas de actualizaciones </w:t>
      </w:r>
      <w:r w:rsidR="00777734" w:rsidRPr="000B5660">
        <w:t>más</w:t>
      </w:r>
      <w:r w:rsidR="00623537" w:rsidRPr="000B5660">
        <w:t xml:space="preserve"> fr</w:t>
      </w:r>
      <w:r w:rsidR="000152FC" w:rsidRPr="000B5660">
        <w:t xml:space="preserve">ecuentes tengan el </w:t>
      </w:r>
      <w:proofErr w:type="spellStart"/>
      <w:r w:rsidR="000152FC" w:rsidRPr="000B5660">
        <w:t>engine</w:t>
      </w:r>
      <w:proofErr w:type="spellEnd"/>
      <w:r w:rsidR="00473027">
        <w:t xml:space="preserve"> </w:t>
      </w:r>
      <w:proofErr w:type="spellStart"/>
      <w:r w:rsidR="000152FC" w:rsidRPr="000B5660">
        <w:t>InnoDB</w:t>
      </w:r>
      <w:proofErr w:type="spellEnd"/>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44" w:name="_Toc280879607"/>
      <w:r w:rsidRPr="000B5660">
        <w:t xml:space="preserve">4.2.1.3. </w:t>
      </w:r>
      <w:proofErr w:type="spellStart"/>
      <w:r w:rsidR="00EC3C1C" w:rsidRPr="000B5660">
        <w:t>FF</w:t>
      </w:r>
      <w:r w:rsidR="00383797">
        <w:t>mpeg</w:t>
      </w:r>
      <w:bookmarkEnd w:id="444"/>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w:t>
      </w:r>
      <w:proofErr w:type="spellStart"/>
      <w:r>
        <w:t>kb</w:t>
      </w:r>
      <w:proofErr w:type="spellEnd"/>
      <w:r>
        <w:t xml:space="preserve">/s y 500 </w:t>
      </w:r>
      <w:proofErr w:type="spellStart"/>
      <w:r>
        <w:t>kb</w:t>
      </w:r>
      <w:proofErr w:type="spellEnd"/>
      <w:r>
        <w:t>/s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45" w:name="_Toc280879608"/>
      <w:r w:rsidRPr="000B5660">
        <w:t xml:space="preserve">4.2.2. </w:t>
      </w:r>
      <w:r w:rsidR="00AD2221">
        <w:t>Frente</w:t>
      </w:r>
      <w:r w:rsidR="00473027">
        <w:t xml:space="preserve"> </w:t>
      </w:r>
      <w:r w:rsidRPr="000B5660">
        <w:t>Cliente</w:t>
      </w:r>
      <w:bookmarkEnd w:id="445"/>
    </w:p>
    <w:p w:rsidR="000E1C37" w:rsidRDefault="000E1C37" w:rsidP="000E1C37">
      <w:pPr>
        <w:pStyle w:val="Subttulo"/>
        <w:outlineLvl w:val="2"/>
      </w:pPr>
      <w:bookmarkStart w:id="446" w:name="_Toc280879609"/>
      <w:r w:rsidRPr="000B5660">
        <w:t xml:space="preserve">4.2.2.1 </w:t>
      </w:r>
      <w:proofErr w:type="spellStart"/>
      <w:r w:rsidRPr="000B5660">
        <w:t>J</w:t>
      </w:r>
      <w:r w:rsidR="00302ACA">
        <w:t>avascript</w:t>
      </w:r>
      <w:bookmarkEnd w:id="446"/>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r w:rsidR="00AD2221">
        <w:t>raíz</w:t>
      </w:r>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DE2566">
        <w:rPr>
          <w:b/>
        </w:rPr>
        <w:t xml:space="preserve"> </w:t>
      </w:r>
      <w:r w:rsidR="00DE2566">
        <w:t>a</w:t>
      </w:r>
      <w:r w:rsidR="00B67BC3">
        <w:t>cá se servirán los</w:t>
      </w:r>
      <w:r w:rsidR="00DE2566">
        <w:t xml:space="preserve"> </w:t>
      </w:r>
      <w:proofErr w:type="spellStart"/>
      <w:r>
        <w:t>frameworks</w:t>
      </w:r>
      <w:proofErr w:type="spellEnd"/>
      <w:r w:rsidR="00DE2566">
        <w:t xml:space="preserve"> </w:t>
      </w:r>
      <w:proofErr w:type="spellStart"/>
      <w:r>
        <w:t>javascript</w:t>
      </w:r>
      <w:proofErr w:type="spellEnd"/>
      <w:r w:rsidR="00B67BC3">
        <w:t xml:space="preserve"> a utilizar</w:t>
      </w:r>
      <w:r w:rsidR="00AD2221">
        <w:t xml:space="preserve">. En </w:t>
      </w:r>
      <w:r>
        <w:t xml:space="preserve">la primera etapa se usará </w:t>
      </w:r>
      <w:proofErr w:type="spellStart"/>
      <w:r>
        <w:t>JQuery</w:t>
      </w:r>
      <w:proofErr w:type="spellEnd"/>
      <w:r>
        <w:t xml:space="preserve"> pero eventualmente </w:t>
      </w:r>
      <w:r w:rsidR="00AD2221">
        <w:t>se podrían utilizar</w:t>
      </w:r>
      <w:r>
        <w:t xml:space="preserve"> otros</w:t>
      </w:r>
      <w:r w:rsidR="00DE2566">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w:t>
      </w:r>
      <w:r w:rsidR="00AD2221">
        <w:t>que</w:t>
      </w:r>
      <w:r>
        <w:t xml:space="preserve"> dependen de los </w:t>
      </w:r>
      <w:proofErr w:type="spellStart"/>
      <w:r>
        <w:t>frameworks</w:t>
      </w:r>
      <w:proofErr w:type="spellEnd"/>
      <w:r>
        <w:t xml:space="preserve"> utilizados para trabajar</w:t>
      </w:r>
      <w:r w:rsidR="00AD2221">
        <w:t>. En esta etapa se utilizarán</w:t>
      </w:r>
      <w:r w:rsidR="00C15EB2">
        <w:t xml:space="preserve"> librerías </w:t>
      </w:r>
      <w:r w:rsidR="00A20BC6">
        <w:t xml:space="preserve">basadas </w:t>
      </w:r>
      <w:r w:rsidR="00C15EB2">
        <w:t>e</w:t>
      </w:r>
      <w:r w:rsidR="00A20BC6">
        <w:t>n</w:t>
      </w:r>
      <w:ins w:id="447" w:author="Rodrigo Riquelme" w:date="2010-12-22T22:10:00Z">
        <w:r w:rsidR="00DE2566">
          <w:t xml:space="preserve"> </w:t>
        </w:r>
      </w:ins>
      <w:proofErr w:type="spellStart"/>
      <w:r w:rsidR="00C15EB2">
        <w:t>JQuery</w:t>
      </w:r>
      <w:proofErr w:type="spellEnd"/>
      <w:r>
        <w:t>.</w:t>
      </w:r>
    </w:p>
    <w:p w:rsidR="00B80FF0" w:rsidRDefault="00B80FF0" w:rsidP="00AD2221">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8" w:name="_Toc280817210"/>
      <w:r>
        <w:t xml:space="preserve">Ilustración </w:t>
      </w:r>
      <w:r w:rsidR="00A251CE">
        <w:fldChar w:fldCharType="begin"/>
      </w:r>
      <w:r w:rsidR="008D3920">
        <w:instrText xml:space="preserve"> SEQ Ilustración \* ARABIC </w:instrText>
      </w:r>
      <w:r w:rsidR="00A251CE">
        <w:fldChar w:fldCharType="separate"/>
      </w:r>
      <w:r w:rsidR="00957CA9">
        <w:rPr>
          <w:noProof/>
        </w:rPr>
        <w:t>26</w:t>
      </w:r>
      <w:r w:rsidR="00A251CE">
        <w:rPr>
          <w:noProof/>
        </w:rPr>
        <w:fldChar w:fldCharType="end"/>
      </w:r>
      <w:r>
        <w:t xml:space="preserve"> - Estructura de carpetas </w:t>
      </w:r>
      <w:proofErr w:type="spellStart"/>
      <w:r>
        <w:t>javascript</w:t>
      </w:r>
      <w:bookmarkEnd w:id="448"/>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9" w:name="_Toc280879610"/>
      <w:r w:rsidRPr="000B5660">
        <w:t>4.2.2.2 JW Player</w:t>
      </w:r>
      <w:bookmarkEnd w:id="449"/>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0" w:name="_Toc280879611"/>
      <w:r>
        <w:t>4.3</w:t>
      </w:r>
      <w:r w:rsidR="00D3784E">
        <w:t xml:space="preserve">. </w:t>
      </w:r>
      <w:r>
        <w:t>Entorno de Desarrollo</w:t>
      </w:r>
      <w:bookmarkEnd w:id="450"/>
    </w:p>
    <w:p w:rsidR="006D756E" w:rsidRDefault="006D756E" w:rsidP="00AB32B1">
      <w:pPr>
        <w:pStyle w:val="Subttulo"/>
        <w:outlineLvl w:val="2"/>
      </w:pPr>
      <w:bookmarkStart w:id="451" w:name="_Toc280879612"/>
      <w:r>
        <w:t xml:space="preserve">4.3.1. </w:t>
      </w:r>
      <w:r w:rsidR="00D8645F">
        <w:t>Entorno Integrado de Desarrollo (IDE)</w:t>
      </w:r>
      <w:bookmarkEnd w:id="451"/>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clipse</w:t>
      </w:r>
      <w:r w:rsidR="00AD2221">
        <w:t>. Este</w:t>
      </w:r>
      <w:r>
        <w:t xml:space="preserv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D2221">
        <w:t>. Este se usará</w:t>
      </w:r>
      <w:r w:rsidR="00AB32B1">
        <w:t xml:space="preserve">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r w:rsidR="00B966FF">
        <w:t xml:space="preserve">, este estará instalado en tres </w:t>
      </w:r>
      <w:proofErr w:type="spellStart"/>
      <w:r w:rsidR="00B966FF">
        <w:t>notebooks</w:t>
      </w:r>
      <w:proofErr w:type="spellEnd"/>
      <w:r w:rsidR="00B966FF">
        <w:t>,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2" w:name="_Toc280817211"/>
      <w:r>
        <w:t xml:space="preserve">Ilustración </w:t>
      </w:r>
      <w:r w:rsidR="00A251CE">
        <w:fldChar w:fldCharType="begin"/>
      </w:r>
      <w:r w:rsidR="008D3920">
        <w:instrText xml:space="preserve"> SEQ Ilustración \* ARABIC </w:instrText>
      </w:r>
      <w:r w:rsidR="00A251CE">
        <w:fldChar w:fldCharType="separate"/>
      </w:r>
      <w:r w:rsidR="00957CA9">
        <w:rPr>
          <w:noProof/>
        </w:rPr>
        <w:t>27</w:t>
      </w:r>
      <w:r w:rsidR="00A251CE">
        <w:rPr>
          <w:noProof/>
        </w:rPr>
        <w:fldChar w:fldCharType="end"/>
      </w:r>
      <w:r>
        <w:t xml:space="preserve"> - </w:t>
      </w:r>
      <w:proofErr w:type="spellStart"/>
      <w:r>
        <w:t>Zend</w:t>
      </w:r>
      <w:proofErr w:type="spellEnd"/>
      <w:r>
        <w:t xml:space="preserve"> Studio en Ubuntu Linux</w:t>
      </w:r>
      <w:bookmarkEnd w:id="452"/>
    </w:p>
    <w:p w:rsidR="006D756E" w:rsidRPr="006D756E" w:rsidRDefault="006D756E" w:rsidP="00AB32B1">
      <w:pPr>
        <w:pStyle w:val="Subttulo"/>
        <w:outlineLvl w:val="2"/>
        <w:rPr>
          <w:u w:val="single"/>
        </w:rPr>
      </w:pPr>
      <w:bookmarkStart w:id="453" w:name="_Toc280879613"/>
      <w:r>
        <w:t>4.3.2. Control de versiones</w:t>
      </w:r>
      <w:bookmarkEnd w:id="453"/>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w:t>
      </w:r>
      <w:r w:rsidR="00AD2221">
        <w:t>. Se</w:t>
      </w:r>
      <w:r>
        <w:t xml:space="preserv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54" w:name="_Toc280817212"/>
      <w:r>
        <w:t xml:space="preserve">Ilustración </w:t>
      </w:r>
      <w:r w:rsidR="00A251CE">
        <w:fldChar w:fldCharType="begin"/>
      </w:r>
      <w:r w:rsidR="008D3920">
        <w:instrText xml:space="preserve"> SEQ Ilustración \* ARABIC </w:instrText>
      </w:r>
      <w:r w:rsidR="00A251CE">
        <w:fldChar w:fldCharType="separate"/>
      </w:r>
      <w:r w:rsidR="00957CA9">
        <w:rPr>
          <w:noProof/>
        </w:rPr>
        <w:t>28</w:t>
      </w:r>
      <w:r w:rsidR="00A251CE">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45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55" w:name="_Toc280879614"/>
      <w:r w:rsidRPr="000B5660">
        <w:t>4.3. Diagrama de Datos</w:t>
      </w:r>
      <w:bookmarkEnd w:id="455"/>
    </w:p>
    <w:p w:rsidR="003168E5" w:rsidRPr="003168E5" w:rsidRDefault="003168E5" w:rsidP="003168E5">
      <w:r>
        <w:t>En esta fase se diseñar</w:t>
      </w:r>
      <w:r w:rsidR="00AD2221">
        <w:t>á</w:t>
      </w:r>
      <w:r>
        <w:t xml:space="preserve"> una base para el </w:t>
      </w:r>
      <w:proofErr w:type="spellStart"/>
      <w:r>
        <w:t>framework</w:t>
      </w:r>
      <w:proofErr w:type="spellEnd"/>
      <w:r>
        <w:t xml:space="preserve"> y CMS</w:t>
      </w:r>
      <w:r w:rsidR="00AD2221">
        <w:t>,</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56" w:name="_Toc280817213"/>
      <w:r w:rsidRPr="0073406A">
        <w:rPr>
          <w:rStyle w:val="nfasis"/>
          <w:i w:val="0"/>
        </w:rPr>
        <w:t xml:space="preserve">Ilustración </w:t>
      </w:r>
      <w:r w:rsidR="00A251CE" w:rsidRPr="0073406A">
        <w:rPr>
          <w:rStyle w:val="nfasis"/>
          <w:i w:val="0"/>
        </w:rPr>
        <w:fldChar w:fldCharType="begin"/>
      </w:r>
      <w:r w:rsidRPr="0073406A">
        <w:rPr>
          <w:rStyle w:val="nfasis"/>
          <w:i w:val="0"/>
        </w:rPr>
        <w:instrText xml:space="preserve"> SEQ Ilustración \* ARABIC </w:instrText>
      </w:r>
      <w:r w:rsidR="00A251CE" w:rsidRPr="0073406A">
        <w:rPr>
          <w:rStyle w:val="nfasis"/>
          <w:i w:val="0"/>
        </w:rPr>
        <w:fldChar w:fldCharType="separate"/>
      </w:r>
      <w:r w:rsidR="00957CA9">
        <w:rPr>
          <w:rStyle w:val="nfasis"/>
          <w:i w:val="0"/>
          <w:noProof/>
        </w:rPr>
        <w:t>29</w:t>
      </w:r>
      <w:r w:rsidR="00A251C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56"/>
    </w:p>
    <w:p w:rsidR="005E46BE" w:rsidRDefault="00234060" w:rsidP="00D8645F">
      <w:pPr>
        <w:pStyle w:val="Subttulo"/>
        <w:outlineLvl w:val="1"/>
      </w:pPr>
      <w:del w:id="457" w:author="Rodrigo Riquelme" w:date="2010-12-05T11:46:00Z">
        <w:r>
          <w:br w:type="page"/>
        </w:r>
      </w:del>
      <w:bookmarkStart w:id="458" w:name="_Toc280879615"/>
      <w:r w:rsidR="000E1C37" w:rsidRPr="000B5660">
        <w:t>4.4. Diagrama de Clases</w:t>
      </w:r>
      <w:bookmarkEnd w:id="458"/>
    </w:p>
    <w:p w:rsidR="005E46BE" w:rsidRDefault="005E46BE" w:rsidP="005E46BE">
      <w:r>
        <w:t xml:space="preserve">Como se mencionó anteriormente el Framework y el CMS está compuesto por </w:t>
      </w:r>
      <w:r w:rsidR="001A7BA8">
        <w:t>clases agrupadas</w:t>
      </w:r>
      <w:r w:rsidR="00DE2566">
        <w:t xml:space="preserve"> en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9" w:name="_Toc280879616"/>
      <w:r>
        <w:t xml:space="preserve">4.4.1. </w:t>
      </w:r>
      <w:proofErr w:type="spellStart"/>
      <w:r w:rsidR="0052362F">
        <w:t>Namespace</w:t>
      </w:r>
      <w:proofErr w:type="spellEnd"/>
      <w:ins w:id="460" w:author="Rodrigo Riquelme" w:date="2010-12-22T23:25:00Z">
        <w:r w:rsidR="00B676DD">
          <w:t xml:space="preserve"> </w:t>
        </w:r>
      </w:ins>
      <w:proofErr w:type="spellStart"/>
      <w:r w:rsidR="005E46BE">
        <w:t>Models</w:t>
      </w:r>
      <w:bookmarkEnd w:id="459"/>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rsidR="00AD2221">
        <w:rPr>
          <w:b/>
        </w:rPr>
        <w:t>,</w:t>
      </w:r>
      <w:r>
        <w:t xml:space="preserve"> la cual a su vez es una implementación de interface </w:t>
      </w:r>
      <w:proofErr w:type="spellStart"/>
      <w:r w:rsidRPr="003457BC">
        <w:rPr>
          <w:b/>
        </w:rPr>
        <w:t>IModel</w:t>
      </w:r>
      <w:proofErr w:type="spellEnd"/>
      <w:r w:rsidR="00B676DD">
        <w:rPr>
          <w:b/>
        </w:rPr>
        <w:t xml:space="preserve"> </w:t>
      </w:r>
      <w:r w:rsidR="00AD2221">
        <w:t>que</w:t>
      </w:r>
      <w:r>
        <w:t xml:space="preserve">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w:t>
      </w:r>
      <w:r w:rsidR="00AD2221">
        <w:t>cláusula</w:t>
      </w:r>
      <w:r>
        <w:t xml:space="preserve">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rsidRPr="005C7D94">
        <w:t xml:space="preserve">Calcula el </w:t>
      </w:r>
      <w:r w:rsidR="00AD2221" w:rsidRPr="005C7D94">
        <w:t>número</w:t>
      </w:r>
      <w:r w:rsidRPr="005C7D94">
        <w:t xml:space="preserve">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 xml:space="preserve">el </w:t>
      </w:r>
      <w:proofErr w:type="spellStart"/>
      <w:r w:rsidR="00957E8B">
        <w:t>valor</w:t>
      </w:r>
      <w:r>
        <w:t>numérico</w:t>
      </w:r>
      <w:proofErr w:type="spellEnd"/>
      <w:r>
        <w:t xml:space="preserve">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AD2221">
        <w:t>número</w:t>
      </w:r>
      <w:r w:rsidR="00B1763C">
        <w:t xml:space="preserve">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t>IModel</w:t>
      </w:r>
      <w:proofErr w:type="spellEnd"/>
      <w:proofErr w:type="gramStart"/>
      <w:r w:rsidRPr="00EC2EDC">
        <w:rPr>
          <w:b/>
        </w:rPr>
        <w:t>::</w:t>
      </w:r>
      <w:r>
        <w:rPr>
          <w:b/>
        </w:rPr>
        <w:t>load</w:t>
      </w:r>
      <w:proofErr w:type="gramEnd"/>
      <w:r w:rsidRPr="00EC2EDC">
        <w:rPr>
          <w:b/>
        </w:rPr>
        <w:t>():</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rsidR="008338BC">
        <w:t xml:space="preserve">Mueve el puntero al principio del </w:t>
      </w:r>
      <w:proofErr w:type="spellStart"/>
      <w:r w:rsidR="008338BC">
        <w:t>RecordSet</w:t>
      </w:r>
      <w:proofErr w:type="spellEnd"/>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828D2" w:rsidP="00CF21BE">
      <w:pPr>
        <w:keepNext/>
        <w:jc w:val="center"/>
      </w:pPr>
      <w:ins w:id="461" w:author="Rodrigo Riquelme" w:date="2010-12-05T11:46:00Z">
        <w:r>
          <w:rPr>
            <w:noProof/>
            <w:lang w:eastAsia="es-CL"/>
            <w:rPrChange w:id="46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63" w:author="Rodrigo Riquelme" w:date="2010-12-05T11:46:00Z"/>
          <w:vanish/>
          <w:specVanish/>
        </w:rPr>
      </w:pPr>
      <w:bookmarkStart w:id="464" w:name="_Toc280817214"/>
      <w:r>
        <w:t xml:space="preserve">Ilustración </w:t>
      </w:r>
      <w:r w:rsidR="00A251CE">
        <w:fldChar w:fldCharType="begin"/>
      </w:r>
      <w:r w:rsidR="00F231A4">
        <w:instrText xml:space="preserve"> SEQ Ilustración \* ARABIC </w:instrText>
      </w:r>
      <w:r w:rsidR="00A251CE">
        <w:fldChar w:fldCharType="separate"/>
      </w:r>
      <w:r w:rsidR="00957CA9">
        <w:rPr>
          <w:noProof/>
        </w:rPr>
        <w:t>30</w:t>
      </w:r>
      <w:r w:rsidR="00A251CE">
        <w:rPr>
          <w:noProof/>
        </w:rPr>
        <w:fldChar w:fldCharType="end"/>
      </w:r>
      <w:r>
        <w:t xml:space="preserve"> – </w:t>
      </w:r>
      <w:proofErr w:type="spellStart"/>
      <w:r>
        <w:t>NamespaceModels</w:t>
      </w:r>
      <w:proofErr w:type="spellEnd"/>
      <w:r>
        <w:t xml:space="preserve"> - Parte 1</w:t>
      </w:r>
      <w:bookmarkEnd w:id="464"/>
    </w:p>
    <w:p w:rsidR="0052362F" w:rsidRPr="00CF21BE" w:rsidRDefault="0052362F" w:rsidP="0052362F">
      <w:pPr>
        <w:rPr>
          <w:ins w:id="46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rsidR="00B676DD">
        <w:rPr>
          <w:b/>
        </w:rP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466" w:name="_Toc280817215"/>
      <w:r>
        <w:t xml:space="preserve">Ilustración </w:t>
      </w:r>
      <w:r w:rsidR="00A251CE">
        <w:fldChar w:fldCharType="begin"/>
      </w:r>
      <w:r w:rsidR="00F231A4">
        <w:instrText xml:space="preserve"> SEQ Ilustración \* ARABIC </w:instrText>
      </w:r>
      <w:r w:rsidR="00A251CE">
        <w:fldChar w:fldCharType="separate"/>
      </w:r>
      <w:r w:rsidR="00957CA9">
        <w:rPr>
          <w:noProof/>
        </w:rPr>
        <w:t>31</w:t>
      </w:r>
      <w:r w:rsidR="00A251CE">
        <w:rPr>
          <w:noProof/>
        </w:rPr>
        <w:fldChar w:fldCharType="end"/>
      </w:r>
      <w:r>
        <w:t xml:space="preserve"> - </w:t>
      </w:r>
      <w:proofErr w:type="spellStart"/>
      <w:r>
        <w:t>NamespaceModels</w:t>
      </w:r>
      <w:proofErr w:type="spellEnd"/>
      <w:r>
        <w:t xml:space="preserve"> - </w:t>
      </w:r>
      <w:r>
        <w:rPr>
          <w:noProof/>
        </w:rPr>
        <w:t>Parte 2</w:t>
      </w:r>
      <w:bookmarkEnd w:id="46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67" w:name="_Toc280879617"/>
      <w:r w:rsidRPr="00B17E86">
        <w:t xml:space="preserve">4.4.2. </w:t>
      </w:r>
      <w:proofErr w:type="spellStart"/>
      <w:r w:rsidRPr="00B17E86">
        <w:t>NamespaceV</w:t>
      </w:r>
      <w:r>
        <w:t>iews</w:t>
      </w:r>
      <w:bookmarkEnd w:id="467"/>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rsidR="00B676DD">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r w:rsidR="003457BC">
        <w:t>en</w:t>
      </w:r>
      <w:proofErr w:type="spellEnd"/>
      <w:r w:rsidR="003457BC">
        <w:t xml:space="preserve"> caso </w:t>
      </w:r>
      <w:r>
        <w:t>de ser necesario.</w:t>
      </w:r>
    </w:p>
    <w:p w:rsidR="003215B3" w:rsidRDefault="00B676DD" w:rsidP="000A7912">
      <w:r>
        <w:t>La</w:t>
      </w:r>
      <w:r w:rsidR="00CD00A2">
        <w:t xml:space="preserve"> </w:t>
      </w:r>
      <w:r w:rsidR="007D5A2D">
        <w:t xml:space="preserve">clase </w:t>
      </w:r>
      <w:proofErr w:type="spellStart"/>
      <w:r w:rsidR="007D5A2D" w:rsidRPr="007D5A2D">
        <w:rPr>
          <w:b/>
        </w:rPr>
        <w:t>VView</w:t>
      </w:r>
      <w:proofErr w:type="spellEnd"/>
      <w:r>
        <w:rPr>
          <w:b/>
        </w:rPr>
        <w:t xml:space="preserve"> </w:t>
      </w:r>
      <w:r>
        <w:t>es</w:t>
      </w:r>
      <w:r w:rsidR="00DC130A">
        <w:t xml:space="preserve"> la clase base para las </w:t>
      </w:r>
      <w:r w:rsidR="008626F7">
        <w:t>vistas</w:t>
      </w:r>
      <w:r w:rsidR="00AD2221">
        <w:t xml:space="preserve"> y la capa</w:t>
      </w:r>
      <w:r w:rsidR="00DC130A">
        <w:t xml:space="preserve"> entre modelos y </w:t>
      </w:r>
      <w:proofErr w:type="spellStart"/>
      <w:r w:rsidR="006D0542">
        <w:t>templates</w:t>
      </w:r>
      <w:proofErr w:type="spellEnd"/>
      <w:r w:rsidR="006D0542">
        <w:t xml:space="preserve">, además posee los siguientes </w:t>
      </w:r>
      <w:r w:rsidR="00CD00A2">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Pr="00EC2EDC">
        <w:rPr>
          <w:b/>
        </w:rPr>
        <w:t>():</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proofErr w:type="spellStart"/>
      <w:r w:rsidR="00A24808" w:rsidRPr="007D5A2D">
        <w:rPr>
          <w:b/>
        </w:rPr>
        <w:t>V</w:t>
      </w:r>
      <w:r w:rsidR="00A24808">
        <w:rPr>
          <w:b/>
        </w:rPr>
        <w:t>page</w:t>
      </w:r>
      <w:proofErr w:type="spellEnd"/>
      <w:r w:rsidR="00A24808">
        <w:t>.</w:t>
      </w:r>
      <w:r>
        <w:t xml:space="preserve"> es </w:t>
      </w:r>
      <w:r w:rsidR="00A24808">
        <w:t xml:space="preserve">la clase de vista maestra la que procesa todos los </w:t>
      </w:r>
      <w:proofErr w:type="spellStart"/>
      <w:r w:rsidR="00A24808">
        <w:t>templates</w:t>
      </w:r>
      <w:proofErr w:type="spellEnd"/>
      <w:r w:rsidR="00A24808">
        <w:t>,</w:t>
      </w:r>
      <w:r>
        <w:t xml:space="preserve"> está asociado directamente con el </w:t>
      </w:r>
      <w:proofErr w:type="spellStart"/>
      <w:r>
        <w:t>template</w:t>
      </w:r>
      <w:proofErr w:type="spellEnd"/>
      <w:r>
        <w:t xml:space="preserve"> principal el cual generalmente es </w:t>
      </w:r>
      <w:proofErr w:type="spellStart"/>
      <w:r>
        <w:t>llamdo</w:t>
      </w:r>
      <w:proofErr w:type="spellEnd"/>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proofErr w:type="spellStart"/>
      <w:r w:rsidRPr="007D5A2D">
        <w:rPr>
          <w:b/>
        </w:rPr>
        <w:t>V</w:t>
      </w:r>
      <w:r>
        <w:rPr>
          <w:b/>
        </w:rPr>
        <w:t>page</w:t>
      </w:r>
      <w:proofErr w:type="spellEnd"/>
      <w:proofErr w:type="gramStart"/>
      <w:r w:rsidRPr="00EC2EDC">
        <w:rPr>
          <w:b/>
        </w:rPr>
        <w:t>::</w:t>
      </w:r>
      <w:proofErr w:type="gramEnd"/>
      <w:r w:rsidR="00B352FB" w:rsidRPr="007D5A2D" w:rsidDel="00B352FB">
        <w:rPr>
          <w:b/>
        </w:rPr>
        <w:t xml:space="preserve"> </w:t>
      </w:r>
      <w:r w:rsidR="002E5AC6">
        <w:rPr>
          <w:b/>
        </w:rPr>
        <w:t>_</w:t>
      </w:r>
      <w:proofErr w:type="spellStart"/>
      <w:r w:rsidR="002E5AC6">
        <w:rPr>
          <w:b/>
        </w:rPr>
        <w:t>construct</w:t>
      </w:r>
      <w:proofErr w:type="spellEnd"/>
      <w:r w:rsidRPr="00EC2EDC">
        <w:rPr>
          <w:b/>
        </w:rPr>
        <w:t>():</w:t>
      </w:r>
      <w:r w:rsidR="00B352FB">
        <w:t>C</w:t>
      </w:r>
      <w:r>
        <w:t>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w:t>
      </w:r>
      <w:proofErr w:type="spellStart"/>
      <w:r w:rsidR="00B352FB">
        <w:t>Seudo</w:t>
      </w:r>
      <w:proofErr w:type="spellEnd"/>
      <w:r w:rsidR="00B352FB">
        <w:t xml:space="preserve"> constructor, crea una instancia sin necesidad de usar la sentencia new</w:t>
      </w:r>
      <w:r w:rsidR="006C5BC0">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C828D2" w:rsidP="007D5A2D">
      <w:pPr>
        <w:keepNext/>
        <w:jc w:val="center"/>
      </w:pPr>
      <w:ins w:id="468" w:author="Rodrigo Riquelme" w:date="2010-12-05T11:46:00Z">
        <w:r>
          <w:rPr>
            <w:noProof/>
            <w:lang w:eastAsia="es-CL"/>
            <w:rPrChange w:id="46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70" w:name="_Toc280817216"/>
      <w:r>
        <w:t xml:space="preserve">Ilustración </w:t>
      </w:r>
      <w:r w:rsidR="00A251CE">
        <w:fldChar w:fldCharType="begin"/>
      </w:r>
      <w:r w:rsidR="00F231A4">
        <w:instrText xml:space="preserve"> SEQ Ilustración \* ARABIC </w:instrText>
      </w:r>
      <w:r w:rsidR="00A251CE">
        <w:fldChar w:fldCharType="separate"/>
      </w:r>
      <w:r w:rsidR="00957CA9">
        <w:rPr>
          <w:noProof/>
        </w:rPr>
        <w:t>32</w:t>
      </w:r>
      <w:r w:rsidR="00A251CE">
        <w:rPr>
          <w:noProof/>
        </w:rPr>
        <w:fldChar w:fldCharType="end"/>
      </w:r>
      <w:r>
        <w:t xml:space="preserve"> - </w:t>
      </w:r>
      <w:proofErr w:type="spellStart"/>
      <w:r>
        <w:t>NamespaceViews</w:t>
      </w:r>
      <w:bookmarkEnd w:id="470"/>
      <w:proofErr w:type="spellEnd"/>
    </w:p>
    <w:p w:rsidR="008B312B" w:rsidRDefault="008B312B" w:rsidP="008B312B">
      <w:pPr>
        <w:pStyle w:val="Subttulo"/>
        <w:outlineLvl w:val="2"/>
      </w:pPr>
      <w:bookmarkStart w:id="471" w:name="_Toc280879618"/>
      <w:r>
        <w:t>4.4.3</w:t>
      </w:r>
      <w:r w:rsidRPr="00B17E86">
        <w:t xml:space="preserve">. </w:t>
      </w:r>
      <w:proofErr w:type="spellStart"/>
      <w:r w:rsidRPr="00B17E86">
        <w:t>Namespace</w:t>
      </w:r>
      <w:proofErr w:type="spellEnd"/>
      <w:ins w:id="472" w:author="Rodrigo Riquelme" w:date="2010-12-22T23:38:00Z">
        <w:r w:rsidR="00B352FB">
          <w:t xml:space="preserve"> </w:t>
        </w:r>
      </w:ins>
      <w:proofErr w:type="spellStart"/>
      <w:r>
        <w:t>Controllers</w:t>
      </w:r>
      <w:bookmarkEnd w:id="471"/>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w:t>
      </w:r>
      <w:r w:rsidR="00AD2221">
        <w:t>cuál</w:t>
      </w:r>
      <w:r>
        <w:t xml:space="preserve"> componente Modelo-Vista deberá ejecutarse.</w:t>
      </w:r>
    </w:p>
    <w:p w:rsidR="00C90600" w:rsidRDefault="008B312B" w:rsidP="005E46BE">
      <w:r w:rsidRPr="008B312B">
        <w:t>En estricto rigor un</w:t>
      </w:r>
      <w:ins w:id="473" w:author="Rodrigo Riquelme" w:date="2010-12-22T23:39:00Z">
        <w:r w:rsidR="00B352FB">
          <w:t xml:space="preserve"> </w:t>
        </w:r>
      </w:ins>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w:t>
      </w:r>
      <w:proofErr w:type="spellStart"/>
      <w:r>
        <w:t>super</w:t>
      </w:r>
      <w:proofErr w:type="spellEnd"/>
      <w:r>
        <w:t xml:space="preserve"> clase es llamada </w:t>
      </w:r>
      <w:proofErr w:type="spellStart"/>
      <w:r>
        <w:rPr>
          <w:b/>
        </w:rPr>
        <w:t>CCommand</w:t>
      </w:r>
      <w:proofErr w:type="spellEnd"/>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ins w:id="47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251CE"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75" w:name="_Toc280817217"/>
                  <w:r>
                    <w:t xml:space="preserve">Ilustración </w:t>
                  </w:r>
                  <w:fldSimple w:instr=" SEQ Ilustración \* ARABIC ">
                    <w:r w:rsidR="00957CA9">
                      <w:rPr>
                        <w:noProof/>
                      </w:rPr>
                      <w:t>33</w:t>
                    </w:r>
                  </w:fldSimple>
                  <w:r>
                    <w:t xml:space="preserve"> </w:t>
                  </w:r>
                  <w:del w:id="476" w:author="Rodrigo Riquelme" w:date="2010-12-22T23:44:00Z">
                    <w:r w:rsidDel="00B352FB">
                      <w:delText>-</w:delText>
                    </w:r>
                  </w:del>
                  <w:ins w:id="477" w:author="Rodrigo Riquelme" w:date="2010-12-22T23:44:00Z">
                    <w:r>
                      <w:t>–</w:t>
                    </w:r>
                  </w:ins>
                  <w:r>
                    <w:t xml:space="preserve"> </w:t>
                  </w:r>
                  <w:proofErr w:type="spellStart"/>
                  <w:r>
                    <w:t>Namespace</w:t>
                  </w:r>
                  <w:proofErr w:type="spellEnd"/>
                  <w:ins w:id="478" w:author="Rodrigo Riquelme" w:date="2010-12-22T23:44:00Z">
                    <w:r>
                      <w:t xml:space="preserve"> </w:t>
                    </w:r>
                  </w:ins>
                  <w:proofErr w:type="spellStart"/>
                  <w:r>
                    <w:t>Controllers</w:t>
                  </w:r>
                  <w:bookmarkEnd w:id="475"/>
                  <w:proofErr w:type="spellEnd"/>
                </w:p>
              </w:txbxContent>
            </v:textbox>
            <w10:wrap type="square"/>
          </v:shape>
        </w:pict>
      </w:r>
      <w:ins w:id="479" w:author="Rodrigo Riquelme" w:date="2010-12-05T11:46:00Z">
        <w:r w:rsidR="00C828D2">
          <w:rPr>
            <w:noProof/>
            <w:lang w:eastAsia="es-CL"/>
            <w:rPrChange w:id="48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xml:space="preserve">. </w:t>
      </w:r>
      <w:proofErr w:type="spellStart"/>
      <w:r w:rsidR="005E46BE" w:rsidRPr="00F23A57">
        <w:t>NamespaceAdmin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ins w:id="481" w:author="Rodrigo Riquelme" w:date="2010-12-22T23:44:00Z">
        <w:r w:rsidR="00B352FB">
          <w:t xml:space="preserve"> </w:t>
        </w:r>
      </w:ins>
      <w:proofErr w:type="spellStart"/>
      <w:r>
        <w:rPr>
          <w:b/>
        </w:rPr>
        <w:t>Element</w:t>
      </w:r>
      <w:proofErr w:type="spellEnd"/>
      <w:r>
        <w:rPr>
          <w:b/>
        </w:rPr>
        <w:t>,</w:t>
      </w:r>
      <w:ins w:id="482" w:author="Rodrigo Riquelme" w:date="2010-12-22T23:44:00Z">
        <w:r w:rsidR="00B352FB">
          <w:rPr>
            <w:b/>
          </w:rPr>
          <w:t xml:space="preserve"> </w:t>
        </w:r>
      </w:ins>
      <w:proofErr w:type="spellStart"/>
      <w:r>
        <w:rPr>
          <w:b/>
        </w:rPr>
        <w:t>Controller</w:t>
      </w:r>
      <w:proofErr w:type="spellEnd"/>
      <w:r>
        <w:rPr>
          <w:b/>
        </w:rPr>
        <w:t>,</w:t>
      </w:r>
      <w:ins w:id="483" w:author="Rodrigo Riquelme" w:date="2010-12-22T23:44:00Z">
        <w:r w:rsidR="00B352FB">
          <w:rPr>
            <w:b/>
          </w:rPr>
          <w:t xml:space="preserve"> </w:t>
        </w:r>
      </w:ins>
      <w:proofErr w:type="spellStart"/>
      <w:r>
        <w:rPr>
          <w:b/>
        </w:rPr>
        <w:t>Table</w:t>
      </w:r>
      <w:proofErr w:type="spellEnd"/>
      <w:r>
        <w:rPr>
          <w:b/>
        </w:rPr>
        <w:t>,</w:t>
      </w:r>
      <w:ins w:id="484" w:author="Rodrigo Riquelme" w:date="2010-12-22T23:44:00Z">
        <w:r w:rsidR="00B352FB">
          <w:rPr>
            <w:b/>
          </w:rPr>
          <w:t xml:space="preserve"> </w:t>
        </w:r>
      </w:ins>
      <w:proofErr w:type="spellStart"/>
      <w:r>
        <w:rPr>
          <w:b/>
        </w:rPr>
        <w:t>ASettings</w:t>
      </w:r>
      <w:proofErr w:type="spellEnd"/>
      <w:r>
        <w:rPr>
          <w:b/>
        </w:rPr>
        <w:t>.</w:t>
      </w:r>
    </w:p>
    <w:p w:rsidR="00F0051C" w:rsidRDefault="00E01850" w:rsidP="00F0051C">
      <w:r>
        <w:t xml:space="preserve">La Clase </w:t>
      </w:r>
      <w:proofErr w:type="spellStart"/>
      <w:r w:rsidRPr="00E01850">
        <w:rPr>
          <w:b/>
        </w:rPr>
        <w:t>Element</w:t>
      </w:r>
      <w:proofErr w:type="spellEnd"/>
      <w:ins w:id="48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proofErr w:type="spellStart"/>
      <w:r>
        <w:rPr>
          <w:b/>
        </w:rPr>
        <w:t>Controller</w:t>
      </w:r>
      <w:r>
        <w:t>es</w:t>
      </w:r>
      <w:proofErr w:type="spellEnd"/>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el método que obtiene o 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86" w:author="Dahianna Vega Leiva" w:date="2010-12-22T12:35:00Z"/>
        </w:rPr>
      </w:pPr>
    </w:p>
    <w:p w:rsidR="00842C3B" w:rsidDel="00AD2221" w:rsidRDefault="00842C3B" w:rsidP="00C87BA9">
      <w:pPr>
        <w:rPr>
          <w:del w:id="487" w:author="Dahianna Vega Leiva" w:date="2010-12-22T12:35:00Z"/>
        </w:rPr>
      </w:pPr>
    </w:p>
    <w:p w:rsidR="00842C3B" w:rsidRDefault="00842C3B" w:rsidP="00842C3B">
      <w:r>
        <w:t xml:space="preserve">La Clase </w:t>
      </w:r>
      <w:proofErr w:type="spellStart"/>
      <w:r>
        <w:rPr>
          <w:b/>
        </w:rPr>
        <w:t>ASettings</w:t>
      </w:r>
      <w:r>
        <w:t>es</w:t>
      </w:r>
      <w:proofErr w:type="spellEnd"/>
      <w:r>
        <w:t xml:space="preserve">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r w:rsidRPr="00883FE0">
        <w:rPr>
          <w:b/>
        </w:rPr>
        <w:t>::</w:t>
      </w:r>
      <w:proofErr w:type="spellStart"/>
      <w:r w:rsidRPr="00883FE0">
        <w:rPr>
          <w:b/>
        </w:rPr>
        <w:t>display</w:t>
      </w:r>
      <w:proofErr w:type="spellEnd"/>
      <w:r w:rsidRPr="00883FE0">
        <w:rPr>
          <w:b/>
        </w:rPr>
        <w:t>():</w:t>
      </w:r>
      <w:r w:rsidRPr="00883FE0">
        <w:t xml:space="preserve"> Es</w:t>
      </w:r>
      <w:r w:rsidR="00883FE0" w:rsidRPr="00883FE0">
        <w:t xml:space="preserve"> el método que </w:t>
      </w:r>
      <w:proofErr w:type="spellStart"/>
      <w:r w:rsidR="00883FE0" w:rsidRPr="00883FE0">
        <w:t>setea</w:t>
      </w:r>
      <w:proofErr w:type="spellEnd"/>
      <w:del w:id="48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828D2" w:rsidP="00F23A57">
      <w:pPr>
        <w:pStyle w:val="Subttulo"/>
        <w:keepNext/>
        <w:jc w:val="center"/>
      </w:pPr>
      <w:del w:id="489" w:author="Rodrigo Riquelme" w:date="2010-12-05T11:46:00Z">
        <w:r>
          <w:rPr>
            <w:noProof/>
            <w:lang w:eastAsia="es-CL"/>
            <w:rPrChange w:id="49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91" w:author="Rodrigo Riquelme" w:date="2010-12-05T11:46:00Z">
        <w:r>
          <w:rPr>
            <w:noProof/>
            <w:lang w:eastAsia="es-CL"/>
            <w:rPrChange w:id="49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93" w:name="_Toc280817218"/>
      <w:r>
        <w:t xml:space="preserve">Ilustración </w:t>
      </w:r>
      <w:r w:rsidR="00A251CE">
        <w:fldChar w:fldCharType="begin"/>
      </w:r>
      <w:r w:rsidR="00F231A4">
        <w:instrText xml:space="preserve"> SEQ Ilustración \* ARABIC </w:instrText>
      </w:r>
      <w:r w:rsidR="00A251CE">
        <w:fldChar w:fldCharType="separate"/>
      </w:r>
      <w:r w:rsidR="00957CA9">
        <w:rPr>
          <w:noProof/>
        </w:rPr>
        <w:t>34</w:t>
      </w:r>
      <w:r w:rsidR="00A251CE">
        <w:rPr>
          <w:noProof/>
        </w:rPr>
        <w:fldChar w:fldCharType="end"/>
      </w:r>
      <w:r>
        <w:t xml:space="preserve"> - </w:t>
      </w:r>
      <w:proofErr w:type="spellStart"/>
      <w:r>
        <w:t>NamespaceAdmin</w:t>
      </w:r>
      <w:bookmarkEnd w:id="493"/>
      <w:proofErr w:type="spellEnd"/>
    </w:p>
    <w:p w:rsidR="00451834" w:rsidRDefault="00451834" w:rsidP="00451834">
      <w:pPr>
        <w:pStyle w:val="Subttulo"/>
        <w:keepNext/>
      </w:pPr>
      <w:r>
        <w:t>4.4.5</w:t>
      </w:r>
      <w:r w:rsidRPr="00F23A57">
        <w:t xml:space="preserve">. </w:t>
      </w:r>
      <w:proofErr w:type="spellStart"/>
      <w:r w:rsidRPr="00F23A57">
        <w:t>Namespace</w:t>
      </w:r>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352FB" w:rsidP="00B943F7">
      <w:pPr>
        <w:rPr>
          <w:b/>
        </w:rPr>
      </w:pPr>
      <w:r>
        <w:t xml:space="preserve">Entre sus principales clases cabe mencionar a </w:t>
      </w:r>
      <w:r w:rsidR="00B943F7">
        <w:t xml:space="preserve">las llamadas </w:t>
      </w:r>
      <w:proofErr w:type="spellStart"/>
      <w:r w:rsidR="00B943F7">
        <w:rPr>
          <w:b/>
        </w:rPr>
        <w:t>DAO</w:t>
      </w:r>
      <w:proofErr w:type="gramStart"/>
      <w:r w:rsidR="00B943F7">
        <w:rPr>
          <w:b/>
        </w:rPr>
        <w:t>,Component,Dispatcher,QueryBuilder,Template,ffmpeg</w:t>
      </w:r>
      <w:proofErr w:type="spellEnd"/>
      <w:proofErr w:type="gramEnd"/>
      <w:r w:rsidR="00B943F7">
        <w:rPr>
          <w:b/>
        </w:rPr>
        <w:t>.</w:t>
      </w:r>
    </w:p>
    <w:p w:rsidR="00B943F7" w:rsidRDefault="00B943F7" w:rsidP="00B943F7">
      <w:pPr>
        <w:rPr>
          <w:b/>
        </w:rPr>
      </w:pPr>
    </w:p>
    <w:p w:rsidR="00B943F7" w:rsidRDefault="00B943F7" w:rsidP="00B943F7">
      <w:r>
        <w:t xml:space="preserve">La Clase </w:t>
      </w:r>
      <w:proofErr w:type="spellStart"/>
      <w:r w:rsidR="00FF4823">
        <w:rPr>
          <w:b/>
        </w:rPr>
        <w:t>DAO</w:t>
      </w:r>
      <w:r>
        <w:t>es</w:t>
      </w:r>
      <w:proofErr w:type="spellEnd"/>
      <w:r>
        <w:t xml:space="preserve">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t xml:space="preserve">Obtiene el valor del campo </w:t>
      </w:r>
      <w:proofErr w:type="spellStart"/>
      <w:r>
        <w:t>a</w:t>
      </w:r>
      <w:r w:rsidR="0070187F">
        <w:t>través</w:t>
      </w:r>
      <w:proofErr w:type="spellEnd"/>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w:t>
      </w:r>
      <w:r w:rsidR="0070187F">
        <w:t>número</w:t>
      </w:r>
      <w:r>
        <w:t xml:space="preserve"> de filas.</w:t>
      </w:r>
    </w:p>
    <w:p w:rsidR="00FF4823" w:rsidRDefault="00FF4823" w:rsidP="00FF4823">
      <w:r>
        <w:rPr>
          <w:b/>
        </w:rPr>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proofErr w:type="spellStart"/>
      <w:r>
        <w:rPr>
          <w:b/>
        </w:rPr>
        <w:t>Component</w:t>
      </w:r>
      <w:proofErr w:type="spellEnd"/>
      <w:proofErr w:type="gramStart"/>
      <w:r>
        <w:rPr>
          <w:b/>
        </w:rPr>
        <w:t>::</w:t>
      </w:r>
      <w:proofErr w:type="spellStart"/>
      <w:r>
        <w:rPr>
          <w:b/>
        </w:rPr>
        <w:t>construct</w:t>
      </w:r>
      <w:proofErr w:type="spellEnd"/>
      <w:proofErr w:type="gram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w:t>
      </w:r>
      <w:r w:rsidR="008626F7">
        <w:t xml:space="preserve">los </w:t>
      </w:r>
      <w:r>
        <w:t>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proofErr w:type="gramStart"/>
      <w:r>
        <w:rPr>
          <w:b/>
        </w:rPr>
        <w:t>::</w:t>
      </w:r>
      <w:proofErr w:type="spellStart"/>
      <w:r>
        <w:rPr>
          <w:b/>
        </w:rPr>
        <w:t>Template</w:t>
      </w:r>
      <w:proofErr w:type="spellEnd"/>
      <w:proofErr w:type="gram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00636FE9">
        <w:t xml:space="preserve">Retorna el </w:t>
      </w:r>
      <w:proofErr w:type="spellStart"/>
      <w:r w:rsidR="00636FE9">
        <w:t>templateparseado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proofErr w:type="spellEnd"/>
      <w:r w:rsidRPr="00646E08">
        <w:rPr>
          <w:b/>
        </w:rPr>
        <w:t>():</w:t>
      </w:r>
      <w:r w:rsidR="00706702">
        <w:t>Es</w:t>
      </w:r>
      <w:r w:rsidR="006E1827">
        <w:t xml:space="preserve"> el método </w:t>
      </w:r>
      <w:proofErr w:type="spellStart"/>
      <w:r w:rsidR="006E1827">
        <w:t>conversor</w:t>
      </w:r>
      <w:proofErr w:type="spellEnd"/>
      <w:r w:rsidR="006E1827">
        <w:t xml:space="preserve">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977EE7">
        <w:rPr>
          <w:b/>
        </w:rPr>
        <w:t>exec</w:t>
      </w:r>
      <w:proofErr w:type="spellEnd"/>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94" w:author="Rodrigo Riquelme" w:date="2010-12-22T23:47:00Z"/>
        </w:rPr>
      </w:pPr>
    </w:p>
    <w:p w:rsidR="00706702" w:rsidDel="00977EE7" w:rsidRDefault="00706702" w:rsidP="00706702">
      <w:pPr>
        <w:rPr>
          <w:del w:id="495" w:author="Rodrigo Riquelme" w:date="2010-12-22T23:47:00Z"/>
        </w:rPr>
      </w:pPr>
    </w:p>
    <w:p w:rsidR="00706702" w:rsidDel="00977EE7" w:rsidRDefault="00706702" w:rsidP="00706702">
      <w:pPr>
        <w:rPr>
          <w:del w:id="496" w:author="Rodrigo Riquelme" w:date="2010-12-22T23:47:00Z"/>
        </w:rPr>
      </w:pPr>
    </w:p>
    <w:p w:rsidR="00C43BA3" w:rsidRPr="00646E08" w:rsidRDefault="00C43BA3" w:rsidP="005E46BE">
      <w:pPr>
        <w:pStyle w:val="Subttulo"/>
        <w:outlineLvl w:val="2"/>
        <w:rPr>
          <w:del w:id="497" w:author="Rodrigo Riquelme" w:date="2010-12-05T11:46:00Z"/>
        </w:rPr>
      </w:pPr>
    </w:p>
    <w:p w:rsidR="00C43BA3" w:rsidRPr="00646E08" w:rsidRDefault="00C43BA3" w:rsidP="005E46BE">
      <w:pPr>
        <w:pStyle w:val="Subttulo"/>
        <w:outlineLvl w:val="2"/>
        <w:rPr>
          <w:del w:id="498" w:author="Rodrigo Riquelme" w:date="2010-12-05T11:46:00Z"/>
        </w:rPr>
      </w:pPr>
    </w:p>
    <w:p w:rsidR="00C43BA3" w:rsidRPr="00646E08" w:rsidRDefault="00C43BA3" w:rsidP="005E46BE">
      <w:pPr>
        <w:pStyle w:val="Subttulo"/>
        <w:outlineLvl w:val="2"/>
        <w:rPr>
          <w:del w:id="499" w:author="Rodrigo Riquelme" w:date="2010-12-05T11:46:00Z"/>
        </w:rPr>
      </w:pPr>
    </w:p>
    <w:p w:rsidR="00C43BA3" w:rsidRPr="00646E08" w:rsidRDefault="00C43BA3" w:rsidP="005E46BE">
      <w:pPr>
        <w:pStyle w:val="Subttulo"/>
        <w:outlineLvl w:val="2"/>
        <w:rPr>
          <w:del w:id="500" w:author="Rodrigo Riquelme" w:date="2010-12-05T11:46:00Z"/>
        </w:rPr>
      </w:pPr>
    </w:p>
    <w:p w:rsidR="00C43BA3" w:rsidRPr="00646E08" w:rsidRDefault="00C43BA3" w:rsidP="005E46BE">
      <w:pPr>
        <w:pStyle w:val="Subttulo"/>
        <w:outlineLvl w:val="2"/>
        <w:rPr>
          <w:del w:id="501" w:author="Rodrigo Riquelme" w:date="2010-12-05T11:46:00Z"/>
        </w:rPr>
      </w:pPr>
    </w:p>
    <w:p w:rsidR="00C43BA3" w:rsidRPr="00646E08" w:rsidRDefault="00C43BA3" w:rsidP="005E46BE">
      <w:pPr>
        <w:pStyle w:val="Subttulo"/>
        <w:outlineLvl w:val="2"/>
        <w:rPr>
          <w:del w:id="502" w:author="Rodrigo Riquelme" w:date="2010-12-05T11:46:00Z"/>
        </w:rPr>
      </w:pPr>
    </w:p>
    <w:p w:rsidR="00D9256C" w:rsidRPr="00646E08" w:rsidRDefault="00D9256C">
      <w:pPr>
        <w:suppressAutoHyphens w:val="0"/>
        <w:spacing w:before="0" w:after="0" w:line="240" w:lineRule="auto"/>
        <w:jc w:val="left"/>
      </w:pPr>
    </w:p>
    <w:p w:rsidR="00C43BA3" w:rsidRPr="00646E08" w:rsidRDefault="00C828D2" w:rsidP="00C43BA3">
      <w:pPr>
        <w:rPr>
          <w:del w:id="503" w:author="Rodrigo Riquelme" w:date="2010-12-05T11:46:00Z"/>
        </w:rPr>
      </w:pPr>
      <w:del w:id="504" w:author="Rodrigo Riquelme" w:date="2010-12-05T11:46:00Z">
        <w:r>
          <w:rPr>
            <w:noProof/>
            <w:lang w:eastAsia="es-CL"/>
            <w:rPrChange w:id="50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506" w:author="Rodrigo Riquelme" w:date="2010-12-05T11:46:00Z"/>
          <w:b w:val="0"/>
          <w:sz w:val="28"/>
          <w:szCs w:val="24"/>
        </w:rPr>
      </w:pPr>
      <w:del w:id="507" w:author="Rodrigo Riquelme" w:date="2010-12-05T11:46:00Z">
        <w:r w:rsidRPr="00646E08">
          <w:delText>Ilustración 33 - Clases agrupadas NamespaceLib</w:delText>
        </w:r>
      </w:del>
    </w:p>
    <w:p w:rsidR="00C43BA3" w:rsidRPr="00646E08" w:rsidRDefault="00C828D2" w:rsidP="000E1C37">
      <w:pPr>
        <w:pStyle w:val="Subttulo"/>
        <w:outlineLvl w:val="1"/>
        <w:rPr>
          <w:del w:id="508" w:author="Rodrigo Riquelme" w:date="2010-12-05T11:46:00Z"/>
        </w:rPr>
      </w:pPr>
      <w:del w:id="509" w:author="Rodrigo Riquelme" w:date="2010-12-05T11:46:00Z">
        <w:r>
          <w:rPr>
            <w:b w:val="0"/>
            <w:noProof/>
            <w:lang w:eastAsia="es-CL"/>
            <w:rPrChange w:id="51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11" w:author="Rodrigo Riquelme" w:date="2010-12-05T11:46:00Z"/>
          <w:b w:val="0"/>
          <w:sz w:val="28"/>
          <w:szCs w:val="24"/>
        </w:rPr>
      </w:pPr>
      <w:del w:id="512" w:author="Rodrigo Riquelme" w:date="2010-12-05T11:46:00Z">
        <w:r w:rsidRPr="00646E08">
          <w:delText>Ilustración 34 - Clases agrupadas NamespaceLib</w:delText>
        </w:r>
      </w:del>
    </w:p>
    <w:p w:rsidR="006B4E9A" w:rsidRPr="00646E08" w:rsidRDefault="006B4E9A" w:rsidP="00C43BA3">
      <w:pPr>
        <w:jc w:val="center"/>
        <w:rPr>
          <w:del w:id="513" w:author="Rodrigo Riquelme" w:date="2010-12-05T11:46:00Z"/>
        </w:rPr>
      </w:pPr>
    </w:p>
    <w:p w:rsidR="006B4E9A" w:rsidRPr="00646E08" w:rsidRDefault="00C828D2" w:rsidP="000E1C37">
      <w:pPr>
        <w:pStyle w:val="Subttulo"/>
        <w:outlineLvl w:val="1"/>
        <w:rPr>
          <w:del w:id="514" w:author="Rodrigo Riquelme" w:date="2010-12-05T11:46:00Z"/>
        </w:rPr>
      </w:pPr>
      <w:del w:id="515" w:author="Rodrigo Riquelme" w:date="2010-12-05T11:46:00Z">
        <w:r>
          <w:rPr>
            <w:b w:val="0"/>
            <w:noProof/>
            <w:lang w:eastAsia="es-CL"/>
            <w:rPrChange w:id="51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17" w:author="Rodrigo Riquelme" w:date="2010-12-05T11:46:00Z">
        <w:r w:rsidRPr="00646E08">
          <w:delText>Ilustración 35 - Clases agrupadas NamespaceLib</w:delText>
        </w:r>
      </w:del>
    </w:p>
    <w:p w:rsidR="000D6FD3" w:rsidRDefault="00C828D2" w:rsidP="000D6FD3">
      <w:pPr>
        <w:keepNext/>
        <w:suppressAutoHyphens w:val="0"/>
        <w:spacing w:before="0" w:after="0" w:line="240" w:lineRule="auto"/>
        <w:jc w:val="center"/>
      </w:pPr>
      <w:ins w:id="518" w:author="Rodrigo Riquelme" w:date="2010-12-05T11:46:00Z">
        <w:r>
          <w:rPr>
            <w:noProof/>
            <w:lang w:eastAsia="es-CL"/>
            <w:rPrChange w:id="51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0" w:author="Rodrigo Riquelme" w:date="2010-12-05T11:46:00Z"/>
          <w:b w:val="0"/>
          <w:sz w:val="28"/>
          <w:szCs w:val="24"/>
        </w:rPr>
      </w:pPr>
      <w:bookmarkStart w:id="521" w:name="_Toc280817219"/>
      <w:r>
        <w:t xml:space="preserve">Ilustración </w:t>
      </w:r>
      <w:r w:rsidR="00A251CE">
        <w:fldChar w:fldCharType="begin"/>
      </w:r>
      <w:r w:rsidR="00F231A4">
        <w:instrText xml:space="preserve"> SEQ Ilustración \* ARABIC </w:instrText>
      </w:r>
      <w:r w:rsidR="00A251CE">
        <w:fldChar w:fldCharType="separate"/>
      </w:r>
      <w:r w:rsidR="00957CA9">
        <w:rPr>
          <w:noProof/>
        </w:rPr>
        <w:t>35</w:t>
      </w:r>
      <w:r w:rsidR="00A251CE">
        <w:rPr>
          <w:noProof/>
        </w:rPr>
        <w:fldChar w:fldCharType="end"/>
      </w:r>
      <w:r>
        <w:t xml:space="preserve"> </w:t>
      </w:r>
      <w:del w:id="522" w:author="Rodrigo Riquelme" w:date="2010-12-22T23:47:00Z">
        <w:r w:rsidDel="00977EE7">
          <w:delText>-</w:delText>
        </w:r>
      </w:del>
      <w:ins w:id="523" w:author="Rodrigo Riquelme" w:date="2010-12-22T23:47:00Z">
        <w:r w:rsidR="00977EE7">
          <w:t>–</w:t>
        </w:r>
      </w:ins>
      <w:r>
        <w:t xml:space="preserve"> </w:t>
      </w:r>
      <w:proofErr w:type="spellStart"/>
      <w:r>
        <w:t>Namespace</w:t>
      </w:r>
      <w:proofErr w:type="spellEnd"/>
      <w:ins w:id="524" w:author="Rodrigo Riquelme" w:date="2010-12-22T23:47:00Z">
        <w:r w:rsidR="00977EE7">
          <w:t xml:space="preserve"> </w:t>
        </w:r>
      </w:ins>
      <w:proofErr w:type="spellStart"/>
      <w:r>
        <w:t>Lib</w:t>
      </w:r>
      <w:proofErr w:type="spellEnd"/>
      <w:r>
        <w:t xml:space="preserve"> - Parte 1</w:t>
      </w:r>
      <w:bookmarkEnd w:id="521"/>
    </w:p>
    <w:p w:rsidR="000D6FD3" w:rsidRDefault="000D6FD3" w:rsidP="000E1C37">
      <w:pPr>
        <w:pStyle w:val="Subttulo"/>
        <w:outlineLvl w:val="1"/>
        <w:rPr>
          <w:noProof/>
          <w:lang w:eastAsia="es-CL"/>
        </w:rPr>
      </w:pPr>
    </w:p>
    <w:p w:rsidR="000D6FD3" w:rsidRDefault="00C828D2" w:rsidP="0064191E">
      <w:pPr>
        <w:pStyle w:val="Subttulo"/>
        <w:keepNext/>
        <w:jc w:val="center"/>
      </w:pPr>
      <w:ins w:id="525" w:author="Rodrigo Riquelme" w:date="2010-12-05T11:46:00Z">
        <w:r>
          <w:rPr>
            <w:noProof/>
            <w:lang w:eastAsia="es-CL"/>
            <w:rPrChange w:id="52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7" w:author="Rodrigo Riquelme" w:date="2010-12-05T11:46:00Z"/>
        </w:rPr>
      </w:pPr>
      <w:bookmarkStart w:id="528" w:name="_Toc280817220"/>
      <w:r>
        <w:t xml:space="preserve">Ilustración </w:t>
      </w:r>
      <w:r w:rsidR="00A251CE">
        <w:fldChar w:fldCharType="begin"/>
      </w:r>
      <w:r w:rsidR="00F231A4">
        <w:instrText xml:space="preserve"> SEQ Ilustración \* ARABIC </w:instrText>
      </w:r>
      <w:r w:rsidR="00A251CE">
        <w:fldChar w:fldCharType="separate"/>
      </w:r>
      <w:r w:rsidR="00957CA9">
        <w:rPr>
          <w:noProof/>
        </w:rPr>
        <w:t>36</w:t>
      </w:r>
      <w:r w:rsidR="00A251CE">
        <w:rPr>
          <w:noProof/>
        </w:rPr>
        <w:fldChar w:fldCharType="end"/>
      </w:r>
      <w:r>
        <w:t xml:space="preserve"> </w:t>
      </w:r>
      <w:del w:id="529" w:author="Rodrigo Riquelme" w:date="2010-12-22T23:48:00Z">
        <w:r w:rsidDel="00977EE7">
          <w:delText>-</w:delText>
        </w:r>
      </w:del>
      <w:ins w:id="530" w:author="Rodrigo Riquelme" w:date="2010-12-22T23:48:00Z">
        <w:r w:rsidR="00977EE7">
          <w:t>–</w:t>
        </w:r>
      </w:ins>
      <w:r>
        <w:t xml:space="preserve"> </w:t>
      </w:r>
      <w:proofErr w:type="spellStart"/>
      <w:r>
        <w:t>Namespace</w:t>
      </w:r>
      <w:proofErr w:type="spellEnd"/>
      <w:ins w:id="531" w:author="Rodrigo Riquelme" w:date="2010-12-22T23:48:00Z">
        <w:r w:rsidR="00977EE7">
          <w:t xml:space="preserve"> </w:t>
        </w:r>
      </w:ins>
      <w:proofErr w:type="spellStart"/>
      <w:r>
        <w:t>Lib</w:t>
      </w:r>
      <w:proofErr w:type="spellEnd"/>
      <w:r>
        <w:t xml:space="preserve"> - Parte 2</w:t>
      </w:r>
      <w:bookmarkEnd w:id="528"/>
    </w:p>
    <w:p w:rsidR="000D6FD3" w:rsidRDefault="00C828D2" w:rsidP="0064191E">
      <w:pPr>
        <w:pStyle w:val="Subttulo"/>
        <w:keepNext/>
        <w:jc w:val="center"/>
      </w:pPr>
      <w:ins w:id="532" w:author="Rodrigo Riquelme" w:date="2010-12-05T11:46:00Z">
        <w:r>
          <w:rPr>
            <w:noProof/>
            <w:lang w:eastAsia="es-CL"/>
            <w:rPrChange w:id="53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34" w:author="Rodrigo Riquelme" w:date="2010-12-05T11:46:00Z"/>
        </w:rPr>
      </w:pPr>
      <w:bookmarkStart w:id="535" w:name="_Toc280817221"/>
      <w:r>
        <w:t xml:space="preserve">Ilustración </w:t>
      </w:r>
      <w:r w:rsidR="00A251CE">
        <w:fldChar w:fldCharType="begin"/>
      </w:r>
      <w:r w:rsidR="00F231A4">
        <w:instrText xml:space="preserve"> SEQ Ilustración \* ARABIC </w:instrText>
      </w:r>
      <w:r w:rsidR="00A251CE">
        <w:fldChar w:fldCharType="separate"/>
      </w:r>
      <w:r w:rsidR="00957CA9">
        <w:rPr>
          <w:noProof/>
        </w:rPr>
        <w:t>37</w:t>
      </w:r>
      <w:r w:rsidR="00A251CE">
        <w:rPr>
          <w:noProof/>
        </w:rPr>
        <w:fldChar w:fldCharType="end"/>
      </w:r>
      <w:r>
        <w:t xml:space="preserve"> </w:t>
      </w:r>
      <w:del w:id="536" w:author="Rodrigo Riquelme" w:date="2010-12-22T23:48:00Z">
        <w:r w:rsidDel="00977EE7">
          <w:delText>-</w:delText>
        </w:r>
      </w:del>
      <w:ins w:id="537" w:author="Rodrigo Riquelme" w:date="2010-12-22T23:48:00Z">
        <w:r w:rsidR="00977EE7">
          <w:t>–</w:t>
        </w:r>
      </w:ins>
      <w:r>
        <w:t xml:space="preserve"> </w:t>
      </w:r>
      <w:proofErr w:type="spellStart"/>
      <w:r>
        <w:t>Namespace</w:t>
      </w:r>
      <w:proofErr w:type="spellEnd"/>
      <w:ins w:id="538" w:author="Rodrigo Riquelme" w:date="2010-12-22T23:48:00Z">
        <w:r w:rsidR="00977EE7">
          <w:t xml:space="preserve"> </w:t>
        </w:r>
      </w:ins>
      <w:proofErr w:type="spellStart"/>
      <w:r>
        <w:t>Lib</w:t>
      </w:r>
      <w:proofErr w:type="spellEnd"/>
      <w:r>
        <w:t xml:space="preserve"> - Parte 3</w:t>
      </w:r>
      <w:bookmarkEnd w:id="535"/>
    </w:p>
    <w:p w:rsidR="006B4E9A" w:rsidRDefault="006B4E9A" w:rsidP="000E1C37">
      <w:pPr>
        <w:pStyle w:val="Subttulo"/>
        <w:outlineLvl w:val="1"/>
        <w:rPr>
          <w:ins w:id="539" w:author="Rodrigo Riquelme" w:date="2010-12-05T11:46:00Z"/>
        </w:rPr>
      </w:pPr>
    </w:p>
    <w:p w:rsidR="00000000" w:rsidRDefault="00C828D2">
      <w:pPr>
        <w:suppressAutoHyphens w:val="0"/>
        <w:spacing w:before="0" w:after="0" w:line="240" w:lineRule="auto"/>
        <w:jc w:val="left"/>
        <w:rPr>
          <w:b/>
          <w:rPrChange w:id="540" w:author="Rodrigo Riquelme" w:date="2010-12-05T11:46:00Z">
            <w:rPr>
              <w:b w:val="0"/>
              <w:sz w:val="28"/>
            </w:rPr>
          </w:rPrChange>
        </w:rPr>
        <w:pPrChange w:id="541" w:author="Rodrigo Riquelme" w:date="2010-12-05T11:46:00Z">
          <w:pPr>
            <w:pStyle w:val="Epgrafe"/>
            <w:jc w:val="center"/>
          </w:pPr>
        </w:pPrChange>
      </w:pPr>
    </w:p>
    <w:p w:rsidR="005E46BE" w:rsidRDefault="005E46BE" w:rsidP="000E1C37">
      <w:pPr>
        <w:pStyle w:val="Subttulo"/>
        <w:outlineLvl w:val="1"/>
      </w:pPr>
    </w:p>
    <w:p w:rsidR="00C43BA3" w:rsidRPr="00C43BA3" w:rsidRDefault="00C828D2" w:rsidP="00C43BA3">
      <w:pPr>
        <w:rPr>
          <w:del w:id="542" w:author="Rodrigo Riquelme" w:date="2010-12-05T11:46:00Z"/>
        </w:rPr>
      </w:pPr>
      <w:del w:id="543" w:author="Rodrigo Riquelme" w:date="2010-12-05T11:46:00Z">
        <w:r>
          <w:rPr>
            <w:noProof/>
            <w:lang w:eastAsia="es-CL"/>
            <w:rPrChange w:id="54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45" w:author="Rodrigo Riquelme" w:date="2010-12-05T11:46:00Z"/>
          <w:b w:val="0"/>
          <w:sz w:val="28"/>
          <w:szCs w:val="24"/>
        </w:rPr>
      </w:pPr>
      <w:del w:id="54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47" w:author="Rodrigo Riquelme" w:date="2010-12-05T11:46:00Z"/>
        </w:rPr>
      </w:pPr>
    </w:p>
    <w:p w:rsidR="004C78D3" w:rsidRDefault="00C828D2">
      <w:pPr>
        <w:suppressAutoHyphens w:val="0"/>
        <w:spacing w:before="0" w:after="0" w:line="240" w:lineRule="auto"/>
        <w:jc w:val="left"/>
        <w:rPr>
          <w:del w:id="548" w:author="Rodrigo Riquelme" w:date="2010-12-05T11:46:00Z"/>
          <w:rFonts w:eastAsia="Times New Roman" w:cs="Times New Roman"/>
          <w:b/>
          <w:sz w:val="28"/>
          <w:szCs w:val="24"/>
        </w:rPr>
      </w:pPr>
      <w:del w:id="549" w:author="Rodrigo Riquelme" w:date="2010-12-05T11:46:00Z">
        <w:r>
          <w:rPr>
            <w:noProof/>
            <w:lang w:eastAsia="es-CL"/>
            <w:rPrChange w:id="55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51" w:author="Rodrigo Riquelme" w:date="2010-12-05T11:46:00Z"/>
        </w:rPr>
      </w:pPr>
    </w:p>
    <w:p w:rsidR="00C43BA3" w:rsidRDefault="00C43BA3" w:rsidP="00C43BA3">
      <w:pPr>
        <w:pStyle w:val="Epgrafe"/>
        <w:jc w:val="center"/>
        <w:rPr>
          <w:del w:id="552" w:author="Rodrigo Riquelme" w:date="2010-12-05T11:46:00Z"/>
          <w:b w:val="0"/>
          <w:sz w:val="28"/>
          <w:szCs w:val="24"/>
        </w:rPr>
      </w:pPr>
      <w:del w:id="55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54" w:author="Rodrigo Riquelme" w:date="2010-12-05T11:46:00Z"/>
        </w:rPr>
      </w:pPr>
    </w:p>
    <w:p w:rsidR="000E1C37" w:rsidRDefault="000E1C37" w:rsidP="000E1C37">
      <w:pPr>
        <w:pStyle w:val="Subttulo"/>
        <w:outlineLvl w:val="1"/>
      </w:pPr>
      <w:bookmarkStart w:id="555"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55"/>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w:t>
      </w:r>
      <w:del w:id="556" w:author="Dahianna Vega Leiva" w:date="2010-12-22T12:37:00Z">
        <w:r w:rsidRPr="00770BE8" w:rsidDel="0070187F">
          <w:delText>,</w:delText>
        </w:r>
      </w:del>
      <w:r w:rsidRPr="00770BE8">
        <w:t xml:space="preserve"> y </w:t>
      </w:r>
      <w:proofErr w:type="spellStart"/>
      <w:r w:rsidRPr="00770BE8">
        <w:t>como</w:t>
      </w:r>
      <w:proofErr w:type="spellEnd"/>
      <w:r w:rsidRPr="00770BE8">
        <w:t xml:space="preserve"> actúan sobre un modelo de datos relacional</w:t>
      </w:r>
      <w:ins w:id="557" w:author="Dahianna Vega Leiva" w:date="2010-12-22T12:37:00Z">
        <w:r w:rsidR="0070187F">
          <w:t>. Lo</w:t>
        </w:r>
      </w:ins>
      <w:del w:id="55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9" w:author="Dahianna Vega Leiva" w:date="2010-12-22T12:37:00Z">
        <w:r w:rsidR="0070187F">
          <w:t>,</w:t>
        </w:r>
      </w:ins>
      <w:r w:rsidRPr="00770BE8">
        <w:t xml:space="preserve"> lo más lógico es encapsular los elementos de formularios en clases</w:t>
      </w:r>
      <w:del w:id="560" w:author="Dahianna Vega Leiva" w:date="2010-12-22T12:37:00Z">
        <w:r w:rsidRPr="00770BE8" w:rsidDel="0070187F">
          <w:delText xml:space="preserve">, para </w:delText>
        </w:r>
      </w:del>
      <w:ins w:id="56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62" w:author="Dahianna Vega Leiva" w:date="2010-12-22T12:37:00Z">
        <w:r w:rsidR="0070187F">
          <w:t>, en la cual</w:t>
        </w:r>
      </w:ins>
      <w:del w:id="56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64" w:name="_Toc280879620"/>
      <w:r>
        <w:t xml:space="preserve">4.5.1. </w:t>
      </w:r>
      <w:r w:rsidR="002E5790" w:rsidRPr="00770BE8">
        <w:t>Configuración de Sitio</w:t>
      </w:r>
      <w:bookmarkEnd w:id="564"/>
    </w:p>
    <w:p w:rsidR="008C51BB" w:rsidRPr="00770BE8" w:rsidRDefault="00C43BA3" w:rsidP="00D9256C">
      <w:del w:id="565" w:author="Rodrigo Riquelme" w:date="2010-12-05T11:46:00Z">
        <w:r w:rsidRPr="00770BE8">
          <w:delText>También</w:delText>
        </w:r>
      </w:del>
      <w:ins w:id="566" w:author="Rodrigo Riquelme" w:date="2010-12-05T11:46:00Z">
        <w:del w:id="567" w:author="Dahianna Vega Leiva" w:date="2010-12-22T12:37:00Z">
          <w:r w:rsidR="008C51BB" w:rsidRPr="00770BE8" w:rsidDel="0070187F">
            <w:delText>Tambien</w:delText>
          </w:r>
        </w:del>
      </w:ins>
      <w:ins w:id="568" w:author="Dahianna Vega Leiva" w:date="2010-12-22T12:37:00Z">
        <w:r w:rsidR="0070187F" w:rsidRPr="00770BE8">
          <w:t>También</w:t>
        </w:r>
      </w:ins>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w:t>
      </w:r>
      <w:del w:id="569" w:author="Dahianna Vega Leiva" w:date="2010-12-22T12:38:00Z">
        <w:r w:rsidR="002E5790" w:rsidRPr="00770BE8" w:rsidDel="0070187F">
          <w:delText>, al</w:delText>
        </w:r>
      </w:del>
      <w:ins w:id="57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7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72" w:author="Rodrigo Riquelme" w:date="2010-12-05T11:46:00Z"/>
        </w:rPr>
      </w:pPr>
    </w:p>
    <w:p w:rsidR="006D756E" w:rsidRDefault="006D756E" w:rsidP="006D756E"/>
    <w:p w:rsidR="006D756E" w:rsidRPr="00770BE8" w:rsidRDefault="00236077" w:rsidP="004C5C22">
      <w:pPr>
        <w:pStyle w:val="Subttulo"/>
        <w:outlineLvl w:val="2"/>
      </w:pPr>
      <w:bookmarkStart w:id="573" w:name="_Toc280879621"/>
      <w:r>
        <w:t>4.5.2</w:t>
      </w:r>
      <w:r w:rsidR="006D756E" w:rsidRPr="00770BE8">
        <w:t>. Componentes XML</w:t>
      </w:r>
      <w:bookmarkEnd w:id="573"/>
    </w:p>
    <w:p w:rsidR="002873B4" w:rsidRDefault="002873B4" w:rsidP="002873B4">
      <w:r w:rsidRPr="00770BE8">
        <w:t xml:space="preserve">Los </w:t>
      </w:r>
      <w:del w:id="574" w:author="Dahianna Vega Leiva" w:date="2010-12-22T12:38:00Z">
        <w:r w:rsidRPr="00770BE8" w:rsidDel="0070187F">
          <w:delText>components</w:delText>
        </w:r>
      </w:del>
      <w:ins w:id="57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76" w:author="Dahianna Vega Leiva" w:date="2010-12-22T12:38:00Z">
        <w:r w:rsidR="0070187F">
          <w:t>. Para</w:t>
        </w:r>
      </w:ins>
      <w:del w:id="577" w:author="Dahianna Vega Leiva" w:date="2010-12-22T12:38:00Z">
        <w:r w:rsidRPr="00770BE8" w:rsidDel="0070187F">
          <w:delText xml:space="preserve"> para</w:delText>
        </w:r>
      </w:del>
      <w:r w:rsidRPr="00770BE8">
        <w:t xml:space="preserve"> este caso se especifica el </w:t>
      </w:r>
      <w:proofErr w:type="spellStart"/>
      <w:r w:rsidRPr="00770BE8">
        <w:t>type</w:t>
      </w:r>
      <w:proofErr w:type="spellEnd"/>
      <w:r w:rsidRPr="00770BE8">
        <w:t>=”</w:t>
      </w:r>
      <w:proofErr w:type="spellStart"/>
      <w:r w:rsidRPr="00770BE8">
        <w:t>table</w:t>
      </w:r>
      <w:proofErr w:type="spellEnd"/>
      <w:r w:rsidRPr="00770BE8">
        <w:t>”</w:t>
      </w:r>
      <w:ins w:id="578" w:author="Dahianna Vega Leiva" w:date="2010-12-22T12:41:00Z">
        <w:r w:rsidR="0070187F">
          <w:t xml:space="preserve"> y </w:t>
        </w:r>
      </w:ins>
      <w:del w:id="579" w:author="Dahianna Vega Leiva" w:date="2010-12-22T12:41:00Z">
        <w:r w:rsidR="000B2AA4" w:rsidRPr="00770BE8" w:rsidDel="0070187F">
          <w:delText xml:space="preserve">en este caso también se especifica </w:delText>
        </w:r>
      </w:del>
      <w:r w:rsidR="000B2AA4" w:rsidRPr="00770BE8">
        <w:t xml:space="preserve">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packageadmin</w:t>
      </w:r>
      <w:proofErr w:type="spellEnd"/>
      <w:r w:rsidR="007E0203">
        <w:t xml:space="preserve"> y </w:t>
      </w:r>
      <w:proofErr w:type="spellStart"/>
      <w:r w:rsidR="007E0203">
        <w:t>Msettings</w:t>
      </w:r>
      <w:proofErr w:type="spellEnd"/>
      <w:r w:rsidR="007E0203">
        <w:t xml:space="preserve"> a la clase del </w:t>
      </w:r>
      <w:proofErr w:type="spellStart"/>
      <w:r w:rsidR="007E0203">
        <w:t>packageModels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580" w:author="Rodrigo Riquelme" w:date="2010-12-05T11:46:00Z">
          <w:pPr>
            <w:pStyle w:val="Subttulo"/>
          </w:pPr>
        </w:pPrChange>
      </w:pPr>
      <w:r>
        <w:rPr>
          <w:lang w:val="en-US"/>
        </w:rPr>
        <w:br w:type="page"/>
      </w:r>
      <w:moveFromRangeStart w:id="581" w:author="Rodrigo Riquelme" w:date="2010-12-05T11:46:00Z" w:name="move279312906"/>
      <w:moveFrom w:id="582" w:author="Rodrigo Riquelme" w:date="2010-12-05T11:46:00Z">
        <w:r w:rsidR="000E1C37" w:rsidRPr="00E06820">
          <w:rPr>
            <w:lang w:val="en-US"/>
          </w:rPr>
          <w:t>4.6. Especificaciones front office</w:t>
        </w:r>
      </w:moveFrom>
      <w:moveFromRangeEnd w:id="581"/>
    </w:p>
    <w:p w:rsidR="00CF0939" w:rsidRDefault="00A251CE" w:rsidP="00CF0939">
      <w:pPr>
        <w:pStyle w:val="Subttulo"/>
        <w:outlineLvl w:val="1"/>
      </w:pPr>
      <w:bookmarkStart w:id="583" w:name="_Toc280879622"/>
      <w:moveToRangeStart w:id="584" w:author="Rodrigo Riquelme" w:date="2010-12-05T11:46:00Z" w:name="move279312906"/>
      <w:moveTo w:id="585" w:author="Rodrigo Riquelme" w:date="2010-12-05T11:46:00Z">
        <w:r w:rsidRPr="00A251CE">
          <w:rPr>
            <w:rPrChange w:id="586" w:author="Rodrigo Riquelme" w:date="2010-12-05T11:46:00Z">
              <w:rPr>
                <w:color w:val="0000FF"/>
                <w:u w:val="single"/>
                <w:lang w:val="en-US"/>
              </w:rPr>
            </w:rPrChange>
          </w:rPr>
          <w:t xml:space="preserve">4.6. Especificaciones </w:t>
        </w:r>
      </w:moveTo>
      <w:r w:rsidR="00CF0939">
        <w:t>F</w:t>
      </w:r>
      <w:moveTo w:id="587" w:author="Rodrigo Riquelme" w:date="2010-12-05T11:46:00Z">
        <w:r w:rsidRPr="00A251CE">
          <w:rPr>
            <w:rPrChange w:id="588" w:author="Rodrigo Riquelme" w:date="2010-12-05T11:46:00Z">
              <w:rPr>
                <w:color w:val="0000FF"/>
                <w:u w:val="single"/>
                <w:lang w:val="en-US"/>
              </w:rPr>
            </w:rPrChange>
          </w:rPr>
          <w:t xml:space="preserve">ront </w:t>
        </w:r>
      </w:moveTo>
      <w:r w:rsidR="00CF0939">
        <w:t>O</w:t>
      </w:r>
      <w:moveTo w:id="589" w:author="Rodrigo Riquelme" w:date="2010-12-05T11:46:00Z">
        <w:r w:rsidRPr="00A251CE">
          <w:rPr>
            <w:rPrChange w:id="590" w:author="Rodrigo Riquelme" w:date="2010-12-05T11:46:00Z">
              <w:rPr>
                <w:color w:val="0000FF"/>
                <w:u w:val="single"/>
                <w:lang w:val="en-US"/>
              </w:rPr>
            </w:rPrChange>
          </w:rPr>
          <w:t>ffice</w:t>
        </w:r>
      </w:moveTo>
      <w:bookmarkStart w:id="591" w:name="_Toc279302806"/>
      <w:bookmarkEnd w:id="583"/>
      <w:moveToRangeEnd w:id="584"/>
    </w:p>
    <w:p w:rsidR="0064191E" w:rsidRDefault="00CF0939" w:rsidP="00CF0939">
      <w:r>
        <w:t>En el Front</w:t>
      </w:r>
      <w:r w:rsidR="00C33F26">
        <w:t xml:space="preserve"> Office se</w:t>
      </w:r>
      <w:r w:rsidR="00812729">
        <w:t xml:space="preserve"> compone de </w:t>
      </w:r>
      <w:proofErr w:type="spellStart"/>
      <w:r w:rsidR="00812729">
        <w:t>templates</w:t>
      </w:r>
      <w:r w:rsidR="00461CC4">
        <w:t>HTML</w:t>
      </w:r>
      <w:proofErr w:type="spellEnd"/>
      <w:r w:rsidR="0064191E">
        <w:t xml:space="preserve"> (en general</w:t>
      </w:r>
      <w:proofErr w:type="gramStart"/>
      <w:r w:rsidR="0064191E">
        <w:t>)</w:t>
      </w:r>
      <w:r w:rsidR="00812729">
        <w:t>y</w:t>
      </w:r>
      <w:proofErr w:type="gramEnd"/>
      <w:r w:rsidR="00812729">
        <w:t xml:space="preserve"> componentes</w:t>
      </w:r>
      <w:r w:rsidR="00461CC4">
        <w:t xml:space="preserve"> XML</w:t>
      </w:r>
      <w:r w:rsidR="0064191E">
        <w:t>.</w:t>
      </w:r>
    </w:p>
    <w:p w:rsidR="0064191E" w:rsidRDefault="0064191E" w:rsidP="00CF0939">
      <w:commentRangeStart w:id="592"/>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por parámetro llamado </w:t>
      </w:r>
      <w:proofErr w:type="spellStart"/>
      <w:r w:rsidRPr="0064191E">
        <w:rPr>
          <w:b/>
        </w:rPr>
        <w:t>tpl</w:t>
      </w:r>
      <w:proofErr w:type="spellEnd"/>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proofErr w:type="spellStart"/>
      <w:r w:rsidRPr="0064191E">
        <w:rPr>
          <w:b/>
        </w:rPr>
        <w:t>VPage</w:t>
      </w:r>
      <w:proofErr w:type="spellEnd"/>
      <w:r>
        <w:t>.</w:t>
      </w:r>
      <w:commentRangeEnd w:id="592"/>
      <w:r w:rsidR="0070187F">
        <w:rPr>
          <w:rStyle w:val="Refdecomentario"/>
          <w:rFonts w:eastAsia="Times New Roman" w:cs="Times New Roman"/>
          <w:szCs w:val="20"/>
          <w:lang w:eastAsia="en-US"/>
        </w:rPr>
        <w:commentReference w:id="592"/>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w:t>
      </w:r>
      <w:proofErr w:type="spellStart"/>
      <w:r>
        <w:t>clasen</w:t>
      </w:r>
      <w:proofErr w:type="spellEnd"/>
      <w:r>
        <w:t xml:space="preserve">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r w:rsidRPr="00C14D0C">
        <w:rPr>
          <w:b/>
        </w:rPr>
        <w:t>lib</w:t>
      </w:r>
      <w:proofErr w:type="spellEnd"/>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r w:rsidRPr="00C14D0C">
        <w:t>Contenido</w:t>
      </w:r>
      <w:proofErr w:type="spellEnd"/>
      <w:r w:rsidRPr="00C14D0C">
        <w:t xml:space="preserve">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proofErr w:type="spellStart"/>
      <w:r w:rsidRPr="00293064">
        <w:rPr>
          <w:b/>
        </w:rPr>
        <w:t>VPage</w:t>
      </w:r>
      <w:proofErr w:type="spellEnd"/>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ins w:id="59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9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A251C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95" w:author="manolo" w:date="2010-12-23T14:38:00Z">
            <w:rPr>
              <w:rFonts w:ascii="Courier New" w:eastAsia="Times New Roman" w:hAnsi="Courier New" w:cs="Courier New"/>
              <w:sz w:val="20"/>
              <w:szCs w:val="20"/>
              <w:lang w:eastAsia="es-CL"/>
            </w:rPr>
          </w:rPrChange>
        </w:rPr>
      </w:pPr>
      <w:r w:rsidRPr="00A251CE">
        <w:rPr>
          <w:rFonts w:ascii="Courier New" w:eastAsia="Times New Roman" w:hAnsi="Courier New" w:cs="Courier New"/>
          <w:color w:val="008080"/>
          <w:sz w:val="20"/>
          <w:szCs w:val="20"/>
          <w:lang w:val="en-US" w:eastAsia="es-CL"/>
          <w:rPrChange w:id="596" w:author="manolo" w:date="2010-12-23T14:38:00Z">
            <w:rPr>
              <w:rFonts w:ascii="Courier New" w:eastAsia="Times New Roman" w:hAnsi="Courier New" w:cs="Courier New"/>
              <w:color w:val="008080"/>
              <w:sz w:val="20"/>
              <w:szCs w:val="20"/>
              <w:u w:val="single"/>
              <w:lang w:eastAsia="es-CL"/>
            </w:rPr>
          </w:rPrChange>
        </w:rPr>
        <w:t>&lt;</w:t>
      </w:r>
      <w:r w:rsidRPr="00A251CE">
        <w:rPr>
          <w:rFonts w:ascii="Courier New" w:eastAsia="Times New Roman" w:hAnsi="Courier New" w:cs="Courier New"/>
          <w:color w:val="3F7F7F"/>
          <w:sz w:val="20"/>
          <w:szCs w:val="20"/>
          <w:lang w:val="en-US" w:eastAsia="es-CL"/>
          <w:rPrChange w:id="597" w:author="manolo" w:date="2010-12-23T14:38:00Z">
            <w:rPr>
              <w:rFonts w:ascii="Courier New" w:eastAsia="Times New Roman" w:hAnsi="Courier New" w:cs="Courier New"/>
              <w:color w:val="3F7F7F"/>
              <w:sz w:val="20"/>
              <w:szCs w:val="20"/>
              <w:u w:val="single"/>
              <w:lang w:eastAsia="es-CL"/>
            </w:rPr>
          </w:rPrChange>
        </w:rPr>
        <w:t>html</w:t>
      </w:r>
      <w:ins w:id="598" w:author="Rodrigo Riquelme" w:date="2010-12-22T23:49:00Z">
        <w:r w:rsidRPr="00A251CE">
          <w:rPr>
            <w:rFonts w:ascii="Courier New" w:eastAsia="Times New Roman" w:hAnsi="Courier New" w:cs="Courier New"/>
            <w:color w:val="3F7F7F"/>
            <w:sz w:val="20"/>
            <w:szCs w:val="20"/>
            <w:lang w:val="en-US" w:eastAsia="es-CL"/>
            <w:rPrChange w:id="599" w:author="manolo" w:date="2010-12-23T14:38:00Z">
              <w:rPr>
                <w:rFonts w:ascii="Courier New" w:eastAsia="Times New Roman" w:hAnsi="Courier New" w:cs="Courier New"/>
                <w:color w:val="3F7F7F"/>
                <w:sz w:val="20"/>
                <w:szCs w:val="20"/>
                <w:u w:val="single"/>
                <w:lang w:eastAsia="es-CL"/>
              </w:rPr>
            </w:rPrChange>
          </w:rPr>
          <w:t xml:space="preserve"> </w:t>
        </w:r>
      </w:ins>
      <w:proofErr w:type="spellStart"/>
      <w:r w:rsidRPr="00A251CE">
        <w:rPr>
          <w:rFonts w:ascii="Courier New" w:eastAsia="Times New Roman" w:hAnsi="Courier New" w:cs="Courier New"/>
          <w:color w:val="7F007F"/>
          <w:sz w:val="20"/>
          <w:szCs w:val="20"/>
          <w:lang w:val="en-US" w:eastAsia="es-CL"/>
          <w:rPrChange w:id="600" w:author="manolo" w:date="2010-12-23T14:38:00Z">
            <w:rPr>
              <w:rFonts w:ascii="Courier New" w:eastAsia="Times New Roman" w:hAnsi="Courier New" w:cs="Courier New"/>
              <w:color w:val="7F007F"/>
              <w:sz w:val="20"/>
              <w:szCs w:val="20"/>
              <w:u w:val="single"/>
              <w:lang w:eastAsia="es-CL"/>
            </w:rPr>
          </w:rPrChange>
        </w:rPr>
        <w:t>xmlns</w:t>
      </w:r>
      <w:proofErr w:type="spellEnd"/>
      <w:r w:rsidRPr="00A251CE">
        <w:rPr>
          <w:rFonts w:ascii="Courier New" w:eastAsia="Times New Roman" w:hAnsi="Courier New" w:cs="Courier New"/>
          <w:color w:val="000000"/>
          <w:sz w:val="20"/>
          <w:szCs w:val="20"/>
          <w:lang w:val="en-US" w:eastAsia="es-CL"/>
          <w:rPrChange w:id="601" w:author="manolo" w:date="2010-12-23T14:38:00Z">
            <w:rPr>
              <w:rFonts w:ascii="Courier New" w:eastAsia="Times New Roman" w:hAnsi="Courier New" w:cs="Courier New"/>
              <w:color w:val="000000"/>
              <w:sz w:val="20"/>
              <w:szCs w:val="20"/>
              <w:u w:val="single"/>
              <w:lang w:eastAsia="es-CL"/>
            </w:rPr>
          </w:rPrChange>
        </w:rPr>
        <w:t>=</w:t>
      </w:r>
      <w:r w:rsidRPr="00A251CE">
        <w:rPr>
          <w:rFonts w:ascii="Courier New" w:eastAsia="Times New Roman" w:hAnsi="Courier New" w:cs="Courier New"/>
          <w:i/>
          <w:iCs/>
          <w:color w:val="2A00FF"/>
          <w:sz w:val="20"/>
          <w:szCs w:val="20"/>
          <w:lang w:val="en-US" w:eastAsia="es-CL"/>
          <w:rPrChange w:id="602" w:author="manolo" w:date="2010-12-23T14:38:00Z">
            <w:rPr>
              <w:rFonts w:ascii="Courier New" w:eastAsia="Times New Roman" w:hAnsi="Courier New" w:cs="Courier New"/>
              <w:i/>
              <w:iCs/>
              <w:color w:val="2A00FF"/>
              <w:sz w:val="20"/>
              <w:szCs w:val="20"/>
              <w:u w:val="single"/>
              <w:lang w:eastAsia="es-CL"/>
            </w:rPr>
          </w:rPrChange>
        </w:rPr>
        <w:t>"http://www.w3.org/1999/xhtml"</w:t>
      </w:r>
      <w:r w:rsidRPr="00A251CE">
        <w:rPr>
          <w:rFonts w:ascii="Courier New" w:eastAsia="Times New Roman" w:hAnsi="Courier New" w:cs="Courier New"/>
          <w:color w:val="7F007F"/>
          <w:sz w:val="20"/>
          <w:szCs w:val="20"/>
          <w:lang w:val="en-US" w:eastAsia="es-CL"/>
          <w:rPrChange w:id="603" w:author="manolo" w:date="2010-12-23T14:38:00Z">
            <w:rPr>
              <w:rFonts w:ascii="Courier New" w:eastAsia="Times New Roman" w:hAnsi="Courier New" w:cs="Courier New"/>
              <w:color w:val="7F007F"/>
              <w:sz w:val="20"/>
              <w:szCs w:val="20"/>
              <w:u w:val="single"/>
              <w:lang w:eastAsia="es-CL"/>
            </w:rPr>
          </w:rPrChange>
        </w:rPr>
        <w:t>xml:lang</w:t>
      </w:r>
      <w:r w:rsidRPr="00A251CE">
        <w:rPr>
          <w:rFonts w:ascii="Courier New" w:eastAsia="Times New Roman" w:hAnsi="Courier New" w:cs="Courier New"/>
          <w:color w:val="000000"/>
          <w:sz w:val="20"/>
          <w:szCs w:val="20"/>
          <w:lang w:val="en-US" w:eastAsia="es-CL"/>
          <w:rPrChange w:id="604" w:author="manolo" w:date="2010-12-23T14:38:00Z">
            <w:rPr>
              <w:rFonts w:ascii="Courier New" w:eastAsia="Times New Roman" w:hAnsi="Courier New" w:cs="Courier New"/>
              <w:color w:val="000000"/>
              <w:sz w:val="20"/>
              <w:szCs w:val="20"/>
              <w:u w:val="single"/>
              <w:lang w:eastAsia="es-CL"/>
            </w:rPr>
          </w:rPrChange>
        </w:rPr>
        <w:t>=</w:t>
      </w:r>
      <w:r w:rsidRPr="00A251CE">
        <w:rPr>
          <w:rFonts w:ascii="Courier New" w:eastAsia="Times New Roman" w:hAnsi="Courier New" w:cs="Courier New"/>
          <w:i/>
          <w:iCs/>
          <w:color w:val="2A00FF"/>
          <w:sz w:val="20"/>
          <w:szCs w:val="20"/>
          <w:lang w:val="en-US" w:eastAsia="es-CL"/>
          <w:rPrChange w:id="605" w:author="manolo" w:date="2010-12-23T14:38:00Z">
            <w:rPr>
              <w:rFonts w:ascii="Courier New" w:eastAsia="Times New Roman" w:hAnsi="Courier New" w:cs="Courier New"/>
              <w:i/>
              <w:iCs/>
              <w:color w:val="2A00FF"/>
              <w:sz w:val="20"/>
              <w:szCs w:val="20"/>
              <w:u w:val="single"/>
              <w:lang w:eastAsia="es-CL"/>
            </w:rPr>
          </w:rPrChange>
        </w:rPr>
        <w:t>"es"</w:t>
      </w:r>
      <w:r w:rsidRPr="00A251CE">
        <w:rPr>
          <w:rFonts w:ascii="Courier New" w:eastAsia="Times New Roman" w:hAnsi="Courier New" w:cs="Courier New"/>
          <w:color w:val="7F007F"/>
          <w:sz w:val="20"/>
          <w:szCs w:val="20"/>
          <w:lang w:val="en-US" w:eastAsia="es-CL"/>
          <w:rPrChange w:id="606" w:author="manolo" w:date="2010-12-23T14:38:00Z">
            <w:rPr>
              <w:rFonts w:ascii="Courier New" w:eastAsia="Times New Roman" w:hAnsi="Courier New" w:cs="Courier New"/>
              <w:color w:val="7F007F"/>
              <w:sz w:val="20"/>
              <w:szCs w:val="20"/>
              <w:u w:val="single"/>
              <w:lang w:eastAsia="es-CL"/>
            </w:rPr>
          </w:rPrChange>
        </w:rPr>
        <w:t>lang</w:t>
      </w:r>
      <w:r w:rsidRPr="00A251CE">
        <w:rPr>
          <w:rFonts w:ascii="Courier New" w:eastAsia="Times New Roman" w:hAnsi="Courier New" w:cs="Courier New"/>
          <w:color w:val="000000"/>
          <w:sz w:val="20"/>
          <w:szCs w:val="20"/>
          <w:lang w:val="en-US" w:eastAsia="es-CL"/>
          <w:rPrChange w:id="607" w:author="manolo" w:date="2010-12-23T14:38:00Z">
            <w:rPr>
              <w:rFonts w:ascii="Courier New" w:eastAsia="Times New Roman" w:hAnsi="Courier New" w:cs="Courier New"/>
              <w:color w:val="000000"/>
              <w:sz w:val="20"/>
              <w:szCs w:val="20"/>
              <w:u w:val="single"/>
              <w:lang w:eastAsia="es-CL"/>
            </w:rPr>
          </w:rPrChange>
        </w:rPr>
        <w:t>=</w:t>
      </w:r>
      <w:r w:rsidRPr="00A251CE">
        <w:rPr>
          <w:rFonts w:ascii="Courier New" w:eastAsia="Times New Roman" w:hAnsi="Courier New" w:cs="Courier New"/>
          <w:i/>
          <w:iCs/>
          <w:color w:val="2A00FF"/>
          <w:sz w:val="20"/>
          <w:szCs w:val="20"/>
          <w:lang w:val="en-US" w:eastAsia="es-CL"/>
          <w:rPrChange w:id="608" w:author="manolo" w:date="2010-12-23T14:38:00Z">
            <w:rPr>
              <w:rFonts w:ascii="Courier New" w:eastAsia="Times New Roman" w:hAnsi="Courier New" w:cs="Courier New"/>
              <w:i/>
              <w:iCs/>
              <w:color w:val="2A00FF"/>
              <w:sz w:val="20"/>
              <w:szCs w:val="20"/>
              <w:u w:val="single"/>
              <w:lang w:eastAsia="es-CL"/>
            </w:rPr>
          </w:rPrChange>
        </w:rPr>
        <w:t>"es"</w:t>
      </w:r>
      <w:r w:rsidRPr="00A251CE">
        <w:rPr>
          <w:rFonts w:ascii="Courier New" w:eastAsia="Times New Roman" w:hAnsi="Courier New" w:cs="Courier New"/>
          <w:color w:val="008080"/>
          <w:sz w:val="20"/>
          <w:szCs w:val="20"/>
          <w:lang w:val="en-US" w:eastAsia="es-CL"/>
          <w:rPrChange w:id="60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A251C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A251CE">
        <w:rPr>
          <w:rFonts w:ascii="Courier New" w:eastAsia="Times New Roman" w:hAnsi="Courier New" w:cs="Courier New"/>
          <w:color w:val="000000"/>
          <w:sz w:val="20"/>
          <w:szCs w:val="20"/>
          <w:lang w:val="en-US" w:eastAsia="es-CL"/>
          <w:rPrChange w:id="61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ins w:id="61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w:t>
      </w:r>
      <w:proofErr w:type="spellStart"/>
      <w:r w:rsidRPr="0064191E">
        <w:rPr>
          <w:rFonts w:ascii="Courier New" w:eastAsia="Times New Roman" w:hAnsi="Courier New" w:cs="Courier New"/>
          <w:i/>
          <w:iCs/>
          <w:color w:val="2A00FF"/>
          <w:sz w:val="20"/>
          <w:szCs w:val="20"/>
          <w:lang w:val="en-US" w:eastAsia="es-CL"/>
        </w:rPr>
        <w:t>Type"</w:t>
      </w:r>
      <w:r w:rsidRPr="0064191E">
        <w:rPr>
          <w:rFonts w:ascii="Courier New" w:eastAsia="Times New Roman" w:hAnsi="Courier New" w:cs="Courier New"/>
          <w:color w:val="7F007F"/>
          <w:sz w:val="20"/>
          <w:szCs w:val="20"/>
          <w:lang w:val="en-US" w:eastAsia="es-CL"/>
        </w:rPr>
        <w:t>content</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 xml:space="preserve">"text/html; </w:t>
      </w:r>
      <w:proofErr w:type="spellStart"/>
      <w:r w:rsidRPr="0064191E">
        <w:rPr>
          <w:rFonts w:ascii="Courier New" w:eastAsia="Times New Roman" w:hAnsi="Courier New" w:cs="Courier New"/>
          <w:i/>
          <w:iCs/>
          <w:color w:val="2A00FF"/>
          <w:sz w:val="20"/>
          <w:szCs w:val="20"/>
          <w:lang w:val="en-US" w:eastAsia="es-CL"/>
        </w:rPr>
        <w:t>charset</w:t>
      </w:r>
      <w:proofErr w:type="spellEnd"/>
      <w:r w:rsidRPr="0064191E">
        <w:rPr>
          <w:rFonts w:ascii="Courier New" w:eastAsia="Times New Roman" w:hAnsi="Courier New" w:cs="Courier New"/>
          <w:i/>
          <w:iCs/>
          <w:color w:val="2A00FF"/>
          <w:sz w:val="20"/>
          <w:szCs w:val="20"/>
          <w:lang w:val="en-US" w:eastAsia="es-CL"/>
        </w:rPr>
        <w: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1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1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A251C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4" w:author="manolo" w:date="2010-12-23T14:38:00Z">
            <w:rPr>
              <w:rFonts w:ascii="Courier New" w:eastAsia="Times New Roman" w:hAnsi="Courier New" w:cs="Courier New"/>
              <w:sz w:val="20"/>
              <w:szCs w:val="20"/>
              <w:lang w:val="en-US" w:eastAsia="es-CL"/>
            </w:rPr>
          </w:rPrChange>
        </w:rPr>
      </w:pPr>
      <w:r w:rsidRPr="00A251CE">
        <w:rPr>
          <w:rFonts w:ascii="Courier New" w:eastAsia="Times New Roman" w:hAnsi="Courier New" w:cs="Courier New"/>
          <w:color w:val="008080"/>
          <w:sz w:val="20"/>
          <w:szCs w:val="20"/>
          <w:lang w:eastAsia="es-CL"/>
          <w:rPrChange w:id="615" w:author="manolo" w:date="2010-12-23T14:38:00Z">
            <w:rPr>
              <w:rFonts w:ascii="Courier New" w:eastAsia="Times New Roman" w:hAnsi="Courier New" w:cs="Courier New"/>
              <w:color w:val="008080"/>
              <w:sz w:val="20"/>
              <w:szCs w:val="20"/>
              <w:u w:val="single"/>
              <w:lang w:val="en-US" w:eastAsia="es-CL"/>
            </w:rPr>
          </w:rPrChange>
        </w:rPr>
        <w:t>&lt;</w:t>
      </w:r>
      <w:proofErr w:type="spellStart"/>
      <w:r w:rsidRPr="00A251CE">
        <w:rPr>
          <w:rFonts w:ascii="Courier New" w:eastAsia="Times New Roman" w:hAnsi="Courier New" w:cs="Courier New"/>
          <w:color w:val="3F7F7F"/>
          <w:sz w:val="20"/>
          <w:szCs w:val="20"/>
          <w:lang w:eastAsia="es-CL"/>
          <w:rPrChange w:id="616" w:author="manolo" w:date="2010-12-23T14:38:00Z">
            <w:rPr>
              <w:rFonts w:ascii="Courier New" w:eastAsia="Times New Roman" w:hAnsi="Courier New" w:cs="Courier New"/>
              <w:color w:val="3F7F7F"/>
              <w:sz w:val="20"/>
              <w:szCs w:val="20"/>
              <w:u w:val="single"/>
              <w:lang w:val="en-US" w:eastAsia="es-CL"/>
            </w:rPr>
          </w:rPrChange>
        </w:rPr>
        <w:t>ul</w:t>
      </w:r>
      <w:r w:rsidRPr="00A251CE">
        <w:rPr>
          <w:rFonts w:ascii="Courier New" w:eastAsia="Times New Roman" w:hAnsi="Courier New" w:cs="Courier New"/>
          <w:color w:val="7F007F"/>
          <w:sz w:val="20"/>
          <w:szCs w:val="20"/>
          <w:lang w:eastAsia="es-CL"/>
          <w:rPrChange w:id="617" w:author="manolo" w:date="2010-12-23T14:38:00Z">
            <w:rPr>
              <w:rFonts w:ascii="Courier New" w:eastAsia="Times New Roman" w:hAnsi="Courier New" w:cs="Courier New"/>
              <w:color w:val="7F007F"/>
              <w:sz w:val="20"/>
              <w:szCs w:val="20"/>
              <w:u w:val="single"/>
              <w:lang w:val="en-US" w:eastAsia="es-CL"/>
            </w:rPr>
          </w:rPrChange>
        </w:rPr>
        <w:t>class</w:t>
      </w:r>
      <w:proofErr w:type="spellEnd"/>
      <w:r w:rsidRPr="00A251CE">
        <w:rPr>
          <w:rFonts w:ascii="Courier New" w:eastAsia="Times New Roman" w:hAnsi="Courier New" w:cs="Courier New"/>
          <w:color w:val="000000"/>
          <w:sz w:val="20"/>
          <w:szCs w:val="20"/>
          <w:lang w:eastAsia="es-CL"/>
          <w:rPrChange w:id="618" w:author="manolo" w:date="2010-12-23T14:38:00Z">
            <w:rPr>
              <w:rFonts w:ascii="Courier New" w:eastAsia="Times New Roman" w:hAnsi="Courier New" w:cs="Courier New"/>
              <w:color w:val="000000"/>
              <w:sz w:val="20"/>
              <w:szCs w:val="20"/>
              <w:u w:val="single"/>
              <w:lang w:val="en-US" w:eastAsia="es-CL"/>
            </w:rPr>
          </w:rPrChange>
        </w:rPr>
        <w:t>=</w:t>
      </w:r>
      <w:r w:rsidRPr="00A251CE">
        <w:rPr>
          <w:rFonts w:ascii="Courier New" w:eastAsia="Times New Roman" w:hAnsi="Courier New" w:cs="Courier New"/>
          <w:i/>
          <w:iCs/>
          <w:color w:val="2A00FF"/>
          <w:sz w:val="20"/>
          <w:szCs w:val="20"/>
          <w:lang w:eastAsia="es-CL"/>
          <w:rPrChange w:id="619" w:author="manolo" w:date="2010-12-23T14:38:00Z">
            <w:rPr>
              <w:rFonts w:ascii="Courier New" w:eastAsia="Times New Roman" w:hAnsi="Courier New" w:cs="Courier New"/>
              <w:i/>
              <w:iCs/>
              <w:color w:val="2A00FF"/>
              <w:sz w:val="20"/>
              <w:szCs w:val="20"/>
              <w:u w:val="single"/>
              <w:lang w:val="en-US" w:eastAsia="es-CL"/>
            </w:rPr>
          </w:rPrChange>
        </w:rPr>
        <w:t>"</w:t>
      </w:r>
      <w:proofErr w:type="spellStart"/>
      <w:r w:rsidRPr="00A251CE">
        <w:rPr>
          <w:rFonts w:ascii="Courier New" w:eastAsia="Times New Roman" w:hAnsi="Courier New" w:cs="Courier New"/>
          <w:i/>
          <w:iCs/>
          <w:color w:val="2A00FF"/>
          <w:sz w:val="20"/>
          <w:szCs w:val="20"/>
          <w:lang w:eastAsia="es-CL"/>
          <w:rPrChange w:id="620" w:author="manolo" w:date="2010-12-23T14:38:00Z">
            <w:rPr>
              <w:rFonts w:ascii="Courier New" w:eastAsia="Times New Roman" w:hAnsi="Courier New" w:cs="Courier New"/>
              <w:i/>
              <w:iCs/>
              <w:color w:val="2A00FF"/>
              <w:sz w:val="20"/>
              <w:szCs w:val="20"/>
              <w:u w:val="single"/>
              <w:lang w:val="en-US" w:eastAsia="es-CL"/>
            </w:rPr>
          </w:rPrChange>
        </w:rPr>
        <w:t>nav</w:t>
      </w:r>
      <w:proofErr w:type="spellEnd"/>
      <w:r w:rsidRPr="00A251CE">
        <w:rPr>
          <w:rFonts w:ascii="Courier New" w:eastAsia="Times New Roman" w:hAnsi="Courier New" w:cs="Courier New"/>
          <w:i/>
          <w:iCs/>
          <w:color w:val="2A00FF"/>
          <w:sz w:val="20"/>
          <w:szCs w:val="20"/>
          <w:lang w:eastAsia="es-CL"/>
          <w:rPrChange w:id="621" w:author="manolo" w:date="2010-12-23T14:38:00Z">
            <w:rPr>
              <w:rFonts w:ascii="Courier New" w:eastAsia="Times New Roman" w:hAnsi="Courier New" w:cs="Courier New"/>
              <w:i/>
              <w:iCs/>
              <w:color w:val="2A00FF"/>
              <w:sz w:val="20"/>
              <w:szCs w:val="20"/>
              <w:u w:val="single"/>
              <w:lang w:val="en-US" w:eastAsia="es-CL"/>
            </w:rPr>
          </w:rPrChange>
        </w:rPr>
        <w:t>"</w:t>
      </w:r>
      <w:r w:rsidRPr="00A251CE">
        <w:rPr>
          <w:rFonts w:ascii="Courier New" w:eastAsia="Times New Roman" w:hAnsi="Courier New" w:cs="Courier New"/>
          <w:color w:val="008080"/>
          <w:sz w:val="20"/>
          <w:szCs w:val="20"/>
          <w:lang w:eastAsia="es-CL"/>
          <w:rPrChange w:id="62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A251C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23" w:author="manolo" w:date="2010-12-23T14:38:00Z">
            <w:rPr>
              <w:rFonts w:ascii="Courier New" w:eastAsia="Times New Roman" w:hAnsi="Courier New" w:cs="Courier New"/>
              <w:sz w:val="20"/>
              <w:szCs w:val="20"/>
              <w:lang w:val="en-US" w:eastAsia="es-CL"/>
            </w:rPr>
          </w:rPrChange>
        </w:rPr>
      </w:pPr>
      <w:r w:rsidRPr="00A251CE">
        <w:rPr>
          <w:rFonts w:ascii="Courier New" w:eastAsia="Times New Roman" w:hAnsi="Courier New" w:cs="Courier New"/>
          <w:color w:val="000000"/>
          <w:sz w:val="20"/>
          <w:szCs w:val="20"/>
          <w:lang w:eastAsia="es-CL"/>
          <w:rPrChange w:id="624" w:author="manolo" w:date="2010-12-23T14:38:00Z">
            <w:rPr>
              <w:rFonts w:ascii="Courier New" w:eastAsia="Times New Roman" w:hAnsi="Courier New" w:cs="Courier New"/>
              <w:color w:val="000000"/>
              <w:sz w:val="20"/>
              <w:szCs w:val="20"/>
              <w:u w:val="single"/>
              <w:lang w:val="en-US" w:eastAsia="es-CL"/>
            </w:rPr>
          </w:rPrChange>
        </w:rPr>
        <w:tab/>
        <w:t>[:</w:t>
      </w:r>
      <w:proofErr w:type="spellStart"/>
      <w:proofErr w:type="gramStart"/>
      <w:r w:rsidRPr="00A251CE">
        <w:rPr>
          <w:rFonts w:ascii="Courier New" w:eastAsia="Times New Roman" w:hAnsi="Courier New" w:cs="Courier New"/>
          <w:color w:val="000000"/>
          <w:sz w:val="20"/>
          <w:szCs w:val="20"/>
          <w:lang w:eastAsia="es-CL"/>
          <w:rPrChange w:id="625" w:author="manolo" w:date="2010-12-23T14:38:00Z">
            <w:rPr>
              <w:rFonts w:ascii="Courier New" w:eastAsia="Times New Roman" w:hAnsi="Courier New" w:cs="Courier New"/>
              <w:color w:val="000000"/>
              <w:sz w:val="20"/>
              <w:szCs w:val="20"/>
              <w:u w:val="single"/>
              <w:lang w:val="en-US" w:eastAsia="es-CL"/>
            </w:rPr>
          </w:rPrChange>
        </w:rPr>
        <w:t>menu</w:t>
      </w:r>
      <w:proofErr w:type="spellEnd"/>
      <w:proofErr w:type="gramEnd"/>
      <w:r w:rsidRPr="00A251CE">
        <w:rPr>
          <w:rFonts w:ascii="Courier New" w:eastAsia="Times New Roman" w:hAnsi="Courier New" w:cs="Courier New"/>
          <w:color w:val="000000"/>
          <w:sz w:val="20"/>
          <w:szCs w:val="20"/>
          <w:lang w:eastAsia="es-CL"/>
          <w:rPrChange w:id="626" w:author="manolo" w:date="2010-12-23T14:38:00Z">
            <w:rPr>
              <w:rFonts w:ascii="Courier New" w:eastAsia="Times New Roman" w:hAnsi="Courier New" w:cs="Courier New"/>
              <w:color w:val="000000"/>
              <w:sz w:val="20"/>
              <w:szCs w:val="20"/>
              <w:u w:val="single"/>
              <w:lang w:val="en-US" w:eastAsia="es-CL"/>
            </w:rPr>
          </w:rPrChange>
        </w:rPr>
        <w:t>:]</w:t>
      </w:r>
    </w:p>
    <w:p w:rsidR="0064191E" w:rsidRPr="00AB3436" w:rsidRDefault="00A251C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27" w:author="manolo" w:date="2010-12-23T14:38:00Z">
            <w:rPr>
              <w:rFonts w:ascii="Courier New" w:eastAsia="Times New Roman" w:hAnsi="Courier New" w:cs="Courier New"/>
              <w:sz w:val="20"/>
              <w:szCs w:val="20"/>
              <w:lang w:val="en-US" w:eastAsia="es-CL"/>
            </w:rPr>
          </w:rPrChange>
        </w:rPr>
      </w:pPr>
      <w:r w:rsidRPr="00A251CE">
        <w:rPr>
          <w:rFonts w:ascii="Courier New" w:eastAsia="Times New Roman" w:hAnsi="Courier New" w:cs="Courier New"/>
          <w:color w:val="008080"/>
          <w:sz w:val="20"/>
          <w:szCs w:val="20"/>
          <w:lang w:eastAsia="es-CL"/>
          <w:rPrChange w:id="628" w:author="manolo" w:date="2010-12-23T14:38:00Z">
            <w:rPr>
              <w:rFonts w:ascii="Courier New" w:eastAsia="Times New Roman" w:hAnsi="Courier New" w:cs="Courier New"/>
              <w:color w:val="008080"/>
              <w:sz w:val="20"/>
              <w:szCs w:val="20"/>
              <w:u w:val="single"/>
              <w:lang w:val="en-US" w:eastAsia="es-CL"/>
            </w:rPr>
          </w:rPrChange>
        </w:rPr>
        <w:t>&lt;/</w:t>
      </w:r>
      <w:proofErr w:type="spellStart"/>
      <w:proofErr w:type="gramStart"/>
      <w:r w:rsidRPr="00A251CE">
        <w:rPr>
          <w:rFonts w:ascii="Courier New" w:eastAsia="Times New Roman" w:hAnsi="Courier New" w:cs="Courier New"/>
          <w:color w:val="3F7F7F"/>
          <w:sz w:val="20"/>
          <w:szCs w:val="20"/>
          <w:lang w:eastAsia="es-CL"/>
          <w:rPrChange w:id="629" w:author="manolo" w:date="2010-12-23T14:38:00Z">
            <w:rPr>
              <w:rFonts w:ascii="Courier New" w:eastAsia="Times New Roman" w:hAnsi="Courier New" w:cs="Courier New"/>
              <w:color w:val="3F7F7F"/>
              <w:sz w:val="20"/>
              <w:szCs w:val="20"/>
              <w:u w:val="single"/>
              <w:lang w:val="en-US" w:eastAsia="es-CL"/>
            </w:rPr>
          </w:rPrChange>
        </w:rPr>
        <w:t>ul</w:t>
      </w:r>
      <w:proofErr w:type="spellEnd"/>
      <w:proofErr w:type="gramEnd"/>
      <w:r w:rsidRPr="00A251CE">
        <w:rPr>
          <w:rFonts w:ascii="Courier New" w:eastAsia="Times New Roman" w:hAnsi="Courier New" w:cs="Courier New"/>
          <w:color w:val="008080"/>
          <w:sz w:val="20"/>
          <w:szCs w:val="20"/>
          <w:lang w:eastAsia="es-CL"/>
          <w:rPrChange w:id="63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ins w:id="63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proofErr w:type="spellStart"/>
      <w:r w:rsidR="0064191E" w:rsidRPr="008F248C">
        <w:rPr>
          <w:rFonts w:ascii="Courier New" w:eastAsia="Times New Roman" w:hAnsi="Courier New" w:cs="Courier New"/>
          <w:color w:val="3F7F7F"/>
          <w:sz w:val="20"/>
          <w:szCs w:val="20"/>
          <w:lang w:eastAsia="es-CL"/>
        </w:rPr>
        <w:t>div</w:t>
      </w:r>
      <w:proofErr w:type="spellEnd"/>
      <w:ins w:id="63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3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3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3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div</w:t>
      </w:r>
      <w:proofErr w:type="spellEnd"/>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36" w:author="Dahianna Vega Leiva" w:date="2010-12-22T12:42:00Z">
        <w:r w:rsidDel="0070187F">
          <w:delText xml:space="preserve">Llamaremos </w:delText>
        </w:r>
      </w:del>
      <w:ins w:id="637" w:author="Dahianna Vega Leiva" w:date="2010-12-22T12:42:00Z">
        <w:r w:rsidR="0070187F">
          <w:t xml:space="preserve">Se llamará </w:t>
        </w:r>
      </w:ins>
      <w:r>
        <w:t xml:space="preserve">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A251CE" w:rsidRPr="00957CA9">
        <w:rPr>
          <w:rFonts w:ascii="Courier New" w:eastAsia="Times New Roman" w:hAnsi="Courier New" w:cs="Courier New"/>
          <w:color w:val="008080"/>
          <w:sz w:val="20"/>
          <w:szCs w:val="20"/>
          <w:lang w:val="en-US" w:eastAsia="es-CL"/>
          <w:rPrChange w:id="638" w:author="manolo" w:date="2010-12-23T14:42:00Z">
            <w:rPr>
              <w:rFonts w:ascii="Courier New" w:eastAsia="Times New Roman" w:hAnsi="Courier New" w:cs="Courier New"/>
              <w:color w:val="008080"/>
              <w:sz w:val="20"/>
              <w:szCs w:val="20"/>
              <w:u w:val="single"/>
              <w:lang w:eastAsia="es-CL"/>
            </w:rPr>
          </w:rPrChange>
        </w:rPr>
        <w:t>&lt;</w:t>
      </w:r>
      <w:proofErr w:type="spellStart"/>
      <w:r w:rsidR="00A251CE" w:rsidRPr="00957CA9">
        <w:rPr>
          <w:rFonts w:ascii="Courier New" w:eastAsia="Times New Roman" w:hAnsi="Courier New" w:cs="Courier New"/>
          <w:color w:val="3F7F7F"/>
          <w:sz w:val="20"/>
          <w:szCs w:val="20"/>
          <w:lang w:val="en-US" w:eastAsia="es-CL"/>
          <w:rPrChange w:id="639" w:author="manolo" w:date="2010-12-23T14:42:00Z">
            <w:rPr>
              <w:rFonts w:ascii="Courier New" w:eastAsia="Times New Roman" w:hAnsi="Courier New" w:cs="Courier New"/>
              <w:color w:val="3F7F7F"/>
              <w:sz w:val="20"/>
              <w:szCs w:val="20"/>
              <w:u w:val="single"/>
              <w:lang w:eastAsia="es-CL"/>
            </w:rPr>
          </w:rPrChange>
        </w:rPr>
        <w:t>ul</w:t>
      </w:r>
      <w:r w:rsidR="00A251CE" w:rsidRPr="00957CA9">
        <w:rPr>
          <w:rFonts w:ascii="Courier New" w:eastAsia="Times New Roman" w:hAnsi="Courier New" w:cs="Courier New"/>
          <w:color w:val="7F007F"/>
          <w:sz w:val="20"/>
          <w:szCs w:val="20"/>
          <w:lang w:val="en-US" w:eastAsia="es-CL"/>
          <w:rPrChange w:id="640" w:author="manolo" w:date="2010-12-23T14:42:00Z">
            <w:rPr>
              <w:rFonts w:ascii="Courier New" w:eastAsia="Times New Roman" w:hAnsi="Courier New" w:cs="Courier New"/>
              <w:color w:val="7F007F"/>
              <w:sz w:val="20"/>
              <w:szCs w:val="20"/>
              <w:u w:val="single"/>
              <w:lang w:eastAsia="es-CL"/>
            </w:rPr>
          </w:rPrChange>
        </w:rPr>
        <w:t>class</w:t>
      </w:r>
      <w:proofErr w:type="spellEnd"/>
      <w:r w:rsidR="00A251CE" w:rsidRPr="00957CA9">
        <w:rPr>
          <w:rFonts w:ascii="Courier New" w:eastAsia="Times New Roman" w:hAnsi="Courier New" w:cs="Courier New"/>
          <w:color w:val="000000"/>
          <w:sz w:val="20"/>
          <w:szCs w:val="20"/>
          <w:lang w:val="en-US" w:eastAsia="es-CL"/>
          <w:rPrChange w:id="641" w:author="manolo" w:date="2010-12-23T14:42:00Z">
            <w:rPr>
              <w:rFonts w:ascii="Courier New" w:eastAsia="Times New Roman" w:hAnsi="Courier New" w:cs="Courier New"/>
              <w:color w:val="000000"/>
              <w:sz w:val="20"/>
              <w:szCs w:val="20"/>
              <w:u w:val="single"/>
              <w:lang w:eastAsia="es-CL"/>
            </w:rPr>
          </w:rPrChange>
        </w:rPr>
        <w:t>=</w:t>
      </w:r>
      <w:r w:rsidR="00A251CE" w:rsidRPr="00957CA9">
        <w:rPr>
          <w:rFonts w:ascii="Courier New" w:eastAsia="Times New Roman" w:hAnsi="Courier New" w:cs="Courier New"/>
          <w:i/>
          <w:iCs/>
          <w:color w:val="2A00FF"/>
          <w:sz w:val="20"/>
          <w:szCs w:val="20"/>
          <w:lang w:val="en-US" w:eastAsia="es-CL"/>
          <w:rPrChange w:id="642" w:author="manolo" w:date="2010-12-23T14:42:00Z">
            <w:rPr>
              <w:rFonts w:ascii="Courier New" w:eastAsia="Times New Roman" w:hAnsi="Courier New" w:cs="Courier New"/>
              <w:i/>
              <w:iCs/>
              <w:color w:val="2A00FF"/>
              <w:sz w:val="20"/>
              <w:szCs w:val="20"/>
              <w:u w:val="single"/>
              <w:lang w:eastAsia="es-CL"/>
            </w:rPr>
          </w:rPrChange>
        </w:rPr>
        <w:t>"</w:t>
      </w:r>
      <w:proofErr w:type="spellStart"/>
      <w:r w:rsidR="00A251CE" w:rsidRPr="00957CA9">
        <w:rPr>
          <w:rFonts w:ascii="Courier New" w:eastAsia="Times New Roman" w:hAnsi="Courier New" w:cs="Courier New"/>
          <w:i/>
          <w:iCs/>
          <w:color w:val="2A00FF"/>
          <w:sz w:val="20"/>
          <w:szCs w:val="20"/>
          <w:lang w:val="en-US" w:eastAsia="es-CL"/>
          <w:rPrChange w:id="643" w:author="manolo" w:date="2010-12-23T14:42:00Z">
            <w:rPr>
              <w:rFonts w:ascii="Courier New" w:eastAsia="Times New Roman" w:hAnsi="Courier New" w:cs="Courier New"/>
              <w:i/>
              <w:iCs/>
              <w:color w:val="2A00FF"/>
              <w:sz w:val="20"/>
              <w:szCs w:val="20"/>
              <w:u w:val="single"/>
              <w:lang w:eastAsia="es-CL"/>
            </w:rPr>
          </w:rPrChange>
        </w:rPr>
        <w:t>losmas</w:t>
      </w:r>
      <w:proofErr w:type="spellEnd"/>
      <w:r w:rsidR="00A251CE" w:rsidRPr="00957CA9">
        <w:rPr>
          <w:rFonts w:ascii="Courier New" w:eastAsia="Times New Roman" w:hAnsi="Courier New" w:cs="Courier New"/>
          <w:i/>
          <w:iCs/>
          <w:color w:val="2A00FF"/>
          <w:sz w:val="20"/>
          <w:szCs w:val="20"/>
          <w:lang w:val="en-US" w:eastAsia="es-CL"/>
          <w:rPrChange w:id="644" w:author="manolo" w:date="2010-12-23T14:42:00Z">
            <w:rPr>
              <w:rFonts w:ascii="Courier New" w:eastAsia="Times New Roman" w:hAnsi="Courier New" w:cs="Courier New"/>
              <w:i/>
              <w:iCs/>
              <w:color w:val="2A00FF"/>
              <w:sz w:val="20"/>
              <w:szCs w:val="20"/>
              <w:u w:val="single"/>
              <w:lang w:eastAsia="es-CL"/>
            </w:rPr>
          </w:rPrChange>
        </w:rPr>
        <w:t>"</w:t>
      </w:r>
      <w:r w:rsidR="00A251CE" w:rsidRPr="00957CA9">
        <w:rPr>
          <w:rFonts w:ascii="Courier New" w:eastAsia="Times New Roman" w:hAnsi="Courier New" w:cs="Courier New"/>
          <w:color w:val="008080"/>
          <w:sz w:val="20"/>
          <w:szCs w:val="20"/>
          <w:lang w:val="en-US" w:eastAsia="es-CL"/>
          <w:rPrChange w:id="645" w:author="manolo" w:date="2010-12-23T14:42:00Z">
            <w:rPr>
              <w:rFonts w:ascii="Courier New" w:eastAsia="Times New Roman" w:hAnsi="Courier New" w:cs="Courier New"/>
              <w:color w:val="008080"/>
              <w:sz w:val="20"/>
              <w:szCs w:val="20"/>
              <w:u w:val="single"/>
              <w:lang w:eastAsia="es-CL"/>
            </w:rPr>
          </w:rPrChange>
        </w:rPr>
        <w:t>&gt;</w:t>
      </w:r>
    </w:p>
    <w:p w:rsidR="003F33A5" w:rsidRDefault="00A251CE"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57CA9">
        <w:rPr>
          <w:rFonts w:ascii="Courier New" w:eastAsia="Times New Roman" w:hAnsi="Courier New" w:cs="Courier New"/>
          <w:color w:val="000000"/>
          <w:sz w:val="20"/>
          <w:szCs w:val="20"/>
          <w:lang w:val="en-US" w:eastAsia="es-CL"/>
          <w:rPrChange w:id="646" w:author="manolo" w:date="2010-12-23T14:42:00Z">
            <w:rPr>
              <w:rFonts w:ascii="Courier New" w:eastAsia="Times New Roman" w:hAnsi="Courier New" w:cs="Courier New"/>
              <w:color w:val="000000"/>
              <w:sz w:val="20"/>
              <w:szCs w:val="20"/>
              <w:u w:val="single"/>
              <w:lang w:eastAsia="es-CL"/>
            </w:rPr>
          </w:rPrChange>
        </w:rPr>
        <w:tab/>
      </w:r>
      <w:r w:rsidRPr="00957CA9">
        <w:rPr>
          <w:rFonts w:ascii="Courier New" w:eastAsia="Times New Roman" w:hAnsi="Courier New" w:cs="Courier New"/>
          <w:color w:val="000000"/>
          <w:sz w:val="20"/>
          <w:szCs w:val="20"/>
          <w:lang w:val="en-US" w:eastAsia="es-CL"/>
          <w:rPrChange w:id="647"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proofErr w:type="spellStart"/>
      <w:proofErr w:type="gramStart"/>
      <w:r w:rsidR="003F33A5">
        <w:rPr>
          <w:rFonts w:ascii="Courier New" w:eastAsia="Times New Roman" w:hAnsi="Courier New" w:cs="Courier New"/>
          <w:color w:val="3F7F7F"/>
          <w:sz w:val="20"/>
          <w:szCs w:val="20"/>
          <w:lang w:eastAsia="es-CL"/>
        </w:rPr>
        <w:t>li</w:t>
      </w:r>
      <w:proofErr w:type="spellEnd"/>
      <w:proofErr w:type="gramEnd"/>
      <w:r w:rsidR="003F33A5">
        <w:rPr>
          <w:rFonts w:ascii="Courier New" w:eastAsia="Times New Roman" w:hAnsi="Courier New" w:cs="Courier New"/>
          <w:color w:val="008080"/>
          <w:sz w:val="20"/>
          <w:szCs w:val="20"/>
          <w:lang w:eastAsia="es-CL"/>
        </w:rPr>
        <w:t>&gt;&lt;</w:t>
      </w:r>
      <w:proofErr w:type="spellStart"/>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proofErr w:type="spellEnd"/>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proofErr w:type="spellStart"/>
      <w:r w:rsidR="003F33A5">
        <w:rPr>
          <w:rFonts w:ascii="Courier New" w:eastAsia="Times New Roman" w:hAnsi="Courier New" w:cs="Courier New"/>
          <w:color w:val="3F7F7F"/>
          <w:sz w:val="20"/>
          <w:szCs w:val="20"/>
          <w:lang w:eastAsia="es-CL"/>
        </w:rPr>
        <w:t>li</w:t>
      </w:r>
      <w:proofErr w:type="spellEnd"/>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proofErr w:type="spellStart"/>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proofErr w:type="spellEnd"/>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w:t>
      </w:r>
      <w:proofErr w:type="spellStart"/>
      <w:r w:rsidR="003F33A5" w:rsidRPr="003F33A5">
        <w:rPr>
          <w:rFonts w:ascii="Courier New" w:eastAsia="Times New Roman" w:hAnsi="Courier New" w:cs="Courier New"/>
          <w:i/>
          <w:iCs/>
          <w:color w:val="2A00FF"/>
          <w:sz w:val="20"/>
          <w:szCs w:val="20"/>
          <w:lang w:val="en-US" w:eastAsia="es-CL"/>
        </w:rPr>
        <w:t>contelosmas</w:t>
      </w:r>
      <w:proofErr w:type="spellEnd"/>
      <w:r w:rsidR="003F33A5" w:rsidRPr="003F33A5">
        <w:rPr>
          <w:rFonts w:ascii="Courier New" w:eastAsia="Times New Roman" w:hAnsi="Courier New" w:cs="Courier New"/>
          <w:i/>
          <w:iCs/>
          <w:color w:val="2A00FF"/>
          <w:sz w:val="20"/>
          <w:szCs w:val="20"/>
          <w:lang w:val="en-US" w:eastAsia="es-CL"/>
        </w:rPr>
        <w:t>"</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 xml:space="preserve">incluye componentes </w:t>
      </w:r>
      <w:proofErr w:type="spellStart"/>
      <w:r w:rsidRPr="003F33A5">
        <w:rPr>
          <w:lang w:eastAsia="es-CL"/>
        </w:rPr>
        <w:t>XML</w:t>
      </w:r>
      <w:r w:rsidR="008F248C">
        <w:rPr>
          <w:lang w:eastAsia="es-CL"/>
        </w:rPr>
        <w:t>encerrados</w:t>
      </w:r>
      <w:proofErr w:type="spellEnd"/>
      <w:r w:rsidR="008F248C">
        <w:rPr>
          <w:lang w:eastAsia="es-CL"/>
        </w:rPr>
        <w:t xml:space="preserve"> entre corchetes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48" w:author="Dahianna Vega Leiva" w:date="2010-12-22T12:42:00Z">
        <w:r w:rsidRPr="003F33A5" w:rsidDel="0070187F">
          <w:rPr>
            <w:lang w:eastAsia="es-CL"/>
          </w:rPr>
          <w:delText>que</w:delText>
        </w:r>
      </w:del>
      <w:ins w:id="649"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50" w:author="Dahianna Vega Leiva" w:date="2010-12-22T12:42:00Z">
        <w:r w:rsidDel="0070187F">
          <w:rPr>
            <w:lang w:eastAsia="es-CL"/>
          </w:rPr>
          <w:delText xml:space="preserve">mostraremos </w:delText>
        </w:r>
      </w:del>
      <w:ins w:id="651"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52" w:author="Dahianna Vega Leiva" w:date="2010-12-22T12:42:00Z">
        <w:r w:rsidR="0070187F">
          <w:rPr>
            <w:lang w:eastAsia="es-CL"/>
          </w:rPr>
          <w:t>,</w:t>
        </w:r>
      </w:ins>
      <w:r>
        <w:rPr>
          <w:lang w:eastAsia="es-CL"/>
        </w:rPr>
        <w:t xml:space="preserve">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w:t>
      </w:r>
      <w:del w:id="653" w:author="Dahianna Vega Leiva" w:date="2010-12-22T12:43:00Z">
        <w:r w:rsidDel="0070187F">
          <w:rPr>
            <w:lang w:eastAsia="es-CL"/>
          </w:rPr>
          <w:delText>cual</w:delText>
        </w:r>
      </w:del>
      <w:ins w:id="654"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proofErr w:type="spellEnd"/>
      <w:proofErr w:type="gram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55" w:name="_Toc280879623"/>
      <w:commentRangeStart w:id="656"/>
      <w:r w:rsidRPr="00B14044">
        <w:t xml:space="preserve">4.7. </w:t>
      </w:r>
      <w:bookmarkEnd w:id="591"/>
      <w:del w:id="657" w:author="Rodrigo Riquelme" w:date="2010-12-23T00:09:00Z">
        <w:r w:rsidR="008F248C" w:rsidDel="000B0263">
          <w:delText>Maquetas F</w:delText>
        </w:r>
        <w:r w:rsidR="0064191E" w:rsidDel="000B0263">
          <w:delText>uncionales</w:delText>
        </w:r>
      </w:del>
      <w:ins w:id="658" w:author="Rodrigo Riquelme" w:date="2010-12-23T00:09:00Z">
        <w:r w:rsidR="000B0263">
          <w:t>Prototipos</w:t>
        </w:r>
      </w:ins>
      <w:r w:rsidR="008F248C">
        <w:t xml:space="preserve"> Back Office.</w:t>
      </w:r>
      <w:commentRangeEnd w:id="656"/>
      <w:r w:rsidR="0070187F">
        <w:rPr>
          <w:rStyle w:val="Refdecomentario"/>
          <w:b w:val="0"/>
          <w:szCs w:val="20"/>
          <w:lang w:eastAsia="en-US"/>
        </w:rPr>
        <w:commentReference w:id="656"/>
      </w:r>
      <w:bookmarkEnd w:id="65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9" w:name="_Toc280817222"/>
      <w:r>
        <w:t xml:space="preserve">Ilustración </w:t>
      </w:r>
      <w:r w:rsidR="00A251CE">
        <w:fldChar w:fldCharType="begin"/>
      </w:r>
      <w:r w:rsidR="00F231A4">
        <w:instrText xml:space="preserve"> SEQ Ilustración \* ARABIC </w:instrText>
      </w:r>
      <w:r w:rsidR="00A251CE">
        <w:fldChar w:fldCharType="separate"/>
      </w:r>
      <w:r w:rsidR="00957CA9">
        <w:rPr>
          <w:noProof/>
        </w:rPr>
        <w:t>38</w:t>
      </w:r>
      <w:r w:rsidR="00A251CE">
        <w:rPr>
          <w:noProof/>
        </w:rPr>
        <w:fldChar w:fldCharType="end"/>
      </w:r>
      <w:r>
        <w:t xml:space="preserve"> - Ingreso al Back Office</w:t>
      </w:r>
      <w:bookmarkEnd w:id="659"/>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60" w:name="_Toc280817223"/>
      <w:r>
        <w:t xml:space="preserve">Ilustración </w:t>
      </w:r>
      <w:r w:rsidR="00A251CE">
        <w:fldChar w:fldCharType="begin"/>
      </w:r>
      <w:r w:rsidR="00F231A4">
        <w:instrText xml:space="preserve"> SEQ Ilustración \* ARABIC </w:instrText>
      </w:r>
      <w:r w:rsidR="00A251CE">
        <w:fldChar w:fldCharType="separate"/>
      </w:r>
      <w:r w:rsidR="00957CA9">
        <w:rPr>
          <w:noProof/>
        </w:rPr>
        <w:t>39</w:t>
      </w:r>
      <w:r w:rsidR="00A251CE">
        <w:rPr>
          <w:noProof/>
        </w:rPr>
        <w:fldChar w:fldCharType="end"/>
      </w:r>
      <w:r>
        <w:t xml:space="preserve"> - Menú Principal</w:t>
      </w:r>
      <w:bookmarkEnd w:id="660"/>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61" w:name="_Toc280817224"/>
      <w:r>
        <w:t xml:space="preserve">Ilustración </w:t>
      </w:r>
      <w:r w:rsidR="00A251CE">
        <w:fldChar w:fldCharType="begin"/>
      </w:r>
      <w:r w:rsidR="00F231A4">
        <w:instrText xml:space="preserve"> SEQ Ilustración \* ARABIC </w:instrText>
      </w:r>
      <w:r w:rsidR="00A251CE">
        <w:fldChar w:fldCharType="separate"/>
      </w:r>
      <w:r w:rsidR="00957CA9">
        <w:rPr>
          <w:noProof/>
        </w:rPr>
        <w:t>40</w:t>
      </w:r>
      <w:r w:rsidR="00A251CE">
        <w:rPr>
          <w:noProof/>
        </w:rPr>
        <w:fldChar w:fldCharType="end"/>
      </w:r>
      <w:r>
        <w:t xml:space="preserve"> - Configuración del Servidor</w:t>
      </w:r>
      <w:bookmarkEnd w:id="66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62" w:name="_Toc280817225"/>
      <w:r>
        <w:t xml:space="preserve">Ilustración </w:t>
      </w:r>
      <w:r w:rsidR="00A251CE">
        <w:fldChar w:fldCharType="begin"/>
      </w:r>
      <w:r w:rsidR="00F231A4">
        <w:instrText xml:space="preserve"> SEQ Ilustración \* ARABIC </w:instrText>
      </w:r>
      <w:r w:rsidR="00A251CE">
        <w:fldChar w:fldCharType="separate"/>
      </w:r>
      <w:r w:rsidR="00957CA9">
        <w:rPr>
          <w:noProof/>
        </w:rPr>
        <w:t>41</w:t>
      </w:r>
      <w:r w:rsidR="00A251CE">
        <w:rPr>
          <w:noProof/>
        </w:rPr>
        <w:fldChar w:fldCharType="end"/>
      </w:r>
      <w:del w:id="663" w:author="copesa" w:date="2010-12-22T14:03:00Z">
        <w:r w:rsidR="00D30F0A" w:rsidDel="00885C91">
          <w:delText>2</w:delText>
        </w:r>
      </w:del>
      <w:r>
        <w:t xml:space="preserve"> - Contenido Páginas</w:t>
      </w:r>
      <w:bookmarkEnd w:id="662"/>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64" w:name="_Toc280817226"/>
      <w:r>
        <w:t xml:space="preserve">Ilustración </w:t>
      </w:r>
      <w:r w:rsidR="00A251CE">
        <w:fldChar w:fldCharType="begin"/>
      </w:r>
      <w:r w:rsidR="00F231A4">
        <w:instrText xml:space="preserve"> SEQ Ilustración \* ARABIC </w:instrText>
      </w:r>
      <w:r w:rsidR="00A251CE">
        <w:fldChar w:fldCharType="separate"/>
      </w:r>
      <w:r w:rsidR="00957CA9">
        <w:rPr>
          <w:noProof/>
        </w:rPr>
        <w:t>42</w:t>
      </w:r>
      <w:r w:rsidR="00A251CE">
        <w:rPr>
          <w:noProof/>
        </w:rPr>
        <w:fldChar w:fldCharType="end"/>
      </w:r>
      <w:r>
        <w:t xml:space="preserve"> - Videos</w:t>
      </w:r>
      <w:bookmarkEnd w:id="664"/>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65" w:name="_Toc280817227"/>
      <w:r>
        <w:t xml:space="preserve">Ilustración </w:t>
      </w:r>
      <w:r w:rsidR="00A251CE">
        <w:fldChar w:fldCharType="begin"/>
      </w:r>
      <w:r w:rsidR="00F231A4">
        <w:instrText xml:space="preserve"> SEQ Ilustración \* ARABIC </w:instrText>
      </w:r>
      <w:r w:rsidR="00A251CE">
        <w:fldChar w:fldCharType="separate"/>
      </w:r>
      <w:r w:rsidR="00957CA9">
        <w:rPr>
          <w:noProof/>
        </w:rPr>
        <w:t>43</w:t>
      </w:r>
      <w:r w:rsidR="00A251CE">
        <w:rPr>
          <w:noProof/>
        </w:rPr>
        <w:fldChar w:fldCharType="end"/>
      </w:r>
      <w:r>
        <w:t xml:space="preserve"> - Tipos de Videos</w:t>
      </w:r>
      <w:bookmarkEnd w:id="665"/>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66" w:name="_Toc280817228"/>
      <w:r w:rsidRPr="001175CC">
        <w:t xml:space="preserve">Ilustración </w:t>
      </w:r>
      <w:r w:rsidR="00A251CE">
        <w:fldChar w:fldCharType="begin"/>
      </w:r>
      <w:r w:rsidRPr="001175CC">
        <w:instrText xml:space="preserve"> SEQ Ilustración \* ARABIC </w:instrText>
      </w:r>
      <w:r w:rsidR="00A251CE">
        <w:fldChar w:fldCharType="separate"/>
      </w:r>
      <w:r w:rsidR="00957CA9">
        <w:rPr>
          <w:noProof/>
        </w:rPr>
        <w:t>44</w:t>
      </w:r>
      <w:r w:rsidR="00A251CE">
        <w:fldChar w:fldCharType="end"/>
      </w:r>
      <w:r w:rsidRPr="001175CC">
        <w:t xml:space="preserve"> - Miniaturas</w:t>
      </w:r>
      <w:bookmarkEnd w:id="666"/>
    </w:p>
    <w:p w:rsidR="00000000" w:rsidRDefault="00C828D2">
      <w:pPr>
        <w:suppressAutoHyphens w:val="0"/>
        <w:autoSpaceDE w:val="0"/>
        <w:autoSpaceDN w:val="0"/>
        <w:adjustRightInd w:val="0"/>
        <w:spacing w:before="0" w:after="0" w:line="240" w:lineRule="auto"/>
        <w:jc w:val="left"/>
        <w:rPr>
          <w:del w:id="667" w:author="Rodrigo Riquelme" w:date="2010-12-05T11:46:00Z"/>
        </w:rPr>
        <w:pPrChange w:id="668" w:author="Rodrigo Riquelme" w:date="2010-12-05T11:46:00Z">
          <w:pPr/>
        </w:pPrChange>
      </w:pPr>
    </w:p>
    <w:p w:rsidR="00F7176C" w:rsidRDefault="00F7176C">
      <w:pPr>
        <w:suppressAutoHyphens w:val="0"/>
        <w:spacing w:before="0" w:after="0" w:line="240" w:lineRule="auto"/>
        <w:jc w:val="left"/>
        <w:rPr>
          <w:ins w:id="669" w:author="Rodrigo Riquelme" w:date="2010-12-23T00:10:00Z"/>
        </w:rPr>
      </w:pPr>
      <w:ins w:id="670" w:author="Rodrigo Riquelme" w:date="2010-12-23T00:10:00Z">
        <w:r>
          <w:rPr>
            <w:b/>
          </w:rPr>
          <w:br w:type="page"/>
        </w:r>
      </w:ins>
    </w:p>
    <w:p w:rsidR="00F7176C" w:rsidRDefault="00F7176C" w:rsidP="00CF0939">
      <w:pPr>
        <w:pStyle w:val="Subttulo"/>
        <w:outlineLvl w:val="1"/>
        <w:rPr>
          <w:ins w:id="671" w:author="Rodrigo Riquelme" w:date="2010-12-23T00:10:00Z"/>
        </w:rPr>
      </w:pPr>
      <w:bookmarkStart w:id="672" w:name="_Toc280879624"/>
      <w:ins w:id="673" w:author="Rodrigo Riquelme" w:date="2010-12-23T00:10:00Z">
        <w:r>
          <w:t>4.8. Puesta en producción</w:t>
        </w:r>
        <w:bookmarkEnd w:id="672"/>
      </w:ins>
    </w:p>
    <w:p w:rsidR="00000000" w:rsidRDefault="00F7176C">
      <w:pPr>
        <w:rPr>
          <w:ins w:id="674" w:author="Rodrigo Riquelme" w:date="2010-12-23T00:14:00Z"/>
        </w:rPr>
        <w:pPrChange w:id="675" w:author="Rodrigo Riquelme" w:date="2010-12-23T00:10:00Z">
          <w:pPr>
            <w:pStyle w:val="Subttulo"/>
            <w:outlineLvl w:val="1"/>
          </w:pPr>
        </w:pPrChange>
      </w:pPr>
      <w:ins w:id="676" w:author="Rodrigo Riquelme" w:date="2010-12-23T00:10:00Z">
        <w:r>
          <w:t xml:space="preserve">Luego de los cumplir con los objetivos trazados para los ambientes de desarrollo, se implementa un ambiente de producción en Servidor Web Ubuntu </w:t>
        </w:r>
      </w:ins>
      <w:ins w:id="677" w:author="Rodrigo Riquelme" w:date="2010-12-23T00:13:00Z">
        <w:r>
          <w:t xml:space="preserve">Server </w:t>
        </w:r>
      </w:ins>
      <w:ins w:id="678" w:author="Rodrigo Riquelme" w:date="2010-12-23T00:10:00Z">
        <w:r>
          <w:t>10.04</w:t>
        </w:r>
      </w:ins>
      <w:ins w:id="679" w:author="Rodrigo Riquelme" w:date="2010-12-23T00:13:00Z">
        <w:r>
          <w:t xml:space="preserve"> LTS</w:t>
        </w:r>
      </w:ins>
      <w:ins w:id="680" w:author="Rodrigo Riquelme" w:date="2010-12-23T00:10:00Z">
        <w:r>
          <w:t xml:space="preserve">, se escogió esa versión por la buena documentación que existe sobre servidores LAMP y configuración de </w:t>
        </w:r>
        <w:proofErr w:type="spellStart"/>
        <w:r>
          <w:t>FFmpeg</w:t>
        </w:r>
        <w:proofErr w:type="spellEnd"/>
        <w:r>
          <w:t xml:space="preserve"> </w:t>
        </w:r>
      </w:ins>
      <w:ins w:id="681" w:author="Rodrigo Riquelme" w:date="2010-12-23T00:13:00Z">
        <w:r>
          <w:t xml:space="preserve">sobre esa plataforma y por ser </w:t>
        </w:r>
        <w:proofErr w:type="spellStart"/>
        <w:r>
          <w:t>vesión</w:t>
        </w:r>
        <w:proofErr w:type="spellEnd"/>
        <w:r>
          <w:t xml:space="preserve"> LTS esto quiere decir que tiene soporte extendido por </w:t>
        </w:r>
      </w:ins>
      <w:ins w:id="682" w:author="Rodrigo Riquelme" w:date="2010-12-23T00:14:00Z">
        <w:r>
          <w:t xml:space="preserve">lo menos </w:t>
        </w:r>
      </w:ins>
      <w:ins w:id="683" w:author="Rodrigo Riquelme" w:date="2010-12-23T00:13:00Z">
        <w:r>
          <w:t>5 años.</w:t>
        </w:r>
      </w:ins>
    </w:p>
    <w:p w:rsidR="00000000" w:rsidRDefault="00E95A91">
      <w:pPr>
        <w:rPr>
          <w:ins w:id="684" w:author="Rodrigo Riquelme" w:date="2010-12-23T00:22:00Z"/>
        </w:rPr>
        <w:pPrChange w:id="685" w:author="Rodrigo Riquelme" w:date="2010-12-23T00:10:00Z">
          <w:pPr>
            <w:pStyle w:val="Subttulo"/>
            <w:outlineLvl w:val="1"/>
          </w:pPr>
        </w:pPrChange>
      </w:pPr>
      <w:ins w:id="686" w:author="Rodrigo Riquelme" w:date="2010-12-23T00:14:00Z">
        <w:r>
          <w:t>Se inscribió un subdominio gratuito asociado al servicio de NO IP cuya URL es</w:t>
        </w:r>
      </w:ins>
      <w:ins w:id="687" w:author="Rodrigo Riquelme" w:date="2010-12-23T00:21:00Z">
        <w:r w:rsidR="00234F6C">
          <w:t>.</w:t>
        </w:r>
      </w:ins>
    </w:p>
    <w:p w:rsidR="00000000" w:rsidRDefault="00234F6C">
      <w:pPr>
        <w:jc w:val="left"/>
        <w:rPr>
          <w:ins w:id="688" w:author="Rodrigo Riquelme" w:date="2010-12-23T00:52:00Z"/>
        </w:rPr>
        <w:pPrChange w:id="689" w:author="Rodrigo Riquelme" w:date="2010-12-23T00:52:00Z">
          <w:pPr>
            <w:jc w:val="center"/>
          </w:pPr>
        </w:pPrChange>
      </w:pPr>
      <w:ins w:id="690" w:author="Rodrigo Riquelme" w:date="2010-12-23T00:22:00Z">
        <w:r>
          <w:t>Se puede ingresar a es</w:t>
        </w:r>
      </w:ins>
      <w:ins w:id="691" w:author="Rodrigo Riquelme" w:date="2010-12-23T00:24:00Z">
        <w:r>
          <w:t>t</w:t>
        </w:r>
      </w:ins>
      <w:ins w:id="692" w:author="Rodrigo Riquelme" w:date="2010-12-23T00:22:00Z">
        <w:r>
          <w:t xml:space="preserve">a URL a través del siguiente código QR el cual es un link  que puede ser </w:t>
        </w:r>
      </w:ins>
      <w:ins w:id="693" w:author="Rodrigo Riquelme" w:date="2010-12-23T00:23:00Z">
        <w:r>
          <w:t>leído</w:t>
        </w:r>
      </w:ins>
      <w:ins w:id="694" w:author="Rodrigo Riquelme" w:date="2010-12-23T00:22:00Z">
        <w:r>
          <w:t xml:space="preserve"> </w:t>
        </w:r>
      </w:ins>
      <w:ins w:id="695" w:author="Rodrigo Riquelme" w:date="2010-12-23T00:23:00Z">
        <w:r>
          <w:t xml:space="preserve">por lectores con capacidad de interpretar QR, el cual es un código orientado a dispositivos móviles, principalmente </w:t>
        </w:r>
        <w:proofErr w:type="spellStart"/>
        <w:r>
          <w:t>smarthphones</w:t>
        </w:r>
      </w:ins>
      <w:proofErr w:type="spellEnd"/>
      <w:ins w:id="696" w:author="Rodrigo Riquelme" w:date="2010-12-23T00:24:00Z">
        <w:r>
          <w:t>.</w:t>
        </w:r>
      </w:ins>
    </w:p>
    <w:p w:rsidR="00CB5210" w:rsidRDefault="00C828D2">
      <w:pPr>
        <w:jc w:val="center"/>
        <w:rPr>
          <w:ins w:id="697" w:author="Rodrigo Riquelme" w:date="2010-12-23T00:40:00Z"/>
        </w:rPr>
      </w:pPr>
      <w:ins w:id="698" w:author="Rodrigo Riquelme" w:date="2010-12-23T00:24:00Z">
        <w:r>
          <w:rPr>
            <w:noProof/>
            <w:lang w:eastAsia="es-CL"/>
            <w:rPrChange w:id="699">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700" w:author="Rodrigo Riquelme" w:date="2010-12-23T00:21:00Z"/>
        </w:rPr>
        <w:pPrChange w:id="701" w:author="Rodrigo Riquelme" w:date="2010-12-23T00:52:00Z">
          <w:pPr>
            <w:pStyle w:val="Subttulo"/>
            <w:outlineLvl w:val="1"/>
          </w:pPr>
        </w:pPrChange>
      </w:pPr>
      <w:ins w:id="702" w:author="Rodrigo Riquelme" w:date="2010-12-23T00:40:00Z">
        <w:r>
          <w:t xml:space="preserve">Ilustración </w:t>
        </w:r>
        <w:r w:rsidR="00A251CE">
          <w:fldChar w:fldCharType="begin"/>
        </w:r>
        <w:r>
          <w:instrText xml:space="preserve"> SEQ Ilustración \* ARABIC </w:instrText>
        </w:r>
      </w:ins>
      <w:r w:rsidR="00A251CE">
        <w:fldChar w:fldCharType="separate"/>
      </w:r>
      <w:r w:rsidR="00957CA9">
        <w:rPr>
          <w:noProof/>
        </w:rPr>
        <w:t>45</w:t>
      </w:r>
      <w:ins w:id="703" w:author="Rodrigo Riquelme" w:date="2010-12-23T00:40:00Z">
        <w:r w:rsidR="00A251CE">
          <w:fldChar w:fldCharType="end"/>
        </w:r>
        <w:r>
          <w:t xml:space="preserve"> - Código QR sitio de producción</w:t>
        </w:r>
      </w:ins>
      <w:ins w:id="704" w:author="Rodrigo Riquelme" w:date="2010-12-23T00:53:00Z">
        <w:r w:rsidR="00015DCC">
          <w:t xml:space="preserve"> </w:t>
        </w:r>
        <w:r w:rsidR="00A251CE">
          <w:fldChar w:fldCharType="begin"/>
        </w:r>
        <w:r w:rsidR="00015DCC">
          <w:instrText xml:space="preserve"> HYPERLINK "http://umacms.no-ip.org" </w:instrText>
        </w:r>
        <w:r w:rsidR="00A251CE">
          <w:fldChar w:fldCharType="separate"/>
        </w:r>
        <w:r w:rsidR="00015DCC" w:rsidRPr="00B66F26">
          <w:rPr>
            <w:rStyle w:val="Hipervnculo"/>
          </w:rPr>
          <w:t>http://umacms.no-ip.org</w:t>
        </w:r>
        <w:r w:rsidR="00A251CE">
          <w:fldChar w:fldCharType="end"/>
        </w:r>
      </w:ins>
    </w:p>
    <w:p w:rsidR="00000000" w:rsidRDefault="00015DCC">
      <w:pPr>
        <w:suppressAutoHyphens w:val="0"/>
        <w:spacing w:before="0" w:after="0" w:line="240" w:lineRule="auto"/>
        <w:jc w:val="left"/>
        <w:rPr>
          <w:ins w:id="705" w:author="Rodrigo Riquelme" w:date="2010-12-23T01:10:00Z"/>
        </w:rPr>
        <w:pPrChange w:id="706" w:author="Rodrigo Riquelme" w:date="2010-12-23T00:53:00Z">
          <w:pPr>
            <w:pStyle w:val="Subttulo"/>
            <w:outlineLvl w:val="1"/>
          </w:pPr>
        </w:pPrChange>
      </w:pPr>
      <w:ins w:id="707" w:author="Rodrigo Riquelme" w:date="2010-12-23T00:53:00Z">
        <w:r>
          <w:t>La URL del</w:t>
        </w:r>
      </w:ins>
      <w:ins w:id="708" w:author="Rodrigo Riquelme" w:date="2010-12-23T00:21:00Z">
        <w:r w:rsidR="00234F6C">
          <w:t xml:space="preserve"> </w:t>
        </w:r>
        <w:proofErr w:type="spellStart"/>
        <w:r w:rsidR="00234F6C">
          <w:t>admin</w:t>
        </w:r>
        <w:proofErr w:type="spellEnd"/>
        <w:r w:rsidR="00234F6C">
          <w:t xml:space="preserve"> </w:t>
        </w:r>
      </w:ins>
      <w:ins w:id="709" w:author="Rodrigo Riquelme" w:date="2010-12-23T00:53:00Z">
        <w:r>
          <w:t xml:space="preserve">es </w:t>
        </w:r>
      </w:ins>
      <w:ins w:id="710" w:author="Rodrigo Riquelme" w:date="2010-12-23T00:54:00Z">
        <w:r w:rsidR="00A251CE">
          <w:fldChar w:fldCharType="begin"/>
        </w:r>
        <w:r>
          <w:instrText xml:space="preserve"> HYPERLINK "</w:instrText>
        </w:r>
      </w:ins>
      <w:ins w:id="711" w:author="Rodrigo Riquelme" w:date="2010-12-23T00:53:00Z">
        <w:r>
          <w:instrText>http://umacms.no-ip.org</w:instrText>
        </w:r>
      </w:ins>
      <w:ins w:id="712" w:author="Rodrigo Riquelme" w:date="2010-12-23T00:54:00Z">
        <w:r>
          <w:instrText xml:space="preserve">" </w:instrText>
        </w:r>
        <w:r w:rsidR="00A251CE">
          <w:fldChar w:fldCharType="separate"/>
        </w:r>
      </w:ins>
      <w:ins w:id="713" w:author="Rodrigo Riquelme" w:date="2010-12-23T00:53:00Z">
        <w:r w:rsidRPr="00B66F26">
          <w:rPr>
            <w:rStyle w:val="Hipervnculo"/>
          </w:rPr>
          <w:t>http://umacms.no-ip.org</w:t>
        </w:r>
      </w:ins>
      <w:ins w:id="714" w:author="Rodrigo Riquelme" w:date="2010-12-23T00:54:00Z">
        <w:r w:rsidR="00A251CE">
          <w:fldChar w:fldCharType="end"/>
        </w:r>
      </w:ins>
      <w:ins w:id="715" w:author="Rodrigo Riquelme" w:date="2010-12-23T00:53:00Z">
        <w:r>
          <w:t xml:space="preserve"> </w:t>
        </w:r>
      </w:ins>
    </w:p>
    <w:p w:rsidR="00000000" w:rsidRDefault="00C828D2">
      <w:pPr>
        <w:suppressAutoHyphens w:val="0"/>
        <w:spacing w:before="0" w:after="0" w:line="240" w:lineRule="auto"/>
        <w:jc w:val="left"/>
        <w:rPr>
          <w:ins w:id="716" w:author="Rodrigo Riquelme" w:date="2010-12-23T00:54:00Z"/>
        </w:rPr>
        <w:pPrChange w:id="717" w:author="Rodrigo Riquelme" w:date="2010-12-23T00:53:00Z">
          <w:pPr>
            <w:pStyle w:val="Subttulo"/>
            <w:outlineLvl w:val="1"/>
          </w:pPr>
        </w:pPrChange>
      </w:pPr>
    </w:p>
    <w:p w:rsidR="00000000" w:rsidRDefault="00015DCC">
      <w:pPr>
        <w:suppressAutoHyphens w:val="0"/>
        <w:spacing w:before="0" w:after="0" w:line="240" w:lineRule="auto"/>
        <w:jc w:val="left"/>
        <w:rPr>
          <w:ins w:id="718" w:author="Rodrigo Riquelme" w:date="2010-12-23T00:54:00Z"/>
        </w:rPr>
        <w:pPrChange w:id="719" w:author="Rodrigo Riquelme" w:date="2010-12-23T00:53:00Z">
          <w:pPr>
            <w:pStyle w:val="Subttulo"/>
            <w:outlineLvl w:val="1"/>
          </w:pPr>
        </w:pPrChange>
      </w:pPr>
      <w:proofErr w:type="spellStart"/>
      <w:ins w:id="720" w:author="Rodrigo Riquelme" w:date="2010-12-23T00:54:00Z">
        <w:r>
          <w:t>User</w:t>
        </w:r>
        <w:proofErr w:type="gramStart"/>
        <w:r>
          <w:t>:admin</w:t>
        </w:r>
        <w:proofErr w:type="spellEnd"/>
        <w:proofErr w:type="gramEnd"/>
      </w:ins>
    </w:p>
    <w:p w:rsidR="00000000" w:rsidRDefault="00015DCC">
      <w:pPr>
        <w:suppressAutoHyphens w:val="0"/>
        <w:spacing w:before="0" w:after="0" w:line="240" w:lineRule="auto"/>
        <w:jc w:val="left"/>
        <w:rPr>
          <w:ins w:id="721" w:author="Rodrigo Riquelme" w:date="2010-12-23T01:10:00Z"/>
        </w:rPr>
        <w:pPrChange w:id="722" w:author="Rodrigo Riquelme" w:date="2010-12-23T00:53:00Z">
          <w:pPr>
            <w:pStyle w:val="Subttulo"/>
            <w:outlineLvl w:val="1"/>
          </w:pPr>
        </w:pPrChange>
      </w:pPr>
      <w:proofErr w:type="spellStart"/>
      <w:ins w:id="723" w:author="Rodrigo Riquelme" w:date="2010-12-23T00:54:00Z">
        <w:r>
          <w:t>Password</w:t>
        </w:r>
        <w:proofErr w:type="gramStart"/>
        <w:r>
          <w:t>:admin</w:t>
        </w:r>
      </w:ins>
      <w:proofErr w:type="spellEnd"/>
      <w:proofErr w:type="gramEnd"/>
    </w:p>
    <w:p w:rsidR="00000000" w:rsidRDefault="00C828D2">
      <w:pPr>
        <w:suppressAutoHyphens w:val="0"/>
        <w:spacing w:before="0" w:after="0" w:line="240" w:lineRule="auto"/>
        <w:jc w:val="left"/>
        <w:rPr>
          <w:ins w:id="724" w:author="Rodrigo Riquelme" w:date="2010-12-23T00:21:00Z"/>
        </w:rPr>
        <w:pPrChange w:id="725" w:author="Rodrigo Riquelme" w:date="2010-12-23T00:53:00Z">
          <w:pPr>
            <w:pStyle w:val="Subttulo"/>
            <w:outlineLvl w:val="1"/>
          </w:pPr>
        </w:pPrChange>
      </w:pPr>
    </w:p>
    <w:p w:rsidR="00000000" w:rsidRDefault="00234F6C">
      <w:pPr>
        <w:rPr>
          <w:ins w:id="726" w:author="Rodrigo Riquelme" w:date="2010-12-23T01:10:00Z"/>
        </w:rPr>
        <w:pPrChange w:id="727" w:author="Rodrigo Riquelme" w:date="2010-12-23T00:10:00Z">
          <w:pPr>
            <w:pStyle w:val="Subttulo"/>
            <w:outlineLvl w:val="1"/>
          </w:pPr>
        </w:pPrChange>
      </w:pPr>
      <w:ins w:id="728" w:author="Rodrigo Riquelme" w:date="2010-12-23T00:21:00Z">
        <w:r>
          <w:t xml:space="preserve">La documentación </w:t>
        </w:r>
        <w:proofErr w:type="spellStart"/>
        <w:r>
          <w:t>phpDoc</w:t>
        </w:r>
        <w:proofErr w:type="spellEnd"/>
        <w:r>
          <w:t xml:space="preserve"> está en la URL </w:t>
        </w:r>
      </w:ins>
      <w:ins w:id="729" w:author="Rodrigo Riquelme" w:date="2010-12-23T01:10:00Z">
        <w:r w:rsidR="00A251CE">
          <w:fldChar w:fldCharType="begin"/>
        </w:r>
        <w:r w:rsidR="00A874E9">
          <w:instrText xml:space="preserve"> HYPERLINK "</w:instrText>
        </w:r>
      </w:ins>
      <w:ins w:id="730" w:author="Rodrigo Riquelme" w:date="2010-12-23T00:21:00Z">
        <w:r w:rsidR="00A874E9">
          <w:instrText>http://</w:instrText>
        </w:r>
      </w:ins>
      <w:ins w:id="731" w:author="Rodrigo Riquelme" w:date="2010-12-23T01:10:00Z">
        <w:r w:rsidR="00A874E9">
          <w:instrText xml:space="preserve">umacms.no-ip.org/docs/phpdoc" </w:instrText>
        </w:r>
        <w:r w:rsidR="00A251CE">
          <w:fldChar w:fldCharType="separate"/>
        </w:r>
      </w:ins>
      <w:ins w:id="732" w:author="Rodrigo Riquelme" w:date="2010-12-23T00:21:00Z">
        <w:r w:rsidR="00A874E9" w:rsidRPr="00B66F26">
          <w:rPr>
            <w:rStyle w:val="Hipervnculo"/>
          </w:rPr>
          <w:t>http://</w:t>
        </w:r>
      </w:ins>
      <w:ins w:id="733" w:author="Rodrigo Riquelme" w:date="2010-12-23T01:10:00Z">
        <w:r w:rsidR="00A874E9" w:rsidRPr="00B66F26">
          <w:rPr>
            <w:rStyle w:val="Hipervnculo"/>
          </w:rPr>
          <w:t>umacms.no-ip.org/docs/phpdoc</w:t>
        </w:r>
        <w:r w:rsidR="00A251CE">
          <w:fldChar w:fldCharType="end"/>
        </w:r>
      </w:ins>
    </w:p>
    <w:p w:rsidR="00000000" w:rsidRDefault="0098171F">
      <w:pPr>
        <w:rPr>
          <w:ins w:id="734" w:author="Rodrigo Riquelme" w:date="2010-12-23T01:15:00Z"/>
        </w:rPr>
        <w:pPrChange w:id="735" w:author="Rodrigo Riquelme" w:date="2010-12-23T00:10:00Z">
          <w:pPr>
            <w:pStyle w:val="Subttulo"/>
            <w:outlineLvl w:val="1"/>
          </w:pPr>
        </w:pPrChange>
      </w:pPr>
      <w:ins w:id="736" w:author="Rodrigo Riquelme" w:date="2010-12-23T01:10:00Z">
        <w:r>
          <w:t xml:space="preserve">Los componentes XML de los formularios del </w:t>
        </w:r>
        <w:proofErr w:type="spellStart"/>
        <w:r>
          <w:t>admin</w:t>
        </w:r>
        <w:proofErr w:type="spellEnd"/>
        <w:r>
          <w:t xml:space="preserve"> </w:t>
        </w:r>
      </w:ins>
      <w:ins w:id="737" w:author="Rodrigo Riquelme" w:date="2010-12-23T01:15:00Z">
        <w:r w:rsidR="00A251CE">
          <w:fldChar w:fldCharType="begin"/>
        </w:r>
        <w:r>
          <w:instrText xml:space="preserve"> HYPERLINK "</w:instrText>
        </w:r>
      </w:ins>
      <w:ins w:id="738" w:author="Rodrigo Riquelme" w:date="2010-12-23T01:10:00Z">
        <w:r>
          <w:instrText>http://umacms.no-ip.org/admin/xml</w:instrText>
        </w:r>
      </w:ins>
      <w:ins w:id="739" w:author="Rodrigo Riquelme" w:date="2010-12-23T01:15:00Z">
        <w:r>
          <w:instrText xml:space="preserve">" </w:instrText>
        </w:r>
        <w:r w:rsidR="00A251CE">
          <w:fldChar w:fldCharType="separate"/>
        </w:r>
      </w:ins>
      <w:ins w:id="740" w:author="Rodrigo Riquelme" w:date="2010-12-23T01:10:00Z">
        <w:r w:rsidRPr="00B66F26">
          <w:rPr>
            <w:rStyle w:val="Hipervnculo"/>
          </w:rPr>
          <w:t>http://umacms.no-ip.org/admin/xml</w:t>
        </w:r>
      </w:ins>
      <w:ins w:id="741" w:author="Rodrigo Riquelme" w:date="2010-12-23T01:15:00Z">
        <w:r w:rsidR="00A251CE">
          <w:fldChar w:fldCharType="end"/>
        </w:r>
      </w:ins>
      <w:ins w:id="742" w:author="Rodrigo Riquelme" w:date="2010-12-23T01:10:00Z">
        <w:r>
          <w:t xml:space="preserve"> </w:t>
        </w:r>
      </w:ins>
      <w:ins w:id="743" w:author="Rodrigo Riquelme" w:date="2010-12-23T01:15:00Z">
        <w:r>
          <w:t>, se ha dejado intencionalmente abierto para ser explorados.</w:t>
        </w:r>
      </w:ins>
    </w:p>
    <w:p w:rsidR="00000000" w:rsidRDefault="0098171F">
      <w:pPr>
        <w:rPr>
          <w:ins w:id="744" w:author="Rodrigo Riquelme" w:date="2010-12-23T01:19:00Z"/>
        </w:rPr>
        <w:pPrChange w:id="745" w:author="Rodrigo Riquelme" w:date="2010-12-23T00:10:00Z">
          <w:pPr>
            <w:pStyle w:val="Subttulo"/>
            <w:outlineLvl w:val="1"/>
          </w:pPr>
        </w:pPrChange>
      </w:pPr>
      <w:proofErr w:type="gramStart"/>
      <w:ins w:id="746" w:author="Rodrigo Riquelme" w:date="2010-12-23T01:15:00Z">
        <w:r>
          <w:t xml:space="preserve">Los </w:t>
        </w:r>
      </w:ins>
      <w:ins w:id="747" w:author="Rodrigo Riquelme" w:date="2010-12-23T01:16:00Z">
        <w:r>
          <w:t>documentación</w:t>
        </w:r>
      </w:ins>
      <w:ins w:id="748" w:author="Rodrigo Riquelme" w:date="2010-12-23T01:15:00Z">
        <w:r>
          <w:t xml:space="preserve"> </w:t>
        </w:r>
      </w:ins>
      <w:ins w:id="749" w:author="Rodrigo Riquelme" w:date="2010-12-23T01:17:00Z">
        <w:r>
          <w:t>con los links para</w:t>
        </w:r>
      </w:ins>
      <w:ins w:id="750" w:author="Rodrigo Riquelme" w:date="2010-12-23T01:16:00Z">
        <w:r>
          <w:t xml:space="preserve"> </w:t>
        </w:r>
      </w:ins>
      <w:ins w:id="751" w:author="Rodrigo Riquelme" w:date="2010-12-23T01:17:00Z">
        <w:r>
          <w:t>explorar</w:t>
        </w:r>
      </w:ins>
      <w:ins w:id="752" w:author="Rodrigo Riquelme" w:date="2010-12-23T01:16:00Z">
        <w:r>
          <w:t xml:space="preserve"> ver los componentes </w:t>
        </w:r>
      </w:ins>
      <w:ins w:id="753" w:author="Rodrigo Riquelme" w:date="2010-12-23T00:21:00Z">
        <w:r w:rsidR="00234F6C">
          <w:t xml:space="preserve"> </w:t>
        </w:r>
      </w:ins>
      <w:ins w:id="754" w:author="Rodrigo Riquelme" w:date="2010-12-23T01:18:00Z">
        <w:r>
          <w:t>MVC</w:t>
        </w:r>
        <w:proofErr w:type="gramEnd"/>
        <w:r>
          <w:t xml:space="preserve"> están en </w:t>
        </w:r>
      </w:ins>
      <w:ins w:id="755" w:author="Rodrigo Riquelme" w:date="2010-12-23T01:19:00Z">
        <w:r w:rsidR="00A251CE">
          <w:fldChar w:fldCharType="begin"/>
        </w:r>
        <w:r>
          <w:instrText xml:space="preserve"> HYPERLINK "</w:instrText>
        </w:r>
      </w:ins>
      <w:ins w:id="756" w:author="Rodrigo Riquelme" w:date="2010-12-23T01:18:00Z">
        <w:r>
          <w:instrText>http://umacms.no-ip.org/docs/components</w:instrText>
        </w:r>
      </w:ins>
      <w:ins w:id="757" w:author="Rodrigo Riquelme" w:date="2010-12-23T01:19:00Z">
        <w:r>
          <w:instrText xml:space="preserve">" </w:instrText>
        </w:r>
        <w:r w:rsidR="00A251CE">
          <w:fldChar w:fldCharType="separate"/>
        </w:r>
      </w:ins>
      <w:ins w:id="758" w:author="Rodrigo Riquelme" w:date="2010-12-23T01:18:00Z">
        <w:r w:rsidRPr="00B66F26">
          <w:rPr>
            <w:rStyle w:val="Hipervnculo"/>
          </w:rPr>
          <w:t>http://umacms.no-ip.org/docs/components</w:t>
        </w:r>
      </w:ins>
      <w:ins w:id="759" w:author="Rodrigo Riquelme" w:date="2010-12-23T01:19:00Z">
        <w:r w:rsidR="00A251CE">
          <w:fldChar w:fldCharType="end"/>
        </w:r>
      </w:ins>
    </w:p>
    <w:p w:rsidR="00000000" w:rsidRDefault="0098171F">
      <w:pPr>
        <w:rPr>
          <w:ins w:id="760" w:author="Rodrigo Riquelme" w:date="2010-12-23T01:20:00Z"/>
        </w:rPr>
        <w:pPrChange w:id="761" w:author="Rodrigo Riquelme" w:date="2010-12-23T00:10:00Z">
          <w:pPr>
            <w:pStyle w:val="Subttulo"/>
            <w:outlineLvl w:val="1"/>
          </w:pPr>
        </w:pPrChange>
      </w:pPr>
      <w:ins w:id="762" w:author="Rodrigo Riquelme" w:date="2010-12-23T01:19:00Z">
        <w:r>
          <w:t xml:space="preserve">Los scripts de creación de base de datos e instalación de </w:t>
        </w:r>
        <w:proofErr w:type="spellStart"/>
        <w:r>
          <w:t>ffmpeg</w:t>
        </w:r>
        <w:proofErr w:type="spellEnd"/>
        <w:r>
          <w:t xml:space="preserve"> en Ubuntu 10.04 están en </w:t>
        </w:r>
      </w:ins>
      <w:ins w:id="763" w:author="Rodrigo Riquelme" w:date="2010-12-23T01:20:00Z">
        <w:r w:rsidR="00A251CE">
          <w:fldChar w:fldCharType="begin"/>
        </w:r>
        <w:r w:rsidR="00786814">
          <w:instrText xml:space="preserve"> HYPERLINK "</w:instrText>
        </w:r>
      </w:ins>
      <w:ins w:id="764" w:author="Rodrigo Riquelme" w:date="2010-12-23T01:19:00Z">
        <w:r w:rsidR="00A251CE" w:rsidRPr="00A251CE">
          <w:rPr>
            <w:rPrChange w:id="765" w:author="Rodrigo Riquelme" w:date="2010-12-23T01:20:00Z">
              <w:rPr>
                <w:rStyle w:val="Hipervnculo"/>
              </w:rPr>
            </w:rPrChange>
          </w:rPr>
          <w:instrText>http://umacms.no-ip.</w:instrText>
        </w:r>
      </w:ins>
      <w:ins w:id="766" w:author="Rodrigo Riquelme" w:date="2010-12-23T01:20:00Z">
        <w:r w:rsidR="00A251CE" w:rsidRPr="00A251CE">
          <w:rPr>
            <w:rPrChange w:id="767" w:author="Rodrigo Riquelme" w:date="2010-12-23T01:20:00Z">
              <w:rPr>
                <w:color w:val="0000FF"/>
                <w:u w:val="single"/>
              </w:rPr>
            </w:rPrChange>
          </w:rPr>
          <w:instrText>org/scripts</w:instrText>
        </w:r>
        <w:r w:rsidR="00786814">
          <w:instrText xml:space="preserve">" </w:instrText>
        </w:r>
        <w:r w:rsidR="00A251CE">
          <w:fldChar w:fldCharType="separate"/>
        </w:r>
      </w:ins>
      <w:ins w:id="768" w:author="Rodrigo Riquelme" w:date="2010-12-23T01:19:00Z">
        <w:r w:rsidR="0000631D" w:rsidRPr="0000631D">
          <w:rPr>
            <w:rStyle w:val="Hipervnculo"/>
          </w:rPr>
          <w:t>http://umacms.no-ip.</w:t>
        </w:r>
      </w:ins>
      <w:ins w:id="769" w:author="Rodrigo Riquelme" w:date="2010-12-23T01:20:00Z">
        <w:r w:rsidR="00A251CE" w:rsidRPr="00A251CE">
          <w:rPr>
            <w:rStyle w:val="Hipervnculo"/>
            <w:rPrChange w:id="770" w:author="Rodrigo Riquelme" w:date="2010-12-23T01:20:00Z">
              <w:rPr>
                <w:color w:val="0000FF"/>
                <w:u w:val="single"/>
              </w:rPr>
            </w:rPrChange>
          </w:rPr>
          <w:t>org/scripts</w:t>
        </w:r>
        <w:r w:rsidR="00A251CE">
          <w:fldChar w:fldCharType="end"/>
        </w:r>
      </w:ins>
    </w:p>
    <w:p w:rsidR="00000000" w:rsidRDefault="00786814">
      <w:pPr>
        <w:rPr>
          <w:ins w:id="771" w:author="Rodrigo Riquelme" w:date="2010-12-23T01:20:00Z"/>
        </w:rPr>
        <w:pPrChange w:id="772" w:author="Rodrigo Riquelme" w:date="2010-12-23T00:10:00Z">
          <w:pPr>
            <w:pStyle w:val="Subttulo"/>
            <w:outlineLvl w:val="1"/>
          </w:pPr>
        </w:pPrChange>
      </w:pPr>
      <w:ins w:id="773" w:author="Rodrigo Riquelme" w:date="2010-12-23T01:20:00Z">
        <w:r>
          <w:t xml:space="preserve">Repositorio en Google </w:t>
        </w:r>
        <w:proofErr w:type="spellStart"/>
        <w:r>
          <w:t>Code</w:t>
        </w:r>
        <w:proofErr w:type="spellEnd"/>
      </w:ins>
    </w:p>
    <w:p w:rsidR="00000000" w:rsidRDefault="00786814">
      <w:pPr>
        <w:rPr>
          <w:ins w:id="774" w:author="Rodrigo Riquelme" w:date="2010-12-23T01:21:00Z"/>
        </w:rPr>
        <w:pPrChange w:id="775" w:author="Rodrigo Riquelme" w:date="2010-12-23T00:10:00Z">
          <w:pPr>
            <w:pStyle w:val="Subttulo"/>
            <w:outlineLvl w:val="1"/>
          </w:pPr>
        </w:pPrChange>
      </w:pPr>
      <w:ins w:id="776" w:author="Rodrigo Riquelme" w:date="2010-12-23T01:21:00Z">
        <w:r>
          <w:t xml:space="preserve">El código fuente se puede descargar con la licencia GNU GLP v2 en la URL </w:t>
        </w:r>
        <w:r w:rsidR="00A251CE">
          <w:fldChar w:fldCharType="begin"/>
        </w:r>
        <w:r>
          <w:instrText xml:space="preserve"> HYPERLINK "</w:instrText>
        </w:r>
        <w:r w:rsidRPr="00786814">
          <w:instrText>http://code.google.com/p/uma-cms/</w:instrText>
        </w:r>
        <w:r>
          <w:instrText xml:space="preserve">" </w:instrText>
        </w:r>
        <w:r w:rsidR="00A251CE">
          <w:fldChar w:fldCharType="separate"/>
        </w:r>
        <w:r w:rsidRPr="00B66F26">
          <w:rPr>
            <w:rStyle w:val="Hipervnculo"/>
          </w:rPr>
          <w:t>http://code.google.com/p/uma-cms/</w:t>
        </w:r>
        <w:r w:rsidR="00A251CE">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77" w:author="Rodrigo Riquelme" w:date="2010-12-23T00:10:00Z"/>
        </w:rPr>
      </w:pPr>
      <w:ins w:id="778" w:author="Rodrigo Riquelme" w:date="2010-12-23T00:10:00Z">
        <w:r>
          <w:t>4.</w:t>
        </w:r>
      </w:ins>
      <w:r>
        <w:t>9</w:t>
      </w:r>
      <w:ins w:id="779"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Link de </w:t>
      </w:r>
      <w:r>
        <w:t>v</w:t>
      </w:r>
      <w:r w:rsidRPr="00C101F2">
        <w:t>ideos totales al formulario de gestión de videos.</w:t>
      </w:r>
    </w:p>
    <w:p w:rsidR="000D5E98" w:rsidRPr="00C101F2" w:rsidRDefault="000D5E98" w:rsidP="000D5E98">
      <w:pPr>
        <w:pStyle w:val="Prrafodelista"/>
        <w:numPr>
          <w:ilvl w:val="0"/>
          <w:numId w:val="41"/>
        </w:numPr>
      </w:pPr>
      <w:r>
        <w:t>Probar Link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t>Link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proofErr w:type="spellStart"/>
      <w:r w:rsidRPr="009F321C">
        <w:t>log</w:t>
      </w:r>
      <w:r>
        <w:t>in</w:t>
      </w:r>
      <w:proofErr w:type="spellEnd"/>
      <w:r w:rsidRPr="009F321C">
        <w:t xml:space="preserve"> correcto de us</w:t>
      </w:r>
      <w:r>
        <w:t>uario y</w:t>
      </w:r>
      <w:r w:rsidRPr="009F321C">
        <w:t xml:space="preserve"> </w:t>
      </w:r>
      <w:proofErr w:type="spellStart"/>
      <w:r w:rsidRPr="009F321C">
        <w:t>passwor</w:t>
      </w:r>
      <w:r>
        <w:t>d</w:t>
      </w:r>
      <w:proofErr w:type="spellEnd"/>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w:t>
      </w:r>
      <w:proofErr w:type="spellStart"/>
      <w:r>
        <w:t>paginadores</w:t>
      </w:r>
      <w:proofErr w:type="spellEnd"/>
      <w:r>
        <w:t xml:space="preserve">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C828D2">
      <w:pPr>
        <w:rPr>
          <w:ins w:id="780" w:author="Rodrigo Riquelme" w:date="2010-12-23T01:20:00Z"/>
        </w:rPr>
        <w:pPrChange w:id="781"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000000" w:rsidRDefault="00C828D2">
      <w:pPr>
        <w:rPr>
          <w:ins w:id="782" w:author="Rodrigo Riquelme" w:date="2010-12-23T00:10:00Z"/>
        </w:rPr>
        <w:pPrChange w:id="783" w:author="Rodrigo Riquelme" w:date="2010-12-23T00:10:00Z">
          <w:pPr>
            <w:pStyle w:val="Subttulo"/>
            <w:outlineLvl w:val="1"/>
          </w:pPr>
        </w:pPrChange>
      </w:pPr>
    </w:p>
    <w:p w:rsidR="00C43BA3" w:rsidRPr="001175CC" w:rsidRDefault="000D5E98" w:rsidP="0031339F">
      <w:pPr>
        <w:pStyle w:val="Subttulo"/>
        <w:outlineLvl w:val="1"/>
        <w:rPr>
          <w:del w:id="784"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85" w:author="Rodrigo Riquelme" w:date="2010-12-05T11:46:00Z"/>
        </w:rPr>
      </w:pPr>
    </w:p>
    <w:p w:rsidR="00C43BA3" w:rsidRPr="001175CC" w:rsidRDefault="00C43BA3" w:rsidP="0031339F">
      <w:pPr>
        <w:pStyle w:val="Subttulo"/>
        <w:outlineLvl w:val="1"/>
        <w:rPr>
          <w:del w:id="786" w:author="Rodrigo Riquelme" w:date="2010-12-05T11:46:00Z"/>
        </w:rPr>
      </w:pPr>
    </w:p>
    <w:p w:rsidR="00C43BA3" w:rsidRPr="001175CC" w:rsidRDefault="00C43BA3" w:rsidP="0031339F">
      <w:pPr>
        <w:pStyle w:val="Subttulo"/>
        <w:outlineLvl w:val="1"/>
        <w:rPr>
          <w:del w:id="787" w:author="Rodrigo Riquelme" w:date="2010-12-05T11:46:00Z"/>
        </w:rPr>
      </w:pPr>
    </w:p>
    <w:p w:rsidR="00C43BA3" w:rsidRPr="001175CC" w:rsidRDefault="00C43BA3" w:rsidP="0031339F">
      <w:pPr>
        <w:pStyle w:val="Subttulo"/>
        <w:outlineLvl w:val="1"/>
        <w:rPr>
          <w:del w:id="788" w:author="Rodrigo Riquelme" w:date="2010-12-05T11:46:00Z"/>
        </w:rPr>
      </w:pPr>
    </w:p>
    <w:p w:rsidR="00C43BA3" w:rsidRPr="001175CC" w:rsidRDefault="00C43BA3" w:rsidP="0031339F">
      <w:pPr>
        <w:pStyle w:val="Subttulo"/>
        <w:outlineLvl w:val="1"/>
        <w:rPr>
          <w:del w:id="789" w:author="Rodrigo Riquelme" w:date="2010-12-05T11:46:00Z"/>
        </w:rPr>
      </w:pPr>
    </w:p>
    <w:p w:rsidR="00C43BA3" w:rsidRPr="001175CC" w:rsidRDefault="00C43BA3" w:rsidP="0031339F">
      <w:pPr>
        <w:pStyle w:val="Subttulo"/>
        <w:outlineLvl w:val="1"/>
        <w:rPr>
          <w:del w:id="790" w:author="Rodrigo Riquelme" w:date="2010-12-05T11:46:00Z"/>
        </w:rPr>
      </w:pPr>
    </w:p>
    <w:p w:rsidR="00C43BA3" w:rsidRPr="001175CC" w:rsidRDefault="00C43BA3" w:rsidP="0031339F">
      <w:pPr>
        <w:pStyle w:val="Subttulo"/>
        <w:outlineLvl w:val="1"/>
        <w:rPr>
          <w:del w:id="791" w:author="Rodrigo Riquelme" w:date="2010-12-05T11:46:00Z"/>
        </w:rPr>
      </w:pPr>
    </w:p>
    <w:p w:rsidR="00C43BA3" w:rsidRPr="001175CC" w:rsidRDefault="00C43BA3" w:rsidP="0031339F">
      <w:pPr>
        <w:pStyle w:val="Subttulo"/>
        <w:outlineLvl w:val="1"/>
        <w:rPr>
          <w:del w:id="792" w:author="Rodrigo Riquelme" w:date="2010-12-05T11:46:00Z"/>
        </w:rPr>
      </w:pPr>
    </w:p>
    <w:p w:rsidR="00C43BA3" w:rsidRPr="001175CC" w:rsidRDefault="00C43BA3" w:rsidP="0031339F">
      <w:pPr>
        <w:pStyle w:val="Subttulo"/>
        <w:outlineLvl w:val="1"/>
        <w:rPr>
          <w:del w:id="793" w:author="Rodrigo Riquelme" w:date="2010-12-05T11:46:00Z"/>
        </w:rPr>
      </w:pPr>
    </w:p>
    <w:p w:rsidR="00C43BA3" w:rsidRPr="001175CC" w:rsidRDefault="00C43BA3" w:rsidP="0031339F">
      <w:pPr>
        <w:pStyle w:val="Subttulo"/>
        <w:outlineLvl w:val="1"/>
        <w:rPr>
          <w:del w:id="794" w:author="Rodrigo Riquelme" w:date="2010-12-05T11:46:00Z"/>
        </w:rPr>
      </w:pPr>
    </w:p>
    <w:p w:rsidR="00C43BA3" w:rsidRPr="001175CC" w:rsidRDefault="00C43BA3" w:rsidP="0031339F">
      <w:pPr>
        <w:pStyle w:val="Subttulo"/>
        <w:outlineLvl w:val="1"/>
        <w:rPr>
          <w:del w:id="795" w:author="Rodrigo Riquelme" w:date="2010-12-05T11:46:00Z"/>
        </w:rPr>
      </w:pPr>
    </w:p>
    <w:p w:rsidR="00C43BA3" w:rsidRPr="001175CC" w:rsidRDefault="00C43BA3" w:rsidP="0031339F">
      <w:pPr>
        <w:pStyle w:val="Subttulo"/>
        <w:outlineLvl w:val="1"/>
        <w:rPr>
          <w:del w:id="796" w:author="Rodrigo Riquelme" w:date="2010-12-05T11:46:00Z"/>
        </w:rPr>
      </w:pPr>
    </w:p>
    <w:p w:rsidR="00E42D27" w:rsidRPr="001175CC" w:rsidRDefault="0031339F" w:rsidP="0031339F">
      <w:pPr>
        <w:pStyle w:val="Subttulo"/>
        <w:outlineLvl w:val="1"/>
        <w:rPr>
          <w:del w:id="797" w:author="Rodrigo Riquelme" w:date="2010-12-05T11:46:00Z"/>
        </w:rPr>
      </w:pPr>
      <w:del w:id="79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828D2" w:rsidP="0031339F">
      <w:pPr>
        <w:rPr>
          <w:del w:id="799" w:author="Rodrigo Riquelme" w:date="2010-12-05T11:46:00Z"/>
        </w:rPr>
      </w:pPr>
      <w:del w:id="800" w:author="Rodrigo Riquelme" w:date="2010-12-05T11:46:00Z">
        <w:r>
          <w:rPr>
            <w:noProof/>
            <w:lang w:eastAsia="es-CL"/>
            <w:rPrChange w:id="8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02" w:author="Rodrigo Riquelme" w:date="2010-12-05T11:46:00Z"/>
        </w:rPr>
      </w:pPr>
      <w:del w:id="803" w:author="Rodrigo Riquelme" w:date="2010-12-05T11:46:00Z">
        <w:r w:rsidRPr="001175CC">
          <w:delText>Ilustración 38 – Login Uma-CMS</w:delText>
        </w:r>
      </w:del>
    </w:p>
    <w:p w:rsidR="0031339F" w:rsidRPr="001175CC" w:rsidRDefault="00C828D2" w:rsidP="0031339F">
      <w:pPr>
        <w:rPr>
          <w:del w:id="804" w:author="Rodrigo Riquelme" w:date="2010-12-05T11:46:00Z"/>
        </w:rPr>
      </w:pPr>
      <w:del w:id="805" w:author="Rodrigo Riquelme" w:date="2010-12-05T11:46:00Z">
        <w:r>
          <w:rPr>
            <w:noProof/>
            <w:lang w:eastAsia="es-CL"/>
            <w:rPrChange w:id="80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7" w:author="Rodrigo Riquelme" w:date="2010-12-05T11:46:00Z"/>
        </w:rPr>
      </w:pPr>
      <w:del w:id="808" w:author="Rodrigo Riquelme" w:date="2010-12-05T11:46:00Z">
        <w:r w:rsidRPr="001175CC">
          <w:delText>Ilustración 39 – Menú principal Uma-CMS</w:delText>
        </w:r>
      </w:del>
    </w:p>
    <w:p w:rsidR="0031339F" w:rsidRPr="001175CC" w:rsidRDefault="00C828D2" w:rsidP="0031339F">
      <w:pPr>
        <w:rPr>
          <w:del w:id="809" w:author="Rodrigo Riquelme" w:date="2010-12-05T11:46:00Z"/>
        </w:rPr>
      </w:pPr>
      <w:del w:id="810" w:author="Rodrigo Riquelme" w:date="2010-12-05T11:46:00Z">
        <w:r>
          <w:rPr>
            <w:noProof/>
            <w:lang w:eastAsia="es-CL"/>
            <w:rPrChange w:id="81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2" w:author="Rodrigo Riquelme" w:date="2010-12-05T11:46:00Z"/>
        </w:rPr>
      </w:pPr>
      <w:del w:id="813" w:author="Rodrigo Riquelme" w:date="2010-12-05T11:46:00Z">
        <w:r w:rsidRPr="001175CC">
          <w:delText>Ilustración 40 – Pantalla configuración del sistema</w:delText>
        </w:r>
      </w:del>
    </w:p>
    <w:p w:rsidR="0031339F" w:rsidRPr="001175CC" w:rsidRDefault="0031339F" w:rsidP="0031339F">
      <w:pPr>
        <w:rPr>
          <w:del w:id="814" w:author="Rodrigo Riquelme" w:date="2010-12-05T11:46:00Z"/>
        </w:rPr>
      </w:pPr>
    </w:p>
    <w:p w:rsidR="0031339F" w:rsidRPr="001175CC" w:rsidRDefault="00C828D2" w:rsidP="0031339F">
      <w:pPr>
        <w:rPr>
          <w:del w:id="815" w:author="Rodrigo Riquelme" w:date="2010-12-05T11:46:00Z"/>
        </w:rPr>
      </w:pPr>
      <w:del w:id="816" w:author="Rodrigo Riquelme" w:date="2010-12-05T11:46:00Z">
        <w:r>
          <w:rPr>
            <w:noProof/>
            <w:lang w:eastAsia="es-CL"/>
            <w:rPrChange w:id="81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8" w:author="Rodrigo Riquelme" w:date="2010-12-05T11:46:00Z"/>
        </w:rPr>
      </w:pPr>
      <w:del w:id="819" w:author="Rodrigo Riquelme" w:date="2010-12-05T11:46:00Z">
        <w:r w:rsidRPr="001175CC">
          <w:delText>Ilustración 41 – Pantalla Configuración del Sitio</w:delText>
        </w:r>
      </w:del>
    </w:p>
    <w:p w:rsidR="0031339F" w:rsidRPr="001175CC" w:rsidRDefault="00C828D2" w:rsidP="0031339F">
      <w:pPr>
        <w:rPr>
          <w:del w:id="820" w:author="Rodrigo Riquelme" w:date="2010-12-05T11:46:00Z"/>
        </w:rPr>
      </w:pPr>
      <w:del w:id="821" w:author="Rodrigo Riquelme" w:date="2010-12-05T11:46:00Z">
        <w:r>
          <w:rPr>
            <w:noProof/>
            <w:lang w:eastAsia="es-CL"/>
            <w:rPrChange w:id="82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3" w:author="Rodrigo Riquelme" w:date="2010-12-05T11:46:00Z"/>
        </w:rPr>
      </w:pPr>
      <w:del w:id="824" w:author="Rodrigo Riquelme" w:date="2010-12-05T11:46:00Z">
        <w:r w:rsidRPr="001175CC">
          <w:delText>Ilustración 42 – Pantalla contenido Menú</w:delText>
        </w:r>
      </w:del>
    </w:p>
    <w:p w:rsidR="0031339F" w:rsidRPr="001175CC" w:rsidRDefault="0031339F" w:rsidP="0031339F">
      <w:pPr>
        <w:rPr>
          <w:del w:id="825" w:author="Rodrigo Riquelme" w:date="2010-12-05T11:46:00Z"/>
        </w:rPr>
      </w:pPr>
    </w:p>
    <w:p w:rsidR="0031339F" w:rsidRPr="001175CC" w:rsidRDefault="00C828D2" w:rsidP="0031339F">
      <w:pPr>
        <w:rPr>
          <w:del w:id="826" w:author="Rodrigo Riquelme" w:date="2010-12-05T11:46:00Z"/>
        </w:rPr>
      </w:pPr>
      <w:del w:id="827" w:author="Rodrigo Riquelme" w:date="2010-12-05T11:46:00Z">
        <w:r>
          <w:rPr>
            <w:noProof/>
            <w:lang w:eastAsia="es-CL"/>
            <w:rPrChange w:id="82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9" w:author="Rodrigo Riquelme" w:date="2010-12-05T11:46:00Z"/>
        </w:rPr>
      </w:pPr>
      <w:del w:id="830" w:author="Rodrigo Riquelme" w:date="2010-12-05T11:46:00Z">
        <w:r w:rsidRPr="001175CC">
          <w:delText>Ilustración 43 –Pantalla contenido paginas</w:delText>
        </w:r>
      </w:del>
    </w:p>
    <w:p w:rsidR="00C43BA3" w:rsidRPr="001175CC" w:rsidRDefault="00C43BA3" w:rsidP="0031339F">
      <w:pPr>
        <w:rPr>
          <w:del w:id="831" w:author="Rodrigo Riquelme" w:date="2010-12-05T11:46:00Z"/>
        </w:rPr>
      </w:pPr>
    </w:p>
    <w:p w:rsidR="0031339F" w:rsidRPr="001175CC" w:rsidRDefault="0031339F" w:rsidP="0031339F">
      <w:pPr>
        <w:rPr>
          <w:del w:id="832" w:author="Rodrigo Riquelme" w:date="2010-12-05T11:46:00Z"/>
        </w:rPr>
      </w:pPr>
    </w:p>
    <w:p w:rsidR="0031339F" w:rsidRPr="001175CC" w:rsidRDefault="00C828D2" w:rsidP="0031339F">
      <w:pPr>
        <w:rPr>
          <w:del w:id="833" w:author="Rodrigo Riquelme" w:date="2010-12-05T11:46:00Z"/>
        </w:rPr>
      </w:pPr>
      <w:del w:id="834" w:author="Rodrigo Riquelme" w:date="2010-12-05T11:46:00Z">
        <w:r>
          <w:rPr>
            <w:noProof/>
            <w:lang w:eastAsia="es-CL"/>
            <w:rPrChange w:id="83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6" w:author="Rodrigo Riquelme" w:date="2010-12-05T11:46:00Z"/>
        </w:rPr>
      </w:pPr>
      <w:del w:id="837" w:author="Rodrigo Riquelme" w:date="2010-12-05T11:46:00Z">
        <w:r w:rsidRPr="001175CC">
          <w:delText>Ilustración 44 – Pantalla Videos opción Videos</w:delText>
        </w:r>
      </w:del>
    </w:p>
    <w:p w:rsidR="0031339F" w:rsidRPr="001175CC" w:rsidRDefault="00C828D2" w:rsidP="0031339F">
      <w:pPr>
        <w:rPr>
          <w:del w:id="838" w:author="Rodrigo Riquelme" w:date="2010-12-05T11:46:00Z"/>
        </w:rPr>
      </w:pPr>
      <w:del w:id="839" w:author="Rodrigo Riquelme" w:date="2010-12-05T11:46:00Z">
        <w:r>
          <w:rPr>
            <w:noProof/>
            <w:lang w:eastAsia="es-CL"/>
            <w:rPrChange w:id="84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41" w:author="Rodrigo Riquelme" w:date="2010-12-05T11:46:00Z"/>
        </w:rPr>
      </w:pPr>
      <w:del w:id="842" w:author="Rodrigo Riquelme" w:date="2010-12-05T11:46:00Z">
        <w:r w:rsidRPr="001175CC">
          <w:delText>Ilustración 45 –Pantalla video Opción Tipo Videos</w:delText>
        </w:r>
      </w:del>
    </w:p>
    <w:p w:rsidR="0031339F" w:rsidRPr="001175CC" w:rsidRDefault="00C828D2" w:rsidP="0031339F">
      <w:pPr>
        <w:rPr>
          <w:del w:id="843" w:author="Rodrigo Riquelme" w:date="2010-12-05T11:46:00Z"/>
        </w:rPr>
      </w:pPr>
      <w:del w:id="844" w:author="Rodrigo Riquelme" w:date="2010-12-05T11:46:00Z">
        <w:r>
          <w:rPr>
            <w:noProof/>
            <w:lang w:eastAsia="es-CL"/>
            <w:rPrChange w:id="8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6" w:author="Rodrigo Riquelme" w:date="2010-12-05T11:46:00Z"/>
        </w:rPr>
      </w:pPr>
      <w:del w:id="847" w:author="Rodrigo Riquelme" w:date="2010-12-05T11:46:00Z">
        <w:r w:rsidRPr="001175CC">
          <w:delText>Ilustración 46 – Pantalla Videos Opción categorías</w:delText>
        </w:r>
      </w:del>
    </w:p>
    <w:p w:rsidR="0031339F" w:rsidRPr="001175CC" w:rsidRDefault="0031339F" w:rsidP="0031339F">
      <w:pPr>
        <w:rPr>
          <w:del w:id="848" w:author="Rodrigo Riquelme" w:date="2010-12-05T11:46:00Z"/>
        </w:rPr>
      </w:pPr>
    </w:p>
    <w:p w:rsidR="0031339F" w:rsidRPr="001175CC" w:rsidRDefault="00C828D2" w:rsidP="0031339F">
      <w:pPr>
        <w:rPr>
          <w:del w:id="849" w:author="Rodrigo Riquelme" w:date="2010-12-05T11:46:00Z"/>
        </w:rPr>
      </w:pPr>
      <w:del w:id="850" w:author="Rodrigo Riquelme" w:date="2010-12-05T11:46:00Z">
        <w:r>
          <w:rPr>
            <w:noProof/>
            <w:lang w:eastAsia="es-CL"/>
            <w:rPrChange w:id="851">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52" w:author="Rodrigo Riquelme" w:date="2010-12-05T11:46:00Z"/>
        </w:rPr>
      </w:pPr>
      <w:del w:id="853" w:author="Rodrigo Riquelme" w:date="2010-12-05T11:46:00Z">
        <w:r w:rsidRPr="001175CC">
          <w:delText>Ilustración 47– Pantalla Videos Opción Etiquetas</w:delText>
        </w:r>
      </w:del>
    </w:p>
    <w:p w:rsidR="0031339F" w:rsidRPr="001175CC" w:rsidRDefault="0031339F" w:rsidP="0031339F">
      <w:pPr>
        <w:rPr>
          <w:del w:id="854" w:author="Rodrigo Riquelme" w:date="2010-12-05T11:46:00Z"/>
        </w:rPr>
      </w:pPr>
    </w:p>
    <w:p w:rsidR="0031339F" w:rsidRPr="001175CC" w:rsidRDefault="00C828D2" w:rsidP="0031339F">
      <w:pPr>
        <w:rPr>
          <w:del w:id="855" w:author="Rodrigo Riquelme" w:date="2010-12-05T11:46:00Z"/>
        </w:rPr>
      </w:pPr>
      <w:del w:id="856" w:author="Rodrigo Riquelme" w:date="2010-12-05T11:46:00Z">
        <w:r>
          <w:rPr>
            <w:noProof/>
            <w:lang w:eastAsia="es-CL"/>
            <w:rPrChange w:id="8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58" w:author="Rodrigo Riquelme" w:date="2010-12-05T11:46:00Z"/>
        </w:rPr>
      </w:pPr>
      <w:del w:id="859" w:author="Rodrigo Riquelme" w:date="2010-12-05T11:46:00Z">
        <w:r w:rsidRPr="001175CC">
          <w:delText>Ilustración 48 – Pantalla Videos opción Miniaturas</w:delText>
        </w:r>
      </w:del>
    </w:p>
    <w:p w:rsidR="0031339F" w:rsidRPr="001175CC" w:rsidRDefault="0031339F" w:rsidP="0031339F">
      <w:pPr>
        <w:rPr>
          <w:del w:id="860"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A251CE">
        <w:fldChar w:fldCharType="begin"/>
      </w:r>
      <w:r w:rsidRPr="001175CC">
        <w:instrText xml:space="preserve"> SEQ Ilustración \* ARABIC </w:instrText>
      </w:r>
      <w:r w:rsidR="00A251CE">
        <w:fldChar w:fldCharType="separate"/>
      </w:r>
      <w:r w:rsidR="00957CA9">
        <w:rPr>
          <w:noProof/>
        </w:rPr>
        <w:t>46</w:t>
      </w:r>
      <w:r w:rsidR="00A251CE">
        <w:fldChar w:fldCharType="end"/>
      </w:r>
      <w:r w:rsidRPr="001175CC">
        <w:t xml:space="preserve"> </w:t>
      </w:r>
      <w:r>
        <w:t>–</w:t>
      </w:r>
      <w:r w:rsidRPr="001175CC">
        <w:t xml:space="preserve"> </w:t>
      </w:r>
      <w:r>
        <w:t>Formato de caso de prueba implementado</w:t>
      </w:r>
    </w:p>
    <w:p w:rsidR="00000000" w:rsidRDefault="00C828D2">
      <w:pPr>
        <w:tabs>
          <w:tab w:val="left" w:pos="3390"/>
        </w:tabs>
        <w:pPrChange w:id="861" w:author="Rodrigo Riquelme" w:date="2010-12-05T11:46:00Z">
          <w:pPr/>
        </w:pPrChange>
      </w:pPr>
    </w:p>
    <w:p w:rsidR="001175CC" w:rsidRDefault="001175CC" w:rsidP="001175CC">
      <w:pPr>
        <w:pStyle w:val="Ttulo"/>
        <w:pageBreakBefore/>
        <w:outlineLvl w:val="0"/>
      </w:pPr>
      <w:bookmarkStart w:id="862" w:name="_Toc280879625"/>
      <w:commentRangeStart w:id="863"/>
      <w:r w:rsidRPr="001175CC">
        <w:t xml:space="preserve">5. </w:t>
      </w:r>
      <w:r>
        <w:t>Conclusiones</w:t>
      </w:r>
      <w:commentRangeEnd w:id="863"/>
      <w:r w:rsidR="0070187F">
        <w:rPr>
          <w:rStyle w:val="Refdecomentario"/>
          <w:b w:val="0"/>
          <w:bCs w:val="0"/>
          <w:color w:val="auto"/>
          <w:kern w:val="0"/>
          <w:szCs w:val="20"/>
          <w:lang w:eastAsia="en-US"/>
        </w:rPr>
        <w:commentReference w:id="863"/>
      </w:r>
      <w:bookmarkEnd w:id="862"/>
    </w:p>
    <w:p w:rsidR="001175CC" w:rsidRDefault="001175CC" w:rsidP="001175CC">
      <w:pPr>
        <w:pStyle w:val="Encabezado"/>
        <w:rPr>
          <w:ins w:id="864" w:author="Dahianna Vega Leiva" w:date="2010-12-22T12:44:00Z"/>
        </w:rPr>
      </w:pPr>
    </w:p>
    <w:p w:rsidR="0070187F" w:rsidRDefault="0070187F" w:rsidP="0070187F">
      <w:pPr>
        <w:pStyle w:val="Encabezado"/>
        <w:rPr>
          <w:ins w:id="865" w:author="Dahianna Vega Leiva" w:date="2010-12-22T12:44:00Z"/>
        </w:rPr>
      </w:pPr>
      <w:ins w:id="866" w:author="Dahianna Vega Leiva" w:date="2010-12-22T12:44:00Z">
        <w:r>
          <w:t>Las conclusiones deben estar divididas por distintas secciones o concluir sobre distintos temas:</w:t>
        </w:r>
      </w:ins>
    </w:p>
    <w:p w:rsidR="0070187F" w:rsidRDefault="0070187F" w:rsidP="0070187F">
      <w:pPr>
        <w:pStyle w:val="Encabezado"/>
        <w:rPr>
          <w:ins w:id="867" w:author="Dahianna Vega Leiva" w:date="2010-12-22T12:44:00Z"/>
        </w:rPr>
      </w:pPr>
      <w:ins w:id="868" w:author="Dahianna Vega Leiva" w:date="2010-12-22T12:44:00Z">
        <w:r>
          <w:t>1) Conclusiones sobre la metodología</w:t>
        </w:r>
      </w:ins>
    </w:p>
    <w:p w:rsidR="0070187F" w:rsidRDefault="0070187F" w:rsidP="0070187F">
      <w:pPr>
        <w:pStyle w:val="Encabezado"/>
        <w:rPr>
          <w:ins w:id="869" w:author="Dahianna Vega Leiva" w:date="2010-12-22T12:44:00Z"/>
        </w:rPr>
      </w:pPr>
      <w:ins w:id="870" w:author="Dahianna Vega Leiva" w:date="2010-12-22T12:44:00Z">
        <w:r>
          <w:t xml:space="preserve">2) Conclusiones sobre la implementación de </w:t>
        </w:r>
        <w:proofErr w:type="spellStart"/>
        <w:r>
          <w:t>Cacti</w:t>
        </w:r>
        <w:proofErr w:type="spellEnd"/>
      </w:ins>
    </w:p>
    <w:p w:rsidR="0070187F" w:rsidRDefault="0070187F" w:rsidP="0070187F">
      <w:pPr>
        <w:pStyle w:val="Encabezado"/>
        <w:rPr>
          <w:ins w:id="871" w:author="Dahianna Vega Leiva" w:date="2010-12-22T12:44:00Z"/>
        </w:rPr>
      </w:pPr>
      <w:ins w:id="872" w:author="Dahianna Vega Leiva" w:date="2010-12-22T12:44:00Z">
        <w:r>
          <w:t xml:space="preserve">3) Conclusiones sobre el trabajo realizado. </w:t>
        </w:r>
      </w:ins>
    </w:p>
    <w:p w:rsidR="0070187F" w:rsidRDefault="0070187F" w:rsidP="0070187F">
      <w:pPr>
        <w:pStyle w:val="Encabezado"/>
        <w:rPr>
          <w:ins w:id="873" w:author="Dahianna Vega Leiva" w:date="2010-12-22T12:44:00Z"/>
        </w:rPr>
      </w:pPr>
      <w:ins w:id="874" w:author="Dahianna Vega Leiva" w:date="2010-12-22T12:44:00Z">
        <w:r>
          <w:t>4) Conclusiones sobre el aprendizaje obtenido</w:t>
        </w:r>
      </w:ins>
    </w:p>
    <w:p w:rsidR="0070187F" w:rsidRDefault="0070187F" w:rsidP="0070187F">
      <w:pPr>
        <w:pStyle w:val="Encabezado"/>
        <w:rPr>
          <w:ins w:id="875" w:author="Dahianna Vega Leiva" w:date="2010-12-22T12:44:00Z"/>
        </w:rPr>
      </w:pPr>
      <w:ins w:id="876" w:author="Dahianna Vega Leiva" w:date="2010-12-22T12:44:00Z">
        <w:r>
          <w:t>5) Conclusiones sobre las dificultades que hayan tenido al momento de desarrollar su tesis</w:t>
        </w:r>
      </w:ins>
    </w:p>
    <w:p w:rsidR="0070187F" w:rsidRDefault="0070187F" w:rsidP="0070187F">
      <w:pPr>
        <w:pStyle w:val="Encabezado"/>
        <w:rPr>
          <w:ins w:id="877" w:author="Dahianna Vega Leiva" w:date="2010-12-22T12:44:00Z"/>
        </w:rPr>
      </w:pPr>
      <w:ins w:id="878"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79" w:author="Dahianna Vega Leiva" w:date="2010-12-22T12:44:00Z"/>
        </w:rPr>
      </w:pPr>
    </w:p>
    <w:p w:rsidR="0070187F" w:rsidRDefault="0070187F" w:rsidP="0070187F">
      <w:pPr>
        <w:pStyle w:val="Encabezado"/>
        <w:rPr>
          <w:ins w:id="880" w:author="Dahianna Vega Leiva" w:date="2010-12-22T12:44:00Z"/>
        </w:rPr>
      </w:pPr>
      <w:ins w:id="881" w:author="Dahianna Vega Leiva" w:date="2010-12-22T12:44:00Z">
        <w:r>
          <w:t xml:space="preserve">Esa es </w:t>
        </w:r>
        <w:proofErr w:type="spellStart"/>
        <w:proofErr w:type="gramStart"/>
        <w:r>
          <w:t>mas</w:t>
        </w:r>
        <w:proofErr w:type="spellEnd"/>
        <w:proofErr w:type="gramEnd"/>
        <w:r>
          <w:t xml:space="preserve"> o menos la estructura del capítulo de conclusiones.</w:t>
        </w:r>
      </w:ins>
    </w:p>
    <w:p w:rsidR="0070187F" w:rsidRDefault="0070187F" w:rsidP="001175CC">
      <w:pPr>
        <w:pStyle w:val="Encabezado"/>
        <w:rPr>
          <w:ins w:id="882"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proofErr w:type="spellStart"/>
      <w:r w:rsidR="004D0E07">
        <w:t>c</w:t>
      </w:r>
      <w:r>
        <w:t>omponente</w:t>
      </w:r>
      <w:r w:rsidR="004D0E07">
        <w:t>s</w:t>
      </w:r>
      <w:r>
        <w:t>xml</w:t>
      </w:r>
      <w:proofErr w:type="spellEnd"/>
      <w:r>
        <w:t xml:space="preserve">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w:t>
      </w:r>
      <w:proofErr w:type="spellStart"/>
      <w:r w:rsidR="00134FCB">
        <w:t>xml</w:t>
      </w:r>
      <w:proofErr w:type="spellEnd"/>
      <w:r w:rsidR="00134FCB">
        <w:t xml:space="preserve"> se </w:t>
      </w:r>
      <w:r>
        <w:t xml:space="preserve">pudo crear una capa de compatibilidad </w:t>
      </w:r>
      <w:proofErr w:type="spellStart"/>
      <w:r>
        <w:t>estandar</w:t>
      </w:r>
      <w:r w:rsidR="00134FCB">
        <w:t>entre</w:t>
      </w:r>
      <w:proofErr w:type="spellEnd"/>
      <w:r w:rsidR="00134FCB">
        <w:t xml:space="preserv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 xml:space="preserve">-Tener capacidad de </w:t>
      </w:r>
      <w:proofErr w:type="spellStart"/>
      <w:r>
        <w:t>parsear</w:t>
      </w:r>
      <w:proofErr w:type="spellEnd"/>
      <w:r>
        <w:t xml:space="preserve">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w:t>
      </w:r>
      <w:proofErr w:type="spellStart"/>
      <w:r>
        <w:t>List</w:t>
      </w:r>
      <w:proofErr w:type="spellEnd"/>
      <w:r>
        <w:t xml:space="preserve">) para manejar un registro de actividad de usuarios y distintos perfiles de administración. </w:t>
      </w:r>
    </w:p>
    <w:p w:rsidR="009732B6" w:rsidRDefault="00134FCB" w:rsidP="00134FCB">
      <w:r>
        <w:t>Durante el desarrollo de la implementación de métodos agiles de desarrollo de software, se lleg</w:t>
      </w:r>
      <w:ins w:id="883" w:author="copesa" w:date="2010-12-22T14:03:00Z">
        <w:r w:rsidR="00885C91">
          <w:t>ó</w:t>
        </w:r>
      </w:ins>
      <w:bookmarkStart w:id="884" w:name="_GoBack"/>
      <w:bookmarkEnd w:id="884"/>
      <w:del w:id="885"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 xml:space="preserve">Se espera que la licencia Open </w:t>
      </w:r>
      <w:proofErr w:type="spellStart"/>
      <w:r>
        <w:t>Source</w:t>
      </w:r>
      <w:proofErr w:type="spellEnd"/>
      <w:r>
        <w:t xml:space="preserve"> y la publicación en Google </w:t>
      </w:r>
      <w:proofErr w:type="spellStart"/>
      <w:r>
        <w:t>Code</w:t>
      </w:r>
      <w:proofErr w:type="spellEnd"/>
      <w:r>
        <w:t xml:space="preserve"> sea un siguiente avance en el perfeccionamiento y depuración del prototipo y se transforme en un real aporte las TI, la mayor parte de las ideas de este Framework viene del Open </w:t>
      </w:r>
      <w:proofErr w:type="spellStart"/>
      <w:r>
        <w:t>Source</w:t>
      </w:r>
      <w:proofErr w:type="spellEnd"/>
      <w:r>
        <w:t>, el cual es un potente motor de los desarrollos ágiles.</w:t>
      </w:r>
    </w:p>
    <w:p w:rsidR="009A106D" w:rsidRPr="00134FCB" w:rsidRDefault="001175CC" w:rsidP="00460025">
      <w:pPr>
        <w:pStyle w:val="Ttulo"/>
        <w:pageBreakBefore/>
        <w:outlineLvl w:val="0"/>
        <w:rPr>
          <w:lang w:val="en-US"/>
        </w:rPr>
      </w:pPr>
      <w:bookmarkStart w:id="886" w:name="_Toc280879626"/>
      <w:r w:rsidRPr="00134FCB">
        <w:rPr>
          <w:lang w:val="en-US"/>
        </w:rPr>
        <w:t>6</w:t>
      </w:r>
      <w:r w:rsidR="00CC20D5" w:rsidRPr="00134FCB">
        <w:rPr>
          <w:lang w:val="en-US"/>
        </w:rPr>
        <w:t xml:space="preserve">. </w:t>
      </w:r>
      <w:proofErr w:type="spellStart"/>
      <w:r w:rsidR="00DF02B6" w:rsidRPr="00134FCB">
        <w:rPr>
          <w:lang w:val="en-US"/>
        </w:rPr>
        <w:t>Bibliografía</w:t>
      </w:r>
      <w:bookmarkEnd w:id="886"/>
      <w:proofErr w:type="spellEnd"/>
    </w:p>
    <w:p w:rsidR="00CC20D5" w:rsidRPr="00134FCB" w:rsidRDefault="00CC20D5" w:rsidP="00460025">
      <w:pPr>
        <w:pStyle w:val="Lista21"/>
        <w:ind w:left="360"/>
        <w:rPr>
          <w:lang w:val="en-US"/>
        </w:rPr>
      </w:pPr>
      <w:r w:rsidRPr="00134FCB">
        <w:rPr>
          <w:lang w:val="en-US"/>
        </w:rPr>
        <w:t>a)</w:t>
      </w:r>
      <w:r w:rsidRPr="00134FCB">
        <w:rPr>
          <w:lang w:val="en-US"/>
        </w:rPr>
        <w:tab/>
      </w:r>
      <w:proofErr w:type="spellStart"/>
      <w:r w:rsidRPr="00134FCB">
        <w:rPr>
          <w:lang w:val="en-US"/>
        </w:rPr>
        <w:t>Libros</w:t>
      </w:r>
      <w:proofErr w:type="spellEnd"/>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A251CE" w:rsidRPr="00A251CE">
        <w:rPr>
          <w:lang w:val="es-ES"/>
          <w:rPrChange w:id="887" w:author="Rodrigo Riquelme" w:date="2010-12-05T11:46:00Z">
            <w:rPr>
              <w:color w:val="0000FF"/>
              <w:u w:val="single"/>
            </w:rPr>
          </w:rPrChange>
        </w:rPr>
        <w:t xml:space="preserve">Autor: </w:t>
      </w:r>
      <w:proofErr w:type="spellStart"/>
      <w:r w:rsidR="00A251CE" w:rsidRPr="00A251CE">
        <w:rPr>
          <w:lang w:val="es-ES"/>
          <w:rPrChange w:id="888" w:author="Rodrigo Riquelme" w:date="2010-12-05T11:46:00Z">
            <w:rPr>
              <w:color w:val="0000FF"/>
              <w:u w:val="single"/>
            </w:rPr>
          </w:rPrChange>
        </w:rPr>
        <w:t>AlistairCockburn</w:t>
      </w:r>
      <w:proofErr w:type="spellEnd"/>
      <w:r w:rsidR="00A251CE" w:rsidRPr="00A251CE">
        <w:rPr>
          <w:lang w:val="es-ES"/>
          <w:rPrChange w:id="889" w:author="Rodrigo Riquelme" w:date="2010-12-05T11:46:00Z">
            <w:rPr>
              <w:color w:val="0000FF"/>
              <w:u w:val="single"/>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 xml:space="preserve">Bibliografía, UML y Patrones, segunda Edición”, editorial </w:t>
      </w:r>
      <w:proofErr w:type="spellStart"/>
      <w:r>
        <w:rPr>
          <w:b/>
          <w:i/>
        </w:rPr>
        <w:t>Prentice</w:t>
      </w:r>
      <w:proofErr w:type="spellEnd"/>
      <w:r>
        <w:rPr>
          <w:b/>
          <w:i/>
        </w:rPr>
        <w:t xml:space="preserv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r w:rsidR="00A251CE">
        <w:fldChar w:fldCharType="begin"/>
      </w:r>
      <w:r w:rsidR="00A251CE" w:rsidRPr="00A251CE">
        <w:rPr>
          <w:lang w:val="en-US"/>
          <w:rPrChange w:id="890" w:author="manolo" w:date="2010-12-23T14:39:00Z">
            <w:rPr>
              <w:color w:val="0000FF"/>
              <w:u w:val="single"/>
            </w:rPr>
          </w:rPrChange>
        </w:rPr>
        <w:instrText>HYPERLINK "http://www.ffmpeg.org/"</w:instrText>
      </w:r>
      <w:r w:rsidR="00A251CE">
        <w:fldChar w:fldCharType="separate"/>
      </w:r>
      <w:r w:rsidRPr="007C0EE8">
        <w:rPr>
          <w:rStyle w:val="Hipervnculo"/>
          <w:lang w:val="en-US"/>
        </w:rPr>
        <w:t>http://www.ffmpeg.org/</w:t>
      </w:r>
      <w:r w:rsidR="00A251CE">
        <w:fldChar w:fldCharType="end"/>
      </w:r>
      <w:r w:rsidR="00A251CE">
        <w:fldChar w:fldCharType="begin"/>
      </w:r>
      <w:r w:rsidR="00A251CE" w:rsidRPr="00A251CE">
        <w:rPr>
          <w:lang w:val="en-US"/>
          <w:rPrChange w:id="891" w:author="manolo" w:date="2010-12-23T14:39:00Z">
            <w:rPr>
              <w:color w:val="0000FF"/>
              <w:u w:val="single"/>
            </w:rPr>
          </w:rPrChange>
        </w:rPr>
        <w:instrText>HYPERLINK "http://www.ffmpeg.org/"</w:instrText>
      </w:r>
      <w:r w:rsidR="00A251CE">
        <w:fldChar w:fldCharType="end"/>
      </w:r>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t>
      </w:r>
      <w:proofErr w:type="spellStart"/>
      <w:r w:rsidRPr="007C0EE8">
        <w:rPr>
          <w:rStyle w:val="Hipervnculo"/>
          <w:b/>
          <w:bCs/>
          <w:color w:val="000000"/>
          <w:szCs w:val="24"/>
          <w:u w:val="none"/>
        </w:rPr>
        <w:t>Wikipedia</w:t>
      </w:r>
      <w:proofErr w:type="spellEnd"/>
      <w:r w:rsidRPr="007C0EE8">
        <w:rPr>
          <w:rStyle w:val="Hipervnculo"/>
          <w:b/>
          <w:bCs/>
          <w:color w:val="000000"/>
          <w:szCs w:val="24"/>
          <w:u w:val="none"/>
        </w:rPr>
        <w:t xml:space="preserve">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92" w:author="Rodrigo Riquelme" w:date="2010-12-23T01:32:00Z">
        <w:r w:rsidR="0077272B">
          <w:rPr>
            <w:rStyle w:val="Hipervnculo"/>
            <w:b/>
            <w:color w:val="000000"/>
            <w:u w:val="none"/>
            <w:lang w:val="en-US"/>
          </w:rPr>
          <w:t xml:space="preserve"> </w:t>
        </w:r>
      </w:ins>
      <w:r w:rsidR="00A251CE">
        <w:fldChar w:fldCharType="begin"/>
      </w:r>
      <w:r w:rsidR="00A251CE" w:rsidRPr="00A251CE">
        <w:rPr>
          <w:lang w:val="en-US"/>
          <w:rPrChange w:id="893" w:author="manolo" w:date="2010-12-23T14:39:00Z">
            <w:rPr>
              <w:color w:val="0000FF"/>
              <w:u w:val="single"/>
            </w:rPr>
          </w:rPrChange>
        </w:rPr>
        <w:instrText>HYPERLINK "http://code.google.com/intl/es/webtoolkit/"</w:instrText>
      </w:r>
      <w:r w:rsidR="00A251CE">
        <w:fldChar w:fldCharType="separate"/>
      </w:r>
      <w:r w:rsidRPr="00FC49A8">
        <w:rPr>
          <w:rStyle w:val="Hipervnculo"/>
          <w:lang w:val="en-US"/>
        </w:rPr>
        <w:t>http://code.google.com/intl/es/webtoolkit/</w:t>
      </w:r>
      <w:r w:rsidR="00A251CE">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ins w:id="894"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95" w:author="Rodrigo Riquelme" w:date="2010-12-23T01:33:00Z"/>
          <w:lang w:val="en-US"/>
          <w:rPrChange w:id="896" w:author="manolo" w:date="2010-12-23T14:39:00Z">
            <w:rPr>
              <w:ins w:id="897" w:author="Rodrigo Riquelme" w:date="2010-12-23T01:33:00Z"/>
            </w:rPr>
          </w:rPrChange>
        </w:rPr>
      </w:pPr>
      <w:r w:rsidRPr="00460025">
        <w:rPr>
          <w:rStyle w:val="Hipervnculo"/>
          <w:b/>
          <w:color w:val="000000"/>
          <w:u w:val="none"/>
          <w:lang w:val="en-US"/>
        </w:rPr>
        <w:t>Google TV</w:t>
      </w:r>
      <w:ins w:id="898" w:author="Rodrigo Riquelme" w:date="2010-12-23T01:32:00Z">
        <w:r w:rsidR="0077272B">
          <w:rPr>
            <w:rStyle w:val="Hipervnculo"/>
            <w:b/>
            <w:color w:val="000000"/>
            <w:u w:val="none"/>
            <w:lang w:val="en-US"/>
          </w:rPr>
          <w:t xml:space="preserve"> </w:t>
        </w:r>
      </w:ins>
      <w:r w:rsidR="00A251CE">
        <w:fldChar w:fldCharType="begin"/>
      </w:r>
      <w:r w:rsidR="00A251CE" w:rsidRPr="00A251CE">
        <w:rPr>
          <w:lang w:val="en-US"/>
          <w:rPrChange w:id="899" w:author="manolo" w:date="2010-12-23T14:39:00Z">
            <w:rPr>
              <w:color w:val="0000FF"/>
              <w:u w:val="single"/>
            </w:rPr>
          </w:rPrChange>
        </w:rPr>
        <w:instrText>HYPERLINK "http://www.google.com/tv/"</w:instrText>
      </w:r>
      <w:r w:rsidR="00A251CE">
        <w:fldChar w:fldCharType="separate"/>
      </w:r>
      <w:r w:rsidR="00CD2AC2" w:rsidRPr="00FC49A8">
        <w:rPr>
          <w:rStyle w:val="Hipervnculo"/>
          <w:lang w:val="en-US"/>
        </w:rPr>
        <w:t>http://www.google.com/tv/</w:t>
      </w:r>
      <w:r w:rsidR="00A251CE">
        <w:fldChar w:fldCharType="end"/>
      </w:r>
    </w:p>
    <w:p w:rsidR="00CB5210" w:rsidRDefault="00A251CE">
      <w:pPr>
        <w:pStyle w:val="Continuarlista21"/>
        <w:ind w:left="708" w:hanging="708"/>
        <w:rPr>
          <w:ins w:id="900" w:author="Rodrigo Riquelme" w:date="2010-12-23T01:34:00Z"/>
          <w:rStyle w:val="Hipervnculo"/>
          <w:color w:val="000000"/>
          <w:u w:val="none"/>
          <w:lang w:val="en-US"/>
        </w:rPr>
      </w:pPr>
      <w:ins w:id="901" w:author="Rodrigo Riquelme" w:date="2010-12-23T01:33:00Z">
        <w:r w:rsidRPr="00A251CE">
          <w:rPr>
            <w:rStyle w:val="Hipervnculo"/>
            <w:b/>
            <w:color w:val="000000"/>
            <w:u w:val="none"/>
            <w:lang w:val="en-US"/>
            <w:rPrChange w:id="902"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903"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904" w:author="Rodrigo Riquelme" w:date="2010-12-23T01:33:00Z">
        <w:r w:rsidR="00583F65" w:rsidRPr="007517AA">
          <w:rPr>
            <w:rStyle w:val="Hipervnculo"/>
            <w:color w:val="000000"/>
            <w:u w:val="none"/>
            <w:lang w:val="en-US"/>
          </w:rPr>
          <w:instrText>http://diveintohtml5.org/video.html</w:instrText>
        </w:r>
      </w:ins>
      <w:ins w:id="905"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906" w:author="Rodrigo Riquelme" w:date="2010-12-23T01:33:00Z">
        <w:r w:rsidR="00583F65" w:rsidRPr="00B66F26">
          <w:rPr>
            <w:rStyle w:val="Hipervnculo"/>
            <w:lang w:val="en-US"/>
          </w:rPr>
          <w:t>http://diveintohtml5.org/video.html</w:t>
        </w:r>
      </w:ins>
      <w:ins w:id="907"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908" w:name="_Toc280879627"/>
      <w:r>
        <w:t>Glosario</w:t>
      </w:r>
      <w:bookmarkEnd w:id="908"/>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proofErr w:type="gramStart"/>
      <w:r w:rsidRPr="00770BE8">
        <w:rPr>
          <w:b/>
        </w:rPr>
        <w:t>:</w:t>
      </w:r>
      <w:r>
        <w:rPr>
          <w:rStyle w:val="intro"/>
        </w:rPr>
        <w:t>Marco</w:t>
      </w:r>
      <w:proofErr w:type="spellEnd"/>
      <w:proofErr w:type="gram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proofErr w:type="gramStart"/>
      <w:r w:rsidRPr="008D0C4B">
        <w:rPr>
          <w:b/>
          <w:lang w:val="es-ES"/>
        </w:rPr>
        <w:t>:</w:t>
      </w:r>
      <w:r>
        <w:t>L</w:t>
      </w:r>
      <w:r w:rsidRPr="00124EA6">
        <w:t>enguaje</w:t>
      </w:r>
      <w:proofErr w:type="gramEnd"/>
      <w:r w:rsidRPr="00124EA6">
        <w:t xml:space="preserv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proofErr w:type="gramStart"/>
      <w:r w:rsidRPr="008D0C4B">
        <w:rPr>
          <w:b/>
        </w:rPr>
        <w:t>:</w:t>
      </w:r>
      <w:r>
        <w:t>Sistema</w:t>
      </w:r>
      <w:proofErr w:type="spellEnd"/>
      <w:proofErr w:type="gram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proofErr w:type="gramStart"/>
      <w:r w:rsidRPr="008D0C4B">
        <w:rPr>
          <w:b/>
        </w:rPr>
        <w:t>:</w:t>
      </w:r>
      <w:r w:rsidRPr="00777734">
        <w:t>Término</w:t>
      </w:r>
      <w:proofErr w:type="spellEnd"/>
      <w:proofErr w:type="gramEnd"/>
      <w:r w:rsidRPr="00777734">
        <w:t xml:space="preserve"> utilizado para referirse a </w:t>
      </w:r>
      <w:r>
        <w:t>las tecnologías de la información.</w:t>
      </w:r>
    </w:p>
    <w:p w:rsidR="00770BE8" w:rsidRPr="00777734" w:rsidRDefault="00770BE8" w:rsidP="00770BE8">
      <w:proofErr w:type="spellStart"/>
      <w:r w:rsidRPr="008D0C4B">
        <w:rPr>
          <w:b/>
        </w:rPr>
        <w:t>Transmoding</w:t>
      </w:r>
      <w:proofErr w:type="gramStart"/>
      <w:r w:rsidRPr="008D0C4B">
        <w:rPr>
          <w:b/>
        </w:rPr>
        <w:t>:</w:t>
      </w:r>
      <w:r w:rsidRPr="00777734">
        <w:t>Termino</w:t>
      </w:r>
      <w:proofErr w:type="spellEnd"/>
      <w:proofErr w:type="gram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909" w:name="_Toc280879628"/>
      <w:proofErr w:type="spellStart"/>
      <w:r w:rsidRPr="0064191E">
        <w:rPr>
          <w:lang w:val="en-US"/>
        </w:rPr>
        <w:t>Acrónimos</w:t>
      </w:r>
      <w:bookmarkEnd w:id="909"/>
      <w:proofErr w:type="spellEnd"/>
    </w:p>
    <w:p w:rsidR="00770BE8" w:rsidRPr="006974D9" w:rsidRDefault="00770BE8" w:rsidP="00770BE8">
      <w:pPr>
        <w:rPr>
          <w:lang w:val="en-US"/>
        </w:rPr>
      </w:pPr>
      <w:proofErr w:type="spellStart"/>
      <w:r w:rsidRPr="006974D9">
        <w:rPr>
          <w:b/>
          <w:lang w:val="en-US"/>
        </w:rPr>
        <w:t>AJAX</w:t>
      </w:r>
      <w:proofErr w:type="gramStart"/>
      <w:r w:rsidRPr="006974D9">
        <w:rPr>
          <w:b/>
          <w:lang w:val="en-US"/>
        </w:rPr>
        <w:t>:</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proofErr w:type="spellEnd"/>
      <w:proofErr w:type="gramEnd"/>
      <w:r w:rsidRPr="006974D9">
        <w:rPr>
          <w:rStyle w:val="Textoennegrita"/>
          <w:b w:val="0"/>
          <w:lang w:val="en-US"/>
        </w:rPr>
        <w:t xml:space="preserve"> X</w:t>
      </w:r>
      <w:r w:rsidRPr="006974D9">
        <w:rPr>
          <w:lang w:val="en-US"/>
        </w:rPr>
        <w:t>ML.</w:t>
      </w:r>
    </w:p>
    <w:p w:rsidR="00770BE8" w:rsidRPr="006974D9" w:rsidRDefault="00770BE8" w:rsidP="00770BE8">
      <w:pPr>
        <w:rPr>
          <w:lang w:val="en-US"/>
        </w:rPr>
      </w:pPr>
      <w:proofErr w:type="spellStart"/>
      <w:r w:rsidRPr="006974D9">
        <w:rPr>
          <w:b/>
          <w:lang w:val="en-US"/>
        </w:rPr>
        <w:t>API</w:t>
      </w:r>
      <w:proofErr w:type="gramStart"/>
      <w:r w:rsidRPr="006974D9">
        <w:rPr>
          <w:b/>
          <w:lang w:val="en-US"/>
        </w:rPr>
        <w:t>:</w:t>
      </w:r>
      <w:r w:rsidR="006974D9" w:rsidRPr="006974D9">
        <w:rPr>
          <w:bCs/>
          <w:lang w:val="en-US"/>
        </w:rPr>
        <w:t>Application</w:t>
      </w:r>
      <w:proofErr w:type="spellEnd"/>
      <w:proofErr w:type="gramEnd"/>
      <w:r w:rsidR="006974D9" w:rsidRPr="006974D9">
        <w:rPr>
          <w:bCs/>
          <w:lang w:val="en-US"/>
        </w:rPr>
        <w:t xml:space="preserve">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A251CE" w:rsidP="00770BE8">
      <w:pPr>
        <w:rPr>
          <w:rStyle w:val="google-src-text"/>
          <w:lang w:val="en-US"/>
          <w:rPrChange w:id="910" w:author="manolo" w:date="2010-12-23T14:39:00Z">
            <w:rPr>
              <w:rStyle w:val="google-src-text"/>
            </w:rPr>
          </w:rPrChange>
        </w:rPr>
      </w:pPr>
      <w:r w:rsidRPr="00A251CE">
        <w:rPr>
          <w:rStyle w:val="google-src-text"/>
          <w:b/>
          <w:lang w:val="en-US"/>
          <w:rPrChange w:id="911" w:author="manolo" w:date="2010-12-23T14:39:00Z">
            <w:rPr>
              <w:rStyle w:val="google-src-text"/>
              <w:b/>
            </w:rPr>
          </w:rPrChange>
        </w:rPr>
        <w:t>GPL:</w:t>
      </w:r>
      <w:r w:rsidRPr="00A251CE">
        <w:rPr>
          <w:bCs/>
          <w:lang w:val="en-US"/>
          <w:rPrChange w:id="912" w:author="manolo" w:date="2010-12-23T14:39:00Z">
            <w:rPr>
              <w:rFonts w:cs="Times New Roman"/>
              <w:bCs/>
            </w:rPr>
          </w:rPrChange>
        </w:rPr>
        <w:t xml:space="preserve"> </w:t>
      </w:r>
      <w:proofErr w:type="spellStart"/>
      <w:r w:rsidRPr="00A251CE">
        <w:rPr>
          <w:bCs/>
          <w:lang w:val="en-US"/>
          <w:rPrChange w:id="913" w:author="manolo" w:date="2010-12-23T14:39:00Z">
            <w:rPr>
              <w:rFonts w:cs="Times New Roman"/>
              <w:bCs/>
            </w:rPr>
          </w:rPrChange>
        </w:rPr>
        <w:t>Licencia</w:t>
      </w:r>
      <w:proofErr w:type="spellEnd"/>
      <w:r w:rsidRPr="00A251CE">
        <w:rPr>
          <w:bCs/>
          <w:lang w:val="en-US"/>
          <w:rPrChange w:id="914" w:author="manolo" w:date="2010-12-23T14:39:00Z">
            <w:rPr>
              <w:rFonts w:cs="Times New Roman"/>
              <w:bCs/>
            </w:rPr>
          </w:rPrChange>
        </w:rPr>
        <w:t xml:space="preserve"> </w:t>
      </w:r>
      <w:proofErr w:type="spellStart"/>
      <w:r w:rsidRPr="00A251CE">
        <w:rPr>
          <w:bCs/>
          <w:lang w:val="en-US"/>
          <w:rPrChange w:id="915" w:author="manolo" w:date="2010-12-23T14:39:00Z">
            <w:rPr>
              <w:rFonts w:cs="Times New Roman"/>
              <w:bCs/>
            </w:rPr>
          </w:rPrChange>
        </w:rPr>
        <w:t>Pública</w:t>
      </w:r>
      <w:proofErr w:type="spellEnd"/>
      <w:r w:rsidRPr="00A251CE">
        <w:rPr>
          <w:bCs/>
          <w:lang w:val="en-US"/>
          <w:rPrChange w:id="916" w:author="manolo" w:date="2010-12-23T14:39:00Z">
            <w:rPr>
              <w:rFonts w:cs="Times New Roman"/>
              <w:bCs/>
            </w:rPr>
          </w:rPrChange>
        </w:rPr>
        <w:t xml:space="preserve">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proofErr w:type="spellStart"/>
      <w:r w:rsidRPr="000D5E98">
        <w:rPr>
          <w:b/>
          <w:lang w:val="en-US"/>
        </w:rPr>
        <w:t>IP</w:t>
      </w:r>
      <w:proofErr w:type="gramStart"/>
      <w:r w:rsidRPr="000D5E98">
        <w:rPr>
          <w:b/>
          <w:lang w:val="en-US"/>
        </w:rPr>
        <w:t>:</w:t>
      </w:r>
      <w:r w:rsidRPr="000D5E98">
        <w:rPr>
          <w:lang w:val="en-US"/>
        </w:rPr>
        <w:t>Protocolo</w:t>
      </w:r>
      <w:proofErr w:type="spellEnd"/>
      <w:proofErr w:type="gramEnd"/>
      <w:r w:rsidRPr="000D5E98">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proofErr w:type="gramStart"/>
      <w:r w:rsidRPr="008D0C4B">
        <w:rPr>
          <w:b/>
        </w:rPr>
        <w:t>:</w:t>
      </w:r>
      <w:r>
        <w:t>L</w:t>
      </w:r>
      <w:r w:rsidRPr="00124EA6">
        <w:t>enguaje</w:t>
      </w:r>
      <w:proofErr w:type="spellEnd"/>
      <w:proofErr w:type="gramEnd"/>
      <w:r w:rsidRPr="00124EA6">
        <w:t xml:space="preserv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957CA9" w:rsidRDefault="00A251CE" w:rsidP="00770BE8">
      <w:pPr>
        <w:rPr>
          <w:rStyle w:val="nfasis"/>
          <w:lang w:val="en-US"/>
        </w:rPr>
      </w:pPr>
      <w:proofErr w:type="spellStart"/>
      <w:r w:rsidRPr="00957CA9">
        <w:rPr>
          <w:b/>
          <w:szCs w:val="24"/>
          <w:lang w:val="en-US"/>
          <w:rPrChange w:id="917" w:author="manolo" w:date="2010-12-23T14:39:00Z">
            <w:rPr>
              <w:rFonts w:cs="Times New Roman"/>
              <w:b/>
              <w:i/>
              <w:szCs w:val="24"/>
              <w:lang w:val="en-US"/>
            </w:rPr>
          </w:rPrChange>
        </w:rPr>
        <w:t>REST</w:t>
      </w:r>
      <w:proofErr w:type="gramStart"/>
      <w:r w:rsidRPr="00957CA9">
        <w:rPr>
          <w:b/>
          <w:szCs w:val="24"/>
          <w:lang w:val="en-US"/>
          <w:rPrChange w:id="918" w:author="manolo" w:date="2010-12-23T14:39:00Z">
            <w:rPr>
              <w:rFonts w:cs="Times New Roman"/>
              <w:b/>
              <w:i/>
              <w:szCs w:val="24"/>
              <w:lang w:val="en-US"/>
            </w:rPr>
          </w:rPrChange>
        </w:rPr>
        <w:t>:</w:t>
      </w:r>
      <w:r w:rsidRPr="00957CA9">
        <w:rPr>
          <w:szCs w:val="24"/>
          <w:lang w:val="en-US"/>
          <w:rPrChange w:id="919" w:author="manolo" w:date="2010-12-23T14:39:00Z">
            <w:rPr>
              <w:rFonts w:cs="Times New Roman"/>
              <w:i/>
              <w:szCs w:val="24"/>
              <w:lang w:val="en-US"/>
            </w:rPr>
          </w:rPrChange>
        </w:rPr>
        <w:t>RepresentationalState</w:t>
      </w:r>
      <w:proofErr w:type="spellEnd"/>
      <w:proofErr w:type="gramEnd"/>
      <w:r w:rsidRPr="00957CA9">
        <w:rPr>
          <w:szCs w:val="24"/>
          <w:lang w:val="en-US"/>
          <w:rPrChange w:id="920" w:author="manolo" w:date="2010-12-23T14:39:00Z">
            <w:rPr>
              <w:rFonts w:cs="Times New Roman"/>
              <w:i/>
              <w:szCs w:val="24"/>
              <w:lang w:val="en-US"/>
            </w:rPr>
          </w:rPrChange>
        </w:rPr>
        <w:t xml:space="preserve"> Transfer.</w:t>
      </w:r>
    </w:p>
    <w:p w:rsidR="00770BE8" w:rsidRPr="00124EA6" w:rsidRDefault="00770BE8" w:rsidP="00770BE8">
      <w:pPr>
        <w:rPr>
          <w:szCs w:val="24"/>
          <w:lang w:val="es-ES"/>
        </w:rPr>
      </w:pPr>
      <w:r w:rsidRPr="008D0C4B">
        <w:rPr>
          <w:b/>
          <w:szCs w:val="24"/>
          <w:lang w:val="es-ES"/>
        </w:rPr>
        <w:t>RPC</w:t>
      </w:r>
      <w:proofErr w:type="gramStart"/>
      <w:r w:rsidRPr="008D0C4B">
        <w:rPr>
          <w:b/>
          <w:szCs w:val="24"/>
          <w:lang w:val="es-ES"/>
        </w:rPr>
        <w:t>:</w:t>
      </w:r>
      <w:r>
        <w:t>E</w:t>
      </w:r>
      <w:r w:rsidRPr="00124EA6">
        <w:t>s</w:t>
      </w:r>
      <w:proofErr w:type="gramEnd"/>
      <w:r w:rsidRPr="00124EA6">
        <w:t xml:space="preserve">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r w:rsidRPr="00777734">
        <w:rPr>
          <w:szCs w:val="24"/>
          <w:lang w:val="en-US"/>
        </w:rPr>
        <w:t>SiteSumary</w:t>
      </w:r>
      <w:proofErr w:type="spellEnd"/>
      <w:proofErr w:type="gram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proofErr w:type="gramStart"/>
      <w:r w:rsidRPr="008D0C4B">
        <w:rPr>
          <w:b/>
        </w:rPr>
        <w:t>:</w:t>
      </w:r>
      <w:r>
        <w:rPr>
          <w:bCs/>
        </w:rPr>
        <w:t>M</w:t>
      </w:r>
      <w:r w:rsidRPr="00124EA6">
        <w:t>etodología</w:t>
      </w:r>
      <w:proofErr w:type="spellEnd"/>
      <w:proofErr w:type="gram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proofErr w:type="spellStart"/>
      <w:r w:rsidRPr="008D0C4B">
        <w:rPr>
          <w:b/>
          <w:szCs w:val="24"/>
        </w:rPr>
        <w:t>SVQ</w:t>
      </w:r>
      <w:proofErr w:type="gramStart"/>
      <w:r w:rsidRPr="008D0C4B">
        <w:rPr>
          <w:b/>
          <w:szCs w:val="24"/>
        </w:rPr>
        <w:t>:</w:t>
      </w:r>
      <w:r w:rsidRPr="00124EA6">
        <w:rPr>
          <w:szCs w:val="24"/>
        </w:rPr>
        <w:t>Sorenson</w:t>
      </w:r>
      <w:proofErr w:type="spellEnd"/>
      <w:proofErr w:type="gram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proofErr w:type="spellStart"/>
      <w:r w:rsidRPr="008D0C4B">
        <w:rPr>
          <w:b/>
        </w:rPr>
        <w:t>TCP</w:t>
      </w:r>
      <w:proofErr w:type="gramStart"/>
      <w:r w:rsidRPr="008D0C4B">
        <w:rPr>
          <w:b/>
        </w:rPr>
        <w:t>:</w:t>
      </w:r>
      <w:r>
        <w:t>P</w:t>
      </w:r>
      <w:r w:rsidRPr="00124EA6">
        <w:t>rotocolo</w:t>
      </w:r>
      <w:proofErr w:type="spellEnd"/>
      <w:proofErr w:type="gramEnd"/>
      <w:r w:rsidRPr="00124EA6">
        <w:t xml:space="preserve"> de control de Transmisión</w:t>
      </w:r>
      <w:r>
        <w:t>.</w:t>
      </w:r>
    </w:p>
    <w:p w:rsidR="00770BE8" w:rsidRPr="00124EA6" w:rsidRDefault="00770BE8" w:rsidP="00770BE8">
      <w:r w:rsidRPr="008D0C4B">
        <w:rPr>
          <w:b/>
        </w:rPr>
        <w:t>URL</w:t>
      </w:r>
      <w:proofErr w:type="gramStart"/>
      <w:r w:rsidRPr="008D0C4B">
        <w:rPr>
          <w:b/>
        </w:rPr>
        <w:t>:</w:t>
      </w:r>
      <w:r>
        <w:t>L</w:t>
      </w:r>
      <w:r w:rsidRPr="00124EA6">
        <w:t>ocalizadores</w:t>
      </w:r>
      <w:proofErr w:type="gramEnd"/>
      <w:r w:rsidRPr="00124EA6">
        <w:t xml:space="preserve">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proofErr w:type="spellStart"/>
      <w:r w:rsidRPr="008D0C4B">
        <w:rPr>
          <w:b/>
        </w:rPr>
        <w:t>XML</w:t>
      </w:r>
      <w:proofErr w:type="gramStart"/>
      <w:r w:rsidRPr="008D0C4B">
        <w:rPr>
          <w:b/>
        </w:rPr>
        <w:t>:</w:t>
      </w:r>
      <w:r w:rsidR="006974D9">
        <w:t>Extensible</w:t>
      </w:r>
      <w:proofErr w:type="spellEnd"/>
      <w:proofErr w:type="gramEnd"/>
      <w:r w:rsidR="006974D9">
        <w:t xml:space="preserve"> </w:t>
      </w:r>
      <w:proofErr w:type="spellStart"/>
      <w:r w:rsidR="006974D9">
        <w:t>MarkupLanguage</w:t>
      </w:r>
      <w:proofErr w:type="spellEnd"/>
      <w:r>
        <w:t>.</w:t>
      </w:r>
    </w:p>
    <w:p w:rsidR="00770BE8" w:rsidRDefault="00770BE8" w:rsidP="00770BE8">
      <w:proofErr w:type="spellStart"/>
      <w:r w:rsidRPr="008D0C4B">
        <w:rPr>
          <w:b/>
        </w:rPr>
        <w:t>XP</w:t>
      </w:r>
      <w:proofErr w:type="gramStart"/>
      <w:r w:rsidRPr="008D0C4B">
        <w:rPr>
          <w:b/>
        </w:rPr>
        <w:t>:</w:t>
      </w:r>
      <w:r>
        <w:rPr>
          <w:bCs/>
        </w:rPr>
        <w:t>P</w:t>
      </w:r>
      <w:r w:rsidRPr="00124EA6">
        <w:rPr>
          <w:bCs/>
        </w:rPr>
        <w:t>rogramación</w:t>
      </w:r>
      <w:proofErr w:type="spellEnd"/>
      <w:proofErr w:type="gramEnd"/>
      <w:r w:rsidRPr="00124EA6">
        <w:rPr>
          <w:bCs/>
        </w:rPr>
        <w:t xml:space="preserve">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9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56"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6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28D2" w:rsidRDefault="00C828D2">
      <w:pPr>
        <w:spacing w:before="0" w:after="0" w:line="240" w:lineRule="auto"/>
      </w:pPr>
      <w:r>
        <w:separator/>
      </w:r>
    </w:p>
  </w:endnote>
  <w:endnote w:type="continuationSeparator" w:id="0">
    <w:p w:rsidR="00C828D2" w:rsidRDefault="00C828D2">
      <w:pPr>
        <w:spacing w:before="0" w:after="0" w:line="240" w:lineRule="auto"/>
      </w:pPr>
      <w:r>
        <w:continuationSeparator/>
      </w:r>
    </w:p>
  </w:endnote>
  <w:endnote w:type="continuationNotice" w:id="1">
    <w:p w:rsidR="00C828D2" w:rsidRDefault="00C828D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sidR="00A251CE">
            <w:rPr>
              <w:sz w:val="16"/>
              <w:szCs w:val="16"/>
            </w:rPr>
            <w:fldChar w:fldCharType="begin"/>
          </w:r>
          <w:r>
            <w:rPr>
              <w:sz w:val="16"/>
              <w:szCs w:val="16"/>
            </w:rPr>
            <w:instrText xml:space="preserve"> PAGE </w:instrText>
          </w:r>
          <w:r w:rsidR="00A251CE">
            <w:rPr>
              <w:sz w:val="16"/>
              <w:szCs w:val="16"/>
            </w:rPr>
            <w:fldChar w:fldCharType="separate"/>
          </w:r>
          <w:r w:rsidR="00957CA9">
            <w:rPr>
              <w:noProof/>
              <w:sz w:val="16"/>
              <w:szCs w:val="16"/>
            </w:rPr>
            <w:t>3</w:t>
          </w:r>
          <w:r w:rsidR="00A251CE">
            <w:rPr>
              <w:sz w:val="16"/>
              <w:szCs w:val="16"/>
            </w:rPr>
            <w:fldChar w:fldCharType="end"/>
          </w:r>
          <w:r>
            <w:rPr>
              <w:sz w:val="16"/>
              <w:szCs w:val="16"/>
            </w:rPr>
            <w:t xml:space="preserve"> de </w:t>
          </w:r>
          <w:fldSimple w:instr=" NUMPAGES   \* MERGEFORMAT ">
            <w:r w:rsidR="00957CA9" w:rsidRPr="00957CA9">
              <w:rPr>
                <w:noProof/>
                <w:sz w:val="16"/>
                <w:szCs w:val="16"/>
              </w:rPr>
              <w:t>143</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28D2" w:rsidRDefault="00C828D2">
      <w:pPr>
        <w:spacing w:before="0" w:after="0" w:line="240" w:lineRule="auto"/>
      </w:pPr>
      <w:r>
        <w:separator/>
      </w:r>
    </w:p>
  </w:footnote>
  <w:footnote w:type="continuationSeparator" w:id="0">
    <w:p w:rsidR="00C828D2" w:rsidRDefault="00C828D2">
      <w:pPr>
        <w:spacing w:before="0" w:after="0" w:line="240" w:lineRule="auto"/>
      </w:pPr>
      <w:r>
        <w:continuationSeparator/>
      </w:r>
    </w:p>
  </w:footnote>
  <w:footnote w:type="continuationNotice" w:id="1">
    <w:p w:rsidR="00C828D2" w:rsidRDefault="00C828D2">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A251CE">
        <w:fldChar w:fldCharType="begin"/>
      </w:r>
      <w:r w:rsidR="00A251CE" w:rsidRPr="00A251CE">
        <w:rPr>
          <w:lang w:val="en-US"/>
          <w:rPrChange w:id="266" w:author="manolo" w:date="2010-12-23T14:39:00Z">
            <w:rPr/>
          </w:rPrChange>
        </w:rPr>
        <w:instrText>HYPERLINK "http://es.wikipedia.org/wiki/Acceso_Multimedia_Universal"</w:instrText>
      </w:r>
      <w:r w:rsidR="00A251CE">
        <w:fldChar w:fldCharType="separate"/>
      </w:r>
      <w:r w:rsidRPr="00E06820">
        <w:rPr>
          <w:rStyle w:val="Hipervnculo"/>
          <w:lang w:val="en-US"/>
        </w:rPr>
        <w:t>http://es.wikipedia.org/wiki/Acceso_Multimedia_Universal</w:t>
      </w:r>
      <w:r w:rsidR="00A251CE">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A251CE">
        <w:fldChar w:fldCharType="begin"/>
      </w:r>
      <w:r w:rsidR="00A251CE" w:rsidRPr="00A251CE">
        <w:rPr>
          <w:lang w:val="en-US"/>
          <w:rPrChange w:id="271" w:author="manolo" w:date="2010-12-23T14:39:00Z">
            <w:rPr/>
          </w:rPrChange>
        </w:rPr>
        <w:instrText>HYPERLINK "http://es.wikipedia.org/wiki/Acceso_Multimedia_Universal"</w:instrText>
      </w:r>
      <w:r w:rsidR="00A251CE">
        <w:fldChar w:fldCharType="separate"/>
      </w:r>
      <w:r w:rsidRPr="00750000">
        <w:rPr>
          <w:rStyle w:val="Hipervnculo"/>
          <w:szCs w:val="24"/>
          <w:lang w:val="en-US"/>
        </w:rPr>
        <w:t>http://es.wikipedia.org/wiki/Acceso_Multimedia_Universal</w:t>
      </w:r>
      <w:r w:rsidR="00A251CE">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A251CE">
        <w:fldChar w:fldCharType="begin"/>
      </w:r>
      <w:r w:rsidR="00A251CE" w:rsidRPr="00A251CE">
        <w:rPr>
          <w:lang w:val="en-US"/>
          <w:rPrChange w:id="291" w:author="manolo" w:date="2010-12-23T14:39:00Z">
            <w:rPr/>
          </w:rPrChange>
        </w:rPr>
        <w:instrText>HYPERLINK "http://helpdesk.doit.wisc.edu/helpdesk/page.php?id=5325"</w:instrText>
      </w:r>
      <w:r w:rsidR="00A251CE">
        <w:fldChar w:fldCharType="separate"/>
      </w:r>
      <w:r w:rsidRPr="007C34C3">
        <w:rPr>
          <w:rStyle w:val="Hipervnculo"/>
          <w:sz w:val="20"/>
          <w:szCs w:val="20"/>
          <w:lang w:val="en-US"/>
        </w:rPr>
        <w:t>http://helpdesk.doit.wisc.edu/helpdesk/page.php?id=5325</w:t>
      </w:r>
      <w:r w:rsidR="00A251CE">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00A251CE">
        <w:fldChar w:fldCharType="begin"/>
      </w:r>
      <w:r w:rsidR="00A251CE" w:rsidRPr="00A251CE">
        <w:rPr>
          <w:lang w:val="en-US"/>
          <w:rPrChange w:id="292" w:author="manolo" w:date="2010-12-23T14:39:00Z">
            <w:rPr/>
          </w:rPrChange>
        </w:rPr>
        <w:instrText>HYPERLINK "http://helpdesk.doit.wisc.edu/helpdesk/page.php?id=5325"</w:instrText>
      </w:r>
      <w:r w:rsidR="00A251CE">
        <w:fldChar w:fldCharType="separate"/>
      </w:r>
      <w:r w:rsidRPr="00FF7249">
        <w:rPr>
          <w:rStyle w:val="Hipervnculo"/>
          <w:sz w:val="20"/>
          <w:szCs w:val="20"/>
          <w:lang w:val="en-US"/>
        </w:rPr>
        <w:t>http://helpdesk.doit.wisc.edu/helpdesk/page.php?id=5325</w:t>
      </w:r>
      <w:r w:rsidR="00A251CE">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A251CE">
        <w:fldChar w:fldCharType="begin"/>
      </w:r>
      <w:r w:rsidR="00A251CE" w:rsidRPr="00A251CE">
        <w:rPr>
          <w:lang w:val="en-US"/>
          <w:rPrChange w:id="360" w:author="manolo" w:date="2010-12-23T14:39:00Z">
            <w:rPr/>
          </w:rPrChange>
        </w:rPr>
        <w:instrText>HYPERLINK "http://dev.w3.org/html5/spec/"</w:instrText>
      </w:r>
      <w:r w:rsidR="00A251CE">
        <w:fldChar w:fldCharType="separate"/>
      </w:r>
      <w:r w:rsidRPr="00894735">
        <w:rPr>
          <w:rStyle w:val="Hipervnculo"/>
          <w:lang w:val="en-US"/>
        </w:rPr>
        <w:t>http://dev.w3.org/html5/spec/</w:t>
      </w:r>
      <w:r w:rsidR="00A251CE">
        <w:fldChar w:fldCharType="end"/>
      </w:r>
    </w:p>
  </w:footnote>
  <w:footnote w:id="8">
    <w:p w:rsidR="00A6016B" w:rsidRPr="007C0EE8" w:rsidRDefault="00A6016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proofErr w:type="spellStart"/>
      <w:r>
        <w:t>Scrum</w:t>
      </w:r>
      <w:proofErr w:type="spellEnd"/>
      <w:r>
        <w:t xml:space="preserve">,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t>
      </w:r>
      <w:proofErr w:type="spellStart"/>
      <w:r w:rsidRPr="00621B28">
        <w:rPr>
          <w:rFonts w:cs="Arial"/>
          <w:szCs w:val="24"/>
        </w:rPr>
        <w:t>Wikipedia</w:t>
      </w:r>
      <w:proofErr w:type="spellEnd"/>
      <w:r w:rsidRPr="00621B28">
        <w:rPr>
          <w:rFonts w:cs="Arial"/>
          <w:szCs w:val="24"/>
        </w:rPr>
        <w:t xml:space="preserve">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812B8C4-9B92-4CEE-8A26-C90456A65581}">
  <ds:schemaRefs>
    <ds:schemaRef ds:uri="http://schemas.openxmlformats.org/officeDocument/2006/bibliography"/>
  </ds:schemaRefs>
</ds:datastoreItem>
</file>

<file path=customXml/itemProps2.xml><?xml version="1.0" encoding="utf-8"?>
<ds:datastoreItem xmlns:ds="http://schemas.openxmlformats.org/officeDocument/2006/customXml" ds:itemID="{D15C791E-8451-4A43-8A4D-3E852A05A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Pages>
  <Words>16452</Words>
  <Characters>90492</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106731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27</cp:revision>
  <cp:lastPrinted>2010-12-05T19:57:00Z</cp:lastPrinted>
  <dcterms:created xsi:type="dcterms:W3CDTF">2010-12-23T01:25:00Z</dcterms:created>
  <dcterms:modified xsi:type="dcterms:W3CDTF">2010-12-23T19:30:00Z</dcterms:modified>
</cp:coreProperties>
</file>