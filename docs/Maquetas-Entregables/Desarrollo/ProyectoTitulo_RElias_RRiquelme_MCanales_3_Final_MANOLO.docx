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855026"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855026"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855026">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855026"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855026"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855026"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855026"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855026"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855026"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855026"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855026"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855026">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855026">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855026"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855026"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855026"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855026"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855026"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855026"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855026"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855026"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855026"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855026"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855026"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5026" w:rsidRDefault="00855026">
      <w:pPr>
        <w:spacing w:before="0" w:after="0" w:line="240" w:lineRule="auto"/>
      </w:pPr>
      <w:r>
        <w:separator/>
      </w:r>
    </w:p>
  </w:endnote>
  <w:endnote w:type="continuationSeparator" w:id="0">
    <w:p w:rsidR="00855026" w:rsidRDefault="00855026">
      <w:pPr>
        <w:spacing w:before="0" w:after="0" w:line="240" w:lineRule="auto"/>
      </w:pPr>
      <w:r>
        <w:continuationSeparator/>
      </w:r>
    </w:p>
  </w:endnote>
  <w:endnote w:type="continuationNotice" w:id="1">
    <w:p w:rsidR="00855026" w:rsidRDefault="0085502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125</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5026" w:rsidRDefault="00855026">
      <w:pPr>
        <w:spacing w:before="0" w:after="0" w:line="240" w:lineRule="auto"/>
      </w:pPr>
      <w:r>
        <w:separator/>
      </w:r>
    </w:p>
  </w:footnote>
  <w:footnote w:type="continuationSeparator" w:id="0">
    <w:p w:rsidR="00855026" w:rsidRDefault="00855026">
      <w:pPr>
        <w:spacing w:before="0" w:after="0" w:line="240" w:lineRule="auto"/>
      </w:pPr>
      <w:r>
        <w:continuationSeparator/>
      </w:r>
    </w:p>
  </w:footnote>
  <w:footnote w:type="continuationNotice" w:id="1">
    <w:p w:rsidR="00855026" w:rsidRDefault="0085502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026"/>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470A1F7-98BD-45A7-B8D1-C8018CE577EA}">
  <ds:schemaRefs>
    <ds:schemaRef ds:uri="http://schemas.openxmlformats.org/officeDocument/2006/bibliography"/>
  </ds:schemaRefs>
</ds:datastoreItem>
</file>

<file path=customXml/itemProps2.xml><?xml version="1.0" encoding="utf-8"?>
<ds:datastoreItem xmlns:ds="http://schemas.openxmlformats.org/officeDocument/2006/customXml" ds:itemID="{4E54144D-16A5-4850-B6DA-20864C47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Pages>
  <Words>16610</Words>
  <Characters>91361</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107756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2010-12-23T20:48:00Z</dcterms:modified>
</cp:coreProperties>
</file>