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Override PartName="/word/comments.xml" ContentType="application/vnd.openxmlformats-officedocument.wordprocessingml.comment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C20D5" w:rsidRDefault="00122C2B">
      <w:pPr>
        <w:jc w:val="center"/>
        <w:rPr>
          <w:b/>
          <w:sz w:val="44"/>
          <w:szCs w:val="44"/>
        </w:rPr>
      </w:pPr>
      <w:r>
        <w:rPr>
          <w:noProof/>
          <w:lang w:eastAsia="es-CL"/>
        </w:rPr>
        <w:drawing>
          <wp:inline distT="0" distB="0" distL="0" distR="0">
            <wp:extent cx="1257300" cy="1076325"/>
            <wp:effectExtent l="1905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a:stretch>
                      <a:fillRect/>
                    </a:stretch>
                  </pic:blipFill>
                  <pic:spPr bwMode="auto">
                    <a:xfrm>
                      <a:off x="0" y="0"/>
                      <a:ext cx="1257300" cy="1076325"/>
                    </a:xfrm>
                    <a:prstGeom prst="rect">
                      <a:avLst/>
                    </a:prstGeom>
                    <a:solidFill>
                      <a:srgbClr val="FFFFFF"/>
                    </a:solidFill>
                    <a:ln w="9525">
                      <a:noFill/>
                      <a:miter lim="800000"/>
                      <a:headEnd/>
                      <a:tailEnd/>
                    </a:ln>
                  </pic:spPr>
                </pic:pic>
              </a:graphicData>
            </a:graphic>
          </wp:inline>
        </w:drawing>
      </w: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r>
        <w:rPr>
          <w:b/>
          <w:sz w:val="44"/>
          <w:szCs w:val="44"/>
        </w:rPr>
        <w:t>Propuesta de Proyecto Final</w:t>
      </w:r>
    </w:p>
    <w:p w:rsidR="00CC20D5" w:rsidRDefault="00CC20D5">
      <w:pPr>
        <w:pStyle w:val="Sinespaciado"/>
        <w:jc w:val="center"/>
        <w:rPr>
          <w:b/>
          <w:sz w:val="44"/>
          <w:szCs w:val="44"/>
        </w:rPr>
      </w:pPr>
      <w:r>
        <w:rPr>
          <w:b/>
          <w:sz w:val="44"/>
          <w:szCs w:val="44"/>
        </w:rPr>
        <w:t>Para optar al grado de</w:t>
      </w:r>
    </w:p>
    <w:p w:rsidR="00CC20D5" w:rsidRDefault="00CC20D5">
      <w:pPr>
        <w:pStyle w:val="Sinespaciado"/>
        <w:jc w:val="center"/>
        <w:rPr>
          <w:b/>
          <w:sz w:val="44"/>
          <w:szCs w:val="44"/>
        </w:rPr>
      </w:pPr>
      <w:r>
        <w:rPr>
          <w:b/>
          <w:sz w:val="44"/>
          <w:szCs w:val="44"/>
        </w:rPr>
        <w:t>Ingeniero en Informática</w:t>
      </w:r>
    </w:p>
    <w:p w:rsidR="00CC20D5" w:rsidRDefault="00CC20D5">
      <w:pPr>
        <w:jc w:val="center"/>
        <w:rPr>
          <w:sz w:val="44"/>
          <w:szCs w:val="44"/>
        </w:rPr>
      </w:pPr>
      <w:r>
        <w:rPr>
          <w:sz w:val="44"/>
          <w:szCs w:val="44"/>
        </w:rPr>
        <w:tab/>
      </w:r>
    </w:p>
    <w:p w:rsidR="00CC20D5" w:rsidRDefault="00CC20D5">
      <w:pPr>
        <w:pStyle w:val="Sinespaciado"/>
        <w:jc w:val="center"/>
        <w:rPr>
          <w:sz w:val="28"/>
          <w:szCs w:val="28"/>
        </w:rPr>
      </w:pPr>
    </w:p>
    <w:p w:rsidR="00CC20D5" w:rsidRDefault="00CC20D5">
      <w:pPr>
        <w:jc w:val="center"/>
      </w:pPr>
    </w:p>
    <w:p w:rsidR="00CC20D5" w:rsidRDefault="00CC20D5">
      <w:pPr>
        <w:jc w:val="center"/>
      </w:pPr>
    </w:p>
    <w:tbl>
      <w:tblPr>
        <w:tblW w:w="0" w:type="auto"/>
        <w:tblInd w:w="4329" w:type="dxa"/>
        <w:tblLayout w:type="fixed"/>
        <w:tblLook w:val="0000"/>
      </w:tblPr>
      <w:tblGrid>
        <w:gridCol w:w="1733"/>
        <w:gridCol w:w="2992"/>
      </w:tblGrid>
      <w:tr w:rsidR="00CC20D5">
        <w:tc>
          <w:tcPr>
            <w:tcW w:w="1733" w:type="dxa"/>
            <w:shd w:val="clear" w:color="auto" w:fill="auto"/>
          </w:tcPr>
          <w:p w:rsidR="00CC20D5" w:rsidRDefault="00CC20D5">
            <w:pPr>
              <w:snapToGrid w:val="0"/>
              <w:spacing w:after="0" w:line="100" w:lineRule="atLeast"/>
              <w:rPr>
                <w:b/>
                <w:szCs w:val="24"/>
              </w:rPr>
            </w:pPr>
            <w:r>
              <w:rPr>
                <w:b/>
                <w:szCs w:val="24"/>
              </w:rPr>
              <w:t>Profesor Guía:</w:t>
            </w:r>
          </w:p>
        </w:tc>
        <w:tc>
          <w:tcPr>
            <w:tcW w:w="2992" w:type="dxa"/>
            <w:shd w:val="clear" w:color="auto" w:fill="auto"/>
          </w:tcPr>
          <w:p w:rsidR="00CC20D5" w:rsidRDefault="00CC20D5">
            <w:pPr>
              <w:snapToGrid w:val="0"/>
              <w:spacing w:after="0" w:line="100" w:lineRule="atLeast"/>
            </w:pPr>
            <w:r>
              <w:t>Dahianna Vega L.</w:t>
            </w:r>
          </w:p>
        </w:tc>
      </w:tr>
      <w:tr w:rsidR="00CC20D5">
        <w:tc>
          <w:tcPr>
            <w:tcW w:w="1733" w:type="dxa"/>
            <w:shd w:val="clear" w:color="auto" w:fill="auto"/>
          </w:tcPr>
          <w:p w:rsidR="00CC20D5" w:rsidRDefault="00CC20D5">
            <w:pPr>
              <w:snapToGrid w:val="0"/>
              <w:spacing w:after="0" w:line="100" w:lineRule="atLeast"/>
              <w:rPr>
                <w:b/>
                <w:szCs w:val="24"/>
              </w:rPr>
            </w:pPr>
            <w:r>
              <w:rPr>
                <w:b/>
                <w:szCs w:val="24"/>
              </w:rPr>
              <w:t>Alumnos:</w:t>
            </w:r>
          </w:p>
        </w:tc>
        <w:tc>
          <w:tcPr>
            <w:tcW w:w="2992" w:type="dxa"/>
            <w:shd w:val="clear" w:color="auto" w:fill="auto"/>
          </w:tcPr>
          <w:p w:rsidR="00CC20D5" w:rsidRDefault="00CC20D5">
            <w:pPr>
              <w:snapToGrid w:val="0"/>
              <w:spacing w:after="0" w:line="100" w:lineRule="atLeast"/>
            </w:pPr>
            <w:r>
              <w:t>Rogelio Elías</w:t>
            </w:r>
          </w:p>
          <w:p w:rsidR="00CC20D5" w:rsidRDefault="00CC20D5">
            <w:pPr>
              <w:snapToGrid w:val="0"/>
              <w:spacing w:after="0" w:line="100" w:lineRule="atLeast"/>
            </w:pPr>
            <w:r>
              <w:t>Rodrigo Riquelme</w:t>
            </w:r>
          </w:p>
          <w:p w:rsidR="00CC20D5" w:rsidRDefault="00CC20D5">
            <w:pPr>
              <w:snapToGrid w:val="0"/>
              <w:spacing w:after="0" w:line="100" w:lineRule="atLeast"/>
            </w:pPr>
            <w:r>
              <w:t>Manuel Canales</w:t>
            </w:r>
          </w:p>
        </w:tc>
      </w:tr>
      <w:tr w:rsidR="00CC20D5">
        <w:tc>
          <w:tcPr>
            <w:tcW w:w="1733" w:type="dxa"/>
            <w:shd w:val="clear" w:color="auto" w:fill="auto"/>
          </w:tcPr>
          <w:p w:rsidR="00CC20D5" w:rsidRDefault="00CC20D5">
            <w:pPr>
              <w:snapToGrid w:val="0"/>
              <w:spacing w:after="0" w:line="100" w:lineRule="atLeast"/>
              <w:rPr>
                <w:b/>
                <w:szCs w:val="24"/>
              </w:rPr>
            </w:pPr>
            <w:r>
              <w:rPr>
                <w:b/>
                <w:szCs w:val="24"/>
              </w:rPr>
              <w:t>Fecha:</w:t>
            </w:r>
          </w:p>
        </w:tc>
        <w:tc>
          <w:tcPr>
            <w:tcW w:w="2992" w:type="dxa"/>
            <w:shd w:val="clear" w:color="auto" w:fill="auto"/>
          </w:tcPr>
          <w:p w:rsidR="00CC20D5" w:rsidRDefault="007E7D31" w:rsidP="007E7D31">
            <w:pPr>
              <w:snapToGrid w:val="0"/>
              <w:spacing w:after="0" w:line="100" w:lineRule="atLeast"/>
            </w:pPr>
            <w:r>
              <w:t>Dici</w:t>
            </w:r>
            <w:r w:rsidR="00FC49A8">
              <w:t>embre 2010</w:t>
            </w:r>
          </w:p>
        </w:tc>
      </w:tr>
    </w:tbl>
    <w:p w:rsidR="00CC20D5" w:rsidRDefault="00CC20D5">
      <w:pPr>
        <w:sectPr w:rsidR="00CC20D5">
          <w:pgSz w:w="12240" w:h="15840"/>
          <w:pgMar w:top="1962" w:right="1701" w:bottom="1962" w:left="1701" w:header="1686" w:footer="1686" w:gutter="0"/>
          <w:pgNumType w:start="1"/>
          <w:cols w:space="720"/>
          <w:docGrid w:linePitch="360"/>
        </w:sectPr>
      </w:pPr>
    </w:p>
    <w:p w:rsidR="00CC20D5" w:rsidRDefault="00CC20D5">
      <w:pPr>
        <w:pStyle w:val="Subttulo"/>
        <w:pageBreakBefore/>
        <w:rPr>
          <w:szCs w:val="28"/>
        </w:rPr>
      </w:pPr>
      <w:r>
        <w:rPr>
          <w:szCs w:val="28"/>
        </w:rPr>
        <w:t>1. ANTECEDENTES.</w:t>
      </w:r>
    </w:p>
    <w:p w:rsidR="00CC20D5" w:rsidRDefault="00CC20D5">
      <w:pPr>
        <w:pStyle w:val="Sinespaciado"/>
        <w:rPr>
          <w:sz w:val="24"/>
          <w:szCs w:val="24"/>
        </w:rPr>
      </w:pPr>
    </w:p>
    <w:tbl>
      <w:tblPr>
        <w:tblW w:w="0" w:type="auto"/>
        <w:tblInd w:w="-60" w:type="dxa"/>
        <w:tblLayout w:type="fixed"/>
        <w:tblLook w:val="0000"/>
      </w:tblPr>
      <w:tblGrid>
        <w:gridCol w:w="3085"/>
        <w:gridCol w:w="6013"/>
      </w:tblGrid>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1.Título del Proyecto</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b/>
                <w:sz w:val="24"/>
                <w:szCs w:val="24"/>
              </w:rPr>
            </w:pPr>
            <w:r>
              <w:rPr>
                <w:b/>
                <w:sz w:val="24"/>
                <w:szCs w:val="24"/>
              </w:rPr>
              <w:t xml:space="preserve">“Marco de Trabajo para un Acceso </w:t>
            </w:r>
            <w:r>
              <w:rPr>
                <w:rFonts w:cs="Arial"/>
                <w:b/>
                <w:sz w:val="24"/>
                <w:szCs w:val="24"/>
              </w:rPr>
              <w:t>Multimedia Universal Mediante Patrones Modelo-Vista-Controlador</w:t>
            </w:r>
            <w:r>
              <w:rPr>
                <w:b/>
                <w:sz w:val="24"/>
                <w:szCs w:val="24"/>
              </w:rPr>
              <w:t>”</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2.Nombre de los Alumnos</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lang w:val="pt-BR"/>
              </w:rPr>
            </w:pPr>
            <w:r>
              <w:rPr>
                <w:sz w:val="24"/>
                <w:szCs w:val="24"/>
                <w:lang w:val="pt-BR"/>
              </w:rPr>
              <w:t>Rogelio Elias</w:t>
            </w:r>
          </w:p>
          <w:p w:rsidR="00CC20D5" w:rsidRDefault="00CC20D5">
            <w:pPr>
              <w:pStyle w:val="Sinespaciado"/>
              <w:snapToGrid w:val="0"/>
              <w:jc w:val="both"/>
              <w:rPr>
                <w:sz w:val="24"/>
                <w:szCs w:val="24"/>
                <w:lang w:val="pt-BR"/>
              </w:rPr>
            </w:pPr>
            <w:r>
              <w:rPr>
                <w:sz w:val="24"/>
                <w:szCs w:val="24"/>
                <w:lang w:val="pt-BR"/>
              </w:rPr>
              <w:t>Rodrigo Riquelme</w:t>
            </w:r>
          </w:p>
          <w:p w:rsidR="00CC20D5" w:rsidRDefault="00CC20D5">
            <w:pPr>
              <w:pStyle w:val="Sinespaciado"/>
              <w:snapToGrid w:val="0"/>
              <w:jc w:val="both"/>
              <w:rPr>
                <w:sz w:val="24"/>
                <w:szCs w:val="24"/>
                <w:lang w:val="pt-BR"/>
              </w:rPr>
            </w:pPr>
            <w:r>
              <w:rPr>
                <w:sz w:val="24"/>
                <w:szCs w:val="24"/>
                <w:lang w:val="pt-BR"/>
              </w:rPr>
              <w:t>Manuel Canales</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3. RUT</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rPr>
              <w:t>10.096.280-2</w:t>
            </w:r>
          </w:p>
          <w:p w:rsidR="00CC20D5" w:rsidRDefault="00CC20D5">
            <w:pPr>
              <w:pStyle w:val="Sinespaciado"/>
              <w:snapToGrid w:val="0"/>
              <w:jc w:val="both"/>
              <w:rPr>
                <w:sz w:val="24"/>
                <w:szCs w:val="24"/>
              </w:rPr>
            </w:pPr>
            <w:r>
              <w:rPr>
                <w:sz w:val="24"/>
                <w:szCs w:val="24"/>
              </w:rPr>
              <w:t>13.272.164-5</w:t>
            </w:r>
          </w:p>
          <w:p w:rsidR="00CC20D5" w:rsidRDefault="00CC20D5">
            <w:pPr>
              <w:pStyle w:val="Sinespaciado"/>
              <w:snapToGrid w:val="0"/>
              <w:jc w:val="both"/>
              <w:rPr>
                <w:sz w:val="24"/>
                <w:szCs w:val="24"/>
              </w:rPr>
            </w:pPr>
            <w:r>
              <w:rPr>
                <w:sz w:val="24"/>
                <w:szCs w:val="24"/>
              </w:rPr>
              <w:t>14.124.827-8</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4. Dirección</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rPr>
              <w:t>Vicuña Mackenna 1962, Ñuñoa</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5. E-Mail</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DA74FC">
            <w:pPr>
              <w:pStyle w:val="Sinespaciado"/>
              <w:snapToGrid w:val="0"/>
              <w:jc w:val="both"/>
            </w:pPr>
            <w:hyperlink r:id="rId10" w:history="1">
              <w:r w:rsidR="00CC20D5">
                <w:rPr>
                  <w:rStyle w:val="Hipervnculo"/>
                </w:rPr>
                <w:t>Rogelio.elias@sonda.com</w:t>
              </w:r>
            </w:hyperlink>
          </w:p>
          <w:p w:rsidR="00CC20D5" w:rsidRDefault="00DA74FC">
            <w:pPr>
              <w:pStyle w:val="Sinespaciado"/>
              <w:snapToGrid w:val="0"/>
              <w:jc w:val="both"/>
            </w:pPr>
            <w:hyperlink r:id="rId11" w:history="1">
              <w:r w:rsidR="00CC20D5">
                <w:rPr>
                  <w:rStyle w:val="Hipervnculo"/>
                </w:rPr>
                <w:t>rodrigo.riquelme@latercera.com</w:t>
              </w:r>
            </w:hyperlink>
          </w:p>
          <w:p w:rsidR="00CC20D5" w:rsidRDefault="00DA74FC">
            <w:pPr>
              <w:pStyle w:val="Sinespaciado"/>
              <w:snapToGrid w:val="0"/>
              <w:jc w:val="both"/>
              <w:rPr>
                <w:b/>
              </w:rPr>
            </w:pPr>
            <w:hyperlink r:id="rId12" w:history="1">
              <w:r w:rsidR="00CC20D5">
                <w:rPr>
                  <w:rStyle w:val="Hipervnculo"/>
                </w:rPr>
                <w:t>mcanalesaraneda@yahoo.es</w:t>
              </w:r>
            </w:hyperlink>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6.Profesor Guía Propuesto</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lang w:val="es-ES"/>
              </w:rPr>
              <w:t>Dahianna</w:t>
            </w:r>
            <w:r>
              <w:rPr>
                <w:sz w:val="24"/>
                <w:szCs w:val="24"/>
              </w:rPr>
              <w:t xml:space="preserve"> Vega L</w:t>
            </w:r>
          </w:p>
        </w:tc>
      </w:tr>
    </w:tbl>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pBdr>
          <w:bottom w:val="single" w:sz="8" w:space="1" w:color="000000"/>
        </w:pBdr>
        <w:jc w:val="both"/>
      </w:pPr>
    </w:p>
    <w:p w:rsidR="00CC20D5" w:rsidRDefault="00CC20D5">
      <w:pPr>
        <w:pStyle w:val="Sinespaciado"/>
        <w:jc w:val="center"/>
        <w:rPr>
          <w:b/>
        </w:rPr>
      </w:pPr>
      <w:r>
        <w:rPr>
          <w:b/>
        </w:rPr>
        <w:t>FIRMA</w:t>
      </w:r>
    </w:p>
    <w:p w:rsidR="00CC20D5" w:rsidRDefault="00CC20D5">
      <w:pPr>
        <w:pStyle w:val="Sinespaciado"/>
        <w:jc w:val="both"/>
      </w:pPr>
    </w:p>
    <w:p w:rsidR="00054ECA" w:rsidRDefault="00054ECA">
      <w:pPr>
        <w:suppressAutoHyphens w:val="0"/>
        <w:spacing w:before="0" w:after="0" w:line="240" w:lineRule="auto"/>
        <w:jc w:val="left"/>
        <w:rPr>
          <w:rFonts w:eastAsia="Times New Roman" w:cs="Times New Roman"/>
          <w:b/>
          <w:bCs/>
          <w:color w:val="548DD4"/>
          <w:kern w:val="1"/>
          <w:sz w:val="28"/>
          <w:szCs w:val="32"/>
        </w:rPr>
      </w:pPr>
      <w:r>
        <w:br w:type="page"/>
      </w:r>
    </w:p>
    <w:p w:rsidR="0038599E" w:rsidRPr="00D45E01" w:rsidRDefault="00CD3D71" w:rsidP="006239A4">
      <w:pPr>
        <w:pStyle w:val="Ttulo"/>
      </w:pPr>
      <w:r>
        <w:t>Í</w:t>
      </w:r>
      <w:r w:rsidR="00427C5E" w:rsidRPr="00460025">
        <w:t>ndice</w:t>
      </w:r>
      <w:r w:rsidR="00D45E01">
        <w:t xml:space="preserve"> General</w:t>
      </w:r>
    </w:p>
    <w:p w:rsidR="00AD4989" w:rsidRDefault="00DA74FC">
      <w:pPr>
        <w:pStyle w:val="TDC1"/>
        <w:rPr>
          <w:rFonts w:asciiTheme="minorHAnsi" w:eastAsiaTheme="minorEastAsia" w:hAnsiTheme="minorHAnsi" w:cstheme="minorBidi"/>
          <w:b w:val="0"/>
          <w:sz w:val="22"/>
          <w:lang w:eastAsia="es-CL"/>
        </w:rPr>
      </w:pPr>
      <w:r w:rsidRPr="00DA74FC">
        <w:rPr>
          <w:lang w:val="es-ES"/>
        </w:rPr>
        <w:fldChar w:fldCharType="begin"/>
      </w:r>
      <w:r w:rsidR="00410993">
        <w:rPr>
          <w:lang w:val="es-ES"/>
        </w:rPr>
        <w:instrText xml:space="preserve"> TOC \o "1-3" \h \z \u </w:instrText>
      </w:r>
      <w:r w:rsidRPr="00DA74FC">
        <w:rPr>
          <w:lang w:val="es-ES"/>
        </w:rPr>
        <w:fldChar w:fldCharType="separate"/>
      </w:r>
      <w:hyperlink w:anchor="_Toc280985292" w:history="1">
        <w:r w:rsidR="00AD4989" w:rsidRPr="00333384">
          <w:rPr>
            <w:rStyle w:val="Hipervnculo"/>
          </w:rPr>
          <w:t>Capítulo 1. Introducción</w:t>
        </w:r>
        <w:r w:rsidR="00AD4989">
          <w:rPr>
            <w:webHidden/>
          </w:rPr>
          <w:tab/>
        </w:r>
        <w:r w:rsidR="00AD4989">
          <w:rPr>
            <w:webHidden/>
          </w:rPr>
          <w:fldChar w:fldCharType="begin"/>
        </w:r>
        <w:r w:rsidR="00AD4989">
          <w:rPr>
            <w:webHidden/>
          </w:rPr>
          <w:instrText xml:space="preserve"> PAGEREF _Toc280985292 \h </w:instrText>
        </w:r>
        <w:r w:rsidR="00AD4989">
          <w:rPr>
            <w:webHidden/>
          </w:rPr>
        </w:r>
        <w:r w:rsidR="00AD4989">
          <w:rPr>
            <w:webHidden/>
          </w:rPr>
          <w:fldChar w:fldCharType="separate"/>
        </w:r>
        <w:r w:rsidR="00AD4989">
          <w:rPr>
            <w:webHidden/>
          </w:rPr>
          <w:t>1</w:t>
        </w:r>
        <w:r w:rsidR="00AD4989">
          <w:rPr>
            <w:webHidden/>
          </w:rPr>
          <w:fldChar w:fldCharType="end"/>
        </w:r>
      </w:hyperlink>
    </w:p>
    <w:p w:rsidR="00AD4989" w:rsidRDefault="00AD4989">
      <w:pPr>
        <w:pStyle w:val="TDC2"/>
        <w:tabs>
          <w:tab w:val="right" w:leader="dot" w:pos="8828"/>
        </w:tabs>
        <w:rPr>
          <w:rFonts w:asciiTheme="minorHAnsi" w:eastAsiaTheme="minorEastAsia" w:hAnsiTheme="minorHAnsi" w:cstheme="minorBidi"/>
          <w:noProof/>
          <w:sz w:val="22"/>
          <w:lang w:eastAsia="es-CL"/>
        </w:rPr>
      </w:pPr>
      <w:hyperlink w:anchor="_Toc280985293" w:history="1">
        <w:r w:rsidRPr="00333384">
          <w:rPr>
            <w:rStyle w:val="Hipervnculo"/>
            <w:noProof/>
          </w:rPr>
          <w:t>Resumen</w:t>
        </w:r>
        <w:r>
          <w:rPr>
            <w:noProof/>
            <w:webHidden/>
          </w:rPr>
          <w:tab/>
        </w:r>
        <w:r>
          <w:rPr>
            <w:noProof/>
            <w:webHidden/>
          </w:rPr>
          <w:fldChar w:fldCharType="begin"/>
        </w:r>
        <w:r>
          <w:rPr>
            <w:noProof/>
            <w:webHidden/>
          </w:rPr>
          <w:instrText xml:space="preserve"> PAGEREF _Toc280985293 \h </w:instrText>
        </w:r>
        <w:r>
          <w:rPr>
            <w:noProof/>
            <w:webHidden/>
          </w:rPr>
        </w:r>
        <w:r>
          <w:rPr>
            <w:noProof/>
            <w:webHidden/>
          </w:rPr>
          <w:fldChar w:fldCharType="separate"/>
        </w:r>
        <w:r>
          <w:rPr>
            <w:noProof/>
            <w:webHidden/>
          </w:rPr>
          <w:t>1</w:t>
        </w:r>
        <w:r>
          <w:rPr>
            <w:noProof/>
            <w:webHidden/>
          </w:rPr>
          <w:fldChar w:fldCharType="end"/>
        </w:r>
      </w:hyperlink>
    </w:p>
    <w:p w:rsidR="00AD4989" w:rsidRDefault="00AD4989">
      <w:pPr>
        <w:pStyle w:val="TDC2"/>
        <w:tabs>
          <w:tab w:val="right" w:leader="dot" w:pos="8828"/>
        </w:tabs>
        <w:rPr>
          <w:rFonts w:asciiTheme="minorHAnsi" w:eastAsiaTheme="minorEastAsia" w:hAnsiTheme="minorHAnsi" w:cstheme="minorBidi"/>
          <w:noProof/>
          <w:sz w:val="22"/>
          <w:lang w:eastAsia="es-CL"/>
        </w:rPr>
      </w:pPr>
      <w:hyperlink w:anchor="_Toc280985294" w:history="1">
        <w:r w:rsidRPr="00333384">
          <w:rPr>
            <w:rStyle w:val="Hipervnculo"/>
            <w:noProof/>
          </w:rPr>
          <w:t>1.1. Formulación General del Proyecto</w:t>
        </w:r>
        <w:r>
          <w:rPr>
            <w:noProof/>
            <w:webHidden/>
          </w:rPr>
          <w:tab/>
        </w:r>
        <w:r>
          <w:rPr>
            <w:noProof/>
            <w:webHidden/>
          </w:rPr>
          <w:fldChar w:fldCharType="begin"/>
        </w:r>
        <w:r>
          <w:rPr>
            <w:noProof/>
            <w:webHidden/>
          </w:rPr>
          <w:instrText xml:space="preserve"> PAGEREF _Toc280985294 \h </w:instrText>
        </w:r>
        <w:r>
          <w:rPr>
            <w:noProof/>
            <w:webHidden/>
          </w:rPr>
        </w:r>
        <w:r>
          <w:rPr>
            <w:noProof/>
            <w:webHidden/>
          </w:rPr>
          <w:fldChar w:fldCharType="separate"/>
        </w:r>
        <w:r>
          <w:rPr>
            <w:noProof/>
            <w:webHidden/>
          </w:rPr>
          <w:t>1</w:t>
        </w:r>
        <w:r>
          <w:rPr>
            <w:noProof/>
            <w:webHidden/>
          </w:rPr>
          <w:fldChar w:fldCharType="end"/>
        </w:r>
      </w:hyperlink>
    </w:p>
    <w:p w:rsidR="00AD4989" w:rsidRDefault="00AD4989">
      <w:pPr>
        <w:pStyle w:val="TDC2"/>
        <w:tabs>
          <w:tab w:val="right" w:leader="dot" w:pos="8828"/>
        </w:tabs>
        <w:rPr>
          <w:rFonts w:asciiTheme="minorHAnsi" w:eastAsiaTheme="minorEastAsia" w:hAnsiTheme="minorHAnsi" w:cstheme="minorBidi"/>
          <w:noProof/>
          <w:sz w:val="22"/>
          <w:lang w:eastAsia="es-CL"/>
        </w:rPr>
      </w:pPr>
      <w:hyperlink w:anchor="_Toc280985295" w:history="1">
        <w:r w:rsidRPr="00333384">
          <w:rPr>
            <w:rStyle w:val="Hipervnculo"/>
            <w:noProof/>
            <w:kern w:val="1"/>
          </w:rPr>
          <w:t>1.2. Objetivos</w:t>
        </w:r>
        <w:r>
          <w:rPr>
            <w:noProof/>
            <w:webHidden/>
          </w:rPr>
          <w:tab/>
        </w:r>
        <w:r>
          <w:rPr>
            <w:noProof/>
            <w:webHidden/>
          </w:rPr>
          <w:fldChar w:fldCharType="begin"/>
        </w:r>
        <w:r>
          <w:rPr>
            <w:noProof/>
            <w:webHidden/>
          </w:rPr>
          <w:instrText xml:space="preserve"> PAGEREF _Toc280985295 \h </w:instrText>
        </w:r>
        <w:r>
          <w:rPr>
            <w:noProof/>
            <w:webHidden/>
          </w:rPr>
        </w:r>
        <w:r>
          <w:rPr>
            <w:noProof/>
            <w:webHidden/>
          </w:rPr>
          <w:fldChar w:fldCharType="separate"/>
        </w:r>
        <w:r>
          <w:rPr>
            <w:noProof/>
            <w:webHidden/>
          </w:rPr>
          <w:t>1</w:t>
        </w:r>
        <w:r>
          <w:rPr>
            <w:noProof/>
            <w:webHidden/>
          </w:rPr>
          <w:fldChar w:fldCharType="end"/>
        </w:r>
      </w:hyperlink>
    </w:p>
    <w:p w:rsidR="00AD4989" w:rsidRDefault="00AD4989">
      <w:pPr>
        <w:pStyle w:val="TDC3"/>
        <w:tabs>
          <w:tab w:val="right" w:leader="dot" w:pos="8828"/>
        </w:tabs>
        <w:rPr>
          <w:rFonts w:asciiTheme="minorHAnsi" w:eastAsiaTheme="minorEastAsia" w:hAnsiTheme="minorHAnsi" w:cstheme="minorBidi"/>
          <w:noProof/>
          <w:sz w:val="22"/>
        </w:rPr>
      </w:pPr>
      <w:hyperlink w:anchor="_Toc280985296" w:history="1">
        <w:r w:rsidRPr="00333384">
          <w:rPr>
            <w:rStyle w:val="Hipervnculo"/>
            <w:noProof/>
            <w:kern w:val="1"/>
          </w:rPr>
          <w:t>1.2.1. Objetivo General</w:t>
        </w:r>
        <w:r>
          <w:rPr>
            <w:noProof/>
            <w:webHidden/>
          </w:rPr>
          <w:tab/>
        </w:r>
        <w:r>
          <w:rPr>
            <w:noProof/>
            <w:webHidden/>
          </w:rPr>
          <w:fldChar w:fldCharType="begin"/>
        </w:r>
        <w:r>
          <w:rPr>
            <w:noProof/>
            <w:webHidden/>
          </w:rPr>
          <w:instrText xml:space="preserve"> PAGEREF _Toc280985296 \h </w:instrText>
        </w:r>
        <w:r>
          <w:rPr>
            <w:noProof/>
            <w:webHidden/>
          </w:rPr>
        </w:r>
        <w:r>
          <w:rPr>
            <w:noProof/>
            <w:webHidden/>
          </w:rPr>
          <w:fldChar w:fldCharType="separate"/>
        </w:r>
        <w:r>
          <w:rPr>
            <w:noProof/>
            <w:webHidden/>
          </w:rPr>
          <w:t>1</w:t>
        </w:r>
        <w:r>
          <w:rPr>
            <w:noProof/>
            <w:webHidden/>
          </w:rPr>
          <w:fldChar w:fldCharType="end"/>
        </w:r>
      </w:hyperlink>
    </w:p>
    <w:p w:rsidR="00AD4989" w:rsidRDefault="00AD4989">
      <w:pPr>
        <w:pStyle w:val="TDC3"/>
        <w:tabs>
          <w:tab w:val="right" w:leader="dot" w:pos="8828"/>
        </w:tabs>
        <w:rPr>
          <w:rFonts w:asciiTheme="minorHAnsi" w:eastAsiaTheme="minorEastAsia" w:hAnsiTheme="minorHAnsi" w:cstheme="minorBidi"/>
          <w:noProof/>
          <w:sz w:val="22"/>
        </w:rPr>
      </w:pPr>
      <w:hyperlink w:anchor="_Toc280985297" w:history="1">
        <w:r w:rsidRPr="00333384">
          <w:rPr>
            <w:rStyle w:val="Hipervnculo"/>
            <w:noProof/>
          </w:rPr>
          <w:t>1.2.2. Objetivos Específicos</w:t>
        </w:r>
        <w:r>
          <w:rPr>
            <w:noProof/>
            <w:webHidden/>
          </w:rPr>
          <w:tab/>
        </w:r>
        <w:r>
          <w:rPr>
            <w:noProof/>
            <w:webHidden/>
          </w:rPr>
          <w:fldChar w:fldCharType="begin"/>
        </w:r>
        <w:r>
          <w:rPr>
            <w:noProof/>
            <w:webHidden/>
          </w:rPr>
          <w:instrText xml:space="preserve"> PAGEREF _Toc280985297 \h </w:instrText>
        </w:r>
        <w:r>
          <w:rPr>
            <w:noProof/>
            <w:webHidden/>
          </w:rPr>
        </w:r>
        <w:r>
          <w:rPr>
            <w:noProof/>
            <w:webHidden/>
          </w:rPr>
          <w:fldChar w:fldCharType="separate"/>
        </w:r>
        <w:r>
          <w:rPr>
            <w:noProof/>
            <w:webHidden/>
          </w:rPr>
          <w:t>1</w:t>
        </w:r>
        <w:r>
          <w:rPr>
            <w:noProof/>
            <w:webHidden/>
          </w:rPr>
          <w:fldChar w:fldCharType="end"/>
        </w:r>
      </w:hyperlink>
    </w:p>
    <w:p w:rsidR="00AD4989" w:rsidRDefault="00AD4989">
      <w:pPr>
        <w:pStyle w:val="TDC2"/>
        <w:tabs>
          <w:tab w:val="right" w:leader="dot" w:pos="8828"/>
        </w:tabs>
        <w:rPr>
          <w:rFonts w:asciiTheme="minorHAnsi" w:eastAsiaTheme="minorEastAsia" w:hAnsiTheme="minorHAnsi" w:cstheme="minorBidi"/>
          <w:noProof/>
          <w:sz w:val="22"/>
          <w:lang w:eastAsia="es-CL"/>
        </w:rPr>
      </w:pPr>
      <w:hyperlink w:anchor="_Toc280985298" w:history="1">
        <w:r w:rsidRPr="00333384">
          <w:rPr>
            <w:rStyle w:val="Hipervnculo"/>
            <w:noProof/>
          </w:rPr>
          <w:t>1.3. Metodología a Emplear para Desarrollar el Proyecto</w:t>
        </w:r>
        <w:r>
          <w:rPr>
            <w:noProof/>
            <w:webHidden/>
          </w:rPr>
          <w:tab/>
        </w:r>
        <w:r>
          <w:rPr>
            <w:noProof/>
            <w:webHidden/>
          </w:rPr>
          <w:fldChar w:fldCharType="begin"/>
        </w:r>
        <w:r>
          <w:rPr>
            <w:noProof/>
            <w:webHidden/>
          </w:rPr>
          <w:instrText xml:space="preserve"> PAGEREF _Toc280985298 \h </w:instrText>
        </w:r>
        <w:r>
          <w:rPr>
            <w:noProof/>
            <w:webHidden/>
          </w:rPr>
        </w:r>
        <w:r>
          <w:rPr>
            <w:noProof/>
            <w:webHidden/>
          </w:rPr>
          <w:fldChar w:fldCharType="separate"/>
        </w:r>
        <w:r>
          <w:rPr>
            <w:noProof/>
            <w:webHidden/>
          </w:rPr>
          <w:t>1</w:t>
        </w:r>
        <w:r>
          <w:rPr>
            <w:noProof/>
            <w:webHidden/>
          </w:rPr>
          <w:fldChar w:fldCharType="end"/>
        </w:r>
      </w:hyperlink>
    </w:p>
    <w:p w:rsidR="00AD4989" w:rsidRDefault="00AD4989">
      <w:pPr>
        <w:pStyle w:val="TDC2"/>
        <w:tabs>
          <w:tab w:val="right" w:leader="dot" w:pos="8828"/>
        </w:tabs>
        <w:rPr>
          <w:rFonts w:asciiTheme="minorHAnsi" w:eastAsiaTheme="minorEastAsia" w:hAnsiTheme="minorHAnsi" w:cstheme="minorBidi"/>
          <w:noProof/>
          <w:sz w:val="22"/>
          <w:lang w:eastAsia="es-CL"/>
        </w:rPr>
      </w:pPr>
      <w:hyperlink w:anchor="_Toc280985299" w:history="1">
        <w:r w:rsidRPr="00333384">
          <w:rPr>
            <w:rStyle w:val="Hipervnculo"/>
            <w:noProof/>
          </w:rPr>
          <w:t>1.4. Planificación Inicial</w:t>
        </w:r>
        <w:r>
          <w:rPr>
            <w:noProof/>
            <w:webHidden/>
          </w:rPr>
          <w:tab/>
        </w:r>
        <w:r>
          <w:rPr>
            <w:noProof/>
            <w:webHidden/>
          </w:rPr>
          <w:fldChar w:fldCharType="begin"/>
        </w:r>
        <w:r>
          <w:rPr>
            <w:noProof/>
            <w:webHidden/>
          </w:rPr>
          <w:instrText xml:space="preserve"> PAGEREF _Toc280985299 \h </w:instrText>
        </w:r>
        <w:r>
          <w:rPr>
            <w:noProof/>
            <w:webHidden/>
          </w:rPr>
        </w:r>
        <w:r>
          <w:rPr>
            <w:noProof/>
            <w:webHidden/>
          </w:rPr>
          <w:fldChar w:fldCharType="separate"/>
        </w:r>
        <w:r>
          <w:rPr>
            <w:noProof/>
            <w:webHidden/>
          </w:rPr>
          <w:t>1</w:t>
        </w:r>
        <w:r>
          <w:rPr>
            <w:noProof/>
            <w:webHidden/>
          </w:rPr>
          <w:fldChar w:fldCharType="end"/>
        </w:r>
      </w:hyperlink>
    </w:p>
    <w:p w:rsidR="00AD4989" w:rsidRDefault="00AD4989">
      <w:pPr>
        <w:pStyle w:val="TDC1"/>
        <w:rPr>
          <w:rFonts w:asciiTheme="minorHAnsi" w:eastAsiaTheme="minorEastAsia" w:hAnsiTheme="minorHAnsi" w:cstheme="minorBidi"/>
          <w:b w:val="0"/>
          <w:sz w:val="22"/>
          <w:lang w:eastAsia="es-CL"/>
        </w:rPr>
      </w:pPr>
      <w:hyperlink w:anchor="_Toc280985300" w:history="1">
        <w:r w:rsidRPr="00333384">
          <w:rPr>
            <w:rStyle w:val="Hipervnculo"/>
          </w:rPr>
          <w:t>Capítulo 2. Marco Teórico</w:t>
        </w:r>
        <w:r>
          <w:rPr>
            <w:webHidden/>
          </w:rPr>
          <w:tab/>
        </w:r>
        <w:r>
          <w:rPr>
            <w:webHidden/>
          </w:rPr>
          <w:fldChar w:fldCharType="begin"/>
        </w:r>
        <w:r>
          <w:rPr>
            <w:webHidden/>
          </w:rPr>
          <w:instrText xml:space="preserve"> PAGEREF _Toc280985300 \h </w:instrText>
        </w:r>
        <w:r>
          <w:rPr>
            <w:webHidden/>
          </w:rPr>
        </w:r>
        <w:r>
          <w:rPr>
            <w:webHidden/>
          </w:rPr>
          <w:fldChar w:fldCharType="separate"/>
        </w:r>
        <w:r>
          <w:rPr>
            <w:webHidden/>
          </w:rPr>
          <w:t>1</w:t>
        </w:r>
        <w:r>
          <w:rPr>
            <w:webHidden/>
          </w:rPr>
          <w:fldChar w:fldCharType="end"/>
        </w:r>
      </w:hyperlink>
    </w:p>
    <w:p w:rsidR="00AD4989" w:rsidRDefault="00AD4989">
      <w:pPr>
        <w:pStyle w:val="TDC2"/>
        <w:tabs>
          <w:tab w:val="right" w:leader="dot" w:pos="8828"/>
        </w:tabs>
        <w:rPr>
          <w:rFonts w:asciiTheme="minorHAnsi" w:eastAsiaTheme="minorEastAsia" w:hAnsiTheme="minorHAnsi" w:cstheme="minorBidi"/>
          <w:noProof/>
          <w:sz w:val="22"/>
          <w:lang w:eastAsia="es-CL"/>
        </w:rPr>
      </w:pPr>
      <w:hyperlink w:anchor="_Toc280985301" w:history="1">
        <w:r w:rsidRPr="00333384">
          <w:rPr>
            <w:rStyle w:val="Hipervnculo"/>
            <w:noProof/>
          </w:rPr>
          <w:t>2.1.Acceso Multimedia Universal</w:t>
        </w:r>
        <w:r>
          <w:rPr>
            <w:noProof/>
            <w:webHidden/>
          </w:rPr>
          <w:tab/>
        </w:r>
        <w:r>
          <w:rPr>
            <w:noProof/>
            <w:webHidden/>
          </w:rPr>
          <w:fldChar w:fldCharType="begin"/>
        </w:r>
        <w:r>
          <w:rPr>
            <w:noProof/>
            <w:webHidden/>
          </w:rPr>
          <w:instrText xml:space="preserve"> PAGEREF _Toc280985301 \h </w:instrText>
        </w:r>
        <w:r>
          <w:rPr>
            <w:noProof/>
            <w:webHidden/>
          </w:rPr>
        </w:r>
        <w:r>
          <w:rPr>
            <w:noProof/>
            <w:webHidden/>
          </w:rPr>
          <w:fldChar w:fldCharType="separate"/>
        </w:r>
        <w:r>
          <w:rPr>
            <w:noProof/>
            <w:webHidden/>
          </w:rPr>
          <w:t>1</w:t>
        </w:r>
        <w:r>
          <w:rPr>
            <w:noProof/>
            <w:webHidden/>
          </w:rPr>
          <w:fldChar w:fldCharType="end"/>
        </w:r>
      </w:hyperlink>
    </w:p>
    <w:p w:rsidR="00AD4989" w:rsidRDefault="00AD4989">
      <w:pPr>
        <w:pStyle w:val="TDC2"/>
        <w:tabs>
          <w:tab w:val="right" w:leader="dot" w:pos="8828"/>
        </w:tabs>
        <w:rPr>
          <w:rFonts w:asciiTheme="minorHAnsi" w:eastAsiaTheme="minorEastAsia" w:hAnsiTheme="minorHAnsi" w:cstheme="minorBidi"/>
          <w:noProof/>
          <w:sz w:val="22"/>
          <w:lang w:eastAsia="es-CL"/>
        </w:rPr>
      </w:pPr>
      <w:hyperlink w:anchor="_Toc280985302" w:history="1">
        <w:r w:rsidRPr="00333384">
          <w:rPr>
            <w:rStyle w:val="Hipervnculo"/>
            <w:noProof/>
          </w:rPr>
          <w:t>2.2. Protocolo XML orientado a objetos</w:t>
        </w:r>
        <w:r>
          <w:rPr>
            <w:noProof/>
            <w:webHidden/>
          </w:rPr>
          <w:tab/>
        </w:r>
        <w:r>
          <w:rPr>
            <w:noProof/>
            <w:webHidden/>
          </w:rPr>
          <w:fldChar w:fldCharType="begin"/>
        </w:r>
        <w:r>
          <w:rPr>
            <w:noProof/>
            <w:webHidden/>
          </w:rPr>
          <w:instrText xml:space="preserve"> PAGEREF _Toc280985302 \h </w:instrText>
        </w:r>
        <w:r>
          <w:rPr>
            <w:noProof/>
            <w:webHidden/>
          </w:rPr>
        </w:r>
        <w:r>
          <w:rPr>
            <w:noProof/>
            <w:webHidden/>
          </w:rPr>
          <w:fldChar w:fldCharType="separate"/>
        </w:r>
        <w:r>
          <w:rPr>
            <w:noProof/>
            <w:webHidden/>
          </w:rPr>
          <w:t>1</w:t>
        </w:r>
        <w:r>
          <w:rPr>
            <w:noProof/>
            <w:webHidden/>
          </w:rPr>
          <w:fldChar w:fldCharType="end"/>
        </w:r>
      </w:hyperlink>
    </w:p>
    <w:p w:rsidR="00AD4989" w:rsidRDefault="00AD4989">
      <w:pPr>
        <w:pStyle w:val="TDC3"/>
        <w:tabs>
          <w:tab w:val="right" w:leader="dot" w:pos="8828"/>
        </w:tabs>
        <w:rPr>
          <w:rFonts w:asciiTheme="minorHAnsi" w:eastAsiaTheme="minorEastAsia" w:hAnsiTheme="minorHAnsi" w:cstheme="minorBidi"/>
          <w:noProof/>
          <w:sz w:val="22"/>
        </w:rPr>
      </w:pPr>
      <w:hyperlink w:anchor="_Toc280985303" w:history="1">
        <w:r w:rsidRPr="00333384">
          <w:rPr>
            <w:rStyle w:val="Hipervnculo"/>
            <w:noProof/>
          </w:rPr>
          <w:t>2.2.1. SOAP</w:t>
        </w:r>
        <w:r>
          <w:rPr>
            <w:noProof/>
            <w:webHidden/>
          </w:rPr>
          <w:tab/>
        </w:r>
        <w:r>
          <w:rPr>
            <w:noProof/>
            <w:webHidden/>
          </w:rPr>
          <w:fldChar w:fldCharType="begin"/>
        </w:r>
        <w:r>
          <w:rPr>
            <w:noProof/>
            <w:webHidden/>
          </w:rPr>
          <w:instrText xml:space="preserve"> PAGEREF _Toc280985303 \h </w:instrText>
        </w:r>
        <w:r>
          <w:rPr>
            <w:noProof/>
            <w:webHidden/>
          </w:rPr>
        </w:r>
        <w:r>
          <w:rPr>
            <w:noProof/>
            <w:webHidden/>
          </w:rPr>
          <w:fldChar w:fldCharType="separate"/>
        </w:r>
        <w:r>
          <w:rPr>
            <w:noProof/>
            <w:webHidden/>
          </w:rPr>
          <w:t>1</w:t>
        </w:r>
        <w:r>
          <w:rPr>
            <w:noProof/>
            <w:webHidden/>
          </w:rPr>
          <w:fldChar w:fldCharType="end"/>
        </w:r>
      </w:hyperlink>
    </w:p>
    <w:p w:rsidR="00AD4989" w:rsidRDefault="00AD4989">
      <w:pPr>
        <w:pStyle w:val="TDC3"/>
        <w:tabs>
          <w:tab w:val="right" w:leader="dot" w:pos="8828"/>
        </w:tabs>
        <w:rPr>
          <w:rFonts w:asciiTheme="minorHAnsi" w:eastAsiaTheme="minorEastAsia" w:hAnsiTheme="minorHAnsi" w:cstheme="minorBidi"/>
          <w:noProof/>
          <w:sz w:val="22"/>
        </w:rPr>
      </w:pPr>
      <w:hyperlink w:anchor="_Toc280985304" w:history="1">
        <w:r w:rsidRPr="00333384">
          <w:rPr>
            <w:rStyle w:val="Hipervnculo"/>
            <w:noProof/>
          </w:rPr>
          <w:t>2.2.2. REST</w:t>
        </w:r>
        <w:r>
          <w:rPr>
            <w:noProof/>
            <w:webHidden/>
          </w:rPr>
          <w:tab/>
        </w:r>
        <w:r>
          <w:rPr>
            <w:noProof/>
            <w:webHidden/>
          </w:rPr>
          <w:fldChar w:fldCharType="begin"/>
        </w:r>
        <w:r>
          <w:rPr>
            <w:noProof/>
            <w:webHidden/>
          </w:rPr>
          <w:instrText xml:space="preserve"> PAGEREF _Toc280985304 \h </w:instrText>
        </w:r>
        <w:r>
          <w:rPr>
            <w:noProof/>
            <w:webHidden/>
          </w:rPr>
        </w:r>
        <w:r>
          <w:rPr>
            <w:noProof/>
            <w:webHidden/>
          </w:rPr>
          <w:fldChar w:fldCharType="separate"/>
        </w:r>
        <w:r>
          <w:rPr>
            <w:noProof/>
            <w:webHidden/>
          </w:rPr>
          <w:t>1</w:t>
        </w:r>
        <w:r>
          <w:rPr>
            <w:noProof/>
            <w:webHidden/>
          </w:rPr>
          <w:fldChar w:fldCharType="end"/>
        </w:r>
      </w:hyperlink>
    </w:p>
    <w:p w:rsidR="00AD4989" w:rsidRDefault="00AD4989">
      <w:pPr>
        <w:pStyle w:val="TDC3"/>
        <w:tabs>
          <w:tab w:val="right" w:leader="dot" w:pos="8828"/>
        </w:tabs>
        <w:rPr>
          <w:rFonts w:asciiTheme="minorHAnsi" w:eastAsiaTheme="minorEastAsia" w:hAnsiTheme="minorHAnsi" w:cstheme="minorBidi"/>
          <w:noProof/>
          <w:sz w:val="22"/>
        </w:rPr>
      </w:pPr>
      <w:hyperlink w:anchor="_Toc280985305" w:history="1">
        <w:r w:rsidRPr="00333384">
          <w:rPr>
            <w:rStyle w:val="Hipervnculo"/>
            <w:noProof/>
          </w:rPr>
          <w:t>2.2.3. RSS</w:t>
        </w:r>
        <w:r>
          <w:rPr>
            <w:noProof/>
            <w:webHidden/>
          </w:rPr>
          <w:tab/>
        </w:r>
        <w:r>
          <w:rPr>
            <w:noProof/>
            <w:webHidden/>
          </w:rPr>
          <w:fldChar w:fldCharType="begin"/>
        </w:r>
        <w:r>
          <w:rPr>
            <w:noProof/>
            <w:webHidden/>
          </w:rPr>
          <w:instrText xml:space="preserve"> PAGEREF _Toc280985305 \h </w:instrText>
        </w:r>
        <w:r>
          <w:rPr>
            <w:noProof/>
            <w:webHidden/>
          </w:rPr>
        </w:r>
        <w:r>
          <w:rPr>
            <w:noProof/>
            <w:webHidden/>
          </w:rPr>
          <w:fldChar w:fldCharType="separate"/>
        </w:r>
        <w:r>
          <w:rPr>
            <w:noProof/>
            <w:webHidden/>
          </w:rPr>
          <w:t>1</w:t>
        </w:r>
        <w:r>
          <w:rPr>
            <w:noProof/>
            <w:webHidden/>
          </w:rPr>
          <w:fldChar w:fldCharType="end"/>
        </w:r>
      </w:hyperlink>
    </w:p>
    <w:p w:rsidR="00AD4989" w:rsidRDefault="00AD4989">
      <w:pPr>
        <w:pStyle w:val="TDC3"/>
        <w:tabs>
          <w:tab w:val="right" w:leader="dot" w:pos="8828"/>
        </w:tabs>
        <w:rPr>
          <w:rFonts w:asciiTheme="minorHAnsi" w:eastAsiaTheme="minorEastAsia" w:hAnsiTheme="minorHAnsi" w:cstheme="minorBidi"/>
          <w:noProof/>
          <w:sz w:val="22"/>
        </w:rPr>
      </w:pPr>
      <w:hyperlink w:anchor="_Toc280985306" w:history="1">
        <w:r w:rsidRPr="00333384">
          <w:rPr>
            <w:rStyle w:val="Hipervnculo"/>
            <w:noProof/>
          </w:rPr>
          <w:t>2.2.4. XML Orientado a MVC</w:t>
        </w:r>
        <w:r>
          <w:rPr>
            <w:noProof/>
            <w:webHidden/>
          </w:rPr>
          <w:tab/>
        </w:r>
        <w:r>
          <w:rPr>
            <w:noProof/>
            <w:webHidden/>
          </w:rPr>
          <w:fldChar w:fldCharType="begin"/>
        </w:r>
        <w:r>
          <w:rPr>
            <w:noProof/>
            <w:webHidden/>
          </w:rPr>
          <w:instrText xml:space="preserve"> PAGEREF _Toc280985306 \h </w:instrText>
        </w:r>
        <w:r>
          <w:rPr>
            <w:noProof/>
            <w:webHidden/>
          </w:rPr>
        </w:r>
        <w:r>
          <w:rPr>
            <w:noProof/>
            <w:webHidden/>
          </w:rPr>
          <w:fldChar w:fldCharType="separate"/>
        </w:r>
        <w:r>
          <w:rPr>
            <w:noProof/>
            <w:webHidden/>
          </w:rPr>
          <w:t>1</w:t>
        </w:r>
        <w:r>
          <w:rPr>
            <w:noProof/>
            <w:webHidden/>
          </w:rPr>
          <w:fldChar w:fldCharType="end"/>
        </w:r>
      </w:hyperlink>
    </w:p>
    <w:p w:rsidR="00AD4989" w:rsidRDefault="00AD4989">
      <w:pPr>
        <w:pStyle w:val="TDC3"/>
        <w:tabs>
          <w:tab w:val="right" w:leader="dot" w:pos="8828"/>
        </w:tabs>
        <w:rPr>
          <w:rFonts w:asciiTheme="minorHAnsi" w:eastAsiaTheme="minorEastAsia" w:hAnsiTheme="minorHAnsi" w:cstheme="minorBidi"/>
          <w:noProof/>
          <w:sz w:val="22"/>
        </w:rPr>
      </w:pPr>
      <w:hyperlink w:anchor="_Toc280985307" w:history="1">
        <w:r w:rsidRPr="00333384">
          <w:rPr>
            <w:rStyle w:val="Hipervnculo"/>
            <w:noProof/>
          </w:rPr>
          <w:t>2.3.1.Servidor  Web</w:t>
        </w:r>
        <w:r>
          <w:rPr>
            <w:noProof/>
            <w:webHidden/>
          </w:rPr>
          <w:tab/>
        </w:r>
        <w:r>
          <w:rPr>
            <w:noProof/>
            <w:webHidden/>
          </w:rPr>
          <w:fldChar w:fldCharType="begin"/>
        </w:r>
        <w:r>
          <w:rPr>
            <w:noProof/>
            <w:webHidden/>
          </w:rPr>
          <w:instrText xml:space="preserve"> PAGEREF _Toc280985307 \h </w:instrText>
        </w:r>
        <w:r>
          <w:rPr>
            <w:noProof/>
            <w:webHidden/>
          </w:rPr>
        </w:r>
        <w:r>
          <w:rPr>
            <w:noProof/>
            <w:webHidden/>
          </w:rPr>
          <w:fldChar w:fldCharType="separate"/>
        </w:r>
        <w:r>
          <w:rPr>
            <w:noProof/>
            <w:webHidden/>
          </w:rPr>
          <w:t>1</w:t>
        </w:r>
        <w:r>
          <w:rPr>
            <w:noProof/>
            <w:webHidden/>
          </w:rPr>
          <w:fldChar w:fldCharType="end"/>
        </w:r>
      </w:hyperlink>
    </w:p>
    <w:p w:rsidR="00AD4989" w:rsidRDefault="00AD4989">
      <w:pPr>
        <w:pStyle w:val="TDC3"/>
        <w:tabs>
          <w:tab w:val="right" w:leader="dot" w:pos="8828"/>
        </w:tabs>
        <w:rPr>
          <w:rFonts w:asciiTheme="minorHAnsi" w:eastAsiaTheme="minorEastAsia" w:hAnsiTheme="minorHAnsi" w:cstheme="minorBidi"/>
          <w:noProof/>
          <w:sz w:val="22"/>
        </w:rPr>
      </w:pPr>
      <w:hyperlink w:anchor="_Toc280985308" w:history="1">
        <w:r w:rsidRPr="00333384">
          <w:rPr>
            <w:rStyle w:val="Hipervnculo"/>
            <w:noProof/>
            <w:lang w:val="es-ES"/>
          </w:rPr>
          <w:t>2.3.2. Stream</w:t>
        </w:r>
        <w:r>
          <w:rPr>
            <w:noProof/>
            <w:webHidden/>
          </w:rPr>
          <w:tab/>
        </w:r>
        <w:r>
          <w:rPr>
            <w:noProof/>
            <w:webHidden/>
          </w:rPr>
          <w:fldChar w:fldCharType="begin"/>
        </w:r>
        <w:r>
          <w:rPr>
            <w:noProof/>
            <w:webHidden/>
          </w:rPr>
          <w:instrText xml:space="preserve"> PAGEREF _Toc280985308 \h </w:instrText>
        </w:r>
        <w:r>
          <w:rPr>
            <w:noProof/>
            <w:webHidden/>
          </w:rPr>
        </w:r>
        <w:r>
          <w:rPr>
            <w:noProof/>
            <w:webHidden/>
          </w:rPr>
          <w:fldChar w:fldCharType="separate"/>
        </w:r>
        <w:r>
          <w:rPr>
            <w:noProof/>
            <w:webHidden/>
          </w:rPr>
          <w:t>1</w:t>
        </w:r>
        <w:r>
          <w:rPr>
            <w:noProof/>
            <w:webHidden/>
          </w:rPr>
          <w:fldChar w:fldCharType="end"/>
        </w:r>
      </w:hyperlink>
    </w:p>
    <w:p w:rsidR="00AD4989" w:rsidRDefault="00AD4989">
      <w:pPr>
        <w:pStyle w:val="TDC3"/>
        <w:tabs>
          <w:tab w:val="right" w:leader="dot" w:pos="8828"/>
        </w:tabs>
        <w:rPr>
          <w:rFonts w:asciiTheme="minorHAnsi" w:eastAsiaTheme="minorEastAsia" w:hAnsiTheme="minorHAnsi" w:cstheme="minorBidi"/>
          <w:noProof/>
          <w:sz w:val="22"/>
        </w:rPr>
      </w:pPr>
      <w:hyperlink w:anchor="_Toc280985309" w:history="1">
        <w:r w:rsidRPr="00333384">
          <w:rPr>
            <w:rStyle w:val="Hipervnculo"/>
            <w:noProof/>
            <w:lang w:val="es-ES"/>
          </w:rPr>
          <w:t>2.3.2.1. HTTP Delivery</w:t>
        </w:r>
        <w:r>
          <w:rPr>
            <w:noProof/>
            <w:webHidden/>
          </w:rPr>
          <w:tab/>
        </w:r>
        <w:r>
          <w:rPr>
            <w:noProof/>
            <w:webHidden/>
          </w:rPr>
          <w:fldChar w:fldCharType="begin"/>
        </w:r>
        <w:r>
          <w:rPr>
            <w:noProof/>
            <w:webHidden/>
          </w:rPr>
          <w:instrText xml:space="preserve"> PAGEREF _Toc280985309 \h </w:instrText>
        </w:r>
        <w:r>
          <w:rPr>
            <w:noProof/>
            <w:webHidden/>
          </w:rPr>
        </w:r>
        <w:r>
          <w:rPr>
            <w:noProof/>
            <w:webHidden/>
          </w:rPr>
          <w:fldChar w:fldCharType="separate"/>
        </w:r>
        <w:r>
          <w:rPr>
            <w:noProof/>
            <w:webHidden/>
          </w:rPr>
          <w:t>1</w:t>
        </w:r>
        <w:r>
          <w:rPr>
            <w:noProof/>
            <w:webHidden/>
          </w:rPr>
          <w:fldChar w:fldCharType="end"/>
        </w:r>
      </w:hyperlink>
    </w:p>
    <w:p w:rsidR="00AD4989" w:rsidRDefault="00AD4989">
      <w:pPr>
        <w:pStyle w:val="TDC3"/>
        <w:tabs>
          <w:tab w:val="right" w:leader="dot" w:pos="8828"/>
        </w:tabs>
        <w:rPr>
          <w:rFonts w:asciiTheme="minorHAnsi" w:eastAsiaTheme="minorEastAsia" w:hAnsiTheme="minorHAnsi" w:cstheme="minorBidi"/>
          <w:noProof/>
          <w:sz w:val="22"/>
        </w:rPr>
      </w:pPr>
      <w:hyperlink w:anchor="_Toc280985310" w:history="1">
        <w:r w:rsidRPr="00333384">
          <w:rPr>
            <w:rStyle w:val="Hipervnculo"/>
            <w:noProof/>
          </w:rPr>
          <w:t>2.3.2.2.Streaming</w:t>
        </w:r>
        <w:r>
          <w:rPr>
            <w:noProof/>
            <w:webHidden/>
          </w:rPr>
          <w:tab/>
        </w:r>
        <w:r>
          <w:rPr>
            <w:noProof/>
            <w:webHidden/>
          </w:rPr>
          <w:fldChar w:fldCharType="begin"/>
        </w:r>
        <w:r>
          <w:rPr>
            <w:noProof/>
            <w:webHidden/>
          </w:rPr>
          <w:instrText xml:space="preserve"> PAGEREF _Toc280985310 \h </w:instrText>
        </w:r>
        <w:r>
          <w:rPr>
            <w:noProof/>
            <w:webHidden/>
          </w:rPr>
        </w:r>
        <w:r>
          <w:rPr>
            <w:noProof/>
            <w:webHidden/>
          </w:rPr>
          <w:fldChar w:fldCharType="separate"/>
        </w:r>
        <w:r>
          <w:rPr>
            <w:noProof/>
            <w:webHidden/>
          </w:rPr>
          <w:t>1</w:t>
        </w:r>
        <w:r>
          <w:rPr>
            <w:noProof/>
            <w:webHidden/>
          </w:rPr>
          <w:fldChar w:fldCharType="end"/>
        </w:r>
      </w:hyperlink>
    </w:p>
    <w:p w:rsidR="00AD4989" w:rsidRDefault="00AD4989">
      <w:pPr>
        <w:pStyle w:val="TDC3"/>
        <w:tabs>
          <w:tab w:val="right" w:leader="dot" w:pos="8828"/>
        </w:tabs>
        <w:rPr>
          <w:rFonts w:asciiTheme="minorHAnsi" w:eastAsiaTheme="minorEastAsia" w:hAnsiTheme="minorHAnsi" w:cstheme="minorBidi"/>
          <w:noProof/>
          <w:sz w:val="22"/>
        </w:rPr>
      </w:pPr>
      <w:hyperlink w:anchor="_Toc280985311" w:history="1">
        <w:r w:rsidRPr="00333384">
          <w:rPr>
            <w:rStyle w:val="Hipervnculo"/>
            <w:noProof/>
            <w:lang w:val="es-ES"/>
          </w:rPr>
          <w:t>2.3.2.3. Media Streaming</w:t>
        </w:r>
        <w:r>
          <w:rPr>
            <w:noProof/>
            <w:webHidden/>
          </w:rPr>
          <w:tab/>
        </w:r>
        <w:r>
          <w:rPr>
            <w:noProof/>
            <w:webHidden/>
          </w:rPr>
          <w:fldChar w:fldCharType="begin"/>
        </w:r>
        <w:r>
          <w:rPr>
            <w:noProof/>
            <w:webHidden/>
          </w:rPr>
          <w:instrText xml:space="preserve"> PAGEREF _Toc280985311 \h </w:instrText>
        </w:r>
        <w:r>
          <w:rPr>
            <w:noProof/>
            <w:webHidden/>
          </w:rPr>
        </w:r>
        <w:r>
          <w:rPr>
            <w:noProof/>
            <w:webHidden/>
          </w:rPr>
          <w:fldChar w:fldCharType="separate"/>
        </w:r>
        <w:r>
          <w:rPr>
            <w:noProof/>
            <w:webHidden/>
          </w:rPr>
          <w:t>1</w:t>
        </w:r>
        <w:r>
          <w:rPr>
            <w:noProof/>
            <w:webHidden/>
          </w:rPr>
          <w:fldChar w:fldCharType="end"/>
        </w:r>
      </w:hyperlink>
    </w:p>
    <w:p w:rsidR="00AD4989" w:rsidRDefault="00AD4989">
      <w:pPr>
        <w:pStyle w:val="TDC2"/>
        <w:tabs>
          <w:tab w:val="right" w:leader="dot" w:pos="8828"/>
        </w:tabs>
        <w:rPr>
          <w:rFonts w:asciiTheme="minorHAnsi" w:eastAsiaTheme="minorEastAsia" w:hAnsiTheme="minorHAnsi" w:cstheme="minorBidi"/>
          <w:noProof/>
          <w:sz w:val="22"/>
          <w:lang w:eastAsia="es-CL"/>
        </w:rPr>
      </w:pPr>
      <w:hyperlink w:anchor="_Toc280985312" w:history="1">
        <w:r w:rsidRPr="00333384">
          <w:rPr>
            <w:rStyle w:val="Hipervnculo"/>
            <w:noProof/>
          </w:rPr>
          <w:t>2.4.Codecs de Video</w:t>
        </w:r>
        <w:r>
          <w:rPr>
            <w:noProof/>
            <w:webHidden/>
          </w:rPr>
          <w:tab/>
        </w:r>
        <w:r>
          <w:rPr>
            <w:noProof/>
            <w:webHidden/>
          </w:rPr>
          <w:fldChar w:fldCharType="begin"/>
        </w:r>
        <w:r>
          <w:rPr>
            <w:noProof/>
            <w:webHidden/>
          </w:rPr>
          <w:instrText xml:space="preserve"> PAGEREF _Toc280985312 \h </w:instrText>
        </w:r>
        <w:r>
          <w:rPr>
            <w:noProof/>
            <w:webHidden/>
          </w:rPr>
        </w:r>
        <w:r>
          <w:rPr>
            <w:noProof/>
            <w:webHidden/>
          </w:rPr>
          <w:fldChar w:fldCharType="separate"/>
        </w:r>
        <w:r>
          <w:rPr>
            <w:noProof/>
            <w:webHidden/>
          </w:rPr>
          <w:t>1</w:t>
        </w:r>
        <w:r>
          <w:rPr>
            <w:noProof/>
            <w:webHidden/>
          </w:rPr>
          <w:fldChar w:fldCharType="end"/>
        </w:r>
      </w:hyperlink>
    </w:p>
    <w:p w:rsidR="00AD4989" w:rsidRDefault="00AD4989">
      <w:pPr>
        <w:pStyle w:val="TDC3"/>
        <w:tabs>
          <w:tab w:val="right" w:leader="dot" w:pos="8828"/>
        </w:tabs>
        <w:rPr>
          <w:rFonts w:asciiTheme="minorHAnsi" w:eastAsiaTheme="minorEastAsia" w:hAnsiTheme="minorHAnsi" w:cstheme="minorBidi"/>
          <w:noProof/>
          <w:sz w:val="22"/>
        </w:rPr>
      </w:pPr>
      <w:hyperlink w:anchor="_Toc280985313" w:history="1">
        <w:r w:rsidRPr="00333384">
          <w:rPr>
            <w:rStyle w:val="Hipervnculo"/>
            <w:noProof/>
            <w:lang w:val="es-ES"/>
          </w:rPr>
          <w:t>2.4.1. H263 Sorenson</w:t>
        </w:r>
        <w:r>
          <w:rPr>
            <w:noProof/>
            <w:webHidden/>
          </w:rPr>
          <w:tab/>
        </w:r>
        <w:r>
          <w:rPr>
            <w:noProof/>
            <w:webHidden/>
          </w:rPr>
          <w:fldChar w:fldCharType="begin"/>
        </w:r>
        <w:r>
          <w:rPr>
            <w:noProof/>
            <w:webHidden/>
          </w:rPr>
          <w:instrText xml:space="preserve"> PAGEREF _Toc280985313 \h </w:instrText>
        </w:r>
        <w:r>
          <w:rPr>
            <w:noProof/>
            <w:webHidden/>
          </w:rPr>
        </w:r>
        <w:r>
          <w:rPr>
            <w:noProof/>
            <w:webHidden/>
          </w:rPr>
          <w:fldChar w:fldCharType="separate"/>
        </w:r>
        <w:r>
          <w:rPr>
            <w:noProof/>
            <w:webHidden/>
          </w:rPr>
          <w:t>1</w:t>
        </w:r>
        <w:r>
          <w:rPr>
            <w:noProof/>
            <w:webHidden/>
          </w:rPr>
          <w:fldChar w:fldCharType="end"/>
        </w:r>
      </w:hyperlink>
    </w:p>
    <w:p w:rsidR="00AD4989" w:rsidRDefault="00AD4989">
      <w:pPr>
        <w:pStyle w:val="TDC3"/>
        <w:tabs>
          <w:tab w:val="right" w:leader="dot" w:pos="8828"/>
        </w:tabs>
        <w:rPr>
          <w:rFonts w:asciiTheme="minorHAnsi" w:eastAsiaTheme="minorEastAsia" w:hAnsiTheme="minorHAnsi" w:cstheme="minorBidi"/>
          <w:noProof/>
          <w:sz w:val="22"/>
        </w:rPr>
      </w:pPr>
      <w:hyperlink w:anchor="_Toc280985314" w:history="1">
        <w:r w:rsidRPr="00333384">
          <w:rPr>
            <w:rStyle w:val="Hipervnculo"/>
            <w:noProof/>
          </w:rPr>
          <w:t>2.4.2. H264 Mpeg-4 Parte 10</w:t>
        </w:r>
        <w:r>
          <w:rPr>
            <w:noProof/>
            <w:webHidden/>
          </w:rPr>
          <w:tab/>
        </w:r>
        <w:r>
          <w:rPr>
            <w:noProof/>
            <w:webHidden/>
          </w:rPr>
          <w:fldChar w:fldCharType="begin"/>
        </w:r>
        <w:r>
          <w:rPr>
            <w:noProof/>
            <w:webHidden/>
          </w:rPr>
          <w:instrText xml:space="preserve"> PAGEREF _Toc280985314 \h </w:instrText>
        </w:r>
        <w:r>
          <w:rPr>
            <w:noProof/>
            <w:webHidden/>
          </w:rPr>
        </w:r>
        <w:r>
          <w:rPr>
            <w:noProof/>
            <w:webHidden/>
          </w:rPr>
          <w:fldChar w:fldCharType="separate"/>
        </w:r>
        <w:r>
          <w:rPr>
            <w:noProof/>
            <w:webHidden/>
          </w:rPr>
          <w:t>1</w:t>
        </w:r>
        <w:r>
          <w:rPr>
            <w:noProof/>
            <w:webHidden/>
          </w:rPr>
          <w:fldChar w:fldCharType="end"/>
        </w:r>
      </w:hyperlink>
    </w:p>
    <w:p w:rsidR="00AD4989" w:rsidRDefault="00AD4989">
      <w:pPr>
        <w:pStyle w:val="TDC3"/>
        <w:tabs>
          <w:tab w:val="right" w:leader="dot" w:pos="8828"/>
        </w:tabs>
        <w:rPr>
          <w:rFonts w:asciiTheme="minorHAnsi" w:eastAsiaTheme="minorEastAsia" w:hAnsiTheme="minorHAnsi" w:cstheme="minorBidi"/>
          <w:noProof/>
          <w:sz w:val="22"/>
        </w:rPr>
      </w:pPr>
      <w:hyperlink w:anchor="_Toc280985315" w:history="1">
        <w:r w:rsidRPr="00333384">
          <w:rPr>
            <w:rStyle w:val="Hipervnculo"/>
            <w:noProof/>
          </w:rPr>
          <w:t>2.4.4. OGG Theora</w:t>
        </w:r>
        <w:r>
          <w:rPr>
            <w:noProof/>
            <w:webHidden/>
          </w:rPr>
          <w:tab/>
        </w:r>
        <w:r>
          <w:rPr>
            <w:noProof/>
            <w:webHidden/>
          </w:rPr>
          <w:fldChar w:fldCharType="begin"/>
        </w:r>
        <w:r>
          <w:rPr>
            <w:noProof/>
            <w:webHidden/>
          </w:rPr>
          <w:instrText xml:space="preserve"> PAGEREF _Toc280985315 \h </w:instrText>
        </w:r>
        <w:r>
          <w:rPr>
            <w:noProof/>
            <w:webHidden/>
          </w:rPr>
        </w:r>
        <w:r>
          <w:rPr>
            <w:noProof/>
            <w:webHidden/>
          </w:rPr>
          <w:fldChar w:fldCharType="separate"/>
        </w:r>
        <w:r>
          <w:rPr>
            <w:noProof/>
            <w:webHidden/>
          </w:rPr>
          <w:t>1</w:t>
        </w:r>
        <w:r>
          <w:rPr>
            <w:noProof/>
            <w:webHidden/>
          </w:rPr>
          <w:fldChar w:fldCharType="end"/>
        </w:r>
      </w:hyperlink>
    </w:p>
    <w:p w:rsidR="00AD4989" w:rsidRDefault="00AD4989">
      <w:pPr>
        <w:pStyle w:val="TDC3"/>
        <w:tabs>
          <w:tab w:val="right" w:leader="dot" w:pos="8828"/>
        </w:tabs>
        <w:rPr>
          <w:rFonts w:asciiTheme="minorHAnsi" w:eastAsiaTheme="minorEastAsia" w:hAnsiTheme="minorHAnsi" w:cstheme="minorBidi"/>
          <w:noProof/>
          <w:sz w:val="22"/>
        </w:rPr>
      </w:pPr>
      <w:hyperlink w:anchor="_Toc280985316" w:history="1">
        <w:r w:rsidRPr="00333384">
          <w:rPr>
            <w:rStyle w:val="Hipervnculo"/>
            <w:noProof/>
            <w:lang w:val="es-ES"/>
          </w:rPr>
          <w:t>2.4.5. MPEG-4</w:t>
        </w:r>
        <w:r>
          <w:rPr>
            <w:noProof/>
            <w:webHidden/>
          </w:rPr>
          <w:tab/>
        </w:r>
        <w:r>
          <w:rPr>
            <w:noProof/>
            <w:webHidden/>
          </w:rPr>
          <w:fldChar w:fldCharType="begin"/>
        </w:r>
        <w:r>
          <w:rPr>
            <w:noProof/>
            <w:webHidden/>
          </w:rPr>
          <w:instrText xml:space="preserve"> PAGEREF _Toc280985316 \h </w:instrText>
        </w:r>
        <w:r>
          <w:rPr>
            <w:noProof/>
            <w:webHidden/>
          </w:rPr>
        </w:r>
        <w:r>
          <w:rPr>
            <w:noProof/>
            <w:webHidden/>
          </w:rPr>
          <w:fldChar w:fldCharType="separate"/>
        </w:r>
        <w:r>
          <w:rPr>
            <w:noProof/>
            <w:webHidden/>
          </w:rPr>
          <w:t>1</w:t>
        </w:r>
        <w:r>
          <w:rPr>
            <w:noProof/>
            <w:webHidden/>
          </w:rPr>
          <w:fldChar w:fldCharType="end"/>
        </w:r>
      </w:hyperlink>
    </w:p>
    <w:p w:rsidR="00AD4989" w:rsidRDefault="00AD4989">
      <w:pPr>
        <w:pStyle w:val="TDC3"/>
        <w:tabs>
          <w:tab w:val="right" w:leader="dot" w:pos="8828"/>
        </w:tabs>
        <w:rPr>
          <w:rFonts w:asciiTheme="minorHAnsi" w:eastAsiaTheme="minorEastAsia" w:hAnsiTheme="minorHAnsi" w:cstheme="minorBidi"/>
          <w:noProof/>
          <w:sz w:val="22"/>
        </w:rPr>
      </w:pPr>
      <w:hyperlink w:anchor="_Toc280985317" w:history="1">
        <w:r w:rsidRPr="00333384">
          <w:rPr>
            <w:rStyle w:val="Hipervnculo"/>
            <w:noProof/>
            <w:lang w:val="es-ES"/>
          </w:rPr>
          <w:t>2.4.6. WMV</w:t>
        </w:r>
        <w:r>
          <w:rPr>
            <w:noProof/>
            <w:webHidden/>
          </w:rPr>
          <w:tab/>
        </w:r>
        <w:r>
          <w:rPr>
            <w:noProof/>
            <w:webHidden/>
          </w:rPr>
          <w:fldChar w:fldCharType="begin"/>
        </w:r>
        <w:r>
          <w:rPr>
            <w:noProof/>
            <w:webHidden/>
          </w:rPr>
          <w:instrText xml:space="preserve"> PAGEREF _Toc280985317 \h </w:instrText>
        </w:r>
        <w:r>
          <w:rPr>
            <w:noProof/>
            <w:webHidden/>
          </w:rPr>
        </w:r>
        <w:r>
          <w:rPr>
            <w:noProof/>
            <w:webHidden/>
          </w:rPr>
          <w:fldChar w:fldCharType="separate"/>
        </w:r>
        <w:r>
          <w:rPr>
            <w:noProof/>
            <w:webHidden/>
          </w:rPr>
          <w:t>1</w:t>
        </w:r>
        <w:r>
          <w:rPr>
            <w:noProof/>
            <w:webHidden/>
          </w:rPr>
          <w:fldChar w:fldCharType="end"/>
        </w:r>
      </w:hyperlink>
    </w:p>
    <w:p w:rsidR="00AD4989" w:rsidRDefault="00AD4989">
      <w:pPr>
        <w:pStyle w:val="TDC3"/>
        <w:tabs>
          <w:tab w:val="right" w:leader="dot" w:pos="8828"/>
        </w:tabs>
        <w:rPr>
          <w:rFonts w:asciiTheme="minorHAnsi" w:eastAsiaTheme="minorEastAsia" w:hAnsiTheme="minorHAnsi" w:cstheme="minorBidi"/>
          <w:noProof/>
          <w:sz w:val="22"/>
        </w:rPr>
      </w:pPr>
      <w:hyperlink w:anchor="_Toc280985318" w:history="1">
        <w:r w:rsidRPr="00333384">
          <w:rPr>
            <w:rStyle w:val="Hipervnculo"/>
            <w:noProof/>
          </w:rPr>
          <w:t>2.4.8. 3GP</w:t>
        </w:r>
        <w:r>
          <w:rPr>
            <w:noProof/>
            <w:webHidden/>
          </w:rPr>
          <w:tab/>
        </w:r>
        <w:r>
          <w:rPr>
            <w:noProof/>
            <w:webHidden/>
          </w:rPr>
          <w:fldChar w:fldCharType="begin"/>
        </w:r>
        <w:r>
          <w:rPr>
            <w:noProof/>
            <w:webHidden/>
          </w:rPr>
          <w:instrText xml:space="preserve"> PAGEREF _Toc280985318 \h </w:instrText>
        </w:r>
        <w:r>
          <w:rPr>
            <w:noProof/>
            <w:webHidden/>
          </w:rPr>
        </w:r>
        <w:r>
          <w:rPr>
            <w:noProof/>
            <w:webHidden/>
          </w:rPr>
          <w:fldChar w:fldCharType="separate"/>
        </w:r>
        <w:r>
          <w:rPr>
            <w:noProof/>
            <w:webHidden/>
          </w:rPr>
          <w:t>1</w:t>
        </w:r>
        <w:r>
          <w:rPr>
            <w:noProof/>
            <w:webHidden/>
          </w:rPr>
          <w:fldChar w:fldCharType="end"/>
        </w:r>
      </w:hyperlink>
    </w:p>
    <w:p w:rsidR="00AD4989" w:rsidRDefault="00AD4989">
      <w:pPr>
        <w:pStyle w:val="TDC3"/>
        <w:tabs>
          <w:tab w:val="right" w:leader="dot" w:pos="8828"/>
        </w:tabs>
        <w:rPr>
          <w:rFonts w:asciiTheme="minorHAnsi" w:eastAsiaTheme="minorEastAsia" w:hAnsiTheme="minorHAnsi" w:cstheme="minorBidi"/>
          <w:noProof/>
          <w:sz w:val="22"/>
        </w:rPr>
      </w:pPr>
      <w:hyperlink w:anchor="_Toc280985319" w:history="1">
        <w:r w:rsidRPr="00333384">
          <w:rPr>
            <w:rStyle w:val="Hipervnculo"/>
            <w:noProof/>
          </w:rPr>
          <w:t>2.4.9. WEBM</w:t>
        </w:r>
        <w:r>
          <w:rPr>
            <w:noProof/>
            <w:webHidden/>
          </w:rPr>
          <w:tab/>
        </w:r>
        <w:r>
          <w:rPr>
            <w:noProof/>
            <w:webHidden/>
          </w:rPr>
          <w:fldChar w:fldCharType="begin"/>
        </w:r>
        <w:r>
          <w:rPr>
            <w:noProof/>
            <w:webHidden/>
          </w:rPr>
          <w:instrText xml:space="preserve"> PAGEREF _Toc280985319 \h </w:instrText>
        </w:r>
        <w:r>
          <w:rPr>
            <w:noProof/>
            <w:webHidden/>
          </w:rPr>
        </w:r>
        <w:r>
          <w:rPr>
            <w:noProof/>
            <w:webHidden/>
          </w:rPr>
          <w:fldChar w:fldCharType="separate"/>
        </w:r>
        <w:r>
          <w:rPr>
            <w:noProof/>
            <w:webHidden/>
          </w:rPr>
          <w:t>1</w:t>
        </w:r>
        <w:r>
          <w:rPr>
            <w:noProof/>
            <w:webHidden/>
          </w:rPr>
          <w:fldChar w:fldCharType="end"/>
        </w:r>
      </w:hyperlink>
    </w:p>
    <w:p w:rsidR="00AD4989" w:rsidRDefault="00AD4989">
      <w:pPr>
        <w:pStyle w:val="TDC2"/>
        <w:tabs>
          <w:tab w:val="right" w:leader="dot" w:pos="8828"/>
        </w:tabs>
        <w:rPr>
          <w:rFonts w:asciiTheme="minorHAnsi" w:eastAsiaTheme="minorEastAsia" w:hAnsiTheme="minorHAnsi" w:cstheme="minorBidi"/>
          <w:noProof/>
          <w:sz w:val="22"/>
          <w:lang w:eastAsia="es-CL"/>
        </w:rPr>
      </w:pPr>
      <w:hyperlink w:anchor="_Toc280985320" w:history="1">
        <w:r w:rsidRPr="00333384">
          <w:rPr>
            <w:rStyle w:val="Hipervnculo"/>
            <w:noProof/>
          </w:rPr>
          <w:t>2.5. Tecnologías Clientes</w:t>
        </w:r>
        <w:r>
          <w:rPr>
            <w:noProof/>
            <w:webHidden/>
          </w:rPr>
          <w:tab/>
        </w:r>
        <w:r>
          <w:rPr>
            <w:noProof/>
            <w:webHidden/>
          </w:rPr>
          <w:fldChar w:fldCharType="begin"/>
        </w:r>
        <w:r>
          <w:rPr>
            <w:noProof/>
            <w:webHidden/>
          </w:rPr>
          <w:instrText xml:space="preserve"> PAGEREF _Toc280985320 \h </w:instrText>
        </w:r>
        <w:r>
          <w:rPr>
            <w:noProof/>
            <w:webHidden/>
          </w:rPr>
        </w:r>
        <w:r>
          <w:rPr>
            <w:noProof/>
            <w:webHidden/>
          </w:rPr>
          <w:fldChar w:fldCharType="separate"/>
        </w:r>
        <w:r>
          <w:rPr>
            <w:noProof/>
            <w:webHidden/>
          </w:rPr>
          <w:t>1</w:t>
        </w:r>
        <w:r>
          <w:rPr>
            <w:noProof/>
            <w:webHidden/>
          </w:rPr>
          <w:fldChar w:fldCharType="end"/>
        </w:r>
      </w:hyperlink>
    </w:p>
    <w:p w:rsidR="00AD4989" w:rsidRDefault="00AD4989">
      <w:pPr>
        <w:pStyle w:val="TDC3"/>
        <w:tabs>
          <w:tab w:val="right" w:leader="dot" w:pos="8828"/>
        </w:tabs>
        <w:rPr>
          <w:rFonts w:asciiTheme="minorHAnsi" w:eastAsiaTheme="minorEastAsia" w:hAnsiTheme="minorHAnsi" w:cstheme="minorBidi"/>
          <w:noProof/>
          <w:sz w:val="22"/>
        </w:rPr>
      </w:pPr>
      <w:hyperlink w:anchor="_Toc280985321" w:history="1">
        <w:r w:rsidRPr="00333384">
          <w:rPr>
            <w:rStyle w:val="Hipervnculo"/>
            <w:noProof/>
            <w:lang w:val="es-ES"/>
          </w:rPr>
          <w:t>2.5.1. Real Media Player</w:t>
        </w:r>
        <w:r>
          <w:rPr>
            <w:noProof/>
            <w:webHidden/>
          </w:rPr>
          <w:tab/>
        </w:r>
        <w:r>
          <w:rPr>
            <w:noProof/>
            <w:webHidden/>
          </w:rPr>
          <w:fldChar w:fldCharType="begin"/>
        </w:r>
        <w:r>
          <w:rPr>
            <w:noProof/>
            <w:webHidden/>
          </w:rPr>
          <w:instrText xml:space="preserve"> PAGEREF _Toc280985321 \h </w:instrText>
        </w:r>
        <w:r>
          <w:rPr>
            <w:noProof/>
            <w:webHidden/>
          </w:rPr>
        </w:r>
        <w:r>
          <w:rPr>
            <w:noProof/>
            <w:webHidden/>
          </w:rPr>
          <w:fldChar w:fldCharType="separate"/>
        </w:r>
        <w:r>
          <w:rPr>
            <w:noProof/>
            <w:webHidden/>
          </w:rPr>
          <w:t>1</w:t>
        </w:r>
        <w:r>
          <w:rPr>
            <w:noProof/>
            <w:webHidden/>
          </w:rPr>
          <w:fldChar w:fldCharType="end"/>
        </w:r>
      </w:hyperlink>
    </w:p>
    <w:p w:rsidR="00AD4989" w:rsidRDefault="00AD4989">
      <w:pPr>
        <w:pStyle w:val="TDC3"/>
        <w:tabs>
          <w:tab w:val="right" w:leader="dot" w:pos="8828"/>
        </w:tabs>
        <w:rPr>
          <w:rFonts w:asciiTheme="minorHAnsi" w:eastAsiaTheme="minorEastAsia" w:hAnsiTheme="minorHAnsi" w:cstheme="minorBidi"/>
          <w:noProof/>
          <w:sz w:val="22"/>
        </w:rPr>
      </w:pPr>
      <w:hyperlink w:anchor="_Toc280985322" w:history="1">
        <w:r w:rsidRPr="00333384">
          <w:rPr>
            <w:rStyle w:val="Hipervnculo"/>
            <w:noProof/>
            <w:lang w:val="es-ES"/>
          </w:rPr>
          <w:t>2.5.2. Windows Media Player</w:t>
        </w:r>
        <w:r>
          <w:rPr>
            <w:noProof/>
            <w:webHidden/>
          </w:rPr>
          <w:tab/>
        </w:r>
        <w:r>
          <w:rPr>
            <w:noProof/>
            <w:webHidden/>
          </w:rPr>
          <w:fldChar w:fldCharType="begin"/>
        </w:r>
        <w:r>
          <w:rPr>
            <w:noProof/>
            <w:webHidden/>
          </w:rPr>
          <w:instrText xml:space="preserve"> PAGEREF _Toc280985322 \h </w:instrText>
        </w:r>
        <w:r>
          <w:rPr>
            <w:noProof/>
            <w:webHidden/>
          </w:rPr>
        </w:r>
        <w:r>
          <w:rPr>
            <w:noProof/>
            <w:webHidden/>
          </w:rPr>
          <w:fldChar w:fldCharType="separate"/>
        </w:r>
        <w:r>
          <w:rPr>
            <w:noProof/>
            <w:webHidden/>
          </w:rPr>
          <w:t>1</w:t>
        </w:r>
        <w:r>
          <w:rPr>
            <w:noProof/>
            <w:webHidden/>
          </w:rPr>
          <w:fldChar w:fldCharType="end"/>
        </w:r>
      </w:hyperlink>
    </w:p>
    <w:p w:rsidR="00AD4989" w:rsidRDefault="00AD4989">
      <w:pPr>
        <w:pStyle w:val="TDC3"/>
        <w:tabs>
          <w:tab w:val="right" w:leader="dot" w:pos="8828"/>
        </w:tabs>
        <w:rPr>
          <w:rFonts w:asciiTheme="minorHAnsi" w:eastAsiaTheme="minorEastAsia" w:hAnsiTheme="minorHAnsi" w:cstheme="minorBidi"/>
          <w:noProof/>
          <w:sz w:val="22"/>
        </w:rPr>
      </w:pPr>
      <w:hyperlink w:anchor="_Toc280985323" w:history="1">
        <w:r w:rsidRPr="00333384">
          <w:rPr>
            <w:rStyle w:val="Hipervnculo"/>
            <w:noProof/>
            <w:lang w:val="es-ES"/>
          </w:rPr>
          <w:t>2.5.3.Quicktime Player</w:t>
        </w:r>
        <w:r>
          <w:rPr>
            <w:noProof/>
            <w:webHidden/>
          </w:rPr>
          <w:tab/>
        </w:r>
        <w:r>
          <w:rPr>
            <w:noProof/>
            <w:webHidden/>
          </w:rPr>
          <w:fldChar w:fldCharType="begin"/>
        </w:r>
        <w:r>
          <w:rPr>
            <w:noProof/>
            <w:webHidden/>
          </w:rPr>
          <w:instrText xml:space="preserve"> PAGEREF _Toc280985323 \h </w:instrText>
        </w:r>
        <w:r>
          <w:rPr>
            <w:noProof/>
            <w:webHidden/>
          </w:rPr>
        </w:r>
        <w:r>
          <w:rPr>
            <w:noProof/>
            <w:webHidden/>
          </w:rPr>
          <w:fldChar w:fldCharType="separate"/>
        </w:r>
        <w:r>
          <w:rPr>
            <w:noProof/>
            <w:webHidden/>
          </w:rPr>
          <w:t>1</w:t>
        </w:r>
        <w:r>
          <w:rPr>
            <w:noProof/>
            <w:webHidden/>
          </w:rPr>
          <w:fldChar w:fldCharType="end"/>
        </w:r>
      </w:hyperlink>
    </w:p>
    <w:p w:rsidR="00AD4989" w:rsidRDefault="00AD4989">
      <w:pPr>
        <w:pStyle w:val="TDC3"/>
        <w:tabs>
          <w:tab w:val="right" w:leader="dot" w:pos="8828"/>
        </w:tabs>
        <w:rPr>
          <w:rFonts w:asciiTheme="minorHAnsi" w:eastAsiaTheme="minorEastAsia" w:hAnsiTheme="minorHAnsi" w:cstheme="minorBidi"/>
          <w:noProof/>
          <w:sz w:val="22"/>
        </w:rPr>
      </w:pPr>
      <w:hyperlink w:anchor="_Toc280985324" w:history="1">
        <w:r w:rsidRPr="00333384">
          <w:rPr>
            <w:rStyle w:val="Hipervnculo"/>
            <w:noProof/>
          </w:rPr>
          <w:t>2.5.4. Adobe Flash</w:t>
        </w:r>
        <w:r>
          <w:rPr>
            <w:noProof/>
            <w:webHidden/>
          </w:rPr>
          <w:tab/>
        </w:r>
        <w:r>
          <w:rPr>
            <w:noProof/>
            <w:webHidden/>
          </w:rPr>
          <w:fldChar w:fldCharType="begin"/>
        </w:r>
        <w:r>
          <w:rPr>
            <w:noProof/>
            <w:webHidden/>
          </w:rPr>
          <w:instrText xml:space="preserve"> PAGEREF _Toc280985324 \h </w:instrText>
        </w:r>
        <w:r>
          <w:rPr>
            <w:noProof/>
            <w:webHidden/>
          </w:rPr>
        </w:r>
        <w:r>
          <w:rPr>
            <w:noProof/>
            <w:webHidden/>
          </w:rPr>
          <w:fldChar w:fldCharType="separate"/>
        </w:r>
        <w:r>
          <w:rPr>
            <w:noProof/>
            <w:webHidden/>
          </w:rPr>
          <w:t>1</w:t>
        </w:r>
        <w:r>
          <w:rPr>
            <w:noProof/>
            <w:webHidden/>
          </w:rPr>
          <w:fldChar w:fldCharType="end"/>
        </w:r>
      </w:hyperlink>
    </w:p>
    <w:p w:rsidR="00AD4989" w:rsidRDefault="00AD4989">
      <w:pPr>
        <w:pStyle w:val="TDC3"/>
        <w:tabs>
          <w:tab w:val="right" w:leader="dot" w:pos="8828"/>
        </w:tabs>
        <w:rPr>
          <w:rFonts w:asciiTheme="minorHAnsi" w:eastAsiaTheme="minorEastAsia" w:hAnsiTheme="minorHAnsi" w:cstheme="minorBidi"/>
          <w:noProof/>
          <w:sz w:val="22"/>
        </w:rPr>
      </w:pPr>
      <w:hyperlink w:anchor="_Toc280985325" w:history="1">
        <w:r w:rsidRPr="00333384">
          <w:rPr>
            <w:rStyle w:val="Hipervnculo"/>
            <w:noProof/>
            <w:lang w:val="es-ES"/>
          </w:rPr>
          <w:t>2.5.5.Video HTML5</w:t>
        </w:r>
        <w:r>
          <w:rPr>
            <w:noProof/>
            <w:webHidden/>
          </w:rPr>
          <w:tab/>
        </w:r>
        <w:r>
          <w:rPr>
            <w:noProof/>
            <w:webHidden/>
          </w:rPr>
          <w:fldChar w:fldCharType="begin"/>
        </w:r>
        <w:r>
          <w:rPr>
            <w:noProof/>
            <w:webHidden/>
          </w:rPr>
          <w:instrText xml:space="preserve"> PAGEREF _Toc280985325 \h </w:instrText>
        </w:r>
        <w:r>
          <w:rPr>
            <w:noProof/>
            <w:webHidden/>
          </w:rPr>
        </w:r>
        <w:r>
          <w:rPr>
            <w:noProof/>
            <w:webHidden/>
          </w:rPr>
          <w:fldChar w:fldCharType="separate"/>
        </w:r>
        <w:r>
          <w:rPr>
            <w:noProof/>
            <w:webHidden/>
          </w:rPr>
          <w:t>1</w:t>
        </w:r>
        <w:r>
          <w:rPr>
            <w:noProof/>
            <w:webHidden/>
          </w:rPr>
          <w:fldChar w:fldCharType="end"/>
        </w:r>
      </w:hyperlink>
    </w:p>
    <w:p w:rsidR="00AD4989" w:rsidRDefault="00AD4989">
      <w:pPr>
        <w:pStyle w:val="TDC2"/>
        <w:tabs>
          <w:tab w:val="right" w:leader="dot" w:pos="8828"/>
        </w:tabs>
        <w:rPr>
          <w:rFonts w:asciiTheme="minorHAnsi" w:eastAsiaTheme="minorEastAsia" w:hAnsiTheme="minorHAnsi" w:cstheme="minorBidi"/>
          <w:noProof/>
          <w:sz w:val="22"/>
          <w:lang w:eastAsia="es-CL"/>
        </w:rPr>
      </w:pPr>
      <w:hyperlink w:anchor="_Toc280985326" w:history="1">
        <w:r w:rsidRPr="00333384">
          <w:rPr>
            <w:rStyle w:val="Hipervnculo"/>
            <w:noProof/>
          </w:rPr>
          <w:t>2.6. Conversión de Videos</w:t>
        </w:r>
        <w:r>
          <w:rPr>
            <w:noProof/>
            <w:webHidden/>
          </w:rPr>
          <w:tab/>
        </w:r>
        <w:r>
          <w:rPr>
            <w:noProof/>
            <w:webHidden/>
          </w:rPr>
          <w:fldChar w:fldCharType="begin"/>
        </w:r>
        <w:r>
          <w:rPr>
            <w:noProof/>
            <w:webHidden/>
          </w:rPr>
          <w:instrText xml:space="preserve"> PAGEREF _Toc280985326 \h </w:instrText>
        </w:r>
        <w:r>
          <w:rPr>
            <w:noProof/>
            <w:webHidden/>
          </w:rPr>
        </w:r>
        <w:r>
          <w:rPr>
            <w:noProof/>
            <w:webHidden/>
          </w:rPr>
          <w:fldChar w:fldCharType="separate"/>
        </w:r>
        <w:r>
          <w:rPr>
            <w:noProof/>
            <w:webHidden/>
          </w:rPr>
          <w:t>1</w:t>
        </w:r>
        <w:r>
          <w:rPr>
            <w:noProof/>
            <w:webHidden/>
          </w:rPr>
          <w:fldChar w:fldCharType="end"/>
        </w:r>
      </w:hyperlink>
    </w:p>
    <w:p w:rsidR="00AD4989" w:rsidRDefault="00AD4989">
      <w:pPr>
        <w:pStyle w:val="TDC3"/>
        <w:tabs>
          <w:tab w:val="right" w:leader="dot" w:pos="8828"/>
        </w:tabs>
        <w:rPr>
          <w:rFonts w:asciiTheme="minorHAnsi" w:eastAsiaTheme="minorEastAsia" w:hAnsiTheme="minorHAnsi" w:cstheme="minorBidi"/>
          <w:noProof/>
          <w:sz w:val="22"/>
        </w:rPr>
      </w:pPr>
      <w:hyperlink w:anchor="_Toc280985327" w:history="1">
        <w:r w:rsidRPr="00333384">
          <w:rPr>
            <w:rStyle w:val="Hipervnculo"/>
            <w:noProof/>
          </w:rPr>
          <w:t>2.6.1. FFmpeg</w:t>
        </w:r>
        <w:r>
          <w:rPr>
            <w:noProof/>
            <w:webHidden/>
          </w:rPr>
          <w:tab/>
        </w:r>
        <w:r>
          <w:rPr>
            <w:noProof/>
            <w:webHidden/>
          </w:rPr>
          <w:fldChar w:fldCharType="begin"/>
        </w:r>
        <w:r>
          <w:rPr>
            <w:noProof/>
            <w:webHidden/>
          </w:rPr>
          <w:instrText xml:space="preserve"> PAGEREF _Toc280985327 \h </w:instrText>
        </w:r>
        <w:r>
          <w:rPr>
            <w:noProof/>
            <w:webHidden/>
          </w:rPr>
        </w:r>
        <w:r>
          <w:rPr>
            <w:noProof/>
            <w:webHidden/>
          </w:rPr>
          <w:fldChar w:fldCharType="separate"/>
        </w:r>
        <w:r>
          <w:rPr>
            <w:noProof/>
            <w:webHidden/>
          </w:rPr>
          <w:t>1</w:t>
        </w:r>
        <w:r>
          <w:rPr>
            <w:noProof/>
            <w:webHidden/>
          </w:rPr>
          <w:fldChar w:fldCharType="end"/>
        </w:r>
      </w:hyperlink>
    </w:p>
    <w:p w:rsidR="00AD4989" w:rsidRDefault="00AD4989">
      <w:pPr>
        <w:pStyle w:val="TDC2"/>
        <w:tabs>
          <w:tab w:val="right" w:leader="dot" w:pos="8828"/>
        </w:tabs>
        <w:rPr>
          <w:rFonts w:asciiTheme="minorHAnsi" w:eastAsiaTheme="minorEastAsia" w:hAnsiTheme="minorHAnsi" w:cstheme="minorBidi"/>
          <w:noProof/>
          <w:sz w:val="22"/>
          <w:lang w:eastAsia="es-CL"/>
        </w:rPr>
      </w:pPr>
      <w:hyperlink w:anchor="_Toc280985328" w:history="1">
        <w:r w:rsidRPr="00333384">
          <w:rPr>
            <w:rStyle w:val="Hipervnculo"/>
            <w:noProof/>
          </w:rPr>
          <w:t>2.7. IPTV</w:t>
        </w:r>
        <w:r>
          <w:rPr>
            <w:noProof/>
            <w:webHidden/>
          </w:rPr>
          <w:tab/>
        </w:r>
        <w:r>
          <w:rPr>
            <w:noProof/>
            <w:webHidden/>
          </w:rPr>
          <w:fldChar w:fldCharType="begin"/>
        </w:r>
        <w:r>
          <w:rPr>
            <w:noProof/>
            <w:webHidden/>
          </w:rPr>
          <w:instrText xml:space="preserve"> PAGEREF _Toc280985328 \h </w:instrText>
        </w:r>
        <w:r>
          <w:rPr>
            <w:noProof/>
            <w:webHidden/>
          </w:rPr>
        </w:r>
        <w:r>
          <w:rPr>
            <w:noProof/>
            <w:webHidden/>
          </w:rPr>
          <w:fldChar w:fldCharType="separate"/>
        </w:r>
        <w:r>
          <w:rPr>
            <w:noProof/>
            <w:webHidden/>
          </w:rPr>
          <w:t>1</w:t>
        </w:r>
        <w:r>
          <w:rPr>
            <w:noProof/>
            <w:webHidden/>
          </w:rPr>
          <w:fldChar w:fldCharType="end"/>
        </w:r>
      </w:hyperlink>
    </w:p>
    <w:p w:rsidR="00AD4989" w:rsidRDefault="00AD4989">
      <w:pPr>
        <w:pStyle w:val="TDC2"/>
        <w:tabs>
          <w:tab w:val="right" w:leader="dot" w:pos="8828"/>
        </w:tabs>
        <w:rPr>
          <w:rFonts w:asciiTheme="minorHAnsi" w:eastAsiaTheme="minorEastAsia" w:hAnsiTheme="minorHAnsi" w:cstheme="minorBidi"/>
          <w:noProof/>
          <w:sz w:val="22"/>
          <w:lang w:eastAsia="es-CL"/>
        </w:rPr>
      </w:pPr>
      <w:hyperlink w:anchor="_Toc280985329" w:history="1">
        <w:r w:rsidRPr="00333384">
          <w:rPr>
            <w:rStyle w:val="Hipervnculo"/>
            <w:noProof/>
          </w:rPr>
          <w:t>2.8. Metodología de Desarrollo</w:t>
        </w:r>
        <w:r>
          <w:rPr>
            <w:noProof/>
            <w:webHidden/>
          </w:rPr>
          <w:tab/>
        </w:r>
        <w:r>
          <w:rPr>
            <w:noProof/>
            <w:webHidden/>
          </w:rPr>
          <w:fldChar w:fldCharType="begin"/>
        </w:r>
        <w:r>
          <w:rPr>
            <w:noProof/>
            <w:webHidden/>
          </w:rPr>
          <w:instrText xml:space="preserve"> PAGEREF _Toc280985329 \h </w:instrText>
        </w:r>
        <w:r>
          <w:rPr>
            <w:noProof/>
            <w:webHidden/>
          </w:rPr>
        </w:r>
        <w:r>
          <w:rPr>
            <w:noProof/>
            <w:webHidden/>
          </w:rPr>
          <w:fldChar w:fldCharType="separate"/>
        </w:r>
        <w:r>
          <w:rPr>
            <w:noProof/>
            <w:webHidden/>
          </w:rPr>
          <w:t>1</w:t>
        </w:r>
        <w:r>
          <w:rPr>
            <w:noProof/>
            <w:webHidden/>
          </w:rPr>
          <w:fldChar w:fldCharType="end"/>
        </w:r>
      </w:hyperlink>
    </w:p>
    <w:p w:rsidR="00AD4989" w:rsidRDefault="00AD4989">
      <w:pPr>
        <w:pStyle w:val="TDC3"/>
        <w:tabs>
          <w:tab w:val="right" w:leader="dot" w:pos="8828"/>
        </w:tabs>
        <w:rPr>
          <w:rFonts w:asciiTheme="minorHAnsi" w:eastAsiaTheme="minorEastAsia" w:hAnsiTheme="minorHAnsi" w:cstheme="minorBidi"/>
          <w:noProof/>
          <w:sz w:val="22"/>
        </w:rPr>
      </w:pPr>
      <w:hyperlink w:anchor="_Toc280985330" w:history="1">
        <w:r w:rsidRPr="00333384">
          <w:rPr>
            <w:rStyle w:val="Hipervnculo"/>
            <w:noProof/>
          </w:rPr>
          <w:t>2.8.1. Extreme Programming</w:t>
        </w:r>
        <w:r>
          <w:rPr>
            <w:noProof/>
            <w:webHidden/>
          </w:rPr>
          <w:tab/>
        </w:r>
        <w:r>
          <w:rPr>
            <w:noProof/>
            <w:webHidden/>
          </w:rPr>
          <w:fldChar w:fldCharType="begin"/>
        </w:r>
        <w:r>
          <w:rPr>
            <w:noProof/>
            <w:webHidden/>
          </w:rPr>
          <w:instrText xml:space="preserve"> PAGEREF _Toc280985330 \h </w:instrText>
        </w:r>
        <w:r>
          <w:rPr>
            <w:noProof/>
            <w:webHidden/>
          </w:rPr>
        </w:r>
        <w:r>
          <w:rPr>
            <w:noProof/>
            <w:webHidden/>
          </w:rPr>
          <w:fldChar w:fldCharType="separate"/>
        </w:r>
        <w:r>
          <w:rPr>
            <w:noProof/>
            <w:webHidden/>
          </w:rPr>
          <w:t>1</w:t>
        </w:r>
        <w:r>
          <w:rPr>
            <w:noProof/>
            <w:webHidden/>
          </w:rPr>
          <w:fldChar w:fldCharType="end"/>
        </w:r>
      </w:hyperlink>
    </w:p>
    <w:p w:rsidR="00AD4989" w:rsidRDefault="00AD4989">
      <w:pPr>
        <w:pStyle w:val="TDC3"/>
        <w:tabs>
          <w:tab w:val="right" w:leader="dot" w:pos="8828"/>
        </w:tabs>
        <w:rPr>
          <w:rFonts w:asciiTheme="minorHAnsi" w:eastAsiaTheme="minorEastAsia" w:hAnsiTheme="minorHAnsi" w:cstheme="minorBidi"/>
          <w:noProof/>
          <w:sz w:val="22"/>
        </w:rPr>
      </w:pPr>
      <w:hyperlink w:anchor="_Toc280985331" w:history="1">
        <w:r w:rsidRPr="00333384">
          <w:rPr>
            <w:rStyle w:val="Hipervnculo"/>
            <w:noProof/>
          </w:rPr>
          <w:t>2.8.1. Extreme Programming</w:t>
        </w:r>
        <w:r>
          <w:rPr>
            <w:noProof/>
            <w:webHidden/>
          </w:rPr>
          <w:tab/>
        </w:r>
        <w:r>
          <w:rPr>
            <w:noProof/>
            <w:webHidden/>
          </w:rPr>
          <w:fldChar w:fldCharType="begin"/>
        </w:r>
        <w:r>
          <w:rPr>
            <w:noProof/>
            <w:webHidden/>
          </w:rPr>
          <w:instrText xml:space="preserve"> PAGEREF _Toc280985331 \h </w:instrText>
        </w:r>
        <w:r>
          <w:rPr>
            <w:noProof/>
            <w:webHidden/>
          </w:rPr>
        </w:r>
        <w:r>
          <w:rPr>
            <w:noProof/>
            <w:webHidden/>
          </w:rPr>
          <w:fldChar w:fldCharType="separate"/>
        </w:r>
        <w:r>
          <w:rPr>
            <w:noProof/>
            <w:webHidden/>
          </w:rPr>
          <w:t>1</w:t>
        </w:r>
        <w:r>
          <w:rPr>
            <w:noProof/>
            <w:webHidden/>
          </w:rPr>
          <w:fldChar w:fldCharType="end"/>
        </w:r>
      </w:hyperlink>
    </w:p>
    <w:p w:rsidR="00AD4989" w:rsidRDefault="00AD4989">
      <w:pPr>
        <w:pStyle w:val="TDC3"/>
        <w:tabs>
          <w:tab w:val="right" w:leader="dot" w:pos="8828"/>
        </w:tabs>
        <w:rPr>
          <w:rFonts w:asciiTheme="minorHAnsi" w:eastAsiaTheme="minorEastAsia" w:hAnsiTheme="minorHAnsi" w:cstheme="minorBidi"/>
          <w:noProof/>
          <w:sz w:val="22"/>
        </w:rPr>
      </w:pPr>
      <w:hyperlink w:anchor="_Toc280985332" w:history="1">
        <w:r w:rsidRPr="00333384">
          <w:rPr>
            <w:rStyle w:val="Hipervnculo"/>
            <w:noProof/>
          </w:rPr>
          <w:t>2.8.3. Software Libre</w:t>
        </w:r>
        <w:r>
          <w:rPr>
            <w:noProof/>
            <w:webHidden/>
          </w:rPr>
          <w:tab/>
        </w:r>
        <w:r>
          <w:rPr>
            <w:noProof/>
            <w:webHidden/>
          </w:rPr>
          <w:fldChar w:fldCharType="begin"/>
        </w:r>
        <w:r>
          <w:rPr>
            <w:noProof/>
            <w:webHidden/>
          </w:rPr>
          <w:instrText xml:space="preserve"> PAGEREF _Toc280985332 \h </w:instrText>
        </w:r>
        <w:r>
          <w:rPr>
            <w:noProof/>
            <w:webHidden/>
          </w:rPr>
        </w:r>
        <w:r>
          <w:rPr>
            <w:noProof/>
            <w:webHidden/>
          </w:rPr>
          <w:fldChar w:fldCharType="separate"/>
        </w:r>
        <w:r>
          <w:rPr>
            <w:noProof/>
            <w:webHidden/>
          </w:rPr>
          <w:t>1</w:t>
        </w:r>
        <w:r>
          <w:rPr>
            <w:noProof/>
            <w:webHidden/>
          </w:rPr>
          <w:fldChar w:fldCharType="end"/>
        </w:r>
      </w:hyperlink>
    </w:p>
    <w:p w:rsidR="00AD4989" w:rsidRDefault="00AD4989">
      <w:pPr>
        <w:pStyle w:val="TDC3"/>
        <w:tabs>
          <w:tab w:val="right" w:leader="dot" w:pos="8828"/>
        </w:tabs>
        <w:rPr>
          <w:rFonts w:asciiTheme="minorHAnsi" w:eastAsiaTheme="minorEastAsia" w:hAnsiTheme="minorHAnsi" w:cstheme="minorBidi"/>
          <w:noProof/>
          <w:sz w:val="22"/>
        </w:rPr>
      </w:pPr>
      <w:hyperlink w:anchor="_Toc280985333" w:history="1">
        <w:r w:rsidRPr="00333384">
          <w:rPr>
            <w:rStyle w:val="Hipervnculo"/>
            <w:noProof/>
          </w:rPr>
          <w:t>2.8.3.1. Licencia GNU GPL v2</w:t>
        </w:r>
        <w:r>
          <w:rPr>
            <w:noProof/>
            <w:webHidden/>
          </w:rPr>
          <w:tab/>
        </w:r>
        <w:r>
          <w:rPr>
            <w:noProof/>
            <w:webHidden/>
          </w:rPr>
          <w:fldChar w:fldCharType="begin"/>
        </w:r>
        <w:r>
          <w:rPr>
            <w:noProof/>
            <w:webHidden/>
          </w:rPr>
          <w:instrText xml:space="preserve"> PAGEREF _Toc280985333 \h </w:instrText>
        </w:r>
        <w:r>
          <w:rPr>
            <w:noProof/>
            <w:webHidden/>
          </w:rPr>
        </w:r>
        <w:r>
          <w:rPr>
            <w:noProof/>
            <w:webHidden/>
          </w:rPr>
          <w:fldChar w:fldCharType="separate"/>
        </w:r>
        <w:r>
          <w:rPr>
            <w:noProof/>
            <w:webHidden/>
          </w:rPr>
          <w:t>1</w:t>
        </w:r>
        <w:r>
          <w:rPr>
            <w:noProof/>
            <w:webHidden/>
          </w:rPr>
          <w:fldChar w:fldCharType="end"/>
        </w:r>
      </w:hyperlink>
    </w:p>
    <w:p w:rsidR="00AD4989" w:rsidRDefault="00AD4989">
      <w:pPr>
        <w:pStyle w:val="TDC2"/>
        <w:tabs>
          <w:tab w:val="right" w:leader="dot" w:pos="8828"/>
        </w:tabs>
        <w:rPr>
          <w:rFonts w:asciiTheme="minorHAnsi" w:eastAsiaTheme="minorEastAsia" w:hAnsiTheme="minorHAnsi" w:cstheme="minorBidi"/>
          <w:noProof/>
          <w:sz w:val="22"/>
          <w:lang w:eastAsia="es-CL"/>
        </w:rPr>
      </w:pPr>
      <w:hyperlink w:anchor="_Toc280985334" w:history="1">
        <w:r w:rsidRPr="00333384">
          <w:rPr>
            <w:rStyle w:val="Hipervnculo"/>
            <w:noProof/>
          </w:rPr>
          <w:t>2.9. Frameworks</w:t>
        </w:r>
        <w:r>
          <w:rPr>
            <w:noProof/>
            <w:webHidden/>
          </w:rPr>
          <w:tab/>
        </w:r>
        <w:r>
          <w:rPr>
            <w:noProof/>
            <w:webHidden/>
          </w:rPr>
          <w:fldChar w:fldCharType="begin"/>
        </w:r>
        <w:r>
          <w:rPr>
            <w:noProof/>
            <w:webHidden/>
          </w:rPr>
          <w:instrText xml:space="preserve"> PAGEREF _Toc280985334 \h </w:instrText>
        </w:r>
        <w:r>
          <w:rPr>
            <w:noProof/>
            <w:webHidden/>
          </w:rPr>
        </w:r>
        <w:r>
          <w:rPr>
            <w:noProof/>
            <w:webHidden/>
          </w:rPr>
          <w:fldChar w:fldCharType="separate"/>
        </w:r>
        <w:r>
          <w:rPr>
            <w:noProof/>
            <w:webHidden/>
          </w:rPr>
          <w:t>1</w:t>
        </w:r>
        <w:r>
          <w:rPr>
            <w:noProof/>
            <w:webHidden/>
          </w:rPr>
          <w:fldChar w:fldCharType="end"/>
        </w:r>
      </w:hyperlink>
    </w:p>
    <w:p w:rsidR="00AD4989" w:rsidRDefault="00AD4989">
      <w:pPr>
        <w:pStyle w:val="TDC3"/>
        <w:tabs>
          <w:tab w:val="right" w:leader="dot" w:pos="8828"/>
        </w:tabs>
        <w:rPr>
          <w:rFonts w:asciiTheme="minorHAnsi" w:eastAsiaTheme="minorEastAsia" w:hAnsiTheme="minorHAnsi" w:cstheme="minorBidi"/>
          <w:noProof/>
          <w:sz w:val="22"/>
        </w:rPr>
      </w:pPr>
      <w:hyperlink w:anchor="_Toc280985335" w:history="1">
        <w:r w:rsidRPr="00333384">
          <w:rPr>
            <w:rStyle w:val="Hipervnculo"/>
            <w:noProof/>
          </w:rPr>
          <w:t>2.9.1. Zend Framework</w:t>
        </w:r>
        <w:r>
          <w:rPr>
            <w:noProof/>
            <w:webHidden/>
          </w:rPr>
          <w:tab/>
        </w:r>
        <w:r>
          <w:rPr>
            <w:noProof/>
            <w:webHidden/>
          </w:rPr>
          <w:fldChar w:fldCharType="begin"/>
        </w:r>
        <w:r>
          <w:rPr>
            <w:noProof/>
            <w:webHidden/>
          </w:rPr>
          <w:instrText xml:space="preserve"> PAGEREF _Toc280985335 \h </w:instrText>
        </w:r>
        <w:r>
          <w:rPr>
            <w:noProof/>
            <w:webHidden/>
          </w:rPr>
        </w:r>
        <w:r>
          <w:rPr>
            <w:noProof/>
            <w:webHidden/>
          </w:rPr>
          <w:fldChar w:fldCharType="separate"/>
        </w:r>
        <w:r>
          <w:rPr>
            <w:noProof/>
            <w:webHidden/>
          </w:rPr>
          <w:t>1</w:t>
        </w:r>
        <w:r>
          <w:rPr>
            <w:noProof/>
            <w:webHidden/>
          </w:rPr>
          <w:fldChar w:fldCharType="end"/>
        </w:r>
      </w:hyperlink>
    </w:p>
    <w:p w:rsidR="00AD4989" w:rsidRDefault="00AD4989">
      <w:pPr>
        <w:pStyle w:val="TDC3"/>
        <w:tabs>
          <w:tab w:val="right" w:leader="dot" w:pos="8828"/>
        </w:tabs>
        <w:rPr>
          <w:rFonts w:asciiTheme="minorHAnsi" w:eastAsiaTheme="minorEastAsia" w:hAnsiTheme="minorHAnsi" w:cstheme="minorBidi"/>
          <w:noProof/>
          <w:sz w:val="22"/>
        </w:rPr>
      </w:pPr>
      <w:hyperlink w:anchor="_Toc280985336" w:history="1">
        <w:r w:rsidRPr="00333384">
          <w:rPr>
            <w:rStyle w:val="Hipervnculo"/>
            <w:noProof/>
            <w:lang w:val="pt-BR"/>
          </w:rPr>
          <w:t>2.9.2. Google Web Toolkit</w:t>
        </w:r>
        <w:r>
          <w:rPr>
            <w:noProof/>
            <w:webHidden/>
          </w:rPr>
          <w:tab/>
        </w:r>
        <w:r>
          <w:rPr>
            <w:noProof/>
            <w:webHidden/>
          </w:rPr>
          <w:fldChar w:fldCharType="begin"/>
        </w:r>
        <w:r>
          <w:rPr>
            <w:noProof/>
            <w:webHidden/>
          </w:rPr>
          <w:instrText xml:space="preserve"> PAGEREF _Toc280985336 \h </w:instrText>
        </w:r>
        <w:r>
          <w:rPr>
            <w:noProof/>
            <w:webHidden/>
          </w:rPr>
        </w:r>
        <w:r>
          <w:rPr>
            <w:noProof/>
            <w:webHidden/>
          </w:rPr>
          <w:fldChar w:fldCharType="separate"/>
        </w:r>
        <w:r>
          <w:rPr>
            <w:noProof/>
            <w:webHidden/>
          </w:rPr>
          <w:t>1</w:t>
        </w:r>
        <w:r>
          <w:rPr>
            <w:noProof/>
            <w:webHidden/>
          </w:rPr>
          <w:fldChar w:fldCharType="end"/>
        </w:r>
      </w:hyperlink>
    </w:p>
    <w:p w:rsidR="00AD4989" w:rsidRDefault="00AD4989">
      <w:pPr>
        <w:pStyle w:val="TDC1"/>
        <w:rPr>
          <w:rFonts w:asciiTheme="minorHAnsi" w:eastAsiaTheme="minorEastAsia" w:hAnsiTheme="minorHAnsi" w:cstheme="minorBidi"/>
          <w:b w:val="0"/>
          <w:sz w:val="22"/>
          <w:lang w:eastAsia="es-CL"/>
        </w:rPr>
      </w:pPr>
      <w:hyperlink w:anchor="_Toc280985337" w:history="1">
        <w:r w:rsidRPr="00333384">
          <w:rPr>
            <w:rStyle w:val="Hipervnculo"/>
          </w:rPr>
          <w:t>Capítulo 3: Estado del Arte</w:t>
        </w:r>
        <w:r>
          <w:rPr>
            <w:webHidden/>
          </w:rPr>
          <w:tab/>
        </w:r>
        <w:r>
          <w:rPr>
            <w:webHidden/>
          </w:rPr>
          <w:fldChar w:fldCharType="begin"/>
        </w:r>
        <w:r>
          <w:rPr>
            <w:webHidden/>
          </w:rPr>
          <w:instrText xml:space="preserve"> PAGEREF _Toc280985337 \h </w:instrText>
        </w:r>
        <w:r>
          <w:rPr>
            <w:webHidden/>
          </w:rPr>
        </w:r>
        <w:r>
          <w:rPr>
            <w:webHidden/>
          </w:rPr>
          <w:fldChar w:fldCharType="separate"/>
        </w:r>
        <w:r>
          <w:rPr>
            <w:webHidden/>
          </w:rPr>
          <w:t>1</w:t>
        </w:r>
        <w:r>
          <w:rPr>
            <w:webHidden/>
          </w:rPr>
          <w:fldChar w:fldCharType="end"/>
        </w:r>
      </w:hyperlink>
    </w:p>
    <w:p w:rsidR="00AD4989" w:rsidRDefault="00AD4989">
      <w:pPr>
        <w:pStyle w:val="TDC2"/>
        <w:tabs>
          <w:tab w:val="right" w:leader="dot" w:pos="8828"/>
        </w:tabs>
        <w:rPr>
          <w:rFonts w:asciiTheme="minorHAnsi" w:eastAsiaTheme="minorEastAsia" w:hAnsiTheme="minorHAnsi" w:cstheme="minorBidi"/>
          <w:noProof/>
          <w:sz w:val="22"/>
          <w:lang w:eastAsia="es-CL"/>
        </w:rPr>
      </w:pPr>
      <w:hyperlink w:anchor="_Toc280985338" w:history="1">
        <w:r w:rsidRPr="00333384">
          <w:rPr>
            <w:rStyle w:val="Hipervnculo"/>
            <w:noProof/>
          </w:rPr>
          <w:t>3.1. Gestores de Contenidos multimedia existentes</w:t>
        </w:r>
        <w:r>
          <w:rPr>
            <w:noProof/>
            <w:webHidden/>
          </w:rPr>
          <w:tab/>
        </w:r>
        <w:r>
          <w:rPr>
            <w:noProof/>
            <w:webHidden/>
          </w:rPr>
          <w:fldChar w:fldCharType="begin"/>
        </w:r>
        <w:r>
          <w:rPr>
            <w:noProof/>
            <w:webHidden/>
          </w:rPr>
          <w:instrText xml:space="preserve"> PAGEREF _Toc280985338 \h </w:instrText>
        </w:r>
        <w:r>
          <w:rPr>
            <w:noProof/>
            <w:webHidden/>
          </w:rPr>
        </w:r>
        <w:r>
          <w:rPr>
            <w:noProof/>
            <w:webHidden/>
          </w:rPr>
          <w:fldChar w:fldCharType="separate"/>
        </w:r>
        <w:r>
          <w:rPr>
            <w:noProof/>
            <w:webHidden/>
          </w:rPr>
          <w:t>1</w:t>
        </w:r>
        <w:r>
          <w:rPr>
            <w:noProof/>
            <w:webHidden/>
          </w:rPr>
          <w:fldChar w:fldCharType="end"/>
        </w:r>
      </w:hyperlink>
    </w:p>
    <w:p w:rsidR="00AD4989" w:rsidRDefault="00AD4989">
      <w:pPr>
        <w:pStyle w:val="TDC3"/>
        <w:tabs>
          <w:tab w:val="right" w:leader="dot" w:pos="8828"/>
        </w:tabs>
        <w:rPr>
          <w:rFonts w:asciiTheme="minorHAnsi" w:eastAsiaTheme="minorEastAsia" w:hAnsiTheme="minorHAnsi" w:cstheme="minorBidi"/>
          <w:noProof/>
          <w:sz w:val="22"/>
        </w:rPr>
      </w:pPr>
      <w:hyperlink w:anchor="_Toc280985339" w:history="1">
        <w:r w:rsidRPr="00333384">
          <w:rPr>
            <w:rStyle w:val="Hipervnculo"/>
            <w:noProof/>
            <w:lang w:val="es-ES"/>
          </w:rPr>
          <w:t>3.1.1.PHPMotion</w:t>
        </w:r>
        <w:r>
          <w:rPr>
            <w:noProof/>
            <w:webHidden/>
          </w:rPr>
          <w:tab/>
        </w:r>
        <w:r>
          <w:rPr>
            <w:noProof/>
            <w:webHidden/>
          </w:rPr>
          <w:fldChar w:fldCharType="begin"/>
        </w:r>
        <w:r>
          <w:rPr>
            <w:noProof/>
            <w:webHidden/>
          </w:rPr>
          <w:instrText xml:space="preserve"> PAGEREF _Toc280985339 \h </w:instrText>
        </w:r>
        <w:r>
          <w:rPr>
            <w:noProof/>
            <w:webHidden/>
          </w:rPr>
        </w:r>
        <w:r>
          <w:rPr>
            <w:noProof/>
            <w:webHidden/>
          </w:rPr>
          <w:fldChar w:fldCharType="separate"/>
        </w:r>
        <w:r>
          <w:rPr>
            <w:noProof/>
            <w:webHidden/>
          </w:rPr>
          <w:t>1</w:t>
        </w:r>
        <w:r>
          <w:rPr>
            <w:noProof/>
            <w:webHidden/>
          </w:rPr>
          <w:fldChar w:fldCharType="end"/>
        </w:r>
      </w:hyperlink>
    </w:p>
    <w:p w:rsidR="00AD4989" w:rsidRDefault="00AD4989">
      <w:pPr>
        <w:pStyle w:val="TDC3"/>
        <w:tabs>
          <w:tab w:val="right" w:leader="dot" w:pos="8828"/>
        </w:tabs>
        <w:rPr>
          <w:rFonts w:asciiTheme="minorHAnsi" w:eastAsiaTheme="minorEastAsia" w:hAnsiTheme="minorHAnsi" w:cstheme="minorBidi"/>
          <w:noProof/>
          <w:sz w:val="22"/>
        </w:rPr>
      </w:pPr>
      <w:hyperlink w:anchor="_Toc280985340" w:history="1">
        <w:r w:rsidRPr="00333384">
          <w:rPr>
            <w:rStyle w:val="Hipervnculo"/>
            <w:noProof/>
            <w:lang w:val="es-ES"/>
          </w:rPr>
          <w:t>3.1.2.OsTube</w:t>
        </w:r>
        <w:r>
          <w:rPr>
            <w:noProof/>
            <w:webHidden/>
          </w:rPr>
          <w:tab/>
        </w:r>
        <w:r>
          <w:rPr>
            <w:noProof/>
            <w:webHidden/>
          </w:rPr>
          <w:fldChar w:fldCharType="begin"/>
        </w:r>
        <w:r>
          <w:rPr>
            <w:noProof/>
            <w:webHidden/>
          </w:rPr>
          <w:instrText xml:space="preserve"> PAGEREF _Toc280985340 \h </w:instrText>
        </w:r>
        <w:r>
          <w:rPr>
            <w:noProof/>
            <w:webHidden/>
          </w:rPr>
        </w:r>
        <w:r>
          <w:rPr>
            <w:noProof/>
            <w:webHidden/>
          </w:rPr>
          <w:fldChar w:fldCharType="separate"/>
        </w:r>
        <w:r>
          <w:rPr>
            <w:noProof/>
            <w:webHidden/>
          </w:rPr>
          <w:t>1</w:t>
        </w:r>
        <w:r>
          <w:rPr>
            <w:noProof/>
            <w:webHidden/>
          </w:rPr>
          <w:fldChar w:fldCharType="end"/>
        </w:r>
      </w:hyperlink>
    </w:p>
    <w:p w:rsidR="00AD4989" w:rsidRDefault="00AD4989">
      <w:pPr>
        <w:pStyle w:val="TDC2"/>
        <w:tabs>
          <w:tab w:val="right" w:leader="dot" w:pos="8828"/>
        </w:tabs>
        <w:rPr>
          <w:rFonts w:asciiTheme="minorHAnsi" w:eastAsiaTheme="minorEastAsia" w:hAnsiTheme="minorHAnsi" w:cstheme="minorBidi"/>
          <w:noProof/>
          <w:sz w:val="22"/>
          <w:lang w:eastAsia="es-CL"/>
        </w:rPr>
      </w:pPr>
      <w:hyperlink w:anchor="_Toc280985341" w:history="1">
        <w:r w:rsidRPr="00333384">
          <w:rPr>
            <w:rStyle w:val="Hipervnculo"/>
            <w:noProof/>
          </w:rPr>
          <w:t>3.2. Sitios de contenidos multimedia de referencia</w:t>
        </w:r>
        <w:r>
          <w:rPr>
            <w:noProof/>
            <w:webHidden/>
          </w:rPr>
          <w:tab/>
        </w:r>
        <w:r>
          <w:rPr>
            <w:noProof/>
            <w:webHidden/>
          </w:rPr>
          <w:fldChar w:fldCharType="begin"/>
        </w:r>
        <w:r>
          <w:rPr>
            <w:noProof/>
            <w:webHidden/>
          </w:rPr>
          <w:instrText xml:space="preserve"> PAGEREF _Toc280985341 \h </w:instrText>
        </w:r>
        <w:r>
          <w:rPr>
            <w:noProof/>
            <w:webHidden/>
          </w:rPr>
        </w:r>
        <w:r>
          <w:rPr>
            <w:noProof/>
            <w:webHidden/>
          </w:rPr>
          <w:fldChar w:fldCharType="separate"/>
        </w:r>
        <w:r>
          <w:rPr>
            <w:noProof/>
            <w:webHidden/>
          </w:rPr>
          <w:t>1</w:t>
        </w:r>
        <w:r>
          <w:rPr>
            <w:noProof/>
            <w:webHidden/>
          </w:rPr>
          <w:fldChar w:fldCharType="end"/>
        </w:r>
      </w:hyperlink>
    </w:p>
    <w:p w:rsidR="00AD4989" w:rsidRDefault="00AD4989">
      <w:pPr>
        <w:pStyle w:val="TDC3"/>
        <w:tabs>
          <w:tab w:val="right" w:leader="dot" w:pos="8828"/>
        </w:tabs>
        <w:rPr>
          <w:rFonts w:asciiTheme="minorHAnsi" w:eastAsiaTheme="minorEastAsia" w:hAnsiTheme="minorHAnsi" w:cstheme="minorBidi"/>
          <w:noProof/>
          <w:sz w:val="22"/>
        </w:rPr>
      </w:pPr>
      <w:hyperlink w:anchor="_Toc280985342" w:history="1">
        <w:r w:rsidRPr="00333384">
          <w:rPr>
            <w:rStyle w:val="Hipervnculo"/>
            <w:noProof/>
            <w:lang w:val="es-ES"/>
          </w:rPr>
          <w:t>3.2.1.Youtube</w:t>
        </w:r>
        <w:r>
          <w:rPr>
            <w:noProof/>
            <w:webHidden/>
          </w:rPr>
          <w:tab/>
        </w:r>
        <w:r>
          <w:rPr>
            <w:noProof/>
            <w:webHidden/>
          </w:rPr>
          <w:fldChar w:fldCharType="begin"/>
        </w:r>
        <w:r>
          <w:rPr>
            <w:noProof/>
            <w:webHidden/>
          </w:rPr>
          <w:instrText xml:space="preserve"> PAGEREF _Toc280985342 \h </w:instrText>
        </w:r>
        <w:r>
          <w:rPr>
            <w:noProof/>
            <w:webHidden/>
          </w:rPr>
        </w:r>
        <w:r>
          <w:rPr>
            <w:noProof/>
            <w:webHidden/>
          </w:rPr>
          <w:fldChar w:fldCharType="separate"/>
        </w:r>
        <w:r>
          <w:rPr>
            <w:noProof/>
            <w:webHidden/>
          </w:rPr>
          <w:t>1</w:t>
        </w:r>
        <w:r>
          <w:rPr>
            <w:noProof/>
            <w:webHidden/>
          </w:rPr>
          <w:fldChar w:fldCharType="end"/>
        </w:r>
      </w:hyperlink>
    </w:p>
    <w:p w:rsidR="00AD4989" w:rsidRDefault="00AD4989">
      <w:pPr>
        <w:pStyle w:val="TDC3"/>
        <w:tabs>
          <w:tab w:val="right" w:leader="dot" w:pos="8828"/>
        </w:tabs>
        <w:rPr>
          <w:rFonts w:asciiTheme="minorHAnsi" w:eastAsiaTheme="minorEastAsia" w:hAnsiTheme="minorHAnsi" w:cstheme="minorBidi"/>
          <w:noProof/>
          <w:sz w:val="22"/>
        </w:rPr>
      </w:pPr>
      <w:hyperlink w:anchor="_Toc280985343" w:history="1">
        <w:r w:rsidRPr="00333384">
          <w:rPr>
            <w:rStyle w:val="Hipervnculo"/>
            <w:noProof/>
            <w:lang w:val="es-ES"/>
          </w:rPr>
          <w:t>3.2.2. Google Video</w:t>
        </w:r>
        <w:r>
          <w:rPr>
            <w:noProof/>
            <w:webHidden/>
          </w:rPr>
          <w:tab/>
        </w:r>
        <w:r>
          <w:rPr>
            <w:noProof/>
            <w:webHidden/>
          </w:rPr>
          <w:fldChar w:fldCharType="begin"/>
        </w:r>
        <w:r>
          <w:rPr>
            <w:noProof/>
            <w:webHidden/>
          </w:rPr>
          <w:instrText xml:space="preserve"> PAGEREF _Toc280985343 \h </w:instrText>
        </w:r>
        <w:r>
          <w:rPr>
            <w:noProof/>
            <w:webHidden/>
          </w:rPr>
        </w:r>
        <w:r>
          <w:rPr>
            <w:noProof/>
            <w:webHidden/>
          </w:rPr>
          <w:fldChar w:fldCharType="separate"/>
        </w:r>
        <w:r>
          <w:rPr>
            <w:noProof/>
            <w:webHidden/>
          </w:rPr>
          <w:t>1</w:t>
        </w:r>
        <w:r>
          <w:rPr>
            <w:noProof/>
            <w:webHidden/>
          </w:rPr>
          <w:fldChar w:fldCharType="end"/>
        </w:r>
      </w:hyperlink>
    </w:p>
    <w:p w:rsidR="00AD4989" w:rsidRDefault="00AD4989">
      <w:pPr>
        <w:pStyle w:val="TDC3"/>
        <w:tabs>
          <w:tab w:val="right" w:leader="dot" w:pos="8828"/>
        </w:tabs>
        <w:rPr>
          <w:rFonts w:asciiTheme="minorHAnsi" w:eastAsiaTheme="minorEastAsia" w:hAnsiTheme="minorHAnsi" w:cstheme="minorBidi"/>
          <w:noProof/>
          <w:sz w:val="22"/>
        </w:rPr>
      </w:pPr>
      <w:hyperlink w:anchor="_Toc280985344" w:history="1">
        <w:r w:rsidRPr="00333384">
          <w:rPr>
            <w:rStyle w:val="Hipervnculo"/>
            <w:noProof/>
          </w:rPr>
          <w:t>3.2.3.Vimeo</w:t>
        </w:r>
        <w:r>
          <w:rPr>
            <w:noProof/>
            <w:webHidden/>
          </w:rPr>
          <w:tab/>
        </w:r>
        <w:r>
          <w:rPr>
            <w:noProof/>
            <w:webHidden/>
          </w:rPr>
          <w:fldChar w:fldCharType="begin"/>
        </w:r>
        <w:r>
          <w:rPr>
            <w:noProof/>
            <w:webHidden/>
          </w:rPr>
          <w:instrText xml:space="preserve"> PAGEREF _Toc280985344 \h </w:instrText>
        </w:r>
        <w:r>
          <w:rPr>
            <w:noProof/>
            <w:webHidden/>
          </w:rPr>
        </w:r>
        <w:r>
          <w:rPr>
            <w:noProof/>
            <w:webHidden/>
          </w:rPr>
          <w:fldChar w:fldCharType="separate"/>
        </w:r>
        <w:r>
          <w:rPr>
            <w:noProof/>
            <w:webHidden/>
          </w:rPr>
          <w:t>1</w:t>
        </w:r>
        <w:r>
          <w:rPr>
            <w:noProof/>
            <w:webHidden/>
          </w:rPr>
          <w:fldChar w:fldCharType="end"/>
        </w:r>
      </w:hyperlink>
    </w:p>
    <w:p w:rsidR="00AD4989" w:rsidRDefault="00AD4989">
      <w:pPr>
        <w:pStyle w:val="TDC3"/>
        <w:tabs>
          <w:tab w:val="right" w:leader="dot" w:pos="8828"/>
        </w:tabs>
        <w:rPr>
          <w:rFonts w:asciiTheme="minorHAnsi" w:eastAsiaTheme="minorEastAsia" w:hAnsiTheme="minorHAnsi" w:cstheme="minorBidi"/>
          <w:noProof/>
          <w:sz w:val="22"/>
        </w:rPr>
      </w:pPr>
      <w:hyperlink w:anchor="_Toc280985345" w:history="1">
        <w:r w:rsidRPr="00333384">
          <w:rPr>
            <w:rStyle w:val="Hipervnculo"/>
            <w:noProof/>
            <w:lang w:val="es-ES"/>
          </w:rPr>
          <w:t>3.2.4.TerraTV</w:t>
        </w:r>
        <w:r>
          <w:rPr>
            <w:noProof/>
            <w:webHidden/>
          </w:rPr>
          <w:tab/>
        </w:r>
        <w:r>
          <w:rPr>
            <w:noProof/>
            <w:webHidden/>
          </w:rPr>
          <w:fldChar w:fldCharType="begin"/>
        </w:r>
        <w:r>
          <w:rPr>
            <w:noProof/>
            <w:webHidden/>
          </w:rPr>
          <w:instrText xml:space="preserve"> PAGEREF _Toc280985345 \h </w:instrText>
        </w:r>
        <w:r>
          <w:rPr>
            <w:noProof/>
            <w:webHidden/>
          </w:rPr>
        </w:r>
        <w:r>
          <w:rPr>
            <w:noProof/>
            <w:webHidden/>
          </w:rPr>
          <w:fldChar w:fldCharType="separate"/>
        </w:r>
        <w:r>
          <w:rPr>
            <w:noProof/>
            <w:webHidden/>
          </w:rPr>
          <w:t>1</w:t>
        </w:r>
        <w:r>
          <w:rPr>
            <w:noProof/>
            <w:webHidden/>
          </w:rPr>
          <w:fldChar w:fldCharType="end"/>
        </w:r>
      </w:hyperlink>
    </w:p>
    <w:p w:rsidR="00AD4989" w:rsidRDefault="00AD4989">
      <w:pPr>
        <w:pStyle w:val="TDC3"/>
        <w:tabs>
          <w:tab w:val="right" w:leader="dot" w:pos="8828"/>
        </w:tabs>
        <w:rPr>
          <w:rFonts w:asciiTheme="minorHAnsi" w:eastAsiaTheme="minorEastAsia" w:hAnsiTheme="minorHAnsi" w:cstheme="minorBidi"/>
          <w:noProof/>
          <w:sz w:val="22"/>
        </w:rPr>
      </w:pPr>
      <w:hyperlink w:anchor="_Toc280985346" w:history="1">
        <w:r w:rsidRPr="00333384">
          <w:rPr>
            <w:rStyle w:val="Hipervnculo"/>
            <w:noProof/>
            <w:lang w:val="es-ES"/>
          </w:rPr>
          <w:t>3.2.6. 3TV</w:t>
        </w:r>
        <w:r>
          <w:rPr>
            <w:noProof/>
            <w:webHidden/>
          </w:rPr>
          <w:tab/>
        </w:r>
        <w:r>
          <w:rPr>
            <w:noProof/>
            <w:webHidden/>
          </w:rPr>
          <w:fldChar w:fldCharType="begin"/>
        </w:r>
        <w:r>
          <w:rPr>
            <w:noProof/>
            <w:webHidden/>
          </w:rPr>
          <w:instrText xml:space="preserve"> PAGEREF _Toc280985346 \h </w:instrText>
        </w:r>
        <w:r>
          <w:rPr>
            <w:noProof/>
            <w:webHidden/>
          </w:rPr>
        </w:r>
        <w:r>
          <w:rPr>
            <w:noProof/>
            <w:webHidden/>
          </w:rPr>
          <w:fldChar w:fldCharType="separate"/>
        </w:r>
        <w:r>
          <w:rPr>
            <w:noProof/>
            <w:webHidden/>
          </w:rPr>
          <w:t>1</w:t>
        </w:r>
        <w:r>
          <w:rPr>
            <w:noProof/>
            <w:webHidden/>
          </w:rPr>
          <w:fldChar w:fldCharType="end"/>
        </w:r>
      </w:hyperlink>
    </w:p>
    <w:p w:rsidR="00AD4989" w:rsidRDefault="00AD4989">
      <w:pPr>
        <w:pStyle w:val="TDC2"/>
        <w:tabs>
          <w:tab w:val="right" w:leader="dot" w:pos="8828"/>
        </w:tabs>
        <w:rPr>
          <w:rFonts w:asciiTheme="minorHAnsi" w:eastAsiaTheme="minorEastAsia" w:hAnsiTheme="minorHAnsi" w:cstheme="minorBidi"/>
          <w:noProof/>
          <w:sz w:val="22"/>
          <w:lang w:eastAsia="es-CL"/>
        </w:rPr>
      </w:pPr>
      <w:hyperlink w:anchor="_Toc280985347" w:history="1">
        <w:r w:rsidRPr="00333384">
          <w:rPr>
            <w:rStyle w:val="Hipervnculo"/>
            <w:noProof/>
            <w:lang w:val="es-ES"/>
          </w:rPr>
          <w:t>3.3. Google TV</w:t>
        </w:r>
        <w:r>
          <w:rPr>
            <w:noProof/>
            <w:webHidden/>
          </w:rPr>
          <w:tab/>
        </w:r>
        <w:r>
          <w:rPr>
            <w:noProof/>
            <w:webHidden/>
          </w:rPr>
          <w:fldChar w:fldCharType="begin"/>
        </w:r>
        <w:r>
          <w:rPr>
            <w:noProof/>
            <w:webHidden/>
          </w:rPr>
          <w:instrText xml:space="preserve"> PAGEREF _Toc280985347 \h </w:instrText>
        </w:r>
        <w:r>
          <w:rPr>
            <w:noProof/>
            <w:webHidden/>
          </w:rPr>
        </w:r>
        <w:r>
          <w:rPr>
            <w:noProof/>
            <w:webHidden/>
          </w:rPr>
          <w:fldChar w:fldCharType="separate"/>
        </w:r>
        <w:r>
          <w:rPr>
            <w:noProof/>
            <w:webHidden/>
          </w:rPr>
          <w:t>1</w:t>
        </w:r>
        <w:r>
          <w:rPr>
            <w:noProof/>
            <w:webHidden/>
          </w:rPr>
          <w:fldChar w:fldCharType="end"/>
        </w:r>
      </w:hyperlink>
    </w:p>
    <w:p w:rsidR="00AD4989" w:rsidRDefault="00AD4989">
      <w:pPr>
        <w:pStyle w:val="TDC1"/>
        <w:rPr>
          <w:rFonts w:asciiTheme="minorHAnsi" w:eastAsiaTheme="minorEastAsia" w:hAnsiTheme="minorHAnsi" w:cstheme="minorBidi"/>
          <w:b w:val="0"/>
          <w:sz w:val="22"/>
          <w:lang w:eastAsia="es-CL"/>
        </w:rPr>
      </w:pPr>
      <w:hyperlink w:anchor="_Toc280985348" w:history="1">
        <w:r w:rsidRPr="00333384">
          <w:rPr>
            <w:rStyle w:val="Hipervnculo"/>
          </w:rPr>
          <w:t>4. Desarrollo</w:t>
        </w:r>
        <w:r>
          <w:rPr>
            <w:webHidden/>
          </w:rPr>
          <w:tab/>
        </w:r>
        <w:r>
          <w:rPr>
            <w:webHidden/>
          </w:rPr>
          <w:fldChar w:fldCharType="begin"/>
        </w:r>
        <w:r>
          <w:rPr>
            <w:webHidden/>
          </w:rPr>
          <w:instrText xml:space="preserve"> PAGEREF _Toc280985348 \h </w:instrText>
        </w:r>
        <w:r>
          <w:rPr>
            <w:webHidden/>
          </w:rPr>
        </w:r>
        <w:r>
          <w:rPr>
            <w:webHidden/>
          </w:rPr>
          <w:fldChar w:fldCharType="separate"/>
        </w:r>
        <w:r>
          <w:rPr>
            <w:webHidden/>
          </w:rPr>
          <w:t>1</w:t>
        </w:r>
        <w:r>
          <w:rPr>
            <w:webHidden/>
          </w:rPr>
          <w:fldChar w:fldCharType="end"/>
        </w:r>
      </w:hyperlink>
    </w:p>
    <w:p w:rsidR="00AD4989" w:rsidRDefault="00AD4989">
      <w:pPr>
        <w:pStyle w:val="TDC2"/>
        <w:tabs>
          <w:tab w:val="right" w:leader="dot" w:pos="8828"/>
        </w:tabs>
        <w:rPr>
          <w:rFonts w:asciiTheme="minorHAnsi" w:eastAsiaTheme="minorEastAsia" w:hAnsiTheme="minorHAnsi" w:cstheme="minorBidi"/>
          <w:noProof/>
          <w:sz w:val="22"/>
          <w:lang w:eastAsia="es-CL"/>
        </w:rPr>
      </w:pPr>
      <w:hyperlink w:anchor="_Toc280985349" w:history="1">
        <w:r w:rsidRPr="00333384">
          <w:rPr>
            <w:rStyle w:val="Hipervnculo"/>
            <w:noProof/>
          </w:rPr>
          <w:t>4.1. Toma de requerimientos</w:t>
        </w:r>
        <w:r>
          <w:rPr>
            <w:noProof/>
            <w:webHidden/>
          </w:rPr>
          <w:tab/>
        </w:r>
        <w:r>
          <w:rPr>
            <w:noProof/>
            <w:webHidden/>
          </w:rPr>
          <w:fldChar w:fldCharType="begin"/>
        </w:r>
        <w:r>
          <w:rPr>
            <w:noProof/>
            <w:webHidden/>
          </w:rPr>
          <w:instrText xml:space="preserve"> PAGEREF _Toc280985349 \h </w:instrText>
        </w:r>
        <w:r>
          <w:rPr>
            <w:noProof/>
            <w:webHidden/>
          </w:rPr>
        </w:r>
        <w:r>
          <w:rPr>
            <w:noProof/>
            <w:webHidden/>
          </w:rPr>
          <w:fldChar w:fldCharType="separate"/>
        </w:r>
        <w:r>
          <w:rPr>
            <w:noProof/>
            <w:webHidden/>
          </w:rPr>
          <w:t>1</w:t>
        </w:r>
        <w:r>
          <w:rPr>
            <w:noProof/>
            <w:webHidden/>
          </w:rPr>
          <w:fldChar w:fldCharType="end"/>
        </w:r>
      </w:hyperlink>
    </w:p>
    <w:p w:rsidR="00AD4989" w:rsidRDefault="00AD4989">
      <w:pPr>
        <w:pStyle w:val="TDC3"/>
        <w:tabs>
          <w:tab w:val="right" w:leader="dot" w:pos="8828"/>
        </w:tabs>
        <w:rPr>
          <w:rFonts w:asciiTheme="minorHAnsi" w:eastAsiaTheme="minorEastAsia" w:hAnsiTheme="minorHAnsi" w:cstheme="minorBidi"/>
          <w:noProof/>
          <w:sz w:val="22"/>
        </w:rPr>
      </w:pPr>
      <w:hyperlink w:anchor="_Toc280985350" w:history="1">
        <w:r w:rsidRPr="00333384">
          <w:rPr>
            <w:rStyle w:val="Hipervnculo"/>
            <w:noProof/>
          </w:rPr>
          <w:t>4.1.1. Requerimientos Funcionales</w:t>
        </w:r>
        <w:r>
          <w:rPr>
            <w:noProof/>
            <w:webHidden/>
          </w:rPr>
          <w:tab/>
        </w:r>
        <w:r>
          <w:rPr>
            <w:noProof/>
            <w:webHidden/>
          </w:rPr>
          <w:fldChar w:fldCharType="begin"/>
        </w:r>
        <w:r>
          <w:rPr>
            <w:noProof/>
            <w:webHidden/>
          </w:rPr>
          <w:instrText xml:space="preserve"> PAGEREF _Toc280985350 \h </w:instrText>
        </w:r>
        <w:r>
          <w:rPr>
            <w:noProof/>
            <w:webHidden/>
          </w:rPr>
        </w:r>
        <w:r>
          <w:rPr>
            <w:noProof/>
            <w:webHidden/>
          </w:rPr>
          <w:fldChar w:fldCharType="separate"/>
        </w:r>
        <w:r>
          <w:rPr>
            <w:noProof/>
            <w:webHidden/>
          </w:rPr>
          <w:t>1</w:t>
        </w:r>
        <w:r>
          <w:rPr>
            <w:noProof/>
            <w:webHidden/>
          </w:rPr>
          <w:fldChar w:fldCharType="end"/>
        </w:r>
      </w:hyperlink>
    </w:p>
    <w:p w:rsidR="00AD4989" w:rsidRDefault="00AD4989">
      <w:pPr>
        <w:pStyle w:val="TDC3"/>
        <w:tabs>
          <w:tab w:val="right" w:leader="dot" w:pos="8828"/>
        </w:tabs>
        <w:rPr>
          <w:rFonts w:asciiTheme="minorHAnsi" w:eastAsiaTheme="minorEastAsia" w:hAnsiTheme="minorHAnsi" w:cstheme="minorBidi"/>
          <w:noProof/>
          <w:sz w:val="22"/>
        </w:rPr>
      </w:pPr>
      <w:hyperlink w:anchor="_Toc280985351" w:history="1">
        <w:r w:rsidRPr="00333384">
          <w:rPr>
            <w:rStyle w:val="Hipervnculo"/>
            <w:noProof/>
          </w:rPr>
          <w:t>4.1.2. Requerimientos No Funcionales</w:t>
        </w:r>
        <w:r>
          <w:rPr>
            <w:noProof/>
            <w:webHidden/>
          </w:rPr>
          <w:tab/>
        </w:r>
        <w:r>
          <w:rPr>
            <w:noProof/>
            <w:webHidden/>
          </w:rPr>
          <w:fldChar w:fldCharType="begin"/>
        </w:r>
        <w:r>
          <w:rPr>
            <w:noProof/>
            <w:webHidden/>
          </w:rPr>
          <w:instrText xml:space="preserve"> PAGEREF _Toc280985351 \h </w:instrText>
        </w:r>
        <w:r>
          <w:rPr>
            <w:noProof/>
            <w:webHidden/>
          </w:rPr>
        </w:r>
        <w:r>
          <w:rPr>
            <w:noProof/>
            <w:webHidden/>
          </w:rPr>
          <w:fldChar w:fldCharType="separate"/>
        </w:r>
        <w:r>
          <w:rPr>
            <w:noProof/>
            <w:webHidden/>
          </w:rPr>
          <w:t>1</w:t>
        </w:r>
        <w:r>
          <w:rPr>
            <w:noProof/>
            <w:webHidden/>
          </w:rPr>
          <w:fldChar w:fldCharType="end"/>
        </w:r>
      </w:hyperlink>
    </w:p>
    <w:p w:rsidR="00AD4989" w:rsidRDefault="00AD4989">
      <w:pPr>
        <w:pStyle w:val="TDC2"/>
        <w:tabs>
          <w:tab w:val="right" w:leader="dot" w:pos="8828"/>
        </w:tabs>
        <w:rPr>
          <w:rFonts w:asciiTheme="minorHAnsi" w:eastAsiaTheme="minorEastAsia" w:hAnsiTheme="minorHAnsi" w:cstheme="minorBidi"/>
          <w:noProof/>
          <w:sz w:val="22"/>
          <w:lang w:eastAsia="es-CL"/>
        </w:rPr>
      </w:pPr>
      <w:hyperlink w:anchor="_Toc280985352" w:history="1">
        <w:r w:rsidRPr="00333384">
          <w:rPr>
            <w:rStyle w:val="Hipervnculo"/>
            <w:noProof/>
          </w:rPr>
          <w:t>4.2. Tecnología a Utilizar</w:t>
        </w:r>
        <w:r>
          <w:rPr>
            <w:noProof/>
            <w:webHidden/>
          </w:rPr>
          <w:tab/>
        </w:r>
        <w:r>
          <w:rPr>
            <w:noProof/>
            <w:webHidden/>
          </w:rPr>
          <w:fldChar w:fldCharType="begin"/>
        </w:r>
        <w:r>
          <w:rPr>
            <w:noProof/>
            <w:webHidden/>
          </w:rPr>
          <w:instrText xml:space="preserve"> PAGEREF _Toc280985352 \h </w:instrText>
        </w:r>
        <w:r>
          <w:rPr>
            <w:noProof/>
            <w:webHidden/>
          </w:rPr>
        </w:r>
        <w:r>
          <w:rPr>
            <w:noProof/>
            <w:webHidden/>
          </w:rPr>
          <w:fldChar w:fldCharType="separate"/>
        </w:r>
        <w:r>
          <w:rPr>
            <w:noProof/>
            <w:webHidden/>
          </w:rPr>
          <w:t>1</w:t>
        </w:r>
        <w:r>
          <w:rPr>
            <w:noProof/>
            <w:webHidden/>
          </w:rPr>
          <w:fldChar w:fldCharType="end"/>
        </w:r>
      </w:hyperlink>
    </w:p>
    <w:p w:rsidR="00AD4989" w:rsidRDefault="00AD4989">
      <w:pPr>
        <w:pStyle w:val="TDC3"/>
        <w:tabs>
          <w:tab w:val="right" w:leader="dot" w:pos="8828"/>
        </w:tabs>
        <w:rPr>
          <w:rFonts w:asciiTheme="minorHAnsi" w:eastAsiaTheme="minorEastAsia" w:hAnsiTheme="minorHAnsi" w:cstheme="minorBidi"/>
          <w:noProof/>
          <w:sz w:val="22"/>
        </w:rPr>
      </w:pPr>
      <w:hyperlink w:anchor="_Toc280985353" w:history="1">
        <w:r w:rsidRPr="00333384">
          <w:rPr>
            <w:rStyle w:val="Hipervnculo"/>
            <w:noProof/>
          </w:rPr>
          <w:t>4.2.1. Frente Servidor</w:t>
        </w:r>
        <w:r>
          <w:rPr>
            <w:noProof/>
            <w:webHidden/>
          </w:rPr>
          <w:tab/>
        </w:r>
        <w:r>
          <w:rPr>
            <w:noProof/>
            <w:webHidden/>
          </w:rPr>
          <w:fldChar w:fldCharType="begin"/>
        </w:r>
        <w:r>
          <w:rPr>
            <w:noProof/>
            <w:webHidden/>
          </w:rPr>
          <w:instrText xml:space="preserve"> PAGEREF _Toc280985353 \h </w:instrText>
        </w:r>
        <w:r>
          <w:rPr>
            <w:noProof/>
            <w:webHidden/>
          </w:rPr>
        </w:r>
        <w:r>
          <w:rPr>
            <w:noProof/>
            <w:webHidden/>
          </w:rPr>
          <w:fldChar w:fldCharType="separate"/>
        </w:r>
        <w:r>
          <w:rPr>
            <w:noProof/>
            <w:webHidden/>
          </w:rPr>
          <w:t>1</w:t>
        </w:r>
        <w:r>
          <w:rPr>
            <w:noProof/>
            <w:webHidden/>
          </w:rPr>
          <w:fldChar w:fldCharType="end"/>
        </w:r>
      </w:hyperlink>
    </w:p>
    <w:p w:rsidR="00AD4989" w:rsidRDefault="00AD4989">
      <w:pPr>
        <w:pStyle w:val="TDC3"/>
        <w:tabs>
          <w:tab w:val="right" w:leader="dot" w:pos="8828"/>
        </w:tabs>
        <w:rPr>
          <w:rFonts w:asciiTheme="minorHAnsi" w:eastAsiaTheme="minorEastAsia" w:hAnsiTheme="minorHAnsi" w:cstheme="minorBidi"/>
          <w:noProof/>
          <w:sz w:val="22"/>
        </w:rPr>
      </w:pPr>
      <w:hyperlink w:anchor="_Toc280985354" w:history="1">
        <w:r w:rsidRPr="00333384">
          <w:rPr>
            <w:rStyle w:val="Hipervnculo"/>
            <w:noProof/>
          </w:rPr>
          <w:t>4.2.1.1. PHP 5.3</w:t>
        </w:r>
        <w:r>
          <w:rPr>
            <w:noProof/>
            <w:webHidden/>
          </w:rPr>
          <w:tab/>
        </w:r>
        <w:r>
          <w:rPr>
            <w:noProof/>
            <w:webHidden/>
          </w:rPr>
          <w:fldChar w:fldCharType="begin"/>
        </w:r>
        <w:r>
          <w:rPr>
            <w:noProof/>
            <w:webHidden/>
          </w:rPr>
          <w:instrText xml:space="preserve"> PAGEREF _Toc280985354 \h </w:instrText>
        </w:r>
        <w:r>
          <w:rPr>
            <w:noProof/>
            <w:webHidden/>
          </w:rPr>
        </w:r>
        <w:r>
          <w:rPr>
            <w:noProof/>
            <w:webHidden/>
          </w:rPr>
          <w:fldChar w:fldCharType="separate"/>
        </w:r>
        <w:r>
          <w:rPr>
            <w:noProof/>
            <w:webHidden/>
          </w:rPr>
          <w:t>1</w:t>
        </w:r>
        <w:r>
          <w:rPr>
            <w:noProof/>
            <w:webHidden/>
          </w:rPr>
          <w:fldChar w:fldCharType="end"/>
        </w:r>
      </w:hyperlink>
    </w:p>
    <w:p w:rsidR="00AD4989" w:rsidRDefault="00AD4989">
      <w:pPr>
        <w:pStyle w:val="TDC3"/>
        <w:tabs>
          <w:tab w:val="right" w:leader="dot" w:pos="8828"/>
        </w:tabs>
        <w:rPr>
          <w:rFonts w:asciiTheme="minorHAnsi" w:eastAsiaTheme="minorEastAsia" w:hAnsiTheme="minorHAnsi" w:cstheme="minorBidi"/>
          <w:noProof/>
          <w:sz w:val="22"/>
        </w:rPr>
      </w:pPr>
      <w:hyperlink w:anchor="_Toc280985355" w:history="1">
        <w:r w:rsidRPr="00333384">
          <w:rPr>
            <w:rStyle w:val="Hipervnculo"/>
            <w:noProof/>
          </w:rPr>
          <w:t>4.2.1.2. MySQL 5</w:t>
        </w:r>
        <w:r>
          <w:rPr>
            <w:noProof/>
            <w:webHidden/>
          </w:rPr>
          <w:tab/>
        </w:r>
        <w:r>
          <w:rPr>
            <w:noProof/>
            <w:webHidden/>
          </w:rPr>
          <w:fldChar w:fldCharType="begin"/>
        </w:r>
        <w:r>
          <w:rPr>
            <w:noProof/>
            <w:webHidden/>
          </w:rPr>
          <w:instrText xml:space="preserve"> PAGEREF _Toc280985355 \h </w:instrText>
        </w:r>
        <w:r>
          <w:rPr>
            <w:noProof/>
            <w:webHidden/>
          </w:rPr>
        </w:r>
        <w:r>
          <w:rPr>
            <w:noProof/>
            <w:webHidden/>
          </w:rPr>
          <w:fldChar w:fldCharType="separate"/>
        </w:r>
        <w:r>
          <w:rPr>
            <w:noProof/>
            <w:webHidden/>
          </w:rPr>
          <w:t>1</w:t>
        </w:r>
        <w:r>
          <w:rPr>
            <w:noProof/>
            <w:webHidden/>
          </w:rPr>
          <w:fldChar w:fldCharType="end"/>
        </w:r>
      </w:hyperlink>
    </w:p>
    <w:p w:rsidR="00AD4989" w:rsidRDefault="00AD4989">
      <w:pPr>
        <w:pStyle w:val="TDC3"/>
        <w:tabs>
          <w:tab w:val="right" w:leader="dot" w:pos="8828"/>
        </w:tabs>
        <w:rPr>
          <w:rFonts w:asciiTheme="minorHAnsi" w:eastAsiaTheme="minorEastAsia" w:hAnsiTheme="minorHAnsi" w:cstheme="minorBidi"/>
          <w:noProof/>
          <w:sz w:val="22"/>
        </w:rPr>
      </w:pPr>
      <w:hyperlink w:anchor="_Toc280985356" w:history="1">
        <w:r w:rsidRPr="00333384">
          <w:rPr>
            <w:rStyle w:val="Hipervnculo"/>
            <w:noProof/>
          </w:rPr>
          <w:t>4.2.1.3. FFmpeg</w:t>
        </w:r>
        <w:r>
          <w:rPr>
            <w:noProof/>
            <w:webHidden/>
          </w:rPr>
          <w:tab/>
        </w:r>
        <w:r>
          <w:rPr>
            <w:noProof/>
            <w:webHidden/>
          </w:rPr>
          <w:fldChar w:fldCharType="begin"/>
        </w:r>
        <w:r>
          <w:rPr>
            <w:noProof/>
            <w:webHidden/>
          </w:rPr>
          <w:instrText xml:space="preserve"> PAGEREF _Toc280985356 \h </w:instrText>
        </w:r>
        <w:r>
          <w:rPr>
            <w:noProof/>
            <w:webHidden/>
          </w:rPr>
        </w:r>
        <w:r>
          <w:rPr>
            <w:noProof/>
            <w:webHidden/>
          </w:rPr>
          <w:fldChar w:fldCharType="separate"/>
        </w:r>
        <w:r>
          <w:rPr>
            <w:noProof/>
            <w:webHidden/>
          </w:rPr>
          <w:t>1</w:t>
        </w:r>
        <w:r>
          <w:rPr>
            <w:noProof/>
            <w:webHidden/>
          </w:rPr>
          <w:fldChar w:fldCharType="end"/>
        </w:r>
      </w:hyperlink>
    </w:p>
    <w:p w:rsidR="00AD4989" w:rsidRDefault="00AD4989">
      <w:pPr>
        <w:pStyle w:val="TDC3"/>
        <w:tabs>
          <w:tab w:val="right" w:leader="dot" w:pos="8828"/>
        </w:tabs>
        <w:rPr>
          <w:rFonts w:asciiTheme="minorHAnsi" w:eastAsiaTheme="minorEastAsia" w:hAnsiTheme="minorHAnsi" w:cstheme="minorBidi"/>
          <w:noProof/>
          <w:sz w:val="22"/>
        </w:rPr>
      </w:pPr>
      <w:hyperlink w:anchor="_Toc280985357" w:history="1">
        <w:r w:rsidRPr="00333384">
          <w:rPr>
            <w:rStyle w:val="Hipervnculo"/>
            <w:noProof/>
          </w:rPr>
          <w:t>4.2.2. Frente Cliente</w:t>
        </w:r>
        <w:r>
          <w:rPr>
            <w:noProof/>
            <w:webHidden/>
          </w:rPr>
          <w:tab/>
        </w:r>
        <w:r>
          <w:rPr>
            <w:noProof/>
            <w:webHidden/>
          </w:rPr>
          <w:fldChar w:fldCharType="begin"/>
        </w:r>
        <w:r>
          <w:rPr>
            <w:noProof/>
            <w:webHidden/>
          </w:rPr>
          <w:instrText xml:space="preserve"> PAGEREF _Toc280985357 \h </w:instrText>
        </w:r>
        <w:r>
          <w:rPr>
            <w:noProof/>
            <w:webHidden/>
          </w:rPr>
        </w:r>
        <w:r>
          <w:rPr>
            <w:noProof/>
            <w:webHidden/>
          </w:rPr>
          <w:fldChar w:fldCharType="separate"/>
        </w:r>
        <w:r>
          <w:rPr>
            <w:noProof/>
            <w:webHidden/>
          </w:rPr>
          <w:t>1</w:t>
        </w:r>
        <w:r>
          <w:rPr>
            <w:noProof/>
            <w:webHidden/>
          </w:rPr>
          <w:fldChar w:fldCharType="end"/>
        </w:r>
      </w:hyperlink>
    </w:p>
    <w:p w:rsidR="00AD4989" w:rsidRDefault="00AD4989">
      <w:pPr>
        <w:pStyle w:val="TDC3"/>
        <w:tabs>
          <w:tab w:val="right" w:leader="dot" w:pos="8828"/>
        </w:tabs>
        <w:rPr>
          <w:rFonts w:asciiTheme="minorHAnsi" w:eastAsiaTheme="minorEastAsia" w:hAnsiTheme="minorHAnsi" w:cstheme="minorBidi"/>
          <w:noProof/>
          <w:sz w:val="22"/>
        </w:rPr>
      </w:pPr>
      <w:hyperlink w:anchor="_Toc280985358" w:history="1">
        <w:r w:rsidRPr="00333384">
          <w:rPr>
            <w:rStyle w:val="Hipervnculo"/>
            <w:noProof/>
          </w:rPr>
          <w:t>4.2.2.1 Javascript</w:t>
        </w:r>
        <w:r>
          <w:rPr>
            <w:noProof/>
            <w:webHidden/>
          </w:rPr>
          <w:tab/>
        </w:r>
        <w:r>
          <w:rPr>
            <w:noProof/>
            <w:webHidden/>
          </w:rPr>
          <w:fldChar w:fldCharType="begin"/>
        </w:r>
        <w:r>
          <w:rPr>
            <w:noProof/>
            <w:webHidden/>
          </w:rPr>
          <w:instrText xml:space="preserve"> PAGEREF _Toc280985358 \h </w:instrText>
        </w:r>
        <w:r>
          <w:rPr>
            <w:noProof/>
            <w:webHidden/>
          </w:rPr>
        </w:r>
        <w:r>
          <w:rPr>
            <w:noProof/>
            <w:webHidden/>
          </w:rPr>
          <w:fldChar w:fldCharType="separate"/>
        </w:r>
        <w:r>
          <w:rPr>
            <w:noProof/>
            <w:webHidden/>
          </w:rPr>
          <w:t>1</w:t>
        </w:r>
        <w:r>
          <w:rPr>
            <w:noProof/>
            <w:webHidden/>
          </w:rPr>
          <w:fldChar w:fldCharType="end"/>
        </w:r>
      </w:hyperlink>
    </w:p>
    <w:p w:rsidR="00AD4989" w:rsidRDefault="00AD4989">
      <w:pPr>
        <w:pStyle w:val="TDC3"/>
        <w:tabs>
          <w:tab w:val="right" w:leader="dot" w:pos="8828"/>
        </w:tabs>
        <w:rPr>
          <w:rFonts w:asciiTheme="minorHAnsi" w:eastAsiaTheme="minorEastAsia" w:hAnsiTheme="minorHAnsi" w:cstheme="minorBidi"/>
          <w:noProof/>
          <w:sz w:val="22"/>
        </w:rPr>
      </w:pPr>
      <w:hyperlink w:anchor="_Toc280985359" w:history="1">
        <w:r w:rsidRPr="00333384">
          <w:rPr>
            <w:rStyle w:val="Hipervnculo"/>
            <w:noProof/>
          </w:rPr>
          <w:t>4.2.2.2 JW Player</w:t>
        </w:r>
        <w:r>
          <w:rPr>
            <w:noProof/>
            <w:webHidden/>
          </w:rPr>
          <w:tab/>
        </w:r>
        <w:r>
          <w:rPr>
            <w:noProof/>
            <w:webHidden/>
          </w:rPr>
          <w:fldChar w:fldCharType="begin"/>
        </w:r>
        <w:r>
          <w:rPr>
            <w:noProof/>
            <w:webHidden/>
          </w:rPr>
          <w:instrText xml:space="preserve"> PAGEREF _Toc280985359 \h </w:instrText>
        </w:r>
        <w:r>
          <w:rPr>
            <w:noProof/>
            <w:webHidden/>
          </w:rPr>
        </w:r>
        <w:r>
          <w:rPr>
            <w:noProof/>
            <w:webHidden/>
          </w:rPr>
          <w:fldChar w:fldCharType="separate"/>
        </w:r>
        <w:r>
          <w:rPr>
            <w:noProof/>
            <w:webHidden/>
          </w:rPr>
          <w:t>1</w:t>
        </w:r>
        <w:r>
          <w:rPr>
            <w:noProof/>
            <w:webHidden/>
          </w:rPr>
          <w:fldChar w:fldCharType="end"/>
        </w:r>
      </w:hyperlink>
    </w:p>
    <w:p w:rsidR="00AD4989" w:rsidRDefault="00AD4989">
      <w:pPr>
        <w:pStyle w:val="TDC2"/>
        <w:tabs>
          <w:tab w:val="right" w:leader="dot" w:pos="8828"/>
        </w:tabs>
        <w:rPr>
          <w:rFonts w:asciiTheme="minorHAnsi" w:eastAsiaTheme="minorEastAsia" w:hAnsiTheme="minorHAnsi" w:cstheme="minorBidi"/>
          <w:noProof/>
          <w:sz w:val="22"/>
          <w:lang w:eastAsia="es-CL"/>
        </w:rPr>
      </w:pPr>
      <w:hyperlink w:anchor="_Toc280985360" w:history="1">
        <w:r w:rsidRPr="00333384">
          <w:rPr>
            <w:rStyle w:val="Hipervnculo"/>
            <w:noProof/>
          </w:rPr>
          <w:t>4.3. Entorno de Desarrollo</w:t>
        </w:r>
        <w:r>
          <w:rPr>
            <w:noProof/>
            <w:webHidden/>
          </w:rPr>
          <w:tab/>
        </w:r>
        <w:r>
          <w:rPr>
            <w:noProof/>
            <w:webHidden/>
          </w:rPr>
          <w:fldChar w:fldCharType="begin"/>
        </w:r>
        <w:r>
          <w:rPr>
            <w:noProof/>
            <w:webHidden/>
          </w:rPr>
          <w:instrText xml:space="preserve"> PAGEREF _Toc280985360 \h </w:instrText>
        </w:r>
        <w:r>
          <w:rPr>
            <w:noProof/>
            <w:webHidden/>
          </w:rPr>
        </w:r>
        <w:r>
          <w:rPr>
            <w:noProof/>
            <w:webHidden/>
          </w:rPr>
          <w:fldChar w:fldCharType="separate"/>
        </w:r>
        <w:r>
          <w:rPr>
            <w:noProof/>
            <w:webHidden/>
          </w:rPr>
          <w:t>1</w:t>
        </w:r>
        <w:r>
          <w:rPr>
            <w:noProof/>
            <w:webHidden/>
          </w:rPr>
          <w:fldChar w:fldCharType="end"/>
        </w:r>
      </w:hyperlink>
    </w:p>
    <w:p w:rsidR="00AD4989" w:rsidRDefault="00AD4989">
      <w:pPr>
        <w:pStyle w:val="TDC3"/>
        <w:tabs>
          <w:tab w:val="right" w:leader="dot" w:pos="8828"/>
        </w:tabs>
        <w:rPr>
          <w:rFonts w:asciiTheme="minorHAnsi" w:eastAsiaTheme="minorEastAsia" w:hAnsiTheme="minorHAnsi" w:cstheme="minorBidi"/>
          <w:noProof/>
          <w:sz w:val="22"/>
        </w:rPr>
      </w:pPr>
      <w:hyperlink w:anchor="_Toc280985361" w:history="1">
        <w:r w:rsidRPr="00333384">
          <w:rPr>
            <w:rStyle w:val="Hipervnculo"/>
            <w:noProof/>
          </w:rPr>
          <w:t>4.3.1. Entorno Integrado de Desarrollo (IDE)</w:t>
        </w:r>
        <w:r>
          <w:rPr>
            <w:noProof/>
            <w:webHidden/>
          </w:rPr>
          <w:tab/>
        </w:r>
        <w:r>
          <w:rPr>
            <w:noProof/>
            <w:webHidden/>
          </w:rPr>
          <w:fldChar w:fldCharType="begin"/>
        </w:r>
        <w:r>
          <w:rPr>
            <w:noProof/>
            <w:webHidden/>
          </w:rPr>
          <w:instrText xml:space="preserve"> PAGEREF _Toc280985361 \h </w:instrText>
        </w:r>
        <w:r>
          <w:rPr>
            <w:noProof/>
            <w:webHidden/>
          </w:rPr>
        </w:r>
        <w:r>
          <w:rPr>
            <w:noProof/>
            <w:webHidden/>
          </w:rPr>
          <w:fldChar w:fldCharType="separate"/>
        </w:r>
        <w:r>
          <w:rPr>
            <w:noProof/>
            <w:webHidden/>
          </w:rPr>
          <w:t>1</w:t>
        </w:r>
        <w:r>
          <w:rPr>
            <w:noProof/>
            <w:webHidden/>
          </w:rPr>
          <w:fldChar w:fldCharType="end"/>
        </w:r>
      </w:hyperlink>
    </w:p>
    <w:p w:rsidR="00AD4989" w:rsidRDefault="00AD4989">
      <w:pPr>
        <w:pStyle w:val="TDC3"/>
        <w:tabs>
          <w:tab w:val="right" w:leader="dot" w:pos="8828"/>
        </w:tabs>
        <w:rPr>
          <w:rFonts w:asciiTheme="minorHAnsi" w:eastAsiaTheme="minorEastAsia" w:hAnsiTheme="minorHAnsi" w:cstheme="minorBidi"/>
          <w:noProof/>
          <w:sz w:val="22"/>
        </w:rPr>
      </w:pPr>
      <w:hyperlink w:anchor="_Toc280985362" w:history="1">
        <w:r w:rsidRPr="00333384">
          <w:rPr>
            <w:rStyle w:val="Hipervnculo"/>
            <w:noProof/>
          </w:rPr>
          <w:t>4.3.2. Control de versiones</w:t>
        </w:r>
        <w:r>
          <w:rPr>
            <w:noProof/>
            <w:webHidden/>
          </w:rPr>
          <w:tab/>
        </w:r>
        <w:r>
          <w:rPr>
            <w:noProof/>
            <w:webHidden/>
          </w:rPr>
          <w:fldChar w:fldCharType="begin"/>
        </w:r>
        <w:r>
          <w:rPr>
            <w:noProof/>
            <w:webHidden/>
          </w:rPr>
          <w:instrText xml:space="preserve"> PAGEREF _Toc280985362 \h </w:instrText>
        </w:r>
        <w:r>
          <w:rPr>
            <w:noProof/>
            <w:webHidden/>
          </w:rPr>
        </w:r>
        <w:r>
          <w:rPr>
            <w:noProof/>
            <w:webHidden/>
          </w:rPr>
          <w:fldChar w:fldCharType="separate"/>
        </w:r>
        <w:r>
          <w:rPr>
            <w:noProof/>
            <w:webHidden/>
          </w:rPr>
          <w:t>1</w:t>
        </w:r>
        <w:r>
          <w:rPr>
            <w:noProof/>
            <w:webHidden/>
          </w:rPr>
          <w:fldChar w:fldCharType="end"/>
        </w:r>
      </w:hyperlink>
    </w:p>
    <w:p w:rsidR="00AD4989" w:rsidRDefault="00AD4989">
      <w:pPr>
        <w:pStyle w:val="TDC2"/>
        <w:tabs>
          <w:tab w:val="right" w:leader="dot" w:pos="8828"/>
        </w:tabs>
        <w:rPr>
          <w:rFonts w:asciiTheme="minorHAnsi" w:eastAsiaTheme="minorEastAsia" w:hAnsiTheme="minorHAnsi" w:cstheme="minorBidi"/>
          <w:noProof/>
          <w:sz w:val="22"/>
          <w:lang w:eastAsia="es-CL"/>
        </w:rPr>
      </w:pPr>
      <w:hyperlink w:anchor="_Toc280985363" w:history="1">
        <w:r w:rsidRPr="00333384">
          <w:rPr>
            <w:rStyle w:val="Hipervnculo"/>
            <w:noProof/>
          </w:rPr>
          <w:t>4.3. Diagrama de Datos</w:t>
        </w:r>
        <w:r>
          <w:rPr>
            <w:noProof/>
            <w:webHidden/>
          </w:rPr>
          <w:tab/>
        </w:r>
        <w:r>
          <w:rPr>
            <w:noProof/>
            <w:webHidden/>
          </w:rPr>
          <w:fldChar w:fldCharType="begin"/>
        </w:r>
        <w:r>
          <w:rPr>
            <w:noProof/>
            <w:webHidden/>
          </w:rPr>
          <w:instrText xml:space="preserve"> PAGEREF _Toc280985363 \h </w:instrText>
        </w:r>
        <w:r>
          <w:rPr>
            <w:noProof/>
            <w:webHidden/>
          </w:rPr>
        </w:r>
        <w:r>
          <w:rPr>
            <w:noProof/>
            <w:webHidden/>
          </w:rPr>
          <w:fldChar w:fldCharType="separate"/>
        </w:r>
        <w:r>
          <w:rPr>
            <w:noProof/>
            <w:webHidden/>
          </w:rPr>
          <w:t>1</w:t>
        </w:r>
        <w:r>
          <w:rPr>
            <w:noProof/>
            <w:webHidden/>
          </w:rPr>
          <w:fldChar w:fldCharType="end"/>
        </w:r>
      </w:hyperlink>
    </w:p>
    <w:p w:rsidR="00AD4989" w:rsidRDefault="00AD4989">
      <w:pPr>
        <w:pStyle w:val="TDC2"/>
        <w:tabs>
          <w:tab w:val="right" w:leader="dot" w:pos="8828"/>
        </w:tabs>
        <w:rPr>
          <w:rFonts w:asciiTheme="minorHAnsi" w:eastAsiaTheme="minorEastAsia" w:hAnsiTheme="minorHAnsi" w:cstheme="minorBidi"/>
          <w:noProof/>
          <w:sz w:val="22"/>
          <w:lang w:eastAsia="es-CL"/>
        </w:rPr>
      </w:pPr>
      <w:hyperlink w:anchor="_Toc280985364" w:history="1">
        <w:r w:rsidRPr="00333384">
          <w:rPr>
            <w:rStyle w:val="Hipervnculo"/>
            <w:noProof/>
          </w:rPr>
          <w:t>4.4. Diagrama de Clases</w:t>
        </w:r>
        <w:r>
          <w:rPr>
            <w:noProof/>
            <w:webHidden/>
          </w:rPr>
          <w:tab/>
        </w:r>
        <w:r>
          <w:rPr>
            <w:noProof/>
            <w:webHidden/>
          </w:rPr>
          <w:fldChar w:fldCharType="begin"/>
        </w:r>
        <w:r>
          <w:rPr>
            <w:noProof/>
            <w:webHidden/>
          </w:rPr>
          <w:instrText xml:space="preserve"> PAGEREF _Toc280985364 \h </w:instrText>
        </w:r>
        <w:r>
          <w:rPr>
            <w:noProof/>
            <w:webHidden/>
          </w:rPr>
        </w:r>
        <w:r>
          <w:rPr>
            <w:noProof/>
            <w:webHidden/>
          </w:rPr>
          <w:fldChar w:fldCharType="separate"/>
        </w:r>
        <w:r>
          <w:rPr>
            <w:noProof/>
            <w:webHidden/>
          </w:rPr>
          <w:t>1</w:t>
        </w:r>
        <w:r>
          <w:rPr>
            <w:noProof/>
            <w:webHidden/>
          </w:rPr>
          <w:fldChar w:fldCharType="end"/>
        </w:r>
      </w:hyperlink>
    </w:p>
    <w:p w:rsidR="00AD4989" w:rsidRDefault="00AD4989">
      <w:pPr>
        <w:pStyle w:val="TDC3"/>
        <w:tabs>
          <w:tab w:val="right" w:leader="dot" w:pos="8828"/>
        </w:tabs>
        <w:rPr>
          <w:rFonts w:asciiTheme="minorHAnsi" w:eastAsiaTheme="minorEastAsia" w:hAnsiTheme="minorHAnsi" w:cstheme="minorBidi"/>
          <w:noProof/>
          <w:sz w:val="22"/>
        </w:rPr>
      </w:pPr>
      <w:hyperlink w:anchor="_Toc280985365" w:history="1">
        <w:r w:rsidRPr="00333384">
          <w:rPr>
            <w:rStyle w:val="Hipervnculo"/>
            <w:noProof/>
          </w:rPr>
          <w:t>4.4.1. Namespace Models</w:t>
        </w:r>
        <w:r>
          <w:rPr>
            <w:noProof/>
            <w:webHidden/>
          </w:rPr>
          <w:tab/>
        </w:r>
        <w:r>
          <w:rPr>
            <w:noProof/>
            <w:webHidden/>
          </w:rPr>
          <w:fldChar w:fldCharType="begin"/>
        </w:r>
        <w:r>
          <w:rPr>
            <w:noProof/>
            <w:webHidden/>
          </w:rPr>
          <w:instrText xml:space="preserve"> PAGEREF _Toc280985365 \h </w:instrText>
        </w:r>
        <w:r>
          <w:rPr>
            <w:noProof/>
            <w:webHidden/>
          </w:rPr>
        </w:r>
        <w:r>
          <w:rPr>
            <w:noProof/>
            <w:webHidden/>
          </w:rPr>
          <w:fldChar w:fldCharType="separate"/>
        </w:r>
        <w:r>
          <w:rPr>
            <w:noProof/>
            <w:webHidden/>
          </w:rPr>
          <w:t>1</w:t>
        </w:r>
        <w:r>
          <w:rPr>
            <w:noProof/>
            <w:webHidden/>
          </w:rPr>
          <w:fldChar w:fldCharType="end"/>
        </w:r>
      </w:hyperlink>
    </w:p>
    <w:p w:rsidR="00AD4989" w:rsidRDefault="00AD4989">
      <w:pPr>
        <w:pStyle w:val="TDC3"/>
        <w:tabs>
          <w:tab w:val="right" w:leader="dot" w:pos="8828"/>
        </w:tabs>
        <w:rPr>
          <w:rFonts w:asciiTheme="minorHAnsi" w:eastAsiaTheme="minorEastAsia" w:hAnsiTheme="minorHAnsi" w:cstheme="minorBidi"/>
          <w:noProof/>
          <w:sz w:val="22"/>
        </w:rPr>
      </w:pPr>
      <w:hyperlink w:anchor="_Toc280985366" w:history="1">
        <w:r w:rsidRPr="00333384">
          <w:rPr>
            <w:rStyle w:val="Hipervnculo"/>
            <w:noProof/>
          </w:rPr>
          <w:t>4.4.2. NamespaceViews</w:t>
        </w:r>
        <w:r>
          <w:rPr>
            <w:noProof/>
            <w:webHidden/>
          </w:rPr>
          <w:tab/>
        </w:r>
        <w:r>
          <w:rPr>
            <w:noProof/>
            <w:webHidden/>
          </w:rPr>
          <w:fldChar w:fldCharType="begin"/>
        </w:r>
        <w:r>
          <w:rPr>
            <w:noProof/>
            <w:webHidden/>
          </w:rPr>
          <w:instrText xml:space="preserve"> PAGEREF _Toc280985366 \h </w:instrText>
        </w:r>
        <w:r>
          <w:rPr>
            <w:noProof/>
            <w:webHidden/>
          </w:rPr>
        </w:r>
        <w:r>
          <w:rPr>
            <w:noProof/>
            <w:webHidden/>
          </w:rPr>
          <w:fldChar w:fldCharType="separate"/>
        </w:r>
        <w:r>
          <w:rPr>
            <w:noProof/>
            <w:webHidden/>
          </w:rPr>
          <w:t>1</w:t>
        </w:r>
        <w:r>
          <w:rPr>
            <w:noProof/>
            <w:webHidden/>
          </w:rPr>
          <w:fldChar w:fldCharType="end"/>
        </w:r>
      </w:hyperlink>
    </w:p>
    <w:p w:rsidR="00AD4989" w:rsidRDefault="00AD4989">
      <w:pPr>
        <w:pStyle w:val="TDC3"/>
        <w:tabs>
          <w:tab w:val="right" w:leader="dot" w:pos="8828"/>
        </w:tabs>
        <w:rPr>
          <w:rFonts w:asciiTheme="minorHAnsi" w:eastAsiaTheme="minorEastAsia" w:hAnsiTheme="minorHAnsi" w:cstheme="minorBidi"/>
          <w:noProof/>
          <w:sz w:val="22"/>
        </w:rPr>
      </w:pPr>
      <w:hyperlink w:anchor="_Toc280985367" w:history="1">
        <w:r w:rsidRPr="00333384">
          <w:rPr>
            <w:rStyle w:val="Hipervnculo"/>
            <w:noProof/>
          </w:rPr>
          <w:t>4.4.3. Namespace Controllers</w:t>
        </w:r>
        <w:r>
          <w:rPr>
            <w:noProof/>
            <w:webHidden/>
          </w:rPr>
          <w:tab/>
        </w:r>
        <w:r>
          <w:rPr>
            <w:noProof/>
            <w:webHidden/>
          </w:rPr>
          <w:fldChar w:fldCharType="begin"/>
        </w:r>
        <w:r>
          <w:rPr>
            <w:noProof/>
            <w:webHidden/>
          </w:rPr>
          <w:instrText xml:space="preserve"> PAGEREF _Toc280985367 \h </w:instrText>
        </w:r>
        <w:r>
          <w:rPr>
            <w:noProof/>
            <w:webHidden/>
          </w:rPr>
        </w:r>
        <w:r>
          <w:rPr>
            <w:noProof/>
            <w:webHidden/>
          </w:rPr>
          <w:fldChar w:fldCharType="separate"/>
        </w:r>
        <w:r>
          <w:rPr>
            <w:noProof/>
            <w:webHidden/>
          </w:rPr>
          <w:t>1</w:t>
        </w:r>
        <w:r>
          <w:rPr>
            <w:noProof/>
            <w:webHidden/>
          </w:rPr>
          <w:fldChar w:fldCharType="end"/>
        </w:r>
      </w:hyperlink>
    </w:p>
    <w:p w:rsidR="00AD4989" w:rsidRDefault="00AD4989">
      <w:pPr>
        <w:pStyle w:val="TDC2"/>
        <w:tabs>
          <w:tab w:val="right" w:leader="dot" w:pos="8828"/>
        </w:tabs>
        <w:rPr>
          <w:rFonts w:asciiTheme="minorHAnsi" w:eastAsiaTheme="minorEastAsia" w:hAnsiTheme="minorHAnsi" w:cstheme="minorBidi"/>
          <w:noProof/>
          <w:sz w:val="22"/>
          <w:lang w:eastAsia="es-CL"/>
        </w:rPr>
      </w:pPr>
      <w:hyperlink w:anchor="_Toc280985368" w:history="1">
        <w:r w:rsidRPr="00333384">
          <w:rPr>
            <w:rStyle w:val="Hipervnculo"/>
            <w:noProof/>
          </w:rPr>
          <w:t>4.5. Especificaciones de desarrollo Back Office</w:t>
        </w:r>
        <w:r>
          <w:rPr>
            <w:noProof/>
            <w:webHidden/>
          </w:rPr>
          <w:tab/>
        </w:r>
        <w:r>
          <w:rPr>
            <w:noProof/>
            <w:webHidden/>
          </w:rPr>
          <w:fldChar w:fldCharType="begin"/>
        </w:r>
        <w:r>
          <w:rPr>
            <w:noProof/>
            <w:webHidden/>
          </w:rPr>
          <w:instrText xml:space="preserve"> PAGEREF _Toc280985368 \h </w:instrText>
        </w:r>
        <w:r>
          <w:rPr>
            <w:noProof/>
            <w:webHidden/>
          </w:rPr>
        </w:r>
        <w:r>
          <w:rPr>
            <w:noProof/>
            <w:webHidden/>
          </w:rPr>
          <w:fldChar w:fldCharType="separate"/>
        </w:r>
        <w:r>
          <w:rPr>
            <w:noProof/>
            <w:webHidden/>
          </w:rPr>
          <w:t>1</w:t>
        </w:r>
        <w:r>
          <w:rPr>
            <w:noProof/>
            <w:webHidden/>
          </w:rPr>
          <w:fldChar w:fldCharType="end"/>
        </w:r>
      </w:hyperlink>
    </w:p>
    <w:p w:rsidR="00AD4989" w:rsidRDefault="00AD4989">
      <w:pPr>
        <w:pStyle w:val="TDC3"/>
        <w:tabs>
          <w:tab w:val="right" w:leader="dot" w:pos="8828"/>
        </w:tabs>
        <w:rPr>
          <w:rFonts w:asciiTheme="minorHAnsi" w:eastAsiaTheme="minorEastAsia" w:hAnsiTheme="minorHAnsi" w:cstheme="minorBidi"/>
          <w:noProof/>
          <w:sz w:val="22"/>
        </w:rPr>
      </w:pPr>
      <w:hyperlink w:anchor="_Toc280985369" w:history="1">
        <w:r w:rsidRPr="00333384">
          <w:rPr>
            <w:rStyle w:val="Hipervnculo"/>
            <w:noProof/>
          </w:rPr>
          <w:t>4.5.1. Configuración de Sitio</w:t>
        </w:r>
        <w:r>
          <w:rPr>
            <w:noProof/>
            <w:webHidden/>
          </w:rPr>
          <w:tab/>
        </w:r>
        <w:r>
          <w:rPr>
            <w:noProof/>
            <w:webHidden/>
          </w:rPr>
          <w:fldChar w:fldCharType="begin"/>
        </w:r>
        <w:r>
          <w:rPr>
            <w:noProof/>
            <w:webHidden/>
          </w:rPr>
          <w:instrText xml:space="preserve"> PAGEREF _Toc280985369 \h </w:instrText>
        </w:r>
        <w:r>
          <w:rPr>
            <w:noProof/>
            <w:webHidden/>
          </w:rPr>
        </w:r>
        <w:r>
          <w:rPr>
            <w:noProof/>
            <w:webHidden/>
          </w:rPr>
          <w:fldChar w:fldCharType="separate"/>
        </w:r>
        <w:r>
          <w:rPr>
            <w:noProof/>
            <w:webHidden/>
          </w:rPr>
          <w:t>1</w:t>
        </w:r>
        <w:r>
          <w:rPr>
            <w:noProof/>
            <w:webHidden/>
          </w:rPr>
          <w:fldChar w:fldCharType="end"/>
        </w:r>
      </w:hyperlink>
    </w:p>
    <w:p w:rsidR="00AD4989" w:rsidRDefault="00AD4989">
      <w:pPr>
        <w:pStyle w:val="TDC3"/>
        <w:tabs>
          <w:tab w:val="right" w:leader="dot" w:pos="8828"/>
        </w:tabs>
        <w:rPr>
          <w:rFonts w:asciiTheme="minorHAnsi" w:eastAsiaTheme="minorEastAsia" w:hAnsiTheme="minorHAnsi" w:cstheme="minorBidi"/>
          <w:noProof/>
          <w:sz w:val="22"/>
        </w:rPr>
      </w:pPr>
      <w:hyperlink w:anchor="_Toc280985370" w:history="1">
        <w:r w:rsidRPr="00333384">
          <w:rPr>
            <w:rStyle w:val="Hipervnculo"/>
            <w:noProof/>
          </w:rPr>
          <w:t>4.5.2. Componentes XML</w:t>
        </w:r>
        <w:r>
          <w:rPr>
            <w:noProof/>
            <w:webHidden/>
          </w:rPr>
          <w:tab/>
        </w:r>
        <w:r>
          <w:rPr>
            <w:noProof/>
            <w:webHidden/>
          </w:rPr>
          <w:fldChar w:fldCharType="begin"/>
        </w:r>
        <w:r>
          <w:rPr>
            <w:noProof/>
            <w:webHidden/>
          </w:rPr>
          <w:instrText xml:space="preserve"> PAGEREF _Toc280985370 \h </w:instrText>
        </w:r>
        <w:r>
          <w:rPr>
            <w:noProof/>
            <w:webHidden/>
          </w:rPr>
        </w:r>
        <w:r>
          <w:rPr>
            <w:noProof/>
            <w:webHidden/>
          </w:rPr>
          <w:fldChar w:fldCharType="separate"/>
        </w:r>
        <w:r>
          <w:rPr>
            <w:noProof/>
            <w:webHidden/>
          </w:rPr>
          <w:t>1</w:t>
        </w:r>
        <w:r>
          <w:rPr>
            <w:noProof/>
            <w:webHidden/>
          </w:rPr>
          <w:fldChar w:fldCharType="end"/>
        </w:r>
      </w:hyperlink>
    </w:p>
    <w:p w:rsidR="00AD4989" w:rsidRDefault="00AD4989">
      <w:pPr>
        <w:pStyle w:val="TDC2"/>
        <w:tabs>
          <w:tab w:val="right" w:leader="dot" w:pos="8828"/>
        </w:tabs>
        <w:rPr>
          <w:rFonts w:asciiTheme="minorHAnsi" w:eastAsiaTheme="minorEastAsia" w:hAnsiTheme="minorHAnsi" w:cstheme="minorBidi"/>
          <w:noProof/>
          <w:sz w:val="22"/>
          <w:lang w:eastAsia="es-CL"/>
        </w:rPr>
      </w:pPr>
      <w:hyperlink w:anchor="_Toc280985371" w:history="1">
        <w:r w:rsidRPr="00333384">
          <w:rPr>
            <w:rStyle w:val="Hipervnculo"/>
            <w:noProof/>
          </w:rPr>
          <w:t>4.6. Especificaciones Front Office</w:t>
        </w:r>
        <w:r>
          <w:rPr>
            <w:noProof/>
            <w:webHidden/>
          </w:rPr>
          <w:tab/>
        </w:r>
        <w:r>
          <w:rPr>
            <w:noProof/>
            <w:webHidden/>
          </w:rPr>
          <w:fldChar w:fldCharType="begin"/>
        </w:r>
        <w:r>
          <w:rPr>
            <w:noProof/>
            <w:webHidden/>
          </w:rPr>
          <w:instrText xml:space="preserve"> PAGEREF _Toc280985371 \h </w:instrText>
        </w:r>
        <w:r>
          <w:rPr>
            <w:noProof/>
            <w:webHidden/>
          </w:rPr>
        </w:r>
        <w:r>
          <w:rPr>
            <w:noProof/>
            <w:webHidden/>
          </w:rPr>
          <w:fldChar w:fldCharType="separate"/>
        </w:r>
        <w:r>
          <w:rPr>
            <w:noProof/>
            <w:webHidden/>
          </w:rPr>
          <w:t>1</w:t>
        </w:r>
        <w:r>
          <w:rPr>
            <w:noProof/>
            <w:webHidden/>
          </w:rPr>
          <w:fldChar w:fldCharType="end"/>
        </w:r>
      </w:hyperlink>
    </w:p>
    <w:p w:rsidR="00AD4989" w:rsidRDefault="00AD4989">
      <w:pPr>
        <w:pStyle w:val="TDC2"/>
        <w:tabs>
          <w:tab w:val="right" w:leader="dot" w:pos="8828"/>
        </w:tabs>
        <w:rPr>
          <w:rFonts w:asciiTheme="minorHAnsi" w:eastAsiaTheme="minorEastAsia" w:hAnsiTheme="minorHAnsi" w:cstheme="minorBidi"/>
          <w:noProof/>
          <w:sz w:val="22"/>
          <w:lang w:eastAsia="es-CL"/>
        </w:rPr>
      </w:pPr>
      <w:hyperlink w:anchor="_Toc280985372" w:history="1">
        <w:r w:rsidRPr="00333384">
          <w:rPr>
            <w:rStyle w:val="Hipervnculo"/>
            <w:noProof/>
          </w:rPr>
          <w:t>4.7. Prototipos Back Office.</w:t>
        </w:r>
        <w:r>
          <w:rPr>
            <w:noProof/>
            <w:webHidden/>
          </w:rPr>
          <w:tab/>
        </w:r>
        <w:r>
          <w:rPr>
            <w:noProof/>
            <w:webHidden/>
          </w:rPr>
          <w:fldChar w:fldCharType="begin"/>
        </w:r>
        <w:r>
          <w:rPr>
            <w:noProof/>
            <w:webHidden/>
          </w:rPr>
          <w:instrText xml:space="preserve"> PAGEREF _Toc280985372 \h </w:instrText>
        </w:r>
        <w:r>
          <w:rPr>
            <w:noProof/>
            <w:webHidden/>
          </w:rPr>
        </w:r>
        <w:r>
          <w:rPr>
            <w:noProof/>
            <w:webHidden/>
          </w:rPr>
          <w:fldChar w:fldCharType="separate"/>
        </w:r>
        <w:r>
          <w:rPr>
            <w:noProof/>
            <w:webHidden/>
          </w:rPr>
          <w:t>1</w:t>
        </w:r>
        <w:r>
          <w:rPr>
            <w:noProof/>
            <w:webHidden/>
          </w:rPr>
          <w:fldChar w:fldCharType="end"/>
        </w:r>
      </w:hyperlink>
    </w:p>
    <w:p w:rsidR="00AD4989" w:rsidRDefault="00AD4989">
      <w:pPr>
        <w:pStyle w:val="TDC2"/>
        <w:tabs>
          <w:tab w:val="right" w:leader="dot" w:pos="8828"/>
        </w:tabs>
        <w:rPr>
          <w:rFonts w:asciiTheme="minorHAnsi" w:eastAsiaTheme="minorEastAsia" w:hAnsiTheme="minorHAnsi" w:cstheme="minorBidi"/>
          <w:noProof/>
          <w:sz w:val="22"/>
          <w:lang w:eastAsia="es-CL"/>
        </w:rPr>
      </w:pPr>
      <w:hyperlink w:anchor="_Toc280985373" w:history="1">
        <w:r w:rsidRPr="00333384">
          <w:rPr>
            <w:rStyle w:val="Hipervnculo"/>
            <w:noProof/>
          </w:rPr>
          <w:t>4.8. Puesta en producción</w:t>
        </w:r>
        <w:r>
          <w:rPr>
            <w:noProof/>
            <w:webHidden/>
          </w:rPr>
          <w:tab/>
        </w:r>
        <w:r>
          <w:rPr>
            <w:noProof/>
            <w:webHidden/>
          </w:rPr>
          <w:fldChar w:fldCharType="begin"/>
        </w:r>
        <w:r>
          <w:rPr>
            <w:noProof/>
            <w:webHidden/>
          </w:rPr>
          <w:instrText xml:space="preserve"> PAGEREF _Toc280985373 \h </w:instrText>
        </w:r>
        <w:r>
          <w:rPr>
            <w:noProof/>
            <w:webHidden/>
          </w:rPr>
        </w:r>
        <w:r>
          <w:rPr>
            <w:noProof/>
            <w:webHidden/>
          </w:rPr>
          <w:fldChar w:fldCharType="separate"/>
        </w:r>
        <w:r>
          <w:rPr>
            <w:noProof/>
            <w:webHidden/>
          </w:rPr>
          <w:t>1</w:t>
        </w:r>
        <w:r>
          <w:rPr>
            <w:noProof/>
            <w:webHidden/>
          </w:rPr>
          <w:fldChar w:fldCharType="end"/>
        </w:r>
      </w:hyperlink>
    </w:p>
    <w:p w:rsidR="00AD4989" w:rsidRDefault="00AD4989">
      <w:pPr>
        <w:pStyle w:val="TDC2"/>
        <w:tabs>
          <w:tab w:val="right" w:leader="dot" w:pos="8828"/>
        </w:tabs>
        <w:rPr>
          <w:rFonts w:asciiTheme="minorHAnsi" w:eastAsiaTheme="minorEastAsia" w:hAnsiTheme="minorHAnsi" w:cstheme="minorBidi"/>
          <w:noProof/>
          <w:sz w:val="22"/>
          <w:lang w:eastAsia="es-CL"/>
        </w:rPr>
      </w:pPr>
      <w:hyperlink w:anchor="_Toc280985374" w:history="1">
        <w:r w:rsidRPr="00333384">
          <w:rPr>
            <w:rStyle w:val="Hipervnculo"/>
            <w:noProof/>
          </w:rPr>
          <w:t>4.9. Plan de pruebas</w:t>
        </w:r>
        <w:r>
          <w:rPr>
            <w:noProof/>
            <w:webHidden/>
          </w:rPr>
          <w:tab/>
        </w:r>
        <w:r>
          <w:rPr>
            <w:noProof/>
            <w:webHidden/>
          </w:rPr>
          <w:fldChar w:fldCharType="begin"/>
        </w:r>
        <w:r>
          <w:rPr>
            <w:noProof/>
            <w:webHidden/>
          </w:rPr>
          <w:instrText xml:space="preserve"> PAGEREF _Toc280985374 \h </w:instrText>
        </w:r>
        <w:r>
          <w:rPr>
            <w:noProof/>
            <w:webHidden/>
          </w:rPr>
        </w:r>
        <w:r>
          <w:rPr>
            <w:noProof/>
            <w:webHidden/>
          </w:rPr>
          <w:fldChar w:fldCharType="separate"/>
        </w:r>
        <w:r>
          <w:rPr>
            <w:noProof/>
            <w:webHidden/>
          </w:rPr>
          <w:t>1</w:t>
        </w:r>
        <w:r>
          <w:rPr>
            <w:noProof/>
            <w:webHidden/>
          </w:rPr>
          <w:fldChar w:fldCharType="end"/>
        </w:r>
      </w:hyperlink>
    </w:p>
    <w:p w:rsidR="00AD4989" w:rsidRDefault="00AD4989">
      <w:pPr>
        <w:pStyle w:val="TDC2"/>
        <w:tabs>
          <w:tab w:val="right" w:leader="dot" w:pos="8828"/>
        </w:tabs>
        <w:rPr>
          <w:rFonts w:asciiTheme="minorHAnsi" w:eastAsiaTheme="minorEastAsia" w:hAnsiTheme="minorHAnsi" w:cstheme="minorBidi"/>
          <w:noProof/>
          <w:sz w:val="22"/>
          <w:lang w:eastAsia="es-CL"/>
        </w:rPr>
      </w:pPr>
      <w:hyperlink w:anchor="_Toc280985375" w:history="1">
        <w:r w:rsidRPr="00333384">
          <w:rPr>
            <w:rStyle w:val="Hipervnculo"/>
            <w:noProof/>
          </w:rPr>
          <w:t>4.10. Plan de liberación</w:t>
        </w:r>
        <w:r>
          <w:rPr>
            <w:noProof/>
            <w:webHidden/>
          </w:rPr>
          <w:tab/>
        </w:r>
        <w:r>
          <w:rPr>
            <w:noProof/>
            <w:webHidden/>
          </w:rPr>
          <w:fldChar w:fldCharType="begin"/>
        </w:r>
        <w:r>
          <w:rPr>
            <w:noProof/>
            <w:webHidden/>
          </w:rPr>
          <w:instrText xml:space="preserve"> PAGEREF _Toc280985375 \h </w:instrText>
        </w:r>
        <w:r>
          <w:rPr>
            <w:noProof/>
            <w:webHidden/>
          </w:rPr>
        </w:r>
        <w:r>
          <w:rPr>
            <w:noProof/>
            <w:webHidden/>
          </w:rPr>
          <w:fldChar w:fldCharType="separate"/>
        </w:r>
        <w:r>
          <w:rPr>
            <w:noProof/>
            <w:webHidden/>
          </w:rPr>
          <w:t>1</w:t>
        </w:r>
        <w:r>
          <w:rPr>
            <w:noProof/>
            <w:webHidden/>
          </w:rPr>
          <w:fldChar w:fldCharType="end"/>
        </w:r>
      </w:hyperlink>
    </w:p>
    <w:p w:rsidR="00AD4989" w:rsidRDefault="00AD4989">
      <w:pPr>
        <w:pStyle w:val="TDC1"/>
        <w:rPr>
          <w:rFonts w:asciiTheme="minorHAnsi" w:eastAsiaTheme="minorEastAsia" w:hAnsiTheme="minorHAnsi" w:cstheme="minorBidi"/>
          <w:b w:val="0"/>
          <w:sz w:val="22"/>
          <w:lang w:eastAsia="es-CL"/>
        </w:rPr>
      </w:pPr>
      <w:hyperlink w:anchor="_Toc280985376" w:history="1">
        <w:r w:rsidRPr="00333384">
          <w:rPr>
            <w:rStyle w:val="Hipervnculo"/>
          </w:rPr>
          <w:t>5. Conclusiones</w:t>
        </w:r>
        <w:r>
          <w:rPr>
            <w:webHidden/>
          </w:rPr>
          <w:tab/>
        </w:r>
        <w:r>
          <w:rPr>
            <w:webHidden/>
          </w:rPr>
          <w:fldChar w:fldCharType="begin"/>
        </w:r>
        <w:r>
          <w:rPr>
            <w:webHidden/>
          </w:rPr>
          <w:instrText xml:space="preserve"> PAGEREF _Toc280985376 \h </w:instrText>
        </w:r>
        <w:r>
          <w:rPr>
            <w:webHidden/>
          </w:rPr>
        </w:r>
        <w:r>
          <w:rPr>
            <w:webHidden/>
          </w:rPr>
          <w:fldChar w:fldCharType="separate"/>
        </w:r>
        <w:r>
          <w:rPr>
            <w:webHidden/>
          </w:rPr>
          <w:t>1</w:t>
        </w:r>
        <w:r>
          <w:rPr>
            <w:webHidden/>
          </w:rPr>
          <w:fldChar w:fldCharType="end"/>
        </w:r>
      </w:hyperlink>
    </w:p>
    <w:p w:rsidR="00AD4989" w:rsidRDefault="00AD4989">
      <w:pPr>
        <w:pStyle w:val="TDC3"/>
        <w:tabs>
          <w:tab w:val="right" w:leader="dot" w:pos="8828"/>
        </w:tabs>
        <w:rPr>
          <w:rFonts w:asciiTheme="minorHAnsi" w:eastAsiaTheme="minorEastAsia" w:hAnsiTheme="minorHAnsi" w:cstheme="minorBidi"/>
          <w:noProof/>
          <w:sz w:val="22"/>
        </w:rPr>
      </w:pPr>
      <w:hyperlink w:anchor="_Toc280985377" w:history="1">
        <w:r w:rsidRPr="00333384">
          <w:rPr>
            <w:rStyle w:val="Hipervnculo"/>
            <w:noProof/>
          </w:rPr>
          <w:t>5.1. Conclusiones metodología</w:t>
        </w:r>
        <w:r>
          <w:rPr>
            <w:noProof/>
            <w:webHidden/>
          </w:rPr>
          <w:tab/>
        </w:r>
        <w:r>
          <w:rPr>
            <w:noProof/>
            <w:webHidden/>
          </w:rPr>
          <w:fldChar w:fldCharType="begin"/>
        </w:r>
        <w:r>
          <w:rPr>
            <w:noProof/>
            <w:webHidden/>
          </w:rPr>
          <w:instrText xml:space="preserve"> PAGEREF _Toc280985377 \h </w:instrText>
        </w:r>
        <w:r>
          <w:rPr>
            <w:noProof/>
            <w:webHidden/>
          </w:rPr>
        </w:r>
        <w:r>
          <w:rPr>
            <w:noProof/>
            <w:webHidden/>
          </w:rPr>
          <w:fldChar w:fldCharType="separate"/>
        </w:r>
        <w:r>
          <w:rPr>
            <w:noProof/>
            <w:webHidden/>
          </w:rPr>
          <w:t>1</w:t>
        </w:r>
        <w:r>
          <w:rPr>
            <w:noProof/>
            <w:webHidden/>
          </w:rPr>
          <w:fldChar w:fldCharType="end"/>
        </w:r>
      </w:hyperlink>
    </w:p>
    <w:p w:rsidR="00AD4989" w:rsidRDefault="00AD4989">
      <w:pPr>
        <w:pStyle w:val="TDC3"/>
        <w:tabs>
          <w:tab w:val="right" w:leader="dot" w:pos="8828"/>
        </w:tabs>
        <w:rPr>
          <w:rFonts w:asciiTheme="minorHAnsi" w:eastAsiaTheme="minorEastAsia" w:hAnsiTheme="minorHAnsi" w:cstheme="minorBidi"/>
          <w:noProof/>
          <w:sz w:val="22"/>
        </w:rPr>
      </w:pPr>
      <w:hyperlink w:anchor="_Toc280985378" w:history="1">
        <w:r w:rsidRPr="00333384">
          <w:rPr>
            <w:rStyle w:val="Hipervnculo"/>
            <w:noProof/>
          </w:rPr>
          <w:t>5.2. Conclusiones trabajo realizado</w:t>
        </w:r>
        <w:r>
          <w:rPr>
            <w:noProof/>
            <w:webHidden/>
          </w:rPr>
          <w:tab/>
        </w:r>
        <w:r>
          <w:rPr>
            <w:noProof/>
            <w:webHidden/>
          </w:rPr>
          <w:fldChar w:fldCharType="begin"/>
        </w:r>
        <w:r>
          <w:rPr>
            <w:noProof/>
            <w:webHidden/>
          </w:rPr>
          <w:instrText xml:space="preserve"> PAGEREF _Toc280985378 \h </w:instrText>
        </w:r>
        <w:r>
          <w:rPr>
            <w:noProof/>
            <w:webHidden/>
          </w:rPr>
        </w:r>
        <w:r>
          <w:rPr>
            <w:noProof/>
            <w:webHidden/>
          </w:rPr>
          <w:fldChar w:fldCharType="separate"/>
        </w:r>
        <w:r>
          <w:rPr>
            <w:noProof/>
            <w:webHidden/>
          </w:rPr>
          <w:t>1</w:t>
        </w:r>
        <w:r>
          <w:rPr>
            <w:noProof/>
            <w:webHidden/>
          </w:rPr>
          <w:fldChar w:fldCharType="end"/>
        </w:r>
      </w:hyperlink>
    </w:p>
    <w:p w:rsidR="00AD4989" w:rsidRDefault="00AD4989">
      <w:pPr>
        <w:pStyle w:val="TDC3"/>
        <w:tabs>
          <w:tab w:val="right" w:leader="dot" w:pos="8828"/>
        </w:tabs>
        <w:rPr>
          <w:rFonts w:asciiTheme="minorHAnsi" w:eastAsiaTheme="minorEastAsia" w:hAnsiTheme="minorHAnsi" w:cstheme="minorBidi"/>
          <w:noProof/>
          <w:sz w:val="22"/>
        </w:rPr>
      </w:pPr>
      <w:hyperlink w:anchor="_Toc280985379" w:history="1">
        <w:r w:rsidRPr="00333384">
          <w:rPr>
            <w:rStyle w:val="Hipervnculo"/>
            <w:noProof/>
          </w:rPr>
          <w:t>5.3. Conclusiones aprendizaje obtenido</w:t>
        </w:r>
        <w:r>
          <w:rPr>
            <w:noProof/>
            <w:webHidden/>
          </w:rPr>
          <w:tab/>
        </w:r>
        <w:r>
          <w:rPr>
            <w:noProof/>
            <w:webHidden/>
          </w:rPr>
          <w:fldChar w:fldCharType="begin"/>
        </w:r>
        <w:r>
          <w:rPr>
            <w:noProof/>
            <w:webHidden/>
          </w:rPr>
          <w:instrText xml:space="preserve"> PAGEREF _Toc280985379 \h </w:instrText>
        </w:r>
        <w:r>
          <w:rPr>
            <w:noProof/>
            <w:webHidden/>
          </w:rPr>
        </w:r>
        <w:r>
          <w:rPr>
            <w:noProof/>
            <w:webHidden/>
          </w:rPr>
          <w:fldChar w:fldCharType="separate"/>
        </w:r>
        <w:r>
          <w:rPr>
            <w:noProof/>
            <w:webHidden/>
          </w:rPr>
          <w:t>1</w:t>
        </w:r>
        <w:r>
          <w:rPr>
            <w:noProof/>
            <w:webHidden/>
          </w:rPr>
          <w:fldChar w:fldCharType="end"/>
        </w:r>
      </w:hyperlink>
    </w:p>
    <w:p w:rsidR="00AD4989" w:rsidRDefault="00AD4989">
      <w:pPr>
        <w:pStyle w:val="TDC3"/>
        <w:tabs>
          <w:tab w:val="right" w:leader="dot" w:pos="8828"/>
        </w:tabs>
        <w:rPr>
          <w:rFonts w:asciiTheme="minorHAnsi" w:eastAsiaTheme="minorEastAsia" w:hAnsiTheme="minorHAnsi" w:cstheme="minorBidi"/>
          <w:noProof/>
          <w:sz w:val="22"/>
        </w:rPr>
      </w:pPr>
      <w:hyperlink w:anchor="_Toc280985380" w:history="1">
        <w:r w:rsidRPr="00333384">
          <w:rPr>
            <w:rStyle w:val="Hipervnculo"/>
            <w:noProof/>
          </w:rPr>
          <w:t>5.4. Conclusiones dificultades surgidas durante desarrollo proyecto titulo</w:t>
        </w:r>
        <w:r>
          <w:rPr>
            <w:noProof/>
            <w:webHidden/>
          </w:rPr>
          <w:tab/>
        </w:r>
        <w:r>
          <w:rPr>
            <w:noProof/>
            <w:webHidden/>
          </w:rPr>
          <w:fldChar w:fldCharType="begin"/>
        </w:r>
        <w:r>
          <w:rPr>
            <w:noProof/>
            <w:webHidden/>
          </w:rPr>
          <w:instrText xml:space="preserve"> PAGEREF _Toc280985380 \h </w:instrText>
        </w:r>
        <w:r>
          <w:rPr>
            <w:noProof/>
            <w:webHidden/>
          </w:rPr>
        </w:r>
        <w:r>
          <w:rPr>
            <w:noProof/>
            <w:webHidden/>
          </w:rPr>
          <w:fldChar w:fldCharType="separate"/>
        </w:r>
        <w:r>
          <w:rPr>
            <w:noProof/>
            <w:webHidden/>
          </w:rPr>
          <w:t>1</w:t>
        </w:r>
        <w:r>
          <w:rPr>
            <w:noProof/>
            <w:webHidden/>
          </w:rPr>
          <w:fldChar w:fldCharType="end"/>
        </w:r>
      </w:hyperlink>
    </w:p>
    <w:p w:rsidR="00AD4989" w:rsidRDefault="00AD4989">
      <w:pPr>
        <w:pStyle w:val="TDC3"/>
        <w:tabs>
          <w:tab w:val="right" w:leader="dot" w:pos="8828"/>
        </w:tabs>
        <w:rPr>
          <w:rFonts w:asciiTheme="minorHAnsi" w:eastAsiaTheme="minorEastAsia" w:hAnsiTheme="minorHAnsi" w:cstheme="minorBidi"/>
          <w:noProof/>
          <w:sz w:val="22"/>
        </w:rPr>
      </w:pPr>
      <w:hyperlink w:anchor="_Toc280985381" w:history="1">
        <w:r w:rsidRPr="00333384">
          <w:rPr>
            <w:rStyle w:val="Hipervnculo"/>
            <w:noProof/>
          </w:rPr>
          <w:t>5.5. Conclusiones proyección proyecto titulo</w:t>
        </w:r>
        <w:r>
          <w:rPr>
            <w:noProof/>
            <w:webHidden/>
          </w:rPr>
          <w:tab/>
        </w:r>
        <w:r>
          <w:rPr>
            <w:noProof/>
            <w:webHidden/>
          </w:rPr>
          <w:fldChar w:fldCharType="begin"/>
        </w:r>
        <w:r>
          <w:rPr>
            <w:noProof/>
            <w:webHidden/>
          </w:rPr>
          <w:instrText xml:space="preserve"> PAGEREF _Toc280985381 \h </w:instrText>
        </w:r>
        <w:r>
          <w:rPr>
            <w:noProof/>
            <w:webHidden/>
          </w:rPr>
        </w:r>
        <w:r>
          <w:rPr>
            <w:noProof/>
            <w:webHidden/>
          </w:rPr>
          <w:fldChar w:fldCharType="separate"/>
        </w:r>
        <w:r>
          <w:rPr>
            <w:noProof/>
            <w:webHidden/>
          </w:rPr>
          <w:t>1</w:t>
        </w:r>
        <w:r>
          <w:rPr>
            <w:noProof/>
            <w:webHidden/>
          </w:rPr>
          <w:fldChar w:fldCharType="end"/>
        </w:r>
      </w:hyperlink>
    </w:p>
    <w:p w:rsidR="00AD4989" w:rsidRDefault="00AD4989">
      <w:pPr>
        <w:pStyle w:val="TDC1"/>
        <w:rPr>
          <w:rFonts w:asciiTheme="minorHAnsi" w:eastAsiaTheme="minorEastAsia" w:hAnsiTheme="minorHAnsi" w:cstheme="minorBidi"/>
          <w:b w:val="0"/>
          <w:sz w:val="22"/>
          <w:lang w:eastAsia="es-CL"/>
        </w:rPr>
      </w:pPr>
      <w:hyperlink w:anchor="_Toc280985382" w:history="1">
        <w:r w:rsidRPr="00333384">
          <w:rPr>
            <w:rStyle w:val="Hipervnculo"/>
            <w:lang w:val="en-US"/>
          </w:rPr>
          <w:t>6. Bibliografía</w:t>
        </w:r>
        <w:r>
          <w:rPr>
            <w:webHidden/>
          </w:rPr>
          <w:tab/>
        </w:r>
        <w:r>
          <w:rPr>
            <w:webHidden/>
          </w:rPr>
          <w:fldChar w:fldCharType="begin"/>
        </w:r>
        <w:r>
          <w:rPr>
            <w:webHidden/>
          </w:rPr>
          <w:instrText xml:space="preserve"> PAGEREF _Toc280985382 \h </w:instrText>
        </w:r>
        <w:r>
          <w:rPr>
            <w:webHidden/>
          </w:rPr>
        </w:r>
        <w:r>
          <w:rPr>
            <w:webHidden/>
          </w:rPr>
          <w:fldChar w:fldCharType="separate"/>
        </w:r>
        <w:r>
          <w:rPr>
            <w:webHidden/>
          </w:rPr>
          <w:t>1</w:t>
        </w:r>
        <w:r>
          <w:rPr>
            <w:webHidden/>
          </w:rPr>
          <w:fldChar w:fldCharType="end"/>
        </w:r>
      </w:hyperlink>
    </w:p>
    <w:p w:rsidR="00AD4989" w:rsidRDefault="00AD4989">
      <w:pPr>
        <w:pStyle w:val="TDC1"/>
        <w:rPr>
          <w:rFonts w:asciiTheme="minorHAnsi" w:eastAsiaTheme="minorEastAsia" w:hAnsiTheme="minorHAnsi" w:cstheme="minorBidi"/>
          <w:b w:val="0"/>
          <w:sz w:val="22"/>
          <w:lang w:eastAsia="es-CL"/>
        </w:rPr>
      </w:pPr>
      <w:hyperlink w:anchor="_Toc280985383" w:history="1">
        <w:r w:rsidRPr="00333384">
          <w:rPr>
            <w:rStyle w:val="Hipervnculo"/>
          </w:rPr>
          <w:t>Glosario</w:t>
        </w:r>
        <w:r>
          <w:rPr>
            <w:webHidden/>
          </w:rPr>
          <w:tab/>
        </w:r>
        <w:r>
          <w:rPr>
            <w:webHidden/>
          </w:rPr>
          <w:fldChar w:fldCharType="begin"/>
        </w:r>
        <w:r>
          <w:rPr>
            <w:webHidden/>
          </w:rPr>
          <w:instrText xml:space="preserve"> PAGEREF _Toc280985383 \h </w:instrText>
        </w:r>
        <w:r>
          <w:rPr>
            <w:webHidden/>
          </w:rPr>
        </w:r>
        <w:r>
          <w:rPr>
            <w:webHidden/>
          </w:rPr>
          <w:fldChar w:fldCharType="separate"/>
        </w:r>
        <w:r>
          <w:rPr>
            <w:webHidden/>
          </w:rPr>
          <w:t>1</w:t>
        </w:r>
        <w:r>
          <w:rPr>
            <w:webHidden/>
          </w:rPr>
          <w:fldChar w:fldCharType="end"/>
        </w:r>
      </w:hyperlink>
    </w:p>
    <w:p w:rsidR="00AD4989" w:rsidRDefault="00AD4989">
      <w:pPr>
        <w:pStyle w:val="TDC1"/>
        <w:rPr>
          <w:rFonts w:asciiTheme="minorHAnsi" w:eastAsiaTheme="minorEastAsia" w:hAnsiTheme="minorHAnsi" w:cstheme="minorBidi"/>
          <w:b w:val="0"/>
          <w:sz w:val="22"/>
          <w:lang w:eastAsia="es-CL"/>
        </w:rPr>
      </w:pPr>
      <w:hyperlink w:anchor="_Toc280985384" w:history="1">
        <w:r w:rsidRPr="00333384">
          <w:rPr>
            <w:rStyle w:val="Hipervnculo"/>
            <w:lang w:val="en-US"/>
          </w:rPr>
          <w:t>Acrónimos</w:t>
        </w:r>
        <w:r>
          <w:rPr>
            <w:webHidden/>
          </w:rPr>
          <w:tab/>
        </w:r>
        <w:r>
          <w:rPr>
            <w:webHidden/>
          </w:rPr>
          <w:fldChar w:fldCharType="begin"/>
        </w:r>
        <w:r>
          <w:rPr>
            <w:webHidden/>
          </w:rPr>
          <w:instrText xml:space="preserve"> PAGEREF _Toc280985384 \h </w:instrText>
        </w:r>
        <w:r>
          <w:rPr>
            <w:webHidden/>
          </w:rPr>
        </w:r>
        <w:r>
          <w:rPr>
            <w:webHidden/>
          </w:rPr>
          <w:fldChar w:fldCharType="separate"/>
        </w:r>
        <w:r>
          <w:rPr>
            <w:webHidden/>
          </w:rPr>
          <w:t>1</w:t>
        </w:r>
        <w:r>
          <w:rPr>
            <w:webHidden/>
          </w:rPr>
          <w:fldChar w:fldCharType="end"/>
        </w:r>
      </w:hyperlink>
    </w:p>
    <w:p w:rsidR="00391FD4" w:rsidRDefault="00DA74FC">
      <w:pPr>
        <w:rPr>
          <w:lang w:val="es-ES"/>
        </w:rPr>
      </w:pPr>
      <w:r>
        <w:rPr>
          <w:lang w:val="es-ES"/>
        </w:rPr>
        <w:fldChar w:fldCharType="end"/>
      </w:r>
    </w:p>
    <w:p w:rsidR="004C231D" w:rsidRPr="004C231D" w:rsidRDefault="004C231D" w:rsidP="004C231D">
      <w:pPr>
        <w:pStyle w:val="Ttulo"/>
      </w:pPr>
      <w:r>
        <w:rPr>
          <w:lang w:val="es-ES"/>
        </w:rPr>
        <w:br w:type="page"/>
      </w:r>
      <w:r>
        <w:t>Tabla de Ilustraciones</w:t>
      </w:r>
    </w:p>
    <w:p w:rsidR="00B42BC5" w:rsidRDefault="00DA74FC">
      <w:pPr>
        <w:pStyle w:val="Tabladeilustraciones"/>
        <w:tabs>
          <w:tab w:val="right" w:leader="dot" w:pos="8828"/>
        </w:tabs>
        <w:rPr>
          <w:rFonts w:asciiTheme="minorHAnsi" w:eastAsiaTheme="minorEastAsia" w:hAnsiTheme="minorHAnsi" w:cstheme="minorBidi"/>
          <w:noProof/>
          <w:sz w:val="22"/>
          <w:szCs w:val="22"/>
          <w:lang w:eastAsia="es-CL"/>
        </w:rPr>
      </w:pPr>
      <w:r w:rsidRPr="00DA74FC">
        <w:rPr>
          <w:lang w:val="es-ES"/>
        </w:rPr>
        <w:fldChar w:fldCharType="begin"/>
      </w:r>
      <w:r w:rsidR="00E010D5">
        <w:rPr>
          <w:lang w:val="es-ES"/>
        </w:rPr>
        <w:instrText xml:space="preserve"> TOC \c "Ilustración" </w:instrText>
      </w:r>
      <w:r w:rsidRPr="00DA74FC">
        <w:rPr>
          <w:lang w:val="es-ES"/>
        </w:rPr>
        <w:fldChar w:fldCharType="separate"/>
      </w:r>
      <w:r w:rsidR="00B42BC5">
        <w:rPr>
          <w:noProof/>
        </w:rPr>
        <w:t>Ilustración 1 - Componentes que intervienen en acceso multimedia web</w:t>
      </w:r>
      <w:r w:rsidR="00B42BC5">
        <w:rPr>
          <w:noProof/>
        </w:rPr>
        <w:tab/>
      </w:r>
      <w:r>
        <w:rPr>
          <w:noProof/>
        </w:rPr>
        <w:fldChar w:fldCharType="begin"/>
      </w:r>
      <w:r w:rsidR="00B42BC5">
        <w:rPr>
          <w:noProof/>
        </w:rPr>
        <w:instrText xml:space="preserve"> PAGEREF _Toc280984175 \h </w:instrText>
      </w:r>
      <w:r>
        <w:rPr>
          <w:noProof/>
        </w:rPr>
      </w:r>
      <w:r>
        <w:rPr>
          <w:noProof/>
        </w:rPr>
        <w:fldChar w:fldCharType="separate"/>
      </w:r>
      <w:r w:rsidR="00AD4989">
        <w:rPr>
          <w:noProof/>
        </w:rPr>
        <w:t>1</w:t>
      </w:r>
      <w:r>
        <w:rPr>
          <w:noProof/>
        </w:rPr>
        <w:fldChar w:fldCharType="end"/>
      </w:r>
    </w:p>
    <w:p w:rsidR="00B42BC5" w:rsidRDefault="00B42BC5">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2 - Adaptación de contenidos para un acceso universal</w:t>
      </w:r>
      <w:r>
        <w:rPr>
          <w:noProof/>
        </w:rPr>
        <w:tab/>
      </w:r>
      <w:r w:rsidR="00DA74FC">
        <w:rPr>
          <w:noProof/>
        </w:rPr>
        <w:fldChar w:fldCharType="begin"/>
      </w:r>
      <w:r>
        <w:rPr>
          <w:noProof/>
        </w:rPr>
        <w:instrText xml:space="preserve"> PAGEREF _Toc280984176 \h </w:instrText>
      </w:r>
      <w:r w:rsidR="00DA74FC">
        <w:rPr>
          <w:noProof/>
        </w:rPr>
      </w:r>
      <w:r w:rsidR="00DA74FC">
        <w:rPr>
          <w:noProof/>
        </w:rPr>
        <w:fldChar w:fldCharType="separate"/>
      </w:r>
      <w:r w:rsidR="00AD4989">
        <w:rPr>
          <w:noProof/>
        </w:rPr>
        <w:t>1</w:t>
      </w:r>
      <w:r w:rsidR="00DA74FC">
        <w:rPr>
          <w:noProof/>
        </w:rPr>
        <w:fldChar w:fldCharType="end"/>
      </w:r>
    </w:p>
    <w:p w:rsidR="00B42BC5" w:rsidRDefault="00B42BC5">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3 - Esquema SOAP según la W3C</w:t>
      </w:r>
      <w:r>
        <w:rPr>
          <w:noProof/>
        </w:rPr>
        <w:tab/>
      </w:r>
      <w:r w:rsidR="00DA74FC">
        <w:rPr>
          <w:noProof/>
        </w:rPr>
        <w:fldChar w:fldCharType="begin"/>
      </w:r>
      <w:r>
        <w:rPr>
          <w:noProof/>
        </w:rPr>
        <w:instrText xml:space="preserve"> PAGEREF _Toc280984177 \h </w:instrText>
      </w:r>
      <w:r w:rsidR="00DA74FC">
        <w:rPr>
          <w:noProof/>
        </w:rPr>
      </w:r>
      <w:r w:rsidR="00DA74FC">
        <w:rPr>
          <w:noProof/>
        </w:rPr>
        <w:fldChar w:fldCharType="separate"/>
      </w:r>
      <w:r w:rsidR="00AD4989">
        <w:rPr>
          <w:noProof/>
        </w:rPr>
        <w:t>1</w:t>
      </w:r>
      <w:r w:rsidR="00DA74FC">
        <w:rPr>
          <w:noProof/>
        </w:rPr>
        <w:fldChar w:fldCharType="end"/>
      </w:r>
    </w:p>
    <w:p w:rsidR="00B42BC5" w:rsidRDefault="00B42BC5">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4 - Esquema del funcionamiento de RSS</w:t>
      </w:r>
      <w:r>
        <w:rPr>
          <w:noProof/>
        </w:rPr>
        <w:tab/>
      </w:r>
      <w:r w:rsidR="00DA74FC">
        <w:rPr>
          <w:noProof/>
        </w:rPr>
        <w:fldChar w:fldCharType="begin"/>
      </w:r>
      <w:r>
        <w:rPr>
          <w:noProof/>
        </w:rPr>
        <w:instrText xml:space="preserve"> PAGEREF _Toc280984178 \h </w:instrText>
      </w:r>
      <w:r w:rsidR="00DA74FC">
        <w:rPr>
          <w:noProof/>
        </w:rPr>
      </w:r>
      <w:r w:rsidR="00DA74FC">
        <w:rPr>
          <w:noProof/>
        </w:rPr>
        <w:fldChar w:fldCharType="separate"/>
      </w:r>
      <w:r w:rsidR="00AD4989">
        <w:rPr>
          <w:noProof/>
        </w:rPr>
        <w:t>1</w:t>
      </w:r>
      <w:r w:rsidR="00DA74FC">
        <w:rPr>
          <w:noProof/>
        </w:rPr>
        <w:fldChar w:fldCharType="end"/>
      </w:r>
    </w:p>
    <w:p w:rsidR="00B42BC5" w:rsidRDefault="00B42BC5">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5 - Esquema de XML Orientado a MVC</w:t>
      </w:r>
      <w:r>
        <w:rPr>
          <w:noProof/>
        </w:rPr>
        <w:tab/>
      </w:r>
      <w:r w:rsidR="00DA74FC">
        <w:rPr>
          <w:noProof/>
        </w:rPr>
        <w:fldChar w:fldCharType="begin"/>
      </w:r>
      <w:r>
        <w:rPr>
          <w:noProof/>
        </w:rPr>
        <w:instrText xml:space="preserve"> PAGEREF _Toc280984179 \h </w:instrText>
      </w:r>
      <w:r w:rsidR="00DA74FC">
        <w:rPr>
          <w:noProof/>
        </w:rPr>
      </w:r>
      <w:r w:rsidR="00DA74FC">
        <w:rPr>
          <w:noProof/>
        </w:rPr>
        <w:fldChar w:fldCharType="separate"/>
      </w:r>
      <w:r w:rsidR="00AD4989">
        <w:rPr>
          <w:noProof/>
        </w:rPr>
        <w:t>1</w:t>
      </w:r>
      <w:r w:rsidR="00DA74FC">
        <w:rPr>
          <w:noProof/>
        </w:rPr>
        <w:fldChar w:fldCharType="end"/>
      </w:r>
    </w:p>
    <w:p w:rsidR="00B42BC5" w:rsidRDefault="00B42BC5">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6 - Modelo típico de un servicio streaming</w:t>
      </w:r>
      <w:r>
        <w:rPr>
          <w:noProof/>
        </w:rPr>
        <w:tab/>
      </w:r>
      <w:r w:rsidR="00DA74FC">
        <w:rPr>
          <w:noProof/>
        </w:rPr>
        <w:fldChar w:fldCharType="begin"/>
      </w:r>
      <w:r>
        <w:rPr>
          <w:noProof/>
        </w:rPr>
        <w:instrText xml:space="preserve"> PAGEREF _Toc280984180 \h </w:instrText>
      </w:r>
      <w:r w:rsidR="00DA74FC">
        <w:rPr>
          <w:noProof/>
        </w:rPr>
      </w:r>
      <w:r w:rsidR="00DA74FC">
        <w:rPr>
          <w:noProof/>
        </w:rPr>
        <w:fldChar w:fldCharType="separate"/>
      </w:r>
      <w:r w:rsidR="00AD4989">
        <w:rPr>
          <w:noProof/>
        </w:rPr>
        <w:t>1</w:t>
      </w:r>
      <w:r w:rsidR="00DA74FC">
        <w:rPr>
          <w:noProof/>
        </w:rPr>
        <w:fldChar w:fldCharType="end"/>
      </w:r>
    </w:p>
    <w:p w:rsidR="00B42BC5" w:rsidRDefault="00B42BC5">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7 - Logotipos de reproductores comerciales</w:t>
      </w:r>
      <w:r>
        <w:rPr>
          <w:noProof/>
        </w:rPr>
        <w:tab/>
      </w:r>
      <w:r w:rsidR="00DA74FC">
        <w:rPr>
          <w:noProof/>
        </w:rPr>
        <w:fldChar w:fldCharType="begin"/>
      </w:r>
      <w:r>
        <w:rPr>
          <w:noProof/>
        </w:rPr>
        <w:instrText xml:space="preserve"> PAGEREF _Toc280984181 \h </w:instrText>
      </w:r>
      <w:r w:rsidR="00DA74FC">
        <w:rPr>
          <w:noProof/>
        </w:rPr>
      </w:r>
      <w:r w:rsidR="00DA74FC">
        <w:rPr>
          <w:noProof/>
        </w:rPr>
        <w:fldChar w:fldCharType="separate"/>
      </w:r>
      <w:r w:rsidR="00AD4989">
        <w:rPr>
          <w:noProof/>
        </w:rPr>
        <w:t>1</w:t>
      </w:r>
      <w:r w:rsidR="00DA74FC">
        <w:rPr>
          <w:noProof/>
        </w:rPr>
        <w:fldChar w:fldCharType="end"/>
      </w:r>
    </w:p>
    <w:p w:rsidR="00B42BC5" w:rsidRDefault="00B42BC5">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8 - Real Player 11</w:t>
      </w:r>
      <w:r>
        <w:rPr>
          <w:noProof/>
        </w:rPr>
        <w:tab/>
      </w:r>
      <w:r w:rsidR="00DA74FC">
        <w:rPr>
          <w:noProof/>
        </w:rPr>
        <w:fldChar w:fldCharType="begin"/>
      </w:r>
      <w:r>
        <w:rPr>
          <w:noProof/>
        </w:rPr>
        <w:instrText xml:space="preserve"> PAGEREF _Toc280984182 \h </w:instrText>
      </w:r>
      <w:r w:rsidR="00DA74FC">
        <w:rPr>
          <w:noProof/>
        </w:rPr>
      </w:r>
      <w:r w:rsidR="00DA74FC">
        <w:rPr>
          <w:noProof/>
        </w:rPr>
        <w:fldChar w:fldCharType="separate"/>
      </w:r>
      <w:r w:rsidR="00AD4989">
        <w:rPr>
          <w:noProof/>
        </w:rPr>
        <w:t>1</w:t>
      </w:r>
      <w:r w:rsidR="00DA74FC">
        <w:rPr>
          <w:noProof/>
        </w:rPr>
        <w:fldChar w:fldCharType="end"/>
      </w:r>
    </w:p>
    <w:p w:rsidR="00B42BC5" w:rsidRDefault="00B42BC5">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9 - Presentación de Windows Media Center en Windows 7</w:t>
      </w:r>
      <w:r>
        <w:rPr>
          <w:noProof/>
        </w:rPr>
        <w:tab/>
      </w:r>
      <w:r w:rsidR="00DA74FC">
        <w:rPr>
          <w:noProof/>
        </w:rPr>
        <w:fldChar w:fldCharType="begin"/>
      </w:r>
      <w:r>
        <w:rPr>
          <w:noProof/>
        </w:rPr>
        <w:instrText xml:space="preserve"> PAGEREF _Toc280984183 \h </w:instrText>
      </w:r>
      <w:r w:rsidR="00DA74FC">
        <w:rPr>
          <w:noProof/>
        </w:rPr>
      </w:r>
      <w:r w:rsidR="00DA74FC">
        <w:rPr>
          <w:noProof/>
        </w:rPr>
        <w:fldChar w:fldCharType="separate"/>
      </w:r>
      <w:r w:rsidR="00AD4989">
        <w:rPr>
          <w:noProof/>
        </w:rPr>
        <w:t>1</w:t>
      </w:r>
      <w:r w:rsidR="00DA74FC">
        <w:rPr>
          <w:noProof/>
        </w:rPr>
        <w:fldChar w:fldCharType="end"/>
      </w:r>
    </w:p>
    <w:p w:rsidR="00B42BC5" w:rsidRDefault="00B42BC5">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10 - Reproductor Quicktime 7</w:t>
      </w:r>
      <w:r>
        <w:rPr>
          <w:noProof/>
        </w:rPr>
        <w:tab/>
      </w:r>
      <w:r w:rsidR="00DA74FC">
        <w:rPr>
          <w:noProof/>
        </w:rPr>
        <w:fldChar w:fldCharType="begin"/>
      </w:r>
      <w:r>
        <w:rPr>
          <w:noProof/>
        </w:rPr>
        <w:instrText xml:space="preserve"> PAGEREF _Toc280984184 \h </w:instrText>
      </w:r>
      <w:r w:rsidR="00DA74FC">
        <w:rPr>
          <w:noProof/>
        </w:rPr>
      </w:r>
      <w:r w:rsidR="00DA74FC">
        <w:rPr>
          <w:noProof/>
        </w:rPr>
        <w:fldChar w:fldCharType="separate"/>
      </w:r>
      <w:r w:rsidR="00AD4989">
        <w:rPr>
          <w:noProof/>
        </w:rPr>
        <w:t>1</w:t>
      </w:r>
      <w:r w:rsidR="00DA74FC">
        <w:rPr>
          <w:noProof/>
        </w:rPr>
        <w:fldChar w:fldCharType="end"/>
      </w:r>
    </w:p>
    <w:p w:rsidR="00B42BC5" w:rsidRDefault="00B42BC5">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11- JW Player</w:t>
      </w:r>
      <w:r>
        <w:rPr>
          <w:noProof/>
        </w:rPr>
        <w:tab/>
      </w:r>
      <w:r w:rsidR="00DA74FC">
        <w:rPr>
          <w:noProof/>
        </w:rPr>
        <w:fldChar w:fldCharType="begin"/>
      </w:r>
      <w:r>
        <w:rPr>
          <w:noProof/>
        </w:rPr>
        <w:instrText xml:space="preserve"> PAGEREF _Toc280984185 \h </w:instrText>
      </w:r>
      <w:r w:rsidR="00DA74FC">
        <w:rPr>
          <w:noProof/>
        </w:rPr>
      </w:r>
      <w:r w:rsidR="00DA74FC">
        <w:rPr>
          <w:noProof/>
        </w:rPr>
        <w:fldChar w:fldCharType="separate"/>
      </w:r>
      <w:r w:rsidR="00AD4989">
        <w:rPr>
          <w:noProof/>
        </w:rPr>
        <w:t>1</w:t>
      </w:r>
      <w:r w:rsidR="00DA74FC">
        <w:rPr>
          <w:noProof/>
        </w:rPr>
        <w:fldChar w:fldCharType="end"/>
      </w:r>
    </w:p>
    <w:p w:rsidR="00B42BC5" w:rsidRDefault="00B42BC5">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12 - Esquema de componentes de FFmpeg</w:t>
      </w:r>
      <w:r>
        <w:rPr>
          <w:noProof/>
        </w:rPr>
        <w:tab/>
      </w:r>
      <w:r w:rsidR="00DA74FC">
        <w:rPr>
          <w:noProof/>
        </w:rPr>
        <w:fldChar w:fldCharType="begin"/>
      </w:r>
      <w:r>
        <w:rPr>
          <w:noProof/>
        </w:rPr>
        <w:instrText xml:space="preserve"> PAGEREF _Toc280984186 \h </w:instrText>
      </w:r>
      <w:r w:rsidR="00DA74FC">
        <w:rPr>
          <w:noProof/>
        </w:rPr>
      </w:r>
      <w:r w:rsidR="00DA74FC">
        <w:rPr>
          <w:noProof/>
        </w:rPr>
        <w:fldChar w:fldCharType="separate"/>
      </w:r>
      <w:r w:rsidR="00AD4989">
        <w:rPr>
          <w:noProof/>
        </w:rPr>
        <w:t>1</w:t>
      </w:r>
      <w:r w:rsidR="00DA74FC">
        <w:rPr>
          <w:noProof/>
        </w:rPr>
        <w:fldChar w:fldCharType="end"/>
      </w:r>
    </w:p>
    <w:p w:rsidR="00B42BC5" w:rsidRDefault="00B42BC5">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13 - Infraestructura de redes IPTV</w:t>
      </w:r>
      <w:r>
        <w:rPr>
          <w:noProof/>
        </w:rPr>
        <w:tab/>
      </w:r>
      <w:r w:rsidR="00DA74FC">
        <w:rPr>
          <w:noProof/>
        </w:rPr>
        <w:fldChar w:fldCharType="begin"/>
      </w:r>
      <w:r>
        <w:rPr>
          <w:noProof/>
        </w:rPr>
        <w:instrText xml:space="preserve"> PAGEREF _Toc280984187 \h </w:instrText>
      </w:r>
      <w:r w:rsidR="00DA74FC">
        <w:rPr>
          <w:noProof/>
        </w:rPr>
      </w:r>
      <w:r w:rsidR="00DA74FC">
        <w:rPr>
          <w:noProof/>
        </w:rPr>
        <w:fldChar w:fldCharType="separate"/>
      </w:r>
      <w:r w:rsidR="00AD4989">
        <w:rPr>
          <w:noProof/>
        </w:rPr>
        <w:t>1</w:t>
      </w:r>
      <w:r w:rsidR="00DA74FC">
        <w:rPr>
          <w:noProof/>
        </w:rPr>
        <w:fldChar w:fldCharType="end"/>
      </w:r>
    </w:p>
    <w:p w:rsidR="00B42BC5" w:rsidRDefault="00B42BC5">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14 - Visión general Zend Framework</w:t>
      </w:r>
      <w:r>
        <w:rPr>
          <w:noProof/>
        </w:rPr>
        <w:tab/>
      </w:r>
      <w:r w:rsidR="00DA74FC">
        <w:rPr>
          <w:noProof/>
        </w:rPr>
        <w:fldChar w:fldCharType="begin"/>
      </w:r>
      <w:r>
        <w:rPr>
          <w:noProof/>
        </w:rPr>
        <w:instrText xml:space="preserve"> PAGEREF _Toc280984188 \h </w:instrText>
      </w:r>
      <w:r w:rsidR="00DA74FC">
        <w:rPr>
          <w:noProof/>
        </w:rPr>
      </w:r>
      <w:r w:rsidR="00DA74FC">
        <w:rPr>
          <w:noProof/>
        </w:rPr>
        <w:fldChar w:fldCharType="separate"/>
      </w:r>
      <w:r w:rsidR="00AD4989">
        <w:rPr>
          <w:noProof/>
        </w:rPr>
        <w:t>1</w:t>
      </w:r>
      <w:r w:rsidR="00DA74FC">
        <w:rPr>
          <w:noProof/>
        </w:rPr>
        <w:fldChar w:fldCharType="end"/>
      </w:r>
    </w:p>
    <w:p w:rsidR="00B42BC5" w:rsidRDefault="00B42BC5">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15 - Esquema de Widgets GWT</w:t>
      </w:r>
      <w:r>
        <w:rPr>
          <w:noProof/>
        </w:rPr>
        <w:tab/>
      </w:r>
      <w:r w:rsidR="00DA74FC">
        <w:rPr>
          <w:noProof/>
        </w:rPr>
        <w:fldChar w:fldCharType="begin"/>
      </w:r>
      <w:r>
        <w:rPr>
          <w:noProof/>
        </w:rPr>
        <w:instrText xml:space="preserve"> PAGEREF _Toc280984189 \h </w:instrText>
      </w:r>
      <w:r w:rsidR="00DA74FC">
        <w:rPr>
          <w:noProof/>
        </w:rPr>
      </w:r>
      <w:r w:rsidR="00DA74FC">
        <w:rPr>
          <w:noProof/>
        </w:rPr>
        <w:fldChar w:fldCharType="separate"/>
      </w:r>
      <w:r w:rsidR="00AD4989">
        <w:rPr>
          <w:noProof/>
        </w:rPr>
        <w:t>1</w:t>
      </w:r>
      <w:r w:rsidR="00DA74FC">
        <w:rPr>
          <w:noProof/>
        </w:rPr>
        <w:fldChar w:fldCharType="end"/>
      </w:r>
    </w:p>
    <w:p w:rsidR="00B42BC5" w:rsidRDefault="00B42BC5">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16 - Web PHPMotion</w:t>
      </w:r>
      <w:r>
        <w:rPr>
          <w:noProof/>
        </w:rPr>
        <w:tab/>
      </w:r>
      <w:r w:rsidR="00DA74FC">
        <w:rPr>
          <w:noProof/>
        </w:rPr>
        <w:fldChar w:fldCharType="begin"/>
      </w:r>
      <w:r>
        <w:rPr>
          <w:noProof/>
        </w:rPr>
        <w:instrText xml:space="preserve"> PAGEREF _Toc280984190 \h </w:instrText>
      </w:r>
      <w:r w:rsidR="00DA74FC">
        <w:rPr>
          <w:noProof/>
        </w:rPr>
      </w:r>
      <w:r w:rsidR="00DA74FC">
        <w:rPr>
          <w:noProof/>
        </w:rPr>
        <w:fldChar w:fldCharType="separate"/>
      </w:r>
      <w:r w:rsidR="00AD4989">
        <w:rPr>
          <w:noProof/>
        </w:rPr>
        <w:t>1</w:t>
      </w:r>
      <w:r w:rsidR="00DA74FC">
        <w:rPr>
          <w:noProof/>
        </w:rPr>
        <w:fldChar w:fldCharType="end"/>
      </w:r>
    </w:p>
    <w:p w:rsidR="00B42BC5" w:rsidRDefault="00B42BC5">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17 - OSTube</w:t>
      </w:r>
      <w:r>
        <w:rPr>
          <w:noProof/>
        </w:rPr>
        <w:tab/>
      </w:r>
      <w:r w:rsidR="00DA74FC">
        <w:rPr>
          <w:noProof/>
        </w:rPr>
        <w:fldChar w:fldCharType="begin"/>
      </w:r>
      <w:r>
        <w:rPr>
          <w:noProof/>
        </w:rPr>
        <w:instrText xml:space="preserve"> PAGEREF _Toc280984191 \h </w:instrText>
      </w:r>
      <w:r w:rsidR="00DA74FC">
        <w:rPr>
          <w:noProof/>
        </w:rPr>
      </w:r>
      <w:r w:rsidR="00DA74FC">
        <w:rPr>
          <w:noProof/>
        </w:rPr>
        <w:fldChar w:fldCharType="separate"/>
      </w:r>
      <w:r w:rsidR="00AD4989">
        <w:rPr>
          <w:noProof/>
        </w:rPr>
        <w:t>1</w:t>
      </w:r>
      <w:r w:rsidR="00DA74FC">
        <w:rPr>
          <w:noProof/>
        </w:rPr>
        <w:fldChar w:fldCharType="end"/>
      </w:r>
    </w:p>
    <w:p w:rsidR="00B42BC5" w:rsidRDefault="00B42BC5">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18 - Youtube</w:t>
      </w:r>
      <w:r>
        <w:rPr>
          <w:noProof/>
        </w:rPr>
        <w:tab/>
      </w:r>
      <w:r w:rsidR="00DA74FC">
        <w:rPr>
          <w:noProof/>
        </w:rPr>
        <w:fldChar w:fldCharType="begin"/>
      </w:r>
      <w:r>
        <w:rPr>
          <w:noProof/>
        </w:rPr>
        <w:instrText xml:space="preserve"> PAGEREF _Toc280984192 \h </w:instrText>
      </w:r>
      <w:r w:rsidR="00DA74FC">
        <w:rPr>
          <w:noProof/>
        </w:rPr>
      </w:r>
      <w:r w:rsidR="00DA74FC">
        <w:rPr>
          <w:noProof/>
        </w:rPr>
        <w:fldChar w:fldCharType="separate"/>
      </w:r>
      <w:r w:rsidR="00AD4989">
        <w:rPr>
          <w:noProof/>
        </w:rPr>
        <w:t>1</w:t>
      </w:r>
      <w:r w:rsidR="00DA74FC">
        <w:rPr>
          <w:noProof/>
        </w:rPr>
        <w:fldChar w:fldCharType="end"/>
      </w:r>
    </w:p>
    <w:p w:rsidR="00B42BC5" w:rsidRDefault="00B42BC5">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19 - Google Video</w:t>
      </w:r>
      <w:r>
        <w:rPr>
          <w:noProof/>
        </w:rPr>
        <w:tab/>
      </w:r>
      <w:r w:rsidR="00DA74FC">
        <w:rPr>
          <w:noProof/>
        </w:rPr>
        <w:fldChar w:fldCharType="begin"/>
      </w:r>
      <w:r>
        <w:rPr>
          <w:noProof/>
        </w:rPr>
        <w:instrText xml:space="preserve"> PAGEREF _Toc280984193 \h </w:instrText>
      </w:r>
      <w:r w:rsidR="00DA74FC">
        <w:rPr>
          <w:noProof/>
        </w:rPr>
      </w:r>
      <w:r w:rsidR="00DA74FC">
        <w:rPr>
          <w:noProof/>
        </w:rPr>
        <w:fldChar w:fldCharType="separate"/>
      </w:r>
      <w:r w:rsidR="00AD4989">
        <w:rPr>
          <w:noProof/>
        </w:rPr>
        <w:t>1</w:t>
      </w:r>
      <w:r w:rsidR="00DA74FC">
        <w:rPr>
          <w:noProof/>
        </w:rPr>
        <w:fldChar w:fldCharType="end"/>
      </w:r>
    </w:p>
    <w:p w:rsidR="00B42BC5" w:rsidRDefault="00B42BC5">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20 - Vimeo</w:t>
      </w:r>
      <w:r>
        <w:rPr>
          <w:noProof/>
        </w:rPr>
        <w:tab/>
      </w:r>
      <w:r w:rsidR="00DA74FC">
        <w:rPr>
          <w:noProof/>
        </w:rPr>
        <w:fldChar w:fldCharType="begin"/>
      </w:r>
      <w:r>
        <w:rPr>
          <w:noProof/>
        </w:rPr>
        <w:instrText xml:space="preserve"> PAGEREF _Toc280984194 \h </w:instrText>
      </w:r>
      <w:r w:rsidR="00DA74FC">
        <w:rPr>
          <w:noProof/>
        </w:rPr>
      </w:r>
      <w:r w:rsidR="00DA74FC">
        <w:rPr>
          <w:noProof/>
        </w:rPr>
        <w:fldChar w:fldCharType="separate"/>
      </w:r>
      <w:r w:rsidR="00AD4989">
        <w:rPr>
          <w:noProof/>
        </w:rPr>
        <w:t>1</w:t>
      </w:r>
      <w:r w:rsidR="00DA74FC">
        <w:rPr>
          <w:noProof/>
        </w:rPr>
        <w:fldChar w:fldCharType="end"/>
      </w:r>
    </w:p>
    <w:p w:rsidR="00B42BC5" w:rsidRDefault="00B42BC5">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21 - Terra TV</w:t>
      </w:r>
      <w:r>
        <w:rPr>
          <w:noProof/>
        </w:rPr>
        <w:tab/>
      </w:r>
      <w:r w:rsidR="00DA74FC">
        <w:rPr>
          <w:noProof/>
        </w:rPr>
        <w:fldChar w:fldCharType="begin"/>
      </w:r>
      <w:r>
        <w:rPr>
          <w:noProof/>
        </w:rPr>
        <w:instrText xml:space="preserve"> PAGEREF _Toc280984195 \h </w:instrText>
      </w:r>
      <w:r w:rsidR="00DA74FC">
        <w:rPr>
          <w:noProof/>
        </w:rPr>
      </w:r>
      <w:r w:rsidR="00DA74FC">
        <w:rPr>
          <w:noProof/>
        </w:rPr>
        <w:fldChar w:fldCharType="separate"/>
      </w:r>
      <w:r w:rsidR="00AD4989">
        <w:rPr>
          <w:noProof/>
        </w:rPr>
        <w:t>1</w:t>
      </w:r>
      <w:r w:rsidR="00DA74FC">
        <w:rPr>
          <w:noProof/>
        </w:rPr>
        <w:fldChar w:fldCharType="end"/>
      </w:r>
    </w:p>
    <w:p w:rsidR="00B42BC5" w:rsidRDefault="00B42BC5">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22 - Emol TV</w:t>
      </w:r>
      <w:r>
        <w:rPr>
          <w:noProof/>
        </w:rPr>
        <w:tab/>
      </w:r>
      <w:r w:rsidR="00DA74FC">
        <w:rPr>
          <w:noProof/>
        </w:rPr>
        <w:fldChar w:fldCharType="begin"/>
      </w:r>
      <w:r>
        <w:rPr>
          <w:noProof/>
        </w:rPr>
        <w:instrText xml:space="preserve"> PAGEREF _Toc280984196 \h </w:instrText>
      </w:r>
      <w:r w:rsidR="00DA74FC">
        <w:rPr>
          <w:noProof/>
        </w:rPr>
      </w:r>
      <w:r w:rsidR="00DA74FC">
        <w:rPr>
          <w:noProof/>
        </w:rPr>
        <w:fldChar w:fldCharType="separate"/>
      </w:r>
      <w:r w:rsidR="00AD4989">
        <w:rPr>
          <w:noProof/>
        </w:rPr>
        <w:t>1</w:t>
      </w:r>
      <w:r w:rsidR="00DA74FC">
        <w:rPr>
          <w:noProof/>
        </w:rPr>
        <w:fldChar w:fldCharType="end"/>
      </w:r>
    </w:p>
    <w:p w:rsidR="00B42BC5" w:rsidRDefault="00B42BC5">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23 - 3TV</w:t>
      </w:r>
      <w:r>
        <w:rPr>
          <w:noProof/>
        </w:rPr>
        <w:tab/>
      </w:r>
      <w:r w:rsidR="00DA74FC">
        <w:rPr>
          <w:noProof/>
        </w:rPr>
        <w:fldChar w:fldCharType="begin"/>
      </w:r>
      <w:r>
        <w:rPr>
          <w:noProof/>
        </w:rPr>
        <w:instrText xml:space="preserve"> PAGEREF _Toc280984197 \h </w:instrText>
      </w:r>
      <w:r w:rsidR="00DA74FC">
        <w:rPr>
          <w:noProof/>
        </w:rPr>
      </w:r>
      <w:r w:rsidR="00DA74FC">
        <w:rPr>
          <w:noProof/>
        </w:rPr>
        <w:fldChar w:fldCharType="separate"/>
      </w:r>
      <w:r w:rsidR="00AD4989">
        <w:rPr>
          <w:noProof/>
        </w:rPr>
        <w:t>1</w:t>
      </w:r>
      <w:r w:rsidR="00DA74FC">
        <w:rPr>
          <w:noProof/>
        </w:rPr>
        <w:fldChar w:fldCharType="end"/>
      </w:r>
    </w:p>
    <w:p w:rsidR="00B42BC5" w:rsidRDefault="00B42BC5">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24 – Google TV en un televisor IPTV conectado a internet</w:t>
      </w:r>
      <w:r>
        <w:rPr>
          <w:noProof/>
        </w:rPr>
        <w:tab/>
      </w:r>
      <w:r w:rsidR="00DA74FC">
        <w:rPr>
          <w:noProof/>
        </w:rPr>
        <w:fldChar w:fldCharType="begin"/>
      </w:r>
      <w:r>
        <w:rPr>
          <w:noProof/>
        </w:rPr>
        <w:instrText xml:space="preserve"> PAGEREF _Toc280984198 \h </w:instrText>
      </w:r>
      <w:r w:rsidR="00DA74FC">
        <w:rPr>
          <w:noProof/>
        </w:rPr>
      </w:r>
      <w:r w:rsidR="00DA74FC">
        <w:rPr>
          <w:noProof/>
        </w:rPr>
        <w:fldChar w:fldCharType="separate"/>
      </w:r>
      <w:r w:rsidR="00AD4989">
        <w:rPr>
          <w:noProof/>
        </w:rPr>
        <w:t>1</w:t>
      </w:r>
      <w:r w:rsidR="00DA74FC">
        <w:rPr>
          <w:noProof/>
        </w:rPr>
        <w:fldChar w:fldCharType="end"/>
      </w:r>
    </w:p>
    <w:p w:rsidR="00B42BC5" w:rsidRDefault="00B42BC5">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25 - Estructura Clases PHP del Core del CMS</w:t>
      </w:r>
      <w:r>
        <w:rPr>
          <w:noProof/>
        </w:rPr>
        <w:tab/>
      </w:r>
      <w:r w:rsidR="00DA74FC">
        <w:rPr>
          <w:noProof/>
        </w:rPr>
        <w:fldChar w:fldCharType="begin"/>
      </w:r>
      <w:r>
        <w:rPr>
          <w:noProof/>
        </w:rPr>
        <w:instrText xml:space="preserve"> PAGEREF _Toc280984199 \h </w:instrText>
      </w:r>
      <w:r w:rsidR="00DA74FC">
        <w:rPr>
          <w:noProof/>
        </w:rPr>
      </w:r>
      <w:r w:rsidR="00DA74FC">
        <w:rPr>
          <w:noProof/>
        </w:rPr>
        <w:fldChar w:fldCharType="separate"/>
      </w:r>
      <w:r w:rsidR="00AD4989">
        <w:rPr>
          <w:noProof/>
        </w:rPr>
        <w:t>1</w:t>
      </w:r>
      <w:r w:rsidR="00DA74FC">
        <w:rPr>
          <w:noProof/>
        </w:rPr>
        <w:fldChar w:fldCharType="end"/>
      </w:r>
    </w:p>
    <w:p w:rsidR="00B42BC5" w:rsidRDefault="00B42BC5">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26 - Estructura de carpetas javascript</w:t>
      </w:r>
      <w:r>
        <w:rPr>
          <w:noProof/>
        </w:rPr>
        <w:tab/>
      </w:r>
      <w:r w:rsidR="00DA74FC">
        <w:rPr>
          <w:noProof/>
        </w:rPr>
        <w:fldChar w:fldCharType="begin"/>
      </w:r>
      <w:r>
        <w:rPr>
          <w:noProof/>
        </w:rPr>
        <w:instrText xml:space="preserve"> PAGEREF _Toc280984200 \h </w:instrText>
      </w:r>
      <w:r w:rsidR="00DA74FC">
        <w:rPr>
          <w:noProof/>
        </w:rPr>
      </w:r>
      <w:r w:rsidR="00DA74FC">
        <w:rPr>
          <w:noProof/>
        </w:rPr>
        <w:fldChar w:fldCharType="separate"/>
      </w:r>
      <w:r w:rsidR="00AD4989">
        <w:rPr>
          <w:noProof/>
        </w:rPr>
        <w:t>1</w:t>
      </w:r>
      <w:r w:rsidR="00DA74FC">
        <w:rPr>
          <w:noProof/>
        </w:rPr>
        <w:fldChar w:fldCharType="end"/>
      </w:r>
    </w:p>
    <w:p w:rsidR="00B42BC5" w:rsidRDefault="00B42BC5">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27 - Zend Studio en Ubuntu Linux</w:t>
      </w:r>
      <w:r>
        <w:rPr>
          <w:noProof/>
        </w:rPr>
        <w:tab/>
      </w:r>
      <w:r w:rsidR="00DA74FC">
        <w:rPr>
          <w:noProof/>
        </w:rPr>
        <w:fldChar w:fldCharType="begin"/>
      </w:r>
      <w:r>
        <w:rPr>
          <w:noProof/>
        </w:rPr>
        <w:instrText xml:space="preserve"> PAGEREF _Toc280984201 \h </w:instrText>
      </w:r>
      <w:r w:rsidR="00DA74FC">
        <w:rPr>
          <w:noProof/>
        </w:rPr>
      </w:r>
      <w:r w:rsidR="00DA74FC">
        <w:rPr>
          <w:noProof/>
        </w:rPr>
        <w:fldChar w:fldCharType="separate"/>
      </w:r>
      <w:r w:rsidR="00AD4989">
        <w:rPr>
          <w:noProof/>
        </w:rPr>
        <w:t>1</w:t>
      </w:r>
      <w:r w:rsidR="00DA74FC">
        <w:rPr>
          <w:noProof/>
        </w:rPr>
        <w:fldChar w:fldCharType="end"/>
      </w:r>
    </w:p>
    <w:p w:rsidR="00B42BC5" w:rsidRDefault="00B42BC5">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28 - Estructura de repositorio Subversion vista en Zend Studio</w:t>
      </w:r>
      <w:r>
        <w:rPr>
          <w:noProof/>
        </w:rPr>
        <w:tab/>
      </w:r>
      <w:r w:rsidR="00DA74FC">
        <w:rPr>
          <w:noProof/>
        </w:rPr>
        <w:fldChar w:fldCharType="begin"/>
      </w:r>
      <w:r>
        <w:rPr>
          <w:noProof/>
        </w:rPr>
        <w:instrText xml:space="preserve"> PAGEREF _Toc280984202 \h </w:instrText>
      </w:r>
      <w:r w:rsidR="00DA74FC">
        <w:rPr>
          <w:noProof/>
        </w:rPr>
      </w:r>
      <w:r w:rsidR="00DA74FC">
        <w:rPr>
          <w:noProof/>
        </w:rPr>
        <w:fldChar w:fldCharType="separate"/>
      </w:r>
      <w:r w:rsidR="00AD4989">
        <w:rPr>
          <w:noProof/>
        </w:rPr>
        <w:t>1</w:t>
      </w:r>
      <w:r w:rsidR="00DA74FC">
        <w:rPr>
          <w:noProof/>
        </w:rPr>
        <w:fldChar w:fldCharType="end"/>
      </w:r>
    </w:p>
    <w:p w:rsidR="00B42BC5" w:rsidRDefault="00B42BC5">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29 - Diagrama de datos primera fase de desarrollo</w:t>
      </w:r>
      <w:r>
        <w:rPr>
          <w:noProof/>
        </w:rPr>
        <w:tab/>
      </w:r>
      <w:r w:rsidR="00DA74FC">
        <w:rPr>
          <w:noProof/>
        </w:rPr>
        <w:fldChar w:fldCharType="begin"/>
      </w:r>
      <w:r>
        <w:rPr>
          <w:noProof/>
        </w:rPr>
        <w:instrText xml:space="preserve"> PAGEREF _Toc280984203 \h </w:instrText>
      </w:r>
      <w:r w:rsidR="00DA74FC">
        <w:rPr>
          <w:noProof/>
        </w:rPr>
      </w:r>
      <w:r w:rsidR="00DA74FC">
        <w:rPr>
          <w:noProof/>
        </w:rPr>
        <w:fldChar w:fldCharType="separate"/>
      </w:r>
      <w:r w:rsidR="00AD4989">
        <w:rPr>
          <w:noProof/>
        </w:rPr>
        <w:t>1</w:t>
      </w:r>
      <w:r w:rsidR="00DA74FC">
        <w:rPr>
          <w:noProof/>
        </w:rPr>
        <w:fldChar w:fldCharType="end"/>
      </w:r>
    </w:p>
    <w:p w:rsidR="00B42BC5" w:rsidRDefault="00B42BC5">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30 – NamespaceModels - Parte 1</w:t>
      </w:r>
      <w:r>
        <w:rPr>
          <w:noProof/>
        </w:rPr>
        <w:tab/>
      </w:r>
      <w:r w:rsidR="00DA74FC">
        <w:rPr>
          <w:noProof/>
        </w:rPr>
        <w:fldChar w:fldCharType="begin"/>
      </w:r>
      <w:r>
        <w:rPr>
          <w:noProof/>
        </w:rPr>
        <w:instrText xml:space="preserve"> PAGEREF _Toc280984204 \h </w:instrText>
      </w:r>
      <w:r w:rsidR="00DA74FC">
        <w:rPr>
          <w:noProof/>
        </w:rPr>
      </w:r>
      <w:r w:rsidR="00DA74FC">
        <w:rPr>
          <w:noProof/>
        </w:rPr>
        <w:fldChar w:fldCharType="separate"/>
      </w:r>
      <w:r w:rsidR="00AD4989">
        <w:rPr>
          <w:noProof/>
        </w:rPr>
        <w:t>1</w:t>
      </w:r>
      <w:r w:rsidR="00DA74FC">
        <w:rPr>
          <w:noProof/>
        </w:rPr>
        <w:fldChar w:fldCharType="end"/>
      </w:r>
    </w:p>
    <w:p w:rsidR="00B42BC5" w:rsidRDefault="00B42BC5">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31 - NamespaceModels - Parte 2</w:t>
      </w:r>
      <w:r>
        <w:rPr>
          <w:noProof/>
        </w:rPr>
        <w:tab/>
      </w:r>
      <w:r w:rsidR="00DA74FC">
        <w:rPr>
          <w:noProof/>
        </w:rPr>
        <w:fldChar w:fldCharType="begin"/>
      </w:r>
      <w:r>
        <w:rPr>
          <w:noProof/>
        </w:rPr>
        <w:instrText xml:space="preserve"> PAGEREF _Toc280984205 \h </w:instrText>
      </w:r>
      <w:r w:rsidR="00DA74FC">
        <w:rPr>
          <w:noProof/>
        </w:rPr>
      </w:r>
      <w:r w:rsidR="00DA74FC">
        <w:rPr>
          <w:noProof/>
        </w:rPr>
        <w:fldChar w:fldCharType="separate"/>
      </w:r>
      <w:r w:rsidR="00AD4989">
        <w:rPr>
          <w:noProof/>
        </w:rPr>
        <w:t>1</w:t>
      </w:r>
      <w:r w:rsidR="00DA74FC">
        <w:rPr>
          <w:noProof/>
        </w:rPr>
        <w:fldChar w:fldCharType="end"/>
      </w:r>
    </w:p>
    <w:p w:rsidR="00B42BC5" w:rsidRDefault="00B42BC5">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32 - NamespaceViews</w:t>
      </w:r>
      <w:r>
        <w:rPr>
          <w:noProof/>
        </w:rPr>
        <w:tab/>
      </w:r>
      <w:r w:rsidR="00DA74FC">
        <w:rPr>
          <w:noProof/>
        </w:rPr>
        <w:fldChar w:fldCharType="begin"/>
      </w:r>
      <w:r>
        <w:rPr>
          <w:noProof/>
        </w:rPr>
        <w:instrText xml:space="preserve"> PAGEREF _Toc280984206 \h </w:instrText>
      </w:r>
      <w:r w:rsidR="00DA74FC">
        <w:rPr>
          <w:noProof/>
        </w:rPr>
      </w:r>
      <w:r w:rsidR="00DA74FC">
        <w:rPr>
          <w:noProof/>
        </w:rPr>
        <w:fldChar w:fldCharType="separate"/>
      </w:r>
      <w:r w:rsidR="00AD4989">
        <w:rPr>
          <w:noProof/>
        </w:rPr>
        <w:t>1</w:t>
      </w:r>
      <w:r w:rsidR="00DA74FC">
        <w:rPr>
          <w:noProof/>
        </w:rPr>
        <w:fldChar w:fldCharType="end"/>
      </w:r>
    </w:p>
    <w:p w:rsidR="00B42BC5" w:rsidRDefault="00B42BC5">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33 – Namespace Controllers</w:t>
      </w:r>
      <w:r>
        <w:rPr>
          <w:noProof/>
        </w:rPr>
        <w:tab/>
      </w:r>
      <w:r w:rsidR="00DA74FC">
        <w:rPr>
          <w:noProof/>
        </w:rPr>
        <w:fldChar w:fldCharType="begin"/>
      </w:r>
      <w:r>
        <w:rPr>
          <w:noProof/>
        </w:rPr>
        <w:instrText xml:space="preserve"> PAGEREF _Toc280984207 \h </w:instrText>
      </w:r>
      <w:r w:rsidR="00DA74FC">
        <w:rPr>
          <w:noProof/>
        </w:rPr>
      </w:r>
      <w:r w:rsidR="00DA74FC">
        <w:rPr>
          <w:noProof/>
        </w:rPr>
        <w:fldChar w:fldCharType="separate"/>
      </w:r>
      <w:r w:rsidR="00AD4989">
        <w:rPr>
          <w:noProof/>
        </w:rPr>
        <w:t>1</w:t>
      </w:r>
      <w:r w:rsidR="00DA74FC">
        <w:rPr>
          <w:noProof/>
        </w:rPr>
        <w:fldChar w:fldCharType="end"/>
      </w:r>
    </w:p>
    <w:p w:rsidR="00B42BC5" w:rsidRDefault="00B42BC5">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35  Namespace Lib - Parte 1</w:t>
      </w:r>
      <w:r>
        <w:rPr>
          <w:noProof/>
        </w:rPr>
        <w:tab/>
      </w:r>
      <w:r w:rsidR="00DA74FC">
        <w:rPr>
          <w:noProof/>
        </w:rPr>
        <w:fldChar w:fldCharType="begin"/>
      </w:r>
      <w:r>
        <w:rPr>
          <w:noProof/>
        </w:rPr>
        <w:instrText xml:space="preserve"> PAGEREF _Toc280984208 \h </w:instrText>
      </w:r>
      <w:r w:rsidR="00DA74FC">
        <w:rPr>
          <w:noProof/>
        </w:rPr>
      </w:r>
      <w:r w:rsidR="00DA74FC">
        <w:rPr>
          <w:noProof/>
        </w:rPr>
        <w:fldChar w:fldCharType="separate"/>
      </w:r>
      <w:r w:rsidR="00AD4989">
        <w:rPr>
          <w:noProof/>
        </w:rPr>
        <w:t>1</w:t>
      </w:r>
      <w:r w:rsidR="00DA74FC">
        <w:rPr>
          <w:noProof/>
        </w:rPr>
        <w:fldChar w:fldCharType="end"/>
      </w:r>
    </w:p>
    <w:p w:rsidR="00B42BC5" w:rsidRDefault="00B42BC5">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36 – Namespace Lib - Parte 2</w:t>
      </w:r>
      <w:r>
        <w:rPr>
          <w:noProof/>
        </w:rPr>
        <w:tab/>
      </w:r>
      <w:r w:rsidR="00DA74FC">
        <w:rPr>
          <w:noProof/>
        </w:rPr>
        <w:fldChar w:fldCharType="begin"/>
      </w:r>
      <w:r>
        <w:rPr>
          <w:noProof/>
        </w:rPr>
        <w:instrText xml:space="preserve"> PAGEREF _Toc280984209 \h </w:instrText>
      </w:r>
      <w:r w:rsidR="00DA74FC">
        <w:rPr>
          <w:noProof/>
        </w:rPr>
      </w:r>
      <w:r w:rsidR="00DA74FC">
        <w:rPr>
          <w:noProof/>
        </w:rPr>
        <w:fldChar w:fldCharType="separate"/>
      </w:r>
      <w:r w:rsidR="00AD4989">
        <w:rPr>
          <w:noProof/>
        </w:rPr>
        <w:t>1</w:t>
      </w:r>
      <w:r w:rsidR="00DA74FC">
        <w:rPr>
          <w:noProof/>
        </w:rPr>
        <w:fldChar w:fldCharType="end"/>
      </w:r>
    </w:p>
    <w:p w:rsidR="00B42BC5" w:rsidRDefault="00B42BC5">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37 – Namespace Lib - Parte 3</w:t>
      </w:r>
      <w:r>
        <w:rPr>
          <w:noProof/>
        </w:rPr>
        <w:tab/>
      </w:r>
      <w:r w:rsidR="00DA74FC">
        <w:rPr>
          <w:noProof/>
        </w:rPr>
        <w:fldChar w:fldCharType="begin"/>
      </w:r>
      <w:r>
        <w:rPr>
          <w:noProof/>
        </w:rPr>
        <w:instrText xml:space="preserve"> PAGEREF _Toc280984210 \h </w:instrText>
      </w:r>
      <w:r w:rsidR="00DA74FC">
        <w:rPr>
          <w:noProof/>
        </w:rPr>
      </w:r>
      <w:r w:rsidR="00DA74FC">
        <w:rPr>
          <w:noProof/>
        </w:rPr>
        <w:fldChar w:fldCharType="separate"/>
      </w:r>
      <w:r w:rsidR="00AD4989">
        <w:rPr>
          <w:noProof/>
        </w:rPr>
        <w:t>1</w:t>
      </w:r>
      <w:r w:rsidR="00DA74FC">
        <w:rPr>
          <w:noProof/>
        </w:rPr>
        <w:fldChar w:fldCharType="end"/>
      </w:r>
    </w:p>
    <w:p w:rsidR="00B42BC5" w:rsidRDefault="00B42BC5">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38 - Ingreso al Back Office</w:t>
      </w:r>
      <w:r>
        <w:rPr>
          <w:noProof/>
        </w:rPr>
        <w:tab/>
      </w:r>
      <w:r w:rsidR="00DA74FC">
        <w:rPr>
          <w:noProof/>
        </w:rPr>
        <w:fldChar w:fldCharType="begin"/>
      </w:r>
      <w:r>
        <w:rPr>
          <w:noProof/>
        </w:rPr>
        <w:instrText xml:space="preserve"> PAGEREF _Toc280984211 \h </w:instrText>
      </w:r>
      <w:r w:rsidR="00DA74FC">
        <w:rPr>
          <w:noProof/>
        </w:rPr>
      </w:r>
      <w:r w:rsidR="00DA74FC">
        <w:rPr>
          <w:noProof/>
        </w:rPr>
        <w:fldChar w:fldCharType="separate"/>
      </w:r>
      <w:r w:rsidR="00AD4989">
        <w:rPr>
          <w:noProof/>
        </w:rPr>
        <w:t>1</w:t>
      </w:r>
      <w:r w:rsidR="00DA74FC">
        <w:rPr>
          <w:noProof/>
        </w:rPr>
        <w:fldChar w:fldCharType="end"/>
      </w:r>
    </w:p>
    <w:p w:rsidR="00B42BC5" w:rsidRDefault="00B42BC5">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39 - Menú Principal</w:t>
      </w:r>
      <w:r>
        <w:rPr>
          <w:noProof/>
        </w:rPr>
        <w:tab/>
      </w:r>
      <w:r w:rsidR="00DA74FC">
        <w:rPr>
          <w:noProof/>
        </w:rPr>
        <w:fldChar w:fldCharType="begin"/>
      </w:r>
      <w:r>
        <w:rPr>
          <w:noProof/>
        </w:rPr>
        <w:instrText xml:space="preserve"> PAGEREF _Toc280984212 \h </w:instrText>
      </w:r>
      <w:r w:rsidR="00DA74FC">
        <w:rPr>
          <w:noProof/>
        </w:rPr>
      </w:r>
      <w:r w:rsidR="00DA74FC">
        <w:rPr>
          <w:noProof/>
        </w:rPr>
        <w:fldChar w:fldCharType="separate"/>
      </w:r>
      <w:r w:rsidR="00AD4989">
        <w:rPr>
          <w:noProof/>
        </w:rPr>
        <w:t>1</w:t>
      </w:r>
      <w:r w:rsidR="00DA74FC">
        <w:rPr>
          <w:noProof/>
        </w:rPr>
        <w:fldChar w:fldCharType="end"/>
      </w:r>
    </w:p>
    <w:p w:rsidR="00B42BC5" w:rsidRDefault="00B42BC5">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40 - Configuración del Servidor</w:t>
      </w:r>
      <w:r>
        <w:rPr>
          <w:noProof/>
        </w:rPr>
        <w:tab/>
      </w:r>
      <w:r w:rsidR="00DA74FC">
        <w:rPr>
          <w:noProof/>
        </w:rPr>
        <w:fldChar w:fldCharType="begin"/>
      </w:r>
      <w:r>
        <w:rPr>
          <w:noProof/>
        </w:rPr>
        <w:instrText xml:space="preserve"> PAGEREF _Toc280984213 \h </w:instrText>
      </w:r>
      <w:r w:rsidR="00DA74FC">
        <w:rPr>
          <w:noProof/>
        </w:rPr>
      </w:r>
      <w:r w:rsidR="00DA74FC">
        <w:rPr>
          <w:noProof/>
        </w:rPr>
        <w:fldChar w:fldCharType="separate"/>
      </w:r>
      <w:r w:rsidR="00AD4989">
        <w:rPr>
          <w:noProof/>
        </w:rPr>
        <w:t>1</w:t>
      </w:r>
      <w:r w:rsidR="00DA74FC">
        <w:rPr>
          <w:noProof/>
        </w:rPr>
        <w:fldChar w:fldCharType="end"/>
      </w:r>
    </w:p>
    <w:p w:rsidR="00B42BC5" w:rsidRDefault="00B42BC5">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41 - Contenido Menú</w:t>
      </w:r>
      <w:r>
        <w:rPr>
          <w:noProof/>
        </w:rPr>
        <w:tab/>
      </w:r>
      <w:r w:rsidR="00DA74FC">
        <w:rPr>
          <w:noProof/>
        </w:rPr>
        <w:fldChar w:fldCharType="begin"/>
      </w:r>
      <w:r>
        <w:rPr>
          <w:noProof/>
        </w:rPr>
        <w:instrText xml:space="preserve"> PAGEREF _Toc280984214 \h </w:instrText>
      </w:r>
      <w:r w:rsidR="00DA74FC">
        <w:rPr>
          <w:noProof/>
        </w:rPr>
      </w:r>
      <w:r w:rsidR="00DA74FC">
        <w:rPr>
          <w:noProof/>
        </w:rPr>
        <w:fldChar w:fldCharType="separate"/>
      </w:r>
      <w:r w:rsidR="00AD4989">
        <w:rPr>
          <w:noProof/>
        </w:rPr>
        <w:t>1</w:t>
      </w:r>
      <w:r w:rsidR="00DA74FC">
        <w:rPr>
          <w:noProof/>
        </w:rPr>
        <w:fldChar w:fldCharType="end"/>
      </w:r>
    </w:p>
    <w:p w:rsidR="00B42BC5" w:rsidRDefault="00B42BC5">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42 - Contenido Páginas</w:t>
      </w:r>
      <w:r>
        <w:rPr>
          <w:noProof/>
        </w:rPr>
        <w:tab/>
      </w:r>
      <w:r w:rsidR="00DA74FC">
        <w:rPr>
          <w:noProof/>
        </w:rPr>
        <w:fldChar w:fldCharType="begin"/>
      </w:r>
      <w:r>
        <w:rPr>
          <w:noProof/>
        </w:rPr>
        <w:instrText xml:space="preserve"> PAGEREF _Toc280984215 \h </w:instrText>
      </w:r>
      <w:r w:rsidR="00DA74FC">
        <w:rPr>
          <w:noProof/>
        </w:rPr>
      </w:r>
      <w:r w:rsidR="00DA74FC">
        <w:rPr>
          <w:noProof/>
        </w:rPr>
        <w:fldChar w:fldCharType="separate"/>
      </w:r>
      <w:r w:rsidR="00AD4989">
        <w:rPr>
          <w:noProof/>
        </w:rPr>
        <w:t>1</w:t>
      </w:r>
      <w:r w:rsidR="00DA74FC">
        <w:rPr>
          <w:noProof/>
        </w:rPr>
        <w:fldChar w:fldCharType="end"/>
      </w:r>
    </w:p>
    <w:p w:rsidR="00B42BC5" w:rsidRDefault="00B42BC5">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43 - Categorias</w:t>
      </w:r>
      <w:r>
        <w:rPr>
          <w:noProof/>
        </w:rPr>
        <w:tab/>
      </w:r>
      <w:r w:rsidR="00DA74FC">
        <w:rPr>
          <w:noProof/>
        </w:rPr>
        <w:fldChar w:fldCharType="begin"/>
      </w:r>
      <w:r>
        <w:rPr>
          <w:noProof/>
        </w:rPr>
        <w:instrText xml:space="preserve"> PAGEREF _Toc280984216 \h </w:instrText>
      </w:r>
      <w:r w:rsidR="00DA74FC">
        <w:rPr>
          <w:noProof/>
        </w:rPr>
      </w:r>
      <w:r w:rsidR="00DA74FC">
        <w:rPr>
          <w:noProof/>
        </w:rPr>
        <w:fldChar w:fldCharType="separate"/>
      </w:r>
      <w:r w:rsidR="00AD4989">
        <w:rPr>
          <w:noProof/>
        </w:rPr>
        <w:t>1</w:t>
      </w:r>
      <w:r w:rsidR="00DA74FC">
        <w:rPr>
          <w:noProof/>
        </w:rPr>
        <w:fldChar w:fldCharType="end"/>
      </w:r>
    </w:p>
    <w:p w:rsidR="00B42BC5" w:rsidRDefault="00B42BC5">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44 - Tipos de Videos</w:t>
      </w:r>
      <w:r>
        <w:rPr>
          <w:noProof/>
        </w:rPr>
        <w:tab/>
      </w:r>
      <w:r w:rsidR="00DA74FC">
        <w:rPr>
          <w:noProof/>
        </w:rPr>
        <w:fldChar w:fldCharType="begin"/>
      </w:r>
      <w:r>
        <w:rPr>
          <w:noProof/>
        </w:rPr>
        <w:instrText xml:space="preserve"> PAGEREF _Toc280984217 \h </w:instrText>
      </w:r>
      <w:r w:rsidR="00DA74FC">
        <w:rPr>
          <w:noProof/>
        </w:rPr>
      </w:r>
      <w:r w:rsidR="00DA74FC">
        <w:rPr>
          <w:noProof/>
        </w:rPr>
        <w:fldChar w:fldCharType="separate"/>
      </w:r>
      <w:r w:rsidR="00AD4989">
        <w:rPr>
          <w:noProof/>
        </w:rPr>
        <w:t>1</w:t>
      </w:r>
      <w:r w:rsidR="00DA74FC">
        <w:rPr>
          <w:noProof/>
        </w:rPr>
        <w:fldChar w:fldCharType="end"/>
      </w:r>
    </w:p>
    <w:p w:rsidR="00B42BC5" w:rsidRDefault="00B42BC5">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45 - Miniaturas</w:t>
      </w:r>
      <w:r>
        <w:rPr>
          <w:noProof/>
        </w:rPr>
        <w:tab/>
      </w:r>
      <w:r w:rsidR="00DA74FC">
        <w:rPr>
          <w:noProof/>
        </w:rPr>
        <w:fldChar w:fldCharType="begin"/>
      </w:r>
      <w:r>
        <w:rPr>
          <w:noProof/>
        </w:rPr>
        <w:instrText xml:space="preserve"> PAGEREF _Toc280984218 \h </w:instrText>
      </w:r>
      <w:r w:rsidR="00DA74FC">
        <w:rPr>
          <w:noProof/>
        </w:rPr>
      </w:r>
      <w:r w:rsidR="00DA74FC">
        <w:rPr>
          <w:noProof/>
        </w:rPr>
        <w:fldChar w:fldCharType="separate"/>
      </w:r>
      <w:r w:rsidR="00AD4989">
        <w:rPr>
          <w:noProof/>
        </w:rPr>
        <w:t>1</w:t>
      </w:r>
      <w:r w:rsidR="00DA74FC">
        <w:rPr>
          <w:noProof/>
        </w:rPr>
        <w:fldChar w:fldCharType="end"/>
      </w:r>
    </w:p>
    <w:p w:rsidR="00B42BC5" w:rsidRDefault="00B42BC5">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46 – Main Site</w:t>
      </w:r>
      <w:r>
        <w:rPr>
          <w:noProof/>
        </w:rPr>
        <w:tab/>
      </w:r>
      <w:r w:rsidR="00DA74FC">
        <w:rPr>
          <w:noProof/>
        </w:rPr>
        <w:fldChar w:fldCharType="begin"/>
      </w:r>
      <w:r>
        <w:rPr>
          <w:noProof/>
        </w:rPr>
        <w:instrText xml:space="preserve"> PAGEREF _Toc280984219 \h </w:instrText>
      </w:r>
      <w:r w:rsidR="00DA74FC">
        <w:rPr>
          <w:noProof/>
        </w:rPr>
      </w:r>
      <w:r w:rsidR="00DA74FC">
        <w:rPr>
          <w:noProof/>
        </w:rPr>
        <w:fldChar w:fldCharType="separate"/>
      </w:r>
      <w:r w:rsidR="00AD4989">
        <w:rPr>
          <w:noProof/>
        </w:rPr>
        <w:t>1</w:t>
      </w:r>
      <w:r w:rsidR="00DA74FC">
        <w:rPr>
          <w:noProof/>
        </w:rPr>
        <w:fldChar w:fldCharType="end"/>
      </w:r>
    </w:p>
    <w:p w:rsidR="00B42BC5" w:rsidRDefault="00B42BC5">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47 - Código QR sitio de producción</w:t>
      </w:r>
      <w:r>
        <w:rPr>
          <w:noProof/>
        </w:rPr>
        <w:tab/>
      </w:r>
      <w:r w:rsidR="00DA74FC">
        <w:rPr>
          <w:noProof/>
        </w:rPr>
        <w:fldChar w:fldCharType="begin"/>
      </w:r>
      <w:r>
        <w:rPr>
          <w:noProof/>
        </w:rPr>
        <w:instrText xml:space="preserve"> PAGEREF _Toc280984220 \h </w:instrText>
      </w:r>
      <w:r w:rsidR="00DA74FC">
        <w:rPr>
          <w:noProof/>
        </w:rPr>
      </w:r>
      <w:r w:rsidR="00DA74FC">
        <w:rPr>
          <w:noProof/>
        </w:rPr>
        <w:fldChar w:fldCharType="separate"/>
      </w:r>
      <w:r w:rsidR="00AD4989">
        <w:rPr>
          <w:noProof/>
        </w:rPr>
        <w:t>1</w:t>
      </w:r>
      <w:r w:rsidR="00DA74FC">
        <w:rPr>
          <w:noProof/>
        </w:rPr>
        <w:fldChar w:fldCharType="end"/>
      </w:r>
    </w:p>
    <w:p w:rsidR="00B42BC5" w:rsidRDefault="00B42BC5">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48 – Formato de caso de prueba implementado</w:t>
      </w:r>
      <w:r>
        <w:rPr>
          <w:noProof/>
        </w:rPr>
        <w:tab/>
      </w:r>
      <w:r w:rsidR="00DA74FC">
        <w:rPr>
          <w:noProof/>
        </w:rPr>
        <w:fldChar w:fldCharType="begin"/>
      </w:r>
      <w:r>
        <w:rPr>
          <w:noProof/>
        </w:rPr>
        <w:instrText xml:space="preserve"> PAGEREF _Toc280984221 \h </w:instrText>
      </w:r>
      <w:r w:rsidR="00DA74FC">
        <w:rPr>
          <w:noProof/>
        </w:rPr>
      </w:r>
      <w:r w:rsidR="00DA74FC">
        <w:rPr>
          <w:noProof/>
        </w:rPr>
        <w:fldChar w:fldCharType="separate"/>
      </w:r>
      <w:r w:rsidR="00AD4989">
        <w:rPr>
          <w:noProof/>
        </w:rPr>
        <w:t>1</w:t>
      </w:r>
      <w:r w:rsidR="00DA74FC">
        <w:rPr>
          <w:noProof/>
        </w:rPr>
        <w:fldChar w:fldCharType="end"/>
      </w:r>
    </w:p>
    <w:p w:rsidR="009A106D" w:rsidRDefault="00DA74FC" w:rsidP="00777734">
      <w:pPr>
        <w:pStyle w:val="Ttulo"/>
        <w:outlineLvl w:val="0"/>
      </w:pPr>
      <w:r>
        <w:rPr>
          <w:lang w:val="es-ES"/>
        </w:rPr>
        <w:fldChar w:fldCharType="end"/>
      </w:r>
      <w:r w:rsidR="00391FD4">
        <w:rPr>
          <w:lang w:val="es-ES"/>
        </w:rPr>
        <w:br w:type="page"/>
      </w:r>
      <w:bookmarkStart w:id="0" w:name="_Toc280985292"/>
      <w:r w:rsidR="007C0EE8" w:rsidRPr="001D2C1D">
        <w:t>Capítulo 1</w:t>
      </w:r>
      <w:r w:rsidR="003A19EE">
        <w:t>.</w:t>
      </w:r>
      <w:r w:rsidR="007C0EE8" w:rsidRPr="001D2C1D">
        <w:t xml:space="preserve"> Introducción</w:t>
      </w:r>
      <w:bookmarkEnd w:id="0"/>
    </w:p>
    <w:p w:rsidR="009A106D" w:rsidRDefault="002D7A96" w:rsidP="00460025">
      <w:pPr>
        <w:pStyle w:val="Subttulo"/>
        <w:outlineLvl w:val="1"/>
      </w:pPr>
      <w:bookmarkStart w:id="1" w:name="_Toc280985293"/>
      <w:r w:rsidRPr="003A19EE">
        <w:t>R</w:t>
      </w:r>
      <w:r w:rsidR="00427C5E">
        <w:t>esumen</w:t>
      </w:r>
      <w:bookmarkEnd w:id="1"/>
    </w:p>
    <w:p w:rsidR="00CC20D5" w:rsidRDefault="00CC20D5">
      <w:pPr>
        <w:pStyle w:val="Sinespaciado"/>
        <w:jc w:val="both"/>
        <w:rPr>
          <w:rFonts w:ascii="Verdana" w:hAnsi="Verdana"/>
          <w:sz w:val="24"/>
        </w:rPr>
      </w:pPr>
    </w:p>
    <w:p w:rsidR="00CC20D5" w:rsidRDefault="00CC20D5" w:rsidP="00DD7C06">
      <w:r>
        <w:t xml:space="preserve">Durante los </w:t>
      </w:r>
      <w:r w:rsidR="00F8658A">
        <w:t>ú</w:t>
      </w:r>
      <w:r>
        <w:t>ltimos años ha existido un gran incremento de la oferta y demanda de material audiovisual disponible en Internet, en gran parte debido a las mejores condiciones de acceso e incremento en los anchos de banda</w:t>
      </w:r>
      <w:r w:rsidR="00FC49A8">
        <w:t>. Junto</w:t>
      </w:r>
      <w:r w:rsidR="00C061FC">
        <w:t xml:space="preserve"> </w:t>
      </w:r>
      <w:r>
        <w:t xml:space="preserve">con esto ha aumentado la variedad de dispositivos que son usados para acceder a este material, pero muchas veces este contenido no es compatible con el dispositivo con que se accede, ya que la forma para mostrarlo no ha sido </w:t>
      </w:r>
      <w:r w:rsidR="00FC49A8">
        <w:t>diseñada</w:t>
      </w:r>
      <w:r>
        <w:t xml:space="preserve"> para éste.</w:t>
      </w:r>
    </w:p>
    <w:p w:rsidR="00CC20D5" w:rsidRDefault="00CC20D5" w:rsidP="00DD7C06"/>
    <w:p w:rsidR="00CC20D5" w:rsidRDefault="00CC20D5" w:rsidP="00DD7C06">
      <w:pPr>
        <w:rPr>
          <w:b/>
        </w:rPr>
      </w:pPr>
      <w:r>
        <w:t xml:space="preserve">Como una forma de enfrentar esta problemática ha surgido en forma incipiente en el sector de las telecomunicaciones el concepto de </w:t>
      </w:r>
      <w:r>
        <w:rPr>
          <w:b/>
        </w:rPr>
        <w:t xml:space="preserve">UMA </w:t>
      </w:r>
      <w:r>
        <w:t>o</w:t>
      </w:r>
      <w:r>
        <w:rPr>
          <w:b/>
        </w:rPr>
        <w:t xml:space="preserve"> Acceso Multimedia Universal.</w:t>
      </w:r>
    </w:p>
    <w:p w:rsidR="00CC20D5" w:rsidRDefault="00CC20D5" w:rsidP="00DD7C06"/>
    <w:p w:rsidR="00FC49A8" w:rsidRDefault="00CC20D5" w:rsidP="00DD7C06">
      <w:r>
        <w:t xml:space="preserve">El </w:t>
      </w:r>
      <w:r w:rsidRPr="00FC49A8">
        <w:t>Acceso Multimedia Universal</w:t>
      </w:r>
      <w:r>
        <w:t xml:space="preserve"> se enfoca a una línea de investigación en el sector del área de la multimedia, que busca una solución universal a la problemática nacida por el vertiginoso acrecentamiento del contenido audiovisual disponible para la gran mayoría de la población nacional y mundial. Además de la disparidad de redes de acceso y terminales del mercado.</w:t>
      </w:r>
    </w:p>
    <w:p w:rsidR="00CC20D5" w:rsidRDefault="00CC20D5" w:rsidP="00FC49A8">
      <w:r>
        <w:t>Hoy existen además temas de restricciones y patentes de tecnologías de reproducción de tecnología multimedia, esto debido en gran medida al lanzamiento al mercado de diferentes tipos de dispositivos portátiles con capacidades de navegar por la Internet y acceder a contenidos audiovisuales.</w:t>
      </w:r>
    </w:p>
    <w:p w:rsidR="00FC49A8" w:rsidRDefault="00FC49A8" w:rsidP="00FC49A8"/>
    <w:p w:rsidR="00CC20D5" w:rsidRDefault="00CC20D5">
      <w:r>
        <w:t>Algunas empresas involucradas en estas nuevas tecnologías tienen como parte de su política de negocios hacer soluciones privativas por lo que no les interesa fomentar la compatibilidad.</w:t>
      </w:r>
    </w:p>
    <w:p w:rsidR="00CC20D5" w:rsidRDefault="00CC20D5"/>
    <w:p w:rsidR="00CC20D5" w:rsidRDefault="00CC20D5">
      <w:pPr>
        <w:pStyle w:val="Textoindependiente"/>
      </w:pPr>
      <w:r>
        <w:t>Un conjunto de circunstancias y factores plantean la necesidad de tecnología UMA:</w:t>
      </w:r>
    </w:p>
    <w:p w:rsidR="00CC20D5" w:rsidRDefault="00CC20D5">
      <w:pPr>
        <w:pStyle w:val="Listaconvietas21"/>
        <w:numPr>
          <w:ilvl w:val="0"/>
          <w:numId w:val="5"/>
        </w:numPr>
        <w:rPr>
          <w:bCs/>
        </w:rPr>
      </w:pPr>
      <w:r>
        <w:rPr>
          <w:bCs/>
        </w:rPr>
        <w:t>Gran cantidad de contenido audiovisual.</w:t>
      </w:r>
    </w:p>
    <w:p w:rsidR="00CC20D5" w:rsidRDefault="00CC20D5">
      <w:pPr>
        <w:pStyle w:val="Listaconvietas21"/>
        <w:numPr>
          <w:ilvl w:val="0"/>
          <w:numId w:val="5"/>
        </w:numPr>
      </w:pPr>
      <w:r>
        <w:rPr>
          <w:bCs/>
        </w:rPr>
        <w:t>Difícil acceso a la información</w:t>
      </w:r>
      <w:r>
        <w:t xml:space="preserve"> sin etiquetar. </w:t>
      </w:r>
    </w:p>
    <w:p w:rsidR="00CC20D5" w:rsidRDefault="00CC20D5">
      <w:pPr>
        <w:pStyle w:val="Listaconvietas21"/>
        <w:numPr>
          <w:ilvl w:val="0"/>
          <w:numId w:val="5"/>
        </w:numPr>
      </w:pPr>
      <w:r>
        <w:t>Condiciones de acceso a la red diferentes y variables.</w:t>
      </w:r>
    </w:p>
    <w:p w:rsidR="00CC20D5" w:rsidRDefault="00CC20D5">
      <w:pPr>
        <w:pStyle w:val="Listaconvietas21"/>
        <w:numPr>
          <w:ilvl w:val="0"/>
          <w:numId w:val="5"/>
        </w:numPr>
      </w:pPr>
      <w:r>
        <w:rPr>
          <w:bCs/>
        </w:rPr>
        <w:t>Heterogeneidad de dispositivos cliente</w:t>
      </w:r>
      <w:r>
        <w:t xml:space="preserve">. </w:t>
      </w:r>
    </w:p>
    <w:p w:rsidR="00CC20D5" w:rsidRDefault="00CC20D5">
      <w:pPr>
        <w:pStyle w:val="Listaconvietas21"/>
        <w:numPr>
          <w:ilvl w:val="0"/>
          <w:numId w:val="5"/>
        </w:numPr>
      </w:pPr>
      <w:r>
        <w:rPr>
          <w:bCs/>
        </w:rPr>
        <w:t>Exigencias del usuario, calidad insatisfactoria para</w:t>
      </w:r>
      <w:r>
        <w:t xml:space="preserve"> tecnología cliente.</w:t>
      </w:r>
    </w:p>
    <w:p w:rsidR="00CC20D5" w:rsidRDefault="00CC20D5">
      <w:pPr>
        <w:pStyle w:val="Listaconvietas21"/>
        <w:numPr>
          <w:ilvl w:val="0"/>
          <w:numId w:val="5"/>
        </w:numPr>
        <w:rPr>
          <w:b/>
          <w:bCs/>
        </w:rPr>
      </w:pPr>
      <w:r>
        <w:rPr>
          <w:bCs/>
        </w:rPr>
        <w:t>Altos costos de mantenimiento</w:t>
      </w:r>
      <w:r>
        <w:rPr>
          <w:b/>
          <w:bCs/>
        </w:rPr>
        <w:t>.</w:t>
      </w:r>
    </w:p>
    <w:p w:rsidR="00CC20D5" w:rsidRDefault="001F06F0">
      <w:pPr>
        <w:pStyle w:val="Listaconvietas21"/>
        <w:ind w:left="360"/>
      </w:pPr>
      <w:r>
        <w:t xml:space="preserve">En el siguiente diagrama </w:t>
      </w:r>
      <w:r w:rsidR="000400D2">
        <w:t xml:space="preserve">se encuentra </w:t>
      </w:r>
      <w:r w:rsidR="00CC20D5">
        <w:t>un esquema de un Sistema UMA.</w:t>
      </w:r>
    </w:p>
    <w:p w:rsidR="006239A4" w:rsidRDefault="006239A4">
      <w:pPr>
        <w:pStyle w:val="Listaconvietas21"/>
        <w:ind w:left="360"/>
      </w:pPr>
    </w:p>
    <w:p w:rsidR="00E010D5" w:rsidRDefault="009A106D" w:rsidP="00E010D5">
      <w:pPr>
        <w:pStyle w:val="Sinespaciado"/>
        <w:keepNext/>
        <w:jc w:val="center"/>
      </w:pPr>
      <w:r w:rsidRPr="00460025">
        <w:rPr>
          <w:noProof/>
          <w:lang w:eastAsia="es-CL"/>
        </w:rPr>
        <w:drawing>
          <wp:inline distT="0" distB="0" distL="0" distR="0">
            <wp:extent cx="5715000" cy="2200275"/>
            <wp:effectExtent l="1905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srcRect/>
                    <a:stretch>
                      <a:fillRect/>
                    </a:stretch>
                  </pic:blipFill>
                  <pic:spPr bwMode="auto">
                    <a:xfrm>
                      <a:off x="0" y="0"/>
                      <a:ext cx="5715000" cy="2200275"/>
                    </a:xfrm>
                    <a:prstGeom prst="rect">
                      <a:avLst/>
                    </a:prstGeom>
                    <a:solidFill>
                      <a:srgbClr val="FFFFFF"/>
                    </a:solidFill>
                    <a:ln w="9525">
                      <a:noFill/>
                      <a:miter lim="800000"/>
                      <a:headEnd/>
                      <a:tailEnd/>
                    </a:ln>
                  </pic:spPr>
                </pic:pic>
              </a:graphicData>
            </a:graphic>
          </wp:inline>
        </w:drawing>
      </w:r>
    </w:p>
    <w:p w:rsidR="009A106D" w:rsidRDefault="00E010D5" w:rsidP="00460025">
      <w:pPr>
        <w:pStyle w:val="Epgrafe"/>
        <w:jc w:val="center"/>
      </w:pPr>
      <w:bookmarkStart w:id="2" w:name="_Toc280984175"/>
      <w:r>
        <w:t xml:space="preserve">Ilustración </w:t>
      </w:r>
      <w:r w:rsidR="00DA74FC">
        <w:fldChar w:fldCharType="begin"/>
      </w:r>
      <w:r>
        <w:instrText xml:space="preserve"> SEQ Ilustración \* ARABIC </w:instrText>
      </w:r>
      <w:r w:rsidR="00DA74FC">
        <w:fldChar w:fldCharType="separate"/>
      </w:r>
      <w:r w:rsidR="00AD4989">
        <w:rPr>
          <w:noProof/>
        </w:rPr>
        <w:t>1</w:t>
      </w:r>
      <w:r w:rsidR="00DA74FC">
        <w:fldChar w:fldCharType="end"/>
      </w:r>
      <w:r>
        <w:t xml:space="preserve"> - Componentes que intervienen en acceso multimedia web</w:t>
      </w:r>
      <w:bookmarkEnd w:id="2"/>
    </w:p>
    <w:p w:rsidR="009A106D" w:rsidRPr="00460025" w:rsidRDefault="00DA74FC" w:rsidP="00460025">
      <w:pPr>
        <w:pStyle w:val="Ttulo7"/>
        <w:rPr>
          <w:lang w:val="es-CL"/>
        </w:rPr>
      </w:pPr>
      <w:r>
        <w:fldChar w:fldCharType="begin"/>
      </w:r>
      <w:r w:rsidRPr="00DA74FC">
        <w:rPr>
          <w:lang w:val="es-CL"/>
          <w:rPrChange w:id="3" w:author="manolo" w:date="2010-12-23T14:38:00Z">
            <w:rPr>
              <w:color w:val="0000FF"/>
              <w:u w:val="single"/>
            </w:rPr>
          </w:rPrChange>
        </w:rPr>
        <w:instrText>HYPERLINK "http://es.wikipedia.org/wiki/Archivo:Sistema_UMA.gif"</w:instrText>
      </w:r>
      <w:r>
        <w:fldChar w:fldCharType="separate"/>
      </w:r>
      <w:r w:rsidR="00983B96" w:rsidRPr="00460025">
        <w:rPr>
          <w:rStyle w:val="Hipervnculo"/>
          <w:lang w:val="es-CL" w:eastAsia="en-US"/>
        </w:rPr>
        <w:t>http://es.wikipedia.org/wiki/Archivo:Sistema_UMA.gif</w:t>
      </w:r>
      <w:r>
        <w:fldChar w:fldCharType="end"/>
      </w:r>
    </w:p>
    <w:p w:rsidR="00983B96" w:rsidRPr="00460025" w:rsidDel="00983B96" w:rsidRDefault="00983B96" w:rsidP="00983B96">
      <w:pPr>
        <w:pStyle w:val="Ttulo7"/>
        <w:rPr>
          <w:lang w:val="es-CL"/>
        </w:rPr>
      </w:pPr>
    </w:p>
    <w:p w:rsidR="00CC20D5" w:rsidRDefault="00CC20D5">
      <w:pPr>
        <w:pStyle w:val="Sinespaciado"/>
        <w:jc w:val="center"/>
      </w:pPr>
    </w:p>
    <w:p w:rsidR="00CC20D5" w:rsidRDefault="00CC20D5">
      <w:pPr>
        <w:pStyle w:val="Sinespaciado"/>
        <w:jc w:val="center"/>
      </w:pPr>
    </w:p>
    <w:p w:rsidR="00CC20D5" w:rsidRDefault="00CC20D5">
      <w:pPr>
        <w:pStyle w:val="Textoindependienteprimerasangra21"/>
      </w:pPr>
    </w:p>
    <w:p w:rsidR="009A106D" w:rsidRDefault="000A0447" w:rsidP="00460025">
      <w:pPr>
        <w:pStyle w:val="Subttulo"/>
        <w:outlineLvl w:val="1"/>
      </w:pPr>
      <w:r>
        <w:br w:type="page"/>
      </w:r>
      <w:bookmarkStart w:id="4" w:name="_Toc280985294"/>
      <w:r w:rsidR="00CC20D5" w:rsidRPr="00D56AA3">
        <w:t>1.</w:t>
      </w:r>
      <w:r w:rsidR="00C8251B">
        <w:t>1</w:t>
      </w:r>
      <w:r w:rsidR="003A19EE">
        <w:t xml:space="preserve">. </w:t>
      </w:r>
      <w:r w:rsidR="00D72575">
        <w:t>Formulación General del Proyecto</w:t>
      </w:r>
      <w:bookmarkEnd w:id="4"/>
    </w:p>
    <w:p w:rsidR="00CC20D5" w:rsidRDefault="00CC20D5">
      <w:pPr>
        <w:pStyle w:val="Sinespaciado"/>
        <w:rPr>
          <w:rFonts w:ascii="Verdana" w:hAnsi="Verdana"/>
          <w:sz w:val="24"/>
          <w:szCs w:val="24"/>
        </w:rPr>
      </w:pPr>
    </w:p>
    <w:p w:rsidR="00CC20D5" w:rsidRDefault="00CC20D5" w:rsidP="00D56AA3">
      <w:r>
        <w:t xml:space="preserve">Para dar una solución a la problemática se plantea implementar un </w:t>
      </w:r>
      <w:r>
        <w:rPr>
          <w:b/>
        </w:rPr>
        <w:t>marco de trabajo</w:t>
      </w:r>
      <w:r>
        <w:t xml:space="preserve"> que sirva de plataforma de desarrollo de sistemas con capacidades </w:t>
      </w:r>
      <w:r>
        <w:rPr>
          <w:b/>
        </w:rPr>
        <w:t>UMA</w:t>
      </w:r>
      <w:r>
        <w:t xml:space="preserve"> basado en patrones Modelo-Vista-Controlador.</w:t>
      </w:r>
    </w:p>
    <w:p w:rsidR="00CC20D5" w:rsidRDefault="00CC20D5" w:rsidP="00D56AA3">
      <w:pPr>
        <w:rPr>
          <w:vanish/>
        </w:rPr>
      </w:pPr>
    </w:p>
    <w:p w:rsidR="00CC20D5" w:rsidRDefault="00CC20D5" w:rsidP="00D56AA3">
      <w:r>
        <w:t>Como marco de trabajo nos referimos a un enfoque conceptual y técnico con implementación de software que sirva de guía al desarrollo de aplicaciones compatibles con UMA.</w:t>
      </w:r>
    </w:p>
    <w:p w:rsidR="00CC20D5" w:rsidRDefault="00CC20D5" w:rsidP="00D56AA3">
      <w:pPr>
        <w:rPr>
          <w:vanish/>
        </w:rPr>
      </w:pPr>
    </w:p>
    <w:p w:rsidR="00CC20D5" w:rsidRDefault="00CC20D5" w:rsidP="00D56AA3">
      <w:r>
        <w:t>Un marco de trabajo para un Acceso Multimedia Universal debiera lograr la independencia entre contenido y dispositivo cliente en el cual se despliega tal contenido.</w:t>
      </w:r>
    </w:p>
    <w:p w:rsidR="00CC20D5" w:rsidRDefault="00CC20D5" w:rsidP="00D56AA3"/>
    <w:p w:rsidR="00CC20D5" w:rsidRDefault="00CC20D5" w:rsidP="00D56AA3">
      <w:r>
        <w:t xml:space="preserve">Por ello este Marco de Trabajo usará los patrones Modelo-Vista-Controlador para armar componentes MVC. </w:t>
      </w:r>
    </w:p>
    <w:p w:rsidR="009A106D" w:rsidRPr="00460025" w:rsidRDefault="00427C5E" w:rsidP="00460025">
      <w:pPr>
        <w:rPr>
          <w:vanish/>
        </w:rPr>
      </w:pPr>
      <w:r w:rsidRPr="00460025">
        <w:rPr>
          <w:vanish/>
        </w:rPr>
        <w:t>Para lograr una mayor independencia y reusabilidad de los componentes MVC con los artefactos de software y el hardware (cliente y servidor) se pueden usar lenguajes universales como XML que pueden ser procesados con diferentes lenguajes de script del lado del servidor y cliente como Javascript, Java, PHP, Ruby on Rails, .Net, por dar unos ejemplos.</w:t>
      </w:r>
    </w:p>
    <w:p w:rsidR="00CC20D5" w:rsidRDefault="00CC20D5">
      <w:pPr>
        <w:pStyle w:val="Textoindependiente"/>
        <w:rPr>
          <w:lang w:val="es-ES"/>
        </w:rPr>
      </w:pPr>
    </w:p>
    <w:p w:rsidR="00CC20D5" w:rsidRDefault="00CC20D5">
      <w:pPr>
        <w:pStyle w:val="Textoindependiente"/>
        <w:rPr>
          <w:lang w:val="es-ES"/>
        </w:rPr>
      </w:pPr>
      <w:r>
        <w:rPr>
          <w:lang w:val="es-ES"/>
        </w:rPr>
        <w:t>En la siguiente ilustración se muestra un diagrama MVC con uso de plantillas.</w:t>
      </w:r>
    </w:p>
    <w:p w:rsidR="00CC20D5" w:rsidRDefault="00122C2B">
      <w:pPr>
        <w:pStyle w:val="Textoindependiente"/>
        <w:jc w:val="center"/>
      </w:pPr>
      <w:r>
        <w:rPr>
          <w:noProof/>
          <w:lang w:eastAsia="es-CL"/>
        </w:rPr>
        <w:drawing>
          <wp:inline distT="0" distB="0" distL="0" distR="0">
            <wp:extent cx="4314825" cy="2505075"/>
            <wp:effectExtent l="19050" t="0" r="952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srcRect/>
                    <a:stretch>
                      <a:fillRect/>
                    </a:stretch>
                  </pic:blipFill>
                  <pic:spPr bwMode="auto">
                    <a:xfrm>
                      <a:off x="0" y="0"/>
                      <a:ext cx="4314825" cy="2505075"/>
                    </a:xfrm>
                    <a:prstGeom prst="rect">
                      <a:avLst/>
                    </a:prstGeom>
                    <a:solidFill>
                      <a:srgbClr val="FFFFFF"/>
                    </a:solidFill>
                    <a:ln w="9525">
                      <a:noFill/>
                      <a:miter lim="800000"/>
                      <a:headEnd/>
                      <a:tailEnd/>
                    </a:ln>
                  </pic:spPr>
                </pic:pic>
              </a:graphicData>
            </a:graphic>
          </wp:inline>
        </w:drawing>
      </w:r>
    </w:p>
    <w:p w:rsidR="00CC20D5" w:rsidRDefault="00CC20D5">
      <w:pPr>
        <w:pStyle w:val="Sinespaciado"/>
        <w:jc w:val="center"/>
      </w:pPr>
      <w:r>
        <w:t>Esquema de MVC con uso de templates</w:t>
      </w:r>
    </w:p>
    <w:p w:rsidR="00CC20D5" w:rsidRDefault="00DA74FC">
      <w:pPr>
        <w:pStyle w:val="Sinespaciado"/>
        <w:jc w:val="center"/>
      </w:pPr>
      <w:hyperlink r:id="rId15" w:history="1">
        <w:r w:rsidR="00CC20D5" w:rsidRPr="008C2891">
          <w:rPr>
            <w:rStyle w:val="Hipervnculo"/>
          </w:rPr>
          <w:t>http://onjava.com/onjava/2004/06/02/cg-vel-2.html</w:t>
        </w:r>
      </w:hyperlink>
    </w:p>
    <w:p w:rsidR="009A106D" w:rsidRDefault="009A106D" w:rsidP="00460025">
      <w:pPr>
        <w:pStyle w:val="Textoindependiente"/>
        <w:rPr>
          <w:lang w:val="es-ES"/>
        </w:rPr>
      </w:pPr>
    </w:p>
    <w:p w:rsidR="00F32EF6" w:rsidRDefault="00F32EF6">
      <w:pPr>
        <w:suppressAutoHyphens w:val="0"/>
        <w:spacing w:before="0" w:after="0" w:line="240" w:lineRule="auto"/>
        <w:jc w:val="left"/>
        <w:rPr>
          <w:rFonts w:cs="Times New Roman"/>
          <w:lang w:val="es-ES"/>
        </w:rPr>
      </w:pPr>
      <w:r>
        <w:rPr>
          <w:lang w:val="es-ES"/>
        </w:rPr>
        <w:br w:type="page"/>
      </w:r>
    </w:p>
    <w:p w:rsidR="009A106D" w:rsidRDefault="00CC20D5" w:rsidP="00460025">
      <w:pPr>
        <w:pStyle w:val="Textoindependiente"/>
        <w:rPr>
          <w:lang w:val="es-ES"/>
        </w:rPr>
      </w:pPr>
      <w:r>
        <w:rPr>
          <w:lang w:val="es-ES"/>
        </w:rPr>
        <w:t>El siguiente es un esquema propuesto de un componente XML con elementos modelo y vista que reflejaría en un código universal una situación similar al diagrama anterior.</w:t>
      </w:r>
    </w:p>
    <w:p w:rsidR="009A106D" w:rsidRDefault="00427C5E" w:rsidP="00460025">
      <w:pPr>
        <w:pStyle w:val="Cita"/>
        <w:rPr>
          <w:lang w:val="en-US"/>
        </w:rPr>
      </w:pPr>
      <w:r w:rsidRPr="00460025">
        <w:rPr>
          <w:lang w:val="en-US"/>
        </w:rPr>
        <w:t>&lt;? xml version=”1.0”?&gt;</w:t>
      </w:r>
      <w:r w:rsidRPr="00460025">
        <w:rPr>
          <w:lang w:val="en-US"/>
        </w:rPr>
        <w:br/>
        <w:t>&lt;component name=”Model”&gt;</w:t>
      </w:r>
      <w:r w:rsidRPr="00460025">
        <w:rPr>
          <w:lang w:val="en-US"/>
        </w:rPr>
        <w:br/>
        <w:t>    &lt;model name=”InternalObjectModel”&gt;</w:t>
      </w:r>
      <w:r w:rsidRPr="00460025">
        <w:rPr>
          <w:lang w:val="en-US"/>
        </w:rPr>
        <w:br/>
        <w:t>        &lt;id&gt;%v&lt;/id&gt;</w:t>
      </w:r>
      <w:r w:rsidRPr="00460025">
        <w:rPr>
          <w:lang w:val="en-US"/>
        </w:rPr>
        <w:br/>
        <w:t>    &lt;/model&gt;</w:t>
      </w:r>
      <w:r w:rsidRPr="00460025">
        <w:rPr>
          <w:lang w:val="en-US"/>
        </w:rPr>
        <w:br/>
        <w:t>    &lt;view name=”Exporter”&gt;</w:t>
      </w:r>
      <w:r w:rsidRPr="00460025">
        <w:rPr>
          <w:lang w:val="en-US"/>
        </w:rPr>
        <w:br/>
        <w:t>        &lt;template&gt;cajita.html&lt;/template&gt;</w:t>
      </w:r>
      <w:r w:rsidRPr="00460025">
        <w:rPr>
          <w:lang w:val="en-US"/>
        </w:rPr>
        <w:br/>
        <w:t>        &lt;public_attribute&gt;true&lt;/ public_attribute</w:t>
      </w:r>
      <w:r w:rsidR="00CC20D5">
        <w:rPr>
          <w:lang w:val="en-US"/>
        </w:rPr>
        <w:t>&gt;</w:t>
      </w:r>
      <w:r w:rsidR="00CC20D5">
        <w:rPr>
          <w:lang w:val="en-US"/>
        </w:rPr>
        <w:br/>
        <w:t>    &lt;/view&gt;</w:t>
      </w:r>
      <w:r w:rsidR="00CC20D5">
        <w:rPr>
          <w:lang w:val="en-US"/>
        </w:rPr>
        <w:br/>
        <w:t>&lt;/component&gt;</w:t>
      </w:r>
    </w:p>
    <w:p w:rsidR="00CC20D5" w:rsidRDefault="00CC20D5">
      <w:pPr>
        <w:rPr>
          <w:lang w:val="es-ES"/>
        </w:rPr>
      </w:pPr>
      <w:r>
        <w:rPr>
          <w:lang w:val="es-ES"/>
        </w:rPr>
        <w:t>Como se puede apreciar en este ejemplo existe un objeto modelo y un objeto vista, dichos objetos modelados en XML no dependen de ning</w:t>
      </w:r>
      <w:r w:rsidR="00F8658A">
        <w:rPr>
          <w:lang w:val="es-ES"/>
        </w:rPr>
        <w:t>ú</w:t>
      </w:r>
      <w:r>
        <w:rPr>
          <w:lang w:val="es-ES"/>
        </w:rPr>
        <w:t xml:space="preserve">n lenguaje de programación en particular, por lo tanto se puede mantener el </w:t>
      </w:r>
      <w:r>
        <w:rPr>
          <w:b/>
          <w:lang w:val="es-ES"/>
        </w:rPr>
        <w:t>diseño</w:t>
      </w:r>
      <w:r>
        <w:rPr>
          <w:lang w:val="es-ES"/>
        </w:rPr>
        <w:t xml:space="preserve"> de los </w:t>
      </w:r>
      <w:r w:rsidRPr="00460025">
        <w:rPr>
          <w:lang w:val="es-ES"/>
        </w:rPr>
        <w:t>componentes XML sobre diferentes plataformas logrando una buena portabilidad</w:t>
      </w:r>
      <w:r w:rsidR="00601004" w:rsidRPr="00C51FDD">
        <w:rPr>
          <w:lang w:val="es-ES"/>
        </w:rPr>
        <w:t>. O</w:t>
      </w:r>
      <w:r w:rsidRPr="00C51FDD">
        <w:rPr>
          <w:lang w:val="es-ES"/>
        </w:rPr>
        <w:t>cupando estos mismos componentes es posible comunicarse con diferentes plataformas a la vez, las cuales no necesariamente deben ser compatibles entre s</w:t>
      </w:r>
      <w:r w:rsidR="00563E3B" w:rsidRPr="00C51FDD">
        <w:rPr>
          <w:lang w:val="es-ES"/>
        </w:rPr>
        <w:t>í</w:t>
      </w:r>
      <w:r w:rsidRPr="00C51FDD">
        <w:rPr>
          <w:lang w:val="es-ES"/>
        </w:rPr>
        <w:t xml:space="preserve"> de forma nativa, de esta forma se maximiza la interoperabilidad.</w:t>
      </w:r>
    </w:p>
    <w:p w:rsidR="00CC20D5" w:rsidRDefault="00CC20D5">
      <w:pPr>
        <w:rPr>
          <w:lang w:val="es-ES"/>
        </w:rPr>
      </w:pPr>
      <w:r>
        <w:rPr>
          <w:lang w:val="es-ES"/>
        </w:rPr>
        <w:t>Otro factor importante es que se separa el trabajo de programación en duro del diseño lógico de los componentes.</w:t>
      </w:r>
    </w:p>
    <w:p w:rsidR="009A106D" w:rsidRDefault="00C8251B" w:rsidP="00460025">
      <w:pPr>
        <w:pStyle w:val="Subttulo"/>
        <w:outlineLvl w:val="1"/>
        <w:rPr>
          <w:kern w:val="1"/>
        </w:rPr>
      </w:pPr>
      <w:r>
        <w:rPr>
          <w:kern w:val="1"/>
        </w:rPr>
        <w:br w:type="page"/>
      </w:r>
      <w:bookmarkStart w:id="5" w:name="_Toc280985295"/>
      <w:r>
        <w:rPr>
          <w:kern w:val="1"/>
        </w:rPr>
        <w:t>1.2. Objetivos</w:t>
      </w:r>
      <w:bookmarkEnd w:id="5"/>
    </w:p>
    <w:p w:rsidR="009A106D" w:rsidRPr="00460025" w:rsidRDefault="00C8251B" w:rsidP="00460025">
      <w:pPr>
        <w:pStyle w:val="Subttulo"/>
        <w:outlineLvl w:val="2"/>
        <w:rPr>
          <w:b w:val="0"/>
          <w:kern w:val="1"/>
          <w:u w:val="single"/>
        </w:rPr>
      </w:pPr>
      <w:bookmarkStart w:id="6" w:name="_Toc280985296"/>
      <w:r>
        <w:rPr>
          <w:kern w:val="1"/>
        </w:rPr>
        <w:t>1.</w:t>
      </w:r>
      <w:r w:rsidR="003A19EE">
        <w:rPr>
          <w:kern w:val="1"/>
        </w:rPr>
        <w:t>2</w:t>
      </w:r>
      <w:r w:rsidR="00CC20D5">
        <w:rPr>
          <w:kern w:val="1"/>
        </w:rPr>
        <w:t>.1</w:t>
      </w:r>
      <w:r w:rsidR="009E3122">
        <w:rPr>
          <w:kern w:val="1"/>
        </w:rPr>
        <w:t>. Objetivo</w:t>
      </w:r>
      <w:r w:rsidR="003A19EE">
        <w:rPr>
          <w:kern w:val="1"/>
        </w:rPr>
        <w:t xml:space="preserve"> General</w:t>
      </w:r>
      <w:bookmarkEnd w:id="6"/>
    </w:p>
    <w:p w:rsidR="00CC20D5" w:rsidRDefault="00CC20D5">
      <w:r>
        <w:t>Desarrollar un Marco de Trabajo para el desarrollo de aplicaciones con características de Acceso Multimedia Universal.</w:t>
      </w:r>
    </w:p>
    <w:p w:rsidR="009A106D" w:rsidRDefault="00C8251B" w:rsidP="00460025">
      <w:pPr>
        <w:pStyle w:val="Subttulo"/>
        <w:outlineLvl w:val="2"/>
      </w:pPr>
      <w:bookmarkStart w:id="7" w:name="_Toc280985297"/>
      <w:r>
        <w:t>1</w:t>
      </w:r>
      <w:r w:rsidR="00CC20D5">
        <w:t>.2</w:t>
      </w:r>
      <w:r w:rsidR="003A19EE">
        <w:t>.</w:t>
      </w:r>
      <w:r w:rsidR="00010D4C">
        <w:t>2</w:t>
      </w:r>
      <w:r w:rsidR="009E3122">
        <w:t>. Objetivos</w:t>
      </w:r>
      <w:r w:rsidR="00C061FC">
        <w:t xml:space="preserve"> </w:t>
      </w:r>
      <w:r w:rsidR="009945AA">
        <w:t>Específicos</w:t>
      </w:r>
      <w:bookmarkEnd w:id="7"/>
    </w:p>
    <w:p w:rsidR="00CC20D5" w:rsidRPr="00C51FDD" w:rsidRDefault="00CC20D5">
      <w:pPr>
        <w:numPr>
          <w:ilvl w:val="0"/>
          <w:numId w:val="4"/>
        </w:numPr>
      </w:pPr>
      <w:r w:rsidRPr="00460025">
        <w:t xml:space="preserve">Generar un </w:t>
      </w:r>
      <w:r w:rsidR="006C5A13" w:rsidRPr="00460025">
        <w:t xml:space="preserve">Framework </w:t>
      </w:r>
      <w:r w:rsidRPr="00460025">
        <w:t>MVC sobre una plataforma específica como Java o PHP que interact</w:t>
      </w:r>
      <w:r w:rsidR="00F8658A" w:rsidRPr="00460025">
        <w:t>ú</w:t>
      </w:r>
      <w:r w:rsidRPr="00460025">
        <w:t>e con componentes XML que a su vez puedan ser interpretados en cualquier plataforma genérica con la programación necesaria.</w:t>
      </w:r>
    </w:p>
    <w:p w:rsidR="00CC20D5" w:rsidRPr="00C51FDD" w:rsidRDefault="00CC20D5">
      <w:pPr>
        <w:pStyle w:val="Listaconvietas31"/>
        <w:numPr>
          <w:ilvl w:val="0"/>
          <w:numId w:val="3"/>
        </w:numPr>
      </w:pPr>
      <w:r w:rsidRPr="00460025">
        <w:t>Generar un CMS con este framework tomando en cuenta los principios UMA, esto quiere decir que el contenido audiovisual subido una sola vez debiera ser compatible con distintas plataformas (PCs, móviles, blackberrys, iphones, ipads, etc).</w:t>
      </w:r>
    </w:p>
    <w:p w:rsidR="00CC20D5" w:rsidRPr="00C51FDD" w:rsidRDefault="00CC20D5">
      <w:pPr>
        <w:pStyle w:val="Listaconvietas31"/>
        <w:numPr>
          <w:ilvl w:val="0"/>
          <w:numId w:val="3"/>
        </w:numPr>
      </w:pPr>
      <w:r w:rsidRPr="00460025">
        <w:t xml:space="preserve">Resolver la codificación (FLV, MP4, MPG, </w:t>
      </w:r>
      <w:r w:rsidR="008B28A9" w:rsidRPr="00460025">
        <w:t>etc.</w:t>
      </w:r>
      <w:r w:rsidRPr="00460025">
        <w:t xml:space="preserve">) del material audiovisual para que este pueda ser reproducido en las principales plataformas. </w:t>
      </w:r>
    </w:p>
    <w:p w:rsidR="00CC20D5" w:rsidRPr="00C51FDD" w:rsidRDefault="00CC20D5">
      <w:pPr>
        <w:pStyle w:val="Listaconvietas31"/>
        <w:numPr>
          <w:ilvl w:val="0"/>
          <w:numId w:val="3"/>
        </w:numPr>
      </w:pPr>
      <w:r w:rsidRPr="00460025">
        <w:t>Mostrar el despliegue de la información adecuado para cada dispositivo para que los contenidos sean accesibles en forma transparente a través de ellos, mediante los componentes XML generados.</w:t>
      </w:r>
    </w:p>
    <w:p w:rsidR="00CC20D5" w:rsidRDefault="00CC20D5">
      <w:pPr>
        <w:pStyle w:val="Listaconvietas31"/>
        <w:numPr>
          <w:ilvl w:val="0"/>
          <w:numId w:val="3"/>
        </w:numPr>
      </w:pPr>
      <w:r>
        <w:t>Usar los reproductores adecuados para la reproducción en cada plataforma (Flash, Quicktime, HTML 5, etc.).</w:t>
      </w:r>
    </w:p>
    <w:p w:rsidR="00CC20D5" w:rsidRDefault="00CC20D5">
      <w:pPr>
        <w:pStyle w:val="Listaconvietas31"/>
        <w:numPr>
          <w:ilvl w:val="0"/>
          <w:numId w:val="3"/>
        </w:numPr>
      </w:pPr>
      <w:r>
        <w:t>El CMS debiera ser escalable para aceptar nuevos dispositivos aunque a</w:t>
      </w:r>
      <w:r w:rsidR="00F8658A">
        <w:t>ú</w:t>
      </w:r>
      <w:r>
        <w:t>n no existan.</w:t>
      </w:r>
    </w:p>
    <w:p w:rsidR="00F32EF6" w:rsidRDefault="00F32EF6" w:rsidP="00F32EF6">
      <w:pPr>
        <w:pStyle w:val="Listaconvietas31"/>
      </w:pPr>
    </w:p>
    <w:p w:rsidR="009A106D" w:rsidRDefault="00073F3B" w:rsidP="00460025">
      <w:pPr>
        <w:pStyle w:val="Subttulo"/>
        <w:outlineLvl w:val="1"/>
        <w:rPr>
          <w:rStyle w:val="Estilo14pt"/>
          <w:rFonts w:eastAsia="Calibri" w:cs="Calibri"/>
          <w:b w:val="0"/>
          <w:i/>
          <w:iCs/>
          <w:szCs w:val="22"/>
        </w:rPr>
      </w:pPr>
      <w:bookmarkStart w:id="8" w:name="_Toc280985298"/>
      <w:r>
        <w:rPr>
          <w:rStyle w:val="Estilo14pt"/>
        </w:rPr>
        <w:t>1</w:t>
      </w:r>
      <w:r w:rsidR="00CC20D5">
        <w:rPr>
          <w:rStyle w:val="Estilo14pt"/>
        </w:rPr>
        <w:t>.3</w:t>
      </w:r>
      <w:r w:rsidR="009E3122">
        <w:rPr>
          <w:rStyle w:val="Estilo14pt"/>
        </w:rPr>
        <w:t>. Metodología</w:t>
      </w:r>
      <w:r w:rsidR="00632E5B">
        <w:rPr>
          <w:rStyle w:val="Estilo14pt"/>
        </w:rPr>
        <w:t xml:space="preserve"> a Emplear para Desarrollar el Proyecto</w:t>
      </w:r>
      <w:bookmarkEnd w:id="8"/>
    </w:p>
    <w:p w:rsidR="00CC20D5" w:rsidRDefault="00CC20D5">
      <w:pPr>
        <w:rPr>
          <w:lang w:val="es-ES"/>
        </w:rPr>
      </w:pPr>
      <w:r>
        <w:rPr>
          <w:lang w:val="es-ES"/>
        </w:rPr>
        <w:t xml:space="preserve">Se utilizará </w:t>
      </w:r>
      <w:r w:rsidR="00674E2A">
        <w:rPr>
          <w:lang w:val="es-ES"/>
        </w:rPr>
        <w:t>l</w:t>
      </w:r>
      <w:r>
        <w:rPr>
          <w:lang w:val="es-ES"/>
        </w:rPr>
        <w:t xml:space="preserve">a metodología </w:t>
      </w:r>
      <w:r>
        <w:rPr>
          <w:b/>
          <w:lang w:val="es-ES"/>
        </w:rPr>
        <w:t>XP</w:t>
      </w:r>
      <w:r>
        <w:rPr>
          <w:lang w:val="es-ES"/>
        </w:rPr>
        <w:t xml:space="preserve"> para el desarrollo del proyecto para mantener una retroalimentación fluida entre los desarrolladores, lo cual implica lanzamientos cortos y frecuentes. </w:t>
      </w:r>
    </w:p>
    <w:p w:rsidR="00CC20D5" w:rsidRPr="00C51FDD" w:rsidRDefault="00CC20D5">
      <w:pPr>
        <w:rPr>
          <w:lang w:val="es-ES"/>
        </w:rPr>
      </w:pPr>
      <w:r w:rsidRPr="00460025">
        <w:rPr>
          <w:lang w:val="es-ES"/>
        </w:rPr>
        <w:t xml:space="preserve">Se utilizará un sistema de control de versiones para el software y documentación del desarrollo basado en </w:t>
      </w:r>
      <w:r w:rsidR="00310055" w:rsidRPr="00460025">
        <w:rPr>
          <w:lang w:val="es-ES"/>
        </w:rPr>
        <w:t>Subversi</w:t>
      </w:r>
      <w:r w:rsidR="00413211" w:rsidRPr="00460025">
        <w:rPr>
          <w:lang w:val="es-ES"/>
        </w:rPr>
        <w:t>o</w:t>
      </w:r>
      <w:r w:rsidR="00310055" w:rsidRPr="00460025">
        <w:rPr>
          <w:lang w:val="es-ES"/>
        </w:rPr>
        <w:t>n</w:t>
      </w:r>
      <w:r w:rsidRPr="00460025">
        <w:rPr>
          <w:lang w:val="es-ES"/>
        </w:rPr>
        <w:t xml:space="preserve"> para ello </w:t>
      </w:r>
      <w:r w:rsidR="007B533B" w:rsidRPr="00460025">
        <w:rPr>
          <w:lang w:val="es-ES"/>
        </w:rPr>
        <w:t xml:space="preserve">se </w:t>
      </w:r>
      <w:r w:rsidRPr="00460025">
        <w:rPr>
          <w:lang w:val="es-ES"/>
        </w:rPr>
        <w:t>usar</w:t>
      </w:r>
      <w:r w:rsidR="007B533B" w:rsidRPr="00460025">
        <w:rPr>
          <w:lang w:val="es-ES"/>
        </w:rPr>
        <w:t>a</w:t>
      </w:r>
      <w:r w:rsidRPr="00460025">
        <w:rPr>
          <w:lang w:val="es-ES"/>
        </w:rPr>
        <w:t xml:space="preserve"> el servicio de repositorio </w:t>
      </w:r>
      <w:r w:rsidR="00310055" w:rsidRPr="00460025">
        <w:rPr>
          <w:lang w:val="es-ES"/>
        </w:rPr>
        <w:t>Subversión</w:t>
      </w:r>
      <w:r w:rsidRPr="00460025">
        <w:rPr>
          <w:lang w:val="es-ES"/>
        </w:rPr>
        <w:t xml:space="preserve"> de </w:t>
      </w:r>
      <w:r w:rsidR="007B533B" w:rsidRPr="00460025">
        <w:rPr>
          <w:lang w:val="es-ES"/>
        </w:rPr>
        <w:t>Google y liberara el software bajo la licencia GNU GPL</w:t>
      </w:r>
      <w:r w:rsidRPr="00460025">
        <w:rPr>
          <w:lang w:val="es-ES"/>
        </w:rPr>
        <w:t>.</w:t>
      </w:r>
    </w:p>
    <w:p w:rsidR="00CC20D5" w:rsidRPr="00C51FDD" w:rsidRDefault="00CC20D5">
      <w:pPr>
        <w:rPr>
          <w:lang w:val="es-ES"/>
        </w:rPr>
      </w:pPr>
      <w:r w:rsidRPr="00460025">
        <w:rPr>
          <w:lang w:val="es-ES"/>
        </w:rPr>
        <w:t>Se fijarán reuniones semanales para controlar y coordinar el avance del proyecto.</w:t>
      </w:r>
    </w:p>
    <w:p w:rsidR="00CC20D5" w:rsidRPr="00C51FDD" w:rsidRDefault="00CC20D5">
      <w:pPr>
        <w:rPr>
          <w:lang w:val="es-ES"/>
        </w:rPr>
      </w:pPr>
      <w:r w:rsidRPr="00460025">
        <w:rPr>
          <w:lang w:val="es-ES"/>
        </w:rPr>
        <w:t>Se utilizará un IDE basado en Eclipse para desarrollar en un lenguaje con orientación a objetos y sincronizar el proyecto con el cliente SVN de éste IDE.</w:t>
      </w:r>
    </w:p>
    <w:p w:rsidR="00CC20D5" w:rsidRDefault="00CC20D5">
      <w:pPr>
        <w:rPr>
          <w:lang w:val="es-ES"/>
        </w:rPr>
      </w:pPr>
      <w:r>
        <w:rPr>
          <w:lang w:val="es-ES"/>
        </w:rPr>
        <w:t>Se usarán las convenciones Java para generación de código y se documentará en el mismo proceso de codificación mediante un sistema compatible con Java docs.</w:t>
      </w:r>
    </w:p>
    <w:p w:rsidR="00F32EF6" w:rsidRDefault="00F32EF6">
      <w:pPr>
        <w:suppressAutoHyphens w:val="0"/>
        <w:spacing w:before="0" w:after="0" w:line="240" w:lineRule="auto"/>
        <w:jc w:val="left"/>
        <w:rPr>
          <w:lang w:val="es-ES"/>
        </w:rPr>
      </w:pPr>
      <w:r>
        <w:rPr>
          <w:lang w:val="es-ES"/>
        </w:rPr>
        <w:br w:type="page"/>
      </w:r>
    </w:p>
    <w:p w:rsidR="00CC20D5" w:rsidRDefault="00CC20D5">
      <w:pPr>
        <w:rPr>
          <w:lang w:val="es-ES"/>
        </w:rPr>
      </w:pPr>
      <w:r>
        <w:rPr>
          <w:lang w:val="es-ES"/>
        </w:rPr>
        <w:t>Se sincronizará el proyecto en 2 ambientes:</w:t>
      </w:r>
    </w:p>
    <w:p w:rsidR="00CC20D5" w:rsidRDefault="00CC20D5">
      <w:pPr>
        <w:pStyle w:val="Listaconvietas31"/>
        <w:rPr>
          <w:lang w:val="es-ES"/>
        </w:rPr>
      </w:pPr>
      <w:r>
        <w:rPr>
          <w:b/>
          <w:lang w:val="es-ES"/>
        </w:rPr>
        <w:t>Desarrollo</w:t>
      </w:r>
      <w:r>
        <w:rPr>
          <w:lang w:val="es-ES"/>
        </w:rPr>
        <w:t xml:space="preserve">: instalado en cada PC local con un IDE basado en Eclipse y sincronización mediante </w:t>
      </w:r>
      <w:r w:rsidR="009025FA">
        <w:rPr>
          <w:lang w:val="es-ES"/>
        </w:rPr>
        <w:t>Subversion</w:t>
      </w:r>
      <w:r>
        <w:rPr>
          <w:lang w:val="es-ES"/>
        </w:rPr>
        <w:t>.</w:t>
      </w:r>
    </w:p>
    <w:p w:rsidR="00CC20D5" w:rsidRDefault="00CC20D5">
      <w:pPr>
        <w:pStyle w:val="Listaconvietas31"/>
        <w:rPr>
          <w:lang w:val="es-ES"/>
        </w:rPr>
      </w:pPr>
      <w:r>
        <w:rPr>
          <w:b/>
          <w:lang w:val="es-ES"/>
        </w:rPr>
        <w:t>Producción</w:t>
      </w:r>
      <w:r>
        <w:rPr>
          <w:lang w:val="es-ES"/>
        </w:rPr>
        <w:t>: instalado en un servidor web accesible p</w:t>
      </w:r>
      <w:r w:rsidR="00F8658A">
        <w:rPr>
          <w:lang w:val="es-ES"/>
        </w:rPr>
        <w:t>ú</w:t>
      </w:r>
      <w:r>
        <w:rPr>
          <w:lang w:val="es-ES"/>
        </w:rPr>
        <w:t>blicamente montado en una máquina Linux.</w:t>
      </w:r>
    </w:p>
    <w:p w:rsidR="00F32EF6" w:rsidRDefault="00F32EF6">
      <w:pPr>
        <w:pStyle w:val="Listaconvietas31"/>
        <w:rPr>
          <w:lang w:val="es-ES"/>
        </w:rPr>
      </w:pPr>
    </w:p>
    <w:p w:rsidR="009A106D" w:rsidRDefault="00321514" w:rsidP="00460025">
      <w:pPr>
        <w:pStyle w:val="Subttulo"/>
        <w:outlineLvl w:val="1"/>
      </w:pPr>
      <w:bookmarkStart w:id="9" w:name="_Toc280985299"/>
      <w:r>
        <w:t>1.</w:t>
      </w:r>
      <w:r w:rsidR="00CC20D5">
        <w:t>4</w:t>
      </w:r>
      <w:r w:rsidR="009E3122">
        <w:t>. Planificación</w:t>
      </w:r>
      <w:r w:rsidR="006A6A8F">
        <w:t xml:space="preserve"> Inicial</w:t>
      </w:r>
      <w:bookmarkEnd w:id="9"/>
    </w:p>
    <w:p w:rsidR="00CC20D5" w:rsidRDefault="00CC20D5">
      <w:pPr>
        <w:pStyle w:val="Continuarlista21"/>
        <w:ind w:left="0"/>
      </w:pPr>
      <w:r>
        <w:t>Seg</w:t>
      </w:r>
      <w:r w:rsidR="00F8658A">
        <w:t>ú</w:t>
      </w:r>
      <w:r>
        <w:t>n lo planteado el proyecto se dividirá en 7 etapas, las cuales se presentan planificadas a continuación:</w:t>
      </w:r>
    </w:p>
    <w:tbl>
      <w:tblPr>
        <w:tblW w:w="0" w:type="auto"/>
        <w:tblInd w:w="-73" w:type="dxa"/>
        <w:tblLayout w:type="fixed"/>
        <w:tblLook w:val="0000"/>
      </w:tblPr>
      <w:tblGrid>
        <w:gridCol w:w="3240"/>
        <w:gridCol w:w="4110"/>
        <w:gridCol w:w="1431"/>
      </w:tblGrid>
      <w:tr w:rsidR="00CC20D5">
        <w:trPr>
          <w:trHeight w:val="453"/>
        </w:trPr>
        <w:tc>
          <w:tcPr>
            <w:tcW w:w="3240" w:type="dxa"/>
            <w:tcBorders>
              <w:top w:val="single" w:sz="4" w:space="0" w:color="FF0000"/>
              <w:left w:val="single" w:sz="4" w:space="0" w:color="FF0000"/>
              <w:bottom w:val="single" w:sz="4" w:space="0" w:color="FF0000"/>
            </w:tcBorders>
            <w:shd w:val="clear" w:color="auto" w:fill="auto"/>
            <w:vAlign w:val="center"/>
          </w:tcPr>
          <w:p w:rsidR="009A106D" w:rsidRPr="00460025" w:rsidRDefault="00427C5E" w:rsidP="00460025">
            <w:pPr>
              <w:spacing w:line="240" w:lineRule="auto"/>
              <w:rPr>
                <w:sz w:val="20"/>
                <w:szCs w:val="20"/>
              </w:rPr>
            </w:pPr>
            <w:r w:rsidRPr="00460025">
              <w:rPr>
                <w:sz w:val="20"/>
                <w:szCs w:val="20"/>
              </w:rPr>
              <w:t>Etapas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Pr="00460025" w:rsidRDefault="00427C5E" w:rsidP="00460025">
            <w:pPr>
              <w:spacing w:line="240" w:lineRule="auto"/>
              <w:rPr>
                <w:sz w:val="20"/>
                <w:szCs w:val="20"/>
              </w:rPr>
            </w:pPr>
            <w:r w:rsidRPr="00460025">
              <w:rPr>
                <w:sz w:val="20"/>
                <w:szCs w:val="20"/>
              </w:rPr>
              <w:t>Tareas posibles</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b/>
                <w:sz w:val="20"/>
                <w:szCs w:val="20"/>
              </w:rPr>
            </w:pPr>
            <w:r>
              <w:rPr>
                <w:rFonts w:cs="Arial"/>
                <w:b/>
                <w:sz w:val="20"/>
                <w:szCs w:val="20"/>
              </w:rPr>
              <w:t>Tiempo Tentativo</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Recopilación de antecedentes (Creación del marco conceptual y estado del arte)</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Investigación de sistemas con capacidades UMA (Universal Media Access).</w:t>
            </w:r>
          </w:p>
          <w:p w:rsidR="009A106D" w:rsidRDefault="00CC20D5" w:rsidP="00460025">
            <w:pPr>
              <w:spacing w:line="240" w:lineRule="auto"/>
              <w:rPr>
                <w:sz w:val="20"/>
                <w:szCs w:val="20"/>
              </w:rPr>
            </w:pPr>
            <w:r w:rsidRPr="00E904C8">
              <w:rPr>
                <w:sz w:val="20"/>
                <w:szCs w:val="20"/>
              </w:rPr>
              <w:t>Investigación de frameworks MVC multiplataforma.</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Toma de requerimientos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xml:space="preserve">Se definirán requerimientos específicos del sistema mediante la investigación previa y recopilación de antecedentes. </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Modelado del Sistema.</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Modelamiento del framework</w:t>
            </w:r>
          </w:p>
          <w:p w:rsidR="009A106D" w:rsidRDefault="00CC20D5" w:rsidP="00460025">
            <w:pPr>
              <w:spacing w:line="240" w:lineRule="auto"/>
              <w:rPr>
                <w:sz w:val="20"/>
                <w:szCs w:val="20"/>
              </w:rPr>
            </w:pPr>
            <w:r w:rsidRPr="00E904C8">
              <w:rPr>
                <w:sz w:val="20"/>
                <w:szCs w:val="20"/>
              </w:rPr>
              <w:t>Lanzamiento de pequeños prototipos para hacer pruebas del framework MVC.</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Maqueta del sistema</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Creación de maqueta funcional</w:t>
            </w:r>
          </w:p>
          <w:p w:rsidR="009A106D" w:rsidRDefault="00CC20D5" w:rsidP="00460025">
            <w:pPr>
              <w:spacing w:line="240" w:lineRule="auto"/>
              <w:rPr>
                <w:sz w:val="20"/>
                <w:szCs w:val="20"/>
              </w:rPr>
            </w:pPr>
            <w:r w:rsidRPr="00E904C8">
              <w:rPr>
                <w:sz w:val="20"/>
                <w:szCs w:val="20"/>
              </w:rPr>
              <w:t>Lanzamientos de pequeños prototipos para verificar comportamiento del framework.</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1 Semana</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Desarrollo e Implementación</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9E3122" w:rsidP="00460025">
            <w:pPr>
              <w:spacing w:line="240" w:lineRule="auto"/>
              <w:rPr>
                <w:sz w:val="20"/>
                <w:szCs w:val="20"/>
              </w:rPr>
            </w:pPr>
            <w:r>
              <w:rPr>
                <w:sz w:val="20"/>
                <w:szCs w:val="20"/>
              </w:rPr>
              <w:t>Desarrollo de la</w:t>
            </w:r>
            <w:r w:rsidR="00CC20D5" w:rsidRPr="00E904C8">
              <w:rPr>
                <w:sz w:val="20"/>
                <w:szCs w:val="20"/>
              </w:rPr>
              <w:t xml:space="preserve"> aplicación</w:t>
            </w:r>
          </w:p>
          <w:p w:rsidR="009A106D" w:rsidRDefault="00CC20D5" w:rsidP="00460025">
            <w:pPr>
              <w:spacing w:line="240" w:lineRule="auto"/>
              <w:rPr>
                <w:sz w:val="20"/>
                <w:szCs w:val="20"/>
              </w:rPr>
            </w:pPr>
            <w:r w:rsidRPr="00E904C8">
              <w:rPr>
                <w:sz w:val="20"/>
                <w:szCs w:val="20"/>
              </w:rPr>
              <w:t>Implementación de los ambientes de desarrollo y producción en Beta.</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FD1A54" w:rsidP="00460025">
            <w:pPr>
              <w:rPr>
                <w:rFonts w:cs="Arial"/>
                <w:sz w:val="20"/>
                <w:szCs w:val="20"/>
              </w:rPr>
            </w:pPr>
            <w:r>
              <w:rPr>
                <w:rFonts w:cs="Arial"/>
                <w:sz w:val="20"/>
                <w:szCs w:val="20"/>
              </w:rPr>
              <w:t xml:space="preserve">3 </w:t>
            </w:r>
            <w:r w:rsidR="00CC20D5">
              <w:rPr>
                <w:rFonts w:cs="Arial"/>
                <w:sz w:val="20"/>
                <w:szCs w:val="20"/>
              </w:rPr>
              <w:t>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Pruebas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Pr="009E3122" w:rsidRDefault="00CC20D5" w:rsidP="009E3122">
            <w:pPr>
              <w:spacing w:line="240" w:lineRule="auto"/>
              <w:rPr>
                <w:sz w:val="20"/>
                <w:szCs w:val="20"/>
              </w:rPr>
            </w:pPr>
            <w:r w:rsidRPr="009E3122">
              <w:rPr>
                <w:sz w:val="20"/>
                <w:szCs w:val="20"/>
              </w:rPr>
              <w:t>Se generará un set de pruebas unitarias y de integración. Dejando documentación y observaciones pertinentes muy breves.</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Liberación</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xml:space="preserve">-Al término de las pruebas se entregará un primer prototipo de producción junto con la documentación generada en la etapa de desarrollo. </w:t>
            </w:r>
          </w:p>
          <w:p w:rsidR="009A106D" w:rsidRDefault="009E3122" w:rsidP="00460025">
            <w:pPr>
              <w:spacing w:line="240" w:lineRule="auto"/>
              <w:rPr>
                <w:sz w:val="20"/>
                <w:szCs w:val="20"/>
              </w:rPr>
            </w:pPr>
            <w:r>
              <w:rPr>
                <w:sz w:val="20"/>
                <w:szCs w:val="20"/>
              </w:rPr>
              <w:t xml:space="preserve">- </w:t>
            </w:r>
            <w:r w:rsidR="00427C5E" w:rsidRPr="00460025">
              <w:rPr>
                <w:sz w:val="20"/>
                <w:szCs w:val="20"/>
              </w:rPr>
              <w:t xml:space="preserve">Después de un período de uso se definirán nuevos requerimientos como parte de un programa de mejoras continuas.  </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1 semana</w:t>
            </w:r>
          </w:p>
        </w:tc>
      </w:tr>
    </w:tbl>
    <w:p w:rsidR="00CC20D5" w:rsidRDefault="00CC20D5"/>
    <w:p w:rsidR="00321514" w:rsidRDefault="00321514"/>
    <w:p w:rsidR="001C07A4" w:rsidRDefault="001C07A4">
      <w:r>
        <w:rPr>
          <w:b/>
          <w:bCs/>
        </w:rPr>
        <w:br w:type="page"/>
      </w:r>
    </w:p>
    <w:tbl>
      <w:tblPr>
        <w:tblW w:w="8888" w:type="dxa"/>
        <w:tblLayout w:type="fixed"/>
        <w:tblCellMar>
          <w:top w:w="55" w:type="dxa"/>
          <w:left w:w="55" w:type="dxa"/>
          <w:bottom w:w="55" w:type="dxa"/>
          <w:right w:w="55" w:type="dxa"/>
        </w:tblCellMar>
        <w:tblLook w:val="0000"/>
      </w:tblPr>
      <w:tblGrid>
        <w:gridCol w:w="8888"/>
      </w:tblGrid>
      <w:tr w:rsidR="007C0EE8" w:rsidRPr="001C07A4" w:rsidTr="008626F7">
        <w:trPr>
          <w:trHeight w:val="837"/>
        </w:trPr>
        <w:tc>
          <w:tcPr>
            <w:tcW w:w="8888" w:type="dxa"/>
          </w:tcPr>
          <w:p w:rsidR="009A106D" w:rsidRPr="00460025" w:rsidRDefault="00427C5E" w:rsidP="00460025">
            <w:pPr>
              <w:pStyle w:val="Ttulo"/>
              <w:outlineLvl w:val="0"/>
            </w:pPr>
            <w:bookmarkStart w:id="10" w:name="_Toc280985300"/>
            <w:r w:rsidRPr="00460025">
              <w:t>Capítulo 2. Marco Teórico</w:t>
            </w:r>
            <w:bookmarkEnd w:id="10"/>
          </w:p>
        </w:tc>
      </w:tr>
    </w:tbl>
    <w:p w:rsidR="009A106D" w:rsidRDefault="007C0EE8" w:rsidP="00460025">
      <w:pPr>
        <w:pStyle w:val="Subttulo"/>
        <w:outlineLvl w:val="1"/>
      </w:pPr>
      <w:bookmarkStart w:id="11" w:name="_Toc266039162"/>
      <w:bookmarkStart w:id="12" w:name="_Toc280985301"/>
      <w:r w:rsidRPr="002D62D6">
        <w:t>2.1</w:t>
      </w:r>
      <w:r w:rsidR="008B100A">
        <w:t>.</w:t>
      </w:r>
      <w:r w:rsidRPr="002D62D6">
        <w:t>Acceso</w:t>
      </w:r>
      <w:r w:rsidR="00C061FC">
        <w:t xml:space="preserve"> </w:t>
      </w:r>
      <w:r w:rsidRPr="002D62D6">
        <w:t>Multimedia Universal</w:t>
      </w:r>
      <w:bookmarkEnd w:id="11"/>
      <w:bookmarkEnd w:id="12"/>
    </w:p>
    <w:p w:rsidR="007C0EE8" w:rsidRDefault="007C0EE8" w:rsidP="007C0EE8">
      <w:pPr>
        <w:rPr>
          <w:szCs w:val="24"/>
        </w:rPr>
      </w:pPr>
      <w:r>
        <w:rPr>
          <w:szCs w:val="24"/>
        </w:rPr>
        <w:t xml:space="preserve">El concepto de </w:t>
      </w:r>
      <w:r>
        <w:rPr>
          <w:b/>
          <w:bCs/>
          <w:szCs w:val="24"/>
        </w:rPr>
        <w:t xml:space="preserve">Acceso Multimedia Universal </w:t>
      </w:r>
      <w:r>
        <w:rPr>
          <w:szCs w:val="24"/>
        </w:rPr>
        <w:t>hace referencia a una línea de investigación en el sector de las comunicaciones multimedia, que busca una solución universal a la problemática surgida por el vertiginoso aumento del contenido audiovisual disponible para la gran mayoría de la población y la disparidad de redes de acceso y terminales del mercado.</w:t>
      </w:r>
    </w:p>
    <w:p w:rsidR="007C0EE8" w:rsidRDefault="007C0EE8" w:rsidP="007C0EE8">
      <w:pPr>
        <w:rPr>
          <w:szCs w:val="24"/>
        </w:rPr>
      </w:pPr>
      <w:r>
        <w:rPr>
          <w:szCs w:val="24"/>
        </w:rPr>
        <w:t xml:space="preserve">La motivación inicial de </w:t>
      </w:r>
      <w:r>
        <w:rPr>
          <w:b/>
          <w:bCs/>
          <w:szCs w:val="24"/>
        </w:rPr>
        <w:t>UMA</w:t>
      </w:r>
      <w:r>
        <w:rPr>
          <w:szCs w:val="24"/>
        </w:rPr>
        <w:t xml:space="preserve"> era posibilitar el acceso a contenido multimedia enriquecido a dispositivos con limitaciones de comunicación por disponer de capacidades "pobres" de procesamiento, almacenamiento y visualización.</w:t>
      </w:r>
    </w:p>
    <w:p w:rsidR="007C0EE8" w:rsidRDefault="007C0EE8" w:rsidP="007C0EE8">
      <w:pPr>
        <w:rPr>
          <w:szCs w:val="24"/>
        </w:rPr>
      </w:pPr>
      <w:r>
        <w:rPr>
          <w:szCs w:val="24"/>
        </w:rPr>
        <w:t>Los esfuerzos se han centrado en dos líneas de trabajo:</w:t>
      </w:r>
    </w:p>
    <w:p w:rsidR="007C0EE8" w:rsidRDefault="007C0EE8" w:rsidP="007C0EE8">
      <w:pPr>
        <w:numPr>
          <w:ilvl w:val="0"/>
          <w:numId w:val="4"/>
        </w:numPr>
        <w:tabs>
          <w:tab w:val="left" w:pos="0"/>
          <w:tab w:val="num" w:pos="707"/>
        </w:tabs>
        <w:suppressAutoHyphens w:val="0"/>
        <w:spacing w:before="240" w:after="440"/>
        <w:ind w:left="707" w:hanging="283"/>
      </w:pPr>
      <w:bookmarkStart w:id="13" w:name="_Ref263550772"/>
      <w:r>
        <w:rPr>
          <w:b/>
        </w:rPr>
        <w:t xml:space="preserve">Técnicas de transcodificación del contenido: </w:t>
      </w:r>
      <w:r>
        <w:t>un sistema UMA requiere incorporar métodos de adaptación del contenido original a los recursos de la sesión y preferencias del usuario, tales como cambios de formato, reducción de tasa de bits, velocidad de reproducción o cambio de modalidad (</w:t>
      </w:r>
      <w:r>
        <w:rPr>
          <w:i/>
        </w:rPr>
        <w:t>transmoding</w:t>
      </w:r>
      <w:r>
        <w:t>), como por ejemplo pasar de texto a voz, o viceversa, etc.</w:t>
      </w:r>
      <w:bookmarkEnd w:id="13"/>
    </w:p>
    <w:p w:rsidR="007C0EE8" w:rsidRDefault="007C0EE8" w:rsidP="007C0EE8">
      <w:pPr>
        <w:pStyle w:val="Textoindependienteprimerasangra2"/>
        <w:pageBreakBefore/>
        <w:numPr>
          <w:ilvl w:val="0"/>
          <w:numId w:val="29"/>
        </w:numPr>
      </w:pPr>
      <w:r w:rsidRPr="00F32EF6">
        <w:rPr>
          <w:b/>
        </w:rPr>
        <w:t xml:space="preserve">Herramientas de acceso al contenido: </w:t>
      </w:r>
      <w:r>
        <w:t>tareas como la descripción, indexado, análisis, b</w:t>
      </w:r>
      <w:r w:rsidR="00F8658A">
        <w:t>ú</w:t>
      </w:r>
      <w:r>
        <w:t xml:space="preserve">squeda y filtrado. Son necesarias para conseguir entregar el contenido deseado y se basan en el uso de </w:t>
      </w:r>
      <w:r w:rsidR="00DA4F25">
        <w:t>meta datos</w:t>
      </w:r>
      <w:r>
        <w:t xml:space="preserve"> y aplicaciones dirigidas a realizar </w:t>
      </w:r>
      <w:r w:rsidR="00DA4F25">
        <w:t>estas funciones</w:t>
      </w:r>
      <w:r>
        <w:t xml:space="preserve">. La mayoría se centra en los estándares MPEG-7 y MPEG-21 </w:t>
      </w:r>
      <w:r>
        <w:rPr>
          <w:rStyle w:val="Refdenotaalpie"/>
        </w:rPr>
        <w:footnoteReference w:id="2"/>
      </w:r>
      <w:r>
        <w:t>Un conjunto de circunstancias y factores plantean la necesidad de tecnología UMA:</w:t>
      </w:r>
    </w:p>
    <w:p w:rsidR="007C0EE8" w:rsidRDefault="007C0EE8" w:rsidP="007C0EE8">
      <w:pPr>
        <w:numPr>
          <w:ilvl w:val="0"/>
          <w:numId w:val="5"/>
        </w:numPr>
        <w:tabs>
          <w:tab w:val="left" w:pos="0"/>
          <w:tab w:val="num" w:pos="707"/>
        </w:tabs>
        <w:suppressAutoHyphens w:val="0"/>
        <w:spacing w:before="240" w:after="440"/>
        <w:ind w:left="707" w:hanging="283"/>
      </w:pPr>
      <w:r>
        <w:rPr>
          <w:b/>
        </w:rPr>
        <w:t>Gran cantidad de contenido audiovisual</w:t>
      </w:r>
      <w:r>
        <w:t>: el aumento de los aparatos capaces de generar contenido multimedia ha disparado la cantidad de material disponible.</w:t>
      </w:r>
    </w:p>
    <w:p w:rsidR="007C0EE8" w:rsidRDefault="007C0EE8" w:rsidP="007C0EE8">
      <w:pPr>
        <w:numPr>
          <w:ilvl w:val="0"/>
          <w:numId w:val="5"/>
        </w:numPr>
        <w:tabs>
          <w:tab w:val="left" w:pos="0"/>
          <w:tab w:val="num" w:pos="707"/>
        </w:tabs>
        <w:suppressAutoHyphens w:val="0"/>
        <w:spacing w:before="240" w:after="440"/>
        <w:ind w:left="707" w:hanging="283"/>
      </w:pPr>
      <w:r>
        <w:rPr>
          <w:b/>
        </w:rPr>
        <w:t>Difícil acceso a la información</w:t>
      </w:r>
      <w:r>
        <w:t>: la b</w:t>
      </w:r>
      <w:r w:rsidR="00F8658A">
        <w:t>ú</w:t>
      </w:r>
      <w:r>
        <w:t>squeda de un determinado contenido es una tarea ardua, ya que la mayoría de la información no es ordenada ni catalogada, y por lo tanto no se tiene ning</w:t>
      </w:r>
      <w:r w:rsidR="00F8658A">
        <w:t>ú</w:t>
      </w:r>
      <w:r>
        <w:t>n control sobre el contenido ni sobre su localización.</w:t>
      </w:r>
    </w:p>
    <w:p w:rsidR="007C0EE8" w:rsidRDefault="007C0EE8" w:rsidP="007C0EE8">
      <w:pPr>
        <w:numPr>
          <w:ilvl w:val="0"/>
          <w:numId w:val="5"/>
        </w:numPr>
        <w:tabs>
          <w:tab w:val="left" w:pos="0"/>
          <w:tab w:val="num" w:pos="707"/>
        </w:tabs>
        <w:suppressAutoHyphens w:val="0"/>
        <w:spacing w:before="240" w:after="440"/>
        <w:ind w:left="707" w:hanging="283"/>
      </w:pPr>
      <w:r>
        <w:rPr>
          <w:b/>
        </w:rPr>
        <w:t>Condiciones de acceso a la red diferentes y variables</w:t>
      </w:r>
      <w:r>
        <w:t>.</w:t>
      </w:r>
      <w:r w:rsidR="00950B27">
        <w:t xml:space="preserve"> no todos los terminales manejan los mismos protocolos de comunicación ni tienen el mismo ancho de banda.</w:t>
      </w:r>
    </w:p>
    <w:p w:rsidR="007C0EE8" w:rsidRDefault="00DA4F25" w:rsidP="007C0EE8">
      <w:pPr>
        <w:numPr>
          <w:ilvl w:val="0"/>
          <w:numId w:val="5"/>
        </w:numPr>
        <w:tabs>
          <w:tab w:val="left" w:pos="0"/>
          <w:tab w:val="num" w:pos="707"/>
        </w:tabs>
        <w:suppressAutoHyphens w:val="0"/>
        <w:spacing w:before="240" w:after="440"/>
        <w:ind w:left="707" w:hanging="283"/>
      </w:pPr>
      <w:r>
        <w:rPr>
          <w:b/>
        </w:rPr>
        <w:t>Heterogeneidad</w:t>
      </w:r>
      <w:r w:rsidR="007C0EE8">
        <w:rPr>
          <w:b/>
        </w:rPr>
        <w:t xml:space="preserve"> de dispositivos cliente</w:t>
      </w:r>
      <w:r w:rsidR="007C0EE8">
        <w:t>, con capacidades y necesidades diferentes (cada fabricante intenta diferenciarse de sus competidores y no facilitan la compatibilidad entre aparatos). El auge de las comunicaciones móviles ha fomentado la diversidad de terminales.</w:t>
      </w:r>
    </w:p>
    <w:p w:rsidR="007C0EE8" w:rsidRPr="00F32EF6" w:rsidRDefault="007C0EE8" w:rsidP="00F32EF6">
      <w:pPr>
        <w:numPr>
          <w:ilvl w:val="0"/>
          <w:numId w:val="5"/>
        </w:numPr>
        <w:tabs>
          <w:tab w:val="left" w:pos="0"/>
          <w:tab w:val="num" w:pos="707"/>
        </w:tabs>
        <w:suppressAutoHyphens w:val="0"/>
        <w:spacing w:before="240" w:after="440"/>
        <w:ind w:left="707" w:hanging="283"/>
        <w:rPr>
          <w:b/>
          <w:szCs w:val="24"/>
        </w:rPr>
      </w:pPr>
      <w:r w:rsidRPr="00F32EF6">
        <w:rPr>
          <w:b/>
          <w:szCs w:val="24"/>
        </w:rPr>
        <w:t xml:space="preserve">Exigencias del usuario: </w:t>
      </w:r>
      <w:r w:rsidRPr="00F32EF6">
        <w:rPr>
          <w:szCs w:val="24"/>
        </w:rPr>
        <w:t>No siempre la información o contenido deseado consigue llegar al usuario final con la mejor calidad posible. Cuando un dispositivo intenta acceder a contenido para el cuál no ha sido diseñado, el resultado es decepcionante</w:t>
      </w:r>
      <w:r w:rsidRPr="00F32EF6">
        <w:rPr>
          <w:b/>
          <w:szCs w:val="24"/>
        </w:rPr>
        <w:t>.</w:t>
      </w:r>
      <w:r w:rsidRPr="00F32EF6">
        <w:rPr>
          <w:szCs w:val="24"/>
        </w:rPr>
        <w:footnoteReference w:id="3"/>
      </w:r>
    </w:p>
    <w:p w:rsidR="007C0EE8" w:rsidRPr="007720FF" w:rsidRDefault="007C0EE8" w:rsidP="00F32EF6">
      <w:pPr>
        <w:tabs>
          <w:tab w:val="left" w:pos="0"/>
        </w:tabs>
        <w:spacing w:before="0" w:line="276" w:lineRule="auto"/>
        <w:rPr>
          <w:b/>
        </w:rPr>
      </w:pPr>
    </w:p>
    <w:p w:rsidR="007C0EE8" w:rsidRDefault="007C0EE8" w:rsidP="007C0EE8">
      <w:pPr>
        <w:numPr>
          <w:ilvl w:val="0"/>
          <w:numId w:val="5"/>
        </w:numPr>
        <w:tabs>
          <w:tab w:val="left" w:pos="0"/>
          <w:tab w:val="num" w:pos="707"/>
        </w:tabs>
        <w:suppressAutoHyphens w:val="0"/>
        <w:spacing w:before="240" w:after="440"/>
        <w:ind w:left="707" w:hanging="283"/>
      </w:pPr>
      <w:r>
        <w:rPr>
          <w:b/>
          <w:szCs w:val="24"/>
        </w:rPr>
        <w:t>Altos costos de mantenimiento y almacenamiento</w:t>
      </w:r>
      <w:r>
        <w:rPr>
          <w:szCs w:val="24"/>
        </w:rPr>
        <w:t xml:space="preserve"> de información. Es imposible tener una versión original del contenido para cada tipo de terminal</w:t>
      </w:r>
      <w:r>
        <w:t>.</w:t>
      </w:r>
    </w:p>
    <w:p w:rsidR="00983B96" w:rsidRDefault="00122C2B" w:rsidP="00983B96">
      <w:pPr>
        <w:keepNext/>
        <w:jc w:val="center"/>
      </w:pPr>
      <w:r>
        <w:rPr>
          <w:noProof/>
          <w:szCs w:val="24"/>
          <w:u w:val="single"/>
          <w:lang w:eastAsia="es-CL"/>
        </w:rPr>
        <w:drawing>
          <wp:inline distT="0" distB="0" distL="0" distR="0">
            <wp:extent cx="4543425" cy="1847850"/>
            <wp:effectExtent l="19050" t="0" r="9525" b="0"/>
            <wp:docPr id="5"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7"/>
                    <pic:cNvPicPr>
                      <a:picLocks noChangeAspect="1" noChangeArrowheads="1"/>
                    </pic:cNvPicPr>
                  </pic:nvPicPr>
                  <pic:blipFill>
                    <a:blip r:embed="rId16" cstate="print"/>
                    <a:srcRect/>
                    <a:stretch>
                      <a:fillRect/>
                    </a:stretch>
                  </pic:blipFill>
                  <pic:spPr bwMode="auto">
                    <a:xfrm>
                      <a:off x="0" y="0"/>
                      <a:ext cx="4543425" cy="1847850"/>
                    </a:xfrm>
                    <a:prstGeom prst="rect">
                      <a:avLst/>
                    </a:prstGeom>
                    <a:noFill/>
                    <a:ln w="9525">
                      <a:noFill/>
                      <a:miter lim="800000"/>
                      <a:headEnd/>
                      <a:tailEnd/>
                    </a:ln>
                  </pic:spPr>
                </pic:pic>
              </a:graphicData>
            </a:graphic>
          </wp:inline>
        </w:drawing>
      </w:r>
    </w:p>
    <w:p w:rsidR="009A106D" w:rsidRDefault="00983B96" w:rsidP="00460025">
      <w:pPr>
        <w:pStyle w:val="Epgrafe"/>
        <w:jc w:val="center"/>
      </w:pPr>
      <w:bookmarkStart w:id="15" w:name="_Toc276683966"/>
      <w:bookmarkStart w:id="16" w:name="_Toc280984176"/>
      <w:r>
        <w:t xml:space="preserve">Ilustración </w:t>
      </w:r>
      <w:r w:rsidR="00DA74FC">
        <w:fldChar w:fldCharType="begin"/>
      </w:r>
      <w:r>
        <w:instrText xml:space="preserve"> SEQ Ilustración \* ARABIC </w:instrText>
      </w:r>
      <w:r w:rsidR="00DA74FC">
        <w:fldChar w:fldCharType="separate"/>
      </w:r>
      <w:r w:rsidR="00AD4989">
        <w:rPr>
          <w:noProof/>
        </w:rPr>
        <w:t>2</w:t>
      </w:r>
      <w:r w:rsidR="00DA74FC">
        <w:fldChar w:fldCharType="end"/>
      </w:r>
      <w:r>
        <w:t xml:space="preserve"> - </w:t>
      </w:r>
      <w:r w:rsidRPr="00464E84">
        <w:t>Adaptación de cont</w:t>
      </w:r>
      <w:r>
        <w:t>enidos para un acceso universal</w:t>
      </w:r>
      <w:bookmarkEnd w:id="15"/>
      <w:bookmarkEnd w:id="16"/>
    </w:p>
    <w:p w:rsidR="009A106D" w:rsidRPr="00460025" w:rsidRDefault="00DA74FC" w:rsidP="00460025">
      <w:pPr>
        <w:pStyle w:val="Ttulo7"/>
        <w:rPr>
          <w:lang w:val="es-CL"/>
        </w:rPr>
      </w:pPr>
      <w:r>
        <w:fldChar w:fldCharType="begin"/>
      </w:r>
      <w:r w:rsidRPr="00DA74FC">
        <w:rPr>
          <w:lang w:val="es-CL"/>
          <w:rPrChange w:id="17" w:author="manolo" w:date="2010-12-23T14:38:00Z">
            <w:rPr>
              <w:color w:val="0000FF"/>
              <w:u w:val="single"/>
            </w:rPr>
          </w:rPrChange>
        </w:rPr>
        <w:instrText>HYPERLINK "http://multimediacommunication.blogspot.com/2007/02/multimedia-communication-for-universal.html"</w:instrText>
      </w:r>
      <w:r>
        <w:fldChar w:fldCharType="separate"/>
      </w:r>
      <w:r w:rsidR="002843D3" w:rsidRPr="00460025">
        <w:rPr>
          <w:rStyle w:val="Hipervnculo"/>
          <w:lang w:val="es-CL"/>
        </w:rPr>
        <w:t>http://multimediacommunication.blogspot.com/2007/02/multimedia-communication-for-universal.html</w:t>
      </w:r>
      <w:r>
        <w:fldChar w:fldCharType="end"/>
      </w:r>
    </w:p>
    <w:p w:rsidR="002843D3" w:rsidRDefault="002843D3" w:rsidP="007C0EE8">
      <w:bookmarkStart w:id="18" w:name="_Toc266039196"/>
    </w:p>
    <w:bookmarkEnd w:id="18"/>
    <w:p w:rsidR="007C0EE8" w:rsidRDefault="007C0EE8" w:rsidP="007C0EE8">
      <w:pPr>
        <w:rPr>
          <w:szCs w:val="24"/>
        </w:rPr>
      </w:pPr>
      <w:r>
        <w:rPr>
          <w:szCs w:val="24"/>
        </w:rPr>
        <w:t>Los sistemas UMA están orientados a establecer una especie de "puente" entre el contenido original y el terminal de uso final, siendo un nexo de unión entre los diferentes componentes de la cadena de comunicación para optimizar su gestión.</w:t>
      </w:r>
    </w:p>
    <w:p w:rsidR="007C0EE8" w:rsidRDefault="007C0EE8" w:rsidP="007C0EE8">
      <w:pPr>
        <w:rPr>
          <w:szCs w:val="24"/>
        </w:rPr>
      </w:pPr>
      <w:r>
        <w:rPr>
          <w:szCs w:val="24"/>
        </w:rPr>
        <w:t xml:space="preserve">Se trabaja en la adaptación de contenido creado una sola vez y almacenado en un solo formato, implementando sistemas capaces de transformar la información original en el formato que aproveche al máximo las características y condiciones </w:t>
      </w:r>
      <w:r w:rsidRPr="00F76D4D">
        <w:rPr>
          <w:rStyle w:val="Refdenotaalpie"/>
          <w:iCs/>
        </w:rPr>
        <w:footnoteReference w:id="4"/>
      </w:r>
    </w:p>
    <w:p w:rsidR="00460025" w:rsidRPr="00F76D4D" w:rsidRDefault="00460025" w:rsidP="007C0EE8"/>
    <w:p w:rsidR="00F32EF6" w:rsidRDefault="00F32EF6">
      <w:pPr>
        <w:suppressAutoHyphens w:val="0"/>
        <w:spacing w:before="0" w:after="0" w:line="240" w:lineRule="auto"/>
        <w:jc w:val="left"/>
        <w:rPr>
          <w:rFonts w:eastAsia="Times New Roman" w:cs="Times New Roman"/>
          <w:b/>
          <w:sz w:val="28"/>
          <w:szCs w:val="24"/>
        </w:rPr>
      </w:pPr>
      <w:bookmarkStart w:id="20" w:name="_Toc266039163"/>
      <w:r>
        <w:br w:type="page"/>
      </w:r>
    </w:p>
    <w:p w:rsidR="009A106D" w:rsidRDefault="001B5244" w:rsidP="00460025">
      <w:pPr>
        <w:pStyle w:val="Subttulo"/>
        <w:outlineLvl w:val="1"/>
      </w:pPr>
      <w:bookmarkStart w:id="21" w:name="_Toc280985302"/>
      <w:r>
        <w:t xml:space="preserve">2.2. Protocolo </w:t>
      </w:r>
      <w:r w:rsidR="00452D69">
        <w:t xml:space="preserve">XML </w:t>
      </w:r>
      <w:r>
        <w:t>orientado a objeto</w:t>
      </w:r>
      <w:r w:rsidR="00DB24E3">
        <w:t>s</w:t>
      </w:r>
      <w:bookmarkEnd w:id="21"/>
    </w:p>
    <w:p w:rsidR="009A106D" w:rsidRDefault="008D2A76" w:rsidP="00460025">
      <w:pPr>
        <w:rPr>
          <w:lang w:val="es-ES"/>
        </w:rPr>
      </w:pPr>
      <w:r>
        <w:rPr>
          <w:lang w:val="es-ES"/>
        </w:rPr>
        <w:t xml:space="preserve">Se pretende generar un marco de trabajo basado en objetos XML el cual funcionara como una capa de objetos a ser interpretados </w:t>
      </w:r>
      <w:r w:rsidR="006D1380">
        <w:rPr>
          <w:lang w:val="es-ES"/>
        </w:rPr>
        <w:t xml:space="preserve">por un motor de scripting principalmente en el servidor (JSP, PHP) y eventualmente en el cliente (javascript).  </w:t>
      </w:r>
    </w:p>
    <w:p w:rsidR="009A106D" w:rsidRDefault="006D1380" w:rsidP="00460025">
      <w:pPr>
        <w:rPr>
          <w:lang w:val="es-ES"/>
        </w:rPr>
      </w:pPr>
      <w:r>
        <w:rPr>
          <w:lang w:val="es-ES"/>
        </w:rPr>
        <w:t xml:space="preserve">Por esta razón se </w:t>
      </w:r>
      <w:r w:rsidR="00DB24E3">
        <w:rPr>
          <w:lang w:val="es-ES"/>
        </w:rPr>
        <w:t>hizo</w:t>
      </w:r>
      <w:r w:rsidR="00C061FC">
        <w:rPr>
          <w:lang w:val="es-ES"/>
        </w:rPr>
        <w:t xml:space="preserve"> </w:t>
      </w:r>
      <w:r w:rsidR="00DB24E3">
        <w:rPr>
          <w:lang w:val="es-ES"/>
        </w:rPr>
        <w:t xml:space="preserve">para este proyecto un resumen </w:t>
      </w:r>
      <w:r>
        <w:rPr>
          <w:lang w:val="es-ES"/>
        </w:rPr>
        <w:t>de la investigación en implementaciones lo m</w:t>
      </w:r>
      <w:r w:rsidR="00C51FDD">
        <w:rPr>
          <w:lang w:val="es-ES"/>
        </w:rPr>
        <w:t>á</w:t>
      </w:r>
      <w:r>
        <w:rPr>
          <w:lang w:val="es-ES"/>
        </w:rPr>
        <w:t>s parecidas posible en este paradigma de desarrollo</w:t>
      </w:r>
      <w:r w:rsidR="00110FBA">
        <w:rPr>
          <w:lang w:val="es-ES"/>
        </w:rPr>
        <w:t xml:space="preserve"> en cuanto a construcción de objetos con XML</w:t>
      </w:r>
      <w:r>
        <w:rPr>
          <w:lang w:val="es-ES"/>
        </w:rPr>
        <w:t xml:space="preserve">. </w:t>
      </w:r>
    </w:p>
    <w:p w:rsidR="009A106D" w:rsidRDefault="001B5244" w:rsidP="00460025">
      <w:pPr>
        <w:pStyle w:val="Subttulo"/>
        <w:outlineLvl w:val="2"/>
      </w:pPr>
      <w:bookmarkStart w:id="22" w:name="_Toc280985303"/>
      <w:r>
        <w:t xml:space="preserve">2.2.1. </w:t>
      </w:r>
      <w:r w:rsidR="00452D69">
        <w:t>SOAP</w:t>
      </w:r>
      <w:bookmarkEnd w:id="22"/>
    </w:p>
    <w:p w:rsidR="001B5244" w:rsidRDefault="00452D69" w:rsidP="001B5244">
      <w:pPr>
        <w:rPr>
          <w:szCs w:val="24"/>
          <w:lang w:val="es-ES"/>
        </w:rPr>
      </w:pPr>
      <w:r>
        <w:rPr>
          <w:szCs w:val="24"/>
          <w:lang w:val="es-ES"/>
        </w:rPr>
        <w:t xml:space="preserve">SOAP </w:t>
      </w:r>
      <w:r w:rsidR="00DA4F25">
        <w:rPr>
          <w:szCs w:val="24"/>
          <w:lang w:val="es-ES"/>
        </w:rPr>
        <w:t>(</w:t>
      </w:r>
      <w:r w:rsidR="000A1BB0">
        <w:rPr>
          <w:szCs w:val="24"/>
          <w:lang w:val="es-ES"/>
        </w:rPr>
        <w:t xml:space="preserve">Simple Object Access Protocol) es un protocolo de mensajes entre </w:t>
      </w:r>
      <w:r w:rsidR="00DA4F25">
        <w:rPr>
          <w:szCs w:val="24"/>
          <w:lang w:val="es-ES"/>
        </w:rPr>
        <w:t>computadores</w:t>
      </w:r>
      <w:r w:rsidR="000A1BB0">
        <w:rPr>
          <w:szCs w:val="24"/>
          <w:lang w:val="es-ES"/>
        </w:rPr>
        <w:t xml:space="preserve"> basado en </w:t>
      </w:r>
      <w:r w:rsidR="008158A9">
        <w:rPr>
          <w:szCs w:val="24"/>
          <w:lang w:val="es-ES"/>
        </w:rPr>
        <w:t>XML</w:t>
      </w:r>
      <w:r w:rsidR="000A1BB0">
        <w:rPr>
          <w:szCs w:val="24"/>
          <w:lang w:val="es-ES"/>
        </w:rPr>
        <w:t xml:space="preserve"> para invocar procedimientos en forma remota y utiliza protocolos para trasportar mensajes de texto.</w:t>
      </w:r>
      <w:r w:rsidR="00DA4F25">
        <w:rPr>
          <w:szCs w:val="24"/>
          <w:lang w:val="es-ES"/>
        </w:rPr>
        <w:t xml:space="preserve"> Siendo</w:t>
      </w:r>
      <w:r w:rsidR="000A1BB0">
        <w:rPr>
          <w:szCs w:val="24"/>
          <w:lang w:val="es-ES"/>
        </w:rPr>
        <w:t xml:space="preserve"> cualquier aplicación que cumpla las especificaciones puede invocar y proveer de servicios.</w:t>
      </w:r>
    </w:p>
    <w:p w:rsidR="000A1BB0" w:rsidRDefault="008158A9" w:rsidP="001B5244">
      <w:pPr>
        <w:rPr>
          <w:szCs w:val="24"/>
          <w:lang w:val="es-ES"/>
        </w:rPr>
      </w:pPr>
      <w:r>
        <w:rPr>
          <w:szCs w:val="24"/>
          <w:lang w:val="es-ES"/>
        </w:rPr>
        <w:t>Soap</w:t>
      </w:r>
      <w:r w:rsidR="00C061FC">
        <w:rPr>
          <w:szCs w:val="24"/>
          <w:lang w:val="es-ES"/>
        </w:rPr>
        <w:t xml:space="preserve"> </w:t>
      </w:r>
      <w:r w:rsidR="000A1BB0">
        <w:rPr>
          <w:szCs w:val="24"/>
          <w:lang w:val="es-ES"/>
        </w:rPr>
        <w:t xml:space="preserve">contiene información adicional en el documento </w:t>
      </w:r>
      <w:r w:rsidR="008626F7">
        <w:rPr>
          <w:szCs w:val="24"/>
          <w:lang w:val="es-ES"/>
        </w:rPr>
        <w:t>XML, como</w:t>
      </w:r>
      <w:r w:rsidR="00C061FC">
        <w:rPr>
          <w:szCs w:val="24"/>
          <w:lang w:val="es-ES"/>
        </w:rPr>
        <w:t xml:space="preserve"> </w:t>
      </w:r>
      <w:r w:rsidR="008626F7">
        <w:rPr>
          <w:szCs w:val="24"/>
          <w:lang w:val="es-ES"/>
        </w:rPr>
        <w:t>arreglos, el</w:t>
      </w:r>
      <w:r w:rsidR="000A1BB0">
        <w:rPr>
          <w:szCs w:val="24"/>
          <w:lang w:val="es-ES"/>
        </w:rPr>
        <w:t xml:space="preserve"> modelo </w:t>
      </w:r>
      <w:r w:rsidR="00DA4F25">
        <w:rPr>
          <w:szCs w:val="24"/>
          <w:lang w:val="es-ES"/>
        </w:rPr>
        <w:t>descentralizado</w:t>
      </w:r>
      <w:r>
        <w:rPr>
          <w:szCs w:val="24"/>
          <w:lang w:val="es-ES"/>
        </w:rPr>
        <w:t xml:space="preserve">, es decir, </w:t>
      </w:r>
      <w:r w:rsidR="000A1BB0">
        <w:rPr>
          <w:szCs w:val="24"/>
          <w:lang w:val="es-ES"/>
        </w:rPr>
        <w:t>puede ser procesado por varios intermediarios</w:t>
      </w:r>
      <w:r>
        <w:rPr>
          <w:szCs w:val="24"/>
          <w:lang w:val="es-ES"/>
        </w:rPr>
        <w:t>. A</w:t>
      </w:r>
      <w:r w:rsidR="00DA4F25">
        <w:rPr>
          <w:szCs w:val="24"/>
          <w:lang w:val="es-ES"/>
        </w:rPr>
        <w:t>demás</w:t>
      </w:r>
      <w:r w:rsidR="000A1BB0">
        <w:rPr>
          <w:szCs w:val="24"/>
          <w:lang w:val="es-ES"/>
        </w:rPr>
        <w:t xml:space="preserve"> posee </w:t>
      </w:r>
      <w:r w:rsidR="00DA4F25">
        <w:rPr>
          <w:szCs w:val="24"/>
          <w:lang w:val="es-ES"/>
        </w:rPr>
        <w:t>características</w:t>
      </w:r>
      <w:r w:rsidR="00C061FC">
        <w:rPr>
          <w:szCs w:val="24"/>
          <w:lang w:val="es-ES"/>
        </w:rPr>
        <w:t xml:space="preserve"> </w:t>
      </w:r>
      <w:r>
        <w:rPr>
          <w:szCs w:val="24"/>
          <w:lang w:val="es-ES"/>
        </w:rPr>
        <w:t>específicas</w:t>
      </w:r>
      <w:r w:rsidR="000A1BB0">
        <w:rPr>
          <w:szCs w:val="24"/>
          <w:lang w:val="es-ES"/>
        </w:rPr>
        <w:t xml:space="preserve"> para operaciones RPC con </w:t>
      </w:r>
      <w:r w:rsidR="00DA4F25">
        <w:rPr>
          <w:szCs w:val="24"/>
          <w:lang w:val="es-ES"/>
        </w:rPr>
        <w:t>parámetros</w:t>
      </w:r>
      <w:r w:rsidR="000A1BB0">
        <w:rPr>
          <w:szCs w:val="24"/>
          <w:lang w:val="es-ES"/>
        </w:rPr>
        <w:t xml:space="preserve"> de entrada /salida.</w:t>
      </w:r>
    </w:p>
    <w:p w:rsidR="000B4A00" w:rsidRDefault="000B4A00" w:rsidP="00460025">
      <w:pPr>
        <w:spacing w:after="0" w:line="240" w:lineRule="auto"/>
        <w:ind w:right="144"/>
      </w:pPr>
    </w:p>
    <w:p w:rsidR="00F32EF6" w:rsidRDefault="00F32EF6">
      <w:pPr>
        <w:suppressAutoHyphens w:val="0"/>
        <w:spacing w:before="0" w:after="0" w:line="240" w:lineRule="auto"/>
        <w:jc w:val="left"/>
      </w:pPr>
      <w:r>
        <w:br w:type="page"/>
      </w:r>
    </w:p>
    <w:p w:rsidR="009A106D" w:rsidRDefault="000B0972" w:rsidP="00460025">
      <w:r>
        <w:t>La siguiente figura muestra un esquema de un objeto SOAP como envoltura para un mensaje de correo electrónico.</w:t>
      </w:r>
    </w:p>
    <w:p w:rsidR="009A106D" w:rsidRDefault="009A106D" w:rsidP="00460025">
      <w:pPr>
        <w:pStyle w:val="Subttulo"/>
        <w:keepNext/>
        <w:jc w:val="center"/>
      </w:pPr>
      <w:r w:rsidRPr="00460025">
        <w:rPr>
          <w:rFonts w:ascii="Verdana" w:hAnsi="Verdana"/>
          <w:b w:val="0"/>
          <w:noProof/>
          <w:color w:val="000000"/>
          <w:sz w:val="18"/>
          <w:szCs w:val="18"/>
          <w:lang w:eastAsia="es-CL"/>
        </w:rPr>
        <w:drawing>
          <wp:inline distT="0" distB="0" distL="0" distR="0">
            <wp:extent cx="4429125" cy="290988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srcRect/>
                    <a:stretch>
                      <a:fillRect/>
                    </a:stretch>
                  </pic:blipFill>
                  <pic:spPr bwMode="auto">
                    <a:xfrm>
                      <a:off x="0" y="0"/>
                      <a:ext cx="4436791" cy="2914916"/>
                    </a:xfrm>
                    <a:prstGeom prst="rect">
                      <a:avLst/>
                    </a:prstGeom>
                    <a:noFill/>
                    <a:ln w="9525">
                      <a:noFill/>
                      <a:miter lim="800000"/>
                      <a:headEnd/>
                      <a:tailEnd/>
                    </a:ln>
                  </pic:spPr>
                </pic:pic>
              </a:graphicData>
            </a:graphic>
          </wp:inline>
        </w:drawing>
      </w:r>
    </w:p>
    <w:p w:rsidR="009A106D" w:rsidRDefault="002843D3" w:rsidP="00460025">
      <w:pPr>
        <w:pStyle w:val="Epgrafe"/>
        <w:jc w:val="center"/>
      </w:pPr>
      <w:bookmarkStart w:id="23" w:name="_Toc276683967"/>
      <w:bookmarkStart w:id="24" w:name="_Toc280984177"/>
      <w:r>
        <w:t xml:space="preserve">Ilustración </w:t>
      </w:r>
      <w:r w:rsidR="00DA74FC">
        <w:fldChar w:fldCharType="begin"/>
      </w:r>
      <w:r>
        <w:instrText xml:space="preserve"> SEQ Ilustración \* ARABIC </w:instrText>
      </w:r>
      <w:r w:rsidR="00DA74FC">
        <w:fldChar w:fldCharType="separate"/>
      </w:r>
      <w:r w:rsidR="00AD4989">
        <w:rPr>
          <w:noProof/>
        </w:rPr>
        <w:t>3</w:t>
      </w:r>
      <w:r w:rsidR="00DA74FC">
        <w:fldChar w:fldCharType="end"/>
      </w:r>
      <w:r>
        <w:t xml:space="preserve"> - </w:t>
      </w:r>
      <w:r w:rsidRPr="001D0396">
        <w:t>Esquema SOAP seg</w:t>
      </w:r>
      <w:r w:rsidR="00F8658A">
        <w:t>ú</w:t>
      </w:r>
      <w:r w:rsidRPr="001D0396">
        <w:t>n la W3C</w:t>
      </w:r>
      <w:bookmarkEnd w:id="23"/>
      <w:bookmarkEnd w:id="24"/>
    </w:p>
    <w:p w:rsidR="009A106D" w:rsidRPr="00460025" w:rsidRDefault="00DA74FC" w:rsidP="00460025">
      <w:pPr>
        <w:pStyle w:val="Ttulo7"/>
        <w:rPr>
          <w:rStyle w:val="nfasis"/>
          <w:b/>
          <w:bCs/>
          <w:i w:val="0"/>
          <w:lang w:val="es-CL"/>
        </w:rPr>
      </w:pPr>
      <w:r>
        <w:fldChar w:fldCharType="begin"/>
      </w:r>
      <w:r w:rsidRPr="00DA74FC">
        <w:rPr>
          <w:lang w:val="es-CL"/>
          <w:rPrChange w:id="25" w:author="manolo" w:date="2010-12-23T14:38:00Z">
            <w:rPr>
              <w:color w:val="0000FF"/>
              <w:u w:val="single"/>
            </w:rPr>
          </w:rPrChange>
        </w:rPr>
        <w:instrText>HYPERLINK "http://www.w3.org/TR/soap12-af/%23W3C.WD-soap-part2"</w:instrText>
      </w:r>
      <w:r>
        <w:fldChar w:fldCharType="separate"/>
      </w:r>
      <w:r w:rsidR="00427C5E" w:rsidRPr="00460025">
        <w:rPr>
          <w:rStyle w:val="Hipervnculo"/>
          <w:lang w:val="es-CL"/>
        </w:rPr>
        <w:t>http://www.w3.org/TR/soap12-af/#W3C.WD-soap-part2</w:t>
      </w:r>
      <w:r>
        <w:fldChar w:fldCharType="end"/>
      </w:r>
    </w:p>
    <w:p w:rsidR="009A106D" w:rsidRPr="00460025" w:rsidRDefault="009A106D" w:rsidP="00460025">
      <w:pPr>
        <w:rPr>
          <w:rStyle w:val="nfasis"/>
          <w:i w:val="0"/>
          <w:iCs/>
          <w:sz w:val="20"/>
          <w:szCs w:val="20"/>
          <w:lang w:eastAsia="es-ES"/>
        </w:rPr>
      </w:pPr>
    </w:p>
    <w:p w:rsidR="009A106D" w:rsidRPr="00460025" w:rsidRDefault="0010316E" w:rsidP="00460025">
      <w:pPr>
        <w:rPr>
          <w:rStyle w:val="nfasis"/>
          <w:b/>
          <w:bCs/>
          <w:i w:val="0"/>
          <w:iCs/>
          <w:sz w:val="20"/>
          <w:szCs w:val="20"/>
          <w:lang w:val="es-ES" w:eastAsia="es-ES"/>
        </w:rPr>
      </w:pPr>
      <w:r w:rsidRPr="0010316E">
        <w:rPr>
          <w:rStyle w:val="nfasis"/>
          <w:i w:val="0"/>
        </w:rPr>
        <w:t xml:space="preserve">SOAP fue desarrollado por Microsoft </w:t>
      </w:r>
      <w:r w:rsidR="00452D69">
        <w:rPr>
          <w:rStyle w:val="nfasis"/>
          <w:i w:val="0"/>
        </w:rPr>
        <w:t>junto con</w:t>
      </w:r>
      <w:r w:rsidRPr="0010316E">
        <w:rPr>
          <w:rStyle w:val="nfasis"/>
          <w:i w:val="0"/>
        </w:rPr>
        <w:t xml:space="preserve"> IBM y actualmente es parte de los estándares de la W3C.</w:t>
      </w:r>
    </w:p>
    <w:p w:rsidR="00F32EF6" w:rsidRDefault="00F32EF6">
      <w:pPr>
        <w:suppressAutoHyphens w:val="0"/>
        <w:spacing w:before="0" w:after="0" w:line="240" w:lineRule="auto"/>
        <w:jc w:val="left"/>
        <w:rPr>
          <w:rFonts w:eastAsia="Times New Roman" w:cs="Times New Roman"/>
          <w:b/>
          <w:sz w:val="28"/>
          <w:szCs w:val="24"/>
        </w:rPr>
      </w:pPr>
      <w:r>
        <w:br w:type="page"/>
      </w:r>
    </w:p>
    <w:p w:rsidR="009A106D" w:rsidRDefault="001B5244" w:rsidP="00460025">
      <w:pPr>
        <w:pStyle w:val="Subttulo"/>
        <w:outlineLvl w:val="2"/>
      </w:pPr>
      <w:bookmarkStart w:id="26" w:name="_Toc280985304"/>
      <w:r>
        <w:t xml:space="preserve">2.2.2. </w:t>
      </w:r>
      <w:r w:rsidR="00A71B02">
        <w:t>REST</w:t>
      </w:r>
      <w:bookmarkEnd w:id="26"/>
    </w:p>
    <w:p w:rsidR="000B4A00" w:rsidRDefault="00A71B02" w:rsidP="000B4A00">
      <w:pPr>
        <w:rPr>
          <w:szCs w:val="24"/>
          <w:lang w:val="es-ES"/>
        </w:rPr>
      </w:pPr>
      <w:r>
        <w:rPr>
          <w:szCs w:val="24"/>
          <w:lang w:val="es-ES"/>
        </w:rPr>
        <w:t xml:space="preserve">REST </w:t>
      </w:r>
      <w:r w:rsidR="000B4A00">
        <w:rPr>
          <w:szCs w:val="24"/>
          <w:lang w:val="es-ES"/>
        </w:rPr>
        <w:t>(Representational</w:t>
      </w:r>
      <w:r w:rsidR="00C061FC">
        <w:rPr>
          <w:szCs w:val="24"/>
          <w:lang w:val="es-ES"/>
        </w:rPr>
        <w:t xml:space="preserve"> </w:t>
      </w:r>
      <w:r w:rsidR="000B4A00">
        <w:rPr>
          <w:szCs w:val="24"/>
          <w:lang w:val="es-ES"/>
        </w:rPr>
        <w:t>State Transfer) es un conjunto de principios de una arquitectura de software para sistemas hipermedia</w:t>
      </w:r>
      <w:r w:rsidR="00134FCB">
        <w:rPr>
          <w:szCs w:val="24"/>
          <w:lang w:val="es-ES"/>
        </w:rPr>
        <w:t>.</w:t>
      </w:r>
    </w:p>
    <w:p w:rsidR="000B4A00" w:rsidRDefault="000B6CE0" w:rsidP="000B4A00">
      <w:r>
        <w:t xml:space="preserve">REST </w:t>
      </w:r>
      <w:r w:rsidR="000B4A00">
        <w:t>posee una serie de diseños fundamentales y que son claves:</w:t>
      </w:r>
    </w:p>
    <w:p w:rsidR="000B4A00" w:rsidRDefault="000B4A00" w:rsidP="000B4A00">
      <w:pPr>
        <w:numPr>
          <w:ilvl w:val="0"/>
          <w:numId w:val="21"/>
        </w:numPr>
      </w:pPr>
      <w:r>
        <w:t xml:space="preserve">Un </w:t>
      </w:r>
      <w:r w:rsidRPr="000B4A00">
        <w:t>protocolo cliente/servidor sin estado</w:t>
      </w:r>
      <w:r>
        <w:t xml:space="preserve">. </w:t>
      </w:r>
    </w:p>
    <w:p w:rsidR="000B4A00" w:rsidRDefault="000B4A00" w:rsidP="000B4A00">
      <w:pPr>
        <w:numPr>
          <w:ilvl w:val="0"/>
          <w:numId w:val="21"/>
        </w:numPr>
      </w:pPr>
      <w:r>
        <w:t xml:space="preserve">Un conjunto de </w:t>
      </w:r>
      <w:r w:rsidRPr="000B4A00">
        <w:t>operaciones bien definidas</w:t>
      </w:r>
      <w:r>
        <w:t xml:space="preserve"> que se aplican a todos los </w:t>
      </w:r>
      <w:r w:rsidRPr="000B4A00">
        <w:rPr>
          <w:i/>
          <w:iCs/>
        </w:rPr>
        <w:t>recursos</w:t>
      </w:r>
      <w:r>
        <w:t xml:space="preserve"> de información: </w:t>
      </w:r>
      <w:r w:rsidRPr="000B4A00">
        <w:t>POST</w:t>
      </w:r>
      <w:r>
        <w:t xml:space="preserve">, </w:t>
      </w:r>
      <w:r w:rsidRPr="000B4A00">
        <w:t>GET</w:t>
      </w:r>
      <w:r>
        <w:t xml:space="preserve">, </w:t>
      </w:r>
      <w:r w:rsidRPr="000B4A00">
        <w:t>PUT</w:t>
      </w:r>
      <w:r>
        <w:t xml:space="preserve"> y </w:t>
      </w:r>
      <w:r w:rsidRPr="000B4A00">
        <w:t>DELETE</w:t>
      </w:r>
      <w:r>
        <w:t xml:space="preserve">. </w:t>
      </w:r>
    </w:p>
    <w:p w:rsidR="000B4A00" w:rsidRDefault="000B4A00" w:rsidP="000B4A00">
      <w:pPr>
        <w:numPr>
          <w:ilvl w:val="0"/>
          <w:numId w:val="21"/>
        </w:numPr>
      </w:pPr>
      <w:r>
        <w:t xml:space="preserve">Una </w:t>
      </w:r>
      <w:r w:rsidRPr="000B4A00">
        <w:t>sintaxis universal</w:t>
      </w:r>
      <w:r>
        <w:t xml:space="preserve"> para identificar los recursos. En un sistema REST, cada recurso es direccionable</w:t>
      </w:r>
      <w:r w:rsidR="00C061FC">
        <w:t xml:space="preserve"> </w:t>
      </w:r>
      <w:r w:rsidR="00F8658A">
        <w:t>ú</w:t>
      </w:r>
      <w:r>
        <w:t>nicamente a través de su url.</w:t>
      </w:r>
    </w:p>
    <w:p w:rsidR="001B5244" w:rsidRPr="000B4A00" w:rsidRDefault="000B4A00" w:rsidP="000B4A00">
      <w:pPr>
        <w:numPr>
          <w:ilvl w:val="0"/>
          <w:numId w:val="21"/>
        </w:numPr>
        <w:rPr>
          <w:szCs w:val="24"/>
          <w:lang w:val="es-ES"/>
        </w:rPr>
      </w:pPr>
      <w:r>
        <w:t xml:space="preserve">El </w:t>
      </w:r>
      <w:r w:rsidRPr="000B4A00">
        <w:t>uso de hipermedios</w:t>
      </w:r>
      <w:r>
        <w:t>, HTML o XML.</w:t>
      </w:r>
    </w:p>
    <w:p w:rsidR="00D47F1E" w:rsidRDefault="00D47F1E" w:rsidP="001B5244">
      <w:pPr>
        <w:pStyle w:val="Subttulo"/>
      </w:pPr>
    </w:p>
    <w:p w:rsidR="00D47F1E" w:rsidRDefault="00D47F1E" w:rsidP="001B5244">
      <w:pPr>
        <w:pStyle w:val="Subttulo"/>
      </w:pPr>
    </w:p>
    <w:p w:rsidR="000B6CE0" w:rsidRDefault="000B6CE0">
      <w:pPr>
        <w:suppressAutoHyphens w:val="0"/>
        <w:spacing w:before="0" w:after="0" w:line="240" w:lineRule="auto"/>
        <w:jc w:val="left"/>
        <w:rPr>
          <w:rFonts w:eastAsia="Times New Roman" w:cs="Times New Roman"/>
          <w:b/>
          <w:sz w:val="28"/>
          <w:szCs w:val="24"/>
        </w:rPr>
      </w:pPr>
      <w:r>
        <w:br w:type="page"/>
      </w:r>
    </w:p>
    <w:p w:rsidR="009A106D" w:rsidRDefault="001B5244" w:rsidP="00460025">
      <w:pPr>
        <w:pStyle w:val="Subttulo"/>
        <w:outlineLvl w:val="2"/>
      </w:pPr>
      <w:bookmarkStart w:id="27" w:name="_Toc280985305"/>
      <w:r>
        <w:t>2.2.</w:t>
      </w:r>
      <w:r w:rsidR="00E25300">
        <w:t>3</w:t>
      </w:r>
      <w:r>
        <w:t>. R</w:t>
      </w:r>
      <w:r w:rsidR="00F977D8">
        <w:t>SS</w:t>
      </w:r>
      <w:bookmarkEnd w:id="27"/>
    </w:p>
    <w:p w:rsidR="000F1DB4" w:rsidRDefault="008B28A9" w:rsidP="00986D24">
      <w:pPr>
        <w:rPr>
          <w:szCs w:val="24"/>
          <w:lang w:val="es-ES"/>
        </w:rPr>
      </w:pPr>
      <w:r>
        <w:rPr>
          <w:szCs w:val="24"/>
          <w:lang w:val="es-ES"/>
        </w:rPr>
        <w:t>RSS (</w:t>
      </w:r>
      <w:r w:rsidR="00C061FC">
        <w:rPr>
          <w:szCs w:val="24"/>
          <w:lang w:val="es-ES"/>
        </w:rPr>
        <w:t>Really Simple Syndication</w:t>
      </w:r>
      <w:r w:rsidR="000F1DB4">
        <w:rPr>
          <w:szCs w:val="24"/>
          <w:lang w:val="es-ES"/>
        </w:rPr>
        <w:t xml:space="preserve">) es un formato XML para </w:t>
      </w:r>
      <w:r w:rsidR="007D1427">
        <w:rPr>
          <w:szCs w:val="24"/>
          <w:lang w:val="es-ES"/>
        </w:rPr>
        <w:t>compartir</w:t>
      </w:r>
      <w:r w:rsidR="000F1DB4">
        <w:rPr>
          <w:szCs w:val="24"/>
          <w:lang w:val="es-ES"/>
        </w:rPr>
        <w:t xml:space="preserve"> contenido en la </w:t>
      </w:r>
      <w:r w:rsidR="008626F7">
        <w:rPr>
          <w:szCs w:val="24"/>
          <w:lang w:val="es-ES"/>
        </w:rPr>
        <w:t>web. El</w:t>
      </w:r>
      <w:r w:rsidR="000F1DB4">
        <w:rPr>
          <w:szCs w:val="24"/>
          <w:lang w:val="es-ES"/>
        </w:rPr>
        <w:t xml:space="preserve"> cual es usado para difundir información a los usuarios que se han adherido a una fuente </w:t>
      </w:r>
      <w:r w:rsidR="000B6CE0">
        <w:rPr>
          <w:szCs w:val="24"/>
          <w:lang w:val="es-ES"/>
        </w:rPr>
        <w:t xml:space="preserve">de </w:t>
      </w:r>
      <w:r w:rsidR="000F1DB4">
        <w:rPr>
          <w:szCs w:val="24"/>
          <w:lang w:val="es-ES"/>
        </w:rPr>
        <w:t xml:space="preserve">contenidos que es actualizado de forma </w:t>
      </w:r>
      <w:r w:rsidR="006318D3">
        <w:rPr>
          <w:szCs w:val="24"/>
          <w:lang w:val="es-ES"/>
        </w:rPr>
        <w:t>permanente. El</w:t>
      </w:r>
      <w:r w:rsidR="00986D24">
        <w:rPr>
          <w:szCs w:val="24"/>
          <w:lang w:val="es-ES"/>
        </w:rPr>
        <w:t xml:space="preserve"> formato R</w:t>
      </w:r>
      <w:r w:rsidR="00F977D8">
        <w:rPr>
          <w:szCs w:val="24"/>
          <w:lang w:val="es-ES"/>
        </w:rPr>
        <w:t>SS</w:t>
      </w:r>
      <w:r w:rsidR="00986D24">
        <w:rPr>
          <w:szCs w:val="24"/>
          <w:lang w:val="es-ES"/>
        </w:rPr>
        <w:t xml:space="preserve"> permite gestionar y distribuir contenido sin la necesidad de tener un </w:t>
      </w:r>
      <w:r w:rsidR="006318D3">
        <w:rPr>
          <w:szCs w:val="24"/>
          <w:lang w:val="es-ES"/>
        </w:rPr>
        <w:t>navegador, ocupando</w:t>
      </w:r>
      <w:r w:rsidR="00986D24">
        <w:rPr>
          <w:szCs w:val="24"/>
          <w:lang w:val="es-ES"/>
        </w:rPr>
        <w:t xml:space="preserve"> un software desarrollado para leer el contenido R</w:t>
      </w:r>
      <w:r w:rsidR="00F977D8">
        <w:rPr>
          <w:szCs w:val="24"/>
          <w:lang w:val="es-ES"/>
        </w:rPr>
        <w:t>SS</w:t>
      </w:r>
      <w:r w:rsidR="00986D24">
        <w:rPr>
          <w:szCs w:val="24"/>
          <w:lang w:val="es-ES"/>
        </w:rPr>
        <w:t>.</w:t>
      </w:r>
    </w:p>
    <w:p w:rsidR="000333BC" w:rsidRPr="00DA4F25" w:rsidRDefault="000333BC" w:rsidP="000333BC">
      <w:pPr>
        <w:rPr>
          <w:lang w:val="es-ES"/>
        </w:rPr>
      </w:pPr>
      <w:r>
        <w:rPr>
          <w:szCs w:val="24"/>
          <w:lang w:val="es-ES"/>
        </w:rPr>
        <w:t xml:space="preserve">El </w:t>
      </w:r>
      <w:r w:rsidR="004A6218">
        <w:rPr>
          <w:szCs w:val="24"/>
          <w:lang w:val="es-ES"/>
        </w:rPr>
        <w:t xml:space="preserve">RSS </w:t>
      </w:r>
      <w:r>
        <w:rPr>
          <w:szCs w:val="24"/>
          <w:lang w:val="es-ES"/>
        </w:rPr>
        <w:t xml:space="preserve">facilita la gestión y publicación de información y noticias de la web de forma estandarizada entre las </w:t>
      </w:r>
      <w:r w:rsidR="008B28A9">
        <w:rPr>
          <w:szCs w:val="24"/>
          <w:lang w:val="es-ES"/>
        </w:rPr>
        <w:t>páginas</w:t>
      </w:r>
      <w:r>
        <w:rPr>
          <w:szCs w:val="24"/>
          <w:lang w:val="es-ES"/>
        </w:rPr>
        <w:t xml:space="preserve"> y los usuarios lectores de las </w:t>
      </w:r>
      <w:r w:rsidR="006318D3">
        <w:rPr>
          <w:szCs w:val="24"/>
          <w:lang w:val="es-ES"/>
        </w:rPr>
        <w:t>paginas, Información</w:t>
      </w:r>
      <w:r>
        <w:rPr>
          <w:szCs w:val="24"/>
          <w:lang w:val="es-ES"/>
        </w:rPr>
        <w:t xml:space="preserve"> que se distribuye a través de las fuentes </w:t>
      </w:r>
      <w:r w:rsidR="00835E67">
        <w:rPr>
          <w:szCs w:val="24"/>
          <w:lang w:val="es-ES"/>
        </w:rPr>
        <w:t xml:space="preserve">RSS </w:t>
      </w:r>
      <w:r>
        <w:rPr>
          <w:szCs w:val="24"/>
          <w:lang w:val="es-ES"/>
        </w:rPr>
        <w:t>o Canales R</w:t>
      </w:r>
      <w:r w:rsidR="00835E67">
        <w:rPr>
          <w:szCs w:val="24"/>
          <w:lang w:val="es-ES"/>
        </w:rPr>
        <w:t>SS</w:t>
      </w:r>
      <w:r>
        <w:rPr>
          <w:szCs w:val="24"/>
          <w:lang w:val="es-ES"/>
        </w:rPr>
        <w:t xml:space="preserve"> conservando toda la información en un solo lugar que se actualiza de forma permanente y automática. </w:t>
      </w:r>
    </w:p>
    <w:p w:rsidR="009A106D" w:rsidRDefault="00122C2B" w:rsidP="00460025">
      <w:pPr>
        <w:keepNext/>
        <w:jc w:val="center"/>
      </w:pPr>
      <w:r>
        <w:rPr>
          <w:rFonts w:ascii="Times New Roman" w:eastAsia="Times New Roman" w:hAnsi="Times New Roman" w:cs="Times New Roman"/>
          <w:noProof/>
          <w:szCs w:val="24"/>
          <w:lang w:eastAsia="es-CL"/>
        </w:rPr>
        <w:drawing>
          <wp:inline distT="0" distB="0" distL="0" distR="0">
            <wp:extent cx="2657475" cy="1476375"/>
            <wp:effectExtent l="19050" t="0" r="9525" b="0"/>
            <wp:docPr id="9" name="Imagen 3" descr="esquema_r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descr="esquema_rss.png"/>
                    <pic:cNvPicPr>
                      <a:picLocks noChangeAspect="1" noChangeArrowheads="1"/>
                    </pic:cNvPicPr>
                  </pic:nvPicPr>
                  <pic:blipFill>
                    <a:blip r:embed="rId18" cstate="print"/>
                    <a:srcRect/>
                    <a:stretch>
                      <a:fillRect/>
                    </a:stretch>
                  </pic:blipFill>
                  <pic:spPr bwMode="auto">
                    <a:xfrm>
                      <a:off x="0" y="0"/>
                      <a:ext cx="2657475" cy="1476375"/>
                    </a:xfrm>
                    <a:prstGeom prst="rect">
                      <a:avLst/>
                    </a:prstGeom>
                    <a:noFill/>
                    <a:ln w="9525">
                      <a:noFill/>
                      <a:miter lim="800000"/>
                      <a:headEnd/>
                      <a:tailEnd/>
                    </a:ln>
                  </pic:spPr>
                </pic:pic>
              </a:graphicData>
            </a:graphic>
          </wp:inline>
        </w:drawing>
      </w:r>
    </w:p>
    <w:p w:rsidR="009A106D" w:rsidRDefault="002843D3" w:rsidP="00460025">
      <w:pPr>
        <w:pStyle w:val="Epgrafe"/>
        <w:jc w:val="center"/>
        <w:rPr>
          <w:rFonts w:ascii="Times New Roman" w:hAnsi="Times New Roman"/>
          <w:szCs w:val="24"/>
          <w:lang w:val="es-ES"/>
        </w:rPr>
      </w:pPr>
      <w:bookmarkStart w:id="28" w:name="_Toc280984178"/>
      <w:r>
        <w:t xml:space="preserve">Ilustración </w:t>
      </w:r>
      <w:r w:rsidR="00DA74FC">
        <w:fldChar w:fldCharType="begin"/>
      </w:r>
      <w:r>
        <w:instrText xml:space="preserve"> SEQ Ilustración \* ARABIC </w:instrText>
      </w:r>
      <w:r w:rsidR="00DA74FC">
        <w:fldChar w:fldCharType="separate"/>
      </w:r>
      <w:r w:rsidR="00AD4989">
        <w:rPr>
          <w:noProof/>
        </w:rPr>
        <w:t>4</w:t>
      </w:r>
      <w:r w:rsidR="00DA74FC">
        <w:fldChar w:fldCharType="end"/>
      </w:r>
      <w:r>
        <w:t xml:space="preserve"> - </w:t>
      </w:r>
      <w:r w:rsidRPr="008D05B2">
        <w:t>Esquema del funcionamiento de RSS</w:t>
      </w:r>
      <w:bookmarkEnd w:id="28"/>
    </w:p>
    <w:p w:rsidR="000262D2" w:rsidRDefault="00DA74FC" w:rsidP="000A7B9F">
      <w:pPr>
        <w:pStyle w:val="Epgrafe"/>
        <w:jc w:val="center"/>
        <w:rPr>
          <w:rStyle w:val="nfasis"/>
        </w:rPr>
      </w:pPr>
      <w:hyperlink r:id="rId19" w:history="1">
        <w:r w:rsidR="000262D2">
          <w:rPr>
            <w:rStyle w:val="Hipervnculo"/>
          </w:rPr>
          <w:t>http://www.monografias.com/trabajos29/protocolo-acceso/protocolo-acceso.shtml</w:t>
        </w:r>
      </w:hyperlink>
    </w:p>
    <w:p w:rsidR="00AC2D2B" w:rsidRPr="001B5244" w:rsidRDefault="002843D3" w:rsidP="00AC2D2B">
      <w:pPr>
        <w:pStyle w:val="Subttulo"/>
        <w:outlineLvl w:val="2"/>
      </w:pPr>
      <w:r>
        <w:br w:type="page"/>
      </w:r>
      <w:bookmarkStart w:id="29" w:name="_Toc280985306"/>
      <w:r w:rsidR="00AC2D2B">
        <w:t>2.2.</w:t>
      </w:r>
      <w:r w:rsidR="00E25300">
        <w:t>4</w:t>
      </w:r>
      <w:r w:rsidR="00AC2D2B">
        <w:t>. XML Orientado a MVC</w:t>
      </w:r>
      <w:bookmarkEnd w:id="29"/>
    </w:p>
    <w:p w:rsidR="00AC2D2B" w:rsidRDefault="00AC2D2B" w:rsidP="00AC2D2B">
      <w:pPr>
        <w:rPr>
          <w:szCs w:val="24"/>
          <w:lang w:val="es-ES"/>
        </w:rPr>
      </w:pPr>
      <w:r>
        <w:rPr>
          <w:szCs w:val="24"/>
          <w:lang w:val="es-ES"/>
        </w:rPr>
        <w:t xml:space="preserve">El protocolo XML orientado a MVC (Modelo Vista Controlador) o XML a 3 capas, es la integración de diferentes aplicaciones en </w:t>
      </w:r>
      <w:r w:rsidR="000B6CE0">
        <w:rPr>
          <w:szCs w:val="24"/>
          <w:lang w:val="es-ES"/>
        </w:rPr>
        <w:t>tiempo real</w:t>
      </w:r>
      <w:r>
        <w:rPr>
          <w:szCs w:val="24"/>
          <w:lang w:val="es-ES"/>
        </w:rPr>
        <w:t xml:space="preserve"> compartiendo </w:t>
      </w:r>
      <w:r w:rsidR="00A05E38">
        <w:rPr>
          <w:szCs w:val="24"/>
          <w:lang w:val="es-ES"/>
        </w:rPr>
        <w:t>bases de datos</w:t>
      </w:r>
      <w:r>
        <w:rPr>
          <w:szCs w:val="24"/>
          <w:lang w:val="es-ES"/>
        </w:rPr>
        <w:t xml:space="preserve"> diferentes, siendo cada capa la que se preocupa de gestionar cada recurso en su nivel correspondiente.</w:t>
      </w:r>
    </w:p>
    <w:p w:rsidR="00AC2D2B" w:rsidRDefault="00EE36CB" w:rsidP="00AC2D2B">
      <w:pPr>
        <w:rPr>
          <w:szCs w:val="24"/>
          <w:lang w:val="es-ES"/>
        </w:rPr>
      </w:pPr>
      <w:r>
        <w:rPr>
          <w:szCs w:val="24"/>
          <w:lang w:val="es-ES"/>
        </w:rPr>
        <w:t>La</w:t>
      </w:r>
      <w:r w:rsidR="00AC2D2B">
        <w:rPr>
          <w:szCs w:val="24"/>
          <w:lang w:val="es-ES"/>
        </w:rPr>
        <w:t xml:space="preserve"> capa de presentación </w:t>
      </w:r>
      <w:r>
        <w:rPr>
          <w:szCs w:val="24"/>
          <w:lang w:val="es-ES"/>
        </w:rPr>
        <w:t xml:space="preserve">es usada </w:t>
      </w:r>
      <w:r w:rsidR="00AC2D2B">
        <w:rPr>
          <w:szCs w:val="24"/>
          <w:lang w:val="es-ES"/>
        </w:rPr>
        <w:t>para gestionar las interfaces graficas de las aplicaciones.</w:t>
      </w:r>
    </w:p>
    <w:p w:rsidR="00EE36CB" w:rsidRDefault="00AC2D2B" w:rsidP="00AC2D2B">
      <w:pPr>
        <w:rPr>
          <w:szCs w:val="24"/>
          <w:lang w:val="es-ES"/>
        </w:rPr>
      </w:pPr>
      <w:r>
        <w:rPr>
          <w:szCs w:val="24"/>
          <w:lang w:val="es-ES"/>
        </w:rPr>
        <w:t xml:space="preserve">La capa de datos </w:t>
      </w:r>
      <w:r w:rsidR="00EE36CB">
        <w:rPr>
          <w:szCs w:val="24"/>
          <w:lang w:val="es-ES"/>
        </w:rPr>
        <w:t>es</w:t>
      </w:r>
      <w:r>
        <w:rPr>
          <w:szCs w:val="24"/>
          <w:lang w:val="es-ES"/>
        </w:rPr>
        <w:t xml:space="preserve"> la encargada de obtener los datos de la aplicación desde la capa anterior o capa de presentación</w:t>
      </w:r>
      <w:r w:rsidR="00EE36CB">
        <w:rPr>
          <w:szCs w:val="24"/>
          <w:lang w:val="es-ES"/>
        </w:rPr>
        <w:t>.</w:t>
      </w:r>
    </w:p>
    <w:p w:rsidR="00AC2D2B" w:rsidRDefault="00EE36CB" w:rsidP="00AC2D2B">
      <w:pPr>
        <w:rPr>
          <w:szCs w:val="24"/>
          <w:lang w:val="es-ES"/>
        </w:rPr>
      </w:pPr>
      <w:r>
        <w:rPr>
          <w:szCs w:val="24"/>
          <w:lang w:val="es-ES"/>
        </w:rPr>
        <w:t>L</w:t>
      </w:r>
      <w:r w:rsidR="00AC2D2B">
        <w:rPr>
          <w:szCs w:val="24"/>
          <w:lang w:val="es-ES"/>
        </w:rPr>
        <w:t>a capa xml</w:t>
      </w:r>
      <w:r>
        <w:rPr>
          <w:szCs w:val="24"/>
          <w:lang w:val="es-ES"/>
        </w:rPr>
        <w:t xml:space="preserve"> (controlador)</w:t>
      </w:r>
      <w:r w:rsidR="00AC2D2B">
        <w:rPr>
          <w:szCs w:val="24"/>
          <w:lang w:val="es-ES"/>
        </w:rPr>
        <w:t xml:space="preserve"> nos permitirá obtener y manejar la distribución de los datos de las distintas aplicaciones desde una interfaz.</w:t>
      </w:r>
    </w:p>
    <w:p w:rsidR="00AC2D2B" w:rsidRDefault="00EE36CB" w:rsidP="00AC2D2B">
      <w:r>
        <w:rPr>
          <w:szCs w:val="24"/>
          <w:lang w:val="es-ES"/>
        </w:rPr>
        <w:t>De esta forma se obtienen los siguientes beneficios</w:t>
      </w:r>
      <w:r w:rsidR="00AC2D2B">
        <w:rPr>
          <w:szCs w:val="24"/>
          <w:lang w:val="es-ES"/>
        </w:rPr>
        <w:t>:</w:t>
      </w:r>
    </w:p>
    <w:p w:rsidR="00AC2D2B" w:rsidRDefault="00AC2D2B" w:rsidP="00AC2D2B">
      <w:pPr>
        <w:numPr>
          <w:ilvl w:val="0"/>
          <w:numId w:val="21"/>
        </w:numPr>
      </w:pPr>
      <w:r>
        <w:t>Acceso a la información en tiempo real.</w:t>
      </w:r>
    </w:p>
    <w:p w:rsidR="00AC2D2B" w:rsidRDefault="00AC2D2B" w:rsidP="00AC2D2B">
      <w:pPr>
        <w:numPr>
          <w:ilvl w:val="0"/>
          <w:numId w:val="21"/>
        </w:numPr>
      </w:pPr>
      <w:r>
        <w:t>Indexación y organización de la información desde una misma interfa</w:t>
      </w:r>
      <w:r w:rsidR="00253CEA">
        <w:t>z</w:t>
      </w:r>
    </w:p>
    <w:p w:rsidR="00AC2D2B" w:rsidRPr="00BF4687" w:rsidRDefault="00AC2D2B" w:rsidP="00AC2D2B">
      <w:pPr>
        <w:numPr>
          <w:ilvl w:val="0"/>
          <w:numId w:val="21"/>
        </w:numPr>
        <w:shd w:val="clear" w:color="auto" w:fill="FFFCF9"/>
        <w:suppressAutoHyphens w:val="0"/>
        <w:spacing w:before="90" w:after="90" w:line="270" w:lineRule="atLeast"/>
        <w:rPr>
          <w:rFonts w:ascii="Verdana" w:eastAsia="Times New Roman" w:hAnsi="Verdana" w:cs="Times New Roman"/>
          <w:sz w:val="19"/>
          <w:szCs w:val="19"/>
        </w:rPr>
      </w:pPr>
      <w:r>
        <w:t xml:space="preserve">Obtención y distribución de datos desde varias aplicaciones desde un mismo. </w:t>
      </w:r>
    </w:p>
    <w:p w:rsidR="00AC2D2B" w:rsidRPr="00BF4687" w:rsidRDefault="00AC2D2B" w:rsidP="00AC2D2B">
      <w:pPr>
        <w:numPr>
          <w:ilvl w:val="0"/>
          <w:numId w:val="21"/>
        </w:numPr>
        <w:shd w:val="clear" w:color="auto" w:fill="FFFCF9"/>
        <w:suppressAutoHyphens w:val="0"/>
        <w:spacing w:before="90" w:after="90" w:line="270" w:lineRule="atLeast"/>
        <w:rPr>
          <w:rFonts w:ascii="Verdana" w:eastAsia="Times New Roman" w:hAnsi="Verdana" w:cs="Times New Roman"/>
          <w:sz w:val="19"/>
          <w:szCs w:val="19"/>
        </w:rPr>
      </w:pPr>
      <w:r>
        <w:t>Portabilidad de la interfaces de presentación a otras plataformas.</w:t>
      </w:r>
    </w:p>
    <w:p w:rsidR="00AC2D2B" w:rsidRDefault="00AC2D2B" w:rsidP="00AC2D2B">
      <w:pPr>
        <w:numPr>
          <w:ilvl w:val="0"/>
          <w:numId w:val="21"/>
        </w:numPr>
        <w:shd w:val="clear" w:color="auto" w:fill="FFFCF9"/>
        <w:suppressAutoHyphens w:val="0"/>
        <w:spacing w:before="90" w:after="90" w:line="270" w:lineRule="atLeast"/>
        <w:rPr>
          <w:szCs w:val="24"/>
          <w:lang w:val="es-ES"/>
        </w:rPr>
      </w:pPr>
      <w:r>
        <w:t>Desarrollos abiertos y escalables, que permitirán ampliar funcionalidades e integrarlas.</w:t>
      </w:r>
    </w:p>
    <w:p w:rsidR="00AC2D2B" w:rsidRDefault="00AC2D2B" w:rsidP="00AC2D2B">
      <w:pPr>
        <w:rPr>
          <w:szCs w:val="24"/>
          <w:lang w:val="es-ES"/>
        </w:rPr>
      </w:pPr>
      <w:r>
        <w:rPr>
          <w:szCs w:val="24"/>
          <w:lang w:val="es-ES"/>
        </w:rPr>
        <w:t>En la siguiente figura se puede resumir el esquema de una solución XML bajo un modelo de 3 capas.</w:t>
      </w:r>
    </w:p>
    <w:p w:rsidR="009A106D" w:rsidRDefault="009A106D" w:rsidP="00460025">
      <w:pPr>
        <w:pStyle w:val="Subttulo"/>
        <w:keepNext/>
        <w:jc w:val="center"/>
      </w:pPr>
      <w:r w:rsidRPr="00460025">
        <w:rPr>
          <w:noProof/>
          <w:lang w:eastAsia="es-CL"/>
        </w:rPr>
        <w:drawing>
          <wp:inline distT="0" distB="0" distL="0" distR="0">
            <wp:extent cx="3562350" cy="752475"/>
            <wp:effectExtent l="19050" t="0" r="0" b="0"/>
            <wp:docPr id="10" name="Imagen 2" descr="http://www.titansol.com/imagenes/integracion_aplicacione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http://www.titansol.com/imagenes/integracion_aplicaciones.gif"/>
                    <pic:cNvPicPr>
                      <a:picLocks noChangeAspect="1" noChangeArrowheads="1"/>
                    </pic:cNvPicPr>
                  </pic:nvPicPr>
                  <pic:blipFill>
                    <a:blip r:embed="rId20" cstate="print"/>
                    <a:srcRect b="65350"/>
                    <a:stretch>
                      <a:fillRect/>
                    </a:stretch>
                  </pic:blipFill>
                  <pic:spPr bwMode="auto">
                    <a:xfrm>
                      <a:off x="0" y="0"/>
                      <a:ext cx="3562350" cy="752475"/>
                    </a:xfrm>
                    <a:prstGeom prst="rect">
                      <a:avLst/>
                    </a:prstGeom>
                    <a:noFill/>
                    <a:ln w="9525">
                      <a:noFill/>
                      <a:miter lim="800000"/>
                      <a:headEnd/>
                      <a:tailEnd/>
                    </a:ln>
                  </pic:spPr>
                </pic:pic>
              </a:graphicData>
            </a:graphic>
          </wp:inline>
        </w:drawing>
      </w:r>
    </w:p>
    <w:p w:rsidR="009A106D" w:rsidRDefault="002843D3" w:rsidP="00460025">
      <w:pPr>
        <w:pStyle w:val="Epgrafe"/>
        <w:jc w:val="center"/>
      </w:pPr>
      <w:bookmarkStart w:id="30" w:name="_Toc276683968"/>
      <w:bookmarkStart w:id="31" w:name="_Toc280984179"/>
      <w:r>
        <w:t xml:space="preserve">Ilustración </w:t>
      </w:r>
      <w:r w:rsidR="00DA74FC">
        <w:fldChar w:fldCharType="begin"/>
      </w:r>
      <w:r>
        <w:instrText xml:space="preserve"> SEQ Ilustración \* ARABIC </w:instrText>
      </w:r>
      <w:r w:rsidR="00DA74FC">
        <w:fldChar w:fldCharType="separate"/>
      </w:r>
      <w:r w:rsidR="00AD4989">
        <w:rPr>
          <w:noProof/>
        </w:rPr>
        <w:t>5</w:t>
      </w:r>
      <w:r w:rsidR="00DA74FC">
        <w:fldChar w:fldCharType="end"/>
      </w:r>
      <w:r>
        <w:t xml:space="preserve"> - </w:t>
      </w:r>
      <w:r w:rsidRPr="00E46373">
        <w:t>Esquema de XML Orientado a MVC</w:t>
      </w:r>
      <w:bookmarkEnd w:id="30"/>
      <w:bookmarkEnd w:id="31"/>
    </w:p>
    <w:p w:rsidR="00AC2D2B" w:rsidRDefault="00DA74FC" w:rsidP="00AC2D2B">
      <w:pPr>
        <w:pStyle w:val="Epgrafe"/>
        <w:jc w:val="center"/>
        <w:rPr>
          <w:noProof/>
          <w:lang w:val="es-ES"/>
        </w:rPr>
      </w:pPr>
      <w:hyperlink r:id="rId21" w:history="1">
        <w:r w:rsidR="00AC2D2B">
          <w:rPr>
            <w:rStyle w:val="Hipervnculo"/>
            <w:noProof/>
            <w:lang w:val="es-ES"/>
          </w:rPr>
          <w:t>http://www.titansol.com/?sec=bloque4&amp;lang=es</w:t>
        </w:r>
      </w:hyperlink>
    </w:p>
    <w:p w:rsidR="00460025" w:rsidRPr="00460025" w:rsidRDefault="00460025" w:rsidP="00460025">
      <w:pPr>
        <w:rPr>
          <w:lang w:val="es-ES" w:eastAsia="en-US"/>
        </w:rPr>
      </w:pPr>
    </w:p>
    <w:p w:rsidR="009A106D" w:rsidRDefault="00D23AE3" w:rsidP="00460025">
      <w:pPr>
        <w:pStyle w:val="Subttulo"/>
        <w:outlineLvl w:val="2"/>
      </w:pPr>
      <w:bookmarkStart w:id="32" w:name="_Toc280985307"/>
      <w:r>
        <w:t>2.3</w:t>
      </w:r>
      <w:r w:rsidR="007C0EE8">
        <w:t>.</w:t>
      </w:r>
      <w:r w:rsidR="005E1AF4">
        <w:t>1.</w:t>
      </w:r>
      <w:r w:rsidR="007C0EE8">
        <w:t>Servi</w:t>
      </w:r>
      <w:r w:rsidR="006433BF">
        <w:t>do</w:t>
      </w:r>
      <w:r w:rsidR="007C0EE8">
        <w:t xml:space="preserve">r </w:t>
      </w:r>
      <w:r w:rsidR="006433BF">
        <w:t xml:space="preserve"> Web</w:t>
      </w:r>
      <w:bookmarkEnd w:id="20"/>
      <w:bookmarkEnd w:id="32"/>
    </w:p>
    <w:p w:rsidR="009A106D" w:rsidRDefault="00A261A2" w:rsidP="00460025">
      <w:r>
        <w:t xml:space="preserve">Dado que el ámbito </w:t>
      </w:r>
      <w:r w:rsidR="00B07751">
        <w:t xml:space="preserve">del </w:t>
      </w:r>
      <w:r>
        <w:t xml:space="preserve">proyecto es la web </w:t>
      </w:r>
      <w:r w:rsidR="006433BF">
        <w:t xml:space="preserve">y los contenidos que transporten los objetos están alojados en servidores web </w:t>
      </w:r>
      <w:r>
        <w:t xml:space="preserve">se </w:t>
      </w:r>
      <w:r w:rsidR="006433BF">
        <w:t>hará una pequeña defi</w:t>
      </w:r>
      <w:r w:rsidR="009A5813">
        <w:t>ni</w:t>
      </w:r>
      <w:r w:rsidR="006433BF">
        <w:t>ción de los que es un servidor web</w:t>
      </w:r>
    </w:p>
    <w:p w:rsidR="000F5240" w:rsidRDefault="007C0EE8" w:rsidP="007C0EE8">
      <w:pPr>
        <w:rPr>
          <w:szCs w:val="24"/>
          <w:lang w:val="es-ES"/>
        </w:rPr>
      </w:pPr>
      <w:r>
        <w:rPr>
          <w:szCs w:val="24"/>
          <w:lang w:val="es-ES"/>
        </w:rPr>
        <w:t>Un servidor web es una máquina, real o virtual, en la cual se encuentra instalado un software especial que implementa el protocolo http, con él, la máquina servidor atiende las peticiones de conexión de las máquinas clientes. Las máquinas clientes se comunican con el servidor entregándole la URL a un navegador Web u otro programa de conexión, la primera parte de la URL indica el nombre de dominio del servidor y el resto indica el archivo que se desea obtener dentro de la máquina servidor.</w:t>
      </w:r>
    </w:p>
    <w:p w:rsidR="007C0EE8" w:rsidRDefault="005E1AF4" w:rsidP="007C0EE8">
      <w:pPr>
        <w:pStyle w:val="Subttulo"/>
        <w:outlineLvl w:val="2"/>
        <w:rPr>
          <w:lang w:val="es-ES"/>
        </w:rPr>
      </w:pPr>
      <w:bookmarkStart w:id="33" w:name="_Toc266039165"/>
      <w:r>
        <w:rPr>
          <w:lang w:val="es-ES"/>
        </w:rPr>
        <w:br w:type="page"/>
      </w:r>
      <w:bookmarkStart w:id="34" w:name="_Toc280985308"/>
      <w:r w:rsidR="00D23AE3">
        <w:rPr>
          <w:lang w:val="es-ES"/>
        </w:rPr>
        <w:t>2</w:t>
      </w:r>
      <w:r w:rsidR="007C0EE8">
        <w:rPr>
          <w:lang w:val="es-ES"/>
        </w:rPr>
        <w:t>.</w:t>
      </w:r>
      <w:r w:rsidR="00D23AE3">
        <w:rPr>
          <w:lang w:val="es-ES"/>
        </w:rPr>
        <w:t>3</w:t>
      </w:r>
      <w:r w:rsidR="007C0EE8">
        <w:rPr>
          <w:lang w:val="es-ES"/>
        </w:rPr>
        <w:t>.2. Stream</w:t>
      </w:r>
      <w:bookmarkEnd w:id="33"/>
      <w:bookmarkEnd w:id="34"/>
    </w:p>
    <w:p w:rsidR="009A106D" w:rsidRDefault="009A5813" w:rsidP="00460025">
      <w:pPr>
        <w:rPr>
          <w:lang w:val="es-ES"/>
        </w:rPr>
      </w:pPr>
      <w:r>
        <w:rPr>
          <w:lang w:val="es-ES"/>
        </w:rPr>
        <w:t xml:space="preserve">Para que los contenidos almacenados en </w:t>
      </w:r>
      <w:r w:rsidR="005E1AF4">
        <w:rPr>
          <w:lang w:val="es-ES"/>
        </w:rPr>
        <w:t>un servidor web sean visibles por usuarios del servicio debe existir un</w:t>
      </w:r>
      <w:r w:rsidR="00293591">
        <w:rPr>
          <w:lang w:val="es-ES"/>
        </w:rPr>
        <w:t>a</w:t>
      </w:r>
      <w:r w:rsidR="005E1AF4">
        <w:rPr>
          <w:lang w:val="es-ES"/>
        </w:rPr>
        <w:t xml:space="preserve"> descarga total o parcial de contenido.</w:t>
      </w:r>
    </w:p>
    <w:p w:rsidR="009A106D" w:rsidRDefault="005E1AF4" w:rsidP="00460025">
      <w:pPr>
        <w:rPr>
          <w:lang w:val="es-ES"/>
        </w:rPr>
      </w:pPr>
      <w:r>
        <w:rPr>
          <w:lang w:val="es-ES"/>
        </w:rPr>
        <w:t xml:space="preserve">A este flujo de descarga de contenidos audiovisuales en tiempo real se le llama </w:t>
      </w:r>
      <w:r w:rsidR="00427C5E" w:rsidRPr="00460025">
        <w:rPr>
          <w:b/>
          <w:lang w:val="es-ES"/>
        </w:rPr>
        <w:t>stream</w:t>
      </w:r>
      <w:r>
        <w:rPr>
          <w:lang w:val="es-ES"/>
        </w:rPr>
        <w:t>.</w:t>
      </w:r>
    </w:p>
    <w:p w:rsidR="007C0EE8" w:rsidRDefault="005E1AF4" w:rsidP="001667D4">
      <w:pPr>
        <w:rPr>
          <w:szCs w:val="24"/>
        </w:rPr>
      </w:pPr>
      <w:r>
        <w:rPr>
          <w:szCs w:val="24"/>
        </w:rPr>
        <w:t>Stream e</w:t>
      </w:r>
      <w:r w:rsidR="007C0EE8">
        <w:rPr>
          <w:szCs w:val="24"/>
        </w:rPr>
        <w:t>s una tecnología que permite la visualización de archivos multimedia mientras éstos se encuentran en plena transferencia.</w:t>
      </w:r>
    </w:p>
    <w:p w:rsidR="00B619D4" w:rsidRDefault="007C0EE8" w:rsidP="001667D4">
      <w:pPr>
        <w:rPr>
          <w:szCs w:val="24"/>
        </w:rPr>
      </w:pPr>
      <w:r>
        <w:rPr>
          <w:szCs w:val="24"/>
        </w:rPr>
        <w:t>Existen dos modos de realizar Streaming de video: HTTP Delivery y Streaming.</w:t>
      </w:r>
    </w:p>
    <w:p w:rsidR="007C0EE8" w:rsidRDefault="007C0EE8" w:rsidP="00B619D4"/>
    <w:p w:rsidR="007C0EE8" w:rsidRPr="007E48E2" w:rsidRDefault="00D23AE3" w:rsidP="007C0EE8">
      <w:pPr>
        <w:pStyle w:val="Subttulo"/>
        <w:outlineLvl w:val="2"/>
        <w:rPr>
          <w:lang w:val="es-ES"/>
        </w:rPr>
      </w:pPr>
      <w:bookmarkStart w:id="35" w:name="_Toc266039166"/>
      <w:bookmarkStart w:id="36" w:name="_Toc280985309"/>
      <w:r>
        <w:rPr>
          <w:lang w:val="es-ES"/>
        </w:rPr>
        <w:t>2</w:t>
      </w:r>
      <w:r w:rsidR="007C0EE8">
        <w:rPr>
          <w:lang w:val="es-ES"/>
        </w:rPr>
        <w:t>.</w:t>
      </w:r>
      <w:r>
        <w:rPr>
          <w:lang w:val="es-ES"/>
        </w:rPr>
        <w:t>3</w:t>
      </w:r>
      <w:r w:rsidR="007C0EE8">
        <w:rPr>
          <w:lang w:val="es-ES"/>
        </w:rPr>
        <w:t>.</w:t>
      </w:r>
      <w:r w:rsidR="005E1AF4">
        <w:rPr>
          <w:lang w:val="es-ES"/>
        </w:rPr>
        <w:t xml:space="preserve">2.1. </w:t>
      </w:r>
      <w:r w:rsidR="007C0EE8">
        <w:rPr>
          <w:lang w:val="es-ES"/>
        </w:rPr>
        <w:t>HTTP Delivery</w:t>
      </w:r>
      <w:bookmarkEnd w:id="35"/>
      <w:bookmarkEnd w:id="36"/>
    </w:p>
    <w:p w:rsidR="009A106D" w:rsidRDefault="007C0EE8" w:rsidP="00980A83">
      <w:pPr>
        <w:rPr>
          <w:szCs w:val="24"/>
        </w:rPr>
      </w:pPr>
      <w:r>
        <w:rPr>
          <w:szCs w:val="24"/>
          <w:lang w:val="es-ES"/>
        </w:rPr>
        <w:t xml:space="preserve">Es cuando se descarga un archivo multimedia almacenándolo en el dispositivo, </w:t>
      </w:r>
      <w:r w:rsidRPr="00460025">
        <w:t xml:space="preserve">generalmente de manera temporal, para luego ser abierto y leído. Este método posee la ventaja de poder acceder a las diferentes partes del archivo en forma más expedita pero a su vez posee la gran desventaja de que es necesario descargar todo el archivo para poder acceder a cualquier parte de este. </w:t>
      </w:r>
      <w:r w:rsidRPr="00980A83">
        <w:t xml:space="preserve">La forma más sencilla de difundir videos de esta manera es realizando un </w:t>
      </w:r>
      <w:r w:rsidR="002439B8" w:rsidRPr="00980A83">
        <w:t xml:space="preserve">vínculo </w:t>
      </w:r>
      <w:r w:rsidRPr="00980A83">
        <w:t>al archivo.</w:t>
      </w:r>
    </w:p>
    <w:p w:rsidR="00980A83" w:rsidRDefault="00980A83">
      <w:pPr>
        <w:suppressAutoHyphens w:val="0"/>
        <w:spacing w:before="0" w:after="0" w:line="240" w:lineRule="auto"/>
        <w:jc w:val="left"/>
        <w:rPr>
          <w:szCs w:val="24"/>
        </w:rPr>
      </w:pPr>
      <w:r>
        <w:rPr>
          <w:szCs w:val="24"/>
        </w:rPr>
        <w:br w:type="page"/>
      </w:r>
    </w:p>
    <w:p w:rsidR="007C0EE8" w:rsidRDefault="007C0EE8" w:rsidP="007C0EE8">
      <w:pPr>
        <w:rPr>
          <w:szCs w:val="24"/>
        </w:rPr>
      </w:pPr>
      <w:r>
        <w:rPr>
          <w:szCs w:val="24"/>
        </w:rPr>
        <w:t>Esta forma de entrega de archivos también es conocida como HTTP Streaming porque utiliza el protocolo HTTP para su difusión. Dicho protocolo es el encargado de enviar la información desde sitios Web, es por esta razón que es tan simple de implementar ya que prácticamente cualquier navegador será capaz de descargar el archivo.</w:t>
      </w:r>
    </w:p>
    <w:p w:rsidR="007C0EE8" w:rsidRDefault="007C0EE8" w:rsidP="007C0EE8">
      <w:pPr>
        <w:rPr>
          <w:szCs w:val="24"/>
        </w:rPr>
      </w:pPr>
      <w:r>
        <w:rPr>
          <w:szCs w:val="24"/>
        </w:rPr>
        <w:t>Técnicamente este método no es Streaming de video pero es considerado como uno de los métodos.</w:t>
      </w:r>
    </w:p>
    <w:p w:rsidR="00B619D4" w:rsidRDefault="00B619D4" w:rsidP="007C0EE8">
      <w:pPr>
        <w:pStyle w:val="Subttulo"/>
      </w:pPr>
    </w:p>
    <w:p w:rsidR="009A106D" w:rsidRDefault="00D23AE3" w:rsidP="00460025">
      <w:pPr>
        <w:pStyle w:val="Subttulo"/>
        <w:outlineLvl w:val="2"/>
      </w:pPr>
      <w:bookmarkStart w:id="37" w:name="_Toc280985310"/>
      <w:r>
        <w:t>2</w:t>
      </w:r>
      <w:r w:rsidR="007C0EE8" w:rsidRPr="002C1010">
        <w:t>.</w:t>
      </w:r>
      <w:r>
        <w:t>3</w:t>
      </w:r>
      <w:r w:rsidR="007C0EE8" w:rsidRPr="002C1010">
        <w:t>.</w:t>
      </w:r>
      <w:r w:rsidR="00246C1A">
        <w:t>2.2</w:t>
      </w:r>
      <w:r w:rsidR="001667D4">
        <w:t>.</w:t>
      </w:r>
      <w:r w:rsidR="007C0EE8" w:rsidRPr="002C1010">
        <w:t>Streaming</w:t>
      </w:r>
      <w:bookmarkEnd w:id="37"/>
    </w:p>
    <w:p w:rsidR="007C0EE8" w:rsidRDefault="00B61177" w:rsidP="007C0EE8">
      <w:pPr>
        <w:rPr>
          <w:szCs w:val="24"/>
        </w:rPr>
      </w:pPr>
      <w:r>
        <w:t>P</w:t>
      </w:r>
      <w:r w:rsidR="007C0EE8" w:rsidRPr="00AF1ECE">
        <w:t xml:space="preserve">ermite la descarga de un archivo el cual no posee ni principio ni final, donde el caso más claro es la transmisión en directo. El tema es que un Stream  debe ser transmitido de modo que cualquiera </w:t>
      </w:r>
      <w:r w:rsidR="00134FCB">
        <w:t xml:space="preserve">se </w:t>
      </w:r>
      <w:r w:rsidR="007C0EE8" w:rsidRPr="00AF1ECE">
        <w:t xml:space="preserve">pueda conectar con él en cualquier momento, y no solo al principio de la transmisión. El Streaming de video funciona de manera diferente al HTTP Delivery, el usuario final es capaz de ver el archivo desde que </w:t>
      </w:r>
      <w:r w:rsidR="007C0EE8">
        <w:t>é</w:t>
      </w:r>
      <w:r w:rsidR="007C0EE8" w:rsidRPr="00AF1ECE">
        <w:t>ste se comienza a descargar</w:t>
      </w:r>
      <w:r w:rsidR="007C0EE8">
        <w:t>. E</w:t>
      </w:r>
      <w:r w:rsidR="007C0EE8" w:rsidRPr="00AF1ECE">
        <w:t>l archivo es enviado en forma de tramas relativamente constantes para que el usuario final</w:t>
      </w:r>
      <w:r w:rsidR="007C0EE8">
        <w:rPr>
          <w:szCs w:val="24"/>
        </w:rPr>
        <w:t xml:space="preserve"> pueda verlas mientras descarga el archivo.</w:t>
      </w:r>
    </w:p>
    <w:p w:rsidR="007C0EE8" w:rsidRDefault="007C0EE8" w:rsidP="007C0EE8">
      <w:pPr>
        <w:rPr>
          <w:szCs w:val="24"/>
        </w:rPr>
      </w:pPr>
      <w:r>
        <w:rPr>
          <w:szCs w:val="24"/>
        </w:rPr>
        <w:t xml:space="preserve">Este método posee la desventaja de una velocidad de acceso a distintas partes del archivo de forma más lenta, la ventaja de este método es que es posible ver el archivo en forma inmediata. A su vez existe la posibilidad de transmitir eventos en vivo gracias a que las tramas  son enviadas mientras se generan. </w:t>
      </w:r>
    </w:p>
    <w:p w:rsidR="007C0EE8" w:rsidRDefault="007C0EE8" w:rsidP="007C0EE8">
      <w:pPr>
        <w:rPr>
          <w:szCs w:val="24"/>
        </w:rPr>
      </w:pPr>
      <w:r>
        <w:rPr>
          <w:szCs w:val="24"/>
        </w:rPr>
        <w:t>Para realizar Streaming de video es necesario un servidor especializado en Streaming.</w:t>
      </w:r>
    </w:p>
    <w:p w:rsidR="007C0EE8" w:rsidRDefault="007C0EE8" w:rsidP="007C0EE8">
      <w:pPr>
        <w:rPr>
          <w:szCs w:val="24"/>
        </w:rPr>
      </w:pPr>
    </w:p>
    <w:p w:rsidR="009A106D" w:rsidRDefault="001667D4" w:rsidP="00460025">
      <w:pPr>
        <w:pStyle w:val="Subttulo"/>
        <w:outlineLvl w:val="2"/>
        <w:rPr>
          <w:lang w:val="es-ES"/>
        </w:rPr>
      </w:pPr>
      <w:bookmarkStart w:id="38" w:name="_Toc280985311"/>
      <w:r>
        <w:rPr>
          <w:lang w:val="es-ES"/>
        </w:rPr>
        <w:t xml:space="preserve">2.3.2.3. </w:t>
      </w:r>
      <w:r w:rsidR="007C0EE8" w:rsidRPr="007E48E2">
        <w:rPr>
          <w:lang w:val="es-ES"/>
        </w:rPr>
        <w:t>Media Streaming</w:t>
      </w:r>
      <w:bookmarkEnd w:id="38"/>
    </w:p>
    <w:p w:rsidR="00391C96" w:rsidRDefault="007C0EE8" w:rsidP="00B7287C">
      <w:r>
        <w:t xml:space="preserve">Bajo este término se engloban una serie de productos y técnicas cuyo objetivo es la difusión de contenidos multimedia tales como audio y video. Este sistema de distribución se caracteriza por la visualización de los contenidos en el cliente sin la necesidad de esperar la descarga completa de un fichero. </w:t>
      </w:r>
      <w:r>
        <w:rPr>
          <w:rStyle w:val="Refdenotaalpie"/>
          <w:szCs w:val="24"/>
        </w:rPr>
        <w:footnoteReference w:id="5"/>
      </w:r>
    </w:p>
    <w:p w:rsidR="007C0EE8" w:rsidRDefault="007C0EE8" w:rsidP="00B7287C">
      <w:r>
        <w:br w:type="page"/>
        <w:t>Con la recepción de una pequeña parte el cliente es capaz de entregar su contenido al usuario, mientras continua recibiendo la corriente de datos (Streaming) que irá mostrando posteriormente. La parte almacenada act</w:t>
      </w:r>
      <w:r w:rsidR="00F8658A">
        <w:t>ú</w:t>
      </w:r>
      <w:r>
        <w:t>a como “colchón” entre el ancho de banda irregular, que caracteriza a las redes TCP/IP y la continuidad que requieren las transmisiones de audio y video.</w:t>
      </w:r>
    </w:p>
    <w:p w:rsidR="009A106D" w:rsidRDefault="007C0EE8" w:rsidP="00460025">
      <w:r w:rsidRPr="00B7287C">
        <w:t>Los productos de media Streaming contemplan la distribución de contenidos tanto en la Internet. Los contenidos pueden estar almacenados previamente en un servidor (video ondemand, media Streaming), o crearse en el mismo momento de su difusión (live media Streaming). En ambos casos el audio y video se distribuyen</w:t>
      </w:r>
      <w:r>
        <w:t xml:space="preserve"> con un formato de codificación. </w:t>
      </w:r>
      <w:r>
        <w:rPr>
          <w:rStyle w:val="Refdenotaalpie"/>
          <w:lang w:val="es-ES"/>
        </w:rPr>
        <w:footnoteReference w:id="6"/>
      </w:r>
    </w:p>
    <w:p w:rsidR="009A106D" w:rsidRDefault="007C0EE8">
      <w:r>
        <w:br w:type="page"/>
      </w:r>
    </w:p>
    <w:p w:rsidR="00BA71DB" w:rsidRPr="007E48E2" w:rsidRDefault="00BA71DB" w:rsidP="00BA71DB">
      <w:pPr>
        <w:pStyle w:val="Subttulo"/>
      </w:pPr>
      <w:bookmarkStart w:id="41" w:name="_Toc266039167"/>
      <w:r w:rsidRPr="007E48E2">
        <w:t>2.</w:t>
      </w:r>
      <w:r>
        <w:t xml:space="preserve">3.2.4. </w:t>
      </w:r>
      <w:r w:rsidRPr="007E48E2">
        <w:t>Modelo de un servicio de streaming</w:t>
      </w:r>
    </w:p>
    <w:p w:rsidR="009A106D" w:rsidRDefault="00BA71DB" w:rsidP="00460025">
      <w:r>
        <w:rPr>
          <w:szCs w:val="24"/>
        </w:rPr>
        <w:t xml:space="preserve">El esquema convencional para la instalación de un servicio de video streaming tiene dos actividades fundamentales y bien diferenciadas, la elaboración de contenidos en un formato digital, utilizando procedimientos de compresión y la distribución de los contenidos por la red </w:t>
      </w:r>
      <w:r w:rsidRPr="001255CE">
        <w:t>de los clientes o usuarios finales.</w:t>
      </w:r>
    </w:p>
    <w:p w:rsidR="009A106D" w:rsidRDefault="009A106D" w:rsidP="00460025"/>
    <w:p w:rsidR="009A106D" w:rsidRDefault="009A106D" w:rsidP="00460025">
      <w:pPr>
        <w:pStyle w:val="Subttulo"/>
        <w:keepNext/>
      </w:pPr>
      <w:r w:rsidRPr="00460025">
        <w:rPr>
          <w:noProof/>
          <w:lang w:eastAsia="es-CL"/>
        </w:rPr>
        <w:drawing>
          <wp:inline distT="0" distB="0" distL="0" distR="0">
            <wp:extent cx="5629275" cy="2495550"/>
            <wp:effectExtent l="19050" t="0" r="9525" b="0"/>
            <wp:docPr id="1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22" cstate="print"/>
                    <a:srcRect l="-340" t="14378"/>
                    <a:stretch>
                      <a:fillRect/>
                    </a:stretch>
                  </pic:blipFill>
                  <pic:spPr bwMode="auto">
                    <a:xfrm>
                      <a:off x="0" y="0"/>
                      <a:ext cx="5629275" cy="2495550"/>
                    </a:xfrm>
                    <a:prstGeom prst="rect">
                      <a:avLst/>
                    </a:prstGeom>
                    <a:solidFill>
                      <a:srgbClr val="FFFFFF"/>
                    </a:solidFill>
                    <a:ln w="9525">
                      <a:noFill/>
                      <a:miter lim="800000"/>
                      <a:headEnd/>
                      <a:tailEnd/>
                    </a:ln>
                  </pic:spPr>
                </pic:pic>
              </a:graphicData>
            </a:graphic>
          </wp:inline>
        </w:drawing>
      </w:r>
    </w:p>
    <w:p w:rsidR="009A106D" w:rsidRDefault="00606B33" w:rsidP="00460025">
      <w:pPr>
        <w:pStyle w:val="Epgrafe"/>
        <w:jc w:val="center"/>
      </w:pPr>
      <w:bookmarkStart w:id="42" w:name="_Toc280984180"/>
      <w:r>
        <w:t xml:space="preserve">Ilustración </w:t>
      </w:r>
      <w:r w:rsidR="00DA74FC">
        <w:fldChar w:fldCharType="begin"/>
      </w:r>
      <w:r>
        <w:instrText xml:space="preserve"> SEQ Ilustración \* ARABIC </w:instrText>
      </w:r>
      <w:r w:rsidR="00DA74FC">
        <w:fldChar w:fldCharType="separate"/>
      </w:r>
      <w:r w:rsidR="00AD4989">
        <w:rPr>
          <w:noProof/>
        </w:rPr>
        <w:t>6</w:t>
      </w:r>
      <w:r w:rsidR="00DA74FC">
        <w:fldChar w:fldCharType="end"/>
      </w:r>
      <w:r>
        <w:t xml:space="preserve"> - </w:t>
      </w:r>
      <w:r w:rsidRPr="00620C24">
        <w:t>Modelo típico de un servicio streaming</w:t>
      </w:r>
      <w:bookmarkEnd w:id="42"/>
    </w:p>
    <w:p w:rsidR="00BA71DB" w:rsidRPr="008551A5" w:rsidRDefault="00DA74FC" w:rsidP="00BA71DB">
      <w:pPr>
        <w:pStyle w:val="Epgrafe"/>
        <w:jc w:val="center"/>
        <w:rPr>
          <w:noProof/>
          <w:sz w:val="24"/>
        </w:rPr>
      </w:pPr>
      <w:hyperlink r:id="rId23" w:history="1">
        <w:r w:rsidR="00BA71DB" w:rsidRPr="0094433B">
          <w:rPr>
            <w:rStyle w:val="Hipervnculo"/>
            <w:noProof/>
            <w:lang w:val="es-ES"/>
          </w:rPr>
          <w:t>http://www.rediris.es/difusion/publicaciones/boletin/58-59/ponencia10.html</w:t>
        </w:r>
      </w:hyperlink>
    </w:p>
    <w:p w:rsidR="009A106D" w:rsidRDefault="00BA71DB" w:rsidP="00460025">
      <w:pPr>
        <w:pStyle w:val="Subttulo"/>
        <w:outlineLvl w:val="1"/>
      </w:pPr>
      <w:r>
        <w:br w:type="page"/>
      </w:r>
      <w:bookmarkStart w:id="43" w:name="_Toc280985312"/>
      <w:r w:rsidR="00D23AE3">
        <w:t>2</w:t>
      </w:r>
      <w:r w:rsidR="007C0EE8">
        <w:t>.</w:t>
      </w:r>
      <w:r w:rsidR="001B6042">
        <w:t>4</w:t>
      </w:r>
      <w:r w:rsidR="001667D4">
        <w:t>.</w:t>
      </w:r>
      <w:r w:rsidR="007C0EE8">
        <w:t>C</w:t>
      </w:r>
      <w:r w:rsidR="002813B8">
        <w:t>o</w:t>
      </w:r>
      <w:r w:rsidR="007C0EE8">
        <w:t>decs de Video</w:t>
      </w:r>
      <w:bookmarkEnd w:id="41"/>
      <w:bookmarkEnd w:id="43"/>
    </w:p>
    <w:p w:rsidR="009A106D" w:rsidRDefault="00AE7A22" w:rsidP="00460025">
      <w:r>
        <w:t>Los contenidos multimedia son interpretados por c</w:t>
      </w:r>
      <w:r w:rsidR="002813B8">
        <w:t>o</w:t>
      </w:r>
      <w:r>
        <w:t>decs los cuales permiten cap</w:t>
      </w:r>
      <w:r w:rsidR="00AE4BD5">
        <w:t>turar y reproducir el contenido</w:t>
      </w:r>
      <w:r>
        <w:t xml:space="preserve"> con distintas tasas de compresión seg</w:t>
      </w:r>
      <w:r w:rsidR="00F8658A">
        <w:t>ú</w:t>
      </w:r>
      <w:r>
        <w:t>n el algoritmo</w:t>
      </w:r>
      <w:r w:rsidR="008F4A27">
        <w:t xml:space="preserve"> que </w:t>
      </w:r>
      <w:r w:rsidR="008626F7">
        <w:t>posean. La</w:t>
      </w:r>
      <w:r w:rsidR="00E24F1E">
        <w:t xml:space="preserve"> eficiencia de estos alg</w:t>
      </w:r>
      <w:r w:rsidR="00811CF5">
        <w:t>oritmos ha</w:t>
      </w:r>
      <w:r w:rsidR="00E24F1E">
        <w:t xml:space="preserve"> ido mejorando progresivamente lo que nos permite un</w:t>
      </w:r>
      <w:r w:rsidR="00AE4BD5">
        <w:t>a</w:t>
      </w:r>
      <w:r w:rsidR="00E24F1E">
        <w:t xml:space="preserve"> mejor calidad con menos peso</w:t>
      </w:r>
      <w:r w:rsidR="008F4A27">
        <w:t>, esto también implica la conveniencia de reconvertir contenido</w:t>
      </w:r>
      <w:r w:rsidR="00811CF5">
        <w:t>s con codecs antiguos a otros m</w:t>
      </w:r>
      <w:r w:rsidR="00AE4BE8">
        <w:t>á</w:t>
      </w:r>
      <w:r w:rsidR="008F4A27">
        <w:t>s avanzados</w:t>
      </w:r>
      <w:r w:rsidR="00811CF5">
        <w:t xml:space="preserve"> en la medida de lo posible</w:t>
      </w:r>
      <w:r w:rsidR="00AE4BE8">
        <w:t>.</w:t>
      </w:r>
    </w:p>
    <w:p w:rsidR="009A106D" w:rsidRDefault="009A106D" w:rsidP="00460025"/>
    <w:p w:rsidR="007C0EE8" w:rsidRDefault="007C0EE8" w:rsidP="007C0EE8">
      <w:pPr>
        <w:rPr>
          <w:szCs w:val="24"/>
        </w:rPr>
      </w:pPr>
      <w:r>
        <w:rPr>
          <w:szCs w:val="24"/>
        </w:rPr>
        <w:t xml:space="preserve">Un códec de video es un programa computacional que permite comprimir y descomprimir un archivo de video digital. La utilización de un códec de video genera una pérdida de información en el archivo por la utilización de algoritmos de comprensión que permite archivo de video de tamaño más reducido. En la compresión de datos de video, se ahorra espacio analizando cada cuadro (“frame”) y almacenando o muestreando solo la diferencia con el cuadro precedente. Este tipo de comprensión es conocido como  “comprensión temporal”. El otro método de compresión de video elimina los datos de los pixeles que no cambian y es conocido como “comprensión espacial”. Regularmente un </w:t>
      </w:r>
      <w:r w:rsidRPr="00460025">
        <w:rPr>
          <w:bCs/>
          <w:szCs w:val="24"/>
        </w:rPr>
        <w:t>códec</w:t>
      </w:r>
      <w:r>
        <w:rPr>
          <w:szCs w:val="24"/>
        </w:rPr>
        <w:t xml:space="preserve"> es asociado a un formato de archivo en particular, pero un formato de archivo puede trabajar con más de un tipo de códec. Al momento de la visualización del archivo de video son descomprimidas parte de éste.</w:t>
      </w:r>
    </w:p>
    <w:p w:rsidR="00F32EF6" w:rsidRDefault="00F32EF6">
      <w:pPr>
        <w:suppressAutoHyphens w:val="0"/>
        <w:spacing w:before="0" w:after="0" w:line="240" w:lineRule="auto"/>
        <w:jc w:val="left"/>
        <w:rPr>
          <w:rFonts w:eastAsia="Times New Roman" w:cs="Times New Roman"/>
          <w:b/>
          <w:sz w:val="28"/>
          <w:szCs w:val="24"/>
          <w:lang w:val="es-ES"/>
        </w:rPr>
      </w:pPr>
      <w:r>
        <w:rPr>
          <w:lang w:val="es-ES"/>
        </w:rPr>
        <w:br w:type="page"/>
      </w:r>
    </w:p>
    <w:p w:rsidR="00B87A91" w:rsidRDefault="00B87A91" w:rsidP="00B87A91">
      <w:pPr>
        <w:pStyle w:val="Subttulo"/>
        <w:outlineLvl w:val="2"/>
        <w:rPr>
          <w:lang w:val="es-ES"/>
        </w:rPr>
      </w:pPr>
      <w:bookmarkStart w:id="44" w:name="_Toc280985313"/>
      <w:r>
        <w:rPr>
          <w:lang w:val="es-ES"/>
        </w:rPr>
        <w:t>2.4.1.</w:t>
      </w:r>
      <w:r w:rsidRPr="007E48E2">
        <w:rPr>
          <w:lang w:val="es-ES"/>
        </w:rPr>
        <w:t xml:space="preserve"> H263 Sorenson</w:t>
      </w:r>
      <w:bookmarkEnd w:id="44"/>
    </w:p>
    <w:p w:rsidR="00B87A91" w:rsidRDefault="00B87A91" w:rsidP="00B87A91">
      <w:pPr>
        <w:rPr>
          <w:szCs w:val="24"/>
        </w:rPr>
      </w:pPr>
      <w:r>
        <w:rPr>
          <w:szCs w:val="24"/>
        </w:rPr>
        <w:t>También llamado Sorenson Video Códec, Sorenson video Quantizer(SVQ), es un códec de video digital desarrollado por la empresa Sorenson media. Este códec es utilizado en formatos de video como Apple’s QuickTime y Macromedia flash.</w:t>
      </w:r>
    </w:p>
    <w:p w:rsidR="00B87A91" w:rsidRDefault="00B87A91" w:rsidP="00B87A91">
      <w:pPr>
        <w:rPr>
          <w:szCs w:val="24"/>
        </w:rPr>
      </w:pPr>
      <w:r>
        <w:rPr>
          <w:szCs w:val="24"/>
        </w:rPr>
        <w:t>La primera vez que se utilizó este códec fue con el lanzamiento de QuickTime 3 en 1998, este método de comprensión se hizo popular luego que la incorporación en QuickTime 4 y la codificación del tráiler de la película “las guerras de las galaxias episodio 1:amenaza fantasma”  en 1999. La versión de QuickTime 5.0.2, que incorporaba la 3 versión del códec de sorenson, fue la única en incluir exclusivamente este códec ya que Apple decidió migrar a sistemas de codificación propietarios de la empresa. La nueva versión de Sorenson códec llamada SorensonSpark fue incluida en Macromedia flash MX convirtiéndose en el códec a utilizar por los productos Macromedia (Ahora Adobe) para la codificación de video en su formato FLV.</w:t>
      </w:r>
    </w:p>
    <w:p w:rsidR="00B87A91" w:rsidRDefault="00B87A91" w:rsidP="00460025">
      <w:pPr>
        <w:pStyle w:val="Subttulo"/>
        <w:outlineLvl w:val="2"/>
      </w:pPr>
    </w:p>
    <w:p w:rsidR="009A106D" w:rsidRDefault="00B14D0D" w:rsidP="00460025">
      <w:pPr>
        <w:pStyle w:val="Subttulo"/>
        <w:outlineLvl w:val="2"/>
      </w:pPr>
      <w:bookmarkStart w:id="45" w:name="_Toc280985314"/>
      <w:r>
        <w:t>2.4.</w:t>
      </w:r>
      <w:r w:rsidR="00B87A91">
        <w:t>2</w:t>
      </w:r>
      <w:r>
        <w:t>. H264 Mpeg-4 Parte 10</w:t>
      </w:r>
      <w:bookmarkEnd w:id="45"/>
    </w:p>
    <w:p w:rsidR="007C0EE8" w:rsidRDefault="007C0EE8" w:rsidP="007C0EE8">
      <w:pPr>
        <w:rPr>
          <w:szCs w:val="24"/>
          <w:lang w:val="es-ES"/>
        </w:rPr>
      </w:pPr>
      <w:r>
        <w:rPr>
          <w:szCs w:val="24"/>
          <w:lang w:val="es-ES"/>
        </w:rPr>
        <w:t>Algoritmo de codificación de video también llamado MPG-4 parte 10 AVC. Creado específicamente para uso de video conferencias o Internet. Fue adaptado para ser usado con video de alta calidad manteniendo las propiedades de transportabilidad por internet</w:t>
      </w:r>
      <w:r w:rsidR="00F35580">
        <w:rPr>
          <w:szCs w:val="24"/>
          <w:lang w:val="es-ES"/>
        </w:rPr>
        <w:t>.</w:t>
      </w:r>
    </w:p>
    <w:p w:rsidR="009A106D" w:rsidRDefault="007C0EE8" w:rsidP="00AD4989">
      <w:pPr>
        <w:pStyle w:val="Subttulo"/>
        <w:outlineLvl w:val="2"/>
      </w:pPr>
      <w:del w:id="46" w:author="manolo" w:date="2010-12-23T14:58:00Z">
        <w:r w:rsidDel="005C0E38">
          <w:br w:type="page"/>
        </w:r>
      </w:del>
      <w:r w:rsidR="00B44AE1">
        <w:t>2.4.3.</w:t>
      </w:r>
      <w:ins w:id="47" w:author="manolo" w:date="2010-12-23T14:53:00Z">
        <w:r w:rsidR="00993997">
          <w:t xml:space="preserve"> </w:t>
        </w:r>
      </w:ins>
      <w:del w:id="48" w:author="manolo" w:date="2010-12-23T14:49:00Z">
        <w:r w:rsidR="00B44AE1" w:rsidDel="007E057C">
          <w:delText xml:space="preserve"> </w:delText>
        </w:r>
      </w:del>
      <w:r w:rsidR="00B44AE1">
        <w:t>TrueMotion</w:t>
      </w:r>
    </w:p>
    <w:p w:rsidR="00C7247F" w:rsidRDefault="007C0EE8" w:rsidP="00C7247F">
      <w:r>
        <w:rPr>
          <w:szCs w:val="24"/>
        </w:rPr>
        <w:t xml:space="preserve">Códec de video desarrollado por la empresa On2 technologies  principalmente para juego de consolas y PC pero esta tecnología fue migrada por la empresa para la aplicación de Streaming de video de otras empresas como Adobe, Apple, Skype y AoL. </w:t>
      </w:r>
    </w:p>
    <w:p w:rsidR="009A106D" w:rsidRDefault="00C7247F" w:rsidP="00460025">
      <w:pPr>
        <w:pStyle w:val="Subttulo"/>
        <w:outlineLvl w:val="2"/>
      </w:pPr>
      <w:bookmarkStart w:id="49" w:name="_Toc280985315"/>
      <w:r>
        <w:t>2.4.4.</w:t>
      </w:r>
      <w:ins w:id="50" w:author="manolo" w:date="2010-12-23T14:54:00Z">
        <w:r w:rsidR="00993997">
          <w:t xml:space="preserve"> </w:t>
        </w:r>
      </w:ins>
      <w:del w:id="51" w:author="manolo" w:date="2010-12-23T14:49:00Z">
        <w:r w:rsidDel="007E057C">
          <w:delText xml:space="preserve"> </w:delText>
        </w:r>
      </w:del>
      <w:r>
        <w:t>OGG Theora</w:t>
      </w:r>
      <w:bookmarkEnd w:id="49"/>
    </w:p>
    <w:p w:rsidR="007C0EE8" w:rsidRDefault="007C0EE8" w:rsidP="00C7247F">
      <w:r>
        <w:t>Es un formato de comprensión de archivos multimedia, desarrollado por la fundación xiph.org, este formato que es libre de patentes comerciales. Está diseñado principalmente para soporte a la transmisión de videos on line y la comprensión de archivos multimedia.</w:t>
      </w:r>
    </w:p>
    <w:p w:rsidR="007C0EE8" w:rsidRDefault="007C0EE8" w:rsidP="007C0EE8">
      <w:pPr>
        <w:rPr>
          <w:szCs w:val="24"/>
        </w:rPr>
      </w:pPr>
      <w:r>
        <w:rPr>
          <w:szCs w:val="24"/>
        </w:rPr>
        <w:t xml:space="preserve">Ese formato encapsula el audio y el video comprimido, el mismo formato puede ser utilizado para contener tanto audio como video codificado. </w:t>
      </w:r>
    </w:p>
    <w:p w:rsidR="009A106D" w:rsidRDefault="003B2254" w:rsidP="00460025">
      <w:pPr>
        <w:pStyle w:val="Subttulo"/>
        <w:outlineLvl w:val="2"/>
        <w:rPr>
          <w:lang w:val="es-ES"/>
        </w:rPr>
      </w:pPr>
      <w:bookmarkStart w:id="52" w:name="_Toc280985316"/>
      <w:r>
        <w:rPr>
          <w:lang w:val="es-ES"/>
        </w:rPr>
        <w:t>2.</w:t>
      </w:r>
      <w:r w:rsidR="00E96DD8">
        <w:rPr>
          <w:lang w:val="es-ES"/>
        </w:rPr>
        <w:t>4</w:t>
      </w:r>
      <w:r w:rsidR="007C0EE8" w:rsidRPr="007E48E2">
        <w:rPr>
          <w:lang w:val="es-ES"/>
        </w:rPr>
        <w:t>.5</w:t>
      </w:r>
      <w:r w:rsidR="00C40963">
        <w:rPr>
          <w:lang w:val="es-ES"/>
        </w:rPr>
        <w:t>.</w:t>
      </w:r>
      <w:ins w:id="53" w:author="manolo" w:date="2010-12-23T14:54:00Z">
        <w:r w:rsidR="00993997">
          <w:rPr>
            <w:lang w:val="es-ES"/>
          </w:rPr>
          <w:t xml:space="preserve"> </w:t>
        </w:r>
      </w:ins>
      <w:del w:id="54" w:author="manolo" w:date="2010-12-23T14:49:00Z">
        <w:r w:rsidR="007C0EE8" w:rsidRPr="007E48E2" w:rsidDel="007E057C">
          <w:rPr>
            <w:lang w:val="es-ES"/>
          </w:rPr>
          <w:delText xml:space="preserve"> </w:delText>
        </w:r>
      </w:del>
      <w:r w:rsidR="007C0EE8" w:rsidRPr="007E48E2">
        <w:rPr>
          <w:lang w:val="es-ES"/>
        </w:rPr>
        <w:t>MPEG-4</w:t>
      </w:r>
      <w:bookmarkEnd w:id="52"/>
    </w:p>
    <w:p w:rsidR="007C0EE8" w:rsidRDefault="007C0EE8" w:rsidP="007C0EE8">
      <w:r>
        <w:t xml:space="preserve">Formato realizado en la década de los 90 como estándar para la industria pero lamentablemente no obtuvo los resultados esperados y las empresas que lo apoyaban dejaron de utilizarlo aunque existen algunas que aun dan soporte a este formato. La principal ventaja es la alta </w:t>
      </w:r>
      <w:r w:rsidR="008626F7">
        <w:t>calidad</w:t>
      </w:r>
      <w:r>
        <w:t xml:space="preserve"> de video y el reducido tamaño de sus archivos.</w:t>
      </w:r>
    </w:p>
    <w:p w:rsidR="007C0EE8" w:rsidRDefault="007C0EE8" w:rsidP="007C0EE8"/>
    <w:p w:rsidR="00C40963" w:rsidRPr="007E48E2" w:rsidRDefault="003B2254" w:rsidP="00C40963">
      <w:pPr>
        <w:pStyle w:val="Subttulo"/>
        <w:outlineLvl w:val="2"/>
        <w:rPr>
          <w:lang w:val="es-ES"/>
        </w:rPr>
      </w:pPr>
      <w:bookmarkStart w:id="55" w:name="_Toc280985317"/>
      <w:r>
        <w:rPr>
          <w:lang w:val="es-ES"/>
        </w:rPr>
        <w:t>2.</w:t>
      </w:r>
      <w:r w:rsidR="00E96DD8">
        <w:rPr>
          <w:lang w:val="es-ES"/>
        </w:rPr>
        <w:t>4</w:t>
      </w:r>
      <w:r w:rsidR="00C40963" w:rsidRPr="007E48E2">
        <w:rPr>
          <w:lang w:val="es-ES"/>
        </w:rPr>
        <w:t>.</w:t>
      </w:r>
      <w:r w:rsidR="00C40963">
        <w:rPr>
          <w:lang w:val="es-ES"/>
        </w:rPr>
        <w:t>6.</w:t>
      </w:r>
      <w:ins w:id="56" w:author="manolo" w:date="2010-12-23T14:54:00Z">
        <w:r w:rsidR="00993997">
          <w:rPr>
            <w:lang w:val="es-ES"/>
          </w:rPr>
          <w:t xml:space="preserve"> </w:t>
        </w:r>
      </w:ins>
      <w:del w:id="57" w:author="manolo" w:date="2010-12-23T14:49:00Z">
        <w:r w:rsidR="00C40963" w:rsidRPr="007E48E2" w:rsidDel="007E057C">
          <w:rPr>
            <w:lang w:val="es-ES"/>
          </w:rPr>
          <w:delText xml:space="preserve"> </w:delText>
        </w:r>
      </w:del>
      <w:r w:rsidR="00C40963" w:rsidRPr="007E48E2">
        <w:rPr>
          <w:lang w:val="es-ES"/>
        </w:rPr>
        <w:t>WMV</w:t>
      </w:r>
      <w:bookmarkEnd w:id="55"/>
    </w:p>
    <w:p w:rsidR="00C40963" w:rsidRDefault="00C40963" w:rsidP="00C40963">
      <w:pPr>
        <w:rPr>
          <w:szCs w:val="24"/>
        </w:rPr>
      </w:pPr>
      <w:r>
        <w:rPr>
          <w:szCs w:val="24"/>
        </w:rPr>
        <w:t xml:space="preserve">Formato de video generado por Microsoft, por lo que unas de sus ventajas es que es soportado por todos los dispositivos que posean algunas de las versiones de sistemas operativos de la compañía. Este formato se caracteriza por tener buena calidad de imagen y tamaño de los archivos relativamente pequeños. Las extensiones de este formato son Windows media video (.WMV) y </w:t>
      </w:r>
      <w:r w:rsidR="007B54DD">
        <w:rPr>
          <w:szCs w:val="24"/>
        </w:rPr>
        <w:t>A</w:t>
      </w:r>
      <w:r>
        <w:rPr>
          <w:szCs w:val="24"/>
        </w:rPr>
        <w:t>dvanced</w:t>
      </w:r>
      <w:r w:rsidR="00C061FC">
        <w:rPr>
          <w:szCs w:val="24"/>
        </w:rPr>
        <w:t xml:space="preserve"> </w:t>
      </w:r>
      <w:r>
        <w:rPr>
          <w:szCs w:val="24"/>
        </w:rPr>
        <w:t>Streaming</w:t>
      </w:r>
      <w:r w:rsidR="00C061FC">
        <w:rPr>
          <w:szCs w:val="24"/>
        </w:rPr>
        <w:t xml:space="preserve"> </w:t>
      </w:r>
      <w:r w:rsidR="007B54DD">
        <w:rPr>
          <w:szCs w:val="24"/>
        </w:rPr>
        <w:t>F</w:t>
      </w:r>
      <w:r>
        <w:rPr>
          <w:szCs w:val="24"/>
        </w:rPr>
        <w:t>ormat(.ASF).</w:t>
      </w:r>
    </w:p>
    <w:p w:rsidR="00460025" w:rsidRDefault="00460025" w:rsidP="00C40963">
      <w:pPr>
        <w:rPr>
          <w:szCs w:val="24"/>
        </w:rPr>
      </w:pPr>
    </w:p>
    <w:p w:rsidR="009A106D" w:rsidRDefault="003B2254" w:rsidP="00460025">
      <w:pPr>
        <w:pStyle w:val="Subttulo"/>
        <w:rPr>
          <w:lang w:val="es-ES"/>
        </w:rPr>
      </w:pPr>
      <w:bookmarkStart w:id="58" w:name="_Toc266039171"/>
      <w:r>
        <w:rPr>
          <w:lang w:val="es-ES"/>
        </w:rPr>
        <w:t>2.</w:t>
      </w:r>
      <w:r w:rsidR="00E96DD8">
        <w:rPr>
          <w:lang w:val="es-ES"/>
        </w:rPr>
        <w:t>4</w:t>
      </w:r>
      <w:r w:rsidR="007C0EE8" w:rsidRPr="007E48E2">
        <w:rPr>
          <w:lang w:val="es-ES"/>
        </w:rPr>
        <w:t>.</w:t>
      </w:r>
      <w:r w:rsidR="001C57E5">
        <w:rPr>
          <w:lang w:val="es-ES"/>
        </w:rPr>
        <w:t>7</w:t>
      </w:r>
      <w:r>
        <w:rPr>
          <w:lang w:val="es-ES"/>
        </w:rPr>
        <w:t>.</w:t>
      </w:r>
      <w:ins w:id="59" w:author="manolo" w:date="2010-12-23T14:54:00Z">
        <w:r w:rsidR="00993997">
          <w:rPr>
            <w:lang w:val="es-ES"/>
          </w:rPr>
          <w:t xml:space="preserve"> </w:t>
        </w:r>
      </w:ins>
      <w:r w:rsidR="007C0EE8" w:rsidRPr="007E48E2">
        <w:rPr>
          <w:lang w:val="es-ES"/>
        </w:rPr>
        <w:t>VP8</w:t>
      </w:r>
      <w:bookmarkEnd w:id="58"/>
    </w:p>
    <w:p w:rsidR="007C0EE8" w:rsidRDefault="007C0EE8" w:rsidP="007C0EE8">
      <w:pPr>
        <w:rPr>
          <w:szCs w:val="24"/>
        </w:rPr>
      </w:pPr>
      <w:r>
        <w:rPr>
          <w:szCs w:val="24"/>
        </w:rPr>
        <w:t xml:space="preserve">VP8 es el </w:t>
      </w:r>
      <w:r w:rsidR="00F8658A">
        <w:rPr>
          <w:szCs w:val="24"/>
        </w:rPr>
        <w:t>ú</w:t>
      </w:r>
      <w:r>
        <w:rPr>
          <w:szCs w:val="24"/>
        </w:rPr>
        <w:t>ltimo códec de video de On2 Technologies diseñado para reemplazar a su antecesor, VP7. Fue anunciado el 13 de septiembre de 2008.</w:t>
      </w:r>
    </w:p>
    <w:p w:rsidR="007A31C9" w:rsidRDefault="007A31C9" w:rsidP="007C0EE8">
      <w:pPr>
        <w:rPr>
          <w:szCs w:val="24"/>
        </w:rPr>
      </w:pPr>
    </w:p>
    <w:p w:rsidR="007A31C9" w:rsidRDefault="007C0EE8" w:rsidP="007C0EE8">
      <w:pPr>
        <w:rPr>
          <w:szCs w:val="24"/>
        </w:rPr>
      </w:pPr>
      <w:r>
        <w:rPr>
          <w:szCs w:val="24"/>
        </w:rPr>
        <w:t>El 19 de mayo de 2010, Google, la cual adquirió On2 Technologies en 2009, liberó el códec VP8 como código abierto (bajo una licencia permisiva similar a la licencia BSD), en el marco de la conferencia Google I/O en mayo del 2010. Esto causó que VP8 fuese el segundo producto de On2 cuyo código fuente esté disponible a la comunidad del software libre, siendo el primero el códec VP3, liberado bajo la licencia GNU Lesser General Public</w:t>
      </w:r>
      <w:r w:rsidR="00C061FC">
        <w:rPr>
          <w:szCs w:val="24"/>
        </w:rPr>
        <w:t xml:space="preserve"> </w:t>
      </w:r>
      <w:r>
        <w:rPr>
          <w:szCs w:val="24"/>
        </w:rPr>
        <w:t xml:space="preserve">License en 2002 a la Fundación Xiph.org, del cual posteriormente derivó el códec de video Theora. </w:t>
      </w:r>
    </w:p>
    <w:p w:rsidR="007C0EE8" w:rsidRDefault="007C0EE8" w:rsidP="007C0EE8">
      <w:pPr>
        <w:rPr>
          <w:szCs w:val="24"/>
        </w:rPr>
      </w:pPr>
      <w:r>
        <w:rPr>
          <w:szCs w:val="24"/>
        </w:rPr>
        <w:t>Junto con el lanzamiento del código fuente de VP8 también se presentó el denominado proyecto WebM, que incorpora contribuciones y apoyo oficial de empresas como «Mozilla, Opera, Google, además de otros 40 editores y fabricantes de software y hardware» en un esfuerzo combinado para utilizar VP8 como el formato multimedia estándar en el lenguaje web HTML5. Microsoft también anunció que su más reciente versión de navegador Internet Explorer 9 también será capaz de soportar el códec VP8 si está instalado en el equipo.</w:t>
      </w:r>
    </w:p>
    <w:p w:rsidR="005C0E38" w:rsidRDefault="005C0E38" w:rsidP="00AB3436">
      <w:pPr>
        <w:pStyle w:val="Subttulo"/>
        <w:rPr>
          <w:ins w:id="60" w:author="manolo" w:date="2010-12-23T14:58:00Z"/>
        </w:rPr>
      </w:pPr>
    </w:p>
    <w:p w:rsidR="00B56E7C" w:rsidRDefault="00AB3436" w:rsidP="00AD4989">
      <w:pPr>
        <w:pStyle w:val="Subttulo"/>
        <w:outlineLvl w:val="2"/>
        <w:rPr>
          <w:ins w:id="61" w:author="manolo" w:date="2010-12-23T14:40:00Z"/>
        </w:rPr>
      </w:pPr>
      <w:bookmarkStart w:id="62" w:name="_Toc280985318"/>
      <w:ins w:id="63" w:author="manolo" w:date="2010-12-23T14:40:00Z">
        <w:r w:rsidRPr="00AB3436">
          <w:t>2.4.8.</w:t>
        </w:r>
      </w:ins>
      <w:ins w:id="64" w:author="manolo" w:date="2010-12-23T14:54:00Z">
        <w:r w:rsidR="00993997">
          <w:t xml:space="preserve"> </w:t>
        </w:r>
      </w:ins>
      <w:ins w:id="65" w:author="manolo" w:date="2010-12-23T14:40:00Z">
        <w:r w:rsidRPr="00AB3436">
          <w:t>3GP</w:t>
        </w:r>
        <w:bookmarkEnd w:id="62"/>
      </w:ins>
    </w:p>
    <w:p w:rsidR="00AB3436" w:rsidRPr="008964CF" w:rsidRDefault="00AB3436" w:rsidP="00AB3436">
      <w:pPr>
        <w:rPr>
          <w:ins w:id="66" w:author="manolo" w:date="2010-12-23T14:40:00Z"/>
          <w:rFonts w:cs="Arial"/>
          <w:lang w:val="es-ES"/>
        </w:rPr>
      </w:pPr>
      <w:ins w:id="67" w:author="manolo" w:date="2010-12-23T14:40:00Z">
        <w:r w:rsidRPr="005C5E5C">
          <w:rPr>
            <w:rFonts w:cs="Arial"/>
          </w:rPr>
          <w:t xml:space="preserve">3GP es una versión de formato de MPG4  establecida para dispositivos móviles y móviles de tercera generación, la mayoría de los Smartphone ya pueden usar este formato. Hoy en día los teléfonos móviles cuentan con una buena aplicación reproductora   de 3GP; Algo importante y que es bueno tener en cuenta es que el formato 3GP no solo sirve para video sino que también puede contener audio de muy buena calidad, inclusive la posibilidad de crear una animación partiendo de una serie de imágenes. </w:t>
        </w:r>
        <w:r>
          <w:rPr>
            <w:rFonts w:cs="Arial"/>
          </w:rPr>
          <w:t xml:space="preserve">Fue </w:t>
        </w:r>
        <w:r w:rsidRPr="004728D5">
          <w:rPr>
            <w:rFonts w:cs="Arial"/>
            <w:lang w:val="es-ES"/>
          </w:rPr>
          <w:t>Creado por  3GPP (3rd Generation Partnership Project).</w:t>
        </w:r>
      </w:ins>
    </w:p>
    <w:p w:rsidR="00AB3436" w:rsidRDefault="00AB3436" w:rsidP="00AB3436">
      <w:pPr>
        <w:pStyle w:val="Subttulo"/>
        <w:rPr>
          <w:ins w:id="68" w:author="manolo" w:date="2010-12-23T14:41:00Z"/>
        </w:rPr>
      </w:pPr>
    </w:p>
    <w:p w:rsidR="00AB3436" w:rsidRDefault="00AB3436" w:rsidP="00AB3436">
      <w:pPr>
        <w:pStyle w:val="Subttulo"/>
        <w:rPr>
          <w:ins w:id="69" w:author="manolo" w:date="2010-12-23T14:41:00Z"/>
        </w:rPr>
      </w:pPr>
    </w:p>
    <w:p w:rsidR="00AB3436" w:rsidRDefault="00AB3436" w:rsidP="00AB3436">
      <w:pPr>
        <w:pStyle w:val="Subttulo"/>
        <w:rPr>
          <w:ins w:id="70" w:author="manolo" w:date="2010-12-23T14:41:00Z"/>
        </w:rPr>
      </w:pPr>
    </w:p>
    <w:p w:rsidR="00AB3436" w:rsidRDefault="00AB3436" w:rsidP="00AD4989">
      <w:pPr>
        <w:pStyle w:val="Subttulo"/>
        <w:outlineLvl w:val="2"/>
        <w:rPr>
          <w:ins w:id="71" w:author="manolo" w:date="2010-12-23T14:40:00Z"/>
        </w:rPr>
      </w:pPr>
      <w:bookmarkStart w:id="72" w:name="_Toc280985319"/>
      <w:ins w:id="73" w:author="manolo" w:date="2010-12-23T14:40:00Z">
        <w:r>
          <w:t>2.4.9.</w:t>
        </w:r>
      </w:ins>
      <w:ins w:id="74" w:author="manolo" w:date="2010-12-23T14:54:00Z">
        <w:r w:rsidR="00993997">
          <w:t xml:space="preserve"> </w:t>
        </w:r>
      </w:ins>
      <w:ins w:id="75" w:author="manolo" w:date="2010-12-23T14:40:00Z">
        <w:r>
          <w:t>WEBM</w:t>
        </w:r>
        <w:bookmarkEnd w:id="72"/>
      </w:ins>
    </w:p>
    <w:p w:rsidR="00AB3436" w:rsidRPr="005C5E5C" w:rsidRDefault="00AB3436" w:rsidP="00AB3436">
      <w:pPr>
        <w:rPr>
          <w:ins w:id="76" w:author="manolo" w:date="2010-12-23T14:40:00Z"/>
          <w:rFonts w:cs="Arial"/>
        </w:rPr>
      </w:pPr>
      <w:ins w:id="77" w:author="manolo" w:date="2010-12-23T14:40:00Z">
        <w:r w:rsidRPr="005C5E5C">
          <w:rPr>
            <w:rFonts w:cs="Arial"/>
            <w:lang w:val="es-ES"/>
          </w:rPr>
          <w:t>WEBM  proyecto que promueve Google es</w:t>
        </w:r>
        <w:r w:rsidRPr="005C5E5C">
          <w:rPr>
            <w:rFonts w:cs="Arial"/>
          </w:rPr>
          <w:t xml:space="preserve"> de código abierto sin derecho de autor este consta en la creación de  un estándar de video de alta definición para HTML 5.</w:t>
        </w:r>
      </w:ins>
    </w:p>
    <w:p w:rsidR="00AB3436" w:rsidRPr="005C5E5C" w:rsidRDefault="00AB3436" w:rsidP="00AB3436">
      <w:pPr>
        <w:rPr>
          <w:ins w:id="78" w:author="manolo" w:date="2010-12-23T14:40:00Z"/>
          <w:rFonts w:cs="Arial"/>
        </w:rPr>
      </w:pPr>
      <w:ins w:id="79" w:author="manolo" w:date="2010-12-23T14:40:00Z">
        <w:r w:rsidRPr="005C5E5C">
          <w:rPr>
            <w:rFonts w:cs="Arial"/>
          </w:rPr>
          <w:t>Google, Mozilla, Opera y otras 40 empresa de software y hardware se encuentran aportando para el desarrollo de este formato de video para Web, como es formato abierto invitan a hacerse parte de este desarrollo, incluso Microsoft anuncio que Internet Explorer 9 soportara este formato.</w:t>
        </w:r>
      </w:ins>
    </w:p>
    <w:p w:rsidR="00AB3436" w:rsidRPr="005C5E5C" w:rsidRDefault="00AB3436" w:rsidP="00AB3436">
      <w:pPr>
        <w:rPr>
          <w:ins w:id="80" w:author="manolo" w:date="2010-12-23T14:40:00Z"/>
          <w:rFonts w:cs="Arial"/>
        </w:rPr>
      </w:pPr>
      <w:ins w:id="81" w:author="manolo" w:date="2010-12-23T14:40:00Z">
        <w:r w:rsidRPr="005C5E5C">
          <w:rPr>
            <w:rFonts w:cs="Arial"/>
          </w:rPr>
          <w:t xml:space="preserve">WebM está compuesto por el códec VP8 desarrollado por la empresa ON2  </w:t>
        </w:r>
      </w:ins>
    </w:p>
    <w:p w:rsidR="00AB3436" w:rsidRPr="005C5E5C" w:rsidRDefault="00AB3436" w:rsidP="00AB3436">
      <w:pPr>
        <w:rPr>
          <w:ins w:id="82" w:author="manolo" w:date="2010-12-23T14:40:00Z"/>
          <w:rFonts w:cs="Arial"/>
        </w:rPr>
      </w:pPr>
      <w:ins w:id="83" w:author="manolo" w:date="2010-12-23T14:40:00Z">
        <w:r w:rsidRPr="005C5E5C">
          <w:rPr>
            <w:rFonts w:cs="Arial"/>
          </w:rPr>
          <w:t>Beneficios de este y principal es las mejoras a través de su código abierto y permita que todo dispositivo conectado a internet pueda reproducirlo esto incluye Notebooks, PDA, Teléfonos Móviles, Etc.</w:t>
        </w:r>
      </w:ins>
    </w:p>
    <w:p w:rsidR="00AB3436" w:rsidRDefault="00AB3436" w:rsidP="00AB3436">
      <w:pPr>
        <w:rPr>
          <w:ins w:id="84" w:author="manolo" w:date="2010-12-23T14:40:00Z"/>
          <w:rFonts w:cs="Arial"/>
        </w:rPr>
      </w:pPr>
      <w:ins w:id="85" w:author="manolo" w:date="2010-12-23T14:40:00Z">
        <w:r w:rsidRPr="005C5E5C">
          <w:rPr>
            <w:rFonts w:cs="Arial"/>
          </w:rPr>
          <w:t xml:space="preserve">Formato simple, Calidad de video en tiempo real.         </w:t>
        </w:r>
      </w:ins>
    </w:p>
    <w:p w:rsidR="00AB3436" w:rsidRDefault="00AB3436" w:rsidP="00460025">
      <w:pPr>
        <w:pStyle w:val="Subttulo"/>
        <w:outlineLvl w:val="1"/>
        <w:rPr>
          <w:ins w:id="86" w:author="manolo" w:date="2010-12-23T14:43:00Z"/>
        </w:rPr>
      </w:pPr>
    </w:p>
    <w:p w:rsidR="00AB3436" w:rsidRDefault="00AB3436" w:rsidP="00460025">
      <w:pPr>
        <w:pStyle w:val="Subttulo"/>
        <w:outlineLvl w:val="1"/>
        <w:rPr>
          <w:ins w:id="87" w:author="manolo" w:date="2010-12-23T14:43:00Z"/>
        </w:rPr>
      </w:pPr>
    </w:p>
    <w:p w:rsidR="00AB3436" w:rsidRDefault="00AB3436" w:rsidP="00460025">
      <w:pPr>
        <w:pStyle w:val="Subttulo"/>
        <w:outlineLvl w:val="1"/>
        <w:rPr>
          <w:ins w:id="88" w:author="manolo" w:date="2010-12-23T14:43:00Z"/>
        </w:rPr>
      </w:pPr>
    </w:p>
    <w:p w:rsidR="00AB3436" w:rsidRDefault="00AB3436" w:rsidP="00460025">
      <w:pPr>
        <w:pStyle w:val="Subttulo"/>
        <w:outlineLvl w:val="1"/>
        <w:rPr>
          <w:ins w:id="89" w:author="manolo" w:date="2010-12-23T14:43:00Z"/>
        </w:rPr>
      </w:pPr>
    </w:p>
    <w:p w:rsidR="00AB3436" w:rsidRDefault="00AB3436" w:rsidP="00460025">
      <w:pPr>
        <w:pStyle w:val="Subttulo"/>
        <w:outlineLvl w:val="1"/>
        <w:rPr>
          <w:ins w:id="90" w:author="manolo" w:date="2010-12-23T14:43:00Z"/>
        </w:rPr>
      </w:pPr>
    </w:p>
    <w:p w:rsidR="009A106D" w:rsidRDefault="009D42E8" w:rsidP="00460025">
      <w:pPr>
        <w:pStyle w:val="Subttulo"/>
        <w:outlineLvl w:val="1"/>
      </w:pPr>
      <w:bookmarkStart w:id="91" w:name="_Toc280985320"/>
      <w:r>
        <w:t xml:space="preserve">2.5. </w:t>
      </w:r>
      <w:r w:rsidR="00682677">
        <w:t>Tecnologías</w:t>
      </w:r>
      <w:r>
        <w:t xml:space="preserve"> Clientes</w:t>
      </w:r>
      <w:bookmarkEnd w:id="91"/>
    </w:p>
    <w:p w:rsidR="007C0EE8" w:rsidRDefault="007C0EE8" w:rsidP="007C0EE8">
      <w:pPr>
        <w:rPr>
          <w:szCs w:val="24"/>
        </w:rPr>
      </w:pPr>
      <w:r>
        <w:rPr>
          <w:szCs w:val="24"/>
        </w:rPr>
        <w:t xml:space="preserve">Existe una gran variedad de formatos de video con los cuales es posible realizar </w:t>
      </w:r>
      <w:r w:rsidR="008D0162">
        <w:rPr>
          <w:szCs w:val="24"/>
        </w:rPr>
        <w:t>streaming</w:t>
      </w:r>
      <w:r>
        <w:rPr>
          <w:szCs w:val="24"/>
        </w:rPr>
        <w:t xml:space="preserve">, a continuación serán nombrados los más </w:t>
      </w:r>
      <w:r w:rsidR="003A08DA">
        <w:rPr>
          <w:szCs w:val="24"/>
        </w:rPr>
        <w:t xml:space="preserve">usados </w:t>
      </w:r>
      <w:r>
        <w:rPr>
          <w:szCs w:val="24"/>
        </w:rPr>
        <w:t>como Quicktime, Real Player, Windows Media y el m</w:t>
      </w:r>
      <w:r w:rsidR="003510A8">
        <w:rPr>
          <w:szCs w:val="24"/>
        </w:rPr>
        <w:t>á</w:t>
      </w:r>
      <w:r>
        <w:rPr>
          <w:szCs w:val="24"/>
        </w:rPr>
        <w:t>s difundido</w:t>
      </w:r>
      <w:r w:rsidR="009A0F34">
        <w:rPr>
          <w:szCs w:val="24"/>
        </w:rPr>
        <w:t xml:space="preserve"> a la fecha</w:t>
      </w:r>
      <w:r>
        <w:rPr>
          <w:szCs w:val="24"/>
        </w:rPr>
        <w:t>: Flash</w:t>
      </w:r>
      <w:r w:rsidR="009A0F34">
        <w:rPr>
          <w:szCs w:val="24"/>
        </w:rPr>
        <w:t xml:space="preserve"> Player</w:t>
      </w:r>
      <w:r>
        <w:rPr>
          <w:szCs w:val="24"/>
        </w:rPr>
        <w:t xml:space="preserve">, </w:t>
      </w:r>
      <w:r w:rsidR="00056B56">
        <w:rPr>
          <w:szCs w:val="24"/>
        </w:rPr>
        <w:t>sin embargo</w:t>
      </w:r>
      <w:r w:rsidR="00C061FC">
        <w:rPr>
          <w:szCs w:val="24"/>
        </w:rPr>
        <w:t xml:space="preserve"> </w:t>
      </w:r>
      <w:r w:rsidR="003F7ED8">
        <w:rPr>
          <w:szCs w:val="24"/>
        </w:rPr>
        <w:t xml:space="preserve">Flash </w:t>
      </w:r>
      <w:r>
        <w:rPr>
          <w:szCs w:val="24"/>
        </w:rPr>
        <w:t xml:space="preserve">está fuertemente amenazado con el </w:t>
      </w:r>
      <w:r w:rsidR="00A66220">
        <w:rPr>
          <w:szCs w:val="24"/>
        </w:rPr>
        <w:t>objeto player de HTML 5 el cual ya viene integrado en los navegadores m</w:t>
      </w:r>
      <w:r w:rsidR="008D0162">
        <w:rPr>
          <w:szCs w:val="24"/>
        </w:rPr>
        <w:t>á</w:t>
      </w:r>
      <w:r w:rsidR="00A66220">
        <w:rPr>
          <w:szCs w:val="24"/>
        </w:rPr>
        <w:t>s avanzados</w:t>
      </w:r>
      <w:r w:rsidR="00056B56">
        <w:rPr>
          <w:szCs w:val="24"/>
        </w:rPr>
        <w:t xml:space="preserve"> y </w:t>
      </w:r>
      <w:r w:rsidR="00635A9D">
        <w:rPr>
          <w:szCs w:val="24"/>
        </w:rPr>
        <w:t xml:space="preserve">además de </w:t>
      </w:r>
      <w:r w:rsidR="00056B56">
        <w:rPr>
          <w:szCs w:val="24"/>
        </w:rPr>
        <w:t>su no inclusión en gadgets Apple a partir de</w:t>
      </w:r>
      <w:r w:rsidR="00C061FC">
        <w:rPr>
          <w:szCs w:val="24"/>
        </w:rPr>
        <w:t xml:space="preserve"> </w:t>
      </w:r>
      <w:r w:rsidR="00056B56">
        <w:rPr>
          <w:szCs w:val="24"/>
        </w:rPr>
        <w:t>l</w:t>
      </w:r>
      <w:r w:rsidR="00462AEC">
        <w:rPr>
          <w:szCs w:val="24"/>
        </w:rPr>
        <w:t xml:space="preserve">a </w:t>
      </w:r>
      <w:r w:rsidR="00D324DB">
        <w:rPr>
          <w:szCs w:val="24"/>
        </w:rPr>
        <w:t>creación del</w:t>
      </w:r>
      <w:r w:rsidR="00056B56">
        <w:rPr>
          <w:szCs w:val="24"/>
        </w:rPr>
        <w:t xml:space="preserve"> iPod</w:t>
      </w:r>
      <w:r w:rsidR="00A66220">
        <w:rPr>
          <w:szCs w:val="24"/>
        </w:rPr>
        <w:t>.</w:t>
      </w:r>
    </w:p>
    <w:p w:rsidR="00B23E60" w:rsidRDefault="00122C2B" w:rsidP="00B23E60">
      <w:pPr>
        <w:keepNext/>
        <w:jc w:val="center"/>
      </w:pPr>
      <w:r>
        <w:rPr>
          <w:noProof/>
          <w:lang w:eastAsia="es-CL"/>
        </w:rPr>
        <w:drawing>
          <wp:inline distT="0" distB="0" distL="0" distR="0">
            <wp:extent cx="1181100" cy="1143000"/>
            <wp:effectExtent l="19050" t="0" r="0" b="0"/>
            <wp:docPr id="1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24" cstate="print"/>
                    <a:srcRect/>
                    <a:stretch>
                      <a:fillRect/>
                    </a:stretch>
                  </pic:blipFill>
                  <pic:spPr bwMode="auto">
                    <a:xfrm>
                      <a:off x="0" y="0"/>
                      <a:ext cx="1181100" cy="1143000"/>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952500" cy="952500"/>
            <wp:effectExtent l="19050" t="0" r="0" b="0"/>
            <wp:docPr id="1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25" cstate="print"/>
                    <a:srcRect/>
                    <a:stretch>
                      <a:fillRect/>
                    </a:stretch>
                  </pic:blipFill>
                  <pic:spPr bwMode="auto">
                    <a:xfrm>
                      <a:off x="0" y="0"/>
                      <a:ext cx="952500" cy="952500"/>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1057275" cy="1057275"/>
            <wp:effectExtent l="19050" t="0" r="9525" b="0"/>
            <wp:docPr id="1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26" cstate="print"/>
                    <a:srcRect/>
                    <a:stretch>
                      <a:fillRect/>
                    </a:stretch>
                  </pic:blipFill>
                  <pic:spPr bwMode="auto">
                    <a:xfrm>
                      <a:off x="0" y="0"/>
                      <a:ext cx="1057275" cy="1057275"/>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1104900" cy="1104900"/>
            <wp:effectExtent l="19050" t="0" r="0" b="0"/>
            <wp:docPr id="17"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27" cstate="print"/>
                    <a:srcRect/>
                    <a:stretch>
                      <a:fillRect/>
                    </a:stretch>
                  </pic:blipFill>
                  <pic:spPr bwMode="auto">
                    <a:xfrm>
                      <a:off x="0" y="0"/>
                      <a:ext cx="1104900" cy="1104900"/>
                    </a:xfrm>
                    <a:prstGeom prst="rect">
                      <a:avLst/>
                    </a:prstGeom>
                    <a:solidFill>
                      <a:srgbClr val="FFFFFF"/>
                    </a:solidFill>
                    <a:ln w="9525">
                      <a:noFill/>
                      <a:miter lim="800000"/>
                      <a:headEnd/>
                      <a:tailEnd/>
                    </a:ln>
                  </pic:spPr>
                </pic:pic>
              </a:graphicData>
            </a:graphic>
          </wp:inline>
        </w:drawing>
      </w:r>
    </w:p>
    <w:p w:rsidR="009A106D" w:rsidRDefault="00B23E60" w:rsidP="00460025">
      <w:pPr>
        <w:pStyle w:val="Epgrafe"/>
        <w:jc w:val="center"/>
      </w:pPr>
      <w:bookmarkStart w:id="92" w:name="_Toc276683969"/>
      <w:bookmarkStart w:id="93" w:name="_Toc280984181"/>
      <w:r>
        <w:t xml:space="preserve">Ilustración </w:t>
      </w:r>
      <w:r w:rsidR="00DA74FC">
        <w:fldChar w:fldCharType="begin"/>
      </w:r>
      <w:r>
        <w:instrText xml:space="preserve"> SEQ Ilustración \* ARABIC </w:instrText>
      </w:r>
      <w:r w:rsidR="00DA74FC">
        <w:fldChar w:fldCharType="separate"/>
      </w:r>
      <w:r w:rsidR="00AD4989">
        <w:rPr>
          <w:noProof/>
        </w:rPr>
        <w:t>7</w:t>
      </w:r>
      <w:r w:rsidR="00DA74FC">
        <w:fldChar w:fldCharType="end"/>
      </w:r>
      <w:r>
        <w:t xml:space="preserve"> - Logotipos de reproductores comerciales</w:t>
      </w:r>
      <w:bookmarkEnd w:id="92"/>
      <w:bookmarkEnd w:id="93"/>
    </w:p>
    <w:p w:rsidR="009A0F34" w:rsidRPr="007E48E2" w:rsidRDefault="009A0F34" w:rsidP="009A0F34">
      <w:pPr>
        <w:pStyle w:val="Subttulo"/>
        <w:outlineLvl w:val="2"/>
        <w:rPr>
          <w:lang w:val="es-ES"/>
        </w:rPr>
      </w:pPr>
      <w:r>
        <w:rPr>
          <w:lang w:val="es-ES"/>
        </w:rPr>
        <w:br w:type="page"/>
      </w:r>
      <w:bookmarkStart w:id="94" w:name="_Toc280985321"/>
      <w:r w:rsidR="003B2254">
        <w:rPr>
          <w:lang w:val="es-ES"/>
        </w:rPr>
        <w:t>2.</w:t>
      </w:r>
      <w:r w:rsidR="00E96DD8">
        <w:rPr>
          <w:lang w:val="es-ES"/>
        </w:rPr>
        <w:t>5</w:t>
      </w:r>
      <w:r>
        <w:rPr>
          <w:lang w:val="es-ES"/>
        </w:rPr>
        <w:t>.1.</w:t>
      </w:r>
      <w:r w:rsidRPr="007E48E2">
        <w:rPr>
          <w:lang w:val="es-ES"/>
        </w:rPr>
        <w:t xml:space="preserve"> Real Media Player</w:t>
      </w:r>
      <w:bookmarkEnd w:id="94"/>
    </w:p>
    <w:p w:rsidR="009A0F34" w:rsidRDefault="009A0F34" w:rsidP="009A0F34">
      <w:pPr>
        <w:rPr>
          <w:szCs w:val="24"/>
        </w:rPr>
      </w:pPr>
      <w:r w:rsidRPr="00480336">
        <w:rPr>
          <w:szCs w:val="24"/>
        </w:rPr>
        <w:t xml:space="preserve">Real Media </w:t>
      </w:r>
      <w:r>
        <w:rPr>
          <w:szCs w:val="24"/>
        </w:rPr>
        <w:t xml:space="preserve">Player es uno de los primeros formatos en generar una solución de Streaming de video real, por esta razón es que su uso fue bastante difundido a mediados de la década de los 90, pero a pesar de su gran popularidad ha sido relevado por otros formatos de Streaming por el hecho de que su reproductor no estaba disponible en forma gratuita. La extensión de este formato es “.RM” (de real media). La </w:t>
      </w:r>
      <w:r w:rsidR="00F8658A">
        <w:rPr>
          <w:szCs w:val="24"/>
        </w:rPr>
        <w:t>ú</w:t>
      </w:r>
      <w:r>
        <w:rPr>
          <w:szCs w:val="24"/>
        </w:rPr>
        <w:t>ltima versión de su reproductor es Real Player version11.</w:t>
      </w:r>
    </w:p>
    <w:p w:rsidR="00B23E60" w:rsidRDefault="009A106D" w:rsidP="00B23E60">
      <w:pPr>
        <w:keepNext/>
        <w:jc w:val="center"/>
      </w:pPr>
      <w:r w:rsidRPr="00460025">
        <w:rPr>
          <w:noProof/>
          <w:lang w:eastAsia="es-CL"/>
        </w:rPr>
        <w:drawing>
          <wp:inline distT="0" distB="0" distL="0" distR="0">
            <wp:extent cx="3810000" cy="2914650"/>
            <wp:effectExtent l="19050" t="0" r="0" b="0"/>
            <wp:docPr id="1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a:blip r:embed="rId28" cstate="print"/>
                    <a:srcRect/>
                    <a:stretch>
                      <a:fillRect/>
                    </a:stretch>
                  </pic:blipFill>
                  <pic:spPr bwMode="auto">
                    <a:xfrm>
                      <a:off x="0" y="0"/>
                      <a:ext cx="3810000" cy="2914650"/>
                    </a:xfrm>
                    <a:prstGeom prst="rect">
                      <a:avLst/>
                    </a:prstGeom>
                    <a:solidFill>
                      <a:srgbClr val="FFFFFF"/>
                    </a:solidFill>
                    <a:ln w="9525">
                      <a:noFill/>
                      <a:miter lim="800000"/>
                      <a:headEnd/>
                      <a:tailEnd/>
                    </a:ln>
                  </pic:spPr>
                </pic:pic>
              </a:graphicData>
            </a:graphic>
          </wp:inline>
        </w:drawing>
      </w:r>
    </w:p>
    <w:p w:rsidR="009A106D" w:rsidRDefault="00B23E60" w:rsidP="00460025">
      <w:pPr>
        <w:pStyle w:val="Epgrafe"/>
        <w:jc w:val="center"/>
      </w:pPr>
      <w:bookmarkStart w:id="95" w:name="_Toc276683970"/>
      <w:bookmarkStart w:id="96" w:name="_Toc280984182"/>
      <w:r>
        <w:t xml:space="preserve">Ilustración </w:t>
      </w:r>
      <w:r w:rsidR="00DA74FC">
        <w:fldChar w:fldCharType="begin"/>
      </w:r>
      <w:r>
        <w:instrText xml:space="preserve"> SEQ Ilustración \* ARABIC </w:instrText>
      </w:r>
      <w:r w:rsidR="00DA74FC">
        <w:fldChar w:fldCharType="separate"/>
      </w:r>
      <w:r w:rsidR="00AD4989">
        <w:rPr>
          <w:noProof/>
        </w:rPr>
        <w:t>8</w:t>
      </w:r>
      <w:r w:rsidR="00DA74FC">
        <w:fldChar w:fldCharType="end"/>
      </w:r>
      <w:r>
        <w:t xml:space="preserve"> - Real Player 11</w:t>
      </w:r>
      <w:bookmarkEnd w:id="95"/>
      <w:bookmarkEnd w:id="96"/>
    </w:p>
    <w:p w:rsidR="00B23E60" w:rsidRDefault="00DA74FC" w:rsidP="00B23E60">
      <w:pPr>
        <w:pStyle w:val="Epgrafe"/>
        <w:jc w:val="center"/>
      </w:pPr>
      <w:hyperlink r:id="rId29" w:history="1">
        <w:r w:rsidR="00B23E60">
          <w:rPr>
            <w:rStyle w:val="Hipervnculo"/>
          </w:rPr>
          <w:t>http://www.real.com/</w:t>
        </w:r>
      </w:hyperlink>
    </w:p>
    <w:p w:rsidR="009A106D" w:rsidRPr="00460025" w:rsidRDefault="009A106D" w:rsidP="00460025">
      <w:pPr>
        <w:rPr>
          <w:lang w:eastAsia="en-US"/>
        </w:rPr>
      </w:pPr>
    </w:p>
    <w:p w:rsidR="007C0EE8" w:rsidRPr="007E48E2" w:rsidRDefault="003B2254" w:rsidP="007C0EE8">
      <w:pPr>
        <w:pStyle w:val="Subttulo"/>
        <w:outlineLvl w:val="2"/>
        <w:rPr>
          <w:lang w:val="es-ES"/>
        </w:rPr>
      </w:pPr>
      <w:bookmarkStart w:id="97" w:name="_Toc266039174"/>
      <w:bookmarkStart w:id="98" w:name="_Toc280985322"/>
      <w:r>
        <w:rPr>
          <w:lang w:val="es-ES"/>
        </w:rPr>
        <w:t>2.</w:t>
      </w:r>
      <w:r w:rsidR="00E96DD8">
        <w:rPr>
          <w:lang w:val="es-ES"/>
        </w:rPr>
        <w:t>5</w:t>
      </w:r>
      <w:r w:rsidR="007C0EE8" w:rsidRPr="007E48E2">
        <w:rPr>
          <w:lang w:val="es-ES"/>
        </w:rPr>
        <w:t>.</w:t>
      </w:r>
      <w:r w:rsidR="001679AA">
        <w:rPr>
          <w:lang w:val="es-ES"/>
        </w:rPr>
        <w:t>2</w:t>
      </w:r>
      <w:r w:rsidR="00C834F5">
        <w:rPr>
          <w:lang w:val="es-ES"/>
        </w:rPr>
        <w:t>.</w:t>
      </w:r>
      <w:r w:rsidR="007C0EE8" w:rsidRPr="007E48E2">
        <w:rPr>
          <w:lang w:val="es-ES"/>
        </w:rPr>
        <w:t xml:space="preserve"> Windows Media Player</w:t>
      </w:r>
      <w:bookmarkEnd w:id="97"/>
      <w:bookmarkEnd w:id="98"/>
    </w:p>
    <w:p w:rsidR="007C0EE8" w:rsidRDefault="007C0EE8" w:rsidP="007C0EE8">
      <w:pPr>
        <w:rPr>
          <w:szCs w:val="24"/>
        </w:rPr>
      </w:pPr>
      <w:r>
        <w:rPr>
          <w:szCs w:val="24"/>
        </w:rPr>
        <w:t xml:space="preserve">Microsoft se encuentra en un proyecto bastante ambicioso el cual consiste en agrupar y estabilizar todos los tipos de contenidos multimedia  dentro de un </w:t>
      </w:r>
      <w:r w:rsidR="00F8658A">
        <w:rPr>
          <w:szCs w:val="24"/>
        </w:rPr>
        <w:t>ú</w:t>
      </w:r>
      <w:r>
        <w:rPr>
          <w:szCs w:val="24"/>
        </w:rPr>
        <w:t xml:space="preserve">nico concepto de estación de entretenimiento. </w:t>
      </w:r>
      <w:r w:rsidR="006B63DA">
        <w:rPr>
          <w:szCs w:val="24"/>
        </w:rPr>
        <w:t>aunque</w:t>
      </w:r>
      <w:r>
        <w:rPr>
          <w:szCs w:val="24"/>
        </w:rPr>
        <w:t xml:space="preserve"> no se han podido ver avances reales dentro de esta tecnología, solo versiones de la aplicación que re</w:t>
      </w:r>
      <w:r w:rsidR="00F8658A">
        <w:rPr>
          <w:szCs w:val="24"/>
        </w:rPr>
        <w:t>ú</w:t>
      </w:r>
      <w:r>
        <w:rPr>
          <w:szCs w:val="24"/>
        </w:rPr>
        <w:t>nen los contenidos dentro de un manejador multimedia.</w:t>
      </w:r>
    </w:p>
    <w:p w:rsidR="00872F06" w:rsidRDefault="00122C2B" w:rsidP="00872F06">
      <w:pPr>
        <w:keepNext/>
        <w:jc w:val="center"/>
      </w:pPr>
      <w:r>
        <w:rPr>
          <w:noProof/>
          <w:szCs w:val="24"/>
          <w:lang w:eastAsia="es-CL"/>
        </w:rPr>
        <w:drawing>
          <wp:inline distT="0" distB="0" distL="0" distR="0">
            <wp:extent cx="3429000" cy="2743200"/>
            <wp:effectExtent l="19050" t="0" r="0" b="0"/>
            <wp:docPr id="1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30" cstate="print"/>
                    <a:srcRect/>
                    <a:stretch>
                      <a:fillRect/>
                    </a:stretch>
                  </pic:blipFill>
                  <pic:spPr bwMode="auto">
                    <a:xfrm>
                      <a:off x="0" y="0"/>
                      <a:ext cx="3429000" cy="2743200"/>
                    </a:xfrm>
                    <a:prstGeom prst="rect">
                      <a:avLst/>
                    </a:prstGeom>
                    <a:solidFill>
                      <a:srgbClr val="FFFFFF"/>
                    </a:solidFill>
                    <a:ln w="9525">
                      <a:noFill/>
                      <a:miter lim="800000"/>
                      <a:headEnd/>
                      <a:tailEnd/>
                    </a:ln>
                  </pic:spPr>
                </pic:pic>
              </a:graphicData>
            </a:graphic>
          </wp:inline>
        </w:drawing>
      </w:r>
    </w:p>
    <w:p w:rsidR="009A106D" w:rsidRDefault="00872F06" w:rsidP="00460025">
      <w:pPr>
        <w:pStyle w:val="Epgrafe"/>
        <w:jc w:val="center"/>
      </w:pPr>
      <w:bookmarkStart w:id="99" w:name="_Toc276683971"/>
      <w:bookmarkStart w:id="100" w:name="_Toc280984183"/>
      <w:r>
        <w:t xml:space="preserve">Ilustración </w:t>
      </w:r>
      <w:r w:rsidR="00DA74FC">
        <w:fldChar w:fldCharType="begin"/>
      </w:r>
      <w:r>
        <w:instrText xml:space="preserve"> SEQ Ilustración \* ARABIC </w:instrText>
      </w:r>
      <w:r w:rsidR="00DA74FC">
        <w:fldChar w:fldCharType="separate"/>
      </w:r>
      <w:r w:rsidR="00AD4989">
        <w:rPr>
          <w:noProof/>
        </w:rPr>
        <w:t>9</w:t>
      </w:r>
      <w:r w:rsidR="00DA74FC">
        <w:fldChar w:fldCharType="end"/>
      </w:r>
      <w:r>
        <w:t xml:space="preserve"> - </w:t>
      </w:r>
      <w:r w:rsidRPr="009849ED">
        <w:t>Presentación de Windows Media Center en Windows 7</w:t>
      </w:r>
      <w:bookmarkEnd w:id="99"/>
      <w:bookmarkEnd w:id="100"/>
    </w:p>
    <w:p w:rsidR="009A106D" w:rsidRPr="00460025" w:rsidRDefault="009A106D" w:rsidP="00460025">
      <w:pPr>
        <w:pStyle w:val="Ttulo7"/>
        <w:rPr>
          <w:lang w:val="es-ES"/>
        </w:rPr>
      </w:pPr>
    </w:p>
    <w:p w:rsidR="007C0EE8" w:rsidRDefault="007C0EE8" w:rsidP="007C0EE8">
      <w:pPr>
        <w:rPr>
          <w:b/>
          <w:szCs w:val="24"/>
        </w:rPr>
      </w:pPr>
    </w:p>
    <w:p w:rsidR="007C0EE8" w:rsidRDefault="007C0EE8" w:rsidP="007C0EE8">
      <w:pPr>
        <w:rPr>
          <w:b/>
          <w:sz w:val="27"/>
        </w:rPr>
      </w:pPr>
    </w:p>
    <w:p w:rsidR="007C0EE8" w:rsidRPr="007E48E2" w:rsidRDefault="003B2254" w:rsidP="007C0EE8">
      <w:pPr>
        <w:pStyle w:val="Subttulo"/>
        <w:outlineLvl w:val="2"/>
        <w:rPr>
          <w:lang w:val="es-ES"/>
        </w:rPr>
      </w:pPr>
      <w:bookmarkStart w:id="101" w:name="_Toc266039176"/>
      <w:bookmarkStart w:id="102" w:name="_Toc280985323"/>
      <w:r>
        <w:rPr>
          <w:lang w:val="es-ES"/>
        </w:rPr>
        <w:t>2.</w:t>
      </w:r>
      <w:r w:rsidR="00E96DD8">
        <w:rPr>
          <w:lang w:val="es-ES"/>
        </w:rPr>
        <w:t>5.</w:t>
      </w:r>
      <w:r w:rsidR="007C0EE8" w:rsidRPr="007E48E2">
        <w:rPr>
          <w:lang w:val="es-ES"/>
        </w:rPr>
        <w:t>3</w:t>
      </w:r>
      <w:r w:rsidR="00B47582">
        <w:rPr>
          <w:lang w:val="es-ES"/>
        </w:rPr>
        <w:t>.</w:t>
      </w:r>
      <w:r w:rsidR="007C0EE8" w:rsidRPr="007E48E2">
        <w:rPr>
          <w:lang w:val="es-ES"/>
        </w:rPr>
        <w:t>Quicktime Player</w:t>
      </w:r>
      <w:bookmarkEnd w:id="101"/>
      <w:bookmarkEnd w:id="102"/>
    </w:p>
    <w:p w:rsidR="007C0EE8" w:rsidRPr="00412554" w:rsidRDefault="007C0EE8" w:rsidP="007C0EE8">
      <w:pPr>
        <w:rPr>
          <w:szCs w:val="24"/>
          <w:u w:val="single"/>
        </w:rPr>
      </w:pPr>
      <w:r>
        <w:rPr>
          <w:szCs w:val="24"/>
        </w:rPr>
        <w:t xml:space="preserve">Es uno de los formatos más utilizados para la transmisión de Streaming de video, una de sus ventajas es la posibilidad de realizar videos interactivos, panoramas, realidad virtual, entre otras opciones multimedia. La gran desventaja es lo complejo de utilizar para la realización de videos por parte de usuarios con poca experiencia. La extensión de este formato es .mov, las versiones más recientes soportan el códec H.264. La </w:t>
      </w:r>
      <w:r w:rsidR="00F8658A">
        <w:rPr>
          <w:szCs w:val="24"/>
        </w:rPr>
        <w:t>ú</w:t>
      </w:r>
      <w:r>
        <w:rPr>
          <w:szCs w:val="24"/>
        </w:rPr>
        <w:t>ltima versión de su reproductor es quicktime 7</w:t>
      </w:r>
      <w:r w:rsidR="003B2254">
        <w:rPr>
          <w:szCs w:val="24"/>
        </w:rPr>
        <w:t xml:space="preserve"> es una alternativa propietaria al HTML 5 en iPods y iPhones</w:t>
      </w:r>
      <w:r>
        <w:rPr>
          <w:szCs w:val="24"/>
        </w:rPr>
        <w:t>.</w:t>
      </w:r>
    </w:p>
    <w:p w:rsidR="00872F06" w:rsidRDefault="00122C2B" w:rsidP="00872F06">
      <w:pPr>
        <w:keepNext/>
        <w:jc w:val="center"/>
      </w:pPr>
      <w:r>
        <w:rPr>
          <w:noProof/>
          <w:lang w:eastAsia="es-CL"/>
        </w:rPr>
        <w:drawing>
          <wp:inline distT="0" distB="0" distL="0" distR="0">
            <wp:extent cx="2219325" cy="2228850"/>
            <wp:effectExtent l="19050" t="0" r="9525" b="0"/>
            <wp:docPr id="2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31" cstate="print"/>
                    <a:srcRect/>
                    <a:stretch>
                      <a:fillRect/>
                    </a:stretch>
                  </pic:blipFill>
                  <pic:spPr bwMode="auto">
                    <a:xfrm>
                      <a:off x="0" y="0"/>
                      <a:ext cx="2219325" cy="2228850"/>
                    </a:xfrm>
                    <a:prstGeom prst="rect">
                      <a:avLst/>
                    </a:prstGeom>
                    <a:solidFill>
                      <a:srgbClr val="FFFFFF"/>
                    </a:solidFill>
                    <a:ln w="9525">
                      <a:noFill/>
                      <a:miter lim="800000"/>
                      <a:headEnd/>
                      <a:tailEnd/>
                    </a:ln>
                  </pic:spPr>
                </pic:pic>
              </a:graphicData>
            </a:graphic>
          </wp:inline>
        </w:drawing>
      </w:r>
    </w:p>
    <w:p w:rsidR="009A106D" w:rsidRDefault="00872F06" w:rsidP="00460025">
      <w:pPr>
        <w:pStyle w:val="Epgrafe"/>
        <w:jc w:val="center"/>
      </w:pPr>
      <w:bookmarkStart w:id="103" w:name="_Toc280984184"/>
      <w:r>
        <w:t xml:space="preserve">Ilustración </w:t>
      </w:r>
      <w:r w:rsidR="00DA74FC">
        <w:fldChar w:fldCharType="begin"/>
      </w:r>
      <w:r>
        <w:instrText xml:space="preserve"> SEQ Ilustración \* ARABIC </w:instrText>
      </w:r>
      <w:r w:rsidR="00DA74FC">
        <w:fldChar w:fldCharType="separate"/>
      </w:r>
      <w:r w:rsidR="00AD4989">
        <w:rPr>
          <w:noProof/>
        </w:rPr>
        <w:t>10</w:t>
      </w:r>
      <w:r w:rsidR="00DA74FC">
        <w:fldChar w:fldCharType="end"/>
      </w:r>
      <w:r>
        <w:t xml:space="preserve"> - </w:t>
      </w:r>
      <w:r w:rsidRPr="00F77C06">
        <w:t>Reproductor Quicktime 7</w:t>
      </w:r>
      <w:bookmarkEnd w:id="103"/>
    </w:p>
    <w:p w:rsidR="007C0EE8" w:rsidRPr="003E7A01" w:rsidRDefault="00A4311D" w:rsidP="007C0EE8">
      <w:pPr>
        <w:pStyle w:val="Subttulo"/>
        <w:outlineLvl w:val="2"/>
      </w:pPr>
      <w:r w:rsidRPr="00460025">
        <w:rPr>
          <w:sz w:val="27"/>
          <w:lang w:val="es-ES"/>
        </w:rPr>
        <w:br w:type="page"/>
      </w:r>
      <w:bookmarkStart w:id="104" w:name="_Toc266039177"/>
      <w:bookmarkStart w:id="105" w:name="_Toc280985324"/>
      <w:r w:rsidR="007C0EE8" w:rsidRPr="003E7A01">
        <w:t>2.</w:t>
      </w:r>
      <w:r w:rsidR="00E96DD8">
        <w:t>5</w:t>
      </w:r>
      <w:r w:rsidR="00852685">
        <w:t>.</w:t>
      </w:r>
      <w:r w:rsidR="007C0EE8" w:rsidRPr="003E7A01">
        <w:t>4</w:t>
      </w:r>
      <w:r w:rsidR="00852685">
        <w:t>.</w:t>
      </w:r>
      <w:r w:rsidR="007C0EE8" w:rsidRPr="003E7A01">
        <w:t xml:space="preserve"> Adobe Flash</w:t>
      </w:r>
      <w:bookmarkEnd w:id="104"/>
      <w:bookmarkEnd w:id="105"/>
    </w:p>
    <w:p w:rsidR="007C0EE8" w:rsidRDefault="007C0EE8" w:rsidP="007C0EE8">
      <w:pPr>
        <w:rPr>
          <w:szCs w:val="24"/>
        </w:rPr>
      </w:pPr>
      <w:r>
        <w:rPr>
          <w:szCs w:val="24"/>
        </w:rPr>
        <w:t>Es uno</w:t>
      </w:r>
      <w:r w:rsidR="00072069">
        <w:rPr>
          <w:szCs w:val="24"/>
        </w:rPr>
        <w:t xml:space="preserve"> de los</w:t>
      </w:r>
      <w:r w:rsidR="00C061FC">
        <w:rPr>
          <w:szCs w:val="24"/>
        </w:rPr>
        <w:t xml:space="preserve"> </w:t>
      </w:r>
      <w:r w:rsidR="00167C0E">
        <w:rPr>
          <w:szCs w:val="24"/>
        </w:rPr>
        <w:t>players</w:t>
      </w:r>
      <w:r>
        <w:rPr>
          <w:szCs w:val="24"/>
        </w:rPr>
        <w:t xml:space="preserve"> más usados para el uso de Streaming de video. La gran ventaja de este formato es el n</w:t>
      </w:r>
      <w:r w:rsidR="00F8658A">
        <w:rPr>
          <w:szCs w:val="24"/>
        </w:rPr>
        <w:t>ú</w:t>
      </w:r>
      <w:r>
        <w:rPr>
          <w:szCs w:val="24"/>
        </w:rPr>
        <w:t xml:space="preserve">mero de opciones de presentación que entrega </w:t>
      </w:r>
      <w:r w:rsidR="0026557B">
        <w:rPr>
          <w:szCs w:val="24"/>
        </w:rPr>
        <w:t xml:space="preserve">Adobe </w:t>
      </w:r>
      <w:r>
        <w:rPr>
          <w:szCs w:val="24"/>
        </w:rPr>
        <w:t xml:space="preserve">Flash entre las cuales está la generación de video interactivo. </w:t>
      </w:r>
      <w:r w:rsidR="0026557B">
        <w:rPr>
          <w:szCs w:val="24"/>
        </w:rPr>
        <w:t xml:space="preserve">Usa </w:t>
      </w:r>
      <w:r>
        <w:rPr>
          <w:szCs w:val="24"/>
        </w:rPr>
        <w:t>el formato FLV para la decodificación de los archivos, a partir de la versión 9 soporta el códec H.264.</w:t>
      </w:r>
    </w:p>
    <w:p w:rsidR="007C0EE8" w:rsidRDefault="007C0EE8" w:rsidP="007C0EE8">
      <w:r>
        <w:t>Al ser Flash una plataforma de desarrollo permite ofrece</w:t>
      </w:r>
      <w:r w:rsidR="008626F7">
        <w:t>r</w:t>
      </w:r>
      <w:r>
        <w:t xml:space="preserve"> una amplia gama de posibilidades para personalizar el reproductor. Dado esto, existen players genéricos comerciales y no comerciales basados es esta </w:t>
      </w:r>
      <w:r w:rsidRPr="00E7708A">
        <w:t>plataforma</w:t>
      </w:r>
      <w:r w:rsidRPr="00480336">
        <w:t>,</w:t>
      </w:r>
      <w:r>
        <w:t xml:space="preserve"> entre los cuales podemos mencionar:</w:t>
      </w:r>
    </w:p>
    <w:p w:rsidR="007C0EE8" w:rsidRPr="007E48E2" w:rsidRDefault="007C0EE8" w:rsidP="007C0EE8">
      <w:pPr>
        <w:pStyle w:val="Subttulo"/>
        <w:rPr>
          <w:lang w:val="es-ES"/>
        </w:rPr>
      </w:pPr>
      <w:r w:rsidRPr="007E48E2">
        <w:rPr>
          <w:lang w:val="es-ES"/>
        </w:rPr>
        <w:t>Flowplayer</w:t>
      </w:r>
    </w:p>
    <w:p w:rsidR="007C0EE8" w:rsidRPr="00623E1F" w:rsidRDefault="007C0EE8" w:rsidP="007C0EE8">
      <w:r w:rsidRPr="00623E1F">
        <w:rPr>
          <w:bCs/>
        </w:rPr>
        <w:t>E</w:t>
      </w:r>
      <w:r w:rsidRPr="00623E1F">
        <w:t xml:space="preserve">s </w:t>
      </w:r>
      <w:r>
        <w:t xml:space="preserve">un </w:t>
      </w:r>
      <w:r w:rsidRPr="001E561A">
        <w:t>reproductor de vídeo</w:t>
      </w:r>
      <w:r>
        <w:t xml:space="preserve"> para la </w:t>
      </w:r>
      <w:r w:rsidRPr="001E561A">
        <w:t>Red en el ámbito mundial</w:t>
      </w:r>
      <w:r>
        <w:t xml:space="preserve">. Permite incrustar streams de videos. </w:t>
      </w:r>
      <w:r w:rsidRPr="00623E1F">
        <w:t>Es</w:t>
      </w:r>
      <w:r w:rsidRPr="00623E1F">
        <w:rPr>
          <w:rStyle w:val="google-src-text"/>
        </w:rPr>
        <w:t xml:space="preserve"> Software Libre bajo la licencia GPL</w:t>
      </w:r>
      <w:r>
        <w:t>. También tiene una versión comercial</w:t>
      </w:r>
      <w:r w:rsidRPr="00623E1F">
        <w:t>.</w:t>
      </w:r>
    </w:p>
    <w:p w:rsidR="007C0EE8" w:rsidRDefault="007C0EE8" w:rsidP="007C0EE8">
      <w:r>
        <w:t>Algunas de las características incluyen alto nivel de posibilidades de personalización, una API javascript, arquitectura de plugins y el apoyo a diversos servidores de streaming.</w:t>
      </w:r>
    </w:p>
    <w:p w:rsidR="007C0EE8" w:rsidRPr="007E48E2" w:rsidRDefault="007C0EE8" w:rsidP="009926F6">
      <w:pPr>
        <w:pStyle w:val="Subttulo"/>
      </w:pPr>
      <w:r w:rsidRPr="00460025">
        <w:rPr>
          <w:lang w:val="es-ES"/>
        </w:rPr>
        <w:br w:type="page"/>
      </w:r>
      <w:r w:rsidRPr="007E48E2">
        <w:t>JWPlayer</w:t>
      </w:r>
    </w:p>
    <w:p w:rsidR="007C0EE8" w:rsidRDefault="007C0EE8" w:rsidP="007C0EE8">
      <w:r>
        <w:t xml:space="preserve">De Long Tail Video, es uno de los reproductores más populares de Internet, es flexible y de código </w:t>
      </w:r>
      <w:r w:rsidR="008626F7">
        <w:t>abierto</w:t>
      </w:r>
      <w:r w:rsidR="008626F7" w:rsidRPr="009530D3">
        <w:rPr>
          <w:rStyle w:val="google-src-text"/>
        </w:rPr>
        <w:t>.</w:t>
      </w:r>
      <w:r w:rsidR="008626F7">
        <w:t xml:space="preserve"> Admite</w:t>
      </w:r>
      <w:r>
        <w:t xml:space="preserve"> la reproducción de cualquier formato que Adobe Flash Player pueda manejar (FLV, MP4, MP3, AAC, JPG, PNG y GIF). </w:t>
      </w:r>
    </w:p>
    <w:p w:rsidR="007C0EE8" w:rsidRDefault="007C0EE8" w:rsidP="007C0EE8">
      <w:r>
        <w:t>Además, JW Player admite RTMP, HTTP, transmisión en vivo, formatos de listas diferentes, una amplia gama de ajustes y una extensa API de JavaScript.</w:t>
      </w:r>
    </w:p>
    <w:p w:rsidR="007C0EE8" w:rsidRDefault="007C0EE8" w:rsidP="007C0EE8">
      <w:r>
        <w:t xml:space="preserve">Tiene una arquitectura de </w:t>
      </w:r>
      <w:r w:rsidRPr="00720193">
        <w:t>plugins</w:t>
      </w:r>
      <w:r>
        <w:t xml:space="preserve"> que lo hace </w:t>
      </w:r>
      <w:r w:rsidR="00906D76">
        <w:t xml:space="preserve">bastante </w:t>
      </w:r>
      <w:r w:rsidR="00F32EF6">
        <w:t>versátil</w:t>
      </w:r>
      <w:r>
        <w:t>.</w:t>
      </w:r>
    </w:p>
    <w:p w:rsidR="00872F06" w:rsidRDefault="00122C2B" w:rsidP="00872F06">
      <w:pPr>
        <w:pStyle w:val="Textoindependienteprimerasangra2"/>
        <w:keepNext/>
        <w:jc w:val="center"/>
      </w:pPr>
      <w:r>
        <w:rPr>
          <w:noProof/>
          <w:lang w:eastAsia="es-CL"/>
        </w:rPr>
        <w:drawing>
          <wp:inline distT="0" distB="0" distL="0" distR="0">
            <wp:extent cx="2724150" cy="1876425"/>
            <wp:effectExtent l="19050" t="0" r="0" b="0"/>
            <wp:docPr id="2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 Imagen"/>
                    <pic:cNvPicPr>
                      <a:picLocks noChangeAspect="1" noChangeArrowheads="1"/>
                    </pic:cNvPicPr>
                  </pic:nvPicPr>
                  <pic:blipFill>
                    <a:blip r:embed="rId32" cstate="print"/>
                    <a:srcRect/>
                    <a:stretch>
                      <a:fillRect/>
                    </a:stretch>
                  </pic:blipFill>
                  <pic:spPr bwMode="auto">
                    <a:xfrm>
                      <a:off x="0" y="0"/>
                      <a:ext cx="2724150" cy="1876425"/>
                    </a:xfrm>
                    <a:prstGeom prst="rect">
                      <a:avLst/>
                    </a:prstGeom>
                    <a:noFill/>
                    <a:ln w="9525">
                      <a:noFill/>
                      <a:miter lim="800000"/>
                      <a:headEnd/>
                      <a:tailEnd/>
                    </a:ln>
                  </pic:spPr>
                </pic:pic>
              </a:graphicData>
            </a:graphic>
          </wp:inline>
        </w:drawing>
      </w:r>
    </w:p>
    <w:p w:rsidR="009A106D" w:rsidRDefault="00872F06" w:rsidP="00460025">
      <w:pPr>
        <w:pStyle w:val="Epgrafe"/>
        <w:jc w:val="center"/>
      </w:pPr>
      <w:bookmarkStart w:id="106" w:name="_Toc280984185"/>
      <w:r>
        <w:t xml:space="preserve">Ilustración </w:t>
      </w:r>
      <w:r w:rsidR="00DA74FC">
        <w:fldChar w:fldCharType="begin"/>
      </w:r>
      <w:r>
        <w:instrText xml:space="preserve"> SEQ Ilustración \* ARABIC </w:instrText>
      </w:r>
      <w:r w:rsidR="00DA74FC">
        <w:fldChar w:fldCharType="separate"/>
      </w:r>
      <w:r w:rsidR="00AD4989">
        <w:rPr>
          <w:noProof/>
        </w:rPr>
        <w:t>11</w:t>
      </w:r>
      <w:r w:rsidR="00DA74FC">
        <w:fldChar w:fldCharType="end"/>
      </w:r>
      <w:r>
        <w:t xml:space="preserve">- </w:t>
      </w:r>
      <w:r w:rsidRPr="000618C3">
        <w:t>JW Player</w:t>
      </w:r>
      <w:bookmarkEnd w:id="106"/>
    </w:p>
    <w:p w:rsidR="007C0EE8" w:rsidRPr="007C0EE8" w:rsidRDefault="007C0EE8" w:rsidP="007C0EE8">
      <w:pPr>
        <w:pStyle w:val="Epgrafe"/>
        <w:jc w:val="center"/>
      </w:pPr>
      <w:bookmarkStart w:id="107" w:name="_Toc266039203"/>
      <w:r w:rsidRPr="007C0EE8">
        <w:t xml:space="preserve">- </w:t>
      </w:r>
      <w:hyperlink r:id="rId33" w:history="1">
        <w:r w:rsidRPr="007C0EE8">
          <w:rPr>
            <w:rStyle w:val="Hipervnculo"/>
          </w:rPr>
          <w:t>http://www.longtailvideo.com</w:t>
        </w:r>
        <w:bookmarkEnd w:id="107"/>
      </w:hyperlink>
    </w:p>
    <w:p w:rsidR="009A106D" w:rsidRDefault="00872F06" w:rsidP="00460025">
      <w:pPr>
        <w:pStyle w:val="Subttulo"/>
      </w:pPr>
      <w:r>
        <w:br w:type="page"/>
      </w:r>
      <w:r w:rsidR="007C0EE8" w:rsidRPr="007C0EE8">
        <w:t>Open Video Player</w:t>
      </w:r>
    </w:p>
    <w:p w:rsidR="00A4311D" w:rsidRPr="007C0EE8" w:rsidRDefault="00A4311D" w:rsidP="007C0EE8">
      <w:pPr>
        <w:spacing w:before="0" w:after="0" w:line="240" w:lineRule="auto"/>
        <w:jc w:val="left"/>
        <w:rPr>
          <w:b/>
        </w:rPr>
      </w:pPr>
    </w:p>
    <w:p w:rsidR="007C0EE8" w:rsidRDefault="007C0EE8" w:rsidP="007C0EE8">
      <w:pPr>
        <w:rPr>
          <w:lang w:eastAsia="es-CL"/>
        </w:rPr>
      </w:pPr>
      <w:r w:rsidRPr="003303B6">
        <w:rPr>
          <w:lang w:eastAsia="es-CL"/>
        </w:rPr>
        <w:t>Open Video Player (OVP) es una iniciativa que abarca el uso de estándares abiertos, mejores prácticas y metodologías establecidas de desarrollo de aplicaciones</w:t>
      </w:r>
      <w:r>
        <w:rPr>
          <w:lang w:eastAsia="es-CL"/>
        </w:rPr>
        <w:t xml:space="preserve"> para reproductores</w:t>
      </w:r>
      <w:r w:rsidRPr="003303B6">
        <w:rPr>
          <w:lang w:eastAsia="es-CL"/>
        </w:rPr>
        <w:t xml:space="preserve"> multimedia. </w:t>
      </w:r>
    </w:p>
    <w:p w:rsidR="007C0EE8" w:rsidRPr="003303B6" w:rsidRDefault="007C0EE8" w:rsidP="007C0EE8">
      <w:pPr>
        <w:rPr>
          <w:lang w:eastAsia="es-CL"/>
        </w:rPr>
      </w:pPr>
      <w:r w:rsidRPr="003303B6">
        <w:rPr>
          <w:lang w:eastAsia="es-CL"/>
        </w:rPr>
        <w:t xml:space="preserve">En la actualidad este proyecto ofrece una base de código que puede ser utilizado para resolver problemas comunes, como parte de la construcción </w:t>
      </w:r>
      <w:r>
        <w:rPr>
          <w:lang w:eastAsia="es-CL"/>
        </w:rPr>
        <w:t xml:space="preserve">de prácticas </w:t>
      </w:r>
      <w:r w:rsidRPr="003303B6">
        <w:rPr>
          <w:lang w:eastAsia="es-CL"/>
        </w:rPr>
        <w:t xml:space="preserve">avanzadas, escalables y sólidas basadas en la Web </w:t>
      </w:r>
      <w:r>
        <w:rPr>
          <w:lang w:eastAsia="es-CL"/>
        </w:rPr>
        <w:t xml:space="preserve">aplicadas a </w:t>
      </w:r>
      <w:r w:rsidRPr="003303B6">
        <w:rPr>
          <w:lang w:eastAsia="es-CL"/>
        </w:rPr>
        <w:t xml:space="preserve"> reproductor</w:t>
      </w:r>
      <w:r>
        <w:rPr>
          <w:lang w:eastAsia="es-CL"/>
        </w:rPr>
        <w:t xml:space="preserve">es </w:t>
      </w:r>
      <w:r w:rsidRPr="003303B6">
        <w:rPr>
          <w:lang w:eastAsia="es-CL"/>
        </w:rPr>
        <w:t>multimedia</w:t>
      </w:r>
      <w:r>
        <w:rPr>
          <w:lang w:eastAsia="es-CL"/>
        </w:rPr>
        <w:t xml:space="preserve"> basados</w:t>
      </w:r>
      <w:r w:rsidRPr="003303B6">
        <w:rPr>
          <w:lang w:eastAsia="es-CL"/>
        </w:rPr>
        <w:t xml:space="preserve"> e</w:t>
      </w:r>
      <w:r>
        <w:rPr>
          <w:lang w:eastAsia="es-CL"/>
        </w:rPr>
        <w:t>n</w:t>
      </w:r>
      <w:r w:rsidRPr="003303B6">
        <w:rPr>
          <w:lang w:eastAsia="es-CL"/>
        </w:rPr>
        <w:t xml:space="preserve"> Flash y Silverlight. </w:t>
      </w:r>
    </w:p>
    <w:p w:rsidR="009A106D" w:rsidRDefault="007C0EE8" w:rsidP="00460025">
      <w:pPr>
        <w:pStyle w:val="Textoindependienteprimerasangra2"/>
        <w:ind w:left="0" w:firstLine="0"/>
      </w:pPr>
      <w:r>
        <w:t>No es un reproductor específico es un marco de trabajo creado por una comunidad</w:t>
      </w:r>
      <w:r w:rsidR="00A4311D">
        <w:t xml:space="preserve"> de desarrolladores en tecnologías propietarias y apoyado por grandes empresas como Adobe y Microsoft</w:t>
      </w:r>
      <w:r>
        <w:t>.</w:t>
      </w:r>
    </w:p>
    <w:p w:rsidR="007C0EE8" w:rsidRPr="007E48E2" w:rsidRDefault="007C0EE8" w:rsidP="007C0EE8">
      <w:pPr>
        <w:pStyle w:val="Subttulo"/>
        <w:outlineLvl w:val="2"/>
        <w:rPr>
          <w:lang w:val="es-ES"/>
        </w:rPr>
      </w:pPr>
    </w:p>
    <w:p w:rsidR="007C0EE8" w:rsidRPr="007E48E2" w:rsidRDefault="007C0EE8" w:rsidP="007C0EE8">
      <w:pPr>
        <w:pStyle w:val="Subttulo"/>
        <w:outlineLvl w:val="2"/>
        <w:rPr>
          <w:lang w:val="es-ES"/>
        </w:rPr>
      </w:pPr>
    </w:p>
    <w:p w:rsidR="007C0EE8" w:rsidRPr="007E48E2" w:rsidRDefault="007C0EE8" w:rsidP="007C0EE8">
      <w:pPr>
        <w:pStyle w:val="Subttulo"/>
        <w:outlineLvl w:val="2"/>
        <w:rPr>
          <w:lang w:val="es-ES"/>
        </w:rPr>
      </w:pPr>
      <w:r>
        <w:rPr>
          <w:lang w:val="es-ES"/>
        </w:rPr>
        <w:br w:type="page"/>
      </w:r>
      <w:bookmarkStart w:id="108" w:name="_Toc266039178"/>
      <w:bookmarkStart w:id="109" w:name="_Toc280985325"/>
      <w:r w:rsidRPr="007E48E2">
        <w:rPr>
          <w:lang w:val="es-ES"/>
        </w:rPr>
        <w:t>2.5</w:t>
      </w:r>
      <w:r w:rsidR="004A4771">
        <w:rPr>
          <w:lang w:val="es-ES"/>
        </w:rPr>
        <w:t>.</w:t>
      </w:r>
      <w:r w:rsidR="00E96DD8">
        <w:rPr>
          <w:lang w:val="es-ES"/>
        </w:rPr>
        <w:t>5</w:t>
      </w:r>
      <w:r w:rsidR="00776F80">
        <w:rPr>
          <w:lang w:val="es-ES"/>
        </w:rPr>
        <w:t>.</w:t>
      </w:r>
      <w:r w:rsidRPr="007E48E2">
        <w:rPr>
          <w:lang w:val="es-ES"/>
        </w:rPr>
        <w:t>Video HTML5</w:t>
      </w:r>
      <w:bookmarkEnd w:id="108"/>
      <w:bookmarkEnd w:id="109"/>
    </w:p>
    <w:p w:rsidR="000F1D01" w:rsidRDefault="007C0EE8" w:rsidP="007C0EE8">
      <w:r>
        <w:t xml:space="preserve">Algunas de las nuevas características de HTML 5 son funciones para incluir, audio, vídeo, gráficos, almacenamiento de datos </w:t>
      </w:r>
      <w:r w:rsidR="00AD2886">
        <w:t xml:space="preserve">del lado del cliente </w:t>
      </w:r>
      <w:r>
        <w:t>y documentos interactivos</w:t>
      </w:r>
      <w:r w:rsidR="000F1D01">
        <w:t>.</w:t>
      </w:r>
    </w:p>
    <w:p w:rsidR="007C0EE8" w:rsidRDefault="007C0EE8" w:rsidP="007C0EE8">
      <w:r>
        <w:t xml:space="preserve">El grupo de trabajo HTML 5 incluye AOL, Apple, Google, IBM, Microsoft, Mozilla, Nokia, Opera, y muchos otros proveedores. </w:t>
      </w:r>
      <w:r>
        <w:rPr>
          <w:rStyle w:val="Refdenotaalpie"/>
        </w:rPr>
        <w:footnoteReference w:id="7"/>
      </w:r>
    </w:p>
    <w:p w:rsidR="007C0EE8" w:rsidRDefault="007C0EE8" w:rsidP="007C0EE8">
      <w:pPr>
        <w:rPr>
          <w:szCs w:val="24"/>
        </w:rPr>
      </w:pPr>
      <w:r>
        <w:rPr>
          <w:szCs w:val="24"/>
        </w:rPr>
        <w:t>A</w:t>
      </w:r>
      <w:r w:rsidR="00F8658A">
        <w:rPr>
          <w:szCs w:val="24"/>
        </w:rPr>
        <w:t>ú</w:t>
      </w:r>
      <w:r>
        <w:rPr>
          <w:szCs w:val="24"/>
        </w:rPr>
        <w:t>n no es un estándar de la W3C</w:t>
      </w:r>
      <w:r w:rsidR="00891285">
        <w:rPr>
          <w:szCs w:val="24"/>
        </w:rPr>
        <w:t xml:space="preserve"> pero ya existen distintas implem</w:t>
      </w:r>
      <w:r w:rsidR="00C00CF9">
        <w:rPr>
          <w:szCs w:val="24"/>
        </w:rPr>
        <w:t>entaciones en los navegadores má</w:t>
      </w:r>
      <w:r w:rsidR="00891285">
        <w:rPr>
          <w:szCs w:val="24"/>
        </w:rPr>
        <w:t>s avanzados</w:t>
      </w:r>
      <w:r>
        <w:rPr>
          <w:szCs w:val="24"/>
        </w:rPr>
        <w:t>.</w:t>
      </w:r>
    </w:p>
    <w:p w:rsidR="009A106D" w:rsidRDefault="007C0EE8" w:rsidP="00460025">
      <w:pPr>
        <w:pStyle w:val="Subttulo"/>
        <w:outlineLvl w:val="1"/>
      </w:pPr>
      <w:r>
        <w:br w:type="page"/>
      </w:r>
      <w:bookmarkStart w:id="111" w:name="_Toc280985326"/>
      <w:r w:rsidR="003D5D52">
        <w:t>2.</w:t>
      </w:r>
      <w:r w:rsidR="00CF4C85">
        <w:t>6</w:t>
      </w:r>
      <w:r w:rsidR="003D5D52">
        <w:t xml:space="preserve">. </w:t>
      </w:r>
      <w:r w:rsidR="006E6582">
        <w:t>C</w:t>
      </w:r>
      <w:r w:rsidR="008F248C">
        <w:t>onversión de V</w:t>
      </w:r>
      <w:r w:rsidR="003D5D52">
        <w:t>ideos</w:t>
      </w:r>
      <w:bookmarkEnd w:id="111"/>
    </w:p>
    <w:p w:rsidR="009A106D" w:rsidRDefault="006E6582" w:rsidP="00460025">
      <w:r>
        <w:t>La conversión de videos consiste en recodificarlo para hacerlo compatible con otras plataformas además de ajustar la relación de peso y calidad para un streaming fluido tomando en cuenta factores como tamaño de pantalla y ancho de banda.</w:t>
      </w:r>
    </w:p>
    <w:p w:rsidR="009A106D" w:rsidRDefault="009A106D" w:rsidP="00460025"/>
    <w:p w:rsidR="009A106D" w:rsidRDefault="003D5D52" w:rsidP="00460025">
      <w:r>
        <w:t>Si bien existe una gran variedad de software de conversión de escritorio con interfaz gráfica dedicado a productores audiovisuales y aficionados, para hacer un conversión a través de un servidor web requiere algo de m</w:t>
      </w:r>
      <w:r w:rsidR="00BE6736" w:rsidRPr="00BE6736">
        <w:t>á</w:t>
      </w:r>
      <w:r>
        <w:t>s bajo nivel y que pueda ser ejecutado y configurado a través un script o líneas de comandos que se ejecuten en una consola.</w:t>
      </w:r>
    </w:p>
    <w:p w:rsidR="009A106D" w:rsidRDefault="00BE6736" w:rsidP="00460025">
      <w:r>
        <w:t>Una tecnología que cumple estas condiciones es FFmpeg.</w:t>
      </w:r>
    </w:p>
    <w:p w:rsidR="009A106D" w:rsidRDefault="009A106D" w:rsidP="00460025"/>
    <w:p w:rsidR="00510B88" w:rsidRPr="00A476A3" w:rsidRDefault="00510B88" w:rsidP="00510B88">
      <w:pPr>
        <w:pStyle w:val="Subttulo"/>
        <w:outlineLvl w:val="2"/>
      </w:pPr>
      <w:bookmarkStart w:id="112" w:name="_Toc266039182"/>
      <w:bookmarkStart w:id="113" w:name="_Toc280985327"/>
      <w:r>
        <w:t>2.</w:t>
      </w:r>
      <w:r w:rsidR="00CF4C85">
        <w:t>6</w:t>
      </w:r>
      <w:r w:rsidR="003D5D52">
        <w:t>.</w:t>
      </w:r>
      <w:r>
        <w:t>1</w:t>
      </w:r>
      <w:r w:rsidR="009E3122">
        <w:t>. FFmpeg</w:t>
      </w:r>
      <w:bookmarkEnd w:id="113"/>
    </w:p>
    <w:p w:rsidR="00D43B4F" w:rsidRDefault="00D43B4F" w:rsidP="00483D1B">
      <w:r>
        <w:t xml:space="preserve">FFmpeg es una colección de software libre que sirve para grabar, convertir y realizar streaming de video </w:t>
      </w:r>
      <w:r w:rsidR="00483D1B">
        <w:t xml:space="preserve">y </w:t>
      </w:r>
      <w:r>
        <w:t>audio,</w:t>
      </w:r>
      <w:r w:rsidR="00C061FC">
        <w:t xml:space="preserve"> </w:t>
      </w:r>
      <w:r>
        <w:t xml:space="preserve">la cual está desarrollada en lenguaje de programación C. </w:t>
      </w:r>
      <w:r w:rsidR="00483D1B">
        <w:t>I</w:t>
      </w:r>
      <w:r>
        <w:t xml:space="preserve">ncluye </w:t>
      </w:r>
      <w:r w:rsidRPr="00D43B4F">
        <w:rPr>
          <w:lang w:val="es-ES"/>
        </w:rPr>
        <w:t>libavcodec</w:t>
      </w:r>
      <w:r w:rsidR="00B15E1D">
        <w:rPr>
          <w:lang w:val="es-ES"/>
        </w:rPr>
        <w:t>,</w:t>
      </w:r>
      <w:r w:rsidR="00C061FC">
        <w:rPr>
          <w:lang w:val="es-ES"/>
        </w:rPr>
        <w:t xml:space="preserve"> </w:t>
      </w:r>
      <w:r w:rsidR="00B15E1D">
        <w:t>la cual</w:t>
      </w:r>
      <w:r>
        <w:t xml:space="preserve"> es una biblioteca que contiene la gran mayoría de codecsFFmpeg en Linux</w:t>
      </w:r>
      <w:r w:rsidR="00483D1B">
        <w:t>,</w:t>
      </w:r>
      <w:r>
        <w:t xml:space="preserve"> también puede ser compilado en plataformas Windows.</w:t>
      </w:r>
    </w:p>
    <w:p w:rsidR="00D43B4F" w:rsidRDefault="00D43B4F" w:rsidP="00483D1B">
      <w:r>
        <w:t>Cabe mencionar que muchos de los codecs se realizaron de desde cero y la visión de que este código sea altamente reutilizable.</w:t>
      </w:r>
    </w:p>
    <w:p w:rsidR="00D43B4F" w:rsidRDefault="00483D1B" w:rsidP="00483D1B">
      <w:r>
        <w:t>L</w:t>
      </w:r>
      <w:r w:rsidR="00D43B4F">
        <w:t xml:space="preserve">ibavcodec es la biblioteca principal del proyecto </w:t>
      </w:r>
      <w:r w:rsidR="00F32EF6">
        <w:t>FFmpeg. La</w:t>
      </w:r>
      <w:r w:rsidR="00D43B4F">
        <w:t xml:space="preserve"> cual es capaz de codificar y decodificar en diferentes formatos de audio y video.</w:t>
      </w:r>
    </w:p>
    <w:p w:rsidR="009A106D" w:rsidRDefault="00122C2B" w:rsidP="00460025">
      <w:pPr>
        <w:keepNext/>
        <w:jc w:val="center"/>
      </w:pPr>
      <w:r>
        <w:rPr>
          <w:noProof/>
          <w:color w:val="0000FF"/>
          <w:lang w:eastAsia="es-CL"/>
        </w:rPr>
        <w:drawing>
          <wp:inline distT="0" distB="0" distL="0" distR="0">
            <wp:extent cx="2857500" cy="1133475"/>
            <wp:effectExtent l="19050" t="0" r="0" b="0"/>
            <wp:docPr id="25" name="Imagen 25" descr="300px-FFmpeg">
              <a:hlinkClick xmlns:a="http://schemas.openxmlformats.org/drawingml/2006/main" r:id="rId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300px-FFmpeg"/>
                    <pic:cNvPicPr>
                      <a:picLocks noChangeAspect="1" noChangeArrowheads="1"/>
                    </pic:cNvPicPr>
                  </pic:nvPicPr>
                  <pic:blipFill>
                    <a:blip r:embed="rId35" cstate="print"/>
                    <a:srcRect/>
                    <a:stretch>
                      <a:fillRect/>
                    </a:stretch>
                  </pic:blipFill>
                  <pic:spPr bwMode="auto">
                    <a:xfrm>
                      <a:off x="0" y="0"/>
                      <a:ext cx="2857500" cy="1133475"/>
                    </a:xfrm>
                    <a:prstGeom prst="rect">
                      <a:avLst/>
                    </a:prstGeom>
                    <a:noFill/>
                    <a:ln w="9525">
                      <a:noFill/>
                      <a:miter lim="800000"/>
                      <a:headEnd/>
                      <a:tailEnd/>
                    </a:ln>
                  </pic:spPr>
                </pic:pic>
              </a:graphicData>
            </a:graphic>
          </wp:inline>
        </w:drawing>
      </w:r>
    </w:p>
    <w:p w:rsidR="009A106D" w:rsidRDefault="00D84BC4" w:rsidP="00460025">
      <w:pPr>
        <w:pStyle w:val="Epgrafe"/>
        <w:jc w:val="center"/>
      </w:pPr>
      <w:bookmarkStart w:id="114" w:name="_Toc276683972"/>
      <w:bookmarkStart w:id="115" w:name="_Toc280984186"/>
      <w:r>
        <w:t xml:space="preserve">Ilustración </w:t>
      </w:r>
      <w:r w:rsidR="00DA74FC">
        <w:fldChar w:fldCharType="begin"/>
      </w:r>
      <w:r>
        <w:instrText xml:space="preserve"> SEQ Ilustración \* ARABIC </w:instrText>
      </w:r>
      <w:r w:rsidR="00DA74FC">
        <w:fldChar w:fldCharType="separate"/>
      </w:r>
      <w:r w:rsidR="00AD4989">
        <w:rPr>
          <w:noProof/>
        </w:rPr>
        <w:t>12</w:t>
      </w:r>
      <w:r w:rsidR="00DA74FC">
        <w:fldChar w:fldCharType="end"/>
      </w:r>
      <w:r>
        <w:t xml:space="preserve"> - Esquema de componentes de FFmpeg</w:t>
      </w:r>
      <w:bookmarkEnd w:id="114"/>
      <w:bookmarkEnd w:id="115"/>
    </w:p>
    <w:p w:rsidR="00107078" w:rsidRPr="008551A5" w:rsidRDefault="00DA74FC" w:rsidP="00107078">
      <w:pPr>
        <w:pStyle w:val="Epgrafe"/>
        <w:jc w:val="center"/>
        <w:rPr>
          <w:noProof/>
          <w:sz w:val="24"/>
        </w:rPr>
      </w:pPr>
      <w:hyperlink r:id="rId36" w:history="1">
        <w:r w:rsidR="00BB2EFB" w:rsidRPr="00DA4F25">
          <w:rPr>
            <w:rStyle w:val="Hipervnculo"/>
            <w:lang w:val="es-ES"/>
          </w:rPr>
          <w:t>http://es.wikipedia.org/wiki/Archivo:FFmpeg.svg</w:t>
        </w:r>
      </w:hyperlink>
    </w:p>
    <w:p w:rsidR="006859D3" w:rsidRDefault="00B56667" w:rsidP="006859D3">
      <w:pPr>
        <w:pStyle w:val="Subttulo"/>
        <w:outlineLvl w:val="1"/>
      </w:pPr>
      <w:r>
        <w:br w:type="page"/>
      </w:r>
      <w:bookmarkStart w:id="116" w:name="_Toc280985328"/>
      <w:r w:rsidR="00155E35">
        <w:t>2.7.</w:t>
      </w:r>
      <w:r w:rsidR="006859D3">
        <w:t xml:space="preserve"> IPTV</w:t>
      </w:r>
      <w:bookmarkEnd w:id="116"/>
    </w:p>
    <w:p w:rsidR="006859D3" w:rsidRDefault="006859D3" w:rsidP="00460025">
      <w:r w:rsidRPr="00C25634">
        <w:t xml:space="preserve">Internet Protocolo Televisión (IPTV) de servicios es cada vez más y más popular entre las compañías de telecomunicaciones, ya que puede ofrecer programas de televisión en cualquier momento en cualquier lugar. </w:t>
      </w:r>
      <w:r w:rsidRPr="000B5660">
        <w:rPr>
          <w:rStyle w:val="google-src-text1"/>
          <w:rFonts w:cs="Arial"/>
        </w:rPr>
        <w:t>Based on IP protocol, IPTV features advantages like bandwidth efficiency and ease of management.</w:t>
      </w:r>
      <w:r w:rsidRPr="00C25634">
        <w:t xml:space="preserve">Basado en el protocolo IP, IPTV características ventajas como la eficiencia de ancho de banda y la facilidad de gestión. </w:t>
      </w:r>
      <w:r w:rsidRPr="000B5660">
        <w:rPr>
          <w:rStyle w:val="google-src-text1"/>
          <w:rFonts w:cs="Arial"/>
        </w:rPr>
        <w:t>IPTV supports both broadcast and unicast services like LiveTV and VideoOnDemand.</w:t>
      </w:r>
      <w:r w:rsidRPr="00C25634">
        <w:t xml:space="preserve">IPTV es compatible con los servicios de radiodifusión  como LiveTV y VideoOnDemand. </w:t>
      </w:r>
      <w:r w:rsidRPr="000B5660">
        <w:rPr>
          <w:rStyle w:val="google-src-text1"/>
          <w:rFonts w:cs="Arial"/>
        </w:rPr>
        <w:t>WiMAX wireless system, capable of ensuring high bandwidths and low latencies, is suitable for delivering multimedia services.</w:t>
      </w:r>
      <w:r w:rsidRPr="00C25634">
        <w:t xml:space="preserve">Sistema de WiMAX móvil, capaz de garantizar altos anchos de banda y baja latencia, es adecuado para la prestación de servicios multimedia. </w:t>
      </w:r>
      <w:r w:rsidRPr="000B5660">
        <w:rPr>
          <w:rStyle w:val="google-src-text1"/>
          <w:rFonts w:cs="Arial"/>
        </w:rPr>
        <w:t>In addition, it also provides wide area coverage, mobility support, and non-line-of-sight operation.</w:t>
      </w:r>
      <w:r w:rsidRPr="00C25634">
        <w:t xml:space="preserve">Además, también proporciona una cobertura de área amplia, apoyo a la movilidad, y no la línea de operación de la vista. </w:t>
      </w:r>
      <w:r w:rsidRPr="000B5660">
        <w:rPr>
          <w:rStyle w:val="google-src-text1"/>
          <w:rFonts w:cs="Arial"/>
        </w:rPr>
        <w:t>Therefore, WiMAX is a promising solution for delivering IPTV services anytime anywhere, especially to rural areas or remote locations.</w:t>
      </w:r>
      <w:r w:rsidRPr="00C25634">
        <w:t xml:space="preserve">Por lo tanto, WiMAX es una solución prometedora para la entrega de servicios de IPTV en cualquier momento en cualquier lugar, especialmente a </w:t>
      </w:r>
      <w:r>
        <w:t>l</w:t>
      </w:r>
      <w:r w:rsidRPr="00C25634">
        <w:t xml:space="preserve">as zonas rurales o lugares remotos. </w:t>
      </w:r>
    </w:p>
    <w:p w:rsidR="006859D3" w:rsidRDefault="006859D3" w:rsidP="00460025">
      <w:pPr>
        <w:rPr>
          <w:rFonts w:cs="Arial"/>
        </w:rPr>
      </w:pPr>
      <w:r>
        <w:t>Formatos más ocupados son: H261, MPEG1, H263, MPEG2, MPEG3, MPEG4, WMV.</w:t>
      </w:r>
    </w:p>
    <w:p w:rsidR="006859D3" w:rsidRDefault="006859D3" w:rsidP="00460025">
      <w:r>
        <w:br w:type="page"/>
        <w:t>La siguiente ilustración muestra el funcionamiento e infraestructura de los servicios de IPTV</w:t>
      </w:r>
    </w:p>
    <w:p w:rsidR="009A106D" w:rsidRDefault="009A106D" w:rsidP="00460025">
      <w:pPr>
        <w:keepNext/>
        <w:spacing w:line="300" w:lineRule="auto"/>
        <w:jc w:val="center"/>
      </w:pPr>
      <w:r w:rsidRPr="00460025">
        <w:rPr>
          <w:rFonts w:cs="Arial"/>
          <w:noProof/>
          <w:lang w:eastAsia="es-CL"/>
        </w:rPr>
        <w:drawing>
          <wp:inline distT="0" distB="0" distL="0" distR="0">
            <wp:extent cx="3219450" cy="3209925"/>
            <wp:effectExtent l="19050" t="0" r="0" b="0"/>
            <wp:docPr id="26" name="Imagen 26" descr="ipt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ptv"/>
                    <pic:cNvPicPr>
                      <a:picLocks noChangeAspect="1" noChangeArrowheads="1"/>
                    </pic:cNvPicPr>
                  </pic:nvPicPr>
                  <pic:blipFill>
                    <a:blip r:embed="rId37" cstate="print"/>
                    <a:srcRect/>
                    <a:stretch>
                      <a:fillRect/>
                    </a:stretch>
                  </pic:blipFill>
                  <pic:spPr bwMode="auto">
                    <a:xfrm>
                      <a:off x="0" y="0"/>
                      <a:ext cx="3219450" cy="3209925"/>
                    </a:xfrm>
                    <a:prstGeom prst="rect">
                      <a:avLst/>
                    </a:prstGeom>
                    <a:noFill/>
                    <a:ln w="9525">
                      <a:noFill/>
                      <a:miter lim="800000"/>
                      <a:headEnd/>
                      <a:tailEnd/>
                    </a:ln>
                  </pic:spPr>
                </pic:pic>
              </a:graphicData>
            </a:graphic>
          </wp:inline>
        </w:drawing>
      </w:r>
    </w:p>
    <w:p w:rsidR="009A106D" w:rsidRDefault="00BF06F7" w:rsidP="00460025">
      <w:pPr>
        <w:pStyle w:val="Epgrafe"/>
        <w:jc w:val="center"/>
        <w:rPr>
          <w:rFonts w:cs="Arial"/>
        </w:rPr>
      </w:pPr>
      <w:bookmarkStart w:id="117" w:name="_Toc276683973"/>
      <w:bookmarkStart w:id="118" w:name="_Toc280984187"/>
      <w:r>
        <w:t xml:space="preserve">Ilustración </w:t>
      </w:r>
      <w:r w:rsidR="00DA74FC">
        <w:fldChar w:fldCharType="begin"/>
      </w:r>
      <w:r>
        <w:instrText xml:space="preserve"> SEQ Ilustración \* ARABIC </w:instrText>
      </w:r>
      <w:r w:rsidR="00DA74FC">
        <w:fldChar w:fldCharType="separate"/>
      </w:r>
      <w:r w:rsidR="00AD4989">
        <w:rPr>
          <w:noProof/>
        </w:rPr>
        <w:t>13</w:t>
      </w:r>
      <w:r w:rsidR="00DA74FC">
        <w:fldChar w:fldCharType="end"/>
      </w:r>
      <w:r>
        <w:t xml:space="preserve"> - Infraestructura de redes IPTV</w:t>
      </w:r>
      <w:bookmarkEnd w:id="117"/>
      <w:bookmarkEnd w:id="118"/>
    </w:p>
    <w:p w:rsidR="006859D3" w:rsidRPr="00460025" w:rsidRDefault="00DA74FC" w:rsidP="006859D3">
      <w:pPr>
        <w:pStyle w:val="Ttulo7"/>
        <w:rPr>
          <w:lang w:val="es-ES"/>
        </w:rPr>
      </w:pPr>
      <w:r>
        <w:fldChar w:fldCharType="begin"/>
      </w:r>
      <w:r w:rsidRPr="00DA74FC">
        <w:rPr>
          <w:lang w:val="es-CL"/>
          <w:rPrChange w:id="119" w:author="manolo" w:date="2010-12-23T14:38:00Z">
            <w:rPr>
              <w:color w:val="0000FF"/>
              <w:u w:val="single"/>
            </w:rPr>
          </w:rPrChange>
        </w:rPr>
        <w:instrText>HYPERLINK "http://edna.dml.ce.sharif.edu/dmlsite/content/iptv"</w:instrText>
      </w:r>
      <w:r>
        <w:fldChar w:fldCharType="separate"/>
      </w:r>
      <w:r w:rsidR="006859D3" w:rsidRPr="00460025">
        <w:rPr>
          <w:rStyle w:val="Hipervnculo"/>
          <w:rFonts w:cs="Arial"/>
          <w:lang w:val="es-ES"/>
        </w:rPr>
        <w:t>http://edna.dml.ce.sharif.edu/dmlsite/content/iptv</w:t>
      </w:r>
      <w:r>
        <w:fldChar w:fldCharType="end"/>
      </w:r>
    </w:p>
    <w:p w:rsidR="009A106D" w:rsidRDefault="006859D3" w:rsidP="00460025">
      <w:pPr>
        <w:pStyle w:val="Subttulo"/>
        <w:outlineLvl w:val="1"/>
      </w:pPr>
      <w:r>
        <w:br w:type="page"/>
      </w:r>
      <w:bookmarkStart w:id="120" w:name="_Toc280985329"/>
      <w:r w:rsidR="007F68C8">
        <w:t>2.8. Metodología de Desarrollo</w:t>
      </w:r>
      <w:bookmarkEnd w:id="120"/>
    </w:p>
    <w:bookmarkEnd w:id="112"/>
    <w:p w:rsidR="007C0EE8" w:rsidRDefault="00785991" w:rsidP="007F68C8">
      <w:r>
        <w:t>Dentro</w:t>
      </w:r>
      <w:r w:rsidR="00427C5E" w:rsidRPr="00460025">
        <w:t xml:space="preserve"> del campo de acción de este proyecto hay un grado considerable de incertidumbre en cuanto a cuales tecnologías dominarán el </w:t>
      </w:r>
      <w:r>
        <w:t>negocio</w:t>
      </w:r>
      <w:r w:rsidR="00C061FC">
        <w:t xml:space="preserve"> </w:t>
      </w:r>
      <w:r w:rsidR="00427C5E" w:rsidRPr="00460025">
        <w:t xml:space="preserve">de la difusión de contenidos multimedia en la Internet. </w:t>
      </w:r>
      <w:r>
        <w:t>F</w:t>
      </w:r>
      <w:r w:rsidR="00427C5E" w:rsidRPr="00460025">
        <w:t>alta</w:t>
      </w:r>
      <w:r>
        <w:t>n cosas</w:t>
      </w:r>
      <w:r w:rsidR="00427C5E" w:rsidRPr="00460025">
        <w:t xml:space="preserve"> por estandarizar y existen muchas tecnologías candidatas a ser un estándar dentro del mediano plazo que en este momento están en un estado incipiente.</w:t>
      </w:r>
    </w:p>
    <w:p w:rsidR="007C0EE8" w:rsidRDefault="007C0EE8" w:rsidP="007C0EE8">
      <w:r>
        <w:t xml:space="preserve">Por </w:t>
      </w:r>
      <w:r w:rsidR="008626F7">
        <w:t xml:space="preserve">ello </w:t>
      </w:r>
      <w:r w:rsidR="00785991">
        <w:t>es necesario un modelo de desarrollo altamente iterativo</w:t>
      </w:r>
      <w:r w:rsidR="00C061FC">
        <w:t xml:space="preserve"> </w:t>
      </w:r>
      <w:r w:rsidR="00785991">
        <w:t>para que el software</w:t>
      </w:r>
      <w:r>
        <w:t xml:space="preserve"> pueda adaptarse lo más rápidamente posible a los cambios del entorno.</w:t>
      </w:r>
    </w:p>
    <w:p w:rsidR="009A106D" w:rsidRDefault="00785991" w:rsidP="00460025">
      <w:pPr>
        <w:pStyle w:val="Textoindependienteprimerasangra2"/>
        <w:ind w:left="0" w:firstLine="0"/>
      </w:pPr>
      <w:r>
        <w:t xml:space="preserve">Para cumplir con esto se trabajará en el campo de las metodologías ágiles </w:t>
      </w:r>
      <w:r w:rsidR="007C0EE8">
        <w:t xml:space="preserve">Dentro del paradigma de métodos ágiles se propone la metodología </w:t>
      </w:r>
      <w:r w:rsidR="007C0EE8" w:rsidRPr="00E70E19">
        <w:t>Extreme Programming o XP</w:t>
      </w:r>
      <w:r>
        <w:t xml:space="preserve"> bajo el modelo de Software Libre</w:t>
      </w:r>
      <w:r w:rsidR="007C0EE8" w:rsidRPr="00E70E19">
        <w:t>.</w:t>
      </w:r>
    </w:p>
    <w:p w:rsidR="007C0EE8" w:rsidRPr="00531853" w:rsidRDefault="00C061FC" w:rsidP="006859D3">
      <w:pPr>
        <w:pStyle w:val="Subttulo"/>
        <w:outlineLvl w:val="2"/>
      </w:pPr>
      <w:r>
        <w:t xml:space="preserve"> </w:t>
      </w:r>
      <w:r w:rsidR="007C0EE8">
        <w:br w:type="page"/>
      </w:r>
      <w:bookmarkStart w:id="121" w:name="_Toc266039184"/>
      <w:bookmarkStart w:id="122" w:name="_Toc280985330"/>
      <w:bookmarkStart w:id="123" w:name="_Toc280985331"/>
      <w:r w:rsidR="007C0EE8" w:rsidRPr="00531853">
        <w:t>2.</w:t>
      </w:r>
      <w:r w:rsidR="00B60CF3">
        <w:t>8</w:t>
      </w:r>
      <w:r w:rsidR="007C0EE8" w:rsidRPr="00531853">
        <w:t>.</w:t>
      </w:r>
      <w:r w:rsidR="00B60CF3">
        <w:t>1</w:t>
      </w:r>
      <w:r w:rsidR="008867A5">
        <w:t>.</w:t>
      </w:r>
      <w:r w:rsidR="007C0EE8" w:rsidRPr="00531853">
        <w:t xml:space="preserve"> Extreme Programming</w:t>
      </w:r>
      <w:bookmarkEnd w:id="121"/>
      <w:bookmarkEnd w:id="122"/>
      <w:bookmarkEnd w:id="123"/>
    </w:p>
    <w:p w:rsidR="00D85A65" w:rsidRDefault="007C0EE8" w:rsidP="00460025">
      <w:r>
        <w:t>Extreme Programming (XP) es un enfoque de la ingeniería de software</w:t>
      </w:r>
      <w:r w:rsidR="00460025">
        <w:t xml:space="preserve"> y</w:t>
      </w:r>
      <w:r w:rsidR="00C061FC">
        <w:t xml:space="preserve"> </w:t>
      </w:r>
      <w:r w:rsidR="00460025">
        <w:t xml:space="preserve">el </w:t>
      </w:r>
      <w:r>
        <w:t xml:space="preserve">más destacado de los procesos ágiles de desarrollo de software. Al igual que éstos, la programación extrema se diferencia de las metodologías tradicionales principalmente en que pone más énfasis en la adaptabilidad que en la previsibilidad. </w:t>
      </w:r>
    </w:p>
    <w:p w:rsidR="009A106D" w:rsidRDefault="007C0EE8" w:rsidP="00460025">
      <w:r>
        <w:t>Los defensores de XP consideran que los cambios de requisitos sobre la marcha son un aspecto natural, inevitable e incluso deseable del desarrollo de proyectos. Creen que ser capaz de adaptarse a los cambios de requisitos en cualquier punto de la vida del proyecto es una aproximación mejor y más realista que intentar definir todos los requisitos al comienzo del proyecto e invertir esfuerzos después en controlar los cambios en los requisitos.</w:t>
      </w:r>
      <w:r>
        <w:rPr>
          <w:rStyle w:val="Refdenotaalpie"/>
        </w:rPr>
        <w:footnoteReference w:id="8"/>
      </w:r>
    </w:p>
    <w:p w:rsidR="009C31E1" w:rsidRDefault="009C31E1">
      <w:pPr>
        <w:suppressAutoHyphens w:val="0"/>
        <w:spacing w:before="0" w:after="0" w:line="240" w:lineRule="auto"/>
        <w:jc w:val="left"/>
      </w:pPr>
    </w:p>
    <w:p w:rsidR="007C0EE8" w:rsidRPr="00621B28" w:rsidRDefault="007C0EE8" w:rsidP="00460025">
      <w:r w:rsidRPr="00621B28">
        <w:t>Algun</w:t>
      </w:r>
      <w:r>
        <w:t>a</w:t>
      </w:r>
      <w:r w:rsidRPr="00621B28">
        <w:t xml:space="preserve">s </w:t>
      </w:r>
      <w:r>
        <w:t>Características</w:t>
      </w:r>
      <w:r w:rsidRPr="00621B28">
        <w:t xml:space="preserve"> de XP</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Enfatiza la satisfacción del cliente y el trabajo en equipo.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Consiste en reglas y prácticas simples, ingenuas o extrañas al principio, fácilmente adoptadas luego, apoyadas unas en otras, con reducción de actividades improductivas.</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Acepta cambios de requerimientos a</w:t>
      </w:r>
      <w:r w:rsidR="00F8658A">
        <w:rPr>
          <w:lang w:eastAsia="es-CL"/>
        </w:rPr>
        <w:t>ú</w:t>
      </w:r>
      <w:r>
        <w:rPr>
          <w:lang w:eastAsia="es-CL"/>
        </w:rPr>
        <w:t>n tardíos en el ciclo de desarrollo.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Integra gerentes, clientes y desarrolladores en la b</w:t>
      </w:r>
      <w:r w:rsidR="00F8658A">
        <w:rPr>
          <w:lang w:eastAsia="es-CL"/>
        </w:rPr>
        <w:t>ú</w:t>
      </w:r>
      <w:r>
        <w:rPr>
          <w:lang w:eastAsia="es-CL"/>
        </w:rPr>
        <w:t>squeda de calidad en el software.</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Mejora el proyecto en comunicación, simplicidad, realimentación y emprendimiento.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Mantiene el diseño simple y claro.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Ensaya el software desde el primer día.</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Entrega temprano, implementa los cambios al ir siendo sugeridos.</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 xml:space="preserve">No ahorra en hardware, construye programas entendibles y </w:t>
      </w:r>
      <w:r w:rsidR="008626F7">
        <w:rPr>
          <w:lang w:eastAsia="es-CL"/>
        </w:rPr>
        <w:t>extensibles</w:t>
      </w:r>
      <w:r>
        <w:rPr>
          <w:lang w:eastAsia="es-CL"/>
        </w:rPr>
        <w:t>.</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Automatiza las pruebas: escribe código de prueba antes, durante y después de la programación: antes, al definir la funcionalidad, al descubrir errores y después, en la integración.</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Actitud hacia el cambio: los clientes ven el software tempranamente.</w:t>
      </w:r>
    </w:p>
    <w:p w:rsidR="00D03261" w:rsidRDefault="007C0EE8" w:rsidP="00460025">
      <w:pPr>
        <w:rPr>
          <w:rFonts w:eastAsia="Times New Roman" w:cs="Times New Roman"/>
          <w:b/>
          <w:sz w:val="28"/>
          <w:szCs w:val="24"/>
        </w:rPr>
      </w:pPr>
      <w:r>
        <w:rPr>
          <w:rFonts w:ascii="Symbol" w:hAnsi="Symbol" w:cs="Symbol"/>
          <w:lang w:eastAsia="es-CL"/>
        </w:rPr>
        <w:t></w:t>
      </w:r>
      <w:r>
        <w:rPr>
          <w:rFonts w:ascii="Symbol" w:hAnsi="Symbol" w:cs="Symbol"/>
          <w:lang w:eastAsia="es-CL"/>
        </w:rPr>
        <w:t></w:t>
      </w:r>
      <w:r>
        <w:rPr>
          <w:lang w:eastAsia="es-CL"/>
        </w:rPr>
        <w:t>XP es una revalorización del software con mayor énfasis en la calidad.</w:t>
      </w:r>
      <w:r>
        <w:rPr>
          <w:rStyle w:val="Refdenotaalpie"/>
          <w:lang w:eastAsia="es-CL"/>
        </w:rPr>
        <w:footnoteReference w:id="9"/>
      </w:r>
    </w:p>
    <w:p w:rsidR="00245FC0" w:rsidRDefault="00460025" w:rsidP="008626F7">
      <w:pPr>
        <w:pStyle w:val="Subttulo"/>
      </w:pPr>
      <w:r>
        <w:br w:type="page"/>
      </w:r>
      <w:r w:rsidR="00F21C81">
        <w:t>2.</w:t>
      </w:r>
      <w:r w:rsidR="00B60CF3">
        <w:t>8.2</w:t>
      </w:r>
      <w:r w:rsidR="009E3122">
        <w:t>. Scrum</w:t>
      </w:r>
    </w:p>
    <w:p w:rsidR="00CC5BD0" w:rsidRDefault="00245FC0" w:rsidP="00245FC0">
      <w:r>
        <w:t xml:space="preserve">XP se complementa </w:t>
      </w:r>
      <w:r w:rsidR="00F21C81">
        <w:t>bien</w:t>
      </w:r>
      <w:r>
        <w:t xml:space="preserve"> con Scrum ya que</w:t>
      </w:r>
      <w:r w:rsidR="00F21C81">
        <w:t xml:space="preserve"> para el éxito de un proyecto basado en metodologías ágiles como XP</w:t>
      </w:r>
      <w:r w:rsidR="00460025">
        <w:t>,</w:t>
      </w:r>
      <w:r w:rsidR="00F21C81">
        <w:t xml:space="preserve"> es necesario contar con una masa crítica de recursos human</w:t>
      </w:r>
      <w:r w:rsidR="00CC5BD0">
        <w:t>os comprometidos con el proyecto.</w:t>
      </w:r>
    </w:p>
    <w:p w:rsidR="00245FC0" w:rsidRDefault="00245FC0" w:rsidP="00245FC0">
      <w:r>
        <w:t xml:space="preserve">Scrum se basa en la actitud y los principios de las personas para llevar adelante el proyecto, estos principios son esenciales para el desarrollo </w:t>
      </w:r>
      <w:r w:rsidR="008626F7">
        <w:t>ágil.</w:t>
      </w:r>
    </w:p>
    <w:p w:rsidR="009A106D" w:rsidRDefault="007C0EE8" w:rsidP="00460025">
      <w:pPr>
        <w:rPr>
          <w:lang w:eastAsia="es-CL"/>
        </w:rPr>
      </w:pPr>
      <w:r w:rsidRPr="00757A97">
        <w:rPr>
          <w:b/>
          <w:bCs/>
          <w:lang w:eastAsia="es-CL"/>
        </w:rPr>
        <w:t>Compromiso</w:t>
      </w:r>
      <w:r w:rsidRPr="00757A97">
        <w:rPr>
          <w:lang w:eastAsia="es-CL"/>
        </w:rPr>
        <w:t xml:space="preserve">: Estar dispuesto para comprometerse a una meta. La metodología la da a las personas la autoridad que necesitan para cumplir con sus compromisos. </w:t>
      </w:r>
    </w:p>
    <w:p w:rsidR="009A106D" w:rsidRDefault="007C0EE8" w:rsidP="00460025">
      <w:pPr>
        <w:rPr>
          <w:lang w:eastAsia="es-CL"/>
        </w:rPr>
      </w:pPr>
      <w:r w:rsidRPr="00757A97">
        <w:rPr>
          <w:b/>
          <w:bCs/>
          <w:lang w:eastAsia="es-CL"/>
        </w:rPr>
        <w:t>Enfoque</w:t>
      </w:r>
      <w:r w:rsidRPr="00757A97">
        <w:rPr>
          <w:lang w:eastAsia="es-CL"/>
        </w:rPr>
        <w:t>: Haz tu trabajo. Enfoca todos tus esfuerzos y habilidades para trabajar en lo que te comprometiste a hacer. No te preocupes por nada más. Alguien lo har</w:t>
      </w:r>
      <w:r>
        <w:rPr>
          <w:lang w:eastAsia="es-CL"/>
        </w:rPr>
        <w:t>á</w:t>
      </w:r>
      <w:r w:rsidRPr="00757A97">
        <w:rPr>
          <w:lang w:eastAsia="es-CL"/>
        </w:rPr>
        <w:t xml:space="preserve"> por ti. </w:t>
      </w:r>
    </w:p>
    <w:p w:rsidR="009A106D" w:rsidRDefault="007C0EE8" w:rsidP="00460025">
      <w:pPr>
        <w:rPr>
          <w:lang w:eastAsia="es-CL"/>
        </w:rPr>
      </w:pPr>
      <w:r w:rsidRPr="00757A97">
        <w:rPr>
          <w:b/>
          <w:bCs/>
          <w:lang w:eastAsia="es-CL"/>
        </w:rPr>
        <w:t>Transparencia / Honestidad</w:t>
      </w:r>
      <w:r w:rsidRPr="00757A97">
        <w:rPr>
          <w:lang w:eastAsia="es-CL"/>
        </w:rPr>
        <w:t xml:space="preserve">: Scrum mantiene todo acerca del proyecto visible a todos. </w:t>
      </w:r>
    </w:p>
    <w:p w:rsidR="009A106D" w:rsidRDefault="007C0EE8" w:rsidP="00460025">
      <w:pPr>
        <w:rPr>
          <w:lang w:eastAsia="es-CL"/>
        </w:rPr>
      </w:pPr>
      <w:r w:rsidRPr="00757A97">
        <w:rPr>
          <w:b/>
          <w:bCs/>
          <w:lang w:eastAsia="es-CL"/>
        </w:rPr>
        <w:t>Respeto</w:t>
      </w:r>
      <w:r w:rsidRPr="00757A97">
        <w:rPr>
          <w:lang w:eastAsia="es-CL"/>
        </w:rPr>
        <w:t xml:space="preserve">: Los individuos estamos formados por nuestros orígenes y nuestras experiencias. Es importante respetar las diferentes a las personas del equipo y sus formas de pensar. </w:t>
      </w:r>
    </w:p>
    <w:p w:rsidR="009A106D" w:rsidRDefault="007C0EE8" w:rsidP="00460025">
      <w:pPr>
        <w:rPr>
          <w:lang w:eastAsia="es-CL"/>
        </w:rPr>
      </w:pPr>
      <w:r w:rsidRPr="00757A97">
        <w:rPr>
          <w:b/>
          <w:bCs/>
          <w:lang w:eastAsia="es-CL"/>
        </w:rPr>
        <w:t>Coraje</w:t>
      </w:r>
      <w:r w:rsidRPr="00757A97">
        <w:rPr>
          <w:lang w:eastAsia="es-CL"/>
        </w:rPr>
        <w:t xml:space="preserve">: Tener el coraje para comprometerse, actuar, ser honesto y esperar respeto. </w:t>
      </w:r>
      <w:r>
        <w:rPr>
          <w:rStyle w:val="Refdenotaalpie"/>
          <w:lang w:eastAsia="es-CL"/>
        </w:rPr>
        <w:footnoteReference w:id="10"/>
      </w:r>
    </w:p>
    <w:p w:rsidR="00D20981" w:rsidRDefault="00D20981" w:rsidP="00D20981">
      <w:pPr>
        <w:pStyle w:val="Subttulo"/>
      </w:pPr>
    </w:p>
    <w:p w:rsidR="00D20981" w:rsidRDefault="00D20981" w:rsidP="00D20981">
      <w:pPr>
        <w:pStyle w:val="Subttulo"/>
      </w:pPr>
      <w:r>
        <w:t>Roles en Scrum</w:t>
      </w:r>
    </w:p>
    <w:p w:rsidR="000B4B81" w:rsidRPr="000B4B81" w:rsidRDefault="000B4B81" w:rsidP="00D20981">
      <w:pPr>
        <w:pStyle w:val="Subttulo"/>
      </w:pPr>
      <w:r w:rsidRPr="000B4B81">
        <w:t>Roles "Cerdo"</w:t>
      </w:r>
    </w:p>
    <w:p w:rsidR="000B4B81" w:rsidRPr="000B4B81" w:rsidRDefault="000B4B81" w:rsidP="00D20981">
      <w:r w:rsidRPr="000B4B81">
        <w:t>Los Cerdos son los que están comprometidos con el proyecto y el proceso Scrum; ellos son los que "ponen el jamón en el plato".</w:t>
      </w:r>
    </w:p>
    <w:p w:rsidR="000B4B81" w:rsidRPr="009E3122" w:rsidRDefault="000B4B81" w:rsidP="00D20981">
      <w:pPr>
        <w:rPr>
          <w:b/>
        </w:rPr>
      </w:pPr>
      <w:r w:rsidRPr="009E3122">
        <w:rPr>
          <w:b/>
        </w:rPr>
        <w:t>ProductOwner</w:t>
      </w:r>
    </w:p>
    <w:p w:rsidR="000B4B81" w:rsidRPr="000B4B81" w:rsidRDefault="000B4B81" w:rsidP="00D20981">
      <w:r w:rsidRPr="000B4B81">
        <w:t>El ProductOwner representa la voz del cliente. Se asegura de que el equipo Scrum trabaja de forma adecuada desde la perspectiva del negocio. El ProductOwner escribe historias de usuario, las prioriza, y las coloca en el ProductBacklog.</w:t>
      </w:r>
    </w:p>
    <w:p w:rsidR="000B4B81" w:rsidRPr="009E3122" w:rsidRDefault="000B4B81" w:rsidP="00D20981">
      <w:pPr>
        <w:rPr>
          <w:b/>
        </w:rPr>
      </w:pPr>
      <w:r w:rsidRPr="009E3122">
        <w:rPr>
          <w:b/>
        </w:rPr>
        <w:t>ScrumMaster (o Facilitador)</w:t>
      </w:r>
    </w:p>
    <w:p w:rsidR="000B4B81" w:rsidRPr="000B4B81" w:rsidRDefault="000B4B81" w:rsidP="00D20981">
      <w:r w:rsidRPr="000B4B81">
        <w:t>El Scrum es facilitado por un ScrumMaster, cuyo trabajo primario es eliminar los obstáculos que impiden que el equipo alcance el objetivo del sprint. El ScrumMaster no es el líder del equipo (porque ellos se auto-organizan), sino que actúa como una protección entre el equipo y cualquier influencia que le distraiga. El ScrumMaster se asegura de que el proceso Scrum se utiliza como es debido. El ScrumMaster es el que hace que las reglas se cumplan.</w:t>
      </w:r>
    </w:p>
    <w:p w:rsidR="000B4B81" w:rsidRPr="009E3122" w:rsidRDefault="000B4B81" w:rsidP="00D20981">
      <w:pPr>
        <w:rPr>
          <w:b/>
        </w:rPr>
      </w:pPr>
      <w:r w:rsidRPr="009E3122">
        <w:rPr>
          <w:b/>
        </w:rPr>
        <w:t>Equipo</w:t>
      </w:r>
    </w:p>
    <w:p w:rsidR="000B4B81" w:rsidRPr="000B4B81" w:rsidRDefault="000B4B81" w:rsidP="00D20981">
      <w:r w:rsidRPr="000B4B81">
        <w:t>El equipo tiene la responsabilidad de entregar el producto. Un pequeño equipo de 5 a 9 personas con las habilidades transversales necesarias para realizar el trabajo (diseñador, desarrollador, etc).</w:t>
      </w:r>
    </w:p>
    <w:p w:rsidR="000B4B81" w:rsidRPr="009E3122" w:rsidRDefault="000B4B81" w:rsidP="00D20981">
      <w:pPr>
        <w:rPr>
          <w:b/>
        </w:rPr>
      </w:pPr>
      <w:r w:rsidRPr="009E3122">
        <w:rPr>
          <w:b/>
        </w:rPr>
        <w:t>Roles "Gallina"</w:t>
      </w:r>
    </w:p>
    <w:p w:rsidR="002E7305" w:rsidRDefault="000B4B81" w:rsidP="00D20981">
      <w:r w:rsidRPr="000B4B81">
        <w:t xml:space="preserve">Los roles gallina en realidad no son parte del proceso Scrum, pero deben tenerse en cuenta. </w:t>
      </w:r>
    </w:p>
    <w:p w:rsidR="000B4B81" w:rsidRDefault="000B4B81" w:rsidP="00D20981">
      <w:r w:rsidRPr="000B4B81">
        <w:t>La gallina alimenta al proyecto "poniendo huevos", no se ve comprometida como el cerdo que va al matadero.</w:t>
      </w:r>
    </w:p>
    <w:p w:rsidR="00CC5BD0" w:rsidRDefault="00B60CF3" w:rsidP="00460025">
      <w:pPr>
        <w:pStyle w:val="Subttulo"/>
        <w:outlineLvl w:val="2"/>
      </w:pPr>
      <w:bookmarkStart w:id="124" w:name="_Toc280985332"/>
      <w:r>
        <w:t>2.8.3</w:t>
      </w:r>
      <w:r w:rsidR="009E3122">
        <w:t>. Software</w:t>
      </w:r>
      <w:r w:rsidR="00665B89">
        <w:t xml:space="preserve"> Libre</w:t>
      </w:r>
      <w:bookmarkEnd w:id="124"/>
    </w:p>
    <w:p w:rsidR="00460025" w:rsidRDefault="00460025" w:rsidP="00460025">
      <w:r>
        <w:t>Es importante mencionar que en el presente proyecto se utilizará el modelo de software libre.</w:t>
      </w:r>
    </w:p>
    <w:p w:rsidR="004D680B" w:rsidRDefault="002E7305" w:rsidP="00460025">
      <w:r>
        <w:t xml:space="preserve">Exitosos proyectos como Linux, Apache, Open Office </w:t>
      </w:r>
      <w:r w:rsidR="003B4032">
        <w:t xml:space="preserve">y </w:t>
      </w:r>
      <w:r>
        <w:t>Firefox</w:t>
      </w:r>
      <w:r w:rsidR="003B4032">
        <w:t xml:space="preserve"> (cuyos orígenes se remontan al moribundo proyecto propietario Netscape) </w:t>
      </w:r>
      <w:r w:rsidR="004D680B">
        <w:t xml:space="preserve">entre otros, </w:t>
      </w:r>
      <w:r w:rsidR="003B4032">
        <w:t>han</w:t>
      </w:r>
      <w:r>
        <w:t xml:space="preserve"> dem</w:t>
      </w:r>
      <w:r w:rsidR="003B4032">
        <w:t>ostrado la eficacia de liberar el Software para mantener los proyectos de software vivos y en desarrollo</w:t>
      </w:r>
      <w:r w:rsidR="004D680B">
        <w:t>.</w:t>
      </w:r>
    </w:p>
    <w:p w:rsidR="00CC5BD0" w:rsidRDefault="004D680B" w:rsidP="00460025">
      <w:r>
        <w:t xml:space="preserve">Al </w:t>
      </w:r>
      <w:r w:rsidR="008626F7">
        <w:t>respecto, se</w:t>
      </w:r>
      <w:r w:rsidR="00460025">
        <w:t xml:space="preserve"> citarán</w:t>
      </w:r>
      <w:r>
        <w:t xml:space="preserve"> algunos puntos del libro “TheCathedral&amp;TheBazaar” escrito por </w:t>
      </w:r>
      <w:r w:rsidR="00C2697B" w:rsidRPr="00C2697B">
        <w:t>Eric S. Raymond</w:t>
      </w:r>
      <w:r w:rsidR="00C2697B">
        <w:t xml:space="preserve"> en 1997 </w:t>
      </w:r>
      <w:r>
        <w:t>como principios del modelo de desarrollo de software libre</w:t>
      </w:r>
      <w:r w:rsidR="00C2697B">
        <w:t xml:space="preserve"> los cuales encajan perfectamente en el campo de métodos ágiles propuesto</w:t>
      </w:r>
      <w:r w:rsidR="00867674">
        <w:rPr>
          <w:rStyle w:val="Refdenotaalpie"/>
        </w:rPr>
        <w:footnoteReference w:id="11"/>
      </w:r>
      <w:r w:rsidR="003B4032">
        <w:t>.</w:t>
      </w:r>
    </w:p>
    <w:p w:rsidR="00C2697B" w:rsidRDefault="00C2697B" w:rsidP="00460025"/>
    <w:p w:rsidR="004D680B" w:rsidRPr="00460025" w:rsidRDefault="004D680B" w:rsidP="00460025">
      <w:pPr>
        <w:pStyle w:val="Prrafodelista"/>
        <w:numPr>
          <w:ilvl w:val="0"/>
          <w:numId w:val="31"/>
        </w:numPr>
      </w:pPr>
      <w:r w:rsidRPr="00460025">
        <w:t>Todo buen trabajo de software comienza a partir de las necesidades personales del programador (todo buen trabajo empieza cuando uno tiene que rascarse su propia comezón).</w:t>
      </w:r>
    </w:p>
    <w:p w:rsidR="004D680B" w:rsidRPr="00460025" w:rsidRDefault="004D680B" w:rsidP="00460025">
      <w:pPr>
        <w:pStyle w:val="Prrafodelista"/>
        <w:numPr>
          <w:ilvl w:val="0"/>
          <w:numId w:val="31"/>
        </w:numPr>
      </w:pPr>
      <w:r w:rsidRPr="00460025">
        <w:t>Los buenos programadores saben qué escribir. Los mejores, qué reescribir (y reutilizar).</w:t>
      </w:r>
    </w:p>
    <w:p w:rsidR="00C2697B" w:rsidRDefault="004D680B" w:rsidP="00460025">
      <w:pPr>
        <w:pStyle w:val="Prrafodelista"/>
        <w:numPr>
          <w:ilvl w:val="0"/>
          <w:numId w:val="31"/>
        </w:numPr>
      </w:pPr>
      <w:r w:rsidRPr="00460025">
        <w:t>Considere desecharlo; de todos modos tendrá que hacerlo</w:t>
      </w:r>
      <w:r w:rsidR="008626F7">
        <w:t>.</w:t>
      </w:r>
    </w:p>
    <w:p w:rsidR="004D680B" w:rsidRPr="00460025" w:rsidRDefault="004D680B" w:rsidP="00460025">
      <w:pPr>
        <w:pStyle w:val="Prrafodelista"/>
        <w:numPr>
          <w:ilvl w:val="0"/>
          <w:numId w:val="31"/>
        </w:numPr>
      </w:pPr>
      <w:r w:rsidRPr="00460025">
        <w:t>Si tienes la actitud adecuada, encontrarás problemas interesantes.</w:t>
      </w:r>
    </w:p>
    <w:p w:rsidR="004D680B" w:rsidRPr="00460025" w:rsidRDefault="004D680B" w:rsidP="00460025">
      <w:pPr>
        <w:pStyle w:val="Prrafodelista"/>
        <w:numPr>
          <w:ilvl w:val="0"/>
          <w:numId w:val="31"/>
        </w:numPr>
      </w:pPr>
      <w:r w:rsidRPr="00460025">
        <w:t>Cuando se pierde el interés en un programa, el último deber es darlo en herencia a un sucesor competente.</w:t>
      </w:r>
    </w:p>
    <w:p w:rsidR="004D680B" w:rsidRPr="00460025" w:rsidRDefault="004D680B" w:rsidP="00460025">
      <w:pPr>
        <w:pStyle w:val="Prrafodelista"/>
        <w:numPr>
          <w:ilvl w:val="0"/>
          <w:numId w:val="31"/>
        </w:numPr>
      </w:pPr>
      <w:r w:rsidRPr="00460025">
        <w:t>Tratar a los usuarios como colaboradores es la forma más apropiada de mejorar el código, y la más efectiva de depurarlo.</w:t>
      </w:r>
    </w:p>
    <w:p w:rsidR="004D680B" w:rsidRPr="00460025" w:rsidRDefault="004D680B" w:rsidP="00460025">
      <w:pPr>
        <w:pStyle w:val="Prrafodelista"/>
        <w:numPr>
          <w:ilvl w:val="0"/>
          <w:numId w:val="31"/>
        </w:numPr>
      </w:pPr>
      <w:r w:rsidRPr="00460025">
        <w:t>Libere rápido y a menudo, y escuche a sus clientes.</w:t>
      </w:r>
    </w:p>
    <w:p w:rsidR="004D680B" w:rsidRPr="00460025" w:rsidRDefault="004D680B" w:rsidP="00460025">
      <w:pPr>
        <w:pStyle w:val="Prrafodelista"/>
        <w:numPr>
          <w:ilvl w:val="0"/>
          <w:numId w:val="31"/>
        </w:numPr>
      </w:pPr>
      <w:r w:rsidRPr="00460025">
        <w:t>Dada una base suficiente de desarrolladores asistentes y beta-testers, casi cualquier problema puede ser caracterizado rápidamente, y su solución ser obvia al menos para alguien. O, dicho de manera menos formal, "con muchas miradas, todos l</w:t>
      </w:r>
      <w:r w:rsidR="00C2697B" w:rsidRPr="00C2697B">
        <w:t>os errores saltarán a la vista"</w:t>
      </w:r>
      <w:r w:rsidR="00C2697B">
        <w:t>.</w:t>
      </w:r>
    </w:p>
    <w:p w:rsidR="004D680B" w:rsidRPr="00460025" w:rsidRDefault="004D680B" w:rsidP="00460025">
      <w:pPr>
        <w:pStyle w:val="Prrafodelista"/>
        <w:numPr>
          <w:ilvl w:val="0"/>
          <w:numId w:val="31"/>
        </w:numPr>
      </w:pPr>
      <w:r w:rsidRPr="00460025">
        <w:t>Las estructuras de datos inteligentes y el código burdo funcionan mucho mejor que en el caso inverso.</w:t>
      </w:r>
    </w:p>
    <w:p w:rsidR="004D680B" w:rsidRPr="00460025" w:rsidRDefault="004D680B" w:rsidP="00460025">
      <w:pPr>
        <w:pStyle w:val="Prrafodelista"/>
        <w:numPr>
          <w:ilvl w:val="0"/>
          <w:numId w:val="31"/>
        </w:numPr>
      </w:pPr>
      <w:r w:rsidRPr="00460025">
        <w:t>Si</w:t>
      </w:r>
      <w:r w:rsidR="003B43E4">
        <w:t xml:space="preserve"> </w:t>
      </w:r>
      <w:r w:rsidRPr="00460025">
        <w:t>usted trata a sus analistas (beta-testers) como si fueran su recurso más valioso, ellos le responderán convirtiéndose en su recurso más valioso.</w:t>
      </w:r>
    </w:p>
    <w:p w:rsidR="004D680B" w:rsidRPr="004D680B" w:rsidRDefault="004D680B" w:rsidP="00460025">
      <w:pPr>
        <w:pStyle w:val="Prrafodelista"/>
        <w:numPr>
          <w:ilvl w:val="0"/>
          <w:numId w:val="31"/>
        </w:numPr>
        <w:rPr>
          <w:lang w:val="en-US"/>
        </w:rPr>
      </w:pPr>
      <w:r w:rsidRPr="00460025">
        <w:t xml:space="preserve">Lo mejor después de tener buenas ideas es reconocer las buenas ideas de sus usuarios. </w:t>
      </w:r>
      <w:r w:rsidRPr="009E3122">
        <w:rPr>
          <w:lang w:val="es-ES"/>
        </w:rPr>
        <w:t>Esto</w:t>
      </w:r>
      <w:r w:rsidR="003B43E4">
        <w:rPr>
          <w:lang w:val="es-ES"/>
        </w:rPr>
        <w:t xml:space="preserve"> </w:t>
      </w:r>
      <w:r w:rsidR="009E3122" w:rsidRPr="009E3122">
        <w:rPr>
          <w:lang w:val="es-ES"/>
        </w:rPr>
        <w:t>ú</w:t>
      </w:r>
      <w:r w:rsidR="008626F7" w:rsidRPr="009E3122">
        <w:rPr>
          <w:lang w:val="es-ES"/>
        </w:rPr>
        <w:t>ltimo</w:t>
      </w:r>
      <w:r w:rsidR="003B43E4">
        <w:rPr>
          <w:lang w:val="es-ES"/>
        </w:rPr>
        <w:t xml:space="preserve"> </w:t>
      </w:r>
      <w:r w:rsidRPr="004D680B">
        <w:rPr>
          <w:lang w:val="en-US"/>
        </w:rPr>
        <w:t>es a veces lo mejor.</w:t>
      </w:r>
    </w:p>
    <w:p w:rsidR="004D680B" w:rsidRPr="00460025" w:rsidRDefault="004D680B" w:rsidP="00460025">
      <w:pPr>
        <w:pStyle w:val="Prrafodelista"/>
        <w:numPr>
          <w:ilvl w:val="0"/>
          <w:numId w:val="31"/>
        </w:numPr>
      </w:pPr>
      <w:r w:rsidRPr="00460025">
        <w:t>Frecuentemente, las soluciones más innovadoras y espectaculares provienen de comprender que la concepción del problema era errónea.</w:t>
      </w:r>
    </w:p>
    <w:p w:rsidR="004D680B" w:rsidRPr="00460025" w:rsidRDefault="004D680B" w:rsidP="00460025">
      <w:pPr>
        <w:pStyle w:val="Prrafodelista"/>
        <w:numPr>
          <w:ilvl w:val="0"/>
          <w:numId w:val="31"/>
        </w:numPr>
      </w:pPr>
      <w:r w:rsidRPr="00460025">
        <w:t>La perfección (en diseño) se alcanza no cuando ya no hay nada que agregar, sino cuando ya no hay nada que quitar.</w:t>
      </w:r>
    </w:p>
    <w:p w:rsidR="004D680B" w:rsidRPr="00460025" w:rsidRDefault="004D680B" w:rsidP="00460025">
      <w:pPr>
        <w:pStyle w:val="Prrafodelista"/>
        <w:numPr>
          <w:ilvl w:val="0"/>
          <w:numId w:val="31"/>
        </w:numPr>
      </w:pPr>
      <w:r w:rsidRPr="00460025">
        <w:t>Toda herramienta es útil empleándose de la forma prevista, pero una *gran* herramienta es la que se presta a ser utilizada de la manera menos esperada.</w:t>
      </w:r>
    </w:p>
    <w:p w:rsidR="004D680B" w:rsidRPr="00460025" w:rsidRDefault="004D680B" w:rsidP="00460025">
      <w:pPr>
        <w:pStyle w:val="Prrafodelista"/>
        <w:numPr>
          <w:ilvl w:val="0"/>
          <w:numId w:val="31"/>
        </w:numPr>
      </w:pPr>
      <w:r w:rsidRPr="00460025">
        <w:t>Cuándo se escribe software para una puerta de enlace de cualquier tipo, hay que tomar la precaución de alterar el flujo de datos lo menos posible, y nunca eliminar información a menos que los receptores obli</w:t>
      </w:r>
      <w:r w:rsidR="00C2697B" w:rsidRPr="00C2697B">
        <w:t>guen a hacerlo</w:t>
      </w:r>
      <w:r w:rsidR="00C2697B">
        <w:t>.</w:t>
      </w:r>
    </w:p>
    <w:p w:rsidR="004D680B" w:rsidRPr="00460025" w:rsidRDefault="004D680B" w:rsidP="00460025">
      <w:pPr>
        <w:pStyle w:val="Prrafodelista"/>
        <w:numPr>
          <w:ilvl w:val="0"/>
          <w:numId w:val="31"/>
        </w:numPr>
      </w:pPr>
      <w:r w:rsidRPr="00460025">
        <w:t>Un sistema de seguridad es tan seguro como secreto. Cuídese de los secretos a medias.</w:t>
      </w:r>
    </w:p>
    <w:p w:rsidR="004D680B" w:rsidRPr="00460025" w:rsidRDefault="004D680B" w:rsidP="00460025">
      <w:pPr>
        <w:pStyle w:val="Prrafodelista"/>
        <w:numPr>
          <w:ilvl w:val="0"/>
          <w:numId w:val="31"/>
        </w:numPr>
      </w:pPr>
      <w:r w:rsidRPr="00460025">
        <w:t>Para resolver un problema interesante, comience por encontrar un problema que le resulte interesante.</w:t>
      </w:r>
    </w:p>
    <w:p w:rsidR="004D680B" w:rsidRPr="00460025" w:rsidRDefault="004D680B" w:rsidP="00460025">
      <w:pPr>
        <w:pStyle w:val="Prrafodelista"/>
        <w:numPr>
          <w:ilvl w:val="0"/>
          <w:numId w:val="31"/>
        </w:numPr>
        <w:rPr>
          <w:lang w:val="es-ES"/>
        </w:rPr>
      </w:pPr>
      <w:r w:rsidRPr="00460025">
        <w:t>Si el coordinador de desarrollo tiene un medio al menos tan bueno como lo es Internet, y sabe dirigir sin coerción, muchas cabezas serán, inevitablemente, mejor que una.</w:t>
      </w:r>
    </w:p>
    <w:p w:rsidR="00CC5BD0" w:rsidRPr="00CC5BD0" w:rsidRDefault="00CC5BD0" w:rsidP="00460025"/>
    <w:p w:rsidR="00C2697B" w:rsidRDefault="00C2697B">
      <w:pPr>
        <w:suppressAutoHyphens w:val="0"/>
        <w:spacing w:before="0" w:after="0" w:line="240" w:lineRule="auto"/>
        <w:jc w:val="left"/>
        <w:rPr>
          <w:rFonts w:eastAsia="Times New Roman" w:cs="Times New Roman"/>
          <w:b/>
          <w:sz w:val="28"/>
          <w:szCs w:val="24"/>
        </w:rPr>
      </w:pPr>
      <w:r>
        <w:br w:type="page"/>
      </w:r>
    </w:p>
    <w:p w:rsidR="00665B89" w:rsidRDefault="00665B89" w:rsidP="00460025">
      <w:pPr>
        <w:pStyle w:val="Subttulo"/>
        <w:outlineLvl w:val="2"/>
      </w:pPr>
      <w:bookmarkStart w:id="125" w:name="_Toc280985333"/>
      <w:r>
        <w:t>2.8.3.1</w:t>
      </w:r>
      <w:r w:rsidR="008867A5">
        <w:t>.</w:t>
      </w:r>
      <w:r>
        <w:t xml:space="preserve"> Licencia GNU GPL v2</w:t>
      </w:r>
      <w:bookmarkEnd w:id="125"/>
    </w:p>
    <w:p w:rsidR="00665B89" w:rsidRDefault="00665B89" w:rsidP="00460025">
      <w:r>
        <w:t>El proyecto</w:t>
      </w:r>
      <w:r w:rsidR="00460025">
        <w:t xml:space="preserve"> a desarrollar</w:t>
      </w:r>
      <w:r>
        <w:t xml:space="preserve"> estará liberado bajo la licencia GNU GPL v2.</w:t>
      </w:r>
    </w:p>
    <w:p w:rsidR="00FD5D87" w:rsidRDefault="00F976B5" w:rsidP="00460025">
      <w:r>
        <w:t>L</w:t>
      </w:r>
      <w:r w:rsidR="00F8658A" w:rsidRPr="00F8658A">
        <w:t>a Licencia P</w:t>
      </w:r>
      <w:r w:rsidR="00FC7DFB">
        <w:t>ú</w:t>
      </w:r>
      <w:r w:rsidR="00F8658A" w:rsidRPr="00F8658A">
        <w:t>blica Gen</w:t>
      </w:r>
      <w:r w:rsidR="00FC7DFB">
        <w:t>eral de GNU pretende garantizar</w:t>
      </w:r>
      <w:r w:rsidR="00F8658A" w:rsidRPr="00F8658A">
        <w:t xml:space="preserve"> la libertad de compartir y modificar </w:t>
      </w:r>
      <w:r w:rsidR="002E7305">
        <w:t xml:space="preserve">el </w:t>
      </w:r>
      <w:r w:rsidR="00F8658A" w:rsidRPr="00F8658A">
        <w:t>software</w:t>
      </w:r>
      <w:r w:rsidR="002E7305">
        <w:t xml:space="preserve"> y</w:t>
      </w:r>
      <w:r w:rsidR="00F8658A" w:rsidRPr="00F8658A">
        <w:t xml:space="preserve"> asegurar que el software es libre para todos sus usuarios. </w:t>
      </w:r>
    </w:p>
    <w:p w:rsidR="00F8658A" w:rsidRPr="00F8658A" w:rsidRDefault="00F8658A" w:rsidP="00460025">
      <w:r w:rsidRPr="00F8658A">
        <w:t xml:space="preserve">Cuando </w:t>
      </w:r>
      <w:r w:rsidR="002E7305">
        <w:t xml:space="preserve">se </w:t>
      </w:r>
      <w:r w:rsidRPr="00F8658A">
        <w:t xml:space="preserve">habla de software libre, </w:t>
      </w:r>
      <w:r w:rsidR="002E7305">
        <w:t>se</w:t>
      </w:r>
      <w:r w:rsidRPr="00F8658A">
        <w:t xml:space="preserve"> refi</w:t>
      </w:r>
      <w:r w:rsidR="002E7305">
        <w:t>e</w:t>
      </w:r>
      <w:r w:rsidRPr="00F8658A">
        <w:t>r</w:t>
      </w:r>
      <w:r w:rsidR="002E7305">
        <w:t>e</w:t>
      </w:r>
      <w:r w:rsidRPr="00F8658A">
        <w:t xml:space="preserve"> a libertad, no a precio. </w:t>
      </w:r>
      <w:r w:rsidR="002E7305">
        <w:t xml:space="preserve">Es posible </w:t>
      </w:r>
      <w:r w:rsidRPr="00F8658A">
        <w:t>distr</w:t>
      </w:r>
      <w:r w:rsidR="008017F9">
        <w:t xml:space="preserve">ibuir copias de software libre </w:t>
      </w:r>
      <w:r w:rsidRPr="00F8658A">
        <w:t xml:space="preserve">y cobrar por ese servicio si </w:t>
      </w:r>
      <w:r w:rsidR="008017F9">
        <w:t xml:space="preserve">se </w:t>
      </w:r>
      <w:r w:rsidRPr="00F8658A">
        <w:t>quier</w:t>
      </w:r>
      <w:r w:rsidR="008017F9">
        <w:t>e</w:t>
      </w:r>
      <w:r w:rsidRPr="00F8658A">
        <w:t xml:space="preserve">, de </w:t>
      </w:r>
      <w:r w:rsidR="00A67E2D">
        <w:t>recibir</w:t>
      </w:r>
      <w:r w:rsidRPr="00F8658A">
        <w:t xml:space="preserve"> el c</w:t>
      </w:r>
      <w:r w:rsidR="008017F9">
        <w:t>ó</w:t>
      </w:r>
      <w:r w:rsidRPr="00F8658A">
        <w:t xml:space="preserve">digo fuente o que </w:t>
      </w:r>
      <w:r w:rsidR="00A67E2D">
        <w:t xml:space="preserve">se </w:t>
      </w:r>
      <w:r w:rsidRPr="00F8658A">
        <w:t xml:space="preserve">pueda conseguir si </w:t>
      </w:r>
      <w:r w:rsidR="00A67E2D">
        <w:t>se</w:t>
      </w:r>
      <w:r w:rsidRPr="00F8658A">
        <w:t xml:space="preserve"> quiere, de que</w:t>
      </w:r>
      <w:r w:rsidR="00A67E2D">
        <w:t xml:space="preserve"> se</w:t>
      </w:r>
      <w:r w:rsidRPr="00F8658A">
        <w:t xml:space="preserve"> pueda modificar el software o usar fragmentos de </w:t>
      </w:r>
      <w:r w:rsidR="00FC764F">
        <w:t>é</w:t>
      </w:r>
      <w:r w:rsidRPr="00F8658A">
        <w:t xml:space="preserve">l en nuevos programas libres, y de que </w:t>
      </w:r>
      <w:r w:rsidR="00A67E2D">
        <w:t xml:space="preserve">los involucrados </w:t>
      </w:r>
      <w:r w:rsidRPr="00F8658A">
        <w:t>sepa</w:t>
      </w:r>
      <w:r w:rsidR="00A67E2D">
        <w:t>n</w:t>
      </w:r>
      <w:r w:rsidRPr="00F8658A">
        <w:t xml:space="preserve"> que puede</w:t>
      </w:r>
      <w:r w:rsidR="005E46BE">
        <w:t>n</w:t>
      </w:r>
      <w:r w:rsidRPr="00F8658A">
        <w:t xml:space="preserve"> hacer todas estas cosas.</w:t>
      </w:r>
    </w:p>
    <w:p w:rsidR="00142AB7" w:rsidRDefault="00F8658A" w:rsidP="00460025">
      <w:r w:rsidRPr="00F8658A">
        <w:t xml:space="preserve">Para proteger </w:t>
      </w:r>
      <w:r w:rsidR="00D201C4">
        <w:t>esos</w:t>
      </w:r>
      <w:r w:rsidRPr="00F8658A">
        <w:t xml:space="preserve"> derechos </w:t>
      </w:r>
      <w:r w:rsidR="00D201C4">
        <w:t xml:space="preserve">se </w:t>
      </w:r>
      <w:r w:rsidRPr="00F8658A">
        <w:t>necesita</w:t>
      </w:r>
      <w:r w:rsidR="00D201C4">
        <w:t>n</w:t>
      </w:r>
      <w:r w:rsidRPr="00F8658A">
        <w:t xml:space="preserve"> algunas restricciones que </w:t>
      </w:r>
      <w:r w:rsidR="00D34E3D" w:rsidRPr="00F8658A">
        <w:t>prohíban</w:t>
      </w:r>
      <w:r w:rsidRPr="00F8658A">
        <w:t xml:space="preserve"> a cualquiera negar estos derechos</w:t>
      </w:r>
      <w:r w:rsidR="00D201C4">
        <w:t xml:space="preserve"> a terceros</w:t>
      </w:r>
      <w:r w:rsidRPr="00F8658A">
        <w:t xml:space="preserve"> o pedir que </w:t>
      </w:r>
      <w:r w:rsidR="00D201C4">
        <w:t xml:space="preserve">se </w:t>
      </w:r>
      <w:r w:rsidRPr="00F8658A">
        <w:t xml:space="preserve">renuncie a ellos. Estas restricciones se traducen en ciertas obligaciones que afectan </w:t>
      </w:r>
      <w:r w:rsidR="005E46BE">
        <w:t>a la</w:t>
      </w:r>
      <w:r w:rsidR="00C061FC">
        <w:t xml:space="preserve"> </w:t>
      </w:r>
      <w:r w:rsidRPr="00F8658A">
        <w:t>distribu</w:t>
      </w:r>
      <w:r w:rsidR="005E46BE">
        <w:t>ció</w:t>
      </w:r>
      <w:r w:rsidR="00D201C4">
        <w:t>n</w:t>
      </w:r>
      <w:r w:rsidR="00C061FC">
        <w:t xml:space="preserve"> </w:t>
      </w:r>
      <w:r w:rsidR="005E46BE">
        <w:t xml:space="preserve">de </w:t>
      </w:r>
      <w:r w:rsidRPr="00F8658A">
        <w:t xml:space="preserve">copias del software </w:t>
      </w:r>
      <w:r w:rsidR="005E46BE">
        <w:t>y a su</w:t>
      </w:r>
      <w:r w:rsidRPr="00F8658A">
        <w:t xml:space="preserve"> modifica</w:t>
      </w:r>
      <w:r w:rsidR="005E46BE">
        <w:t>ción</w:t>
      </w:r>
      <w:r w:rsidRPr="00F8658A">
        <w:t>.</w:t>
      </w:r>
      <w:r w:rsidR="00142AB7">
        <w:rPr>
          <w:rStyle w:val="Refdenotaalpie"/>
        </w:rPr>
        <w:footnoteReference w:id="12"/>
      </w:r>
    </w:p>
    <w:p w:rsidR="003607CB" w:rsidRDefault="003607CB">
      <w:pPr>
        <w:suppressAutoHyphens w:val="0"/>
        <w:spacing w:before="0" w:after="0" w:line="240" w:lineRule="auto"/>
        <w:jc w:val="left"/>
        <w:rPr>
          <w:rFonts w:eastAsia="Times New Roman" w:cs="Times New Roman"/>
          <w:b/>
          <w:bCs/>
          <w:color w:val="548DD4"/>
          <w:kern w:val="1"/>
          <w:sz w:val="28"/>
          <w:szCs w:val="32"/>
        </w:rPr>
      </w:pPr>
      <w:r>
        <w:br w:type="page"/>
      </w:r>
    </w:p>
    <w:p w:rsidR="003607CB" w:rsidRDefault="003607CB" w:rsidP="003607CB">
      <w:pPr>
        <w:pStyle w:val="Subttulo"/>
        <w:outlineLvl w:val="1"/>
      </w:pPr>
      <w:bookmarkStart w:id="126" w:name="_Toc280985334"/>
      <w:r>
        <w:t>2.9. Frameworks</w:t>
      </w:r>
      <w:bookmarkEnd w:id="126"/>
    </w:p>
    <w:p w:rsidR="003607CB" w:rsidRDefault="003607CB" w:rsidP="003607CB">
      <w:pPr>
        <w:rPr>
          <w:rFonts w:cs="Arial"/>
        </w:rPr>
      </w:pPr>
      <w:r>
        <w:rPr>
          <w:rFonts w:cs="Arial"/>
        </w:rPr>
        <w:t>Parte medular de este proyecto es la creación de un marco de trabajo o Framework, por esta razón es pertinente de hacer una definición técnica de lo que es un Framework una pequeña descripci</w:t>
      </w:r>
      <w:r w:rsidRPr="00461AE2">
        <w:rPr>
          <w:rFonts w:cs="Arial"/>
        </w:rPr>
        <w:t>ó</w:t>
      </w:r>
      <w:r>
        <w:rPr>
          <w:rFonts w:cs="Arial"/>
        </w:rPr>
        <w:t>n de algunos de los más usados en la web.</w:t>
      </w:r>
    </w:p>
    <w:p w:rsidR="003607CB" w:rsidRPr="00786C40" w:rsidRDefault="003607CB" w:rsidP="003607CB">
      <w:pPr>
        <w:rPr>
          <w:rFonts w:cs="Arial"/>
        </w:rPr>
      </w:pPr>
      <w:r w:rsidRPr="00786C40">
        <w:rPr>
          <w:rFonts w:cs="Arial"/>
        </w:rPr>
        <w:t xml:space="preserve">Un </w:t>
      </w:r>
      <w:r w:rsidRPr="00786C40">
        <w:rPr>
          <w:rFonts w:cs="Arial"/>
          <w:b/>
          <w:bCs/>
        </w:rPr>
        <w:t>Framework</w:t>
      </w:r>
      <w:r w:rsidRPr="00786C40">
        <w:rPr>
          <w:rFonts w:cs="Arial"/>
        </w:rPr>
        <w:t xml:space="preserve"> es una estructura conceptual y tecnológica de soporte definida, normalmente con artefactos o módulos de software concretos, con base en la cual otro proyecto de software  puede ser organizado y desarrollado.</w:t>
      </w:r>
    </w:p>
    <w:p w:rsidR="003607CB" w:rsidRPr="00786C40" w:rsidRDefault="003607CB" w:rsidP="003607CB">
      <w:pPr>
        <w:rPr>
          <w:rFonts w:cs="Arial"/>
        </w:rPr>
      </w:pPr>
      <w:r w:rsidRPr="00786C40">
        <w:rPr>
          <w:rFonts w:cs="Arial"/>
        </w:rPr>
        <w:t>Típicamente, puede incluir soporte de Programas, bibliotecas y un lenguaje interpretado entre otros programas para ayudar a desarrollar y unir los diferentes componentes de un proyecto.</w:t>
      </w:r>
    </w:p>
    <w:p w:rsidR="003607CB" w:rsidRPr="00786C40" w:rsidRDefault="003607CB" w:rsidP="003607CB">
      <w:pPr>
        <w:rPr>
          <w:rFonts w:cs="Arial"/>
        </w:rPr>
      </w:pPr>
      <w:r w:rsidRPr="00786C40">
        <w:rPr>
          <w:rFonts w:cs="Arial"/>
        </w:rPr>
        <w:t xml:space="preserve">Los Framework  hoy en día simplifican el desarrollo de aplicaciones web </w:t>
      </w:r>
      <w:r>
        <w:rPr>
          <w:rFonts w:cs="Arial"/>
        </w:rPr>
        <w:t>y muchos implementan</w:t>
      </w:r>
      <w:r w:rsidRPr="00786C40">
        <w:rPr>
          <w:rFonts w:cs="Arial"/>
        </w:rPr>
        <w:t xml:space="preserve"> el patrón arquitectónico MVC (Modelo, Vista, Controlador).</w:t>
      </w:r>
    </w:p>
    <w:p w:rsidR="003607CB" w:rsidRDefault="003607CB" w:rsidP="003607CB">
      <w:pPr>
        <w:pStyle w:val="Subttulo"/>
        <w:outlineLvl w:val="1"/>
      </w:pPr>
    </w:p>
    <w:p w:rsidR="003607CB" w:rsidRPr="00BE13A4" w:rsidRDefault="003607CB" w:rsidP="003607CB">
      <w:pPr>
        <w:pStyle w:val="Subttulo"/>
        <w:outlineLvl w:val="2"/>
        <w:rPr>
          <w:u w:val="single"/>
        </w:rPr>
      </w:pPr>
      <w:r>
        <w:br w:type="page"/>
      </w:r>
      <w:bookmarkStart w:id="127" w:name="_Toc280985335"/>
      <w:r>
        <w:t>2.9.1. Zend Framework</w:t>
      </w:r>
      <w:bookmarkEnd w:id="127"/>
    </w:p>
    <w:p w:rsidR="003607CB" w:rsidRDefault="003607CB" w:rsidP="003607CB">
      <w:r>
        <w:t>Zend es la principal compañía que está detrás del desarrollo de PHP.Este framework</w:t>
      </w:r>
      <w:r w:rsidRPr="00C25634">
        <w:t xml:space="preserve">se centra en la construcción de </w:t>
      </w:r>
      <w:r>
        <w:t>desarrollo más seguro, fiable y moderno en aplicaciones y servicios Web 2.0. Es de código abierto simple, cien por ciento dirigido a la orientación a objeto. Zend Framework ofrece un gran rendimiento y robusta implementación Modelo Vista Controlador (MVC).</w:t>
      </w:r>
    </w:p>
    <w:p w:rsidR="003607CB" w:rsidRDefault="003607CB" w:rsidP="003607CB">
      <w:pPr>
        <w:rPr>
          <w:rFonts w:cs="Arial"/>
        </w:rPr>
      </w:pPr>
      <w:r>
        <w:t>En el siguiente diagrama podemos ver un resumen de sus componentes.</w:t>
      </w:r>
    </w:p>
    <w:p w:rsidR="003607CB" w:rsidRDefault="003607CB" w:rsidP="003607CB">
      <w:pPr>
        <w:pStyle w:val="NormalWeb"/>
        <w:keepNext/>
      </w:pPr>
      <w:r w:rsidRPr="00460025">
        <w:rPr>
          <w:rFonts w:ascii="Arial" w:hAnsi="Arial" w:cs="Arial"/>
          <w:noProof/>
          <w:lang w:val="es-CL" w:eastAsia="es-CL"/>
        </w:rPr>
        <w:drawing>
          <wp:inline distT="0" distB="0" distL="0" distR="0">
            <wp:extent cx="4543425" cy="3019425"/>
            <wp:effectExtent l="19050" t="0" r="9525" b="0"/>
            <wp:docPr id="49" name="Imagen 49" descr="zend-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zend-framework"/>
                    <pic:cNvPicPr>
                      <a:picLocks noChangeAspect="1" noChangeArrowheads="1"/>
                    </pic:cNvPicPr>
                  </pic:nvPicPr>
                  <pic:blipFill>
                    <a:blip r:embed="rId38" cstate="print"/>
                    <a:srcRect/>
                    <a:stretch>
                      <a:fillRect/>
                    </a:stretch>
                  </pic:blipFill>
                  <pic:spPr bwMode="auto">
                    <a:xfrm>
                      <a:off x="0" y="0"/>
                      <a:ext cx="4543425" cy="3019425"/>
                    </a:xfrm>
                    <a:prstGeom prst="rect">
                      <a:avLst/>
                    </a:prstGeom>
                    <a:noFill/>
                    <a:ln w="9525">
                      <a:noFill/>
                      <a:miter lim="800000"/>
                      <a:headEnd/>
                      <a:tailEnd/>
                    </a:ln>
                  </pic:spPr>
                </pic:pic>
              </a:graphicData>
            </a:graphic>
          </wp:inline>
        </w:drawing>
      </w:r>
    </w:p>
    <w:p w:rsidR="003607CB" w:rsidRDefault="003607CB" w:rsidP="003607CB">
      <w:pPr>
        <w:pStyle w:val="Epgrafe"/>
        <w:jc w:val="center"/>
        <w:rPr>
          <w:rFonts w:cs="Arial"/>
        </w:rPr>
      </w:pPr>
      <w:bookmarkStart w:id="128" w:name="_Toc280984188"/>
      <w:r>
        <w:t xml:space="preserve">Ilustración </w:t>
      </w:r>
      <w:r w:rsidR="00DA74FC">
        <w:fldChar w:fldCharType="begin"/>
      </w:r>
      <w:r w:rsidR="000051F5">
        <w:instrText xml:space="preserve"> SEQ Ilustración \* ARABIC </w:instrText>
      </w:r>
      <w:r w:rsidR="00DA74FC">
        <w:fldChar w:fldCharType="separate"/>
      </w:r>
      <w:r w:rsidR="00AD4989">
        <w:rPr>
          <w:noProof/>
        </w:rPr>
        <w:t>14</w:t>
      </w:r>
      <w:r w:rsidR="00DA74FC">
        <w:rPr>
          <w:noProof/>
        </w:rPr>
        <w:fldChar w:fldCharType="end"/>
      </w:r>
      <w:r>
        <w:t xml:space="preserve"> - Visión general Zend Framework</w:t>
      </w:r>
      <w:bookmarkEnd w:id="128"/>
    </w:p>
    <w:p w:rsidR="003607CB" w:rsidRDefault="00DA74FC" w:rsidP="003607CB">
      <w:pPr>
        <w:pStyle w:val="Epgrafe"/>
        <w:jc w:val="center"/>
        <w:rPr>
          <w:lang w:val="pt-BR"/>
        </w:rPr>
      </w:pPr>
      <w:hyperlink r:id="rId39" w:history="1">
        <w:r w:rsidR="003607CB" w:rsidRPr="00754E0D">
          <w:rPr>
            <w:rStyle w:val="Hipervnculo"/>
            <w:lang w:val="pt-BR"/>
          </w:rPr>
          <w:t>http://www.programania.net/otros/zend-framework-una-vision-general/</w:t>
        </w:r>
      </w:hyperlink>
    </w:p>
    <w:p w:rsidR="003607CB" w:rsidRDefault="003607CB" w:rsidP="003607CB">
      <w:pPr>
        <w:pStyle w:val="Subttulo"/>
        <w:outlineLvl w:val="2"/>
        <w:rPr>
          <w:lang w:val="pt-BR"/>
        </w:rPr>
      </w:pPr>
      <w:r w:rsidRPr="00460025">
        <w:rPr>
          <w:lang w:val="pt-BR"/>
        </w:rPr>
        <w:br w:type="page"/>
      </w:r>
      <w:bookmarkStart w:id="129" w:name="_Toc280985336"/>
      <w:r w:rsidRPr="00460025">
        <w:rPr>
          <w:lang w:val="pt-BR"/>
        </w:rPr>
        <w:t>2.9.2. Google Web Toolkit</w:t>
      </w:r>
      <w:bookmarkEnd w:id="129"/>
    </w:p>
    <w:p w:rsidR="00F235E4" w:rsidRPr="00F235E4" w:rsidRDefault="00F235E4" w:rsidP="00F235E4">
      <w:pPr>
        <w:rPr>
          <w:lang w:val="pt-BR"/>
        </w:rPr>
      </w:pPr>
      <w:r w:rsidRPr="00F235E4">
        <w:rPr>
          <w:lang w:val="pt-BR"/>
        </w:rPr>
        <w:t>Google Web Toolkit</w:t>
      </w:r>
      <w:r w:rsidR="00C061FC">
        <w:rPr>
          <w:lang w:val="pt-BR"/>
        </w:rPr>
        <w:t xml:space="preserve"> es </w:t>
      </w:r>
      <w:r w:rsidRPr="00F235E4">
        <w:t>un</w:t>
      </w:r>
      <w:r w:rsidRPr="00F235E4">
        <w:rPr>
          <w:lang w:val="pt-BR"/>
        </w:rPr>
        <w:t xml:space="preserve"> conjunto de </w:t>
      </w:r>
      <w:r w:rsidRPr="00F235E4">
        <w:t>herramientas</w:t>
      </w:r>
      <w:r w:rsidRPr="00F235E4">
        <w:rPr>
          <w:lang w:val="pt-BR"/>
        </w:rPr>
        <w:t xml:space="preserve"> de </w:t>
      </w:r>
      <w:r w:rsidRPr="00F235E4">
        <w:t xml:space="preserve">desarrollo </w:t>
      </w:r>
      <w:r w:rsidRPr="00F235E4">
        <w:rPr>
          <w:lang w:val="pt-BR"/>
        </w:rPr>
        <w:t xml:space="preserve">para </w:t>
      </w:r>
      <w:r w:rsidRPr="00F235E4">
        <w:t xml:space="preserve">crear </w:t>
      </w:r>
      <w:r w:rsidRPr="00F235E4">
        <w:rPr>
          <w:lang w:val="pt-BR"/>
        </w:rPr>
        <w:t xml:space="preserve">y </w:t>
      </w:r>
      <w:r w:rsidRPr="00F235E4">
        <w:t xml:space="preserve">optimizar la complejidad basada en las aplicaciones del </w:t>
      </w:r>
      <w:r w:rsidRPr="00F235E4">
        <w:rPr>
          <w:lang w:val="pt-BR"/>
        </w:rPr>
        <w:t xml:space="preserve">navegador que se </w:t>
      </w:r>
      <w:r w:rsidRPr="00F235E4">
        <w:t>encuentra</w:t>
      </w:r>
      <w:r>
        <w:t>n</w:t>
      </w:r>
      <w:r w:rsidR="00C061FC">
        <w:t xml:space="preserve"> </w:t>
      </w:r>
      <w:r w:rsidRPr="00F235E4">
        <w:rPr>
          <w:lang w:val="pt-BR"/>
        </w:rPr>
        <w:t xml:space="preserve">bajo </w:t>
      </w:r>
      <w:r w:rsidRPr="00F235E4">
        <w:t xml:space="preserve">la </w:t>
      </w:r>
      <w:r w:rsidRPr="00F235E4">
        <w:rPr>
          <w:lang w:val="pt-BR"/>
        </w:rPr>
        <w:t xml:space="preserve">plataforma Java. </w:t>
      </w:r>
      <w:r>
        <w:rPr>
          <w:lang w:val="pt-BR"/>
        </w:rPr>
        <w:t>S</w:t>
      </w:r>
      <w:r w:rsidRPr="00F235E4">
        <w:t xml:space="preserve">u </w:t>
      </w:r>
      <w:r w:rsidRPr="00F235E4">
        <w:rPr>
          <w:lang w:val="pt-BR"/>
        </w:rPr>
        <w:t xml:space="preserve">objetivo es permitir </w:t>
      </w:r>
      <w:r w:rsidRPr="00F235E4">
        <w:t xml:space="preserve">el desarrollo </w:t>
      </w:r>
      <w:r w:rsidRPr="00F235E4">
        <w:rPr>
          <w:lang w:val="pt-BR"/>
        </w:rPr>
        <w:t xml:space="preserve">de </w:t>
      </w:r>
      <w:r w:rsidRPr="00F235E4">
        <w:t xml:space="preserve">aplicaciones </w:t>
      </w:r>
      <w:r w:rsidRPr="00F235E4">
        <w:rPr>
          <w:lang w:val="pt-BR"/>
        </w:rPr>
        <w:t xml:space="preserve">Web de alto </w:t>
      </w:r>
      <w:r w:rsidRPr="00F235E4">
        <w:t xml:space="preserve">nivel  sin </w:t>
      </w:r>
      <w:r w:rsidRPr="00F235E4">
        <w:rPr>
          <w:lang w:val="pt-BR"/>
        </w:rPr>
        <w:t xml:space="preserve">que </w:t>
      </w:r>
      <w:r w:rsidRPr="00F235E4">
        <w:t xml:space="preserve">el desarrollador tenga </w:t>
      </w:r>
      <w:r w:rsidRPr="00F235E4">
        <w:rPr>
          <w:lang w:val="pt-BR"/>
        </w:rPr>
        <w:t xml:space="preserve">que ser </w:t>
      </w:r>
      <w:r w:rsidRPr="00F235E4">
        <w:t xml:space="preserve">un </w:t>
      </w:r>
      <w:r w:rsidRPr="00F235E4">
        <w:rPr>
          <w:lang w:val="pt-BR"/>
        </w:rPr>
        <w:t xml:space="preserve">experto </w:t>
      </w:r>
      <w:r w:rsidRPr="00F235E4">
        <w:t xml:space="preserve">en </w:t>
      </w:r>
      <w:r w:rsidRPr="00F235E4">
        <w:rPr>
          <w:lang w:val="pt-BR"/>
        </w:rPr>
        <w:t xml:space="preserve">navegadores, </w:t>
      </w:r>
      <w:r w:rsidRPr="00F235E4">
        <w:t>XMLHttpRequest</w:t>
      </w:r>
      <w:r w:rsidRPr="00F235E4">
        <w:rPr>
          <w:lang w:val="pt-BR"/>
        </w:rPr>
        <w:t xml:space="preserve">y </w:t>
      </w:r>
      <w:r w:rsidRPr="00F235E4">
        <w:t>JavaScript</w:t>
      </w:r>
      <w:r w:rsidRPr="00F235E4">
        <w:rPr>
          <w:lang w:val="pt-BR"/>
        </w:rPr>
        <w:t>.</w:t>
      </w:r>
      <w:r>
        <w:t>GWT. E</w:t>
      </w:r>
      <w:r w:rsidRPr="00F235E4">
        <w:rPr>
          <w:lang w:val="pt-BR"/>
        </w:rPr>
        <w:t xml:space="preserve">s utilizado por </w:t>
      </w:r>
      <w:r w:rsidRPr="00F235E4">
        <w:t xml:space="preserve">muchos productos </w:t>
      </w:r>
      <w:r w:rsidRPr="00F235E4">
        <w:rPr>
          <w:lang w:val="pt-BR"/>
        </w:rPr>
        <w:t xml:space="preserve">de Google, </w:t>
      </w:r>
      <w:r w:rsidRPr="00F235E4">
        <w:t xml:space="preserve">incluyendo </w:t>
      </w:r>
      <w:r w:rsidRPr="00F235E4">
        <w:rPr>
          <w:lang w:val="pt-BR"/>
        </w:rPr>
        <w:t xml:space="preserve">Google </w:t>
      </w:r>
      <w:r w:rsidRPr="00F235E4">
        <w:t xml:space="preserve">Wave </w:t>
      </w:r>
      <w:r w:rsidRPr="00F235E4">
        <w:rPr>
          <w:lang w:val="pt-BR"/>
        </w:rPr>
        <w:t xml:space="preserve">y </w:t>
      </w:r>
      <w:r w:rsidRPr="00F235E4">
        <w:t xml:space="preserve">la nueva versión </w:t>
      </w:r>
      <w:r w:rsidRPr="00F235E4">
        <w:rPr>
          <w:lang w:val="pt-BR"/>
        </w:rPr>
        <w:t xml:space="preserve">de </w:t>
      </w:r>
      <w:r w:rsidRPr="00F235E4">
        <w:t>AdWords</w:t>
      </w:r>
      <w:r w:rsidRPr="00F235E4">
        <w:rPr>
          <w:lang w:val="pt-BR"/>
        </w:rPr>
        <w:t xml:space="preserve">. </w:t>
      </w:r>
      <w:r>
        <w:rPr>
          <w:lang w:val="pt-BR"/>
        </w:rPr>
        <w:t xml:space="preserve">Finalmente es importante mencionar que </w:t>
      </w:r>
      <w:r w:rsidRPr="00460025">
        <w:rPr>
          <w:lang w:val="pt-BR"/>
        </w:rPr>
        <w:t>Google Web Toolkit</w:t>
      </w:r>
      <w:r>
        <w:t xml:space="preserve">es </w:t>
      </w:r>
      <w:r w:rsidRPr="00F235E4">
        <w:rPr>
          <w:lang w:val="pt-BR"/>
        </w:rPr>
        <w:t xml:space="preserve">de código </w:t>
      </w:r>
      <w:r w:rsidRPr="00F235E4">
        <w:t>abierto</w:t>
      </w:r>
      <w:r w:rsidRPr="00F235E4">
        <w:rPr>
          <w:lang w:val="pt-BR"/>
        </w:rPr>
        <w:t>.</w:t>
      </w:r>
    </w:p>
    <w:p w:rsidR="003607CB" w:rsidRDefault="003607CB" w:rsidP="003607CB">
      <w:pPr>
        <w:keepNext/>
        <w:spacing w:line="300" w:lineRule="auto"/>
        <w:jc w:val="center"/>
      </w:pPr>
      <w:r w:rsidRPr="00460025">
        <w:rPr>
          <w:rFonts w:cs="Arial"/>
          <w:noProof/>
          <w:lang w:eastAsia="es-CL"/>
        </w:rPr>
        <w:drawing>
          <wp:inline distT="0" distB="0" distL="0" distR="0">
            <wp:extent cx="4572000" cy="2823882"/>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0" cstate="print"/>
                    <a:srcRect/>
                    <a:stretch>
                      <a:fillRect/>
                    </a:stretch>
                  </pic:blipFill>
                  <pic:spPr bwMode="auto">
                    <a:xfrm>
                      <a:off x="0" y="0"/>
                      <a:ext cx="4572000" cy="2823882"/>
                    </a:xfrm>
                    <a:prstGeom prst="rect">
                      <a:avLst/>
                    </a:prstGeom>
                    <a:noFill/>
                    <a:ln w="9525">
                      <a:noFill/>
                      <a:miter lim="800000"/>
                      <a:headEnd/>
                      <a:tailEnd/>
                    </a:ln>
                  </pic:spPr>
                </pic:pic>
              </a:graphicData>
            </a:graphic>
          </wp:inline>
        </w:drawing>
      </w:r>
    </w:p>
    <w:p w:rsidR="003607CB" w:rsidRDefault="003607CB" w:rsidP="003607CB">
      <w:pPr>
        <w:pStyle w:val="Epgrafe"/>
        <w:jc w:val="center"/>
      </w:pPr>
      <w:bookmarkStart w:id="130" w:name="_Toc280984189"/>
      <w:r>
        <w:t xml:space="preserve">Ilustración </w:t>
      </w:r>
      <w:r w:rsidR="00DA74FC">
        <w:fldChar w:fldCharType="begin"/>
      </w:r>
      <w:r w:rsidR="000051F5">
        <w:instrText xml:space="preserve"> SEQ Ilustración \* ARABIC </w:instrText>
      </w:r>
      <w:r w:rsidR="00DA74FC">
        <w:fldChar w:fldCharType="separate"/>
      </w:r>
      <w:r w:rsidR="00AD4989">
        <w:rPr>
          <w:noProof/>
        </w:rPr>
        <w:t>15</w:t>
      </w:r>
      <w:r w:rsidR="00DA74FC">
        <w:rPr>
          <w:noProof/>
        </w:rPr>
        <w:fldChar w:fldCharType="end"/>
      </w:r>
      <w:r>
        <w:t xml:space="preserve"> - Esquema de Widgets GWT</w:t>
      </w:r>
      <w:bookmarkEnd w:id="130"/>
    </w:p>
    <w:p w:rsidR="003607CB" w:rsidRPr="00BE13A4" w:rsidRDefault="00DA74FC" w:rsidP="003607CB">
      <w:pPr>
        <w:pStyle w:val="Ttulo7"/>
        <w:rPr>
          <w:lang w:val="es-ES"/>
        </w:rPr>
      </w:pPr>
      <w:r>
        <w:fldChar w:fldCharType="begin"/>
      </w:r>
      <w:r w:rsidRPr="00DA74FC">
        <w:rPr>
          <w:lang w:val="es-CL"/>
          <w:rPrChange w:id="131" w:author="manolo" w:date="2010-12-23T14:38:00Z">
            <w:rPr>
              <w:color w:val="0000FF"/>
              <w:u w:val="single"/>
            </w:rPr>
          </w:rPrChange>
        </w:rPr>
        <w:instrText>HYPERLINK "http://java.ociweb.com/mark/programming/GWT.html"</w:instrText>
      </w:r>
      <w:r>
        <w:fldChar w:fldCharType="separate"/>
      </w:r>
      <w:r w:rsidR="003607CB" w:rsidRPr="00BE13A4">
        <w:rPr>
          <w:rStyle w:val="Hipervnculo"/>
          <w:lang w:val="es-ES"/>
        </w:rPr>
        <w:t>http://java.ociweb.com/mark/programming/GWT.html</w:t>
      </w:r>
      <w:r>
        <w:fldChar w:fldCharType="end"/>
      </w:r>
    </w:p>
    <w:p w:rsidR="003607CB" w:rsidRPr="00BE13A4" w:rsidRDefault="003607CB" w:rsidP="003607CB">
      <w:pPr>
        <w:pStyle w:val="Ttulo7"/>
        <w:rPr>
          <w:lang w:val="es-ES"/>
        </w:rPr>
      </w:pPr>
      <w:r w:rsidRPr="00BE13A4">
        <w:rPr>
          <w:lang w:val="es-ES"/>
        </w:rPr>
        <w:t>.</w:t>
      </w:r>
    </w:p>
    <w:p w:rsidR="009A106D" w:rsidRDefault="007C0EE8" w:rsidP="00460025">
      <w:pPr>
        <w:pStyle w:val="Ttulo"/>
        <w:outlineLvl w:val="0"/>
      </w:pPr>
      <w:r w:rsidRPr="007E48E2">
        <w:br w:type="page"/>
      </w:r>
      <w:bookmarkStart w:id="132" w:name="_Toc280985337"/>
      <w:r w:rsidRPr="007E48E2">
        <w:t>Capítulo 3: Estado del Arte</w:t>
      </w:r>
      <w:bookmarkEnd w:id="132"/>
    </w:p>
    <w:p w:rsidR="009A106D" w:rsidRDefault="007C0EE8" w:rsidP="00460025">
      <w:pPr>
        <w:pStyle w:val="Subttulo"/>
        <w:outlineLvl w:val="1"/>
      </w:pPr>
      <w:bookmarkStart w:id="133" w:name="_Toc266039185"/>
      <w:bookmarkStart w:id="134" w:name="_Toc280985338"/>
      <w:r w:rsidRPr="007E48E2">
        <w:t>3.</w:t>
      </w:r>
      <w:r w:rsidR="003607CB">
        <w:t>1</w:t>
      </w:r>
      <w:r w:rsidR="008E4C93">
        <w:t>.</w:t>
      </w:r>
      <w:r w:rsidRPr="007E48E2">
        <w:t xml:space="preserve"> Gestores de Contenidos multimedia existentes</w:t>
      </w:r>
      <w:bookmarkEnd w:id="133"/>
      <w:bookmarkEnd w:id="134"/>
    </w:p>
    <w:p w:rsidR="009A106D" w:rsidRDefault="00B26461" w:rsidP="00460025">
      <w:r>
        <w:t xml:space="preserve">El marco de trabajo </w:t>
      </w:r>
      <w:r w:rsidR="00976F42">
        <w:t xml:space="preserve">o Framework </w:t>
      </w:r>
      <w:r w:rsidR="001775E9">
        <w:t xml:space="preserve">a desarrollar deberá </w:t>
      </w:r>
      <w:r>
        <w:t xml:space="preserve">servir en </w:t>
      </w:r>
      <w:r w:rsidR="00F8658A">
        <w:t>ú</w:t>
      </w:r>
      <w:r>
        <w:t>ltima instancia para un Gestor de Contenidos o CMS (Content Management System)</w:t>
      </w:r>
      <w:r w:rsidR="00A421A7">
        <w:t>. A</w:t>
      </w:r>
      <w:r w:rsidR="00C0506D">
        <w:t xml:space="preserve"> continuación se presentar</w:t>
      </w:r>
      <w:r w:rsidR="00A421A7">
        <w:t>á</w:t>
      </w:r>
      <w:r w:rsidR="008E4C93">
        <w:t xml:space="preserve"> un resumen de los CMS que se encuentran en el mercado que tengan características multimedia.</w:t>
      </w:r>
    </w:p>
    <w:p w:rsidR="009A106D" w:rsidRDefault="007C0EE8" w:rsidP="00460025">
      <w:pPr>
        <w:pStyle w:val="Subttulo"/>
        <w:outlineLvl w:val="2"/>
        <w:rPr>
          <w:lang w:val="es-ES"/>
        </w:rPr>
      </w:pPr>
      <w:bookmarkStart w:id="135" w:name="_Toc280985339"/>
      <w:r w:rsidRPr="007E48E2">
        <w:rPr>
          <w:lang w:val="es-ES"/>
        </w:rPr>
        <w:t>3.</w:t>
      </w:r>
      <w:r w:rsidR="003607CB">
        <w:rPr>
          <w:lang w:val="es-ES"/>
        </w:rPr>
        <w:t>1</w:t>
      </w:r>
      <w:r w:rsidRPr="007E48E2">
        <w:rPr>
          <w:lang w:val="es-ES"/>
        </w:rPr>
        <w:t>.1</w:t>
      </w:r>
      <w:r w:rsidR="009E3122">
        <w:rPr>
          <w:lang w:val="es-ES"/>
        </w:rPr>
        <w:t>.</w:t>
      </w:r>
      <w:r w:rsidR="009E3122" w:rsidRPr="007E48E2">
        <w:rPr>
          <w:lang w:val="es-ES"/>
        </w:rPr>
        <w:t>PHPMotion</w:t>
      </w:r>
      <w:bookmarkEnd w:id="135"/>
    </w:p>
    <w:p w:rsidR="007C0EE8" w:rsidRPr="00640374" w:rsidRDefault="007C0EE8" w:rsidP="000E54BF">
      <w:pPr>
        <w:rPr>
          <w:lang w:eastAsia="es-ES"/>
        </w:rPr>
      </w:pPr>
      <w:r w:rsidRPr="00A527DD">
        <w:t>PHPMotion</w:t>
      </w:r>
      <w:r w:rsidR="00C061FC">
        <w:t xml:space="preserve"> </w:t>
      </w:r>
      <w:r w:rsidRPr="00640374">
        <w:rPr>
          <w:lang w:eastAsia="es-ES"/>
        </w:rPr>
        <w:t>es un script creado en PHP que</w:t>
      </w:r>
      <w:r>
        <w:rPr>
          <w:lang w:eastAsia="es-ES"/>
        </w:rPr>
        <w:t xml:space="preserve"> permite crear un sitio tipo Youtube</w:t>
      </w:r>
      <w:r w:rsidRPr="00640374">
        <w:rPr>
          <w:lang w:eastAsia="es-ES"/>
        </w:rPr>
        <w:t>.</w:t>
      </w:r>
      <w:r>
        <w:rPr>
          <w:lang w:eastAsia="es-ES"/>
        </w:rPr>
        <w:t xml:space="preserve"> Entre sus principales características están:</w:t>
      </w:r>
    </w:p>
    <w:p w:rsidR="009A106D" w:rsidRDefault="007C0EE8" w:rsidP="00460025">
      <w:pPr>
        <w:numPr>
          <w:ilvl w:val="0"/>
          <w:numId w:val="28"/>
        </w:numPr>
        <w:rPr>
          <w:lang w:eastAsia="es-ES"/>
        </w:rPr>
      </w:pPr>
      <w:r w:rsidRPr="00640374">
        <w:rPr>
          <w:lang w:eastAsia="es-ES"/>
        </w:rPr>
        <w:t>Facilidad para subir v</w:t>
      </w:r>
      <w:r w:rsidR="00810D0C">
        <w:rPr>
          <w:lang w:eastAsia="es-ES"/>
        </w:rPr>
        <w:t>i</w:t>
      </w:r>
      <w:r w:rsidRPr="00640374">
        <w:rPr>
          <w:lang w:eastAsia="es-ES"/>
        </w:rPr>
        <w:t>deos directamente desde el computador del usuario.</w:t>
      </w:r>
    </w:p>
    <w:p w:rsidR="009A106D" w:rsidRDefault="007C0EE8" w:rsidP="00460025">
      <w:pPr>
        <w:numPr>
          <w:ilvl w:val="0"/>
          <w:numId w:val="28"/>
        </w:numPr>
        <w:rPr>
          <w:lang w:eastAsia="es-ES"/>
        </w:rPr>
      </w:pPr>
      <w:r w:rsidRPr="00640374">
        <w:rPr>
          <w:lang w:eastAsia="es-ES"/>
        </w:rPr>
        <w:t xml:space="preserve">Soporta varios formatos de vídeo (mpg, avi, divx y </w:t>
      </w:r>
      <w:r w:rsidR="008626F7" w:rsidRPr="00640374">
        <w:rPr>
          <w:lang w:eastAsia="es-ES"/>
        </w:rPr>
        <w:t>más</w:t>
      </w:r>
      <w:r w:rsidRPr="00640374">
        <w:rPr>
          <w:lang w:eastAsia="es-ES"/>
        </w:rPr>
        <w:t>)</w:t>
      </w:r>
      <w:r w:rsidR="008626F7">
        <w:rPr>
          <w:lang w:eastAsia="es-ES"/>
        </w:rPr>
        <w:t>.</w:t>
      </w:r>
    </w:p>
    <w:p w:rsidR="009A106D" w:rsidRDefault="007C0EE8" w:rsidP="00460025">
      <w:pPr>
        <w:numPr>
          <w:ilvl w:val="0"/>
          <w:numId w:val="28"/>
        </w:numPr>
        <w:rPr>
          <w:lang w:eastAsia="es-ES"/>
        </w:rPr>
      </w:pPr>
      <w:r w:rsidRPr="00640374">
        <w:rPr>
          <w:lang w:eastAsia="es-ES"/>
        </w:rPr>
        <w:t>Facilidad para editar los datos del vídeo (t</w:t>
      </w:r>
      <w:r w:rsidR="00E479B7">
        <w:rPr>
          <w:lang w:eastAsia="es-ES"/>
        </w:rPr>
        <w:t>í</w:t>
      </w:r>
      <w:r w:rsidRPr="00640374">
        <w:rPr>
          <w:lang w:eastAsia="es-ES"/>
        </w:rPr>
        <w:t>tulo, descripción y tags)</w:t>
      </w:r>
      <w:r w:rsidR="008626F7">
        <w:rPr>
          <w:lang w:eastAsia="es-ES"/>
        </w:rPr>
        <w:t>.</w:t>
      </w:r>
    </w:p>
    <w:p w:rsidR="009A106D" w:rsidRDefault="007C0EE8" w:rsidP="00460025">
      <w:pPr>
        <w:numPr>
          <w:ilvl w:val="0"/>
          <w:numId w:val="28"/>
        </w:numPr>
        <w:rPr>
          <w:lang w:eastAsia="es-ES"/>
        </w:rPr>
      </w:pPr>
      <w:r w:rsidRPr="00640374">
        <w:rPr>
          <w:lang w:eastAsia="es-ES"/>
        </w:rPr>
        <w:t xml:space="preserve">Soporte para </w:t>
      </w:r>
      <w:r w:rsidR="00810D0C">
        <w:rPr>
          <w:lang w:eastAsia="es-ES"/>
        </w:rPr>
        <w:t>vi</w:t>
      </w:r>
      <w:r w:rsidRPr="00640374">
        <w:rPr>
          <w:lang w:eastAsia="es-ES"/>
        </w:rPr>
        <w:t>deos p</w:t>
      </w:r>
      <w:r w:rsidR="00F8658A">
        <w:rPr>
          <w:lang w:eastAsia="es-ES"/>
        </w:rPr>
        <w:t>ú</w:t>
      </w:r>
      <w:r w:rsidRPr="00640374">
        <w:rPr>
          <w:lang w:eastAsia="es-ES"/>
        </w:rPr>
        <w:t>blicos y privados.</w:t>
      </w:r>
    </w:p>
    <w:p w:rsidR="009A106D" w:rsidRDefault="007C0EE8" w:rsidP="00460025">
      <w:pPr>
        <w:numPr>
          <w:ilvl w:val="0"/>
          <w:numId w:val="28"/>
        </w:numPr>
        <w:rPr>
          <w:lang w:eastAsia="es-ES"/>
        </w:rPr>
      </w:pPr>
      <w:r w:rsidRPr="00640374">
        <w:rPr>
          <w:lang w:eastAsia="es-ES"/>
        </w:rPr>
        <w:t>Soporte para comentarios en los v</w:t>
      </w:r>
      <w:r w:rsidR="00810D0C">
        <w:rPr>
          <w:lang w:eastAsia="es-ES"/>
        </w:rPr>
        <w:t>i</w:t>
      </w:r>
      <w:r w:rsidRPr="00640374">
        <w:rPr>
          <w:lang w:eastAsia="es-ES"/>
        </w:rPr>
        <w:t>deos.</w:t>
      </w:r>
    </w:p>
    <w:p w:rsidR="009A106D" w:rsidRDefault="007C0EE8" w:rsidP="00460025">
      <w:pPr>
        <w:numPr>
          <w:ilvl w:val="0"/>
          <w:numId w:val="28"/>
        </w:numPr>
        <w:rPr>
          <w:lang w:eastAsia="es-ES"/>
        </w:rPr>
      </w:pPr>
      <w:r w:rsidRPr="00640374">
        <w:rPr>
          <w:lang w:eastAsia="es-ES"/>
        </w:rPr>
        <w:t xml:space="preserve">Soporte para embeber </w:t>
      </w:r>
      <w:r w:rsidR="00810D0C">
        <w:rPr>
          <w:lang w:eastAsia="es-ES"/>
        </w:rPr>
        <w:t xml:space="preserve">videos </w:t>
      </w:r>
      <w:r w:rsidRPr="00640374">
        <w:rPr>
          <w:lang w:eastAsia="es-ES"/>
        </w:rPr>
        <w:t>en otros dominios.</w:t>
      </w:r>
    </w:p>
    <w:p w:rsidR="009A106D" w:rsidRDefault="007C0EE8" w:rsidP="00460025">
      <w:pPr>
        <w:numPr>
          <w:ilvl w:val="0"/>
          <w:numId w:val="28"/>
        </w:numPr>
        <w:rPr>
          <w:lang w:eastAsia="es-ES"/>
        </w:rPr>
      </w:pPr>
      <w:r w:rsidRPr="00640374">
        <w:rPr>
          <w:lang w:eastAsia="es-ES"/>
        </w:rPr>
        <w:t>Soporte para grupos.</w:t>
      </w:r>
    </w:p>
    <w:p w:rsidR="009A106D" w:rsidRDefault="007C0EE8" w:rsidP="00460025">
      <w:pPr>
        <w:numPr>
          <w:ilvl w:val="0"/>
          <w:numId w:val="28"/>
        </w:numPr>
        <w:rPr>
          <w:lang w:eastAsia="es-ES"/>
        </w:rPr>
      </w:pPr>
      <w:r w:rsidRPr="00640374">
        <w:rPr>
          <w:lang w:eastAsia="es-ES"/>
        </w:rPr>
        <w:t>Facilidad para crear favoritos</w:t>
      </w:r>
      <w:r w:rsidR="008626F7">
        <w:rPr>
          <w:lang w:eastAsia="es-ES"/>
        </w:rPr>
        <w:t>.</w:t>
      </w:r>
    </w:p>
    <w:p w:rsidR="009A106D" w:rsidRDefault="007C0EE8" w:rsidP="00460025">
      <w:pPr>
        <w:numPr>
          <w:ilvl w:val="0"/>
          <w:numId w:val="28"/>
        </w:numPr>
        <w:rPr>
          <w:lang w:eastAsia="es-ES"/>
        </w:rPr>
      </w:pPr>
      <w:r w:rsidRPr="00640374">
        <w:rPr>
          <w:lang w:eastAsia="es-ES"/>
        </w:rPr>
        <w:t>Cuenta con un administrador de publicidad.</w:t>
      </w:r>
    </w:p>
    <w:p w:rsidR="007C0EE8" w:rsidRPr="007167C6" w:rsidRDefault="007C0EE8" w:rsidP="004B1608">
      <w:r>
        <w:rPr>
          <w:lang w:eastAsia="es-ES"/>
        </w:rPr>
        <w:t>Usa PHP 4.3 M</w:t>
      </w:r>
      <w:r w:rsidRPr="00640374">
        <w:rPr>
          <w:lang w:eastAsia="es-ES"/>
        </w:rPr>
        <w:t>ySQL</w:t>
      </w:r>
      <w:r>
        <w:rPr>
          <w:lang w:eastAsia="es-ES"/>
        </w:rPr>
        <w:t xml:space="preserve">, </w:t>
      </w:r>
      <w:r w:rsidRPr="00640374">
        <w:rPr>
          <w:lang w:eastAsia="es-ES"/>
        </w:rPr>
        <w:t>LAME MP3 Encoder</w:t>
      </w:r>
      <w:r>
        <w:rPr>
          <w:lang w:eastAsia="es-ES"/>
        </w:rPr>
        <w:t>, L</w:t>
      </w:r>
      <w:r w:rsidRPr="00640374">
        <w:rPr>
          <w:lang w:eastAsia="es-ES"/>
        </w:rPr>
        <w:t>ibogg + Libvorbis</w:t>
      </w:r>
      <w:r>
        <w:rPr>
          <w:lang w:eastAsia="es-ES"/>
        </w:rPr>
        <w:t xml:space="preserve">, </w:t>
      </w:r>
      <w:r w:rsidRPr="00640374">
        <w:rPr>
          <w:lang w:eastAsia="es-ES"/>
        </w:rPr>
        <w:t xml:space="preserve">Mencoder y </w:t>
      </w:r>
      <w:r>
        <w:rPr>
          <w:lang w:eastAsia="es-ES"/>
        </w:rPr>
        <w:t xml:space="preserve">además </w:t>
      </w:r>
      <w:r w:rsidRPr="00640374">
        <w:rPr>
          <w:lang w:eastAsia="es-ES"/>
        </w:rPr>
        <w:t>Mplayer</w:t>
      </w:r>
      <w:r>
        <w:rPr>
          <w:lang w:eastAsia="es-ES"/>
        </w:rPr>
        <w:t xml:space="preserve">, </w:t>
      </w:r>
      <w:r w:rsidRPr="00640374">
        <w:rPr>
          <w:lang w:eastAsia="es-ES"/>
        </w:rPr>
        <w:t>FFMpeg-PHP</w:t>
      </w:r>
      <w:r>
        <w:rPr>
          <w:lang w:eastAsia="es-ES"/>
        </w:rPr>
        <w:t>, GD 2.</w:t>
      </w:r>
    </w:p>
    <w:p w:rsidR="00B33534" w:rsidRDefault="00122C2B" w:rsidP="00B33534">
      <w:pPr>
        <w:pStyle w:val="Textoindependienteprimerasangra2"/>
        <w:keepNext/>
        <w:jc w:val="center"/>
      </w:pPr>
      <w:r>
        <w:rPr>
          <w:noProof/>
          <w:lang w:eastAsia="es-CL"/>
        </w:rPr>
        <w:drawing>
          <wp:inline distT="0" distB="0" distL="0" distR="0">
            <wp:extent cx="2914650" cy="1819275"/>
            <wp:effectExtent l="19050" t="0" r="0" b="0"/>
            <wp:docPr id="3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41" cstate="print"/>
                    <a:srcRect/>
                    <a:stretch>
                      <a:fillRect/>
                    </a:stretch>
                  </pic:blipFill>
                  <pic:spPr bwMode="auto">
                    <a:xfrm>
                      <a:off x="0" y="0"/>
                      <a:ext cx="2914650" cy="1819275"/>
                    </a:xfrm>
                    <a:prstGeom prst="rect">
                      <a:avLst/>
                    </a:prstGeom>
                    <a:noFill/>
                    <a:ln w="9525">
                      <a:noFill/>
                      <a:miter lim="800000"/>
                      <a:headEnd/>
                      <a:tailEnd/>
                    </a:ln>
                  </pic:spPr>
                </pic:pic>
              </a:graphicData>
            </a:graphic>
          </wp:inline>
        </w:drawing>
      </w:r>
    </w:p>
    <w:p w:rsidR="009A106D" w:rsidRDefault="00B33534" w:rsidP="00460025">
      <w:pPr>
        <w:pStyle w:val="Epgrafe"/>
        <w:jc w:val="center"/>
      </w:pPr>
      <w:bookmarkStart w:id="136" w:name="_Toc276683976"/>
      <w:bookmarkStart w:id="137" w:name="_Toc280984190"/>
      <w:r>
        <w:t xml:space="preserve">Ilustración </w:t>
      </w:r>
      <w:r w:rsidR="00DA74FC">
        <w:fldChar w:fldCharType="begin"/>
      </w:r>
      <w:r>
        <w:instrText xml:space="preserve"> SEQ Ilustración \* ARABIC </w:instrText>
      </w:r>
      <w:r w:rsidR="00DA74FC">
        <w:fldChar w:fldCharType="separate"/>
      </w:r>
      <w:r w:rsidR="00AD4989">
        <w:rPr>
          <w:noProof/>
        </w:rPr>
        <w:t>16</w:t>
      </w:r>
      <w:r w:rsidR="00DA74FC">
        <w:fldChar w:fldCharType="end"/>
      </w:r>
      <w:r>
        <w:t xml:space="preserve"> - Web PHPMotion</w:t>
      </w:r>
      <w:bookmarkEnd w:id="136"/>
      <w:bookmarkEnd w:id="137"/>
    </w:p>
    <w:bookmarkStart w:id="138" w:name="_Toc266039206"/>
    <w:p w:rsidR="007C0EE8" w:rsidRPr="00460025" w:rsidRDefault="00DA74FC" w:rsidP="007C0EE8">
      <w:pPr>
        <w:pStyle w:val="Epgrafe"/>
        <w:jc w:val="center"/>
        <w:rPr>
          <w:b w:val="0"/>
          <w:lang w:val="es-ES"/>
        </w:rPr>
      </w:pPr>
      <w:r w:rsidRPr="00460025">
        <w:rPr>
          <w:b w:val="0"/>
        </w:rPr>
        <w:fldChar w:fldCharType="begin"/>
      </w:r>
      <w:r w:rsidR="00427C5E" w:rsidRPr="00460025">
        <w:rPr>
          <w:b w:val="0"/>
          <w:lang w:val="es-ES"/>
        </w:rPr>
        <w:instrText xml:space="preserve"> HYPERLINK "http://www.phpmotion.com/" </w:instrText>
      </w:r>
      <w:r w:rsidRPr="00460025">
        <w:rPr>
          <w:b w:val="0"/>
        </w:rPr>
        <w:fldChar w:fldCharType="separate"/>
      </w:r>
      <w:r w:rsidR="00427C5E" w:rsidRPr="00460025">
        <w:rPr>
          <w:rStyle w:val="Hipervnculo"/>
          <w:b w:val="0"/>
          <w:lang w:val="es-ES"/>
        </w:rPr>
        <w:t>http://www.phpmotion.com/</w:t>
      </w:r>
      <w:bookmarkEnd w:id="138"/>
      <w:r w:rsidRPr="00460025">
        <w:rPr>
          <w:b w:val="0"/>
        </w:rPr>
        <w:fldChar w:fldCharType="end"/>
      </w:r>
    </w:p>
    <w:p w:rsidR="009A106D" w:rsidRDefault="00F76108" w:rsidP="00460025">
      <w:pPr>
        <w:pStyle w:val="Subttulo"/>
        <w:outlineLvl w:val="2"/>
        <w:rPr>
          <w:lang w:val="es-ES"/>
        </w:rPr>
      </w:pPr>
      <w:r>
        <w:rPr>
          <w:lang w:val="es-ES"/>
        </w:rPr>
        <w:br w:type="page"/>
      </w:r>
      <w:bookmarkStart w:id="139" w:name="_Toc280985340"/>
      <w:r w:rsidR="007C0EE8" w:rsidRPr="007E48E2">
        <w:rPr>
          <w:lang w:val="es-ES"/>
        </w:rPr>
        <w:t>3.</w:t>
      </w:r>
      <w:r w:rsidR="003607CB">
        <w:rPr>
          <w:lang w:val="es-ES"/>
        </w:rPr>
        <w:t>1</w:t>
      </w:r>
      <w:r w:rsidR="007C0EE8" w:rsidRPr="007E48E2">
        <w:rPr>
          <w:lang w:val="es-ES"/>
        </w:rPr>
        <w:t>.2</w:t>
      </w:r>
      <w:r w:rsidR="009E3122">
        <w:rPr>
          <w:lang w:val="es-ES"/>
        </w:rPr>
        <w:t>.</w:t>
      </w:r>
      <w:r w:rsidR="009E3122" w:rsidRPr="007E48E2">
        <w:rPr>
          <w:lang w:val="es-ES"/>
        </w:rPr>
        <w:t>OsTube</w:t>
      </w:r>
      <w:bookmarkEnd w:id="139"/>
    </w:p>
    <w:p w:rsidR="007C0EE8" w:rsidRPr="007F307B" w:rsidRDefault="007C0EE8" w:rsidP="007C0EE8">
      <w:pPr>
        <w:rPr>
          <w:lang w:eastAsia="es-CL"/>
        </w:rPr>
      </w:pPr>
      <w:r>
        <w:rPr>
          <w:lang w:eastAsia="es-CL"/>
        </w:rPr>
        <w:t>OSTube</w:t>
      </w:r>
      <w:r w:rsidR="00ED2766">
        <w:rPr>
          <w:lang w:eastAsia="es-CL"/>
        </w:rPr>
        <w:t xml:space="preserve"> e</w:t>
      </w:r>
      <w:r w:rsidRPr="007F307B">
        <w:rPr>
          <w:lang w:eastAsia="es-CL"/>
        </w:rPr>
        <w:t>s un CMS de videos basado en PHP4</w:t>
      </w:r>
      <w:r>
        <w:rPr>
          <w:lang w:eastAsia="es-CL"/>
        </w:rPr>
        <w:t xml:space="preserve"> con MySQL</w:t>
      </w:r>
      <w:r w:rsidRPr="007F307B">
        <w:rPr>
          <w:lang w:eastAsia="es-CL"/>
        </w:rPr>
        <w:t xml:space="preserve">, </w:t>
      </w:r>
      <w:r>
        <w:rPr>
          <w:lang w:eastAsia="es-CL"/>
        </w:rPr>
        <w:t>con soporte de lí</w:t>
      </w:r>
      <w:r w:rsidRPr="007F307B">
        <w:rPr>
          <w:lang w:eastAsia="es-CL"/>
        </w:rPr>
        <w:t>nea de comandos.</w:t>
      </w:r>
    </w:p>
    <w:p w:rsidR="007C0EE8" w:rsidRPr="00A053A0" w:rsidRDefault="007C0EE8" w:rsidP="007C0EE8">
      <w:pPr>
        <w:rPr>
          <w:lang w:eastAsia="es-CL"/>
        </w:rPr>
      </w:pPr>
      <w:r>
        <w:rPr>
          <w:lang w:eastAsia="es-CL"/>
        </w:rPr>
        <w:t xml:space="preserve">Usa </w:t>
      </w:r>
      <w:r w:rsidRPr="00A053A0">
        <w:rPr>
          <w:lang w:eastAsia="es-CL"/>
        </w:rPr>
        <w:t>MPlayer</w:t>
      </w:r>
      <w:r w:rsidR="00C061FC">
        <w:rPr>
          <w:lang w:eastAsia="es-CL"/>
        </w:rPr>
        <w:t xml:space="preserve"> </w:t>
      </w:r>
      <w:r w:rsidRPr="00A053A0">
        <w:rPr>
          <w:lang w:eastAsia="es-CL"/>
        </w:rPr>
        <w:t>para conversi</w:t>
      </w:r>
      <w:r>
        <w:rPr>
          <w:lang w:eastAsia="es-CL"/>
        </w:rPr>
        <w:t>ó</w:t>
      </w:r>
      <w:r w:rsidRPr="00A053A0">
        <w:rPr>
          <w:lang w:eastAsia="es-CL"/>
        </w:rPr>
        <w:t xml:space="preserve">n de videos, flvtool2 para generar los metadatos de los archivos generados. </w:t>
      </w:r>
    </w:p>
    <w:p w:rsidR="007C0EE8" w:rsidRPr="00A053A0" w:rsidRDefault="007C0EE8" w:rsidP="007C0EE8">
      <w:r w:rsidRPr="00A053A0">
        <w:rPr>
          <w:lang w:eastAsia="es-CL"/>
        </w:rPr>
        <w:t>Está en Inglés y Alemán, tiene versiones Free, Profesional y empresarial.</w:t>
      </w:r>
    </w:p>
    <w:p w:rsidR="009A106D" w:rsidRDefault="00122C2B" w:rsidP="00460025">
      <w:pPr>
        <w:pStyle w:val="Textoindependienteprimerasangra2"/>
        <w:keepNext/>
        <w:jc w:val="center"/>
      </w:pPr>
      <w:r>
        <w:rPr>
          <w:noProof/>
          <w:lang w:eastAsia="es-CL"/>
        </w:rPr>
        <w:drawing>
          <wp:inline distT="0" distB="0" distL="0" distR="0">
            <wp:extent cx="4733925" cy="2790825"/>
            <wp:effectExtent l="19050" t="0" r="9525" b="0"/>
            <wp:docPr id="3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42" cstate="print"/>
                    <a:srcRect l="6038" t="11079" r="6027" b="5682"/>
                    <a:stretch>
                      <a:fillRect/>
                    </a:stretch>
                  </pic:blipFill>
                  <pic:spPr bwMode="auto">
                    <a:xfrm>
                      <a:off x="0" y="0"/>
                      <a:ext cx="4733925" cy="2790825"/>
                    </a:xfrm>
                    <a:prstGeom prst="rect">
                      <a:avLst/>
                    </a:prstGeom>
                    <a:noFill/>
                    <a:ln w="9525">
                      <a:noFill/>
                      <a:miter lim="800000"/>
                      <a:headEnd/>
                      <a:tailEnd/>
                    </a:ln>
                  </pic:spPr>
                </pic:pic>
              </a:graphicData>
            </a:graphic>
          </wp:inline>
        </w:drawing>
      </w:r>
    </w:p>
    <w:p w:rsidR="009A106D" w:rsidRDefault="00726EFC" w:rsidP="00460025">
      <w:pPr>
        <w:pStyle w:val="Epgrafe"/>
        <w:jc w:val="center"/>
      </w:pPr>
      <w:bookmarkStart w:id="140" w:name="_Toc276683977"/>
      <w:bookmarkStart w:id="141" w:name="_Toc280984191"/>
      <w:r>
        <w:t xml:space="preserve">Ilustración </w:t>
      </w:r>
      <w:r w:rsidR="00DA74FC">
        <w:fldChar w:fldCharType="begin"/>
      </w:r>
      <w:r>
        <w:instrText xml:space="preserve"> SEQ Ilustración \* ARABIC </w:instrText>
      </w:r>
      <w:r w:rsidR="00DA74FC">
        <w:fldChar w:fldCharType="separate"/>
      </w:r>
      <w:r w:rsidR="00AD4989">
        <w:rPr>
          <w:noProof/>
        </w:rPr>
        <w:t>17</w:t>
      </w:r>
      <w:r w:rsidR="00DA74FC">
        <w:fldChar w:fldCharType="end"/>
      </w:r>
      <w:r>
        <w:t xml:space="preserve"> - </w:t>
      </w:r>
      <w:r w:rsidRPr="00AE733E">
        <w:t>OSTube</w:t>
      </w:r>
      <w:bookmarkEnd w:id="140"/>
      <w:bookmarkEnd w:id="141"/>
    </w:p>
    <w:bookmarkStart w:id="142" w:name="_Toc266039207"/>
    <w:p w:rsidR="007C0EE8" w:rsidRPr="00460025" w:rsidRDefault="00DA74FC" w:rsidP="007C0EE8">
      <w:pPr>
        <w:pStyle w:val="Epgrafe"/>
        <w:jc w:val="center"/>
        <w:rPr>
          <w:b w:val="0"/>
          <w:lang w:val="pt-BR"/>
        </w:rPr>
      </w:pPr>
      <w:r>
        <w:fldChar w:fldCharType="begin"/>
      </w:r>
      <w:r w:rsidR="00AD5E8C">
        <w:instrText>HYPERLINK "http://www.ostube.de/en/ostube"</w:instrText>
      </w:r>
      <w:r>
        <w:fldChar w:fldCharType="separate"/>
      </w:r>
      <w:r w:rsidR="00427C5E" w:rsidRPr="00460025">
        <w:rPr>
          <w:rStyle w:val="Hipervnculo"/>
          <w:b w:val="0"/>
          <w:lang w:val="pt-BR"/>
        </w:rPr>
        <w:t>http://www.ostube.de/en/ostube</w:t>
      </w:r>
      <w:bookmarkEnd w:id="142"/>
      <w:r>
        <w:fldChar w:fldCharType="end"/>
      </w:r>
    </w:p>
    <w:p w:rsidR="007C0EE8" w:rsidRPr="00BD1B4B" w:rsidRDefault="007C0EE8" w:rsidP="007C0EE8">
      <w:pPr>
        <w:spacing w:before="0" w:after="0" w:line="240" w:lineRule="auto"/>
        <w:jc w:val="left"/>
        <w:rPr>
          <w:b/>
          <w:bCs/>
          <w:color w:val="000000"/>
          <w:sz w:val="26"/>
          <w:szCs w:val="26"/>
          <w:lang w:val="pt-BR" w:eastAsia="es-ES"/>
        </w:rPr>
      </w:pPr>
      <w:r w:rsidRPr="00BD1B4B">
        <w:rPr>
          <w:lang w:val="pt-BR"/>
        </w:rPr>
        <w:br w:type="page"/>
      </w:r>
    </w:p>
    <w:p w:rsidR="009A106D" w:rsidRDefault="007C0EE8" w:rsidP="00460025">
      <w:pPr>
        <w:pStyle w:val="Subttulo"/>
        <w:outlineLvl w:val="1"/>
      </w:pPr>
      <w:bookmarkStart w:id="143" w:name="_Toc266039186"/>
      <w:bookmarkStart w:id="144" w:name="_Toc280985341"/>
      <w:r w:rsidRPr="007E48E2">
        <w:t>3.</w:t>
      </w:r>
      <w:r w:rsidR="003607CB">
        <w:t>2</w:t>
      </w:r>
      <w:r w:rsidR="00BB77FD">
        <w:t>.</w:t>
      </w:r>
      <w:r w:rsidRPr="007E48E2">
        <w:t xml:space="preserve"> Sitios de contenidos multimedia de referencia</w:t>
      </w:r>
      <w:bookmarkEnd w:id="143"/>
      <w:bookmarkEnd w:id="144"/>
    </w:p>
    <w:p w:rsidR="009A106D" w:rsidRDefault="005B09D3" w:rsidP="00460025">
      <w:r>
        <w:t>Los gestores de contenidos multimedia como los que se presentaron tienen como finalidad ser el soporte de software para desarrollar y mantener un sitio web con cuyo fuerte sean los contenidos audiovisuales.</w:t>
      </w:r>
    </w:p>
    <w:p w:rsidR="009A106D" w:rsidRPr="00460025" w:rsidRDefault="005B09D3" w:rsidP="00460025">
      <w:pPr>
        <w:rPr>
          <w:iCs/>
        </w:rPr>
      </w:pPr>
      <w:r>
        <w:t>A continuación se mostrará un listado de los principales sitios web de esas características a nivel mundial y nacional.</w:t>
      </w:r>
    </w:p>
    <w:p w:rsidR="009A106D" w:rsidRDefault="007C0EE8" w:rsidP="00460025">
      <w:pPr>
        <w:pStyle w:val="Subttulo"/>
        <w:outlineLvl w:val="2"/>
      </w:pPr>
      <w:bookmarkStart w:id="145" w:name="_Toc266039187"/>
      <w:bookmarkStart w:id="146" w:name="_Toc280985342"/>
      <w:r w:rsidRPr="00BD1B4B">
        <w:rPr>
          <w:lang w:val="es-ES"/>
        </w:rPr>
        <w:t>3.</w:t>
      </w:r>
      <w:r w:rsidR="003607CB">
        <w:rPr>
          <w:lang w:val="es-ES"/>
        </w:rPr>
        <w:t>2</w:t>
      </w:r>
      <w:r w:rsidRPr="00BD1B4B">
        <w:rPr>
          <w:lang w:val="es-ES"/>
        </w:rPr>
        <w:t>.1</w:t>
      </w:r>
      <w:bookmarkEnd w:id="145"/>
      <w:r w:rsidR="009E3122">
        <w:rPr>
          <w:lang w:val="es-ES"/>
        </w:rPr>
        <w:t>.</w:t>
      </w:r>
      <w:r w:rsidR="009E3122" w:rsidRPr="00BD1B4B">
        <w:rPr>
          <w:lang w:val="es-ES"/>
        </w:rPr>
        <w:t>Youtube</w:t>
      </w:r>
      <w:bookmarkEnd w:id="146"/>
    </w:p>
    <w:p w:rsidR="009A106D" w:rsidRDefault="007C0EE8" w:rsidP="00460025">
      <w:r w:rsidRPr="00113170">
        <w:t xml:space="preserve">Fue creado por tres antiguos empleados de </w:t>
      </w:r>
      <w:hyperlink r:id="rId43" w:tooltip="PayPal" w:history="1">
        <w:r w:rsidRPr="00113170">
          <w:t>PayPal</w:t>
        </w:r>
      </w:hyperlink>
      <w:r w:rsidRPr="00113170">
        <w:t xml:space="preserve"> en febrero de 2005. En noviembre de 2006 lo adquirió Google y ahora opera como una de sus </w:t>
      </w:r>
      <w:hyperlink r:id="rId44" w:tooltip="Filial" w:history="1">
        <w:r w:rsidRPr="00113170">
          <w:t>filiales</w:t>
        </w:r>
      </w:hyperlink>
      <w:r w:rsidRPr="00113170">
        <w:t xml:space="preserve">. YouTube usa un reproductor en línea basado en </w:t>
      </w:r>
      <w:hyperlink r:id="rId45" w:tooltip="Adobe Flash" w:history="1">
        <w:r w:rsidRPr="00113170">
          <w:t>Adobe Flash</w:t>
        </w:r>
      </w:hyperlink>
      <w:r w:rsidRPr="00113170">
        <w:t xml:space="preserve"> para servir su contenido. Es muy popular gracias a la posibilidad de alojar </w:t>
      </w:r>
      <w:r w:rsidR="00810D0C">
        <w:t xml:space="preserve">videos </w:t>
      </w:r>
      <w:r w:rsidRPr="00113170">
        <w:t xml:space="preserve">personales de manera sencilla. Aloja una variedad de clips de películas, </w:t>
      </w:r>
      <w:hyperlink r:id="rId46" w:tooltip="Programa de televisión" w:history="1">
        <w:r w:rsidRPr="00113170">
          <w:t>programas de televisión</w:t>
        </w:r>
      </w:hyperlink>
      <w:r w:rsidRPr="00113170">
        <w:t xml:space="preserve">, </w:t>
      </w:r>
      <w:hyperlink r:id="rId47" w:tooltip="Vídeo musical" w:history="1">
        <w:r w:rsidR="00810D0C">
          <w:t xml:space="preserve">videos </w:t>
        </w:r>
        <w:r w:rsidRPr="00113170">
          <w:t>musicales</w:t>
        </w:r>
      </w:hyperlink>
      <w:r w:rsidRPr="00113170">
        <w:t xml:space="preserve">, así como contenidos amateur como videoblogs. Los enlaces a </w:t>
      </w:r>
      <w:r w:rsidR="00810D0C">
        <w:t xml:space="preserve">videos </w:t>
      </w:r>
      <w:r w:rsidRPr="00113170">
        <w:t xml:space="preserve">de YouTube pueden ser también puestos en </w:t>
      </w:r>
      <w:hyperlink r:id="rId48" w:tooltip="Blogs" w:history="1">
        <w:r w:rsidRPr="00113170">
          <w:t>blogs</w:t>
        </w:r>
      </w:hyperlink>
      <w:r w:rsidRPr="00113170">
        <w:t xml:space="preserve"> y sitios electrónicos personales usando </w:t>
      </w:r>
      <w:hyperlink r:id="rId49" w:tooltip="Interfaz de programación de aplicaciones" w:history="1">
        <w:r w:rsidRPr="00113170">
          <w:t>API</w:t>
        </w:r>
      </w:hyperlink>
      <w:r w:rsidRPr="00113170">
        <w:t xml:space="preserve"> o incrustando cierto código </w:t>
      </w:r>
      <w:hyperlink r:id="rId50" w:tooltip="HTML" w:history="1">
        <w:r w:rsidRPr="00113170">
          <w:t>HTML</w:t>
        </w:r>
      </w:hyperlink>
      <w:r>
        <w:t>.</w:t>
      </w:r>
    </w:p>
    <w:p w:rsidR="0026694D" w:rsidRDefault="00122C2B" w:rsidP="0026694D">
      <w:pPr>
        <w:pStyle w:val="Textoindependienteprimerasangra2"/>
        <w:keepNext/>
        <w:ind w:left="0" w:firstLine="426"/>
        <w:jc w:val="center"/>
      </w:pPr>
      <w:r>
        <w:rPr>
          <w:noProof/>
          <w:lang w:eastAsia="es-CL"/>
        </w:rPr>
        <w:drawing>
          <wp:inline distT="0" distB="0" distL="0" distR="0">
            <wp:extent cx="3390900" cy="1819275"/>
            <wp:effectExtent l="19050" t="0" r="0" b="0"/>
            <wp:docPr id="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51" cstate="print"/>
                    <a:srcRect l="8372" t="8549" r="8838" b="20447"/>
                    <a:stretch>
                      <a:fillRect/>
                    </a:stretch>
                  </pic:blipFill>
                  <pic:spPr bwMode="auto">
                    <a:xfrm>
                      <a:off x="0" y="0"/>
                      <a:ext cx="3390900" cy="1819275"/>
                    </a:xfrm>
                    <a:prstGeom prst="rect">
                      <a:avLst/>
                    </a:prstGeom>
                    <a:noFill/>
                    <a:ln w="9525">
                      <a:noFill/>
                      <a:miter lim="800000"/>
                      <a:headEnd/>
                      <a:tailEnd/>
                    </a:ln>
                  </pic:spPr>
                </pic:pic>
              </a:graphicData>
            </a:graphic>
          </wp:inline>
        </w:drawing>
      </w:r>
    </w:p>
    <w:p w:rsidR="009A106D" w:rsidRDefault="0026694D" w:rsidP="00460025">
      <w:pPr>
        <w:pStyle w:val="Epgrafe"/>
        <w:jc w:val="center"/>
      </w:pPr>
      <w:bookmarkStart w:id="147" w:name="_Toc276683978"/>
      <w:bookmarkStart w:id="148" w:name="_Toc280984192"/>
      <w:r>
        <w:t xml:space="preserve">Ilustración </w:t>
      </w:r>
      <w:r w:rsidR="00DA74FC">
        <w:fldChar w:fldCharType="begin"/>
      </w:r>
      <w:r>
        <w:instrText xml:space="preserve"> SEQ Ilustración \* ARABIC </w:instrText>
      </w:r>
      <w:r w:rsidR="00DA74FC">
        <w:fldChar w:fldCharType="separate"/>
      </w:r>
      <w:r w:rsidR="00AD4989">
        <w:rPr>
          <w:noProof/>
        </w:rPr>
        <w:t>18</w:t>
      </w:r>
      <w:r w:rsidR="00DA74FC">
        <w:fldChar w:fldCharType="end"/>
      </w:r>
      <w:r>
        <w:t xml:space="preserve"> - </w:t>
      </w:r>
      <w:r w:rsidRPr="001D6F6B">
        <w:t>Youtube</w:t>
      </w:r>
      <w:bookmarkEnd w:id="147"/>
      <w:bookmarkEnd w:id="148"/>
    </w:p>
    <w:bookmarkStart w:id="149" w:name="_Toc266039208"/>
    <w:p w:rsidR="007C0EE8" w:rsidRPr="0026694D" w:rsidRDefault="00DA74FC" w:rsidP="00771E9F">
      <w:pPr>
        <w:pStyle w:val="Epgrafe"/>
        <w:jc w:val="center"/>
        <w:rPr>
          <w:b w:val="0"/>
          <w:iCs/>
          <w:spacing w:val="15"/>
          <w:szCs w:val="24"/>
          <w:lang w:val="es-ES" w:eastAsia="es-ES"/>
        </w:rPr>
      </w:pPr>
      <w:r w:rsidRPr="00460025">
        <w:rPr>
          <w:b w:val="0"/>
        </w:rPr>
        <w:fldChar w:fldCharType="begin"/>
      </w:r>
      <w:r w:rsidR="00427C5E" w:rsidRPr="00460025">
        <w:rPr>
          <w:b w:val="0"/>
        </w:rPr>
        <w:instrText xml:space="preserve"> HYPERLINK "http://www.youtube.com" </w:instrText>
      </w:r>
      <w:r w:rsidRPr="00460025">
        <w:rPr>
          <w:b w:val="0"/>
        </w:rPr>
        <w:fldChar w:fldCharType="separate"/>
      </w:r>
      <w:r w:rsidR="00427C5E" w:rsidRPr="00460025">
        <w:rPr>
          <w:rStyle w:val="Hipervnculo"/>
          <w:b w:val="0"/>
        </w:rPr>
        <w:t>http://www.youtube.com</w:t>
      </w:r>
      <w:bookmarkEnd w:id="149"/>
      <w:r w:rsidRPr="00460025">
        <w:rPr>
          <w:b w:val="0"/>
        </w:rPr>
        <w:fldChar w:fldCharType="end"/>
      </w:r>
    </w:p>
    <w:p w:rsidR="00771E9F" w:rsidRDefault="00771E9F" w:rsidP="007C0EE8">
      <w:pPr>
        <w:pStyle w:val="Subttulo"/>
        <w:outlineLvl w:val="2"/>
        <w:rPr>
          <w:lang w:val="es-ES"/>
        </w:rPr>
      </w:pPr>
      <w:bookmarkStart w:id="150" w:name="_Toc266039188"/>
    </w:p>
    <w:p w:rsidR="007C0EE8" w:rsidRPr="007E48E2" w:rsidRDefault="007C0EE8" w:rsidP="007C0EE8">
      <w:pPr>
        <w:pStyle w:val="Subttulo"/>
        <w:outlineLvl w:val="2"/>
        <w:rPr>
          <w:lang w:val="es-ES"/>
        </w:rPr>
      </w:pPr>
      <w:bookmarkStart w:id="151" w:name="_Toc280985343"/>
      <w:r w:rsidRPr="007E48E2">
        <w:rPr>
          <w:lang w:val="es-ES"/>
        </w:rPr>
        <w:t>3.</w:t>
      </w:r>
      <w:r w:rsidR="003607CB">
        <w:rPr>
          <w:lang w:val="es-ES"/>
        </w:rPr>
        <w:t>2</w:t>
      </w:r>
      <w:r w:rsidRPr="007E48E2">
        <w:rPr>
          <w:lang w:val="es-ES"/>
        </w:rPr>
        <w:t>.2</w:t>
      </w:r>
      <w:r w:rsidR="008B28C3">
        <w:rPr>
          <w:lang w:val="es-ES"/>
        </w:rPr>
        <w:t>.</w:t>
      </w:r>
      <w:r w:rsidRPr="007E48E2">
        <w:rPr>
          <w:lang w:val="es-ES"/>
        </w:rPr>
        <w:t xml:space="preserve"> Google Video</w:t>
      </w:r>
      <w:bookmarkEnd w:id="150"/>
      <w:bookmarkEnd w:id="151"/>
    </w:p>
    <w:p w:rsidR="007C0EE8" w:rsidRDefault="007C0EE8" w:rsidP="007C0EE8">
      <w:r>
        <w:rPr>
          <w:b/>
          <w:bCs/>
        </w:rPr>
        <w:t>Google Video</w:t>
      </w:r>
      <w:r>
        <w:t xml:space="preserve"> es un servicio de </w:t>
      </w:r>
      <w:r w:rsidRPr="00996572">
        <w:t>Google</w:t>
      </w:r>
      <w:r>
        <w:t xml:space="preserve"> que hasta enero de 2009 permitía subir </w:t>
      </w:r>
      <w:r w:rsidRPr="001A7D23">
        <w:t>clips de vídeo</w:t>
      </w:r>
      <w:r>
        <w:t xml:space="preserve"> a sus servidores para que cualquier persona los pudiera buscar y ver directamente desde su </w:t>
      </w:r>
      <w:r w:rsidRPr="001A7D23">
        <w:t>navegador</w:t>
      </w:r>
      <w:r>
        <w:t xml:space="preserve">. Inicialmente nació como competencia de </w:t>
      </w:r>
      <w:r w:rsidR="003A35CD" w:rsidRPr="001A7D23">
        <w:t>You</w:t>
      </w:r>
      <w:r w:rsidR="003A35CD">
        <w:t>t</w:t>
      </w:r>
      <w:r w:rsidR="003A35CD" w:rsidRPr="001A7D23">
        <w:t>ube</w:t>
      </w:r>
      <w:r>
        <w:t xml:space="preserve">, a la que terminó comprando el 2006. Finalmente, Google Vídeo pasó a funcionar como un mero buscador de </w:t>
      </w:r>
      <w:r w:rsidR="00810D0C">
        <w:t xml:space="preserve">videos </w:t>
      </w:r>
      <w:r>
        <w:t xml:space="preserve">en la red, pasando a ser YouTube el </w:t>
      </w:r>
      <w:r w:rsidR="00F8658A">
        <w:t>ú</w:t>
      </w:r>
      <w:r>
        <w:t>nico servicio que permite la subida de vídeos.</w:t>
      </w:r>
    </w:p>
    <w:p w:rsidR="007C0EE8" w:rsidRDefault="007C0EE8" w:rsidP="007C0EE8">
      <w:r>
        <w:t>En su sitio web describen así el servicio:</w:t>
      </w:r>
    </w:p>
    <w:p w:rsidR="007C0EE8" w:rsidRDefault="007C0EE8" w:rsidP="007C0EE8">
      <w:r>
        <w:rPr>
          <w:i/>
          <w:iCs/>
        </w:rPr>
        <w:t>Nuestra misión es organizar la información del mundo, y eso incluye los miles de programas de televisión de cada día. Google Video permite buscar en un creciente archivo de contenido televisivo – cualquier cosa desde deportes a documentales de televisión o programas de noticias.</w:t>
      </w:r>
      <w:r>
        <w:rPr>
          <w:rStyle w:val="Refdenotaalpie"/>
          <w:noProof/>
        </w:rPr>
        <w:footnoteReference w:id="13"/>
      </w:r>
    </w:p>
    <w:p w:rsidR="007C0EE8" w:rsidRDefault="007C0EE8" w:rsidP="007C0EE8">
      <w:r>
        <w:t>Su objetivo, además de indexar la mayor cantidad posible de video, es llegar a tener todos los programas televisivos. En la actualidad ofrece dos tipos de servicios, uno orientado a los usuarios finales, que permite a cualquiera subir archivos de video, y otro que permite a los creadores de contenido multimedia distribuir sus creaciones pagando una pequeña tarifa.</w:t>
      </w:r>
    </w:p>
    <w:p w:rsidR="009A106D" w:rsidRDefault="00122C2B" w:rsidP="00460025">
      <w:pPr>
        <w:keepNext/>
        <w:jc w:val="center"/>
      </w:pPr>
      <w:r>
        <w:rPr>
          <w:noProof/>
          <w:lang w:eastAsia="es-CL"/>
        </w:rPr>
        <w:drawing>
          <wp:inline distT="0" distB="0" distL="0" distR="0">
            <wp:extent cx="4781550" cy="2552700"/>
            <wp:effectExtent l="19050" t="0" r="0" b="0"/>
            <wp:docPr id="3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52" cstate="print"/>
                    <a:srcRect l="533" t="8522" r="10461" b="15341"/>
                    <a:stretch>
                      <a:fillRect/>
                    </a:stretch>
                  </pic:blipFill>
                  <pic:spPr bwMode="auto">
                    <a:xfrm>
                      <a:off x="0" y="0"/>
                      <a:ext cx="4781550" cy="2552700"/>
                    </a:xfrm>
                    <a:prstGeom prst="rect">
                      <a:avLst/>
                    </a:prstGeom>
                    <a:noFill/>
                    <a:ln w="9525">
                      <a:noFill/>
                      <a:miter lim="800000"/>
                      <a:headEnd/>
                      <a:tailEnd/>
                    </a:ln>
                  </pic:spPr>
                </pic:pic>
              </a:graphicData>
            </a:graphic>
          </wp:inline>
        </w:drawing>
      </w:r>
    </w:p>
    <w:p w:rsidR="009A106D" w:rsidRDefault="0026694D" w:rsidP="00460025">
      <w:pPr>
        <w:pStyle w:val="Epgrafe"/>
        <w:jc w:val="center"/>
      </w:pPr>
      <w:bookmarkStart w:id="152" w:name="_Toc280984193"/>
      <w:r>
        <w:t xml:space="preserve">Ilustración </w:t>
      </w:r>
      <w:r w:rsidR="00DA74FC">
        <w:fldChar w:fldCharType="begin"/>
      </w:r>
      <w:r>
        <w:instrText xml:space="preserve"> SEQ Ilustración \* ARABIC </w:instrText>
      </w:r>
      <w:r w:rsidR="00DA74FC">
        <w:fldChar w:fldCharType="separate"/>
      </w:r>
      <w:r w:rsidR="00AD4989">
        <w:rPr>
          <w:noProof/>
        </w:rPr>
        <w:t>19</w:t>
      </w:r>
      <w:r w:rsidR="00DA74FC">
        <w:fldChar w:fldCharType="end"/>
      </w:r>
      <w:r>
        <w:t xml:space="preserve"> - Google Video</w:t>
      </w:r>
      <w:bookmarkEnd w:id="152"/>
    </w:p>
    <w:bookmarkStart w:id="153" w:name="_Toc266039209"/>
    <w:p w:rsidR="007C0EE8" w:rsidRPr="00460025" w:rsidRDefault="00DA74FC" w:rsidP="007C0EE8">
      <w:pPr>
        <w:pStyle w:val="Epgrafe"/>
        <w:jc w:val="center"/>
        <w:rPr>
          <w:b w:val="0"/>
        </w:rPr>
      </w:pPr>
      <w:r w:rsidRPr="00460025">
        <w:rPr>
          <w:b w:val="0"/>
        </w:rPr>
        <w:fldChar w:fldCharType="begin"/>
      </w:r>
      <w:r w:rsidR="00427C5E" w:rsidRPr="00460025">
        <w:rPr>
          <w:b w:val="0"/>
        </w:rPr>
        <w:instrText xml:space="preserve"> HYPERLINK "http://video.google.es/" </w:instrText>
      </w:r>
      <w:r w:rsidRPr="00460025">
        <w:rPr>
          <w:b w:val="0"/>
        </w:rPr>
        <w:fldChar w:fldCharType="separate"/>
      </w:r>
      <w:r w:rsidR="00427C5E" w:rsidRPr="00460025">
        <w:rPr>
          <w:rStyle w:val="Hipervnculo"/>
          <w:b w:val="0"/>
        </w:rPr>
        <w:t>http://video.google.es/</w:t>
      </w:r>
      <w:bookmarkEnd w:id="153"/>
      <w:r w:rsidRPr="00460025">
        <w:rPr>
          <w:b w:val="0"/>
        </w:rPr>
        <w:fldChar w:fldCharType="end"/>
      </w:r>
    </w:p>
    <w:p w:rsidR="007C0EE8" w:rsidRPr="00837C57" w:rsidRDefault="007C0EE8" w:rsidP="007C0EE8"/>
    <w:p w:rsidR="007C0EE8" w:rsidRDefault="007C0EE8" w:rsidP="007C0EE8">
      <w:pPr>
        <w:rPr>
          <w:noProof/>
        </w:rPr>
      </w:pPr>
      <w:r>
        <w:t xml:space="preserve">El 9 de enero de 2006, Google puso a disposición de sus usuarios su propio reproductor de video y añadió la posibilidad de descargar los videos de su página en formato gvi, y en formato .mp4 preparado para </w:t>
      </w:r>
      <w:r w:rsidRPr="00A57C66">
        <w:t>iPod</w:t>
      </w:r>
      <w:r>
        <w:t xml:space="preserve"> y </w:t>
      </w:r>
      <w:r w:rsidRPr="00A57C66">
        <w:t>PSP</w:t>
      </w:r>
      <w:r>
        <w:t>.</w:t>
      </w:r>
    </w:p>
    <w:p w:rsidR="006C6F8F" w:rsidRDefault="006C6F8F" w:rsidP="007C0EE8">
      <w:r>
        <w:rPr>
          <w:noProof/>
        </w:rPr>
        <w:t xml:space="preserve">Se prevee que Google paulatinamente ira </w:t>
      </w:r>
      <w:r w:rsidR="00FB473F">
        <w:rPr>
          <w:noProof/>
        </w:rPr>
        <w:t>migrando este servicio hacia Google TV, un servicio que funciona por IPTV</w:t>
      </w:r>
      <w:r w:rsidR="009379AA">
        <w:rPr>
          <w:noProof/>
        </w:rPr>
        <w:t xml:space="preserve">, tecnologia que </w:t>
      </w:r>
      <w:r w:rsidR="00A91165">
        <w:rPr>
          <w:noProof/>
        </w:rPr>
        <w:t xml:space="preserve">ya </w:t>
      </w:r>
      <w:r w:rsidR="009379AA">
        <w:rPr>
          <w:noProof/>
        </w:rPr>
        <w:t>se encuentra presente en los televisores mas avanzados</w:t>
      </w:r>
      <w:r w:rsidR="00FB473F">
        <w:rPr>
          <w:noProof/>
        </w:rPr>
        <w:t xml:space="preserve">. </w:t>
      </w:r>
    </w:p>
    <w:p w:rsidR="007C0EE8" w:rsidRPr="000134B2" w:rsidRDefault="007C0EE8" w:rsidP="007C0EE8">
      <w:pPr>
        <w:rPr>
          <w:u w:val="single"/>
        </w:rPr>
      </w:pPr>
    </w:p>
    <w:p w:rsidR="007C0EE8" w:rsidRPr="007E48E2" w:rsidRDefault="007C0EE8" w:rsidP="003B213D">
      <w:pPr>
        <w:pStyle w:val="Subttulo"/>
        <w:outlineLvl w:val="2"/>
      </w:pPr>
      <w:r w:rsidRPr="007C0EE8">
        <w:br w:type="page"/>
      </w:r>
      <w:bookmarkStart w:id="154" w:name="_Toc266039189"/>
      <w:bookmarkStart w:id="155" w:name="_Toc280985344"/>
      <w:r w:rsidRPr="007E48E2">
        <w:t>3.</w:t>
      </w:r>
      <w:r w:rsidR="003607CB">
        <w:t>2</w:t>
      </w:r>
      <w:r w:rsidRPr="007E48E2">
        <w:t>.3</w:t>
      </w:r>
      <w:r w:rsidR="004578B2">
        <w:t>.</w:t>
      </w:r>
      <w:r w:rsidRPr="007E48E2">
        <w:t>Vimeo</w:t>
      </w:r>
      <w:bookmarkEnd w:id="154"/>
      <w:bookmarkEnd w:id="155"/>
    </w:p>
    <w:p w:rsidR="007C0EE8" w:rsidRDefault="007C0EE8" w:rsidP="007C0EE8">
      <w:r>
        <w:rPr>
          <w:b/>
          <w:bCs/>
        </w:rPr>
        <w:t>Vimeo</w:t>
      </w:r>
      <w:r>
        <w:t xml:space="preserve"> es una </w:t>
      </w:r>
      <w:r w:rsidRPr="00454A1A">
        <w:t>red social de Internet</w:t>
      </w:r>
      <w:r>
        <w:t xml:space="preserve"> basada en </w:t>
      </w:r>
      <w:r w:rsidRPr="00454A1A">
        <w:t>videos</w:t>
      </w:r>
      <w:r>
        <w:t xml:space="preserve">, lanzada en </w:t>
      </w:r>
      <w:r w:rsidRPr="00454A1A">
        <w:t>noviembre de 2004</w:t>
      </w:r>
      <w:r>
        <w:t xml:space="preserve"> por la compañía InterActiveCorp (IAC). El sitio permite compartir y almacenar videos digitales para que los usuarios comenten en la página de cada uno de ellos. Los usuarios deben estar registrados para subir videos, crear su perfil, cargar </w:t>
      </w:r>
      <w:r w:rsidRPr="00454A1A">
        <w:t>avatares</w:t>
      </w:r>
      <w:r>
        <w:t>, comentar y armar listas de favoritos.</w:t>
      </w:r>
    </w:p>
    <w:p w:rsidR="007C0EE8" w:rsidRDefault="007C0EE8" w:rsidP="007C0EE8">
      <w:r>
        <w:t xml:space="preserve">Vimeo no admite </w:t>
      </w:r>
      <w:r w:rsidRPr="00454A1A">
        <w:t>comerciales de televisión</w:t>
      </w:r>
      <w:r>
        <w:t xml:space="preserve">, demostraciones de </w:t>
      </w:r>
      <w:r w:rsidRPr="00454A1A">
        <w:t>videojuegos</w:t>
      </w:r>
      <w:r>
        <w:t xml:space="preserve">, </w:t>
      </w:r>
      <w:r w:rsidRPr="00454A1A">
        <w:t>pornografía</w:t>
      </w:r>
      <w:r>
        <w:t xml:space="preserve"> o cualquier contenido que no haya sido creado por el usuario. El sitio, además, ha ganado reputación como «proveedor de imágenes» para diversos artistas, debido a la alta </w:t>
      </w:r>
      <w:r w:rsidRPr="00454A1A">
        <w:t>tasa de bits</w:t>
      </w:r>
      <w:r>
        <w:t xml:space="preserve"> y </w:t>
      </w:r>
      <w:r w:rsidRPr="00454A1A">
        <w:t>resolución</w:t>
      </w:r>
      <w:r>
        <w:t xml:space="preserve"> de sus videos. Desde octubre de 2007, Vimeo ofrece una opción para </w:t>
      </w:r>
      <w:r w:rsidRPr="00454A1A">
        <w:t>videos de alta definición</w:t>
      </w:r>
    </w:p>
    <w:p w:rsidR="009A106D" w:rsidRPr="00CE025F" w:rsidRDefault="00122C2B" w:rsidP="00460025">
      <w:pPr>
        <w:pStyle w:val="Ttulo"/>
        <w:keepNext/>
      </w:pPr>
      <w:r w:rsidRPr="00CE025F">
        <w:rPr>
          <w:noProof/>
          <w:lang w:eastAsia="es-CL"/>
        </w:rPr>
        <w:drawing>
          <wp:inline distT="0" distB="0" distL="0" distR="0">
            <wp:extent cx="3076575" cy="1800225"/>
            <wp:effectExtent l="19050" t="0" r="9525" b="0"/>
            <wp:docPr id="3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a:picLocks noChangeAspect="1" noChangeArrowheads="1"/>
                    </pic:cNvPicPr>
                  </pic:nvPicPr>
                  <pic:blipFill>
                    <a:blip r:embed="rId53" cstate="print"/>
                    <a:srcRect l="9616" t="19048" r="9637" b="5443"/>
                    <a:stretch>
                      <a:fillRect/>
                    </a:stretch>
                  </pic:blipFill>
                  <pic:spPr bwMode="auto">
                    <a:xfrm>
                      <a:off x="0" y="0"/>
                      <a:ext cx="3076575" cy="1800225"/>
                    </a:xfrm>
                    <a:prstGeom prst="rect">
                      <a:avLst/>
                    </a:prstGeom>
                    <a:noFill/>
                    <a:ln w="9525">
                      <a:noFill/>
                      <a:miter lim="800000"/>
                      <a:headEnd/>
                      <a:tailEnd/>
                    </a:ln>
                  </pic:spPr>
                </pic:pic>
              </a:graphicData>
            </a:graphic>
          </wp:inline>
        </w:drawing>
      </w:r>
    </w:p>
    <w:p w:rsidR="009A106D" w:rsidRPr="00CE025F" w:rsidRDefault="0026694D" w:rsidP="00460025">
      <w:pPr>
        <w:pStyle w:val="Epgrafe"/>
        <w:jc w:val="center"/>
      </w:pPr>
      <w:bookmarkStart w:id="156" w:name="_Toc280984194"/>
      <w:r w:rsidRPr="00CE025F">
        <w:t xml:space="preserve">Ilustración </w:t>
      </w:r>
      <w:r w:rsidR="00DA74FC" w:rsidRPr="00CE025F">
        <w:fldChar w:fldCharType="begin"/>
      </w:r>
      <w:r w:rsidRPr="00CE025F">
        <w:instrText xml:space="preserve"> SEQ Ilustración \* ARABIC </w:instrText>
      </w:r>
      <w:r w:rsidR="00DA74FC" w:rsidRPr="00CE025F">
        <w:fldChar w:fldCharType="separate"/>
      </w:r>
      <w:r w:rsidR="00AD4989">
        <w:rPr>
          <w:noProof/>
        </w:rPr>
        <w:t>20</w:t>
      </w:r>
      <w:r w:rsidR="00DA74FC" w:rsidRPr="00CE025F">
        <w:fldChar w:fldCharType="end"/>
      </w:r>
      <w:r w:rsidRPr="00CE025F">
        <w:t xml:space="preserve"> - Vimeo</w:t>
      </w:r>
      <w:bookmarkEnd w:id="156"/>
    </w:p>
    <w:bookmarkStart w:id="157" w:name="_Toc266039210"/>
    <w:p w:rsidR="007C0EE8" w:rsidRPr="00CE025F" w:rsidRDefault="00DA74FC" w:rsidP="007C0EE8">
      <w:pPr>
        <w:pStyle w:val="Epgrafe"/>
        <w:jc w:val="center"/>
        <w:rPr>
          <w:b w:val="0"/>
          <w:lang w:val="pt-BR"/>
        </w:rPr>
      </w:pPr>
      <w:r w:rsidRPr="00CE025F">
        <w:rPr>
          <w:b w:val="0"/>
        </w:rPr>
        <w:fldChar w:fldCharType="begin"/>
      </w:r>
      <w:r w:rsidR="00427C5E" w:rsidRPr="00CE025F">
        <w:rPr>
          <w:b w:val="0"/>
          <w:lang w:val="pt-BR"/>
        </w:rPr>
        <w:instrText xml:space="preserve"> HYPERLINK "http://vimeo.com/" </w:instrText>
      </w:r>
      <w:r w:rsidRPr="00CE025F">
        <w:rPr>
          <w:b w:val="0"/>
        </w:rPr>
        <w:fldChar w:fldCharType="separate"/>
      </w:r>
      <w:r w:rsidR="00427C5E" w:rsidRPr="00CE025F">
        <w:rPr>
          <w:rStyle w:val="Hipervnculo"/>
          <w:b w:val="0"/>
          <w:u w:val="none"/>
          <w:lang w:val="pt-BR"/>
        </w:rPr>
        <w:t>http://vimeo.com/</w:t>
      </w:r>
      <w:bookmarkEnd w:id="157"/>
      <w:r w:rsidRPr="00CE025F">
        <w:rPr>
          <w:b w:val="0"/>
        </w:rPr>
        <w:fldChar w:fldCharType="end"/>
      </w:r>
    </w:p>
    <w:p w:rsidR="007C0EE8" w:rsidRPr="007E48E2" w:rsidRDefault="0026694D" w:rsidP="007C0EE8">
      <w:pPr>
        <w:pStyle w:val="Subttulo"/>
        <w:outlineLvl w:val="2"/>
        <w:rPr>
          <w:lang w:val="es-ES"/>
        </w:rPr>
      </w:pPr>
      <w:bookmarkStart w:id="158" w:name="_Toc266039190"/>
      <w:r>
        <w:rPr>
          <w:lang w:val="es-ES"/>
        </w:rPr>
        <w:br w:type="page"/>
      </w:r>
      <w:bookmarkStart w:id="159" w:name="_Toc280985345"/>
      <w:r w:rsidR="007C0EE8" w:rsidRPr="007E48E2">
        <w:rPr>
          <w:lang w:val="es-ES"/>
        </w:rPr>
        <w:t>3.</w:t>
      </w:r>
      <w:r w:rsidR="003607CB">
        <w:rPr>
          <w:lang w:val="es-ES"/>
        </w:rPr>
        <w:t>2</w:t>
      </w:r>
      <w:r w:rsidR="007C0EE8" w:rsidRPr="007E48E2">
        <w:rPr>
          <w:lang w:val="es-ES"/>
        </w:rPr>
        <w:t>.4</w:t>
      </w:r>
      <w:bookmarkEnd w:id="158"/>
      <w:r w:rsidR="009E3122">
        <w:rPr>
          <w:lang w:val="es-ES"/>
        </w:rPr>
        <w:t>.</w:t>
      </w:r>
      <w:r w:rsidR="009E3122" w:rsidRPr="007E48E2">
        <w:rPr>
          <w:lang w:val="es-ES"/>
        </w:rPr>
        <w:t>TerraTV</w:t>
      </w:r>
      <w:bookmarkEnd w:id="159"/>
    </w:p>
    <w:p w:rsidR="007C0EE8" w:rsidRDefault="00A97D3A" w:rsidP="007C0EE8">
      <w:r>
        <w:t>E</w:t>
      </w:r>
      <w:r w:rsidR="007C0EE8" w:rsidRPr="001A31F2">
        <w:t>st</w:t>
      </w:r>
      <w:r w:rsidR="007C0EE8">
        <w:t xml:space="preserve">á basado en Flash Player tiene muy bien resuelto el tema de las cortinas publicitarias, logra emular el concepto de televisión a través de un flujo continuo logrado con el uso de listas de reproducción que hace que los videos corran uno detrás de otro sin necesidad de actividad de parte del usuario, al igual que en la TV el usuario no tiene control de las listas. </w:t>
      </w:r>
    </w:p>
    <w:p w:rsidR="00744678" w:rsidRDefault="00122C2B" w:rsidP="00744678">
      <w:pPr>
        <w:keepNext/>
        <w:jc w:val="center"/>
      </w:pPr>
      <w:r>
        <w:rPr>
          <w:noProof/>
          <w:lang w:eastAsia="es-CL"/>
        </w:rPr>
        <w:drawing>
          <wp:inline distT="0" distB="0" distL="0" distR="0">
            <wp:extent cx="4076700" cy="2181225"/>
            <wp:effectExtent l="19050" t="0" r="0" b="0"/>
            <wp:docPr id="35"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a:picLocks noChangeAspect="1" noChangeArrowheads="1"/>
                    </pic:cNvPicPr>
                  </pic:nvPicPr>
                  <pic:blipFill>
                    <a:blip r:embed="rId54" cstate="print"/>
                    <a:srcRect l="11900" t="19887" r="12408" b="15057"/>
                    <a:stretch>
                      <a:fillRect/>
                    </a:stretch>
                  </pic:blipFill>
                  <pic:spPr bwMode="auto">
                    <a:xfrm>
                      <a:off x="0" y="0"/>
                      <a:ext cx="4076700" cy="2181225"/>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60" w:name="_Toc276683979"/>
      <w:bookmarkStart w:id="161" w:name="_Toc280984195"/>
      <w:r>
        <w:t xml:space="preserve">Ilustración </w:t>
      </w:r>
      <w:r w:rsidR="00DA74FC">
        <w:fldChar w:fldCharType="begin"/>
      </w:r>
      <w:r>
        <w:instrText xml:space="preserve"> SEQ Ilustración \* ARABIC </w:instrText>
      </w:r>
      <w:r w:rsidR="00DA74FC">
        <w:fldChar w:fldCharType="separate"/>
      </w:r>
      <w:r w:rsidR="00AD4989">
        <w:rPr>
          <w:noProof/>
        </w:rPr>
        <w:t>21</w:t>
      </w:r>
      <w:r w:rsidR="00DA74FC">
        <w:fldChar w:fldCharType="end"/>
      </w:r>
      <w:r>
        <w:t xml:space="preserve"> - Terra TV</w:t>
      </w:r>
      <w:bookmarkEnd w:id="160"/>
      <w:bookmarkEnd w:id="161"/>
    </w:p>
    <w:bookmarkStart w:id="162" w:name="_Toc266039211"/>
    <w:p w:rsidR="007C0EE8" w:rsidRPr="00460025" w:rsidRDefault="00DA74FC" w:rsidP="007C0EE8">
      <w:pPr>
        <w:pStyle w:val="Epgrafe"/>
        <w:jc w:val="center"/>
        <w:rPr>
          <w:b w:val="0"/>
          <w:lang w:val="pt-BR"/>
        </w:rPr>
      </w:pPr>
      <w:r w:rsidRPr="00460025">
        <w:rPr>
          <w:b w:val="0"/>
        </w:rPr>
        <w:fldChar w:fldCharType="begin"/>
      </w:r>
      <w:r w:rsidR="00427C5E" w:rsidRPr="00460025">
        <w:rPr>
          <w:b w:val="0"/>
          <w:lang w:val="pt-BR"/>
        </w:rPr>
        <w:instrText xml:space="preserve"> HYPERLINK "http://www.terratv.terra.cl" </w:instrText>
      </w:r>
      <w:r w:rsidRPr="00460025">
        <w:rPr>
          <w:b w:val="0"/>
        </w:rPr>
        <w:fldChar w:fldCharType="separate"/>
      </w:r>
      <w:r w:rsidR="00427C5E" w:rsidRPr="00460025">
        <w:rPr>
          <w:rStyle w:val="Hipervnculo"/>
          <w:b w:val="0"/>
          <w:lang w:val="pt-BR"/>
        </w:rPr>
        <w:t>http://www.terratv.terra.cl</w:t>
      </w:r>
      <w:bookmarkEnd w:id="162"/>
      <w:r w:rsidRPr="00460025">
        <w:rPr>
          <w:b w:val="0"/>
        </w:rPr>
        <w:fldChar w:fldCharType="end"/>
      </w:r>
    </w:p>
    <w:p w:rsidR="009A106D" w:rsidRDefault="007C0EE8" w:rsidP="00460025">
      <w:pPr>
        <w:pStyle w:val="Subttulo"/>
        <w:rPr>
          <w:lang w:val="es-ES"/>
        </w:rPr>
      </w:pPr>
      <w:r w:rsidRPr="00BD1B4B">
        <w:br w:type="page"/>
      </w:r>
      <w:bookmarkStart w:id="163" w:name="_Toc266039191"/>
      <w:r w:rsidRPr="007E48E2">
        <w:rPr>
          <w:lang w:val="es-ES"/>
        </w:rPr>
        <w:t>3.</w:t>
      </w:r>
      <w:r w:rsidR="003607CB">
        <w:rPr>
          <w:lang w:val="es-ES"/>
        </w:rPr>
        <w:t>2</w:t>
      </w:r>
      <w:r w:rsidRPr="007E48E2">
        <w:rPr>
          <w:lang w:val="es-ES"/>
        </w:rPr>
        <w:t>.5</w:t>
      </w:r>
      <w:bookmarkEnd w:id="163"/>
      <w:r w:rsidR="009E3122">
        <w:rPr>
          <w:lang w:val="es-ES"/>
        </w:rPr>
        <w:t>.</w:t>
      </w:r>
      <w:r w:rsidR="009E3122" w:rsidRPr="007E48E2">
        <w:rPr>
          <w:lang w:val="es-ES"/>
        </w:rPr>
        <w:t>EmolTV</w:t>
      </w:r>
    </w:p>
    <w:p w:rsidR="007C0EE8" w:rsidRDefault="007C0EE8" w:rsidP="007C0EE8">
      <w:r w:rsidRPr="0065480A">
        <w:t>Es el portal de videos de</w:t>
      </w:r>
      <w:r>
        <w:t xml:space="preserve"> El M</w:t>
      </w:r>
      <w:r w:rsidRPr="0065480A">
        <w:t xml:space="preserve">ercurio, tiene una interfaz bastante </w:t>
      </w:r>
      <w:r>
        <w:t>ágil</w:t>
      </w:r>
      <w:r w:rsidRPr="0065480A">
        <w:t xml:space="preserve"> en la navegaci</w:t>
      </w:r>
      <w:r>
        <w:t>ón aprovechando las ventajas de Ajax para cargar los videos. Esto se ha logrado sacrificando un poco el feedback del usuario el cual no tiene la posibilidad de poner sus comentarios en el mismo sitio, lo cual permite que la interfaz sea más simple.</w:t>
      </w:r>
    </w:p>
    <w:p w:rsidR="007C0EE8" w:rsidRDefault="007C0EE8" w:rsidP="007C0EE8">
      <w:r>
        <w:t xml:space="preserve">No maneja listas de reproducción </w:t>
      </w:r>
      <w:r w:rsidR="00161A09">
        <w:t>l</w:t>
      </w:r>
      <w:r>
        <w:t>o que exige la interacción del usuario para mantenerse funcionado.</w:t>
      </w:r>
    </w:p>
    <w:p w:rsidR="007C0EE8" w:rsidRPr="0065480A" w:rsidRDefault="007C0EE8" w:rsidP="007C0EE8">
      <w:r>
        <w:t>Aparentemente no tiene una solución inteligente para las cortinas publicitarias, éstas aparecen fusionadas en el proceso de edición manual con el video mismo.</w:t>
      </w:r>
    </w:p>
    <w:p w:rsidR="00744678" w:rsidRDefault="00122C2B" w:rsidP="00744678">
      <w:pPr>
        <w:keepNext/>
        <w:jc w:val="center"/>
      </w:pPr>
      <w:r>
        <w:rPr>
          <w:noProof/>
          <w:lang w:eastAsia="es-CL"/>
        </w:rPr>
        <w:drawing>
          <wp:inline distT="0" distB="0" distL="0" distR="0">
            <wp:extent cx="3105150" cy="1959306"/>
            <wp:effectExtent l="0" t="0" r="0" b="0"/>
            <wp:docPr id="3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pic:cNvPicPr>
                      <a:picLocks noChangeAspect="1" noChangeArrowheads="1"/>
                    </pic:cNvPicPr>
                  </pic:nvPicPr>
                  <pic:blipFill>
                    <a:blip r:embed="rId55" cstate="print"/>
                    <a:srcRect t="20567" r="21286"/>
                    <a:stretch>
                      <a:fillRect/>
                    </a:stretch>
                  </pic:blipFill>
                  <pic:spPr bwMode="auto">
                    <a:xfrm>
                      <a:off x="0" y="0"/>
                      <a:ext cx="3105150" cy="1959306"/>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64" w:name="_Toc280984196"/>
      <w:r>
        <w:t xml:space="preserve">Ilustración </w:t>
      </w:r>
      <w:r w:rsidR="00DA74FC">
        <w:fldChar w:fldCharType="begin"/>
      </w:r>
      <w:r>
        <w:instrText xml:space="preserve"> SEQ Ilustración \* ARABIC </w:instrText>
      </w:r>
      <w:r w:rsidR="00DA74FC">
        <w:fldChar w:fldCharType="separate"/>
      </w:r>
      <w:r w:rsidR="00AD4989">
        <w:rPr>
          <w:noProof/>
        </w:rPr>
        <w:t>22</w:t>
      </w:r>
      <w:r w:rsidR="00DA74FC">
        <w:fldChar w:fldCharType="end"/>
      </w:r>
      <w:r>
        <w:t xml:space="preserve"> - Emol TV</w:t>
      </w:r>
      <w:bookmarkEnd w:id="164"/>
    </w:p>
    <w:bookmarkStart w:id="165" w:name="_Toc266039212"/>
    <w:p w:rsidR="007C0EE8" w:rsidRPr="00460025" w:rsidRDefault="00DA74FC" w:rsidP="007C0EE8">
      <w:pPr>
        <w:pStyle w:val="Epgrafe"/>
        <w:jc w:val="center"/>
        <w:rPr>
          <w:b w:val="0"/>
          <w:lang w:val="pt-BR"/>
        </w:rPr>
      </w:pPr>
      <w:r w:rsidRPr="00460025">
        <w:rPr>
          <w:b w:val="0"/>
        </w:rPr>
        <w:fldChar w:fldCharType="begin"/>
      </w:r>
      <w:r w:rsidR="00427C5E" w:rsidRPr="00460025">
        <w:rPr>
          <w:b w:val="0"/>
          <w:lang w:val="pt-BR"/>
        </w:rPr>
        <w:instrText xml:space="preserve"> HYPERLINK "http://www.emoltv.emol.com" </w:instrText>
      </w:r>
      <w:r w:rsidRPr="00460025">
        <w:rPr>
          <w:b w:val="0"/>
        </w:rPr>
        <w:fldChar w:fldCharType="separate"/>
      </w:r>
      <w:r w:rsidR="00427C5E" w:rsidRPr="00460025">
        <w:rPr>
          <w:rStyle w:val="Hipervnculo"/>
          <w:b w:val="0"/>
          <w:lang w:val="pt-BR"/>
        </w:rPr>
        <w:t>http://www.emoltv.emol.com</w:t>
      </w:r>
      <w:bookmarkEnd w:id="165"/>
      <w:r w:rsidRPr="00460025">
        <w:rPr>
          <w:b w:val="0"/>
        </w:rPr>
        <w:fldChar w:fldCharType="end"/>
      </w:r>
    </w:p>
    <w:p w:rsidR="00A421A7" w:rsidRDefault="00A421A7">
      <w:pPr>
        <w:suppressAutoHyphens w:val="0"/>
        <w:spacing w:before="0" w:after="0" w:line="240" w:lineRule="auto"/>
        <w:jc w:val="left"/>
        <w:rPr>
          <w:rFonts w:eastAsia="Times New Roman" w:cs="Times New Roman"/>
          <w:b/>
          <w:sz w:val="28"/>
          <w:szCs w:val="24"/>
          <w:lang w:val="es-ES"/>
        </w:rPr>
      </w:pPr>
      <w:bookmarkStart w:id="166" w:name="_Toc266039192"/>
      <w:r>
        <w:rPr>
          <w:lang w:val="es-ES"/>
        </w:rPr>
        <w:br w:type="page"/>
      </w:r>
    </w:p>
    <w:p w:rsidR="007C0EE8" w:rsidRPr="00460025" w:rsidRDefault="007C0EE8" w:rsidP="007C0EE8">
      <w:pPr>
        <w:pStyle w:val="Subttulo"/>
        <w:outlineLvl w:val="2"/>
        <w:rPr>
          <w:lang w:val="es-ES"/>
        </w:rPr>
      </w:pPr>
      <w:bookmarkStart w:id="167" w:name="_Toc280985346"/>
      <w:r w:rsidRPr="00460025">
        <w:rPr>
          <w:lang w:val="es-ES"/>
        </w:rPr>
        <w:t>3.</w:t>
      </w:r>
      <w:r w:rsidR="003607CB">
        <w:rPr>
          <w:lang w:val="es-ES"/>
        </w:rPr>
        <w:t>2</w:t>
      </w:r>
      <w:r w:rsidRPr="00460025">
        <w:rPr>
          <w:lang w:val="es-ES"/>
        </w:rPr>
        <w:t>.6</w:t>
      </w:r>
      <w:r w:rsidR="00FE6036" w:rsidRPr="00460025">
        <w:rPr>
          <w:lang w:val="es-ES"/>
        </w:rPr>
        <w:t>.</w:t>
      </w:r>
      <w:r w:rsidRPr="00460025">
        <w:rPr>
          <w:lang w:val="es-ES"/>
        </w:rPr>
        <w:t xml:space="preserve"> 3TV</w:t>
      </w:r>
      <w:bookmarkEnd w:id="166"/>
      <w:bookmarkEnd w:id="167"/>
    </w:p>
    <w:p w:rsidR="007C0EE8" w:rsidRDefault="007C0EE8" w:rsidP="007C0EE8">
      <w:r>
        <w:t xml:space="preserve">Es el sitio de videos de La </w:t>
      </w:r>
      <w:r w:rsidRPr="005B640B">
        <w:t>Tercera</w:t>
      </w:r>
      <w:r>
        <w:t>, t</w:t>
      </w:r>
      <w:r w:rsidRPr="00D22B8B">
        <w:t xml:space="preserve">iene un despliegue bastante </w:t>
      </w:r>
      <w:r>
        <w:t>predecible, parece un clon de una versión antigua de youtube</w:t>
      </w:r>
      <w:r w:rsidRPr="00D22B8B">
        <w:t xml:space="preserve">, </w:t>
      </w:r>
      <w:r>
        <w:t xml:space="preserve">el </w:t>
      </w:r>
      <w:r w:rsidR="00F8658A">
        <w:t>ú</w:t>
      </w:r>
      <w:r>
        <w:t>nico elemento visual que sale de este esquema son los carruseles de imágenes flash en los cuales se destacan algunos videos por canal.</w:t>
      </w:r>
    </w:p>
    <w:p w:rsidR="007C0EE8" w:rsidRDefault="007C0EE8" w:rsidP="007C0EE8">
      <w:pPr>
        <w:pStyle w:val="Textoindependienteprimerasangra2"/>
        <w:ind w:left="0" w:firstLine="0"/>
      </w:pPr>
      <w:r>
        <w:t>Tiene una implementación de publicidad que aprovecha las capacidades del reproductor JW Player los videos están en versión HD (H.264) y calidad normal (flv).</w:t>
      </w:r>
    </w:p>
    <w:p w:rsidR="009A106D" w:rsidRDefault="007C0EE8" w:rsidP="00460025">
      <w:pPr>
        <w:pStyle w:val="Textoindependienteprimerasangra2"/>
        <w:ind w:left="0" w:firstLine="0"/>
      </w:pPr>
      <w:r>
        <w:t xml:space="preserve">No hay listas de reproducción por lo </w:t>
      </w:r>
      <w:r w:rsidR="00054AD3">
        <w:t xml:space="preserve">que </w:t>
      </w:r>
      <w:r>
        <w:t>requiere una constante interacción con el usuario para mantenerse</w:t>
      </w:r>
      <w:r w:rsidR="00054BA9">
        <w:t xml:space="preserve"> funcionando.</w:t>
      </w:r>
    </w:p>
    <w:p w:rsidR="009A106D" w:rsidRDefault="00122C2B" w:rsidP="00460025">
      <w:pPr>
        <w:pStyle w:val="Textoindependienteprimerasangra2"/>
        <w:keepNext/>
        <w:ind w:left="0" w:firstLine="0"/>
        <w:jc w:val="center"/>
      </w:pPr>
      <w:r>
        <w:rPr>
          <w:noProof/>
          <w:lang w:eastAsia="es-CL"/>
        </w:rPr>
        <w:drawing>
          <wp:inline distT="0" distB="0" distL="0" distR="0">
            <wp:extent cx="4429125" cy="2143125"/>
            <wp:effectExtent l="19050" t="0" r="9525" b="0"/>
            <wp:docPr id="37"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56" cstate="print"/>
                    <a:srcRect l="8998" t="18750" b="10938"/>
                    <a:stretch>
                      <a:fillRect/>
                    </a:stretch>
                  </pic:blipFill>
                  <pic:spPr bwMode="auto">
                    <a:xfrm>
                      <a:off x="0" y="0"/>
                      <a:ext cx="4429125" cy="2143125"/>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68" w:name="_Toc276683980"/>
      <w:bookmarkStart w:id="169" w:name="_Toc280984197"/>
      <w:r>
        <w:t xml:space="preserve">Ilustración </w:t>
      </w:r>
      <w:r w:rsidR="00DA74FC">
        <w:fldChar w:fldCharType="begin"/>
      </w:r>
      <w:r>
        <w:instrText xml:space="preserve"> SEQ Ilustración \* ARABIC </w:instrText>
      </w:r>
      <w:r w:rsidR="00DA74FC">
        <w:fldChar w:fldCharType="separate"/>
      </w:r>
      <w:r w:rsidR="00AD4989">
        <w:rPr>
          <w:noProof/>
        </w:rPr>
        <w:t>23</w:t>
      </w:r>
      <w:r w:rsidR="00DA74FC">
        <w:fldChar w:fldCharType="end"/>
      </w:r>
      <w:r>
        <w:t xml:space="preserve"> - </w:t>
      </w:r>
      <w:r w:rsidRPr="00B90018">
        <w:t>3TV</w:t>
      </w:r>
      <w:bookmarkEnd w:id="168"/>
      <w:bookmarkEnd w:id="169"/>
    </w:p>
    <w:bookmarkStart w:id="170" w:name="_Toc266039213"/>
    <w:p w:rsidR="007C0EE8" w:rsidRPr="00460025" w:rsidRDefault="00DA74FC" w:rsidP="007C0EE8">
      <w:pPr>
        <w:pStyle w:val="Epgrafe"/>
        <w:jc w:val="center"/>
        <w:rPr>
          <w:b w:val="0"/>
          <w:lang w:val="es-ES"/>
        </w:rPr>
      </w:pPr>
      <w:r>
        <w:fldChar w:fldCharType="begin"/>
      </w:r>
      <w:r w:rsidR="00AD5E8C">
        <w:instrText>HYPERLINK "http://www.3tv.cl"</w:instrText>
      </w:r>
      <w:r>
        <w:fldChar w:fldCharType="separate"/>
      </w:r>
      <w:r w:rsidR="00427C5E" w:rsidRPr="00460025">
        <w:rPr>
          <w:rStyle w:val="Hipervnculo"/>
          <w:b w:val="0"/>
          <w:lang w:val="pt-BR"/>
        </w:rPr>
        <w:t>http://www.3tv.cl</w:t>
      </w:r>
      <w:bookmarkEnd w:id="170"/>
      <w:r>
        <w:fldChar w:fldCharType="end"/>
      </w:r>
    </w:p>
    <w:p w:rsidR="00A421A7" w:rsidRDefault="00A421A7">
      <w:pPr>
        <w:suppressAutoHyphens w:val="0"/>
        <w:spacing w:before="0" w:after="0" w:line="240" w:lineRule="auto"/>
        <w:jc w:val="left"/>
        <w:rPr>
          <w:rFonts w:eastAsia="Times New Roman" w:cs="Times New Roman"/>
          <w:b/>
          <w:sz w:val="28"/>
          <w:szCs w:val="24"/>
          <w:lang w:val="es-ES"/>
        </w:rPr>
      </w:pPr>
      <w:r>
        <w:rPr>
          <w:lang w:val="es-ES"/>
        </w:rPr>
        <w:br w:type="page"/>
      </w:r>
    </w:p>
    <w:p w:rsidR="009A106D" w:rsidRPr="00460025" w:rsidRDefault="00421830" w:rsidP="00460025">
      <w:pPr>
        <w:pStyle w:val="Subttulo"/>
        <w:outlineLvl w:val="1"/>
        <w:rPr>
          <w:lang w:val="es-ES"/>
        </w:rPr>
      </w:pPr>
      <w:bookmarkStart w:id="171" w:name="_Toc280985347"/>
      <w:r w:rsidRPr="00460025">
        <w:rPr>
          <w:lang w:val="es-ES"/>
        </w:rPr>
        <w:t>3.</w:t>
      </w:r>
      <w:r w:rsidR="003607CB">
        <w:rPr>
          <w:lang w:val="es-ES"/>
        </w:rPr>
        <w:t>3</w:t>
      </w:r>
      <w:r w:rsidRPr="00460025">
        <w:rPr>
          <w:lang w:val="es-ES"/>
        </w:rPr>
        <w:t>. Google TV</w:t>
      </w:r>
      <w:bookmarkEnd w:id="171"/>
    </w:p>
    <w:p w:rsidR="00421830" w:rsidRDefault="00421830" w:rsidP="00421830">
      <w:r w:rsidRPr="00532391">
        <w:rPr>
          <w:b/>
          <w:bCs/>
        </w:rPr>
        <w:t>Google TV</w:t>
      </w:r>
      <w:r w:rsidRPr="00532391">
        <w:t xml:space="preserve"> es una plataforma de hardware y software para  televisores de alta definición basado en el sistema operativo Android, a </w:t>
      </w:r>
      <w:r>
        <w:t xml:space="preserve">través del </w:t>
      </w:r>
      <w:r w:rsidRPr="00532391">
        <w:t xml:space="preserve"> uso de IPTV.</w:t>
      </w:r>
      <w:r>
        <w:t>E</w:t>
      </w:r>
      <w:r w:rsidRPr="00532391">
        <w:t xml:space="preserve">n simples palabras este consiste en llevar todo el contenido de Internet </w:t>
      </w:r>
      <w:r w:rsidR="00A421A7" w:rsidRPr="00532391">
        <w:t>más</w:t>
      </w:r>
      <w:r w:rsidRPr="00532391">
        <w:t xml:space="preserve"> la TV digital a nuestras casa</w:t>
      </w:r>
      <w:r>
        <w:t xml:space="preserve"> además de interactuar con estas</w:t>
      </w:r>
      <w:r w:rsidRPr="00532391">
        <w:t xml:space="preserve">. </w:t>
      </w:r>
    </w:p>
    <w:p w:rsidR="00421830" w:rsidRPr="00532391" w:rsidRDefault="00421830" w:rsidP="00421830">
      <w:r w:rsidRPr="00532391">
        <w:t>Google TV funciona sobre Android 2.1 y puede ser actualizado de forma remota. El navegador es Google Chrome, corriendo Flash. El uso de Android permite que las aplicaciones de los móviles funcionen también en la TV.</w:t>
      </w:r>
    </w:p>
    <w:p w:rsidR="00421830" w:rsidRPr="00532391" w:rsidRDefault="00421830" w:rsidP="00421830">
      <w:r w:rsidRPr="00532391">
        <w:t>Los desarrolladores ya pueden comenzar a crear aplicaciones para Google TV, y se espera que se lance un AndroidMarket para este sistema a principios de 2011. Para entonces también estarán disponibles APIs para Google TV.</w:t>
      </w:r>
    </w:p>
    <w:p w:rsidR="00421830" w:rsidRDefault="00421830" w:rsidP="00421830">
      <w:r>
        <w:t>Existe una alianza</w:t>
      </w:r>
      <w:r w:rsidRPr="00532391">
        <w:t xml:space="preserve"> estratégica conformada con Google, Sony e Intel </w:t>
      </w:r>
      <w:r>
        <w:t>para el desarrollo de esta plataforma y otras similares basadas en IPTV</w:t>
      </w:r>
      <w:r w:rsidRPr="00532391">
        <w:t>.</w:t>
      </w:r>
    </w:p>
    <w:p w:rsidR="00421830" w:rsidRPr="00532391" w:rsidRDefault="00421830" w:rsidP="00421830">
      <w:r>
        <w:t>Los protocolos de comunicación de estos dispositivos con servidores web están basados en XML también acepta formatos RSS ya existentes como playlists de iTunes.</w:t>
      </w:r>
    </w:p>
    <w:p w:rsidR="00421830" w:rsidRDefault="00421830" w:rsidP="00421830">
      <w:pPr>
        <w:pStyle w:val="NormalWeb"/>
      </w:pPr>
    </w:p>
    <w:p w:rsidR="00421830" w:rsidRDefault="00421830" w:rsidP="00421830">
      <w:pPr>
        <w:pStyle w:val="NormalWeb"/>
      </w:pPr>
    </w:p>
    <w:p w:rsidR="00421830" w:rsidRDefault="00A421A7" w:rsidP="00421830">
      <w:r>
        <w:t>Sony lanzó</w:t>
      </w:r>
      <w:r w:rsidR="00421830" w:rsidRPr="00532391">
        <w:t xml:space="preserve"> el primer modelo de televisores de alta definición</w:t>
      </w:r>
      <w:r w:rsidR="00421830">
        <w:t xml:space="preserve"> fusionado con G</w:t>
      </w:r>
      <w:r w:rsidR="00421830" w:rsidRPr="00532391">
        <w:t>oogle TV</w:t>
      </w:r>
      <w:r w:rsidR="000209EE">
        <w:t>,</w:t>
      </w:r>
      <w:r w:rsidR="00421830" w:rsidRPr="00532391">
        <w:t xml:space="preserve"> a diferencia con otras TV con </w:t>
      </w:r>
      <w:r w:rsidR="00421830">
        <w:t>I</w:t>
      </w:r>
      <w:r w:rsidR="00421830" w:rsidRPr="00532391">
        <w:t>nternet, esta permite al usu</w:t>
      </w:r>
      <w:r w:rsidR="00421830">
        <w:t>a</w:t>
      </w:r>
      <w:r w:rsidR="00421830" w:rsidRPr="00532391">
        <w:t>rio navegar a través</w:t>
      </w:r>
      <w:r w:rsidR="00421830">
        <w:t xml:space="preserve"> de G</w:t>
      </w:r>
      <w:r w:rsidR="00421830" w:rsidRPr="00532391">
        <w:t>oogle Chrome y ver televisión de m</w:t>
      </w:r>
      <w:r w:rsidR="00421830">
        <w:t xml:space="preserve">anera </w:t>
      </w:r>
      <w:r w:rsidR="00AB0D52">
        <w:t>simultánea</w:t>
      </w:r>
      <w:r w:rsidR="00421830">
        <w:t xml:space="preserve"> utilizando la O</w:t>
      </w:r>
      <w:r w:rsidR="00421830" w:rsidRPr="00532391">
        <w:t xml:space="preserve">pción </w:t>
      </w:r>
      <w:r w:rsidR="00421830">
        <w:t>P</w:t>
      </w:r>
      <w:r w:rsidR="00421830" w:rsidRPr="00532391">
        <w:t xml:space="preserve">icture in </w:t>
      </w:r>
      <w:r w:rsidR="00421830">
        <w:t>P</w:t>
      </w:r>
      <w:r w:rsidR="00421830" w:rsidRPr="00532391">
        <w:t>icture, estos TV están equipados con un hardware que contiene un procesador Intel Atom y una capacidad de 8GB de memoria, conectividad WiFi.</w:t>
      </w:r>
    </w:p>
    <w:p w:rsidR="009A106D" w:rsidRDefault="009A106D" w:rsidP="00460025">
      <w:pPr>
        <w:pStyle w:val="NormalWeb"/>
        <w:keepNext/>
        <w:jc w:val="center"/>
      </w:pPr>
      <w:r w:rsidRPr="00460025">
        <w:rPr>
          <w:noProof/>
          <w:lang w:val="es-CL" w:eastAsia="es-CL"/>
        </w:rPr>
        <w:drawing>
          <wp:inline distT="0" distB="0" distL="0" distR="0">
            <wp:extent cx="2514600" cy="1885950"/>
            <wp:effectExtent l="19050" t="0" r="0" b="0"/>
            <wp:docPr id="38" name="Imagen 17" descr="Google-TV-programm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 descr="Google-TV-programming.jpg"/>
                    <pic:cNvPicPr>
                      <a:picLocks noChangeAspect="1" noChangeArrowheads="1"/>
                    </pic:cNvPicPr>
                  </pic:nvPicPr>
                  <pic:blipFill>
                    <a:blip r:embed="rId57" cstate="print"/>
                    <a:srcRect/>
                    <a:stretch>
                      <a:fillRect/>
                    </a:stretch>
                  </pic:blipFill>
                  <pic:spPr bwMode="auto">
                    <a:xfrm>
                      <a:off x="0" y="0"/>
                      <a:ext cx="2514600" cy="1885950"/>
                    </a:xfrm>
                    <a:prstGeom prst="rect">
                      <a:avLst/>
                    </a:prstGeom>
                    <a:noFill/>
                    <a:ln w="9525">
                      <a:noFill/>
                      <a:miter lim="800000"/>
                      <a:headEnd/>
                      <a:tailEnd/>
                    </a:ln>
                  </pic:spPr>
                </pic:pic>
              </a:graphicData>
            </a:graphic>
          </wp:inline>
        </w:drawing>
      </w:r>
    </w:p>
    <w:p w:rsidR="009A106D" w:rsidRDefault="00F708D7" w:rsidP="00460025">
      <w:pPr>
        <w:pStyle w:val="Epgrafe"/>
        <w:jc w:val="center"/>
        <w:rPr>
          <w:noProof/>
          <w:lang w:eastAsia="es-ES"/>
        </w:rPr>
      </w:pPr>
      <w:bookmarkStart w:id="172" w:name="_Toc276683981"/>
      <w:bookmarkStart w:id="173" w:name="_Toc280984198"/>
      <w:r>
        <w:t xml:space="preserve">Ilustración </w:t>
      </w:r>
      <w:r w:rsidR="00DA74FC">
        <w:fldChar w:fldCharType="begin"/>
      </w:r>
      <w:r>
        <w:instrText xml:space="preserve"> SEQ Ilustración \* ARABIC </w:instrText>
      </w:r>
      <w:r w:rsidR="00DA74FC">
        <w:fldChar w:fldCharType="separate"/>
      </w:r>
      <w:r w:rsidR="00AD4989">
        <w:rPr>
          <w:noProof/>
        </w:rPr>
        <w:t>24</w:t>
      </w:r>
      <w:r w:rsidR="00DA74FC">
        <w:fldChar w:fldCharType="end"/>
      </w:r>
      <w:r>
        <w:t xml:space="preserve"> – Google TV en un televisor IPTV conectado a internet</w:t>
      </w:r>
      <w:bookmarkEnd w:id="172"/>
      <w:bookmarkEnd w:id="173"/>
    </w:p>
    <w:p w:rsidR="009A106D" w:rsidRPr="00460025" w:rsidRDefault="00DA74FC" w:rsidP="00460025">
      <w:pPr>
        <w:pStyle w:val="Ttulo7"/>
        <w:rPr>
          <w:kern w:val="36"/>
          <w:lang w:val="es-CL"/>
        </w:rPr>
      </w:pPr>
      <w:r>
        <w:fldChar w:fldCharType="begin"/>
      </w:r>
      <w:r w:rsidRPr="00DA74FC">
        <w:rPr>
          <w:lang w:val="es-CL"/>
          <w:rPrChange w:id="174" w:author="manolo" w:date="2010-12-23T14:38:00Z">
            <w:rPr>
              <w:color w:val="0000FF"/>
              <w:u w:val="single"/>
            </w:rPr>
          </w:rPrChange>
        </w:rPr>
        <w:instrText>HYPERLINK "http://www.fayerwayer.com/2010/05/google-tv-ya-esta-al-aire/"</w:instrText>
      </w:r>
      <w:r>
        <w:fldChar w:fldCharType="separate"/>
      </w:r>
      <w:r w:rsidR="00421830" w:rsidRPr="00460025">
        <w:rPr>
          <w:rStyle w:val="Hipervnculo"/>
          <w:rFonts w:cs="Arial"/>
          <w:bCs/>
          <w:kern w:val="36"/>
          <w:lang w:val="es-CL"/>
        </w:rPr>
        <w:t>http://www.fayerwayer.com/2010/05/google-tv-ya-esta-al-aire/</w:t>
      </w:r>
      <w:r>
        <w:fldChar w:fldCharType="end"/>
      </w:r>
    </w:p>
    <w:p w:rsidR="00421830" w:rsidRDefault="00421830" w:rsidP="00476EE0">
      <w:pPr>
        <w:spacing w:line="300" w:lineRule="auto"/>
        <w:rPr>
          <w:rFonts w:cs="Arial"/>
        </w:rPr>
      </w:pPr>
    </w:p>
    <w:p w:rsidR="00483602" w:rsidRDefault="00483602" w:rsidP="00476EE0">
      <w:pPr>
        <w:pStyle w:val="NormalWeb"/>
        <w:rPr>
          <w:rFonts w:ascii="Arial" w:hAnsi="Arial" w:cs="Arial"/>
        </w:rPr>
      </w:pPr>
    </w:p>
    <w:p w:rsidR="00E93BF3" w:rsidRPr="00C25634" w:rsidRDefault="00E93BF3" w:rsidP="00476EE0">
      <w:pPr>
        <w:pStyle w:val="NormalWeb"/>
        <w:rPr>
          <w:rFonts w:ascii="Arial" w:hAnsi="Arial" w:cs="Arial"/>
        </w:rPr>
      </w:pPr>
    </w:p>
    <w:p w:rsidR="00476EE0" w:rsidRDefault="00476EE0" w:rsidP="00476EE0">
      <w:pPr>
        <w:pStyle w:val="NormalWeb"/>
        <w:rPr>
          <w:rFonts w:ascii="Arial" w:hAnsi="Arial" w:cs="Arial"/>
        </w:rPr>
      </w:pPr>
    </w:p>
    <w:p w:rsidR="00B53E02" w:rsidRPr="000B5660" w:rsidRDefault="00B53E02" w:rsidP="00B53E02">
      <w:pPr>
        <w:pStyle w:val="Ttulo"/>
        <w:pageBreakBefore/>
        <w:outlineLvl w:val="0"/>
      </w:pPr>
      <w:bookmarkStart w:id="175" w:name="_Toc280985348"/>
      <w:r w:rsidRPr="000B5660">
        <w:t>4. Desarrollo</w:t>
      </w:r>
      <w:bookmarkEnd w:id="175"/>
    </w:p>
    <w:p w:rsidR="000E1C37" w:rsidRDefault="000E1C37" w:rsidP="000B5660">
      <w:pPr>
        <w:pStyle w:val="Subttulo"/>
        <w:outlineLvl w:val="1"/>
      </w:pPr>
      <w:bookmarkStart w:id="176" w:name="_Toc280985349"/>
      <w:r w:rsidRPr="000B5660">
        <w:t>4.1. Toma de requerimientos</w:t>
      </w:r>
      <w:bookmarkEnd w:id="176"/>
    </w:p>
    <w:p w:rsidR="00DD4F4F" w:rsidRDefault="000B4B81" w:rsidP="000B4B81">
      <w:r>
        <w:t xml:space="preserve">Los requerimientos se </w:t>
      </w:r>
      <w:r w:rsidR="00D20981">
        <w:t xml:space="preserve">definen de acuerdo a esta investigación, tomando en </w:t>
      </w:r>
      <w:r w:rsidR="009E3122">
        <w:t>cuenta el estado del arte</w:t>
      </w:r>
      <w:r w:rsidR="00DD4F4F">
        <w:t xml:space="preserve"> y marco teórico</w:t>
      </w:r>
      <w:r w:rsidR="009E3122">
        <w:t xml:space="preserve">. </w:t>
      </w:r>
    </w:p>
    <w:p w:rsidR="00DD4F4F" w:rsidRDefault="00DD4F4F" w:rsidP="000B4B81">
      <w:r>
        <w:t>De acuerdo a esto se definirán una serie de iteraciones</w:t>
      </w:r>
      <w:r w:rsidR="003147BA">
        <w:t xml:space="preserve"> las cuales están estrechamente relacionadas </w:t>
      </w:r>
      <w:r w:rsidR="00E00BE3">
        <w:t>entre est</w:t>
      </w:r>
      <w:r w:rsidR="003147BA">
        <w:t xml:space="preserve">as multidireccionalmente, no obstante </w:t>
      </w:r>
      <w:r w:rsidR="00E00BE3">
        <w:t xml:space="preserve">el </w:t>
      </w:r>
      <w:r w:rsidR="003147BA">
        <w:t>orden secuencial</w:t>
      </w:r>
      <w:r w:rsidR="00E00BE3">
        <w:t xml:space="preserve"> propuesto en primera instancia</w:t>
      </w:r>
      <w:r w:rsidR="003147BA">
        <w:t>.</w:t>
      </w:r>
    </w:p>
    <w:p w:rsidR="0029319F" w:rsidRDefault="0029319F" w:rsidP="0029319F">
      <w:pPr>
        <w:pStyle w:val="Prrafodelista"/>
        <w:numPr>
          <w:ilvl w:val="0"/>
          <w:numId w:val="36"/>
        </w:numPr>
      </w:pPr>
      <w:r>
        <w:t>Desarrollo del Modelo de datos.</w:t>
      </w:r>
    </w:p>
    <w:p w:rsidR="00DD4F4F" w:rsidRDefault="00DD4F4F" w:rsidP="003147BA">
      <w:pPr>
        <w:pStyle w:val="Prrafodelista"/>
        <w:numPr>
          <w:ilvl w:val="0"/>
          <w:numId w:val="36"/>
        </w:numPr>
      </w:pPr>
      <w:r>
        <w:t>T</w:t>
      </w:r>
      <w:r w:rsidR="009E3122">
        <w:t>oma</w:t>
      </w:r>
      <w:r w:rsidR="00D20981">
        <w:t xml:space="preserve"> </w:t>
      </w:r>
      <w:r w:rsidR="003147BA">
        <w:t xml:space="preserve">de </w:t>
      </w:r>
      <w:r w:rsidR="00D20981">
        <w:t xml:space="preserve">requerimientos </w:t>
      </w:r>
      <w:r w:rsidR="003147BA">
        <w:t xml:space="preserve">aislados del </w:t>
      </w:r>
      <w:r w:rsidR="00A0724E">
        <w:t>core de la aplicación y del framework</w:t>
      </w:r>
      <w:r w:rsidR="003147BA">
        <w:t>,</w:t>
      </w:r>
      <w:r>
        <w:t xml:space="preserve"> verificar la factibilidad de la creación de componentes XML</w:t>
      </w:r>
      <w:r w:rsidR="003147BA">
        <w:t xml:space="preserve"> que satisfagan esos requerimientos</w:t>
      </w:r>
      <w:r w:rsidR="00A0724E">
        <w:t xml:space="preserve">. </w:t>
      </w:r>
    </w:p>
    <w:p w:rsidR="00DD4F4F" w:rsidRDefault="003147BA" w:rsidP="003147BA">
      <w:pPr>
        <w:pStyle w:val="Prrafodelista"/>
        <w:numPr>
          <w:ilvl w:val="0"/>
          <w:numId w:val="36"/>
        </w:numPr>
      </w:pPr>
      <w:r>
        <w:t>Definición de</w:t>
      </w:r>
      <w:r w:rsidR="00DD4F4F">
        <w:t xml:space="preserve"> los componentes del </w:t>
      </w:r>
      <w:r w:rsidR="0029319F">
        <w:t xml:space="preserve">back office </w:t>
      </w:r>
      <w:r>
        <w:t>según el diagrama de datos, son esperable</w:t>
      </w:r>
      <w:r w:rsidR="0029319F">
        <w:t>s</w:t>
      </w:r>
      <w:r>
        <w:t xml:space="preserve"> modificaciones al modelo de datos durante esta implementación, este desarrollo está orientado a la creación de elementos de formulario reutilizables.</w:t>
      </w:r>
      <w:r w:rsidR="00DD4F4F">
        <w:t xml:space="preserve"> </w:t>
      </w:r>
    </w:p>
    <w:p w:rsidR="003147BA" w:rsidRDefault="001D1BA4" w:rsidP="003147BA">
      <w:pPr>
        <w:pStyle w:val="Prrafodelista"/>
        <w:numPr>
          <w:ilvl w:val="0"/>
          <w:numId w:val="36"/>
        </w:numPr>
      </w:pPr>
      <w:r>
        <w:t>Definición</w:t>
      </w:r>
      <w:r w:rsidR="003147BA">
        <w:t xml:space="preserve"> de los componentes del front</w:t>
      </w:r>
      <w:r w:rsidR="0029319F">
        <w:t xml:space="preserve"> </w:t>
      </w:r>
      <w:r w:rsidR="003147BA">
        <w:t xml:space="preserve">office según el objetivo de  </w:t>
      </w:r>
      <w:r w:rsidR="00E00BE3">
        <w:t>una interfaz orientada al acceso multimedia universal</w:t>
      </w:r>
      <w:r w:rsidR="0029319F">
        <w:t>,</w:t>
      </w:r>
      <w:r w:rsidR="0000442E">
        <w:t xml:space="preserve"> estos componentes corresponderán a la unión de un modelo con una vista, según el controlador respectivo</w:t>
      </w:r>
      <w:r w:rsidR="0029319F">
        <w:t>, son esperables modificaciones a las clases del modelo de datos en esta iteración.</w:t>
      </w:r>
    </w:p>
    <w:p w:rsidR="000B4B81" w:rsidRDefault="0029319F" w:rsidP="000B4B81">
      <w:r>
        <w:t>Una vez</w:t>
      </w:r>
      <w:r w:rsidR="00D20981">
        <w:t xml:space="preserve"> alcanzado</w:t>
      </w:r>
      <w:r>
        <w:t>s</w:t>
      </w:r>
      <w:r w:rsidR="00D20981">
        <w:t xml:space="preserve"> algunos objetivos se irán definiendo más objetivos </w:t>
      </w:r>
      <w:r w:rsidR="00F47C59">
        <w:t>que permitan perfeccionar</w:t>
      </w:r>
      <w:r w:rsidR="00D20981">
        <w:t xml:space="preserve"> el software</w:t>
      </w:r>
      <w:r w:rsidR="00DD4F4F">
        <w:t xml:space="preserve"> de acuerdo a un modelo iterativo de desarrollo </w:t>
      </w:r>
      <w:r>
        <w:t>de</w:t>
      </w:r>
      <w:r w:rsidR="00DD4F4F">
        <w:t xml:space="preserve"> la metodología XP</w:t>
      </w:r>
      <w:r w:rsidR="00D20981">
        <w:t>.</w:t>
      </w:r>
    </w:p>
    <w:p w:rsidR="0029319F" w:rsidRDefault="0029319F">
      <w:pPr>
        <w:suppressAutoHyphens w:val="0"/>
        <w:spacing w:before="0" w:after="0" w:line="240" w:lineRule="auto"/>
        <w:jc w:val="left"/>
        <w:rPr>
          <w:rFonts w:eastAsia="Times New Roman" w:cs="Times New Roman"/>
          <w:b/>
          <w:sz w:val="28"/>
          <w:szCs w:val="24"/>
        </w:rPr>
      </w:pPr>
      <w:r>
        <w:br w:type="page"/>
      </w:r>
    </w:p>
    <w:p w:rsidR="000E1C37" w:rsidRDefault="000E1C37" w:rsidP="000B5660">
      <w:pPr>
        <w:pStyle w:val="Subttulo"/>
        <w:outlineLvl w:val="2"/>
      </w:pPr>
      <w:bookmarkStart w:id="177" w:name="_Toc280985350"/>
      <w:r w:rsidRPr="000B5660">
        <w:t>4.1.1. Requerimientos Funcionales</w:t>
      </w:r>
      <w:bookmarkEnd w:id="177"/>
    </w:p>
    <w:p w:rsidR="002E2E02" w:rsidRPr="002E2E02" w:rsidRDefault="002E2E02" w:rsidP="002E2E02">
      <w:pPr>
        <w:pStyle w:val="Prrafodelista"/>
        <w:numPr>
          <w:ilvl w:val="0"/>
          <w:numId w:val="33"/>
        </w:numPr>
      </w:pPr>
      <w:r>
        <w:t>La plataforma debe ser web.</w:t>
      </w:r>
    </w:p>
    <w:p w:rsidR="00260EA4" w:rsidRDefault="00696901" w:rsidP="002E2E02">
      <w:pPr>
        <w:pStyle w:val="Prrafodelista"/>
        <w:numPr>
          <w:ilvl w:val="0"/>
          <w:numId w:val="33"/>
        </w:numPr>
      </w:pPr>
      <w:r>
        <w:t>El sistema debe administrar contenidos</w:t>
      </w:r>
      <w:r w:rsidR="008267EE">
        <w:t xml:space="preserve"> audiovisuales (videos) y etiquetarlos adecuadamente para la web (</w:t>
      </w:r>
      <w:r w:rsidR="009E3122">
        <w:t>título</w:t>
      </w:r>
      <w:r w:rsidR="008267EE">
        <w:t>, descripción, fecha de creación,</w:t>
      </w:r>
      <w:r w:rsidR="0029319F">
        <w:t xml:space="preserve"> etiquetas</w:t>
      </w:r>
      <w:r w:rsidR="008267EE">
        <w:t>).</w:t>
      </w:r>
    </w:p>
    <w:p w:rsidR="008267EE" w:rsidRDefault="008267EE" w:rsidP="002E2E02">
      <w:pPr>
        <w:pStyle w:val="Prrafodelista"/>
        <w:numPr>
          <w:ilvl w:val="0"/>
          <w:numId w:val="33"/>
        </w:numPr>
      </w:pPr>
      <w:r>
        <w:t>El sistema debe tener una interf</w:t>
      </w:r>
      <w:r w:rsidR="00925BF0">
        <w:t>a</w:t>
      </w:r>
      <w:r>
        <w:t>z de front</w:t>
      </w:r>
      <w:r w:rsidR="0029319F">
        <w:t xml:space="preserve"> </w:t>
      </w:r>
      <w:r>
        <w:t>office y otra de back</w:t>
      </w:r>
      <w:r w:rsidR="0029319F">
        <w:t xml:space="preserve"> </w:t>
      </w:r>
      <w:r>
        <w:t>office con por lo menos un perfil de</w:t>
      </w:r>
      <w:r w:rsidR="00925BF0">
        <w:t xml:space="preserve"> administrador.</w:t>
      </w:r>
    </w:p>
    <w:p w:rsidR="002E2E02" w:rsidRDefault="00F132E1" w:rsidP="002E2E02">
      <w:pPr>
        <w:pStyle w:val="Prrafodelista"/>
        <w:numPr>
          <w:ilvl w:val="0"/>
          <w:numId w:val="33"/>
        </w:numPr>
      </w:pPr>
      <w:r>
        <w:t>Se deben poder convertir los videos en el back office para mostrar los formatos adecuados en diferentes dispositivos clientes.</w:t>
      </w:r>
    </w:p>
    <w:p w:rsidR="000E1C37" w:rsidRDefault="000E1C37" w:rsidP="000B5660">
      <w:pPr>
        <w:pStyle w:val="Subttulo"/>
        <w:outlineLvl w:val="2"/>
      </w:pPr>
      <w:bookmarkStart w:id="178" w:name="_Toc280985351"/>
      <w:r w:rsidRPr="000B5660">
        <w:t>4.1.2. Requerimientos No Funcionales</w:t>
      </w:r>
      <w:bookmarkEnd w:id="178"/>
    </w:p>
    <w:p w:rsidR="006A70C9" w:rsidRDefault="006A70C9" w:rsidP="00D678D7">
      <w:pPr>
        <w:pStyle w:val="Prrafodelista"/>
        <w:numPr>
          <w:ilvl w:val="0"/>
          <w:numId w:val="34"/>
        </w:numPr>
      </w:pPr>
      <w:r>
        <w:t>Debe estar basado en los patrones Modelo-Vista-Controlador, con componentes independientes y reutilizables</w:t>
      </w:r>
      <w:r w:rsidR="00C061FC">
        <w:t>.</w:t>
      </w:r>
    </w:p>
    <w:p w:rsidR="00D678D7" w:rsidRDefault="00D678D7" w:rsidP="00D678D7">
      <w:pPr>
        <w:pStyle w:val="Prrafodelista"/>
        <w:numPr>
          <w:ilvl w:val="0"/>
          <w:numId w:val="34"/>
        </w:numPr>
      </w:pPr>
      <w:r>
        <w:t>Los componentes deben usar un lenguaje multiplataforma com</w:t>
      </w:r>
      <w:r w:rsidR="0029319F">
        <w:t>o</w:t>
      </w:r>
      <w:r>
        <w:t xml:space="preserve"> XML o Json.</w:t>
      </w:r>
    </w:p>
    <w:p w:rsidR="00746ECF" w:rsidRDefault="00746ECF" w:rsidP="00D678D7">
      <w:pPr>
        <w:pStyle w:val="Prrafodelista"/>
        <w:numPr>
          <w:ilvl w:val="0"/>
          <w:numId w:val="34"/>
        </w:numPr>
      </w:pPr>
      <w:r>
        <w:t>Se deben tomar medida</w:t>
      </w:r>
      <w:r w:rsidR="00C43BA3">
        <w:t>s</w:t>
      </w:r>
      <w:r>
        <w:t xml:space="preserve"> para evitar inyecciones SQL malintencionadas.</w:t>
      </w:r>
    </w:p>
    <w:p w:rsidR="00746ECF" w:rsidRDefault="00746ECF" w:rsidP="00D678D7">
      <w:pPr>
        <w:pStyle w:val="Prrafodelista"/>
        <w:numPr>
          <w:ilvl w:val="0"/>
          <w:numId w:val="34"/>
        </w:numPr>
      </w:pPr>
      <w:r>
        <w:t>El front office debe funcionar con templates independientes de las vistas y modelos.</w:t>
      </w:r>
    </w:p>
    <w:p w:rsidR="00746ECF" w:rsidRPr="006A70C9" w:rsidRDefault="00746ECF" w:rsidP="00D678D7">
      <w:pPr>
        <w:pStyle w:val="Prrafodelista"/>
        <w:numPr>
          <w:ilvl w:val="0"/>
          <w:numId w:val="34"/>
        </w:numPr>
      </w:pPr>
      <w:r>
        <w:t>Las vistas deben ser, en lo posible, independientes de los modelos y templates.</w:t>
      </w:r>
    </w:p>
    <w:p w:rsidR="00D678D7" w:rsidRDefault="00D678D7">
      <w:pPr>
        <w:suppressAutoHyphens w:val="0"/>
        <w:spacing w:before="0" w:after="0" w:line="240" w:lineRule="auto"/>
        <w:jc w:val="left"/>
        <w:rPr>
          <w:rFonts w:eastAsia="Times New Roman" w:cs="Times New Roman"/>
          <w:b/>
          <w:sz w:val="28"/>
          <w:szCs w:val="24"/>
        </w:rPr>
      </w:pPr>
      <w:r>
        <w:br w:type="page"/>
      </w:r>
    </w:p>
    <w:p w:rsidR="00B53E02" w:rsidRDefault="000E1C37" w:rsidP="00EC3C1C">
      <w:pPr>
        <w:pStyle w:val="Subttulo"/>
        <w:outlineLvl w:val="1"/>
      </w:pPr>
      <w:bookmarkStart w:id="179" w:name="_Toc280985352"/>
      <w:r w:rsidRPr="000B5660">
        <w:t>4.2</w:t>
      </w:r>
      <w:r w:rsidR="00B53E02" w:rsidRPr="000B5660">
        <w:t>. Tecnología a Utilizar</w:t>
      </w:r>
      <w:bookmarkEnd w:id="179"/>
    </w:p>
    <w:p w:rsidR="00F83408" w:rsidRDefault="00F83408" w:rsidP="00F83408">
      <w:r>
        <w:t xml:space="preserve">Ya que son bastantes las TI involucradas en el desarrollo de este proyecto, se dividirá este tema en 2 frentes: el </w:t>
      </w:r>
      <w:r w:rsidR="009E3122">
        <w:t xml:space="preserve">frente </w:t>
      </w:r>
      <w:r>
        <w:t xml:space="preserve">servidor en el cual está el core de la aplicación sobre un servidor Linux, y el </w:t>
      </w:r>
      <w:r w:rsidR="009E3122">
        <w:t xml:space="preserve">frente </w:t>
      </w:r>
      <w:r>
        <w:t xml:space="preserve">cliente donde se depende de las capacidades del agente de usuario y principalmente </w:t>
      </w:r>
      <w:r w:rsidR="009E3122">
        <w:t>del</w:t>
      </w:r>
      <w:r>
        <w:t xml:space="preserve"> navegador web.</w:t>
      </w:r>
    </w:p>
    <w:p w:rsidR="00532FF3" w:rsidRPr="009924CE" w:rsidRDefault="00DA74FC" w:rsidP="00F83408">
      <w:pPr>
        <w:rPr>
          <w:lang w:val="en-US"/>
          <w:rPrChange w:id="180" w:author="manolo" w:date="2010-12-23T14:38:00Z">
            <w:rPr/>
          </w:rPrChange>
        </w:rPr>
      </w:pPr>
      <w:r w:rsidRPr="00DA74FC">
        <w:rPr>
          <w:lang w:val="en-US"/>
          <w:rPrChange w:id="181" w:author="manolo" w:date="2010-12-23T14:38:00Z">
            <w:rPr>
              <w:color w:val="0000FF"/>
              <w:u w:val="single"/>
            </w:rPr>
          </w:rPrChange>
        </w:rPr>
        <w:t>Se usarán PHP 5.3, MySQL 5, FFMpeg, JQuery, JW Player Flash.</w:t>
      </w:r>
    </w:p>
    <w:p w:rsidR="00B53E02" w:rsidRPr="000B5660" w:rsidRDefault="000E1C37" w:rsidP="00EC3C1C">
      <w:pPr>
        <w:pStyle w:val="Subttulo"/>
        <w:outlineLvl w:val="2"/>
      </w:pPr>
      <w:bookmarkStart w:id="182" w:name="_Toc280985353"/>
      <w:r w:rsidRPr="000B5660">
        <w:t>4.2</w:t>
      </w:r>
      <w:r w:rsidR="00B53E02" w:rsidRPr="000B5660">
        <w:t xml:space="preserve">.1. </w:t>
      </w:r>
      <w:r w:rsidR="009E3122">
        <w:t>Frente</w:t>
      </w:r>
      <w:ins w:id="183" w:author="Rodrigo Riquelme" w:date="2010-12-22T22:42:00Z">
        <w:r w:rsidR="00B966FF">
          <w:t xml:space="preserve"> </w:t>
        </w:r>
      </w:ins>
      <w:r w:rsidRPr="000B5660">
        <w:t>S</w:t>
      </w:r>
      <w:r w:rsidR="00B53E02" w:rsidRPr="000B5660">
        <w:t>ervidor</w:t>
      </w:r>
      <w:bookmarkEnd w:id="182"/>
    </w:p>
    <w:p w:rsidR="00B53E02" w:rsidRPr="000B5660" w:rsidRDefault="000E1C37" w:rsidP="000E1C37">
      <w:pPr>
        <w:pStyle w:val="Subttulo"/>
        <w:outlineLvl w:val="2"/>
      </w:pPr>
      <w:bookmarkStart w:id="184" w:name="_Toc280985354"/>
      <w:r w:rsidRPr="000B5660">
        <w:t xml:space="preserve">4.2.1.1. </w:t>
      </w:r>
      <w:r w:rsidR="00B53E02" w:rsidRPr="000B5660">
        <w:t>PHP 5.3</w:t>
      </w:r>
      <w:bookmarkEnd w:id="184"/>
    </w:p>
    <w:p w:rsidR="00B53E02" w:rsidRPr="000B5660" w:rsidRDefault="00B53E02" w:rsidP="00B53E02">
      <w:r w:rsidRPr="000B5660">
        <w:t xml:space="preserve">Para la elección de la tecnología es importante privilegiar </w:t>
      </w:r>
      <w:r w:rsidR="009E3122">
        <w:t>la que ofrezca</w:t>
      </w:r>
      <w:r w:rsidRPr="000B5660">
        <w:t xml:space="preserve"> la posibilidad de un desarrollo rápido y a la vez escalable.</w:t>
      </w:r>
    </w:p>
    <w:p w:rsidR="00B53E02" w:rsidRPr="000B5660" w:rsidRDefault="00B53E02" w:rsidP="00B53E02">
      <w:r w:rsidRPr="000B5660">
        <w:t>PHP es uno de los lenguajes web más orientados al desarrollo rápido</w:t>
      </w:r>
      <w:r w:rsidR="009E3122">
        <w:t>,</w:t>
      </w:r>
      <w:r w:rsidRPr="000B5660">
        <w:t xml:space="preserve"> además  permite </w:t>
      </w:r>
      <w:r w:rsidR="00AA7A3B">
        <w:t>usar</w:t>
      </w:r>
      <w:r w:rsidRPr="000B5660">
        <w:t xml:space="preserve"> orientación a objetos con las consiguientes ventajas en cuanto a escalabilidad y reusabilidad</w:t>
      </w:r>
      <w:r w:rsidR="00AA7A3B">
        <w:t xml:space="preserve"> de componentes</w:t>
      </w:r>
      <w:r w:rsidRPr="000B5660">
        <w:t xml:space="preserve">. </w:t>
      </w:r>
    </w:p>
    <w:p w:rsidR="00B53E02" w:rsidRPr="000B5660" w:rsidRDefault="00B53E02" w:rsidP="00B53E02">
      <w:r w:rsidRPr="000B5660">
        <w:t xml:space="preserve">La última </w:t>
      </w:r>
      <w:r w:rsidR="00777734" w:rsidRPr="000B5660">
        <w:t>versión</w:t>
      </w:r>
      <w:r w:rsidRPr="000B5660">
        <w:t xml:space="preserve"> de PHP a la fecha es la 5.3, una de las principales ventajas de esta </w:t>
      </w:r>
      <w:r w:rsidR="00777734" w:rsidRPr="000B5660">
        <w:t>versión</w:t>
      </w:r>
      <w:r w:rsidRPr="000B5660">
        <w:t xml:space="preserve"> con respecto a las anteriores es la posibilidad de usar namespaces lo que permite encapsular clases</w:t>
      </w:r>
      <w:r w:rsidR="00A53C45">
        <w:t>, esto es equivalente al uso de packages en Java.</w:t>
      </w:r>
      <w:r w:rsidRPr="000B5660">
        <w:t xml:space="preserve"> Esta característica surgió como respuesta a algunos inconvenientes surgidos en proyectos relativamente grandes así como algunos frameworks en que la falta de namespaces ha llevado a la creación de nombres de clases excesivamente largos.</w:t>
      </w:r>
    </w:p>
    <w:p w:rsidR="00B53E02" w:rsidRDefault="00302ACA" w:rsidP="00B53E02">
      <w:r>
        <w:t xml:space="preserve">Se correrá PHP </w:t>
      </w:r>
      <w:r w:rsidR="00A53C45">
        <w:t>con el</w:t>
      </w:r>
      <w:r>
        <w:t xml:space="preserve"> servidor Apache</w:t>
      </w:r>
      <w:r w:rsidR="00A53C45">
        <w:t xml:space="preserve"> 2</w:t>
      </w:r>
      <w:r>
        <w:t>.</w:t>
      </w:r>
    </w:p>
    <w:p w:rsidR="001B743C" w:rsidRDefault="001B743C" w:rsidP="00B53E02">
      <w:r>
        <w:t xml:space="preserve">Las clases principales estarán dentro de una carpeta </w:t>
      </w:r>
      <w:r w:rsidR="006020D4">
        <w:t xml:space="preserve">de </w:t>
      </w:r>
      <w:r>
        <w:t>clases con namespaces y subcarpetas models, views, controllers</w:t>
      </w:r>
      <w:r w:rsidR="00DD4F9B">
        <w:t>, lib y admin</w:t>
      </w:r>
      <w:r>
        <w:t>.</w:t>
      </w:r>
    </w:p>
    <w:p w:rsidR="001B743C" w:rsidRPr="00302ACA" w:rsidRDefault="006020D4" w:rsidP="00B53E02">
      <w:pPr>
        <w:rPr>
          <w:u w:val="single"/>
        </w:rPr>
      </w:pPr>
      <w:r>
        <w:t>La siguiente figura muestra la estructura de la carpeta classes</w:t>
      </w:r>
      <w:r w:rsidR="006F7C27">
        <w:t xml:space="preserve"> (en la barra izquierda)</w:t>
      </w:r>
      <w:r w:rsidR="00814BF3">
        <w:t>.</w:t>
      </w:r>
    </w:p>
    <w:p w:rsidR="006F7C27" w:rsidRDefault="00FB3814" w:rsidP="006F7C27">
      <w:pPr>
        <w:keepNext/>
        <w:suppressAutoHyphens w:val="0"/>
        <w:spacing w:before="0" w:after="0" w:line="240" w:lineRule="auto"/>
        <w:jc w:val="center"/>
      </w:pPr>
      <w:r w:rsidRPr="00A549E1">
        <w:rPr>
          <w:noProof/>
          <w:u w:val="single"/>
          <w:lang w:eastAsia="es-CL"/>
        </w:rPr>
        <w:drawing>
          <wp:inline distT="0" distB="0" distL="0" distR="0">
            <wp:extent cx="5076825" cy="1762125"/>
            <wp:effectExtent l="19050" t="0" r="9525" b="0"/>
            <wp:docPr id="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srcRect b="44444"/>
                    <a:stretch>
                      <a:fillRect/>
                    </a:stretch>
                  </pic:blipFill>
                  <pic:spPr bwMode="auto">
                    <a:xfrm>
                      <a:off x="0" y="0"/>
                      <a:ext cx="5076825" cy="1762125"/>
                    </a:xfrm>
                    <a:prstGeom prst="rect">
                      <a:avLst/>
                    </a:prstGeom>
                    <a:noFill/>
                    <a:ln w="9525">
                      <a:noFill/>
                      <a:miter lim="800000"/>
                      <a:headEnd/>
                      <a:tailEnd/>
                    </a:ln>
                  </pic:spPr>
                </pic:pic>
              </a:graphicData>
            </a:graphic>
          </wp:inline>
        </w:drawing>
      </w:r>
    </w:p>
    <w:p w:rsidR="00B53E02" w:rsidRPr="000B5660" w:rsidRDefault="006F7C27" w:rsidP="006F7C27">
      <w:pPr>
        <w:pStyle w:val="Epgrafe"/>
        <w:jc w:val="center"/>
        <w:rPr>
          <w:b w:val="0"/>
          <w:sz w:val="28"/>
          <w:szCs w:val="24"/>
        </w:rPr>
      </w:pPr>
      <w:bookmarkStart w:id="185" w:name="_Toc280984199"/>
      <w:r>
        <w:t xml:space="preserve">Ilustración </w:t>
      </w:r>
      <w:r w:rsidR="00DA74FC">
        <w:fldChar w:fldCharType="begin"/>
      </w:r>
      <w:r w:rsidR="008D3920">
        <w:instrText xml:space="preserve"> SEQ Ilustración \* ARABIC </w:instrText>
      </w:r>
      <w:r w:rsidR="00DA74FC">
        <w:fldChar w:fldCharType="separate"/>
      </w:r>
      <w:r w:rsidR="00AD4989">
        <w:rPr>
          <w:noProof/>
        </w:rPr>
        <w:t>25</w:t>
      </w:r>
      <w:r w:rsidR="00DA74FC">
        <w:rPr>
          <w:noProof/>
        </w:rPr>
        <w:fldChar w:fldCharType="end"/>
      </w:r>
      <w:r>
        <w:t xml:space="preserve"> - Estructura Clases PHP del Core del CMS</w:t>
      </w:r>
      <w:bookmarkEnd w:id="185"/>
    </w:p>
    <w:p w:rsidR="00A549E1" w:rsidRDefault="00A549E1">
      <w:pPr>
        <w:suppressAutoHyphens w:val="0"/>
        <w:spacing w:before="0" w:after="0" w:line="240" w:lineRule="auto"/>
        <w:jc w:val="left"/>
        <w:rPr>
          <w:rFonts w:eastAsia="Times New Roman" w:cs="Times New Roman"/>
          <w:b/>
          <w:sz w:val="28"/>
          <w:szCs w:val="24"/>
        </w:rPr>
      </w:pPr>
      <w:r>
        <w:br w:type="page"/>
      </w:r>
    </w:p>
    <w:p w:rsidR="00B53E02" w:rsidRPr="000B5660" w:rsidRDefault="000E1C37" w:rsidP="000E1C37">
      <w:pPr>
        <w:pStyle w:val="Subttulo"/>
        <w:outlineLvl w:val="2"/>
      </w:pPr>
      <w:bookmarkStart w:id="186" w:name="_Toc280985355"/>
      <w:r w:rsidRPr="000B5660">
        <w:t xml:space="preserve">4.2.1.2. </w:t>
      </w:r>
      <w:r w:rsidR="00B53E02" w:rsidRPr="000B5660">
        <w:t>MySQL 5</w:t>
      </w:r>
      <w:bookmarkEnd w:id="186"/>
    </w:p>
    <w:p w:rsidR="00B53E02" w:rsidRPr="000B5660" w:rsidRDefault="00B53E02" w:rsidP="00B53E02">
      <w:r w:rsidRPr="000B5660">
        <w:t>MySQL es uno de los motores Open Source más usados a nivel mundial</w:t>
      </w:r>
      <w:r w:rsidR="009E3122">
        <w:t>. El</w:t>
      </w:r>
      <w:r w:rsidRPr="000B5660">
        <w:t xml:space="preserve"> motor de MySQL</w:t>
      </w:r>
      <w:r w:rsidR="0029319F">
        <w:t xml:space="preserve"> </w:t>
      </w:r>
      <w:r w:rsidRPr="000B5660">
        <w:t>MyIsam es muy rápido en consulta</w:t>
      </w:r>
      <w:r w:rsidR="004D4C09" w:rsidRPr="000B5660">
        <w:t>s</w:t>
      </w:r>
      <w:r w:rsidR="00623537" w:rsidRPr="000B5660">
        <w:t xml:space="preserve"> tipo SELECT</w:t>
      </w:r>
      <w:r w:rsidR="004D4C09" w:rsidRPr="000B5660">
        <w:t>, por otra parte el motor</w:t>
      </w:r>
      <w:r w:rsidR="0029319F">
        <w:t xml:space="preserve"> </w:t>
      </w:r>
      <w:r w:rsidRPr="000B5660">
        <w:t xml:space="preserve">InnoDB permite usar </w:t>
      </w:r>
      <w:r w:rsidR="00777734" w:rsidRPr="000B5660">
        <w:t>características</w:t>
      </w:r>
      <w:r w:rsidRPr="000B5660">
        <w:t xml:space="preserve"> transaccionales</w:t>
      </w:r>
      <w:r w:rsidR="00AD2221">
        <w:t>. Si</w:t>
      </w:r>
      <w:r w:rsidRPr="000B5660">
        <w:t xml:space="preserve"> bien</w:t>
      </w:r>
      <w:r w:rsidR="00AB0E90" w:rsidRPr="000B5660">
        <w:t xml:space="preserve"> no es tan rápido en los SELECT</w:t>
      </w:r>
      <w:r w:rsidRPr="000B5660">
        <w:t xml:space="preserve"> como MyIsam</w:t>
      </w:r>
      <w:r w:rsidR="00AD2221">
        <w:t>,</w:t>
      </w:r>
      <w:r w:rsidRPr="000B5660">
        <w:t xml:space="preserve"> como ventaja </w:t>
      </w:r>
      <w:r w:rsidR="00AD2221">
        <w:t>se tiene que para</w:t>
      </w:r>
      <w:r w:rsidRPr="000B5660">
        <w:t xml:space="preserve"> las operaciones INSERT. UPDATE, DELETE</w:t>
      </w:r>
      <w:r w:rsidR="00AD2221">
        <w:t>,</w:t>
      </w:r>
      <w:r w:rsidRPr="000B5660">
        <w:t xml:space="preserve"> los bloqueos de tablas son solo para el registro que se está tocando</w:t>
      </w:r>
      <w:r w:rsidR="00AD2221">
        <w:t>,</w:t>
      </w:r>
      <w:r w:rsidRPr="000B5660">
        <w:t xml:space="preserve"> a diferencia de MyISAM en que se bloquea la tabl</w:t>
      </w:r>
      <w:r w:rsidR="00777734">
        <w:t>a</w:t>
      </w:r>
      <w:r w:rsidRPr="000B5660">
        <w:t xml:space="preserve"> entera al hacer cualquier modificación.</w:t>
      </w:r>
    </w:p>
    <w:p w:rsidR="00B53E02" w:rsidRPr="00F83408" w:rsidRDefault="00B53E02" w:rsidP="00B53E02">
      <w:pPr>
        <w:rPr>
          <w:u w:val="single"/>
        </w:rPr>
      </w:pPr>
      <w:r w:rsidRPr="000B5660">
        <w:t xml:space="preserve">Como resumen a lo expuesto anteriormente </w:t>
      </w:r>
      <w:r w:rsidR="00AD2221">
        <w:t>se puede</w:t>
      </w:r>
      <w:r w:rsidR="002E64B1">
        <w:t xml:space="preserve"> </w:t>
      </w:r>
      <w:r w:rsidRPr="000B5660">
        <w:t xml:space="preserve">decir que MyISAM es una buena elección para tablas que tienen muchas consultas y pocas modificaciones e InnoDB es la </w:t>
      </w:r>
      <w:r w:rsidR="00777734" w:rsidRPr="000B5660">
        <w:t>mejor</w:t>
      </w:r>
      <w:r w:rsidRPr="000B5660">
        <w:t xml:space="preserve"> elección para tablas que son</w:t>
      </w:r>
      <w:r w:rsidR="00473027">
        <w:t xml:space="preserve"> </w:t>
      </w:r>
      <w:r w:rsidRPr="000B5660">
        <w:t>modificadas recurrentemente.</w:t>
      </w:r>
    </w:p>
    <w:p w:rsidR="00623537" w:rsidRPr="000B5660" w:rsidRDefault="00AD2221" w:rsidP="00B53E02">
      <w:r>
        <w:t>Se puede</w:t>
      </w:r>
      <w:r w:rsidR="00473027">
        <w:t xml:space="preserve">n </w:t>
      </w:r>
      <w:r w:rsidR="00623537" w:rsidRPr="000B5660">
        <w:t>usar estos dos engines en la misma base de datos de modo que las tablas de listado recurrente y actualizaciones menos recu</w:t>
      </w:r>
      <w:r w:rsidR="000152FC" w:rsidRPr="000B5660">
        <w:t>rrentes manejen el engine</w:t>
      </w:r>
      <w:r w:rsidR="00473027">
        <w:t xml:space="preserve"> </w:t>
      </w:r>
      <w:r w:rsidR="000152FC" w:rsidRPr="000B5660">
        <w:t>MyIsam</w:t>
      </w:r>
      <w:r w:rsidR="00623537" w:rsidRPr="000B5660">
        <w:t xml:space="preserve"> y las tablas de actualizaciones </w:t>
      </w:r>
      <w:r w:rsidR="00777734" w:rsidRPr="000B5660">
        <w:t>más</w:t>
      </w:r>
      <w:r w:rsidR="00623537" w:rsidRPr="000B5660">
        <w:t xml:space="preserve"> fr</w:t>
      </w:r>
      <w:r w:rsidR="000152FC" w:rsidRPr="000B5660">
        <w:t>ecuentes tengan el engine</w:t>
      </w:r>
      <w:r w:rsidR="00473027">
        <w:t xml:space="preserve"> </w:t>
      </w:r>
      <w:r w:rsidR="000152FC" w:rsidRPr="000B5660">
        <w:t>InnoDB</w:t>
      </w:r>
      <w:r w:rsidR="00623537" w:rsidRPr="000B5660">
        <w:t>.</w:t>
      </w:r>
    </w:p>
    <w:p w:rsidR="00EC3C1C" w:rsidRPr="000B5660" w:rsidRDefault="00EC3C1C">
      <w:pPr>
        <w:suppressAutoHyphens w:val="0"/>
        <w:spacing w:before="0" w:after="0" w:line="240" w:lineRule="auto"/>
        <w:jc w:val="left"/>
        <w:rPr>
          <w:rFonts w:eastAsia="Times New Roman" w:cs="Times New Roman"/>
          <w:b/>
          <w:sz w:val="28"/>
          <w:szCs w:val="24"/>
        </w:rPr>
      </w:pPr>
      <w:r w:rsidRPr="000B5660">
        <w:br w:type="page"/>
      </w:r>
    </w:p>
    <w:p w:rsidR="00EC3C1C" w:rsidRPr="00383797" w:rsidRDefault="000E1C37" w:rsidP="000E1C37">
      <w:pPr>
        <w:pStyle w:val="Subttulo"/>
        <w:outlineLvl w:val="2"/>
        <w:rPr>
          <w:u w:val="single"/>
        </w:rPr>
      </w:pPr>
      <w:bookmarkStart w:id="187" w:name="_Toc280985356"/>
      <w:r w:rsidRPr="000B5660">
        <w:t xml:space="preserve">4.2.1.3. </w:t>
      </w:r>
      <w:r w:rsidR="00EC3C1C" w:rsidRPr="000B5660">
        <w:t>FF</w:t>
      </w:r>
      <w:r w:rsidR="00383797">
        <w:t>mpeg</w:t>
      </w:r>
      <w:bookmarkEnd w:id="187"/>
    </w:p>
    <w:p w:rsidR="00255D37" w:rsidRDefault="00383797" w:rsidP="00B53E02">
      <w:r>
        <w:t xml:space="preserve">Se usará </w:t>
      </w:r>
      <w:r w:rsidRPr="00383797">
        <w:t>FFmpeg</w:t>
      </w:r>
      <w:r>
        <w:t xml:space="preserve"> para realizar</w:t>
      </w:r>
      <w:r w:rsidR="009F3698">
        <w:t xml:space="preserve"> las conversiones de los videos, </w:t>
      </w:r>
      <w:r w:rsidR="002E2660">
        <w:t>FFmpeg</w:t>
      </w:r>
      <w:r w:rsidR="009F3698">
        <w:t xml:space="preserve"> ser</w:t>
      </w:r>
      <w:r w:rsidR="002E2660">
        <w:t>á</w:t>
      </w:r>
      <w:r w:rsidR="009F3698">
        <w:t xml:space="preserve"> invocados por scripts PHP mediante el comando exec(), el cual</w:t>
      </w:r>
      <w:r w:rsidR="002E2660">
        <w:t xml:space="preserve"> permite ejecutar instrucciones en la consola del sistema servidor.</w:t>
      </w:r>
    </w:p>
    <w:p w:rsidR="00EC3C1C" w:rsidRPr="000B5660" w:rsidRDefault="00255D37" w:rsidP="00B53E02">
      <w:r>
        <w:t>El siguiente ejemplo muestra un esquema de la sintaxis de ffmpeg para realizar la conversión de un video donde $infile es el archivo de entrada, $outfile es el archivo de salida, $acodec es el codec de audio, $vcodec es el codec de video, el bitrate de audio es de 96 kb/s y 500 kb/s el de video.</w:t>
      </w:r>
    </w:p>
    <w:p w:rsidR="00EC3C1C" w:rsidRPr="000B5660" w:rsidRDefault="00EC3C1C" w:rsidP="00EC3C1C">
      <w:pPr>
        <w:pStyle w:val="Ttulo7"/>
        <w:rPr>
          <w:lang w:val="es-CL"/>
        </w:rPr>
      </w:pPr>
      <w:r w:rsidRPr="000B5660">
        <w:rPr>
          <w:lang w:val="es-CL"/>
        </w:rPr>
        <w:t>ffmpeg</w:t>
      </w:r>
      <w:r w:rsidR="009F3698">
        <w:rPr>
          <w:lang w:val="es-CL"/>
        </w:rPr>
        <w:t xml:space="preserve"> -i {$infile}</w:t>
      </w:r>
      <w:r w:rsidRPr="000B5660">
        <w:rPr>
          <w:lang w:val="es-CL"/>
        </w:rPr>
        <w:t xml:space="preserve"> -acodec</w:t>
      </w:r>
      <w:r w:rsidR="009F3698">
        <w:rPr>
          <w:lang w:val="es-CL"/>
        </w:rPr>
        <w:t>{$acodec}</w:t>
      </w:r>
      <w:r w:rsidRPr="000B5660">
        <w:rPr>
          <w:lang w:val="es-CL"/>
        </w:rPr>
        <w:t xml:space="preserve"> -ab 96k -vcodec</w:t>
      </w:r>
      <w:r w:rsidR="009F3698">
        <w:rPr>
          <w:lang w:val="es-CL"/>
        </w:rPr>
        <w:t>{$vcodec} -b 500k {$outfile}</w:t>
      </w:r>
    </w:p>
    <w:p w:rsidR="00F83408" w:rsidRDefault="00F83408">
      <w:pPr>
        <w:suppressAutoHyphens w:val="0"/>
        <w:spacing w:before="0" w:after="0" w:line="240" w:lineRule="auto"/>
        <w:jc w:val="left"/>
        <w:rPr>
          <w:rFonts w:eastAsia="Times New Roman" w:cs="Times New Roman"/>
          <w:b/>
          <w:sz w:val="28"/>
          <w:szCs w:val="24"/>
        </w:rPr>
      </w:pPr>
      <w:r>
        <w:br w:type="page"/>
      </w:r>
    </w:p>
    <w:p w:rsidR="000E1C37" w:rsidRPr="000B5660" w:rsidRDefault="000E1C37" w:rsidP="000E1C37">
      <w:pPr>
        <w:pStyle w:val="Subttulo"/>
        <w:outlineLvl w:val="2"/>
      </w:pPr>
      <w:bookmarkStart w:id="188" w:name="_Toc280985357"/>
      <w:r w:rsidRPr="000B5660">
        <w:t xml:space="preserve">4.2.2. </w:t>
      </w:r>
      <w:r w:rsidR="00AD2221">
        <w:t>Frente</w:t>
      </w:r>
      <w:r w:rsidR="00473027">
        <w:t xml:space="preserve"> </w:t>
      </w:r>
      <w:r w:rsidRPr="000B5660">
        <w:t>Cliente</w:t>
      </w:r>
      <w:bookmarkEnd w:id="188"/>
    </w:p>
    <w:p w:rsidR="000E1C37" w:rsidRDefault="000E1C37" w:rsidP="000E1C37">
      <w:pPr>
        <w:pStyle w:val="Subttulo"/>
        <w:outlineLvl w:val="2"/>
      </w:pPr>
      <w:bookmarkStart w:id="189" w:name="_Toc280985358"/>
      <w:r w:rsidRPr="000B5660">
        <w:t>4.2.2.1 J</w:t>
      </w:r>
      <w:r w:rsidR="00302ACA">
        <w:t>avascript</w:t>
      </w:r>
      <w:bookmarkEnd w:id="189"/>
    </w:p>
    <w:p w:rsidR="00004F17" w:rsidRDefault="00004F17" w:rsidP="00004F17">
      <w:r>
        <w:t>Se estructuran las carpetas javascript dentro de una carpeta llamada js en la r</w:t>
      </w:r>
      <w:r w:rsidR="0053639F">
        <w:t xml:space="preserve">aíz del sitio con la siguiente estructura de carpetas relativas a la </w:t>
      </w:r>
      <w:r w:rsidR="00AD2221">
        <w:t>raíz</w:t>
      </w:r>
      <w:r>
        <w:t>:</w:t>
      </w:r>
    </w:p>
    <w:p w:rsidR="00004F17" w:rsidRDefault="0053639F" w:rsidP="00004F17">
      <w:r w:rsidRPr="0053639F">
        <w:rPr>
          <w:b/>
        </w:rPr>
        <w:t>js/api</w:t>
      </w:r>
      <w:r w:rsidR="00004F17">
        <w:t>: funcionalidad desarrollada específicamente para este sistema particular aunque podría usarse para otros casos</w:t>
      </w:r>
      <w:r w:rsidR="00AD2221">
        <w:t>. El objetivo</w:t>
      </w:r>
      <w:r w:rsidR="00397379">
        <w:t xml:space="preserve"> es generar un</w:t>
      </w:r>
      <w:r w:rsidR="00473027">
        <w:t>a</w:t>
      </w:r>
      <w:r w:rsidR="00397379">
        <w:t xml:space="preserve"> </w:t>
      </w:r>
      <w:r w:rsidR="00473027">
        <w:t xml:space="preserve">API propia </w:t>
      </w:r>
      <w:r w:rsidR="00397379">
        <w:t>del CMS</w:t>
      </w:r>
      <w:r w:rsidR="00004F17">
        <w:t>.</w:t>
      </w:r>
    </w:p>
    <w:p w:rsidR="0053639F" w:rsidRDefault="00004F17" w:rsidP="00004F17">
      <w:r w:rsidRPr="0053639F">
        <w:rPr>
          <w:b/>
        </w:rPr>
        <w:t>js/framework:</w:t>
      </w:r>
      <w:r w:rsidR="00DE2566">
        <w:rPr>
          <w:b/>
        </w:rPr>
        <w:t xml:space="preserve"> </w:t>
      </w:r>
      <w:r w:rsidR="00DE2566">
        <w:t>a</w:t>
      </w:r>
      <w:r w:rsidR="00B67BC3">
        <w:t>cá se servirán los</w:t>
      </w:r>
      <w:r w:rsidR="00DE2566">
        <w:t xml:space="preserve"> </w:t>
      </w:r>
      <w:r>
        <w:t>frameworks</w:t>
      </w:r>
      <w:r w:rsidR="00DE2566">
        <w:t xml:space="preserve"> </w:t>
      </w:r>
      <w:r>
        <w:t>javascript</w:t>
      </w:r>
      <w:r w:rsidR="00B67BC3">
        <w:t xml:space="preserve"> a utilizar</w:t>
      </w:r>
      <w:r w:rsidR="00AD2221">
        <w:t xml:space="preserve">. En </w:t>
      </w:r>
      <w:r>
        <w:t xml:space="preserve">la primera etapa se usará JQuery pero eventualmente </w:t>
      </w:r>
      <w:r w:rsidR="00AD2221">
        <w:t>se podrían utilizar</w:t>
      </w:r>
      <w:r>
        <w:t xml:space="preserve"> otros</w:t>
      </w:r>
      <w:r w:rsidR="00DE2566">
        <w:t xml:space="preserve"> </w:t>
      </w:r>
      <w:r w:rsidR="0053639F">
        <w:t>frameworks.</w:t>
      </w:r>
    </w:p>
    <w:p w:rsidR="00004F17" w:rsidRPr="00004F17" w:rsidRDefault="00004F17" w:rsidP="00004F17">
      <w:r w:rsidRPr="0053639F">
        <w:rPr>
          <w:b/>
        </w:rPr>
        <w:t>js/lib:</w:t>
      </w:r>
      <w:r>
        <w:t xml:space="preserve"> funcionalidades específicas </w:t>
      </w:r>
      <w:r w:rsidR="00AD2221">
        <w:t>que</w:t>
      </w:r>
      <w:r>
        <w:t xml:space="preserve"> dependen de los frameworks utilizados para trabajar</w:t>
      </w:r>
      <w:r w:rsidR="00AD2221">
        <w:t>. En esta etapa se utilizarán</w:t>
      </w:r>
      <w:r w:rsidR="00C15EB2">
        <w:t xml:space="preserve"> librerías </w:t>
      </w:r>
      <w:r w:rsidR="00A20BC6">
        <w:t xml:space="preserve">basadas </w:t>
      </w:r>
      <w:r w:rsidR="00C15EB2">
        <w:t>e</w:t>
      </w:r>
      <w:r w:rsidR="00A20BC6">
        <w:t>n</w:t>
      </w:r>
      <w:ins w:id="190" w:author="Rodrigo Riquelme" w:date="2010-12-22T22:10:00Z">
        <w:r w:rsidR="00DE2566">
          <w:t xml:space="preserve"> </w:t>
        </w:r>
      </w:ins>
      <w:r w:rsidR="00C15EB2">
        <w:t>JQuery</w:t>
      </w:r>
      <w:r>
        <w:t>.</w:t>
      </w:r>
    </w:p>
    <w:p w:rsidR="00B80FF0" w:rsidRDefault="00B80FF0" w:rsidP="00AD2221">
      <w:r>
        <w:t>Existe una técnica para reducir el peso de los archivos javascript llamada compresión, esta consiste en eliminar todos los espacios y saltos de líneas innecesarios lo que logra reducir el peso de los archivos entre un 30% y un 70%</w:t>
      </w:r>
      <w:r w:rsidR="00AD2221">
        <w:t>, no obstante,</w:t>
      </w:r>
      <w:r>
        <w:t xml:space="preserve"> presenta dificultades ya que se pierde</w:t>
      </w:r>
      <w:r w:rsidR="00603D58">
        <w:t xml:space="preserve"> </w:t>
      </w:r>
      <w:r w:rsidR="00DE2566">
        <w:t>la legibilidad del código para efectos de ser leído por un programador.</w:t>
      </w:r>
    </w:p>
    <w:p w:rsidR="00B80FF0" w:rsidRDefault="003213CE" w:rsidP="00004F17">
      <w:r>
        <w:t>Como una forma de mini</w:t>
      </w:r>
      <w:r w:rsidR="00B80FF0">
        <w:t>mizar este inconveniente se guardarán todos los fuentes de los archivos javascript sin comprimir en carpetas llamadas source a lo largo de todo el árbol de directorios javascript. Todas las modificaciones se harán sobre esos archivos para luego comprimir si se estima conveniente.</w:t>
      </w:r>
    </w:p>
    <w:p w:rsidR="003213CE" w:rsidRDefault="003213CE" w:rsidP="00004F17">
      <w:r>
        <w:t xml:space="preserve">Siguiendo el principio de Extreme Programming “hágalo funcionar, después hágalo funcionar rápido” en esta etapa se trabajará sobre las carpetas source, es decir no se comprimirá ningún archivo </w:t>
      </w:r>
      <w:r w:rsidR="00246242">
        <w:t>que esté sujeto a posibles modificaciones</w:t>
      </w:r>
      <w:r>
        <w:t xml:space="preserve"> aunque se deja la estructura de d</w:t>
      </w:r>
      <w:r w:rsidR="008217A8">
        <w:t>irectorios para poder hacerlo má</w:t>
      </w:r>
      <w:r>
        <w:t>s adelante.</w:t>
      </w:r>
    </w:p>
    <w:p w:rsidR="00BE6B2C" w:rsidRDefault="00BE6B2C" w:rsidP="00004F17">
      <w:r>
        <w:t>La imagen a continuación muestra la estructura de carpetas javascript en el explorador del IDE PHP, Zend Studio.</w:t>
      </w:r>
    </w:p>
    <w:p w:rsidR="00004F17" w:rsidRDefault="00004F17" w:rsidP="00004F17"/>
    <w:p w:rsidR="001C0220" w:rsidRDefault="00BE6B2C" w:rsidP="001C0220">
      <w:pPr>
        <w:keepNext/>
        <w:jc w:val="center"/>
      </w:pPr>
      <w:r w:rsidRPr="00BE6B2C">
        <w:rPr>
          <w:noProof/>
          <w:lang w:eastAsia="es-CL"/>
        </w:rPr>
        <w:drawing>
          <wp:inline distT="0" distB="0" distL="0" distR="0">
            <wp:extent cx="4105275" cy="1628775"/>
            <wp:effectExtent l="19050" t="0" r="9525" b="0"/>
            <wp:docPr id="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srcRect t="39131" r="26850" b="14401"/>
                    <a:stretch>
                      <a:fillRect/>
                    </a:stretch>
                  </pic:blipFill>
                  <pic:spPr bwMode="auto">
                    <a:xfrm>
                      <a:off x="0" y="0"/>
                      <a:ext cx="4105275" cy="1628775"/>
                    </a:xfrm>
                    <a:prstGeom prst="rect">
                      <a:avLst/>
                    </a:prstGeom>
                    <a:noFill/>
                    <a:ln w="9525">
                      <a:noFill/>
                      <a:miter lim="800000"/>
                      <a:headEnd/>
                      <a:tailEnd/>
                    </a:ln>
                  </pic:spPr>
                </pic:pic>
              </a:graphicData>
            </a:graphic>
          </wp:inline>
        </w:drawing>
      </w:r>
    </w:p>
    <w:p w:rsidR="00BE6B2C" w:rsidRPr="00004F17" w:rsidRDefault="001C0220" w:rsidP="001C0220">
      <w:pPr>
        <w:pStyle w:val="Epgrafe"/>
        <w:jc w:val="center"/>
      </w:pPr>
      <w:bookmarkStart w:id="191" w:name="_Toc280984200"/>
      <w:r>
        <w:t xml:space="preserve">Ilustración </w:t>
      </w:r>
      <w:r w:rsidR="00DA74FC">
        <w:fldChar w:fldCharType="begin"/>
      </w:r>
      <w:r w:rsidR="008D3920">
        <w:instrText xml:space="preserve"> SEQ Ilustración \* ARABIC </w:instrText>
      </w:r>
      <w:r w:rsidR="00DA74FC">
        <w:fldChar w:fldCharType="separate"/>
      </w:r>
      <w:r w:rsidR="00AD4989">
        <w:rPr>
          <w:noProof/>
        </w:rPr>
        <w:t>26</w:t>
      </w:r>
      <w:r w:rsidR="00DA74FC">
        <w:rPr>
          <w:noProof/>
        </w:rPr>
        <w:fldChar w:fldCharType="end"/>
      </w:r>
      <w:r>
        <w:t xml:space="preserve"> - Estructura de carpetas javascript</w:t>
      </w:r>
      <w:bookmarkEnd w:id="191"/>
    </w:p>
    <w:p w:rsidR="00B80FF0" w:rsidRDefault="00B80FF0" w:rsidP="000E1C37">
      <w:pPr>
        <w:pStyle w:val="Subttulo"/>
        <w:outlineLvl w:val="2"/>
      </w:pPr>
    </w:p>
    <w:p w:rsidR="00B77BEB" w:rsidRDefault="00B77BEB">
      <w:pPr>
        <w:suppressAutoHyphens w:val="0"/>
        <w:spacing w:before="0" w:after="0" w:line="240" w:lineRule="auto"/>
        <w:jc w:val="left"/>
        <w:rPr>
          <w:rFonts w:eastAsia="Times New Roman" w:cs="Times New Roman"/>
          <w:b/>
          <w:sz w:val="28"/>
          <w:szCs w:val="24"/>
        </w:rPr>
      </w:pPr>
      <w:r>
        <w:br w:type="page"/>
      </w:r>
    </w:p>
    <w:p w:rsidR="000E1C37" w:rsidRDefault="000E1C37" w:rsidP="000E1C37">
      <w:pPr>
        <w:pStyle w:val="Subttulo"/>
        <w:outlineLvl w:val="2"/>
      </w:pPr>
      <w:bookmarkStart w:id="192" w:name="_Toc280985359"/>
      <w:r w:rsidRPr="000B5660">
        <w:t>4.2.2.2 JW Player</w:t>
      </w:r>
      <w:bookmarkEnd w:id="192"/>
    </w:p>
    <w:p w:rsidR="00B77BEB" w:rsidRDefault="00B77BEB" w:rsidP="00B77BEB">
      <w:r>
        <w:t>JW  Player es reproductor Flash listo para usar, tiene una versión gratuita para uso no comercial, es totalmente personalizable mediante parámetros flashvars lo que permite extenderlo y hacer modificaciones en su look and feel sin modificar el código fuente del Flash.</w:t>
      </w:r>
    </w:p>
    <w:p w:rsidR="00B77BEB" w:rsidRPr="00B77BEB" w:rsidRDefault="00C43BA3" w:rsidP="00B77BEB">
      <w:r>
        <w:t>También</w:t>
      </w:r>
      <w:r w:rsidR="00B77BEB">
        <w:t xml:space="preserve"> cuenta con una API javascript para trabajar con eventos del player sin necesidad de intervenirlo por dentro.</w:t>
      </w:r>
    </w:p>
    <w:p w:rsidR="00F53ECB" w:rsidRDefault="00F53ECB" w:rsidP="00302ACA">
      <w:r>
        <w:t>Es importante aclarar que el código embed HTML de este player y de cualquier otro que se pudiera usar es administrable en el CMS por lo que no es obligatorio usar este u otro player específico, sin embargo esto brinda una solución inmediata para la plataforma Flash la cual sigue siendo la dominante en el mercado.</w:t>
      </w:r>
    </w:p>
    <w:p w:rsidR="00F53ECB" w:rsidRDefault="00F53ECB" w:rsidP="00302ACA"/>
    <w:p w:rsidR="00D3784E" w:rsidRDefault="00D3784E">
      <w:pPr>
        <w:suppressAutoHyphens w:val="0"/>
        <w:spacing w:before="0" w:after="0" w:line="240" w:lineRule="auto"/>
        <w:jc w:val="left"/>
      </w:pPr>
      <w:r>
        <w:br w:type="page"/>
      </w:r>
    </w:p>
    <w:p w:rsidR="00302ACA" w:rsidRDefault="00302ACA" w:rsidP="00D3784E">
      <w:pPr>
        <w:pStyle w:val="Subttulo"/>
        <w:outlineLvl w:val="1"/>
      </w:pPr>
      <w:bookmarkStart w:id="193" w:name="_Toc280985360"/>
      <w:r>
        <w:t>4.3</w:t>
      </w:r>
      <w:r w:rsidR="00D3784E">
        <w:t xml:space="preserve">. </w:t>
      </w:r>
      <w:r>
        <w:t>Entorno de Desarrollo</w:t>
      </w:r>
      <w:bookmarkEnd w:id="193"/>
    </w:p>
    <w:p w:rsidR="006D756E" w:rsidRDefault="006D756E" w:rsidP="00AB32B1">
      <w:pPr>
        <w:pStyle w:val="Subttulo"/>
        <w:outlineLvl w:val="2"/>
      </w:pPr>
      <w:bookmarkStart w:id="194" w:name="_Toc280985361"/>
      <w:r>
        <w:t xml:space="preserve">4.3.1. </w:t>
      </w:r>
      <w:r w:rsidR="00D8645F">
        <w:t>Entorno Integrado de Desarrollo (IDE)</w:t>
      </w:r>
      <w:bookmarkEnd w:id="194"/>
    </w:p>
    <w:p w:rsidR="006D756E" w:rsidRDefault="00D3784E" w:rsidP="00302ACA">
      <w:r>
        <w:t xml:space="preserve">Se usará Zend Studio 7 que ofrece un entorno integrado para PHP basado en </w:t>
      </w:r>
      <w:r w:rsidR="00D8645F">
        <w:t>E</w:t>
      </w:r>
      <w:r>
        <w:t>clipse</w:t>
      </w:r>
      <w:r w:rsidR="00AD2221">
        <w:t>. Este</w:t>
      </w:r>
      <w:r>
        <w:t xml:space="preserve"> entorno también incluye Zend Server y la posibilidad de integración</w:t>
      </w:r>
      <w:r w:rsidR="00D8645F">
        <w:t xml:space="preserve"> nativa</w:t>
      </w:r>
      <w:r>
        <w:t xml:space="preserve"> con Zend Framework</w:t>
      </w:r>
      <w:r w:rsidR="00AD2221">
        <w:t>. Este se usará</w:t>
      </w:r>
      <w:r w:rsidR="00AB32B1">
        <w:t xml:space="preserve"> en ambientes Linux y Windows</w:t>
      </w:r>
      <w:r>
        <w:t>.</w:t>
      </w:r>
    </w:p>
    <w:p w:rsidR="001C0220" w:rsidRDefault="00D3784E" w:rsidP="001C0220">
      <w:r>
        <w:t>Zend Server se utilizará en los entornos de desarrollo por las facilidades que otorga para la configuración gráfica de Apache y PHP, no así en producción donde se utilizará el serv</w:t>
      </w:r>
      <w:r w:rsidR="00D8645F">
        <w:t>ido</w:t>
      </w:r>
      <w:r>
        <w:t>r Apache</w:t>
      </w:r>
      <w:r w:rsidR="00B966FF">
        <w:t>, este estará instalado en tres notebooks, uno por cada desarrollador</w:t>
      </w:r>
      <w:r w:rsidR="001B30CB">
        <w:t>.</w:t>
      </w:r>
    </w:p>
    <w:p w:rsidR="001C0220" w:rsidRDefault="001C0220" w:rsidP="001C0220">
      <w:pPr>
        <w:keepNext/>
        <w:jc w:val="center"/>
      </w:pPr>
      <w:r>
        <w:rPr>
          <w:noProof/>
          <w:lang w:eastAsia="es-CL"/>
        </w:rPr>
        <w:drawing>
          <wp:inline distT="0" distB="0" distL="0" distR="0">
            <wp:extent cx="4171950" cy="2607588"/>
            <wp:effectExtent l="0" t="0" r="0" b="0"/>
            <wp:docPr id="43" name="7 Imagen" descr="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png"/>
                    <pic:cNvPicPr/>
                  </pic:nvPicPr>
                  <pic:blipFill>
                    <a:blip r:embed="rId60" cstate="print"/>
                    <a:stretch>
                      <a:fillRect/>
                    </a:stretch>
                  </pic:blipFill>
                  <pic:spPr>
                    <a:xfrm>
                      <a:off x="0" y="0"/>
                      <a:ext cx="4174602" cy="2609246"/>
                    </a:xfrm>
                    <a:prstGeom prst="rect">
                      <a:avLst/>
                    </a:prstGeom>
                  </pic:spPr>
                </pic:pic>
              </a:graphicData>
            </a:graphic>
          </wp:inline>
        </w:drawing>
      </w:r>
    </w:p>
    <w:p w:rsidR="001C0220" w:rsidRDefault="001C0220" w:rsidP="00B966FF">
      <w:pPr>
        <w:pStyle w:val="Epgrafe"/>
        <w:jc w:val="center"/>
        <w:rPr>
          <w:b w:val="0"/>
          <w:sz w:val="28"/>
          <w:szCs w:val="24"/>
        </w:rPr>
      </w:pPr>
      <w:bookmarkStart w:id="195" w:name="_Toc280984201"/>
      <w:r>
        <w:t xml:space="preserve">Ilustración </w:t>
      </w:r>
      <w:r w:rsidR="00DA74FC">
        <w:fldChar w:fldCharType="begin"/>
      </w:r>
      <w:r w:rsidR="008D3920">
        <w:instrText xml:space="preserve"> SEQ Ilustración \* ARABIC </w:instrText>
      </w:r>
      <w:r w:rsidR="00DA74FC">
        <w:fldChar w:fldCharType="separate"/>
      </w:r>
      <w:r w:rsidR="00AD4989">
        <w:rPr>
          <w:noProof/>
        </w:rPr>
        <w:t>27</w:t>
      </w:r>
      <w:r w:rsidR="00DA74FC">
        <w:rPr>
          <w:noProof/>
        </w:rPr>
        <w:fldChar w:fldCharType="end"/>
      </w:r>
      <w:r>
        <w:t xml:space="preserve"> - Zend Studio en Ubuntu Linux</w:t>
      </w:r>
      <w:bookmarkEnd w:id="195"/>
    </w:p>
    <w:p w:rsidR="006D756E" w:rsidRPr="006D756E" w:rsidRDefault="006D756E" w:rsidP="00AB32B1">
      <w:pPr>
        <w:pStyle w:val="Subttulo"/>
        <w:outlineLvl w:val="2"/>
        <w:rPr>
          <w:u w:val="single"/>
        </w:rPr>
      </w:pPr>
      <w:bookmarkStart w:id="196" w:name="_Toc280985362"/>
      <w:r>
        <w:t>4.3.2. Control de versiones</w:t>
      </w:r>
      <w:bookmarkEnd w:id="196"/>
    </w:p>
    <w:p w:rsidR="00302ACA" w:rsidRDefault="004930D3" w:rsidP="00302ACA">
      <w:r>
        <w:t>Se usará el repositorio SVN de Google Code para sincronizar con el cliente SVN de Zend Studio</w:t>
      </w:r>
      <w:r w:rsidR="00AD2221">
        <w:t>. Se</w:t>
      </w:r>
      <w:r>
        <w:t xml:space="preserve"> utilizará la rama trunk como el canal principal y se creará una rama de test para hacer pruebas que ayuden a los desarrolladores a comprender el sistema.</w:t>
      </w:r>
    </w:p>
    <w:p w:rsidR="004930D3" w:rsidRDefault="004930D3" w:rsidP="00302ACA"/>
    <w:p w:rsidR="001C0220" w:rsidRDefault="004930D3" w:rsidP="001C0220">
      <w:pPr>
        <w:keepNext/>
        <w:jc w:val="center"/>
      </w:pPr>
      <w:r>
        <w:rPr>
          <w:noProof/>
          <w:lang w:eastAsia="es-CL"/>
        </w:rPr>
        <w:drawing>
          <wp:inline distT="0" distB="0" distL="0" distR="0">
            <wp:extent cx="4836541" cy="302297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cstate="print"/>
                    <a:stretch>
                      <a:fillRect/>
                    </a:stretch>
                  </pic:blipFill>
                  <pic:spPr>
                    <a:xfrm>
                      <a:off x="0" y="0"/>
                      <a:ext cx="4840046" cy="3025166"/>
                    </a:xfrm>
                    <a:prstGeom prst="rect">
                      <a:avLst/>
                    </a:prstGeom>
                  </pic:spPr>
                </pic:pic>
              </a:graphicData>
            </a:graphic>
          </wp:inline>
        </w:drawing>
      </w:r>
    </w:p>
    <w:p w:rsidR="004930D3" w:rsidRDefault="001C0220" w:rsidP="001C0220">
      <w:pPr>
        <w:pStyle w:val="Epgrafe"/>
        <w:jc w:val="center"/>
      </w:pPr>
      <w:bookmarkStart w:id="197" w:name="_Toc280984202"/>
      <w:r>
        <w:t xml:space="preserve">Ilustración </w:t>
      </w:r>
      <w:r w:rsidR="00DA74FC">
        <w:fldChar w:fldCharType="begin"/>
      </w:r>
      <w:r w:rsidR="008D3920">
        <w:instrText xml:space="preserve"> SEQ Ilustración \* ARABIC </w:instrText>
      </w:r>
      <w:r w:rsidR="00DA74FC">
        <w:fldChar w:fldCharType="separate"/>
      </w:r>
      <w:r w:rsidR="00AD4989">
        <w:rPr>
          <w:noProof/>
        </w:rPr>
        <w:t>28</w:t>
      </w:r>
      <w:r w:rsidR="00DA74FC">
        <w:rPr>
          <w:noProof/>
        </w:rPr>
        <w:fldChar w:fldCharType="end"/>
      </w:r>
      <w:r>
        <w:t xml:space="preserve"> - Estructura de repositorio Subversion vista en Zend Studio</w:t>
      </w:r>
      <w:bookmarkEnd w:id="197"/>
    </w:p>
    <w:p w:rsidR="00302ACA" w:rsidRDefault="00302ACA" w:rsidP="00302ACA"/>
    <w:p w:rsidR="005E46BE" w:rsidRDefault="005E46BE">
      <w:pPr>
        <w:suppressAutoHyphens w:val="0"/>
        <w:spacing w:before="0" w:after="0" w:line="240" w:lineRule="auto"/>
        <w:jc w:val="left"/>
        <w:rPr>
          <w:rFonts w:eastAsia="Times New Roman" w:cs="Times New Roman"/>
          <w:b/>
          <w:sz w:val="28"/>
          <w:szCs w:val="24"/>
        </w:rPr>
      </w:pPr>
      <w:r>
        <w:br w:type="page"/>
      </w:r>
    </w:p>
    <w:p w:rsidR="000E1C37" w:rsidRDefault="000E1C37" w:rsidP="000E1C37">
      <w:pPr>
        <w:pStyle w:val="Subttulo"/>
        <w:outlineLvl w:val="1"/>
      </w:pPr>
      <w:bookmarkStart w:id="198" w:name="_Toc280985363"/>
      <w:r w:rsidRPr="000B5660">
        <w:t>4.3. Diagrama de Datos</w:t>
      </w:r>
      <w:bookmarkEnd w:id="198"/>
    </w:p>
    <w:p w:rsidR="003168E5" w:rsidRPr="003168E5" w:rsidRDefault="003168E5" w:rsidP="003168E5">
      <w:r>
        <w:t>En esta fase se diseñar</w:t>
      </w:r>
      <w:r w:rsidR="00AD2221">
        <w:t>á</w:t>
      </w:r>
      <w:r>
        <w:t xml:space="preserve"> una base para el framework y CMS</w:t>
      </w:r>
      <w:r w:rsidR="00AD2221">
        <w:t>,</w:t>
      </w:r>
      <w:r w:rsidR="00D7330E">
        <w:t xml:space="preserve"> lo que incluye páginas base, videos, videos destacados, miniaturas, tags, categorías, </w:t>
      </w:r>
      <w:r w:rsidR="005E46BE">
        <w:t>players, tipos de video (conversiones</w:t>
      </w:r>
      <w:r w:rsidR="00D7330E">
        <w:t>)</w:t>
      </w:r>
      <w:r w:rsidR="006C44F5">
        <w:t xml:space="preserve"> además</w:t>
      </w:r>
      <w:r w:rsidR="00D7330E">
        <w:t xml:space="preserve"> menús y configuración</w:t>
      </w:r>
      <w:r w:rsidR="006C44F5">
        <w:t xml:space="preserve"> del sitio</w:t>
      </w:r>
      <w:r>
        <w:t>.</w:t>
      </w:r>
    </w:p>
    <w:p w:rsidR="008C07AC" w:rsidRPr="0073406A" w:rsidRDefault="003168E5" w:rsidP="008C07AC">
      <w:pPr>
        <w:keepNext/>
        <w:jc w:val="center"/>
        <w:rPr>
          <w:rStyle w:val="nfasis"/>
        </w:rPr>
      </w:pPr>
      <w:r w:rsidRPr="0073406A">
        <w:rPr>
          <w:rStyle w:val="nfasis"/>
          <w:noProof/>
          <w:lang w:eastAsia="es-CL"/>
        </w:rPr>
        <w:drawing>
          <wp:inline distT="0" distB="0" distL="0" distR="0">
            <wp:extent cx="4609358" cy="4219575"/>
            <wp:effectExtent l="0" t="0" r="0" b="0"/>
            <wp:docPr id="13" name="Imagen 13" descr="C:\proyectos\proyectotitulo\docs\diagramas\ztv_cms_db_fas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royectos\proyectotitulo\docs\diagramas\ztv_cms_db_fase1.png"/>
                    <pic:cNvPicPr>
                      <a:picLocks noChangeAspect="1" noChangeArrowheads="1"/>
                    </pic:cNvPicPr>
                  </pic:nvPicPr>
                  <pic:blipFill>
                    <a:blip r:embed="rId6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618173" cy="4227645"/>
                    </a:xfrm>
                    <a:prstGeom prst="rect">
                      <a:avLst/>
                    </a:prstGeom>
                    <a:noFill/>
                    <a:ln>
                      <a:noFill/>
                    </a:ln>
                  </pic:spPr>
                </pic:pic>
              </a:graphicData>
            </a:graphic>
          </wp:inline>
        </w:drawing>
      </w:r>
    </w:p>
    <w:p w:rsidR="003168E5" w:rsidRPr="0073406A" w:rsidRDefault="008C07AC" w:rsidP="008C07AC">
      <w:pPr>
        <w:pStyle w:val="Epgrafe"/>
        <w:jc w:val="center"/>
        <w:rPr>
          <w:rStyle w:val="nfasis"/>
          <w:i w:val="0"/>
        </w:rPr>
      </w:pPr>
      <w:bookmarkStart w:id="199" w:name="_Toc280984203"/>
      <w:r w:rsidRPr="0073406A">
        <w:rPr>
          <w:rStyle w:val="nfasis"/>
          <w:i w:val="0"/>
        </w:rPr>
        <w:t xml:space="preserve">Ilustración </w:t>
      </w:r>
      <w:r w:rsidR="00DA74FC" w:rsidRPr="0073406A">
        <w:rPr>
          <w:rStyle w:val="nfasis"/>
          <w:i w:val="0"/>
        </w:rPr>
        <w:fldChar w:fldCharType="begin"/>
      </w:r>
      <w:r w:rsidRPr="0073406A">
        <w:rPr>
          <w:rStyle w:val="nfasis"/>
          <w:i w:val="0"/>
        </w:rPr>
        <w:instrText xml:space="preserve"> SEQ Ilustración \* ARABIC </w:instrText>
      </w:r>
      <w:r w:rsidR="00DA74FC" w:rsidRPr="0073406A">
        <w:rPr>
          <w:rStyle w:val="nfasis"/>
          <w:i w:val="0"/>
        </w:rPr>
        <w:fldChar w:fldCharType="separate"/>
      </w:r>
      <w:r w:rsidR="00AD4989">
        <w:rPr>
          <w:rStyle w:val="nfasis"/>
          <w:i w:val="0"/>
          <w:noProof/>
        </w:rPr>
        <w:t>29</w:t>
      </w:r>
      <w:r w:rsidR="00DA74FC" w:rsidRPr="0073406A">
        <w:rPr>
          <w:rStyle w:val="nfasis"/>
          <w:i w:val="0"/>
        </w:rPr>
        <w:fldChar w:fldCharType="end"/>
      </w:r>
      <w:r w:rsidRPr="0073406A">
        <w:rPr>
          <w:rStyle w:val="nfasis"/>
          <w:i w:val="0"/>
        </w:rPr>
        <w:t xml:space="preserve"> - Diagrama de datos primera fase</w:t>
      </w:r>
      <w:r w:rsidR="00234060">
        <w:rPr>
          <w:rStyle w:val="nfasis"/>
          <w:i w:val="0"/>
        </w:rPr>
        <w:t xml:space="preserve"> de desarrollo</w:t>
      </w:r>
      <w:bookmarkEnd w:id="199"/>
    </w:p>
    <w:p w:rsidR="005E46BE" w:rsidRDefault="00234060" w:rsidP="00D8645F">
      <w:pPr>
        <w:pStyle w:val="Subttulo"/>
        <w:outlineLvl w:val="1"/>
      </w:pPr>
      <w:del w:id="200" w:author="Rodrigo Riquelme" w:date="2010-12-05T11:46:00Z">
        <w:r>
          <w:br w:type="page"/>
        </w:r>
      </w:del>
      <w:bookmarkStart w:id="201" w:name="_Toc280985364"/>
      <w:r w:rsidR="000E1C37" w:rsidRPr="000B5660">
        <w:t>4.4. Diagrama de Clases</w:t>
      </w:r>
      <w:bookmarkEnd w:id="201"/>
    </w:p>
    <w:p w:rsidR="005E46BE" w:rsidRDefault="005E46BE" w:rsidP="005E46BE">
      <w:r>
        <w:t xml:space="preserve">Como se mencionó anteriormente el Framework y el CMS está compuesto por </w:t>
      </w:r>
      <w:r w:rsidR="001A7BA8">
        <w:t>clases agrupadas</w:t>
      </w:r>
      <w:r w:rsidR="00DE2566">
        <w:t xml:space="preserve"> en </w:t>
      </w:r>
      <w:r>
        <w:t>Namespaces (que sería lo equivalente a un Package en Java).</w:t>
      </w:r>
      <w:r w:rsidR="001A7BA8">
        <w:t xml:space="preserve"> Los Namespaces son soportados por la última versión de PHP a la fecha la cual es la 5.3.</w:t>
      </w:r>
    </w:p>
    <w:p w:rsidR="00F95716" w:rsidRDefault="00F95716" w:rsidP="005E46BE">
      <w:r>
        <w:t>En la codificación de las clases deben insertarse comentarios según la convenciones de PHPDocs los cuales están basados en el estándar de Java Docs, esto permite autogenerar la documentación</w:t>
      </w:r>
      <w:r w:rsidR="002E0BC0">
        <w:t xml:space="preserve"> en formato web.</w:t>
      </w:r>
    </w:p>
    <w:p w:rsidR="001A7BA8" w:rsidRDefault="001A7BA8" w:rsidP="005E46BE">
      <w:r>
        <w:t>El Core de la aplicación estará basado en los siguientes Namespaces</w:t>
      </w:r>
      <w:r w:rsidR="008626F7">
        <w:t>.</w:t>
      </w:r>
    </w:p>
    <w:p w:rsidR="0052362F" w:rsidRDefault="0052362F">
      <w:pPr>
        <w:suppressAutoHyphens w:val="0"/>
        <w:spacing w:before="0" w:after="0" w:line="240" w:lineRule="auto"/>
        <w:jc w:val="left"/>
        <w:rPr>
          <w:rFonts w:eastAsia="Times New Roman" w:cs="Times New Roman"/>
          <w:b/>
          <w:sz w:val="28"/>
          <w:szCs w:val="24"/>
        </w:rPr>
      </w:pPr>
      <w:r>
        <w:br w:type="page"/>
      </w:r>
    </w:p>
    <w:p w:rsidR="005E46BE" w:rsidRDefault="00D734B0" w:rsidP="00E06820">
      <w:pPr>
        <w:pStyle w:val="Subttulo"/>
        <w:outlineLvl w:val="2"/>
      </w:pPr>
      <w:bookmarkStart w:id="202" w:name="_Toc280985365"/>
      <w:r>
        <w:t xml:space="preserve">4.4.1. </w:t>
      </w:r>
      <w:r w:rsidR="0052362F">
        <w:t>Namespace</w:t>
      </w:r>
      <w:ins w:id="203" w:author="Rodrigo Riquelme" w:date="2010-12-22T23:25:00Z">
        <w:r w:rsidR="00B676DD">
          <w:t xml:space="preserve"> </w:t>
        </w:r>
      </w:ins>
      <w:r w:rsidR="005E46BE">
        <w:t>Models</w:t>
      </w:r>
      <w:bookmarkEnd w:id="202"/>
    </w:p>
    <w:p w:rsidR="00D734B0" w:rsidRDefault="00D734B0" w:rsidP="00D734B0">
      <w:r>
        <w:t xml:space="preserve">Este namespace o package es el </w:t>
      </w:r>
      <w:r w:rsidR="00957E8B">
        <w:t xml:space="preserve">componente </w:t>
      </w:r>
      <w:r>
        <w:t xml:space="preserve">encargado de manejar la capa de datos, </w:t>
      </w:r>
      <w:r w:rsidR="00D17525">
        <w:t xml:space="preserve">y de la comunicación </w:t>
      </w:r>
      <w:r>
        <w:t xml:space="preserve">con la </w:t>
      </w:r>
      <w:r w:rsidR="00D17525">
        <w:t>BD</w:t>
      </w:r>
      <w:r>
        <w:t xml:space="preserve"> mediante scripts SQL.</w:t>
      </w:r>
    </w:p>
    <w:p w:rsidR="00D734B0" w:rsidRDefault="00D734B0" w:rsidP="00D734B0">
      <w:r>
        <w:t xml:space="preserve">La clase base o super clase es llamada </w:t>
      </w:r>
      <w:r w:rsidRPr="003457BC">
        <w:rPr>
          <w:b/>
        </w:rPr>
        <w:t>MModel</w:t>
      </w:r>
      <w:r w:rsidR="00AD2221">
        <w:rPr>
          <w:b/>
        </w:rPr>
        <w:t>,</w:t>
      </w:r>
      <w:r>
        <w:t xml:space="preserve"> la cual a su vez es una implementación de interface </w:t>
      </w:r>
      <w:r w:rsidRPr="003457BC">
        <w:rPr>
          <w:b/>
        </w:rPr>
        <w:t>IModel</w:t>
      </w:r>
      <w:r w:rsidR="00B676DD">
        <w:rPr>
          <w:b/>
        </w:rPr>
        <w:t xml:space="preserve"> </w:t>
      </w:r>
      <w:r w:rsidR="00AD2221">
        <w:t>que</w:t>
      </w:r>
      <w:r>
        <w:t xml:space="preserve"> implementa los siguientes métodos:</w:t>
      </w:r>
    </w:p>
    <w:p w:rsidR="00D734B0" w:rsidRDefault="00D734B0" w:rsidP="00D734B0">
      <w:r w:rsidRPr="00E06820">
        <w:rPr>
          <w:b/>
        </w:rPr>
        <w:t>IModel::add():</w:t>
      </w:r>
      <w:r>
        <w:t xml:space="preserve"> Añade registros al objeto mediante la </w:t>
      </w:r>
      <w:r w:rsidR="00AD2221">
        <w:t>cláusula</w:t>
      </w:r>
      <w:r>
        <w:t xml:space="preserve"> SQL “INSERT”.</w:t>
      </w:r>
    </w:p>
    <w:p w:rsidR="00D734B0" w:rsidRDefault="00D734B0" w:rsidP="00D734B0">
      <w:r w:rsidRPr="00E06820">
        <w:rPr>
          <w:b/>
        </w:rPr>
        <w:t>IModel::addOrder():</w:t>
      </w:r>
      <w:r>
        <w:t xml:space="preserve"> Reordena un recordset según un campo determinado, puede ser instanciado varias veces para hacer un orden por múltiples campos</w:t>
      </w:r>
      <w:r w:rsidR="00AD2221">
        <w:t>. E</w:t>
      </w:r>
      <w:r w:rsidR="008626F7">
        <w:t>stá</w:t>
      </w:r>
      <w:r>
        <w:t xml:space="preserve"> asociado a la </w:t>
      </w:r>
      <w:r w:rsidR="00AD2221">
        <w:t>cláusula</w:t>
      </w:r>
      <w:r>
        <w:t xml:space="preserve"> SQL “ORDER BY”.</w:t>
      </w:r>
    </w:p>
    <w:p w:rsidR="00D734B0" w:rsidRDefault="00D734B0" w:rsidP="00D734B0">
      <w:r w:rsidRPr="00E06820">
        <w:rPr>
          <w:b/>
        </w:rPr>
        <w:t>IModel::countAll():</w:t>
      </w:r>
      <w:r w:rsidR="00C061FC">
        <w:rPr>
          <w:b/>
        </w:rPr>
        <w:t xml:space="preserve"> </w:t>
      </w:r>
      <w:r w:rsidRPr="005C7D94">
        <w:t xml:space="preserve">Calcula el </w:t>
      </w:r>
      <w:r w:rsidR="00AD2221" w:rsidRPr="005C7D94">
        <w:t>número</w:t>
      </w:r>
      <w:r w:rsidRPr="005C7D94">
        <w:t xml:space="preserve"> de filas totales de la RecordSet para paginación</w:t>
      </w:r>
      <w:r w:rsidRPr="00E06820">
        <w:t>.</w:t>
      </w:r>
    </w:p>
    <w:p w:rsidR="00D734B0" w:rsidRDefault="00D734B0" w:rsidP="00D734B0">
      <w:r w:rsidRPr="00E06820">
        <w:rPr>
          <w:b/>
        </w:rPr>
        <w:t>IModel::delete():</w:t>
      </w:r>
      <w:r w:rsidR="00C061FC">
        <w:rPr>
          <w:b/>
        </w:rPr>
        <w:t xml:space="preserve"> </w:t>
      </w:r>
      <w:r w:rsidRPr="00927AE3">
        <w:t>Ejecuta queries DELETE.</w:t>
      </w:r>
    </w:p>
    <w:p w:rsidR="00D734B0" w:rsidRDefault="00D734B0" w:rsidP="00D734B0">
      <w:r w:rsidRPr="00E06820">
        <w:rPr>
          <w:b/>
        </w:rPr>
        <w:t>IModel::getId():</w:t>
      </w:r>
      <w:r>
        <w:t xml:space="preserve"> Retorna todas las claves primarias del objeto recordset</w:t>
      </w:r>
      <w:r w:rsidR="00C061FC">
        <w:t>.</w:t>
      </w:r>
    </w:p>
    <w:p w:rsidR="00D734B0" w:rsidRDefault="00D734B0" w:rsidP="00D734B0">
      <w:r w:rsidRPr="00E06820">
        <w:rPr>
          <w:b/>
        </w:rPr>
        <w:t>IModel::getLimit():</w:t>
      </w:r>
      <w:r>
        <w:t xml:space="preserve"> Retorna </w:t>
      </w:r>
      <w:r w:rsidR="00957E8B">
        <w:t>el valor</w:t>
      </w:r>
      <w:r w:rsidR="00C061FC">
        <w:t xml:space="preserve"> </w:t>
      </w:r>
      <w:r>
        <w:t>numérico de</w:t>
      </w:r>
      <w:r w:rsidR="00957E8B">
        <w:t>l puntero</w:t>
      </w:r>
      <w:r>
        <w:t xml:space="preserve"> la consulta a ejecutar.</w:t>
      </w:r>
    </w:p>
    <w:p w:rsidR="00D734B0" w:rsidRDefault="00D734B0" w:rsidP="00D734B0">
      <w:r w:rsidRPr="00EC2EDC">
        <w:rPr>
          <w:b/>
        </w:rPr>
        <w:t>IModel::get</w:t>
      </w:r>
      <w:r>
        <w:rPr>
          <w:b/>
        </w:rPr>
        <w:t>Order</w:t>
      </w:r>
      <w:r w:rsidRPr="00EC2EDC">
        <w:rPr>
          <w:b/>
        </w:rPr>
        <w:t>():</w:t>
      </w:r>
      <w:r>
        <w:t xml:space="preserve"> Retorna </w:t>
      </w:r>
      <w:r w:rsidR="00A5202D">
        <w:t>los campos de orden</w:t>
      </w:r>
      <w:r>
        <w:t>.</w:t>
      </w:r>
    </w:p>
    <w:p w:rsidR="00D734B0" w:rsidRDefault="00D734B0" w:rsidP="00D734B0">
      <w:r w:rsidRPr="00EC2EDC">
        <w:rPr>
          <w:b/>
        </w:rPr>
        <w:t>IModel::</w:t>
      </w:r>
      <w:r>
        <w:rPr>
          <w:b/>
        </w:rPr>
        <w:t>getSize</w:t>
      </w:r>
      <w:r w:rsidRPr="00EC2EDC">
        <w:rPr>
          <w:b/>
        </w:rPr>
        <w:t>():</w:t>
      </w:r>
      <w:r>
        <w:t xml:space="preserve"> Retorna el </w:t>
      </w:r>
      <w:r w:rsidR="00AD2221">
        <w:t>número</w:t>
      </w:r>
      <w:r w:rsidR="00B1763C">
        <w:t xml:space="preserve"> de filas de RecordSet</w:t>
      </w:r>
      <w:r>
        <w:t>.</w:t>
      </w:r>
    </w:p>
    <w:p w:rsidR="00D17525" w:rsidRDefault="00D17525" w:rsidP="00D17525">
      <w:r w:rsidRPr="00EC2EDC">
        <w:rPr>
          <w:b/>
        </w:rPr>
        <w:t>IModel::</w:t>
      </w:r>
      <w:r>
        <w:rPr>
          <w:b/>
        </w:rPr>
        <w:t>getStart</w:t>
      </w:r>
      <w:r w:rsidRPr="00EC2EDC">
        <w:rPr>
          <w:b/>
        </w:rPr>
        <w:t>():</w:t>
      </w:r>
      <w:r>
        <w:t xml:space="preserve"> Retorna </w:t>
      </w:r>
      <w:r w:rsidR="0009298E">
        <w:t>el p</w:t>
      </w:r>
      <w:r w:rsidR="00B1763C">
        <w:t xml:space="preserve">untero del primer registro del </w:t>
      </w:r>
      <w:r w:rsidR="00B1763C" w:rsidRPr="00B1763C">
        <w:t>Recor</w:t>
      </w:r>
      <w:r w:rsidR="00CF43F2">
        <w:t>d</w:t>
      </w:r>
      <w:r w:rsidR="00B1763C" w:rsidRPr="00B1763C">
        <w:t>S</w:t>
      </w:r>
      <w:r w:rsidR="0009298E" w:rsidRPr="00B1763C">
        <w:t>et</w:t>
      </w:r>
      <w:r>
        <w:t>.</w:t>
      </w:r>
    </w:p>
    <w:p w:rsidR="00D17525" w:rsidRDefault="00D17525" w:rsidP="00D17525">
      <w:r w:rsidRPr="00EC2EDC">
        <w:rPr>
          <w:b/>
        </w:rPr>
        <w:t>IModel::</w:t>
      </w:r>
      <w:r>
        <w:rPr>
          <w:b/>
        </w:rPr>
        <w:t>load</w:t>
      </w:r>
      <w:r w:rsidRPr="00EC2EDC">
        <w:rPr>
          <w:b/>
        </w:rPr>
        <w:t>():</w:t>
      </w:r>
      <w:r w:rsidR="00C061FC">
        <w:rPr>
          <w:b/>
        </w:rPr>
        <w:t xml:space="preserve"> </w:t>
      </w:r>
      <w:r w:rsidR="002541BF">
        <w:t xml:space="preserve">Ejecuta la consulta SQL y crea el objeto </w:t>
      </w:r>
      <w:r w:rsidR="008338BC">
        <w:t>RecordSet</w:t>
      </w:r>
      <w:r w:rsidR="002541BF">
        <w:t xml:space="preserve"> en memoria</w:t>
      </w:r>
      <w:r>
        <w:t>.</w:t>
      </w:r>
    </w:p>
    <w:p w:rsidR="00D17525" w:rsidRDefault="00D17525" w:rsidP="00D17525">
      <w:r w:rsidRPr="00EC2EDC">
        <w:rPr>
          <w:b/>
        </w:rPr>
        <w:t>IModel::</w:t>
      </w:r>
      <w:r w:rsidR="00490F48">
        <w:rPr>
          <w:b/>
        </w:rPr>
        <w:t>next</w:t>
      </w:r>
      <w:r w:rsidRPr="00EC2EDC">
        <w:rPr>
          <w:b/>
        </w:rPr>
        <w:t>():</w:t>
      </w:r>
      <w:r w:rsidR="00C061FC">
        <w:rPr>
          <w:b/>
        </w:rPr>
        <w:t xml:space="preserve"> </w:t>
      </w:r>
      <w:r w:rsidR="00957E8B">
        <w:t>Mueve el puntero del objeto modelo al siguiente registro</w:t>
      </w:r>
      <w:r>
        <w:t>.</w:t>
      </w:r>
    </w:p>
    <w:p w:rsidR="00490F48" w:rsidRDefault="00490F48" w:rsidP="00490F48">
      <w:r>
        <w:rPr>
          <w:b/>
        </w:rPr>
        <w:t>IModel::reset</w:t>
      </w:r>
      <w:r w:rsidRPr="00EC2EDC">
        <w:rPr>
          <w:b/>
        </w:rPr>
        <w:t>():</w:t>
      </w:r>
      <w:r w:rsidR="00C061FC">
        <w:rPr>
          <w:b/>
        </w:rPr>
        <w:t xml:space="preserve"> </w:t>
      </w:r>
      <w:r w:rsidR="008338BC">
        <w:t>Mueve el puntero al principio del RecordSet</w:t>
      </w:r>
      <w:r>
        <w:t>.</w:t>
      </w:r>
    </w:p>
    <w:p w:rsidR="00490F48" w:rsidRDefault="00490F48" w:rsidP="00490F48">
      <w:r>
        <w:rPr>
          <w:b/>
        </w:rPr>
        <w:t>IModel::setLimit</w:t>
      </w:r>
      <w:r w:rsidRPr="00EC2EDC">
        <w:rPr>
          <w:b/>
        </w:rPr>
        <w:t>():</w:t>
      </w:r>
      <w:r w:rsidR="00C061FC">
        <w:rPr>
          <w:b/>
        </w:rPr>
        <w:t xml:space="preserve"> </w:t>
      </w:r>
      <w:r w:rsidR="008338BC">
        <w:t>Configura el</w:t>
      </w:r>
      <w:r>
        <w:t xml:space="preserve"> límite de la consulta a ejecutar.</w:t>
      </w:r>
    </w:p>
    <w:p w:rsidR="0071212E" w:rsidRDefault="0071212E" w:rsidP="0071212E">
      <w:r>
        <w:rPr>
          <w:b/>
        </w:rPr>
        <w:t>IModel::setOrder</w:t>
      </w:r>
      <w:r w:rsidRPr="00EC2EDC">
        <w:rPr>
          <w:b/>
        </w:rPr>
        <w:t>():</w:t>
      </w:r>
      <w:r w:rsidR="00C061FC">
        <w:rPr>
          <w:b/>
        </w:rPr>
        <w:t xml:space="preserve"> </w:t>
      </w:r>
      <w:r w:rsidR="00A71B16">
        <w:t xml:space="preserve">Ordena el RecordSet según los campos y orden </w:t>
      </w:r>
      <w:r w:rsidR="00A71B16" w:rsidRPr="005C7D94">
        <w:t>esp</w:t>
      </w:r>
      <w:r w:rsidR="005C7D94" w:rsidRPr="005C7D94">
        <w:t>ec</w:t>
      </w:r>
      <w:r w:rsidR="00A71B16" w:rsidRPr="005C7D94">
        <w:t>ificado</w:t>
      </w:r>
      <w:r>
        <w:t>.</w:t>
      </w:r>
    </w:p>
    <w:p w:rsidR="00490F48" w:rsidRDefault="00490F48" w:rsidP="00490F48">
      <w:r>
        <w:rPr>
          <w:b/>
        </w:rPr>
        <w:t>IModel::setStart</w:t>
      </w:r>
      <w:r w:rsidRPr="00EC2EDC">
        <w:rPr>
          <w:b/>
        </w:rPr>
        <w:t>():</w:t>
      </w:r>
      <w:r w:rsidR="00C061FC">
        <w:rPr>
          <w:b/>
        </w:rPr>
        <w:t xml:space="preserve"> </w:t>
      </w:r>
      <w:r w:rsidR="002541BF">
        <w:t>Mueve el puntero del RecordSet sobre el cual se obtendrán los registros</w:t>
      </w:r>
      <w:r>
        <w:t>.</w:t>
      </w:r>
    </w:p>
    <w:p w:rsidR="00490F48" w:rsidRDefault="00490F48" w:rsidP="00490F48"/>
    <w:p w:rsidR="00490F48" w:rsidRDefault="00490F48" w:rsidP="00D17525"/>
    <w:p w:rsidR="00D17525" w:rsidRDefault="00D17525" w:rsidP="00D17525"/>
    <w:p w:rsidR="00D17525" w:rsidRDefault="00D17525" w:rsidP="00D17525"/>
    <w:p w:rsidR="00D734B0" w:rsidRDefault="00D734B0" w:rsidP="00D734B0"/>
    <w:p w:rsidR="00D734B0" w:rsidRDefault="00D734B0" w:rsidP="00D734B0"/>
    <w:p w:rsidR="00927AE3" w:rsidRPr="00D734B0" w:rsidRDefault="00927AE3" w:rsidP="00415255">
      <w:pPr>
        <w:rPr>
          <w:u w:val="single"/>
        </w:rPr>
      </w:pPr>
    </w:p>
    <w:p w:rsidR="00CF21BE" w:rsidRDefault="00D7496E" w:rsidP="00CF21BE">
      <w:pPr>
        <w:keepNext/>
        <w:jc w:val="center"/>
      </w:pPr>
      <w:ins w:id="204" w:author="Rodrigo Riquelme" w:date="2010-12-05T11:46:00Z">
        <w:r>
          <w:rPr>
            <w:noProof/>
            <w:lang w:eastAsia="es-CL"/>
            <w:rPrChange w:id="205">
              <w:rPr>
                <w:noProof/>
                <w:color w:val="0000FF"/>
                <w:u w:val="single"/>
                <w:lang w:eastAsia="es-CL"/>
              </w:rPr>
            </w:rPrChange>
          </w:rPr>
          <w:drawing>
            <wp:inline distT="0" distB="0" distL="0" distR="0">
              <wp:extent cx="5008728" cy="5336275"/>
              <wp:effectExtent l="0" t="0" r="1905" b="0"/>
              <wp:docPr id="2"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cstate="print"/>
                      <a:stretch>
                        <a:fillRect/>
                      </a:stretch>
                    </pic:blipFill>
                    <pic:spPr>
                      <a:xfrm>
                        <a:off x="0" y="0"/>
                        <a:ext cx="5011318" cy="5339034"/>
                      </a:xfrm>
                      <a:prstGeom prst="rect">
                        <a:avLst/>
                      </a:prstGeom>
                    </pic:spPr>
                  </pic:pic>
                </a:graphicData>
              </a:graphic>
            </wp:inline>
          </w:drawing>
        </w:r>
      </w:ins>
    </w:p>
    <w:p w:rsidR="0052362F" w:rsidRPr="00927AE3" w:rsidRDefault="00CF21BE" w:rsidP="00CF21BE">
      <w:pPr>
        <w:pStyle w:val="Epgrafe"/>
        <w:jc w:val="center"/>
        <w:rPr>
          <w:ins w:id="206" w:author="Rodrigo Riquelme" w:date="2010-12-05T11:46:00Z"/>
          <w:vanish/>
          <w:specVanish/>
        </w:rPr>
      </w:pPr>
      <w:bookmarkStart w:id="207" w:name="_Toc280984204"/>
      <w:r>
        <w:t xml:space="preserve">Ilustración </w:t>
      </w:r>
      <w:r w:rsidR="00DA74FC">
        <w:fldChar w:fldCharType="begin"/>
      </w:r>
      <w:r w:rsidR="00F231A4">
        <w:instrText xml:space="preserve"> SEQ Ilustración \* ARABIC </w:instrText>
      </w:r>
      <w:r w:rsidR="00DA74FC">
        <w:fldChar w:fldCharType="separate"/>
      </w:r>
      <w:r w:rsidR="00AD4989">
        <w:rPr>
          <w:noProof/>
        </w:rPr>
        <w:t>30</w:t>
      </w:r>
      <w:r w:rsidR="00DA74FC">
        <w:rPr>
          <w:noProof/>
        </w:rPr>
        <w:fldChar w:fldCharType="end"/>
      </w:r>
      <w:r>
        <w:t xml:space="preserve"> – NamespaceModels - Parte 1</w:t>
      </w:r>
      <w:bookmarkEnd w:id="207"/>
    </w:p>
    <w:p w:rsidR="0052362F" w:rsidRPr="00CF21BE" w:rsidRDefault="0052362F" w:rsidP="0052362F">
      <w:pPr>
        <w:rPr>
          <w:ins w:id="208" w:author="Rodrigo Riquelme" w:date="2010-12-05T11:46:00Z"/>
          <w:vanish/>
          <w:specVanish/>
        </w:rPr>
      </w:pPr>
    </w:p>
    <w:p w:rsidR="00CF21BE" w:rsidRPr="00CF21BE" w:rsidRDefault="00CF21BE" w:rsidP="005E46BE"/>
    <w:p w:rsidR="00CF21BE" w:rsidRDefault="00CF21BE" w:rsidP="005E46BE"/>
    <w:p w:rsidR="005E1EDA" w:rsidRDefault="00CF21BE" w:rsidP="005E46BE">
      <w:pPr>
        <w:rPr>
          <w:noProof/>
          <w:lang w:eastAsia="es-CL"/>
        </w:rPr>
      </w:pPr>
      <w:r>
        <w:t xml:space="preserve">Otra super clase importante dentro de éste namespace es llamada </w:t>
      </w:r>
      <w:r w:rsidRPr="005E1EDA">
        <w:rPr>
          <w:b/>
        </w:rPr>
        <w:t>M</w:t>
      </w:r>
      <w:r w:rsidR="00BE5BCA">
        <w:rPr>
          <w:b/>
        </w:rPr>
        <w:t>B</w:t>
      </w:r>
      <w:r w:rsidRPr="005E1EDA">
        <w:rPr>
          <w:b/>
        </w:rPr>
        <w:t>ufferedModel</w:t>
      </w:r>
      <w:r w:rsidR="00B676DD">
        <w:rPr>
          <w:b/>
        </w:rPr>
        <w:t xml:space="preserve">, </w:t>
      </w:r>
      <w:r w:rsidR="00BE5BCA">
        <w:t>la cual</w:t>
      </w:r>
      <w:r>
        <w:t xml:space="preserve"> hereda los atributos </w:t>
      </w:r>
      <w:r w:rsidRPr="005E1EDA">
        <w:rPr>
          <w:b/>
        </w:rPr>
        <w:t>M</w:t>
      </w:r>
      <w:r w:rsidR="005E1EDA" w:rsidRPr="005E1EDA">
        <w:rPr>
          <w:b/>
        </w:rPr>
        <w:t>M</w:t>
      </w:r>
      <w:r w:rsidRPr="005E1EDA">
        <w:rPr>
          <w:b/>
        </w:rPr>
        <w:t>odel</w:t>
      </w:r>
      <w:r>
        <w:t xml:space="preserve"> pero </w:t>
      </w:r>
      <w:r w:rsidR="005E1EDA">
        <w:t xml:space="preserve">además </w:t>
      </w:r>
      <w:r>
        <w:t>guarda</w:t>
      </w:r>
      <w:r w:rsidR="00BE5BCA">
        <w:t xml:space="preserve"> el R</w:t>
      </w:r>
      <w:r>
        <w:t>ecor</w:t>
      </w:r>
      <w:r w:rsidR="0070066F">
        <w:t>d</w:t>
      </w:r>
      <w:r w:rsidR="00BE5BCA">
        <w:t>S</w:t>
      </w:r>
      <w:r>
        <w:t>et en</w:t>
      </w:r>
      <w:r w:rsidR="005E1EDA">
        <w:t xml:space="preserve"> un buffer de</w:t>
      </w:r>
      <w:r>
        <w:t xml:space="preserve"> memoria para ser usado en </w:t>
      </w:r>
      <w:r w:rsidR="00AD2221">
        <w:t>múltiples</w:t>
      </w:r>
      <w:r>
        <w:t xml:space="preserve"> consultas SQL.</w:t>
      </w:r>
    </w:p>
    <w:p w:rsidR="00B17E86" w:rsidRDefault="00CF21BE" w:rsidP="00B17E86">
      <w:pPr>
        <w:keepNext/>
        <w:jc w:val="center"/>
      </w:pPr>
      <w:r>
        <w:rPr>
          <w:noProof/>
          <w:lang w:eastAsia="es-CL"/>
        </w:rPr>
        <w:drawing>
          <wp:inline distT="0" distB="0" distL="0" distR="0">
            <wp:extent cx="4039737" cy="4476466"/>
            <wp:effectExtent l="0" t="0" r="0" b="63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4" cstate="print"/>
                    <a:srcRect l="23358" t="4135" b="28929"/>
                    <a:stretch/>
                  </pic:blipFill>
                  <pic:spPr bwMode="auto">
                    <a:xfrm>
                      <a:off x="0" y="0"/>
                      <a:ext cx="4041826" cy="4478781"/>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5E1EDA" w:rsidRDefault="00B17E86" w:rsidP="00B17E86">
      <w:pPr>
        <w:pStyle w:val="Epgrafe"/>
        <w:jc w:val="center"/>
      </w:pPr>
      <w:bookmarkStart w:id="209" w:name="_Toc280984205"/>
      <w:r>
        <w:t xml:space="preserve">Ilustración </w:t>
      </w:r>
      <w:r w:rsidR="00DA74FC">
        <w:fldChar w:fldCharType="begin"/>
      </w:r>
      <w:r w:rsidR="00F231A4">
        <w:instrText xml:space="preserve"> SEQ Ilustración \* ARABIC </w:instrText>
      </w:r>
      <w:r w:rsidR="00DA74FC">
        <w:fldChar w:fldCharType="separate"/>
      </w:r>
      <w:r w:rsidR="00AD4989">
        <w:rPr>
          <w:noProof/>
        </w:rPr>
        <w:t>31</w:t>
      </w:r>
      <w:r w:rsidR="00DA74FC">
        <w:rPr>
          <w:noProof/>
        </w:rPr>
        <w:fldChar w:fldCharType="end"/>
      </w:r>
      <w:r>
        <w:t xml:space="preserve"> - NamespaceModels - </w:t>
      </w:r>
      <w:r>
        <w:rPr>
          <w:noProof/>
        </w:rPr>
        <w:t>Parte 2</w:t>
      </w:r>
      <w:bookmarkEnd w:id="209"/>
    </w:p>
    <w:p w:rsidR="005E1EDA" w:rsidRDefault="005E1EDA" w:rsidP="005E1EDA">
      <w:pPr>
        <w:jc w:val="center"/>
      </w:pPr>
    </w:p>
    <w:p w:rsidR="00C41165" w:rsidRDefault="00C41165" w:rsidP="00B17E86">
      <w:pPr>
        <w:pStyle w:val="Subttulo"/>
        <w:outlineLvl w:val="2"/>
      </w:pPr>
    </w:p>
    <w:p w:rsidR="00C41165" w:rsidRDefault="00C41165" w:rsidP="00B17E86">
      <w:pPr>
        <w:pStyle w:val="Subttulo"/>
        <w:outlineLvl w:val="2"/>
      </w:pPr>
    </w:p>
    <w:p w:rsidR="00B17E86" w:rsidRDefault="00B17E86" w:rsidP="00B17E86">
      <w:pPr>
        <w:pStyle w:val="Subttulo"/>
        <w:outlineLvl w:val="2"/>
      </w:pPr>
      <w:bookmarkStart w:id="210" w:name="_Toc280985366"/>
      <w:r w:rsidRPr="00B17E86">
        <w:t>4.4.2. NamespaceV</w:t>
      </w:r>
      <w:r>
        <w:t>iews</w:t>
      </w:r>
      <w:bookmarkEnd w:id="210"/>
    </w:p>
    <w:p w:rsidR="00C32255" w:rsidRDefault="00C32255" w:rsidP="00C32255">
      <w:r>
        <w:t xml:space="preserve">En este marco de trabajo este package tiene </w:t>
      </w:r>
      <w:r w:rsidR="000A7912">
        <w:t>un</w:t>
      </w:r>
      <w:r>
        <w:t xml:space="preserve"> papel puente entre la presentación y la capa de datos, para la instancia de un objeto View se usa generalmente un objeto Model como parámetro, el objeto View se encarga de asignar la plantilla o template HTML</w:t>
      </w:r>
      <w:r w:rsidR="003457BC">
        <w:t>,</w:t>
      </w:r>
      <w:r w:rsidR="00B676DD">
        <w:t xml:space="preserve"> </w:t>
      </w:r>
      <w:r>
        <w:t>rutear los atributos del objeto Model a variables de template</w:t>
      </w:r>
      <w:r w:rsidR="003457BC">
        <w:t xml:space="preserve"> y</w:t>
      </w:r>
      <w:r>
        <w:t xml:space="preserve"> de asignar otros atributos de template</w:t>
      </w:r>
      <w:r w:rsidR="00C061FC">
        <w:t xml:space="preserve"> </w:t>
      </w:r>
      <w:r w:rsidR="003457BC">
        <w:t xml:space="preserve">en caso </w:t>
      </w:r>
      <w:r>
        <w:t>de ser necesario.</w:t>
      </w:r>
    </w:p>
    <w:p w:rsidR="003215B3" w:rsidRDefault="00B676DD" w:rsidP="000A7912">
      <w:r>
        <w:t>La</w:t>
      </w:r>
      <w:r w:rsidR="00CD00A2">
        <w:t xml:space="preserve"> </w:t>
      </w:r>
      <w:r w:rsidR="007D5A2D">
        <w:t xml:space="preserve">clase </w:t>
      </w:r>
      <w:r w:rsidR="007D5A2D" w:rsidRPr="007D5A2D">
        <w:rPr>
          <w:b/>
        </w:rPr>
        <w:t>VView</w:t>
      </w:r>
      <w:r>
        <w:rPr>
          <w:b/>
        </w:rPr>
        <w:t xml:space="preserve"> </w:t>
      </w:r>
      <w:r>
        <w:t>es</w:t>
      </w:r>
      <w:r w:rsidR="00DC130A">
        <w:t xml:space="preserve"> la clase base para las </w:t>
      </w:r>
      <w:r w:rsidR="008626F7">
        <w:t>vistas</w:t>
      </w:r>
      <w:r w:rsidR="00AD2221">
        <w:t xml:space="preserve"> y la capa</w:t>
      </w:r>
      <w:r w:rsidR="00DC130A">
        <w:t xml:space="preserve"> entre modelos y </w:t>
      </w:r>
      <w:r w:rsidR="006D0542">
        <w:t xml:space="preserve">templates, además posee los siguientes </w:t>
      </w:r>
      <w:r w:rsidR="00CD00A2">
        <w:t>métodos</w:t>
      </w:r>
    </w:p>
    <w:p w:rsidR="00C41165" w:rsidRDefault="00C41165" w:rsidP="00C41165">
      <w:r>
        <w:rPr>
          <w:b/>
        </w:rPr>
        <w:t>VView</w:t>
      </w:r>
      <w:r w:rsidRPr="00EC2EDC">
        <w:rPr>
          <w:b/>
        </w:rPr>
        <w:t>::</w:t>
      </w:r>
      <w:r w:rsidR="00CD00A2">
        <w:rPr>
          <w:b/>
        </w:rPr>
        <w:t>VView</w:t>
      </w:r>
      <w:r w:rsidRPr="00EC2EDC">
        <w:rPr>
          <w:b/>
        </w:rPr>
        <w:t>():</w:t>
      </w:r>
      <w:r w:rsidR="00C061FC">
        <w:rPr>
          <w:b/>
        </w:rPr>
        <w:t xml:space="preserve"> </w:t>
      </w:r>
      <w:r w:rsidR="00CD00A2">
        <w:t>Es el método constructor de la clase</w:t>
      </w:r>
      <w:r>
        <w:t>.</w:t>
      </w:r>
    </w:p>
    <w:p w:rsidR="00CD00A2" w:rsidRDefault="00CD00A2" w:rsidP="00CD00A2">
      <w:r>
        <w:rPr>
          <w:b/>
        </w:rPr>
        <w:t>VView</w:t>
      </w:r>
      <w:r w:rsidRPr="00EC2EDC">
        <w:rPr>
          <w:b/>
        </w:rPr>
        <w:t>::</w:t>
      </w:r>
      <w:r>
        <w:rPr>
          <w:b/>
        </w:rPr>
        <w:t>filter</w:t>
      </w:r>
      <w:r w:rsidRPr="00EC2EDC">
        <w:rPr>
          <w:b/>
        </w:rPr>
        <w:t>():</w:t>
      </w:r>
      <w:r>
        <w:t xml:space="preserve"> Es el filtro de los valores de la plantilla. </w:t>
      </w:r>
      <w:r w:rsidR="00AD2221">
        <w:t>Es</w:t>
      </w:r>
      <w:r>
        <w:t xml:space="preserve"> utilizado cuando los datos deben ser procesados antes de insertarse en la plantilla.</w:t>
      </w:r>
    </w:p>
    <w:p w:rsidR="00CD00A2" w:rsidRDefault="00CD00A2" w:rsidP="00CD00A2">
      <w:r>
        <w:rPr>
          <w:b/>
        </w:rPr>
        <w:t>VView</w:t>
      </w:r>
      <w:r w:rsidR="009B48C0">
        <w:rPr>
          <w:b/>
        </w:rPr>
        <w:t>:</w:t>
      </w:r>
      <w:r w:rsidR="009B48C0" w:rsidRPr="00EC2EDC">
        <w:rPr>
          <w:b/>
        </w:rPr>
        <w:t>:show</w:t>
      </w:r>
      <w:r w:rsidRPr="00EC2EDC">
        <w:rPr>
          <w:b/>
        </w:rPr>
        <w:t>():</w:t>
      </w:r>
      <w:r>
        <w:t xml:space="preserve"> Carga la plantilla con los datos.</w:t>
      </w:r>
    </w:p>
    <w:p w:rsidR="00A24808" w:rsidRDefault="00A24808" w:rsidP="00A24808"/>
    <w:p w:rsidR="00A24808" w:rsidRDefault="00A24808" w:rsidP="00A24808"/>
    <w:p w:rsidR="00A24808" w:rsidRDefault="00A24808" w:rsidP="00A24808"/>
    <w:p w:rsidR="00A24808" w:rsidRDefault="00A24808" w:rsidP="00A24808"/>
    <w:p w:rsidR="00A24808" w:rsidRDefault="00B676DD" w:rsidP="00A24808">
      <w:r>
        <w:t>L</w:t>
      </w:r>
      <w:r w:rsidR="00A24808">
        <w:t xml:space="preserve">a clase </w:t>
      </w:r>
      <w:r w:rsidR="00A24808" w:rsidRPr="007D5A2D">
        <w:rPr>
          <w:b/>
        </w:rPr>
        <w:t>V</w:t>
      </w:r>
      <w:r w:rsidR="00A24808">
        <w:rPr>
          <w:b/>
        </w:rPr>
        <w:t>page</w:t>
      </w:r>
      <w:r w:rsidR="00A24808">
        <w:t>.</w:t>
      </w:r>
      <w:r>
        <w:t xml:space="preserve"> es </w:t>
      </w:r>
      <w:r w:rsidR="00A24808">
        <w:t>la clase de vista maestra la que procesa todos los templates,</w:t>
      </w:r>
      <w:r>
        <w:t xml:space="preserve"> está asociado directamente con el template principal el cual generalmente es llamdo index.html el cual tiene elementos en com</w:t>
      </w:r>
      <w:r w:rsidR="00B352FB">
        <w:t>ún con todos los despliegue de la versión web estándar,</w:t>
      </w:r>
      <w:r>
        <w:t xml:space="preserve"> </w:t>
      </w:r>
      <w:r w:rsidR="00A24808">
        <w:t xml:space="preserve"> posee los siguientes métodos</w:t>
      </w:r>
      <w:r w:rsidR="00AD2221">
        <w:t>:</w:t>
      </w:r>
    </w:p>
    <w:p w:rsidR="00A24808" w:rsidRDefault="00A24808" w:rsidP="00A24808">
      <w:r w:rsidRPr="007D5A2D">
        <w:rPr>
          <w:b/>
        </w:rPr>
        <w:t>V</w:t>
      </w:r>
      <w:r>
        <w:rPr>
          <w:b/>
        </w:rPr>
        <w:t>page</w:t>
      </w:r>
      <w:r w:rsidRPr="00EC2EDC">
        <w:rPr>
          <w:b/>
        </w:rPr>
        <w:t>::</w:t>
      </w:r>
      <w:r w:rsidR="00B352FB" w:rsidRPr="007D5A2D" w:rsidDel="00B352FB">
        <w:rPr>
          <w:b/>
        </w:rPr>
        <w:t xml:space="preserve"> </w:t>
      </w:r>
      <w:r w:rsidR="002E5AC6">
        <w:rPr>
          <w:b/>
        </w:rPr>
        <w:t>_construct</w:t>
      </w:r>
      <w:r w:rsidRPr="00EC2EDC">
        <w:rPr>
          <w:b/>
        </w:rPr>
        <w:t>():</w:t>
      </w:r>
      <w:r w:rsidR="00C061FC">
        <w:rPr>
          <w:b/>
        </w:rPr>
        <w:t xml:space="preserve"> </w:t>
      </w:r>
      <w:r w:rsidR="00B352FB">
        <w:t>C</w:t>
      </w:r>
      <w:r>
        <w:t>onstructor de la clase.</w:t>
      </w:r>
    </w:p>
    <w:p w:rsidR="00A24808" w:rsidRDefault="00A24808" w:rsidP="00A24808">
      <w:r w:rsidRPr="007D5A2D">
        <w:rPr>
          <w:b/>
        </w:rPr>
        <w:t>V</w:t>
      </w:r>
      <w:r>
        <w:rPr>
          <w:b/>
        </w:rPr>
        <w:t>page</w:t>
      </w:r>
      <w:r w:rsidRPr="00EC2EDC">
        <w:rPr>
          <w:b/>
        </w:rPr>
        <w:t>::</w:t>
      </w:r>
      <w:r w:rsidR="002E5AC6">
        <w:rPr>
          <w:b/>
        </w:rPr>
        <w:t>getInstance</w:t>
      </w:r>
      <w:r w:rsidRPr="00EC2EDC">
        <w:rPr>
          <w:b/>
        </w:rPr>
        <w:t>():</w:t>
      </w:r>
      <w:r>
        <w:t xml:space="preserve"> </w:t>
      </w:r>
      <w:r w:rsidR="00B352FB">
        <w:t>Seudo constructor, crea una instancia sin necesidad de usar la sentencia new</w:t>
      </w:r>
      <w:r w:rsidR="006C5BC0">
        <w:t>.</w:t>
      </w:r>
    </w:p>
    <w:p w:rsidR="00A24808" w:rsidRDefault="00A24808" w:rsidP="00A24808">
      <w:r w:rsidRPr="007D5A2D">
        <w:rPr>
          <w:b/>
        </w:rPr>
        <w:t>V</w:t>
      </w:r>
      <w:r>
        <w:rPr>
          <w:b/>
        </w:rPr>
        <w:t>page</w:t>
      </w:r>
      <w:r w:rsidRPr="00EC2EDC">
        <w:rPr>
          <w:b/>
        </w:rPr>
        <w:t>::</w:t>
      </w:r>
      <w:r>
        <w:rPr>
          <w:b/>
        </w:rPr>
        <w:t>show</w:t>
      </w:r>
      <w:r w:rsidRPr="00EC2EDC">
        <w:rPr>
          <w:b/>
        </w:rPr>
        <w:t>():</w:t>
      </w:r>
      <w:r>
        <w:t xml:space="preserve"> </w:t>
      </w:r>
      <w:r w:rsidR="00B352FB">
        <w:t xml:space="preserve">Despliega </w:t>
      </w:r>
      <w:r>
        <w:t xml:space="preserve">la </w:t>
      </w:r>
      <w:r w:rsidR="00B352FB">
        <w:t>vista HTML</w:t>
      </w:r>
      <w:r>
        <w:t>.</w:t>
      </w:r>
    </w:p>
    <w:p w:rsidR="007D5A2D" w:rsidRPr="00C32255" w:rsidRDefault="007D5A2D" w:rsidP="00C32255"/>
    <w:p w:rsidR="007D5A2D" w:rsidRDefault="00D7496E" w:rsidP="007D5A2D">
      <w:pPr>
        <w:keepNext/>
        <w:jc w:val="center"/>
      </w:pPr>
      <w:ins w:id="211" w:author="Rodrigo Riquelme" w:date="2010-12-05T11:46:00Z">
        <w:r>
          <w:rPr>
            <w:noProof/>
            <w:lang w:eastAsia="es-CL"/>
            <w:rPrChange w:id="212">
              <w:rPr>
                <w:noProof/>
                <w:color w:val="0000FF"/>
                <w:u w:val="single"/>
                <w:lang w:eastAsia="es-CL"/>
              </w:rPr>
            </w:rPrChange>
          </w:rPr>
          <w:drawing>
            <wp:inline distT="0" distB="0" distL="0" distR="0">
              <wp:extent cx="4516765" cy="5472752"/>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cstate="print"/>
                      <a:stretch>
                        <a:fillRect/>
                      </a:stretch>
                    </pic:blipFill>
                    <pic:spPr>
                      <a:xfrm>
                        <a:off x="0" y="0"/>
                        <a:ext cx="4519714" cy="5476325"/>
                      </a:xfrm>
                      <a:prstGeom prst="rect">
                        <a:avLst/>
                      </a:prstGeom>
                    </pic:spPr>
                  </pic:pic>
                </a:graphicData>
              </a:graphic>
            </wp:inline>
          </w:drawing>
        </w:r>
      </w:ins>
    </w:p>
    <w:p w:rsidR="007D5A2D" w:rsidRPr="008B312B" w:rsidRDefault="007D5A2D" w:rsidP="007D5A2D">
      <w:pPr>
        <w:pStyle w:val="Epgrafe"/>
        <w:jc w:val="center"/>
        <w:rPr>
          <w:u w:val="single"/>
        </w:rPr>
      </w:pPr>
      <w:bookmarkStart w:id="213" w:name="_Toc280984206"/>
      <w:r>
        <w:t xml:space="preserve">Ilustración </w:t>
      </w:r>
      <w:r w:rsidR="00DA74FC">
        <w:fldChar w:fldCharType="begin"/>
      </w:r>
      <w:r w:rsidR="00F231A4">
        <w:instrText xml:space="preserve"> SEQ Ilustración \* ARABIC </w:instrText>
      </w:r>
      <w:r w:rsidR="00DA74FC">
        <w:fldChar w:fldCharType="separate"/>
      </w:r>
      <w:r w:rsidR="00AD4989">
        <w:rPr>
          <w:noProof/>
        </w:rPr>
        <w:t>32</w:t>
      </w:r>
      <w:r w:rsidR="00DA74FC">
        <w:rPr>
          <w:noProof/>
        </w:rPr>
        <w:fldChar w:fldCharType="end"/>
      </w:r>
      <w:r>
        <w:t xml:space="preserve"> - NamespaceViews</w:t>
      </w:r>
      <w:bookmarkEnd w:id="213"/>
    </w:p>
    <w:p w:rsidR="008B312B" w:rsidRDefault="008B312B" w:rsidP="008B312B">
      <w:pPr>
        <w:pStyle w:val="Subttulo"/>
        <w:outlineLvl w:val="2"/>
      </w:pPr>
      <w:bookmarkStart w:id="214" w:name="_Toc280985367"/>
      <w:r>
        <w:t>4.4.3</w:t>
      </w:r>
      <w:r w:rsidRPr="00B17E86">
        <w:t>. Namespace</w:t>
      </w:r>
      <w:ins w:id="215" w:author="Rodrigo Riquelme" w:date="2010-12-22T23:38:00Z">
        <w:r w:rsidR="00B352FB">
          <w:t xml:space="preserve"> </w:t>
        </w:r>
      </w:ins>
      <w:r>
        <w:t>Controllers</w:t>
      </w:r>
      <w:bookmarkEnd w:id="214"/>
    </w:p>
    <w:p w:rsidR="00F24F17" w:rsidRDefault="00F24F17" w:rsidP="005E46BE">
      <w:r>
        <w:t xml:space="preserve">En el front office todo pasa por un objeto Controller para decidir </w:t>
      </w:r>
      <w:r w:rsidR="00AD2221">
        <w:t>cuál</w:t>
      </w:r>
      <w:r>
        <w:t xml:space="preserve"> componente Modelo-Vista deberá ejecutarse.</w:t>
      </w:r>
    </w:p>
    <w:p w:rsidR="00C90600" w:rsidRDefault="008B312B" w:rsidP="005E46BE">
      <w:r w:rsidRPr="008B312B">
        <w:t>En estricto rigor un</w:t>
      </w:r>
      <w:ins w:id="216" w:author="Rodrigo Riquelme" w:date="2010-12-22T23:39:00Z">
        <w:r w:rsidR="00B352FB">
          <w:t xml:space="preserve"> </w:t>
        </w:r>
      </w:ins>
      <w:r>
        <w:t>Controller se encarga de inicializar un modelo y una vista</w:t>
      </w:r>
      <w:r w:rsidR="00F23A57">
        <w:t xml:space="preserve"> y asociarlos</w:t>
      </w:r>
      <w:r>
        <w:t xml:space="preserve"> según parámetros GET o P</w:t>
      </w:r>
      <w:r w:rsidR="00F24F17">
        <w:t>OST</w:t>
      </w:r>
      <w:r w:rsidR="00B352FB">
        <w:t xml:space="preserve"> los cuales los llamaremos con el denominador común REQUEST</w:t>
      </w:r>
      <w:r w:rsidR="00F24F17">
        <w:t>,</w:t>
      </w:r>
    </w:p>
    <w:p w:rsidR="00392F6C" w:rsidRDefault="00392F6C" w:rsidP="00392F6C">
      <w:r>
        <w:t xml:space="preserve">La clase base o super clase es llamada </w:t>
      </w:r>
      <w:r>
        <w:rPr>
          <w:b/>
        </w:rPr>
        <w:t>CCommand</w:t>
      </w:r>
      <w:r>
        <w:t>.</w:t>
      </w:r>
      <w:r w:rsidR="00B352FB">
        <w:t xml:space="preserve"> </w:t>
      </w:r>
      <w:r>
        <w:t xml:space="preserve">Es la clase base para los objetos </w:t>
      </w:r>
      <w:r w:rsidR="008626F7">
        <w:t xml:space="preserve">controladores. </w:t>
      </w:r>
      <w:r w:rsidR="00AD2221">
        <w:t>Cada</w:t>
      </w:r>
      <w:r>
        <w:t xml:space="preserve"> comando </w:t>
      </w:r>
      <w:r w:rsidR="00B352FB">
        <w:t>se llama según el</w:t>
      </w:r>
      <w:r>
        <w:t xml:space="preserve"> </w:t>
      </w:r>
      <w:r w:rsidR="00B352FB">
        <w:t>REQUEST “</w:t>
      </w:r>
      <w:r w:rsidRPr="00392F6C">
        <w:rPr>
          <w:b/>
        </w:rPr>
        <w:t>m</w:t>
      </w:r>
      <w:r w:rsidR="00B352FB">
        <w:rPr>
          <w:b/>
        </w:rPr>
        <w:t>”</w:t>
      </w:r>
      <w:r>
        <w:t xml:space="preserve"> y busca su correspondiente controlador en map.php, posee los siguientes métodos.</w:t>
      </w:r>
    </w:p>
    <w:p w:rsidR="00392F6C" w:rsidRDefault="00392F6C" w:rsidP="00392F6C">
      <w:r>
        <w:rPr>
          <w:b/>
        </w:rPr>
        <w:t>CCommand</w:t>
      </w:r>
      <w:r w:rsidRPr="00EC2EDC">
        <w:rPr>
          <w:b/>
        </w:rPr>
        <w:t>::</w:t>
      </w:r>
      <w:r>
        <w:rPr>
          <w:b/>
        </w:rPr>
        <w:t>addChild</w:t>
      </w:r>
      <w:r w:rsidRPr="00EC2EDC">
        <w:rPr>
          <w:b/>
        </w:rPr>
        <w:t>():</w:t>
      </w:r>
      <w:ins w:id="217" w:author="Rodrigo Riquelme" w:date="2010-12-22T23:43:00Z">
        <w:r w:rsidR="00B352FB">
          <w:rPr>
            <w:b/>
          </w:rPr>
          <w:t xml:space="preserve"> </w:t>
        </w:r>
      </w:ins>
      <w:r w:rsidR="009857EE">
        <w:t>Es un método estático que mediante un parámetro estático devolverá la instancia a una subclase</w:t>
      </w:r>
      <w:r>
        <w:t>.</w:t>
      </w:r>
    </w:p>
    <w:p w:rsidR="00F17544" w:rsidRDefault="00F17544" w:rsidP="00392F6C">
      <w:r>
        <w:rPr>
          <w:b/>
        </w:rPr>
        <w:t>CCommand</w:t>
      </w:r>
      <w:r w:rsidRPr="00EC2EDC">
        <w:rPr>
          <w:b/>
        </w:rPr>
        <w:t>::</w:t>
      </w:r>
      <w:r>
        <w:rPr>
          <w:b/>
        </w:rPr>
        <w:t>CComand</w:t>
      </w:r>
      <w:r w:rsidRPr="00EC2EDC">
        <w:rPr>
          <w:b/>
        </w:rPr>
        <w:t>():</w:t>
      </w:r>
      <w:r>
        <w:t xml:space="preserve"> Es el constructor de la clase.</w:t>
      </w:r>
    </w:p>
    <w:p w:rsidR="00F17544" w:rsidRDefault="00F17544" w:rsidP="00F17544">
      <w:r>
        <w:rPr>
          <w:b/>
        </w:rPr>
        <w:t>CCommand</w:t>
      </w:r>
      <w:r w:rsidRPr="00EC2EDC">
        <w:rPr>
          <w:b/>
        </w:rPr>
        <w:t>::</w:t>
      </w:r>
      <w:r>
        <w:rPr>
          <w:b/>
        </w:rPr>
        <w:t>run</w:t>
      </w:r>
      <w:r w:rsidRPr="00EC2EDC">
        <w:rPr>
          <w:b/>
        </w:rPr>
        <w:t>():</w:t>
      </w:r>
      <w:r>
        <w:t xml:space="preserve"> Ejecuta el comando y prepara la salida para la vista maestra.</w:t>
      </w:r>
    </w:p>
    <w:p w:rsidR="00F17544" w:rsidRDefault="00F17544" w:rsidP="00F17544">
      <w:r>
        <w:rPr>
          <w:b/>
        </w:rPr>
        <w:t>CCommand</w:t>
      </w:r>
      <w:r w:rsidRPr="00EC2EDC">
        <w:rPr>
          <w:b/>
        </w:rPr>
        <w:t>::</w:t>
      </w:r>
      <w:r>
        <w:rPr>
          <w:b/>
        </w:rPr>
        <w:t>show</w:t>
      </w:r>
      <w:r w:rsidRPr="00EC2EDC">
        <w:rPr>
          <w:b/>
        </w:rPr>
        <w:t>():</w:t>
      </w:r>
      <w:r>
        <w:t xml:space="preserve"> Retorna el contenido final a </w:t>
      </w:r>
      <w:r w:rsidR="00A33A5A">
        <w:t>mostrar. Este</w:t>
      </w:r>
      <w:r>
        <w:t xml:space="preserve"> método puede ser sobrescrito para saltarse la vista maestra.</w:t>
      </w:r>
    </w:p>
    <w:p w:rsidR="00F17544" w:rsidRDefault="00F17544" w:rsidP="00392F6C"/>
    <w:p w:rsidR="00F17544" w:rsidRDefault="00F17544" w:rsidP="00392F6C"/>
    <w:p w:rsidR="00F0051C" w:rsidRDefault="00DA74FC" w:rsidP="00D260D5">
      <w:pPr>
        <w:pStyle w:val="Subttulo"/>
        <w:keepNext/>
      </w:pPr>
      <w:r>
        <w:rPr>
          <w:noProof/>
          <w:lang w:eastAsia="es-CL"/>
        </w:rPr>
        <w:pict>
          <v:shapetype id="_x0000_t202" coordsize="21600,21600" o:spt="202" path="m,l,21600r21600,l21600,xe">
            <v:stroke joinstyle="miter"/>
            <v:path gradientshapeok="t" o:connecttype="rect"/>
          </v:shapetype>
          <v:shape id="74 Cuadro de texto" o:spid="_x0000_s1026" type="#_x0000_t202" style="position:absolute;margin-left:85.05pt;margin-top:252.7pt;width:292.25pt;height:22.35pt;z-index:2516602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" stroked="f">
            <v:path arrowok="t"/>
            <v:textbox style="mso-fit-shape-to-text:t" inset="0,0,0,0">
              <w:txbxContent>
                <w:p w:rsidR="00FE4B26" w:rsidRDefault="00FE4B26"/>
              </w:txbxContent>
            </v:textbox>
            <w10:wrap type="square"/>
          </v:shape>
        </w:pict>
      </w:r>
      <w:ins w:id="218" w:author="Rodrigo Riquelme" w:date="2010-12-05T11:46:00Z">
        <w:r w:rsidR="00D7496E">
          <w:rPr>
            <w:noProof/>
            <w:lang w:eastAsia="es-CL"/>
            <w:rPrChange w:id="219">
              <w:rPr>
                <w:noProof/>
                <w:color w:val="0000FF"/>
                <w:u w:val="single"/>
                <w:lang w:eastAsia="es-CL"/>
              </w:rPr>
            </w:rPrChange>
          </w:rPr>
          <w:drawing>
            <wp:anchor distT="0" distB="0" distL="114300" distR="114300" simplePos="0" relativeHeight="251658240" behindDoc="0" locked="0" layoutInCell="1" allowOverlap="1">
              <wp:simplePos x="0" y="0"/>
              <wp:positionH relativeFrom="column">
                <wp:posOffset>1080135</wp:posOffset>
              </wp:positionH>
              <wp:positionV relativeFrom="paragraph">
                <wp:align>top</wp:align>
              </wp:positionV>
              <wp:extent cx="3711575" cy="3152140"/>
              <wp:effectExtent l="0" t="0" r="3175" b="0"/>
              <wp:wrapSquare wrapText="bothSides"/>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r="27828" b="49341"/>
                      <a:stretch/>
                    </pic:blipFill>
                    <pic:spPr bwMode="auto">
                      <a:xfrm>
                        <a:off x="0" y="0"/>
                        <a:ext cx="3711575" cy="3152140"/>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ins>
      <w:r w:rsidR="002239C2" w:rsidRPr="002239C2">
        <w:br w:type="textWrapping" w:clear="all"/>
      </w:r>
    </w:p>
    <w:p w:rsidR="00FE4B26" w:rsidRPr="00C66B22" w:rsidRDefault="00FE4B26" w:rsidP="00FE4B26">
      <w:pPr>
        <w:pStyle w:val="Epgrafe"/>
        <w:jc w:val="center"/>
        <w:rPr>
          <w:rFonts w:eastAsia="Calibri" w:cs="Calibri"/>
          <w:noProof/>
          <w:sz w:val="24"/>
        </w:rPr>
      </w:pPr>
      <w:bookmarkStart w:id="220" w:name="_Toc280984207"/>
      <w:r>
        <w:t xml:space="preserve">Ilustración </w:t>
      </w:r>
      <w:fldSimple w:instr=" SEQ Ilustración \* ARABIC ">
        <w:r w:rsidR="00AD4989">
          <w:rPr>
            <w:noProof/>
          </w:rPr>
          <w:t>33</w:t>
        </w:r>
      </w:fldSimple>
      <w:r>
        <w:t xml:space="preserve"> </w:t>
      </w:r>
      <w:del w:id="221" w:author="Rodrigo Riquelme" w:date="2010-12-22T23:44:00Z">
        <w:r w:rsidDel="00B352FB">
          <w:delText>-</w:delText>
        </w:r>
      </w:del>
      <w:ins w:id="222" w:author="Rodrigo Riquelme" w:date="2010-12-22T23:44:00Z">
        <w:r>
          <w:t>–</w:t>
        </w:r>
      </w:ins>
      <w:r>
        <w:t xml:space="preserve"> Namespace</w:t>
      </w:r>
      <w:ins w:id="223" w:author="Rodrigo Riquelme" w:date="2010-12-22T23:44:00Z">
        <w:r>
          <w:t xml:space="preserve"> </w:t>
        </w:r>
      </w:ins>
      <w:r>
        <w:t>Controllers</w:t>
      </w:r>
      <w:bookmarkEnd w:id="220"/>
    </w:p>
    <w:p w:rsidR="00FE4B26" w:rsidRDefault="00FE4B26">
      <w:pPr>
        <w:suppressAutoHyphens w:val="0"/>
        <w:spacing w:before="0" w:after="0" w:line="240" w:lineRule="auto"/>
        <w:jc w:val="left"/>
        <w:rPr>
          <w:rFonts w:eastAsia="Times New Roman" w:cs="Times New Roman"/>
          <w:b/>
          <w:sz w:val="28"/>
          <w:szCs w:val="24"/>
        </w:rPr>
      </w:pPr>
      <w:r>
        <w:br w:type="page"/>
      </w:r>
    </w:p>
    <w:p w:rsidR="00F23A57" w:rsidRDefault="002239C2" w:rsidP="00D260D5">
      <w:pPr>
        <w:pStyle w:val="Subttulo"/>
        <w:keepNext/>
      </w:pPr>
      <w:r w:rsidRPr="00F23A57">
        <w:t>4.4.4</w:t>
      </w:r>
      <w:r w:rsidR="005E46BE" w:rsidRPr="00F23A57">
        <w:t>. NamespaceAdmin</w:t>
      </w:r>
    </w:p>
    <w:p w:rsidR="00F23A57" w:rsidRDefault="00107FF3" w:rsidP="00F23A57">
      <w:r>
        <w:t>Este paquete representa los datos del CMS en elementos de lista y formularios para ser llamados en el back office y simplificar y homogenizar las interfaces usadas para hacer operaciones CRUD (Create, Read, Update, Delete)</w:t>
      </w:r>
      <w:r w:rsidR="00451834">
        <w:t>.</w:t>
      </w:r>
    </w:p>
    <w:p w:rsidR="00E01850" w:rsidRDefault="00E01850" w:rsidP="00F0051C">
      <w:pPr>
        <w:rPr>
          <w:b/>
        </w:rPr>
      </w:pPr>
      <w:r>
        <w:t xml:space="preserve">Posee las siguientes </w:t>
      </w:r>
      <w:r w:rsidR="00F0051C">
        <w:t>clase</w:t>
      </w:r>
      <w:r>
        <w:t>s</w:t>
      </w:r>
      <w:r w:rsidR="00F0051C">
        <w:t xml:space="preserve"> llamada</w:t>
      </w:r>
      <w:r>
        <w:t>s</w:t>
      </w:r>
      <w:ins w:id="224" w:author="Rodrigo Riquelme" w:date="2010-12-22T23:44:00Z">
        <w:r w:rsidR="00B352FB">
          <w:t xml:space="preserve"> </w:t>
        </w:r>
      </w:ins>
      <w:r>
        <w:rPr>
          <w:b/>
        </w:rPr>
        <w:t>Element,</w:t>
      </w:r>
      <w:ins w:id="225" w:author="Rodrigo Riquelme" w:date="2010-12-22T23:44:00Z">
        <w:r w:rsidR="00B352FB">
          <w:rPr>
            <w:b/>
          </w:rPr>
          <w:t xml:space="preserve"> </w:t>
        </w:r>
      </w:ins>
      <w:r>
        <w:rPr>
          <w:b/>
        </w:rPr>
        <w:t>Controller,</w:t>
      </w:r>
      <w:ins w:id="226" w:author="Rodrigo Riquelme" w:date="2010-12-22T23:44:00Z">
        <w:r w:rsidR="00B352FB">
          <w:rPr>
            <w:b/>
          </w:rPr>
          <w:t xml:space="preserve"> </w:t>
        </w:r>
      </w:ins>
      <w:r>
        <w:rPr>
          <w:b/>
        </w:rPr>
        <w:t>Table,</w:t>
      </w:r>
      <w:ins w:id="227" w:author="Rodrigo Riquelme" w:date="2010-12-22T23:44:00Z">
        <w:r w:rsidR="00B352FB">
          <w:rPr>
            <w:b/>
          </w:rPr>
          <w:t xml:space="preserve"> </w:t>
        </w:r>
      </w:ins>
      <w:r>
        <w:rPr>
          <w:b/>
        </w:rPr>
        <w:t>ASettings.</w:t>
      </w:r>
    </w:p>
    <w:p w:rsidR="00F0051C" w:rsidRDefault="00E01850" w:rsidP="00F0051C">
      <w:r>
        <w:t xml:space="preserve">La Clase </w:t>
      </w:r>
      <w:r w:rsidRPr="00E01850">
        <w:rPr>
          <w:b/>
        </w:rPr>
        <w:t>Element</w:t>
      </w:r>
      <w:ins w:id="228" w:author="Rodrigo Riquelme" w:date="2010-12-22T23:44:00Z">
        <w:r w:rsidR="00B352FB">
          <w:rPr>
            <w:b/>
          </w:rPr>
          <w:t xml:space="preserve"> </w:t>
        </w:r>
      </w:ins>
      <w:r>
        <w:t>es la encargada de los elementos para los formularios del CMS</w:t>
      </w:r>
      <w:r w:rsidR="00F0051C">
        <w:t xml:space="preserve">, además posee los siguientes </w:t>
      </w:r>
      <w:r>
        <w:t>métodos.</w:t>
      </w:r>
    </w:p>
    <w:p w:rsidR="00C61A22" w:rsidRDefault="00C61A22" w:rsidP="00F0051C">
      <w:pPr>
        <w:rPr>
          <w:b/>
        </w:rPr>
      </w:pPr>
      <w:r>
        <w:rPr>
          <w:b/>
        </w:rPr>
        <w:t>Element::Element</w:t>
      </w:r>
      <w:r w:rsidRPr="00EC2EDC">
        <w:rPr>
          <w:b/>
        </w:rPr>
        <w:t>():</w:t>
      </w:r>
      <w:r>
        <w:t xml:space="preserve"> Es el método constructor de la clase.</w:t>
      </w:r>
    </w:p>
    <w:p w:rsidR="00F0051C" w:rsidRDefault="00E01850" w:rsidP="00F0051C">
      <w:r>
        <w:rPr>
          <w:b/>
        </w:rPr>
        <w:t>Element::display</w:t>
      </w:r>
      <w:r w:rsidR="00F0051C" w:rsidRPr="00EC2EDC">
        <w:rPr>
          <w:b/>
        </w:rPr>
        <w:t>():</w:t>
      </w:r>
      <w:r w:rsidR="00C061FC">
        <w:rPr>
          <w:b/>
        </w:rPr>
        <w:t xml:space="preserve"> </w:t>
      </w:r>
      <w:r w:rsidR="00C61A22">
        <w:t>Es el método encargado del despliegue del elemento en el listado de CMS.</w:t>
      </w:r>
    </w:p>
    <w:p w:rsidR="00E01850" w:rsidRDefault="00E01850" w:rsidP="00E01850">
      <w:r>
        <w:rPr>
          <w:b/>
        </w:rPr>
        <w:t>Element::edit</w:t>
      </w:r>
      <w:r w:rsidRPr="00EC2EDC">
        <w:rPr>
          <w:b/>
        </w:rPr>
        <w:t>():</w:t>
      </w:r>
      <w:r w:rsidR="00C061FC">
        <w:rPr>
          <w:b/>
        </w:rPr>
        <w:t xml:space="preserve"> </w:t>
      </w:r>
      <w:r w:rsidR="00C61A22">
        <w:t>Es el encargado del despliegue del elemento en el formulario editable</w:t>
      </w:r>
      <w:r>
        <w:t>.</w:t>
      </w:r>
    </w:p>
    <w:p w:rsidR="00E01850" w:rsidRDefault="00E01850" w:rsidP="00E01850">
      <w:r>
        <w:rPr>
          <w:b/>
        </w:rPr>
        <w:t>Element::</w:t>
      </w:r>
      <w:r w:rsidR="00C61A22">
        <w:rPr>
          <w:b/>
        </w:rPr>
        <w:t>get</w:t>
      </w:r>
      <w:r w:rsidRPr="00EC2EDC">
        <w:rPr>
          <w:b/>
        </w:rPr>
        <w:t>():</w:t>
      </w:r>
      <w:r w:rsidR="00C061FC">
        <w:rPr>
          <w:b/>
        </w:rPr>
        <w:t xml:space="preserve"> </w:t>
      </w:r>
      <w:r w:rsidR="00C61A22">
        <w:t>Es el método encargado de obtener el valor del formulario</w:t>
      </w:r>
      <w:r>
        <w:t>.</w:t>
      </w:r>
    </w:p>
    <w:p w:rsidR="00F0051C" w:rsidRDefault="00F0051C" w:rsidP="00F23A57"/>
    <w:p w:rsidR="00C61A22" w:rsidRDefault="00C61A22" w:rsidP="00F23A57"/>
    <w:p w:rsidR="00C61A22" w:rsidRDefault="00C61A22" w:rsidP="00F23A57"/>
    <w:p w:rsidR="00C61A22" w:rsidRDefault="00C61A22" w:rsidP="00F23A57"/>
    <w:p w:rsidR="00C61A22" w:rsidRDefault="00C61A22" w:rsidP="00C61A22">
      <w:r>
        <w:t xml:space="preserve">La Clase </w:t>
      </w:r>
      <w:r w:rsidRPr="00FE4B26">
        <w:rPr>
          <w:b/>
        </w:rPr>
        <w:t>Controlleres</w:t>
      </w:r>
      <w:r>
        <w:t xml:space="preserve"> la encargada </w:t>
      </w:r>
      <w:r w:rsidR="00802454">
        <w:t>de inicializar un modelo y una vista y asociarlos según parámetros,</w:t>
      </w:r>
      <w:r>
        <w:t xml:space="preserve"> además posee los siguientes métodos.</w:t>
      </w:r>
    </w:p>
    <w:p w:rsidR="00744C68" w:rsidRDefault="00744C68" w:rsidP="00C61A22">
      <w:pPr>
        <w:rPr>
          <w:b/>
        </w:rPr>
      </w:pPr>
      <w:r>
        <w:rPr>
          <w:b/>
        </w:rPr>
        <w:t>Controller::Controller</w:t>
      </w:r>
      <w:r w:rsidRPr="00EC2EDC">
        <w:rPr>
          <w:b/>
        </w:rPr>
        <w:t>():</w:t>
      </w:r>
      <w:r>
        <w:t xml:space="preserve"> Es el método constructor de la clase Controller.</w:t>
      </w:r>
    </w:p>
    <w:p w:rsidR="00C61A22" w:rsidRDefault="00C61A22" w:rsidP="00C61A22">
      <w:pPr>
        <w:rPr>
          <w:b/>
        </w:rPr>
      </w:pPr>
      <w:r>
        <w:rPr>
          <w:b/>
        </w:rPr>
        <w:t>Controller::</w:t>
      </w:r>
      <w:r w:rsidR="00744C68">
        <w:rPr>
          <w:b/>
        </w:rPr>
        <w:t>getData</w:t>
      </w:r>
      <w:r w:rsidRPr="00EC2EDC">
        <w:rPr>
          <w:b/>
        </w:rPr>
        <w:t>():</w:t>
      </w:r>
      <w:r>
        <w:t xml:space="preserve"> Es el método </w:t>
      </w:r>
      <w:r w:rsidR="00C172C0">
        <w:t>para obtener datos</w:t>
      </w:r>
      <w:r>
        <w:t>.</w:t>
      </w:r>
    </w:p>
    <w:p w:rsidR="00C87BA9" w:rsidRDefault="00C61A22" w:rsidP="00C61A22">
      <w:r>
        <w:rPr>
          <w:b/>
        </w:rPr>
        <w:t>Controller::</w:t>
      </w:r>
      <w:r w:rsidR="00744C68">
        <w:rPr>
          <w:b/>
        </w:rPr>
        <w:t>getLayout</w:t>
      </w:r>
      <w:r w:rsidRPr="00EC2EDC">
        <w:rPr>
          <w:b/>
        </w:rPr>
        <w:t>():</w:t>
      </w:r>
      <w:r>
        <w:t xml:space="preserve"> Es </w:t>
      </w:r>
      <w:r w:rsidR="009B48C0">
        <w:t xml:space="preserve">el método </w:t>
      </w:r>
      <w:r w:rsidR="00802454">
        <w:t xml:space="preserve">que </w:t>
      </w:r>
      <w:r w:rsidR="009B48C0">
        <w:t>obt</w:t>
      </w:r>
      <w:r w:rsidR="00802454">
        <w:t xml:space="preserve">iene </w:t>
      </w:r>
      <w:r w:rsidR="009B48C0">
        <w:t>espacio para muestra de datos desde XML.</w:t>
      </w:r>
    </w:p>
    <w:p w:rsidR="00C87BA9" w:rsidRDefault="00C61A22" w:rsidP="00C61A22">
      <w:r>
        <w:rPr>
          <w:b/>
        </w:rPr>
        <w:t>Controller::</w:t>
      </w:r>
      <w:r w:rsidR="00744C68">
        <w:rPr>
          <w:b/>
        </w:rPr>
        <w:t>getRequested_params</w:t>
      </w:r>
      <w:r w:rsidRPr="00EC2EDC">
        <w:rPr>
          <w:b/>
        </w:rPr>
        <w:t>():</w:t>
      </w:r>
      <w:r>
        <w:t xml:space="preserve"> Es </w:t>
      </w:r>
      <w:r w:rsidR="009B48C0">
        <w:t>el método que obtiene o solicita los parámetros de los campos de datos.</w:t>
      </w:r>
    </w:p>
    <w:p w:rsidR="00C61A22" w:rsidRDefault="00744C68" w:rsidP="00C61A22">
      <w:r>
        <w:rPr>
          <w:b/>
        </w:rPr>
        <w:t>Controller</w:t>
      </w:r>
      <w:r w:rsidR="00C61A22">
        <w:rPr>
          <w:b/>
        </w:rPr>
        <w:t>::</w:t>
      </w:r>
      <w:r>
        <w:rPr>
          <w:b/>
        </w:rPr>
        <w:t>setId</w:t>
      </w:r>
      <w:r w:rsidR="00C61A22" w:rsidRPr="00EC2EDC">
        <w:rPr>
          <w:b/>
        </w:rPr>
        <w:t>():</w:t>
      </w:r>
      <w:r w:rsidR="00C61A22">
        <w:t xml:space="preserve"> Es </w:t>
      </w:r>
      <w:r w:rsidR="009B48C0">
        <w:t>el método que obtiene el identificador de conjunto de datos.</w:t>
      </w:r>
    </w:p>
    <w:p w:rsidR="00C87BA9" w:rsidRDefault="00C87BA9" w:rsidP="00C87BA9"/>
    <w:p w:rsidR="00C87BA9" w:rsidRDefault="00C87BA9" w:rsidP="00C87BA9">
      <w:r>
        <w:t xml:space="preserve">La Clase </w:t>
      </w:r>
      <w:r>
        <w:rPr>
          <w:b/>
        </w:rPr>
        <w:t>Table</w:t>
      </w:r>
      <w:r w:rsidR="00FE4B26">
        <w:rPr>
          <w:b/>
        </w:rPr>
        <w:t xml:space="preserve"> </w:t>
      </w:r>
      <w:r>
        <w:t xml:space="preserve">es la encargada de la tabla </w:t>
      </w:r>
      <w:r w:rsidR="00C06300">
        <w:t>HTML</w:t>
      </w:r>
      <w:r>
        <w:t xml:space="preserve"> del CMS, además posee los siguientes métodos.</w:t>
      </w:r>
    </w:p>
    <w:p w:rsidR="00C87BA9" w:rsidRDefault="00C87BA9" w:rsidP="00C87BA9">
      <w:r>
        <w:rPr>
          <w:b/>
        </w:rPr>
        <w:t>Table::Table</w:t>
      </w:r>
      <w:r w:rsidRPr="00EC2EDC">
        <w:rPr>
          <w:b/>
        </w:rPr>
        <w:t>():</w:t>
      </w:r>
      <w:r>
        <w:t xml:space="preserve"> Es el método constructor de la clase.</w:t>
      </w:r>
    </w:p>
    <w:p w:rsidR="00C87BA9" w:rsidRDefault="00C87BA9" w:rsidP="00C87BA9">
      <w:r>
        <w:rPr>
          <w:b/>
        </w:rPr>
        <w:t>Table::display</w:t>
      </w:r>
      <w:r w:rsidRPr="00EC2EDC">
        <w:rPr>
          <w:b/>
        </w:rPr>
        <w:t>():</w:t>
      </w:r>
      <w:r>
        <w:t xml:space="preserve"> Es</w:t>
      </w:r>
      <w:r w:rsidR="00C06300">
        <w:t xml:space="preserve"> el método que se encarga de mostrar la tabla HTML</w:t>
      </w:r>
      <w:r>
        <w:t xml:space="preserve"> . </w:t>
      </w:r>
    </w:p>
    <w:p w:rsidR="00C87BA9" w:rsidRDefault="00C87BA9" w:rsidP="00C87BA9"/>
    <w:p w:rsidR="00842C3B" w:rsidRDefault="00842C3B" w:rsidP="00C87BA9"/>
    <w:p w:rsidR="00842C3B" w:rsidDel="00AD2221" w:rsidRDefault="00842C3B" w:rsidP="00C87BA9">
      <w:pPr>
        <w:rPr>
          <w:del w:id="229" w:author="Dahianna Vega Leiva" w:date="2010-12-22T12:35:00Z"/>
        </w:rPr>
      </w:pPr>
    </w:p>
    <w:p w:rsidR="00842C3B" w:rsidDel="00AD2221" w:rsidRDefault="00842C3B" w:rsidP="00C87BA9">
      <w:pPr>
        <w:rPr>
          <w:del w:id="230" w:author="Dahianna Vega Leiva" w:date="2010-12-22T12:35:00Z"/>
        </w:rPr>
      </w:pPr>
    </w:p>
    <w:p w:rsidR="00842C3B" w:rsidRDefault="00842C3B" w:rsidP="00842C3B">
      <w:r>
        <w:t xml:space="preserve">La Clase </w:t>
      </w:r>
      <w:r>
        <w:rPr>
          <w:b/>
        </w:rPr>
        <w:t>ASettings</w:t>
      </w:r>
      <w:r w:rsidR="00FE4B26">
        <w:rPr>
          <w:b/>
        </w:rPr>
        <w:t xml:space="preserve"> </w:t>
      </w:r>
      <w:r>
        <w:t>es la encargada</w:t>
      </w:r>
      <w:r w:rsidR="00883FE0">
        <w:t xml:space="preserve"> del seteo</w:t>
      </w:r>
      <w:r>
        <w:t xml:space="preserve"> de la tabla </w:t>
      </w:r>
      <w:r w:rsidR="00F103ED">
        <w:t>HTML</w:t>
      </w:r>
      <w:r>
        <w:t xml:space="preserve"> del CMS, además posee los siguientes métodos.</w:t>
      </w:r>
    </w:p>
    <w:p w:rsidR="00842C3B" w:rsidRDefault="00842C3B" w:rsidP="00842C3B">
      <w:r>
        <w:rPr>
          <w:b/>
        </w:rPr>
        <w:t>ASettings::ASettings</w:t>
      </w:r>
      <w:r w:rsidRPr="00EC2EDC">
        <w:rPr>
          <w:b/>
        </w:rPr>
        <w:t>():</w:t>
      </w:r>
      <w:r>
        <w:t xml:space="preserve"> Es el método constructor de la clase ASettings.</w:t>
      </w:r>
    </w:p>
    <w:p w:rsidR="00842C3B" w:rsidRPr="00883FE0" w:rsidRDefault="00842C3B" w:rsidP="00842C3B">
      <w:r w:rsidRPr="00883FE0">
        <w:rPr>
          <w:b/>
        </w:rPr>
        <w:t>ASettings::display():</w:t>
      </w:r>
      <w:r w:rsidRPr="00883FE0">
        <w:t xml:space="preserve"> Es</w:t>
      </w:r>
      <w:r w:rsidR="00883FE0" w:rsidRPr="00883FE0">
        <w:t xml:space="preserve"> el método que setea</w:t>
      </w:r>
      <w:del w:id="231" w:author="Dahianna Vega Leiva" w:date="2010-12-22T12:35:00Z">
        <w:r w:rsidR="00883FE0" w:rsidRPr="00883FE0" w:rsidDel="0070187F">
          <w:delText>da</w:delText>
        </w:r>
      </w:del>
      <w:r w:rsidR="00883FE0" w:rsidRPr="00883FE0">
        <w:t xml:space="preserve"> la</w:t>
      </w:r>
      <w:r w:rsidR="00883FE0">
        <w:t xml:space="preserve"> tabla HTML</w:t>
      </w:r>
      <w:r w:rsidRPr="00883FE0">
        <w:t xml:space="preserve"> . </w:t>
      </w:r>
    </w:p>
    <w:p w:rsidR="00842C3B" w:rsidRPr="00883FE0" w:rsidRDefault="00842C3B" w:rsidP="00842C3B">
      <w:r w:rsidRPr="00883FE0">
        <w:rPr>
          <w:b/>
        </w:rPr>
        <w:t>ASettings::_select():</w:t>
      </w:r>
      <w:r w:rsidRPr="00883FE0">
        <w:t xml:space="preserve"> Es</w:t>
      </w:r>
      <w:r w:rsidR="00883FE0" w:rsidRPr="00883FE0">
        <w:t xml:space="preserve"> el método que selecciona</w:t>
      </w:r>
      <w:r w:rsidR="00883FE0">
        <w:t xml:space="preserve"> elementos de lista del formulario</w:t>
      </w:r>
      <w:r w:rsidRPr="00883FE0">
        <w:t xml:space="preserve"> . </w:t>
      </w:r>
    </w:p>
    <w:p w:rsidR="00C87BA9" w:rsidRPr="00883FE0" w:rsidRDefault="00C87BA9" w:rsidP="00C87BA9"/>
    <w:p w:rsidR="00C87BA9" w:rsidRPr="00883FE0" w:rsidRDefault="00C87BA9" w:rsidP="00C87BA9"/>
    <w:p w:rsidR="00C87BA9" w:rsidRPr="00883FE0" w:rsidRDefault="00C87BA9" w:rsidP="00C61A22"/>
    <w:p w:rsidR="00C87BA9" w:rsidRPr="00883FE0" w:rsidRDefault="00C87BA9" w:rsidP="00C61A22"/>
    <w:p w:rsidR="00C61A22" w:rsidRPr="00883FE0" w:rsidRDefault="00C61A22" w:rsidP="00F23A57"/>
    <w:p w:rsidR="00F23A57" w:rsidRDefault="00D7496E" w:rsidP="00F23A57">
      <w:pPr>
        <w:pStyle w:val="Subttulo"/>
        <w:keepNext/>
        <w:jc w:val="center"/>
      </w:pPr>
      <w:del w:id="232" w:author="Rodrigo Riquelme" w:date="2010-12-05T11:46:00Z">
        <w:r>
          <w:rPr>
            <w:noProof/>
            <w:lang w:eastAsia="es-CL"/>
            <w:rPrChange w:id="233">
              <w:rPr>
                <w:rFonts w:eastAsia="Calibri" w:cs="Calibri"/>
                <w:b w:val="0"/>
                <w:noProof/>
                <w:color w:val="0000FF"/>
                <w:sz w:val="24"/>
                <w:szCs w:val="22"/>
                <w:u w:val="single"/>
                <w:lang w:eastAsia="es-CL"/>
              </w:rPr>
            </w:rPrChange>
          </w:rPr>
          <w:drawing>
            <wp:inline distT="0" distB="0" distL="0" distR="0">
              <wp:extent cx="4246831" cy="5114925"/>
              <wp:effectExtent l="19050" t="0" r="1319"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cstate="print"/>
                      <a:stretch>
                        <a:fillRect/>
                      </a:stretch>
                    </pic:blipFill>
                    <pic:spPr>
                      <a:xfrm>
                        <a:off x="0" y="0"/>
                        <a:ext cx="4266741" cy="5138905"/>
                      </a:xfrm>
                      <a:prstGeom prst="rect">
                        <a:avLst/>
                      </a:prstGeom>
                    </pic:spPr>
                  </pic:pic>
                </a:graphicData>
              </a:graphic>
            </wp:inline>
          </w:drawing>
        </w:r>
      </w:del>
      <w:ins w:id="234" w:author="Rodrigo Riquelme" w:date="2010-12-05T11:46:00Z">
        <w:r>
          <w:rPr>
            <w:noProof/>
            <w:lang w:eastAsia="es-CL"/>
            <w:rPrChange w:id="235">
              <w:rPr>
                <w:rFonts w:eastAsia="Calibri" w:cs="Calibri"/>
                <w:b w:val="0"/>
                <w:noProof/>
                <w:color w:val="0000FF"/>
                <w:sz w:val="24"/>
                <w:szCs w:val="22"/>
                <w:u w:val="single"/>
                <w:lang w:eastAsia="es-CL"/>
              </w:rPr>
            </w:rPrChange>
          </w:rPr>
          <w:drawing>
            <wp:inline distT="0" distB="0" distL="0" distR="0">
              <wp:extent cx="4094328" cy="5189169"/>
              <wp:effectExtent l="0" t="0" r="1905"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cstate="print"/>
                      <a:stretch>
                        <a:fillRect/>
                      </a:stretch>
                    </pic:blipFill>
                    <pic:spPr>
                      <a:xfrm>
                        <a:off x="0" y="0"/>
                        <a:ext cx="4129104" cy="5233244"/>
                      </a:xfrm>
                      <a:prstGeom prst="rect">
                        <a:avLst/>
                      </a:prstGeom>
                    </pic:spPr>
                  </pic:pic>
                </a:graphicData>
              </a:graphic>
            </wp:inline>
          </w:drawing>
        </w:r>
      </w:ins>
    </w:p>
    <w:p w:rsidR="00B42BC5" w:rsidRDefault="00B42BC5" w:rsidP="00F23A57">
      <w:pPr>
        <w:pStyle w:val="Epgrafe"/>
        <w:jc w:val="center"/>
      </w:pPr>
    </w:p>
    <w:p w:rsidR="00B42BC5" w:rsidRPr="00C66B22" w:rsidRDefault="00B42BC5" w:rsidP="00B42BC5">
      <w:pPr>
        <w:pStyle w:val="Epgrafe"/>
        <w:jc w:val="center"/>
        <w:rPr>
          <w:rFonts w:eastAsia="Calibri" w:cs="Calibri"/>
          <w:noProof/>
          <w:sz w:val="24"/>
        </w:rPr>
      </w:pPr>
      <w:r>
        <w:t xml:space="preserve">Ilustración </w:t>
      </w:r>
      <w:fldSimple w:instr=" SEQ Ilustración \* ARABIC ">
        <w:r w:rsidR="00AD4989">
          <w:rPr>
            <w:noProof/>
          </w:rPr>
          <w:t>34</w:t>
        </w:r>
      </w:fldSimple>
      <w:r>
        <w:t xml:space="preserve"> </w:t>
      </w:r>
      <w:del w:id="236" w:author="Rodrigo Riquelme" w:date="2010-12-22T23:44:00Z">
        <w:r w:rsidDel="00B352FB">
          <w:delText>-</w:delText>
        </w:r>
      </w:del>
      <w:ins w:id="237" w:author="Rodrigo Riquelme" w:date="2010-12-22T23:44:00Z">
        <w:r>
          <w:t>–</w:t>
        </w:r>
      </w:ins>
      <w:r>
        <w:t xml:space="preserve"> Namespaceadmin</w:t>
      </w:r>
    </w:p>
    <w:p w:rsidR="00B42BC5" w:rsidRDefault="00B42BC5" w:rsidP="00F23A57">
      <w:pPr>
        <w:pStyle w:val="Epgrafe"/>
        <w:jc w:val="center"/>
      </w:pPr>
    </w:p>
    <w:p w:rsidR="00451834" w:rsidRDefault="00451834" w:rsidP="00451834">
      <w:pPr>
        <w:pStyle w:val="Subttulo"/>
        <w:keepNext/>
      </w:pPr>
      <w:r>
        <w:t>4.4.5</w:t>
      </w:r>
      <w:r w:rsidRPr="00F23A57">
        <w:t>. Namespace</w:t>
      </w:r>
      <w:r>
        <w:t>Lib</w:t>
      </w:r>
    </w:p>
    <w:p w:rsidR="00451834" w:rsidRDefault="00451834" w:rsidP="00451834">
      <w:r>
        <w:t xml:space="preserve">Este package contiene una colección de librerías de uso </w:t>
      </w:r>
      <w:r w:rsidR="00F103ED">
        <w:t>común</w:t>
      </w:r>
      <w:r>
        <w:t xml:space="preserve"> para ofrecer funcionali</w:t>
      </w:r>
      <w:r w:rsidR="00F103ED">
        <w:t>da</w:t>
      </w:r>
      <w:r>
        <w:t>des diversas tales como: armar consultas SQL en base a parámetros, ofrecer conexión a Base de datos, funciones de fecha/hora, manejar a FFMpeg, generar HTML personalizado entre otras.</w:t>
      </w:r>
    </w:p>
    <w:p w:rsidR="00B943F7" w:rsidRDefault="00B352FB" w:rsidP="00B943F7">
      <w:pPr>
        <w:rPr>
          <w:b/>
        </w:rPr>
      </w:pPr>
      <w:r>
        <w:t xml:space="preserve">Entre sus principales clases cabe mencionar a </w:t>
      </w:r>
      <w:r w:rsidR="00B943F7">
        <w:t xml:space="preserve">las llamadas </w:t>
      </w:r>
      <w:r w:rsidR="00B943F7">
        <w:rPr>
          <w:b/>
        </w:rPr>
        <w:t>DAO,</w:t>
      </w:r>
      <w:r w:rsidR="00C061FC">
        <w:rPr>
          <w:b/>
        </w:rPr>
        <w:t xml:space="preserve"> </w:t>
      </w:r>
      <w:r w:rsidR="00B943F7">
        <w:rPr>
          <w:b/>
        </w:rPr>
        <w:t>Component,</w:t>
      </w:r>
      <w:r w:rsidR="00C061FC">
        <w:rPr>
          <w:b/>
        </w:rPr>
        <w:t xml:space="preserve"> </w:t>
      </w:r>
      <w:r w:rsidR="00B943F7">
        <w:rPr>
          <w:b/>
        </w:rPr>
        <w:t>Dispatcher,</w:t>
      </w:r>
      <w:r w:rsidR="00C061FC">
        <w:rPr>
          <w:b/>
        </w:rPr>
        <w:t xml:space="preserve"> </w:t>
      </w:r>
      <w:r w:rsidR="00B943F7">
        <w:rPr>
          <w:b/>
        </w:rPr>
        <w:t>QueryBuilder,</w:t>
      </w:r>
      <w:r w:rsidR="00C061FC">
        <w:rPr>
          <w:b/>
        </w:rPr>
        <w:t xml:space="preserve"> </w:t>
      </w:r>
      <w:r w:rsidR="00B943F7">
        <w:rPr>
          <w:b/>
        </w:rPr>
        <w:t>Template,</w:t>
      </w:r>
      <w:r w:rsidR="00C061FC">
        <w:rPr>
          <w:b/>
        </w:rPr>
        <w:t xml:space="preserve"> </w:t>
      </w:r>
      <w:r w:rsidR="00B943F7">
        <w:rPr>
          <w:b/>
        </w:rPr>
        <w:t>ffmpeg.</w:t>
      </w:r>
    </w:p>
    <w:p w:rsidR="00B943F7" w:rsidRDefault="00B943F7" w:rsidP="00B943F7">
      <w:pPr>
        <w:rPr>
          <w:b/>
        </w:rPr>
      </w:pPr>
    </w:p>
    <w:p w:rsidR="00B943F7" w:rsidRDefault="00B943F7" w:rsidP="00B943F7">
      <w:r>
        <w:t xml:space="preserve">La Clase </w:t>
      </w:r>
      <w:r w:rsidR="00FF4823">
        <w:rPr>
          <w:b/>
        </w:rPr>
        <w:t>DAO</w:t>
      </w:r>
      <w:r w:rsidR="00C061FC">
        <w:rPr>
          <w:b/>
        </w:rPr>
        <w:t xml:space="preserve"> </w:t>
      </w:r>
      <w:r>
        <w:t xml:space="preserve">es la encargada de </w:t>
      </w:r>
      <w:r w:rsidR="00FF4823">
        <w:t xml:space="preserve">la capa de acceso a </w:t>
      </w:r>
      <w:r w:rsidR="00F103ED">
        <w:t>datos. Posee</w:t>
      </w:r>
      <w:r w:rsidR="00FF4823">
        <w:t xml:space="preserve"> los siguientes métodos.</w:t>
      </w:r>
    </w:p>
    <w:p w:rsidR="00B943F7" w:rsidRDefault="00FF4823" w:rsidP="00B943F7">
      <w:pPr>
        <w:rPr>
          <w:b/>
        </w:rPr>
      </w:pPr>
      <w:r>
        <w:rPr>
          <w:b/>
        </w:rPr>
        <w:t>DAO</w:t>
      </w:r>
      <w:r w:rsidR="00B943F7">
        <w:rPr>
          <w:b/>
        </w:rPr>
        <w:t>::</w:t>
      </w:r>
      <w:r>
        <w:rPr>
          <w:b/>
        </w:rPr>
        <w:t>Connect</w:t>
      </w:r>
      <w:r w:rsidR="00B943F7" w:rsidRPr="00EC2EDC">
        <w:rPr>
          <w:b/>
        </w:rPr>
        <w:t>():</w:t>
      </w:r>
      <w:r w:rsidR="00B943F7">
        <w:t xml:space="preserve"> Es el método </w:t>
      </w:r>
      <w:r>
        <w:t>de conexión a la base de datos</w:t>
      </w:r>
      <w:r w:rsidR="00B943F7">
        <w:t>.</w:t>
      </w:r>
    </w:p>
    <w:p w:rsidR="00B943F7" w:rsidRDefault="00FF4823" w:rsidP="00B943F7">
      <w:r>
        <w:rPr>
          <w:b/>
        </w:rPr>
        <w:t>DAO</w:t>
      </w:r>
      <w:r w:rsidR="00B943F7">
        <w:rPr>
          <w:b/>
        </w:rPr>
        <w:t>::</w:t>
      </w:r>
      <w:r>
        <w:rPr>
          <w:b/>
        </w:rPr>
        <w:t>get</w:t>
      </w:r>
      <w:r w:rsidR="00B943F7" w:rsidRPr="00EC2EDC">
        <w:rPr>
          <w:b/>
        </w:rPr>
        <w:t>():</w:t>
      </w:r>
      <w:r w:rsidR="00C061FC">
        <w:rPr>
          <w:b/>
        </w:rPr>
        <w:t xml:space="preserve"> </w:t>
      </w:r>
      <w:r>
        <w:t>Obtiene el valor del campo a</w:t>
      </w:r>
      <w:r w:rsidR="00C061FC">
        <w:t xml:space="preserve"> </w:t>
      </w:r>
      <w:r w:rsidR="0070187F">
        <w:t>través</w:t>
      </w:r>
      <w:r>
        <w:t xml:space="preserve"> de su nombre y posición de recordset</w:t>
      </w:r>
      <w:r w:rsidR="00B943F7">
        <w:t>.</w:t>
      </w:r>
    </w:p>
    <w:p w:rsidR="00B943F7" w:rsidRDefault="00FF4823" w:rsidP="00B943F7">
      <w:r>
        <w:rPr>
          <w:b/>
        </w:rPr>
        <w:t>DAO</w:t>
      </w:r>
      <w:r w:rsidR="00B943F7">
        <w:rPr>
          <w:b/>
        </w:rPr>
        <w:t>::</w:t>
      </w:r>
      <w:r>
        <w:rPr>
          <w:b/>
        </w:rPr>
        <w:t>getAll</w:t>
      </w:r>
      <w:r w:rsidR="00B943F7" w:rsidRPr="00EC2EDC">
        <w:rPr>
          <w:b/>
        </w:rPr>
        <w:t>():</w:t>
      </w:r>
      <w:r w:rsidR="00C061FC">
        <w:rPr>
          <w:b/>
        </w:rPr>
        <w:t xml:space="preserve"> </w:t>
      </w:r>
      <w:r>
        <w:t>Devuelve arreglo de recordset</w:t>
      </w:r>
      <w:r w:rsidR="00B943F7">
        <w:t>.</w:t>
      </w:r>
    </w:p>
    <w:p w:rsidR="00B943F7" w:rsidRDefault="00FF4823" w:rsidP="00B943F7">
      <w:r>
        <w:rPr>
          <w:b/>
        </w:rPr>
        <w:t>DAO</w:t>
      </w:r>
      <w:r w:rsidR="00B943F7">
        <w:rPr>
          <w:b/>
        </w:rPr>
        <w:t>::get</w:t>
      </w:r>
      <w:r>
        <w:rPr>
          <w:b/>
        </w:rPr>
        <w:t>Row</w:t>
      </w:r>
      <w:r w:rsidR="00B943F7" w:rsidRPr="00EC2EDC">
        <w:rPr>
          <w:b/>
        </w:rPr>
        <w:t>():</w:t>
      </w:r>
      <w:r w:rsidR="00C061FC">
        <w:rPr>
          <w:b/>
        </w:rPr>
        <w:t xml:space="preserve"> </w:t>
      </w:r>
      <w:r w:rsidR="00F103ED">
        <w:t>Devuelve</w:t>
      </w:r>
      <w:r>
        <w:t xml:space="preserve"> una matriz </w:t>
      </w:r>
      <w:r w:rsidR="00F103ED">
        <w:t>numérica</w:t>
      </w:r>
      <w:r>
        <w:t xml:space="preserve"> que corresponde a una fila</w:t>
      </w:r>
      <w:r w:rsidR="00B943F7">
        <w:t>.</w:t>
      </w:r>
    </w:p>
    <w:p w:rsidR="00FF4823" w:rsidRDefault="00FF4823" w:rsidP="00FF4823">
      <w:r>
        <w:rPr>
          <w:b/>
        </w:rPr>
        <w:t>DAO::query</w:t>
      </w:r>
      <w:r w:rsidRPr="00EC2EDC">
        <w:rPr>
          <w:b/>
        </w:rPr>
        <w:t>():</w:t>
      </w:r>
      <w:r>
        <w:t xml:space="preserve"> Es la consulta a la base de datos.</w:t>
      </w:r>
    </w:p>
    <w:p w:rsidR="00FF4823" w:rsidRDefault="00FF4823" w:rsidP="00FF4823">
      <w:r>
        <w:rPr>
          <w:b/>
        </w:rPr>
        <w:t>DAO::rowCount</w:t>
      </w:r>
      <w:r w:rsidRPr="00EC2EDC">
        <w:rPr>
          <w:b/>
        </w:rPr>
        <w:t>():</w:t>
      </w:r>
      <w:r>
        <w:t xml:space="preserve"> Cuenta el </w:t>
      </w:r>
      <w:r w:rsidR="0070187F">
        <w:t>número</w:t>
      </w:r>
      <w:r>
        <w:t xml:space="preserve"> de filas.</w:t>
      </w:r>
    </w:p>
    <w:p w:rsidR="00FF4823" w:rsidRDefault="00FF4823" w:rsidP="00FF4823">
      <w:r>
        <w:rPr>
          <w:b/>
        </w:rPr>
        <w:t>DAO::seek</w:t>
      </w:r>
      <w:r w:rsidRPr="00EC2EDC">
        <w:rPr>
          <w:b/>
        </w:rPr>
        <w:t>():</w:t>
      </w:r>
      <w:r>
        <w:t xml:space="preserve"> Mueve el puntero de MySQL para que apunte</w:t>
      </w:r>
      <w:r w:rsidR="00F103ED">
        <w:t xml:space="preserve"> al número de fila especificado</w:t>
      </w:r>
      <w:r>
        <w:t>.</w:t>
      </w:r>
    </w:p>
    <w:p w:rsidR="00B943F7" w:rsidRDefault="00B943F7" w:rsidP="00451834"/>
    <w:p w:rsidR="00F103ED" w:rsidRDefault="00F103ED" w:rsidP="00F103ED">
      <w:r>
        <w:t xml:space="preserve">La Clase </w:t>
      </w:r>
      <w:r w:rsidRPr="00C061FC">
        <w:rPr>
          <w:b/>
        </w:rPr>
        <w:t>Componentes</w:t>
      </w:r>
      <w:r>
        <w:t xml:space="preserve"> la encargada de la capa de acceso a datos. Posee los siguientes métodos.</w:t>
      </w:r>
    </w:p>
    <w:p w:rsidR="00F103ED" w:rsidRDefault="00F103ED" w:rsidP="00F103ED">
      <w:pPr>
        <w:rPr>
          <w:b/>
        </w:rPr>
      </w:pPr>
      <w:r>
        <w:rPr>
          <w:b/>
        </w:rPr>
        <w:t>Component::construct</w:t>
      </w:r>
      <w:r w:rsidRPr="00EC2EDC">
        <w:rPr>
          <w:b/>
        </w:rPr>
        <w:t>():</w:t>
      </w:r>
      <w:r>
        <w:t xml:space="preserve"> Es el método constructor de la clase.</w:t>
      </w:r>
    </w:p>
    <w:p w:rsidR="00F103ED" w:rsidRDefault="00F103ED" w:rsidP="00F103ED">
      <w:pPr>
        <w:rPr>
          <w:b/>
        </w:rPr>
      </w:pPr>
      <w:r>
        <w:rPr>
          <w:b/>
        </w:rPr>
        <w:t>Component::run</w:t>
      </w:r>
      <w:r w:rsidRPr="00EC2EDC">
        <w:rPr>
          <w:b/>
        </w:rPr>
        <w:t>():</w:t>
      </w:r>
      <w:r>
        <w:t xml:space="preserve"> Es</w:t>
      </w:r>
      <w:r w:rsidR="006E1827">
        <w:t xml:space="preserve"> el método que ejecuta el acceso a la capa de datos</w:t>
      </w:r>
      <w:r>
        <w:t xml:space="preserve"> .</w:t>
      </w:r>
    </w:p>
    <w:p w:rsidR="00F103ED" w:rsidRDefault="00F103ED" w:rsidP="00F103ED">
      <w:r>
        <w:rPr>
          <w:b/>
        </w:rPr>
        <w:t>Component::show</w:t>
      </w:r>
      <w:r w:rsidRPr="00EC2EDC">
        <w:rPr>
          <w:b/>
        </w:rPr>
        <w:t>():</w:t>
      </w:r>
      <w:r>
        <w:t xml:space="preserve"> Es</w:t>
      </w:r>
      <w:r w:rsidR="006E1827">
        <w:t xml:space="preserve"> el método que se encarga de </w:t>
      </w:r>
      <w:r w:rsidR="008626F7">
        <w:t>mostrar</w:t>
      </w:r>
      <w:r w:rsidR="006E1827">
        <w:t xml:space="preserve"> los datos de la capa de acceso de datos</w:t>
      </w:r>
      <w:r>
        <w:t>.</w:t>
      </w:r>
    </w:p>
    <w:p w:rsidR="00F103ED" w:rsidRDefault="00F103ED" w:rsidP="00F103ED">
      <w:pPr>
        <w:rPr>
          <w:b/>
        </w:rPr>
      </w:pPr>
    </w:p>
    <w:p w:rsidR="00F103ED" w:rsidRDefault="00F103ED" w:rsidP="00F103ED">
      <w:r>
        <w:t xml:space="preserve">La Clase </w:t>
      </w:r>
      <w:r>
        <w:rPr>
          <w:b/>
        </w:rPr>
        <w:t>Dispatcher</w:t>
      </w:r>
      <w:r>
        <w:t xml:space="preserve"> es la clase controladora principal y posee </w:t>
      </w:r>
      <w:r w:rsidR="008626F7">
        <w:t xml:space="preserve">los </w:t>
      </w:r>
      <w:r>
        <w:t>siguientes métodos.</w:t>
      </w:r>
    </w:p>
    <w:p w:rsidR="00F103ED" w:rsidRDefault="00F103ED" w:rsidP="00F103ED">
      <w:pPr>
        <w:rPr>
          <w:b/>
        </w:rPr>
      </w:pPr>
      <w:r>
        <w:rPr>
          <w:b/>
        </w:rPr>
        <w:t>Dispatcher::Dispatcher</w:t>
      </w:r>
      <w:r w:rsidRPr="00EC2EDC">
        <w:rPr>
          <w:b/>
        </w:rPr>
        <w:t xml:space="preserve"> ():</w:t>
      </w:r>
      <w:r>
        <w:t xml:space="preserve"> Es el método constructor de la clase.</w:t>
      </w:r>
    </w:p>
    <w:p w:rsidR="00F103ED" w:rsidRPr="00646E08" w:rsidRDefault="00F103ED" w:rsidP="00F103ED">
      <w:pPr>
        <w:rPr>
          <w:b/>
        </w:rPr>
      </w:pPr>
      <w:r w:rsidRPr="00646E08">
        <w:rPr>
          <w:b/>
        </w:rPr>
        <w:t>Dispatcher::run():</w:t>
      </w:r>
      <w:r w:rsidRPr="00646E08">
        <w:t xml:space="preserve"> Ejecuta el controlador</w:t>
      </w:r>
      <w:r w:rsidR="00646E08" w:rsidRPr="00646E08">
        <w:t xml:space="preserve"> seleccionado y muestra la salida</w:t>
      </w:r>
      <w:r w:rsidR="00646E08">
        <w:t xml:space="preserve"> HTML</w:t>
      </w:r>
      <w:r w:rsidRPr="00646E08">
        <w:t>.</w:t>
      </w:r>
    </w:p>
    <w:p w:rsidR="00B943F7" w:rsidRDefault="00B943F7" w:rsidP="00451834"/>
    <w:p w:rsidR="004141D8" w:rsidRDefault="004141D8" w:rsidP="00451834"/>
    <w:p w:rsidR="004141D8" w:rsidRDefault="004141D8" w:rsidP="00451834"/>
    <w:p w:rsidR="00646E08" w:rsidRDefault="00646E08" w:rsidP="00646E08">
      <w:r>
        <w:t xml:space="preserve">La Clase </w:t>
      </w:r>
      <w:r>
        <w:rPr>
          <w:b/>
        </w:rPr>
        <w:t>QueryBuilder</w:t>
      </w:r>
      <w:r>
        <w:t xml:space="preserve"> es la clase constructora de consultas SQL y posee los siguientes métodos.</w:t>
      </w:r>
    </w:p>
    <w:p w:rsidR="00646E08" w:rsidRDefault="00646E08" w:rsidP="00646E08">
      <w:pPr>
        <w:rPr>
          <w:b/>
        </w:rPr>
      </w:pPr>
      <w:r>
        <w:rPr>
          <w:b/>
        </w:rPr>
        <w:t>QueryBuilder::QueryBuilder_construct</w:t>
      </w:r>
      <w:r w:rsidRPr="00EC2EDC">
        <w:rPr>
          <w:b/>
        </w:rPr>
        <w:t>():</w:t>
      </w:r>
      <w:r>
        <w:t xml:space="preserve"> Es el método constructor de la clase.</w:t>
      </w:r>
    </w:p>
    <w:p w:rsidR="00646E08" w:rsidRPr="00646E08" w:rsidRDefault="00646E08" w:rsidP="00646E08">
      <w:pPr>
        <w:rPr>
          <w:b/>
        </w:rPr>
      </w:pPr>
      <w:r>
        <w:rPr>
          <w:b/>
        </w:rPr>
        <w:t>QueryBuilder</w:t>
      </w:r>
      <w:r w:rsidRPr="00646E08">
        <w:rPr>
          <w:b/>
        </w:rPr>
        <w:t>::</w:t>
      </w:r>
      <w:r>
        <w:rPr>
          <w:b/>
        </w:rPr>
        <w:t>add</w:t>
      </w:r>
      <w:r w:rsidRPr="00646E08">
        <w:rPr>
          <w:b/>
        </w:rPr>
        <w:t>():</w:t>
      </w:r>
      <w:r w:rsidR="00C061FC">
        <w:rPr>
          <w:b/>
        </w:rPr>
        <w:t xml:space="preserve"> </w:t>
      </w:r>
      <w:r>
        <w:t>Constructor del query INSERT</w:t>
      </w:r>
      <w:r w:rsidRPr="00646E08">
        <w:t>.</w:t>
      </w:r>
    </w:p>
    <w:p w:rsidR="00646E08" w:rsidRDefault="00646E08" w:rsidP="00646E08">
      <w:pPr>
        <w:rPr>
          <w:b/>
        </w:rPr>
      </w:pPr>
      <w:r>
        <w:rPr>
          <w:b/>
        </w:rPr>
        <w:t>QueryBuilder::delete</w:t>
      </w:r>
      <w:r w:rsidRPr="00EC2EDC">
        <w:rPr>
          <w:b/>
        </w:rPr>
        <w:t xml:space="preserve"> ():</w:t>
      </w:r>
      <w:r>
        <w:t xml:space="preserve"> Constructor de query DELETE.</w:t>
      </w:r>
    </w:p>
    <w:p w:rsidR="00646E08" w:rsidRPr="00646E08" w:rsidRDefault="00646E08" w:rsidP="00646E08">
      <w:pPr>
        <w:rPr>
          <w:b/>
        </w:rPr>
      </w:pPr>
      <w:r>
        <w:rPr>
          <w:b/>
        </w:rPr>
        <w:t>QueryBuilder</w:t>
      </w:r>
      <w:r w:rsidRPr="00646E08">
        <w:rPr>
          <w:b/>
        </w:rPr>
        <w:t>::</w:t>
      </w:r>
      <w:r>
        <w:rPr>
          <w:b/>
        </w:rPr>
        <w:t>update</w:t>
      </w:r>
      <w:r w:rsidRPr="00646E08">
        <w:rPr>
          <w:b/>
        </w:rPr>
        <w:t>():</w:t>
      </w:r>
      <w:r w:rsidR="00C061FC">
        <w:rPr>
          <w:b/>
        </w:rPr>
        <w:t xml:space="preserve"> </w:t>
      </w:r>
      <w:r>
        <w:t>Constructor de query UPDATE</w:t>
      </w:r>
      <w:r w:rsidRPr="00646E08">
        <w:t>.</w:t>
      </w:r>
    </w:p>
    <w:p w:rsidR="00646E08" w:rsidRDefault="00646E08" w:rsidP="00646E08"/>
    <w:p w:rsidR="00646E08" w:rsidRDefault="00646E08" w:rsidP="00646E08">
      <w:r>
        <w:t xml:space="preserve">La Clase </w:t>
      </w:r>
      <w:r>
        <w:rPr>
          <w:b/>
        </w:rPr>
        <w:t>Template</w:t>
      </w:r>
      <w:r>
        <w:t xml:space="preserve"> es la clase </w:t>
      </w:r>
      <w:r w:rsidR="00636FE9">
        <w:t>motor de templates</w:t>
      </w:r>
      <w:r w:rsidR="00706702">
        <w:t xml:space="preserve"> y posee los siguientes </w:t>
      </w:r>
      <w:r w:rsidR="006E1827">
        <w:t>métodos</w:t>
      </w:r>
      <w:r>
        <w:t>.</w:t>
      </w:r>
    </w:p>
    <w:p w:rsidR="00646E08" w:rsidRDefault="00646E08" w:rsidP="00646E08">
      <w:pPr>
        <w:rPr>
          <w:b/>
        </w:rPr>
      </w:pPr>
      <w:r>
        <w:rPr>
          <w:b/>
        </w:rPr>
        <w:t>Template::Template</w:t>
      </w:r>
      <w:r w:rsidRPr="00EC2EDC">
        <w:rPr>
          <w:b/>
        </w:rPr>
        <w:t xml:space="preserve"> ():</w:t>
      </w:r>
      <w:r>
        <w:t xml:space="preserve"> Es el método constructor de la clase.</w:t>
      </w:r>
    </w:p>
    <w:p w:rsidR="00646E08" w:rsidRPr="00646E08" w:rsidRDefault="00646E08" w:rsidP="00646E08">
      <w:pPr>
        <w:rPr>
          <w:b/>
        </w:rPr>
      </w:pPr>
      <w:r>
        <w:rPr>
          <w:b/>
        </w:rPr>
        <w:t>Template</w:t>
      </w:r>
      <w:r w:rsidRPr="00646E08">
        <w:rPr>
          <w:b/>
        </w:rPr>
        <w:t>::</w:t>
      </w:r>
      <w:r w:rsidR="00636FE9">
        <w:rPr>
          <w:b/>
        </w:rPr>
        <w:t>output(</w:t>
      </w:r>
      <w:r w:rsidRPr="00646E08">
        <w:rPr>
          <w:b/>
        </w:rPr>
        <w:t>):</w:t>
      </w:r>
      <w:r w:rsidR="00C061FC">
        <w:rPr>
          <w:b/>
        </w:rPr>
        <w:t xml:space="preserve"> </w:t>
      </w:r>
      <w:r w:rsidR="00636FE9">
        <w:t>Retorna el template</w:t>
      </w:r>
      <w:r w:rsidR="00C061FC">
        <w:t xml:space="preserve"> </w:t>
      </w:r>
      <w:r w:rsidR="00636FE9">
        <w:t>parseado</w:t>
      </w:r>
      <w:r w:rsidRPr="00646E08">
        <w:t>.</w:t>
      </w:r>
    </w:p>
    <w:p w:rsidR="00FE4B26" w:rsidRDefault="00FE4B26">
      <w:pPr>
        <w:suppressAutoHyphens w:val="0"/>
        <w:spacing w:before="0" w:after="0" w:line="240" w:lineRule="auto"/>
        <w:jc w:val="left"/>
      </w:pPr>
      <w:r>
        <w:br w:type="page"/>
      </w:r>
    </w:p>
    <w:p w:rsidR="004141D8" w:rsidRDefault="004141D8" w:rsidP="004141D8">
      <w:r>
        <w:t xml:space="preserve">La Clase </w:t>
      </w:r>
      <w:r>
        <w:rPr>
          <w:b/>
        </w:rPr>
        <w:t>ffmpeg</w:t>
      </w:r>
      <w:r>
        <w:t xml:space="preserve"> es la clase </w:t>
      </w:r>
      <w:r w:rsidR="000D4D97">
        <w:t xml:space="preserve">encargada de la conversión de videos </w:t>
      </w:r>
      <w:r>
        <w:t>y posee siguientes métodos.</w:t>
      </w:r>
    </w:p>
    <w:p w:rsidR="004141D8" w:rsidRDefault="004141D8" w:rsidP="004141D8">
      <w:pPr>
        <w:rPr>
          <w:b/>
        </w:rPr>
      </w:pPr>
      <w:r>
        <w:rPr>
          <w:b/>
        </w:rPr>
        <w:t>ffmpeg::ffmpeg</w:t>
      </w:r>
      <w:r w:rsidRPr="00EC2EDC">
        <w:rPr>
          <w:b/>
        </w:rPr>
        <w:t>():</w:t>
      </w:r>
      <w:r>
        <w:t xml:space="preserve"> Es constructor de la clase.</w:t>
      </w:r>
    </w:p>
    <w:p w:rsidR="00B943F7" w:rsidRPr="00646E08" w:rsidRDefault="004141D8" w:rsidP="004141D8">
      <w:r>
        <w:rPr>
          <w:b/>
        </w:rPr>
        <w:t>ffmpeg</w:t>
      </w:r>
      <w:r w:rsidRPr="00646E08">
        <w:rPr>
          <w:b/>
        </w:rPr>
        <w:t>::</w:t>
      </w:r>
      <w:r>
        <w:rPr>
          <w:b/>
        </w:rPr>
        <w:t>convert</w:t>
      </w:r>
      <w:r w:rsidRPr="00646E08">
        <w:rPr>
          <w:b/>
        </w:rPr>
        <w:t>():</w:t>
      </w:r>
      <w:r w:rsidR="00C061FC">
        <w:rPr>
          <w:b/>
        </w:rPr>
        <w:t xml:space="preserve"> </w:t>
      </w:r>
      <w:r w:rsidR="00706702">
        <w:t>Es</w:t>
      </w:r>
      <w:r w:rsidR="006E1827">
        <w:t xml:space="preserve"> el método conversor de video a un estándar</w:t>
      </w:r>
      <w:r w:rsidR="00706702">
        <w:t>.</w:t>
      </w:r>
    </w:p>
    <w:p w:rsidR="004141D8" w:rsidRDefault="004141D8" w:rsidP="004141D8">
      <w:pPr>
        <w:rPr>
          <w:b/>
        </w:rPr>
      </w:pPr>
      <w:r>
        <w:rPr>
          <w:b/>
        </w:rPr>
        <w:t>ffmpeg::create</w:t>
      </w:r>
      <w:r w:rsidR="00706702">
        <w:rPr>
          <w:b/>
        </w:rPr>
        <w:t>_thumbnail</w:t>
      </w:r>
      <w:r w:rsidRPr="00EC2EDC">
        <w:rPr>
          <w:b/>
        </w:rPr>
        <w:t>():</w:t>
      </w:r>
      <w:r>
        <w:t xml:space="preserve"> Es</w:t>
      </w:r>
      <w:r w:rsidR="006E1827">
        <w:t xml:space="preserve"> el método de creación de imágenes miniaturas</w:t>
      </w:r>
      <w:r>
        <w:t>.</w:t>
      </w:r>
    </w:p>
    <w:p w:rsidR="00706702" w:rsidRDefault="004141D8" w:rsidP="004141D8">
      <w:r>
        <w:rPr>
          <w:b/>
        </w:rPr>
        <w:t>ffmpeg</w:t>
      </w:r>
      <w:r w:rsidRPr="00646E08">
        <w:rPr>
          <w:b/>
        </w:rPr>
        <w:t>::</w:t>
      </w:r>
      <w:r w:rsidR="00977EE7">
        <w:rPr>
          <w:b/>
        </w:rPr>
        <w:t>exec</w:t>
      </w:r>
      <w:r w:rsidRPr="00646E08">
        <w:rPr>
          <w:b/>
        </w:rPr>
        <w:t>():</w:t>
      </w:r>
      <w:r w:rsidRPr="00646E08">
        <w:t xml:space="preserve"> E</w:t>
      </w:r>
      <w:r w:rsidR="00706702">
        <w:t>s</w:t>
      </w:r>
      <w:r w:rsidR="00977EE7">
        <w:t xml:space="preserve"> </w:t>
      </w:r>
      <w:r w:rsidR="008626F7">
        <w:t xml:space="preserve">el método que </w:t>
      </w:r>
      <w:r w:rsidR="006E1827">
        <w:t>ejecuta los comandos para el comienzo de la conversión</w:t>
      </w:r>
      <w:r w:rsidR="00706702">
        <w:t>.</w:t>
      </w:r>
    </w:p>
    <w:p w:rsidR="004141D8" w:rsidRPr="00646E08" w:rsidRDefault="004141D8" w:rsidP="004141D8">
      <w:r>
        <w:rPr>
          <w:b/>
        </w:rPr>
        <w:t>ffmpeg</w:t>
      </w:r>
      <w:r w:rsidRPr="00646E08">
        <w:rPr>
          <w:b/>
        </w:rPr>
        <w:t>::</w:t>
      </w:r>
      <w:r w:rsidR="00706702">
        <w:rPr>
          <w:b/>
        </w:rPr>
        <w:t>get_info</w:t>
      </w:r>
      <w:r w:rsidRPr="00646E08">
        <w:rPr>
          <w:b/>
        </w:rPr>
        <w:t>():</w:t>
      </w:r>
      <w:r w:rsidRPr="00646E08">
        <w:t xml:space="preserve"> E</w:t>
      </w:r>
      <w:r w:rsidR="00706702">
        <w:t>s</w:t>
      </w:r>
      <w:r w:rsidR="006E1827">
        <w:t xml:space="preserve"> el método encargado de </w:t>
      </w:r>
      <w:r w:rsidR="00977EE7">
        <w:t xml:space="preserve">obtener </w:t>
      </w:r>
      <w:r w:rsidR="006E1827">
        <w:t>la información del archivo de video</w:t>
      </w:r>
      <w:r w:rsidR="00706702">
        <w:t>.</w:t>
      </w:r>
    </w:p>
    <w:p w:rsidR="00706702" w:rsidRDefault="00706702" w:rsidP="00706702"/>
    <w:p w:rsidR="00706702" w:rsidRDefault="00706702" w:rsidP="00706702"/>
    <w:p w:rsidR="00706702" w:rsidRDefault="00706702" w:rsidP="00706702"/>
    <w:p w:rsidR="00706702" w:rsidDel="00977EE7" w:rsidRDefault="00706702" w:rsidP="00706702">
      <w:pPr>
        <w:rPr>
          <w:del w:id="238" w:author="Rodrigo Riquelme" w:date="2010-12-22T23:47:00Z"/>
        </w:rPr>
      </w:pPr>
    </w:p>
    <w:p w:rsidR="00706702" w:rsidDel="00977EE7" w:rsidRDefault="00706702" w:rsidP="00706702">
      <w:pPr>
        <w:rPr>
          <w:del w:id="239" w:author="Rodrigo Riquelme" w:date="2010-12-22T23:47:00Z"/>
        </w:rPr>
      </w:pPr>
    </w:p>
    <w:p w:rsidR="00706702" w:rsidDel="00977EE7" w:rsidRDefault="00706702" w:rsidP="00706702">
      <w:pPr>
        <w:rPr>
          <w:del w:id="240" w:author="Rodrigo Riquelme" w:date="2010-12-22T23:47:00Z"/>
        </w:rPr>
      </w:pPr>
    </w:p>
    <w:p w:rsidR="00C43BA3" w:rsidRPr="00646E08" w:rsidRDefault="00C43BA3" w:rsidP="005E46BE">
      <w:pPr>
        <w:pStyle w:val="Subttulo"/>
        <w:outlineLvl w:val="2"/>
        <w:rPr>
          <w:del w:id="241" w:author="Rodrigo Riquelme" w:date="2010-12-05T11:46:00Z"/>
        </w:rPr>
      </w:pPr>
    </w:p>
    <w:p w:rsidR="00C43BA3" w:rsidRPr="00646E08" w:rsidRDefault="00C43BA3" w:rsidP="005E46BE">
      <w:pPr>
        <w:pStyle w:val="Subttulo"/>
        <w:outlineLvl w:val="2"/>
        <w:rPr>
          <w:del w:id="242" w:author="Rodrigo Riquelme" w:date="2010-12-05T11:46:00Z"/>
        </w:rPr>
      </w:pPr>
    </w:p>
    <w:p w:rsidR="00C43BA3" w:rsidRPr="00646E08" w:rsidRDefault="00C43BA3" w:rsidP="005E46BE">
      <w:pPr>
        <w:pStyle w:val="Subttulo"/>
        <w:outlineLvl w:val="2"/>
        <w:rPr>
          <w:del w:id="243" w:author="Rodrigo Riquelme" w:date="2010-12-05T11:46:00Z"/>
        </w:rPr>
      </w:pPr>
    </w:p>
    <w:p w:rsidR="00C43BA3" w:rsidRPr="00646E08" w:rsidRDefault="00C43BA3" w:rsidP="005E46BE">
      <w:pPr>
        <w:pStyle w:val="Subttulo"/>
        <w:outlineLvl w:val="2"/>
        <w:rPr>
          <w:del w:id="244" w:author="Rodrigo Riquelme" w:date="2010-12-05T11:46:00Z"/>
        </w:rPr>
      </w:pPr>
    </w:p>
    <w:p w:rsidR="00C43BA3" w:rsidRPr="00646E08" w:rsidRDefault="00C43BA3" w:rsidP="005E46BE">
      <w:pPr>
        <w:pStyle w:val="Subttulo"/>
        <w:outlineLvl w:val="2"/>
        <w:rPr>
          <w:del w:id="245" w:author="Rodrigo Riquelme" w:date="2010-12-05T11:46:00Z"/>
        </w:rPr>
      </w:pPr>
    </w:p>
    <w:p w:rsidR="00C43BA3" w:rsidRPr="00646E08" w:rsidRDefault="00C43BA3" w:rsidP="005E46BE">
      <w:pPr>
        <w:pStyle w:val="Subttulo"/>
        <w:outlineLvl w:val="2"/>
        <w:rPr>
          <w:del w:id="246" w:author="Rodrigo Riquelme" w:date="2010-12-05T11:46:00Z"/>
        </w:rPr>
      </w:pPr>
    </w:p>
    <w:p w:rsidR="00D9256C" w:rsidRPr="00646E08" w:rsidRDefault="00D9256C">
      <w:pPr>
        <w:suppressAutoHyphens w:val="0"/>
        <w:spacing w:before="0" w:after="0" w:line="240" w:lineRule="auto"/>
        <w:jc w:val="left"/>
      </w:pPr>
    </w:p>
    <w:p w:rsidR="00C43BA3" w:rsidRPr="00646E08" w:rsidRDefault="00D7496E" w:rsidP="00C43BA3">
      <w:pPr>
        <w:rPr>
          <w:del w:id="247" w:author="Rodrigo Riquelme" w:date="2010-12-05T11:46:00Z"/>
        </w:rPr>
      </w:pPr>
      <w:del w:id="248" w:author="Rodrigo Riquelme" w:date="2010-12-05T11:46:00Z">
        <w:r>
          <w:rPr>
            <w:noProof/>
            <w:lang w:eastAsia="es-CL"/>
            <w:rPrChange w:id="249">
              <w:rPr>
                <w:noProof/>
                <w:color w:val="0000FF"/>
                <w:u w:val="single"/>
                <w:lang w:eastAsia="es-CL"/>
              </w:rPr>
            </w:rPrChange>
          </w:rPr>
          <w:drawing>
            <wp:inline distT="0" distB="0" distL="0" distR="0">
              <wp:extent cx="4219575" cy="4752975"/>
              <wp:effectExtent l="19050" t="0" r="9525" b="0"/>
              <wp:docPr id="5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cstate="print"/>
                      <a:srcRect/>
                      <a:stretch>
                        <a:fillRect/>
                      </a:stretch>
                    </pic:blipFill>
                    <pic:spPr bwMode="auto">
                      <a:xfrm>
                        <a:off x="0" y="0"/>
                        <a:ext cx="4219575" cy="4752975"/>
                      </a:xfrm>
                      <a:prstGeom prst="rect">
                        <a:avLst/>
                      </a:prstGeom>
                      <a:noFill/>
                      <a:ln w="9525">
                        <a:noFill/>
                        <a:miter lim="800000"/>
                        <a:headEnd/>
                        <a:tailEnd/>
                      </a:ln>
                    </pic:spPr>
                  </pic:pic>
                </a:graphicData>
              </a:graphic>
            </wp:inline>
          </w:drawing>
        </w:r>
      </w:del>
    </w:p>
    <w:p w:rsidR="00C43BA3" w:rsidRPr="00646E08" w:rsidRDefault="00C43BA3" w:rsidP="00C43BA3">
      <w:pPr>
        <w:pStyle w:val="Epgrafe"/>
        <w:jc w:val="center"/>
        <w:rPr>
          <w:del w:id="250" w:author="Rodrigo Riquelme" w:date="2010-12-05T11:46:00Z"/>
          <w:b w:val="0"/>
          <w:sz w:val="28"/>
          <w:szCs w:val="24"/>
        </w:rPr>
      </w:pPr>
      <w:del w:id="251" w:author="Rodrigo Riquelme" w:date="2010-12-05T11:46:00Z">
        <w:r w:rsidRPr="00646E08">
          <w:delText>Ilustración 33 - Clases agrupadas NamespaceLib</w:delText>
        </w:r>
      </w:del>
    </w:p>
    <w:p w:rsidR="00C43BA3" w:rsidRPr="00646E08" w:rsidRDefault="00D7496E" w:rsidP="000E1C37">
      <w:pPr>
        <w:pStyle w:val="Subttulo"/>
        <w:outlineLvl w:val="1"/>
        <w:rPr>
          <w:del w:id="252" w:author="Rodrigo Riquelme" w:date="2010-12-05T11:46:00Z"/>
        </w:rPr>
      </w:pPr>
      <w:del w:id="253" w:author="Rodrigo Riquelme" w:date="2010-12-05T11:46:00Z">
        <w:r>
          <w:rPr>
            <w:noProof/>
            <w:lang w:eastAsia="es-CL"/>
            <w:rPrChange w:id="254">
              <w:rPr>
                <w:noProof/>
                <w:color w:val="0000FF"/>
                <w:u w:val="single"/>
                <w:lang w:eastAsia="es-CL"/>
              </w:rPr>
            </w:rPrChange>
          </w:rPr>
          <w:drawing>
            <wp:inline distT="0" distB="0" distL="0" distR="0">
              <wp:extent cx="5608466" cy="5486400"/>
              <wp:effectExtent l="1905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cstate="print"/>
                      <a:stretch>
                        <a:fillRect/>
                      </a:stretch>
                    </pic:blipFill>
                    <pic:spPr>
                      <a:xfrm>
                        <a:off x="0" y="0"/>
                        <a:ext cx="5612130" cy="5489985"/>
                      </a:xfrm>
                      <a:prstGeom prst="rect">
                        <a:avLst/>
                      </a:prstGeom>
                    </pic:spPr>
                  </pic:pic>
                </a:graphicData>
              </a:graphic>
            </wp:inline>
          </w:drawing>
        </w:r>
      </w:del>
    </w:p>
    <w:p w:rsidR="00C43BA3" w:rsidRPr="00646E08" w:rsidRDefault="00C43BA3" w:rsidP="00C43BA3">
      <w:pPr>
        <w:pStyle w:val="Epgrafe"/>
        <w:jc w:val="center"/>
        <w:rPr>
          <w:del w:id="255" w:author="Rodrigo Riquelme" w:date="2010-12-05T11:46:00Z"/>
          <w:b w:val="0"/>
          <w:sz w:val="28"/>
          <w:szCs w:val="24"/>
        </w:rPr>
      </w:pPr>
      <w:del w:id="256" w:author="Rodrigo Riquelme" w:date="2010-12-05T11:46:00Z">
        <w:r w:rsidRPr="00646E08">
          <w:delText>Ilustración 34 - Clases agrupadas NamespaceLib</w:delText>
        </w:r>
      </w:del>
    </w:p>
    <w:p w:rsidR="006B4E9A" w:rsidRPr="00646E08" w:rsidRDefault="006B4E9A" w:rsidP="00C43BA3">
      <w:pPr>
        <w:jc w:val="center"/>
        <w:rPr>
          <w:del w:id="257" w:author="Rodrigo Riquelme" w:date="2010-12-05T11:46:00Z"/>
        </w:rPr>
      </w:pPr>
    </w:p>
    <w:p w:rsidR="006B4E9A" w:rsidRPr="00646E08" w:rsidRDefault="00D7496E" w:rsidP="000E1C37">
      <w:pPr>
        <w:pStyle w:val="Subttulo"/>
        <w:outlineLvl w:val="1"/>
        <w:rPr>
          <w:del w:id="258" w:author="Rodrigo Riquelme" w:date="2010-12-05T11:46:00Z"/>
        </w:rPr>
      </w:pPr>
      <w:del w:id="259" w:author="Rodrigo Riquelme" w:date="2010-12-05T11:46:00Z">
        <w:r>
          <w:rPr>
            <w:noProof/>
            <w:lang w:eastAsia="es-CL"/>
            <w:rPrChange w:id="260">
              <w:rPr>
                <w:noProof/>
                <w:color w:val="0000FF"/>
                <w:u w:val="single"/>
                <w:lang w:eastAsia="es-CL"/>
              </w:rPr>
            </w:rPrChange>
          </w:rPr>
          <w:drawing>
            <wp:inline distT="0" distB="0" distL="0" distR="0">
              <wp:extent cx="5608466" cy="5505450"/>
              <wp:effectExtent l="1905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cstate="print"/>
                      <a:stretch>
                        <a:fillRect/>
                      </a:stretch>
                    </pic:blipFill>
                    <pic:spPr>
                      <a:xfrm>
                        <a:off x="0" y="0"/>
                        <a:ext cx="5612130" cy="5509047"/>
                      </a:xfrm>
                      <a:prstGeom prst="rect">
                        <a:avLst/>
                      </a:prstGeom>
                    </pic:spPr>
                  </pic:pic>
                </a:graphicData>
              </a:graphic>
            </wp:inline>
          </w:drawing>
        </w:r>
      </w:del>
    </w:p>
    <w:p w:rsidR="000D6FD3" w:rsidRPr="00646E08" w:rsidRDefault="00C43BA3">
      <w:pPr>
        <w:suppressAutoHyphens w:val="0"/>
        <w:spacing w:before="0" w:after="0" w:line="240" w:lineRule="auto"/>
        <w:jc w:val="left"/>
        <w:rPr>
          <w:noProof/>
          <w:lang w:eastAsia="es-CL"/>
        </w:rPr>
      </w:pPr>
      <w:del w:id="261" w:author="Rodrigo Riquelme" w:date="2010-12-05T11:46:00Z">
        <w:r w:rsidRPr="00646E08">
          <w:delText>Ilustración 35 - Clases agrupadas NamespaceLib</w:delText>
        </w:r>
      </w:del>
    </w:p>
    <w:p w:rsidR="000D6FD3" w:rsidRDefault="00D7496E" w:rsidP="000D6FD3">
      <w:pPr>
        <w:keepNext/>
        <w:suppressAutoHyphens w:val="0"/>
        <w:spacing w:before="0" w:after="0" w:line="240" w:lineRule="auto"/>
        <w:jc w:val="center"/>
      </w:pPr>
      <w:ins w:id="262" w:author="Rodrigo Riquelme" w:date="2010-12-05T11:46:00Z">
        <w:r>
          <w:rPr>
            <w:noProof/>
            <w:lang w:eastAsia="es-CL"/>
            <w:rPrChange w:id="263">
              <w:rPr>
                <w:noProof/>
                <w:color w:val="0000FF"/>
                <w:u w:val="single"/>
                <w:lang w:eastAsia="es-CL"/>
              </w:rPr>
            </w:rPrChange>
          </w:rPr>
          <w:drawing>
            <wp:inline distT="0" distB="0" distL="0" distR="0">
              <wp:extent cx="5048250" cy="4772025"/>
              <wp:effectExtent l="1905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1" cstate="print"/>
                      <a:srcRect l="9976" t="7897" b="23291"/>
                      <a:stretch/>
                    </pic:blipFill>
                    <pic:spPr bwMode="auto">
                      <a:xfrm>
                        <a:off x="0" y="0"/>
                        <a:ext cx="5052283" cy="4775837"/>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ins>
    </w:p>
    <w:p w:rsidR="00B42BC5" w:rsidRDefault="00B42BC5" w:rsidP="000D6FD3">
      <w:pPr>
        <w:pStyle w:val="Epgrafe"/>
        <w:jc w:val="center"/>
      </w:pPr>
    </w:p>
    <w:p w:rsidR="00B42BC5" w:rsidRDefault="00B42BC5" w:rsidP="000D6FD3">
      <w:pPr>
        <w:pStyle w:val="Epgrafe"/>
        <w:jc w:val="center"/>
      </w:pPr>
    </w:p>
    <w:p w:rsidR="00B42BC5" w:rsidRDefault="00B42BC5" w:rsidP="000D6FD3">
      <w:pPr>
        <w:pStyle w:val="Epgrafe"/>
        <w:jc w:val="center"/>
      </w:pPr>
    </w:p>
    <w:p w:rsidR="006B4E9A" w:rsidRDefault="000D6FD3" w:rsidP="000D6FD3">
      <w:pPr>
        <w:pStyle w:val="Epgrafe"/>
        <w:jc w:val="center"/>
        <w:rPr>
          <w:ins w:id="264" w:author="Rodrigo Riquelme" w:date="2010-12-05T11:46:00Z"/>
          <w:b w:val="0"/>
          <w:sz w:val="28"/>
          <w:szCs w:val="24"/>
        </w:rPr>
      </w:pPr>
      <w:bookmarkStart w:id="265" w:name="_Toc280984208"/>
      <w:r>
        <w:t xml:space="preserve">Ilustración </w:t>
      </w:r>
      <w:r w:rsidR="00DA74FC">
        <w:fldChar w:fldCharType="begin"/>
      </w:r>
      <w:r w:rsidR="00F231A4">
        <w:instrText xml:space="preserve"> SEQ Ilustración \* ARABIC </w:instrText>
      </w:r>
      <w:r w:rsidR="00DA74FC">
        <w:fldChar w:fldCharType="separate"/>
      </w:r>
      <w:r w:rsidR="00AD4989">
        <w:rPr>
          <w:noProof/>
        </w:rPr>
        <w:t>35</w:t>
      </w:r>
      <w:r w:rsidR="00DA74FC">
        <w:rPr>
          <w:noProof/>
        </w:rPr>
        <w:fldChar w:fldCharType="end"/>
      </w:r>
      <w:r>
        <w:t xml:space="preserve"> </w:t>
      </w:r>
      <w:del w:id="266" w:author="Rodrigo Riquelme" w:date="2010-12-22T23:47:00Z">
        <w:r w:rsidDel="00977EE7">
          <w:delText>-</w:delText>
        </w:r>
      </w:del>
      <w:r>
        <w:t xml:space="preserve"> Namespace</w:t>
      </w:r>
      <w:ins w:id="267" w:author="Rodrigo Riquelme" w:date="2010-12-22T23:47:00Z">
        <w:r w:rsidR="00977EE7">
          <w:t xml:space="preserve"> </w:t>
        </w:r>
      </w:ins>
      <w:r>
        <w:t>Lib - Parte 1</w:t>
      </w:r>
      <w:bookmarkEnd w:id="265"/>
    </w:p>
    <w:p w:rsidR="000D6FD3" w:rsidRDefault="000D6FD3" w:rsidP="000E1C37">
      <w:pPr>
        <w:pStyle w:val="Subttulo"/>
        <w:outlineLvl w:val="1"/>
        <w:rPr>
          <w:noProof/>
          <w:lang w:eastAsia="es-CL"/>
        </w:rPr>
      </w:pPr>
    </w:p>
    <w:p w:rsidR="000D6FD3" w:rsidRDefault="00D7496E" w:rsidP="0064191E">
      <w:pPr>
        <w:pStyle w:val="Subttulo"/>
        <w:keepNext/>
        <w:jc w:val="center"/>
      </w:pPr>
      <w:ins w:id="268" w:author="Rodrigo Riquelme" w:date="2010-12-05T11:46:00Z">
        <w:r>
          <w:rPr>
            <w:noProof/>
            <w:lang w:eastAsia="es-CL"/>
            <w:rPrChange w:id="269">
              <w:rPr>
                <w:rFonts w:eastAsia="Calibri" w:cs="Calibri"/>
                <w:b w:val="0"/>
                <w:noProof/>
                <w:color w:val="0000FF"/>
                <w:sz w:val="24"/>
                <w:szCs w:val="22"/>
                <w:u w:val="single"/>
                <w:lang w:eastAsia="es-CL"/>
              </w:rPr>
            </w:rPrChange>
          </w:rPr>
          <w:drawing>
            <wp:inline distT="0" distB="0" distL="0" distR="0">
              <wp:extent cx="5131558" cy="4913194"/>
              <wp:effectExtent l="0" t="0" r="0" b="190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9" cstate="print"/>
                      <a:srcRect l="8516" t="5077" b="27240"/>
                      <a:stretch/>
                    </pic:blipFill>
                    <pic:spPr bwMode="auto">
                      <a:xfrm>
                        <a:off x="0" y="0"/>
                        <a:ext cx="5134211" cy="4915734"/>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ins>
    </w:p>
    <w:p w:rsidR="006B4E9A" w:rsidRDefault="000D6FD3" w:rsidP="000D6FD3">
      <w:pPr>
        <w:pStyle w:val="Epgrafe"/>
        <w:jc w:val="center"/>
        <w:rPr>
          <w:ins w:id="270" w:author="Rodrigo Riquelme" w:date="2010-12-05T11:46:00Z"/>
        </w:rPr>
      </w:pPr>
      <w:bookmarkStart w:id="271" w:name="_Toc280984209"/>
      <w:r>
        <w:t xml:space="preserve">Ilustración </w:t>
      </w:r>
      <w:r w:rsidR="00DA74FC">
        <w:fldChar w:fldCharType="begin"/>
      </w:r>
      <w:r w:rsidR="00F231A4">
        <w:instrText xml:space="preserve"> SEQ Ilustración \* ARABIC </w:instrText>
      </w:r>
      <w:r w:rsidR="00DA74FC">
        <w:fldChar w:fldCharType="separate"/>
      </w:r>
      <w:r w:rsidR="00AD4989">
        <w:rPr>
          <w:noProof/>
        </w:rPr>
        <w:t>36</w:t>
      </w:r>
      <w:r w:rsidR="00DA74FC">
        <w:rPr>
          <w:noProof/>
        </w:rPr>
        <w:fldChar w:fldCharType="end"/>
      </w:r>
      <w:r>
        <w:t xml:space="preserve"> </w:t>
      </w:r>
      <w:del w:id="272" w:author="Rodrigo Riquelme" w:date="2010-12-22T23:48:00Z">
        <w:r w:rsidDel="00977EE7">
          <w:delText>-</w:delText>
        </w:r>
      </w:del>
      <w:ins w:id="273" w:author="Rodrigo Riquelme" w:date="2010-12-22T23:48:00Z">
        <w:r w:rsidR="00977EE7">
          <w:t>–</w:t>
        </w:r>
      </w:ins>
      <w:r>
        <w:t xml:space="preserve"> Namespace</w:t>
      </w:r>
      <w:ins w:id="274" w:author="Rodrigo Riquelme" w:date="2010-12-22T23:48:00Z">
        <w:r w:rsidR="00977EE7">
          <w:t xml:space="preserve"> </w:t>
        </w:r>
      </w:ins>
      <w:r>
        <w:t>Lib - Parte 2</w:t>
      </w:r>
      <w:bookmarkEnd w:id="271"/>
    </w:p>
    <w:p w:rsidR="000D6FD3" w:rsidRDefault="00D7496E" w:rsidP="0064191E">
      <w:pPr>
        <w:pStyle w:val="Subttulo"/>
        <w:keepNext/>
        <w:jc w:val="center"/>
      </w:pPr>
      <w:ins w:id="275" w:author="Rodrigo Riquelme" w:date="2010-12-05T11:46:00Z">
        <w:r>
          <w:rPr>
            <w:noProof/>
            <w:lang w:eastAsia="es-CL"/>
            <w:rPrChange w:id="276">
              <w:rPr>
                <w:rFonts w:eastAsia="Calibri" w:cs="Calibri"/>
                <w:b w:val="0"/>
                <w:noProof/>
                <w:color w:val="0000FF"/>
                <w:sz w:val="24"/>
                <w:szCs w:val="22"/>
                <w:u w:val="single"/>
                <w:lang w:eastAsia="es-CL"/>
              </w:rPr>
            </w:rPrChange>
          </w:rPr>
          <w:drawing>
            <wp:inline distT="0" distB="0" distL="0" distR="0">
              <wp:extent cx="4612943" cy="509061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0" cstate="print"/>
                      <a:srcRect r="17762" b="29872"/>
                      <a:stretch/>
                    </pic:blipFill>
                    <pic:spPr bwMode="auto">
                      <a:xfrm>
                        <a:off x="0" y="0"/>
                        <a:ext cx="4615328" cy="5093247"/>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ins>
    </w:p>
    <w:p w:rsidR="006B4E9A" w:rsidRDefault="000D6FD3" w:rsidP="000D6FD3">
      <w:pPr>
        <w:pStyle w:val="Epgrafe"/>
        <w:jc w:val="center"/>
        <w:rPr>
          <w:ins w:id="277" w:author="Rodrigo Riquelme" w:date="2010-12-05T11:46:00Z"/>
        </w:rPr>
      </w:pPr>
      <w:bookmarkStart w:id="278" w:name="_Toc280984210"/>
      <w:r>
        <w:t xml:space="preserve">Ilustración </w:t>
      </w:r>
      <w:r w:rsidR="00DA74FC">
        <w:fldChar w:fldCharType="begin"/>
      </w:r>
      <w:r w:rsidR="00F231A4">
        <w:instrText xml:space="preserve"> SEQ Ilustración \* ARABIC </w:instrText>
      </w:r>
      <w:r w:rsidR="00DA74FC">
        <w:fldChar w:fldCharType="separate"/>
      </w:r>
      <w:r w:rsidR="00AD4989">
        <w:rPr>
          <w:noProof/>
        </w:rPr>
        <w:t>37</w:t>
      </w:r>
      <w:r w:rsidR="00DA74FC">
        <w:rPr>
          <w:noProof/>
        </w:rPr>
        <w:fldChar w:fldCharType="end"/>
      </w:r>
      <w:r>
        <w:t xml:space="preserve"> </w:t>
      </w:r>
      <w:del w:id="279" w:author="Rodrigo Riquelme" w:date="2010-12-22T23:48:00Z">
        <w:r w:rsidDel="00977EE7">
          <w:delText>-</w:delText>
        </w:r>
      </w:del>
      <w:ins w:id="280" w:author="Rodrigo Riquelme" w:date="2010-12-22T23:48:00Z">
        <w:r w:rsidR="00977EE7">
          <w:t>–</w:t>
        </w:r>
      </w:ins>
      <w:r>
        <w:t xml:space="preserve"> Namespace</w:t>
      </w:r>
      <w:ins w:id="281" w:author="Rodrigo Riquelme" w:date="2010-12-22T23:48:00Z">
        <w:r w:rsidR="00977EE7">
          <w:t xml:space="preserve"> </w:t>
        </w:r>
      </w:ins>
      <w:r>
        <w:t>Lib - Parte 3</w:t>
      </w:r>
      <w:bookmarkEnd w:id="278"/>
    </w:p>
    <w:p w:rsidR="006B4E9A" w:rsidRDefault="006B4E9A" w:rsidP="000E1C37">
      <w:pPr>
        <w:pStyle w:val="Subttulo"/>
        <w:outlineLvl w:val="1"/>
        <w:rPr>
          <w:ins w:id="282" w:author="Rodrigo Riquelme" w:date="2010-12-05T11:46:00Z"/>
        </w:rPr>
      </w:pPr>
    </w:p>
    <w:p w:rsidR="00DA74FC" w:rsidRPr="00DA74FC" w:rsidRDefault="00DA74FC" w:rsidP="00DA74FC">
      <w:pPr>
        <w:suppressAutoHyphens w:val="0"/>
        <w:spacing w:before="0" w:after="0" w:line="240" w:lineRule="auto"/>
        <w:jc w:val="left"/>
        <w:rPr>
          <w:b/>
          <w:rPrChange w:id="283" w:author="Rodrigo Riquelme" w:date="2010-12-05T11:46:00Z">
            <w:rPr>
              <w:b w:val="0"/>
              <w:sz w:val="28"/>
            </w:rPr>
          </w:rPrChange>
        </w:rPr>
        <w:pPrChange w:id="284" w:author="Rodrigo Riquelme" w:date="2010-12-05T11:46:00Z">
          <w:pPr>
            <w:pStyle w:val="Epgrafe"/>
            <w:jc w:val="center"/>
          </w:pPr>
        </w:pPrChange>
      </w:pPr>
    </w:p>
    <w:p w:rsidR="005E46BE" w:rsidRDefault="005E46BE" w:rsidP="000E1C37">
      <w:pPr>
        <w:pStyle w:val="Subttulo"/>
        <w:outlineLvl w:val="1"/>
      </w:pPr>
    </w:p>
    <w:p w:rsidR="00C43BA3" w:rsidRPr="00C43BA3" w:rsidRDefault="00D7496E" w:rsidP="00C43BA3">
      <w:pPr>
        <w:rPr>
          <w:del w:id="285" w:author="Rodrigo Riquelme" w:date="2010-12-05T11:46:00Z"/>
        </w:rPr>
      </w:pPr>
      <w:del w:id="286" w:author="Rodrigo Riquelme" w:date="2010-12-05T11:46:00Z">
        <w:r>
          <w:rPr>
            <w:noProof/>
            <w:lang w:eastAsia="es-CL"/>
            <w:rPrChange w:id="287">
              <w:rPr>
                <w:rFonts w:eastAsia="Times New Roman" w:cs="Times New Roman"/>
                <w:b/>
                <w:bCs/>
                <w:noProof/>
                <w:color w:val="000000"/>
                <w:sz w:val="18"/>
                <w:szCs w:val="18"/>
                <w:u w:val="single"/>
                <w:lang w:eastAsia="es-CL"/>
              </w:rPr>
            </w:rPrChange>
          </w:rPr>
          <w:drawing>
            <wp:inline distT="0" distB="0" distL="0" distR="0">
              <wp:extent cx="3629025" cy="4610100"/>
              <wp:effectExtent l="19050" t="0" r="9525" b="0"/>
              <wp:docPr id="5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cstate="print"/>
                      <a:srcRect/>
                      <a:stretch>
                        <a:fillRect/>
                      </a:stretch>
                    </pic:blipFill>
                    <pic:spPr bwMode="auto">
                      <a:xfrm>
                        <a:off x="0" y="0"/>
                        <a:ext cx="3629025" cy="4610100"/>
                      </a:xfrm>
                      <a:prstGeom prst="rect">
                        <a:avLst/>
                      </a:prstGeom>
                      <a:noFill/>
                      <a:ln w="9525">
                        <a:noFill/>
                        <a:miter lim="800000"/>
                        <a:headEnd/>
                        <a:tailEnd/>
                      </a:ln>
                    </pic:spPr>
                  </pic:pic>
                </a:graphicData>
              </a:graphic>
            </wp:inline>
          </w:drawing>
        </w:r>
      </w:del>
    </w:p>
    <w:p w:rsidR="00C43BA3" w:rsidRDefault="00C43BA3" w:rsidP="00C43BA3">
      <w:pPr>
        <w:pStyle w:val="Epgrafe"/>
        <w:jc w:val="center"/>
        <w:rPr>
          <w:del w:id="288" w:author="Rodrigo Riquelme" w:date="2010-12-05T11:46:00Z"/>
          <w:b w:val="0"/>
          <w:sz w:val="28"/>
          <w:szCs w:val="24"/>
        </w:rPr>
      </w:pPr>
      <w:del w:id="289" w:author="Rodrigo Riquelme" w:date="2010-12-05T11:46:00Z">
        <w:r>
          <w:delText xml:space="preserve">Ilustración 36 - </w:delText>
        </w:r>
        <w:r w:rsidRPr="00C43BA3">
          <w:delText>Clases agrupadas Namespace</w:delText>
        </w:r>
        <w:r>
          <w:delText>Views</w:delText>
        </w:r>
      </w:del>
    </w:p>
    <w:p w:rsidR="004C78D3" w:rsidRDefault="004C78D3" w:rsidP="000E1C37">
      <w:pPr>
        <w:pStyle w:val="Subttulo"/>
        <w:outlineLvl w:val="1"/>
        <w:rPr>
          <w:del w:id="290" w:author="Rodrigo Riquelme" w:date="2010-12-05T11:46:00Z"/>
        </w:rPr>
      </w:pPr>
    </w:p>
    <w:p w:rsidR="004C78D3" w:rsidRDefault="00D7496E">
      <w:pPr>
        <w:suppressAutoHyphens w:val="0"/>
        <w:spacing w:before="0" w:after="0" w:line="240" w:lineRule="auto"/>
        <w:jc w:val="left"/>
        <w:rPr>
          <w:del w:id="291" w:author="Rodrigo Riquelme" w:date="2010-12-05T11:46:00Z"/>
          <w:rFonts w:eastAsia="Times New Roman" w:cs="Times New Roman"/>
          <w:b/>
          <w:sz w:val="28"/>
          <w:szCs w:val="24"/>
        </w:rPr>
      </w:pPr>
      <w:del w:id="292" w:author="Rodrigo Riquelme" w:date="2010-12-05T11:46:00Z">
        <w:r>
          <w:rPr>
            <w:noProof/>
            <w:lang w:eastAsia="es-CL"/>
            <w:rPrChange w:id="293">
              <w:rPr>
                <w:rFonts w:eastAsia="Times New Roman" w:cs="Times New Roman"/>
                <w:b/>
                <w:bCs/>
                <w:noProof/>
                <w:color w:val="000000"/>
                <w:sz w:val="18"/>
                <w:szCs w:val="18"/>
                <w:u w:val="single"/>
                <w:lang w:eastAsia="es-CL"/>
              </w:rPr>
            </w:rPrChange>
          </w:rPr>
          <w:drawing>
            <wp:inline distT="0" distB="0" distL="0" distR="0">
              <wp:extent cx="4732603" cy="5286375"/>
              <wp:effectExtent l="1905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cstate="print"/>
                      <a:stretch>
                        <a:fillRect/>
                      </a:stretch>
                    </pic:blipFill>
                    <pic:spPr>
                      <a:xfrm>
                        <a:off x="0" y="0"/>
                        <a:ext cx="4738221" cy="5292651"/>
                      </a:xfrm>
                      <a:prstGeom prst="rect">
                        <a:avLst/>
                      </a:prstGeom>
                    </pic:spPr>
                  </pic:pic>
                </a:graphicData>
              </a:graphic>
            </wp:inline>
          </w:drawing>
        </w:r>
      </w:del>
    </w:p>
    <w:p w:rsidR="00C43BA3" w:rsidRDefault="00C43BA3" w:rsidP="000E1C37">
      <w:pPr>
        <w:pStyle w:val="Subttulo"/>
        <w:outlineLvl w:val="1"/>
        <w:rPr>
          <w:del w:id="294" w:author="Rodrigo Riquelme" w:date="2010-12-05T11:46:00Z"/>
        </w:rPr>
      </w:pPr>
    </w:p>
    <w:p w:rsidR="00C43BA3" w:rsidRDefault="00C43BA3" w:rsidP="00C43BA3">
      <w:pPr>
        <w:pStyle w:val="Epgrafe"/>
        <w:jc w:val="center"/>
        <w:rPr>
          <w:del w:id="295" w:author="Rodrigo Riquelme" w:date="2010-12-05T11:46:00Z"/>
          <w:b w:val="0"/>
          <w:sz w:val="28"/>
          <w:szCs w:val="24"/>
        </w:rPr>
      </w:pPr>
      <w:del w:id="296" w:author="Rodrigo Riquelme" w:date="2010-12-05T11:46:00Z">
        <w:r>
          <w:delText xml:space="preserve">Ilustración 37 - </w:delText>
        </w:r>
        <w:r w:rsidRPr="00C43BA3">
          <w:delText>Clases agrupadas Namespace</w:delText>
        </w:r>
        <w:r>
          <w:delText>Views</w:delText>
        </w:r>
      </w:del>
    </w:p>
    <w:p w:rsidR="00C43BA3" w:rsidRDefault="00C43BA3" w:rsidP="000E1C37">
      <w:pPr>
        <w:pStyle w:val="Subttulo"/>
        <w:outlineLvl w:val="1"/>
        <w:rPr>
          <w:del w:id="297" w:author="Rodrigo Riquelme" w:date="2010-12-05T11:46:00Z"/>
        </w:rPr>
      </w:pPr>
    </w:p>
    <w:p w:rsidR="000E1C37" w:rsidRDefault="000E1C37" w:rsidP="000E1C37">
      <w:pPr>
        <w:pStyle w:val="Subttulo"/>
        <w:outlineLvl w:val="1"/>
      </w:pPr>
      <w:bookmarkStart w:id="298" w:name="_Toc280985368"/>
      <w:r w:rsidRPr="000B5660">
        <w:t xml:space="preserve">4.5. Especificaciones </w:t>
      </w:r>
      <w:r w:rsidR="006B4E9A">
        <w:t xml:space="preserve">de desarrollo </w:t>
      </w:r>
      <w:r w:rsidR="000D6FD3">
        <w:t>B</w:t>
      </w:r>
      <w:r w:rsidRPr="000B5660">
        <w:t>ack</w:t>
      </w:r>
      <w:r w:rsidR="000D6FD3">
        <w:t xml:space="preserve"> O</w:t>
      </w:r>
      <w:r w:rsidRPr="000B5660">
        <w:t>ffice</w:t>
      </w:r>
      <w:bookmarkEnd w:id="298"/>
    </w:p>
    <w:p w:rsidR="00D9256C" w:rsidRPr="00770BE8" w:rsidRDefault="00D9256C" w:rsidP="00D9256C">
      <w:r w:rsidRPr="00770BE8">
        <w:t xml:space="preserve">El backoffice, como en la mayoría de los CMS puede resumirse su funcionalidad al acrónimo CRUD (Create, Read, Update, Delete). </w:t>
      </w:r>
    </w:p>
    <w:p w:rsidR="00D9256C" w:rsidRPr="00770BE8" w:rsidRDefault="00D9256C" w:rsidP="00D9256C">
      <w:r w:rsidRPr="00770BE8">
        <w:t>En un CRUD web los formularios son componentes recurrentes</w:t>
      </w:r>
      <w:del w:id="299" w:author="Dahianna Vega Leiva" w:date="2010-12-22T12:37:00Z">
        <w:r w:rsidRPr="00770BE8" w:rsidDel="0070187F">
          <w:delText>,</w:delText>
        </w:r>
      </w:del>
      <w:r w:rsidRPr="00770BE8">
        <w:t xml:space="preserve"> y como actúan sobre un modelo de datos relacional</w:t>
      </w:r>
      <w:ins w:id="300" w:author="Dahianna Vega Leiva" w:date="2010-12-22T12:37:00Z">
        <w:r w:rsidR="0070187F">
          <w:t>. Lo</w:t>
        </w:r>
      </w:ins>
      <w:del w:id="301" w:author="Dahianna Vega Leiva" w:date="2010-12-22T12:37:00Z">
        <w:r w:rsidRPr="00770BE8" w:rsidDel="0070187F">
          <w:delText>, lo</w:delText>
        </w:r>
      </w:del>
      <w:r w:rsidRPr="00770BE8">
        <w:t xml:space="preserve"> más frecuente es que tiendan a repetirse</w:t>
      </w:r>
      <w:r w:rsidR="007B66DD" w:rsidRPr="00770BE8">
        <w:t xml:space="preserve"> los elementos de formularios</w:t>
      </w:r>
      <w:r w:rsidRPr="00770BE8">
        <w:t xml:space="preserve"> en diferentes instancias.</w:t>
      </w:r>
    </w:p>
    <w:p w:rsidR="00D9256C" w:rsidRPr="00770BE8" w:rsidRDefault="00D9256C" w:rsidP="00D9256C">
      <w:r w:rsidRPr="00770BE8">
        <w:t>Estos elementos de formulario tienen atributos y métodos por lo tanto</w:t>
      </w:r>
      <w:ins w:id="302" w:author="Dahianna Vega Leiva" w:date="2010-12-22T12:37:00Z">
        <w:r w:rsidR="0070187F">
          <w:t>,</w:t>
        </w:r>
      </w:ins>
      <w:r w:rsidRPr="00770BE8">
        <w:t xml:space="preserve"> lo más lógico es encapsular los elementos de formularios en clases</w:t>
      </w:r>
      <w:del w:id="303" w:author="Dahianna Vega Leiva" w:date="2010-12-22T12:37:00Z">
        <w:r w:rsidRPr="00770BE8" w:rsidDel="0070187F">
          <w:delText xml:space="preserve">, para </w:delText>
        </w:r>
      </w:del>
      <w:ins w:id="304" w:author="Dahianna Vega Leiva" w:date="2010-12-22T12:37:00Z">
        <w:r w:rsidR="0070187F">
          <w:t xml:space="preserve">. Para </w:t>
        </w:r>
      </w:ins>
      <w:r w:rsidRPr="00770BE8">
        <w:t>maximizar la escalabilidad y portabilidad</w:t>
      </w:r>
      <w:r w:rsidR="003D1090" w:rsidRPr="00770BE8">
        <w:t xml:space="preserve"> de estos elementos se creará una capa XML que interprete estas clases</w:t>
      </w:r>
      <w:ins w:id="305" w:author="Dahianna Vega Leiva" w:date="2010-12-22T12:37:00Z">
        <w:r w:rsidR="0070187F">
          <w:t>, en la cual</w:t>
        </w:r>
      </w:ins>
      <w:del w:id="306" w:author="Dahianna Vega Leiva" w:date="2010-12-22T12:37:00Z">
        <w:r w:rsidR="003D1090" w:rsidRPr="00770BE8" w:rsidDel="0070187F">
          <w:delText xml:space="preserve"> y en los cuales</w:delText>
        </w:r>
      </w:del>
      <w:r w:rsidR="003D1090" w:rsidRPr="00770BE8">
        <w:t xml:space="preserve"> se ingresen directamente lo</w:t>
      </w:r>
      <w:r w:rsidR="008C51BB" w:rsidRPr="00770BE8">
        <w:t>s</w:t>
      </w:r>
      <w:r w:rsidR="003D1090" w:rsidRPr="00770BE8">
        <w:t xml:space="preserve"> atributos y métodos de los elementos de formulario.</w:t>
      </w:r>
    </w:p>
    <w:p w:rsidR="00236077" w:rsidRDefault="00236077" w:rsidP="00236077">
      <w:pPr>
        <w:pStyle w:val="Subttulo"/>
        <w:outlineLvl w:val="2"/>
      </w:pPr>
    </w:p>
    <w:p w:rsidR="002E5790" w:rsidRPr="00770BE8" w:rsidRDefault="00236077" w:rsidP="00236077">
      <w:pPr>
        <w:pStyle w:val="Subttulo"/>
        <w:outlineLvl w:val="2"/>
        <w:rPr>
          <w:u w:val="single"/>
        </w:rPr>
      </w:pPr>
      <w:bookmarkStart w:id="307" w:name="_Toc280985369"/>
      <w:r>
        <w:t xml:space="preserve">4.5.1. </w:t>
      </w:r>
      <w:r w:rsidR="002E5790" w:rsidRPr="00770BE8">
        <w:t>Configuración de Sitio</w:t>
      </w:r>
      <w:bookmarkEnd w:id="307"/>
    </w:p>
    <w:p w:rsidR="008C51BB" w:rsidRPr="00770BE8" w:rsidRDefault="00C43BA3" w:rsidP="00D9256C">
      <w:del w:id="308" w:author="Rodrigo Riquelme" w:date="2010-12-05T11:46:00Z">
        <w:r w:rsidRPr="00770BE8">
          <w:delText>También</w:delText>
        </w:r>
      </w:del>
      <w:ins w:id="309" w:author="Rodrigo Riquelme" w:date="2010-12-05T11:46:00Z">
        <w:del w:id="310" w:author="Dahianna Vega Leiva" w:date="2010-12-22T12:37:00Z">
          <w:r w:rsidR="008C51BB" w:rsidRPr="00770BE8" w:rsidDel="0070187F">
            <w:delText>Tambien</w:delText>
          </w:r>
        </w:del>
      </w:ins>
      <w:ins w:id="311" w:author="Dahianna Vega Leiva" w:date="2010-12-22T12:37:00Z">
        <w:r w:rsidR="0070187F" w:rsidRPr="00770BE8">
          <w:t>También</w:t>
        </w:r>
      </w:ins>
      <w:r w:rsidR="008C51BB" w:rsidRPr="00770BE8">
        <w:t xml:space="preserve"> se creará una clase Settings que maneje toda la configuración global del sitio</w:t>
      </w:r>
      <w:r w:rsidR="002E5790" w:rsidRPr="00770BE8">
        <w:t>, todos estos parámetros de configuración se guardarán en una sola tabla</w:t>
      </w:r>
      <w:del w:id="312" w:author="Dahianna Vega Leiva" w:date="2010-12-22T12:38:00Z">
        <w:r w:rsidR="002E5790" w:rsidRPr="00770BE8" w:rsidDel="0070187F">
          <w:delText>, al</w:delText>
        </w:r>
      </w:del>
      <w:ins w:id="313" w:author="Dahianna Vega Leiva" w:date="2010-12-22T12:38:00Z">
        <w:r w:rsidR="0070187F">
          <w:t>. Al</w:t>
        </w:r>
      </w:ins>
      <w:r w:rsidR="002E5790" w:rsidRPr="00770BE8">
        <w:t xml:space="preserve"> ser alterada esta tabla</w:t>
      </w:r>
      <w:r w:rsidR="00FB08C6" w:rsidRPr="00770BE8">
        <w:t>, agregando o quitando</w:t>
      </w:r>
      <w:r w:rsidR="002E5790" w:rsidRPr="00770BE8">
        <w:t xml:space="preserve"> campos</w:t>
      </w:r>
      <w:ins w:id="314" w:author="Dahianna Vega Leiva" w:date="2010-12-22T12:38:00Z">
        <w:r w:rsidR="0070187F">
          <w:t>,</w:t>
        </w:r>
      </w:ins>
      <w:r w:rsidR="002E5790" w:rsidRPr="00770BE8">
        <w:t xml:space="preserve"> debiera reflejarse </w:t>
      </w:r>
      <w:r w:rsidR="00FB08C6" w:rsidRPr="00770BE8">
        <w:t xml:space="preserve">este cambio </w:t>
      </w:r>
      <w:r w:rsidR="002E5790" w:rsidRPr="00770BE8">
        <w:t xml:space="preserve">en forma </w:t>
      </w:r>
      <w:r w:rsidR="005E1EF9" w:rsidRPr="00770BE8">
        <w:t>automá</w:t>
      </w:r>
      <w:r w:rsidR="002E5790" w:rsidRPr="00770BE8">
        <w:t>tic</w:t>
      </w:r>
      <w:r w:rsidR="005E1EF9" w:rsidRPr="00770BE8">
        <w:t>a</w:t>
      </w:r>
      <w:r w:rsidR="002E5790" w:rsidRPr="00770BE8">
        <w:t xml:space="preserve"> en el formulario</w:t>
      </w:r>
      <w:r w:rsidR="005E1EF9" w:rsidRPr="00770BE8">
        <w:t xml:space="preserve"> de configuración</w:t>
      </w:r>
      <w:r w:rsidR="004827A7" w:rsidRPr="00770BE8">
        <w:t xml:space="preserve"> del CMS</w:t>
      </w:r>
      <w:r w:rsidR="002E5790" w:rsidRPr="00770BE8">
        <w:t>.</w:t>
      </w:r>
    </w:p>
    <w:p w:rsidR="006D756E" w:rsidRDefault="006D756E" w:rsidP="006D756E">
      <w:pPr>
        <w:rPr>
          <w:del w:id="315" w:author="Rodrigo Riquelme" w:date="2010-12-05T11:46:00Z"/>
        </w:rPr>
      </w:pPr>
    </w:p>
    <w:p w:rsidR="006D756E" w:rsidRDefault="006D756E" w:rsidP="006D756E"/>
    <w:p w:rsidR="006D756E" w:rsidRPr="00770BE8" w:rsidRDefault="00236077" w:rsidP="004C5C22">
      <w:pPr>
        <w:pStyle w:val="Subttulo"/>
        <w:outlineLvl w:val="2"/>
      </w:pPr>
      <w:bookmarkStart w:id="316" w:name="_Toc280985370"/>
      <w:r>
        <w:t>4.5.2</w:t>
      </w:r>
      <w:r w:rsidR="006D756E" w:rsidRPr="00770BE8">
        <w:t>. Componentes XML</w:t>
      </w:r>
      <w:bookmarkEnd w:id="316"/>
    </w:p>
    <w:p w:rsidR="002873B4" w:rsidRDefault="002873B4" w:rsidP="002873B4">
      <w:r w:rsidRPr="00770BE8">
        <w:t xml:space="preserve">Los </w:t>
      </w:r>
      <w:del w:id="317" w:author="Dahianna Vega Leiva" w:date="2010-12-22T12:38:00Z">
        <w:r w:rsidRPr="00770BE8" w:rsidDel="0070187F">
          <w:delText>components</w:delText>
        </w:r>
      </w:del>
      <w:ins w:id="318" w:author="Dahianna Vega Leiva" w:date="2010-12-22T12:38:00Z">
        <w:r w:rsidR="0070187F" w:rsidRPr="00770BE8">
          <w:t>componentes</w:t>
        </w:r>
      </w:ins>
      <w:r w:rsidRPr="00770BE8">
        <w:t xml:space="preserve"> XML están compuestos de secciones, lo más común es que una sección represente a un formulario y mantenga a una tabla específica</w:t>
      </w:r>
      <w:ins w:id="319" w:author="Dahianna Vega Leiva" w:date="2010-12-22T12:38:00Z">
        <w:r w:rsidR="0070187F">
          <w:t>. Para</w:t>
        </w:r>
      </w:ins>
      <w:del w:id="320" w:author="Dahianna Vega Leiva" w:date="2010-12-22T12:38:00Z">
        <w:r w:rsidRPr="00770BE8" w:rsidDel="0070187F">
          <w:delText xml:space="preserve"> para</w:delText>
        </w:r>
      </w:del>
      <w:r w:rsidRPr="00770BE8">
        <w:t xml:space="preserve"> este caso se especifica el type=”table”</w:t>
      </w:r>
      <w:ins w:id="321" w:author="Dahianna Vega Leiva" w:date="2010-12-22T12:41:00Z">
        <w:r w:rsidR="0070187F">
          <w:t xml:space="preserve"> y </w:t>
        </w:r>
      </w:ins>
      <w:del w:id="322" w:author="Dahianna Vega Leiva" w:date="2010-12-22T12:41:00Z">
        <w:r w:rsidR="000B2AA4" w:rsidRPr="00770BE8" w:rsidDel="0070187F">
          <w:delText xml:space="preserve">en este caso también se especifica </w:delText>
        </w:r>
      </w:del>
      <w:r w:rsidR="000B2AA4" w:rsidRPr="00770BE8">
        <w:t>si los elementos tienen permisos de edit, add y delete.</w:t>
      </w:r>
    </w:p>
    <w:p w:rsidR="006974D9" w:rsidRDefault="006974D9" w:rsidP="006974D9">
      <w:pPr>
        <w:pStyle w:val="Epgrafe"/>
      </w:pPr>
      <w:r>
        <w:t>En este ejemplo tenemos un seccion Tipo “Table” (clase namespaceAdmin) que puede ser crear, editar y borrar objetos de la clase MMenu.</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xml</w:t>
      </w:r>
      <w:r w:rsidRPr="00770BE8">
        <w:rPr>
          <w:rFonts w:ascii="Monospace" w:eastAsia="Times New Roman" w:hAnsi="Monospace" w:cs="Monospace"/>
          <w:color w:val="7F007F"/>
          <w:sz w:val="20"/>
          <w:szCs w:val="20"/>
          <w:lang w:val="en-US" w:eastAsia="es-CL"/>
        </w:rPr>
        <w:t>version</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"1.0"</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section</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"table"</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"MMenu"</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delete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"idbox"</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"false"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Pr="00770BE8">
        <w:rPr>
          <w:rFonts w:ascii="Monospace" w:eastAsia="Times New Roman" w:hAnsi="Monospace" w:cs="Monospace"/>
          <w:color w:val="7F007F"/>
          <w:sz w:val="20"/>
          <w:szCs w:val="20"/>
          <w:lang w:val="en-US" w:eastAsia="es-CL"/>
        </w:rPr>
        <w:t>link</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"index.php?p=menu&amp;amp;parent_id={id}"</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"URL"</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"url"</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"Parent"</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"parent_id"</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"select"</w:t>
      </w:r>
      <w:r w:rsidRPr="00770BE8">
        <w:rPr>
          <w:rFonts w:ascii="Monospace" w:eastAsia="Times New Roman" w:hAnsi="Monospace" w:cs="Monospace"/>
          <w:color w:val="7F007F"/>
          <w:sz w:val="20"/>
          <w:szCs w:val="20"/>
          <w:lang w:val="en-US" w:eastAsia="es-CL"/>
        </w:rPr>
        <w:t>table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w:t>
      </w:r>
      <w:r w:rsidRPr="00770BE8">
        <w:rPr>
          <w:rFonts w:ascii="Monospace" w:eastAsia="Times New Roman" w:hAnsi="Monospace" w:cs="Monospace"/>
          <w:color w:val="7F007F"/>
          <w:sz w:val="20"/>
          <w:szCs w:val="20"/>
          <w:lang w:val="en-US" w:eastAsia="es-CL"/>
        </w:rPr>
        <w:t>field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"Order"</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"menu_order"</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"Header"</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"header"</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"Footer"</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"footer"</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"Approved"</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"approved"</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64191E"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eastAsia="es-CL"/>
        </w:rPr>
      </w:pPr>
      <w:r w:rsidRPr="0064191E">
        <w:rPr>
          <w:rFonts w:ascii="Monospace" w:eastAsia="Times New Roman" w:hAnsi="Monospace" w:cs="Monospace"/>
          <w:color w:val="008080"/>
          <w:sz w:val="20"/>
          <w:szCs w:val="20"/>
          <w:lang w:eastAsia="es-CL"/>
        </w:rPr>
        <w:t>&lt;/</w:t>
      </w:r>
      <w:r w:rsidRPr="0064191E">
        <w:rPr>
          <w:rFonts w:ascii="Monospace" w:eastAsia="Times New Roman" w:hAnsi="Monospace" w:cs="Monospace"/>
          <w:color w:val="3F7F7F"/>
          <w:sz w:val="20"/>
          <w:szCs w:val="20"/>
          <w:lang w:eastAsia="es-CL"/>
        </w:rPr>
        <w:t>section</w:t>
      </w:r>
      <w:r w:rsidRPr="0064191E">
        <w:rPr>
          <w:rFonts w:ascii="Monospace" w:eastAsia="Times New Roman" w:hAnsi="Monospace" w:cs="Monospace"/>
          <w:color w:val="008080"/>
          <w:sz w:val="20"/>
          <w:szCs w:val="20"/>
          <w:lang w:eastAsia="es-CL"/>
        </w:rPr>
        <w:t>&gt;</w:t>
      </w:r>
    </w:p>
    <w:p w:rsidR="00A91C37" w:rsidRPr="0064191E" w:rsidRDefault="00A91C37" w:rsidP="00A91C37">
      <w:pPr>
        <w:suppressAutoHyphens w:val="0"/>
        <w:autoSpaceDE w:val="0"/>
        <w:autoSpaceDN w:val="0"/>
        <w:adjustRightInd w:val="0"/>
        <w:spacing w:before="0" w:after="0" w:line="240" w:lineRule="auto"/>
        <w:jc w:val="left"/>
        <w:rPr>
          <w:rFonts w:ascii="Monospace" w:eastAsia="Times New Roman" w:hAnsi="Monospace" w:cs="Monospace"/>
          <w:color w:val="008080"/>
          <w:sz w:val="20"/>
          <w:szCs w:val="20"/>
          <w:lang w:eastAsia="es-CL"/>
        </w:rPr>
      </w:pPr>
    </w:p>
    <w:p w:rsidR="00A91C37" w:rsidRPr="006974D9" w:rsidRDefault="006974D9" w:rsidP="006974D9">
      <w:pPr>
        <w:pStyle w:val="Epgrafe"/>
        <w:rPr>
          <w:rFonts w:ascii="Monospace" w:hAnsi="Monospace" w:cs="Monospace"/>
          <w:color w:val="008080"/>
          <w:sz w:val="20"/>
          <w:szCs w:val="20"/>
          <w:lang w:eastAsia="es-CL"/>
        </w:rPr>
      </w:pPr>
      <w:r w:rsidRPr="006974D9">
        <w:t>En este otro ejemplo tenemos u</w:t>
      </w:r>
      <w:r>
        <w:t>n menú con la configuración del sitio</w:t>
      </w:r>
      <w:r w:rsidR="007E0203">
        <w:t>, type representa a la clase del packageadmin y Msettings a la clase del packageModels</w:t>
      </w:r>
      <w:r>
        <w: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xml</w:t>
      </w:r>
      <w:r w:rsidRPr="00770BE8">
        <w:rPr>
          <w:rFonts w:ascii="Monospace" w:eastAsia="Times New Roman" w:hAnsi="Monospace" w:cs="Monospace"/>
          <w:color w:val="7F007F"/>
          <w:sz w:val="20"/>
          <w:szCs w:val="20"/>
          <w:lang w:val="en-US" w:eastAsia="es-CL"/>
        </w:rPr>
        <w:t>version</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"1.0"</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section</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"Settings"</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"asettings"</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"MSettings"</w:t>
      </w:r>
      <w:r w:rsidRPr="00770BE8">
        <w:rPr>
          <w:rFonts w:ascii="Monospace" w:eastAsia="Times New Roman" w:hAnsi="Monospace" w:cs="Monospace"/>
          <w:color w:val="008080"/>
          <w:sz w:val="20"/>
          <w:szCs w:val="20"/>
          <w:lang w:val="en-US" w:eastAsia="es-CL"/>
        </w:rPr>
        <w:t>/&gt;</w:t>
      </w:r>
    </w:p>
    <w:p w:rsidR="00A91C37" w:rsidRPr="00A91C37" w:rsidRDefault="00A91C37" w:rsidP="00A91C37">
      <w:pPr>
        <w:rPr>
          <w:lang w:val="en-US"/>
        </w:rPr>
      </w:pPr>
    </w:p>
    <w:p w:rsidR="00DA74FC" w:rsidRDefault="00A91C37" w:rsidP="00DA74FC">
      <w:pPr>
        <w:suppressAutoHyphens w:val="0"/>
        <w:spacing w:before="0" w:after="0" w:line="240" w:lineRule="auto"/>
        <w:jc w:val="left"/>
        <w:rPr>
          <w:lang w:val="en-US"/>
        </w:rPr>
        <w:pPrChange w:id="323" w:author="Rodrigo Riquelme" w:date="2010-12-05T11:46:00Z">
          <w:pPr>
            <w:pStyle w:val="Subttulo"/>
          </w:pPr>
        </w:pPrChange>
      </w:pPr>
      <w:r>
        <w:rPr>
          <w:lang w:val="en-US"/>
        </w:rPr>
        <w:br w:type="page"/>
      </w:r>
      <w:moveFromRangeStart w:id="324" w:author="Rodrigo Riquelme" w:date="2010-12-05T11:46:00Z" w:name="move279312906"/>
      <w:moveFrom w:id="325" w:author="Rodrigo Riquelme" w:date="2010-12-05T11:46:00Z">
        <w:r w:rsidR="000E1C37" w:rsidRPr="00E06820">
          <w:rPr>
            <w:lang w:val="en-US"/>
          </w:rPr>
          <w:t>4.6. Especificaciones front office</w:t>
        </w:r>
      </w:moveFrom>
      <w:moveFromRangeEnd w:id="324"/>
    </w:p>
    <w:p w:rsidR="00CF0939" w:rsidRDefault="00DA74FC" w:rsidP="00CF0939">
      <w:pPr>
        <w:pStyle w:val="Subttulo"/>
        <w:outlineLvl w:val="1"/>
      </w:pPr>
      <w:bookmarkStart w:id="326" w:name="_Toc280985371"/>
      <w:moveToRangeStart w:id="327" w:author="Rodrigo Riquelme" w:date="2010-12-05T11:46:00Z" w:name="move279312906"/>
      <w:moveTo w:id="328" w:author="Rodrigo Riquelme" w:date="2010-12-05T11:46:00Z">
        <w:r w:rsidRPr="00DA74FC">
          <w:rPr>
            <w:rPrChange w:id="329" w:author="Rodrigo Riquelme" w:date="2010-12-05T11:46:00Z">
              <w:rPr>
                <w:color w:val="0000FF"/>
                <w:u w:val="single"/>
                <w:lang w:val="en-US"/>
              </w:rPr>
            </w:rPrChange>
          </w:rPr>
          <w:t xml:space="preserve">4.6. Especificaciones </w:t>
        </w:r>
      </w:moveTo>
      <w:r w:rsidR="00CF0939">
        <w:t>F</w:t>
      </w:r>
      <w:moveTo w:id="330" w:author="Rodrigo Riquelme" w:date="2010-12-05T11:46:00Z">
        <w:r w:rsidRPr="00DA74FC">
          <w:rPr>
            <w:rPrChange w:id="331" w:author="Rodrigo Riquelme" w:date="2010-12-05T11:46:00Z">
              <w:rPr>
                <w:color w:val="0000FF"/>
                <w:u w:val="single"/>
                <w:lang w:val="en-US"/>
              </w:rPr>
            </w:rPrChange>
          </w:rPr>
          <w:t xml:space="preserve">ront </w:t>
        </w:r>
      </w:moveTo>
      <w:r w:rsidR="00CF0939">
        <w:t>O</w:t>
      </w:r>
      <w:moveTo w:id="332" w:author="Rodrigo Riquelme" w:date="2010-12-05T11:46:00Z">
        <w:r w:rsidRPr="00DA74FC">
          <w:rPr>
            <w:rPrChange w:id="333" w:author="Rodrigo Riquelme" w:date="2010-12-05T11:46:00Z">
              <w:rPr>
                <w:color w:val="0000FF"/>
                <w:u w:val="single"/>
                <w:lang w:val="en-US"/>
              </w:rPr>
            </w:rPrChange>
          </w:rPr>
          <w:t>ffice</w:t>
        </w:r>
      </w:moveTo>
      <w:bookmarkStart w:id="334" w:name="_Toc279302806"/>
      <w:bookmarkEnd w:id="326"/>
      <w:moveToRangeEnd w:id="327"/>
    </w:p>
    <w:p w:rsidR="0064191E" w:rsidRDefault="00CF0939" w:rsidP="00CF0939">
      <w:r>
        <w:t>En el Front</w:t>
      </w:r>
      <w:r w:rsidR="00C33F26">
        <w:t xml:space="preserve"> Office se</w:t>
      </w:r>
      <w:r w:rsidR="00812729">
        <w:t xml:space="preserve"> compone de templates</w:t>
      </w:r>
      <w:r w:rsidR="00C061FC">
        <w:t xml:space="preserve"> </w:t>
      </w:r>
      <w:r w:rsidR="00461CC4">
        <w:t>HTML</w:t>
      </w:r>
      <w:r w:rsidR="0064191E">
        <w:t xml:space="preserve"> (en general)</w:t>
      </w:r>
      <w:r w:rsidR="00812729">
        <w:t>y componentes</w:t>
      </w:r>
      <w:r w:rsidR="00461CC4">
        <w:t xml:space="preserve"> XML</w:t>
      </w:r>
      <w:r w:rsidR="0064191E">
        <w:t>.</w:t>
      </w:r>
    </w:p>
    <w:p w:rsidR="0064191E" w:rsidRDefault="0064191E" w:rsidP="00CF0939">
      <w:commentRangeStart w:id="335"/>
      <w:r>
        <w:t xml:space="preserve">Todas las páginas del front office están basadas en un template común llamado index.html a no ser por parámetro llamado </w:t>
      </w:r>
      <w:r w:rsidRPr="0064191E">
        <w:rPr>
          <w:b/>
        </w:rPr>
        <w:t>tpl</w:t>
      </w:r>
      <w:r>
        <w:t xml:space="preserve"> sea basado en otro template especificado en ese parámetro más la extensión .html. Esto especificado en la clase Vista principal la cual es llamada </w:t>
      </w:r>
      <w:r w:rsidRPr="0064191E">
        <w:rPr>
          <w:b/>
        </w:rPr>
        <w:t>VPage</w:t>
      </w:r>
      <w:r>
        <w:t>.</w:t>
      </w:r>
      <w:commentRangeEnd w:id="335"/>
      <w:r w:rsidR="0070187F">
        <w:rPr>
          <w:rStyle w:val="Refdecomentario"/>
          <w:rFonts w:eastAsia="Times New Roman" w:cs="Times New Roman"/>
          <w:szCs w:val="20"/>
          <w:lang w:eastAsia="en-US"/>
        </w:rPr>
        <w:commentReference w:id="335"/>
      </w:r>
    </w:p>
    <w:p w:rsidR="00C14D0C" w:rsidRDefault="00C14D0C" w:rsidP="00CF0939">
      <w:r>
        <w:t>Para la funcionalidad de templates y la de componentes xml se usa clas</w:t>
      </w:r>
      <w:r w:rsidR="00C061FC">
        <w:t xml:space="preserve">e </w:t>
      </w:r>
      <w:r>
        <w:t xml:space="preserve">en </w:t>
      </w:r>
      <w:r w:rsidRPr="00C14D0C">
        <w:rPr>
          <w:b/>
        </w:rPr>
        <w:t>Template</w:t>
      </w:r>
      <w:r>
        <w:t xml:space="preserve"> y </w:t>
      </w:r>
      <w:r w:rsidRPr="00C14D0C">
        <w:rPr>
          <w:b/>
        </w:rPr>
        <w:t>Component</w:t>
      </w:r>
      <w:r>
        <w:t xml:space="preserve"> del namespace</w:t>
      </w:r>
      <w:r w:rsidR="00C061FC">
        <w:t xml:space="preserve"> </w:t>
      </w:r>
      <w:r w:rsidRPr="00C14D0C">
        <w:rPr>
          <w:b/>
        </w:rPr>
        <w:t>lib</w:t>
      </w:r>
      <w:r>
        <w:t>.</w:t>
      </w:r>
    </w:p>
    <w:p w:rsidR="00C14D0C" w:rsidRDefault="00C14D0C" w:rsidP="00CF0939">
      <w:r>
        <w:t xml:space="preserve">VPage tiene un atributo llamado </w:t>
      </w:r>
      <w:r w:rsidRPr="00C14D0C">
        <w:rPr>
          <w:b/>
        </w:rPr>
        <w:t>tpl</w:t>
      </w:r>
      <w:r>
        <w:t xml:space="preserve"> del tipo </w:t>
      </w:r>
      <w:r w:rsidRPr="00C14D0C">
        <w:rPr>
          <w:b/>
        </w:rPr>
        <w:t>Template</w:t>
      </w:r>
      <w:r>
        <w:t>.</w:t>
      </w:r>
    </w:p>
    <w:p w:rsidR="00C14D0C" w:rsidRDefault="00C14D0C" w:rsidP="00CF0939">
      <w:r>
        <w:t>VPage retorna las variables de template:</w:t>
      </w:r>
    </w:p>
    <w:p w:rsidR="00C14D0C" w:rsidRDefault="00C14D0C" w:rsidP="00CF0939">
      <w:r w:rsidRPr="00C14D0C">
        <w:rPr>
          <w:b/>
        </w:rPr>
        <w:t>VPage</w:t>
      </w:r>
      <w:r w:rsidR="00293064">
        <w:rPr>
          <w:b/>
        </w:rPr>
        <w:t>::</w:t>
      </w:r>
      <w:r w:rsidRPr="00C14D0C">
        <w:rPr>
          <w:b/>
        </w:rPr>
        <w:t>t</w:t>
      </w:r>
      <w:r w:rsidR="00293064">
        <w:rPr>
          <w:b/>
        </w:rPr>
        <w:t>pl::</w:t>
      </w:r>
      <w:r w:rsidRPr="00C14D0C">
        <w:rPr>
          <w:b/>
        </w:rPr>
        <w:t>sitename:</w:t>
      </w:r>
      <w:r>
        <w:t xml:space="preserve"> Nombre del sitio según la configuración-</w:t>
      </w:r>
    </w:p>
    <w:p w:rsidR="00C14D0C" w:rsidRDefault="00C14D0C" w:rsidP="00CF0939">
      <w:r w:rsidRPr="00C14D0C">
        <w:rPr>
          <w:b/>
        </w:rPr>
        <w:t>VPage</w:t>
      </w:r>
      <w:r w:rsidR="00293064">
        <w:rPr>
          <w:b/>
        </w:rPr>
        <w:t>::</w:t>
      </w:r>
      <w:r w:rsidRPr="00C14D0C">
        <w:rPr>
          <w:b/>
        </w:rPr>
        <w:t>tpl</w:t>
      </w:r>
      <w:r w:rsidR="00293064">
        <w:rPr>
          <w:b/>
        </w:rPr>
        <w:t>::</w:t>
      </w:r>
      <w:r w:rsidRPr="00C14D0C">
        <w:rPr>
          <w:b/>
        </w:rPr>
        <w:t>menu:</w:t>
      </w:r>
      <w:r>
        <w:t xml:space="preserve"> Menú de navegación.</w:t>
      </w:r>
    </w:p>
    <w:p w:rsidR="00C14D0C" w:rsidRPr="00C14D0C" w:rsidRDefault="00C14D0C" w:rsidP="00CF0939">
      <w:pPr>
        <w:rPr>
          <w:b/>
        </w:rPr>
      </w:pPr>
      <w:r w:rsidRPr="00C14D0C">
        <w:rPr>
          <w:b/>
        </w:rPr>
        <w:t>VPag</w:t>
      </w:r>
      <w:r w:rsidR="00293064">
        <w:rPr>
          <w:b/>
        </w:rPr>
        <w:t>e::</w:t>
      </w:r>
      <w:r w:rsidRPr="00C14D0C">
        <w:rPr>
          <w:b/>
        </w:rPr>
        <w:t>tp</w:t>
      </w:r>
      <w:r w:rsidR="00293064">
        <w:rPr>
          <w:b/>
        </w:rPr>
        <w:t>l::</w:t>
      </w:r>
      <w:r w:rsidRPr="00C14D0C">
        <w:rPr>
          <w:b/>
        </w:rPr>
        <w:t>content:</w:t>
      </w:r>
      <w:r w:rsidR="00C061FC">
        <w:rPr>
          <w:b/>
        </w:rPr>
        <w:t xml:space="preserve"> </w:t>
      </w:r>
      <w:r w:rsidRPr="00C14D0C">
        <w:t>Contenido de l</w:t>
      </w:r>
      <w:r>
        <w:t xml:space="preserve">a página, esta se configura según los parámetros de la URL los cuales inicializan un determinado controlador la cual a su vez llama a un nuevo </w:t>
      </w:r>
      <w:r w:rsidR="00E24134">
        <w:t>témplate</w:t>
      </w:r>
      <w:r>
        <w:t xml:space="preserve"> (por ejemplo home.html) con componentes MVC XML.</w:t>
      </w:r>
    </w:p>
    <w:p w:rsidR="00C14D0C" w:rsidRDefault="00C14D0C">
      <w:pPr>
        <w:suppressAutoHyphens w:val="0"/>
        <w:spacing w:before="0" w:after="0" w:line="240" w:lineRule="auto"/>
        <w:jc w:val="left"/>
      </w:pPr>
      <w:r>
        <w:br w:type="page"/>
      </w:r>
    </w:p>
    <w:p w:rsidR="003F33A5" w:rsidRDefault="00C14D0C" w:rsidP="00CF0939">
      <w:r>
        <w:t xml:space="preserve">En el siguiente ejemplo </w:t>
      </w:r>
      <w:r w:rsidRPr="00293064">
        <w:rPr>
          <w:b/>
        </w:rPr>
        <w:t>de index.html</w:t>
      </w:r>
      <w:r>
        <w:t xml:space="preserve"> (</w:t>
      </w:r>
      <w:r w:rsidR="00E24134">
        <w:t>témplate</w:t>
      </w:r>
      <w:r>
        <w:t xml:space="preserve"> principal) todas las variables encerradas entre corchetes [::] son variables de </w:t>
      </w:r>
      <w:r w:rsidR="00E24134">
        <w:t>témplate</w:t>
      </w:r>
      <w:r>
        <w:t xml:space="preserve"> de </w:t>
      </w:r>
      <w:r w:rsidRPr="00293064">
        <w:rPr>
          <w:b/>
        </w:rPr>
        <w:t>VPage</w:t>
      </w:r>
      <w:r>
        <w:t xml:space="preserve"> (vista maestra)</w:t>
      </w:r>
    </w:p>
    <w:p w:rsidR="003F33A5" w:rsidRPr="003F33A5" w:rsidRDefault="003F33A5" w:rsidP="003F33A5">
      <w:pPr>
        <w:pStyle w:val="Ttulo7"/>
      </w:pPr>
      <w:r>
        <w:t>index.html</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DOCTYPE</w:t>
      </w:r>
      <w:ins w:id="336" w:author="Rodrigo Riquelme" w:date="2010-12-22T23:48:00Z">
        <w:r w:rsidR="00977EE7">
          <w:rPr>
            <w:rFonts w:ascii="Courier New" w:eastAsia="Times New Roman" w:hAnsi="Courier New" w:cs="Courier New"/>
            <w:color w:val="3F7F7F"/>
            <w:sz w:val="20"/>
            <w:szCs w:val="20"/>
            <w:lang w:val="en-US" w:eastAsia="es-CL"/>
          </w:rPr>
          <w:t xml:space="preserve"> </w:t>
        </w:r>
      </w:ins>
      <w:r w:rsidRPr="0064191E">
        <w:rPr>
          <w:rFonts w:ascii="Courier New" w:eastAsia="Times New Roman" w:hAnsi="Courier New" w:cs="Courier New"/>
          <w:color w:val="008080"/>
          <w:sz w:val="20"/>
          <w:szCs w:val="20"/>
          <w:lang w:val="en-US" w:eastAsia="es-CL"/>
        </w:rPr>
        <w:t>html</w:t>
      </w:r>
      <w:ins w:id="337" w:author="Rodrigo Riquelme" w:date="2010-12-22T23:48:00Z">
        <w:r w:rsidR="00977EE7">
          <w:rPr>
            <w:rFonts w:ascii="Courier New" w:eastAsia="Times New Roman" w:hAnsi="Courier New" w:cs="Courier New"/>
            <w:color w:val="008080"/>
            <w:sz w:val="20"/>
            <w:szCs w:val="20"/>
            <w:lang w:val="en-US" w:eastAsia="es-CL"/>
          </w:rPr>
          <w:t xml:space="preserve"> </w:t>
        </w:r>
      </w:ins>
      <w:r w:rsidRPr="0064191E">
        <w:rPr>
          <w:rFonts w:ascii="Courier New" w:eastAsia="Times New Roman" w:hAnsi="Courier New" w:cs="Courier New"/>
          <w:color w:val="808080"/>
          <w:sz w:val="20"/>
          <w:szCs w:val="20"/>
          <w:lang w:val="en-US" w:eastAsia="es-CL"/>
        </w:rPr>
        <w:t>PUBLIC</w:t>
      </w:r>
      <w:r w:rsidRPr="0064191E">
        <w:rPr>
          <w:rFonts w:ascii="Courier New" w:eastAsia="Times New Roman" w:hAnsi="Courier New" w:cs="Courier New"/>
          <w:color w:val="008080"/>
          <w:sz w:val="20"/>
          <w:szCs w:val="20"/>
          <w:lang w:val="en-US" w:eastAsia="es-CL"/>
        </w:rPr>
        <w:t>"-//W3C//DTD XHTML 1.0 Transitional//EN"</w:t>
      </w:r>
      <w:r w:rsidRPr="0064191E">
        <w:rPr>
          <w:rFonts w:ascii="Courier New" w:eastAsia="Times New Roman" w:hAnsi="Courier New" w:cs="Courier New"/>
          <w:color w:val="3F7F5F"/>
          <w:sz w:val="20"/>
          <w:szCs w:val="20"/>
          <w:lang w:val="en-US" w:eastAsia="es-CL"/>
        </w:rPr>
        <w:t>"http://www.w3.org/TR/xhtml1/DTD/xhtml1-transitional.dtd"</w:t>
      </w:r>
      <w:r w:rsidRPr="0064191E">
        <w:rPr>
          <w:rFonts w:ascii="Courier New" w:eastAsia="Times New Roman" w:hAnsi="Courier New" w:cs="Courier New"/>
          <w:color w:val="008080"/>
          <w:sz w:val="20"/>
          <w:szCs w:val="20"/>
          <w:lang w:val="en-US" w:eastAsia="es-CL"/>
        </w:rPr>
        <w:t>&gt;</w:t>
      </w:r>
    </w:p>
    <w:p w:rsidR="0064191E" w:rsidRPr="00AB3436" w:rsidRDefault="00DA74FC"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Change w:id="338" w:author="manolo" w:date="2010-12-23T14:38:00Z">
            <w:rPr>
              <w:rFonts w:ascii="Courier New" w:eastAsia="Times New Roman" w:hAnsi="Courier New" w:cs="Courier New"/>
              <w:sz w:val="20"/>
              <w:szCs w:val="20"/>
              <w:lang w:eastAsia="es-CL"/>
            </w:rPr>
          </w:rPrChange>
        </w:rPr>
      </w:pPr>
      <w:r w:rsidRPr="00DA74FC">
        <w:rPr>
          <w:rFonts w:ascii="Courier New" w:eastAsia="Times New Roman" w:hAnsi="Courier New" w:cs="Courier New"/>
          <w:color w:val="008080"/>
          <w:sz w:val="20"/>
          <w:szCs w:val="20"/>
          <w:lang w:val="en-US" w:eastAsia="es-CL"/>
          <w:rPrChange w:id="339" w:author="manolo" w:date="2010-12-23T14:38:00Z">
            <w:rPr>
              <w:rFonts w:ascii="Courier New" w:eastAsia="Times New Roman" w:hAnsi="Courier New" w:cs="Courier New"/>
              <w:color w:val="008080"/>
              <w:sz w:val="20"/>
              <w:szCs w:val="20"/>
              <w:u w:val="single"/>
              <w:lang w:eastAsia="es-CL"/>
            </w:rPr>
          </w:rPrChange>
        </w:rPr>
        <w:t>&lt;</w:t>
      </w:r>
      <w:r w:rsidRPr="00DA74FC">
        <w:rPr>
          <w:rFonts w:ascii="Courier New" w:eastAsia="Times New Roman" w:hAnsi="Courier New" w:cs="Courier New"/>
          <w:color w:val="3F7F7F"/>
          <w:sz w:val="20"/>
          <w:szCs w:val="20"/>
          <w:lang w:val="en-US" w:eastAsia="es-CL"/>
          <w:rPrChange w:id="340" w:author="manolo" w:date="2010-12-23T14:38:00Z">
            <w:rPr>
              <w:rFonts w:ascii="Courier New" w:eastAsia="Times New Roman" w:hAnsi="Courier New" w:cs="Courier New"/>
              <w:color w:val="3F7F7F"/>
              <w:sz w:val="20"/>
              <w:szCs w:val="20"/>
              <w:u w:val="single"/>
              <w:lang w:eastAsia="es-CL"/>
            </w:rPr>
          </w:rPrChange>
        </w:rPr>
        <w:t>html</w:t>
      </w:r>
      <w:ins w:id="341" w:author="Rodrigo Riquelme" w:date="2010-12-22T23:49:00Z">
        <w:r w:rsidRPr="00DA74FC">
          <w:rPr>
            <w:rFonts w:ascii="Courier New" w:eastAsia="Times New Roman" w:hAnsi="Courier New" w:cs="Courier New"/>
            <w:color w:val="3F7F7F"/>
            <w:sz w:val="20"/>
            <w:szCs w:val="20"/>
            <w:lang w:val="en-US" w:eastAsia="es-CL"/>
            <w:rPrChange w:id="342" w:author="manolo" w:date="2010-12-23T14:38:00Z">
              <w:rPr>
                <w:rFonts w:ascii="Courier New" w:eastAsia="Times New Roman" w:hAnsi="Courier New" w:cs="Courier New"/>
                <w:color w:val="3F7F7F"/>
                <w:sz w:val="20"/>
                <w:szCs w:val="20"/>
                <w:u w:val="single"/>
                <w:lang w:eastAsia="es-CL"/>
              </w:rPr>
            </w:rPrChange>
          </w:rPr>
          <w:t xml:space="preserve"> </w:t>
        </w:r>
      </w:ins>
      <w:r w:rsidRPr="00DA74FC">
        <w:rPr>
          <w:rFonts w:ascii="Courier New" w:eastAsia="Times New Roman" w:hAnsi="Courier New" w:cs="Courier New"/>
          <w:color w:val="7F007F"/>
          <w:sz w:val="20"/>
          <w:szCs w:val="20"/>
          <w:lang w:val="en-US" w:eastAsia="es-CL"/>
          <w:rPrChange w:id="343" w:author="manolo" w:date="2010-12-23T14:38:00Z">
            <w:rPr>
              <w:rFonts w:ascii="Courier New" w:eastAsia="Times New Roman" w:hAnsi="Courier New" w:cs="Courier New"/>
              <w:color w:val="7F007F"/>
              <w:sz w:val="20"/>
              <w:szCs w:val="20"/>
              <w:u w:val="single"/>
              <w:lang w:eastAsia="es-CL"/>
            </w:rPr>
          </w:rPrChange>
        </w:rPr>
        <w:t>xmlns</w:t>
      </w:r>
      <w:r w:rsidRPr="00DA74FC">
        <w:rPr>
          <w:rFonts w:ascii="Courier New" w:eastAsia="Times New Roman" w:hAnsi="Courier New" w:cs="Courier New"/>
          <w:color w:val="000000"/>
          <w:sz w:val="20"/>
          <w:szCs w:val="20"/>
          <w:lang w:val="en-US" w:eastAsia="es-CL"/>
          <w:rPrChange w:id="344" w:author="manolo" w:date="2010-12-23T14:38:00Z">
            <w:rPr>
              <w:rFonts w:ascii="Courier New" w:eastAsia="Times New Roman" w:hAnsi="Courier New" w:cs="Courier New"/>
              <w:color w:val="000000"/>
              <w:sz w:val="20"/>
              <w:szCs w:val="20"/>
              <w:u w:val="single"/>
              <w:lang w:eastAsia="es-CL"/>
            </w:rPr>
          </w:rPrChange>
        </w:rPr>
        <w:t>=</w:t>
      </w:r>
      <w:r w:rsidRPr="00DA74FC">
        <w:rPr>
          <w:rFonts w:ascii="Courier New" w:eastAsia="Times New Roman" w:hAnsi="Courier New" w:cs="Courier New"/>
          <w:i/>
          <w:iCs/>
          <w:color w:val="2A00FF"/>
          <w:sz w:val="20"/>
          <w:szCs w:val="20"/>
          <w:lang w:val="en-US" w:eastAsia="es-CL"/>
          <w:rPrChange w:id="345" w:author="manolo" w:date="2010-12-23T14:38:00Z">
            <w:rPr>
              <w:rFonts w:ascii="Courier New" w:eastAsia="Times New Roman" w:hAnsi="Courier New" w:cs="Courier New"/>
              <w:i/>
              <w:iCs/>
              <w:color w:val="2A00FF"/>
              <w:sz w:val="20"/>
              <w:szCs w:val="20"/>
              <w:u w:val="single"/>
              <w:lang w:eastAsia="es-CL"/>
            </w:rPr>
          </w:rPrChange>
        </w:rPr>
        <w:t>"http://www.w3.org/1999/xhtml"</w:t>
      </w:r>
      <w:r w:rsidRPr="00DA74FC">
        <w:rPr>
          <w:rFonts w:ascii="Courier New" w:eastAsia="Times New Roman" w:hAnsi="Courier New" w:cs="Courier New"/>
          <w:color w:val="7F007F"/>
          <w:sz w:val="20"/>
          <w:szCs w:val="20"/>
          <w:lang w:val="en-US" w:eastAsia="es-CL"/>
          <w:rPrChange w:id="346" w:author="manolo" w:date="2010-12-23T14:38:00Z">
            <w:rPr>
              <w:rFonts w:ascii="Courier New" w:eastAsia="Times New Roman" w:hAnsi="Courier New" w:cs="Courier New"/>
              <w:color w:val="7F007F"/>
              <w:sz w:val="20"/>
              <w:szCs w:val="20"/>
              <w:u w:val="single"/>
              <w:lang w:eastAsia="es-CL"/>
            </w:rPr>
          </w:rPrChange>
        </w:rPr>
        <w:t>xml:lang</w:t>
      </w:r>
      <w:r w:rsidRPr="00DA74FC">
        <w:rPr>
          <w:rFonts w:ascii="Courier New" w:eastAsia="Times New Roman" w:hAnsi="Courier New" w:cs="Courier New"/>
          <w:color w:val="000000"/>
          <w:sz w:val="20"/>
          <w:szCs w:val="20"/>
          <w:lang w:val="en-US" w:eastAsia="es-CL"/>
          <w:rPrChange w:id="347" w:author="manolo" w:date="2010-12-23T14:38:00Z">
            <w:rPr>
              <w:rFonts w:ascii="Courier New" w:eastAsia="Times New Roman" w:hAnsi="Courier New" w:cs="Courier New"/>
              <w:color w:val="000000"/>
              <w:sz w:val="20"/>
              <w:szCs w:val="20"/>
              <w:u w:val="single"/>
              <w:lang w:eastAsia="es-CL"/>
            </w:rPr>
          </w:rPrChange>
        </w:rPr>
        <w:t>=</w:t>
      </w:r>
      <w:r w:rsidRPr="00DA74FC">
        <w:rPr>
          <w:rFonts w:ascii="Courier New" w:eastAsia="Times New Roman" w:hAnsi="Courier New" w:cs="Courier New"/>
          <w:i/>
          <w:iCs/>
          <w:color w:val="2A00FF"/>
          <w:sz w:val="20"/>
          <w:szCs w:val="20"/>
          <w:lang w:val="en-US" w:eastAsia="es-CL"/>
          <w:rPrChange w:id="348" w:author="manolo" w:date="2010-12-23T14:38:00Z">
            <w:rPr>
              <w:rFonts w:ascii="Courier New" w:eastAsia="Times New Roman" w:hAnsi="Courier New" w:cs="Courier New"/>
              <w:i/>
              <w:iCs/>
              <w:color w:val="2A00FF"/>
              <w:sz w:val="20"/>
              <w:szCs w:val="20"/>
              <w:u w:val="single"/>
              <w:lang w:eastAsia="es-CL"/>
            </w:rPr>
          </w:rPrChange>
        </w:rPr>
        <w:t>"es"</w:t>
      </w:r>
      <w:r w:rsidRPr="00DA74FC">
        <w:rPr>
          <w:rFonts w:ascii="Courier New" w:eastAsia="Times New Roman" w:hAnsi="Courier New" w:cs="Courier New"/>
          <w:color w:val="7F007F"/>
          <w:sz w:val="20"/>
          <w:szCs w:val="20"/>
          <w:lang w:val="en-US" w:eastAsia="es-CL"/>
          <w:rPrChange w:id="349" w:author="manolo" w:date="2010-12-23T14:38:00Z">
            <w:rPr>
              <w:rFonts w:ascii="Courier New" w:eastAsia="Times New Roman" w:hAnsi="Courier New" w:cs="Courier New"/>
              <w:color w:val="7F007F"/>
              <w:sz w:val="20"/>
              <w:szCs w:val="20"/>
              <w:u w:val="single"/>
              <w:lang w:eastAsia="es-CL"/>
            </w:rPr>
          </w:rPrChange>
        </w:rPr>
        <w:t>lang</w:t>
      </w:r>
      <w:r w:rsidRPr="00DA74FC">
        <w:rPr>
          <w:rFonts w:ascii="Courier New" w:eastAsia="Times New Roman" w:hAnsi="Courier New" w:cs="Courier New"/>
          <w:color w:val="000000"/>
          <w:sz w:val="20"/>
          <w:szCs w:val="20"/>
          <w:lang w:val="en-US" w:eastAsia="es-CL"/>
          <w:rPrChange w:id="350" w:author="manolo" w:date="2010-12-23T14:38:00Z">
            <w:rPr>
              <w:rFonts w:ascii="Courier New" w:eastAsia="Times New Roman" w:hAnsi="Courier New" w:cs="Courier New"/>
              <w:color w:val="000000"/>
              <w:sz w:val="20"/>
              <w:szCs w:val="20"/>
              <w:u w:val="single"/>
              <w:lang w:eastAsia="es-CL"/>
            </w:rPr>
          </w:rPrChange>
        </w:rPr>
        <w:t>=</w:t>
      </w:r>
      <w:r w:rsidRPr="00DA74FC">
        <w:rPr>
          <w:rFonts w:ascii="Courier New" w:eastAsia="Times New Roman" w:hAnsi="Courier New" w:cs="Courier New"/>
          <w:i/>
          <w:iCs/>
          <w:color w:val="2A00FF"/>
          <w:sz w:val="20"/>
          <w:szCs w:val="20"/>
          <w:lang w:val="en-US" w:eastAsia="es-CL"/>
          <w:rPrChange w:id="351" w:author="manolo" w:date="2010-12-23T14:38:00Z">
            <w:rPr>
              <w:rFonts w:ascii="Courier New" w:eastAsia="Times New Roman" w:hAnsi="Courier New" w:cs="Courier New"/>
              <w:i/>
              <w:iCs/>
              <w:color w:val="2A00FF"/>
              <w:sz w:val="20"/>
              <w:szCs w:val="20"/>
              <w:u w:val="single"/>
              <w:lang w:eastAsia="es-CL"/>
            </w:rPr>
          </w:rPrChange>
        </w:rPr>
        <w:t>"es"</w:t>
      </w:r>
      <w:r w:rsidRPr="00DA74FC">
        <w:rPr>
          <w:rFonts w:ascii="Courier New" w:eastAsia="Times New Roman" w:hAnsi="Courier New" w:cs="Courier New"/>
          <w:color w:val="008080"/>
          <w:sz w:val="20"/>
          <w:szCs w:val="20"/>
          <w:lang w:val="en-US" w:eastAsia="es-CL"/>
          <w:rPrChange w:id="352" w:author="manolo" w:date="2010-12-23T14:38:00Z">
            <w:rPr>
              <w:rFonts w:ascii="Courier New" w:eastAsia="Times New Roman" w:hAnsi="Courier New" w:cs="Courier New"/>
              <w:color w:val="008080"/>
              <w:sz w:val="20"/>
              <w:szCs w:val="20"/>
              <w:u w:val="single"/>
              <w:lang w:eastAsia="es-CL"/>
            </w:rPr>
          </w:rPrChange>
        </w:rPr>
        <w:t>&gt;</w:t>
      </w:r>
    </w:p>
    <w:p w:rsidR="0064191E" w:rsidRPr="0064191E" w:rsidRDefault="00DA74FC"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DA74FC">
        <w:rPr>
          <w:rFonts w:ascii="Courier New" w:eastAsia="Times New Roman" w:hAnsi="Courier New" w:cs="Courier New"/>
          <w:color w:val="000000"/>
          <w:sz w:val="20"/>
          <w:szCs w:val="20"/>
          <w:lang w:val="en-US" w:eastAsia="es-CL"/>
          <w:rPrChange w:id="353" w:author="manolo" w:date="2010-12-23T14:38:00Z">
            <w:rPr>
              <w:rFonts w:ascii="Courier New" w:eastAsia="Times New Roman" w:hAnsi="Courier New" w:cs="Courier New"/>
              <w:color w:val="000000"/>
              <w:sz w:val="20"/>
              <w:szCs w:val="20"/>
              <w:u w:val="single"/>
              <w:lang w:eastAsia="es-CL"/>
            </w:rPr>
          </w:rPrChange>
        </w:rPr>
        <w:tab/>
      </w:r>
      <w:r w:rsidR="0064191E" w:rsidRPr="0064191E">
        <w:rPr>
          <w:rFonts w:ascii="Courier New" w:eastAsia="Times New Roman" w:hAnsi="Courier New" w:cs="Courier New"/>
          <w:color w:val="008080"/>
          <w:sz w:val="20"/>
          <w:szCs w:val="20"/>
          <w:lang w:val="en-US" w:eastAsia="es-CL"/>
        </w:rPr>
        <w:t>&lt;</w:t>
      </w:r>
      <w:r w:rsidR="0064191E" w:rsidRPr="0064191E">
        <w:rPr>
          <w:rFonts w:ascii="Courier New" w:eastAsia="Times New Roman" w:hAnsi="Courier New" w:cs="Courier New"/>
          <w:color w:val="3F7F7F"/>
          <w:sz w:val="20"/>
          <w:szCs w:val="20"/>
          <w:lang w:val="en-US" w:eastAsia="es-CL"/>
        </w:rPr>
        <w:t>head</w:t>
      </w:r>
      <w:r w:rsidR="0064191E" w:rsidRPr="0064191E">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title</w:t>
      </w:r>
      <w:r w:rsidRPr="0064191E">
        <w:rPr>
          <w:rFonts w:ascii="Courier New" w:eastAsia="Times New Roman" w:hAnsi="Courier New" w:cs="Courier New"/>
          <w:color w:val="008080"/>
          <w:sz w:val="20"/>
          <w:szCs w:val="20"/>
          <w:lang w:val="en-US" w:eastAsia="es-CL"/>
        </w:rPr>
        <w:t>&gt;</w:t>
      </w:r>
      <w:r w:rsidRPr="0064191E">
        <w:rPr>
          <w:rFonts w:ascii="Courier New" w:eastAsia="Times New Roman" w:hAnsi="Courier New" w:cs="Courier New"/>
          <w:color w:val="000000"/>
          <w:sz w:val="20"/>
          <w:szCs w:val="20"/>
          <w:lang w:val="en-US" w:eastAsia="es-CL"/>
        </w:rPr>
        <w:t>[:sitename:][:titleheader:]</w:t>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title</w:t>
      </w:r>
      <w:r w:rsidRPr="0064191E">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meta</w:t>
      </w:r>
      <w:ins w:id="354" w:author="Rodrigo Riquelme" w:date="2010-12-22T23:48:00Z">
        <w:r w:rsidR="00977EE7">
          <w:rPr>
            <w:rFonts w:ascii="Courier New" w:eastAsia="Times New Roman" w:hAnsi="Courier New" w:cs="Courier New"/>
            <w:color w:val="3F7F7F"/>
            <w:sz w:val="20"/>
            <w:szCs w:val="20"/>
            <w:lang w:val="en-US" w:eastAsia="es-CL"/>
          </w:rPr>
          <w:t xml:space="preserve"> </w:t>
        </w:r>
      </w:ins>
      <w:r w:rsidRPr="0064191E">
        <w:rPr>
          <w:rFonts w:ascii="Courier New" w:eastAsia="Times New Roman" w:hAnsi="Courier New" w:cs="Courier New"/>
          <w:color w:val="7F007F"/>
          <w:sz w:val="20"/>
          <w:szCs w:val="20"/>
          <w:lang w:val="en-US" w:eastAsia="es-CL"/>
        </w:rPr>
        <w:t>http-equiv</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"Content-Type"</w:t>
      </w:r>
      <w:r w:rsidRPr="0064191E">
        <w:rPr>
          <w:rFonts w:ascii="Courier New" w:eastAsia="Times New Roman" w:hAnsi="Courier New" w:cs="Courier New"/>
          <w:color w:val="7F007F"/>
          <w:sz w:val="20"/>
          <w:szCs w:val="20"/>
          <w:lang w:val="en-US" w:eastAsia="es-CL"/>
        </w:rPr>
        <w:t>content</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"text/html; charset=utf-8"</w:t>
      </w:r>
      <w:r w:rsidRPr="0064191E">
        <w:rPr>
          <w:rFonts w:ascii="Courier New" w:eastAsia="Times New Roman" w:hAnsi="Courier New" w:cs="Courier New"/>
          <w:color w:val="008080"/>
          <w:sz w:val="20"/>
          <w:szCs w:val="20"/>
          <w:lang w:val="en-US" w:eastAsia="es-CL"/>
        </w:rPr>
        <w:t>/&gt;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head</w:t>
      </w:r>
      <w:r w:rsidRPr="00C14D0C">
        <w:rPr>
          <w:rFonts w:ascii="Courier New" w:eastAsia="Times New Roman" w:hAnsi="Courier New" w:cs="Courier New"/>
          <w:color w:val="008080"/>
          <w:sz w:val="20"/>
          <w:szCs w:val="20"/>
          <w:lang w:val="en-US" w:eastAsia="es-CL"/>
        </w:rPr>
        <w:t>&gt;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body</w:t>
      </w:r>
      <w:r w:rsidRPr="00C14D0C">
        <w:rPr>
          <w:rFonts w:ascii="Courier New" w:eastAsia="Times New Roman" w:hAnsi="Courier New" w:cs="Courier New"/>
          <w:color w:val="008080"/>
          <w:sz w:val="20"/>
          <w:szCs w:val="20"/>
          <w:lang w:val="en-US" w:eastAsia="es-CL"/>
        </w:rPr>
        <w:t>&gt;</w:t>
      </w:r>
    </w:p>
    <w:p w:rsidR="0064191E" w:rsidRPr="00C14D0C" w:rsidRDefault="00C14D0C"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8080"/>
          <w:sz w:val="20"/>
          <w:szCs w:val="20"/>
          <w:lang w:val="en-US" w:eastAsia="es-CL"/>
        </w:rPr>
        <w:tab/>
      </w:r>
      <w:r>
        <w:rPr>
          <w:rFonts w:ascii="Courier New" w:eastAsia="Times New Roman" w:hAnsi="Courier New" w:cs="Courier New"/>
          <w:color w:val="008080"/>
          <w:sz w:val="20"/>
          <w:szCs w:val="20"/>
          <w:lang w:val="en-US" w:eastAsia="es-CL"/>
        </w:rPr>
        <w:tab/>
      </w:r>
      <w:r w:rsidR="0064191E" w:rsidRPr="00C14D0C">
        <w:rPr>
          <w:rFonts w:ascii="Courier New" w:eastAsia="Times New Roman" w:hAnsi="Courier New" w:cs="Courier New"/>
          <w:color w:val="008080"/>
          <w:sz w:val="20"/>
          <w:szCs w:val="20"/>
          <w:lang w:val="en-US" w:eastAsia="es-CL"/>
        </w:rPr>
        <w:t>&lt;</w:t>
      </w:r>
      <w:r w:rsidR="0064191E" w:rsidRPr="00C14D0C">
        <w:rPr>
          <w:rFonts w:ascii="Courier New" w:eastAsia="Times New Roman" w:hAnsi="Courier New" w:cs="Courier New"/>
          <w:color w:val="3F7F7F"/>
          <w:sz w:val="20"/>
          <w:szCs w:val="20"/>
          <w:lang w:val="en-US" w:eastAsia="es-CL"/>
        </w:rPr>
        <w:t>div</w:t>
      </w:r>
      <w:ins w:id="355" w:author="Rodrigo Riquelme" w:date="2010-12-22T23:48:00Z">
        <w:r w:rsidR="00977EE7">
          <w:rPr>
            <w:rFonts w:ascii="Courier New" w:eastAsia="Times New Roman" w:hAnsi="Courier New" w:cs="Courier New"/>
            <w:color w:val="3F7F7F"/>
            <w:sz w:val="20"/>
            <w:szCs w:val="20"/>
            <w:lang w:val="en-US" w:eastAsia="es-CL"/>
          </w:rPr>
          <w:t xml:space="preserve"> </w:t>
        </w:r>
      </w:ins>
      <w:r w:rsidR="0064191E" w:rsidRPr="00C14D0C">
        <w:rPr>
          <w:rFonts w:ascii="Courier New" w:eastAsia="Times New Roman" w:hAnsi="Courier New" w:cs="Courier New"/>
          <w:color w:val="7F007F"/>
          <w:sz w:val="20"/>
          <w:szCs w:val="20"/>
          <w:lang w:val="en-US" w:eastAsia="es-CL"/>
        </w:rPr>
        <w:t>class</w:t>
      </w:r>
      <w:r w:rsidR="0064191E" w:rsidRPr="00C14D0C">
        <w:rPr>
          <w:rFonts w:ascii="Courier New" w:eastAsia="Times New Roman" w:hAnsi="Courier New" w:cs="Courier New"/>
          <w:color w:val="000000"/>
          <w:sz w:val="20"/>
          <w:szCs w:val="20"/>
          <w:lang w:val="en-US" w:eastAsia="es-CL"/>
        </w:rPr>
        <w:t>=</w:t>
      </w:r>
      <w:r w:rsidR="0064191E" w:rsidRPr="00C14D0C">
        <w:rPr>
          <w:rFonts w:ascii="Courier New" w:eastAsia="Times New Roman" w:hAnsi="Courier New" w:cs="Courier New"/>
          <w:i/>
          <w:iCs/>
          <w:color w:val="2A00FF"/>
          <w:sz w:val="20"/>
          <w:szCs w:val="20"/>
          <w:lang w:val="en-US" w:eastAsia="es-CL"/>
        </w:rPr>
        <w:t>"marcoheaderBg"</w:t>
      </w:r>
      <w:r w:rsidR="0064191E" w:rsidRPr="00C14D0C">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div</w:t>
      </w:r>
      <w:ins w:id="356" w:author="Rodrigo Riquelme" w:date="2010-12-22T23:48:00Z">
        <w:r w:rsidR="00977EE7">
          <w:rPr>
            <w:rFonts w:ascii="Courier New" w:eastAsia="Times New Roman" w:hAnsi="Courier New" w:cs="Courier New"/>
            <w:color w:val="3F7F7F"/>
            <w:sz w:val="20"/>
            <w:szCs w:val="20"/>
            <w:lang w:val="en-US" w:eastAsia="es-CL"/>
          </w:rPr>
          <w:t xml:space="preserve"> </w:t>
        </w:r>
      </w:ins>
      <w:r w:rsidRPr="0064191E">
        <w:rPr>
          <w:rFonts w:ascii="Courier New" w:eastAsia="Times New Roman" w:hAnsi="Courier New" w:cs="Courier New"/>
          <w:color w:val="7F007F"/>
          <w:sz w:val="20"/>
          <w:szCs w:val="20"/>
          <w:lang w:val="en-US" w:eastAsia="es-CL"/>
        </w:rPr>
        <w:t>id</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"header"</w:t>
      </w:r>
      <w:r w:rsidRPr="0064191E">
        <w:rPr>
          <w:rFonts w:ascii="Courier New" w:eastAsia="Times New Roman" w:hAnsi="Courier New" w:cs="Courier New"/>
          <w:color w:val="7F007F"/>
          <w:sz w:val="20"/>
          <w:szCs w:val="20"/>
          <w:lang w:val="en-US" w:eastAsia="es-CL"/>
        </w:rPr>
        <w:t>class</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"span-24-2"</w:t>
      </w:r>
      <w:r w:rsidRPr="0064191E">
        <w:rPr>
          <w:rFonts w:ascii="Courier New" w:eastAsia="Times New Roman" w:hAnsi="Courier New" w:cs="Courier New"/>
          <w:color w:val="008080"/>
          <w:sz w:val="20"/>
          <w:szCs w:val="20"/>
          <w:lang w:val="en-US" w:eastAsia="es-CL"/>
        </w:rPr>
        <w:t>&gt;</w:t>
      </w:r>
    </w:p>
    <w:p w:rsidR="0064191E" w:rsidRPr="00AB3436" w:rsidRDefault="00DA74FC"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Change w:id="357" w:author="manolo" w:date="2010-12-23T14:38:00Z">
            <w:rPr>
              <w:rFonts w:ascii="Courier New" w:eastAsia="Times New Roman" w:hAnsi="Courier New" w:cs="Courier New"/>
              <w:sz w:val="20"/>
              <w:szCs w:val="20"/>
              <w:lang w:val="en-US" w:eastAsia="es-CL"/>
            </w:rPr>
          </w:rPrChange>
        </w:rPr>
      </w:pPr>
      <w:r w:rsidRPr="00DA74FC">
        <w:rPr>
          <w:rFonts w:ascii="Courier New" w:eastAsia="Times New Roman" w:hAnsi="Courier New" w:cs="Courier New"/>
          <w:color w:val="008080"/>
          <w:sz w:val="20"/>
          <w:szCs w:val="20"/>
          <w:lang w:eastAsia="es-CL"/>
          <w:rPrChange w:id="358" w:author="manolo" w:date="2010-12-23T14:38:00Z">
            <w:rPr>
              <w:rFonts w:ascii="Courier New" w:eastAsia="Times New Roman" w:hAnsi="Courier New" w:cs="Courier New"/>
              <w:color w:val="008080"/>
              <w:sz w:val="20"/>
              <w:szCs w:val="20"/>
              <w:u w:val="single"/>
              <w:lang w:val="en-US" w:eastAsia="es-CL"/>
            </w:rPr>
          </w:rPrChange>
        </w:rPr>
        <w:t>&lt;</w:t>
      </w:r>
      <w:r w:rsidRPr="00DA74FC">
        <w:rPr>
          <w:rFonts w:ascii="Courier New" w:eastAsia="Times New Roman" w:hAnsi="Courier New" w:cs="Courier New"/>
          <w:color w:val="3F7F7F"/>
          <w:sz w:val="20"/>
          <w:szCs w:val="20"/>
          <w:lang w:eastAsia="es-CL"/>
          <w:rPrChange w:id="359" w:author="manolo" w:date="2010-12-23T14:38:00Z">
            <w:rPr>
              <w:rFonts w:ascii="Courier New" w:eastAsia="Times New Roman" w:hAnsi="Courier New" w:cs="Courier New"/>
              <w:color w:val="3F7F7F"/>
              <w:sz w:val="20"/>
              <w:szCs w:val="20"/>
              <w:u w:val="single"/>
              <w:lang w:val="en-US" w:eastAsia="es-CL"/>
            </w:rPr>
          </w:rPrChange>
        </w:rPr>
        <w:t>ul</w:t>
      </w:r>
      <w:r w:rsidRPr="00DA74FC">
        <w:rPr>
          <w:rFonts w:ascii="Courier New" w:eastAsia="Times New Roman" w:hAnsi="Courier New" w:cs="Courier New"/>
          <w:color w:val="7F007F"/>
          <w:sz w:val="20"/>
          <w:szCs w:val="20"/>
          <w:lang w:eastAsia="es-CL"/>
          <w:rPrChange w:id="360" w:author="manolo" w:date="2010-12-23T14:38:00Z">
            <w:rPr>
              <w:rFonts w:ascii="Courier New" w:eastAsia="Times New Roman" w:hAnsi="Courier New" w:cs="Courier New"/>
              <w:color w:val="7F007F"/>
              <w:sz w:val="20"/>
              <w:szCs w:val="20"/>
              <w:u w:val="single"/>
              <w:lang w:val="en-US" w:eastAsia="es-CL"/>
            </w:rPr>
          </w:rPrChange>
        </w:rPr>
        <w:t>class</w:t>
      </w:r>
      <w:r w:rsidRPr="00DA74FC">
        <w:rPr>
          <w:rFonts w:ascii="Courier New" w:eastAsia="Times New Roman" w:hAnsi="Courier New" w:cs="Courier New"/>
          <w:color w:val="000000"/>
          <w:sz w:val="20"/>
          <w:szCs w:val="20"/>
          <w:lang w:eastAsia="es-CL"/>
          <w:rPrChange w:id="361" w:author="manolo" w:date="2010-12-23T14:38:00Z">
            <w:rPr>
              <w:rFonts w:ascii="Courier New" w:eastAsia="Times New Roman" w:hAnsi="Courier New" w:cs="Courier New"/>
              <w:color w:val="000000"/>
              <w:sz w:val="20"/>
              <w:szCs w:val="20"/>
              <w:u w:val="single"/>
              <w:lang w:val="en-US" w:eastAsia="es-CL"/>
            </w:rPr>
          </w:rPrChange>
        </w:rPr>
        <w:t>=</w:t>
      </w:r>
      <w:r w:rsidRPr="00DA74FC">
        <w:rPr>
          <w:rFonts w:ascii="Courier New" w:eastAsia="Times New Roman" w:hAnsi="Courier New" w:cs="Courier New"/>
          <w:i/>
          <w:iCs/>
          <w:color w:val="2A00FF"/>
          <w:sz w:val="20"/>
          <w:szCs w:val="20"/>
          <w:lang w:eastAsia="es-CL"/>
          <w:rPrChange w:id="362" w:author="manolo" w:date="2010-12-23T14:38:00Z">
            <w:rPr>
              <w:rFonts w:ascii="Courier New" w:eastAsia="Times New Roman" w:hAnsi="Courier New" w:cs="Courier New"/>
              <w:i/>
              <w:iCs/>
              <w:color w:val="2A00FF"/>
              <w:sz w:val="20"/>
              <w:szCs w:val="20"/>
              <w:u w:val="single"/>
              <w:lang w:val="en-US" w:eastAsia="es-CL"/>
            </w:rPr>
          </w:rPrChange>
        </w:rPr>
        <w:t>"nav"</w:t>
      </w:r>
      <w:r w:rsidRPr="00DA74FC">
        <w:rPr>
          <w:rFonts w:ascii="Courier New" w:eastAsia="Times New Roman" w:hAnsi="Courier New" w:cs="Courier New"/>
          <w:color w:val="008080"/>
          <w:sz w:val="20"/>
          <w:szCs w:val="20"/>
          <w:lang w:eastAsia="es-CL"/>
          <w:rPrChange w:id="363" w:author="manolo" w:date="2010-12-23T14:38:00Z">
            <w:rPr>
              <w:rFonts w:ascii="Courier New" w:eastAsia="Times New Roman" w:hAnsi="Courier New" w:cs="Courier New"/>
              <w:color w:val="008080"/>
              <w:sz w:val="20"/>
              <w:szCs w:val="20"/>
              <w:u w:val="single"/>
              <w:lang w:val="en-US" w:eastAsia="es-CL"/>
            </w:rPr>
          </w:rPrChange>
        </w:rPr>
        <w:t>&gt;</w:t>
      </w:r>
    </w:p>
    <w:p w:rsidR="0064191E" w:rsidRPr="00AB3436" w:rsidRDefault="00DA74FC"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Change w:id="364" w:author="manolo" w:date="2010-12-23T14:38:00Z">
            <w:rPr>
              <w:rFonts w:ascii="Courier New" w:eastAsia="Times New Roman" w:hAnsi="Courier New" w:cs="Courier New"/>
              <w:sz w:val="20"/>
              <w:szCs w:val="20"/>
              <w:lang w:val="en-US" w:eastAsia="es-CL"/>
            </w:rPr>
          </w:rPrChange>
        </w:rPr>
      </w:pPr>
      <w:r w:rsidRPr="00DA74FC">
        <w:rPr>
          <w:rFonts w:ascii="Courier New" w:eastAsia="Times New Roman" w:hAnsi="Courier New" w:cs="Courier New"/>
          <w:color w:val="000000"/>
          <w:sz w:val="20"/>
          <w:szCs w:val="20"/>
          <w:lang w:eastAsia="es-CL"/>
          <w:rPrChange w:id="365" w:author="manolo" w:date="2010-12-23T14:38:00Z">
            <w:rPr>
              <w:rFonts w:ascii="Courier New" w:eastAsia="Times New Roman" w:hAnsi="Courier New" w:cs="Courier New"/>
              <w:color w:val="000000"/>
              <w:sz w:val="20"/>
              <w:szCs w:val="20"/>
              <w:u w:val="single"/>
              <w:lang w:val="en-US" w:eastAsia="es-CL"/>
            </w:rPr>
          </w:rPrChange>
        </w:rPr>
        <w:tab/>
        <w:t>[:menu:]</w:t>
      </w:r>
    </w:p>
    <w:p w:rsidR="0064191E" w:rsidRPr="00AB3436" w:rsidRDefault="00DA74FC"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Change w:id="366" w:author="manolo" w:date="2010-12-23T14:38:00Z">
            <w:rPr>
              <w:rFonts w:ascii="Courier New" w:eastAsia="Times New Roman" w:hAnsi="Courier New" w:cs="Courier New"/>
              <w:sz w:val="20"/>
              <w:szCs w:val="20"/>
              <w:lang w:val="en-US" w:eastAsia="es-CL"/>
            </w:rPr>
          </w:rPrChange>
        </w:rPr>
      </w:pPr>
      <w:r w:rsidRPr="00DA74FC">
        <w:rPr>
          <w:rFonts w:ascii="Courier New" w:eastAsia="Times New Roman" w:hAnsi="Courier New" w:cs="Courier New"/>
          <w:color w:val="008080"/>
          <w:sz w:val="20"/>
          <w:szCs w:val="20"/>
          <w:lang w:eastAsia="es-CL"/>
          <w:rPrChange w:id="367" w:author="manolo" w:date="2010-12-23T14:38:00Z">
            <w:rPr>
              <w:rFonts w:ascii="Courier New" w:eastAsia="Times New Roman" w:hAnsi="Courier New" w:cs="Courier New"/>
              <w:color w:val="008080"/>
              <w:sz w:val="20"/>
              <w:szCs w:val="20"/>
              <w:u w:val="single"/>
              <w:lang w:val="en-US" w:eastAsia="es-CL"/>
            </w:rPr>
          </w:rPrChange>
        </w:rPr>
        <w:t>&lt;/</w:t>
      </w:r>
      <w:r w:rsidRPr="00DA74FC">
        <w:rPr>
          <w:rFonts w:ascii="Courier New" w:eastAsia="Times New Roman" w:hAnsi="Courier New" w:cs="Courier New"/>
          <w:color w:val="3F7F7F"/>
          <w:sz w:val="20"/>
          <w:szCs w:val="20"/>
          <w:lang w:eastAsia="es-CL"/>
          <w:rPrChange w:id="368" w:author="manolo" w:date="2010-12-23T14:38:00Z">
            <w:rPr>
              <w:rFonts w:ascii="Courier New" w:eastAsia="Times New Roman" w:hAnsi="Courier New" w:cs="Courier New"/>
              <w:color w:val="3F7F7F"/>
              <w:sz w:val="20"/>
              <w:szCs w:val="20"/>
              <w:u w:val="single"/>
              <w:lang w:val="en-US" w:eastAsia="es-CL"/>
            </w:rPr>
          </w:rPrChange>
        </w:rPr>
        <w:t>ul</w:t>
      </w:r>
      <w:r w:rsidRPr="00DA74FC">
        <w:rPr>
          <w:rFonts w:ascii="Courier New" w:eastAsia="Times New Roman" w:hAnsi="Courier New" w:cs="Courier New"/>
          <w:color w:val="008080"/>
          <w:sz w:val="20"/>
          <w:szCs w:val="20"/>
          <w:lang w:eastAsia="es-CL"/>
          <w:rPrChange w:id="369" w:author="manolo" w:date="2010-12-23T14:38:00Z">
            <w:rPr>
              <w:rFonts w:ascii="Courier New" w:eastAsia="Times New Roman" w:hAnsi="Courier New" w:cs="Courier New"/>
              <w:color w:val="008080"/>
              <w:sz w:val="20"/>
              <w:szCs w:val="20"/>
              <w:u w:val="single"/>
              <w:lang w:val="en-US" w:eastAsia="es-CL"/>
            </w:rPr>
          </w:rPrChange>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r w:rsidRPr="008F248C">
        <w:rPr>
          <w:rFonts w:ascii="Courier New" w:eastAsia="Times New Roman" w:hAnsi="Courier New" w:cs="Courier New"/>
          <w:color w:val="008080"/>
          <w:sz w:val="20"/>
          <w:szCs w:val="20"/>
          <w:lang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ins w:id="370" w:author="Rodrigo Riquelme" w:date="2010-12-22T23:48:00Z">
        <w:r w:rsidR="00977EE7">
          <w:rPr>
            <w:rFonts w:ascii="Courier New" w:eastAsia="Times New Roman" w:hAnsi="Courier New" w:cs="Courier New"/>
            <w:color w:val="3F7F7F"/>
            <w:sz w:val="20"/>
            <w:szCs w:val="20"/>
            <w:lang w:eastAsia="es-CL"/>
          </w:rPr>
          <w:t>&gt;</w:t>
        </w:r>
      </w:ins>
    </w:p>
    <w:p w:rsidR="0064191E" w:rsidRPr="008F248C" w:rsidRDefault="00C14D0C"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0000"/>
          <w:sz w:val="20"/>
          <w:szCs w:val="20"/>
          <w:lang w:eastAsia="es-CL"/>
        </w:rPr>
        <w:tab/>
      </w:r>
      <w:r w:rsidR="0064191E" w:rsidRPr="008F248C">
        <w:rPr>
          <w:rFonts w:ascii="Courier New" w:eastAsia="Times New Roman" w:hAnsi="Courier New" w:cs="Courier New"/>
          <w:color w:val="000000"/>
          <w:sz w:val="20"/>
          <w:szCs w:val="20"/>
          <w:lang w:eastAsia="es-CL"/>
        </w:rPr>
        <w:tab/>
      </w:r>
      <w:r w:rsidR="0064191E" w:rsidRPr="008F248C">
        <w:rPr>
          <w:rFonts w:ascii="Courier New" w:eastAsia="Times New Roman" w:hAnsi="Courier New" w:cs="Courier New"/>
          <w:color w:val="008080"/>
          <w:sz w:val="20"/>
          <w:szCs w:val="20"/>
          <w:lang w:eastAsia="es-CL"/>
        </w:rPr>
        <w:t>&lt;</w:t>
      </w:r>
      <w:r w:rsidR="0064191E" w:rsidRPr="008F248C">
        <w:rPr>
          <w:rFonts w:ascii="Courier New" w:eastAsia="Times New Roman" w:hAnsi="Courier New" w:cs="Courier New"/>
          <w:color w:val="3F7F7F"/>
          <w:sz w:val="20"/>
          <w:szCs w:val="20"/>
          <w:lang w:eastAsia="es-CL"/>
        </w:rPr>
        <w:t>div</w:t>
      </w:r>
      <w:ins w:id="371" w:author="Rodrigo Riquelme" w:date="2010-12-22T23:48:00Z">
        <w:r w:rsidR="00977EE7">
          <w:rPr>
            <w:rFonts w:ascii="Courier New" w:eastAsia="Times New Roman" w:hAnsi="Courier New" w:cs="Courier New"/>
            <w:color w:val="3F7F7F"/>
            <w:sz w:val="20"/>
            <w:szCs w:val="20"/>
            <w:lang w:eastAsia="es-CL"/>
          </w:rPr>
          <w:t xml:space="preserve"> </w:t>
        </w:r>
      </w:ins>
      <w:r w:rsidR="0064191E" w:rsidRPr="008F248C">
        <w:rPr>
          <w:rFonts w:ascii="Courier New" w:eastAsia="Times New Roman" w:hAnsi="Courier New" w:cs="Courier New"/>
          <w:color w:val="7F007F"/>
          <w:sz w:val="20"/>
          <w:szCs w:val="20"/>
          <w:lang w:eastAsia="es-CL"/>
        </w:rPr>
        <w:t>id</w:t>
      </w:r>
      <w:r w:rsidR="0064191E" w:rsidRPr="008F248C">
        <w:rPr>
          <w:rFonts w:ascii="Courier New" w:eastAsia="Times New Roman" w:hAnsi="Courier New" w:cs="Courier New"/>
          <w:color w:val="000000"/>
          <w:sz w:val="20"/>
          <w:szCs w:val="20"/>
          <w:lang w:eastAsia="es-CL"/>
        </w:rPr>
        <w:t>=</w:t>
      </w:r>
      <w:r w:rsidR="0064191E" w:rsidRPr="008F248C">
        <w:rPr>
          <w:rFonts w:ascii="Courier New" w:eastAsia="Times New Roman" w:hAnsi="Courier New" w:cs="Courier New"/>
          <w:i/>
          <w:iCs/>
          <w:color w:val="2A00FF"/>
          <w:sz w:val="20"/>
          <w:szCs w:val="20"/>
          <w:lang w:eastAsia="es-CL"/>
        </w:rPr>
        <w:t>"contenido"</w:t>
      </w:r>
      <w:r w:rsidRPr="008F248C">
        <w:rPr>
          <w:rFonts w:ascii="Courier New" w:eastAsia="Times New Roman" w:hAnsi="Courier New" w:cs="Courier New"/>
          <w:sz w:val="20"/>
          <w:szCs w:val="20"/>
          <w:lang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val="en-US" w:eastAsia="es-CL"/>
        </w:rPr>
        <w:t>[:content:]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ins w:id="372" w:author="Rodrigo Riquelme" w:date="2010-12-22T23:48:00Z">
        <w:r w:rsidR="00977EE7">
          <w:rPr>
            <w:rFonts w:ascii="Courier New" w:eastAsia="Times New Roman" w:hAnsi="Courier New" w:cs="Courier New"/>
            <w:color w:val="3F7F7F"/>
            <w:sz w:val="20"/>
            <w:szCs w:val="20"/>
            <w:lang w:val="en-US" w:eastAsia="es-CL"/>
          </w:rPr>
          <w:t xml:space="preserve"> </w:t>
        </w:r>
      </w:ins>
      <w:r w:rsidRPr="008F248C">
        <w:rPr>
          <w:rFonts w:ascii="Courier New" w:eastAsia="Times New Roman" w:hAnsi="Courier New" w:cs="Courier New"/>
          <w:color w:val="7F007F"/>
          <w:sz w:val="20"/>
          <w:szCs w:val="20"/>
          <w:lang w:val="en-US" w:eastAsia="es-CL"/>
        </w:rPr>
        <w:t>class</w:t>
      </w:r>
      <w:r w:rsidRPr="008F248C">
        <w:rPr>
          <w:rFonts w:ascii="Courier New" w:eastAsia="Times New Roman" w:hAnsi="Courier New" w:cs="Courier New"/>
          <w:color w:val="000000"/>
          <w:sz w:val="20"/>
          <w:szCs w:val="20"/>
          <w:lang w:val="en-US" w:eastAsia="es-CL"/>
        </w:rPr>
        <w:t>=</w:t>
      </w:r>
      <w:r w:rsidRPr="008F248C">
        <w:rPr>
          <w:rFonts w:ascii="Courier New" w:eastAsia="Times New Roman" w:hAnsi="Courier New" w:cs="Courier New"/>
          <w:i/>
          <w:iCs/>
          <w:color w:val="2A00FF"/>
          <w:sz w:val="20"/>
          <w:szCs w:val="20"/>
          <w:lang w:val="en-US" w:eastAsia="es-CL"/>
        </w:rPr>
        <w:t>"footer oscuro</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p</w:t>
      </w:r>
      <w:ins w:id="373" w:author="Rodrigo Riquelme" w:date="2010-12-22T23:48:00Z">
        <w:r w:rsidR="00977EE7">
          <w:rPr>
            <w:rFonts w:ascii="Courier New" w:eastAsia="Times New Roman" w:hAnsi="Courier New" w:cs="Courier New"/>
            <w:color w:val="3F7F7F"/>
            <w:sz w:val="20"/>
            <w:szCs w:val="20"/>
            <w:lang w:val="en-US" w:eastAsia="es-CL"/>
          </w:rPr>
          <w:t xml:space="preserve"> </w:t>
        </w:r>
      </w:ins>
      <w:r w:rsidRPr="00C14D0C">
        <w:rPr>
          <w:rFonts w:ascii="Courier New" w:eastAsia="Times New Roman" w:hAnsi="Courier New" w:cs="Courier New"/>
          <w:color w:val="7F007F"/>
          <w:sz w:val="20"/>
          <w:szCs w:val="20"/>
          <w:lang w:val="en-US" w:eastAsia="es-CL"/>
        </w:rPr>
        <w:t>class</w:t>
      </w:r>
      <w:r w:rsidRPr="00C14D0C">
        <w:rPr>
          <w:rFonts w:ascii="Courier New" w:eastAsia="Times New Roman" w:hAnsi="Courier New" w:cs="Courier New"/>
          <w:color w:val="000000"/>
          <w:sz w:val="20"/>
          <w:szCs w:val="20"/>
          <w:lang w:val="en-US" w:eastAsia="es-CL"/>
        </w:rPr>
        <w:t>=</w:t>
      </w:r>
      <w:r w:rsidRPr="00C14D0C">
        <w:rPr>
          <w:rFonts w:ascii="Courier New" w:eastAsia="Times New Roman" w:hAnsi="Courier New" w:cs="Courier New"/>
          <w:i/>
          <w:iCs/>
          <w:color w:val="2A00FF"/>
          <w:sz w:val="20"/>
          <w:szCs w:val="20"/>
          <w:lang w:val="en-US" w:eastAsia="es-CL"/>
        </w:rPr>
        <w:t>"pie"</w:t>
      </w:r>
      <w:r w:rsidRPr="00C14D0C">
        <w:rPr>
          <w:rFonts w:ascii="Courier New" w:eastAsia="Times New Roman" w:hAnsi="Courier New" w:cs="Courier New"/>
          <w:color w:val="008080"/>
          <w:sz w:val="20"/>
          <w:szCs w:val="20"/>
          <w:lang w:val="en-US" w:eastAsia="es-CL"/>
        </w:rPr>
        <w:t>&gt;</w:t>
      </w:r>
      <w:r w:rsidRPr="00C14D0C">
        <w:rPr>
          <w:rFonts w:ascii="Courier New" w:eastAsia="Times New Roman" w:hAnsi="Courier New" w:cs="Courier New"/>
          <w:color w:val="000000"/>
          <w:sz w:val="20"/>
          <w:szCs w:val="20"/>
          <w:lang w:val="en-US" w:eastAsia="es-CL"/>
        </w:rPr>
        <w:t xml:space="preserve">Powered by UMA CMS - Universal Media Access Content Management System </w:t>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div</w:t>
      </w:r>
      <w:r w:rsidRPr="00C14D0C">
        <w:rPr>
          <w:rFonts w:ascii="Courier New" w:eastAsia="Times New Roman" w:hAnsi="Courier New" w:cs="Courier New"/>
          <w:color w:val="008080"/>
          <w:sz w:val="20"/>
          <w:szCs w:val="20"/>
          <w:lang w:val="en-US" w:eastAsia="es-CL"/>
        </w:rPr>
        <w:t>&gt;</w:t>
      </w:r>
    </w:p>
    <w:p w:rsidR="0064191E" w:rsidRPr="00C14D0C" w:rsidRDefault="0064191E" w:rsidP="00C14D0C">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0000"/>
          <w:sz w:val="20"/>
          <w:szCs w:val="20"/>
          <w:lang w:val="en-US" w:eastAsia="es-CL"/>
        </w:rPr>
        <w:tab/>
      </w:r>
      <w:r w:rsidR="00C14D0C">
        <w:rPr>
          <w:rFonts w:ascii="Courier New" w:eastAsia="Times New Roman" w:hAnsi="Courier New" w:cs="Courier New"/>
          <w:color w:val="008080"/>
          <w:sz w:val="20"/>
          <w:szCs w:val="20"/>
          <w:lang w:val="en-US" w:eastAsia="es-CL"/>
        </w:rPr>
        <w:t>&lt;/p&gt;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div</w:t>
      </w:r>
      <w:r w:rsidRPr="00C14D0C">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div</w:t>
      </w:r>
      <w:ins w:id="374" w:author="Rodrigo Riquelme" w:date="2010-12-22T23:49:00Z">
        <w:r w:rsidR="00977EE7">
          <w:rPr>
            <w:rFonts w:ascii="Courier New" w:eastAsia="Times New Roman" w:hAnsi="Courier New" w:cs="Courier New"/>
            <w:color w:val="3F7F7F"/>
            <w:sz w:val="20"/>
            <w:szCs w:val="20"/>
            <w:lang w:val="en-US" w:eastAsia="es-CL"/>
          </w:rPr>
          <w:t xml:space="preserve"> </w:t>
        </w:r>
      </w:ins>
      <w:r w:rsidRPr="0064191E">
        <w:rPr>
          <w:rFonts w:ascii="Courier New" w:eastAsia="Times New Roman" w:hAnsi="Courier New" w:cs="Courier New"/>
          <w:color w:val="7F007F"/>
          <w:sz w:val="20"/>
          <w:szCs w:val="20"/>
          <w:lang w:val="en-US" w:eastAsia="es-CL"/>
        </w:rPr>
        <w:t>id</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"popup_body"</w:t>
      </w:r>
      <w:r w:rsidRPr="0064191E">
        <w:rPr>
          <w:rFonts w:ascii="Courier New" w:eastAsia="Times New Roman" w:hAnsi="Courier New" w:cs="Courier New"/>
          <w:color w:val="008080"/>
          <w:sz w:val="20"/>
          <w:szCs w:val="20"/>
          <w:lang w:val="en-US" w:eastAsia="es-CL"/>
        </w:rPr>
        <w:t>&gt;&lt;/</w:t>
      </w:r>
      <w:r w:rsidRPr="0064191E">
        <w:rPr>
          <w:rFonts w:ascii="Courier New" w:eastAsia="Times New Roman" w:hAnsi="Courier New" w:cs="Courier New"/>
          <w:color w:val="3F7F7F"/>
          <w:sz w:val="20"/>
          <w:szCs w:val="20"/>
          <w:lang w:val="en-US" w:eastAsia="es-CL"/>
        </w:rPr>
        <w:t>div</w:t>
      </w:r>
      <w:r w:rsidRPr="0064191E">
        <w:rPr>
          <w:rFonts w:ascii="Courier New" w:eastAsia="Times New Roman" w:hAnsi="Courier New" w:cs="Courier New"/>
          <w:color w:val="008080"/>
          <w:sz w:val="20"/>
          <w:szCs w:val="20"/>
          <w:lang w:val="en-US" w:eastAsia="es-CL"/>
        </w:rPr>
        <w:t>&gt;</w:t>
      </w:r>
    </w:p>
    <w:p w:rsid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div</w:t>
      </w:r>
      <w:r>
        <w:rPr>
          <w:rFonts w:ascii="Courier New" w:eastAsia="Times New Roman" w:hAnsi="Courier New" w:cs="Courier New"/>
          <w:color w:val="008080"/>
          <w:sz w:val="20"/>
          <w:szCs w:val="20"/>
          <w:lang w:eastAsia="es-CL"/>
        </w:rPr>
        <w:t>&gt;</w:t>
      </w:r>
    </w:p>
    <w:p w:rsid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body</w:t>
      </w:r>
      <w:r>
        <w:rPr>
          <w:rFonts w:ascii="Courier New" w:eastAsia="Times New Roman" w:hAnsi="Courier New" w:cs="Courier New"/>
          <w:color w:val="008080"/>
          <w:sz w:val="20"/>
          <w:szCs w:val="20"/>
          <w:lang w:eastAsia="es-CL"/>
        </w:rPr>
        <w:t>&gt;</w:t>
      </w:r>
    </w:p>
    <w:p w:rsidR="00CF0939" w:rsidRDefault="0064191E" w:rsidP="0064191E">
      <w:pPr>
        <w:rPr>
          <w:rFonts w:ascii="Courier New" w:eastAsia="Times New Roman" w:hAnsi="Courier New" w:cs="Courier New"/>
          <w:color w:val="008080"/>
          <w:sz w:val="20"/>
          <w:szCs w:val="20"/>
          <w:lang w:eastAsia="es-CL"/>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html</w:t>
      </w:r>
      <w:r>
        <w:rPr>
          <w:rFonts w:ascii="Courier New" w:eastAsia="Times New Roman" w:hAnsi="Courier New" w:cs="Courier New"/>
          <w:color w:val="008080"/>
          <w:sz w:val="20"/>
          <w:szCs w:val="20"/>
          <w:lang w:eastAsia="es-CL"/>
        </w:rPr>
        <w:t>&gt;</w:t>
      </w:r>
    </w:p>
    <w:p w:rsidR="0064191E" w:rsidRDefault="00293064" w:rsidP="00BF383C">
      <w:r>
        <w:rPr>
          <w:rFonts w:ascii="Courier New" w:eastAsia="Times New Roman" w:hAnsi="Courier New" w:cs="Courier New"/>
          <w:color w:val="008080"/>
          <w:sz w:val="20"/>
          <w:szCs w:val="20"/>
          <w:lang w:eastAsia="es-CL"/>
        </w:rPr>
        <w:br w:type="page"/>
      </w:r>
      <w:r>
        <w:t xml:space="preserve">En el siguiente ejemplo se supondrá que el controlador principal llama al home. </w:t>
      </w:r>
      <w:del w:id="375" w:author="Dahianna Vega Leiva" w:date="2010-12-22T12:42:00Z">
        <w:r w:rsidDel="0070187F">
          <w:delText xml:space="preserve">Llamaremos </w:delText>
        </w:r>
      </w:del>
      <w:ins w:id="376" w:author="Dahianna Vega Leiva" w:date="2010-12-22T12:42:00Z">
        <w:r w:rsidR="0070187F">
          <w:t xml:space="preserve">Se llamará </w:t>
        </w:r>
      </w:ins>
      <w:r>
        <w:t xml:space="preserve">a este controlador </w:t>
      </w:r>
      <w:r w:rsidRPr="00293064">
        <w:rPr>
          <w:b/>
        </w:rPr>
        <w:t>CHome</w:t>
      </w:r>
      <w:r>
        <w:t xml:space="preserve">, el cual llamará a un </w:t>
      </w:r>
      <w:r w:rsidR="00E24134">
        <w:t>témplate</w:t>
      </w:r>
      <w:r>
        <w:t xml:space="preserve"> llamado home y lo </w:t>
      </w:r>
      <w:r w:rsidR="00E24134">
        <w:t>pondrá</w:t>
      </w:r>
      <w:r>
        <w:t xml:space="preserve"> en la variable </w:t>
      </w:r>
      <w:r w:rsidRPr="00293064">
        <w:rPr>
          <w:b/>
        </w:rPr>
        <w:t>VPage::tpl::content</w:t>
      </w:r>
      <w:r w:rsidRPr="00293064">
        <w:t xml:space="preserve"> la cual se ve en el </w:t>
      </w:r>
      <w:r w:rsidR="00E24134" w:rsidRPr="00293064">
        <w:t>témplate</w:t>
      </w:r>
      <w:r w:rsidRPr="00293064">
        <w:rPr>
          <w:b/>
        </w:rPr>
        <w:t>index</w:t>
      </w:r>
      <w:r>
        <w:rPr>
          <w:b/>
        </w:rPr>
        <w:t>.</w:t>
      </w:r>
      <w:r w:rsidRPr="00293064">
        <w:rPr>
          <w:b/>
        </w:rPr>
        <w:t>html</w:t>
      </w:r>
      <w:r w:rsidRPr="00293064">
        <w:t xml:space="preserve"> como </w:t>
      </w:r>
      <w:r w:rsidRPr="00293064">
        <w:rPr>
          <w:b/>
        </w:rPr>
        <w:t>[:content:]</w:t>
      </w:r>
      <w:r w:rsidRPr="00293064">
        <w:t>.</w:t>
      </w:r>
    </w:p>
    <w:p w:rsidR="003F33A5" w:rsidRDefault="003F33A5" w:rsidP="003F33A5">
      <w:pPr>
        <w:suppressAutoHyphens w:val="0"/>
        <w:spacing w:before="0" w:after="0" w:line="240" w:lineRule="auto"/>
        <w:jc w:val="left"/>
      </w:pPr>
    </w:p>
    <w:p w:rsidR="003F33A5" w:rsidRDefault="003F33A5" w:rsidP="003F33A5">
      <w:pPr>
        <w:pStyle w:val="Ttulo7"/>
      </w:pPr>
      <w:r>
        <w:t>home.html</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[:main_video:]</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"span-24-2"</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3F5FBF"/>
          <w:sz w:val="20"/>
          <w:szCs w:val="20"/>
          <w:lang w:val="en-US" w:eastAsia="es-CL"/>
        </w:rPr>
        <w:t>&lt;!-- the tabs --&gt;</w:t>
      </w:r>
    </w:p>
    <w:p w:rsidR="003F33A5" w:rsidRPr="00AD4989"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00DA74FC" w:rsidRPr="00AD4989">
        <w:rPr>
          <w:rFonts w:ascii="Courier New" w:eastAsia="Times New Roman" w:hAnsi="Courier New" w:cs="Courier New"/>
          <w:color w:val="008080"/>
          <w:sz w:val="20"/>
          <w:szCs w:val="20"/>
          <w:lang w:val="en-US" w:eastAsia="es-CL"/>
          <w:rPrChange w:id="377" w:author="manolo" w:date="2010-12-23T14:42:00Z">
            <w:rPr>
              <w:rFonts w:ascii="Courier New" w:eastAsia="Times New Roman" w:hAnsi="Courier New" w:cs="Courier New"/>
              <w:color w:val="008080"/>
              <w:sz w:val="20"/>
              <w:szCs w:val="20"/>
              <w:u w:val="single"/>
              <w:lang w:eastAsia="es-CL"/>
            </w:rPr>
          </w:rPrChange>
        </w:rPr>
        <w:t>&lt;</w:t>
      </w:r>
      <w:r w:rsidR="00DA74FC" w:rsidRPr="00AD4989">
        <w:rPr>
          <w:rFonts w:ascii="Courier New" w:eastAsia="Times New Roman" w:hAnsi="Courier New" w:cs="Courier New"/>
          <w:color w:val="3F7F7F"/>
          <w:sz w:val="20"/>
          <w:szCs w:val="20"/>
          <w:lang w:val="en-US" w:eastAsia="es-CL"/>
          <w:rPrChange w:id="378" w:author="manolo" w:date="2010-12-23T14:42:00Z">
            <w:rPr>
              <w:rFonts w:ascii="Courier New" w:eastAsia="Times New Roman" w:hAnsi="Courier New" w:cs="Courier New"/>
              <w:color w:val="3F7F7F"/>
              <w:sz w:val="20"/>
              <w:szCs w:val="20"/>
              <w:u w:val="single"/>
              <w:lang w:eastAsia="es-CL"/>
            </w:rPr>
          </w:rPrChange>
        </w:rPr>
        <w:t>ul</w:t>
      </w:r>
      <w:r w:rsidR="00DA74FC" w:rsidRPr="00AD4989">
        <w:rPr>
          <w:rFonts w:ascii="Courier New" w:eastAsia="Times New Roman" w:hAnsi="Courier New" w:cs="Courier New"/>
          <w:color w:val="7F007F"/>
          <w:sz w:val="20"/>
          <w:szCs w:val="20"/>
          <w:lang w:val="en-US" w:eastAsia="es-CL"/>
          <w:rPrChange w:id="379" w:author="manolo" w:date="2010-12-23T14:42:00Z">
            <w:rPr>
              <w:rFonts w:ascii="Courier New" w:eastAsia="Times New Roman" w:hAnsi="Courier New" w:cs="Courier New"/>
              <w:color w:val="7F007F"/>
              <w:sz w:val="20"/>
              <w:szCs w:val="20"/>
              <w:u w:val="single"/>
              <w:lang w:eastAsia="es-CL"/>
            </w:rPr>
          </w:rPrChange>
        </w:rPr>
        <w:t>class</w:t>
      </w:r>
      <w:r w:rsidR="00DA74FC" w:rsidRPr="00AD4989">
        <w:rPr>
          <w:rFonts w:ascii="Courier New" w:eastAsia="Times New Roman" w:hAnsi="Courier New" w:cs="Courier New"/>
          <w:color w:val="000000"/>
          <w:sz w:val="20"/>
          <w:szCs w:val="20"/>
          <w:lang w:val="en-US" w:eastAsia="es-CL"/>
          <w:rPrChange w:id="380" w:author="manolo" w:date="2010-12-23T14:42:00Z">
            <w:rPr>
              <w:rFonts w:ascii="Courier New" w:eastAsia="Times New Roman" w:hAnsi="Courier New" w:cs="Courier New"/>
              <w:color w:val="000000"/>
              <w:sz w:val="20"/>
              <w:szCs w:val="20"/>
              <w:u w:val="single"/>
              <w:lang w:eastAsia="es-CL"/>
            </w:rPr>
          </w:rPrChange>
        </w:rPr>
        <w:t>=</w:t>
      </w:r>
      <w:r w:rsidR="00DA74FC" w:rsidRPr="00AD4989">
        <w:rPr>
          <w:rFonts w:ascii="Courier New" w:eastAsia="Times New Roman" w:hAnsi="Courier New" w:cs="Courier New"/>
          <w:i/>
          <w:iCs/>
          <w:color w:val="2A00FF"/>
          <w:sz w:val="20"/>
          <w:szCs w:val="20"/>
          <w:lang w:val="en-US" w:eastAsia="es-CL"/>
          <w:rPrChange w:id="381" w:author="manolo" w:date="2010-12-23T14:42:00Z">
            <w:rPr>
              <w:rFonts w:ascii="Courier New" w:eastAsia="Times New Roman" w:hAnsi="Courier New" w:cs="Courier New"/>
              <w:i/>
              <w:iCs/>
              <w:color w:val="2A00FF"/>
              <w:sz w:val="20"/>
              <w:szCs w:val="20"/>
              <w:u w:val="single"/>
              <w:lang w:eastAsia="es-CL"/>
            </w:rPr>
          </w:rPrChange>
        </w:rPr>
        <w:t>"losmas"</w:t>
      </w:r>
      <w:r w:rsidR="00DA74FC" w:rsidRPr="00AD4989">
        <w:rPr>
          <w:rFonts w:ascii="Courier New" w:eastAsia="Times New Roman" w:hAnsi="Courier New" w:cs="Courier New"/>
          <w:color w:val="008080"/>
          <w:sz w:val="20"/>
          <w:szCs w:val="20"/>
          <w:lang w:val="en-US" w:eastAsia="es-CL"/>
          <w:rPrChange w:id="382" w:author="manolo" w:date="2010-12-23T14:42:00Z">
            <w:rPr>
              <w:rFonts w:ascii="Courier New" w:eastAsia="Times New Roman" w:hAnsi="Courier New" w:cs="Courier New"/>
              <w:color w:val="008080"/>
              <w:sz w:val="20"/>
              <w:szCs w:val="20"/>
              <w:u w:val="single"/>
              <w:lang w:eastAsia="es-CL"/>
            </w:rPr>
          </w:rPrChange>
        </w:rPr>
        <w:t>&gt;</w:t>
      </w:r>
    </w:p>
    <w:p w:rsidR="003F33A5" w:rsidRDefault="00DA74FC"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AD4989">
        <w:rPr>
          <w:rFonts w:ascii="Courier New" w:eastAsia="Times New Roman" w:hAnsi="Courier New" w:cs="Courier New"/>
          <w:color w:val="000000"/>
          <w:sz w:val="20"/>
          <w:szCs w:val="20"/>
          <w:lang w:val="en-US" w:eastAsia="es-CL"/>
          <w:rPrChange w:id="383" w:author="manolo" w:date="2010-12-23T14:42:00Z">
            <w:rPr>
              <w:rFonts w:ascii="Courier New" w:eastAsia="Times New Roman" w:hAnsi="Courier New" w:cs="Courier New"/>
              <w:color w:val="000000"/>
              <w:sz w:val="20"/>
              <w:szCs w:val="20"/>
              <w:u w:val="single"/>
              <w:lang w:eastAsia="es-CL"/>
            </w:rPr>
          </w:rPrChange>
        </w:rPr>
        <w:tab/>
      </w:r>
      <w:r w:rsidRPr="00AD4989">
        <w:rPr>
          <w:rFonts w:ascii="Courier New" w:eastAsia="Times New Roman" w:hAnsi="Courier New" w:cs="Courier New"/>
          <w:color w:val="000000"/>
          <w:sz w:val="20"/>
          <w:szCs w:val="20"/>
          <w:lang w:val="en-US" w:eastAsia="es-CL"/>
          <w:rPrChange w:id="384" w:author="manolo" w:date="2010-12-23T14:42:00Z">
            <w:rPr>
              <w:rFonts w:ascii="Courier New" w:eastAsia="Times New Roman" w:hAnsi="Courier New" w:cs="Courier New"/>
              <w:color w:val="000000"/>
              <w:sz w:val="20"/>
              <w:szCs w:val="20"/>
              <w:u w:val="single"/>
              <w:lang w:eastAsia="es-CL"/>
            </w:rPr>
          </w:rPrChange>
        </w:rPr>
        <w:tab/>
      </w:r>
      <w:r w:rsidR="003F33A5">
        <w:rPr>
          <w:rFonts w:ascii="Courier New" w:eastAsia="Times New Roman" w:hAnsi="Courier New" w:cs="Courier New"/>
          <w:color w:val="008080"/>
          <w:sz w:val="20"/>
          <w:szCs w:val="20"/>
          <w:lang w:eastAsia="es-CL"/>
        </w:rPr>
        <w:t>&lt;</w:t>
      </w:r>
      <w:r w:rsidR="003F33A5">
        <w:rPr>
          <w:rFonts w:ascii="Courier New" w:eastAsia="Times New Roman" w:hAnsi="Courier New" w:cs="Courier New"/>
          <w:color w:val="3F7F7F"/>
          <w:sz w:val="20"/>
          <w:szCs w:val="20"/>
          <w:lang w:eastAsia="es-CL"/>
        </w:rPr>
        <w:t>li</w:t>
      </w:r>
      <w:r w:rsidR="003F33A5">
        <w:rPr>
          <w:rFonts w:ascii="Courier New" w:eastAsia="Times New Roman" w:hAnsi="Courier New" w:cs="Courier New"/>
          <w:color w:val="008080"/>
          <w:sz w:val="20"/>
          <w:szCs w:val="20"/>
          <w:lang w:eastAsia="es-CL"/>
        </w:rPr>
        <w:t>&gt;&lt;</w:t>
      </w:r>
      <w:r w:rsidR="003F33A5">
        <w:rPr>
          <w:rFonts w:ascii="Courier New" w:eastAsia="Times New Roman" w:hAnsi="Courier New" w:cs="Courier New"/>
          <w:color w:val="3F7F7F"/>
          <w:sz w:val="20"/>
          <w:szCs w:val="20"/>
          <w:lang w:eastAsia="es-CL"/>
        </w:rPr>
        <w:t>a</w:t>
      </w:r>
      <w:r w:rsidR="003F33A5">
        <w:rPr>
          <w:rFonts w:ascii="Courier New" w:eastAsia="Times New Roman" w:hAnsi="Courier New" w:cs="Courier New"/>
          <w:color w:val="7F007F"/>
          <w:sz w:val="20"/>
          <w:szCs w:val="20"/>
          <w:lang w:eastAsia="es-CL"/>
        </w:rPr>
        <w:t>href</w:t>
      </w:r>
      <w:r w:rsidR="003F33A5">
        <w:rPr>
          <w:rFonts w:ascii="Courier New" w:eastAsia="Times New Roman" w:hAnsi="Courier New" w:cs="Courier New"/>
          <w:color w:val="000000"/>
          <w:sz w:val="20"/>
          <w:szCs w:val="20"/>
          <w:lang w:eastAsia="es-CL"/>
        </w:rPr>
        <w:t>=</w:t>
      </w:r>
      <w:r w:rsidR="003F33A5">
        <w:rPr>
          <w:rFonts w:ascii="Courier New" w:eastAsia="Times New Roman" w:hAnsi="Courier New" w:cs="Courier New"/>
          <w:i/>
          <w:iCs/>
          <w:color w:val="2A00FF"/>
          <w:sz w:val="20"/>
          <w:szCs w:val="20"/>
          <w:lang w:eastAsia="es-CL"/>
        </w:rPr>
        <w:t>"#"</w:t>
      </w:r>
      <w:r w:rsidR="003F33A5">
        <w:rPr>
          <w:rFonts w:ascii="Courier New" w:eastAsia="Times New Roman" w:hAnsi="Courier New" w:cs="Courier New"/>
          <w:color w:val="008080"/>
          <w:sz w:val="20"/>
          <w:szCs w:val="20"/>
          <w:lang w:eastAsia="es-CL"/>
        </w:rPr>
        <w:t>&gt;</w:t>
      </w:r>
      <w:r w:rsidR="003F33A5">
        <w:rPr>
          <w:rFonts w:ascii="Courier New" w:eastAsia="Times New Roman" w:hAnsi="Courier New" w:cs="Courier New"/>
          <w:color w:val="000000"/>
          <w:sz w:val="20"/>
          <w:szCs w:val="20"/>
          <w:lang w:eastAsia="es-CL"/>
        </w:rPr>
        <w:t>Lo + Reciente</w:t>
      </w:r>
      <w:r w:rsidR="003F33A5">
        <w:rPr>
          <w:rFonts w:ascii="Courier New" w:eastAsia="Times New Roman" w:hAnsi="Courier New" w:cs="Courier New"/>
          <w:color w:val="008080"/>
          <w:sz w:val="20"/>
          <w:szCs w:val="20"/>
          <w:lang w:eastAsia="es-CL"/>
        </w:rPr>
        <w:t>&lt;/</w:t>
      </w:r>
      <w:r w:rsidR="003F33A5">
        <w:rPr>
          <w:rFonts w:ascii="Courier New" w:eastAsia="Times New Roman" w:hAnsi="Courier New" w:cs="Courier New"/>
          <w:color w:val="3F7F7F"/>
          <w:sz w:val="20"/>
          <w:szCs w:val="20"/>
          <w:lang w:eastAsia="es-CL"/>
        </w:rPr>
        <w:t>a</w:t>
      </w:r>
      <w:r w:rsidR="003F33A5">
        <w:rPr>
          <w:rFonts w:ascii="Courier New" w:eastAsia="Times New Roman" w:hAnsi="Courier New" w:cs="Courier New"/>
          <w:color w:val="008080"/>
          <w:sz w:val="20"/>
          <w:szCs w:val="20"/>
          <w:lang w:eastAsia="es-CL"/>
        </w:rPr>
        <w:t>&gt;&lt;/</w:t>
      </w:r>
      <w:r w:rsidR="003F33A5">
        <w:rPr>
          <w:rFonts w:ascii="Courier New" w:eastAsia="Times New Roman" w:hAnsi="Courier New" w:cs="Courier New"/>
          <w:color w:val="3F7F7F"/>
          <w:sz w:val="20"/>
          <w:szCs w:val="20"/>
          <w:lang w:eastAsia="es-CL"/>
        </w:rPr>
        <w:t>li</w:t>
      </w:r>
      <w:r w:rsidR="003F33A5">
        <w:rPr>
          <w:rFonts w:ascii="Courier New" w:eastAsia="Times New Roman" w:hAnsi="Courier New" w:cs="Courier New"/>
          <w:color w:val="008080"/>
          <w:sz w:val="20"/>
          <w:szCs w:val="20"/>
          <w:lang w:eastAsia="es-CL"/>
        </w:rPr>
        <w:t>&gt;</w:t>
      </w:r>
      <w:r w:rsidR="003F33A5">
        <w:rPr>
          <w:rFonts w:ascii="Courier New" w:eastAsia="Times New Roman" w:hAnsi="Courier New" w:cs="Courier New"/>
          <w:color w:val="000000"/>
          <w:sz w:val="20"/>
          <w:szCs w:val="20"/>
          <w:lang w:eastAsia="es-CL"/>
        </w:rPr>
        <w:tab/>
      </w:r>
      <w:r w:rsidR="003F33A5">
        <w:rPr>
          <w:rFonts w:ascii="Courier New" w:eastAsia="Times New Roman" w:hAnsi="Courier New" w:cs="Courier New"/>
          <w:color w:val="000000"/>
          <w:sz w:val="20"/>
          <w:szCs w:val="20"/>
          <w:lang w:eastAsia="es-CL"/>
        </w:rPr>
        <w:tab/>
      </w:r>
    </w:p>
    <w:p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li</w:t>
      </w:r>
      <w:r>
        <w:rPr>
          <w:rFonts w:ascii="Courier New" w:eastAsia="Times New Roman" w:hAnsi="Courier New" w:cs="Courier New"/>
          <w:color w:val="008080"/>
          <w:sz w:val="20"/>
          <w:szCs w:val="20"/>
          <w:lang w:eastAsia="es-CL"/>
        </w:rPr>
        <w:t>&gt;&lt;</w:t>
      </w:r>
      <w:r>
        <w:rPr>
          <w:rFonts w:ascii="Courier New" w:eastAsia="Times New Roman" w:hAnsi="Courier New" w:cs="Courier New"/>
          <w:color w:val="3F7F7F"/>
          <w:sz w:val="20"/>
          <w:szCs w:val="20"/>
          <w:lang w:eastAsia="es-CL"/>
        </w:rPr>
        <w:t>a</w:t>
      </w:r>
      <w:r>
        <w:rPr>
          <w:rFonts w:ascii="Courier New" w:eastAsia="Times New Roman" w:hAnsi="Courier New" w:cs="Courier New"/>
          <w:color w:val="7F007F"/>
          <w:sz w:val="20"/>
          <w:szCs w:val="20"/>
          <w:lang w:eastAsia="es-CL"/>
        </w:rPr>
        <w:t>href</w:t>
      </w:r>
      <w:r>
        <w:rPr>
          <w:rFonts w:ascii="Courier New" w:eastAsia="Times New Roman" w:hAnsi="Courier New" w:cs="Courier New"/>
          <w:color w:val="000000"/>
          <w:sz w:val="20"/>
          <w:szCs w:val="20"/>
          <w:lang w:eastAsia="es-CL"/>
        </w:rPr>
        <w:t>=</w:t>
      </w:r>
      <w:r>
        <w:rPr>
          <w:rFonts w:ascii="Courier New" w:eastAsia="Times New Roman" w:hAnsi="Courier New" w:cs="Courier New"/>
          <w:i/>
          <w:iCs/>
          <w:color w:val="2A00FF"/>
          <w:sz w:val="20"/>
          <w:szCs w:val="20"/>
          <w:lang w:eastAsia="es-CL"/>
        </w:rPr>
        <w:t>"#"</w:t>
      </w:r>
      <w:r>
        <w:rPr>
          <w:rFonts w:ascii="Courier New" w:eastAsia="Times New Roman" w:hAnsi="Courier New" w:cs="Courier New"/>
          <w:color w:val="008080"/>
          <w:sz w:val="20"/>
          <w:szCs w:val="20"/>
          <w:lang w:eastAsia="es-CL"/>
        </w:rPr>
        <w:t>&gt;</w:t>
      </w:r>
      <w:r>
        <w:rPr>
          <w:rFonts w:ascii="Courier New" w:eastAsia="Times New Roman" w:hAnsi="Courier New" w:cs="Courier New"/>
          <w:color w:val="000000"/>
          <w:sz w:val="20"/>
          <w:szCs w:val="20"/>
          <w:lang w:eastAsia="es-CL"/>
        </w:rPr>
        <w:t>Lo + Visto</w:t>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a</w:t>
      </w:r>
      <w:r>
        <w:rPr>
          <w:rFonts w:ascii="Courier New" w:eastAsia="Times New Roman" w:hAnsi="Courier New" w:cs="Courier New"/>
          <w:color w:val="008080"/>
          <w:sz w:val="20"/>
          <w:szCs w:val="20"/>
          <w:lang w:eastAsia="es-CL"/>
        </w:rPr>
        <w:t>&gt;&lt;/</w:t>
      </w:r>
      <w:r>
        <w:rPr>
          <w:rFonts w:ascii="Courier New" w:eastAsia="Times New Roman" w:hAnsi="Courier New" w:cs="Courier New"/>
          <w:color w:val="3F7F7F"/>
          <w:sz w:val="20"/>
          <w:szCs w:val="20"/>
          <w:lang w:eastAsia="es-CL"/>
        </w:rPr>
        <w:t>li</w:t>
      </w:r>
      <w:r>
        <w:rPr>
          <w:rFonts w:ascii="Courier New" w:eastAsia="Times New Roman" w:hAnsi="Courier New" w:cs="Courier New"/>
          <w:color w:val="008080"/>
          <w:sz w:val="20"/>
          <w:szCs w:val="20"/>
          <w:lang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ul</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3F5FBF"/>
          <w:sz w:val="20"/>
          <w:szCs w:val="20"/>
          <w:lang w:val="en-US" w:eastAsia="es-CL"/>
        </w:rPr>
        <w:t>&lt;!-- tab "panes" --&gt;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p>
    <w:p w:rsidR="003F33A5" w:rsidRPr="003F33A5" w:rsidRDefault="008F248C"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val="en-US" w:eastAsia="es-CL"/>
        </w:rPr>
        <w:tab/>
      </w:r>
      <w:r w:rsidR="003F33A5" w:rsidRPr="003F33A5">
        <w:rPr>
          <w:rFonts w:ascii="Courier New" w:eastAsia="Times New Roman" w:hAnsi="Courier New" w:cs="Courier New"/>
          <w:color w:val="008080"/>
          <w:sz w:val="20"/>
          <w:szCs w:val="20"/>
          <w:lang w:val="en-US" w:eastAsia="es-CL"/>
        </w:rPr>
        <w:t>&lt;</w:t>
      </w:r>
      <w:r w:rsidR="003F33A5" w:rsidRPr="003F33A5">
        <w:rPr>
          <w:rFonts w:ascii="Courier New" w:eastAsia="Times New Roman" w:hAnsi="Courier New" w:cs="Courier New"/>
          <w:color w:val="3F7F7F"/>
          <w:sz w:val="20"/>
          <w:szCs w:val="20"/>
          <w:lang w:val="en-US" w:eastAsia="es-CL"/>
        </w:rPr>
        <w:t>div</w:t>
      </w:r>
      <w:r w:rsidR="003F33A5" w:rsidRPr="003F33A5">
        <w:rPr>
          <w:rFonts w:ascii="Courier New" w:eastAsia="Times New Roman" w:hAnsi="Courier New" w:cs="Courier New"/>
          <w:color w:val="7F007F"/>
          <w:sz w:val="20"/>
          <w:szCs w:val="20"/>
          <w:lang w:val="en-US" w:eastAsia="es-CL"/>
        </w:rPr>
        <w:t>class</w:t>
      </w:r>
      <w:r w:rsidR="003F33A5" w:rsidRPr="003F33A5">
        <w:rPr>
          <w:rFonts w:ascii="Courier New" w:eastAsia="Times New Roman" w:hAnsi="Courier New" w:cs="Courier New"/>
          <w:color w:val="000000"/>
          <w:sz w:val="20"/>
          <w:szCs w:val="20"/>
          <w:lang w:val="en-US" w:eastAsia="es-CL"/>
        </w:rPr>
        <w:t>=</w:t>
      </w:r>
      <w:r w:rsidR="003F33A5" w:rsidRPr="003F33A5">
        <w:rPr>
          <w:rFonts w:ascii="Courier New" w:eastAsia="Times New Roman" w:hAnsi="Courier New" w:cs="Courier New"/>
          <w:i/>
          <w:iCs/>
          <w:color w:val="2A00FF"/>
          <w:sz w:val="20"/>
          <w:szCs w:val="20"/>
          <w:lang w:val="en-US" w:eastAsia="es-CL"/>
        </w:rPr>
        <w:t>"contelosmas"</w:t>
      </w:r>
      <w:r w:rsidR="003F33A5"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[:latest_videos:]</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[:mostviewed_videos:]</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3F33A5" w:rsidRPr="003F33A5" w:rsidRDefault="008F248C"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val="en-US" w:eastAsia="es-CL"/>
        </w:rPr>
        <w:tab/>
      </w:r>
      <w:r w:rsidR="003F33A5" w:rsidRPr="003F33A5">
        <w:rPr>
          <w:rFonts w:ascii="Courier New" w:eastAsia="Times New Roman" w:hAnsi="Courier New" w:cs="Courier New"/>
          <w:color w:val="008080"/>
          <w:sz w:val="20"/>
          <w:szCs w:val="20"/>
          <w:lang w:val="en-US" w:eastAsia="es-CL"/>
        </w:rPr>
        <w:t>&lt;/</w:t>
      </w:r>
      <w:r w:rsidR="003F33A5" w:rsidRPr="003F33A5">
        <w:rPr>
          <w:rFonts w:ascii="Courier New" w:eastAsia="Times New Roman" w:hAnsi="Courier New" w:cs="Courier New"/>
          <w:color w:val="3F7F7F"/>
          <w:sz w:val="20"/>
          <w:szCs w:val="20"/>
          <w:lang w:val="en-US" w:eastAsia="es-CL"/>
        </w:rPr>
        <w:t>div</w:t>
      </w:r>
      <w:r w:rsidR="003F33A5"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 boxTv box2"</w:t>
      </w:r>
      <w:r w:rsidRPr="003F33A5">
        <w:rPr>
          <w:rFonts w:ascii="Courier New" w:eastAsia="Times New Roman" w:hAnsi="Courier New" w:cs="Courier New"/>
          <w:color w:val="008080"/>
          <w:sz w:val="20"/>
          <w:szCs w:val="20"/>
          <w:lang w:val="en-US" w:eastAsia="es-CL"/>
        </w:rPr>
        <w:t>&gt;</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3F33A5">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eastAsia="es-CL"/>
        </w:rPr>
        <w:t>[:boxcanal:]</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r w:rsidRPr="008F248C">
        <w:rPr>
          <w:rFonts w:ascii="Courier New" w:eastAsia="Times New Roman" w:hAnsi="Courier New" w:cs="Courier New"/>
          <w:color w:val="008080"/>
          <w:sz w:val="20"/>
          <w:szCs w:val="20"/>
          <w:lang w:eastAsia="es-CL"/>
        </w:rPr>
        <w:t>&gt;</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p>
    <w:p w:rsidR="003F33A5" w:rsidRDefault="003F33A5" w:rsidP="003F33A5">
      <w:pPr>
        <w:rPr>
          <w:lang w:eastAsia="es-CL"/>
        </w:rPr>
      </w:pPr>
      <w:r w:rsidRPr="003F33A5">
        <w:rPr>
          <w:lang w:eastAsia="es-CL"/>
        </w:rPr>
        <w:t xml:space="preserve">En este </w:t>
      </w:r>
      <w:r w:rsidR="00E24134" w:rsidRPr="003F33A5">
        <w:rPr>
          <w:lang w:eastAsia="es-CL"/>
        </w:rPr>
        <w:t>témplate</w:t>
      </w:r>
      <w:r w:rsidRPr="003F33A5">
        <w:rPr>
          <w:lang w:eastAsia="es-CL"/>
        </w:rPr>
        <w:t xml:space="preserve"> de nivel </w:t>
      </w:r>
      <w:r w:rsidR="00BF383C">
        <w:rPr>
          <w:lang w:eastAsia="es-CL"/>
        </w:rPr>
        <w:t xml:space="preserve">dos ya </w:t>
      </w:r>
      <w:r w:rsidRPr="003F33A5">
        <w:rPr>
          <w:lang w:eastAsia="es-CL"/>
        </w:rPr>
        <w:t>incluye componentes XML</w:t>
      </w:r>
      <w:r w:rsidR="00C061FC">
        <w:rPr>
          <w:lang w:eastAsia="es-CL"/>
        </w:rPr>
        <w:t xml:space="preserve"> </w:t>
      </w:r>
      <w:r w:rsidR="008F248C">
        <w:rPr>
          <w:lang w:eastAsia="es-CL"/>
        </w:rPr>
        <w:t>encerrados entre corchetes [::]</w:t>
      </w:r>
      <w:r>
        <w:rPr>
          <w:lang w:eastAsia="es-CL"/>
        </w:rPr>
        <w:t>estos son.</w:t>
      </w:r>
    </w:p>
    <w:p w:rsidR="003F33A5" w:rsidRPr="003F33A5" w:rsidRDefault="008F248C" w:rsidP="003F33A5">
      <w:pPr>
        <w:rPr>
          <w:lang w:val="en-US" w:eastAsia="es-CL"/>
        </w:rPr>
      </w:pPr>
      <w:r>
        <w:rPr>
          <w:b/>
          <w:lang w:val="en-US" w:eastAsia="es-CL"/>
        </w:rPr>
        <w:t>m</w:t>
      </w:r>
      <w:r w:rsidR="003F33A5" w:rsidRPr="008F248C">
        <w:rPr>
          <w:b/>
          <w:lang w:val="en-US" w:eastAsia="es-CL"/>
        </w:rPr>
        <w:t>ainvideo.xml</w:t>
      </w:r>
      <w:r w:rsidR="003F33A5" w:rsidRPr="003F33A5">
        <w:rPr>
          <w:lang w:val="en-US" w:eastAsia="es-CL"/>
        </w:rPr>
        <w:t xml:space="preserve">, </w:t>
      </w:r>
      <w:r w:rsidR="003F33A5" w:rsidRPr="008F248C">
        <w:rPr>
          <w:b/>
          <w:lang w:val="en-US" w:eastAsia="es-CL"/>
        </w:rPr>
        <w:t>latest</w:t>
      </w:r>
      <w:r>
        <w:rPr>
          <w:b/>
          <w:lang w:val="en-US" w:eastAsia="es-CL"/>
        </w:rPr>
        <w:t>_</w:t>
      </w:r>
      <w:r w:rsidR="003F33A5" w:rsidRPr="008F248C">
        <w:rPr>
          <w:b/>
          <w:lang w:val="en-US" w:eastAsia="es-CL"/>
        </w:rPr>
        <w:t>videos.xml</w:t>
      </w:r>
      <w:r w:rsidR="003F33A5" w:rsidRPr="003F33A5">
        <w:rPr>
          <w:lang w:val="en-US" w:eastAsia="es-CL"/>
        </w:rPr>
        <w:t xml:space="preserve">, </w:t>
      </w:r>
      <w:r>
        <w:rPr>
          <w:b/>
          <w:lang w:val="en-US" w:eastAsia="es-CL"/>
        </w:rPr>
        <w:t>mostviewed_videos</w:t>
      </w:r>
      <w:r w:rsidRPr="008F248C">
        <w:rPr>
          <w:b/>
          <w:lang w:val="en-US" w:eastAsia="es-CL"/>
        </w:rPr>
        <w:t>.xml</w:t>
      </w:r>
      <w:r>
        <w:rPr>
          <w:lang w:val="en-US" w:eastAsia="es-CL"/>
        </w:rPr>
        <w:t xml:space="preserve">, </w:t>
      </w:r>
      <w:r w:rsidR="003F33A5" w:rsidRPr="008F248C">
        <w:rPr>
          <w:b/>
          <w:lang w:val="en-US" w:eastAsia="es-CL"/>
        </w:rPr>
        <w:t>boxcanal.xml</w:t>
      </w:r>
      <w:r w:rsidR="003F33A5">
        <w:rPr>
          <w:lang w:val="en-US" w:eastAsia="es-CL"/>
        </w:rPr>
        <w:t>.</w:t>
      </w:r>
    </w:p>
    <w:p w:rsidR="003F33A5" w:rsidRPr="003F33A5" w:rsidRDefault="003F33A5" w:rsidP="003F33A5">
      <w:pPr>
        <w:rPr>
          <w:lang w:val="en-US"/>
        </w:rPr>
      </w:pPr>
      <w:r w:rsidRPr="003F33A5">
        <w:rPr>
          <w:lang w:val="en-US"/>
        </w:rPr>
        <w:br w:type="page"/>
      </w:r>
    </w:p>
    <w:p w:rsidR="003F33A5" w:rsidRDefault="003F33A5" w:rsidP="003F33A5">
      <w:pPr>
        <w:rPr>
          <w:lang w:eastAsia="es-CL"/>
        </w:rPr>
      </w:pPr>
      <w:r w:rsidRPr="003F33A5">
        <w:rPr>
          <w:lang w:eastAsia="es-CL"/>
        </w:rPr>
        <w:t xml:space="preserve">Para ejemplificar de </w:t>
      </w:r>
      <w:del w:id="385" w:author="Dahianna Vega Leiva" w:date="2010-12-22T12:42:00Z">
        <w:r w:rsidRPr="003F33A5" w:rsidDel="0070187F">
          <w:rPr>
            <w:lang w:eastAsia="es-CL"/>
          </w:rPr>
          <w:delText>que</w:delText>
        </w:r>
      </w:del>
      <w:ins w:id="386" w:author="Dahianna Vega Leiva" w:date="2010-12-22T12:42:00Z">
        <w:r w:rsidR="0070187F" w:rsidRPr="003F33A5">
          <w:rPr>
            <w:lang w:eastAsia="es-CL"/>
          </w:rPr>
          <w:t>qué</w:t>
        </w:r>
      </w:ins>
      <w:r w:rsidRPr="003F33A5">
        <w:rPr>
          <w:lang w:eastAsia="es-CL"/>
        </w:rPr>
        <w:t xml:space="preserve"> se tr</w:t>
      </w:r>
      <w:r>
        <w:rPr>
          <w:lang w:eastAsia="es-CL"/>
        </w:rPr>
        <w:t xml:space="preserve">atan estos componentes XML </w:t>
      </w:r>
      <w:del w:id="387" w:author="Dahianna Vega Leiva" w:date="2010-12-22T12:42:00Z">
        <w:r w:rsidDel="0070187F">
          <w:rPr>
            <w:lang w:eastAsia="es-CL"/>
          </w:rPr>
          <w:delText xml:space="preserve">mostraremos </w:delText>
        </w:r>
      </w:del>
      <w:ins w:id="388" w:author="Dahianna Vega Leiva" w:date="2010-12-22T12:42:00Z">
        <w:r w:rsidR="0070187F">
          <w:rPr>
            <w:lang w:eastAsia="es-CL"/>
          </w:rPr>
          <w:t xml:space="preserve">se mostrará </w:t>
        </w:r>
      </w:ins>
      <w:r>
        <w:rPr>
          <w:lang w:eastAsia="es-CL"/>
        </w:rPr>
        <w:t xml:space="preserve">el componente </w:t>
      </w:r>
      <w:r w:rsidRPr="008F248C">
        <w:rPr>
          <w:b/>
          <w:lang w:eastAsia="es-CL"/>
        </w:rPr>
        <w:t xml:space="preserve">main_video.xml </w:t>
      </w:r>
      <w:r>
        <w:rPr>
          <w:lang w:eastAsia="es-CL"/>
        </w:rPr>
        <w:t>tentativo</w:t>
      </w:r>
      <w:ins w:id="389" w:author="Dahianna Vega Leiva" w:date="2010-12-22T12:42:00Z">
        <w:r w:rsidR="0070187F">
          <w:rPr>
            <w:lang w:eastAsia="es-CL"/>
          </w:rPr>
          <w:t>,</w:t>
        </w:r>
      </w:ins>
      <w:r>
        <w:rPr>
          <w:lang w:eastAsia="es-CL"/>
        </w:rPr>
        <w:t xml:space="preserve"> en el cual se asocia el Modelo </w:t>
      </w:r>
      <w:r w:rsidRPr="008F248C">
        <w:rPr>
          <w:b/>
          <w:lang w:eastAsia="es-CL"/>
        </w:rPr>
        <w:t>MFeaturedVideos</w:t>
      </w:r>
      <w:r>
        <w:rPr>
          <w:lang w:eastAsia="es-CL"/>
        </w:rPr>
        <w:t xml:space="preserve"> con la Vista </w:t>
      </w:r>
      <w:r w:rsidRPr="008F248C">
        <w:rPr>
          <w:b/>
          <w:lang w:eastAsia="es-CL"/>
        </w:rPr>
        <w:t>VVideo</w:t>
      </w:r>
      <w:r>
        <w:rPr>
          <w:lang w:eastAsia="es-CL"/>
        </w:rPr>
        <w:t>.</w:t>
      </w:r>
    </w:p>
    <w:p w:rsidR="003F33A5" w:rsidRDefault="003F33A5" w:rsidP="003F33A5">
      <w:pPr>
        <w:rPr>
          <w:lang w:eastAsia="es-CL"/>
        </w:rPr>
      </w:pPr>
      <w:r>
        <w:rPr>
          <w:lang w:eastAsia="es-CL"/>
        </w:rPr>
        <w:t>Las variables que comienzan con % son parámetros de URL.</w:t>
      </w:r>
    </w:p>
    <w:p w:rsidR="003F33A5" w:rsidRPr="003F33A5" w:rsidRDefault="003F33A5" w:rsidP="003F33A5">
      <w:pPr>
        <w:rPr>
          <w:lang w:eastAsia="es-CL"/>
        </w:rPr>
      </w:pPr>
      <w:r>
        <w:rPr>
          <w:lang w:eastAsia="es-CL"/>
        </w:rPr>
        <w:t xml:space="preserve">En este ejemplo se devolverá un registro de la Clase </w:t>
      </w:r>
      <w:r w:rsidRPr="008F248C">
        <w:rPr>
          <w:b/>
          <w:lang w:eastAsia="es-CL"/>
        </w:rPr>
        <w:t>MFeaturedVideos</w:t>
      </w:r>
      <w:r>
        <w:rPr>
          <w:lang w:eastAsia="es-CL"/>
        </w:rPr>
        <w:t xml:space="preserve">, el parámetro </w:t>
      </w:r>
      <w:r w:rsidRPr="008F248C">
        <w:rPr>
          <w:b/>
          <w:lang w:eastAsia="es-CL"/>
        </w:rPr>
        <w:t>%start</w:t>
      </w:r>
      <w:r>
        <w:rPr>
          <w:lang w:eastAsia="es-CL"/>
        </w:rPr>
        <w:t xml:space="preserve"> indicará </w:t>
      </w:r>
      <w:del w:id="390" w:author="Dahianna Vega Leiva" w:date="2010-12-22T12:43:00Z">
        <w:r w:rsidDel="0070187F">
          <w:rPr>
            <w:lang w:eastAsia="es-CL"/>
          </w:rPr>
          <w:delText>cual</w:delText>
        </w:r>
      </w:del>
      <w:ins w:id="391" w:author="Dahianna Vega Leiva" w:date="2010-12-22T12:43:00Z">
        <w:r w:rsidR="0070187F">
          <w:rPr>
            <w:lang w:eastAsia="es-CL"/>
          </w:rPr>
          <w:t>cuál</w:t>
        </w:r>
      </w:ins>
      <w:r>
        <w:rPr>
          <w:lang w:eastAsia="es-CL"/>
        </w:rPr>
        <w:t xml:space="preserve"> de los registros obtener según el orden por el campo </w:t>
      </w:r>
      <w:r w:rsidRPr="008F248C">
        <w:rPr>
          <w:b/>
          <w:lang w:eastAsia="es-CL"/>
        </w:rPr>
        <w:t>orden</w:t>
      </w:r>
      <w:r>
        <w:rPr>
          <w:lang w:eastAsia="es-CL"/>
        </w:rPr>
        <w:t xml:space="preserve"> en forma ascendente “ORDER BY orden ASC” luego el RecordSet es procesado por </w:t>
      </w:r>
      <w:r w:rsidRPr="008F248C">
        <w:rPr>
          <w:b/>
          <w:lang w:eastAsia="es-CL"/>
        </w:rPr>
        <w:t>VVideo</w:t>
      </w:r>
      <w:r>
        <w:rPr>
          <w:lang w:eastAsia="es-CL"/>
        </w:rPr>
        <w:t xml:space="preserve"> y envía la salida al template</w:t>
      </w:r>
      <w:r w:rsidR="008F248C" w:rsidRPr="008F248C">
        <w:rPr>
          <w:b/>
          <w:lang w:eastAsia="es-CL"/>
        </w:rPr>
        <w:t>video_box.html</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xml</w:t>
      </w:r>
      <w:r w:rsidRPr="003F33A5">
        <w:rPr>
          <w:rFonts w:ascii="Courier New" w:eastAsia="Times New Roman" w:hAnsi="Courier New" w:cs="Courier New"/>
          <w:color w:val="7F007F"/>
          <w:sz w:val="20"/>
          <w:szCs w:val="20"/>
          <w:lang w:val="en-US" w:eastAsia="es-CL"/>
        </w:rPr>
        <w:t>version</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"1.0"</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component</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"Main Video"</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model</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"MFeaturedVideos"</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order</w:t>
      </w:r>
      <w:r w:rsidRPr="003F33A5">
        <w:rPr>
          <w:rFonts w:ascii="Courier New" w:eastAsia="Times New Roman" w:hAnsi="Courier New" w:cs="Courier New"/>
          <w:color w:val="7F007F"/>
          <w:sz w:val="20"/>
          <w:szCs w:val="20"/>
          <w:lang w:val="en-US" w:eastAsia="es-CL"/>
        </w:rPr>
        <w:t>dir</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"ASC"</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orden</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order</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limit</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1</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limit</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start</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%start</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start</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model</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view</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"VVideo"</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tplfile</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video_box.html</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tplfile</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show_comments</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false</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show_comments</w:t>
      </w:r>
      <w:r w:rsidRPr="003F33A5">
        <w:rPr>
          <w:rFonts w:ascii="Courier New" w:eastAsia="Times New Roman" w:hAnsi="Courier New" w:cs="Courier New"/>
          <w:color w:val="008080"/>
          <w:sz w:val="20"/>
          <w:szCs w:val="20"/>
          <w:lang w:val="en-US" w:eastAsia="es-CL"/>
        </w:rPr>
        <w:t>&gt;</w:t>
      </w:r>
    </w:p>
    <w:p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3F33A5">
        <w:rPr>
          <w:rFonts w:ascii="Courier New" w:eastAsia="Times New Roman" w:hAnsi="Courier New" w:cs="Courier New"/>
          <w:color w:val="000000"/>
          <w:sz w:val="20"/>
          <w:szCs w:val="20"/>
          <w:lang w:val="en-US"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view</w:t>
      </w:r>
      <w:r>
        <w:rPr>
          <w:rFonts w:ascii="Courier New" w:eastAsia="Times New Roman" w:hAnsi="Courier New" w:cs="Courier New"/>
          <w:color w:val="008080"/>
          <w:sz w:val="20"/>
          <w:szCs w:val="20"/>
          <w:lang w:eastAsia="es-CL"/>
        </w:rPr>
        <w:t>&gt;</w:t>
      </w:r>
    </w:p>
    <w:p w:rsidR="003F33A5" w:rsidRPr="008F248C" w:rsidRDefault="003F33A5" w:rsidP="003F33A5">
      <w:pPr>
        <w:suppressAutoHyphens w:val="0"/>
        <w:spacing w:before="0" w:after="0" w:line="240" w:lineRule="auto"/>
        <w:jc w:val="left"/>
        <w:rPr>
          <w:rFonts w:eastAsia="Times New Roman" w:cs="Times New Roman"/>
          <w:b/>
          <w:sz w:val="28"/>
          <w:szCs w:val="24"/>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component</w:t>
      </w:r>
      <w:r>
        <w:rPr>
          <w:rFonts w:ascii="Courier New" w:eastAsia="Times New Roman" w:hAnsi="Courier New" w:cs="Courier New"/>
          <w:color w:val="008080"/>
          <w:sz w:val="20"/>
          <w:szCs w:val="20"/>
          <w:lang w:eastAsia="es-CL"/>
        </w:rPr>
        <w:t>&gt;</w:t>
      </w:r>
    </w:p>
    <w:p w:rsidR="003F33A5" w:rsidRDefault="003F33A5" w:rsidP="00CF0939">
      <w:pPr>
        <w:pStyle w:val="Subttulo"/>
        <w:outlineLvl w:val="1"/>
      </w:pPr>
    </w:p>
    <w:p w:rsidR="008F248C" w:rsidRDefault="008F248C" w:rsidP="008F248C">
      <w:r>
        <w:t xml:space="preserve">Esta forma de trabajar con </w:t>
      </w:r>
      <w:r w:rsidR="00E24134">
        <w:t>templetes</w:t>
      </w:r>
      <w:r>
        <w:t xml:space="preserve"> y componentes proporciona una gran versatilidad para escoger diferentes modelos, vistas y templates según las necesidades del agente usuario lo que facilita el desarrollo para el Acceso Multimedia Universal y </w:t>
      </w:r>
      <w:r w:rsidR="003E0C8E">
        <w:t>se evita</w:t>
      </w:r>
      <w:r w:rsidR="00BF383C">
        <w:t xml:space="preserve"> la</w:t>
      </w:r>
      <w:r>
        <w:t xml:space="preserve"> necesidad de </w:t>
      </w:r>
      <w:r w:rsidR="00BF383C">
        <w:t xml:space="preserve">volver a </w:t>
      </w:r>
      <w:r>
        <w:t>programar en un lenguaje servidor específico.</w:t>
      </w:r>
    </w:p>
    <w:p w:rsidR="00CF0939" w:rsidRPr="00B14044" w:rsidRDefault="00CF0939" w:rsidP="00CF0939">
      <w:pPr>
        <w:pStyle w:val="Subttulo"/>
        <w:outlineLvl w:val="1"/>
      </w:pPr>
      <w:bookmarkStart w:id="392" w:name="_Toc280985372"/>
      <w:commentRangeStart w:id="393"/>
      <w:r w:rsidRPr="00B14044">
        <w:t xml:space="preserve">4.7. </w:t>
      </w:r>
      <w:bookmarkEnd w:id="334"/>
      <w:del w:id="394" w:author="Rodrigo Riquelme" w:date="2010-12-23T00:09:00Z">
        <w:r w:rsidR="008F248C" w:rsidDel="000B0263">
          <w:delText>Maquetas F</w:delText>
        </w:r>
        <w:r w:rsidR="0064191E" w:rsidDel="000B0263">
          <w:delText>uncionales</w:delText>
        </w:r>
      </w:del>
      <w:ins w:id="395" w:author="Rodrigo Riquelme" w:date="2010-12-23T00:09:00Z">
        <w:r w:rsidR="000B0263">
          <w:t>Prototipos</w:t>
        </w:r>
      </w:ins>
      <w:r w:rsidR="008F248C">
        <w:t xml:space="preserve"> Back Office.</w:t>
      </w:r>
      <w:commentRangeEnd w:id="393"/>
      <w:r w:rsidR="0070187F">
        <w:rPr>
          <w:rStyle w:val="Refdecomentario"/>
          <w:b w:val="0"/>
          <w:szCs w:val="20"/>
          <w:lang w:eastAsia="en-US"/>
        </w:rPr>
        <w:commentReference w:id="393"/>
      </w:r>
      <w:bookmarkEnd w:id="392"/>
    </w:p>
    <w:p w:rsidR="008F248C" w:rsidRDefault="0037386A" w:rsidP="008F248C">
      <w:pPr>
        <w:keepNext/>
        <w:jc w:val="center"/>
      </w:pPr>
      <w:r>
        <w:rPr>
          <w:noProof/>
          <w:lang w:eastAsia="es-CL"/>
        </w:rPr>
        <w:drawing>
          <wp:inline distT="0" distB="0" distL="0" distR="0">
            <wp:extent cx="5612130" cy="3507581"/>
            <wp:effectExtent l="19050" t="0" r="7620" b="0"/>
            <wp:docPr id="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396" w:name="_Toc280984211"/>
      <w:r>
        <w:t xml:space="preserve">Ilustración </w:t>
      </w:r>
      <w:r w:rsidR="00DA74FC">
        <w:fldChar w:fldCharType="begin"/>
      </w:r>
      <w:r w:rsidR="00F231A4">
        <w:instrText xml:space="preserve"> SEQ Ilustración \* ARABIC </w:instrText>
      </w:r>
      <w:r w:rsidR="00DA74FC">
        <w:fldChar w:fldCharType="separate"/>
      </w:r>
      <w:r w:rsidR="00AD4989">
        <w:rPr>
          <w:noProof/>
        </w:rPr>
        <w:t>38</w:t>
      </w:r>
      <w:r w:rsidR="00DA74FC">
        <w:rPr>
          <w:noProof/>
        </w:rPr>
        <w:fldChar w:fldCharType="end"/>
      </w:r>
      <w:r>
        <w:t xml:space="preserve"> - Ingreso al Back Office</w:t>
      </w:r>
      <w:bookmarkEnd w:id="396"/>
    </w:p>
    <w:p w:rsidR="008F248C" w:rsidRDefault="00625C7F" w:rsidP="00CF0939">
      <w:r>
        <w:t>En la ilustración numero 38 se muestra la interfaz grafica de control de acceso de UMA-CMS. La que tiene como funcionalidad realizar el control de acceso de user name y password realizando un match de los datos del login contra los registros de la base de datos de UMA-CMS. Con la cual se otorga o rechaza el ingreso al menú principal con las funcionalidades correspondientes del perfil determinado.</w:t>
      </w:r>
    </w:p>
    <w:p w:rsidR="008F248C" w:rsidRDefault="008F248C" w:rsidP="00CF0939"/>
    <w:p w:rsidR="008F248C" w:rsidRDefault="0037386A" w:rsidP="008F248C">
      <w:pPr>
        <w:keepNext/>
        <w:jc w:val="center"/>
      </w:pPr>
      <w:r>
        <w:rPr>
          <w:noProof/>
          <w:lang w:eastAsia="es-CL"/>
        </w:rPr>
        <w:drawing>
          <wp:inline distT="0" distB="0" distL="0" distR="0">
            <wp:extent cx="5612130" cy="3507581"/>
            <wp:effectExtent l="19050" t="0" r="7620" b="0"/>
            <wp:docPr id="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625C7F" w:rsidRDefault="008F248C" w:rsidP="008F248C">
      <w:pPr>
        <w:pStyle w:val="Epgrafe"/>
        <w:jc w:val="center"/>
      </w:pPr>
      <w:bookmarkStart w:id="397" w:name="_Toc280984212"/>
      <w:r>
        <w:t xml:space="preserve">Ilustración </w:t>
      </w:r>
      <w:r w:rsidR="00DA74FC">
        <w:fldChar w:fldCharType="begin"/>
      </w:r>
      <w:r w:rsidR="00F231A4">
        <w:instrText xml:space="preserve"> SEQ Ilustración \* ARABIC </w:instrText>
      </w:r>
      <w:r w:rsidR="00DA74FC">
        <w:fldChar w:fldCharType="separate"/>
      </w:r>
      <w:r w:rsidR="00AD4989">
        <w:rPr>
          <w:noProof/>
        </w:rPr>
        <w:t>39</w:t>
      </w:r>
      <w:r w:rsidR="00DA74FC">
        <w:rPr>
          <w:noProof/>
        </w:rPr>
        <w:fldChar w:fldCharType="end"/>
      </w:r>
      <w:r>
        <w:t xml:space="preserve"> - Menú Principal</w:t>
      </w:r>
      <w:bookmarkEnd w:id="397"/>
    </w:p>
    <w:p w:rsidR="00625C7F" w:rsidRDefault="00625C7F" w:rsidP="00625C7F">
      <w:pPr>
        <w:rPr>
          <w:lang w:eastAsia="en-US"/>
        </w:rPr>
      </w:pPr>
    </w:p>
    <w:p w:rsidR="00625C7F" w:rsidRDefault="00625C7F" w:rsidP="00625C7F">
      <w:pPr>
        <w:rPr>
          <w:lang w:eastAsia="en-US"/>
        </w:rPr>
      </w:pPr>
      <w:r>
        <w:rPr>
          <w:lang w:eastAsia="en-US"/>
        </w:rPr>
        <w:t>El la ilustración numero 39 se presenta la interfaz grafica del menú principal de UMA-CMS. La cual tiene como funcionalidad otorgar un control de mando principal y desplegando un resumen detallado con la carga de videos cargados de la base de datos. Además de ofrecer un menú superior con tres opciones de menú que son la configuración, contenido y video.la opción de configuración tiene a su vez 2 opciones de sub menú que son configuración del servidor y configuración del sitio.  Contenido tiene las opciones de menú y páginas, Video tiene las opciones que son el corazón de UMA-CMS las cuales tiene como funcionalidad realizar las operaciones en torno a los videos. Siendo las opciones que la componen video, videos destacados, tipos de video, categorías, etiquetas, players y miniaturas.</w:t>
      </w:r>
    </w:p>
    <w:p w:rsidR="00625C7F" w:rsidRDefault="00625C7F">
      <w:pPr>
        <w:suppressAutoHyphens w:val="0"/>
        <w:spacing w:before="0" w:after="0" w:line="240" w:lineRule="auto"/>
        <w:jc w:val="left"/>
        <w:rPr>
          <w:lang w:eastAsia="en-US"/>
        </w:rPr>
      </w:pPr>
      <w:r>
        <w:rPr>
          <w:lang w:eastAsia="en-US"/>
        </w:rPr>
        <w:br w:type="page"/>
      </w:r>
    </w:p>
    <w:p w:rsidR="008F248C" w:rsidRDefault="0037386A" w:rsidP="008F248C">
      <w:pPr>
        <w:keepNext/>
        <w:jc w:val="center"/>
      </w:pPr>
      <w:r>
        <w:rPr>
          <w:noProof/>
          <w:lang w:eastAsia="es-CL"/>
        </w:rPr>
        <w:drawing>
          <wp:inline distT="0" distB="0" distL="0" distR="0">
            <wp:extent cx="5612130" cy="3507581"/>
            <wp:effectExtent l="19050" t="0" r="7620" b="0"/>
            <wp:docPr id="11"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398" w:name="_Toc280984213"/>
      <w:r>
        <w:t xml:space="preserve">Ilustración </w:t>
      </w:r>
      <w:r w:rsidR="00DA74FC">
        <w:fldChar w:fldCharType="begin"/>
      </w:r>
      <w:r w:rsidR="00F231A4">
        <w:instrText xml:space="preserve"> SEQ Ilustración \* ARABIC </w:instrText>
      </w:r>
      <w:r w:rsidR="00DA74FC">
        <w:fldChar w:fldCharType="separate"/>
      </w:r>
      <w:r w:rsidR="00AD4989">
        <w:rPr>
          <w:noProof/>
        </w:rPr>
        <w:t>40</w:t>
      </w:r>
      <w:r w:rsidR="00DA74FC">
        <w:rPr>
          <w:noProof/>
        </w:rPr>
        <w:fldChar w:fldCharType="end"/>
      </w:r>
      <w:r>
        <w:t xml:space="preserve"> - Configuración del Servidor</w:t>
      </w:r>
      <w:bookmarkEnd w:id="398"/>
    </w:p>
    <w:p w:rsidR="00CF0939" w:rsidRDefault="00625C7F" w:rsidP="00CF0939">
      <w:r>
        <w:t xml:space="preserve">En la ilustración numero 40 se presenta la interfaz grafica de la configuración del sistema la cual tiene como funcionalidad desplegar toda la información existente de la configuración del sistema del servidor de alojamiento de UMA-CMS. Desplegando todas las características y datos de la configuración. </w:t>
      </w:r>
    </w:p>
    <w:p w:rsidR="008F248C" w:rsidRDefault="0037386A" w:rsidP="008F248C">
      <w:pPr>
        <w:keepNext/>
        <w:jc w:val="center"/>
      </w:pPr>
      <w:r>
        <w:rPr>
          <w:noProof/>
          <w:lang w:eastAsia="es-CL"/>
        </w:rPr>
        <w:drawing>
          <wp:inline distT="0" distB="0" distL="0" distR="0">
            <wp:extent cx="5612130" cy="3507581"/>
            <wp:effectExtent l="19050" t="0" r="7620" b="0"/>
            <wp:docPr id="2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7"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399" w:name="_Toc280984214"/>
      <w:r>
        <w:t xml:space="preserve">Ilustración </w:t>
      </w:r>
      <w:fldSimple w:instr=" SEQ Ilustración \* ARABIC ">
        <w:r w:rsidR="00AD4989">
          <w:rPr>
            <w:noProof/>
          </w:rPr>
          <w:t>41</w:t>
        </w:r>
      </w:fldSimple>
      <w:r>
        <w:t xml:space="preserve"> - Contenido Menú</w:t>
      </w:r>
      <w:bookmarkEnd w:id="399"/>
    </w:p>
    <w:p w:rsidR="00625C7F" w:rsidRPr="00625C7F" w:rsidRDefault="00625C7F" w:rsidP="00625C7F">
      <w:pPr>
        <w:rPr>
          <w:lang w:eastAsia="en-US"/>
        </w:rPr>
      </w:pPr>
      <w:r>
        <w:rPr>
          <w:lang w:eastAsia="en-US"/>
        </w:rPr>
        <w:t>En la ilustración numero 41 se presenta la interfaz grafica de la creación de contenido de menú. La cual tiene como funcionalidad crear, editar y eliminar contenido de un menú. Crear tiene la funcionalidad de crear un nuevo contenido de menú el cual despliega cajas de texto y listas desplegables para realizar el llenado y selección de los datos solicitados, para poder registrarlos con el botón crear. La opción editar puede ser solicitada de 2 maneras una con el icono de lápiz y la otra con el botón edit con cualquiera de las dos será desplegada la información correspondiente al contenido de menú.la funcionalidad eliminar puede ser solicitada presionando el icono azul o el botón delete siempre y cuando se escoja el registro de la lista desplegado del contenido en la interfaz y dejando marcado el checkBox correspondiente del listado.</w:t>
      </w:r>
    </w:p>
    <w:p w:rsidR="00CF0939" w:rsidRDefault="00CF0939" w:rsidP="00CF0939"/>
    <w:p w:rsidR="008F248C" w:rsidRDefault="00C061FC" w:rsidP="008F248C">
      <w:pPr>
        <w:keepNext/>
        <w:jc w:val="center"/>
      </w:pPr>
      <w:r>
        <w:rPr>
          <w:noProof/>
          <w:lang w:eastAsia="es-CL"/>
        </w:rPr>
        <w:drawing>
          <wp:inline distT="0" distB="0" distL="0" distR="0">
            <wp:extent cx="5444489" cy="3402806"/>
            <wp:effectExtent l="19050" t="0" r="3811" b="0"/>
            <wp:docPr id="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cstate="print"/>
                    <a:srcRect/>
                    <a:stretch>
                      <a:fillRect/>
                    </a:stretch>
                  </pic:blipFill>
                  <pic:spPr bwMode="auto">
                    <a:xfrm>
                      <a:off x="0" y="0"/>
                      <a:ext cx="5448016" cy="3405011"/>
                    </a:xfrm>
                    <a:prstGeom prst="rect">
                      <a:avLst/>
                    </a:prstGeom>
                    <a:noFill/>
                    <a:ln w="9525">
                      <a:noFill/>
                      <a:miter lim="800000"/>
                      <a:headEnd/>
                      <a:tailEnd/>
                    </a:ln>
                  </pic:spPr>
                </pic:pic>
              </a:graphicData>
            </a:graphic>
          </wp:inline>
        </w:drawing>
      </w:r>
      <w:r>
        <w:rPr>
          <w:noProof/>
          <w:lang w:eastAsia="es-CL"/>
        </w:rPr>
        <w:t xml:space="preserve"> </w:t>
      </w:r>
    </w:p>
    <w:p w:rsidR="00CF0939" w:rsidRDefault="008F248C" w:rsidP="008F248C">
      <w:pPr>
        <w:pStyle w:val="Epgrafe"/>
        <w:jc w:val="center"/>
      </w:pPr>
      <w:bookmarkStart w:id="400" w:name="_Toc280984215"/>
      <w:r>
        <w:t xml:space="preserve">Ilustración </w:t>
      </w:r>
      <w:r w:rsidR="00DA74FC">
        <w:fldChar w:fldCharType="begin"/>
      </w:r>
      <w:r w:rsidR="00F231A4">
        <w:instrText xml:space="preserve"> SEQ Ilustración \* ARABIC </w:instrText>
      </w:r>
      <w:r w:rsidR="00DA74FC">
        <w:fldChar w:fldCharType="separate"/>
      </w:r>
      <w:r w:rsidR="00AD4989">
        <w:rPr>
          <w:noProof/>
        </w:rPr>
        <w:t>42</w:t>
      </w:r>
      <w:r w:rsidR="00DA74FC">
        <w:rPr>
          <w:noProof/>
        </w:rPr>
        <w:fldChar w:fldCharType="end"/>
      </w:r>
      <w:del w:id="401" w:author="copesa" w:date="2010-12-22T14:03:00Z">
        <w:r w:rsidR="00D30F0A" w:rsidDel="00885C91">
          <w:delText>2</w:delText>
        </w:r>
      </w:del>
      <w:r>
        <w:t xml:space="preserve"> - Contenido Páginas</w:t>
      </w:r>
      <w:bookmarkEnd w:id="400"/>
    </w:p>
    <w:p w:rsidR="00CF0939" w:rsidRDefault="00CF0939" w:rsidP="00CF0939"/>
    <w:p w:rsidR="00625C7F" w:rsidRPr="00625C7F" w:rsidRDefault="00625C7F" w:rsidP="00625C7F">
      <w:pPr>
        <w:rPr>
          <w:lang w:eastAsia="en-US"/>
        </w:rPr>
      </w:pPr>
      <w:r>
        <w:t>En la ilustración numero 42 se presenta la interfaz de creación de contenido de las paginas</w:t>
      </w:r>
      <w:r w:rsidRPr="00625C7F">
        <w:rPr>
          <w:lang w:eastAsia="en-US"/>
        </w:rPr>
        <w:t xml:space="preserve"> </w:t>
      </w:r>
      <w:r>
        <w:rPr>
          <w:lang w:eastAsia="en-US"/>
        </w:rPr>
        <w:t>La cual tiene como funcionalidad crear, editar y eliminar contenido de   página. Crear tiene la funcionalidad de crear un nuevo contenido de pagina el cual despliega cajas de texto y listas desplegables para realizar el llenado y selección de los datos solicitados, para poder registrarlos con el botón crear. La opción editar puede ser solicitada de 2 maneras una con el icono de lápiz y la otra con el botón edit con cualquiera de las dos será desplegada la información correspondiente al contenido de paginas.la funcionalidad eliminar puede ser solicitada presionando el icono azul o el botón delete siempre y cuando se escoja el registro de la lista desplegado del contenido en la interfaz</w:t>
      </w:r>
      <w:r w:rsidRPr="00625C7F">
        <w:t xml:space="preserve"> </w:t>
      </w:r>
      <w:r w:rsidRPr="00625C7F">
        <w:rPr>
          <w:lang w:eastAsia="en-US"/>
        </w:rPr>
        <w:t>y dejando marcado el checkBox correspondiente del listado.</w:t>
      </w:r>
    </w:p>
    <w:p w:rsidR="00CF0939" w:rsidRDefault="00CF0939" w:rsidP="00CF0939"/>
    <w:p w:rsidR="00CF0939" w:rsidRDefault="00CF0939" w:rsidP="00CF0939"/>
    <w:p w:rsidR="008F248C" w:rsidRDefault="0037386A" w:rsidP="008F248C">
      <w:pPr>
        <w:keepNext/>
        <w:jc w:val="center"/>
      </w:pPr>
      <w:r>
        <w:rPr>
          <w:noProof/>
          <w:lang w:eastAsia="es-CL"/>
        </w:rPr>
        <w:drawing>
          <wp:inline distT="0" distB="0" distL="0" distR="0">
            <wp:extent cx="5612130" cy="3507581"/>
            <wp:effectExtent l="19050" t="0" r="7620" b="0"/>
            <wp:docPr id="29"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9"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402" w:name="_Toc280984216"/>
      <w:r>
        <w:t xml:space="preserve">Ilustración </w:t>
      </w:r>
      <w:r w:rsidR="00DA74FC">
        <w:fldChar w:fldCharType="begin"/>
      </w:r>
      <w:r w:rsidR="00F231A4">
        <w:instrText xml:space="preserve"> SEQ Ilustración \* ARABIC </w:instrText>
      </w:r>
      <w:r w:rsidR="00DA74FC">
        <w:fldChar w:fldCharType="separate"/>
      </w:r>
      <w:r w:rsidR="00AD4989">
        <w:rPr>
          <w:noProof/>
        </w:rPr>
        <w:t>43</w:t>
      </w:r>
      <w:r w:rsidR="00DA74FC">
        <w:rPr>
          <w:noProof/>
        </w:rPr>
        <w:fldChar w:fldCharType="end"/>
      </w:r>
      <w:r>
        <w:t xml:space="preserve"> - </w:t>
      </w:r>
      <w:r w:rsidR="00C061FC">
        <w:t>Categorias</w:t>
      </w:r>
      <w:bookmarkEnd w:id="402"/>
    </w:p>
    <w:p w:rsidR="00625C7F" w:rsidRPr="00625C7F" w:rsidRDefault="00625C7F" w:rsidP="00625C7F">
      <w:pPr>
        <w:rPr>
          <w:lang w:eastAsia="en-US"/>
        </w:rPr>
      </w:pPr>
      <w:r>
        <w:t>En la ilustración numero 43 se presenta la interfaz de creación de categorías de contenido de las paginas</w:t>
      </w:r>
      <w:r w:rsidRPr="00625C7F">
        <w:rPr>
          <w:lang w:eastAsia="en-US"/>
        </w:rPr>
        <w:t xml:space="preserve"> </w:t>
      </w:r>
      <w:r>
        <w:rPr>
          <w:lang w:eastAsia="en-US"/>
        </w:rPr>
        <w:t>La cual tiene como funcionalidad crear, editar y eliminar categorías de contenido de página. Crear tiene la funcionalidad de crear un nueva categoría de contenido de pagina el cual despliega cajas de texto y listas desplegables para realizar el llenado de los datos solicitado y poder registrarlos con el botón crear. La opción editar puede ser solicitada de 2 maneras una con el icono de lápiz y la otra con el botón edit con cualquiera de las dos será desplegada la información correspondiente al contenido de categorías de paginas.la funcionalidad eliminar puede ser solicitada presionando el icono azul o el botón delete siempre y cuando se escoja el registro de la lista desplegado del contenido en la interfaz</w:t>
      </w:r>
      <w:r w:rsidRPr="00625C7F">
        <w:t xml:space="preserve"> </w:t>
      </w:r>
      <w:r w:rsidRPr="00625C7F">
        <w:rPr>
          <w:lang w:eastAsia="en-US"/>
        </w:rPr>
        <w:t>y dejando marcado el checkBox correspondiente del listado.</w:t>
      </w:r>
    </w:p>
    <w:p w:rsidR="00CF0939" w:rsidRDefault="00CF0939" w:rsidP="00CF0939"/>
    <w:p w:rsidR="008F248C" w:rsidRDefault="0037386A" w:rsidP="008F248C">
      <w:pPr>
        <w:keepNext/>
        <w:jc w:val="center"/>
      </w:pPr>
      <w:r>
        <w:rPr>
          <w:noProof/>
          <w:lang w:eastAsia="es-CL"/>
        </w:rPr>
        <w:drawing>
          <wp:inline distT="0" distB="0" distL="0" distR="0">
            <wp:extent cx="5612130" cy="3507581"/>
            <wp:effectExtent l="19050" t="0" r="7620" b="0"/>
            <wp:docPr id="56"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0"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403" w:name="_Toc280984217"/>
      <w:r>
        <w:t xml:space="preserve">Ilustración </w:t>
      </w:r>
      <w:r w:rsidR="00DA74FC">
        <w:fldChar w:fldCharType="begin"/>
      </w:r>
      <w:r w:rsidR="00F231A4">
        <w:instrText xml:space="preserve"> SEQ Ilustración \* ARABIC </w:instrText>
      </w:r>
      <w:r w:rsidR="00DA74FC">
        <w:fldChar w:fldCharType="separate"/>
      </w:r>
      <w:r w:rsidR="00AD4989">
        <w:rPr>
          <w:noProof/>
        </w:rPr>
        <w:t>44</w:t>
      </w:r>
      <w:r w:rsidR="00DA74FC">
        <w:rPr>
          <w:noProof/>
        </w:rPr>
        <w:fldChar w:fldCharType="end"/>
      </w:r>
      <w:r>
        <w:t xml:space="preserve"> - Tipos de Videos</w:t>
      </w:r>
      <w:bookmarkEnd w:id="403"/>
    </w:p>
    <w:p w:rsidR="00625C7F" w:rsidRPr="00625C7F" w:rsidRDefault="00625C7F" w:rsidP="00625C7F">
      <w:pPr>
        <w:rPr>
          <w:lang w:eastAsia="en-US"/>
        </w:rPr>
      </w:pPr>
      <w:r>
        <w:t>En la ilustración numero 44 se presenta la interfaz de creación de tipos de conversión de videos.</w:t>
      </w:r>
      <w:r w:rsidRPr="00625C7F">
        <w:rPr>
          <w:lang w:eastAsia="en-US"/>
        </w:rPr>
        <w:t xml:space="preserve"> </w:t>
      </w:r>
      <w:r>
        <w:rPr>
          <w:lang w:eastAsia="en-US"/>
        </w:rPr>
        <w:t>La cual tiene como funcionalidad crear, editar y eliminar tipos de conversiones de video. Crear tiene la funcionalidad de crear un nuevo tipo de conversión video el cual despliega caja de texto para realizar el llenado con el script de conversión ffmpeg de video solicitado y poder registrarlos con el botón crear. La opción editar puede ser solicitada de 2 maneras una con el icono de lápiz y la otra con el botón edit con cualquiera de las dos será desplegada la información correspondiente a la conversión de un formato de video.la funcionalidad eliminar puede ser solicitada presionando el icono azul o el botón delete siempre y cuando se escoja el registro de la lista desplegado del contenido en la interfaz</w:t>
      </w:r>
      <w:r w:rsidRPr="00625C7F">
        <w:t xml:space="preserve"> </w:t>
      </w:r>
      <w:r w:rsidRPr="00625C7F">
        <w:rPr>
          <w:lang w:eastAsia="en-US"/>
        </w:rPr>
        <w:t>y dejando marcado el checkBox correspondiente del listado.</w:t>
      </w:r>
    </w:p>
    <w:p w:rsidR="00CF0939" w:rsidRDefault="00CF0939" w:rsidP="00CF0939"/>
    <w:p w:rsidR="008F248C" w:rsidRDefault="0037386A" w:rsidP="008F248C">
      <w:pPr>
        <w:keepNext/>
        <w:jc w:val="center"/>
      </w:pPr>
      <w:r>
        <w:rPr>
          <w:noProof/>
          <w:lang w:eastAsia="es-CL"/>
        </w:rPr>
        <w:drawing>
          <wp:inline distT="0" distB="0" distL="0" distR="0">
            <wp:extent cx="5612130" cy="3507581"/>
            <wp:effectExtent l="19050" t="0" r="7620" b="0"/>
            <wp:docPr id="68"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1"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Pr="001175CC" w:rsidRDefault="008F248C" w:rsidP="008F248C">
      <w:pPr>
        <w:pStyle w:val="Epgrafe"/>
        <w:jc w:val="center"/>
      </w:pPr>
      <w:bookmarkStart w:id="404" w:name="_Toc280984218"/>
      <w:r w:rsidRPr="001175CC">
        <w:t xml:space="preserve">Ilustración </w:t>
      </w:r>
      <w:r w:rsidR="00DA74FC">
        <w:fldChar w:fldCharType="begin"/>
      </w:r>
      <w:r w:rsidRPr="001175CC">
        <w:instrText xml:space="preserve"> SEQ Ilustración \* ARABIC </w:instrText>
      </w:r>
      <w:r w:rsidR="00DA74FC">
        <w:fldChar w:fldCharType="separate"/>
      </w:r>
      <w:r w:rsidR="00AD4989">
        <w:rPr>
          <w:noProof/>
        </w:rPr>
        <w:t>45</w:t>
      </w:r>
      <w:r w:rsidR="00DA74FC">
        <w:fldChar w:fldCharType="end"/>
      </w:r>
      <w:r w:rsidRPr="001175CC">
        <w:t xml:space="preserve"> - Miniaturas</w:t>
      </w:r>
      <w:bookmarkEnd w:id="404"/>
    </w:p>
    <w:p w:rsidR="00DA74FC" w:rsidRDefault="00DA74FC" w:rsidP="00DA74FC">
      <w:pPr>
        <w:suppressAutoHyphens w:val="0"/>
        <w:autoSpaceDE w:val="0"/>
        <w:autoSpaceDN w:val="0"/>
        <w:adjustRightInd w:val="0"/>
        <w:spacing w:before="0" w:after="0" w:line="240" w:lineRule="auto"/>
        <w:jc w:val="left"/>
        <w:rPr>
          <w:del w:id="405" w:author="Rodrigo Riquelme" w:date="2010-12-05T11:46:00Z"/>
        </w:rPr>
        <w:pPrChange w:id="406" w:author="Rodrigo Riquelme" w:date="2010-12-05T11:46:00Z">
          <w:pPr/>
        </w:pPrChange>
      </w:pPr>
    </w:p>
    <w:p w:rsidR="00625C7F" w:rsidRPr="00625C7F" w:rsidRDefault="00F7176C" w:rsidP="00625C7F">
      <w:pPr>
        <w:rPr>
          <w:lang w:eastAsia="en-US"/>
        </w:rPr>
      </w:pPr>
      <w:ins w:id="407" w:author="Rodrigo Riquelme" w:date="2010-12-23T00:10:00Z">
        <w:r>
          <w:rPr>
            <w:b/>
          </w:rPr>
          <w:br w:type="page"/>
        </w:r>
      </w:ins>
      <w:r w:rsidR="00625C7F">
        <w:t>En la ilustración numero 45 se presenta la interfaz de creación de miniaturas de los videos existentes.</w:t>
      </w:r>
      <w:r w:rsidR="00625C7F" w:rsidRPr="00625C7F">
        <w:rPr>
          <w:lang w:eastAsia="en-US"/>
        </w:rPr>
        <w:t xml:space="preserve"> </w:t>
      </w:r>
      <w:r w:rsidR="00625C7F">
        <w:rPr>
          <w:lang w:eastAsia="en-US"/>
        </w:rPr>
        <w:t xml:space="preserve">La cual tiene como funcionalidad crear, editar y eliminar miniaturas de video. Crear tiene la funcionalidad de crear un nueva miniatura de un video existente el cual despliega </w:t>
      </w:r>
      <w:r w:rsidR="00625C7F" w:rsidRPr="00625C7F">
        <w:rPr>
          <w:lang w:eastAsia="en-US"/>
        </w:rPr>
        <w:t xml:space="preserve">checkBox </w:t>
      </w:r>
      <w:r w:rsidR="00625C7F">
        <w:rPr>
          <w:lang w:eastAsia="en-US"/>
        </w:rPr>
        <w:t>para poder seleccionar el video solicitado y poder generar con el botón crear la miniatura del video escogido de la lista. La opción editar puede ser solicitada de 2 maneras una con el icono de lápiz y la otra con el botón edit con cualquiera de las dos será desplegada la información correspondiente a la miniatura de video.la funcionalidad eliminar puede ser solicitada presionando el icono azul o el botón delete siempre y cuando se escoja el registro de la lista desplegado del video</w:t>
      </w:r>
      <w:r w:rsidR="00625C7F" w:rsidRPr="00625C7F">
        <w:t xml:space="preserve"> </w:t>
      </w:r>
      <w:r w:rsidR="00625C7F" w:rsidRPr="00625C7F">
        <w:rPr>
          <w:lang w:eastAsia="en-US"/>
        </w:rPr>
        <w:t>y dejando marcado el checkBox correspondiente del listado.</w:t>
      </w:r>
      <w:r w:rsidR="00625C7F">
        <w:rPr>
          <w:lang w:eastAsia="en-US"/>
        </w:rPr>
        <w:t xml:space="preserve"> Además posee un pequeño buscador para realizar la búsqueda de una miniatura de forma rápida.</w:t>
      </w:r>
    </w:p>
    <w:p w:rsidR="00C061FC" w:rsidRDefault="00C061FC">
      <w:pPr>
        <w:suppressAutoHyphens w:val="0"/>
        <w:spacing w:before="0" w:after="0" w:line="240" w:lineRule="auto"/>
        <w:jc w:val="left"/>
      </w:pPr>
      <w:r>
        <w:br w:type="page"/>
      </w:r>
    </w:p>
    <w:p w:rsidR="00C061FC" w:rsidRDefault="00C061FC">
      <w:pPr>
        <w:suppressAutoHyphens w:val="0"/>
        <w:spacing w:before="0" w:after="0" w:line="240" w:lineRule="auto"/>
        <w:jc w:val="left"/>
      </w:pPr>
      <w:r w:rsidRPr="00C061FC">
        <w:rPr>
          <w:noProof/>
          <w:lang w:eastAsia="es-CL"/>
        </w:rPr>
        <w:drawing>
          <wp:inline distT="0" distB="0" distL="0" distR="0">
            <wp:extent cx="5612130" cy="3507581"/>
            <wp:effectExtent l="19050" t="0" r="7620" b="0"/>
            <wp:docPr id="74"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2"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F7176C" w:rsidRDefault="00F7176C">
      <w:pPr>
        <w:suppressAutoHyphens w:val="0"/>
        <w:spacing w:before="0" w:after="0" w:line="240" w:lineRule="auto"/>
        <w:jc w:val="left"/>
      </w:pPr>
    </w:p>
    <w:p w:rsidR="00C061FC" w:rsidRPr="001175CC" w:rsidRDefault="00C061FC" w:rsidP="00C061FC">
      <w:pPr>
        <w:pStyle w:val="Epgrafe"/>
        <w:jc w:val="center"/>
      </w:pPr>
      <w:bookmarkStart w:id="408" w:name="_Toc280984219"/>
      <w:r w:rsidRPr="001175CC">
        <w:t xml:space="preserve">Ilustración </w:t>
      </w:r>
      <w:r w:rsidR="00DA74FC">
        <w:fldChar w:fldCharType="begin"/>
      </w:r>
      <w:r w:rsidRPr="001175CC">
        <w:instrText xml:space="preserve"> SEQ Ilustración \* ARABIC </w:instrText>
      </w:r>
      <w:r w:rsidR="00DA74FC">
        <w:fldChar w:fldCharType="separate"/>
      </w:r>
      <w:r w:rsidR="00AD4989">
        <w:rPr>
          <w:noProof/>
        </w:rPr>
        <w:t>46</w:t>
      </w:r>
      <w:r w:rsidR="00DA74FC">
        <w:fldChar w:fldCharType="end"/>
      </w:r>
      <w:r w:rsidRPr="001175CC">
        <w:t xml:space="preserve"> </w:t>
      </w:r>
      <w:r>
        <w:t>–</w:t>
      </w:r>
      <w:r w:rsidRPr="001175CC">
        <w:t xml:space="preserve"> </w:t>
      </w:r>
      <w:r>
        <w:t>Main Site</w:t>
      </w:r>
      <w:bookmarkEnd w:id="408"/>
    </w:p>
    <w:p w:rsidR="00C061FC" w:rsidRDefault="00C061FC" w:rsidP="00C061FC">
      <w:r w:rsidRPr="00C061FC">
        <w:t>En la ilustración 46 se presenta la inte</w:t>
      </w:r>
      <w:r>
        <w:t>r</w:t>
      </w:r>
      <w:r w:rsidRPr="00C061FC">
        <w:t>faz grafica del main site que la encarga de publicar o mostra</w:t>
      </w:r>
      <w:r>
        <w:t>r</w:t>
      </w:r>
      <w:r w:rsidRPr="00C061FC">
        <w:t xml:space="preserve"> el contenido de videos cargados por los usu</w:t>
      </w:r>
      <w:r>
        <w:t>a</w:t>
      </w:r>
      <w:r w:rsidRPr="00C061FC">
        <w:t>rios. Además de tener la funcionalidad de reproducir los videos cargados, buscarlo con el buscador superior a mano derecha del enunciado del video. También posee la funcionalidad de editar los filtros de video de lo recientes y los más vistos.</w:t>
      </w:r>
      <w:r>
        <w:br w:type="page"/>
      </w:r>
    </w:p>
    <w:p w:rsidR="00F7176C" w:rsidRDefault="00F7176C" w:rsidP="00CF0939">
      <w:pPr>
        <w:pStyle w:val="Subttulo"/>
        <w:outlineLvl w:val="1"/>
        <w:rPr>
          <w:ins w:id="409" w:author="Rodrigo Riquelme" w:date="2010-12-23T00:10:00Z"/>
        </w:rPr>
      </w:pPr>
      <w:bookmarkStart w:id="410" w:name="_Toc280985373"/>
      <w:ins w:id="411" w:author="Rodrigo Riquelme" w:date="2010-12-23T00:10:00Z">
        <w:r>
          <w:t>4.8. Puesta en producción</w:t>
        </w:r>
        <w:bookmarkEnd w:id="410"/>
      </w:ins>
    </w:p>
    <w:p w:rsidR="00DA74FC" w:rsidRDefault="00F7176C" w:rsidP="00DA74FC">
      <w:pPr>
        <w:rPr>
          <w:ins w:id="412" w:author="Rodrigo Riquelme" w:date="2010-12-23T00:14:00Z"/>
        </w:rPr>
        <w:pPrChange w:id="413" w:author="Rodrigo Riquelme" w:date="2010-12-23T00:10:00Z">
          <w:pPr>
            <w:pStyle w:val="Subttulo"/>
            <w:outlineLvl w:val="1"/>
          </w:pPr>
        </w:pPrChange>
      </w:pPr>
      <w:ins w:id="414" w:author="Rodrigo Riquelme" w:date="2010-12-23T00:10:00Z">
        <w:r>
          <w:t xml:space="preserve">Luego de los cumplir con los objetivos trazados para los ambientes de desarrollo, se implementa un ambiente de producción en Servidor Web Ubuntu </w:t>
        </w:r>
      </w:ins>
      <w:ins w:id="415" w:author="Rodrigo Riquelme" w:date="2010-12-23T00:13:00Z">
        <w:r>
          <w:t xml:space="preserve">Server </w:t>
        </w:r>
      </w:ins>
      <w:ins w:id="416" w:author="Rodrigo Riquelme" w:date="2010-12-23T00:10:00Z">
        <w:r>
          <w:t>10.04</w:t>
        </w:r>
      </w:ins>
      <w:ins w:id="417" w:author="Rodrigo Riquelme" w:date="2010-12-23T00:13:00Z">
        <w:r>
          <w:t xml:space="preserve"> LTS</w:t>
        </w:r>
      </w:ins>
      <w:ins w:id="418" w:author="Rodrigo Riquelme" w:date="2010-12-23T00:10:00Z">
        <w:r>
          <w:t xml:space="preserve">, se escogió esa versión por la buena documentación que existe sobre servidores LAMP y configuración de FFmpeg </w:t>
        </w:r>
      </w:ins>
      <w:ins w:id="419" w:author="Rodrigo Riquelme" w:date="2010-12-23T00:13:00Z">
        <w:r>
          <w:t xml:space="preserve">sobre esa plataforma y por ser vesión LTS esto quiere decir que tiene soporte extendido por </w:t>
        </w:r>
      </w:ins>
      <w:ins w:id="420" w:author="Rodrigo Riquelme" w:date="2010-12-23T00:14:00Z">
        <w:r>
          <w:t xml:space="preserve">lo menos </w:t>
        </w:r>
      </w:ins>
      <w:ins w:id="421" w:author="Rodrigo Riquelme" w:date="2010-12-23T00:13:00Z">
        <w:r>
          <w:t>5 años.</w:t>
        </w:r>
      </w:ins>
    </w:p>
    <w:p w:rsidR="00DA74FC" w:rsidRDefault="00E95A91" w:rsidP="00DA74FC">
      <w:pPr>
        <w:rPr>
          <w:ins w:id="422" w:author="Rodrigo Riquelme" w:date="2010-12-23T00:22:00Z"/>
        </w:rPr>
        <w:pPrChange w:id="423" w:author="Rodrigo Riquelme" w:date="2010-12-23T00:10:00Z">
          <w:pPr>
            <w:pStyle w:val="Subttulo"/>
            <w:outlineLvl w:val="1"/>
          </w:pPr>
        </w:pPrChange>
      </w:pPr>
      <w:ins w:id="424" w:author="Rodrigo Riquelme" w:date="2010-12-23T00:14:00Z">
        <w:r>
          <w:t>Se inscribió un subdominio gratuito asociado al servicio de NO IP cuya URL es</w:t>
        </w:r>
      </w:ins>
      <w:ins w:id="425" w:author="Rodrigo Riquelme" w:date="2010-12-23T00:21:00Z">
        <w:r w:rsidR="00234F6C">
          <w:t>.</w:t>
        </w:r>
      </w:ins>
    </w:p>
    <w:p w:rsidR="00DA74FC" w:rsidRDefault="00234F6C" w:rsidP="00DA74FC">
      <w:pPr>
        <w:jc w:val="left"/>
        <w:rPr>
          <w:ins w:id="426" w:author="Rodrigo Riquelme" w:date="2010-12-23T00:52:00Z"/>
        </w:rPr>
        <w:pPrChange w:id="427" w:author="Rodrigo Riquelme" w:date="2010-12-23T00:52:00Z">
          <w:pPr>
            <w:jc w:val="center"/>
          </w:pPr>
        </w:pPrChange>
      </w:pPr>
      <w:ins w:id="428" w:author="Rodrigo Riquelme" w:date="2010-12-23T00:22:00Z">
        <w:r>
          <w:t>Se puede ingresar a es</w:t>
        </w:r>
      </w:ins>
      <w:ins w:id="429" w:author="Rodrigo Riquelme" w:date="2010-12-23T00:24:00Z">
        <w:r>
          <w:t>t</w:t>
        </w:r>
      </w:ins>
      <w:ins w:id="430" w:author="Rodrigo Riquelme" w:date="2010-12-23T00:22:00Z">
        <w:r>
          <w:t xml:space="preserve">a URL a través del siguiente código QR el cual es un link  que puede ser </w:t>
        </w:r>
      </w:ins>
      <w:ins w:id="431" w:author="Rodrigo Riquelme" w:date="2010-12-23T00:23:00Z">
        <w:r>
          <w:t>leído</w:t>
        </w:r>
      </w:ins>
      <w:ins w:id="432" w:author="Rodrigo Riquelme" w:date="2010-12-23T00:22:00Z">
        <w:r>
          <w:t xml:space="preserve"> </w:t>
        </w:r>
      </w:ins>
      <w:ins w:id="433" w:author="Rodrigo Riquelme" w:date="2010-12-23T00:23:00Z">
        <w:r>
          <w:t>por lectores con capacidad de interpretar QR, el cual es un código orientado a dispositivos móviles, principalmente smarthphones</w:t>
        </w:r>
      </w:ins>
      <w:ins w:id="434" w:author="Rodrigo Riquelme" w:date="2010-12-23T00:24:00Z">
        <w:r>
          <w:t>.</w:t>
        </w:r>
      </w:ins>
    </w:p>
    <w:p w:rsidR="00CB5210" w:rsidRDefault="00D7496E">
      <w:pPr>
        <w:jc w:val="center"/>
        <w:rPr>
          <w:ins w:id="435" w:author="Rodrigo Riquelme" w:date="2010-12-23T00:40:00Z"/>
        </w:rPr>
      </w:pPr>
      <w:ins w:id="436" w:author="Rodrigo Riquelme" w:date="2010-12-23T00:24:00Z">
        <w:r>
          <w:rPr>
            <w:noProof/>
            <w:lang w:eastAsia="es-CL"/>
            <w:rPrChange w:id="437">
              <w:rPr>
                <w:noProof/>
                <w:color w:val="0000FF"/>
                <w:u w:val="single"/>
                <w:lang w:eastAsia="es-CL"/>
              </w:rPr>
            </w:rPrChange>
          </w:rPr>
          <w:drawing>
            <wp:inline distT="0" distB="0" distL="0" distR="0">
              <wp:extent cx="2362200" cy="2362200"/>
              <wp:effectExtent l="19050" t="0" r="0" b="0"/>
              <wp:docPr id="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cstate="print"/>
                      <a:srcRect/>
                      <a:stretch>
                        <a:fillRect/>
                      </a:stretch>
                    </pic:blipFill>
                    <pic:spPr bwMode="auto">
                      <a:xfrm>
                        <a:off x="0" y="0"/>
                        <a:ext cx="2362200" cy="2362200"/>
                      </a:xfrm>
                      <a:prstGeom prst="rect">
                        <a:avLst/>
                      </a:prstGeom>
                      <a:noFill/>
                      <a:ln w="9525">
                        <a:noFill/>
                        <a:miter lim="800000"/>
                        <a:headEnd/>
                        <a:tailEnd/>
                      </a:ln>
                    </pic:spPr>
                  </pic:pic>
                </a:graphicData>
              </a:graphic>
            </wp:inline>
          </w:drawing>
        </w:r>
      </w:ins>
    </w:p>
    <w:p w:rsidR="00DA74FC" w:rsidRDefault="00BF0133" w:rsidP="00DA74FC">
      <w:pPr>
        <w:pStyle w:val="Epgrafe"/>
        <w:jc w:val="center"/>
        <w:pPrChange w:id="438" w:author="Rodrigo Riquelme" w:date="2010-12-23T00:52:00Z">
          <w:pPr>
            <w:pStyle w:val="Subttulo"/>
            <w:outlineLvl w:val="1"/>
          </w:pPr>
        </w:pPrChange>
      </w:pPr>
      <w:bookmarkStart w:id="439" w:name="_Toc280984220"/>
      <w:ins w:id="440" w:author="Rodrigo Riquelme" w:date="2010-12-23T00:40:00Z">
        <w:r>
          <w:t xml:space="preserve">Ilustración </w:t>
        </w:r>
        <w:r w:rsidR="00DA74FC">
          <w:fldChar w:fldCharType="begin"/>
        </w:r>
        <w:r>
          <w:instrText xml:space="preserve"> SEQ Ilustración \* ARABIC </w:instrText>
        </w:r>
      </w:ins>
      <w:r w:rsidR="00DA74FC">
        <w:fldChar w:fldCharType="separate"/>
      </w:r>
      <w:r w:rsidR="00AD4989">
        <w:rPr>
          <w:noProof/>
        </w:rPr>
        <w:t>47</w:t>
      </w:r>
      <w:ins w:id="441" w:author="Rodrigo Riquelme" w:date="2010-12-23T00:40:00Z">
        <w:r w:rsidR="00DA74FC">
          <w:fldChar w:fldCharType="end"/>
        </w:r>
        <w:r>
          <w:t xml:space="preserve"> - Código QR sitio de producción</w:t>
        </w:r>
      </w:ins>
      <w:bookmarkEnd w:id="439"/>
    </w:p>
    <w:p w:rsidR="00CE213E" w:rsidRDefault="00015DCC" w:rsidP="00CE213E">
      <w:pPr>
        <w:pStyle w:val="Epgrafe"/>
        <w:jc w:val="center"/>
        <w:rPr>
          <w:ins w:id="442" w:author="Rodrigo Riquelme" w:date="2010-12-23T00:21:00Z"/>
        </w:rPr>
      </w:pPr>
      <w:ins w:id="443" w:author="Rodrigo Riquelme" w:date="2010-12-23T00:53:00Z">
        <w:r>
          <w:t xml:space="preserve"> </w:t>
        </w:r>
        <w:r w:rsidR="00DA74FC">
          <w:fldChar w:fldCharType="begin"/>
        </w:r>
        <w:r>
          <w:instrText xml:space="preserve"> HYPERLINK "http://umacms.no-ip.org" </w:instrText>
        </w:r>
        <w:r w:rsidR="00DA74FC">
          <w:fldChar w:fldCharType="separate"/>
        </w:r>
        <w:r w:rsidRPr="00B66F26">
          <w:rPr>
            <w:rStyle w:val="Hipervnculo"/>
          </w:rPr>
          <w:t>http://umacms.no-ip.org</w:t>
        </w:r>
        <w:r w:rsidR="00DA74FC">
          <w:fldChar w:fldCharType="end"/>
        </w:r>
      </w:ins>
    </w:p>
    <w:p w:rsidR="00DA74FC" w:rsidRDefault="00015DCC" w:rsidP="00DA74FC">
      <w:pPr>
        <w:suppressAutoHyphens w:val="0"/>
        <w:spacing w:before="0" w:after="0" w:line="240" w:lineRule="auto"/>
        <w:jc w:val="left"/>
        <w:rPr>
          <w:ins w:id="444" w:author="Rodrigo Riquelme" w:date="2010-12-23T01:10:00Z"/>
        </w:rPr>
        <w:pPrChange w:id="445" w:author="Rodrigo Riquelme" w:date="2010-12-23T00:53:00Z">
          <w:pPr>
            <w:pStyle w:val="Subttulo"/>
            <w:outlineLvl w:val="1"/>
          </w:pPr>
        </w:pPrChange>
      </w:pPr>
      <w:ins w:id="446" w:author="Rodrigo Riquelme" w:date="2010-12-23T00:53:00Z">
        <w:r>
          <w:t>La URL del</w:t>
        </w:r>
      </w:ins>
      <w:ins w:id="447" w:author="Rodrigo Riquelme" w:date="2010-12-23T00:21:00Z">
        <w:r w:rsidR="00234F6C">
          <w:t xml:space="preserve"> admin </w:t>
        </w:r>
      </w:ins>
      <w:ins w:id="448" w:author="Rodrigo Riquelme" w:date="2010-12-23T00:53:00Z">
        <w:r>
          <w:t xml:space="preserve">es </w:t>
        </w:r>
      </w:ins>
      <w:ins w:id="449" w:author="Rodrigo Riquelme" w:date="2010-12-23T00:54:00Z">
        <w:r w:rsidR="00DA74FC">
          <w:fldChar w:fldCharType="begin"/>
        </w:r>
        <w:r>
          <w:instrText xml:space="preserve"> HYPERLINK "</w:instrText>
        </w:r>
      </w:ins>
      <w:ins w:id="450" w:author="Rodrigo Riquelme" w:date="2010-12-23T00:53:00Z">
        <w:r>
          <w:instrText>http://umacms.no-ip.org</w:instrText>
        </w:r>
      </w:ins>
      <w:ins w:id="451" w:author="Rodrigo Riquelme" w:date="2010-12-23T00:54:00Z">
        <w:r>
          <w:instrText xml:space="preserve">" </w:instrText>
        </w:r>
        <w:r w:rsidR="00DA74FC">
          <w:fldChar w:fldCharType="separate"/>
        </w:r>
      </w:ins>
      <w:ins w:id="452" w:author="Rodrigo Riquelme" w:date="2010-12-23T00:53:00Z">
        <w:r w:rsidRPr="00B66F26">
          <w:rPr>
            <w:rStyle w:val="Hipervnculo"/>
          </w:rPr>
          <w:t>http://umacms.no-ip.org</w:t>
        </w:r>
      </w:ins>
      <w:ins w:id="453" w:author="Rodrigo Riquelme" w:date="2010-12-23T00:54:00Z">
        <w:r w:rsidR="00DA74FC">
          <w:fldChar w:fldCharType="end"/>
        </w:r>
      </w:ins>
      <w:ins w:id="454" w:author="Rodrigo Riquelme" w:date="2010-12-23T00:53:00Z">
        <w:r>
          <w:t xml:space="preserve"> </w:t>
        </w:r>
      </w:ins>
    </w:p>
    <w:p w:rsidR="00DA74FC" w:rsidRDefault="00DA74FC" w:rsidP="00DA74FC">
      <w:pPr>
        <w:suppressAutoHyphens w:val="0"/>
        <w:spacing w:before="0" w:after="0" w:line="240" w:lineRule="auto"/>
        <w:jc w:val="left"/>
        <w:rPr>
          <w:ins w:id="455" w:author="Rodrigo Riquelme" w:date="2010-12-23T00:54:00Z"/>
        </w:rPr>
        <w:pPrChange w:id="456" w:author="Rodrigo Riquelme" w:date="2010-12-23T00:53:00Z">
          <w:pPr>
            <w:pStyle w:val="Subttulo"/>
            <w:outlineLvl w:val="1"/>
          </w:pPr>
        </w:pPrChange>
      </w:pPr>
    </w:p>
    <w:p w:rsidR="00DA74FC" w:rsidRDefault="00015DCC" w:rsidP="00DA74FC">
      <w:pPr>
        <w:suppressAutoHyphens w:val="0"/>
        <w:spacing w:before="0" w:after="0" w:line="240" w:lineRule="auto"/>
        <w:jc w:val="left"/>
        <w:rPr>
          <w:ins w:id="457" w:author="Rodrigo Riquelme" w:date="2010-12-23T00:54:00Z"/>
        </w:rPr>
        <w:pPrChange w:id="458" w:author="Rodrigo Riquelme" w:date="2010-12-23T00:53:00Z">
          <w:pPr>
            <w:pStyle w:val="Subttulo"/>
            <w:outlineLvl w:val="1"/>
          </w:pPr>
        </w:pPrChange>
      </w:pPr>
      <w:ins w:id="459" w:author="Rodrigo Riquelme" w:date="2010-12-23T00:54:00Z">
        <w:r>
          <w:t>User:admin</w:t>
        </w:r>
      </w:ins>
    </w:p>
    <w:p w:rsidR="00DA74FC" w:rsidRDefault="00015DCC" w:rsidP="00DA74FC">
      <w:pPr>
        <w:suppressAutoHyphens w:val="0"/>
        <w:spacing w:before="0" w:after="0" w:line="240" w:lineRule="auto"/>
        <w:jc w:val="left"/>
        <w:rPr>
          <w:ins w:id="460" w:author="Rodrigo Riquelme" w:date="2010-12-23T01:10:00Z"/>
        </w:rPr>
        <w:pPrChange w:id="461" w:author="Rodrigo Riquelme" w:date="2010-12-23T00:53:00Z">
          <w:pPr>
            <w:pStyle w:val="Subttulo"/>
            <w:outlineLvl w:val="1"/>
          </w:pPr>
        </w:pPrChange>
      </w:pPr>
      <w:ins w:id="462" w:author="Rodrigo Riquelme" w:date="2010-12-23T00:54:00Z">
        <w:r>
          <w:t>Password:admin</w:t>
        </w:r>
      </w:ins>
    </w:p>
    <w:p w:rsidR="00DA74FC" w:rsidRDefault="00DA74FC" w:rsidP="00DA74FC">
      <w:pPr>
        <w:suppressAutoHyphens w:val="0"/>
        <w:spacing w:before="0" w:after="0" w:line="240" w:lineRule="auto"/>
        <w:jc w:val="left"/>
        <w:rPr>
          <w:ins w:id="463" w:author="Rodrigo Riquelme" w:date="2010-12-23T00:21:00Z"/>
        </w:rPr>
        <w:pPrChange w:id="464" w:author="Rodrigo Riquelme" w:date="2010-12-23T00:53:00Z">
          <w:pPr>
            <w:pStyle w:val="Subttulo"/>
            <w:outlineLvl w:val="1"/>
          </w:pPr>
        </w:pPrChange>
      </w:pPr>
    </w:p>
    <w:p w:rsidR="00DA74FC" w:rsidRDefault="00234F6C" w:rsidP="00DA74FC">
      <w:pPr>
        <w:rPr>
          <w:ins w:id="465" w:author="Rodrigo Riquelme" w:date="2010-12-23T01:10:00Z"/>
        </w:rPr>
        <w:pPrChange w:id="466" w:author="Rodrigo Riquelme" w:date="2010-12-23T00:10:00Z">
          <w:pPr>
            <w:pStyle w:val="Subttulo"/>
            <w:outlineLvl w:val="1"/>
          </w:pPr>
        </w:pPrChange>
      </w:pPr>
      <w:ins w:id="467" w:author="Rodrigo Riquelme" w:date="2010-12-23T00:21:00Z">
        <w:r>
          <w:t xml:space="preserve">La documentación phpDoc está en la URL </w:t>
        </w:r>
      </w:ins>
      <w:ins w:id="468" w:author="Rodrigo Riquelme" w:date="2010-12-23T01:10:00Z">
        <w:r w:rsidR="00DA74FC">
          <w:fldChar w:fldCharType="begin"/>
        </w:r>
        <w:r w:rsidR="00A874E9">
          <w:instrText xml:space="preserve"> HYPERLINK "</w:instrText>
        </w:r>
      </w:ins>
      <w:ins w:id="469" w:author="Rodrigo Riquelme" w:date="2010-12-23T00:21:00Z">
        <w:r w:rsidR="00A874E9">
          <w:instrText>http://</w:instrText>
        </w:r>
      </w:ins>
      <w:ins w:id="470" w:author="Rodrigo Riquelme" w:date="2010-12-23T01:10:00Z">
        <w:r w:rsidR="00A874E9">
          <w:instrText xml:space="preserve">umacms.no-ip.org/docs/phpdoc" </w:instrText>
        </w:r>
        <w:r w:rsidR="00DA74FC">
          <w:fldChar w:fldCharType="separate"/>
        </w:r>
      </w:ins>
      <w:ins w:id="471" w:author="Rodrigo Riquelme" w:date="2010-12-23T00:21:00Z">
        <w:r w:rsidR="00A874E9" w:rsidRPr="00B66F26">
          <w:rPr>
            <w:rStyle w:val="Hipervnculo"/>
          </w:rPr>
          <w:t>http://</w:t>
        </w:r>
      </w:ins>
      <w:ins w:id="472" w:author="Rodrigo Riquelme" w:date="2010-12-23T01:10:00Z">
        <w:r w:rsidR="00A874E9" w:rsidRPr="00B66F26">
          <w:rPr>
            <w:rStyle w:val="Hipervnculo"/>
          </w:rPr>
          <w:t>umacms.no-ip.org/docs/phpdoc</w:t>
        </w:r>
        <w:r w:rsidR="00DA74FC">
          <w:fldChar w:fldCharType="end"/>
        </w:r>
      </w:ins>
    </w:p>
    <w:p w:rsidR="00DA74FC" w:rsidRDefault="0098171F" w:rsidP="00DA74FC">
      <w:pPr>
        <w:rPr>
          <w:ins w:id="473" w:author="Rodrigo Riquelme" w:date="2010-12-23T01:15:00Z"/>
        </w:rPr>
        <w:pPrChange w:id="474" w:author="Rodrigo Riquelme" w:date="2010-12-23T00:10:00Z">
          <w:pPr>
            <w:pStyle w:val="Subttulo"/>
            <w:outlineLvl w:val="1"/>
          </w:pPr>
        </w:pPrChange>
      </w:pPr>
      <w:ins w:id="475" w:author="Rodrigo Riquelme" w:date="2010-12-23T01:10:00Z">
        <w:r>
          <w:t xml:space="preserve">Los componentes XML de los formularios del admin </w:t>
        </w:r>
      </w:ins>
      <w:ins w:id="476" w:author="Rodrigo Riquelme" w:date="2010-12-23T01:15:00Z">
        <w:r w:rsidR="00DA74FC">
          <w:fldChar w:fldCharType="begin"/>
        </w:r>
        <w:r>
          <w:instrText xml:space="preserve"> HYPERLINK "</w:instrText>
        </w:r>
      </w:ins>
      <w:ins w:id="477" w:author="Rodrigo Riquelme" w:date="2010-12-23T01:10:00Z">
        <w:r>
          <w:instrText>http://umacms.no-ip.org/admin/xml</w:instrText>
        </w:r>
      </w:ins>
      <w:ins w:id="478" w:author="Rodrigo Riquelme" w:date="2010-12-23T01:15:00Z">
        <w:r>
          <w:instrText xml:space="preserve">" </w:instrText>
        </w:r>
        <w:r w:rsidR="00DA74FC">
          <w:fldChar w:fldCharType="separate"/>
        </w:r>
      </w:ins>
      <w:ins w:id="479" w:author="Rodrigo Riquelme" w:date="2010-12-23T01:10:00Z">
        <w:r w:rsidRPr="00B66F26">
          <w:rPr>
            <w:rStyle w:val="Hipervnculo"/>
          </w:rPr>
          <w:t>http://umacms.no-ip.org/admin/xml</w:t>
        </w:r>
      </w:ins>
      <w:ins w:id="480" w:author="Rodrigo Riquelme" w:date="2010-12-23T01:15:00Z">
        <w:r w:rsidR="00DA74FC">
          <w:fldChar w:fldCharType="end"/>
        </w:r>
      </w:ins>
      <w:ins w:id="481" w:author="Rodrigo Riquelme" w:date="2010-12-23T01:10:00Z">
        <w:r>
          <w:t xml:space="preserve"> </w:t>
        </w:r>
      </w:ins>
      <w:ins w:id="482" w:author="Rodrigo Riquelme" w:date="2010-12-23T01:15:00Z">
        <w:r>
          <w:t>, se ha dejado intencionalmente abierto para ser explorados.</w:t>
        </w:r>
      </w:ins>
    </w:p>
    <w:p w:rsidR="00DA74FC" w:rsidRDefault="0098171F" w:rsidP="00DA74FC">
      <w:pPr>
        <w:rPr>
          <w:ins w:id="483" w:author="Rodrigo Riquelme" w:date="2010-12-23T01:19:00Z"/>
        </w:rPr>
        <w:pPrChange w:id="484" w:author="Rodrigo Riquelme" w:date="2010-12-23T00:10:00Z">
          <w:pPr>
            <w:pStyle w:val="Subttulo"/>
            <w:outlineLvl w:val="1"/>
          </w:pPr>
        </w:pPrChange>
      </w:pPr>
      <w:ins w:id="485" w:author="Rodrigo Riquelme" w:date="2010-12-23T01:15:00Z">
        <w:r>
          <w:t>L</w:t>
        </w:r>
      </w:ins>
      <w:r w:rsidR="00010D4C">
        <w:t>a</w:t>
      </w:r>
      <w:ins w:id="486" w:author="Rodrigo Riquelme" w:date="2010-12-23T01:15:00Z">
        <w:r>
          <w:t xml:space="preserve"> </w:t>
        </w:r>
      </w:ins>
      <w:ins w:id="487" w:author="Rodrigo Riquelme" w:date="2010-12-23T01:16:00Z">
        <w:r>
          <w:t>documentación</w:t>
        </w:r>
      </w:ins>
      <w:ins w:id="488" w:author="Rodrigo Riquelme" w:date="2010-12-23T01:15:00Z">
        <w:r>
          <w:t xml:space="preserve"> </w:t>
        </w:r>
      </w:ins>
      <w:ins w:id="489" w:author="Rodrigo Riquelme" w:date="2010-12-23T01:17:00Z">
        <w:r>
          <w:t>con los links para</w:t>
        </w:r>
      </w:ins>
      <w:ins w:id="490" w:author="Rodrigo Riquelme" w:date="2010-12-23T01:16:00Z">
        <w:r>
          <w:t xml:space="preserve"> </w:t>
        </w:r>
      </w:ins>
      <w:ins w:id="491" w:author="Rodrigo Riquelme" w:date="2010-12-23T01:17:00Z">
        <w:r>
          <w:t>explorar</w:t>
        </w:r>
      </w:ins>
      <w:ins w:id="492" w:author="Rodrigo Riquelme" w:date="2010-12-23T01:16:00Z">
        <w:r>
          <w:t xml:space="preserve"> </w:t>
        </w:r>
      </w:ins>
      <w:r w:rsidR="00010D4C">
        <w:t xml:space="preserve">y </w:t>
      </w:r>
      <w:ins w:id="493" w:author="Rodrigo Riquelme" w:date="2010-12-23T01:16:00Z">
        <w:r>
          <w:t xml:space="preserve">ver los componentes </w:t>
        </w:r>
      </w:ins>
      <w:ins w:id="494" w:author="Rodrigo Riquelme" w:date="2010-12-23T00:21:00Z">
        <w:r w:rsidR="00234F6C">
          <w:t xml:space="preserve"> </w:t>
        </w:r>
      </w:ins>
      <w:ins w:id="495" w:author="Rodrigo Riquelme" w:date="2010-12-23T01:18:00Z">
        <w:r>
          <w:t xml:space="preserve">MVC están en </w:t>
        </w:r>
      </w:ins>
      <w:ins w:id="496" w:author="Rodrigo Riquelme" w:date="2010-12-23T01:19:00Z">
        <w:r w:rsidR="00DA74FC">
          <w:fldChar w:fldCharType="begin"/>
        </w:r>
        <w:r>
          <w:instrText xml:space="preserve"> HYPERLINK "</w:instrText>
        </w:r>
      </w:ins>
      <w:ins w:id="497" w:author="Rodrigo Riquelme" w:date="2010-12-23T01:18:00Z">
        <w:r>
          <w:instrText>http://umacms.no-ip.org/docs/components</w:instrText>
        </w:r>
      </w:ins>
      <w:ins w:id="498" w:author="Rodrigo Riquelme" w:date="2010-12-23T01:19:00Z">
        <w:r>
          <w:instrText xml:space="preserve">" </w:instrText>
        </w:r>
        <w:r w:rsidR="00DA74FC">
          <w:fldChar w:fldCharType="separate"/>
        </w:r>
      </w:ins>
      <w:ins w:id="499" w:author="Rodrigo Riquelme" w:date="2010-12-23T01:18:00Z">
        <w:r w:rsidRPr="00B66F26">
          <w:rPr>
            <w:rStyle w:val="Hipervnculo"/>
          </w:rPr>
          <w:t>http://umacms.no-ip.org/docs/components</w:t>
        </w:r>
      </w:ins>
      <w:ins w:id="500" w:author="Rodrigo Riquelme" w:date="2010-12-23T01:19:00Z">
        <w:r w:rsidR="00DA74FC">
          <w:fldChar w:fldCharType="end"/>
        </w:r>
      </w:ins>
    </w:p>
    <w:p w:rsidR="00DA74FC" w:rsidRDefault="0098171F" w:rsidP="00DA74FC">
      <w:pPr>
        <w:rPr>
          <w:ins w:id="501" w:author="Rodrigo Riquelme" w:date="2010-12-23T01:20:00Z"/>
        </w:rPr>
        <w:pPrChange w:id="502" w:author="Rodrigo Riquelme" w:date="2010-12-23T00:10:00Z">
          <w:pPr>
            <w:pStyle w:val="Subttulo"/>
            <w:outlineLvl w:val="1"/>
          </w:pPr>
        </w:pPrChange>
      </w:pPr>
      <w:ins w:id="503" w:author="Rodrigo Riquelme" w:date="2010-12-23T01:19:00Z">
        <w:r>
          <w:t xml:space="preserve">Los scripts de creación de base de datos e instalación de ffmpeg en Ubuntu 10.04 están en </w:t>
        </w:r>
      </w:ins>
      <w:ins w:id="504" w:author="Rodrigo Riquelme" w:date="2010-12-23T01:20:00Z">
        <w:r w:rsidR="00DA74FC">
          <w:fldChar w:fldCharType="begin"/>
        </w:r>
        <w:r w:rsidR="00786814">
          <w:instrText xml:space="preserve"> HYPERLINK "</w:instrText>
        </w:r>
      </w:ins>
      <w:ins w:id="505" w:author="Rodrigo Riquelme" w:date="2010-12-23T01:19:00Z">
        <w:r w:rsidR="00DA74FC" w:rsidRPr="00DA74FC">
          <w:rPr>
            <w:rPrChange w:id="506" w:author="Rodrigo Riquelme" w:date="2010-12-23T01:20:00Z">
              <w:rPr>
                <w:rStyle w:val="Hipervnculo"/>
                <w:b w:val="0"/>
              </w:rPr>
            </w:rPrChange>
          </w:rPr>
          <w:instrText>http://umacms.no-ip.</w:instrText>
        </w:r>
      </w:ins>
      <w:ins w:id="507" w:author="Rodrigo Riquelme" w:date="2010-12-23T01:20:00Z">
        <w:r w:rsidR="00DA74FC" w:rsidRPr="00DA74FC">
          <w:rPr>
            <w:rPrChange w:id="508" w:author="Rodrigo Riquelme" w:date="2010-12-23T01:20:00Z">
              <w:rPr>
                <w:b w:val="0"/>
                <w:color w:val="0000FF"/>
                <w:u w:val="single"/>
              </w:rPr>
            </w:rPrChange>
          </w:rPr>
          <w:instrText>org/scripts</w:instrText>
        </w:r>
        <w:r w:rsidR="00786814">
          <w:instrText xml:space="preserve">" </w:instrText>
        </w:r>
        <w:r w:rsidR="00DA74FC">
          <w:fldChar w:fldCharType="separate"/>
        </w:r>
      </w:ins>
      <w:ins w:id="509" w:author="Rodrigo Riquelme" w:date="2010-12-23T01:19:00Z">
        <w:r w:rsidR="0000631D" w:rsidRPr="0000631D">
          <w:rPr>
            <w:rStyle w:val="Hipervnculo"/>
          </w:rPr>
          <w:t>http://umacms.no-ip.</w:t>
        </w:r>
      </w:ins>
      <w:ins w:id="510" w:author="Rodrigo Riquelme" w:date="2010-12-23T01:20:00Z">
        <w:r w:rsidR="00DA74FC" w:rsidRPr="00DA74FC">
          <w:rPr>
            <w:rStyle w:val="Hipervnculo"/>
            <w:rPrChange w:id="511" w:author="Rodrigo Riquelme" w:date="2010-12-23T01:20:00Z">
              <w:rPr>
                <w:b w:val="0"/>
                <w:color w:val="0000FF"/>
                <w:u w:val="single"/>
              </w:rPr>
            </w:rPrChange>
          </w:rPr>
          <w:t>org/scripts</w:t>
        </w:r>
        <w:r w:rsidR="00DA74FC">
          <w:fldChar w:fldCharType="end"/>
        </w:r>
      </w:ins>
    </w:p>
    <w:p w:rsidR="00DA74FC" w:rsidRDefault="00786814" w:rsidP="00DA74FC">
      <w:pPr>
        <w:rPr>
          <w:ins w:id="512" w:author="Rodrigo Riquelme" w:date="2010-12-23T01:20:00Z"/>
        </w:rPr>
        <w:pPrChange w:id="513" w:author="Rodrigo Riquelme" w:date="2010-12-23T00:10:00Z">
          <w:pPr>
            <w:pStyle w:val="Subttulo"/>
            <w:outlineLvl w:val="1"/>
          </w:pPr>
        </w:pPrChange>
      </w:pPr>
      <w:ins w:id="514" w:author="Rodrigo Riquelme" w:date="2010-12-23T01:20:00Z">
        <w:r>
          <w:t>Repositorio en Google Code</w:t>
        </w:r>
      </w:ins>
      <w:r w:rsidR="00010D4C">
        <w:t>.</w:t>
      </w:r>
    </w:p>
    <w:p w:rsidR="00DA74FC" w:rsidRDefault="00786814" w:rsidP="00DA74FC">
      <w:pPr>
        <w:rPr>
          <w:ins w:id="515" w:author="Rodrigo Riquelme" w:date="2010-12-23T01:21:00Z"/>
        </w:rPr>
        <w:pPrChange w:id="516" w:author="Rodrigo Riquelme" w:date="2010-12-23T00:10:00Z">
          <w:pPr>
            <w:pStyle w:val="Subttulo"/>
            <w:outlineLvl w:val="1"/>
          </w:pPr>
        </w:pPrChange>
      </w:pPr>
      <w:ins w:id="517" w:author="Rodrigo Riquelme" w:date="2010-12-23T01:21:00Z">
        <w:r>
          <w:t xml:space="preserve">El código fuente se puede descargar con la licencia GNU GLP v2 en la URL </w:t>
        </w:r>
        <w:r w:rsidR="00DA74FC">
          <w:fldChar w:fldCharType="begin"/>
        </w:r>
        <w:r>
          <w:instrText xml:space="preserve"> HYPERLINK "</w:instrText>
        </w:r>
        <w:r w:rsidRPr="00786814">
          <w:instrText>http://code.google.com/p/uma-cms/</w:instrText>
        </w:r>
        <w:r>
          <w:instrText xml:space="preserve">" </w:instrText>
        </w:r>
        <w:r w:rsidR="00DA74FC">
          <w:fldChar w:fldCharType="separate"/>
        </w:r>
        <w:r w:rsidRPr="00B66F26">
          <w:rPr>
            <w:rStyle w:val="Hipervnculo"/>
          </w:rPr>
          <w:t>http://code.google.com/p/uma-cms/</w:t>
        </w:r>
        <w:r w:rsidR="00DA74FC">
          <w:fldChar w:fldCharType="end"/>
        </w:r>
        <w:r>
          <w:t xml:space="preserve"> </w:t>
        </w:r>
      </w:ins>
    </w:p>
    <w:p w:rsidR="000D5E98" w:rsidRDefault="000D5E98">
      <w:pPr>
        <w:suppressAutoHyphens w:val="0"/>
        <w:spacing w:before="0" w:after="0" w:line="240" w:lineRule="auto"/>
        <w:jc w:val="left"/>
        <w:rPr>
          <w:rFonts w:eastAsia="Times New Roman" w:cs="Times New Roman"/>
          <w:b/>
          <w:sz w:val="28"/>
          <w:szCs w:val="24"/>
        </w:rPr>
      </w:pPr>
      <w:r>
        <w:br w:type="page"/>
      </w:r>
    </w:p>
    <w:p w:rsidR="000D5E98" w:rsidRDefault="000D5E98" w:rsidP="000D5E98">
      <w:pPr>
        <w:pStyle w:val="Subttulo"/>
        <w:outlineLvl w:val="1"/>
        <w:rPr>
          <w:ins w:id="518" w:author="Rodrigo Riquelme" w:date="2010-12-23T00:10:00Z"/>
        </w:rPr>
      </w:pPr>
      <w:bookmarkStart w:id="519" w:name="_Toc280985374"/>
      <w:ins w:id="520" w:author="Rodrigo Riquelme" w:date="2010-12-23T00:10:00Z">
        <w:r>
          <w:t>4.</w:t>
        </w:r>
      </w:ins>
      <w:r>
        <w:t>9</w:t>
      </w:r>
      <w:ins w:id="521" w:author="Rodrigo Riquelme" w:date="2010-12-23T00:10:00Z">
        <w:r>
          <w:t>.</w:t>
        </w:r>
      </w:ins>
      <w:r w:rsidR="00010D4C">
        <w:t xml:space="preserve"> </w:t>
      </w:r>
      <w:ins w:id="522" w:author="Rodrigo Riquelme" w:date="2010-12-23T00:10:00Z">
        <w:r>
          <w:t>P</w:t>
        </w:r>
      </w:ins>
      <w:r>
        <w:t>lan de pruebas</w:t>
      </w:r>
      <w:bookmarkEnd w:id="519"/>
    </w:p>
    <w:p w:rsidR="000D5E98" w:rsidRPr="00E542FD" w:rsidRDefault="000D5E98" w:rsidP="000D5E98">
      <w:r w:rsidRPr="00E542FD">
        <w:t xml:space="preserve">Este </w:t>
      </w:r>
      <w:r>
        <w:t xml:space="preserve">plan de pruebas </w:t>
      </w:r>
      <w:r w:rsidRPr="00E542FD">
        <w:t>tiene como objetivo exponer aquellos casos de pruebas realizados durante la implementación de</w:t>
      </w:r>
      <w:r>
        <w:t>l CMS para un Acceso Universal</w:t>
      </w:r>
      <w:r w:rsidRPr="00E542FD">
        <w:t>, dividiendo en tres partes fundamentales</w:t>
      </w:r>
      <w:r>
        <w:t xml:space="preserve"> que son configuración ambiente de test, definición del caso de prueba y resultados entregados por cada definición.</w:t>
      </w:r>
    </w:p>
    <w:p w:rsidR="000D5E98" w:rsidRPr="00E542FD" w:rsidRDefault="000D5E98" w:rsidP="000D5E98">
      <w:r w:rsidRPr="00E542FD">
        <w:t>Los casos de prueba corresponderán a un conjunto de condiciones o variables bajo las cuales se determinarán si los resultados entregados por las pruebas son parcial o completamente satisfactorios.</w:t>
      </w:r>
    </w:p>
    <w:p w:rsidR="000D5E98" w:rsidRPr="00E542FD" w:rsidRDefault="000D5E98" w:rsidP="000D5E98"/>
    <w:p w:rsidR="000D5E98" w:rsidRPr="000D5E98" w:rsidRDefault="000D5E98" w:rsidP="00010D4C">
      <w:pPr>
        <w:pStyle w:val="Subttulo"/>
      </w:pPr>
      <w:r>
        <w:t>4.9.1.</w:t>
      </w:r>
      <w:r w:rsidR="00010D4C">
        <w:t xml:space="preserve"> Configuración ambiente de test</w:t>
      </w:r>
    </w:p>
    <w:p w:rsidR="000D5E98" w:rsidRDefault="000D5E98" w:rsidP="000D5E98">
      <w:r>
        <w:t>Para realizar las diversas pruebas, se  debía configurar un ambiente de test, el  cual permite realizar todas aquellas combinaciones en: PC, servidores, sistemas operativos, cortafuegos, navegadores.etc.</w:t>
      </w:r>
    </w:p>
    <w:p w:rsidR="000D5E98" w:rsidRPr="00E542FD" w:rsidRDefault="000D5E98" w:rsidP="000D5E98"/>
    <w:p w:rsidR="000D5E98" w:rsidRPr="000D5E98" w:rsidRDefault="000D5E98" w:rsidP="00010D4C">
      <w:pPr>
        <w:pStyle w:val="Subttulo"/>
      </w:pPr>
      <w:r>
        <w:t>4.9.2.</w:t>
      </w:r>
      <w:r w:rsidR="00010D4C">
        <w:t xml:space="preserve"> </w:t>
      </w:r>
      <w:r w:rsidRPr="000D5E98">
        <w:t>Definición d</w:t>
      </w:r>
      <w:r w:rsidR="00010D4C">
        <w:t>el caso de prueba</w:t>
      </w:r>
    </w:p>
    <w:p w:rsidR="000D5E98" w:rsidRPr="00E542FD" w:rsidRDefault="000D5E98" w:rsidP="000D5E98">
      <w:r w:rsidRPr="00E542FD">
        <w:t xml:space="preserve">Estas pruebas tienen el objetivo de determinar </w:t>
      </w:r>
      <w:r>
        <w:t>la integridad de los datos ingresados  y conversiones de formatos de video a través del CMS para un Acceso Universal PHP</w:t>
      </w:r>
      <w:r w:rsidRPr="00E542FD">
        <w:t xml:space="preserve">, considerando como hitos importantes el correcto llenado de tablas y </w:t>
      </w:r>
      <w:r>
        <w:t>la correcta creación de conversiones de formatos de video</w:t>
      </w:r>
      <w:r w:rsidRPr="00E542FD">
        <w:t>, según corresponda.</w:t>
      </w:r>
      <w:r w:rsidRPr="00A34B8A">
        <w:t xml:space="preserve"> </w:t>
      </w:r>
      <w:r w:rsidRPr="00E542FD">
        <w:t xml:space="preserve">Se trata de evaluar el sistema o parte de este durante o al final del desarrollo, para determinar si satisface los requisitos iniciales, así </w:t>
      </w:r>
      <w:r>
        <w:t xml:space="preserve">se </w:t>
      </w:r>
      <w:r w:rsidRPr="00E542FD">
        <w:t xml:space="preserve">podrá realizar u observar la aplicación desarrollada para </w:t>
      </w:r>
      <w:r w:rsidR="00010D4C">
        <w:t xml:space="preserve">el </w:t>
      </w:r>
      <w:r w:rsidRPr="00E542FD">
        <w:t>acuerdo a los requerimientos entregados y posteriormente acordados.</w:t>
      </w:r>
    </w:p>
    <w:p w:rsidR="000D5E98" w:rsidRPr="00E542FD" w:rsidRDefault="000D5E98" w:rsidP="000D5E98">
      <w:r w:rsidRPr="00E542FD">
        <w:t xml:space="preserve"> </w:t>
      </w:r>
    </w:p>
    <w:p w:rsidR="000D5E98" w:rsidRDefault="000D5E98" w:rsidP="000D5E98">
      <w:pPr>
        <w:pStyle w:val="Prrafodelista"/>
        <w:numPr>
          <w:ilvl w:val="0"/>
          <w:numId w:val="41"/>
        </w:numPr>
      </w:pPr>
      <w:r>
        <w:t>Probar la muestra de conteo correcto del resumen de videos en menú principal.</w:t>
      </w:r>
    </w:p>
    <w:p w:rsidR="000D5E98" w:rsidRDefault="000D5E98" w:rsidP="000D5E98">
      <w:pPr>
        <w:pStyle w:val="Prrafodelista"/>
        <w:numPr>
          <w:ilvl w:val="0"/>
          <w:numId w:val="41"/>
        </w:numPr>
      </w:pPr>
      <w:r w:rsidRPr="00C101F2">
        <w:t xml:space="preserve">Probar </w:t>
      </w:r>
      <w:r w:rsidR="00625C7F">
        <w:t>l</w:t>
      </w:r>
      <w:r w:rsidRPr="00C101F2">
        <w:t xml:space="preserve">ink de </w:t>
      </w:r>
      <w:r>
        <w:t>v</w:t>
      </w:r>
      <w:r w:rsidRPr="00C101F2">
        <w:t>ideos totales al formulario de gestión de videos.</w:t>
      </w:r>
    </w:p>
    <w:p w:rsidR="000D5E98" w:rsidRPr="00C101F2" w:rsidRDefault="000D5E98" w:rsidP="000D5E98">
      <w:pPr>
        <w:pStyle w:val="Prrafodelista"/>
        <w:numPr>
          <w:ilvl w:val="0"/>
          <w:numId w:val="41"/>
        </w:numPr>
      </w:pPr>
      <w:r>
        <w:t xml:space="preserve">Probar </w:t>
      </w:r>
      <w:r w:rsidR="00625C7F">
        <w:t>l</w:t>
      </w:r>
      <w:r>
        <w:t>ink de videos sin aprobar al formulario de videos solo con los pendientes por aprobar</w:t>
      </w:r>
      <w:r w:rsidRPr="00C101F2">
        <w:t>.</w:t>
      </w:r>
    </w:p>
    <w:p w:rsidR="000D5E98" w:rsidRPr="009F321C" w:rsidRDefault="000D5E98" w:rsidP="000D5E98">
      <w:pPr>
        <w:pStyle w:val="Prrafodelista"/>
        <w:numPr>
          <w:ilvl w:val="0"/>
          <w:numId w:val="41"/>
        </w:numPr>
      </w:pPr>
      <w:r w:rsidRPr="009F321C">
        <w:t xml:space="preserve">Probar </w:t>
      </w:r>
      <w:r w:rsidR="00625C7F">
        <w:t>l</w:t>
      </w:r>
      <w:r>
        <w:t>ink de total de categorías al formulario de categorías</w:t>
      </w:r>
      <w:r w:rsidRPr="009F321C">
        <w:t>.</w:t>
      </w:r>
    </w:p>
    <w:p w:rsidR="000D5E98" w:rsidRDefault="000D5E98" w:rsidP="000D5E98">
      <w:pPr>
        <w:pStyle w:val="Prrafodelista"/>
        <w:numPr>
          <w:ilvl w:val="0"/>
          <w:numId w:val="41"/>
        </w:numPr>
      </w:pPr>
      <w:r w:rsidRPr="009F321C">
        <w:t>Probar</w:t>
      </w:r>
      <w:r>
        <w:t xml:space="preserve"> link de opciones de menú configuración, contenido, video</w:t>
      </w:r>
      <w:r w:rsidRPr="009F321C">
        <w:t>.</w:t>
      </w:r>
    </w:p>
    <w:p w:rsidR="000D5E98" w:rsidRDefault="000D5E98" w:rsidP="000D5E98">
      <w:pPr>
        <w:pStyle w:val="Prrafodelista"/>
        <w:numPr>
          <w:ilvl w:val="0"/>
          <w:numId w:val="41"/>
        </w:numPr>
      </w:pPr>
      <w:r w:rsidRPr="009F321C">
        <w:t xml:space="preserve">Probar </w:t>
      </w:r>
      <w:r>
        <w:t>la creación, edición y eliminación correcta de páginas de contenido y menú contenido</w:t>
      </w:r>
      <w:r w:rsidRPr="009F321C">
        <w:t>.</w:t>
      </w:r>
    </w:p>
    <w:p w:rsidR="000D5E98" w:rsidRDefault="000D5E98" w:rsidP="000D5E98">
      <w:pPr>
        <w:pStyle w:val="Prrafodelista"/>
        <w:numPr>
          <w:ilvl w:val="0"/>
          <w:numId w:val="41"/>
        </w:numPr>
      </w:pPr>
      <w:r w:rsidRPr="009F321C">
        <w:t xml:space="preserve">Probar </w:t>
      </w:r>
      <w:r>
        <w:t>la creación  y subida de videos</w:t>
      </w:r>
      <w:r w:rsidRPr="009F321C">
        <w:t>.</w:t>
      </w:r>
    </w:p>
    <w:p w:rsidR="000D5E98" w:rsidRDefault="000D5E98" w:rsidP="000D5E98">
      <w:pPr>
        <w:pStyle w:val="Prrafodelista"/>
        <w:numPr>
          <w:ilvl w:val="0"/>
          <w:numId w:val="41"/>
        </w:numPr>
      </w:pPr>
      <w:r w:rsidRPr="009F321C">
        <w:t xml:space="preserve">Probar </w:t>
      </w:r>
      <w:r>
        <w:t xml:space="preserve">el </w:t>
      </w:r>
      <w:r w:rsidRPr="009F321C">
        <w:t>log</w:t>
      </w:r>
      <w:r>
        <w:t>in</w:t>
      </w:r>
      <w:r w:rsidRPr="009F321C">
        <w:t xml:space="preserve"> correcto de us</w:t>
      </w:r>
      <w:r>
        <w:t>uario y</w:t>
      </w:r>
      <w:r w:rsidRPr="009F321C">
        <w:t xml:space="preserve"> passwor</w:t>
      </w:r>
      <w:r>
        <w:t>d</w:t>
      </w:r>
      <w:r w:rsidRPr="009F321C">
        <w:t>.</w:t>
      </w:r>
    </w:p>
    <w:p w:rsidR="000D5E98" w:rsidRDefault="000D5E98" w:rsidP="000D5E98">
      <w:pPr>
        <w:pStyle w:val="Prrafodelista"/>
        <w:numPr>
          <w:ilvl w:val="0"/>
          <w:numId w:val="41"/>
        </w:numPr>
      </w:pPr>
      <w:r w:rsidRPr="009F321C">
        <w:t>Probar la validación de sesiones de usu</w:t>
      </w:r>
      <w:r>
        <w:t>a</w:t>
      </w:r>
      <w:r w:rsidRPr="009F321C">
        <w:t>rio</w:t>
      </w:r>
      <w:r>
        <w:t>.</w:t>
      </w:r>
    </w:p>
    <w:p w:rsidR="000D5E98" w:rsidRDefault="000D5E98" w:rsidP="000D5E98">
      <w:pPr>
        <w:pStyle w:val="Prrafodelista"/>
        <w:numPr>
          <w:ilvl w:val="0"/>
          <w:numId w:val="41"/>
        </w:numPr>
      </w:pPr>
      <w:r w:rsidRPr="009F321C">
        <w:t xml:space="preserve">Probar </w:t>
      </w:r>
      <w:r>
        <w:t>la conversión de videos a formato seleccionado</w:t>
      </w:r>
      <w:r w:rsidRPr="009F321C">
        <w:t>.</w:t>
      </w:r>
    </w:p>
    <w:p w:rsidR="000D5E98" w:rsidRDefault="000D5E98" w:rsidP="000D5E98">
      <w:pPr>
        <w:pStyle w:val="Prrafodelista"/>
        <w:numPr>
          <w:ilvl w:val="0"/>
          <w:numId w:val="41"/>
        </w:numPr>
      </w:pPr>
      <w:r>
        <w:t>Probar la creación de miniaturas de videos subidos.</w:t>
      </w:r>
    </w:p>
    <w:p w:rsidR="000D5E98" w:rsidRDefault="000D5E98" w:rsidP="000D5E98">
      <w:pPr>
        <w:pStyle w:val="Prrafodelista"/>
        <w:numPr>
          <w:ilvl w:val="0"/>
          <w:numId w:val="41"/>
        </w:numPr>
      </w:pPr>
      <w:r>
        <w:t>Probar la creación, edición y eliminación correcta de videos menú videos.</w:t>
      </w:r>
    </w:p>
    <w:p w:rsidR="000D5E98" w:rsidRDefault="000D5E98" w:rsidP="000D5E98">
      <w:pPr>
        <w:pStyle w:val="Prrafodelista"/>
        <w:numPr>
          <w:ilvl w:val="0"/>
          <w:numId w:val="41"/>
        </w:numPr>
      </w:pPr>
      <w:r>
        <w:t>Probar la reproducción correcta de videos subidos al CMS.</w:t>
      </w:r>
    </w:p>
    <w:p w:rsidR="000D5E98" w:rsidRDefault="000D5E98" w:rsidP="000D5E98">
      <w:pPr>
        <w:pStyle w:val="Prrafodelista"/>
        <w:numPr>
          <w:ilvl w:val="0"/>
          <w:numId w:val="41"/>
        </w:numPr>
      </w:pPr>
      <w:r>
        <w:t xml:space="preserve">Probar en los paginadores del CMS la ordenación por campos seleccionados. </w:t>
      </w:r>
    </w:p>
    <w:p w:rsidR="000D5E98" w:rsidRDefault="000D5E98" w:rsidP="000D5E98">
      <w:pPr>
        <w:pStyle w:val="Prrafodelista"/>
        <w:numPr>
          <w:ilvl w:val="0"/>
          <w:numId w:val="41"/>
        </w:numPr>
      </w:pPr>
      <w:r>
        <w:t>Probar buscadores internos de interfaces de CMS.</w:t>
      </w:r>
    </w:p>
    <w:p w:rsidR="000D5E98" w:rsidRDefault="000D5E98" w:rsidP="000D5E98">
      <w:pPr>
        <w:pStyle w:val="Prrafodelista"/>
        <w:numPr>
          <w:ilvl w:val="0"/>
          <w:numId w:val="41"/>
        </w:numPr>
      </w:pPr>
      <w:r>
        <w:t>Probar en cajas de texto el ingreso de datos de cualquier tipo de  dato.</w:t>
      </w:r>
    </w:p>
    <w:p w:rsidR="000D5E98" w:rsidRDefault="000D5E98" w:rsidP="000D5E98">
      <w:pPr>
        <w:pStyle w:val="Prrafodelista"/>
        <w:numPr>
          <w:ilvl w:val="0"/>
          <w:numId w:val="41"/>
        </w:numPr>
      </w:pPr>
      <w:r>
        <w:t>Probar ejecución CMS-UMA en cualquier navegador web.</w:t>
      </w:r>
    </w:p>
    <w:p w:rsidR="000D5E98" w:rsidRDefault="000D5E98" w:rsidP="000D5E98">
      <w:pPr>
        <w:pStyle w:val="Prrafodelista"/>
        <w:numPr>
          <w:ilvl w:val="0"/>
          <w:numId w:val="41"/>
        </w:numPr>
      </w:pPr>
      <w:r>
        <w:t>Probar la generación id internos y campos obligatorios de forma interna.</w:t>
      </w:r>
    </w:p>
    <w:p w:rsidR="000D5E98" w:rsidRDefault="000D5E98" w:rsidP="000D5E98">
      <w:pPr>
        <w:pStyle w:val="Prrafodelista"/>
        <w:numPr>
          <w:ilvl w:val="0"/>
          <w:numId w:val="41"/>
        </w:numPr>
      </w:pPr>
      <w:r>
        <w:t>Probar que los campos fecha se generen automáticos al grabar.</w:t>
      </w:r>
    </w:p>
    <w:p w:rsidR="00B56E7C" w:rsidRDefault="00B56E7C" w:rsidP="00B56E7C"/>
    <w:p w:rsidR="000D5E98" w:rsidRDefault="000D5E98" w:rsidP="00B56E7C"/>
    <w:p w:rsidR="000D5E98" w:rsidRDefault="000D5E98" w:rsidP="00B56E7C"/>
    <w:p w:rsidR="000D5E98" w:rsidRDefault="000D5E98" w:rsidP="00B56E7C"/>
    <w:p w:rsidR="00DA74FC" w:rsidRDefault="00DA74FC" w:rsidP="00DA74FC">
      <w:pPr>
        <w:rPr>
          <w:ins w:id="523" w:author="Rodrigo Riquelme" w:date="2010-12-23T01:20:00Z"/>
        </w:rPr>
        <w:pPrChange w:id="524" w:author="Rodrigo Riquelme" w:date="2010-12-23T00:10:00Z">
          <w:pPr>
            <w:pStyle w:val="Subttulo"/>
            <w:outlineLvl w:val="1"/>
          </w:pPr>
        </w:pPrChange>
      </w:pPr>
    </w:p>
    <w:p w:rsidR="000D5E98" w:rsidRDefault="000D5E98" w:rsidP="00010D4C">
      <w:pPr>
        <w:pStyle w:val="Subttulo"/>
      </w:pPr>
      <w:r>
        <w:t>4.9.3.</w:t>
      </w:r>
      <w:r w:rsidR="00010D4C">
        <w:t xml:space="preserve"> </w:t>
      </w:r>
      <w:r>
        <w:t>Resultados</w:t>
      </w:r>
      <w:r w:rsidR="00010D4C">
        <w:t xml:space="preserve"> entregados por cada definición</w:t>
      </w:r>
    </w:p>
    <w:p w:rsidR="000D5E98" w:rsidRPr="000D5E98" w:rsidRDefault="000D5E98" w:rsidP="000D5E98">
      <w:r>
        <w:t>Se muestra a continuación la implementación de un caso de prueba.</w:t>
      </w:r>
    </w:p>
    <w:p w:rsidR="00DA74FC" w:rsidRDefault="00DA74FC" w:rsidP="00DA74FC">
      <w:pPr>
        <w:rPr>
          <w:ins w:id="525" w:author="Rodrigo Riquelme" w:date="2010-12-23T00:10:00Z"/>
        </w:rPr>
        <w:pPrChange w:id="526" w:author="Rodrigo Riquelme" w:date="2010-12-23T00:10:00Z">
          <w:pPr>
            <w:pStyle w:val="Subttulo"/>
            <w:outlineLvl w:val="1"/>
          </w:pPr>
        </w:pPrChange>
      </w:pPr>
    </w:p>
    <w:p w:rsidR="00C43BA3" w:rsidRPr="001175CC" w:rsidRDefault="000D5E98" w:rsidP="0031339F">
      <w:pPr>
        <w:pStyle w:val="Subttulo"/>
        <w:outlineLvl w:val="1"/>
        <w:rPr>
          <w:del w:id="527" w:author="Rodrigo Riquelme" w:date="2010-12-05T11:46:00Z"/>
        </w:rPr>
      </w:pPr>
      <w:r>
        <w:rPr>
          <w:noProof/>
          <w:lang w:eastAsia="es-CL"/>
        </w:rPr>
        <w:drawing>
          <wp:inline distT="0" distB="0" distL="0" distR="0">
            <wp:extent cx="5610225" cy="3381375"/>
            <wp:effectExtent l="19050" t="0" r="9525" b="0"/>
            <wp:docPr id="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cstate="print"/>
                    <a:srcRect/>
                    <a:stretch>
                      <a:fillRect/>
                    </a:stretch>
                  </pic:blipFill>
                  <pic:spPr bwMode="auto">
                    <a:xfrm>
                      <a:off x="0" y="0"/>
                      <a:ext cx="5610225" cy="3381375"/>
                    </a:xfrm>
                    <a:prstGeom prst="rect">
                      <a:avLst/>
                    </a:prstGeom>
                    <a:noFill/>
                    <a:ln w="9525">
                      <a:noFill/>
                      <a:miter lim="800000"/>
                      <a:headEnd/>
                      <a:tailEnd/>
                    </a:ln>
                  </pic:spPr>
                </pic:pic>
              </a:graphicData>
            </a:graphic>
          </wp:inline>
        </w:drawing>
      </w:r>
    </w:p>
    <w:p w:rsidR="00C43BA3" w:rsidRPr="001175CC" w:rsidRDefault="00C43BA3" w:rsidP="0031339F">
      <w:pPr>
        <w:pStyle w:val="Subttulo"/>
        <w:outlineLvl w:val="1"/>
        <w:rPr>
          <w:del w:id="528" w:author="Rodrigo Riquelme" w:date="2010-12-05T11:46:00Z"/>
        </w:rPr>
      </w:pPr>
    </w:p>
    <w:p w:rsidR="00C43BA3" w:rsidRPr="001175CC" w:rsidRDefault="00C43BA3" w:rsidP="0031339F">
      <w:pPr>
        <w:pStyle w:val="Subttulo"/>
        <w:outlineLvl w:val="1"/>
        <w:rPr>
          <w:del w:id="529" w:author="Rodrigo Riquelme" w:date="2010-12-05T11:46:00Z"/>
        </w:rPr>
      </w:pPr>
    </w:p>
    <w:p w:rsidR="00C43BA3" w:rsidRPr="001175CC" w:rsidRDefault="00C43BA3" w:rsidP="0031339F">
      <w:pPr>
        <w:pStyle w:val="Subttulo"/>
        <w:outlineLvl w:val="1"/>
        <w:rPr>
          <w:del w:id="530" w:author="Rodrigo Riquelme" w:date="2010-12-05T11:46:00Z"/>
        </w:rPr>
      </w:pPr>
    </w:p>
    <w:p w:rsidR="00C43BA3" w:rsidRPr="001175CC" w:rsidRDefault="00C43BA3" w:rsidP="0031339F">
      <w:pPr>
        <w:pStyle w:val="Subttulo"/>
        <w:outlineLvl w:val="1"/>
        <w:rPr>
          <w:del w:id="531" w:author="Rodrigo Riquelme" w:date="2010-12-05T11:46:00Z"/>
        </w:rPr>
      </w:pPr>
    </w:p>
    <w:p w:rsidR="00C43BA3" w:rsidRPr="001175CC" w:rsidRDefault="00C43BA3" w:rsidP="0031339F">
      <w:pPr>
        <w:pStyle w:val="Subttulo"/>
        <w:outlineLvl w:val="1"/>
        <w:rPr>
          <w:del w:id="532" w:author="Rodrigo Riquelme" w:date="2010-12-05T11:46:00Z"/>
        </w:rPr>
      </w:pPr>
    </w:p>
    <w:p w:rsidR="00C43BA3" w:rsidRPr="001175CC" w:rsidRDefault="00C43BA3" w:rsidP="0031339F">
      <w:pPr>
        <w:pStyle w:val="Subttulo"/>
        <w:outlineLvl w:val="1"/>
        <w:rPr>
          <w:del w:id="533" w:author="Rodrigo Riquelme" w:date="2010-12-05T11:46:00Z"/>
        </w:rPr>
      </w:pPr>
    </w:p>
    <w:p w:rsidR="00C43BA3" w:rsidRPr="001175CC" w:rsidRDefault="00C43BA3" w:rsidP="0031339F">
      <w:pPr>
        <w:pStyle w:val="Subttulo"/>
        <w:outlineLvl w:val="1"/>
        <w:rPr>
          <w:del w:id="534" w:author="Rodrigo Riquelme" w:date="2010-12-05T11:46:00Z"/>
        </w:rPr>
      </w:pPr>
    </w:p>
    <w:p w:rsidR="00C43BA3" w:rsidRPr="001175CC" w:rsidRDefault="00C43BA3" w:rsidP="0031339F">
      <w:pPr>
        <w:pStyle w:val="Subttulo"/>
        <w:outlineLvl w:val="1"/>
        <w:rPr>
          <w:del w:id="535" w:author="Rodrigo Riquelme" w:date="2010-12-05T11:46:00Z"/>
        </w:rPr>
      </w:pPr>
    </w:p>
    <w:p w:rsidR="00C43BA3" w:rsidRPr="001175CC" w:rsidRDefault="00C43BA3" w:rsidP="0031339F">
      <w:pPr>
        <w:pStyle w:val="Subttulo"/>
        <w:outlineLvl w:val="1"/>
        <w:rPr>
          <w:del w:id="536" w:author="Rodrigo Riquelme" w:date="2010-12-05T11:46:00Z"/>
        </w:rPr>
      </w:pPr>
    </w:p>
    <w:p w:rsidR="00C43BA3" w:rsidRPr="001175CC" w:rsidRDefault="00C43BA3" w:rsidP="0031339F">
      <w:pPr>
        <w:pStyle w:val="Subttulo"/>
        <w:outlineLvl w:val="1"/>
        <w:rPr>
          <w:del w:id="537" w:author="Rodrigo Riquelme" w:date="2010-12-05T11:46:00Z"/>
        </w:rPr>
      </w:pPr>
    </w:p>
    <w:p w:rsidR="00C43BA3" w:rsidRPr="001175CC" w:rsidRDefault="00C43BA3" w:rsidP="0031339F">
      <w:pPr>
        <w:pStyle w:val="Subttulo"/>
        <w:outlineLvl w:val="1"/>
        <w:rPr>
          <w:del w:id="538" w:author="Rodrigo Riquelme" w:date="2010-12-05T11:46:00Z"/>
        </w:rPr>
      </w:pPr>
    </w:p>
    <w:p w:rsidR="00C43BA3" w:rsidRPr="001175CC" w:rsidRDefault="00C43BA3" w:rsidP="0031339F">
      <w:pPr>
        <w:pStyle w:val="Subttulo"/>
        <w:outlineLvl w:val="1"/>
        <w:rPr>
          <w:del w:id="539" w:author="Rodrigo Riquelme" w:date="2010-12-05T11:46:00Z"/>
        </w:rPr>
      </w:pPr>
    </w:p>
    <w:p w:rsidR="00E42D27" w:rsidRPr="001175CC" w:rsidRDefault="0031339F" w:rsidP="0031339F">
      <w:pPr>
        <w:pStyle w:val="Subttulo"/>
        <w:outlineLvl w:val="1"/>
        <w:rPr>
          <w:del w:id="540" w:author="Rodrigo Riquelme" w:date="2010-12-05T11:46:00Z"/>
        </w:rPr>
      </w:pPr>
      <w:del w:id="541" w:author="Rodrigo Riquelme" w:date="2010-12-05T11:46:00Z">
        <w:r w:rsidRPr="001175CC">
          <w:delText xml:space="preserve">4.7. </w:delText>
        </w:r>
        <w:r w:rsidR="00DB246B" w:rsidRPr="001175CC">
          <w:delText>Interfaz</w:delText>
        </w:r>
        <w:r w:rsidRPr="001175CC">
          <w:delText xml:space="preserve"> UMA-CMS</w:delText>
        </w:r>
      </w:del>
    </w:p>
    <w:p w:rsidR="0031339F" w:rsidRPr="001175CC" w:rsidRDefault="00D7496E" w:rsidP="0031339F">
      <w:pPr>
        <w:rPr>
          <w:del w:id="542" w:author="Rodrigo Riquelme" w:date="2010-12-05T11:46:00Z"/>
        </w:rPr>
      </w:pPr>
      <w:del w:id="543" w:author="Rodrigo Riquelme" w:date="2010-12-05T11:46:00Z">
        <w:r>
          <w:rPr>
            <w:noProof/>
            <w:lang w:eastAsia="es-CL"/>
            <w:rPrChange w:id="544">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31339F" w:rsidRPr="001175CC" w:rsidRDefault="00C43BA3" w:rsidP="00C43BA3">
      <w:pPr>
        <w:pStyle w:val="Epgrafe"/>
        <w:jc w:val="center"/>
        <w:rPr>
          <w:del w:id="545" w:author="Rodrigo Riquelme" w:date="2010-12-05T11:46:00Z"/>
        </w:rPr>
      </w:pPr>
      <w:del w:id="546" w:author="Rodrigo Riquelme" w:date="2010-12-05T11:46:00Z">
        <w:r w:rsidRPr="001175CC">
          <w:delText>Ilustración 38 – Login Uma-CMS</w:delText>
        </w:r>
      </w:del>
    </w:p>
    <w:p w:rsidR="0031339F" w:rsidRPr="001175CC" w:rsidRDefault="00D7496E" w:rsidP="0031339F">
      <w:pPr>
        <w:rPr>
          <w:del w:id="547" w:author="Rodrigo Riquelme" w:date="2010-12-05T11:46:00Z"/>
        </w:rPr>
      </w:pPr>
      <w:del w:id="548" w:author="Rodrigo Riquelme" w:date="2010-12-05T11:46:00Z">
        <w:r>
          <w:rPr>
            <w:noProof/>
            <w:lang w:eastAsia="es-CL"/>
            <w:rPrChange w:id="549">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55" name="Imagen 31" descr="C:\Users\manolo\Desktop\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manolo\Desktop\menu.png"/>
                      <pic:cNvPicPr>
                        <a:picLocks noChangeAspect="1" noChangeArrowheads="1"/>
                      </pic:cNvPicPr>
                    </pic:nvPicPr>
                    <pic:blipFill>
                      <a:blip r:embed="rId86"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550" w:author="Rodrigo Riquelme" w:date="2010-12-05T11:46:00Z"/>
        </w:rPr>
      </w:pPr>
      <w:del w:id="551" w:author="Rodrigo Riquelme" w:date="2010-12-05T11:46:00Z">
        <w:r w:rsidRPr="001175CC">
          <w:delText>Ilustración 39 – Menú principal Uma-CMS</w:delText>
        </w:r>
      </w:del>
    </w:p>
    <w:p w:rsidR="0031339F" w:rsidRPr="001175CC" w:rsidRDefault="00D7496E" w:rsidP="0031339F">
      <w:pPr>
        <w:rPr>
          <w:del w:id="552" w:author="Rodrigo Riquelme" w:date="2010-12-05T11:46:00Z"/>
        </w:rPr>
      </w:pPr>
      <w:del w:id="553" w:author="Rodrigo Riquelme" w:date="2010-12-05T11:46:00Z">
        <w:r>
          <w:rPr>
            <w:noProof/>
            <w:lang w:eastAsia="es-CL"/>
            <w:rPrChange w:id="554">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59"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7"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555" w:author="Rodrigo Riquelme" w:date="2010-12-05T11:46:00Z"/>
        </w:rPr>
      </w:pPr>
      <w:del w:id="556" w:author="Rodrigo Riquelme" w:date="2010-12-05T11:46:00Z">
        <w:r w:rsidRPr="001175CC">
          <w:delText>Ilustración 40 – Pantalla configuración del sistema</w:delText>
        </w:r>
      </w:del>
    </w:p>
    <w:p w:rsidR="0031339F" w:rsidRPr="001175CC" w:rsidRDefault="0031339F" w:rsidP="0031339F">
      <w:pPr>
        <w:rPr>
          <w:del w:id="557" w:author="Rodrigo Riquelme" w:date="2010-12-05T11:46:00Z"/>
        </w:rPr>
      </w:pPr>
    </w:p>
    <w:p w:rsidR="0031339F" w:rsidRPr="001175CC" w:rsidRDefault="00D7496E" w:rsidP="0031339F">
      <w:pPr>
        <w:rPr>
          <w:del w:id="558" w:author="Rodrigo Riquelme" w:date="2010-12-05T11:46:00Z"/>
        </w:rPr>
      </w:pPr>
      <w:del w:id="559" w:author="Rodrigo Riquelme" w:date="2010-12-05T11:46:00Z">
        <w:r>
          <w:rPr>
            <w:noProof/>
            <w:lang w:eastAsia="es-CL"/>
            <w:rPrChange w:id="560">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60"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8"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561" w:author="Rodrigo Riquelme" w:date="2010-12-05T11:46:00Z"/>
        </w:rPr>
      </w:pPr>
      <w:del w:id="562" w:author="Rodrigo Riquelme" w:date="2010-12-05T11:46:00Z">
        <w:r w:rsidRPr="001175CC">
          <w:delText>Ilustración 41 – Pantalla Configuración del Sitio</w:delText>
        </w:r>
      </w:del>
    </w:p>
    <w:p w:rsidR="0031339F" w:rsidRPr="001175CC" w:rsidRDefault="00D7496E" w:rsidP="0031339F">
      <w:pPr>
        <w:rPr>
          <w:del w:id="563" w:author="Rodrigo Riquelme" w:date="2010-12-05T11:46:00Z"/>
        </w:rPr>
      </w:pPr>
      <w:del w:id="564" w:author="Rodrigo Riquelme" w:date="2010-12-05T11:46:00Z">
        <w:r>
          <w:rPr>
            <w:noProof/>
            <w:lang w:eastAsia="es-CL"/>
            <w:rPrChange w:id="565">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61"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9"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566" w:author="Rodrigo Riquelme" w:date="2010-12-05T11:46:00Z"/>
        </w:rPr>
      </w:pPr>
      <w:del w:id="567" w:author="Rodrigo Riquelme" w:date="2010-12-05T11:46:00Z">
        <w:r w:rsidRPr="001175CC">
          <w:delText>Ilustración 42 – Pantalla contenido Menú</w:delText>
        </w:r>
      </w:del>
    </w:p>
    <w:p w:rsidR="0031339F" w:rsidRPr="001175CC" w:rsidRDefault="0031339F" w:rsidP="0031339F">
      <w:pPr>
        <w:rPr>
          <w:del w:id="568" w:author="Rodrigo Riquelme" w:date="2010-12-05T11:46:00Z"/>
        </w:rPr>
      </w:pPr>
    </w:p>
    <w:p w:rsidR="0031339F" w:rsidRPr="001175CC" w:rsidRDefault="00D7496E" w:rsidP="0031339F">
      <w:pPr>
        <w:rPr>
          <w:del w:id="569" w:author="Rodrigo Riquelme" w:date="2010-12-05T11:46:00Z"/>
        </w:rPr>
      </w:pPr>
      <w:del w:id="570" w:author="Rodrigo Riquelme" w:date="2010-12-05T11:46:00Z">
        <w:r>
          <w:rPr>
            <w:noProof/>
            <w:lang w:eastAsia="es-CL"/>
            <w:rPrChange w:id="571">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62"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0"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572" w:author="Rodrigo Riquelme" w:date="2010-12-05T11:46:00Z"/>
        </w:rPr>
      </w:pPr>
      <w:del w:id="573" w:author="Rodrigo Riquelme" w:date="2010-12-05T11:46:00Z">
        <w:r w:rsidRPr="001175CC">
          <w:delText>Ilustración 43 –Pantalla contenido paginas</w:delText>
        </w:r>
      </w:del>
    </w:p>
    <w:p w:rsidR="00C43BA3" w:rsidRPr="001175CC" w:rsidRDefault="00C43BA3" w:rsidP="0031339F">
      <w:pPr>
        <w:rPr>
          <w:del w:id="574" w:author="Rodrigo Riquelme" w:date="2010-12-05T11:46:00Z"/>
        </w:rPr>
      </w:pPr>
    </w:p>
    <w:p w:rsidR="0031339F" w:rsidRPr="001175CC" w:rsidRDefault="0031339F" w:rsidP="0031339F">
      <w:pPr>
        <w:rPr>
          <w:del w:id="575" w:author="Rodrigo Riquelme" w:date="2010-12-05T11:46:00Z"/>
        </w:rPr>
      </w:pPr>
    </w:p>
    <w:p w:rsidR="0031339F" w:rsidRPr="001175CC" w:rsidRDefault="00D7496E" w:rsidP="0031339F">
      <w:pPr>
        <w:rPr>
          <w:del w:id="576" w:author="Rodrigo Riquelme" w:date="2010-12-05T11:46:00Z"/>
        </w:rPr>
      </w:pPr>
      <w:del w:id="577" w:author="Rodrigo Riquelme" w:date="2010-12-05T11:46:00Z">
        <w:r>
          <w:rPr>
            <w:noProof/>
            <w:lang w:eastAsia="es-CL"/>
            <w:rPrChange w:id="578">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63"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1"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579" w:author="Rodrigo Riquelme" w:date="2010-12-05T11:46:00Z"/>
        </w:rPr>
      </w:pPr>
      <w:del w:id="580" w:author="Rodrigo Riquelme" w:date="2010-12-05T11:46:00Z">
        <w:r w:rsidRPr="001175CC">
          <w:delText>Ilustración 44 – Pantalla Videos opción Videos</w:delText>
        </w:r>
      </w:del>
    </w:p>
    <w:p w:rsidR="0031339F" w:rsidRPr="001175CC" w:rsidRDefault="00D7496E" w:rsidP="0031339F">
      <w:pPr>
        <w:rPr>
          <w:del w:id="581" w:author="Rodrigo Riquelme" w:date="2010-12-05T11:46:00Z"/>
        </w:rPr>
      </w:pPr>
      <w:del w:id="582" w:author="Rodrigo Riquelme" w:date="2010-12-05T11:46:00Z">
        <w:r>
          <w:rPr>
            <w:noProof/>
            <w:lang w:eastAsia="es-CL"/>
            <w:rPrChange w:id="583">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64"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2"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31339F" w:rsidRPr="001175CC" w:rsidRDefault="00C43BA3" w:rsidP="00C43BA3">
      <w:pPr>
        <w:pStyle w:val="Epgrafe"/>
        <w:jc w:val="center"/>
        <w:rPr>
          <w:del w:id="584" w:author="Rodrigo Riquelme" w:date="2010-12-05T11:46:00Z"/>
        </w:rPr>
      </w:pPr>
      <w:del w:id="585" w:author="Rodrigo Riquelme" w:date="2010-12-05T11:46:00Z">
        <w:r w:rsidRPr="001175CC">
          <w:delText>Ilustración 45 –Pantalla video Opción Tipo Videos</w:delText>
        </w:r>
      </w:del>
    </w:p>
    <w:p w:rsidR="0031339F" w:rsidRPr="001175CC" w:rsidRDefault="00D7496E" w:rsidP="0031339F">
      <w:pPr>
        <w:rPr>
          <w:del w:id="586" w:author="Rodrigo Riquelme" w:date="2010-12-05T11:46:00Z"/>
        </w:rPr>
      </w:pPr>
      <w:del w:id="587" w:author="Rodrigo Riquelme" w:date="2010-12-05T11:46:00Z">
        <w:r>
          <w:rPr>
            <w:noProof/>
            <w:lang w:eastAsia="es-CL"/>
            <w:rPrChange w:id="588">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65"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3"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589" w:author="Rodrigo Riquelme" w:date="2010-12-05T11:46:00Z"/>
        </w:rPr>
      </w:pPr>
      <w:del w:id="590" w:author="Rodrigo Riquelme" w:date="2010-12-05T11:46:00Z">
        <w:r w:rsidRPr="001175CC">
          <w:delText>Ilustración 46 – Pantalla Videos Opción categorías</w:delText>
        </w:r>
      </w:del>
    </w:p>
    <w:p w:rsidR="0031339F" w:rsidRPr="001175CC" w:rsidRDefault="0031339F" w:rsidP="0031339F">
      <w:pPr>
        <w:rPr>
          <w:del w:id="591" w:author="Rodrigo Riquelme" w:date="2010-12-05T11:46:00Z"/>
        </w:rPr>
      </w:pPr>
    </w:p>
    <w:p w:rsidR="0031339F" w:rsidRPr="001175CC" w:rsidRDefault="00D7496E" w:rsidP="0031339F">
      <w:pPr>
        <w:rPr>
          <w:del w:id="592" w:author="Rodrigo Riquelme" w:date="2010-12-05T11:46:00Z"/>
        </w:rPr>
      </w:pPr>
      <w:del w:id="593" w:author="Rodrigo Riquelme" w:date="2010-12-05T11:46:00Z">
        <w:r>
          <w:rPr>
            <w:noProof/>
            <w:lang w:eastAsia="es-CL"/>
            <w:rPrChange w:id="594">
              <w:rPr>
                <w:rFonts w:eastAsia="Times New Roman" w:cs="Times New Roman"/>
                <w:b/>
                <w:noProof/>
                <w:color w:val="0000FF"/>
                <w:sz w:val="28"/>
                <w:szCs w:val="24"/>
                <w:u w:val="single"/>
                <w:lang w:eastAsia="es-CL"/>
              </w:rPr>
            </w:rPrChange>
          </w:rPr>
          <w:drawing>
            <wp:inline distT="0" distB="0" distL="0" distR="0">
              <wp:extent cx="5612130" cy="3507581"/>
              <wp:effectExtent l="76200" t="114300" r="64770" b="112395"/>
              <wp:docPr id="66"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4" cstate="print"/>
                      <a:srcRect/>
                      <a:stretch>
                        <a:fillRect/>
                      </a:stretch>
                    </pic:blipFill>
                    <pic:spPr bwMode="auto">
                      <a:xfrm rot="21480000">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595" w:author="Rodrigo Riquelme" w:date="2010-12-05T11:46:00Z"/>
        </w:rPr>
      </w:pPr>
      <w:del w:id="596" w:author="Rodrigo Riquelme" w:date="2010-12-05T11:46:00Z">
        <w:r w:rsidRPr="001175CC">
          <w:delText>Ilustración 47– Pantalla Videos Opción Etiquetas</w:delText>
        </w:r>
      </w:del>
    </w:p>
    <w:p w:rsidR="0031339F" w:rsidRPr="001175CC" w:rsidRDefault="0031339F" w:rsidP="0031339F">
      <w:pPr>
        <w:rPr>
          <w:del w:id="597" w:author="Rodrigo Riquelme" w:date="2010-12-05T11:46:00Z"/>
        </w:rPr>
      </w:pPr>
    </w:p>
    <w:p w:rsidR="0031339F" w:rsidRPr="001175CC" w:rsidRDefault="00D7496E" w:rsidP="0031339F">
      <w:pPr>
        <w:rPr>
          <w:del w:id="598" w:author="Rodrigo Riquelme" w:date="2010-12-05T11:46:00Z"/>
        </w:rPr>
      </w:pPr>
      <w:del w:id="599" w:author="Rodrigo Riquelme" w:date="2010-12-05T11:46:00Z">
        <w:r>
          <w:rPr>
            <w:noProof/>
            <w:lang w:eastAsia="es-CL"/>
            <w:rPrChange w:id="600">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67"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5"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601" w:author="Rodrigo Riquelme" w:date="2010-12-05T11:46:00Z"/>
        </w:rPr>
      </w:pPr>
      <w:del w:id="602" w:author="Rodrigo Riquelme" w:date="2010-12-05T11:46:00Z">
        <w:r w:rsidRPr="001175CC">
          <w:delText>Ilustración 48 – Pantalla Videos opción Miniaturas</w:delText>
        </w:r>
      </w:del>
    </w:p>
    <w:p w:rsidR="0031339F" w:rsidRPr="001175CC" w:rsidRDefault="0031339F" w:rsidP="0031339F">
      <w:pPr>
        <w:rPr>
          <w:del w:id="603" w:author="Rodrigo Riquelme" w:date="2010-12-05T11:46:00Z"/>
        </w:rPr>
      </w:pPr>
    </w:p>
    <w:p w:rsidR="000D5E98" w:rsidRDefault="000D5E98" w:rsidP="00B56E7C">
      <w:pPr>
        <w:suppressAutoHyphens w:val="0"/>
        <w:autoSpaceDE w:val="0"/>
        <w:autoSpaceDN w:val="0"/>
        <w:adjustRightInd w:val="0"/>
        <w:spacing w:before="0" w:after="0" w:line="240" w:lineRule="auto"/>
        <w:jc w:val="left"/>
      </w:pPr>
    </w:p>
    <w:p w:rsidR="000D5E98" w:rsidRPr="001175CC" w:rsidRDefault="000D5E98" w:rsidP="000D5E98">
      <w:pPr>
        <w:pStyle w:val="Epgrafe"/>
        <w:jc w:val="center"/>
      </w:pPr>
      <w:r>
        <w:tab/>
      </w:r>
      <w:bookmarkStart w:id="604" w:name="_Toc280984221"/>
      <w:r w:rsidRPr="001175CC">
        <w:t>Ilustración</w:t>
      </w:r>
      <w:r w:rsidR="00010D4C">
        <w:t xml:space="preserve"> </w:t>
      </w:r>
      <w:r w:rsidR="00DA74FC">
        <w:fldChar w:fldCharType="begin"/>
      </w:r>
      <w:r w:rsidRPr="001175CC">
        <w:instrText xml:space="preserve"> SEQ Ilustración \* ARABIC </w:instrText>
      </w:r>
      <w:r w:rsidR="00DA74FC">
        <w:fldChar w:fldCharType="separate"/>
      </w:r>
      <w:r w:rsidR="00AD4989">
        <w:rPr>
          <w:noProof/>
        </w:rPr>
        <w:t>48</w:t>
      </w:r>
      <w:r w:rsidR="00DA74FC">
        <w:fldChar w:fldCharType="end"/>
      </w:r>
      <w:r w:rsidR="00010D4C">
        <w:t xml:space="preserve"> </w:t>
      </w:r>
      <w:r>
        <w:t>–</w:t>
      </w:r>
      <w:r w:rsidR="00010D4C">
        <w:t xml:space="preserve"> </w:t>
      </w:r>
      <w:r>
        <w:t>Formato de caso de prueba implementado</w:t>
      </w:r>
      <w:bookmarkEnd w:id="604"/>
    </w:p>
    <w:p w:rsidR="00010D4C" w:rsidRDefault="00010D4C">
      <w:pPr>
        <w:suppressAutoHyphens w:val="0"/>
        <w:spacing w:before="0" w:after="0" w:line="240" w:lineRule="auto"/>
        <w:jc w:val="left"/>
        <w:rPr>
          <w:rFonts w:eastAsia="Times New Roman" w:cs="Times New Roman"/>
          <w:b/>
          <w:sz w:val="28"/>
          <w:szCs w:val="24"/>
        </w:rPr>
      </w:pPr>
      <w:r>
        <w:br w:type="page"/>
      </w:r>
    </w:p>
    <w:p w:rsidR="00010D4C" w:rsidRDefault="00010D4C" w:rsidP="00010D4C">
      <w:pPr>
        <w:pStyle w:val="Subttulo"/>
        <w:outlineLvl w:val="1"/>
        <w:rPr>
          <w:ins w:id="605" w:author="Rodrigo Riquelme" w:date="2010-12-23T00:10:00Z"/>
        </w:rPr>
      </w:pPr>
      <w:bookmarkStart w:id="606" w:name="_Toc280985375"/>
      <w:ins w:id="607" w:author="Rodrigo Riquelme" w:date="2010-12-23T00:10:00Z">
        <w:r>
          <w:t>4.</w:t>
        </w:r>
      </w:ins>
      <w:r>
        <w:t>10</w:t>
      </w:r>
      <w:ins w:id="608" w:author="Rodrigo Riquelme" w:date="2010-12-23T00:10:00Z">
        <w:r>
          <w:t>.</w:t>
        </w:r>
      </w:ins>
      <w:r>
        <w:t xml:space="preserve"> </w:t>
      </w:r>
      <w:ins w:id="609" w:author="Rodrigo Riquelme" w:date="2010-12-23T00:10:00Z">
        <w:r>
          <w:t>P</w:t>
        </w:r>
      </w:ins>
      <w:r>
        <w:t>lan de liberación</w:t>
      </w:r>
      <w:bookmarkEnd w:id="606"/>
    </w:p>
    <w:p w:rsidR="00DA74FC" w:rsidRDefault="00010D4C" w:rsidP="00DA74FC">
      <w:pPr>
        <w:tabs>
          <w:tab w:val="left" w:pos="3390"/>
        </w:tabs>
        <w:pPrChange w:id="610" w:author="Rodrigo Riquelme" w:date="2010-12-05T11:46:00Z">
          <w:pPr/>
        </w:pPrChange>
      </w:pPr>
      <w:r>
        <w:t>Para la implementación del plan de liberación del CMS-UMA se considera la aceptación de los siguientes puntos de parte de los involucrados: Aceptación de los involucrados, operación de aceptación y aceptación de soporte.</w:t>
      </w:r>
    </w:p>
    <w:p w:rsidR="00010D4C" w:rsidRDefault="00010D4C" w:rsidP="00010D4C">
      <w:pPr>
        <w:pStyle w:val="Subttulo"/>
      </w:pPr>
      <w:r>
        <w:t>4.10.1. Aceptación de los involucrados</w:t>
      </w:r>
    </w:p>
    <w:p w:rsidR="00010D4C" w:rsidRPr="00010D4C" w:rsidRDefault="00010D4C" w:rsidP="00010D4C">
      <w:r>
        <w:t>Los involucrados están satisfechos con el sistema y lo aceptan ya que se cumplen todos los requerimientos solicitados de acuerdo a la toma de requerimientos realizada y cumplimiento de toda la documentación y casos de prueba del sistema exitosos.</w:t>
      </w:r>
    </w:p>
    <w:p w:rsidR="00010D4C" w:rsidRDefault="00010D4C" w:rsidP="00010D4C">
      <w:pPr>
        <w:pStyle w:val="Subttulo"/>
      </w:pPr>
      <w:r>
        <w:t>4.10.2. Operación de aceptación</w:t>
      </w:r>
    </w:p>
    <w:p w:rsidR="00010D4C" w:rsidRDefault="00010D4C" w:rsidP="00010D4C">
      <w:r>
        <w:t xml:space="preserve">Las personas se responsabilizan de operar el sistema una vez que este está en producción y están satisfechos con los </w:t>
      </w:r>
      <w:r w:rsidRPr="00010D4C">
        <w:t>procedimientos</w:t>
      </w:r>
      <w:r>
        <w:t xml:space="preserve"> </w:t>
      </w:r>
      <w:r w:rsidRPr="00010D4C">
        <w:t>y documentación</w:t>
      </w:r>
      <w:r>
        <w:t xml:space="preserve"> relevantes.</w:t>
      </w:r>
    </w:p>
    <w:p w:rsidR="00010D4C" w:rsidRDefault="00010D4C" w:rsidP="00010D4C">
      <w:r>
        <w:t>Documentación de casos de prueba, documentación de modelo relacional de base de datos, documentación de clases de phpdoc, documentación de código, documentación de log de errores, documentación de setting y documentación de configuración de servidor.</w:t>
      </w:r>
    </w:p>
    <w:p w:rsidR="00010D4C" w:rsidRDefault="00010D4C">
      <w:pPr>
        <w:suppressAutoHyphens w:val="0"/>
        <w:spacing w:before="0" w:after="0" w:line="240" w:lineRule="auto"/>
        <w:jc w:val="left"/>
        <w:rPr>
          <w:rFonts w:eastAsia="Times New Roman" w:cs="Times New Roman"/>
          <w:b/>
          <w:sz w:val="28"/>
          <w:szCs w:val="24"/>
        </w:rPr>
      </w:pPr>
      <w:r>
        <w:br w:type="page"/>
      </w:r>
    </w:p>
    <w:p w:rsidR="00010D4C" w:rsidRDefault="00010D4C" w:rsidP="00010D4C">
      <w:pPr>
        <w:pStyle w:val="Subttulo"/>
      </w:pPr>
      <w:r>
        <w:t>4.10.3. Aceptación de soporte</w:t>
      </w:r>
    </w:p>
    <w:p w:rsidR="00010D4C" w:rsidRDefault="00010D4C" w:rsidP="00010D4C">
      <w:r>
        <w:t xml:space="preserve">Las personas se responsabilizan del soporte del sistema una vez que este está en producción y están satisfechos con los </w:t>
      </w:r>
      <w:r w:rsidRPr="00010D4C">
        <w:t>procedimientos y documentación</w:t>
      </w:r>
      <w:r>
        <w:t xml:space="preserve"> relevantes</w:t>
      </w:r>
      <w:r w:rsidR="00C061FC">
        <w:t xml:space="preserve"> como d</w:t>
      </w:r>
      <w:r w:rsidRPr="00010D4C">
        <w:t>ocumentación de casos de prueba, documentación de modelo relacional de base de datos, documentación de clases de phpdoc, documentación de código, documentación de log de errores,</w:t>
      </w:r>
      <w:r w:rsidR="00D14B07">
        <w:t xml:space="preserve"> script de base de datos,</w:t>
      </w:r>
      <w:r w:rsidRPr="00010D4C">
        <w:t xml:space="preserve"> documentación de setting y documentación de configuración de servidor.</w:t>
      </w:r>
    </w:p>
    <w:p w:rsidR="00C061FC" w:rsidRDefault="00C061FC" w:rsidP="00010D4C">
      <w:r>
        <w:t>Con toda la documentación generada que les permite afrontar eventualidades y solución.</w:t>
      </w:r>
    </w:p>
    <w:p w:rsidR="00C061FC" w:rsidRDefault="00C061FC" w:rsidP="00010D4C">
      <w:r>
        <w:t>Phpdoc: Documentación que les permitirá entender y dar soporte sobre las funcionalidades de cada clase del prototipo.</w:t>
      </w:r>
    </w:p>
    <w:p w:rsidR="00C061FC" w:rsidRDefault="00C061FC" w:rsidP="00010D4C">
      <w:r>
        <w:t>Script de base datos: Script que les permitirá entender la creación de las tablas y sus relaciones de la base de datos.</w:t>
      </w:r>
    </w:p>
    <w:p w:rsidR="00C061FC" w:rsidRDefault="00C061FC" w:rsidP="00010D4C">
      <w:r>
        <w:t>Documentación de configuración de servidor: Les permitirá dar soporte a algún imprevisto sobre el servidor.</w:t>
      </w:r>
    </w:p>
    <w:p w:rsidR="00C061FC" w:rsidRDefault="00C061FC" w:rsidP="00010D4C">
      <w:r>
        <w:t>Log de errores: Les permitirá observar y gestionar los posibles errores que se generen en la operación del prototipo.</w:t>
      </w:r>
    </w:p>
    <w:p w:rsidR="00C061FC" w:rsidRPr="00010D4C" w:rsidRDefault="00C061FC" w:rsidP="00010D4C">
      <w:r>
        <w:t>Modelo relacional: Documentación que les permitirá comprender el manejo del almacenamiento de la data.</w:t>
      </w:r>
    </w:p>
    <w:p w:rsidR="001175CC" w:rsidRDefault="001175CC" w:rsidP="001175CC">
      <w:pPr>
        <w:pStyle w:val="Ttulo"/>
        <w:pageBreakBefore/>
        <w:outlineLvl w:val="0"/>
      </w:pPr>
      <w:bookmarkStart w:id="611" w:name="_Toc280985376"/>
      <w:commentRangeStart w:id="612"/>
      <w:r w:rsidRPr="001175CC">
        <w:t xml:space="preserve">5. </w:t>
      </w:r>
      <w:r>
        <w:t>Conclusiones</w:t>
      </w:r>
      <w:commentRangeEnd w:id="612"/>
      <w:r w:rsidR="0070187F">
        <w:rPr>
          <w:rStyle w:val="Refdecomentario"/>
          <w:b w:val="0"/>
          <w:bCs w:val="0"/>
          <w:color w:val="auto"/>
          <w:kern w:val="0"/>
          <w:szCs w:val="20"/>
          <w:lang w:eastAsia="en-US"/>
        </w:rPr>
        <w:commentReference w:id="612"/>
      </w:r>
      <w:bookmarkEnd w:id="611"/>
    </w:p>
    <w:p w:rsidR="001175CC" w:rsidRDefault="001175CC" w:rsidP="001175CC">
      <w:pPr>
        <w:pStyle w:val="Encabezado"/>
        <w:rPr>
          <w:ins w:id="613" w:author="Dahianna Vega Leiva" w:date="2010-12-22T12:44:00Z"/>
        </w:rPr>
      </w:pPr>
    </w:p>
    <w:p w:rsidR="00010D4C" w:rsidRDefault="00010D4C" w:rsidP="00AD4989">
      <w:pPr>
        <w:pStyle w:val="Subttulo"/>
        <w:keepNext/>
        <w:outlineLvl w:val="2"/>
      </w:pPr>
      <w:bookmarkStart w:id="614" w:name="_Toc280985377"/>
      <w:r>
        <w:t>5</w:t>
      </w:r>
      <w:r w:rsidRPr="00F23A57">
        <w:t>.</w:t>
      </w:r>
      <w:r>
        <w:t>1. Conclusiones metodología</w:t>
      </w:r>
      <w:bookmarkEnd w:id="614"/>
    </w:p>
    <w:p w:rsidR="00010D4C" w:rsidRDefault="00010D4C" w:rsidP="00010D4C">
      <w:r>
        <w:t>Durante el desarrollo de la implementación de métodos agiles de desarrollo de software, se lleg</w:t>
      </w:r>
      <w:ins w:id="615" w:author="copesa" w:date="2010-12-22T14:03:00Z">
        <w:r>
          <w:t>ó</w:t>
        </w:r>
      </w:ins>
      <w:bookmarkStart w:id="616" w:name="_GoBack"/>
      <w:bookmarkEnd w:id="616"/>
      <w:del w:id="617" w:author="copesa" w:date="2010-12-22T14:03:00Z">
        <w:r w:rsidDel="00885C91">
          <w:delText>o</w:delText>
        </w:r>
      </w:del>
      <w:r>
        <w:t xml:space="preserve"> a resultados de agilidad en cuanto a los cambios  y mejoras de la codificación y desarrollo del prototipo de forma permanente, logrando un adecuado avance en la implementación y mejoras de cada una de las funcionalidades del prototipo obtenido.</w:t>
      </w:r>
    </w:p>
    <w:p w:rsidR="00C061FC" w:rsidRDefault="00C061FC" w:rsidP="00010D4C">
      <w:r>
        <w:t>En base al trascurso del desarrollo de las iteraciones del prototipo se logro una mejora continua en cuanto a mejoras, agregación funcionalidades y refactorización de código.</w:t>
      </w:r>
    </w:p>
    <w:p w:rsidR="00C061FC" w:rsidRDefault="00C061FC" w:rsidP="00010D4C">
      <w:r>
        <w:t>Mejoras de interfaces: En las mejoras de interfaces se logro sacar un prototipo de manera rápida para realizar pruebas de funcionalidades que tenía una interfaz no muy bien depurada, pero con funcionalidades operativas básicas que permitieron generar y implementar  la documentación de casos de prueba. Con cada iteración se logro una depuración de diseño de interfaces, Calidad en las hojas de estilo CCS que se propagan sobre todo el prototipo. Todo esto gracias a la aplicación de la programación extrema de entregas funcionales de manera rápida y continua durante el proceso de desarrollo del proyecto de titulo.</w:t>
      </w:r>
    </w:p>
    <w:p w:rsidR="00C061FC" w:rsidRDefault="00C061FC" w:rsidP="00010D4C">
      <w:r>
        <w:t>Cada release nos ayuda a generar y mejorar la documentación ya que con cada iteración se debió replantear, mejorar funcionalidades y mejoras en fases de base de datos, teniendo que agregar y mejorar el diseño de clases. Además de actualización de campos de las tablas involucradas.</w:t>
      </w:r>
    </w:p>
    <w:p w:rsidR="00C061FC" w:rsidRDefault="00C061FC" w:rsidP="00010D4C">
      <w:r>
        <w:t>En cuanto a la refactorización de código con el uso de la programación extrema se logro mejorar y achicar las rutinas de código, siendo este procedimiento una mejora sustancial en la operatividad de la ejecución del prototipo. Es decir se tenia una clase con 1000 líneas de código y con la refactorización se logro cumplir la misma funcionalidad con 500 líneas de código mejorando con ello la rapidez de ejecución del prototipo.</w:t>
      </w:r>
    </w:p>
    <w:p w:rsidR="00C061FC" w:rsidRDefault="00C061FC" w:rsidP="00010D4C"/>
    <w:p w:rsidR="00C061FC" w:rsidRDefault="00C061FC" w:rsidP="00010D4C">
      <w:r>
        <w:t>En base a todos estos resultados y mejoras en la tratativa de gestión de tiempos de desarrollo y respuestas se logro con la aplicación de la programación extrema, Ya que si hubiéramos aplicado una metodología de desarrollo pesada, se habría ocupado demasiado tiempo en tareas improductivas.</w:t>
      </w:r>
    </w:p>
    <w:p w:rsidR="00C061FC" w:rsidRDefault="00C061FC" w:rsidP="00010D4C"/>
    <w:p w:rsidR="00C061FC" w:rsidRDefault="00C061FC" w:rsidP="00010D4C">
      <w:r>
        <w:t>Toda la documentación aludida en el capítulo 4.8 de la implementación del prototipo avala la productividad de la aplicación y implementación de la metodología de programación extrema.</w:t>
      </w:r>
    </w:p>
    <w:p w:rsidR="00010D4C" w:rsidRDefault="00010D4C">
      <w:pPr>
        <w:suppressAutoHyphens w:val="0"/>
        <w:spacing w:before="0" w:after="0" w:line="240" w:lineRule="auto"/>
        <w:jc w:val="left"/>
      </w:pPr>
      <w:r>
        <w:br w:type="page"/>
      </w:r>
    </w:p>
    <w:p w:rsidR="00010D4C" w:rsidRDefault="00010D4C" w:rsidP="00AD4989">
      <w:pPr>
        <w:pStyle w:val="Subttulo"/>
        <w:keepNext/>
        <w:outlineLvl w:val="2"/>
      </w:pPr>
      <w:bookmarkStart w:id="618" w:name="_Toc280985378"/>
      <w:r>
        <w:t>5</w:t>
      </w:r>
      <w:r w:rsidRPr="00F23A57">
        <w:t>.</w:t>
      </w:r>
      <w:r w:rsidR="00C061FC">
        <w:t>2</w:t>
      </w:r>
      <w:r w:rsidRPr="00F23A57">
        <w:t>.</w:t>
      </w:r>
      <w:r>
        <w:t xml:space="preserve"> Conclusiones trabajo realizado</w:t>
      </w:r>
      <w:bookmarkEnd w:id="618"/>
    </w:p>
    <w:p w:rsidR="00010D4C" w:rsidRDefault="00010D4C" w:rsidP="00C061FC">
      <w:r>
        <w:t>En base a los estudios  y recopilación de información teórica  y técnica, se llegó al resultado de un prototipo de un marco de trabajo para el desarrollo de aplicaciones con características de acceso multimedia universal. En la cual se implementó cada una de las especificaciones propuestas en los objetivos particulares teóricos llevándolos a la práctica y arrojando un resultado real de cada uno de ellos.</w:t>
      </w:r>
    </w:p>
    <w:p w:rsidR="00C061FC" w:rsidRDefault="00C061FC" w:rsidP="00C061FC">
      <w:r>
        <w:t>Además se logro generar una gran cantidad de documentación:</w:t>
      </w:r>
    </w:p>
    <w:p w:rsidR="00C061FC" w:rsidRDefault="00C061FC" w:rsidP="00C061FC"/>
    <w:p w:rsidR="00C061FC" w:rsidRDefault="00C061FC" w:rsidP="00C061FC">
      <w:pPr>
        <w:pStyle w:val="Prrafodelista"/>
        <w:numPr>
          <w:ilvl w:val="0"/>
          <w:numId w:val="46"/>
        </w:numPr>
      </w:pPr>
      <w:r>
        <w:t>Anexos.</w:t>
      </w:r>
    </w:p>
    <w:p w:rsidR="00C061FC" w:rsidRDefault="00C061FC" w:rsidP="00C061FC">
      <w:pPr>
        <w:pStyle w:val="Prrafodelista"/>
        <w:numPr>
          <w:ilvl w:val="0"/>
          <w:numId w:val="46"/>
        </w:numPr>
      </w:pPr>
      <w:r>
        <w:t>Documentación de maquetas entregables que hacen referencia a cada avance en los informes entregados.</w:t>
      </w:r>
    </w:p>
    <w:p w:rsidR="00C061FC" w:rsidRDefault="00C061FC" w:rsidP="00C061FC">
      <w:pPr>
        <w:pStyle w:val="Prrafodelista"/>
        <w:numPr>
          <w:ilvl w:val="0"/>
          <w:numId w:val="46"/>
        </w:numPr>
      </w:pPr>
      <w:r>
        <w:t>Documentación de Script de ffmpeg, ffmpegeginv1.4.sh, ffmpegupreverserv1.1.sh, ffmpegupv1.9.sh.</w:t>
      </w:r>
    </w:p>
    <w:p w:rsidR="00C061FC" w:rsidRDefault="00C061FC" w:rsidP="00C061FC">
      <w:pPr>
        <w:pStyle w:val="Prrafodelista"/>
        <w:numPr>
          <w:ilvl w:val="0"/>
          <w:numId w:val="46"/>
        </w:numPr>
      </w:pPr>
      <w:r>
        <w:t>Documentación para las herramientas de trabajo.</w:t>
      </w:r>
    </w:p>
    <w:p w:rsidR="00C061FC" w:rsidRDefault="00C061FC" w:rsidP="00C061FC">
      <w:pPr>
        <w:pStyle w:val="Prrafodelista"/>
        <w:numPr>
          <w:ilvl w:val="0"/>
          <w:numId w:val="46"/>
        </w:numPr>
      </w:pPr>
      <w:r>
        <w:t xml:space="preserve">Documentación de diagramas de clases generados con la herramienta </w:t>
      </w:r>
      <w:r w:rsidRPr="00C061FC">
        <w:t>Enterprise Architect</w:t>
      </w:r>
      <w:r>
        <w:t>. Herramienta potente para generar diagramas de clases, interacción, estado y entre otras.</w:t>
      </w:r>
    </w:p>
    <w:p w:rsidR="00C061FC" w:rsidRDefault="00C061FC" w:rsidP="00C061FC"/>
    <w:p w:rsidR="00C061FC" w:rsidRDefault="00C061FC" w:rsidP="00C061FC">
      <w:pPr>
        <w:pStyle w:val="Prrafodelista"/>
        <w:numPr>
          <w:ilvl w:val="0"/>
          <w:numId w:val="46"/>
        </w:numPr>
      </w:pPr>
      <w:r>
        <w:t xml:space="preserve">Documentación de modelo de base de datos realizada con la herramienta </w:t>
      </w:r>
      <w:r w:rsidRPr="00C061FC">
        <w:t xml:space="preserve">MySQL Workbench 5.2 CE </w:t>
      </w:r>
      <w:r>
        <w:t>que es una herramienta potente para generar modelos relacionales, administración MySQL entre otras funcionalidades.</w:t>
      </w:r>
    </w:p>
    <w:p w:rsidR="00C061FC" w:rsidRDefault="00C061FC" w:rsidP="00C061FC">
      <w:pPr>
        <w:pStyle w:val="Prrafodelista"/>
      </w:pPr>
    </w:p>
    <w:p w:rsidR="00C061FC" w:rsidRDefault="00C061FC" w:rsidP="00C061FC">
      <w:pPr>
        <w:pStyle w:val="Prrafodelista"/>
        <w:numPr>
          <w:ilvl w:val="0"/>
          <w:numId w:val="46"/>
        </w:numPr>
      </w:pPr>
      <w:r>
        <w:t>Se genero un repositorio de documentación online con cada fuente de información de ayudo al estudio, análisis  y investigación de plataformas, códec de video, utilización de tecnologías. Además de los manuales de programación de php, Mysql, Script de generación de base datos.</w:t>
      </w:r>
    </w:p>
    <w:p w:rsidR="00C061FC" w:rsidRDefault="00C061FC" w:rsidP="00C061FC"/>
    <w:p w:rsidR="00C061FC" w:rsidRDefault="00C061FC" w:rsidP="00C061FC">
      <w:r>
        <w:t>Toda la información de investigación de apoyo que ayudo a la realización del prototipo y proyecto de titulo.</w:t>
      </w:r>
    </w:p>
    <w:p w:rsidR="00010D4C" w:rsidRPr="00C061FC" w:rsidRDefault="00010D4C" w:rsidP="00C061FC">
      <w:pPr>
        <w:pStyle w:val="Prrafodelista"/>
        <w:numPr>
          <w:ilvl w:val="0"/>
          <w:numId w:val="45"/>
        </w:numPr>
        <w:suppressAutoHyphens w:val="0"/>
        <w:spacing w:before="0" w:after="0" w:line="240" w:lineRule="auto"/>
        <w:jc w:val="left"/>
      </w:pPr>
      <w:r>
        <w:br w:type="page"/>
      </w:r>
    </w:p>
    <w:p w:rsidR="00010D4C" w:rsidRDefault="00010D4C" w:rsidP="00AD4989">
      <w:pPr>
        <w:pStyle w:val="Subttulo"/>
        <w:keepNext/>
        <w:outlineLvl w:val="2"/>
      </w:pPr>
      <w:bookmarkStart w:id="619" w:name="_Toc280985379"/>
      <w:r>
        <w:t>5</w:t>
      </w:r>
      <w:r w:rsidRPr="00F23A57">
        <w:t>.</w:t>
      </w:r>
      <w:r w:rsidR="00C061FC">
        <w:t>3</w:t>
      </w:r>
      <w:r w:rsidRPr="00F23A57">
        <w:t>.</w:t>
      </w:r>
      <w:r>
        <w:t xml:space="preserve"> Conclusiones aprendizaje obtenido</w:t>
      </w:r>
      <w:bookmarkEnd w:id="619"/>
    </w:p>
    <w:p w:rsidR="00010D4C" w:rsidRDefault="00010D4C" w:rsidP="00010D4C">
      <w:r>
        <w:t>En base a la implementación de diferentes tecnologías de desarrollo de ingeniería de software se logro adquirir nuevos conocimientos y de paso reforzar los conocimientos existentes. Además de adquirir conocimientos en diferentes herramientas.</w:t>
      </w:r>
    </w:p>
    <w:p w:rsidR="00010D4C" w:rsidRDefault="00010D4C" w:rsidP="00010D4C">
      <w:pPr>
        <w:pStyle w:val="Prrafodelista"/>
        <w:numPr>
          <w:ilvl w:val="0"/>
          <w:numId w:val="44"/>
        </w:numPr>
      </w:pPr>
      <w:r>
        <w:t>A través de la implementación de componentes xml se pudo crear una capa de compatibilidad estándar entre diferentes plataformas no dependiendo de un lenguaje de programación en particular.</w:t>
      </w:r>
    </w:p>
    <w:p w:rsidR="00010D4C" w:rsidRDefault="00010D4C" w:rsidP="00010D4C">
      <w:pPr>
        <w:pStyle w:val="Prrafodelista"/>
        <w:numPr>
          <w:ilvl w:val="0"/>
          <w:numId w:val="43"/>
        </w:numPr>
      </w:pPr>
      <w:r>
        <w:t>Realizar  un enfoque de programación orientado a objetos.</w:t>
      </w:r>
    </w:p>
    <w:p w:rsidR="00010D4C" w:rsidRDefault="00010D4C" w:rsidP="00010D4C">
      <w:pPr>
        <w:pStyle w:val="Prrafodelista"/>
        <w:numPr>
          <w:ilvl w:val="0"/>
          <w:numId w:val="43"/>
        </w:numPr>
      </w:pPr>
      <w:r>
        <w:t>Tener capacidad de parsear archivos XML.</w:t>
      </w:r>
    </w:p>
    <w:p w:rsidR="00010D4C" w:rsidRDefault="00010D4C" w:rsidP="00010D4C">
      <w:pPr>
        <w:pStyle w:val="Prrafodelista"/>
        <w:numPr>
          <w:ilvl w:val="0"/>
          <w:numId w:val="43"/>
        </w:numPr>
      </w:pPr>
      <w:r>
        <w:t>Manejar persistencia relacional.</w:t>
      </w:r>
    </w:p>
    <w:p w:rsidR="00010D4C" w:rsidRDefault="00010D4C" w:rsidP="00010D4C">
      <w:pPr>
        <w:pStyle w:val="Prrafodelista"/>
        <w:numPr>
          <w:ilvl w:val="0"/>
          <w:numId w:val="43"/>
        </w:numPr>
      </w:pPr>
      <w:r>
        <w:t>Manejar diseño web con patrones de diseño.</w:t>
      </w:r>
    </w:p>
    <w:p w:rsidR="00010D4C" w:rsidRDefault="00010D4C" w:rsidP="00010D4C">
      <w:pPr>
        <w:pStyle w:val="Prrafodelista"/>
        <w:numPr>
          <w:ilvl w:val="0"/>
          <w:numId w:val="43"/>
        </w:numPr>
      </w:pPr>
      <w:r>
        <w:t>Manejar programación a 3 capas en PHP.</w:t>
      </w:r>
    </w:p>
    <w:p w:rsidR="00010D4C" w:rsidRDefault="00010D4C" w:rsidP="00010D4C">
      <w:pPr>
        <w:pStyle w:val="Prrafodelista"/>
        <w:numPr>
          <w:ilvl w:val="0"/>
          <w:numId w:val="43"/>
        </w:numPr>
      </w:pPr>
      <w:r>
        <w:t>Mejora de conocimientos atreves de la investigación de diferentes tipos de tecnología existente en la actualidad.</w:t>
      </w:r>
    </w:p>
    <w:p w:rsidR="00010D4C" w:rsidRDefault="00010D4C" w:rsidP="00010D4C">
      <w:pPr>
        <w:pStyle w:val="Prrafodelista"/>
        <w:numPr>
          <w:ilvl w:val="0"/>
          <w:numId w:val="43"/>
        </w:numPr>
      </w:pPr>
      <w:r>
        <w:t>Aprender a gestionar proyectos a través de SVN.</w:t>
      </w:r>
    </w:p>
    <w:p w:rsidR="00010D4C" w:rsidRDefault="00010D4C" w:rsidP="00010D4C">
      <w:pPr>
        <w:pStyle w:val="Prrafodelista"/>
        <w:numPr>
          <w:ilvl w:val="0"/>
          <w:numId w:val="43"/>
        </w:numPr>
      </w:pPr>
      <w:r>
        <w:t>Mejorar diseño de interfaces web.</w:t>
      </w:r>
    </w:p>
    <w:p w:rsidR="00010D4C" w:rsidRDefault="00010D4C" w:rsidP="00AD4989">
      <w:pPr>
        <w:pStyle w:val="Subttulo"/>
        <w:keepNext/>
        <w:outlineLvl w:val="2"/>
      </w:pPr>
      <w:bookmarkStart w:id="620" w:name="_Toc280985380"/>
      <w:r>
        <w:t>5</w:t>
      </w:r>
      <w:r w:rsidRPr="00F23A57">
        <w:t>.</w:t>
      </w:r>
      <w:r w:rsidR="00C061FC">
        <w:t>4</w:t>
      </w:r>
      <w:r w:rsidRPr="00F23A57">
        <w:t>.</w:t>
      </w:r>
      <w:r>
        <w:t xml:space="preserve"> Conclusiones dificultades surgidas durante desarrollo proyecto titulo</w:t>
      </w:r>
      <w:bookmarkEnd w:id="620"/>
    </w:p>
    <w:p w:rsidR="00010D4C" w:rsidRDefault="00010D4C" w:rsidP="00C061FC">
      <w:r>
        <w:t>En base al transcurso del desarrollo del proyecto de titulo se presentaron diferentes tipos de traspiés, como la gestión optima de los tiempos de coordinación y desarrollo. Toma de decisiones y acuerdos. Lograr una cohesión en grupo desarrollador para mejorar la eficiencia en el desarrollo de documentación, investigación y programación.</w:t>
      </w:r>
    </w:p>
    <w:p w:rsidR="00010D4C" w:rsidRDefault="00010D4C" w:rsidP="00C061FC"/>
    <w:p w:rsidR="00010D4C" w:rsidRDefault="00010D4C" w:rsidP="00C061FC">
      <w:r>
        <w:t>Gestión de Tiempos: En base a la gestión y optimación de tiempo, se tuvo que imprentar un trabajo de coordinado de asignación de tareas y labores a cumplir por parte de los desarrolladores para lograr cumplir cada meta y procedimientos de gestión.</w:t>
      </w:r>
    </w:p>
    <w:p w:rsidR="00010D4C" w:rsidRDefault="00010D4C" w:rsidP="00C061FC"/>
    <w:p w:rsidR="00010D4C" w:rsidRDefault="00010D4C" w:rsidP="00C061FC">
      <w:r>
        <w:t xml:space="preserve">Como trabajar en zend estudio a través de internet  y svn para generar documentación online y de forma expedita entre los desarrolles. </w:t>
      </w:r>
    </w:p>
    <w:p w:rsidR="00010D4C" w:rsidRDefault="00010D4C" w:rsidP="00C061FC"/>
    <w:p w:rsidR="00010D4C" w:rsidRDefault="00010D4C" w:rsidP="00C061FC">
      <w:r>
        <w:t>Gestión de recursos humanos: Gestionar reuniones presenciales y periódicas  para tomar las decisiones relevantes  y críticas en el proyecto.</w:t>
      </w:r>
    </w:p>
    <w:p w:rsidR="00010D4C" w:rsidRDefault="00010D4C" w:rsidP="00C061FC"/>
    <w:p w:rsidR="00010D4C" w:rsidRDefault="00010D4C" w:rsidP="00C061FC">
      <w:r>
        <w:t>Dificultades técnicas propiamente de la implementación de tecnologías nuevas: como desarrollar  e implementar nuevas rutinas de codificación y manejar la programación a nivel de 3 capas con programación orientada a objetos en PHP.</w:t>
      </w:r>
    </w:p>
    <w:p w:rsidR="00010D4C" w:rsidRDefault="00010D4C" w:rsidP="00010D4C">
      <w:pPr>
        <w:suppressAutoHyphens w:val="0"/>
        <w:spacing w:before="0" w:after="0" w:line="240" w:lineRule="auto"/>
        <w:rPr>
          <w:rFonts w:eastAsia="Times New Roman" w:cs="Times New Roman"/>
          <w:b/>
          <w:sz w:val="28"/>
          <w:szCs w:val="24"/>
        </w:rPr>
      </w:pPr>
      <w:r>
        <w:br w:type="page"/>
      </w:r>
    </w:p>
    <w:p w:rsidR="00010D4C" w:rsidRDefault="00010D4C" w:rsidP="00010D4C">
      <w:pPr>
        <w:pStyle w:val="Subttulo"/>
        <w:keepNext/>
        <w:outlineLvl w:val="2"/>
      </w:pPr>
      <w:bookmarkStart w:id="621" w:name="_Toc280985381"/>
      <w:r>
        <w:t>5</w:t>
      </w:r>
      <w:r w:rsidRPr="00F23A57">
        <w:t>.</w:t>
      </w:r>
      <w:r w:rsidR="00C061FC">
        <w:t>5</w:t>
      </w:r>
      <w:r w:rsidRPr="00F23A57">
        <w:t xml:space="preserve">. </w:t>
      </w:r>
      <w:r>
        <w:t>Conclusiones proyección proyecto titulo</w:t>
      </w:r>
      <w:bookmarkEnd w:id="621"/>
    </w:p>
    <w:p w:rsidR="00010D4C" w:rsidRPr="00010D4C" w:rsidRDefault="00010D4C" w:rsidP="00010D4C">
      <w:r>
        <w:t>En base a los resultados del prototipo funcional que se implementó en un servidor y la creación de un ambiente funcional propicio de pruebas y QA realizados, se llegó a la conclusión de que el prototipo en un futuro puede ser llevado a un escalamiento e implementación de nuevas funcionalidades que aporten a una robustez del prototipo actual a nivel de CMS. Para ello se puede y se debe continuar la refactorización y reutilización de componentes xml que ya fueron diseñados para  dicho objetivo de escalamiento.</w:t>
      </w:r>
    </w:p>
    <w:p w:rsidR="00010D4C" w:rsidRDefault="00010D4C" w:rsidP="00010D4C">
      <w:r>
        <w:t xml:space="preserve">El siguiente paso luego del desarrollo de los primeros módulos es crear un sistema de gestión de usuarios basado en una arquitectura ACL (Access Control List) para manejar un registro de actividad de usuarios y distintos perfiles de administración. </w:t>
      </w:r>
    </w:p>
    <w:p w:rsidR="00F27F75" w:rsidRDefault="00010D4C" w:rsidP="00134FCB">
      <w:r>
        <w:t>Se espera que la licencia Open Source y la publicación en Google Code sea un siguiente avance en el perfeccionamiento y depuración del prototipo y se transforme en un real aporte las TI, la mayor parte de las ideas de este Framework viene del Open Source, el cual es un potente motor de los desarrollos ágiles.</w:t>
      </w:r>
    </w:p>
    <w:p w:rsidR="009A106D" w:rsidRPr="00134FCB" w:rsidRDefault="001175CC" w:rsidP="00460025">
      <w:pPr>
        <w:pStyle w:val="Ttulo"/>
        <w:pageBreakBefore/>
        <w:outlineLvl w:val="0"/>
        <w:rPr>
          <w:lang w:val="en-US"/>
        </w:rPr>
      </w:pPr>
      <w:bookmarkStart w:id="622" w:name="_Toc280985382"/>
      <w:r w:rsidRPr="00134FCB">
        <w:rPr>
          <w:lang w:val="en-US"/>
        </w:rPr>
        <w:t>6</w:t>
      </w:r>
      <w:r w:rsidR="00CC20D5" w:rsidRPr="00134FCB">
        <w:rPr>
          <w:lang w:val="en-US"/>
        </w:rPr>
        <w:t xml:space="preserve">. </w:t>
      </w:r>
      <w:r w:rsidR="00DF02B6" w:rsidRPr="00134FCB">
        <w:rPr>
          <w:lang w:val="en-US"/>
        </w:rPr>
        <w:t>Bibliografía</w:t>
      </w:r>
      <w:bookmarkEnd w:id="622"/>
    </w:p>
    <w:p w:rsidR="00CC20D5" w:rsidRPr="00134FCB" w:rsidRDefault="00CC20D5" w:rsidP="00460025">
      <w:pPr>
        <w:pStyle w:val="Lista21"/>
        <w:ind w:left="360"/>
        <w:rPr>
          <w:lang w:val="en-US"/>
        </w:rPr>
      </w:pPr>
      <w:r w:rsidRPr="00134FCB">
        <w:rPr>
          <w:lang w:val="en-US"/>
        </w:rPr>
        <w:t>a)</w:t>
      </w:r>
      <w:r w:rsidRPr="00134FCB">
        <w:rPr>
          <w:lang w:val="en-US"/>
        </w:rPr>
        <w:tab/>
        <w:t>Libros</w:t>
      </w:r>
    </w:p>
    <w:p w:rsidR="00CC20D5" w:rsidRDefault="00CC20D5">
      <w:pPr>
        <w:pStyle w:val="Continuarlista21"/>
        <w:ind w:left="0"/>
        <w:rPr>
          <w:lang w:val="es-ES"/>
        </w:rPr>
      </w:pPr>
      <w:r w:rsidRPr="007C0A61">
        <w:rPr>
          <w:b/>
          <w:i/>
          <w:lang w:val="en-US"/>
        </w:rPr>
        <w:t xml:space="preserve">“Feature Driven Development A Human-Powered Methodology for Small Teams”. </w:t>
      </w:r>
      <w:r w:rsidR="00DA74FC" w:rsidRPr="00DA74FC">
        <w:rPr>
          <w:lang w:val="es-ES"/>
          <w:rPrChange w:id="623" w:author="Rodrigo Riquelme" w:date="2010-12-05T11:46:00Z">
            <w:rPr>
              <w:color w:val="0000FF"/>
              <w:u w:val="single"/>
            </w:rPr>
          </w:rPrChange>
        </w:rPr>
        <w:t>Autor: AlistairCockburn- Oc</w:t>
      </w:r>
      <w:r>
        <w:rPr>
          <w:lang w:val="es-ES"/>
        </w:rPr>
        <w:t>tubre 2004.</w:t>
      </w:r>
    </w:p>
    <w:p w:rsidR="00CC20D5" w:rsidRDefault="00CC20D5">
      <w:pPr>
        <w:autoSpaceDE w:val="0"/>
        <w:spacing w:after="0" w:line="100" w:lineRule="atLeast"/>
        <w:rPr>
          <w:szCs w:val="24"/>
          <w:lang w:val="es-ES"/>
        </w:rPr>
      </w:pPr>
    </w:p>
    <w:p w:rsidR="00CC20D5" w:rsidRDefault="00CC20D5">
      <w:pPr>
        <w:pStyle w:val="Textoindependiente"/>
        <w:rPr>
          <w:b/>
          <w:i/>
        </w:rPr>
      </w:pPr>
      <w:r>
        <w:rPr>
          <w:b/>
          <w:i/>
          <w:lang w:val="es-ES"/>
        </w:rPr>
        <w:t>“</w:t>
      </w:r>
      <w:r>
        <w:rPr>
          <w:b/>
          <w:i/>
        </w:rPr>
        <w:t>Bibliografía, UML y Patrones, segunda Edición”, editorial Prentice Hall</w:t>
      </w:r>
    </w:p>
    <w:p w:rsidR="00CC20D5" w:rsidRDefault="00CC20D5">
      <w:pPr>
        <w:pStyle w:val="Textoindependiente"/>
      </w:pPr>
      <w:r>
        <w:t>Autor: CraingLarman.</w:t>
      </w:r>
    </w:p>
    <w:p w:rsidR="00091117" w:rsidRDefault="00091117">
      <w:pPr>
        <w:pStyle w:val="Textoindependiente"/>
      </w:pPr>
    </w:p>
    <w:p w:rsidR="00CC20D5" w:rsidRDefault="00CC20D5">
      <w:pPr>
        <w:pStyle w:val="Textoindependiente"/>
        <w:rPr>
          <w:lang w:val="es-ES"/>
        </w:rPr>
      </w:pPr>
      <w:r>
        <w:rPr>
          <w:b/>
          <w:i/>
          <w:lang w:val="es-ES"/>
        </w:rPr>
        <w:t xml:space="preserve">“Desde el Desarrollo Evolutivo a las Metodologías Ágiles”, Introducción a la Gestión de Calidad de Software </w:t>
      </w:r>
      <w:r>
        <w:rPr>
          <w:lang w:val="es-ES"/>
        </w:rPr>
        <w:t>Autor: Pablo Straub</w:t>
      </w:r>
      <w:r w:rsidR="00091117">
        <w:rPr>
          <w:lang w:val="es-ES"/>
        </w:rPr>
        <w:t xml:space="preserve">- </w:t>
      </w:r>
      <w:r>
        <w:rPr>
          <w:lang w:val="es-ES"/>
        </w:rPr>
        <w:t xml:space="preserve">2008. </w:t>
      </w:r>
    </w:p>
    <w:p w:rsidR="00091117" w:rsidRDefault="00091117">
      <w:pPr>
        <w:pStyle w:val="Textoindependiente"/>
        <w:rPr>
          <w:lang w:val="es-ES"/>
        </w:rPr>
      </w:pPr>
    </w:p>
    <w:p w:rsidR="00F40DAA" w:rsidRPr="00460025" w:rsidRDefault="00F40DAA" w:rsidP="00F40DAA">
      <w:pPr>
        <w:pStyle w:val="Textoindependiente"/>
        <w:rPr>
          <w:lang w:val="en-US"/>
        </w:rPr>
      </w:pPr>
      <w:r w:rsidRPr="00460025">
        <w:rPr>
          <w:b/>
          <w:i/>
          <w:lang w:val="en-US"/>
        </w:rPr>
        <w:t>“The Cathedral &amp;The Bazaar”</w:t>
      </w:r>
      <w:r w:rsidR="00091117" w:rsidRPr="00460025">
        <w:rPr>
          <w:b/>
          <w:i/>
          <w:lang w:val="en-US"/>
        </w:rPr>
        <w:t xml:space="preserve">, editorialO'Reilly Media </w:t>
      </w:r>
      <w:r w:rsidRPr="00460025">
        <w:rPr>
          <w:lang w:val="en-US"/>
        </w:rPr>
        <w:t>Autor: Eric S. Raymond</w:t>
      </w:r>
      <w:r w:rsidR="00091117" w:rsidRPr="00460025">
        <w:rPr>
          <w:lang w:val="en-US"/>
        </w:rPr>
        <w:t xml:space="preserve"> -</w:t>
      </w:r>
      <w:r w:rsidRPr="00460025">
        <w:rPr>
          <w:lang w:val="en-US"/>
        </w:rPr>
        <w:t xml:space="preserve"> 200</w:t>
      </w:r>
      <w:r w:rsidR="00091117" w:rsidRPr="00460025">
        <w:rPr>
          <w:lang w:val="en-US"/>
        </w:rPr>
        <w:t>1</w:t>
      </w:r>
      <w:r w:rsidRPr="00460025">
        <w:rPr>
          <w:lang w:val="en-US"/>
        </w:rPr>
        <w:t xml:space="preserve">. </w:t>
      </w:r>
    </w:p>
    <w:p w:rsidR="00CD2AC2" w:rsidRPr="00460025" w:rsidRDefault="00CD2AC2">
      <w:pPr>
        <w:pStyle w:val="Lista21"/>
        <w:rPr>
          <w:lang w:val="en-US"/>
        </w:rPr>
      </w:pPr>
    </w:p>
    <w:p w:rsidR="00091117" w:rsidRDefault="00091117">
      <w:pPr>
        <w:suppressAutoHyphens w:val="0"/>
        <w:spacing w:before="0" w:after="0" w:line="240" w:lineRule="auto"/>
        <w:jc w:val="left"/>
        <w:rPr>
          <w:lang w:val="en-US"/>
        </w:rPr>
      </w:pPr>
      <w:r>
        <w:rPr>
          <w:lang w:val="en-US"/>
        </w:rPr>
        <w:br w:type="page"/>
      </w:r>
    </w:p>
    <w:p w:rsidR="00CC20D5" w:rsidRDefault="00CC20D5" w:rsidP="00460025">
      <w:pPr>
        <w:pStyle w:val="Lista21"/>
        <w:ind w:left="360"/>
        <w:rPr>
          <w:lang w:val="en-US"/>
        </w:rPr>
      </w:pPr>
      <w:r>
        <w:rPr>
          <w:lang w:val="en-US"/>
        </w:rPr>
        <w:t>b)</w:t>
      </w:r>
      <w:r>
        <w:rPr>
          <w:lang w:val="en-US"/>
        </w:rPr>
        <w:tab/>
        <w:t>Sitios Web</w:t>
      </w:r>
    </w:p>
    <w:p w:rsidR="00CC20D5" w:rsidRDefault="00CC20D5">
      <w:pPr>
        <w:pStyle w:val="Continuarlista21"/>
        <w:ind w:left="0"/>
        <w:rPr>
          <w:rStyle w:val="Hipervnculo"/>
          <w:color w:val="000000"/>
          <w:u w:val="none"/>
          <w:lang w:val="en-US"/>
        </w:rPr>
      </w:pPr>
      <w:r>
        <w:rPr>
          <w:rStyle w:val="Hipervnculo"/>
          <w:b/>
          <w:bCs/>
          <w:color w:val="000000"/>
          <w:szCs w:val="24"/>
          <w:u w:val="none"/>
          <w:lang w:val="en-US"/>
        </w:rPr>
        <w:t xml:space="preserve">FFmpeg, FFmpeg Project </w:t>
      </w:r>
      <w:r w:rsidR="00DA74FC">
        <w:fldChar w:fldCharType="begin"/>
      </w:r>
      <w:r w:rsidR="00DA74FC" w:rsidRPr="00DA74FC">
        <w:rPr>
          <w:lang w:val="en-US"/>
          <w:rPrChange w:id="624" w:author="manolo" w:date="2010-12-23T14:39:00Z">
            <w:rPr>
              <w:color w:val="0000FF"/>
              <w:u w:val="single"/>
            </w:rPr>
          </w:rPrChange>
        </w:rPr>
        <w:instrText>HYPERLINK "http://www.ffmpeg.org/"</w:instrText>
      </w:r>
      <w:r w:rsidR="00DA74FC">
        <w:fldChar w:fldCharType="separate"/>
      </w:r>
      <w:r w:rsidRPr="007C0EE8">
        <w:rPr>
          <w:rStyle w:val="Hipervnculo"/>
          <w:lang w:val="en-US"/>
        </w:rPr>
        <w:t>http://www.ffmpeg.org/</w:t>
      </w:r>
      <w:r w:rsidR="00DA74FC">
        <w:fldChar w:fldCharType="end"/>
      </w:r>
      <w:r w:rsidR="00DA74FC">
        <w:fldChar w:fldCharType="begin"/>
      </w:r>
      <w:r w:rsidR="00DA74FC" w:rsidRPr="00DA74FC">
        <w:rPr>
          <w:lang w:val="en-US"/>
          <w:rPrChange w:id="625" w:author="manolo" w:date="2010-12-23T14:39:00Z">
            <w:rPr>
              <w:color w:val="0000FF"/>
              <w:u w:val="single"/>
            </w:rPr>
          </w:rPrChange>
        </w:rPr>
        <w:instrText>HYPERLINK "http://www.ffmpeg.org/"</w:instrText>
      </w:r>
      <w:r w:rsidR="00DA74FC">
        <w:fldChar w:fldCharType="end"/>
      </w:r>
      <w:r>
        <w:rPr>
          <w:rStyle w:val="Hipervnculo"/>
          <w:color w:val="000000"/>
          <w:u w:val="none"/>
          <w:lang w:val="en-US"/>
        </w:rPr>
        <w:t>(22 Marzo 2010)</w:t>
      </w:r>
    </w:p>
    <w:p w:rsidR="00CC20D5" w:rsidRPr="007C0EE8" w:rsidRDefault="00CC20D5">
      <w:pPr>
        <w:pStyle w:val="Continuarlista21"/>
        <w:ind w:left="0"/>
        <w:rPr>
          <w:rStyle w:val="Hipervnculo"/>
          <w:b/>
          <w:bCs/>
          <w:color w:val="000000"/>
          <w:szCs w:val="24"/>
          <w:u w:val="none"/>
        </w:rPr>
      </w:pPr>
      <w:r w:rsidRPr="007C0EE8">
        <w:rPr>
          <w:rStyle w:val="Hipervnculo"/>
          <w:b/>
          <w:bCs/>
          <w:color w:val="000000"/>
          <w:szCs w:val="24"/>
          <w:u w:val="none"/>
        </w:rPr>
        <w:t xml:space="preserve">UMA, Wikipedia </w:t>
      </w:r>
      <w:hyperlink r:id="rId96" w:history="1">
        <w:r>
          <w:rPr>
            <w:rStyle w:val="Hipervnculo"/>
          </w:rPr>
          <w:t>http://es.wikipedia.org/wiki/Acceso_Multimedia_Universal</w:t>
        </w:r>
      </w:hyperlink>
      <w:hyperlink r:id="rId97" w:history="1"/>
      <w:r w:rsidRPr="007C0EE8">
        <w:rPr>
          <w:rStyle w:val="Hipervnculo"/>
          <w:color w:val="000000"/>
          <w:u w:val="none"/>
        </w:rPr>
        <w:t>(02 de Mayo 2010)</w:t>
      </w:r>
    </w:p>
    <w:p w:rsidR="00BE229B" w:rsidRDefault="00CC20D5">
      <w:pPr>
        <w:pStyle w:val="Continuarlista21"/>
        <w:ind w:left="0"/>
        <w:rPr>
          <w:rStyle w:val="Hipervnculo"/>
          <w:color w:val="000000"/>
          <w:u w:val="none"/>
        </w:rPr>
      </w:pPr>
      <w:r w:rsidRPr="007C0EE8">
        <w:rPr>
          <w:rStyle w:val="Hipervnculo"/>
          <w:b/>
          <w:bCs/>
          <w:color w:val="000000"/>
          <w:szCs w:val="24"/>
          <w:u w:val="none"/>
        </w:rPr>
        <w:t xml:space="preserve">Manifiesto Ágil, dosideas.com </w:t>
      </w:r>
      <w:hyperlink r:id="rId98" w:history="1">
        <w:r>
          <w:rPr>
            <w:rStyle w:val="Hipervnculo"/>
          </w:rPr>
          <w:t xml:space="preserve">http://www.dosideas.com/wiki/Agil  </w:t>
        </w:r>
      </w:hyperlink>
      <w:r w:rsidRPr="007C0EE8">
        <w:rPr>
          <w:rStyle w:val="Hipervnculo"/>
          <w:color w:val="000000"/>
          <w:u w:val="none"/>
        </w:rPr>
        <w:t>(20 de Abril de 2010)</w:t>
      </w:r>
    </w:p>
    <w:p w:rsidR="00302827" w:rsidRPr="00FC49A8" w:rsidRDefault="00A11741">
      <w:pPr>
        <w:pStyle w:val="Continuarlista21"/>
        <w:ind w:left="0"/>
        <w:rPr>
          <w:rStyle w:val="Hipervnculo"/>
          <w:color w:val="000000"/>
          <w:u w:val="none"/>
          <w:lang w:val="en-US"/>
        </w:rPr>
      </w:pPr>
      <w:r w:rsidRPr="00460025">
        <w:rPr>
          <w:rFonts w:cs="Arial"/>
          <w:b/>
          <w:lang w:val="en-US"/>
        </w:rPr>
        <w:t>Google Web Toolkit (</w:t>
      </w:r>
      <w:r w:rsidR="00302827" w:rsidRPr="00460025">
        <w:rPr>
          <w:rStyle w:val="Hipervnculo"/>
          <w:b/>
          <w:color w:val="000000"/>
          <w:u w:val="none"/>
          <w:lang w:val="en-US"/>
        </w:rPr>
        <w:t>GWT</w:t>
      </w:r>
      <w:r w:rsidRPr="00460025">
        <w:rPr>
          <w:rStyle w:val="Hipervnculo"/>
          <w:b/>
          <w:color w:val="000000"/>
          <w:u w:val="none"/>
          <w:lang w:val="en-US"/>
        </w:rPr>
        <w:t>)</w:t>
      </w:r>
      <w:ins w:id="626" w:author="Rodrigo Riquelme" w:date="2010-12-23T01:32:00Z">
        <w:r w:rsidR="0077272B">
          <w:rPr>
            <w:rStyle w:val="Hipervnculo"/>
            <w:b/>
            <w:color w:val="000000"/>
            <w:u w:val="none"/>
            <w:lang w:val="en-US"/>
          </w:rPr>
          <w:t xml:space="preserve"> </w:t>
        </w:r>
      </w:ins>
      <w:r w:rsidR="00DA74FC">
        <w:fldChar w:fldCharType="begin"/>
      </w:r>
      <w:r w:rsidR="00DA74FC" w:rsidRPr="00DA74FC">
        <w:rPr>
          <w:lang w:val="en-US"/>
          <w:rPrChange w:id="627" w:author="manolo" w:date="2010-12-23T14:39:00Z">
            <w:rPr>
              <w:color w:val="0000FF"/>
              <w:u w:val="single"/>
            </w:rPr>
          </w:rPrChange>
        </w:rPr>
        <w:instrText>HYPERLINK "http://code.google.com/intl/es/webtoolkit/"</w:instrText>
      </w:r>
      <w:r w:rsidR="00DA74FC">
        <w:fldChar w:fldCharType="separate"/>
      </w:r>
      <w:r w:rsidRPr="00FC49A8">
        <w:rPr>
          <w:rStyle w:val="Hipervnculo"/>
          <w:lang w:val="en-US"/>
        </w:rPr>
        <w:t>http://code.google.com/intl/es/webtoolkit/</w:t>
      </w:r>
      <w:r w:rsidR="00DA74FC">
        <w:fldChar w:fldCharType="end"/>
      </w:r>
    </w:p>
    <w:p w:rsidR="008B32C4" w:rsidRDefault="008B32C4">
      <w:pPr>
        <w:pStyle w:val="Continuarlista21"/>
        <w:ind w:left="0"/>
        <w:rPr>
          <w:rStyle w:val="Hipervnculo"/>
          <w:color w:val="000000"/>
          <w:u w:val="none"/>
        </w:rPr>
      </w:pPr>
      <w:r w:rsidRPr="00460025">
        <w:rPr>
          <w:b/>
          <w:bCs/>
        </w:rPr>
        <w:t>Internet Protocol Televisión (</w:t>
      </w:r>
      <w:r w:rsidRPr="00460025">
        <w:rPr>
          <w:rStyle w:val="Hipervnculo"/>
          <w:b/>
          <w:color w:val="000000"/>
          <w:u w:val="none"/>
        </w:rPr>
        <w:t>IPTV)</w:t>
      </w:r>
      <w:ins w:id="628" w:author="Rodrigo Riquelme" w:date="2010-12-23T01:32:00Z">
        <w:r w:rsidR="0077272B">
          <w:rPr>
            <w:rStyle w:val="Hipervnculo"/>
            <w:b/>
            <w:color w:val="000000"/>
            <w:u w:val="none"/>
          </w:rPr>
          <w:t xml:space="preserve"> </w:t>
        </w:r>
      </w:ins>
      <w:hyperlink r:id="rId99" w:history="1">
        <w:r w:rsidRPr="00754E0D">
          <w:rPr>
            <w:rStyle w:val="Hipervnculo"/>
          </w:rPr>
          <w:t>http://es.wikipedia.org/wiki/IPTV</w:t>
        </w:r>
      </w:hyperlink>
    </w:p>
    <w:p w:rsidR="009A106D" w:rsidRPr="00AB3436" w:rsidRDefault="00483602" w:rsidP="00460025">
      <w:pPr>
        <w:pStyle w:val="Continuarlista21"/>
        <w:ind w:left="708" w:hanging="708"/>
        <w:rPr>
          <w:ins w:id="629" w:author="Rodrigo Riquelme" w:date="2010-12-23T01:33:00Z"/>
          <w:lang w:val="en-US"/>
          <w:rPrChange w:id="630" w:author="manolo" w:date="2010-12-23T14:39:00Z">
            <w:rPr>
              <w:ins w:id="631" w:author="Rodrigo Riquelme" w:date="2010-12-23T01:33:00Z"/>
            </w:rPr>
          </w:rPrChange>
        </w:rPr>
      </w:pPr>
      <w:r w:rsidRPr="00460025">
        <w:rPr>
          <w:rStyle w:val="Hipervnculo"/>
          <w:b/>
          <w:color w:val="000000"/>
          <w:u w:val="none"/>
          <w:lang w:val="en-US"/>
        </w:rPr>
        <w:t>Google TV</w:t>
      </w:r>
      <w:ins w:id="632" w:author="Rodrigo Riquelme" w:date="2010-12-23T01:32:00Z">
        <w:r w:rsidR="0077272B">
          <w:rPr>
            <w:rStyle w:val="Hipervnculo"/>
            <w:b/>
            <w:color w:val="000000"/>
            <w:u w:val="none"/>
            <w:lang w:val="en-US"/>
          </w:rPr>
          <w:t xml:space="preserve"> </w:t>
        </w:r>
      </w:ins>
      <w:r w:rsidR="00DA74FC">
        <w:fldChar w:fldCharType="begin"/>
      </w:r>
      <w:r w:rsidR="00DA74FC" w:rsidRPr="00DA74FC">
        <w:rPr>
          <w:lang w:val="en-US"/>
          <w:rPrChange w:id="633" w:author="manolo" w:date="2010-12-23T14:39:00Z">
            <w:rPr>
              <w:color w:val="0000FF"/>
              <w:u w:val="single"/>
            </w:rPr>
          </w:rPrChange>
        </w:rPr>
        <w:instrText>HYPERLINK "http://www.google.com/tv/"</w:instrText>
      </w:r>
      <w:r w:rsidR="00DA74FC">
        <w:fldChar w:fldCharType="separate"/>
      </w:r>
      <w:r w:rsidR="00CD2AC2" w:rsidRPr="00FC49A8">
        <w:rPr>
          <w:rStyle w:val="Hipervnculo"/>
          <w:lang w:val="en-US"/>
        </w:rPr>
        <w:t>http://www.google.com/tv/</w:t>
      </w:r>
      <w:r w:rsidR="00DA74FC">
        <w:fldChar w:fldCharType="end"/>
      </w:r>
    </w:p>
    <w:p w:rsidR="00CB5210" w:rsidRDefault="00DA74FC">
      <w:pPr>
        <w:pStyle w:val="Continuarlista21"/>
        <w:ind w:left="708" w:hanging="708"/>
        <w:rPr>
          <w:ins w:id="634" w:author="Rodrigo Riquelme" w:date="2010-12-23T01:34:00Z"/>
          <w:rStyle w:val="Hipervnculo"/>
          <w:color w:val="000000"/>
          <w:u w:val="none"/>
          <w:lang w:val="en-US"/>
        </w:rPr>
      </w:pPr>
      <w:ins w:id="635" w:author="Rodrigo Riquelme" w:date="2010-12-23T01:33:00Z">
        <w:r w:rsidRPr="00DA74FC">
          <w:rPr>
            <w:rStyle w:val="Hipervnculo"/>
            <w:b/>
            <w:color w:val="000000"/>
            <w:u w:val="none"/>
            <w:lang w:val="en-US"/>
            <w:rPrChange w:id="636" w:author="Rodrigo Riquelme" w:date="2010-12-23T01:34:00Z">
              <w:rPr>
                <w:rStyle w:val="Hipervnculo"/>
                <w:color w:val="000000"/>
                <w:u w:val="none"/>
                <w:lang w:val="en-US"/>
              </w:rPr>
            </w:rPrChange>
          </w:rPr>
          <w:t>Video on the web- Mark Pilgrim</w:t>
        </w:r>
        <w:r w:rsidR="007517AA">
          <w:rPr>
            <w:rStyle w:val="Hipervnculo"/>
            <w:color w:val="000000"/>
            <w:u w:val="none"/>
            <w:lang w:val="en-US"/>
          </w:rPr>
          <w:t xml:space="preserve"> </w:t>
        </w:r>
      </w:ins>
      <w:ins w:id="637" w:author="Rodrigo Riquelme" w:date="2010-12-23T01:34:00Z">
        <w:r>
          <w:rPr>
            <w:rStyle w:val="Hipervnculo"/>
            <w:color w:val="000000"/>
            <w:u w:val="none"/>
            <w:lang w:val="en-US"/>
          </w:rPr>
          <w:fldChar w:fldCharType="begin"/>
        </w:r>
        <w:r w:rsidR="00583F65">
          <w:rPr>
            <w:rStyle w:val="Hipervnculo"/>
            <w:color w:val="000000"/>
            <w:u w:val="none"/>
            <w:lang w:val="en-US"/>
          </w:rPr>
          <w:instrText xml:space="preserve"> HYPERLINK "</w:instrText>
        </w:r>
      </w:ins>
      <w:ins w:id="638" w:author="Rodrigo Riquelme" w:date="2010-12-23T01:33:00Z">
        <w:r w:rsidR="00583F65" w:rsidRPr="007517AA">
          <w:rPr>
            <w:rStyle w:val="Hipervnculo"/>
            <w:color w:val="000000"/>
            <w:u w:val="none"/>
            <w:lang w:val="en-US"/>
          </w:rPr>
          <w:instrText>http://diveintohtml5.org/video.html</w:instrText>
        </w:r>
      </w:ins>
      <w:ins w:id="639" w:author="Rodrigo Riquelme" w:date="2010-12-23T01:34:00Z">
        <w:r w:rsidR="00583F65">
          <w:rPr>
            <w:rStyle w:val="Hipervnculo"/>
            <w:color w:val="000000"/>
            <w:u w:val="none"/>
            <w:lang w:val="en-US"/>
          </w:rPr>
          <w:instrText xml:space="preserve">" </w:instrText>
        </w:r>
        <w:r>
          <w:rPr>
            <w:rStyle w:val="Hipervnculo"/>
            <w:color w:val="000000"/>
            <w:u w:val="none"/>
            <w:lang w:val="en-US"/>
          </w:rPr>
          <w:fldChar w:fldCharType="separate"/>
        </w:r>
      </w:ins>
      <w:ins w:id="640" w:author="Rodrigo Riquelme" w:date="2010-12-23T01:33:00Z">
        <w:r w:rsidR="00583F65" w:rsidRPr="00B66F26">
          <w:rPr>
            <w:rStyle w:val="Hipervnculo"/>
            <w:lang w:val="en-US"/>
          </w:rPr>
          <w:t>http://diveintohtml5.org/video.html</w:t>
        </w:r>
      </w:ins>
      <w:ins w:id="641" w:author="Rodrigo Riquelme" w:date="2010-12-23T01:34:00Z">
        <w:r>
          <w:rPr>
            <w:rStyle w:val="Hipervnculo"/>
            <w:color w:val="000000"/>
            <w:u w:val="none"/>
            <w:lang w:val="en-US"/>
          </w:rPr>
          <w:fldChar w:fldCharType="end"/>
        </w:r>
      </w:ins>
    </w:p>
    <w:p w:rsidR="00CB5210" w:rsidRDefault="00CB5210">
      <w:pPr>
        <w:pStyle w:val="Continuarlista21"/>
        <w:ind w:left="708" w:hanging="708"/>
        <w:rPr>
          <w:rStyle w:val="Hipervnculo"/>
          <w:color w:val="000000"/>
          <w:u w:val="none"/>
          <w:lang w:val="en-US"/>
        </w:rPr>
      </w:pPr>
    </w:p>
    <w:p w:rsidR="00CD2AC2" w:rsidRPr="00FC49A8" w:rsidRDefault="00CD2AC2">
      <w:pPr>
        <w:pStyle w:val="Continuarlista21"/>
        <w:ind w:left="0"/>
        <w:rPr>
          <w:rStyle w:val="Hipervnculo"/>
          <w:color w:val="000000"/>
          <w:u w:val="none"/>
          <w:lang w:val="en-US"/>
        </w:rPr>
      </w:pPr>
    </w:p>
    <w:p w:rsidR="000247F2" w:rsidRPr="00FC49A8" w:rsidRDefault="000247F2">
      <w:pPr>
        <w:pStyle w:val="Continuarlista21"/>
        <w:ind w:left="0"/>
        <w:rPr>
          <w:rStyle w:val="Hipervnculo"/>
          <w:color w:val="000000"/>
          <w:u w:val="none"/>
          <w:lang w:val="en-US"/>
        </w:rPr>
      </w:pPr>
    </w:p>
    <w:p w:rsidR="008B32C4" w:rsidRPr="00FC49A8" w:rsidRDefault="008B32C4">
      <w:pPr>
        <w:pStyle w:val="Continuarlista21"/>
        <w:ind w:left="0"/>
        <w:rPr>
          <w:rStyle w:val="Hipervnculo"/>
          <w:color w:val="000000"/>
          <w:u w:val="none"/>
          <w:lang w:val="en-US"/>
        </w:rPr>
      </w:pPr>
    </w:p>
    <w:p w:rsidR="00770BE8" w:rsidRPr="008D0C4B" w:rsidRDefault="00770BE8">
      <w:pPr>
        <w:suppressAutoHyphens w:val="0"/>
        <w:spacing w:before="0" w:after="0" w:line="240" w:lineRule="auto"/>
        <w:jc w:val="left"/>
        <w:rPr>
          <w:rFonts w:eastAsia="Times New Roman" w:cs="Times New Roman"/>
          <w:b/>
          <w:bCs/>
          <w:color w:val="548DD4"/>
          <w:kern w:val="1"/>
          <w:sz w:val="28"/>
          <w:szCs w:val="32"/>
          <w:lang w:val="en-US"/>
        </w:rPr>
      </w:pPr>
      <w:r w:rsidRPr="008D0C4B">
        <w:rPr>
          <w:lang w:val="en-US"/>
        </w:rPr>
        <w:br w:type="page"/>
      </w:r>
    </w:p>
    <w:p w:rsidR="00770BE8" w:rsidRPr="004C231D" w:rsidRDefault="00770BE8" w:rsidP="00770BE8">
      <w:pPr>
        <w:pStyle w:val="Ttulo"/>
        <w:outlineLvl w:val="0"/>
      </w:pPr>
      <w:bookmarkStart w:id="642" w:name="_Toc280985383"/>
      <w:r>
        <w:t>Glosario</w:t>
      </w:r>
      <w:bookmarkEnd w:id="642"/>
    </w:p>
    <w:p w:rsidR="00770BE8" w:rsidRDefault="00770BE8" w:rsidP="00770BE8">
      <w:r w:rsidRPr="00770BE8">
        <w:rPr>
          <w:b/>
        </w:rPr>
        <w:t>Codecs:</w:t>
      </w:r>
      <w:r w:rsidR="00010D4C">
        <w:rPr>
          <w:b/>
        </w:rPr>
        <w:t xml:space="preserve"> </w:t>
      </w:r>
      <w:r>
        <w:t>Codificador/decodificador, especificación que utiliza un dispositivo o programa para realizar transformaciones bidireccionales sobre datos y señales.</w:t>
      </w:r>
    </w:p>
    <w:p w:rsidR="00770BE8" w:rsidRDefault="00770BE8" w:rsidP="00770BE8">
      <w:r w:rsidRPr="00770BE8">
        <w:rPr>
          <w:b/>
        </w:rPr>
        <w:t>Feedback:</w:t>
      </w:r>
      <w:r w:rsidR="00010D4C">
        <w:rPr>
          <w:b/>
        </w:rPr>
        <w:t xml:space="preserve"> </w:t>
      </w:r>
      <w:r>
        <w:t>La realimentación o retroalimentación, comunicación de ida y devuelta.</w:t>
      </w:r>
    </w:p>
    <w:p w:rsidR="00770BE8" w:rsidRDefault="00770BE8" w:rsidP="00770BE8">
      <w:pPr>
        <w:rPr>
          <w:rStyle w:val="intro"/>
        </w:rPr>
      </w:pPr>
      <w:r w:rsidRPr="00770BE8">
        <w:rPr>
          <w:b/>
        </w:rPr>
        <w:t>Frameworks:</w:t>
      </w:r>
      <w:r w:rsidR="00010D4C">
        <w:rPr>
          <w:b/>
        </w:rPr>
        <w:t xml:space="preserve"> </w:t>
      </w:r>
      <w:r>
        <w:rPr>
          <w:rStyle w:val="intro"/>
        </w:rPr>
        <w:t>Marco de Trabajo, conjunto de herramientas y reglas de desarrollo.</w:t>
      </w:r>
    </w:p>
    <w:p w:rsidR="008D0C4B" w:rsidRPr="00124EA6" w:rsidRDefault="008D0C4B" w:rsidP="008D0C4B">
      <w:pPr>
        <w:rPr>
          <w:lang w:val="es-ES"/>
        </w:rPr>
      </w:pPr>
      <w:r w:rsidRPr="008D0C4B">
        <w:rPr>
          <w:b/>
          <w:lang w:val="es-ES"/>
        </w:rPr>
        <w:t>J</w:t>
      </w:r>
      <w:r>
        <w:rPr>
          <w:b/>
          <w:lang w:val="es-ES"/>
        </w:rPr>
        <w:t>avascript</w:t>
      </w:r>
      <w:r w:rsidRPr="008D0C4B">
        <w:rPr>
          <w:b/>
          <w:lang w:val="es-ES"/>
        </w:rPr>
        <w:t>:</w:t>
      </w:r>
      <w:r w:rsidR="00010D4C">
        <w:rPr>
          <w:b/>
          <w:lang w:val="es-ES"/>
        </w:rPr>
        <w:t xml:space="preserve"> </w:t>
      </w:r>
      <w:r>
        <w:t>L</w:t>
      </w:r>
      <w:r w:rsidRPr="00124EA6">
        <w:t xml:space="preserve">enguaje de scripting </w:t>
      </w:r>
      <w:r>
        <w:t>ejecutado en el navegador.</w:t>
      </w:r>
    </w:p>
    <w:p w:rsidR="00770BE8" w:rsidRPr="00777734" w:rsidRDefault="00770BE8" w:rsidP="00770BE8">
      <w:pPr>
        <w:tabs>
          <w:tab w:val="left" w:pos="2910"/>
        </w:tabs>
      </w:pPr>
      <w:r w:rsidRPr="00770BE8">
        <w:rPr>
          <w:b/>
        </w:rPr>
        <w:t>Protocolo:</w:t>
      </w:r>
      <w:r>
        <w:t xml:space="preserve"> Conjunto</w:t>
      </w:r>
      <w:r w:rsidRPr="00777734">
        <w:t xml:space="preserve"> de</w:t>
      </w:r>
      <w:r>
        <w:t xml:space="preserve"> reglas y normas usadas para la comunicación, conexión, trasmisión y transferencia de datos de forma estandarizada.</w:t>
      </w:r>
      <w:r w:rsidRPr="00777734">
        <w:tab/>
      </w:r>
    </w:p>
    <w:p w:rsidR="00770BE8" w:rsidRPr="00777734" w:rsidRDefault="00770BE8" w:rsidP="00770BE8">
      <w:r w:rsidRPr="008D0C4B">
        <w:rPr>
          <w:b/>
        </w:rPr>
        <w:t>Streaming:</w:t>
      </w:r>
      <w:r w:rsidR="00010D4C">
        <w:rPr>
          <w:b/>
        </w:rPr>
        <w:t xml:space="preserve"> </w:t>
      </w:r>
      <w:r>
        <w:t>Sistema de envío continúo de información, que permite, por ejemplo, ver un video a medida que se baja de la Red.</w:t>
      </w:r>
    </w:p>
    <w:p w:rsidR="00770BE8" w:rsidRPr="00777734" w:rsidRDefault="00770BE8" w:rsidP="00770BE8">
      <w:r w:rsidRPr="008D0C4B">
        <w:rPr>
          <w:b/>
        </w:rPr>
        <w:t>TI:</w:t>
      </w:r>
      <w:r w:rsidR="00010D4C">
        <w:rPr>
          <w:b/>
        </w:rPr>
        <w:t xml:space="preserve"> </w:t>
      </w:r>
      <w:r w:rsidRPr="00777734">
        <w:t xml:space="preserve">Término utilizado para referirse a </w:t>
      </w:r>
      <w:r>
        <w:t>las tecnologías de la información.</w:t>
      </w:r>
    </w:p>
    <w:p w:rsidR="00770BE8" w:rsidRPr="00777734" w:rsidRDefault="00770BE8" w:rsidP="00770BE8">
      <w:r w:rsidRPr="008D0C4B">
        <w:rPr>
          <w:b/>
        </w:rPr>
        <w:t>Transmoding:</w:t>
      </w:r>
      <w:r w:rsidR="00010D4C">
        <w:rPr>
          <w:b/>
        </w:rPr>
        <w:t xml:space="preserve"> </w:t>
      </w:r>
      <w:r w:rsidRPr="00777734">
        <w:t xml:space="preserve">Termino utilizado en las </w:t>
      </w:r>
      <w:r>
        <w:t>técnicas de transcodificacion de contenido y se refiere a la velocidad de reproducción o cambio de modalidad.</w:t>
      </w:r>
    </w:p>
    <w:p w:rsidR="00770BE8" w:rsidRPr="00777734" w:rsidRDefault="00770BE8" w:rsidP="00770BE8"/>
    <w:p w:rsidR="008D0C4B" w:rsidRDefault="008D0C4B">
      <w:pPr>
        <w:suppressAutoHyphens w:val="0"/>
        <w:spacing w:before="0" w:after="0" w:line="240" w:lineRule="auto"/>
        <w:jc w:val="left"/>
        <w:rPr>
          <w:rFonts w:eastAsia="Times New Roman" w:cs="Times New Roman"/>
          <w:b/>
          <w:bCs/>
          <w:color w:val="548DD4"/>
          <w:kern w:val="1"/>
          <w:sz w:val="28"/>
          <w:szCs w:val="32"/>
        </w:rPr>
      </w:pPr>
      <w:r>
        <w:br w:type="page"/>
      </w:r>
    </w:p>
    <w:p w:rsidR="00770BE8" w:rsidRPr="0064191E" w:rsidRDefault="00770BE8" w:rsidP="00770BE8">
      <w:pPr>
        <w:pStyle w:val="Ttulo"/>
        <w:outlineLvl w:val="0"/>
        <w:rPr>
          <w:lang w:val="en-US"/>
        </w:rPr>
      </w:pPr>
      <w:bookmarkStart w:id="643" w:name="_Toc280985384"/>
      <w:r w:rsidRPr="0064191E">
        <w:rPr>
          <w:lang w:val="en-US"/>
        </w:rPr>
        <w:t>Acrónimos</w:t>
      </w:r>
      <w:bookmarkEnd w:id="643"/>
    </w:p>
    <w:p w:rsidR="00770BE8" w:rsidRPr="006974D9" w:rsidRDefault="00770BE8" w:rsidP="00770BE8">
      <w:pPr>
        <w:rPr>
          <w:lang w:val="en-US"/>
        </w:rPr>
      </w:pPr>
      <w:r w:rsidRPr="006974D9">
        <w:rPr>
          <w:b/>
          <w:lang w:val="en-US"/>
        </w:rPr>
        <w:t>AJAX:</w:t>
      </w:r>
      <w:r w:rsidR="00010D4C">
        <w:rPr>
          <w:b/>
          <w:lang w:val="en-US"/>
        </w:rPr>
        <w:t xml:space="preserve"> </w:t>
      </w:r>
      <w:r w:rsidRPr="006974D9">
        <w:rPr>
          <w:rStyle w:val="Textoennegrita"/>
          <w:b w:val="0"/>
          <w:lang w:val="en-US"/>
        </w:rPr>
        <w:t>A</w:t>
      </w:r>
      <w:r w:rsidRPr="006974D9">
        <w:rPr>
          <w:lang w:val="en-US"/>
        </w:rPr>
        <w:t>synchronous</w:t>
      </w:r>
      <w:r w:rsidR="00C061FC">
        <w:rPr>
          <w:lang w:val="en-US"/>
        </w:rPr>
        <w:t xml:space="preserve"> </w:t>
      </w:r>
      <w:r w:rsidRPr="006974D9">
        <w:rPr>
          <w:rStyle w:val="Textoennegrita"/>
          <w:b w:val="0"/>
          <w:lang w:val="en-US"/>
        </w:rPr>
        <w:t>J</w:t>
      </w:r>
      <w:r w:rsidRPr="006974D9">
        <w:rPr>
          <w:lang w:val="en-US"/>
        </w:rPr>
        <w:t>ava</w:t>
      </w:r>
      <w:r w:rsidR="00C061FC">
        <w:rPr>
          <w:lang w:val="en-US"/>
        </w:rPr>
        <w:t xml:space="preserve"> </w:t>
      </w:r>
      <w:r w:rsidRPr="006974D9">
        <w:rPr>
          <w:lang w:val="en-US"/>
        </w:rPr>
        <w:t>Script</w:t>
      </w:r>
      <w:r w:rsidR="006974D9">
        <w:rPr>
          <w:rStyle w:val="Textoennegrita"/>
          <w:b w:val="0"/>
          <w:lang w:val="en-US"/>
        </w:rPr>
        <w:t>a</w:t>
      </w:r>
      <w:r w:rsidR="006974D9" w:rsidRPr="006974D9">
        <w:rPr>
          <w:rStyle w:val="Textoennegrita"/>
          <w:b w:val="0"/>
          <w:lang w:val="en-US"/>
        </w:rPr>
        <w:t>nd</w:t>
      </w:r>
      <w:r w:rsidRPr="006974D9">
        <w:rPr>
          <w:rStyle w:val="Textoennegrita"/>
          <w:b w:val="0"/>
          <w:lang w:val="en-US"/>
        </w:rPr>
        <w:t xml:space="preserve"> X</w:t>
      </w:r>
      <w:r w:rsidRPr="006974D9">
        <w:rPr>
          <w:lang w:val="en-US"/>
        </w:rPr>
        <w:t>ML.</w:t>
      </w:r>
    </w:p>
    <w:p w:rsidR="00770BE8" w:rsidRPr="006974D9" w:rsidRDefault="00770BE8" w:rsidP="00770BE8">
      <w:pPr>
        <w:rPr>
          <w:lang w:val="en-US"/>
        </w:rPr>
      </w:pPr>
      <w:r w:rsidRPr="006974D9">
        <w:rPr>
          <w:b/>
          <w:lang w:val="en-US"/>
        </w:rPr>
        <w:t>API:</w:t>
      </w:r>
      <w:r w:rsidR="00010D4C">
        <w:rPr>
          <w:b/>
          <w:lang w:val="en-US"/>
        </w:rPr>
        <w:t xml:space="preserve"> </w:t>
      </w:r>
      <w:r w:rsidR="006974D9" w:rsidRPr="006974D9">
        <w:rPr>
          <w:bCs/>
          <w:lang w:val="en-US"/>
        </w:rPr>
        <w:t>Application Programming Interface</w:t>
      </w:r>
      <w:r w:rsidRPr="006974D9">
        <w:rPr>
          <w:bCs/>
          <w:lang w:val="en-US"/>
        </w:rPr>
        <w:t>.</w:t>
      </w:r>
    </w:p>
    <w:p w:rsidR="00770BE8" w:rsidRPr="0064191E" w:rsidRDefault="00770BE8" w:rsidP="00770BE8">
      <w:pPr>
        <w:rPr>
          <w:lang w:val="en-US"/>
        </w:rPr>
      </w:pPr>
      <w:r w:rsidRPr="0064191E">
        <w:rPr>
          <w:b/>
          <w:lang w:val="en-US"/>
        </w:rPr>
        <w:t>CMS:</w:t>
      </w:r>
      <w:r w:rsidR="006974D9" w:rsidRPr="0064191E">
        <w:rPr>
          <w:bCs/>
          <w:lang w:val="en-US"/>
        </w:rPr>
        <w:t xml:space="preserve"> Content Management System</w:t>
      </w:r>
      <w:r w:rsidRPr="0064191E">
        <w:rPr>
          <w:bCs/>
          <w:lang w:val="en-US"/>
        </w:rPr>
        <w:t>.</w:t>
      </w:r>
    </w:p>
    <w:p w:rsidR="00770BE8" w:rsidRPr="00AB3436" w:rsidRDefault="00DA74FC" w:rsidP="00770BE8">
      <w:pPr>
        <w:rPr>
          <w:rStyle w:val="google-src-text"/>
          <w:lang w:val="en-US"/>
          <w:rPrChange w:id="644" w:author="manolo" w:date="2010-12-23T14:39:00Z">
            <w:rPr>
              <w:rStyle w:val="google-src-text"/>
            </w:rPr>
          </w:rPrChange>
        </w:rPr>
      </w:pPr>
      <w:r w:rsidRPr="00DA74FC">
        <w:rPr>
          <w:rStyle w:val="google-src-text"/>
          <w:b/>
          <w:lang w:val="en-US"/>
          <w:rPrChange w:id="645" w:author="manolo" w:date="2010-12-23T14:39:00Z">
            <w:rPr>
              <w:rStyle w:val="google-src-text"/>
              <w:b/>
            </w:rPr>
          </w:rPrChange>
        </w:rPr>
        <w:t>GPL:</w:t>
      </w:r>
      <w:r w:rsidRPr="00DA74FC">
        <w:rPr>
          <w:bCs/>
          <w:lang w:val="en-US"/>
          <w:rPrChange w:id="646" w:author="manolo" w:date="2010-12-23T14:39:00Z">
            <w:rPr>
              <w:rFonts w:cs="Times New Roman"/>
              <w:bCs/>
            </w:rPr>
          </w:rPrChange>
        </w:rPr>
        <w:t xml:space="preserve"> Licencia Pública General.</w:t>
      </w:r>
    </w:p>
    <w:p w:rsidR="00770BE8" w:rsidRPr="00124EA6" w:rsidRDefault="00770BE8" w:rsidP="00770BE8">
      <w:r w:rsidRPr="008D0C4B">
        <w:rPr>
          <w:b/>
        </w:rPr>
        <w:t>HD:</w:t>
      </w:r>
      <w:r w:rsidRPr="00124EA6">
        <w:t xml:space="preserve"> Alta definición</w:t>
      </w:r>
      <w:r>
        <w:t>.</w:t>
      </w:r>
    </w:p>
    <w:p w:rsidR="00770BE8" w:rsidRPr="00124EA6" w:rsidRDefault="00770BE8" w:rsidP="00770BE8">
      <w:r w:rsidRPr="008D0C4B">
        <w:rPr>
          <w:b/>
        </w:rPr>
        <w:t>HTML:</w:t>
      </w:r>
      <w:r w:rsidRPr="00124EA6">
        <w:t xml:space="preserve"> Lenguaje de Marcado de Hipertexto</w:t>
      </w:r>
      <w:r>
        <w:t>.</w:t>
      </w:r>
    </w:p>
    <w:p w:rsidR="00770BE8" w:rsidRPr="00124EA6" w:rsidRDefault="00770BE8" w:rsidP="00770BE8">
      <w:pPr>
        <w:rPr>
          <w:szCs w:val="24"/>
        </w:rPr>
      </w:pPr>
      <w:r w:rsidRPr="008D0C4B">
        <w:rPr>
          <w:b/>
          <w:szCs w:val="24"/>
        </w:rPr>
        <w:t>HTTP:</w:t>
      </w:r>
      <w:r w:rsidR="00010D4C">
        <w:rPr>
          <w:b/>
          <w:szCs w:val="24"/>
        </w:rPr>
        <w:t xml:space="preserve"> </w:t>
      </w:r>
      <w:r>
        <w:t>P</w:t>
      </w:r>
      <w:r w:rsidRPr="00124EA6">
        <w:t>rotocolo de transferencia de hipertexto</w:t>
      </w:r>
      <w:r>
        <w:t>.</w:t>
      </w:r>
    </w:p>
    <w:p w:rsidR="00770BE8" w:rsidRPr="000D5E98" w:rsidRDefault="00770BE8" w:rsidP="00770BE8">
      <w:pPr>
        <w:rPr>
          <w:rStyle w:val="nfasis"/>
          <w:lang w:val="en-US"/>
        </w:rPr>
      </w:pPr>
      <w:r w:rsidRPr="000D5E98">
        <w:rPr>
          <w:b/>
          <w:lang w:val="en-US"/>
        </w:rPr>
        <w:t>IBM:</w:t>
      </w:r>
      <w:r w:rsidRPr="000D5E98">
        <w:rPr>
          <w:lang w:val="en-US"/>
        </w:rPr>
        <w:t xml:space="preserve"> International Business Machines.</w:t>
      </w:r>
    </w:p>
    <w:p w:rsidR="00770BE8" w:rsidRPr="000D5E98" w:rsidRDefault="00770BE8" w:rsidP="00770BE8">
      <w:pPr>
        <w:rPr>
          <w:rStyle w:val="nfasis"/>
          <w:lang w:val="en-US"/>
        </w:rPr>
      </w:pPr>
      <w:r w:rsidRPr="000D5E98">
        <w:rPr>
          <w:b/>
          <w:lang w:val="en-US"/>
        </w:rPr>
        <w:t>IP:</w:t>
      </w:r>
      <w:r w:rsidR="00010D4C">
        <w:rPr>
          <w:b/>
          <w:lang w:val="en-US"/>
        </w:rPr>
        <w:t xml:space="preserve"> </w:t>
      </w:r>
      <w:r w:rsidRPr="000D5E98">
        <w:rPr>
          <w:lang w:val="en-US"/>
        </w:rPr>
        <w:t>Protocolo de Internet.</w:t>
      </w:r>
    </w:p>
    <w:p w:rsidR="00770BE8" w:rsidRPr="00124EA6" w:rsidRDefault="00770BE8" w:rsidP="00770BE8">
      <w:r w:rsidRPr="008D0C4B">
        <w:rPr>
          <w:b/>
        </w:rPr>
        <w:t>JSP:</w:t>
      </w:r>
      <w:r w:rsidRPr="00124EA6">
        <w:t xml:space="preserve"> Páginas de Servidor Java</w:t>
      </w:r>
      <w:r>
        <w:t>.</w:t>
      </w:r>
    </w:p>
    <w:p w:rsidR="00770BE8" w:rsidRPr="00124EA6" w:rsidRDefault="00770BE8" w:rsidP="00770BE8">
      <w:pPr>
        <w:rPr>
          <w:szCs w:val="24"/>
          <w:lang w:val="es-ES"/>
        </w:rPr>
      </w:pPr>
      <w:r w:rsidRPr="008D0C4B">
        <w:rPr>
          <w:b/>
          <w:szCs w:val="24"/>
          <w:lang w:val="es-ES"/>
        </w:rPr>
        <w:t>MVC:</w:t>
      </w:r>
      <w:r w:rsidRPr="00124EA6">
        <w:rPr>
          <w:szCs w:val="24"/>
          <w:lang w:val="es-ES"/>
        </w:rPr>
        <w:t xml:space="preserve"> Modelo Vista Controlador</w:t>
      </w:r>
      <w:r>
        <w:rPr>
          <w:szCs w:val="24"/>
          <w:lang w:val="es-ES"/>
        </w:rPr>
        <w:t>.</w:t>
      </w:r>
    </w:p>
    <w:p w:rsidR="00770BE8" w:rsidRPr="00124EA6" w:rsidRDefault="00770BE8" w:rsidP="00770BE8">
      <w:r w:rsidRPr="008D0C4B">
        <w:rPr>
          <w:b/>
        </w:rPr>
        <w:t>PHP:</w:t>
      </w:r>
      <w:r w:rsidR="00010D4C">
        <w:rPr>
          <w:b/>
        </w:rPr>
        <w:t xml:space="preserve"> </w:t>
      </w:r>
      <w:r>
        <w:t>L</w:t>
      </w:r>
      <w:r w:rsidRPr="00124EA6">
        <w:t>enguaje de programación interpretado</w:t>
      </w:r>
      <w:r>
        <w:t>.</w:t>
      </w:r>
    </w:p>
    <w:p w:rsidR="00770BE8" w:rsidRPr="007E7D31" w:rsidRDefault="00770BE8" w:rsidP="00770BE8">
      <w:pPr>
        <w:rPr>
          <w:lang w:val="en-US"/>
        </w:rPr>
      </w:pPr>
      <w:r w:rsidRPr="007E7D31">
        <w:rPr>
          <w:b/>
          <w:lang w:val="en-US"/>
        </w:rPr>
        <w:t>PSP:</w:t>
      </w:r>
      <w:r w:rsidR="00010D4C">
        <w:rPr>
          <w:b/>
          <w:lang w:val="en-US"/>
        </w:rPr>
        <w:t xml:space="preserve"> </w:t>
      </w:r>
      <w:r w:rsidRPr="007E7D31">
        <w:rPr>
          <w:lang w:val="en-US"/>
        </w:rPr>
        <w:t>PlayStation Portable.</w:t>
      </w:r>
    </w:p>
    <w:p w:rsidR="00770BE8" w:rsidRPr="00625C7F" w:rsidRDefault="00DA74FC" w:rsidP="00770BE8">
      <w:pPr>
        <w:rPr>
          <w:rStyle w:val="nfasis"/>
          <w:lang w:val="en-US"/>
        </w:rPr>
      </w:pPr>
      <w:r w:rsidRPr="00DA74FC">
        <w:rPr>
          <w:b/>
          <w:szCs w:val="24"/>
          <w:lang w:val="en-US"/>
          <w:rPrChange w:id="647" w:author="manolo" w:date="2010-12-23T14:39:00Z">
            <w:rPr>
              <w:rFonts w:cs="Times New Roman"/>
              <w:b/>
              <w:i/>
              <w:szCs w:val="24"/>
              <w:lang w:val="en-US"/>
            </w:rPr>
          </w:rPrChange>
        </w:rPr>
        <w:t>REST:</w:t>
      </w:r>
      <w:r w:rsidR="00010D4C">
        <w:rPr>
          <w:b/>
          <w:szCs w:val="24"/>
          <w:lang w:val="en-US"/>
        </w:rPr>
        <w:t xml:space="preserve"> </w:t>
      </w:r>
      <w:r w:rsidRPr="00DA74FC">
        <w:rPr>
          <w:szCs w:val="24"/>
          <w:lang w:val="en-US"/>
          <w:rPrChange w:id="648" w:author="manolo" w:date="2010-12-23T14:39:00Z">
            <w:rPr>
              <w:rFonts w:cs="Times New Roman"/>
              <w:i/>
              <w:szCs w:val="24"/>
              <w:lang w:val="en-US"/>
            </w:rPr>
          </w:rPrChange>
        </w:rPr>
        <w:t>Representational</w:t>
      </w:r>
      <w:r w:rsidR="00C061FC">
        <w:rPr>
          <w:szCs w:val="24"/>
          <w:lang w:val="en-US"/>
        </w:rPr>
        <w:t xml:space="preserve"> </w:t>
      </w:r>
      <w:r w:rsidRPr="00DA74FC">
        <w:rPr>
          <w:szCs w:val="24"/>
          <w:lang w:val="en-US"/>
          <w:rPrChange w:id="649" w:author="manolo" w:date="2010-12-23T14:39:00Z">
            <w:rPr>
              <w:rFonts w:cs="Times New Roman"/>
              <w:i/>
              <w:szCs w:val="24"/>
              <w:lang w:val="en-US"/>
            </w:rPr>
          </w:rPrChange>
        </w:rPr>
        <w:t>State Transfer.</w:t>
      </w:r>
    </w:p>
    <w:p w:rsidR="00770BE8" w:rsidRPr="00124EA6" w:rsidRDefault="00770BE8" w:rsidP="00770BE8">
      <w:pPr>
        <w:rPr>
          <w:szCs w:val="24"/>
          <w:lang w:val="es-ES"/>
        </w:rPr>
      </w:pPr>
      <w:r w:rsidRPr="008D0C4B">
        <w:rPr>
          <w:b/>
          <w:szCs w:val="24"/>
          <w:lang w:val="es-ES"/>
        </w:rPr>
        <w:t>RPC:</w:t>
      </w:r>
      <w:r w:rsidR="00010D4C">
        <w:rPr>
          <w:b/>
          <w:szCs w:val="24"/>
          <w:lang w:val="es-ES"/>
        </w:rPr>
        <w:t xml:space="preserve"> </w:t>
      </w:r>
      <w:r>
        <w:t>E</w:t>
      </w:r>
      <w:r w:rsidRPr="00124EA6">
        <w:t>s un  protocolo que permite a un programa de ordenador ejecutar código en otra máquina remota sin tener que preocuparse por las comunicaciones entre ambos</w:t>
      </w:r>
      <w:r>
        <w:t>.</w:t>
      </w:r>
    </w:p>
    <w:p w:rsidR="00770BE8" w:rsidRPr="00777734" w:rsidRDefault="00770BE8" w:rsidP="00770BE8">
      <w:pPr>
        <w:rPr>
          <w:szCs w:val="24"/>
          <w:lang w:val="en-US"/>
        </w:rPr>
      </w:pPr>
      <w:r w:rsidRPr="008D0C4B">
        <w:rPr>
          <w:b/>
          <w:szCs w:val="24"/>
          <w:lang w:val="en-US"/>
        </w:rPr>
        <w:t>RSS:</w:t>
      </w:r>
      <w:r w:rsidR="00010D4C">
        <w:rPr>
          <w:b/>
          <w:szCs w:val="24"/>
          <w:lang w:val="en-US"/>
        </w:rPr>
        <w:t xml:space="preserve"> </w:t>
      </w:r>
      <w:r w:rsidRPr="00777734">
        <w:rPr>
          <w:szCs w:val="24"/>
          <w:lang w:val="en-US"/>
        </w:rPr>
        <w:t>SiteSumary or Rich Site Sumary.</w:t>
      </w:r>
    </w:p>
    <w:p w:rsidR="00770BE8" w:rsidRPr="00124EA6" w:rsidRDefault="00770BE8" w:rsidP="00770BE8">
      <w:r w:rsidRPr="008D0C4B">
        <w:rPr>
          <w:b/>
        </w:rPr>
        <w:t>SCRUM:</w:t>
      </w:r>
      <w:r w:rsidR="00010D4C">
        <w:rPr>
          <w:b/>
        </w:rPr>
        <w:t xml:space="preserve"> </w:t>
      </w:r>
      <w:r>
        <w:rPr>
          <w:bCs/>
        </w:rPr>
        <w:t>M</w:t>
      </w:r>
      <w:r w:rsidRPr="00124EA6">
        <w:t>etodología para la gestión y  desarrollo de software basada en un proceso  iterativo e incremental.</w:t>
      </w:r>
    </w:p>
    <w:p w:rsidR="00770BE8" w:rsidRPr="00777734" w:rsidRDefault="00770BE8" w:rsidP="00770BE8">
      <w:pPr>
        <w:rPr>
          <w:lang w:val="en-US"/>
        </w:rPr>
      </w:pPr>
      <w:r w:rsidRPr="008D0C4B">
        <w:rPr>
          <w:b/>
          <w:lang w:val="en-US"/>
        </w:rPr>
        <w:t>SOAP:</w:t>
      </w:r>
      <w:r w:rsidRPr="00777734">
        <w:rPr>
          <w:szCs w:val="24"/>
          <w:lang w:val="en-US"/>
        </w:rPr>
        <w:t xml:space="preserve"> Simple Object Access Protocol.</w:t>
      </w:r>
    </w:p>
    <w:p w:rsidR="00770BE8" w:rsidRPr="00124EA6" w:rsidRDefault="00770BE8" w:rsidP="00770BE8">
      <w:pPr>
        <w:rPr>
          <w:szCs w:val="24"/>
        </w:rPr>
      </w:pPr>
      <w:r w:rsidRPr="008D0C4B">
        <w:rPr>
          <w:b/>
          <w:szCs w:val="24"/>
        </w:rPr>
        <w:t>SVQ:</w:t>
      </w:r>
      <w:r w:rsidR="00010D4C">
        <w:rPr>
          <w:b/>
          <w:szCs w:val="24"/>
        </w:rPr>
        <w:t xml:space="preserve"> </w:t>
      </w:r>
      <w:r w:rsidRPr="00124EA6">
        <w:rPr>
          <w:szCs w:val="24"/>
        </w:rPr>
        <w:t>Sorenson video Quantizer</w:t>
      </w:r>
      <w:r>
        <w:rPr>
          <w:szCs w:val="24"/>
        </w:rPr>
        <w:t>.</w:t>
      </w:r>
    </w:p>
    <w:p w:rsidR="00770BE8" w:rsidRPr="00124EA6" w:rsidRDefault="00770BE8" w:rsidP="00770BE8">
      <w:r w:rsidRPr="008D0C4B">
        <w:rPr>
          <w:b/>
        </w:rPr>
        <w:t>TCP:</w:t>
      </w:r>
      <w:r w:rsidR="00010D4C">
        <w:rPr>
          <w:b/>
        </w:rPr>
        <w:t xml:space="preserve"> </w:t>
      </w:r>
      <w:r>
        <w:t>P</w:t>
      </w:r>
      <w:r w:rsidRPr="00124EA6">
        <w:t>rotocolo de control de Transmisión</w:t>
      </w:r>
      <w:r>
        <w:t>.</w:t>
      </w:r>
    </w:p>
    <w:p w:rsidR="00770BE8" w:rsidRPr="00124EA6" w:rsidRDefault="00770BE8" w:rsidP="00770BE8">
      <w:r w:rsidRPr="008D0C4B">
        <w:rPr>
          <w:b/>
        </w:rPr>
        <w:t>URL:</w:t>
      </w:r>
      <w:r w:rsidR="00010D4C">
        <w:rPr>
          <w:b/>
        </w:rPr>
        <w:t xml:space="preserve"> </w:t>
      </w:r>
      <w:r>
        <w:t>L</w:t>
      </w:r>
      <w:r w:rsidRPr="00124EA6">
        <w:t>ocalizadores uniformes de recursos</w:t>
      </w:r>
      <w:r>
        <w:t>.</w:t>
      </w:r>
    </w:p>
    <w:p w:rsidR="00770BE8" w:rsidRPr="00124EA6" w:rsidRDefault="00770BE8" w:rsidP="00770BE8">
      <w:pPr>
        <w:rPr>
          <w:rStyle w:val="nfasis"/>
          <w:lang w:val="en-US"/>
        </w:rPr>
      </w:pPr>
      <w:r w:rsidRPr="008D0C4B">
        <w:rPr>
          <w:b/>
          <w:lang w:val="en-US"/>
        </w:rPr>
        <w:t>W3C:</w:t>
      </w:r>
      <w:r w:rsidRPr="00124EA6">
        <w:rPr>
          <w:lang w:val="en-US"/>
        </w:rPr>
        <w:t xml:space="preserve"> World Wide Web Consortium</w:t>
      </w:r>
      <w:r>
        <w:rPr>
          <w:lang w:val="en-US"/>
        </w:rPr>
        <w:t>.</w:t>
      </w:r>
    </w:p>
    <w:p w:rsidR="00770BE8" w:rsidRPr="00124EA6" w:rsidRDefault="00770BE8" w:rsidP="00770BE8">
      <w:r w:rsidRPr="008D0C4B">
        <w:rPr>
          <w:b/>
        </w:rPr>
        <w:t>XML:</w:t>
      </w:r>
      <w:r w:rsidR="00010D4C">
        <w:rPr>
          <w:b/>
        </w:rPr>
        <w:t xml:space="preserve"> </w:t>
      </w:r>
      <w:r w:rsidR="006974D9">
        <w:t>Extensible Markup</w:t>
      </w:r>
      <w:r w:rsidR="00C061FC">
        <w:t xml:space="preserve"> </w:t>
      </w:r>
      <w:r w:rsidR="006974D9">
        <w:t>Language</w:t>
      </w:r>
      <w:r>
        <w:t>.</w:t>
      </w:r>
    </w:p>
    <w:p w:rsidR="00770BE8" w:rsidRDefault="00770BE8" w:rsidP="00770BE8">
      <w:r w:rsidRPr="008D0C4B">
        <w:rPr>
          <w:b/>
        </w:rPr>
        <w:t>XP:</w:t>
      </w:r>
      <w:r w:rsidR="00010D4C">
        <w:rPr>
          <w:b/>
        </w:rPr>
        <w:t xml:space="preserve"> </w:t>
      </w:r>
      <w:r>
        <w:rPr>
          <w:bCs/>
        </w:rPr>
        <w:t>P</w:t>
      </w:r>
      <w:r w:rsidRPr="00124EA6">
        <w:rPr>
          <w:bCs/>
        </w:rPr>
        <w:t>rogramación extrema (metodología de desarrollo de software)</w:t>
      </w:r>
      <w:r>
        <w:rPr>
          <w:bCs/>
        </w:rPr>
        <w:t>.</w:t>
      </w:r>
    </w:p>
    <w:p w:rsidR="00A11741" w:rsidRPr="00770BE8" w:rsidRDefault="00A11741">
      <w:pPr>
        <w:pStyle w:val="Continuarlista21"/>
        <w:ind w:left="0"/>
      </w:pPr>
    </w:p>
    <w:sectPr w:rsidR="00A11741" w:rsidRPr="00770BE8" w:rsidSect="00427C5E">
      <w:headerReference w:type="even" r:id="rId100"/>
      <w:headerReference w:type="default" r:id="rId101"/>
      <w:footerReference w:type="even" r:id="rId102"/>
      <w:footerReference w:type="default" r:id="rId103"/>
      <w:headerReference w:type="first" r:id="rId104"/>
      <w:footerReference w:type="first" r:id="rId105"/>
      <w:pgSz w:w="12240" w:h="15840"/>
      <w:pgMar w:top="1686" w:right="1701" w:bottom="1686" w:left="1701" w:header="1417" w:footer="1417" w:gutter="0"/>
      <w:cols w:space="720"/>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335" w:author="Dahianna Vega Leiva" w:date="2010-12-22T12:42:00Z" w:initials="DVL">
    <w:p w:rsidR="00A6016B" w:rsidRDefault="00A6016B">
      <w:pPr>
        <w:pStyle w:val="Textocomentario"/>
      </w:pPr>
      <w:r>
        <w:rPr>
          <w:rStyle w:val="Refdecomentario"/>
        </w:rPr>
        <w:annotationRef/>
      </w:r>
      <w:r>
        <w:t xml:space="preserve">Redactar mejor este párrafo, no se entiende y no puedo arreglarlo. </w:t>
      </w:r>
    </w:p>
  </w:comment>
  <w:comment w:id="393" w:author="Dahianna Vega Leiva" w:date="2010-12-22T12:43:00Z" w:initials="DVL">
    <w:p w:rsidR="00A6016B" w:rsidRDefault="00A6016B">
      <w:pPr>
        <w:pStyle w:val="Textocomentario"/>
      </w:pPr>
      <w:r>
        <w:rPr>
          <w:rStyle w:val="Refdecomentario"/>
        </w:rPr>
        <w:annotationRef/>
      </w:r>
      <w:r>
        <w:t xml:space="preserve">Se deben introducir las imágenes, no solo mostrarlas, ir explicando que va sucediendo. </w:t>
      </w:r>
    </w:p>
  </w:comment>
  <w:comment w:id="612" w:author="Dahianna Vega Leiva" w:date="2010-12-22T12:44:00Z" w:initials="DVL">
    <w:p w:rsidR="00A6016B" w:rsidRDefault="00A6016B">
      <w:pPr>
        <w:pStyle w:val="Textocomentario"/>
      </w:pPr>
      <w:r>
        <w:rPr>
          <w:rStyle w:val="Refdecomentario"/>
        </w:rPr>
        <w:annotationRef/>
      </w:r>
      <w:r>
        <w:t>Está muy pobre</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D7496E" w:rsidRDefault="00D7496E">
      <w:pPr>
        <w:spacing w:before="0" w:after="0" w:line="240" w:lineRule="auto"/>
      </w:pPr>
      <w:r>
        <w:separator/>
      </w:r>
    </w:p>
  </w:endnote>
  <w:endnote w:type="continuationSeparator" w:id="0">
    <w:p w:rsidR="00D7496E" w:rsidRDefault="00D7496E">
      <w:pPr>
        <w:spacing w:before="0" w:after="0" w:line="240" w:lineRule="auto"/>
      </w:pPr>
      <w:r>
        <w:continuationSeparator/>
      </w:r>
    </w:p>
  </w:endnote>
  <w:endnote w:type="continuationNotice" w:id="1">
    <w:p w:rsidR="00D7496E" w:rsidRDefault="00D7496E">
      <w:pPr>
        <w:spacing w:before="0" w:after="0" w:line="240" w:lineRule="auto"/>
      </w:pPr>
    </w:p>
  </w:endnote>
</w:endnotes>
</file>

<file path=word/fontTable.xml><?xml version="1.0" encoding="utf-8"?>
<w:fonts xmlns:r="http://schemas.openxmlformats.org/officeDocument/2006/relationships" xmlns:w="http://schemas.openxmlformats.org/wordprocessingml/2006/main">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Outlook">
    <w:panose1 w:val="0501010001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A00002EF" w:usb1="4000004B" w:usb2="00000000" w:usb3="00000000" w:csb0="0000019F" w:csb1="00000000"/>
  </w:font>
  <w:font w:name="OpenSymbol">
    <w:charset w:val="00"/>
    <w:family w:val="auto"/>
    <w:pitch w:val="variable"/>
    <w:sig w:usb0="800000AF" w:usb1="1001ECEA" w:usb2="00000000" w:usb3="00000000" w:csb0="00000001" w:csb1="00000000"/>
  </w:font>
  <w:font w:name="Tahoma">
    <w:panose1 w:val="020B0604030504040204"/>
    <w:charset w:val="00"/>
    <w:family w:val="swiss"/>
    <w:pitch w:val="variable"/>
    <w:sig w:usb0="E1002EFF" w:usb1="C000605B" w:usb2="00000029" w:usb3="00000000" w:csb0="000101FF" w:csb1="00000000"/>
  </w:font>
  <w:font w:name="DejaVu Sans">
    <w:panose1 w:val="00000000000000000000"/>
    <w:charset w:val="00"/>
    <w:family w:val="roman"/>
    <w:notTrueType/>
    <w:pitch w:val="default"/>
    <w:sig w:usb0="00000000" w:usb1="00000000" w:usb2="00000000" w:usb3="00000000" w:csb0="00000000" w:csb1="00000000"/>
  </w:font>
  <w:font w:name="MS Mincho">
    <w:altName w:val="ＭＳ 明朝"/>
    <w:panose1 w:val="02020609040205080304"/>
    <w:charset w:val="80"/>
    <w:family w:val="modern"/>
    <w:pitch w:val="fixed"/>
    <w:sig w:usb0="E00002FF" w:usb1="6AC7FDFB" w:usb2="00000012" w:usb3="00000000" w:csb0="0002009F" w:csb1="00000000"/>
  </w:font>
  <w:font w:name="Verdana">
    <w:panose1 w:val="020B0604030504040204"/>
    <w:charset w:val="00"/>
    <w:family w:val="swiss"/>
    <w:pitch w:val="variable"/>
    <w:sig w:usb0="A10006FF" w:usb1="4000205B" w:usb2="00000010" w:usb3="00000000" w:csb0="0000019F" w:csb1="00000000"/>
  </w:font>
  <w:font w:name="Monospace">
    <w:panose1 w:val="00000000000000000000"/>
    <w:charset w:val="00"/>
    <w:family w:val="auto"/>
    <w:notTrueType/>
    <w:pitch w:val="default"/>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pPr>
      <w:pStyle w:val="Piedepgina"/>
      <w:pBdr>
        <w:bottom w:val="single" w:sz="8" w:space="1" w:color="000000"/>
      </w:pBdr>
    </w:pPr>
  </w:p>
  <w:tbl>
    <w:tblPr>
      <w:tblW w:w="0" w:type="auto"/>
      <w:tblLayout w:type="fixed"/>
      <w:tblLook w:val="0000"/>
    </w:tblPr>
    <w:tblGrid>
      <w:gridCol w:w="1242"/>
      <w:gridCol w:w="7668"/>
    </w:tblGrid>
    <w:tr w:rsidR="00A6016B">
      <w:tc>
        <w:tcPr>
          <w:tcW w:w="1242" w:type="dxa"/>
          <w:shd w:val="clear" w:color="auto" w:fill="auto"/>
        </w:tcPr>
        <w:p w:rsidR="00A6016B" w:rsidRDefault="00A6016B">
          <w:pPr>
            <w:pStyle w:val="Piedepgina"/>
            <w:snapToGrid w:val="0"/>
            <w:rPr>
              <w:b/>
              <w:sz w:val="16"/>
              <w:szCs w:val="16"/>
            </w:rPr>
          </w:pPr>
          <w:r>
            <w:rPr>
              <w:b/>
              <w:sz w:val="16"/>
              <w:szCs w:val="16"/>
            </w:rPr>
            <w:t>Profesor:</w:t>
          </w:r>
        </w:p>
      </w:tc>
      <w:tc>
        <w:tcPr>
          <w:tcW w:w="7668" w:type="dxa"/>
          <w:shd w:val="clear" w:color="auto" w:fill="auto"/>
        </w:tcPr>
        <w:p w:rsidR="00A6016B" w:rsidRDefault="00A6016B" w:rsidP="0048078F">
          <w:pPr>
            <w:pStyle w:val="Piedepgina"/>
            <w:snapToGrid w:val="0"/>
            <w:jc w:val="left"/>
            <w:rPr>
              <w:sz w:val="16"/>
              <w:szCs w:val="16"/>
            </w:rPr>
          </w:pPr>
          <w:r>
            <w:rPr>
              <w:sz w:val="16"/>
              <w:szCs w:val="16"/>
            </w:rPr>
            <w:t xml:space="preserve">Dahianna Vega L.                                                                                                                                                Página   </w:t>
          </w:r>
          <w:r w:rsidR="00DA74FC">
            <w:rPr>
              <w:sz w:val="16"/>
              <w:szCs w:val="16"/>
            </w:rPr>
            <w:fldChar w:fldCharType="begin"/>
          </w:r>
          <w:r>
            <w:rPr>
              <w:sz w:val="16"/>
              <w:szCs w:val="16"/>
            </w:rPr>
            <w:instrText xml:space="preserve"> PAGE </w:instrText>
          </w:r>
          <w:r w:rsidR="00DA74FC">
            <w:rPr>
              <w:sz w:val="16"/>
              <w:szCs w:val="16"/>
            </w:rPr>
            <w:fldChar w:fldCharType="separate"/>
          </w:r>
          <w:r w:rsidR="00AD4989">
            <w:rPr>
              <w:noProof/>
              <w:sz w:val="16"/>
              <w:szCs w:val="16"/>
            </w:rPr>
            <w:t>44</w:t>
          </w:r>
          <w:r w:rsidR="00DA74FC">
            <w:rPr>
              <w:sz w:val="16"/>
              <w:szCs w:val="16"/>
            </w:rPr>
            <w:fldChar w:fldCharType="end"/>
          </w:r>
          <w:r>
            <w:rPr>
              <w:sz w:val="16"/>
              <w:szCs w:val="16"/>
            </w:rPr>
            <w:t xml:space="preserve"> de </w:t>
          </w:r>
          <w:fldSimple w:instr=" NUMPAGES   \* MERGEFORMAT ">
            <w:r w:rsidR="00AD4989" w:rsidRPr="00AD4989">
              <w:rPr>
                <w:noProof/>
                <w:sz w:val="16"/>
                <w:szCs w:val="16"/>
              </w:rPr>
              <w:t>1</w:t>
            </w:r>
          </w:fldSimple>
        </w:p>
      </w:tc>
    </w:tr>
    <w:tr w:rsidR="00A6016B">
      <w:tc>
        <w:tcPr>
          <w:tcW w:w="1242" w:type="dxa"/>
          <w:shd w:val="clear" w:color="auto" w:fill="auto"/>
        </w:tcPr>
        <w:p w:rsidR="00A6016B" w:rsidRDefault="00A6016B">
          <w:pPr>
            <w:pStyle w:val="Piedepgina"/>
            <w:snapToGrid w:val="0"/>
            <w:rPr>
              <w:b/>
              <w:sz w:val="16"/>
              <w:szCs w:val="16"/>
            </w:rPr>
          </w:pPr>
          <w:r>
            <w:rPr>
              <w:b/>
              <w:sz w:val="16"/>
              <w:szCs w:val="16"/>
            </w:rPr>
            <w:t>Alumnos:</w:t>
          </w:r>
        </w:p>
      </w:tc>
      <w:tc>
        <w:tcPr>
          <w:tcW w:w="7668" w:type="dxa"/>
          <w:shd w:val="clear" w:color="auto" w:fill="auto"/>
        </w:tcPr>
        <w:p w:rsidR="00A6016B" w:rsidRDefault="00A6016B">
          <w:pPr>
            <w:pStyle w:val="Piedepgina"/>
            <w:snapToGrid w:val="0"/>
            <w:rPr>
              <w:sz w:val="16"/>
              <w:szCs w:val="16"/>
            </w:rPr>
          </w:pPr>
          <w:r>
            <w:rPr>
              <w:sz w:val="16"/>
              <w:szCs w:val="16"/>
            </w:rPr>
            <w:t>Rogelio Elías, Rodrigo Riquelme, Manuel Canales</w:t>
          </w:r>
        </w:p>
      </w:tc>
    </w:tr>
    <w:tr w:rsidR="00A6016B">
      <w:tc>
        <w:tcPr>
          <w:tcW w:w="1242" w:type="dxa"/>
          <w:shd w:val="clear" w:color="auto" w:fill="auto"/>
        </w:tcPr>
        <w:p w:rsidR="00A6016B" w:rsidRDefault="00A6016B">
          <w:pPr>
            <w:pStyle w:val="Piedepgina"/>
            <w:snapToGrid w:val="0"/>
            <w:rPr>
              <w:b/>
              <w:sz w:val="16"/>
              <w:szCs w:val="16"/>
            </w:rPr>
          </w:pPr>
          <w:r>
            <w:rPr>
              <w:b/>
              <w:sz w:val="16"/>
              <w:szCs w:val="16"/>
            </w:rPr>
            <w:t>Tema:</w:t>
          </w:r>
        </w:p>
      </w:tc>
      <w:tc>
        <w:tcPr>
          <w:tcW w:w="7668" w:type="dxa"/>
          <w:shd w:val="clear" w:color="auto" w:fill="auto"/>
        </w:tcPr>
        <w:p w:rsidR="00A6016B" w:rsidRDefault="00A6016B">
          <w:pPr>
            <w:pStyle w:val="Piedepgina"/>
            <w:snapToGrid w:val="0"/>
            <w:rPr>
              <w:rFonts w:cs="Arial"/>
              <w:sz w:val="16"/>
              <w:szCs w:val="16"/>
            </w:rPr>
          </w:pPr>
          <w:r>
            <w:rPr>
              <w:sz w:val="16"/>
              <w:szCs w:val="16"/>
            </w:rPr>
            <w:t xml:space="preserve">Marco de Trabajo para un Acceso </w:t>
          </w:r>
          <w:r>
            <w:rPr>
              <w:rFonts w:cs="Arial"/>
              <w:sz w:val="16"/>
              <w:szCs w:val="16"/>
            </w:rPr>
            <w:t>Multimedia Universal Mediante Patrones Modelo-Vista-Controlador</w:t>
          </w:r>
        </w:p>
      </w:tc>
    </w:tr>
  </w:tbl>
  <w:p w:rsidR="00A6016B" w:rsidRDefault="00A6016B">
    <w:pPr>
      <w:pStyle w:val="Piedepgina"/>
      <w:spacing w:after="200" w:line="276" w:lineRule="auto"/>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D7496E" w:rsidRDefault="00D7496E">
      <w:pPr>
        <w:spacing w:before="0" w:after="0" w:line="240" w:lineRule="auto"/>
      </w:pPr>
      <w:r>
        <w:separator/>
      </w:r>
    </w:p>
  </w:footnote>
  <w:footnote w:type="continuationSeparator" w:id="0">
    <w:p w:rsidR="00D7496E" w:rsidRDefault="00D7496E">
      <w:pPr>
        <w:spacing w:before="0" w:after="0" w:line="240" w:lineRule="auto"/>
      </w:pPr>
      <w:r>
        <w:continuationSeparator/>
      </w:r>
    </w:p>
  </w:footnote>
  <w:footnote w:type="continuationNotice" w:id="1">
    <w:p w:rsidR="00D7496E" w:rsidRDefault="00D7496E">
      <w:pPr>
        <w:spacing w:before="0" w:after="0" w:line="240" w:lineRule="auto"/>
      </w:pPr>
    </w:p>
  </w:footnote>
  <w:footnote w:id="2">
    <w:p w:rsidR="00A6016B" w:rsidRDefault="00A6016B" w:rsidP="007C0EE8">
      <w:pPr>
        <w:pStyle w:val="Textonotapie"/>
      </w:pPr>
      <w:r>
        <w:rPr>
          <w:rStyle w:val="Refdenotaalpie"/>
        </w:rPr>
        <w:footnoteRef/>
      </w:r>
      <w:r w:rsidRPr="00104593">
        <w:rPr>
          <w:rFonts w:cs="Arial"/>
          <w:color w:val="000000"/>
          <w:szCs w:val="24"/>
        </w:rPr>
        <w:t>UMA, Wikipedia</w:t>
      </w:r>
      <w:hyperlink r:id="rId1" w:history="1">
        <w:r w:rsidRPr="00104593">
          <w:rPr>
            <w:rStyle w:val="Hipervnculo"/>
            <w:szCs w:val="24"/>
          </w:rPr>
          <w:t>http://es.wikipedia.org/wiki/Acceso_Multimedia_Universal</w:t>
        </w:r>
      </w:hyperlink>
    </w:p>
  </w:footnote>
  <w:footnote w:id="3">
    <w:p w:rsidR="00A6016B" w:rsidRPr="00E06820" w:rsidRDefault="00A6016B" w:rsidP="007C0EE8">
      <w:pPr>
        <w:pStyle w:val="Textonotapie"/>
        <w:rPr>
          <w:lang w:val="en-US"/>
        </w:rPr>
      </w:pPr>
      <w:r w:rsidRPr="00E06820">
        <w:rPr>
          <w:rStyle w:val="Refdenotaalpie"/>
          <w:lang w:val="en-US"/>
        </w:rPr>
        <w:t>2</w:t>
      </w:r>
      <w:r w:rsidRPr="00E06820">
        <w:rPr>
          <w:color w:val="000000"/>
          <w:lang w:val="en-US"/>
        </w:rPr>
        <w:t xml:space="preserve">UMA, Wikipedia </w:t>
      </w:r>
      <w:r w:rsidR="00DA74FC">
        <w:fldChar w:fldCharType="begin"/>
      </w:r>
      <w:r w:rsidR="00DA74FC" w:rsidRPr="00DA74FC">
        <w:rPr>
          <w:lang w:val="en-US"/>
          <w:rPrChange w:id="14" w:author="manolo" w:date="2010-12-23T14:39:00Z">
            <w:rPr/>
          </w:rPrChange>
        </w:rPr>
        <w:instrText>HYPERLINK "http://es.wikipedia.org/wiki/Acceso_Multimedia_Universal"</w:instrText>
      </w:r>
      <w:r w:rsidR="00DA74FC">
        <w:fldChar w:fldCharType="separate"/>
      </w:r>
      <w:r w:rsidRPr="00E06820">
        <w:rPr>
          <w:rStyle w:val="Hipervnculo"/>
          <w:lang w:val="en-US"/>
        </w:rPr>
        <w:t>http://es.wikipedia.org/wiki/Acceso_Multimedia_Universal</w:t>
      </w:r>
      <w:r w:rsidR="00DA74FC">
        <w:fldChar w:fldCharType="end"/>
      </w:r>
    </w:p>
  </w:footnote>
  <w:footnote w:id="4">
    <w:p w:rsidR="00A6016B" w:rsidRPr="00750000" w:rsidRDefault="00A6016B" w:rsidP="007C0EE8">
      <w:pPr>
        <w:pStyle w:val="Textonotapie"/>
        <w:rPr>
          <w:lang w:val="en-US"/>
        </w:rPr>
      </w:pPr>
      <w:r w:rsidRPr="00750000">
        <w:rPr>
          <w:rStyle w:val="Refdenotaalpie"/>
          <w:lang w:val="en-US"/>
        </w:rPr>
        <w:t>3</w:t>
      </w:r>
      <w:r w:rsidRPr="00750000">
        <w:rPr>
          <w:rFonts w:cs="Arial"/>
          <w:color w:val="000000"/>
          <w:szCs w:val="24"/>
          <w:lang w:val="en-US"/>
        </w:rPr>
        <w:t xml:space="preserve">UMA, Wikipedia </w:t>
      </w:r>
      <w:r w:rsidR="00DA74FC">
        <w:fldChar w:fldCharType="begin"/>
      </w:r>
      <w:r w:rsidR="00DA74FC" w:rsidRPr="00DA74FC">
        <w:rPr>
          <w:lang w:val="en-US"/>
          <w:rPrChange w:id="19" w:author="manolo" w:date="2010-12-23T14:39:00Z">
            <w:rPr/>
          </w:rPrChange>
        </w:rPr>
        <w:instrText>HYPERLINK "http://es.wikipedia.org/wiki/Acceso_Multimedia_Universal"</w:instrText>
      </w:r>
      <w:r w:rsidR="00DA74FC">
        <w:fldChar w:fldCharType="separate"/>
      </w:r>
      <w:r w:rsidRPr="00750000">
        <w:rPr>
          <w:rStyle w:val="Hipervnculo"/>
          <w:szCs w:val="24"/>
          <w:lang w:val="en-US"/>
        </w:rPr>
        <w:t>http://es.wikipedia.org/wiki/Acceso_Multimedia_Universal</w:t>
      </w:r>
      <w:r w:rsidR="00DA74FC">
        <w:fldChar w:fldCharType="end"/>
      </w:r>
    </w:p>
  </w:footnote>
  <w:footnote w:id="5">
    <w:p w:rsidR="00A6016B" w:rsidRPr="007C34C3" w:rsidRDefault="00A6016B" w:rsidP="007C0EE8">
      <w:pPr>
        <w:spacing w:line="240" w:lineRule="auto"/>
        <w:jc w:val="left"/>
        <w:rPr>
          <w:sz w:val="20"/>
          <w:szCs w:val="20"/>
          <w:lang w:val="en-US"/>
        </w:rPr>
      </w:pPr>
      <w:r>
        <w:rPr>
          <w:rStyle w:val="Refdenotaalpie"/>
          <w:szCs w:val="20"/>
          <w:lang w:val="en-US"/>
        </w:rPr>
        <w:t>4</w:t>
      </w:r>
      <w:r w:rsidRPr="007C34C3">
        <w:rPr>
          <w:rFonts w:cs="Arial"/>
          <w:sz w:val="20"/>
          <w:szCs w:val="20"/>
          <w:lang w:val="en-US"/>
        </w:rPr>
        <w:t xml:space="preserve">[web15] </w:t>
      </w:r>
      <w:r w:rsidRPr="007C34C3">
        <w:rPr>
          <w:sz w:val="20"/>
          <w:szCs w:val="20"/>
          <w:lang w:val="en-US"/>
        </w:rPr>
        <w:t>What is Streaming?, Matt Voss. Texas A&amp;M University.</w:t>
      </w:r>
      <w:r w:rsidR="00DA74FC">
        <w:fldChar w:fldCharType="begin"/>
      </w:r>
      <w:r w:rsidR="00DA74FC" w:rsidRPr="00DA74FC">
        <w:rPr>
          <w:lang w:val="en-US"/>
          <w:rPrChange w:id="39" w:author="manolo" w:date="2010-12-23T14:39:00Z">
            <w:rPr/>
          </w:rPrChange>
        </w:rPr>
        <w:instrText>HYPERLINK "http://helpdesk.doit.wisc.edu/helpdesk/page.php?id=5325"</w:instrText>
      </w:r>
      <w:r w:rsidR="00DA74FC">
        <w:fldChar w:fldCharType="separate"/>
      </w:r>
      <w:r w:rsidRPr="007C34C3">
        <w:rPr>
          <w:rStyle w:val="Hipervnculo"/>
          <w:sz w:val="20"/>
          <w:szCs w:val="20"/>
          <w:lang w:val="en-US"/>
        </w:rPr>
        <w:t>http://helpdesk.doit.wisc.edu/helpdesk/page.php?id=5325</w:t>
      </w:r>
      <w:r w:rsidR="00DA74FC">
        <w:fldChar w:fldCharType="end"/>
      </w:r>
    </w:p>
    <w:p w:rsidR="00A6016B" w:rsidRPr="007C34C3" w:rsidRDefault="00A6016B" w:rsidP="007C0EE8">
      <w:pPr>
        <w:pStyle w:val="Textonotapie"/>
        <w:rPr>
          <w:lang w:val="en-US"/>
        </w:rPr>
      </w:pPr>
    </w:p>
  </w:footnote>
  <w:footnote w:id="6">
    <w:p w:rsidR="00A6016B" w:rsidRPr="00FF7249" w:rsidRDefault="00A6016B" w:rsidP="007C0EE8">
      <w:pPr>
        <w:spacing w:line="240" w:lineRule="auto"/>
        <w:jc w:val="left"/>
        <w:rPr>
          <w:lang w:val="en-US"/>
        </w:rPr>
      </w:pPr>
      <w:r>
        <w:rPr>
          <w:rStyle w:val="Refdenotaalpie"/>
          <w:szCs w:val="20"/>
          <w:lang w:val="en-US"/>
        </w:rPr>
        <w:t>5</w:t>
      </w:r>
      <w:r w:rsidRPr="00FF7249">
        <w:rPr>
          <w:sz w:val="20"/>
          <w:szCs w:val="20"/>
          <w:lang w:val="en-US"/>
        </w:rPr>
        <w:t xml:space="preserve"> What is Streaming?, Matt Voss. Texas A&amp;M University.</w:t>
      </w:r>
      <w:r w:rsidR="00DA74FC">
        <w:fldChar w:fldCharType="begin"/>
      </w:r>
      <w:r w:rsidR="00DA74FC" w:rsidRPr="00DA74FC">
        <w:rPr>
          <w:lang w:val="en-US"/>
          <w:rPrChange w:id="40" w:author="manolo" w:date="2010-12-23T14:39:00Z">
            <w:rPr/>
          </w:rPrChange>
        </w:rPr>
        <w:instrText>HYPERLINK "http://helpdesk.doit.wisc.edu/helpdesk/page.php?id=5325"</w:instrText>
      </w:r>
      <w:r w:rsidR="00DA74FC">
        <w:fldChar w:fldCharType="separate"/>
      </w:r>
      <w:r w:rsidRPr="00FF7249">
        <w:rPr>
          <w:rStyle w:val="Hipervnculo"/>
          <w:sz w:val="20"/>
          <w:szCs w:val="20"/>
          <w:lang w:val="en-US"/>
        </w:rPr>
        <w:t>http://helpdesk.doit.wisc.edu/helpdesk/page.php?id=5325</w:t>
      </w:r>
      <w:r w:rsidR="00DA74FC">
        <w:fldChar w:fldCharType="end"/>
      </w:r>
    </w:p>
  </w:footnote>
  <w:footnote w:id="7">
    <w:p w:rsidR="00A6016B" w:rsidRPr="00894735" w:rsidRDefault="00A6016B" w:rsidP="007C0EE8">
      <w:pPr>
        <w:pStyle w:val="Textonotapie"/>
        <w:tabs>
          <w:tab w:val="left" w:pos="5610"/>
        </w:tabs>
        <w:rPr>
          <w:lang w:val="en-US"/>
        </w:rPr>
      </w:pPr>
      <w:r>
        <w:rPr>
          <w:rStyle w:val="Refdenotaalpie"/>
        </w:rPr>
        <w:footnoteRef/>
      </w:r>
      <w:r w:rsidRPr="00B7626F">
        <w:rPr>
          <w:lang w:val="en-US"/>
        </w:rPr>
        <w:t xml:space="preserve"> HTML5, W3C </w:t>
      </w:r>
      <w:r w:rsidR="00DA74FC">
        <w:fldChar w:fldCharType="begin"/>
      </w:r>
      <w:r w:rsidR="00DA74FC" w:rsidRPr="00DA74FC">
        <w:rPr>
          <w:lang w:val="en-US"/>
          <w:rPrChange w:id="110" w:author="manolo" w:date="2010-12-23T14:39:00Z">
            <w:rPr/>
          </w:rPrChange>
        </w:rPr>
        <w:instrText>HYPERLINK "http://dev.w3.org/html5/spec/"</w:instrText>
      </w:r>
      <w:r w:rsidR="00DA74FC">
        <w:fldChar w:fldCharType="separate"/>
      </w:r>
      <w:r w:rsidRPr="00894735">
        <w:rPr>
          <w:rStyle w:val="Hipervnculo"/>
          <w:lang w:val="en-US"/>
        </w:rPr>
        <w:t>http://dev.w3.org/html5/spec/</w:t>
      </w:r>
      <w:r w:rsidR="00DA74FC">
        <w:fldChar w:fldCharType="end"/>
      </w:r>
    </w:p>
  </w:footnote>
  <w:footnote w:id="8">
    <w:p w:rsidR="00A6016B" w:rsidRPr="007C0EE8" w:rsidRDefault="00A6016B" w:rsidP="007C0EE8">
      <w:pPr>
        <w:pStyle w:val="Textonotapie"/>
      </w:pPr>
      <w:r>
        <w:rPr>
          <w:rStyle w:val="Refdenotaalpie"/>
        </w:rPr>
        <w:footnoteRef/>
      </w:r>
      <w:r w:rsidRPr="007C0EE8">
        <w:t xml:space="preserve"> Extreme Programming, Dos Ideas </w:t>
      </w:r>
      <w:hyperlink r:id="rId2" w:history="1">
        <w:r w:rsidRPr="007C0EE8">
          <w:rPr>
            <w:rStyle w:val="Hipervnculo"/>
          </w:rPr>
          <w:t>http://www.dosideas.com/wiki/Extreme_Programming</w:t>
        </w:r>
      </w:hyperlink>
    </w:p>
  </w:footnote>
  <w:footnote w:id="9">
    <w:p w:rsidR="00A6016B" w:rsidRPr="00621B28" w:rsidRDefault="00A6016B" w:rsidP="007C0EE8">
      <w:pPr>
        <w:pStyle w:val="Textoindependienteprimerasangra2"/>
        <w:ind w:left="0"/>
        <w:jc w:val="left"/>
        <w:rPr>
          <w:sz w:val="20"/>
          <w:szCs w:val="20"/>
        </w:rPr>
      </w:pPr>
      <w:r>
        <w:rPr>
          <w:rStyle w:val="Refdenotaalpie"/>
        </w:rPr>
        <w:footnoteRef/>
      </w:r>
      <w:r w:rsidRPr="00621B28">
        <w:rPr>
          <w:sz w:val="20"/>
          <w:szCs w:val="20"/>
        </w:rPr>
        <w:t>Extreme Programming, Universidad La República, Uruguay</w:t>
      </w:r>
      <w:hyperlink r:id="rId3" w:history="1">
        <w:r w:rsidRPr="00621B28">
          <w:rPr>
            <w:rStyle w:val="Hipervnculo"/>
            <w:sz w:val="20"/>
            <w:szCs w:val="20"/>
          </w:rPr>
          <w:t>http://iie.fing.edu.uy/~nacho/blandos/seminario/XProg1.html</w:t>
        </w:r>
      </w:hyperlink>
    </w:p>
    <w:p w:rsidR="00A6016B" w:rsidRDefault="00A6016B" w:rsidP="007C0EE8">
      <w:pPr>
        <w:pStyle w:val="Textonotapie"/>
      </w:pPr>
    </w:p>
    <w:p w:rsidR="00A6016B" w:rsidRPr="00621B28" w:rsidRDefault="00A6016B" w:rsidP="007C0EE8">
      <w:pPr>
        <w:pStyle w:val="Textonotapie"/>
      </w:pPr>
    </w:p>
  </w:footnote>
  <w:footnote w:id="10">
    <w:p w:rsidR="00A6016B" w:rsidRDefault="00A6016B" w:rsidP="007C0EE8">
      <w:pPr>
        <w:pStyle w:val="Textonotapie"/>
      </w:pPr>
      <w:r>
        <w:rPr>
          <w:rStyle w:val="Refdenotaalpie"/>
        </w:rPr>
        <w:footnoteRef/>
      </w:r>
      <w:r>
        <w:t xml:space="preserve">Scrum, Dos Ideas </w:t>
      </w:r>
      <w:hyperlink r:id="rId4" w:history="1">
        <w:r w:rsidRPr="00D50BAB">
          <w:rPr>
            <w:rStyle w:val="Hipervnculo"/>
          </w:rPr>
          <w:t>http://www.dosideas.com/wiki/Scrum</w:t>
        </w:r>
      </w:hyperlink>
    </w:p>
  </w:footnote>
  <w:footnote w:id="11">
    <w:p w:rsidR="00A6016B" w:rsidRPr="00460025" w:rsidRDefault="00A6016B">
      <w:pPr>
        <w:pStyle w:val="Textonotapie"/>
        <w:rPr>
          <w:lang w:val="en-US"/>
        </w:rPr>
      </w:pPr>
      <w:r>
        <w:rPr>
          <w:rStyle w:val="Refdenotaalpie"/>
        </w:rPr>
        <w:footnoteRef/>
      </w:r>
      <w:r w:rsidRPr="00460025">
        <w:rPr>
          <w:lang w:val="en-US"/>
        </w:rPr>
        <w:t>The Cathedral &amp; the Bazaar - Eric S. Raymond - O'Reilly Media 2001</w:t>
      </w:r>
    </w:p>
  </w:footnote>
  <w:footnote w:id="12">
    <w:p w:rsidR="00A6016B" w:rsidRDefault="00A6016B">
      <w:pPr>
        <w:pStyle w:val="Textonotapie"/>
      </w:pPr>
      <w:r>
        <w:rPr>
          <w:rStyle w:val="Refdenotaalpie"/>
        </w:rPr>
        <w:footnoteRef/>
      </w:r>
      <w:r>
        <w:t xml:space="preserve"> Licencia GPL GNU v2 </w:t>
      </w:r>
      <w:hyperlink r:id="rId5" w:history="1">
        <w:r w:rsidRPr="00142AB7">
          <w:rPr>
            <w:rStyle w:val="Hipervnculo"/>
          </w:rPr>
          <w:t>http://www.gnu.org/licenses/gpl-2.0.html</w:t>
        </w:r>
      </w:hyperlink>
    </w:p>
  </w:footnote>
  <w:footnote w:id="13">
    <w:p w:rsidR="00A6016B" w:rsidRPr="00621B28" w:rsidRDefault="00A6016B" w:rsidP="007C0EE8">
      <w:pPr>
        <w:pStyle w:val="Textonotapie"/>
      </w:pPr>
      <w:r>
        <w:rPr>
          <w:rStyle w:val="Refdenotaalpie"/>
        </w:rPr>
        <w:footnoteRef/>
      </w:r>
      <w:r w:rsidRPr="00621B28">
        <w:rPr>
          <w:rFonts w:cs="Arial"/>
          <w:szCs w:val="24"/>
        </w:rPr>
        <w:t xml:space="preserve">Google Video, Wikipedia </w:t>
      </w:r>
      <w:hyperlink r:id="rId6" w:history="1">
        <w:r w:rsidRPr="00621B28">
          <w:rPr>
            <w:rStyle w:val="Hipervnculo"/>
            <w:rFonts w:cs="Arial"/>
            <w:szCs w:val="24"/>
          </w:rPr>
          <w:t>http://es.wikipedia.org/wiki/Google_Video</w:t>
        </w:r>
      </w:hyperlink>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pPr>
      <w:pStyle w:val="Encabezado"/>
    </w:pPr>
  </w:p>
  <w:tbl>
    <w:tblPr>
      <w:tblW w:w="0" w:type="auto"/>
      <w:tblLayout w:type="fixed"/>
      <w:tblLook w:val="0000"/>
    </w:tblPr>
    <w:tblGrid>
      <w:gridCol w:w="2277"/>
      <w:gridCol w:w="4377"/>
      <w:gridCol w:w="2277"/>
    </w:tblGrid>
    <w:tr w:rsidR="00A6016B">
      <w:trPr>
        <w:trHeight w:val="899"/>
      </w:trPr>
      <w:tc>
        <w:tcPr>
          <w:tcW w:w="2277" w:type="dxa"/>
          <w:shd w:val="clear" w:color="auto" w:fill="auto"/>
        </w:tcPr>
        <w:p w:rsidR="00A6016B" w:rsidRDefault="00A6016B">
          <w:pPr>
            <w:pStyle w:val="Encabezado"/>
            <w:snapToGrid w:val="0"/>
            <w:rPr>
              <w:sz w:val="16"/>
              <w:szCs w:val="16"/>
            </w:rPr>
          </w:pPr>
          <w:r>
            <w:rPr>
              <w:noProof/>
              <w:lang w:eastAsia="es-CL"/>
            </w:rPr>
            <w:drawing>
              <wp:inline distT="0" distB="0" distL="0" distR="0">
                <wp:extent cx="1295400" cy="552450"/>
                <wp:effectExtent l="1905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
                        <a:srcRect/>
                        <a:stretch>
                          <a:fillRect/>
                        </a:stretch>
                      </pic:blipFill>
                      <pic:spPr bwMode="auto">
                        <a:xfrm>
                          <a:off x="0" y="0"/>
                          <a:ext cx="1295400" cy="552450"/>
                        </a:xfrm>
                        <a:prstGeom prst="rect">
                          <a:avLst/>
                        </a:prstGeom>
                        <a:solidFill>
                          <a:srgbClr val="FFFFFF"/>
                        </a:solidFill>
                        <a:ln w="9525">
                          <a:noFill/>
                          <a:miter lim="800000"/>
                          <a:headEnd/>
                          <a:tailEnd/>
                        </a:ln>
                      </pic:spPr>
                    </pic:pic>
                  </a:graphicData>
                </a:graphic>
              </wp:inline>
            </w:drawing>
          </w:r>
        </w:p>
      </w:tc>
      <w:tc>
        <w:tcPr>
          <w:tcW w:w="4377" w:type="dxa"/>
          <w:shd w:val="clear" w:color="auto" w:fill="auto"/>
        </w:tcPr>
        <w:p w:rsidR="00A6016B" w:rsidRDefault="00A6016B">
          <w:pPr>
            <w:pStyle w:val="Encabezado"/>
            <w:snapToGrid w:val="0"/>
            <w:jc w:val="center"/>
            <w:rPr>
              <w:sz w:val="16"/>
              <w:szCs w:val="16"/>
            </w:rPr>
          </w:pPr>
          <w:r>
            <w:rPr>
              <w:sz w:val="16"/>
              <w:szCs w:val="16"/>
            </w:rPr>
            <w:t>Universidad de Viña del Mar</w:t>
          </w:r>
        </w:p>
        <w:p w:rsidR="00A6016B" w:rsidRDefault="00A6016B">
          <w:pPr>
            <w:pStyle w:val="Encabezado"/>
            <w:jc w:val="center"/>
            <w:rPr>
              <w:sz w:val="16"/>
              <w:szCs w:val="16"/>
            </w:rPr>
          </w:pPr>
          <w:r>
            <w:rPr>
              <w:sz w:val="16"/>
              <w:szCs w:val="16"/>
            </w:rPr>
            <w:t>Ingeniería en Informática</w:t>
          </w:r>
        </w:p>
        <w:p w:rsidR="00A6016B" w:rsidRDefault="00A6016B">
          <w:pPr>
            <w:pStyle w:val="Encabezado"/>
            <w:jc w:val="center"/>
            <w:rPr>
              <w:sz w:val="16"/>
              <w:szCs w:val="16"/>
            </w:rPr>
          </w:pPr>
          <w:r>
            <w:rPr>
              <w:sz w:val="16"/>
              <w:szCs w:val="16"/>
            </w:rPr>
            <w:t>Propuesta Proyecto de Titulo –  Septiembre 2010</w:t>
          </w:r>
        </w:p>
        <w:p w:rsidR="00A6016B" w:rsidRDefault="00A6016B">
          <w:pPr>
            <w:pStyle w:val="Encabezado"/>
            <w:jc w:val="center"/>
          </w:pPr>
        </w:p>
      </w:tc>
      <w:tc>
        <w:tcPr>
          <w:tcW w:w="2277" w:type="dxa"/>
          <w:shd w:val="clear" w:color="auto" w:fill="auto"/>
        </w:tcPr>
        <w:p w:rsidR="00A6016B" w:rsidRDefault="00A6016B">
          <w:pPr>
            <w:pStyle w:val="Encabezado"/>
            <w:snapToGrid w:val="0"/>
            <w:jc w:val="center"/>
          </w:pPr>
          <w:r>
            <w:rPr>
              <w:noProof/>
              <w:lang w:eastAsia="es-CL"/>
            </w:rPr>
            <w:drawing>
              <wp:inline distT="0" distB="0" distL="0" distR="0">
                <wp:extent cx="1295400" cy="552450"/>
                <wp:effectExtent l="1905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
                        <a:srcRect/>
                        <a:stretch>
                          <a:fillRect/>
                        </a:stretch>
                      </pic:blipFill>
                      <pic:spPr bwMode="auto">
                        <a:xfrm>
                          <a:off x="0" y="0"/>
                          <a:ext cx="1295400" cy="552450"/>
                        </a:xfrm>
                        <a:prstGeom prst="rect">
                          <a:avLst/>
                        </a:prstGeom>
                        <a:solidFill>
                          <a:srgbClr val="FFFFFF"/>
                        </a:solidFill>
                        <a:ln w="9525">
                          <a:noFill/>
                          <a:miter lim="800000"/>
                          <a:headEnd/>
                          <a:tailEnd/>
                        </a:ln>
                      </pic:spPr>
                    </pic:pic>
                  </a:graphicData>
                </a:graphic>
              </wp:inline>
            </w:drawing>
          </w:r>
        </w:p>
      </w:tc>
    </w:tr>
  </w:tbl>
  <w:p w:rsidR="00A6016B" w:rsidRDefault="00A6016B" w:rsidP="00460025"/>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singleLevel"/>
    <w:tmpl w:val="00000001"/>
    <w:name w:val="WW8Num1"/>
    <w:lvl w:ilvl="0">
      <w:start w:val="1"/>
      <w:numFmt w:val="bullet"/>
      <w:lvlText w:val="-"/>
      <w:lvlJc w:val="left"/>
      <w:pPr>
        <w:tabs>
          <w:tab w:val="num" w:pos="0"/>
        </w:tabs>
        <w:ind w:left="420" w:hanging="360"/>
      </w:pPr>
      <w:rPr>
        <w:rFonts w:ascii="Arial" w:hAnsi="Arial" w:cs="Arial"/>
      </w:rPr>
    </w:lvl>
  </w:abstractNum>
  <w:abstractNum w:abstractNumId="1">
    <w:nsid w:val="00000002"/>
    <w:multiLevelType w:val="singleLevel"/>
    <w:tmpl w:val="00000002"/>
    <w:name w:val="WW8Num2"/>
    <w:lvl w:ilvl="0">
      <w:start w:val="1"/>
      <w:numFmt w:val="bullet"/>
      <w:lvlText w:val="-"/>
      <w:lvlJc w:val="left"/>
      <w:pPr>
        <w:tabs>
          <w:tab w:val="num" w:pos="0"/>
        </w:tabs>
        <w:ind w:left="420" w:hanging="360"/>
      </w:pPr>
      <w:rPr>
        <w:rFonts w:ascii="Arial" w:hAnsi="Arial"/>
      </w:rPr>
    </w:lvl>
  </w:abstractNum>
  <w:abstractNum w:abstractNumId="2">
    <w:nsid w:val="00000003"/>
    <w:multiLevelType w:val="singleLevel"/>
    <w:tmpl w:val="00000003"/>
    <w:name w:val="WW8Num4"/>
    <w:lvl w:ilvl="0">
      <w:start w:val="1"/>
      <w:numFmt w:val="bullet"/>
      <w:lvlText w:val=""/>
      <w:lvlJc w:val="left"/>
      <w:pPr>
        <w:tabs>
          <w:tab w:val="num" w:pos="0"/>
        </w:tabs>
        <w:ind w:left="720" w:hanging="360"/>
      </w:pPr>
      <w:rPr>
        <w:rFonts w:ascii="Symbol" w:hAnsi="Symbol"/>
      </w:rPr>
    </w:lvl>
  </w:abstractNum>
  <w:abstractNum w:abstractNumId="3">
    <w:nsid w:val="00000004"/>
    <w:multiLevelType w:val="singleLevel"/>
    <w:tmpl w:val="00000004"/>
    <w:name w:val="WW8Num5"/>
    <w:lvl w:ilvl="0">
      <w:start w:val="1"/>
      <w:numFmt w:val="bullet"/>
      <w:lvlText w:val=""/>
      <w:lvlJc w:val="left"/>
      <w:pPr>
        <w:tabs>
          <w:tab w:val="num" w:pos="0"/>
        </w:tabs>
        <w:ind w:left="720" w:hanging="360"/>
      </w:pPr>
      <w:rPr>
        <w:rFonts w:ascii="Symbol" w:hAnsi="Symbol"/>
      </w:rPr>
    </w:lvl>
  </w:abstractNum>
  <w:abstractNum w:abstractNumId="4">
    <w:nsid w:val="00000005"/>
    <w:multiLevelType w:val="singleLevel"/>
    <w:tmpl w:val="00000005"/>
    <w:name w:val="WW8Num6"/>
    <w:lvl w:ilvl="0">
      <w:start w:val="1"/>
      <w:numFmt w:val="bullet"/>
      <w:lvlText w:val=""/>
      <w:lvlJc w:val="left"/>
      <w:pPr>
        <w:tabs>
          <w:tab w:val="num" w:pos="0"/>
        </w:tabs>
        <w:ind w:left="720" w:hanging="360"/>
      </w:pPr>
      <w:rPr>
        <w:rFonts w:ascii="Symbol" w:hAnsi="Symbol"/>
      </w:rPr>
    </w:lvl>
  </w:abstractNum>
  <w:abstractNum w:abstractNumId="5">
    <w:nsid w:val="00000006"/>
    <w:multiLevelType w:val="multilevel"/>
    <w:tmpl w:val="00000006"/>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6">
    <w:nsid w:val="020523A2"/>
    <w:multiLevelType w:val="multilevel"/>
    <w:tmpl w:val="5F1ADE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05234BF2"/>
    <w:multiLevelType w:val="hybridMultilevel"/>
    <w:tmpl w:val="A112E106"/>
    <w:lvl w:ilvl="0" w:tplc="0C0A000F">
      <w:start w:val="1"/>
      <w:numFmt w:val="decimal"/>
      <w:lvlText w:val="%1."/>
      <w:lvlJc w:val="left"/>
      <w:pPr>
        <w:tabs>
          <w:tab w:val="num" w:pos="720"/>
        </w:tabs>
        <w:ind w:left="720" w:hanging="360"/>
      </w:pPr>
      <w:rPr>
        <w:rFonts w:cs="Times New Roman"/>
      </w:rPr>
    </w:lvl>
    <w:lvl w:ilvl="1" w:tplc="0C0A0019" w:tentative="1">
      <w:start w:val="1"/>
      <w:numFmt w:val="lowerLetter"/>
      <w:lvlText w:val="%2."/>
      <w:lvlJc w:val="left"/>
      <w:pPr>
        <w:tabs>
          <w:tab w:val="num" w:pos="1440"/>
        </w:tabs>
        <w:ind w:left="1440" w:hanging="360"/>
      </w:pPr>
      <w:rPr>
        <w:rFonts w:cs="Times New Roman"/>
      </w:rPr>
    </w:lvl>
    <w:lvl w:ilvl="2" w:tplc="0C0A001B" w:tentative="1">
      <w:start w:val="1"/>
      <w:numFmt w:val="lowerRoman"/>
      <w:lvlText w:val="%3."/>
      <w:lvlJc w:val="right"/>
      <w:pPr>
        <w:tabs>
          <w:tab w:val="num" w:pos="2160"/>
        </w:tabs>
        <w:ind w:left="2160" w:hanging="180"/>
      </w:pPr>
      <w:rPr>
        <w:rFonts w:cs="Times New Roman"/>
      </w:rPr>
    </w:lvl>
    <w:lvl w:ilvl="3" w:tplc="0C0A000F" w:tentative="1">
      <w:start w:val="1"/>
      <w:numFmt w:val="decimal"/>
      <w:lvlText w:val="%4."/>
      <w:lvlJc w:val="left"/>
      <w:pPr>
        <w:tabs>
          <w:tab w:val="num" w:pos="2880"/>
        </w:tabs>
        <w:ind w:left="2880" w:hanging="360"/>
      </w:pPr>
      <w:rPr>
        <w:rFonts w:cs="Times New Roman"/>
      </w:rPr>
    </w:lvl>
    <w:lvl w:ilvl="4" w:tplc="0C0A0019" w:tentative="1">
      <w:start w:val="1"/>
      <w:numFmt w:val="lowerLetter"/>
      <w:lvlText w:val="%5."/>
      <w:lvlJc w:val="left"/>
      <w:pPr>
        <w:tabs>
          <w:tab w:val="num" w:pos="3600"/>
        </w:tabs>
        <w:ind w:left="3600" w:hanging="360"/>
      </w:pPr>
      <w:rPr>
        <w:rFonts w:cs="Times New Roman"/>
      </w:rPr>
    </w:lvl>
    <w:lvl w:ilvl="5" w:tplc="0C0A001B" w:tentative="1">
      <w:start w:val="1"/>
      <w:numFmt w:val="lowerRoman"/>
      <w:lvlText w:val="%6."/>
      <w:lvlJc w:val="right"/>
      <w:pPr>
        <w:tabs>
          <w:tab w:val="num" w:pos="4320"/>
        </w:tabs>
        <w:ind w:left="4320" w:hanging="180"/>
      </w:pPr>
      <w:rPr>
        <w:rFonts w:cs="Times New Roman"/>
      </w:rPr>
    </w:lvl>
    <w:lvl w:ilvl="6" w:tplc="0C0A000F" w:tentative="1">
      <w:start w:val="1"/>
      <w:numFmt w:val="decimal"/>
      <w:lvlText w:val="%7."/>
      <w:lvlJc w:val="left"/>
      <w:pPr>
        <w:tabs>
          <w:tab w:val="num" w:pos="5040"/>
        </w:tabs>
        <w:ind w:left="5040" w:hanging="360"/>
      </w:pPr>
      <w:rPr>
        <w:rFonts w:cs="Times New Roman"/>
      </w:rPr>
    </w:lvl>
    <w:lvl w:ilvl="7" w:tplc="0C0A0019" w:tentative="1">
      <w:start w:val="1"/>
      <w:numFmt w:val="lowerLetter"/>
      <w:lvlText w:val="%8."/>
      <w:lvlJc w:val="left"/>
      <w:pPr>
        <w:tabs>
          <w:tab w:val="num" w:pos="5760"/>
        </w:tabs>
        <w:ind w:left="5760" w:hanging="360"/>
      </w:pPr>
      <w:rPr>
        <w:rFonts w:cs="Times New Roman"/>
      </w:rPr>
    </w:lvl>
    <w:lvl w:ilvl="8" w:tplc="0C0A001B" w:tentative="1">
      <w:start w:val="1"/>
      <w:numFmt w:val="lowerRoman"/>
      <w:lvlText w:val="%9."/>
      <w:lvlJc w:val="right"/>
      <w:pPr>
        <w:tabs>
          <w:tab w:val="num" w:pos="6480"/>
        </w:tabs>
        <w:ind w:left="6480" w:hanging="180"/>
      </w:pPr>
      <w:rPr>
        <w:rFonts w:cs="Times New Roman"/>
      </w:rPr>
    </w:lvl>
  </w:abstractNum>
  <w:abstractNum w:abstractNumId="8">
    <w:nsid w:val="0C221D80"/>
    <w:multiLevelType w:val="hybridMultilevel"/>
    <w:tmpl w:val="EBD8475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nsid w:val="0D274AE5"/>
    <w:multiLevelType w:val="multilevel"/>
    <w:tmpl w:val="07E062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0DD609BD"/>
    <w:multiLevelType w:val="multilevel"/>
    <w:tmpl w:val="B11E82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14AE1D8A"/>
    <w:multiLevelType w:val="hybridMultilevel"/>
    <w:tmpl w:val="DECCEA9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2">
    <w:nsid w:val="1502117B"/>
    <w:multiLevelType w:val="multilevel"/>
    <w:tmpl w:val="EE7A766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3">
    <w:nsid w:val="1A0E4B26"/>
    <w:multiLevelType w:val="hybridMultilevel"/>
    <w:tmpl w:val="71067018"/>
    <w:lvl w:ilvl="0" w:tplc="340A0001">
      <w:start w:val="1"/>
      <w:numFmt w:val="bullet"/>
      <w:lvlText w:val=""/>
      <w:lvlJc w:val="left"/>
      <w:pPr>
        <w:ind w:left="720" w:hanging="360"/>
      </w:pPr>
      <w:rPr>
        <w:rFonts w:ascii="Symbol" w:hAnsi="Symbol" w:hint="default"/>
      </w:rPr>
    </w:lvl>
    <w:lvl w:ilvl="1" w:tplc="340A0003">
      <w:start w:val="1"/>
      <w:numFmt w:val="bullet"/>
      <w:lvlText w:val="o"/>
      <w:lvlJc w:val="left"/>
      <w:pPr>
        <w:ind w:left="1440" w:hanging="360"/>
      </w:pPr>
      <w:rPr>
        <w:rFonts w:ascii="Courier New" w:hAnsi="Courier New" w:hint="default"/>
      </w:rPr>
    </w:lvl>
    <w:lvl w:ilvl="2" w:tplc="340A0005">
      <w:start w:val="1"/>
      <w:numFmt w:val="bullet"/>
      <w:lvlText w:val=""/>
      <w:lvlJc w:val="left"/>
      <w:pPr>
        <w:ind w:left="2160" w:hanging="360"/>
      </w:pPr>
      <w:rPr>
        <w:rFonts w:ascii="Wingdings" w:hAnsi="Wingdings" w:hint="default"/>
      </w:rPr>
    </w:lvl>
    <w:lvl w:ilvl="3" w:tplc="340A0001">
      <w:start w:val="1"/>
      <w:numFmt w:val="bullet"/>
      <w:lvlText w:val=""/>
      <w:lvlJc w:val="left"/>
      <w:pPr>
        <w:ind w:left="2880" w:hanging="360"/>
      </w:pPr>
      <w:rPr>
        <w:rFonts w:ascii="Symbol" w:hAnsi="Symbol" w:hint="default"/>
      </w:rPr>
    </w:lvl>
    <w:lvl w:ilvl="4" w:tplc="340A0003">
      <w:start w:val="1"/>
      <w:numFmt w:val="bullet"/>
      <w:lvlText w:val="o"/>
      <w:lvlJc w:val="left"/>
      <w:pPr>
        <w:ind w:left="3600" w:hanging="360"/>
      </w:pPr>
      <w:rPr>
        <w:rFonts w:ascii="Courier New" w:hAnsi="Courier New" w:hint="default"/>
      </w:rPr>
    </w:lvl>
    <w:lvl w:ilvl="5" w:tplc="340A0005">
      <w:start w:val="1"/>
      <w:numFmt w:val="bullet"/>
      <w:lvlText w:val=""/>
      <w:lvlJc w:val="left"/>
      <w:pPr>
        <w:ind w:left="4320" w:hanging="360"/>
      </w:pPr>
      <w:rPr>
        <w:rFonts w:ascii="Wingdings" w:hAnsi="Wingdings" w:hint="default"/>
      </w:rPr>
    </w:lvl>
    <w:lvl w:ilvl="6" w:tplc="340A0001">
      <w:start w:val="1"/>
      <w:numFmt w:val="bullet"/>
      <w:lvlText w:val=""/>
      <w:lvlJc w:val="left"/>
      <w:pPr>
        <w:ind w:left="5040" w:hanging="360"/>
      </w:pPr>
      <w:rPr>
        <w:rFonts w:ascii="Symbol" w:hAnsi="Symbol" w:hint="default"/>
      </w:rPr>
    </w:lvl>
    <w:lvl w:ilvl="7" w:tplc="340A0003">
      <w:start w:val="1"/>
      <w:numFmt w:val="bullet"/>
      <w:lvlText w:val="o"/>
      <w:lvlJc w:val="left"/>
      <w:pPr>
        <w:ind w:left="5760" w:hanging="360"/>
      </w:pPr>
      <w:rPr>
        <w:rFonts w:ascii="Courier New" w:hAnsi="Courier New" w:hint="default"/>
      </w:rPr>
    </w:lvl>
    <w:lvl w:ilvl="8" w:tplc="340A0005">
      <w:start w:val="1"/>
      <w:numFmt w:val="bullet"/>
      <w:lvlText w:val=""/>
      <w:lvlJc w:val="left"/>
      <w:pPr>
        <w:ind w:left="6480" w:hanging="360"/>
      </w:pPr>
      <w:rPr>
        <w:rFonts w:ascii="Wingdings" w:hAnsi="Wingdings" w:hint="default"/>
      </w:rPr>
    </w:lvl>
  </w:abstractNum>
  <w:abstractNum w:abstractNumId="14">
    <w:nsid w:val="1BE67543"/>
    <w:multiLevelType w:val="hybridMultilevel"/>
    <w:tmpl w:val="CDA6D2F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5">
    <w:nsid w:val="1D90450F"/>
    <w:multiLevelType w:val="hybridMultilevel"/>
    <w:tmpl w:val="2A30D9F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6">
    <w:nsid w:val="22677B84"/>
    <w:multiLevelType w:val="hybridMultilevel"/>
    <w:tmpl w:val="B97C69D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7">
    <w:nsid w:val="257F44B5"/>
    <w:multiLevelType w:val="multilevel"/>
    <w:tmpl w:val="339C4B1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8">
    <w:nsid w:val="272614A4"/>
    <w:multiLevelType w:val="hybridMultilevel"/>
    <w:tmpl w:val="1FA2FE7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MS Outlook" w:hAnsi="MS Outlook"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MS Outlook" w:hAnsi="MS Outlook"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MS Outlook" w:hAnsi="MS Outlook" w:hint="default"/>
      </w:rPr>
    </w:lvl>
  </w:abstractNum>
  <w:abstractNum w:abstractNumId="19">
    <w:nsid w:val="2DF0114B"/>
    <w:multiLevelType w:val="multilevel"/>
    <w:tmpl w:val="616856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32A657D4"/>
    <w:multiLevelType w:val="hybridMultilevel"/>
    <w:tmpl w:val="8FC01E3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1">
    <w:nsid w:val="35105FB7"/>
    <w:multiLevelType w:val="hybridMultilevel"/>
    <w:tmpl w:val="60BA327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2">
    <w:nsid w:val="35583F76"/>
    <w:multiLevelType w:val="multilevel"/>
    <w:tmpl w:val="21AC4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381A023C"/>
    <w:multiLevelType w:val="hybridMultilevel"/>
    <w:tmpl w:val="C554AB94"/>
    <w:lvl w:ilvl="0" w:tplc="340A0001">
      <w:start w:val="1"/>
      <w:numFmt w:val="bullet"/>
      <w:lvlText w:val=""/>
      <w:lvlJc w:val="left"/>
      <w:pPr>
        <w:ind w:left="720" w:hanging="360"/>
      </w:pPr>
      <w:rPr>
        <w:rFonts w:ascii="Symbol" w:hAnsi="Symbol"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4">
    <w:nsid w:val="398B3D1A"/>
    <w:multiLevelType w:val="hybridMultilevel"/>
    <w:tmpl w:val="1680B0FC"/>
    <w:lvl w:ilvl="0" w:tplc="A2365F4A">
      <w:start w:val="5"/>
      <w:numFmt w:val="bullet"/>
      <w:lvlText w:val="-"/>
      <w:lvlJc w:val="left"/>
      <w:pPr>
        <w:ind w:left="360" w:hanging="360"/>
      </w:pPr>
      <w:rPr>
        <w:rFonts w:ascii="Arial" w:eastAsia="Calibri" w:hAnsi="Arial" w:cs="Aria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5">
    <w:nsid w:val="3ACF62F4"/>
    <w:multiLevelType w:val="multilevel"/>
    <w:tmpl w:val="09C2A5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nsid w:val="3BEB5E2C"/>
    <w:multiLevelType w:val="multilevel"/>
    <w:tmpl w:val="259C3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3EF16BC1"/>
    <w:multiLevelType w:val="hybridMultilevel"/>
    <w:tmpl w:val="273C8480"/>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8">
    <w:nsid w:val="3F2B1F69"/>
    <w:multiLevelType w:val="hybridMultilevel"/>
    <w:tmpl w:val="B82601D0"/>
    <w:lvl w:ilvl="0" w:tplc="3468EA94">
      <w:start w:val="1"/>
      <w:numFmt w:val="lowerLetter"/>
      <w:lvlText w:val="%1)"/>
      <w:lvlJc w:val="left"/>
      <w:pPr>
        <w:tabs>
          <w:tab w:val="num" w:pos="1128"/>
        </w:tabs>
        <w:ind w:left="1128" w:hanging="360"/>
      </w:pPr>
      <w:rPr>
        <w:rFonts w:cs="Times New Roman" w:hint="default"/>
      </w:rPr>
    </w:lvl>
    <w:lvl w:ilvl="1" w:tplc="0C0A0019" w:tentative="1">
      <w:start w:val="1"/>
      <w:numFmt w:val="lowerLetter"/>
      <w:lvlText w:val="%2."/>
      <w:lvlJc w:val="left"/>
      <w:pPr>
        <w:tabs>
          <w:tab w:val="num" w:pos="1848"/>
        </w:tabs>
        <w:ind w:left="1848" w:hanging="360"/>
      </w:pPr>
      <w:rPr>
        <w:rFonts w:cs="Times New Roman"/>
      </w:rPr>
    </w:lvl>
    <w:lvl w:ilvl="2" w:tplc="0C0A001B" w:tentative="1">
      <w:start w:val="1"/>
      <w:numFmt w:val="lowerRoman"/>
      <w:lvlText w:val="%3."/>
      <w:lvlJc w:val="right"/>
      <w:pPr>
        <w:tabs>
          <w:tab w:val="num" w:pos="2568"/>
        </w:tabs>
        <w:ind w:left="2568" w:hanging="180"/>
      </w:pPr>
      <w:rPr>
        <w:rFonts w:cs="Times New Roman"/>
      </w:rPr>
    </w:lvl>
    <w:lvl w:ilvl="3" w:tplc="0C0A000F" w:tentative="1">
      <w:start w:val="1"/>
      <w:numFmt w:val="decimal"/>
      <w:lvlText w:val="%4."/>
      <w:lvlJc w:val="left"/>
      <w:pPr>
        <w:tabs>
          <w:tab w:val="num" w:pos="3288"/>
        </w:tabs>
        <w:ind w:left="3288" w:hanging="360"/>
      </w:pPr>
      <w:rPr>
        <w:rFonts w:cs="Times New Roman"/>
      </w:rPr>
    </w:lvl>
    <w:lvl w:ilvl="4" w:tplc="0C0A0019" w:tentative="1">
      <w:start w:val="1"/>
      <w:numFmt w:val="lowerLetter"/>
      <w:lvlText w:val="%5."/>
      <w:lvlJc w:val="left"/>
      <w:pPr>
        <w:tabs>
          <w:tab w:val="num" w:pos="4008"/>
        </w:tabs>
        <w:ind w:left="4008" w:hanging="360"/>
      </w:pPr>
      <w:rPr>
        <w:rFonts w:cs="Times New Roman"/>
      </w:rPr>
    </w:lvl>
    <w:lvl w:ilvl="5" w:tplc="0C0A001B" w:tentative="1">
      <w:start w:val="1"/>
      <w:numFmt w:val="lowerRoman"/>
      <w:lvlText w:val="%6."/>
      <w:lvlJc w:val="right"/>
      <w:pPr>
        <w:tabs>
          <w:tab w:val="num" w:pos="4728"/>
        </w:tabs>
        <w:ind w:left="4728" w:hanging="180"/>
      </w:pPr>
      <w:rPr>
        <w:rFonts w:cs="Times New Roman"/>
      </w:rPr>
    </w:lvl>
    <w:lvl w:ilvl="6" w:tplc="0C0A000F" w:tentative="1">
      <w:start w:val="1"/>
      <w:numFmt w:val="decimal"/>
      <w:lvlText w:val="%7."/>
      <w:lvlJc w:val="left"/>
      <w:pPr>
        <w:tabs>
          <w:tab w:val="num" w:pos="5448"/>
        </w:tabs>
        <w:ind w:left="5448" w:hanging="360"/>
      </w:pPr>
      <w:rPr>
        <w:rFonts w:cs="Times New Roman"/>
      </w:rPr>
    </w:lvl>
    <w:lvl w:ilvl="7" w:tplc="0C0A0019" w:tentative="1">
      <w:start w:val="1"/>
      <w:numFmt w:val="lowerLetter"/>
      <w:lvlText w:val="%8."/>
      <w:lvlJc w:val="left"/>
      <w:pPr>
        <w:tabs>
          <w:tab w:val="num" w:pos="6168"/>
        </w:tabs>
        <w:ind w:left="6168" w:hanging="360"/>
      </w:pPr>
      <w:rPr>
        <w:rFonts w:cs="Times New Roman"/>
      </w:rPr>
    </w:lvl>
    <w:lvl w:ilvl="8" w:tplc="0C0A001B" w:tentative="1">
      <w:start w:val="1"/>
      <w:numFmt w:val="lowerRoman"/>
      <w:lvlText w:val="%9."/>
      <w:lvlJc w:val="right"/>
      <w:pPr>
        <w:tabs>
          <w:tab w:val="num" w:pos="6888"/>
        </w:tabs>
        <w:ind w:left="6888" w:hanging="180"/>
      </w:pPr>
      <w:rPr>
        <w:rFonts w:cs="Times New Roman"/>
      </w:rPr>
    </w:lvl>
  </w:abstractNum>
  <w:abstractNum w:abstractNumId="29">
    <w:nsid w:val="44595A3A"/>
    <w:multiLevelType w:val="hybridMultilevel"/>
    <w:tmpl w:val="4F32A90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0">
    <w:nsid w:val="45963D59"/>
    <w:multiLevelType w:val="hybridMultilevel"/>
    <w:tmpl w:val="7396DE4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1">
    <w:nsid w:val="475C69BE"/>
    <w:multiLevelType w:val="multilevel"/>
    <w:tmpl w:val="F3B88E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4EB832B1"/>
    <w:multiLevelType w:val="hybridMultilevel"/>
    <w:tmpl w:val="FF9A496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3">
    <w:nsid w:val="4F3A225F"/>
    <w:multiLevelType w:val="hybridMultilevel"/>
    <w:tmpl w:val="04F2371E"/>
    <w:lvl w:ilvl="0" w:tplc="340A000F">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4">
    <w:nsid w:val="53A22A79"/>
    <w:multiLevelType w:val="hybridMultilevel"/>
    <w:tmpl w:val="44CCD7A2"/>
    <w:lvl w:ilvl="0" w:tplc="340A0001">
      <w:start w:val="1"/>
      <w:numFmt w:val="bullet"/>
      <w:lvlText w:val=""/>
      <w:lvlJc w:val="left"/>
      <w:pPr>
        <w:ind w:left="360" w:hanging="360"/>
      </w:pPr>
      <w:rPr>
        <w:rFonts w:ascii="Symbol" w:hAnsi="Symbol" w:hint="default"/>
      </w:rPr>
    </w:lvl>
    <w:lvl w:ilvl="1" w:tplc="340A0003" w:tentative="1">
      <w:start w:val="1"/>
      <w:numFmt w:val="bullet"/>
      <w:lvlText w:val="o"/>
      <w:lvlJc w:val="left"/>
      <w:pPr>
        <w:ind w:left="1080" w:hanging="360"/>
      </w:pPr>
      <w:rPr>
        <w:rFonts w:ascii="Courier New" w:hAnsi="Courier New" w:cs="Courier New" w:hint="default"/>
      </w:rPr>
    </w:lvl>
    <w:lvl w:ilvl="2" w:tplc="340A0005" w:tentative="1">
      <w:start w:val="1"/>
      <w:numFmt w:val="bullet"/>
      <w:lvlText w:val=""/>
      <w:lvlJc w:val="left"/>
      <w:pPr>
        <w:ind w:left="1800" w:hanging="360"/>
      </w:pPr>
      <w:rPr>
        <w:rFonts w:ascii="MS Outlook" w:hAnsi="MS Outlook" w:hint="default"/>
      </w:rPr>
    </w:lvl>
    <w:lvl w:ilvl="3" w:tplc="340A0001" w:tentative="1">
      <w:start w:val="1"/>
      <w:numFmt w:val="bullet"/>
      <w:lvlText w:val=""/>
      <w:lvlJc w:val="left"/>
      <w:pPr>
        <w:ind w:left="2520" w:hanging="360"/>
      </w:pPr>
      <w:rPr>
        <w:rFonts w:ascii="Symbol" w:hAnsi="Symbol" w:hint="default"/>
      </w:rPr>
    </w:lvl>
    <w:lvl w:ilvl="4" w:tplc="340A0003" w:tentative="1">
      <w:start w:val="1"/>
      <w:numFmt w:val="bullet"/>
      <w:lvlText w:val="o"/>
      <w:lvlJc w:val="left"/>
      <w:pPr>
        <w:ind w:left="3240" w:hanging="360"/>
      </w:pPr>
      <w:rPr>
        <w:rFonts w:ascii="Courier New" w:hAnsi="Courier New" w:cs="Courier New" w:hint="default"/>
      </w:rPr>
    </w:lvl>
    <w:lvl w:ilvl="5" w:tplc="340A0005" w:tentative="1">
      <w:start w:val="1"/>
      <w:numFmt w:val="bullet"/>
      <w:lvlText w:val=""/>
      <w:lvlJc w:val="left"/>
      <w:pPr>
        <w:ind w:left="3960" w:hanging="360"/>
      </w:pPr>
      <w:rPr>
        <w:rFonts w:ascii="MS Outlook" w:hAnsi="MS Outlook" w:hint="default"/>
      </w:rPr>
    </w:lvl>
    <w:lvl w:ilvl="6" w:tplc="340A0001" w:tentative="1">
      <w:start w:val="1"/>
      <w:numFmt w:val="bullet"/>
      <w:lvlText w:val=""/>
      <w:lvlJc w:val="left"/>
      <w:pPr>
        <w:ind w:left="4680" w:hanging="360"/>
      </w:pPr>
      <w:rPr>
        <w:rFonts w:ascii="Symbol" w:hAnsi="Symbol" w:hint="default"/>
      </w:rPr>
    </w:lvl>
    <w:lvl w:ilvl="7" w:tplc="340A0003" w:tentative="1">
      <w:start w:val="1"/>
      <w:numFmt w:val="bullet"/>
      <w:lvlText w:val="o"/>
      <w:lvlJc w:val="left"/>
      <w:pPr>
        <w:ind w:left="5400" w:hanging="360"/>
      </w:pPr>
      <w:rPr>
        <w:rFonts w:ascii="Courier New" w:hAnsi="Courier New" w:cs="Courier New" w:hint="default"/>
      </w:rPr>
    </w:lvl>
    <w:lvl w:ilvl="8" w:tplc="340A0005" w:tentative="1">
      <w:start w:val="1"/>
      <w:numFmt w:val="bullet"/>
      <w:lvlText w:val=""/>
      <w:lvlJc w:val="left"/>
      <w:pPr>
        <w:ind w:left="6120" w:hanging="360"/>
      </w:pPr>
      <w:rPr>
        <w:rFonts w:ascii="MS Outlook" w:hAnsi="MS Outlook" w:hint="default"/>
      </w:rPr>
    </w:lvl>
  </w:abstractNum>
  <w:abstractNum w:abstractNumId="35">
    <w:nsid w:val="55EE63E6"/>
    <w:multiLevelType w:val="hybridMultilevel"/>
    <w:tmpl w:val="D84EC368"/>
    <w:lvl w:ilvl="0" w:tplc="EFDA0A14">
      <w:start w:val="1"/>
      <w:numFmt w:val="bullet"/>
      <w:lvlText w:val=""/>
      <w:lvlJc w:val="left"/>
      <w:pPr>
        <w:ind w:left="720" w:hanging="360"/>
      </w:pPr>
      <w:rPr>
        <w:rFonts w:ascii="Symbol" w:hAnsi="Symbol" w:hint="default"/>
        <w:sz w:val="24"/>
        <w:szCs w:val="24"/>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6">
    <w:nsid w:val="5785581B"/>
    <w:multiLevelType w:val="hybridMultilevel"/>
    <w:tmpl w:val="B420D07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7">
    <w:nsid w:val="591F5150"/>
    <w:multiLevelType w:val="hybridMultilevel"/>
    <w:tmpl w:val="46A451D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MS Outlook" w:hAnsi="MS Outlook"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MS Outlook" w:hAnsi="MS Outlook"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MS Outlook" w:hAnsi="MS Outlook" w:hint="default"/>
      </w:rPr>
    </w:lvl>
  </w:abstractNum>
  <w:abstractNum w:abstractNumId="38">
    <w:nsid w:val="61F0781E"/>
    <w:multiLevelType w:val="multilevel"/>
    <w:tmpl w:val="339C4B1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9">
    <w:nsid w:val="65A530DB"/>
    <w:multiLevelType w:val="hybridMultilevel"/>
    <w:tmpl w:val="ED2895BA"/>
    <w:lvl w:ilvl="0" w:tplc="340A000F">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40">
    <w:nsid w:val="67614273"/>
    <w:multiLevelType w:val="multilevel"/>
    <w:tmpl w:val="E1A62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6AB56D44"/>
    <w:multiLevelType w:val="hybridMultilevel"/>
    <w:tmpl w:val="12DE190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42">
    <w:nsid w:val="6AE47841"/>
    <w:multiLevelType w:val="hybridMultilevel"/>
    <w:tmpl w:val="30CC6FC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43">
    <w:nsid w:val="6B7829AE"/>
    <w:multiLevelType w:val="multilevel"/>
    <w:tmpl w:val="88E4F2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nsid w:val="77460CB5"/>
    <w:multiLevelType w:val="multilevel"/>
    <w:tmpl w:val="754C6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nsid w:val="7CCB38B5"/>
    <w:multiLevelType w:val="hybridMultilevel"/>
    <w:tmpl w:val="7CAC681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13"/>
  </w:num>
  <w:num w:numId="8">
    <w:abstractNumId w:val="14"/>
  </w:num>
  <w:num w:numId="9">
    <w:abstractNumId w:val="23"/>
  </w:num>
  <w:num w:numId="10">
    <w:abstractNumId w:val="20"/>
  </w:num>
  <w:num w:numId="11">
    <w:abstractNumId w:val="11"/>
  </w:num>
  <w:num w:numId="12">
    <w:abstractNumId w:val="30"/>
  </w:num>
  <w:num w:numId="13">
    <w:abstractNumId w:val="31"/>
  </w:num>
  <w:num w:numId="14">
    <w:abstractNumId w:val="43"/>
  </w:num>
  <w:num w:numId="15">
    <w:abstractNumId w:val="40"/>
  </w:num>
  <w:num w:numId="16">
    <w:abstractNumId w:val="9"/>
  </w:num>
  <w:num w:numId="17">
    <w:abstractNumId w:val="22"/>
  </w:num>
  <w:num w:numId="18">
    <w:abstractNumId w:val="26"/>
  </w:num>
  <w:num w:numId="19">
    <w:abstractNumId w:val="10"/>
  </w:num>
  <w:num w:numId="20">
    <w:abstractNumId w:val="44"/>
  </w:num>
  <w:num w:numId="21">
    <w:abstractNumId w:val="35"/>
  </w:num>
  <w:num w:numId="22">
    <w:abstractNumId w:val="1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7"/>
  </w:num>
  <w:num w:numId="24">
    <w:abstractNumId w:val="38"/>
  </w:num>
  <w:num w:numId="25">
    <w:abstractNumId w:val="6"/>
  </w:num>
  <w:num w:numId="26">
    <w:abstractNumId w:val="39"/>
  </w:num>
  <w:num w:numId="27">
    <w:abstractNumId w:val="33"/>
  </w:num>
  <w:num w:numId="28">
    <w:abstractNumId w:val="18"/>
  </w:num>
  <w:num w:numId="29">
    <w:abstractNumId w:val="34"/>
  </w:num>
  <w:num w:numId="30">
    <w:abstractNumId w:val="25"/>
  </w:num>
  <w:num w:numId="31">
    <w:abstractNumId w:val="8"/>
  </w:num>
  <w:num w:numId="32">
    <w:abstractNumId w:val="27"/>
  </w:num>
  <w:num w:numId="33">
    <w:abstractNumId w:val="16"/>
  </w:num>
  <w:num w:numId="34">
    <w:abstractNumId w:val="42"/>
  </w:num>
  <w:num w:numId="35">
    <w:abstractNumId w:val="24"/>
  </w:num>
  <w:num w:numId="36">
    <w:abstractNumId w:val="37"/>
  </w:num>
  <w:num w:numId="37">
    <w:abstractNumId w:val="28"/>
  </w:num>
  <w:num w:numId="38">
    <w:abstractNumId w:val="7"/>
  </w:num>
  <w:num w:numId="39">
    <w:abstractNumId w:val="32"/>
  </w:num>
  <w:num w:numId="40">
    <w:abstractNumId w:val="15"/>
  </w:num>
  <w:num w:numId="41">
    <w:abstractNumId w:val="41"/>
  </w:num>
  <w:num w:numId="42">
    <w:abstractNumId w:val="19"/>
  </w:num>
  <w:num w:numId="43">
    <w:abstractNumId w:val="45"/>
  </w:num>
  <w:num w:numId="44">
    <w:abstractNumId w:val="36"/>
  </w:num>
  <w:num w:numId="45">
    <w:abstractNumId w:val="29"/>
  </w:num>
  <w:num w:numId="46">
    <w:abstractNumId w:val="2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embedSystemFonts/>
  <w:stylePaneFormatFilter w:val="0000"/>
  <w:defaultTabStop w:val="708"/>
  <w:hyphenationZone w:val="425"/>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characterSpacingControl w:val="doNotCompress"/>
  <w:hdrShapeDefaults>
    <o:shapedefaults v:ext="edit" spidmax="2049"/>
  </w:hdrShapeDefaults>
  <w:footnotePr>
    <w:footnote w:id="-1"/>
    <w:footnote w:id="0"/>
    <w:footnote w:id="1"/>
  </w:footnotePr>
  <w:endnotePr>
    <w:endnote w:id="-1"/>
    <w:endnote w:id="0"/>
    <w:endnote w:id="1"/>
  </w:endnotePr>
  <w:compat>
    <w:spaceForUL/>
    <w:balanceSingleByteDoubleByteWidth/>
    <w:doNotLeaveBackslashAlone/>
    <w:ulTrailSpace/>
    <w:adjustLineHeightInTable/>
  </w:compat>
  <w:rsids>
    <w:rsidRoot w:val="007C0EE8"/>
    <w:rsid w:val="000017AF"/>
    <w:rsid w:val="0000442E"/>
    <w:rsid w:val="00004F17"/>
    <w:rsid w:val="000051F5"/>
    <w:rsid w:val="00005BCC"/>
    <w:rsid w:val="0000631D"/>
    <w:rsid w:val="00010D4C"/>
    <w:rsid w:val="00014739"/>
    <w:rsid w:val="000152FC"/>
    <w:rsid w:val="00015DCC"/>
    <w:rsid w:val="00016E7A"/>
    <w:rsid w:val="000209EE"/>
    <w:rsid w:val="00021C8E"/>
    <w:rsid w:val="000247F2"/>
    <w:rsid w:val="00024A8B"/>
    <w:rsid w:val="000262D2"/>
    <w:rsid w:val="0002778F"/>
    <w:rsid w:val="000333BC"/>
    <w:rsid w:val="00037721"/>
    <w:rsid w:val="00037C76"/>
    <w:rsid w:val="000400D2"/>
    <w:rsid w:val="000470D3"/>
    <w:rsid w:val="00054AD3"/>
    <w:rsid w:val="00054B08"/>
    <w:rsid w:val="00054BA9"/>
    <w:rsid w:val="00054ECA"/>
    <w:rsid w:val="00056B56"/>
    <w:rsid w:val="00060073"/>
    <w:rsid w:val="000611ED"/>
    <w:rsid w:val="00063B5E"/>
    <w:rsid w:val="00072069"/>
    <w:rsid w:val="00073F3B"/>
    <w:rsid w:val="00075ADF"/>
    <w:rsid w:val="000844BF"/>
    <w:rsid w:val="00086DDA"/>
    <w:rsid w:val="0009007F"/>
    <w:rsid w:val="00091117"/>
    <w:rsid w:val="000924AF"/>
    <w:rsid w:val="0009298E"/>
    <w:rsid w:val="000A0447"/>
    <w:rsid w:val="000A1BB0"/>
    <w:rsid w:val="000A7912"/>
    <w:rsid w:val="000A7B9F"/>
    <w:rsid w:val="000B0263"/>
    <w:rsid w:val="000B0972"/>
    <w:rsid w:val="000B1D9F"/>
    <w:rsid w:val="000B21CC"/>
    <w:rsid w:val="000B2AA4"/>
    <w:rsid w:val="000B4A00"/>
    <w:rsid w:val="000B4B81"/>
    <w:rsid w:val="000B5660"/>
    <w:rsid w:val="000B6CE0"/>
    <w:rsid w:val="000C7FF5"/>
    <w:rsid w:val="000D130D"/>
    <w:rsid w:val="000D2389"/>
    <w:rsid w:val="000D245E"/>
    <w:rsid w:val="000D2732"/>
    <w:rsid w:val="000D45B1"/>
    <w:rsid w:val="000D4D97"/>
    <w:rsid w:val="000D5E98"/>
    <w:rsid w:val="000D6FD3"/>
    <w:rsid w:val="000E0AEE"/>
    <w:rsid w:val="000E1C37"/>
    <w:rsid w:val="000E54BF"/>
    <w:rsid w:val="000E6BD0"/>
    <w:rsid w:val="000E77D5"/>
    <w:rsid w:val="000F1140"/>
    <w:rsid w:val="000F1D01"/>
    <w:rsid w:val="000F1DB4"/>
    <w:rsid w:val="000F5240"/>
    <w:rsid w:val="0010316E"/>
    <w:rsid w:val="001041B2"/>
    <w:rsid w:val="00106B18"/>
    <w:rsid w:val="0010704F"/>
    <w:rsid w:val="00107078"/>
    <w:rsid w:val="00107FF3"/>
    <w:rsid w:val="00110FBA"/>
    <w:rsid w:val="001121A4"/>
    <w:rsid w:val="00116825"/>
    <w:rsid w:val="001175CC"/>
    <w:rsid w:val="0012213C"/>
    <w:rsid w:val="00122C2B"/>
    <w:rsid w:val="001238EE"/>
    <w:rsid w:val="001255CE"/>
    <w:rsid w:val="00134FCB"/>
    <w:rsid w:val="00136505"/>
    <w:rsid w:val="001370C2"/>
    <w:rsid w:val="00141527"/>
    <w:rsid w:val="00142AB7"/>
    <w:rsid w:val="00146396"/>
    <w:rsid w:val="00150836"/>
    <w:rsid w:val="001557ED"/>
    <w:rsid w:val="00155E35"/>
    <w:rsid w:val="00161A09"/>
    <w:rsid w:val="001667D4"/>
    <w:rsid w:val="001679AA"/>
    <w:rsid w:val="00167C0E"/>
    <w:rsid w:val="0017190B"/>
    <w:rsid w:val="00172EC4"/>
    <w:rsid w:val="001775E9"/>
    <w:rsid w:val="001909E0"/>
    <w:rsid w:val="001A0F7E"/>
    <w:rsid w:val="001A5898"/>
    <w:rsid w:val="001A7BA8"/>
    <w:rsid w:val="001B0B70"/>
    <w:rsid w:val="001B142B"/>
    <w:rsid w:val="001B30CB"/>
    <w:rsid w:val="001B5244"/>
    <w:rsid w:val="001B6042"/>
    <w:rsid w:val="001B743C"/>
    <w:rsid w:val="001B7DCE"/>
    <w:rsid w:val="001C0220"/>
    <w:rsid w:val="001C07A4"/>
    <w:rsid w:val="001C57E5"/>
    <w:rsid w:val="001D1BA4"/>
    <w:rsid w:val="001D2C1D"/>
    <w:rsid w:val="001E1937"/>
    <w:rsid w:val="001E464F"/>
    <w:rsid w:val="001E5754"/>
    <w:rsid w:val="001F0550"/>
    <w:rsid w:val="001F06F0"/>
    <w:rsid w:val="00202EFE"/>
    <w:rsid w:val="00206594"/>
    <w:rsid w:val="00206B84"/>
    <w:rsid w:val="00215C19"/>
    <w:rsid w:val="002239C2"/>
    <w:rsid w:val="00227860"/>
    <w:rsid w:val="00231B87"/>
    <w:rsid w:val="0023357D"/>
    <w:rsid w:val="00234060"/>
    <w:rsid w:val="00234F6C"/>
    <w:rsid w:val="00236077"/>
    <w:rsid w:val="002439B8"/>
    <w:rsid w:val="0024576C"/>
    <w:rsid w:val="00245FC0"/>
    <w:rsid w:val="00246242"/>
    <w:rsid w:val="00246C1A"/>
    <w:rsid w:val="00253CEA"/>
    <w:rsid w:val="002541BF"/>
    <w:rsid w:val="00255D37"/>
    <w:rsid w:val="00260EA4"/>
    <w:rsid w:val="0026557B"/>
    <w:rsid w:val="0026694D"/>
    <w:rsid w:val="00276C45"/>
    <w:rsid w:val="002813B8"/>
    <w:rsid w:val="002843D3"/>
    <w:rsid w:val="00284B05"/>
    <w:rsid w:val="002873B4"/>
    <w:rsid w:val="00293064"/>
    <w:rsid w:val="0029319F"/>
    <w:rsid w:val="00293591"/>
    <w:rsid w:val="002A1E19"/>
    <w:rsid w:val="002A62AB"/>
    <w:rsid w:val="002B0A25"/>
    <w:rsid w:val="002B1AB8"/>
    <w:rsid w:val="002B6F6F"/>
    <w:rsid w:val="002C101B"/>
    <w:rsid w:val="002C5BCC"/>
    <w:rsid w:val="002C735D"/>
    <w:rsid w:val="002D6DA9"/>
    <w:rsid w:val="002D7A96"/>
    <w:rsid w:val="002E0BC0"/>
    <w:rsid w:val="002E2660"/>
    <w:rsid w:val="002E2E02"/>
    <w:rsid w:val="002E5790"/>
    <w:rsid w:val="002E5AC6"/>
    <w:rsid w:val="002E64B1"/>
    <w:rsid w:val="002E7305"/>
    <w:rsid w:val="00300BBC"/>
    <w:rsid w:val="00302055"/>
    <w:rsid w:val="00302827"/>
    <w:rsid w:val="00302ACA"/>
    <w:rsid w:val="00305A3D"/>
    <w:rsid w:val="00310055"/>
    <w:rsid w:val="0031339F"/>
    <w:rsid w:val="003147BA"/>
    <w:rsid w:val="003168E5"/>
    <w:rsid w:val="003213CE"/>
    <w:rsid w:val="00321514"/>
    <w:rsid w:val="003215B3"/>
    <w:rsid w:val="00322D13"/>
    <w:rsid w:val="00324824"/>
    <w:rsid w:val="003248BB"/>
    <w:rsid w:val="00333D97"/>
    <w:rsid w:val="00335854"/>
    <w:rsid w:val="003457BC"/>
    <w:rsid w:val="003510A8"/>
    <w:rsid w:val="003541C0"/>
    <w:rsid w:val="003607CB"/>
    <w:rsid w:val="00370AFD"/>
    <w:rsid w:val="00371C17"/>
    <w:rsid w:val="0037386A"/>
    <w:rsid w:val="00376979"/>
    <w:rsid w:val="00383797"/>
    <w:rsid w:val="0038599E"/>
    <w:rsid w:val="00391C96"/>
    <w:rsid w:val="00391FD4"/>
    <w:rsid w:val="00392F6C"/>
    <w:rsid w:val="00397379"/>
    <w:rsid w:val="003A08DA"/>
    <w:rsid w:val="003A125F"/>
    <w:rsid w:val="003A19EE"/>
    <w:rsid w:val="003A35CD"/>
    <w:rsid w:val="003A4F33"/>
    <w:rsid w:val="003A6297"/>
    <w:rsid w:val="003B11DD"/>
    <w:rsid w:val="003B213D"/>
    <w:rsid w:val="003B2254"/>
    <w:rsid w:val="003B4032"/>
    <w:rsid w:val="003B43E4"/>
    <w:rsid w:val="003D1090"/>
    <w:rsid w:val="003D1C14"/>
    <w:rsid w:val="003D32C5"/>
    <w:rsid w:val="003D3D2F"/>
    <w:rsid w:val="003D50FA"/>
    <w:rsid w:val="003D5D52"/>
    <w:rsid w:val="003D71A8"/>
    <w:rsid w:val="003E0C8E"/>
    <w:rsid w:val="003E1654"/>
    <w:rsid w:val="003E7AD6"/>
    <w:rsid w:val="003F33A5"/>
    <w:rsid w:val="003F7ED8"/>
    <w:rsid w:val="004006EB"/>
    <w:rsid w:val="00410993"/>
    <w:rsid w:val="00410A68"/>
    <w:rsid w:val="00413211"/>
    <w:rsid w:val="004141D8"/>
    <w:rsid w:val="00415255"/>
    <w:rsid w:val="00421830"/>
    <w:rsid w:val="0042797D"/>
    <w:rsid w:val="00427C5E"/>
    <w:rsid w:val="0043321A"/>
    <w:rsid w:val="004435C7"/>
    <w:rsid w:val="00446FC5"/>
    <w:rsid w:val="00451113"/>
    <w:rsid w:val="00451834"/>
    <w:rsid w:val="00452D69"/>
    <w:rsid w:val="004578B2"/>
    <w:rsid w:val="00460025"/>
    <w:rsid w:val="00461808"/>
    <w:rsid w:val="00461AE2"/>
    <w:rsid w:val="00461CC4"/>
    <w:rsid w:val="00462AEC"/>
    <w:rsid w:val="00473027"/>
    <w:rsid w:val="004755EB"/>
    <w:rsid w:val="00476EE0"/>
    <w:rsid w:val="0048078F"/>
    <w:rsid w:val="004827A7"/>
    <w:rsid w:val="00483602"/>
    <w:rsid w:val="00483D1B"/>
    <w:rsid w:val="00490F48"/>
    <w:rsid w:val="004930D3"/>
    <w:rsid w:val="004A46A1"/>
    <w:rsid w:val="004A4771"/>
    <w:rsid w:val="004A6218"/>
    <w:rsid w:val="004B127E"/>
    <w:rsid w:val="004B1608"/>
    <w:rsid w:val="004B5DDC"/>
    <w:rsid w:val="004C231D"/>
    <w:rsid w:val="004C50FC"/>
    <w:rsid w:val="004C5C22"/>
    <w:rsid w:val="004C78D3"/>
    <w:rsid w:val="004D0E07"/>
    <w:rsid w:val="004D4B16"/>
    <w:rsid w:val="004D4C09"/>
    <w:rsid w:val="004D680B"/>
    <w:rsid w:val="004E22E8"/>
    <w:rsid w:val="004F3AD4"/>
    <w:rsid w:val="004F74E1"/>
    <w:rsid w:val="00510B88"/>
    <w:rsid w:val="00512A6F"/>
    <w:rsid w:val="00521807"/>
    <w:rsid w:val="0052362F"/>
    <w:rsid w:val="00527FC1"/>
    <w:rsid w:val="0053133E"/>
    <w:rsid w:val="00532FF3"/>
    <w:rsid w:val="0053639F"/>
    <w:rsid w:val="00550589"/>
    <w:rsid w:val="00563E3B"/>
    <w:rsid w:val="00571777"/>
    <w:rsid w:val="00572DDC"/>
    <w:rsid w:val="00574573"/>
    <w:rsid w:val="00577D0E"/>
    <w:rsid w:val="00583F65"/>
    <w:rsid w:val="00587FE8"/>
    <w:rsid w:val="005914AB"/>
    <w:rsid w:val="005943B5"/>
    <w:rsid w:val="005A16B6"/>
    <w:rsid w:val="005A3AFE"/>
    <w:rsid w:val="005A5E9B"/>
    <w:rsid w:val="005A6108"/>
    <w:rsid w:val="005B09D3"/>
    <w:rsid w:val="005B25CF"/>
    <w:rsid w:val="005B2E95"/>
    <w:rsid w:val="005C0436"/>
    <w:rsid w:val="005C0E38"/>
    <w:rsid w:val="005C11D1"/>
    <w:rsid w:val="005C17D3"/>
    <w:rsid w:val="005C6126"/>
    <w:rsid w:val="005C7D94"/>
    <w:rsid w:val="005E0044"/>
    <w:rsid w:val="005E1AF4"/>
    <w:rsid w:val="005E1EDA"/>
    <w:rsid w:val="005E1EF9"/>
    <w:rsid w:val="005E46BE"/>
    <w:rsid w:val="00600608"/>
    <w:rsid w:val="00601004"/>
    <w:rsid w:val="00601283"/>
    <w:rsid w:val="006020D4"/>
    <w:rsid w:val="00603D58"/>
    <w:rsid w:val="006051F6"/>
    <w:rsid w:val="00606B33"/>
    <w:rsid w:val="00606E9C"/>
    <w:rsid w:val="00611E5E"/>
    <w:rsid w:val="00616F8A"/>
    <w:rsid w:val="00623537"/>
    <w:rsid w:val="006239A4"/>
    <w:rsid w:val="00625C7F"/>
    <w:rsid w:val="006318D3"/>
    <w:rsid w:val="00631E9B"/>
    <w:rsid w:val="00632E5B"/>
    <w:rsid w:val="006333E2"/>
    <w:rsid w:val="00635A9D"/>
    <w:rsid w:val="00636FE9"/>
    <w:rsid w:val="00637A67"/>
    <w:rsid w:val="0064191E"/>
    <w:rsid w:val="006433BF"/>
    <w:rsid w:val="00644432"/>
    <w:rsid w:val="00646E08"/>
    <w:rsid w:val="00656CB8"/>
    <w:rsid w:val="006610A1"/>
    <w:rsid w:val="00663CAF"/>
    <w:rsid w:val="00665B89"/>
    <w:rsid w:val="00672EE1"/>
    <w:rsid w:val="00674E2A"/>
    <w:rsid w:val="00680874"/>
    <w:rsid w:val="00682677"/>
    <w:rsid w:val="006859D3"/>
    <w:rsid w:val="00694258"/>
    <w:rsid w:val="00696901"/>
    <w:rsid w:val="006974D9"/>
    <w:rsid w:val="00697603"/>
    <w:rsid w:val="006A299B"/>
    <w:rsid w:val="006A4192"/>
    <w:rsid w:val="006A52CC"/>
    <w:rsid w:val="006A6A8F"/>
    <w:rsid w:val="006A70C9"/>
    <w:rsid w:val="006B45DD"/>
    <w:rsid w:val="006B4E9A"/>
    <w:rsid w:val="006B63DA"/>
    <w:rsid w:val="006C063B"/>
    <w:rsid w:val="006C2C34"/>
    <w:rsid w:val="006C44F5"/>
    <w:rsid w:val="006C5A13"/>
    <w:rsid w:val="006C5BC0"/>
    <w:rsid w:val="006C6F8F"/>
    <w:rsid w:val="006D0542"/>
    <w:rsid w:val="006D1380"/>
    <w:rsid w:val="006D33D1"/>
    <w:rsid w:val="006D756E"/>
    <w:rsid w:val="006E1827"/>
    <w:rsid w:val="006E41F1"/>
    <w:rsid w:val="006E6582"/>
    <w:rsid w:val="006F1F67"/>
    <w:rsid w:val="006F37EE"/>
    <w:rsid w:val="006F5414"/>
    <w:rsid w:val="006F7C27"/>
    <w:rsid w:val="0070066F"/>
    <w:rsid w:val="0070187F"/>
    <w:rsid w:val="00706702"/>
    <w:rsid w:val="00710322"/>
    <w:rsid w:val="0071212E"/>
    <w:rsid w:val="007155A8"/>
    <w:rsid w:val="00717212"/>
    <w:rsid w:val="00722425"/>
    <w:rsid w:val="007245FB"/>
    <w:rsid w:val="00726EFC"/>
    <w:rsid w:val="00732FF1"/>
    <w:rsid w:val="007337B5"/>
    <w:rsid w:val="0073406A"/>
    <w:rsid w:val="00740F36"/>
    <w:rsid w:val="007425B4"/>
    <w:rsid w:val="00744678"/>
    <w:rsid w:val="00744C68"/>
    <w:rsid w:val="00746ECF"/>
    <w:rsid w:val="00747AA3"/>
    <w:rsid w:val="00750000"/>
    <w:rsid w:val="007517AA"/>
    <w:rsid w:val="00766C40"/>
    <w:rsid w:val="00770BE8"/>
    <w:rsid w:val="00771E9F"/>
    <w:rsid w:val="0077272B"/>
    <w:rsid w:val="00776F80"/>
    <w:rsid w:val="00777486"/>
    <w:rsid w:val="00777734"/>
    <w:rsid w:val="00782715"/>
    <w:rsid w:val="00785991"/>
    <w:rsid w:val="00786814"/>
    <w:rsid w:val="00786C40"/>
    <w:rsid w:val="00794A07"/>
    <w:rsid w:val="007A2F3B"/>
    <w:rsid w:val="007A31C9"/>
    <w:rsid w:val="007B1D01"/>
    <w:rsid w:val="007B533B"/>
    <w:rsid w:val="007B54DD"/>
    <w:rsid w:val="007B66DD"/>
    <w:rsid w:val="007C0A61"/>
    <w:rsid w:val="007C0EE8"/>
    <w:rsid w:val="007C67FF"/>
    <w:rsid w:val="007C7CBA"/>
    <w:rsid w:val="007D1427"/>
    <w:rsid w:val="007D2176"/>
    <w:rsid w:val="007D4986"/>
    <w:rsid w:val="007D5A2D"/>
    <w:rsid w:val="007E0203"/>
    <w:rsid w:val="007E057C"/>
    <w:rsid w:val="007E132C"/>
    <w:rsid w:val="007E13DB"/>
    <w:rsid w:val="007E3131"/>
    <w:rsid w:val="007E5811"/>
    <w:rsid w:val="007E67EB"/>
    <w:rsid w:val="007E7D31"/>
    <w:rsid w:val="007F68C8"/>
    <w:rsid w:val="00800DE3"/>
    <w:rsid w:val="008017F9"/>
    <w:rsid w:val="00802454"/>
    <w:rsid w:val="00805B6B"/>
    <w:rsid w:val="00807D89"/>
    <w:rsid w:val="00810D0C"/>
    <w:rsid w:val="00811CF5"/>
    <w:rsid w:val="00812729"/>
    <w:rsid w:val="00814BF3"/>
    <w:rsid w:val="00815459"/>
    <w:rsid w:val="008158A9"/>
    <w:rsid w:val="008217A8"/>
    <w:rsid w:val="00824474"/>
    <w:rsid w:val="008267EE"/>
    <w:rsid w:val="008338BC"/>
    <w:rsid w:val="00835E67"/>
    <w:rsid w:val="00842C3B"/>
    <w:rsid w:val="00843069"/>
    <w:rsid w:val="0084529C"/>
    <w:rsid w:val="008508B2"/>
    <w:rsid w:val="00852685"/>
    <w:rsid w:val="0085338D"/>
    <w:rsid w:val="0085570C"/>
    <w:rsid w:val="008626F7"/>
    <w:rsid w:val="0086395B"/>
    <w:rsid w:val="008656FB"/>
    <w:rsid w:val="00865C8D"/>
    <w:rsid w:val="00866BBF"/>
    <w:rsid w:val="00867674"/>
    <w:rsid w:val="00872F06"/>
    <w:rsid w:val="008739B6"/>
    <w:rsid w:val="00876014"/>
    <w:rsid w:val="00880082"/>
    <w:rsid w:val="00883FE0"/>
    <w:rsid w:val="00885C91"/>
    <w:rsid w:val="00885DAE"/>
    <w:rsid w:val="008867A5"/>
    <w:rsid w:val="00891285"/>
    <w:rsid w:val="008A2342"/>
    <w:rsid w:val="008A666D"/>
    <w:rsid w:val="008B100A"/>
    <w:rsid w:val="008B163A"/>
    <w:rsid w:val="008B28A9"/>
    <w:rsid w:val="008B28C3"/>
    <w:rsid w:val="008B312B"/>
    <w:rsid w:val="008B32C4"/>
    <w:rsid w:val="008B5509"/>
    <w:rsid w:val="008B6BC9"/>
    <w:rsid w:val="008C07AC"/>
    <w:rsid w:val="008C08B1"/>
    <w:rsid w:val="008C2891"/>
    <w:rsid w:val="008C51BB"/>
    <w:rsid w:val="008D0162"/>
    <w:rsid w:val="008D0191"/>
    <w:rsid w:val="008D0A9D"/>
    <w:rsid w:val="008D0C4B"/>
    <w:rsid w:val="008D2A76"/>
    <w:rsid w:val="008D3920"/>
    <w:rsid w:val="008E1A4C"/>
    <w:rsid w:val="008E38F2"/>
    <w:rsid w:val="008E4C93"/>
    <w:rsid w:val="008F248C"/>
    <w:rsid w:val="008F4A27"/>
    <w:rsid w:val="008F753D"/>
    <w:rsid w:val="009004D2"/>
    <w:rsid w:val="009011E4"/>
    <w:rsid w:val="009025FA"/>
    <w:rsid w:val="00905909"/>
    <w:rsid w:val="00906D76"/>
    <w:rsid w:val="00907B29"/>
    <w:rsid w:val="00915BC4"/>
    <w:rsid w:val="009167B2"/>
    <w:rsid w:val="00920726"/>
    <w:rsid w:val="00925BF0"/>
    <w:rsid w:val="00927AE3"/>
    <w:rsid w:val="00927F8B"/>
    <w:rsid w:val="00935B67"/>
    <w:rsid w:val="009379AA"/>
    <w:rsid w:val="00937EE7"/>
    <w:rsid w:val="00944A46"/>
    <w:rsid w:val="00944D7B"/>
    <w:rsid w:val="00950B1E"/>
    <w:rsid w:val="00950B27"/>
    <w:rsid w:val="00954384"/>
    <w:rsid w:val="00957CA9"/>
    <w:rsid w:val="00957E8B"/>
    <w:rsid w:val="009732B6"/>
    <w:rsid w:val="009739F3"/>
    <w:rsid w:val="00975CE9"/>
    <w:rsid w:val="00976F42"/>
    <w:rsid w:val="00977EE7"/>
    <w:rsid w:val="00980A83"/>
    <w:rsid w:val="00980B1B"/>
    <w:rsid w:val="00981360"/>
    <w:rsid w:val="0098171F"/>
    <w:rsid w:val="0098261E"/>
    <w:rsid w:val="00983B96"/>
    <w:rsid w:val="00984108"/>
    <w:rsid w:val="009857EE"/>
    <w:rsid w:val="00986D24"/>
    <w:rsid w:val="009924CE"/>
    <w:rsid w:val="009926F6"/>
    <w:rsid w:val="00993997"/>
    <w:rsid w:val="00993E3D"/>
    <w:rsid w:val="009945AA"/>
    <w:rsid w:val="00996DA2"/>
    <w:rsid w:val="00997A58"/>
    <w:rsid w:val="009A0F34"/>
    <w:rsid w:val="009A106D"/>
    <w:rsid w:val="009A22EC"/>
    <w:rsid w:val="009A253E"/>
    <w:rsid w:val="009A2662"/>
    <w:rsid w:val="009A5813"/>
    <w:rsid w:val="009B36EF"/>
    <w:rsid w:val="009B48C0"/>
    <w:rsid w:val="009B4BDB"/>
    <w:rsid w:val="009B58E0"/>
    <w:rsid w:val="009C31E1"/>
    <w:rsid w:val="009C351A"/>
    <w:rsid w:val="009C582D"/>
    <w:rsid w:val="009D42E8"/>
    <w:rsid w:val="009D5D3B"/>
    <w:rsid w:val="009E052F"/>
    <w:rsid w:val="009E2965"/>
    <w:rsid w:val="009E3122"/>
    <w:rsid w:val="009F3698"/>
    <w:rsid w:val="009F3AC5"/>
    <w:rsid w:val="00A01A4D"/>
    <w:rsid w:val="00A0238E"/>
    <w:rsid w:val="00A05E38"/>
    <w:rsid w:val="00A0724E"/>
    <w:rsid w:val="00A11741"/>
    <w:rsid w:val="00A154BD"/>
    <w:rsid w:val="00A1578F"/>
    <w:rsid w:val="00A16D95"/>
    <w:rsid w:val="00A204D6"/>
    <w:rsid w:val="00A20BC6"/>
    <w:rsid w:val="00A245EE"/>
    <w:rsid w:val="00A24808"/>
    <w:rsid w:val="00A24EAF"/>
    <w:rsid w:val="00A251CE"/>
    <w:rsid w:val="00A261A2"/>
    <w:rsid w:val="00A33A5A"/>
    <w:rsid w:val="00A404FD"/>
    <w:rsid w:val="00A421A7"/>
    <w:rsid w:val="00A4311D"/>
    <w:rsid w:val="00A44DF9"/>
    <w:rsid w:val="00A46681"/>
    <w:rsid w:val="00A50981"/>
    <w:rsid w:val="00A50AC9"/>
    <w:rsid w:val="00A5202D"/>
    <w:rsid w:val="00A53C45"/>
    <w:rsid w:val="00A549E1"/>
    <w:rsid w:val="00A6016B"/>
    <w:rsid w:val="00A60D8E"/>
    <w:rsid w:val="00A61EC1"/>
    <w:rsid w:val="00A66220"/>
    <w:rsid w:val="00A66ED2"/>
    <w:rsid w:val="00A6702B"/>
    <w:rsid w:val="00A67E2D"/>
    <w:rsid w:val="00A71059"/>
    <w:rsid w:val="00A71B02"/>
    <w:rsid w:val="00A71B16"/>
    <w:rsid w:val="00A72014"/>
    <w:rsid w:val="00A762E5"/>
    <w:rsid w:val="00A849F2"/>
    <w:rsid w:val="00A861D0"/>
    <w:rsid w:val="00A874E9"/>
    <w:rsid w:val="00A9067E"/>
    <w:rsid w:val="00A91165"/>
    <w:rsid w:val="00A91C37"/>
    <w:rsid w:val="00A94289"/>
    <w:rsid w:val="00A97D3A"/>
    <w:rsid w:val="00AA5FD9"/>
    <w:rsid w:val="00AA62F5"/>
    <w:rsid w:val="00AA7A3B"/>
    <w:rsid w:val="00AA7C2B"/>
    <w:rsid w:val="00AB0D52"/>
    <w:rsid w:val="00AB0E90"/>
    <w:rsid w:val="00AB32B1"/>
    <w:rsid w:val="00AB3436"/>
    <w:rsid w:val="00AB3A3A"/>
    <w:rsid w:val="00AC1375"/>
    <w:rsid w:val="00AC2D2B"/>
    <w:rsid w:val="00AC3149"/>
    <w:rsid w:val="00AC7647"/>
    <w:rsid w:val="00AD11DA"/>
    <w:rsid w:val="00AD2221"/>
    <w:rsid w:val="00AD2886"/>
    <w:rsid w:val="00AD4989"/>
    <w:rsid w:val="00AD5E8C"/>
    <w:rsid w:val="00AD7CC8"/>
    <w:rsid w:val="00AE27E7"/>
    <w:rsid w:val="00AE2D87"/>
    <w:rsid w:val="00AE4BD5"/>
    <w:rsid w:val="00AE4BE8"/>
    <w:rsid w:val="00AE7A22"/>
    <w:rsid w:val="00AF2F39"/>
    <w:rsid w:val="00AF5CCC"/>
    <w:rsid w:val="00B07751"/>
    <w:rsid w:val="00B10416"/>
    <w:rsid w:val="00B14D0D"/>
    <w:rsid w:val="00B15E1D"/>
    <w:rsid w:val="00B1763C"/>
    <w:rsid w:val="00B17E86"/>
    <w:rsid w:val="00B23E60"/>
    <w:rsid w:val="00B24502"/>
    <w:rsid w:val="00B26461"/>
    <w:rsid w:val="00B33534"/>
    <w:rsid w:val="00B352FB"/>
    <w:rsid w:val="00B374F2"/>
    <w:rsid w:val="00B42BC5"/>
    <w:rsid w:val="00B44AE1"/>
    <w:rsid w:val="00B47582"/>
    <w:rsid w:val="00B522BC"/>
    <w:rsid w:val="00B52A0A"/>
    <w:rsid w:val="00B53E02"/>
    <w:rsid w:val="00B56667"/>
    <w:rsid w:val="00B56E7C"/>
    <w:rsid w:val="00B60CF3"/>
    <w:rsid w:val="00B61177"/>
    <w:rsid w:val="00B619D4"/>
    <w:rsid w:val="00B63CB8"/>
    <w:rsid w:val="00B64315"/>
    <w:rsid w:val="00B65375"/>
    <w:rsid w:val="00B676DD"/>
    <w:rsid w:val="00B67BC3"/>
    <w:rsid w:val="00B7287C"/>
    <w:rsid w:val="00B77BEB"/>
    <w:rsid w:val="00B80FF0"/>
    <w:rsid w:val="00B85C3A"/>
    <w:rsid w:val="00B8676D"/>
    <w:rsid w:val="00B8683C"/>
    <w:rsid w:val="00B87A91"/>
    <w:rsid w:val="00B943F7"/>
    <w:rsid w:val="00B966FF"/>
    <w:rsid w:val="00BA5900"/>
    <w:rsid w:val="00BA71DB"/>
    <w:rsid w:val="00BB189B"/>
    <w:rsid w:val="00BB2EFB"/>
    <w:rsid w:val="00BB3459"/>
    <w:rsid w:val="00BB77FD"/>
    <w:rsid w:val="00BC049D"/>
    <w:rsid w:val="00BC3C73"/>
    <w:rsid w:val="00BC661F"/>
    <w:rsid w:val="00BE15C2"/>
    <w:rsid w:val="00BE229B"/>
    <w:rsid w:val="00BE2FB8"/>
    <w:rsid w:val="00BE5BCA"/>
    <w:rsid w:val="00BE610F"/>
    <w:rsid w:val="00BE612C"/>
    <w:rsid w:val="00BE6736"/>
    <w:rsid w:val="00BE6B2C"/>
    <w:rsid w:val="00BF0133"/>
    <w:rsid w:val="00BF06F7"/>
    <w:rsid w:val="00BF383C"/>
    <w:rsid w:val="00BF4687"/>
    <w:rsid w:val="00BF4986"/>
    <w:rsid w:val="00C00CF9"/>
    <w:rsid w:val="00C03238"/>
    <w:rsid w:val="00C0506D"/>
    <w:rsid w:val="00C061FC"/>
    <w:rsid w:val="00C06300"/>
    <w:rsid w:val="00C14837"/>
    <w:rsid w:val="00C14D0C"/>
    <w:rsid w:val="00C15EB2"/>
    <w:rsid w:val="00C172C0"/>
    <w:rsid w:val="00C20E55"/>
    <w:rsid w:val="00C23573"/>
    <w:rsid w:val="00C26636"/>
    <w:rsid w:val="00C2697B"/>
    <w:rsid w:val="00C310F1"/>
    <w:rsid w:val="00C32255"/>
    <w:rsid w:val="00C33F26"/>
    <w:rsid w:val="00C40963"/>
    <w:rsid w:val="00C41165"/>
    <w:rsid w:val="00C43BA3"/>
    <w:rsid w:val="00C51FDD"/>
    <w:rsid w:val="00C53443"/>
    <w:rsid w:val="00C537E9"/>
    <w:rsid w:val="00C53B23"/>
    <w:rsid w:val="00C61A22"/>
    <w:rsid w:val="00C632B8"/>
    <w:rsid w:val="00C7247F"/>
    <w:rsid w:val="00C7413B"/>
    <w:rsid w:val="00C76FDC"/>
    <w:rsid w:val="00C77951"/>
    <w:rsid w:val="00C81861"/>
    <w:rsid w:val="00C8251B"/>
    <w:rsid w:val="00C828D2"/>
    <w:rsid w:val="00C834F5"/>
    <w:rsid w:val="00C865E5"/>
    <w:rsid w:val="00C87BA9"/>
    <w:rsid w:val="00C90600"/>
    <w:rsid w:val="00C94D27"/>
    <w:rsid w:val="00CA2521"/>
    <w:rsid w:val="00CB4E46"/>
    <w:rsid w:val="00CB5210"/>
    <w:rsid w:val="00CC20D5"/>
    <w:rsid w:val="00CC259D"/>
    <w:rsid w:val="00CC4174"/>
    <w:rsid w:val="00CC5BD0"/>
    <w:rsid w:val="00CD00A2"/>
    <w:rsid w:val="00CD2AC2"/>
    <w:rsid w:val="00CD3D71"/>
    <w:rsid w:val="00CE025F"/>
    <w:rsid w:val="00CE0C93"/>
    <w:rsid w:val="00CE12D6"/>
    <w:rsid w:val="00CE213E"/>
    <w:rsid w:val="00CE64A1"/>
    <w:rsid w:val="00CF0939"/>
    <w:rsid w:val="00CF0D34"/>
    <w:rsid w:val="00CF21BE"/>
    <w:rsid w:val="00CF43F2"/>
    <w:rsid w:val="00CF4C85"/>
    <w:rsid w:val="00CF7988"/>
    <w:rsid w:val="00D03261"/>
    <w:rsid w:val="00D14B07"/>
    <w:rsid w:val="00D17525"/>
    <w:rsid w:val="00D201C4"/>
    <w:rsid w:val="00D205C6"/>
    <w:rsid w:val="00D20981"/>
    <w:rsid w:val="00D23AE3"/>
    <w:rsid w:val="00D260D5"/>
    <w:rsid w:val="00D300AC"/>
    <w:rsid w:val="00D30F0A"/>
    <w:rsid w:val="00D324DB"/>
    <w:rsid w:val="00D34E3D"/>
    <w:rsid w:val="00D35B60"/>
    <w:rsid w:val="00D35D5B"/>
    <w:rsid w:val="00D37185"/>
    <w:rsid w:val="00D3784E"/>
    <w:rsid w:val="00D43B14"/>
    <w:rsid w:val="00D43B4F"/>
    <w:rsid w:val="00D456BB"/>
    <w:rsid w:val="00D45E01"/>
    <w:rsid w:val="00D47F1E"/>
    <w:rsid w:val="00D51E5A"/>
    <w:rsid w:val="00D51FA8"/>
    <w:rsid w:val="00D54334"/>
    <w:rsid w:val="00D56565"/>
    <w:rsid w:val="00D56AA3"/>
    <w:rsid w:val="00D63091"/>
    <w:rsid w:val="00D64420"/>
    <w:rsid w:val="00D650E7"/>
    <w:rsid w:val="00D678D7"/>
    <w:rsid w:val="00D72575"/>
    <w:rsid w:val="00D7330E"/>
    <w:rsid w:val="00D734B0"/>
    <w:rsid w:val="00D7496E"/>
    <w:rsid w:val="00D8095E"/>
    <w:rsid w:val="00D84BC4"/>
    <w:rsid w:val="00D85835"/>
    <w:rsid w:val="00D85A65"/>
    <w:rsid w:val="00D8645F"/>
    <w:rsid w:val="00D86518"/>
    <w:rsid w:val="00D9256C"/>
    <w:rsid w:val="00D9610E"/>
    <w:rsid w:val="00DA4F25"/>
    <w:rsid w:val="00DA6185"/>
    <w:rsid w:val="00DA74FC"/>
    <w:rsid w:val="00DB1A5C"/>
    <w:rsid w:val="00DB246B"/>
    <w:rsid w:val="00DB24E3"/>
    <w:rsid w:val="00DB6B03"/>
    <w:rsid w:val="00DB7979"/>
    <w:rsid w:val="00DC005B"/>
    <w:rsid w:val="00DC130A"/>
    <w:rsid w:val="00DC1D34"/>
    <w:rsid w:val="00DC2D25"/>
    <w:rsid w:val="00DC3FF9"/>
    <w:rsid w:val="00DC6EE1"/>
    <w:rsid w:val="00DC768B"/>
    <w:rsid w:val="00DD4F4F"/>
    <w:rsid w:val="00DD4F9B"/>
    <w:rsid w:val="00DD7C06"/>
    <w:rsid w:val="00DE0ADE"/>
    <w:rsid w:val="00DE2566"/>
    <w:rsid w:val="00DE48AA"/>
    <w:rsid w:val="00DF02B6"/>
    <w:rsid w:val="00DF14AE"/>
    <w:rsid w:val="00DF1506"/>
    <w:rsid w:val="00E00BE3"/>
    <w:rsid w:val="00E010D5"/>
    <w:rsid w:val="00E01850"/>
    <w:rsid w:val="00E06820"/>
    <w:rsid w:val="00E1230A"/>
    <w:rsid w:val="00E20AFA"/>
    <w:rsid w:val="00E20D1B"/>
    <w:rsid w:val="00E24134"/>
    <w:rsid w:val="00E24326"/>
    <w:rsid w:val="00E24F1E"/>
    <w:rsid w:val="00E25300"/>
    <w:rsid w:val="00E30482"/>
    <w:rsid w:val="00E30B4E"/>
    <w:rsid w:val="00E41C15"/>
    <w:rsid w:val="00E42D27"/>
    <w:rsid w:val="00E46E0E"/>
    <w:rsid w:val="00E479B7"/>
    <w:rsid w:val="00E63E99"/>
    <w:rsid w:val="00E671C4"/>
    <w:rsid w:val="00E739A7"/>
    <w:rsid w:val="00E74706"/>
    <w:rsid w:val="00E77FC1"/>
    <w:rsid w:val="00E84D2E"/>
    <w:rsid w:val="00E904C8"/>
    <w:rsid w:val="00E92A52"/>
    <w:rsid w:val="00E93BF3"/>
    <w:rsid w:val="00E95A91"/>
    <w:rsid w:val="00E96BF0"/>
    <w:rsid w:val="00E96DD8"/>
    <w:rsid w:val="00EB39B3"/>
    <w:rsid w:val="00EC2C83"/>
    <w:rsid w:val="00EC2EDC"/>
    <w:rsid w:val="00EC3C1C"/>
    <w:rsid w:val="00ED13AA"/>
    <w:rsid w:val="00ED2766"/>
    <w:rsid w:val="00ED3ECE"/>
    <w:rsid w:val="00EE2A42"/>
    <w:rsid w:val="00EE36CB"/>
    <w:rsid w:val="00EE5B9E"/>
    <w:rsid w:val="00EF26DE"/>
    <w:rsid w:val="00EF2E43"/>
    <w:rsid w:val="00EF3D69"/>
    <w:rsid w:val="00F0051C"/>
    <w:rsid w:val="00F00A3E"/>
    <w:rsid w:val="00F07CBC"/>
    <w:rsid w:val="00F103ED"/>
    <w:rsid w:val="00F124C8"/>
    <w:rsid w:val="00F132E1"/>
    <w:rsid w:val="00F13984"/>
    <w:rsid w:val="00F146AC"/>
    <w:rsid w:val="00F17544"/>
    <w:rsid w:val="00F2050A"/>
    <w:rsid w:val="00F21C81"/>
    <w:rsid w:val="00F231A4"/>
    <w:rsid w:val="00F235E4"/>
    <w:rsid w:val="00F23A57"/>
    <w:rsid w:val="00F24F17"/>
    <w:rsid w:val="00F27F75"/>
    <w:rsid w:val="00F32EF6"/>
    <w:rsid w:val="00F3300F"/>
    <w:rsid w:val="00F34704"/>
    <w:rsid w:val="00F35580"/>
    <w:rsid w:val="00F36ACC"/>
    <w:rsid w:val="00F40DAA"/>
    <w:rsid w:val="00F41306"/>
    <w:rsid w:val="00F43C16"/>
    <w:rsid w:val="00F47C59"/>
    <w:rsid w:val="00F53ECB"/>
    <w:rsid w:val="00F6294F"/>
    <w:rsid w:val="00F6639F"/>
    <w:rsid w:val="00F708D7"/>
    <w:rsid w:val="00F7176C"/>
    <w:rsid w:val="00F721FC"/>
    <w:rsid w:val="00F76108"/>
    <w:rsid w:val="00F83408"/>
    <w:rsid w:val="00F83993"/>
    <w:rsid w:val="00F841AF"/>
    <w:rsid w:val="00F8658A"/>
    <w:rsid w:val="00F95716"/>
    <w:rsid w:val="00F96E3B"/>
    <w:rsid w:val="00F976B5"/>
    <w:rsid w:val="00F977D8"/>
    <w:rsid w:val="00FA3648"/>
    <w:rsid w:val="00FA5140"/>
    <w:rsid w:val="00FA69A0"/>
    <w:rsid w:val="00FB08C6"/>
    <w:rsid w:val="00FB1780"/>
    <w:rsid w:val="00FB3814"/>
    <w:rsid w:val="00FB39EE"/>
    <w:rsid w:val="00FB473F"/>
    <w:rsid w:val="00FB5081"/>
    <w:rsid w:val="00FB799B"/>
    <w:rsid w:val="00FC28DF"/>
    <w:rsid w:val="00FC49A8"/>
    <w:rsid w:val="00FC4ED0"/>
    <w:rsid w:val="00FC764F"/>
    <w:rsid w:val="00FC7923"/>
    <w:rsid w:val="00FC7DFB"/>
    <w:rsid w:val="00FD02CC"/>
    <w:rsid w:val="00FD1A54"/>
    <w:rsid w:val="00FD5D87"/>
    <w:rsid w:val="00FD6607"/>
    <w:rsid w:val="00FE22B9"/>
    <w:rsid w:val="00FE47A5"/>
    <w:rsid w:val="00FE4B26"/>
    <w:rsid w:val="00FE6036"/>
    <w:rsid w:val="00FF22D4"/>
    <w:rsid w:val="00FF2E88"/>
    <w:rsid w:val="00FF4823"/>
  </w:rsids>
  <m:mathPr>
    <m:mathFont m:val="Cambria Math"/>
    <m:brkBin m:val="before"/>
    <m:brkBinSub m:val="--"/>
    <m:smallFrac/>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oNotEmbedSmartTag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s-CL" w:eastAsia="es-C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index 1" w:uiPriority="0"/>
    <w:lsdException w:name="index 2"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header" w:uiPriority="0"/>
    <w:lsdException w:name="footer" w:uiPriority="0"/>
    <w:lsdException w:name="caption" w:semiHidden="0" w:uiPriority="0" w:unhideWhenUsed="0" w:qFormat="1"/>
    <w:lsdException w:name="footnote reference" w:uiPriority="0"/>
    <w:lsdException w:name="annotation reference" w:uiPriority="0"/>
    <w:lsdException w:name="endnote reference" w:uiPriority="0"/>
    <w:lsdException w:name="endnote text" w:uiPriority="0"/>
    <w:lsdException w:name="Lis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Body Text First Indent 2" w:uiPriority="0"/>
    <w:lsdException w:name="Body Text Indent 3" w:uiPriority="0"/>
    <w:lsdException w:name="FollowedHyperlink" w:uiPriority="0"/>
    <w:lsdException w:name="Strong" w:semiHidden="0" w:uiPriority="22" w:unhideWhenUsed="0" w:qFormat="1"/>
    <w:lsdException w:name="Emphasis" w:semiHidden="0" w:uiPriority="0" w:unhideWhenUsed="0" w:qFormat="1"/>
    <w:lsdException w:name="annotation subjec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7C5E"/>
    <w:pPr>
      <w:suppressAutoHyphens/>
      <w:spacing w:before="120" w:after="200" w:line="360" w:lineRule="auto"/>
      <w:jc w:val="both"/>
    </w:pPr>
    <w:rPr>
      <w:rFonts w:ascii="Arial" w:eastAsia="Calibri" w:hAnsi="Arial" w:cs="Calibri"/>
      <w:sz w:val="24"/>
      <w:szCs w:val="22"/>
      <w:lang w:eastAsia="ar-SA"/>
    </w:rPr>
  </w:style>
  <w:style w:type="paragraph" w:styleId="Ttulo1">
    <w:name w:val="heading 1"/>
    <w:basedOn w:val="Normal"/>
    <w:next w:val="Normal"/>
    <w:link w:val="Ttulo1Car"/>
    <w:uiPriority w:val="9"/>
    <w:qFormat/>
    <w:rsid w:val="007C0EE8"/>
    <w:pPr>
      <w:keepNext/>
      <w:spacing w:before="240" w:after="60"/>
      <w:outlineLvl w:val="0"/>
    </w:pPr>
    <w:rPr>
      <w:rFonts w:ascii="Cambria" w:eastAsia="Times New Roman" w:hAnsi="Cambria" w:cs="Times New Roman"/>
      <w:b/>
      <w:bCs/>
      <w:kern w:val="32"/>
      <w:sz w:val="32"/>
      <w:szCs w:val="32"/>
    </w:rPr>
  </w:style>
  <w:style w:type="paragraph" w:styleId="Ttulo2">
    <w:name w:val="heading 2"/>
    <w:basedOn w:val="Normal"/>
    <w:next w:val="Normal"/>
    <w:link w:val="Ttulo2Car"/>
    <w:qFormat/>
    <w:rsid w:val="007C0EE8"/>
    <w:pPr>
      <w:keepNext/>
      <w:spacing w:before="240" w:after="60"/>
      <w:outlineLvl w:val="1"/>
    </w:pPr>
    <w:rPr>
      <w:rFonts w:ascii="Cambria" w:eastAsia="Times New Roman" w:hAnsi="Cambria" w:cs="Times New Roman"/>
      <w:b/>
      <w:bCs/>
      <w:i/>
      <w:iCs/>
      <w:sz w:val="28"/>
      <w:szCs w:val="28"/>
    </w:rPr>
  </w:style>
  <w:style w:type="paragraph" w:styleId="Ttulo3">
    <w:name w:val="heading 3"/>
    <w:aliases w:val="Tablilla"/>
    <w:basedOn w:val="Normal"/>
    <w:next w:val="Normal"/>
    <w:link w:val="Ttulo3Car"/>
    <w:qFormat/>
    <w:rsid w:val="00321514"/>
    <w:pPr>
      <w:snapToGrid w:val="0"/>
      <w:spacing w:after="0" w:line="100" w:lineRule="atLeast"/>
      <w:jc w:val="left"/>
      <w:outlineLvl w:val="2"/>
    </w:pPr>
    <w:rPr>
      <w:rFonts w:cs="Times New Roman"/>
      <w:sz w:val="20"/>
      <w:szCs w:val="20"/>
    </w:rPr>
  </w:style>
  <w:style w:type="paragraph" w:styleId="Ttulo4">
    <w:name w:val="heading 4"/>
    <w:basedOn w:val="Normal"/>
    <w:next w:val="Normal"/>
    <w:link w:val="Ttulo4Car"/>
    <w:qFormat/>
    <w:rsid w:val="007C0EE8"/>
    <w:pPr>
      <w:keepNext/>
      <w:keepLines/>
      <w:suppressAutoHyphens w:val="0"/>
      <w:spacing w:before="200" w:after="0"/>
      <w:outlineLvl w:val="3"/>
    </w:pPr>
    <w:rPr>
      <w:rFonts w:eastAsia="Times New Roman" w:cs="Times New Roman"/>
      <w:b/>
      <w:bCs/>
      <w:i/>
      <w:iCs/>
      <w:color w:val="000000"/>
      <w:sz w:val="20"/>
      <w:szCs w:val="20"/>
      <w:lang w:val="en-US" w:eastAsia="es-ES"/>
    </w:rPr>
  </w:style>
  <w:style w:type="paragraph" w:styleId="Ttulo5">
    <w:name w:val="heading 5"/>
    <w:basedOn w:val="Normal"/>
    <w:next w:val="Normal"/>
    <w:link w:val="Ttulo5Car"/>
    <w:qFormat/>
    <w:rsid w:val="007C0EE8"/>
    <w:pPr>
      <w:keepNext/>
      <w:keepLines/>
      <w:suppressAutoHyphens w:val="0"/>
      <w:spacing w:before="200" w:after="0"/>
      <w:outlineLvl w:val="4"/>
    </w:pPr>
    <w:rPr>
      <w:rFonts w:eastAsia="Times New Roman" w:cs="Times New Roman"/>
      <w:color w:val="000000"/>
      <w:sz w:val="20"/>
      <w:szCs w:val="20"/>
      <w:lang w:val="en-US" w:eastAsia="es-ES"/>
    </w:rPr>
  </w:style>
  <w:style w:type="paragraph" w:styleId="Ttulo6">
    <w:name w:val="heading 6"/>
    <w:basedOn w:val="Normal"/>
    <w:next w:val="Normal"/>
    <w:link w:val="Ttulo6Car"/>
    <w:qFormat/>
    <w:rsid w:val="007C0EE8"/>
    <w:pPr>
      <w:keepNext/>
      <w:keepLines/>
      <w:suppressAutoHyphens w:val="0"/>
      <w:spacing w:before="200" w:after="0"/>
      <w:outlineLvl w:val="5"/>
    </w:pPr>
    <w:rPr>
      <w:rFonts w:eastAsia="Times New Roman" w:cs="Times New Roman"/>
      <w:i/>
      <w:iCs/>
      <w:color w:val="000000"/>
      <w:sz w:val="20"/>
      <w:szCs w:val="20"/>
      <w:lang w:val="en-US" w:eastAsia="es-ES"/>
    </w:rPr>
  </w:style>
  <w:style w:type="paragraph" w:styleId="Ttulo7">
    <w:name w:val="heading 7"/>
    <w:aliases w:val="Referencia"/>
    <w:basedOn w:val="Normal"/>
    <w:next w:val="Normal"/>
    <w:link w:val="Ttulo7Car"/>
    <w:qFormat/>
    <w:rsid w:val="002843D3"/>
    <w:pPr>
      <w:keepNext/>
      <w:keepLines/>
      <w:suppressAutoHyphens w:val="0"/>
      <w:spacing w:before="0" w:after="0" w:line="240" w:lineRule="auto"/>
      <w:jc w:val="center"/>
      <w:outlineLvl w:val="6"/>
    </w:pPr>
    <w:rPr>
      <w:rFonts w:eastAsia="Times New Roman" w:cs="Times New Roman"/>
      <w:iCs/>
      <w:color w:val="000000"/>
      <w:sz w:val="20"/>
      <w:szCs w:val="20"/>
      <w:lang w:val="en-US" w:eastAsia="es-ES"/>
    </w:rPr>
  </w:style>
  <w:style w:type="paragraph" w:styleId="Ttulo8">
    <w:name w:val="heading 8"/>
    <w:basedOn w:val="Normal"/>
    <w:next w:val="Normal"/>
    <w:link w:val="Ttulo8Car"/>
    <w:qFormat/>
    <w:rsid w:val="007C0EE8"/>
    <w:pPr>
      <w:keepNext/>
      <w:keepLines/>
      <w:suppressAutoHyphens w:val="0"/>
      <w:spacing w:before="200" w:after="0"/>
      <w:outlineLvl w:val="7"/>
    </w:pPr>
    <w:rPr>
      <w:rFonts w:eastAsia="Times New Roman" w:cs="Times New Roman"/>
      <w:color w:val="000000"/>
      <w:sz w:val="20"/>
      <w:szCs w:val="20"/>
      <w:lang w:val="en-US" w:eastAsia="es-ES"/>
    </w:rPr>
  </w:style>
  <w:style w:type="paragraph" w:styleId="Ttulo9">
    <w:name w:val="heading 9"/>
    <w:basedOn w:val="Normal"/>
    <w:next w:val="Normal"/>
    <w:link w:val="Ttulo9Car"/>
    <w:qFormat/>
    <w:rsid w:val="007C0EE8"/>
    <w:pPr>
      <w:keepNext/>
      <w:keepLines/>
      <w:suppressAutoHyphens w:val="0"/>
      <w:spacing w:before="200" w:after="0"/>
      <w:outlineLvl w:val="8"/>
    </w:pPr>
    <w:rPr>
      <w:rFonts w:eastAsia="Times New Roman" w:cs="Times New Roman"/>
      <w:i/>
      <w:iCs/>
      <w:color w:val="404040"/>
      <w:sz w:val="20"/>
      <w:szCs w:val="20"/>
      <w:lang w:val="en-US"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1z0">
    <w:name w:val="WW8Num1z0"/>
    <w:rsid w:val="00427C5E"/>
    <w:rPr>
      <w:rFonts w:ascii="Arial" w:hAnsi="Arial" w:cs="Arial"/>
    </w:rPr>
  </w:style>
  <w:style w:type="character" w:customStyle="1" w:styleId="WW8Num2z0">
    <w:name w:val="WW8Num2z0"/>
    <w:rsid w:val="00427C5E"/>
    <w:rPr>
      <w:rFonts w:ascii="Symbol" w:hAnsi="Symbol"/>
    </w:rPr>
  </w:style>
  <w:style w:type="character" w:customStyle="1" w:styleId="WW8Num4z0">
    <w:name w:val="WW8Num4z0"/>
    <w:rsid w:val="00427C5E"/>
    <w:rPr>
      <w:rFonts w:ascii="Symbol" w:hAnsi="Symbol"/>
    </w:rPr>
  </w:style>
  <w:style w:type="character" w:customStyle="1" w:styleId="WW8Num5z0">
    <w:name w:val="WW8Num5z0"/>
    <w:rsid w:val="00427C5E"/>
    <w:rPr>
      <w:rFonts w:ascii="Symbol" w:hAnsi="Symbol"/>
    </w:rPr>
  </w:style>
  <w:style w:type="character" w:customStyle="1" w:styleId="WW8Num6z0">
    <w:name w:val="WW8Num6z0"/>
    <w:rsid w:val="00427C5E"/>
    <w:rPr>
      <w:rFonts w:ascii="Symbol" w:hAnsi="Symbol"/>
    </w:rPr>
  </w:style>
  <w:style w:type="character" w:customStyle="1" w:styleId="Absatz-Standardschriftart">
    <w:name w:val="Absatz-Standardschriftart"/>
    <w:rsid w:val="00427C5E"/>
  </w:style>
  <w:style w:type="character" w:customStyle="1" w:styleId="WW8Num3z0">
    <w:name w:val="WW8Num3z0"/>
    <w:rsid w:val="00427C5E"/>
    <w:rPr>
      <w:rFonts w:ascii="Symbol" w:hAnsi="Symbol"/>
    </w:rPr>
  </w:style>
  <w:style w:type="character" w:customStyle="1" w:styleId="WW8Num5z1">
    <w:name w:val="WW8Num5z1"/>
    <w:rsid w:val="00427C5E"/>
    <w:rPr>
      <w:rFonts w:ascii="OpenSymbol" w:hAnsi="OpenSymbol" w:cs="OpenSymbol"/>
    </w:rPr>
  </w:style>
  <w:style w:type="character" w:customStyle="1" w:styleId="WW8Num5z2">
    <w:name w:val="WW8Num5z2"/>
    <w:rsid w:val="00427C5E"/>
    <w:rPr>
      <w:rFonts w:ascii="Wingdings" w:hAnsi="Wingdings"/>
      <w:sz w:val="20"/>
    </w:rPr>
  </w:style>
  <w:style w:type="character" w:customStyle="1" w:styleId="WW8Num7z0">
    <w:name w:val="WW8Num7z0"/>
    <w:rsid w:val="00427C5E"/>
    <w:rPr>
      <w:rFonts w:ascii="Symbol" w:hAnsi="Symbol"/>
    </w:rPr>
  </w:style>
  <w:style w:type="character" w:customStyle="1" w:styleId="WW8Num7z1">
    <w:name w:val="WW8Num7z1"/>
    <w:rsid w:val="00427C5E"/>
    <w:rPr>
      <w:rFonts w:ascii="OpenSymbol" w:hAnsi="OpenSymbol" w:cs="OpenSymbol"/>
    </w:rPr>
  </w:style>
  <w:style w:type="character" w:customStyle="1" w:styleId="WW8Num8z0">
    <w:name w:val="WW8Num8z0"/>
    <w:rsid w:val="00427C5E"/>
    <w:rPr>
      <w:rFonts w:ascii="Symbol" w:hAnsi="Symbol"/>
    </w:rPr>
  </w:style>
  <w:style w:type="character" w:customStyle="1" w:styleId="WW8Num8z1">
    <w:name w:val="WW8Num8z1"/>
    <w:rsid w:val="00427C5E"/>
    <w:rPr>
      <w:rFonts w:ascii="OpenSymbol" w:hAnsi="OpenSymbol" w:cs="OpenSymbol"/>
    </w:rPr>
  </w:style>
  <w:style w:type="character" w:customStyle="1" w:styleId="WW8Num10z0">
    <w:name w:val="WW8Num10z0"/>
    <w:rsid w:val="00427C5E"/>
    <w:rPr>
      <w:rFonts w:ascii="Symbol" w:hAnsi="Symbol"/>
    </w:rPr>
  </w:style>
  <w:style w:type="character" w:customStyle="1" w:styleId="WW8Num10z1">
    <w:name w:val="WW8Num10z1"/>
    <w:rsid w:val="00427C5E"/>
    <w:rPr>
      <w:rFonts w:ascii="Courier New" w:hAnsi="Courier New"/>
      <w:sz w:val="20"/>
    </w:rPr>
  </w:style>
  <w:style w:type="character" w:customStyle="1" w:styleId="WW8Num10z2">
    <w:name w:val="WW8Num10z2"/>
    <w:rsid w:val="00427C5E"/>
    <w:rPr>
      <w:rFonts w:ascii="Wingdings" w:hAnsi="Wingdings"/>
      <w:sz w:val="20"/>
    </w:rPr>
  </w:style>
  <w:style w:type="character" w:customStyle="1" w:styleId="WW8Num11z0">
    <w:name w:val="WW8Num11z0"/>
    <w:rsid w:val="00427C5E"/>
    <w:rPr>
      <w:rFonts w:ascii="Wingdings" w:hAnsi="Wingdings"/>
    </w:rPr>
  </w:style>
  <w:style w:type="character" w:customStyle="1" w:styleId="WW8Num11z1">
    <w:name w:val="WW8Num11z1"/>
    <w:rsid w:val="00427C5E"/>
    <w:rPr>
      <w:rFonts w:ascii="Courier New" w:hAnsi="Courier New" w:cs="Courier New"/>
    </w:rPr>
  </w:style>
  <w:style w:type="character" w:customStyle="1" w:styleId="WW8Num11z2">
    <w:name w:val="WW8Num11z2"/>
    <w:rsid w:val="00427C5E"/>
    <w:rPr>
      <w:rFonts w:ascii="Wingdings" w:hAnsi="Wingdings"/>
    </w:rPr>
  </w:style>
  <w:style w:type="character" w:customStyle="1" w:styleId="WW8Num12z0">
    <w:name w:val="WW8Num12z0"/>
    <w:rsid w:val="00427C5E"/>
    <w:rPr>
      <w:rFonts w:ascii="Symbol" w:hAnsi="Symbol"/>
    </w:rPr>
  </w:style>
  <w:style w:type="character" w:customStyle="1" w:styleId="WW8Num12z1">
    <w:name w:val="WW8Num12z1"/>
    <w:rsid w:val="00427C5E"/>
    <w:rPr>
      <w:rFonts w:ascii="Courier New" w:hAnsi="Courier New" w:cs="Courier New"/>
    </w:rPr>
  </w:style>
  <w:style w:type="character" w:customStyle="1" w:styleId="WW8Num12z2">
    <w:name w:val="WW8Num12z2"/>
    <w:rsid w:val="00427C5E"/>
    <w:rPr>
      <w:rFonts w:ascii="Wingdings" w:hAnsi="Wingdings"/>
    </w:rPr>
  </w:style>
  <w:style w:type="character" w:customStyle="1" w:styleId="WW8Num13z0">
    <w:name w:val="WW8Num13z0"/>
    <w:rsid w:val="00427C5E"/>
    <w:rPr>
      <w:rFonts w:ascii="Symbol" w:hAnsi="Symbol"/>
    </w:rPr>
  </w:style>
  <w:style w:type="character" w:customStyle="1" w:styleId="WW8Num13z1">
    <w:name w:val="WW8Num13z1"/>
    <w:rsid w:val="00427C5E"/>
    <w:rPr>
      <w:rFonts w:ascii="Courier New" w:hAnsi="Courier New" w:cs="Courier New"/>
    </w:rPr>
  </w:style>
  <w:style w:type="character" w:customStyle="1" w:styleId="WW8Num13z2">
    <w:name w:val="WW8Num13z2"/>
    <w:rsid w:val="00427C5E"/>
    <w:rPr>
      <w:rFonts w:ascii="Wingdings" w:hAnsi="Wingdings"/>
    </w:rPr>
  </w:style>
  <w:style w:type="character" w:customStyle="1" w:styleId="Fuentedeprrafopredeter6">
    <w:name w:val="Fuente de párrafo predeter.6"/>
    <w:rsid w:val="00427C5E"/>
  </w:style>
  <w:style w:type="character" w:customStyle="1" w:styleId="WW8Num3z1">
    <w:name w:val="WW8Num3z1"/>
    <w:rsid w:val="00427C5E"/>
    <w:rPr>
      <w:rFonts w:ascii="Courier New" w:hAnsi="Courier New" w:cs="OpenSymbol"/>
    </w:rPr>
  </w:style>
  <w:style w:type="character" w:customStyle="1" w:styleId="WW8Num3z2">
    <w:name w:val="WW8Num3z2"/>
    <w:rsid w:val="00427C5E"/>
    <w:rPr>
      <w:rFonts w:ascii="Wingdings" w:hAnsi="Wingdings"/>
      <w:sz w:val="20"/>
    </w:rPr>
  </w:style>
  <w:style w:type="character" w:customStyle="1" w:styleId="WW8Num6z1">
    <w:name w:val="WW8Num6z1"/>
    <w:rsid w:val="00427C5E"/>
    <w:rPr>
      <w:rFonts w:ascii="OpenSymbol" w:hAnsi="OpenSymbol" w:cs="OpenSymbol"/>
    </w:rPr>
  </w:style>
  <w:style w:type="character" w:customStyle="1" w:styleId="WW-Absatz-Standardschriftart">
    <w:name w:val="WW-Absatz-Standardschriftart"/>
    <w:rsid w:val="00427C5E"/>
  </w:style>
  <w:style w:type="character" w:customStyle="1" w:styleId="WW8Num7z2">
    <w:name w:val="WW8Num7z2"/>
    <w:rsid w:val="00427C5E"/>
    <w:rPr>
      <w:rFonts w:ascii="Wingdings" w:hAnsi="Wingdings"/>
      <w:sz w:val="20"/>
    </w:rPr>
  </w:style>
  <w:style w:type="character" w:customStyle="1" w:styleId="Fuentedeprrafopredeter4">
    <w:name w:val="Fuente de párrafo predeter.4"/>
    <w:rsid w:val="00427C5E"/>
  </w:style>
  <w:style w:type="character" w:customStyle="1" w:styleId="WW-Absatz-Standardschriftart1">
    <w:name w:val="WW-Absatz-Standardschriftart1"/>
    <w:rsid w:val="00427C5E"/>
  </w:style>
  <w:style w:type="character" w:customStyle="1" w:styleId="WW8Num8z2">
    <w:name w:val="WW8Num8z2"/>
    <w:rsid w:val="00427C5E"/>
    <w:rPr>
      <w:rFonts w:ascii="Wingdings" w:hAnsi="Wingdings"/>
      <w:sz w:val="20"/>
    </w:rPr>
  </w:style>
  <w:style w:type="character" w:customStyle="1" w:styleId="Fuentedeprrafopredeter3">
    <w:name w:val="Fuente de párrafo predeter.3"/>
    <w:rsid w:val="00427C5E"/>
  </w:style>
  <w:style w:type="character" w:customStyle="1" w:styleId="Fuentedeprrafopredeter2">
    <w:name w:val="Fuente de párrafo predeter.2"/>
    <w:rsid w:val="00427C5E"/>
  </w:style>
  <w:style w:type="character" w:customStyle="1" w:styleId="WW-Absatz-Standardschriftart11">
    <w:name w:val="WW-Absatz-Standardschriftart11"/>
    <w:rsid w:val="00427C5E"/>
  </w:style>
  <w:style w:type="character" w:customStyle="1" w:styleId="WW-Absatz-Standardschriftart111">
    <w:name w:val="WW-Absatz-Standardschriftart111"/>
    <w:rsid w:val="00427C5E"/>
  </w:style>
  <w:style w:type="character" w:customStyle="1" w:styleId="WW-Absatz-Standardschriftart1111">
    <w:name w:val="WW-Absatz-Standardschriftart1111"/>
    <w:rsid w:val="00427C5E"/>
  </w:style>
  <w:style w:type="character" w:customStyle="1" w:styleId="WW-Absatz-Standardschriftart11111">
    <w:name w:val="WW-Absatz-Standardschriftart11111"/>
    <w:rsid w:val="00427C5E"/>
  </w:style>
  <w:style w:type="character" w:customStyle="1" w:styleId="WW8Num11z3">
    <w:name w:val="WW8Num11z3"/>
    <w:rsid w:val="00427C5E"/>
    <w:rPr>
      <w:rFonts w:ascii="Symbol" w:hAnsi="Symbol"/>
    </w:rPr>
  </w:style>
  <w:style w:type="character" w:customStyle="1" w:styleId="WW8Num16z0">
    <w:name w:val="WW8Num16z0"/>
    <w:rsid w:val="00427C5E"/>
    <w:rPr>
      <w:rFonts w:ascii="Symbol" w:hAnsi="Symbol"/>
      <w:sz w:val="20"/>
    </w:rPr>
  </w:style>
  <w:style w:type="character" w:customStyle="1" w:styleId="WW8Num16z1">
    <w:name w:val="WW8Num16z1"/>
    <w:rsid w:val="00427C5E"/>
    <w:rPr>
      <w:rFonts w:ascii="Courier New" w:hAnsi="Courier New"/>
      <w:sz w:val="20"/>
    </w:rPr>
  </w:style>
  <w:style w:type="character" w:customStyle="1" w:styleId="WW8Num16z2">
    <w:name w:val="WW8Num16z2"/>
    <w:rsid w:val="00427C5E"/>
    <w:rPr>
      <w:rFonts w:ascii="Wingdings" w:hAnsi="Wingdings"/>
      <w:sz w:val="20"/>
    </w:rPr>
  </w:style>
  <w:style w:type="character" w:customStyle="1" w:styleId="WW8Num18z0">
    <w:name w:val="WW8Num18z0"/>
    <w:rsid w:val="00427C5E"/>
    <w:rPr>
      <w:rFonts w:ascii="Symbol" w:hAnsi="Symbol"/>
    </w:rPr>
  </w:style>
  <w:style w:type="character" w:customStyle="1" w:styleId="WW8Num18z1">
    <w:name w:val="WW8Num18z1"/>
    <w:rsid w:val="00427C5E"/>
    <w:rPr>
      <w:rFonts w:ascii="Courier New" w:hAnsi="Courier New" w:cs="Courier New"/>
    </w:rPr>
  </w:style>
  <w:style w:type="character" w:customStyle="1" w:styleId="WW8Num18z2">
    <w:name w:val="WW8Num18z2"/>
    <w:rsid w:val="00427C5E"/>
    <w:rPr>
      <w:rFonts w:ascii="Wingdings" w:hAnsi="Wingdings"/>
    </w:rPr>
  </w:style>
  <w:style w:type="character" w:customStyle="1" w:styleId="WW8Num19z0">
    <w:name w:val="WW8Num19z0"/>
    <w:rsid w:val="00427C5E"/>
    <w:rPr>
      <w:rFonts w:ascii="Symbol" w:hAnsi="Symbol"/>
    </w:rPr>
  </w:style>
  <w:style w:type="character" w:customStyle="1" w:styleId="WW8Num19z1">
    <w:name w:val="WW8Num19z1"/>
    <w:rsid w:val="00427C5E"/>
    <w:rPr>
      <w:rFonts w:ascii="Courier New" w:hAnsi="Courier New" w:cs="Courier New"/>
    </w:rPr>
  </w:style>
  <w:style w:type="character" w:customStyle="1" w:styleId="WW8Num19z2">
    <w:name w:val="WW8Num19z2"/>
    <w:rsid w:val="00427C5E"/>
    <w:rPr>
      <w:rFonts w:ascii="Wingdings" w:hAnsi="Wingdings"/>
    </w:rPr>
  </w:style>
  <w:style w:type="character" w:customStyle="1" w:styleId="WW8Num21z0">
    <w:name w:val="WW8Num21z0"/>
    <w:rsid w:val="00427C5E"/>
    <w:rPr>
      <w:rFonts w:ascii="Arial" w:eastAsia="Calibri" w:hAnsi="Arial" w:cs="Arial"/>
    </w:rPr>
  </w:style>
  <w:style w:type="character" w:customStyle="1" w:styleId="WW8Num21z1">
    <w:name w:val="WW8Num21z1"/>
    <w:rsid w:val="00427C5E"/>
    <w:rPr>
      <w:rFonts w:ascii="Courier New" w:hAnsi="Courier New" w:cs="Courier New"/>
    </w:rPr>
  </w:style>
  <w:style w:type="character" w:customStyle="1" w:styleId="WW8Num21z2">
    <w:name w:val="WW8Num21z2"/>
    <w:rsid w:val="00427C5E"/>
    <w:rPr>
      <w:rFonts w:ascii="Wingdings" w:hAnsi="Wingdings"/>
    </w:rPr>
  </w:style>
  <w:style w:type="character" w:customStyle="1" w:styleId="WW8Num21z3">
    <w:name w:val="WW8Num21z3"/>
    <w:rsid w:val="00427C5E"/>
    <w:rPr>
      <w:rFonts w:ascii="Symbol" w:hAnsi="Symbol"/>
    </w:rPr>
  </w:style>
  <w:style w:type="character" w:customStyle="1" w:styleId="WW8Num22z0">
    <w:name w:val="WW8Num22z0"/>
    <w:rsid w:val="00427C5E"/>
    <w:rPr>
      <w:rFonts w:ascii="Symbol" w:hAnsi="Symbol"/>
    </w:rPr>
  </w:style>
  <w:style w:type="character" w:customStyle="1" w:styleId="WW8Num22z1">
    <w:name w:val="WW8Num22z1"/>
    <w:rsid w:val="00427C5E"/>
    <w:rPr>
      <w:rFonts w:ascii="Courier New" w:hAnsi="Courier New" w:cs="Courier New"/>
    </w:rPr>
  </w:style>
  <w:style w:type="character" w:customStyle="1" w:styleId="WW8Num22z2">
    <w:name w:val="WW8Num22z2"/>
    <w:rsid w:val="00427C5E"/>
    <w:rPr>
      <w:rFonts w:ascii="Wingdings" w:hAnsi="Wingdings"/>
    </w:rPr>
  </w:style>
  <w:style w:type="character" w:customStyle="1" w:styleId="WW8Num23z1">
    <w:name w:val="WW8Num23z1"/>
    <w:rsid w:val="00427C5E"/>
    <w:rPr>
      <w:rFonts w:ascii="Courier New" w:hAnsi="Courier New" w:cs="Courier New"/>
    </w:rPr>
  </w:style>
  <w:style w:type="character" w:customStyle="1" w:styleId="WW8Num23z2">
    <w:name w:val="WW8Num23z2"/>
    <w:rsid w:val="00427C5E"/>
    <w:rPr>
      <w:rFonts w:ascii="Wingdings" w:hAnsi="Wingdings"/>
    </w:rPr>
  </w:style>
  <w:style w:type="character" w:customStyle="1" w:styleId="WW8Num23z3">
    <w:name w:val="WW8Num23z3"/>
    <w:rsid w:val="00427C5E"/>
    <w:rPr>
      <w:rFonts w:ascii="Symbol" w:hAnsi="Symbol"/>
    </w:rPr>
  </w:style>
  <w:style w:type="character" w:customStyle="1" w:styleId="WW8Num24z0">
    <w:name w:val="WW8Num24z0"/>
    <w:rsid w:val="00427C5E"/>
    <w:rPr>
      <w:rFonts w:ascii="Symbol" w:hAnsi="Symbol"/>
    </w:rPr>
  </w:style>
  <w:style w:type="character" w:customStyle="1" w:styleId="WW8Num24z1">
    <w:name w:val="WW8Num24z1"/>
    <w:rsid w:val="00427C5E"/>
    <w:rPr>
      <w:rFonts w:ascii="Courier New" w:hAnsi="Courier New" w:cs="Courier New"/>
    </w:rPr>
  </w:style>
  <w:style w:type="character" w:customStyle="1" w:styleId="WW8Num24z2">
    <w:name w:val="WW8Num24z2"/>
    <w:rsid w:val="00427C5E"/>
    <w:rPr>
      <w:rFonts w:ascii="Wingdings" w:hAnsi="Wingdings"/>
    </w:rPr>
  </w:style>
  <w:style w:type="character" w:customStyle="1" w:styleId="WW8Num25z0">
    <w:name w:val="WW8Num25z0"/>
    <w:rsid w:val="00427C5E"/>
    <w:rPr>
      <w:rFonts w:ascii="Calibri" w:eastAsia="Calibri" w:hAnsi="Calibri" w:cs="Times New Roman"/>
    </w:rPr>
  </w:style>
  <w:style w:type="character" w:customStyle="1" w:styleId="WW8Num25z1">
    <w:name w:val="WW8Num25z1"/>
    <w:rsid w:val="00427C5E"/>
    <w:rPr>
      <w:rFonts w:ascii="Courier New" w:hAnsi="Courier New" w:cs="Courier New"/>
    </w:rPr>
  </w:style>
  <w:style w:type="character" w:customStyle="1" w:styleId="WW8Num25z2">
    <w:name w:val="WW8Num25z2"/>
    <w:rsid w:val="00427C5E"/>
    <w:rPr>
      <w:rFonts w:ascii="Wingdings" w:hAnsi="Wingdings"/>
    </w:rPr>
  </w:style>
  <w:style w:type="character" w:customStyle="1" w:styleId="WW8Num25z3">
    <w:name w:val="WW8Num25z3"/>
    <w:rsid w:val="00427C5E"/>
    <w:rPr>
      <w:rFonts w:ascii="Symbol" w:hAnsi="Symbol"/>
    </w:rPr>
  </w:style>
  <w:style w:type="character" w:customStyle="1" w:styleId="WW8Num26z0">
    <w:name w:val="WW8Num26z0"/>
    <w:rsid w:val="00427C5E"/>
    <w:rPr>
      <w:rFonts w:ascii="Symbol" w:hAnsi="Symbol"/>
    </w:rPr>
  </w:style>
  <w:style w:type="character" w:customStyle="1" w:styleId="WW8Num26z1">
    <w:name w:val="WW8Num26z1"/>
    <w:rsid w:val="00427C5E"/>
    <w:rPr>
      <w:rFonts w:ascii="Courier New" w:hAnsi="Courier New" w:cs="Courier New"/>
    </w:rPr>
  </w:style>
  <w:style w:type="character" w:customStyle="1" w:styleId="WW8Num26z2">
    <w:name w:val="WW8Num26z2"/>
    <w:rsid w:val="00427C5E"/>
    <w:rPr>
      <w:rFonts w:ascii="Wingdings" w:hAnsi="Wingdings"/>
    </w:rPr>
  </w:style>
  <w:style w:type="character" w:customStyle="1" w:styleId="WW8Num28z0">
    <w:name w:val="WW8Num28z0"/>
    <w:rsid w:val="00427C5E"/>
    <w:rPr>
      <w:rFonts w:ascii="Symbol" w:hAnsi="Symbol"/>
    </w:rPr>
  </w:style>
  <w:style w:type="character" w:customStyle="1" w:styleId="WW8Num28z1">
    <w:name w:val="WW8Num28z1"/>
    <w:rsid w:val="00427C5E"/>
    <w:rPr>
      <w:rFonts w:ascii="Courier New" w:hAnsi="Courier New" w:cs="Courier New"/>
    </w:rPr>
  </w:style>
  <w:style w:type="character" w:customStyle="1" w:styleId="WW8Num28z2">
    <w:name w:val="WW8Num28z2"/>
    <w:rsid w:val="00427C5E"/>
    <w:rPr>
      <w:rFonts w:ascii="Wingdings" w:hAnsi="Wingdings"/>
    </w:rPr>
  </w:style>
  <w:style w:type="character" w:customStyle="1" w:styleId="WW8Num29z1">
    <w:name w:val="WW8Num29z1"/>
    <w:rsid w:val="00427C5E"/>
    <w:rPr>
      <w:rFonts w:ascii="Courier New" w:hAnsi="Courier New" w:cs="Courier New"/>
    </w:rPr>
  </w:style>
  <w:style w:type="character" w:customStyle="1" w:styleId="WW8Num29z2">
    <w:name w:val="WW8Num29z2"/>
    <w:rsid w:val="00427C5E"/>
    <w:rPr>
      <w:rFonts w:ascii="Wingdings" w:hAnsi="Wingdings"/>
    </w:rPr>
  </w:style>
  <w:style w:type="character" w:customStyle="1" w:styleId="WW8Num29z3">
    <w:name w:val="WW8Num29z3"/>
    <w:rsid w:val="00427C5E"/>
    <w:rPr>
      <w:rFonts w:ascii="Symbol" w:hAnsi="Symbol"/>
    </w:rPr>
  </w:style>
  <w:style w:type="character" w:customStyle="1" w:styleId="WW8Num30z0">
    <w:name w:val="WW8Num30z0"/>
    <w:rsid w:val="00427C5E"/>
    <w:rPr>
      <w:rFonts w:ascii="Symbol" w:hAnsi="Symbol"/>
      <w:sz w:val="20"/>
    </w:rPr>
  </w:style>
  <w:style w:type="character" w:customStyle="1" w:styleId="WW8Num30z1">
    <w:name w:val="WW8Num30z1"/>
    <w:rsid w:val="00427C5E"/>
    <w:rPr>
      <w:rFonts w:ascii="Courier New" w:hAnsi="Courier New"/>
      <w:sz w:val="20"/>
    </w:rPr>
  </w:style>
  <w:style w:type="character" w:customStyle="1" w:styleId="WW8Num30z2">
    <w:name w:val="WW8Num30z2"/>
    <w:rsid w:val="00427C5E"/>
    <w:rPr>
      <w:rFonts w:ascii="Wingdings" w:hAnsi="Wingdings"/>
      <w:sz w:val="20"/>
    </w:rPr>
  </w:style>
  <w:style w:type="character" w:customStyle="1" w:styleId="WW8Num31z1">
    <w:name w:val="WW8Num31z1"/>
    <w:rsid w:val="00427C5E"/>
    <w:rPr>
      <w:rFonts w:ascii="Courier New" w:hAnsi="Courier New" w:cs="Courier New"/>
    </w:rPr>
  </w:style>
  <w:style w:type="character" w:customStyle="1" w:styleId="WW8Num31z2">
    <w:name w:val="WW8Num31z2"/>
    <w:rsid w:val="00427C5E"/>
    <w:rPr>
      <w:rFonts w:ascii="Wingdings" w:hAnsi="Wingdings"/>
    </w:rPr>
  </w:style>
  <w:style w:type="character" w:customStyle="1" w:styleId="WW8Num31z3">
    <w:name w:val="WW8Num31z3"/>
    <w:rsid w:val="00427C5E"/>
    <w:rPr>
      <w:rFonts w:ascii="Symbol" w:hAnsi="Symbol"/>
    </w:rPr>
  </w:style>
  <w:style w:type="character" w:customStyle="1" w:styleId="WW8Num32z0">
    <w:name w:val="WW8Num32z0"/>
    <w:rsid w:val="00427C5E"/>
    <w:rPr>
      <w:rFonts w:ascii="Symbol" w:hAnsi="Symbol"/>
    </w:rPr>
  </w:style>
  <w:style w:type="character" w:customStyle="1" w:styleId="WW8Num32z1">
    <w:name w:val="WW8Num32z1"/>
    <w:rsid w:val="00427C5E"/>
    <w:rPr>
      <w:rFonts w:ascii="Courier New" w:hAnsi="Courier New" w:cs="Courier New"/>
    </w:rPr>
  </w:style>
  <w:style w:type="character" w:customStyle="1" w:styleId="WW8Num32z2">
    <w:name w:val="WW8Num32z2"/>
    <w:rsid w:val="00427C5E"/>
    <w:rPr>
      <w:rFonts w:ascii="Wingdings" w:hAnsi="Wingdings"/>
    </w:rPr>
  </w:style>
  <w:style w:type="character" w:customStyle="1" w:styleId="WW8Num33z1">
    <w:name w:val="WW8Num33z1"/>
    <w:rsid w:val="00427C5E"/>
    <w:rPr>
      <w:rFonts w:ascii="Courier New" w:hAnsi="Courier New" w:cs="Courier New"/>
    </w:rPr>
  </w:style>
  <w:style w:type="character" w:customStyle="1" w:styleId="WW8Num33z2">
    <w:name w:val="WW8Num33z2"/>
    <w:rsid w:val="00427C5E"/>
    <w:rPr>
      <w:rFonts w:ascii="Wingdings" w:hAnsi="Wingdings"/>
    </w:rPr>
  </w:style>
  <w:style w:type="character" w:customStyle="1" w:styleId="WW8Num33z3">
    <w:name w:val="WW8Num33z3"/>
    <w:rsid w:val="00427C5E"/>
    <w:rPr>
      <w:rFonts w:ascii="Symbol" w:hAnsi="Symbol"/>
    </w:rPr>
  </w:style>
  <w:style w:type="character" w:customStyle="1" w:styleId="WW8Num34z0">
    <w:name w:val="WW8Num34z0"/>
    <w:rsid w:val="00427C5E"/>
    <w:rPr>
      <w:rFonts w:ascii="Calibri" w:eastAsia="Calibri" w:hAnsi="Calibri" w:cs="Times New Roman"/>
    </w:rPr>
  </w:style>
  <w:style w:type="character" w:customStyle="1" w:styleId="WW8Num34z1">
    <w:name w:val="WW8Num34z1"/>
    <w:rsid w:val="00427C5E"/>
    <w:rPr>
      <w:rFonts w:ascii="Courier New" w:hAnsi="Courier New" w:cs="Courier New"/>
    </w:rPr>
  </w:style>
  <w:style w:type="character" w:customStyle="1" w:styleId="WW8Num34z2">
    <w:name w:val="WW8Num34z2"/>
    <w:rsid w:val="00427C5E"/>
    <w:rPr>
      <w:rFonts w:ascii="Wingdings" w:hAnsi="Wingdings"/>
    </w:rPr>
  </w:style>
  <w:style w:type="character" w:customStyle="1" w:styleId="WW8Num34z3">
    <w:name w:val="WW8Num34z3"/>
    <w:rsid w:val="00427C5E"/>
    <w:rPr>
      <w:rFonts w:ascii="Symbol" w:hAnsi="Symbol"/>
    </w:rPr>
  </w:style>
  <w:style w:type="character" w:customStyle="1" w:styleId="WW8Num35z0">
    <w:name w:val="WW8Num35z0"/>
    <w:rsid w:val="00427C5E"/>
    <w:rPr>
      <w:rFonts w:ascii="Symbol" w:hAnsi="Symbol"/>
    </w:rPr>
  </w:style>
  <w:style w:type="character" w:customStyle="1" w:styleId="WW8Num35z1">
    <w:name w:val="WW8Num35z1"/>
    <w:rsid w:val="00427C5E"/>
    <w:rPr>
      <w:rFonts w:ascii="Courier New" w:hAnsi="Courier New" w:cs="Courier New"/>
    </w:rPr>
  </w:style>
  <w:style w:type="character" w:customStyle="1" w:styleId="WW8Num35z2">
    <w:name w:val="WW8Num35z2"/>
    <w:rsid w:val="00427C5E"/>
    <w:rPr>
      <w:rFonts w:ascii="Wingdings" w:hAnsi="Wingdings"/>
    </w:rPr>
  </w:style>
  <w:style w:type="character" w:customStyle="1" w:styleId="WW8Num36z0">
    <w:name w:val="WW8Num36z0"/>
    <w:rsid w:val="00427C5E"/>
    <w:rPr>
      <w:rFonts w:ascii="Symbol" w:hAnsi="Symbol"/>
    </w:rPr>
  </w:style>
  <w:style w:type="character" w:customStyle="1" w:styleId="WW8Num36z1">
    <w:name w:val="WW8Num36z1"/>
    <w:rsid w:val="00427C5E"/>
    <w:rPr>
      <w:rFonts w:ascii="Courier New" w:hAnsi="Courier New" w:cs="Courier New"/>
    </w:rPr>
  </w:style>
  <w:style w:type="character" w:customStyle="1" w:styleId="WW8Num36z2">
    <w:name w:val="WW8Num36z2"/>
    <w:rsid w:val="00427C5E"/>
    <w:rPr>
      <w:rFonts w:ascii="Wingdings" w:hAnsi="Wingdings"/>
    </w:rPr>
  </w:style>
  <w:style w:type="character" w:customStyle="1" w:styleId="WW8Num37z0">
    <w:name w:val="WW8Num37z0"/>
    <w:rsid w:val="00427C5E"/>
    <w:rPr>
      <w:rFonts w:ascii="Arial" w:eastAsia="Calibri" w:hAnsi="Arial" w:cs="Arial"/>
    </w:rPr>
  </w:style>
  <w:style w:type="character" w:customStyle="1" w:styleId="WW8Num37z1">
    <w:name w:val="WW8Num37z1"/>
    <w:rsid w:val="00427C5E"/>
    <w:rPr>
      <w:rFonts w:ascii="Courier New" w:hAnsi="Courier New" w:cs="Courier New"/>
    </w:rPr>
  </w:style>
  <w:style w:type="character" w:customStyle="1" w:styleId="WW8Num37z2">
    <w:name w:val="WW8Num37z2"/>
    <w:rsid w:val="00427C5E"/>
    <w:rPr>
      <w:rFonts w:ascii="Wingdings" w:hAnsi="Wingdings"/>
    </w:rPr>
  </w:style>
  <w:style w:type="character" w:customStyle="1" w:styleId="WW8Num37z3">
    <w:name w:val="WW8Num37z3"/>
    <w:rsid w:val="00427C5E"/>
    <w:rPr>
      <w:rFonts w:ascii="Symbol" w:hAnsi="Symbol"/>
    </w:rPr>
  </w:style>
  <w:style w:type="character" w:customStyle="1" w:styleId="WW8Num38z0">
    <w:name w:val="WW8Num38z0"/>
    <w:rsid w:val="00427C5E"/>
    <w:rPr>
      <w:rFonts w:ascii="Symbol" w:hAnsi="Symbol"/>
    </w:rPr>
  </w:style>
  <w:style w:type="character" w:customStyle="1" w:styleId="WW8Num38z1">
    <w:name w:val="WW8Num38z1"/>
    <w:rsid w:val="00427C5E"/>
    <w:rPr>
      <w:rFonts w:ascii="Courier New" w:hAnsi="Courier New" w:cs="Courier New"/>
    </w:rPr>
  </w:style>
  <w:style w:type="character" w:customStyle="1" w:styleId="WW8Num38z2">
    <w:name w:val="WW8Num38z2"/>
    <w:rsid w:val="00427C5E"/>
    <w:rPr>
      <w:rFonts w:ascii="Wingdings" w:hAnsi="Wingdings"/>
    </w:rPr>
  </w:style>
  <w:style w:type="character" w:customStyle="1" w:styleId="WW8Num41z0">
    <w:name w:val="WW8Num41z0"/>
    <w:rsid w:val="00427C5E"/>
    <w:rPr>
      <w:rFonts w:ascii="Symbol" w:hAnsi="Symbol"/>
    </w:rPr>
  </w:style>
  <w:style w:type="character" w:customStyle="1" w:styleId="WW8Num41z1">
    <w:name w:val="WW8Num41z1"/>
    <w:rsid w:val="00427C5E"/>
    <w:rPr>
      <w:rFonts w:ascii="Courier New" w:hAnsi="Courier New" w:cs="Courier New"/>
    </w:rPr>
  </w:style>
  <w:style w:type="character" w:customStyle="1" w:styleId="WW8Num41z2">
    <w:name w:val="WW8Num41z2"/>
    <w:rsid w:val="00427C5E"/>
    <w:rPr>
      <w:rFonts w:ascii="Wingdings" w:hAnsi="Wingdings"/>
    </w:rPr>
  </w:style>
  <w:style w:type="character" w:customStyle="1" w:styleId="Fuentedeprrafopredeter1">
    <w:name w:val="Fuente de párrafo predeter.1"/>
    <w:rsid w:val="00427C5E"/>
  </w:style>
  <w:style w:type="character" w:customStyle="1" w:styleId="TextodegloboCar">
    <w:name w:val="Texto de globo Car"/>
    <w:rsid w:val="00427C5E"/>
    <w:rPr>
      <w:rFonts w:ascii="Tahoma" w:hAnsi="Tahoma" w:cs="Tahoma"/>
      <w:sz w:val="16"/>
      <w:szCs w:val="16"/>
    </w:rPr>
  </w:style>
  <w:style w:type="character" w:customStyle="1" w:styleId="EncabezadoCar">
    <w:name w:val="Encabezado Car"/>
    <w:basedOn w:val="Fuentedeprrafopredeter1"/>
    <w:rsid w:val="00427C5E"/>
  </w:style>
  <w:style w:type="character" w:customStyle="1" w:styleId="PiedepginaCar">
    <w:name w:val="Pie de página Car"/>
    <w:basedOn w:val="Fuentedeprrafopredeter1"/>
    <w:rsid w:val="00427C5E"/>
  </w:style>
  <w:style w:type="character" w:styleId="Hipervnculo">
    <w:name w:val="Hyperlink"/>
    <w:uiPriority w:val="99"/>
    <w:rsid w:val="00427C5E"/>
    <w:rPr>
      <w:color w:val="0000FF"/>
      <w:u w:val="single"/>
    </w:rPr>
  </w:style>
  <w:style w:type="character" w:customStyle="1" w:styleId="google-src-text1">
    <w:name w:val="google-src-text1"/>
    <w:rsid w:val="00427C5E"/>
    <w:rPr>
      <w:vanish/>
    </w:rPr>
  </w:style>
  <w:style w:type="character" w:customStyle="1" w:styleId="Refdecomentario1">
    <w:name w:val="Ref. de comentario1"/>
    <w:rsid w:val="00427C5E"/>
    <w:rPr>
      <w:sz w:val="16"/>
      <w:szCs w:val="16"/>
    </w:rPr>
  </w:style>
  <w:style w:type="character" w:customStyle="1" w:styleId="TextocomentarioCar">
    <w:name w:val="Texto comentario Car"/>
    <w:rsid w:val="00427C5E"/>
    <w:rPr>
      <w:lang w:val="es-CL"/>
    </w:rPr>
  </w:style>
  <w:style w:type="character" w:customStyle="1" w:styleId="AsuntodelcomentarioCar">
    <w:name w:val="Asunto del comentario Car"/>
    <w:rsid w:val="00427C5E"/>
    <w:rPr>
      <w:b/>
      <w:bCs/>
      <w:lang w:val="es-CL"/>
    </w:rPr>
  </w:style>
  <w:style w:type="character" w:styleId="Textoennegrita">
    <w:name w:val="Strong"/>
    <w:uiPriority w:val="22"/>
    <w:qFormat/>
    <w:rsid w:val="00427C5E"/>
    <w:rPr>
      <w:b/>
      <w:bCs/>
    </w:rPr>
  </w:style>
  <w:style w:type="character" w:customStyle="1" w:styleId="NumberingSymbols">
    <w:name w:val="Numbering Symbols"/>
    <w:rsid w:val="00427C5E"/>
  </w:style>
  <w:style w:type="character" w:customStyle="1" w:styleId="Bullets">
    <w:name w:val="Bullets"/>
    <w:rsid w:val="00427C5E"/>
    <w:rPr>
      <w:rFonts w:ascii="OpenSymbol" w:eastAsia="OpenSymbol" w:hAnsi="OpenSymbol" w:cs="OpenSymbol"/>
    </w:rPr>
  </w:style>
  <w:style w:type="character" w:customStyle="1" w:styleId="Carcterdenumeracin">
    <w:name w:val="Carácter de numeración"/>
    <w:rsid w:val="00427C5E"/>
  </w:style>
  <w:style w:type="character" w:styleId="Hipervnculovisitado">
    <w:name w:val="FollowedHyperlink"/>
    <w:rsid w:val="00427C5E"/>
    <w:rPr>
      <w:color w:val="800000"/>
      <w:u w:val="single"/>
    </w:rPr>
  </w:style>
  <w:style w:type="character" w:customStyle="1" w:styleId="Vietas">
    <w:name w:val="Viñetas"/>
    <w:rsid w:val="00427C5E"/>
    <w:rPr>
      <w:rFonts w:ascii="OpenSymbol" w:eastAsia="OpenSymbol" w:hAnsi="OpenSymbol" w:cs="OpenSymbol"/>
    </w:rPr>
  </w:style>
  <w:style w:type="character" w:customStyle="1" w:styleId="Fuentedeprrafopredeter5">
    <w:name w:val="Fuente de párrafo predeter.5"/>
    <w:rsid w:val="00427C5E"/>
  </w:style>
  <w:style w:type="character" w:customStyle="1" w:styleId="Refdecomentario2">
    <w:name w:val="Ref. de comentario2"/>
    <w:rsid w:val="00427C5E"/>
    <w:rPr>
      <w:sz w:val="16"/>
      <w:szCs w:val="16"/>
    </w:rPr>
  </w:style>
  <w:style w:type="character" w:customStyle="1" w:styleId="Estilo14pt">
    <w:name w:val="Estilo 14 pt"/>
    <w:rsid w:val="00427C5E"/>
    <w:rPr>
      <w:rFonts w:ascii="Arial" w:hAnsi="Arial"/>
      <w:sz w:val="28"/>
    </w:rPr>
  </w:style>
  <w:style w:type="character" w:customStyle="1" w:styleId="Tesis-TtuloCarCar">
    <w:name w:val="Tesis-Título Car Car"/>
    <w:rsid w:val="00427C5E"/>
    <w:rPr>
      <w:rFonts w:ascii="Arial" w:eastAsia="Times New Roman" w:hAnsi="Arial" w:cs="Times New Roman"/>
      <w:b/>
      <w:bCs/>
      <w:kern w:val="1"/>
      <w:sz w:val="28"/>
      <w:szCs w:val="32"/>
      <w:lang w:val="es-CL"/>
    </w:rPr>
  </w:style>
  <w:style w:type="character" w:customStyle="1" w:styleId="Tesis-SubttuloCarCar">
    <w:name w:val="Tesis-Subtítulo Car Car"/>
    <w:rsid w:val="00427C5E"/>
    <w:rPr>
      <w:rFonts w:ascii="Arial" w:eastAsia="Times New Roman" w:hAnsi="Arial" w:cs="Times New Roman"/>
      <w:b/>
      <w:sz w:val="28"/>
      <w:szCs w:val="24"/>
    </w:rPr>
  </w:style>
  <w:style w:type="paragraph" w:customStyle="1" w:styleId="Heading">
    <w:name w:val="Heading"/>
    <w:basedOn w:val="Normal"/>
    <w:next w:val="Textoindependiente"/>
    <w:rsid w:val="00427C5E"/>
    <w:pPr>
      <w:keepNext/>
      <w:spacing w:before="240" w:after="120"/>
    </w:pPr>
    <w:rPr>
      <w:rFonts w:eastAsia="DejaVu Sans" w:cs="DejaVu Sans"/>
      <w:sz w:val="28"/>
      <w:szCs w:val="28"/>
    </w:rPr>
  </w:style>
  <w:style w:type="paragraph" w:styleId="Textoindependiente">
    <w:name w:val="Body Text"/>
    <w:basedOn w:val="Normal"/>
    <w:link w:val="TextoindependienteCar"/>
    <w:rsid w:val="00427C5E"/>
    <w:pPr>
      <w:spacing w:before="0" w:after="120"/>
    </w:pPr>
    <w:rPr>
      <w:rFonts w:cs="Times New Roman"/>
    </w:rPr>
  </w:style>
  <w:style w:type="paragraph" w:styleId="Lista">
    <w:name w:val="List"/>
    <w:basedOn w:val="Textoindependiente"/>
    <w:rsid w:val="00427C5E"/>
  </w:style>
  <w:style w:type="paragraph" w:customStyle="1" w:styleId="Epgrafe1">
    <w:name w:val="Epígrafe1"/>
    <w:basedOn w:val="Normal"/>
    <w:rsid w:val="00427C5E"/>
    <w:pPr>
      <w:suppressLineNumbers/>
      <w:spacing w:after="120"/>
    </w:pPr>
    <w:rPr>
      <w:i/>
      <w:iCs/>
      <w:szCs w:val="24"/>
    </w:rPr>
  </w:style>
  <w:style w:type="paragraph" w:customStyle="1" w:styleId="Index">
    <w:name w:val="Index"/>
    <w:basedOn w:val="Normal"/>
    <w:rsid w:val="00427C5E"/>
    <w:pPr>
      <w:suppressLineNumbers/>
    </w:pPr>
  </w:style>
  <w:style w:type="paragraph" w:customStyle="1" w:styleId="Epgrafe11">
    <w:name w:val="Epígrafe11"/>
    <w:basedOn w:val="Normal"/>
    <w:rsid w:val="00427C5E"/>
    <w:pPr>
      <w:suppressLineNumbers/>
      <w:spacing w:after="120"/>
    </w:pPr>
    <w:rPr>
      <w:i/>
      <w:iCs/>
      <w:szCs w:val="24"/>
    </w:rPr>
  </w:style>
  <w:style w:type="paragraph" w:customStyle="1" w:styleId="Encabezado2">
    <w:name w:val="Encabezado2"/>
    <w:basedOn w:val="Normal"/>
    <w:next w:val="Textoindependiente"/>
    <w:rsid w:val="00427C5E"/>
    <w:pPr>
      <w:keepNext/>
      <w:spacing w:before="240" w:after="120"/>
    </w:pPr>
    <w:rPr>
      <w:rFonts w:eastAsia="MS Mincho" w:cs="Tahoma"/>
      <w:sz w:val="28"/>
      <w:szCs w:val="28"/>
    </w:rPr>
  </w:style>
  <w:style w:type="paragraph" w:customStyle="1" w:styleId="Etiqueta">
    <w:name w:val="Etiqueta"/>
    <w:basedOn w:val="Normal"/>
    <w:rsid w:val="00427C5E"/>
    <w:pPr>
      <w:suppressLineNumbers/>
      <w:spacing w:after="120"/>
    </w:pPr>
    <w:rPr>
      <w:rFonts w:cs="Tahoma"/>
      <w:i/>
      <w:iCs/>
      <w:szCs w:val="24"/>
    </w:rPr>
  </w:style>
  <w:style w:type="paragraph" w:customStyle="1" w:styleId="ndice">
    <w:name w:val="Índice"/>
    <w:basedOn w:val="Normal"/>
    <w:rsid w:val="00427C5E"/>
    <w:pPr>
      <w:suppressLineNumbers/>
    </w:pPr>
    <w:rPr>
      <w:rFonts w:cs="Tahoma"/>
    </w:rPr>
  </w:style>
  <w:style w:type="paragraph" w:customStyle="1" w:styleId="Encabezado1">
    <w:name w:val="Encabezado1"/>
    <w:basedOn w:val="Normal"/>
    <w:next w:val="Textoindependiente"/>
    <w:rsid w:val="00427C5E"/>
    <w:pPr>
      <w:keepNext/>
      <w:spacing w:before="240" w:after="120"/>
    </w:pPr>
    <w:rPr>
      <w:rFonts w:eastAsia="MS Mincho" w:cs="Tahoma"/>
      <w:sz w:val="28"/>
      <w:szCs w:val="28"/>
    </w:rPr>
  </w:style>
  <w:style w:type="paragraph" w:styleId="Textodeglobo">
    <w:name w:val="Balloon Text"/>
    <w:basedOn w:val="Normal"/>
    <w:rsid w:val="00427C5E"/>
    <w:pPr>
      <w:spacing w:before="0" w:after="0" w:line="100" w:lineRule="atLeast"/>
    </w:pPr>
    <w:rPr>
      <w:rFonts w:ascii="Tahoma" w:hAnsi="Tahoma" w:cs="Tahoma"/>
      <w:sz w:val="16"/>
      <w:szCs w:val="16"/>
    </w:rPr>
  </w:style>
  <w:style w:type="paragraph" w:styleId="Sinespaciado">
    <w:name w:val="No Spacing"/>
    <w:uiPriority w:val="1"/>
    <w:qFormat/>
    <w:rsid w:val="00427C5E"/>
    <w:pPr>
      <w:suppressAutoHyphens/>
    </w:pPr>
    <w:rPr>
      <w:rFonts w:ascii="Arial" w:eastAsia="Calibri" w:hAnsi="Arial" w:cs="Calibri"/>
      <w:szCs w:val="22"/>
      <w:lang w:eastAsia="ar-SA"/>
    </w:rPr>
  </w:style>
  <w:style w:type="paragraph" w:styleId="Encabezado">
    <w:name w:val="header"/>
    <w:basedOn w:val="Normal"/>
    <w:rsid w:val="00427C5E"/>
    <w:pPr>
      <w:spacing w:before="0" w:after="0" w:line="100" w:lineRule="atLeast"/>
    </w:pPr>
  </w:style>
  <w:style w:type="paragraph" w:styleId="Piedepgina">
    <w:name w:val="footer"/>
    <w:basedOn w:val="Normal"/>
    <w:rsid w:val="00427C5E"/>
    <w:pPr>
      <w:spacing w:before="0" w:after="0" w:line="100" w:lineRule="atLeast"/>
    </w:pPr>
  </w:style>
  <w:style w:type="paragraph" w:styleId="NormalWeb">
    <w:name w:val="Normal (Web)"/>
    <w:basedOn w:val="Normal"/>
    <w:uiPriority w:val="99"/>
    <w:rsid w:val="00427C5E"/>
    <w:pPr>
      <w:spacing w:before="280" w:after="280" w:line="100" w:lineRule="atLeast"/>
    </w:pPr>
    <w:rPr>
      <w:rFonts w:ascii="Times New Roman" w:eastAsia="Times New Roman" w:hAnsi="Times New Roman"/>
      <w:szCs w:val="24"/>
      <w:lang w:val="es-ES"/>
    </w:rPr>
  </w:style>
  <w:style w:type="paragraph" w:customStyle="1" w:styleId="Textocomentario1">
    <w:name w:val="Texto comentario1"/>
    <w:basedOn w:val="Normal"/>
    <w:rsid w:val="00427C5E"/>
    <w:rPr>
      <w:sz w:val="20"/>
      <w:szCs w:val="20"/>
    </w:rPr>
  </w:style>
  <w:style w:type="paragraph" w:styleId="Asuntodelcomentario">
    <w:name w:val="annotation subject"/>
    <w:basedOn w:val="Textocomentario1"/>
    <w:next w:val="Textocomentario1"/>
    <w:rsid w:val="00427C5E"/>
    <w:rPr>
      <w:b/>
      <w:bCs/>
    </w:rPr>
  </w:style>
  <w:style w:type="paragraph" w:customStyle="1" w:styleId="TableContents">
    <w:name w:val="Table Contents"/>
    <w:basedOn w:val="Normal"/>
    <w:rsid w:val="00427C5E"/>
    <w:pPr>
      <w:suppressLineNumbers/>
    </w:pPr>
  </w:style>
  <w:style w:type="paragraph" w:customStyle="1" w:styleId="TableHeading">
    <w:name w:val="Table Heading"/>
    <w:basedOn w:val="TableContents"/>
    <w:rsid w:val="00427C5E"/>
    <w:pPr>
      <w:jc w:val="center"/>
    </w:pPr>
    <w:rPr>
      <w:b/>
      <w:bCs/>
    </w:rPr>
  </w:style>
  <w:style w:type="paragraph" w:customStyle="1" w:styleId="Contenidodelatabla">
    <w:name w:val="Contenido de la tabla"/>
    <w:basedOn w:val="Normal"/>
    <w:rsid w:val="00427C5E"/>
    <w:pPr>
      <w:suppressLineNumbers/>
    </w:pPr>
  </w:style>
  <w:style w:type="paragraph" w:customStyle="1" w:styleId="Encabezadodelatabla">
    <w:name w:val="Encabezado de la tabla"/>
    <w:basedOn w:val="Contenidodelatabla"/>
    <w:rsid w:val="00427C5E"/>
    <w:pPr>
      <w:jc w:val="center"/>
    </w:pPr>
    <w:rPr>
      <w:b/>
      <w:bCs/>
    </w:rPr>
  </w:style>
  <w:style w:type="paragraph" w:customStyle="1" w:styleId="Li">
    <w:name w:val="Li"/>
    <w:basedOn w:val="Normal"/>
    <w:rsid w:val="00427C5E"/>
    <w:pPr>
      <w:spacing w:before="0" w:after="0"/>
    </w:pPr>
  </w:style>
  <w:style w:type="paragraph" w:customStyle="1" w:styleId="Contenidodelista">
    <w:name w:val="Contenido de lista"/>
    <w:basedOn w:val="Normal"/>
    <w:rsid w:val="00427C5E"/>
    <w:pPr>
      <w:ind w:left="567"/>
    </w:pPr>
  </w:style>
  <w:style w:type="paragraph" w:customStyle="1" w:styleId="Encabezamientodelista">
    <w:name w:val="Encabezamiento de lista"/>
    <w:basedOn w:val="Normal"/>
    <w:next w:val="Contenidodelista"/>
    <w:rsid w:val="00427C5E"/>
  </w:style>
  <w:style w:type="paragraph" w:customStyle="1" w:styleId="Textocomentario2">
    <w:name w:val="Texto comentario2"/>
    <w:basedOn w:val="Normal"/>
    <w:rsid w:val="00427C5E"/>
    <w:rPr>
      <w:sz w:val="20"/>
      <w:szCs w:val="20"/>
    </w:rPr>
  </w:style>
  <w:style w:type="paragraph" w:customStyle="1" w:styleId="Estilo1">
    <w:name w:val="Estilo1"/>
    <w:basedOn w:val="Sinespaciado"/>
    <w:rsid w:val="00427C5E"/>
    <w:pPr>
      <w:pageBreakBefore/>
    </w:pPr>
    <w:rPr>
      <w:b/>
      <w:sz w:val="28"/>
      <w:szCs w:val="28"/>
    </w:rPr>
  </w:style>
  <w:style w:type="paragraph" w:customStyle="1" w:styleId="Estilo2">
    <w:name w:val="Estilo2"/>
    <w:basedOn w:val="Normal"/>
    <w:rsid w:val="00427C5E"/>
    <w:rPr>
      <w:b/>
      <w:sz w:val="28"/>
    </w:rPr>
  </w:style>
  <w:style w:type="paragraph" w:styleId="Ttulo">
    <w:name w:val="Title"/>
    <w:aliases w:val="Capítulo"/>
    <w:basedOn w:val="Normal"/>
    <w:next w:val="Encabezado"/>
    <w:link w:val="TtuloCar"/>
    <w:qFormat/>
    <w:rsid w:val="00D56AA3"/>
    <w:pPr>
      <w:pBdr>
        <w:bottom w:val="single" w:sz="4" w:space="1" w:color="auto"/>
      </w:pBdr>
      <w:spacing w:before="240" w:after="60"/>
      <w:jc w:val="center"/>
    </w:pPr>
    <w:rPr>
      <w:rFonts w:eastAsia="Times New Roman" w:cs="Times New Roman"/>
      <w:b/>
      <w:bCs/>
      <w:color w:val="548DD4"/>
      <w:kern w:val="1"/>
      <w:sz w:val="28"/>
      <w:szCs w:val="32"/>
    </w:rPr>
  </w:style>
  <w:style w:type="paragraph" w:styleId="Subttulo">
    <w:name w:val="Subtitle"/>
    <w:basedOn w:val="Normal"/>
    <w:next w:val="Normal"/>
    <w:link w:val="SubttuloCar"/>
    <w:qFormat/>
    <w:rsid w:val="00427C5E"/>
    <w:pPr>
      <w:spacing w:after="60"/>
      <w:jc w:val="left"/>
    </w:pPr>
    <w:rPr>
      <w:rFonts w:eastAsia="Times New Roman" w:cs="Times New Roman"/>
      <w:b/>
      <w:sz w:val="28"/>
      <w:szCs w:val="24"/>
    </w:rPr>
  </w:style>
  <w:style w:type="paragraph" w:customStyle="1" w:styleId="Lista21">
    <w:name w:val="Lista 21"/>
    <w:basedOn w:val="Normal"/>
    <w:rsid w:val="00427C5E"/>
    <w:pPr>
      <w:ind w:left="720" w:hanging="360"/>
    </w:pPr>
  </w:style>
  <w:style w:type="paragraph" w:customStyle="1" w:styleId="Lista31">
    <w:name w:val="Lista 31"/>
    <w:basedOn w:val="Normal"/>
    <w:rsid w:val="00427C5E"/>
    <w:pPr>
      <w:ind w:left="1080" w:hanging="360"/>
    </w:pPr>
  </w:style>
  <w:style w:type="paragraph" w:customStyle="1" w:styleId="Listaconvietas21">
    <w:name w:val="Lista con viñetas 21"/>
    <w:basedOn w:val="Normal"/>
    <w:rsid w:val="00427C5E"/>
  </w:style>
  <w:style w:type="paragraph" w:customStyle="1" w:styleId="Listaconvietas31">
    <w:name w:val="Lista con viñetas 31"/>
    <w:basedOn w:val="Normal"/>
    <w:rsid w:val="00427C5E"/>
  </w:style>
  <w:style w:type="paragraph" w:customStyle="1" w:styleId="Continuarlista1">
    <w:name w:val="Continuar lista1"/>
    <w:basedOn w:val="Normal"/>
    <w:rsid w:val="00427C5E"/>
    <w:pPr>
      <w:spacing w:after="120"/>
      <w:ind w:left="360"/>
    </w:pPr>
  </w:style>
  <w:style w:type="paragraph" w:customStyle="1" w:styleId="Continuarlista21">
    <w:name w:val="Continuar lista 21"/>
    <w:basedOn w:val="Normal"/>
    <w:rsid w:val="00427C5E"/>
    <w:pPr>
      <w:spacing w:after="120"/>
      <w:ind w:left="720"/>
    </w:pPr>
  </w:style>
  <w:style w:type="paragraph" w:customStyle="1" w:styleId="Epgrafe2">
    <w:name w:val="Epígrafe2"/>
    <w:basedOn w:val="Normal"/>
    <w:next w:val="Normal"/>
    <w:rsid w:val="00427C5E"/>
    <w:rPr>
      <w:b/>
      <w:bCs/>
      <w:sz w:val="20"/>
      <w:szCs w:val="20"/>
    </w:rPr>
  </w:style>
  <w:style w:type="paragraph" w:styleId="Sangradetextonormal">
    <w:name w:val="Body Text Indent"/>
    <w:basedOn w:val="Normal"/>
    <w:link w:val="SangradetextonormalCar"/>
    <w:rsid w:val="00427C5E"/>
    <w:pPr>
      <w:spacing w:before="240" w:after="120"/>
      <w:ind w:left="283"/>
    </w:pPr>
    <w:rPr>
      <w:rFonts w:cs="Times New Roman"/>
    </w:rPr>
  </w:style>
  <w:style w:type="paragraph" w:customStyle="1" w:styleId="Textoindependienteprimerasangra21">
    <w:name w:val="Texto independiente primera sangría 21"/>
    <w:basedOn w:val="Sangradetextonormal"/>
    <w:rsid w:val="00427C5E"/>
    <w:pPr>
      <w:spacing w:after="440"/>
      <w:ind w:left="360" w:firstLine="360"/>
    </w:pPr>
  </w:style>
  <w:style w:type="character" w:customStyle="1" w:styleId="TtuloCar">
    <w:name w:val="Título Car"/>
    <w:aliases w:val="Capítulo Car"/>
    <w:link w:val="Ttulo"/>
    <w:locked/>
    <w:rsid w:val="00D56AA3"/>
    <w:rPr>
      <w:rFonts w:ascii="Arial" w:hAnsi="Arial"/>
      <w:b/>
      <w:bCs/>
      <w:color w:val="548DD4"/>
      <w:kern w:val="1"/>
      <w:sz w:val="28"/>
      <w:szCs w:val="32"/>
      <w:lang w:eastAsia="ar-SA"/>
    </w:rPr>
  </w:style>
  <w:style w:type="character" w:customStyle="1" w:styleId="Ttulo1Car">
    <w:name w:val="Título 1 Car"/>
    <w:link w:val="Ttulo1"/>
    <w:uiPriority w:val="9"/>
    <w:rsid w:val="007C0EE8"/>
    <w:rPr>
      <w:rFonts w:ascii="Cambria" w:eastAsia="Times New Roman" w:hAnsi="Cambria" w:cs="Times New Roman"/>
      <w:b/>
      <w:bCs/>
      <w:kern w:val="32"/>
      <w:sz w:val="32"/>
      <w:szCs w:val="32"/>
      <w:lang w:eastAsia="ar-SA"/>
    </w:rPr>
  </w:style>
  <w:style w:type="character" w:customStyle="1" w:styleId="Ttulo2Car">
    <w:name w:val="Título 2 Car"/>
    <w:link w:val="Ttulo2"/>
    <w:semiHidden/>
    <w:rsid w:val="007C0EE8"/>
    <w:rPr>
      <w:rFonts w:ascii="Cambria" w:eastAsia="Times New Roman" w:hAnsi="Cambria" w:cs="Times New Roman"/>
      <w:b/>
      <w:bCs/>
      <w:i/>
      <w:iCs/>
      <w:sz w:val="28"/>
      <w:szCs w:val="28"/>
      <w:lang w:eastAsia="ar-SA"/>
    </w:rPr>
  </w:style>
  <w:style w:type="paragraph" w:styleId="Textoindependienteprimerasangra2">
    <w:name w:val="Body Text First Indent 2"/>
    <w:basedOn w:val="Sangradetextonormal"/>
    <w:link w:val="Textoindependienteprimerasangra2Car"/>
    <w:unhideWhenUsed/>
    <w:rsid w:val="007C0EE8"/>
    <w:pPr>
      <w:spacing w:before="120"/>
      <w:ind w:firstLine="210"/>
    </w:pPr>
  </w:style>
  <w:style w:type="character" w:customStyle="1" w:styleId="SangradetextonormalCar">
    <w:name w:val="Sangría de texto normal Car"/>
    <w:link w:val="Sangradetextonormal"/>
    <w:rsid w:val="007C0EE8"/>
    <w:rPr>
      <w:rFonts w:ascii="Arial" w:eastAsia="Calibri" w:hAnsi="Arial" w:cs="Calibri"/>
      <w:sz w:val="24"/>
      <w:szCs w:val="22"/>
      <w:lang w:eastAsia="ar-SA"/>
    </w:rPr>
  </w:style>
  <w:style w:type="character" w:customStyle="1" w:styleId="Textoindependienteprimerasangra2Car">
    <w:name w:val="Texto independiente primera sangría 2 Car"/>
    <w:basedOn w:val="SangradetextonormalCar"/>
    <w:link w:val="Textoindependienteprimerasangra2"/>
    <w:rsid w:val="007C0EE8"/>
    <w:rPr>
      <w:rFonts w:ascii="Arial" w:eastAsia="Calibri" w:hAnsi="Arial" w:cs="Calibri"/>
      <w:sz w:val="24"/>
      <w:szCs w:val="22"/>
      <w:lang w:eastAsia="ar-SA"/>
    </w:rPr>
  </w:style>
  <w:style w:type="character" w:customStyle="1" w:styleId="Ttulo3Car">
    <w:name w:val="Título 3 Car"/>
    <w:aliases w:val="Tablilla Car"/>
    <w:link w:val="Ttulo3"/>
    <w:rsid w:val="00321514"/>
    <w:rPr>
      <w:rFonts w:ascii="Arial" w:eastAsia="Calibri" w:hAnsi="Arial"/>
      <w:lang w:eastAsia="ar-SA"/>
    </w:rPr>
  </w:style>
  <w:style w:type="character" w:customStyle="1" w:styleId="Ttulo4Car">
    <w:name w:val="Título 4 Car"/>
    <w:link w:val="Ttulo4"/>
    <w:rsid w:val="007C0EE8"/>
    <w:rPr>
      <w:rFonts w:ascii="Arial" w:hAnsi="Arial"/>
      <w:b/>
      <w:bCs/>
      <w:i/>
      <w:iCs/>
      <w:color w:val="000000"/>
      <w:lang w:val="en-US" w:eastAsia="es-ES"/>
    </w:rPr>
  </w:style>
  <w:style w:type="character" w:customStyle="1" w:styleId="Ttulo5Car">
    <w:name w:val="Título 5 Car"/>
    <w:link w:val="Ttulo5"/>
    <w:rsid w:val="007C0EE8"/>
    <w:rPr>
      <w:rFonts w:ascii="Arial" w:hAnsi="Arial"/>
      <w:color w:val="000000"/>
      <w:lang w:val="en-US" w:eastAsia="es-ES"/>
    </w:rPr>
  </w:style>
  <w:style w:type="character" w:customStyle="1" w:styleId="Ttulo6Car">
    <w:name w:val="Título 6 Car"/>
    <w:link w:val="Ttulo6"/>
    <w:rsid w:val="007C0EE8"/>
    <w:rPr>
      <w:rFonts w:ascii="Arial" w:hAnsi="Arial"/>
      <w:i/>
      <w:iCs/>
      <w:color w:val="000000"/>
      <w:lang w:val="en-US" w:eastAsia="es-ES"/>
    </w:rPr>
  </w:style>
  <w:style w:type="character" w:customStyle="1" w:styleId="Ttulo7Car">
    <w:name w:val="Título 7 Car"/>
    <w:aliases w:val="Referencia Car"/>
    <w:link w:val="Ttulo7"/>
    <w:rsid w:val="002843D3"/>
    <w:rPr>
      <w:rFonts w:ascii="Arial" w:hAnsi="Arial"/>
      <w:iCs/>
      <w:color w:val="000000"/>
      <w:lang w:val="en-US" w:eastAsia="es-ES"/>
    </w:rPr>
  </w:style>
  <w:style w:type="character" w:customStyle="1" w:styleId="Ttulo8Car">
    <w:name w:val="Título 8 Car"/>
    <w:link w:val="Ttulo8"/>
    <w:rsid w:val="007C0EE8"/>
    <w:rPr>
      <w:rFonts w:ascii="Arial" w:hAnsi="Arial"/>
      <w:color w:val="000000"/>
      <w:lang w:val="en-US" w:eastAsia="es-ES"/>
    </w:rPr>
  </w:style>
  <w:style w:type="character" w:customStyle="1" w:styleId="Ttulo9Car">
    <w:name w:val="Título 9 Car"/>
    <w:link w:val="Ttulo9"/>
    <w:rsid w:val="007C0EE8"/>
    <w:rPr>
      <w:rFonts w:ascii="Arial" w:hAnsi="Arial"/>
      <w:i/>
      <w:iCs/>
      <w:color w:val="404040"/>
      <w:lang w:val="en-US" w:eastAsia="es-ES"/>
    </w:rPr>
  </w:style>
  <w:style w:type="character" w:customStyle="1" w:styleId="WW8Num1z1">
    <w:name w:val="WW8Num1z1"/>
    <w:rsid w:val="007C0EE8"/>
    <w:rPr>
      <w:rFonts w:ascii="Courier New" w:hAnsi="Courier New"/>
    </w:rPr>
  </w:style>
  <w:style w:type="character" w:customStyle="1" w:styleId="WW8Num1z2">
    <w:name w:val="WW8Num1z2"/>
    <w:rsid w:val="007C0EE8"/>
    <w:rPr>
      <w:rFonts w:ascii="Wingdings" w:hAnsi="Wingdings"/>
      <w:sz w:val="20"/>
    </w:rPr>
  </w:style>
  <w:style w:type="paragraph" w:customStyle="1" w:styleId="Sinespaciado1">
    <w:name w:val="Sin espaciado1"/>
    <w:basedOn w:val="Index"/>
    <w:link w:val="NoSpacingChar"/>
    <w:autoRedefine/>
    <w:rsid w:val="007C0EE8"/>
    <w:pPr>
      <w:suppressAutoHyphens w:val="0"/>
      <w:spacing w:after="320" w:line="240" w:lineRule="auto"/>
    </w:pPr>
    <w:rPr>
      <w:rFonts w:eastAsia="Times New Roman" w:cs="Times New Roman"/>
      <w:noProof/>
      <w:lang w:val="en-US" w:eastAsia="en-US"/>
    </w:rPr>
  </w:style>
  <w:style w:type="paragraph" w:styleId="Textocomentario">
    <w:name w:val="annotation text"/>
    <w:basedOn w:val="Normal"/>
    <w:link w:val="TextocomentarioCar1"/>
    <w:semiHidden/>
    <w:rsid w:val="007C0EE8"/>
    <w:pPr>
      <w:suppressAutoHyphens w:val="0"/>
      <w:spacing w:before="240" w:after="440"/>
    </w:pPr>
    <w:rPr>
      <w:rFonts w:eastAsia="Times New Roman" w:cs="Times New Roman"/>
      <w:sz w:val="20"/>
      <w:szCs w:val="20"/>
      <w:lang w:eastAsia="en-US"/>
    </w:rPr>
  </w:style>
  <w:style w:type="character" w:customStyle="1" w:styleId="TextocomentarioCar1">
    <w:name w:val="Texto comentario Car1"/>
    <w:link w:val="Textocomentario"/>
    <w:semiHidden/>
    <w:rsid w:val="007C0EE8"/>
    <w:rPr>
      <w:rFonts w:ascii="Arial" w:hAnsi="Arial"/>
      <w:lang w:eastAsia="en-US"/>
    </w:rPr>
  </w:style>
  <w:style w:type="paragraph" w:customStyle="1" w:styleId="Ul">
    <w:name w:val="Ul"/>
    <w:basedOn w:val="Normal"/>
    <w:rsid w:val="007C0EE8"/>
    <w:pPr>
      <w:shd w:val="clear" w:color="auto" w:fill="FFFFFF"/>
      <w:suppressAutoHyphens w:val="0"/>
      <w:spacing w:before="0" w:after="0" w:line="240" w:lineRule="auto"/>
    </w:pPr>
    <w:rPr>
      <w:rFonts w:ascii="Verdana" w:eastAsia="Times New Roman" w:hAnsi="Verdana" w:cs="Verdana"/>
      <w:color w:val="000000"/>
      <w:szCs w:val="24"/>
      <w:shd w:val="clear" w:color="auto" w:fill="FFFFFF"/>
      <w:lang w:val="ru-RU" w:eastAsia="en-US"/>
    </w:rPr>
  </w:style>
  <w:style w:type="paragraph" w:customStyle="1" w:styleId="ListContents">
    <w:name w:val="List Contents"/>
    <w:basedOn w:val="Normal"/>
    <w:rsid w:val="007C0EE8"/>
    <w:pPr>
      <w:suppressAutoHyphens w:val="0"/>
      <w:spacing w:before="240" w:after="440"/>
      <w:ind w:left="567"/>
    </w:pPr>
    <w:rPr>
      <w:rFonts w:eastAsia="Times New Roman" w:cs="Times New Roman"/>
      <w:lang w:eastAsia="en-US"/>
    </w:rPr>
  </w:style>
  <w:style w:type="paragraph" w:customStyle="1" w:styleId="ListHeading">
    <w:name w:val="List Heading"/>
    <w:basedOn w:val="Normal"/>
    <w:next w:val="ListContents"/>
    <w:rsid w:val="007C0EE8"/>
    <w:pPr>
      <w:suppressAutoHyphens w:val="0"/>
      <w:spacing w:before="240" w:after="440"/>
    </w:pPr>
    <w:rPr>
      <w:rFonts w:eastAsia="Times New Roman" w:cs="Times New Roman"/>
      <w:lang w:eastAsia="en-US"/>
    </w:rPr>
  </w:style>
  <w:style w:type="character" w:styleId="Refdecomentario">
    <w:name w:val="annotation reference"/>
    <w:semiHidden/>
    <w:rsid w:val="007C0EE8"/>
    <w:rPr>
      <w:sz w:val="16"/>
    </w:rPr>
  </w:style>
  <w:style w:type="paragraph" w:styleId="ndice1">
    <w:name w:val="index 1"/>
    <w:basedOn w:val="Normal"/>
    <w:next w:val="Normal"/>
    <w:autoRedefine/>
    <w:semiHidden/>
    <w:rsid w:val="007C0EE8"/>
    <w:pPr>
      <w:tabs>
        <w:tab w:val="right" w:leader="dot" w:pos="8828"/>
      </w:tabs>
      <w:suppressAutoHyphens w:val="0"/>
      <w:spacing w:before="240" w:after="440"/>
      <w:ind w:left="220" w:hanging="220"/>
    </w:pPr>
    <w:rPr>
      <w:rFonts w:eastAsia="Times New Roman" w:cs="Times New Roman"/>
      <w:noProof/>
      <w:lang w:val="es-ES" w:eastAsia="en-US"/>
    </w:rPr>
  </w:style>
  <w:style w:type="paragraph" w:styleId="ndice2">
    <w:name w:val="index 2"/>
    <w:basedOn w:val="Normal"/>
    <w:next w:val="Normal"/>
    <w:autoRedefine/>
    <w:semiHidden/>
    <w:rsid w:val="007C0EE8"/>
    <w:pPr>
      <w:suppressAutoHyphens w:val="0"/>
      <w:spacing w:before="240" w:after="440"/>
      <w:ind w:left="440" w:hanging="220"/>
    </w:pPr>
    <w:rPr>
      <w:rFonts w:eastAsia="Times New Roman" w:cs="Times New Roman"/>
      <w:lang w:eastAsia="en-US"/>
    </w:rPr>
  </w:style>
  <w:style w:type="paragraph" w:styleId="Epgrafe">
    <w:name w:val="caption"/>
    <w:basedOn w:val="Normal"/>
    <w:next w:val="Normal"/>
    <w:qFormat/>
    <w:rsid w:val="00983B96"/>
    <w:pPr>
      <w:suppressAutoHyphens w:val="0"/>
      <w:spacing w:after="120" w:line="240" w:lineRule="auto"/>
    </w:pPr>
    <w:rPr>
      <w:rFonts w:eastAsia="Times New Roman" w:cs="Times New Roman"/>
      <w:b/>
      <w:bCs/>
      <w:color w:val="000000"/>
      <w:sz w:val="18"/>
      <w:szCs w:val="18"/>
      <w:lang w:eastAsia="en-US"/>
    </w:rPr>
  </w:style>
  <w:style w:type="paragraph" w:styleId="Tabladeilustraciones">
    <w:name w:val="table of figures"/>
    <w:basedOn w:val="Normal"/>
    <w:next w:val="Normal"/>
    <w:uiPriority w:val="99"/>
    <w:rsid w:val="004C231D"/>
    <w:pPr>
      <w:spacing w:before="0" w:after="0"/>
      <w:ind w:left="480" w:hanging="480"/>
      <w:jc w:val="left"/>
    </w:pPr>
    <w:rPr>
      <w:szCs w:val="20"/>
    </w:rPr>
  </w:style>
  <w:style w:type="paragraph" w:styleId="TDC1">
    <w:name w:val="toc 1"/>
    <w:basedOn w:val="Normal"/>
    <w:next w:val="Normal"/>
    <w:autoRedefine/>
    <w:uiPriority w:val="39"/>
    <w:rsid w:val="007C0EE8"/>
    <w:pPr>
      <w:tabs>
        <w:tab w:val="right" w:leader="dot" w:pos="8828"/>
      </w:tabs>
      <w:suppressAutoHyphens w:val="0"/>
      <w:spacing w:before="240" w:after="100"/>
    </w:pPr>
    <w:rPr>
      <w:rFonts w:eastAsia="Times New Roman" w:cs="Arial"/>
      <w:b/>
      <w:noProof/>
      <w:lang w:eastAsia="en-US"/>
    </w:rPr>
  </w:style>
  <w:style w:type="paragraph" w:customStyle="1" w:styleId="TtulodeTDC1">
    <w:name w:val="Título de TDC1"/>
    <w:basedOn w:val="Ttulo1"/>
    <w:next w:val="Normal"/>
    <w:rsid w:val="007C0EE8"/>
    <w:pPr>
      <w:keepLines/>
      <w:suppressAutoHyphens w:val="0"/>
      <w:spacing w:after="0"/>
      <w:outlineLvl w:val="9"/>
    </w:pPr>
    <w:rPr>
      <w:rFonts w:ascii="Arial" w:hAnsi="Arial"/>
      <w:color w:val="000000"/>
      <w:kern w:val="0"/>
      <w:sz w:val="28"/>
      <w:szCs w:val="28"/>
      <w:lang w:val="en-US" w:eastAsia="es-ES"/>
    </w:rPr>
  </w:style>
  <w:style w:type="paragraph" w:styleId="TDC2">
    <w:name w:val="toc 2"/>
    <w:basedOn w:val="Normal"/>
    <w:next w:val="Normal"/>
    <w:autoRedefine/>
    <w:uiPriority w:val="39"/>
    <w:rsid w:val="007C0EE8"/>
    <w:pPr>
      <w:suppressAutoHyphens w:val="0"/>
      <w:spacing w:before="240" w:after="100"/>
      <w:ind w:left="220"/>
    </w:pPr>
    <w:rPr>
      <w:rFonts w:eastAsia="Times New Roman" w:cs="Times New Roman"/>
      <w:lang w:eastAsia="en-US"/>
    </w:rPr>
  </w:style>
  <w:style w:type="paragraph" w:styleId="TDC3">
    <w:name w:val="toc 3"/>
    <w:basedOn w:val="Normal"/>
    <w:next w:val="Normal"/>
    <w:autoRedefine/>
    <w:uiPriority w:val="39"/>
    <w:rsid w:val="007C0EE8"/>
    <w:pPr>
      <w:suppressAutoHyphens w:val="0"/>
      <w:spacing w:before="240" w:after="100" w:line="276" w:lineRule="auto"/>
      <w:ind w:left="440"/>
      <w:jc w:val="left"/>
    </w:pPr>
    <w:rPr>
      <w:rFonts w:eastAsia="Times New Roman" w:cs="Times New Roman"/>
      <w:lang w:eastAsia="es-CL"/>
    </w:rPr>
  </w:style>
  <w:style w:type="character" w:customStyle="1" w:styleId="SubttuloCar">
    <w:name w:val="Subtítulo Car"/>
    <w:link w:val="Subttulo"/>
    <w:locked/>
    <w:rsid w:val="007C0EE8"/>
    <w:rPr>
      <w:rFonts w:ascii="Arial" w:hAnsi="Arial"/>
      <w:b/>
      <w:sz w:val="28"/>
      <w:szCs w:val="24"/>
      <w:lang w:eastAsia="ar-SA"/>
    </w:rPr>
  </w:style>
  <w:style w:type="character" w:styleId="nfasis">
    <w:name w:val="Emphasis"/>
    <w:qFormat/>
    <w:rsid w:val="007C0EE8"/>
    <w:rPr>
      <w:i/>
    </w:rPr>
  </w:style>
  <w:style w:type="paragraph" w:customStyle="1" w:styleId="Prrafodelista1">
    <w:name w:val="Párrafo de lista1"/>
    <w:basedOn w:val="Normal"/>
    <w:rsid w:val="007C0EE8"/>
    <w:pPr>
      <w:suppressAutoHyphens w:val="0"/>
      <w:spacing w:before="240" w:after="440"/>
      <w:ind w:left="720"/>
    </w:pPr>
    <w:rPr>
      <w:rFonts w:eastAsia="Times New Roman" w:cs="Times New Roman"/>
      <w:lang w:eastAsia="en-US"/>
    </w:rPr>
  </w:style>
  <w:style w:type="paragraph" w:customStyle="1" w:styleId="Cita1">
    <w:name w:val="Cita1"/>
    <w:basedOn w:val="Normal"/>
    <w:next w:val="Normal"/>
    <w:link w:val="QuoteChar"/>
    <w:rsid w:val="007C0EE8"/>
    <w:pPr>
      <w:suppressAutoHyphens w:val="0"/>
      <w:spacing w:before="240" w:after="440"/>
    </w:pPr>
    <w:rPr>
      <w:rFonts w:eastAsia="Times New Roman" w:cs="Times New Roman"/>
      <w:i/>
      <w:iCs/>
      <w:color w:val="000000"/>
      <w:sz w:val="20"/>
      <w:szCs w:val="20"/>
      <w:lang w:val="en-US" w:eastAsia="es-ES"/>
    </w:rPr>
  </w:style>
  <w:style w:type="character" w:customStyle="1" w:styleId="QuoteChar">
    <w:name w:val="Quote Char"/>
    <w:link w:val="Cita1"/>
    <w:locked/>
    <w:rsid w:val="007C0EE8"/>
    <w:rPr>
      <w:rFonts w:ascii="Arial" w:hAnsi="Arial"/>
      <w:i/>
      <w:iCs/>
      <w:color w:val="000000"/>
      <w:lang w:val="en-US" w:eastAsia="es-ES"/>
    </w:rPr>
  </w:style>
  <w:style w:type="paragraph" w:customStyle="1" w:styleId="Citadestacada1">
    <w:name w:val="Cita destacada1"/>
    <w:basedOn w:val="Normal"/>
    <w:next w:val="Normal"/>
    <w:link w:val="IntenseQuoteChar"/>
    <w:rsid w:val="007C0EE8"/>
    <w:pPr>
      <w:pBdr>
        <w:bottom w:val="single" w:sz="4" w:space="4" w:color="000000"/>
      </w:pBdr>
      <w:suppressAutoHyphens w:val="0"/>
      <w:spacing w:before="200" w:after="280"/>
      <w:ind w:left="936" w:right="936"/>
    </w:pPr>
    <w:rPr>
      <w:rFonts w:eastAsia="Times New Roman" w:cs="Times New Roman"/>
      <w:b/>
      <w:bCs/>
      <w:i/>
      <w:iCs/>
      <w:color w:val="000000"/>
      <w:sz w:val="20"/>
      <w:szCs w:val="20"/>
      <w:lang w:val="en-US" w:eastAsia="es-ES"/>
    </w:rPr>
  </w:style>
  <w:style w:type="character" w:customStyle="1" w:styleId="IntenseQuoteChar">
    <w:name w:val="Intense Quote Char"/>
    <w:link w:val="Citadestacada1"/>
    <w:locked/>
    <w:rsid w:val="007C0EE8"/>
    <w:rPr>
      <w:rFonts w:ascii="Arial" w:hAnsi="Arial"/>
      <w:b/>
      <w:bCs/>
      <w:i/>
      <w:iCs/>
      <w:color w:val="000000"/>
      <w:lang w:val="en-US" w:eastAsia="es-ES"/>
    </w:rPr>
  </w:style>
  <w:style w:type="character" w:customStyle="1" w:styleId="nfasissutil1">
    <w:name w:val="Énfasis sutil1"/>
    <w:rsid w:val="007C0EE8"/>
    <w:rPr>
      <w:i/>
      <w:color w:val="808080"/>
    </w:rPr>
  </w:style>
  <w:style w:type="character" w:customStyle="1" w:styleId="nfasisintenso1">
    <w:name w:val="Énfasis intenso1"/>
    <w:rsid w:val="007C0EE8"/>
    <w:rPr>
      <w:b/>
      <w:i/>
      <w:color w:val="000000"/>
    </w:rPr>
  </w:style>
  <w:style w:type="character" w:customStyle="1" w:styleId="Referenciasutil1">
    <w:name w:val="Referencia sutil1"/>
    <w:rsid w:val="007C0EE8"/>
    <w:rPr>
      <w:smallCaps/>
      <w:color w:val="C0504D"/>
      <w:u w:val="single"/>
    </w:rPr>
  </w:style>
  <w:style w:type="character" w:customStyle="1" w:styleId="Referenciaintensa1">
    <w:name w:val="Referencia intensa1"/>
    <w:rsid w:val="007C0EE8"/>
    <w:rPr>
      <w:b/>
      <w:smallCaps/>
      <w:color w:val="C0504D"/>
      <w:spacing w:val="5"/>
      <w:u w:val="single"/>
    </w:rPr>
  </w:style>
  <w:style w:type="character" w:customStyle="1" w:styleId="Ttulodellibro1">
    <w:name w:val="Título del libro1"/>
    <w:rsid w:val="007C0EE8"/>
    <w:rPr>
      <w:b/>
      <w:smallCaps/>
      <w:spacing w:val="5"/>
    </w:rPr>
  </w:style>
  <w:style w:type="character" w:customStyle="1" w:styleId="NoSpacingChar">
    <w:name w:val="No Spacing Char"/>
    <w:link w:val="Sinespaciado1"/>
    <w:locked/>
    <w:rsid w:val="007C0EE8"/>
    <w:rPr>
      <w:rFonts w:ascii="Arial" w:hAnsi="Arial"/>
      <w:noProof/>
      <w:sz w:val="24"/>
      <w:szCs w:val="22"/>
      <w:lang w:val="en-US" w:eastAsia="en-US"/>
    </w:rPr>
  </w:style>
  <w:style w:type="paragraph" w:styleId="Sangra3detindependiente">
    <w:name w:val="Body Text Indent 3"/>
    <w:basedOn w:val="Normal"/>
    <w:link w:val="Sangra3detindependienteCar"/>
    <w:rsid w:val="007C0EE8"/>
    <w:pPr>
      <w:suppressAutoHyphens w:val="0"/>
      <w:spacing w:before="240" w:after="120"/>
      <w:ind w:left="283"/>
    </w:pPr>
    <w:rPr>
      <w:rFonts w:eastAsia="Times New Roman" w:cs="Times New Roman"/>
      <w:sz w:val="16"/>
      <w:szCs w:val="16"/>
      <w:lang w:eastAsia="en-US"/>
    </w:rPr>
  </w:style>
  <w:style w:type="character" w:customStyle="1" w:styleId="Sangra3detindependienteCar">
    <w:name w:val="Sangría 3 de t. independiente Car"/>
    <w:link w:val="Sangra3detindependiente"/>
    <w:rsid w:val="007C0EE8"/>
    <w:rPr>
      <w:rFonts w:ascii="Arial" w:hAnsi="Arial"/>
      <w:sz w:val="16"/>
      <w:szCs w:val="16"/>
      <w:lang w:eastAsia="en-US"/>
    </w:rPr>
  </w:style>
  <w:style w:type="character" w:customStyle="1" w:styleId="TextoindependienteCar">
    <w:name w:val="Texto independiente Car"/>
    <w:link w:val="Textoindependiente"/>
    <w:locked/>
    <w:rsid w:val="007C0EE8"/>
    <w:rPr>
      <w:rFonts w:ascii="Arial" w:eastAsia="Calibri" w:hAnsi="Arial" w:cs="Calibri"/>
      <w:sz w:val="24"/>
      <w:szCs w:val="22"/>
      <w:lang w:eastAsia="ar-SA"/>
    </w:rPr>
  </w:style>
  <w:style w:type="character" w:customStyle="1" w:styleId="google-src-text">
    <w:name w:val="google-src-text"/>
    <w:rsid w:val="007C0EE8"/>
    <w:rPr>
      <w:rFonts w:cs="Times New Roman"/>
    </w:rPr>
  </w:style>
  <w:style w:type="character" w:customStyle="1" w:styleId="corchete-llamada">
    <w:name w:val="corchete-llamada"/>
    <w:rsid w:val="007C0EE8"/>
    <w:rPr>
      <w:rFonts w:cs="Times New Roman"/>
    </w:rPr>
  </w:style>
  <w:style w:type="paragraph" w:customStyle="1" w:styleId="Bibliografa1">
    <w:name w:val="Bibliografía1"/>
    <w:basedOn w:val="Normal"/>
    <w:next w:val="Normal"/>
    <w:rsid w:val="007C0EE8"/>
    <w:pPr>
      <w:suppressAutoHyphens w:val="0"/>
      <w:spacing w:before="240" w:after="440"/>
    </w:pPr>
    <w:rPr>
      <w:rFonts w:eastAsia="Times New Roman" w:cs="Times New Roman"/>
      <w:lang w:eastAsia="en-US"/>
    </w:rPr>
  </w:style>
  <w:style w:type="paragraph" w:styleId="Textonotapie">
    <w:name w:val="footnote text"/>
    <w:basedOn w:val="Normal"/>
    <w:link w:val="Textonotapie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pieCar">
    <w:name w:val="Texto nota pie Car"/>
    <w:link w:val="Textonotapie"/>
    <w:semiHidden/>
    <w:rsid w:val="007C0EE8"/>
    <w:rPr>
      <w:rFonts w:ascii="Arial" w:hAnsi="Arial"/>
      <w:lang w:eastAsia="en-US"/>
    </w:rPr>
  </w:style>
  <w:style w:type="character" w:styleId="Refdenotaalpie">
    <w:name w:val="footnote reference"/>
    <w:semiHidden/>
    <w:rsid w:val="007C0EE8"/>
    <w:rPr>
      <w:rFonts w:cs="Times New Roman"/>
      <w:vertAlign w:val="superscript"/>
    </w:rPr>
  </w:style>
  <w:style w:type="paragraph" w:styleId="Textonotaalfinal">
    <w:name w:val="endnote text"/>
    <w:basedOn w:val="Normal"/>
    <w:link w:val="Textonotaalfinal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alfinalCar">
    <w:name w:val="Texto nota al final Car"/>
    <w:link w:val="Textonotaalfinal"/>
    <w:semiHidden/>
    <w:rsid w:val="007C0EE8"/>
    <w:rPr>
      <w:rFonts w:ascii="Arial" w:hAnsi="Arial"/>
      <w:lang w:eastAsia="en-US"/>
    </w:rPr>
  </w:style>
  <w:style w:type="character" w:styleId="Refdenotaalfinal">
    <w:name w:val="endnote reference"/>
    <w:semiHidden/>
    <w:rsid w:val="007C0EE8"/>
    <w:rPr>
      <w:rFonts w:cs="Times New Roman"/>
      <w:vertAlign w:val="superscript"/>
    </w:rPr>
  </w:style>
  <w:style w:type="paragraph" w:styleId="Bibliografa">
    <w:name w:val="Bibliography"/>
    <w:basedOn w:val="Normal"/>
    <w:next w:val="Normal"/>
    <w:uiPriority w:val="37"/>
    <w:unhideWhenUsed/>
    <w:rsid w:val="007C0EE8"/>
    <w:pPr>
      <w:suppressAutoHyphens w:val="0"/>
      <w:spacing w:before="240" w:after="440"/>
    </w:pPr>
    <w:rPr>
      <w:rFonts w:eastAsia="Times New Roman" w:cs="Times New Roman"/>
      <w:lang w:eastAsia="en-US"/>
    </w:rPr>
  </w:style>
  <w:style w:type="character" w:styleId="nfasissutil">
    <w:name w:val="Subtle Emphasis"/>
    <w:uiPriority w:val="19"/>
    <w:qFormat/>
    <w:rsid w:val="007C0EE8"/>
    <w:rPr>
      <w:i/>
      <w:iCs/>
      <w:color w:val="808080"/>
    </w:rPr>
  </w:style>
  <w:style w:type="character" w:customStyle="1" w:styleId="apple-converted-space">
    <w:name w:val="apple-converted-space"/>
    <w:rsid w:val="007C0EE8"/>
  </w:style>
  <w:style w:type="character" w:customStyle="1" w:styleId="corchete-llamada1">
    <w:name w:val="corchete-llamada1"/>
    <w:rsid w:val="00D43B4F"/>
    <w:rPr>
      <w:vanish/>
      <w:webHidden w:val="0"/>
      <w:specVanish w:val="0"/>
    </w:rPr>
  </w:style>
  <w:style w:type="paragraph" w:styleId="Prrafodelista">
    <w:name w:val="List Paragraph"/>
    <w:basedOn w:val="Normal"/>
    <w:uiPriority w:val="34"/>
    <w:qFormat/>
    <w:rsid w:val="00A204D6"/>
    <w:pPr>
      <w:ind w:left="708"/>
    </w:pPr>
  </w:style>
  <w:style w:type="paragraph" w:styleId="TtulodeTDC">
    <w:name w:val="TOC Heading"/>
    <w:basedOn w:val="Ttulo1"/>
    <w:next w:val="Normal"/>
    <w:uiPriority w:val="39"/>
    <w:semiHidden/>
    <w:unhideWhenUsed/>
    <w:qFormat/>
    <w:rsid w:val="00410993"/>
    <w:pPr>
      <w:keepLines/>
      <w:suppressAutoHyphens w:val="0"/>
      <w:spacing w:before="480" w:after="0" w:line="276" w:lineRule="auto"/>
      <w:jc w:val="left"/>
      <w:outlineLvl w:val="9"/>
    </w:pPr>
    <w:rPr>
      <w:color w:val="365F91"/>
      <w:kern w:val="0"/>
      <w:sz w:val="28"/>
      <w:szCs w:val="28"/>
      <w:lang w:val="es-ES" w:eastAsia="en-US"/>
    </w:rPr>
  </w:style>
  <w:style w:type="character" w:styleId="nfasisintenso">
    <w:name w:val="Intense Emphasis"/>
    <w:basedOn w:val="Fuentedeprrafopredeter"/>
    <w:uiPriority w:val="21"/>
    <w:qFormat/>
    <w:rsid w:val="003A19EE"/>
    <w:rPr>
      <w:b/>
      <w:bCs/>
      <w:i/>
      <w:iCs/>
      <w:color w:val="4F81BD"/>
    </w:rPr>
  </w:style>
  <w:style w:type="character" w:styleId="Referenciasutil">
    <w:name w:val="Subtle Reference"/>
    <w:basedOn w:val="Fuentedeprrafopredeter"/>
    <w:uiPriority w:val="31"/>
    <w:qFormat/>
    <w:rsid w:val="003A19EE"/>
    <w:rPr>
      <w:smallCaps/>
      <w:color w:val="C0504D"/>
      <w:u w:val="single"/>
    </w:rPr>
  </w:style>
  <w:style w:type="character" w:styleId="Referenciaintensa">
    <w:name w:val="Intense Reference"/>
    <w:basedOn w:val="Fuentedeprrafopredeter"/>
    <w:uiPriority w:val="32"/>
    <w:qFormat/>
    <w:rsid w:val="003A19EE"/>
    <w:rPr>
      <w:b/>
      <w:bCs/>
      <w:smallCaps/>
      <w:color w:val="C0504D"/>
      <w:spacing w:val="5"/>
      <w:u w:val="single"/>
    </w:rPr>
  </w:style>
  <w:style w:type="paragraph" w:styleId="Cita">
    <w:name w:val="Quote"/>
    <w:aliases w:val="Código"/>
    <w:basedOn w:val="Normal"/>
    <w:next w:val="Normal"/>
    <w:link w:val="CitaCar"/>
    <w:uiPriority w:val="29"/>
    <w:qFormat/>
    <w:rsid w:val="003A19EE"/>
    <w:pPr>
      <w:spacing w:line="240" w:lineRule="auto"/>
      <w:jc w:val="left"/>
    </w:pPr>
    <w:rPr>
      <w:i/>
      <w:iCs/>
      <w:color w:val="548DD4"/>
      <w:sz w:val="22"/>
    </w:rPr>
  </w:style>
  <w:style w:type="character" w:customStyle="1" w:styleId="CitaCar">
    <w:name w:val="Cita Car"/>
    <w:aliases w:val="Código Car"/>
    <w:basedOn w:val="Fuentedeprrafopredeter"/>
    <w:link w:val="Cita"/>
    <w:uiPriority w:val="29"/>
    <w:rsid w:val="003A19EE"/>
    <w:rPr>
      <w:rFonts w:ascii="Arial" w:eastAsia="Calibri" w:hAnsi="Arial" w:cs="Calibri"/>
      <w:i/>
      <w:iCs/>
      <w:color w:val="548DD4"/>
      <w:sz w:val="22"/>
      <w:szCs w:val="22"/>
      <w:lang w:eastAsia="ar-SA"/>
    </w:rPr>
  </w:style>
  <w:style w:type="character" w:customStyle="1" w:styleId="intro">
    <w:name w:val="intro"/>
    <w:basedOn w:val="Fuentedeprrafopredeter"/>
    <w:rsid w:val="00777734"/>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s-CL" w:eastAsia="es-C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index 1" w:uiPriority="0"/>
    <w:lsdException w:name="index 2"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header" w:uiPriority="0"/>
    <w:lsdException w:name="footer" w:uiPriority="0"/>
    <w:lsdException w:name="caption" w:semiHidden="0" w:uiPriority="0" w:unhideWhenUsed="0" w:qFormat="1"/>
    <w:lsdException w:name="footnote reference" w:uiPriority="0"/>
    <w:lsdException w:name="annotation reference" w:uiPriority="0"/>
    <w:lsdException w:name="endnote reference" w:uiPriority="0"/>
    <w:lsdException w:name="endnote text" w:uiPriority="0"/>
    <w:lsdException w:name="Lis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Body Text First Indent 2" w:uiPriority="0"/>
    <w:lsdException w:name="Body Text Indent 3" w:uiPriority="0"/>
    <w:lsdException w:name="FollowedHyperlink" w:uiPriority="0"/>
    <w:lsdException w:name="Strong" w:semiHidden="0" w:uiPriority="22" w:unhideWhenUsed="0" w:qFormat="1"/>
    <w:lsdException w:name="Emphasis" w:semiHidden="0" w:uiPriority="0" w:unhideWhenUsed="0" w:qFormat="1"/>
    <w:lsdException w:name="Normal (Web)" w:uiPriority="0"/>
    <w:lsdException w:name="annotation subjec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7C5E"/>
    <w:pPr>
      <w:suppressAutoHyphens/>
      <w:spacing w:before="120" w:after="200" w:line="360" w:lineRule="auto"/>
      <w:jc w:val="both"/>
    </w:pPr>
    <w:rPr>
      <w:rFonts w:ascii="Arial" w:eastAsia="Calibri" w:hAnsi="Arial" w:cs="Calibri"/>
      <w:sz w:val="24"/>
      <w:szCs w:val="22"/>
      <w:lang w:eastAsia="ar-SA"/>
    </w:rPr>
  </w:style>
  <w:style w:type="paragraph" w:styleId="Ttulo1">
    <w:name w:val="heading 1"/>
    <w:basedOn w:val="Normal"/>
    <w:next w:val="Normal"/>
    <w:link w:val="Ttulo1Car"/>
    <w:uiPriority w:val="9"/>
    <w:qFormat/>
    <w:rsid w:val="007C0EE8"/>
    <w:pPr>
      <w:keepNext/>
      <w:spacing w:before="240" w:after="60"/>
      <w:outlineLvl w:val="0"/>
    </w:pPr>
    <w:rPr>
      <w:rFonts w:ascii="Cambria" w:eastAsia="Times New Roman" w:hAnsi="Cambria" w:cs="Times New Roman"/>
      <w:b/>
      <w:bCs/>
      <w:kern w:val="32"/>
      <w:sz w:val="32"/>
      <w:szCs w:val="32"/>
    </w:rPr>
  </w:style>
  <w:style w:type="paragraph" w:styleId="Ttulo2">
    <w:name w:val="heading 2"/>
    <w:basedOn w:val="Normal"/>
    <w:next w:val="Normal"/>
    <w:link w:val="Ttulo2Car"/>
    <w:qFormat/>
    <w:rsid w:val="007C0EE8"/>
    <w:pPr>
      <w:keepNext/>
      <w:spacing w:before="240" w:after="60"/>
      <w:outlineLvl w:val="1"/>
    </w:pPr>
    <w:rPr>
      <w:rFonts w:ascii="Cambria" w:eastAsia="Times New Roman" w:hAnsi="Cambria" w:cs="Times New Roman"/>
      <w:b/>
      <w:bCs/>
      <w:i/>
      <w:iCs/>
      <w:sz w:val="28"/>
      <w:szCs w:val="28"/>
    </w:rPr>
  </w:style>
  <w:style w:type="paragraph" w:styleId="Ttulo3">
    <w:name w:val="heading 3"/>
    <w:aliases w:val="Tablilla"/>
    <w:basedOn w:val="Normal"/>
    <w:next w:val="Normal"/>
    <w:link w:val="Ttulo3Car"/>
    <w:qFormat/>
    <w:rsid w:val="00321514"/>
    <w:pPr>
      <w:snapToGrid w:val="0"/>
      <w:spacing w:after="0" w:line="100" w:lineRule="atLeast"/>
      <w:jc w:val="left"/>
      <w:outlineLvl w:val="2"/>
    </w:pPr>
    <w:rPr>
      <w:rFonts w:cs="Times New Roman"/>
      <w:sz w:val="20"/>
      <w:szCs w:val="20"/>
    </w:rPr>
  </w:style>
  <w:style w:type="paragraph" w:styleId="Ttulo4">
    <w:name w:val="heading 4"/>
    <w:basedOn w:val="Normal"/>
    <w:next w:val="Normal"/>
    <w:link w:val="Ttulo4Car"/>
    <w:qFormat/>
    <w:rsid w:val="007C0EE8"/>
    <w:pPr>
      <w:keepNext/>
      <w:keepLines/>
      <w:suppressAutoHyphens w:val="0"/>
      <w:spacing w:before="200" w:after="0"/>
      <w:outlineLvl w:val="3"/>
    </w:pPr>
    <w:rPr>
      <w:rFonts w:eastAsia="Times New Roman" w:cs="Times New Roman"/>
      <w:b/>
      <w:bCs/>
      <w:i/>
      <w:iCs/>
      <w:color w:val="000000"/>
      <w:sz w:val="20"/>
      <w:szCs w:val="20"/>
      <w:lang w:val="en-US" w:eastAsia="es-ES"/>
    </w:rPr>
  </w:style>
  <w:style w:type="paragraph" w:styleId="Ttulo5">
    <w:name w:val="heading 5"/>
    <w:basedOn w:val="Normal"/>
    <w:next w:val="Normal"/>
    <w:link w:val="Ttulo5Car"/>
    <w:qFormat/>
    <w:rsid w:val="007C0EE8"/>
    <w:pPr>
      <w:keepNext/>
      <w:keepLines/>
      <w:suppressAutoHyphens w:val="0"/>
      <w:spacing w:before="200" w:after="0"/>
      <w:outlineLvl w:val="4"/>
    </w:pPr>
    <w:rPr>
      <w:rFonts w:eastAsia="Times New Roman" w:cs="Times New Roman"/>
      <w:color w:val="000000"/>
      <w:sz w:val="20"/>
      <w:szCs w:val="20"/>
      <w:lang w:val="en-US" w:eastAsia="es-ES"/>
    </w:rPr>
  </w:style>
  <w:style w:type="paragraph" w:styleId="Ttulo6">
    <w:name w:val="heading 6"/>
    <w:basedOn w:val="Normal"/>
    <w:next w:val="Normal"/>
    <w:link w:val="Ttulo6Car"/>
    <w:qFormat/>
    <w:rsid w:val="007C0EE8"/>
    <w:pPr>
      <w:keepNext/>
      <w:keepLines/>
      <w:suppressAutoHyphens w:val="0"/>
      <w:spacing w:before="200" w:after="0"/>
      <w:outlineLvl w:val="5"/>
    </w:pPr>
    <w:rPr>
      <w:rFonts w:eastAsia="Times New Roman" w:cs="Times New Roman"/>
      <w:i/>
      <w:iCs/>
      <w:color w:val="000000"/>
      <w:sz w:val="20"/>
      <w:szCs w:val="20"/>
      <w:lang w:val="en-US" w:eastAsia="es-ES"/>
    </w:rPr>
  </w:style>
  <w:style w:type="paragraph" w:styleId="Ttulo7">
    <w:name w:val="heading 7"/>
    <w:aliases w:val="Referencia"/>
    <w:basedOn w:val="Normal"/>
    <w:next w:val="Normal"/>
    <w:link w:val="Ttulo7Car"/>
    <w:qFormat/>
    <w:rsid w:val="002843D3"/>
    <w:pPr>
      <w:keepNext/>
      <w:keepLines/>
      <w:suppressAutoHyphens w:val="0"/>
      <w:spacing w:before="0" w:after="0" w:line="240" w:lineRule="auto"/>
      <w:jc w:val="center"/>
      <w:outlineLvl w:val="6"/>
    </w:pPr>
    <w:rPr>
      <w:rFonts w:eastAsia="Times New Roman" w:cs="Times New Roman"/>
      <w:iCs/>
      <w:color w:val="000000"/>
      <w:sz w:val="20"/>
      <w:szCs w:val="20"/>
      <w:lang w:val="en-US" w:eastAsia="es-ES"/>
    </w:rPr>
  </w:style>
  <w:style w:type="paragraph" w:styleId="Ttulo8">
    <w:name w:val="heading 8"/>
    <w:basedOn w:val="Normal"/>
    <w:next w:val="Normal"/>
    <w:link w:val="Ttulo8Car"/>
    <w:qFormat/>
    <w:rsid w:val="007C0EE8"/>
    <w:pPr>
      <w:keepNext/>
      <w:keepLines/>
      <w:suppressAutoHyphens w:val="0"/>
      <w:spacing w:before="200" w:after="0"/>
      <w:outlineLvl w:val="7"/>
    </w:pPr>
    <w:rPr>
      <w:rFonts w:eastAsia="Times New Roman" w:cs="Times New Roman"/>
      <w:color w:val="000000"/>
      <w:sz w:val="20"/>
      <w:szCs w:val="20"/>
      <w:lang w:val="en-US" w:eastAsia="es-ES"/>
    </w:rPr>
  </w:style>
  <w:style w:type="paragraph" w:styleId="Ttulo9">
    <w:name w:val="heading 9"/>
    <w:basedOn w:val="Normal"/>
    <w:next w:val="Normal"/>
    <w:link w:val="Ttulo9Car"/>
    <w:qFormat/>
    <w:rsid w:val="007C0EE8"/>
    <w:pPr>
      <w:keepNext/>
      <w:keepLines/>
      <w:suppressAutoHyphens w:val="0"/>
      <w:spacing w:before="200" w:after="0"/>
      <w:outlineLvl w:val="8"/>
    </w:pPr>
    <w:rPr>
      <w:rFonts w:eastAsia="Times New Roman" w:cs="Times New Roman"/>
      <w:i/>
      <w:iCs/>
      <w:color w:val="404040"/>
      <w:sz w:val="20"/>
      <w:szCs w:val="20"/>
      <w:lang w:val="en-US"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1z0">
    <w:name w:val="WW8Num1z0"/>
    <w:rsid w:val="00427C5E"/>
    <w:rPr>
      <w:rFonts w:ascii="Arial" w:hAnsi="Arial" w:cs="Arial"/>
    </w:rPr>
  </w:style>
  <w:style w:type="character" w:customStyle="1" w:styleId="WW8Num2z0">
    <w:name w:val="WW8Num2z0"/>
    <w:rsid w:val="00427C5E"/>
    <w:rPr>
      <w:rFonts w:ascii="Symbol" w:hAnsi="Symbol"/>
    </w:rPr>
  </w:style>
  <w:style w:type="character" w:customStyle="1" w:styleId="WW8Num4z0">
    <w:name w:val="WW8Num4z0"/>
    <w:rsid w:val="00427C5E"/>
    <w:rPr>
      <w:rFonts w:ascii="Symbol" w:hAnsi="Symbol"/>
    </w:rPr>
  </w:style>
  <w:style w:type="character" w:customStyle="1" w:styleId="WW8Num5z0">
    <w:name w:val="WW8Num5z0"/>
    <w:rsid w:val="00427C5E"/>
    <w:rPr>
      <w:rFonts w:ascii="Symbol" w:hAnsi="Symbol"/>
    </w:rPr>
  </w:style>
  <w:style w:type="character" w:customStyle="1" w:styleId="WW8Num6z0">
    <w:name w:val="WW8Num6z0"/>
    <w:rsid w:val="00427C5E"/>
    <w:rPr>
      <w:rFonts w:ascii="Symbol" w:hAnsi="Symbol"/>
    </w:rPr>
  </w:style>
  <w:style w:type="character" w:customStyle="1" w:styleId="Absatz-Standardschriftart">
    <w:name w:val="Absatz-Standardschriftart"/>
    <w:rsid w:val="00427C5E"/>
  </w:style>
  <w:style w:type="character" w:customStyle="1" w:styleId="WW8Num3z0">
    <w:name w:val="WW8Num3z0"/>
    <w:rsid w:val="00427C5E"/>
    <w:rPr>
      <w:rFonts w:ascii="Symbol" w:hAnsi="Symbol"/>
    </w:rPr>
  </w:style>
  <w:style w:type="character" w:customStyle="1" w:styleId="WW8Num5z1">
    <w:name w:val="WW8Num5z1"/>
    <w:rsid w:val="00427C5E"/>
    <w:rPr>
      <w:rFonts w:ascii="OpenSymbol" w:hAnsi="OpenSymbol" w:cs="OpenSymbol"/>
    </w:rPr>
  </w:style>
  <w:style w:type="character" w:customStyle="1" w:styleId="WW8Num5z2">
    <w:name w:val="WW8Num5z2"/>
    <w:rsid w:val="00427C5E"/>
    <w:rPr>
      <w:rFonts w:ascii="Wingdings" w:hAnsi="Wingdings"/>
      <w:sz w:val="20"/>
    </w:rPr>
  </w:style>
  <w:style w:type="character" w:customStyle="1" w:styleId="WW8Num7z0">
    <w:name w:val="WW8Num7z0"/>
    <w:rsid w:val="00427C5E"/>
    <w:rPr>
      <w:rFonts w:ascii="Symbol" w:hAnsi="Symbol"/>
    </w:rPr>
  </w:style>
  <w:style w:type="character" w:customStyle="1" w:styleId="WW8Num7z1">
    <w:name w:val="WW8Num7z1"/>
    <w:rsid w:val="00427C5E"/>
    <w:rPr>
      <w:rFonts w:ascii="OpenSymbol" w:hAnsi="OpenSymbol" w:cs="OpenSymbol"/>
    </w:rPr>
  </w:style>
  <w:style w:type="character" w:customStyle="1" w:styleId="WW8Num8z0">
    <w:name w:val="WW8Num8z0"/>
    <w:rsid w:val="00427C5E"/>
    <w:rPr>
      <w:rFonts w:ascii="Symbol" w:hAnsi="Symbol"/>
    </w:rPr>
  </w:style>
  <w:style w:type="character" w:customStyle="1" w:styleId="WW8Num8z1">
    <w:name w:val="WW8Num8z1"/>
    <w:rsid w:val="00427C5E"/>
    <w:rPr>
      <w:rFonts w:ascii="OpenSymbol" w:hAnsi="OpenSymbol" w:cs="OpenSymbol"/>
    </w:rPr>
  </w:style>
  <w:style w:type="character" w:customStyle="1" w:styleId="WW8Num10z0">
    <w:name w:val="WW8Num10z0"/>
    <w:rsid w:val="00427C5E"/>
    <w:rPr>
      <w:rFonts w:ascii="Symbol" w:hAnsi="Symbol"/>
    </w:rPr>
  </w:style>
  <w:style w:type="character" w:customStyle="1" w:styleId="WW8Num10z1">
    <w:name w:val="WW8Num10z1"/>
    <w:rsid w:val="00427C5E"/>
    <w:rPr>
      <w:rFonts w:ascii="Courier New" w:hAnsi="Courier New"/>
      <w:sz w:val="20"/>
    </w:rPr>
  </w:style>
  <w:style w:type="character" w:customStyle="1" w:styleId="WW8Num10z2">
    <w:name w:val="WW8Num10z2"/>
    <w:rsid w:val="00427C5E"/>
    <w:rPr>
      <w:rFonts w:ascii="Wingdings" w:hAnsi="Wingdings"/>
      <w:sz w:val="20"/>
    </w:rPr>
  </w:style>
  <w:style w:type="character" w:customStyle="1" w:styleId="WW8Num11z0">
    <w:name w:val="WW8Num11z0"/>
    <w:rsid w:val="00427C5E"/>
    <w:rPr>
      <w:rFonts w:ascii="Wingdings" w:hAnsi="Wingdings"/>
    </w:rPr>
  </w:style>
  <w:style w:type="character" w:customStyle="1" w:styleId="WW8Num11z1">
    <w:name w:val="WW8Num11z1"/>
    <w:rsid w:val="00427C5E"/>
    <w:rPr>
      <w:rFonts w:ascii="Courier New" w:hAnsi="Courier New" w:cs="Courier New"/>
    </w:rPr>
  </w:style>
  <w:style w:type="character" w:customStyle="1" w:styleId="WW8Num11z2">
    <w:name w:val="WW8Num11z2"/>
    <w:rsid w:val="00427C5E"/>
    <w:rPr>
      <w:rFonts w:ascii="Wingdings" w:hAnsi="Wingdings"/>
    </w:rPr>
  </w:style>
  <w:style w:type="character" w:customStyle="1" w:styleId="WW8Num12z0">
    <w:name w:val="WW8Num12z0"/>
    <w:rsid w:val="00427C5E"/>
    <w:rPr>
      <w:rFonts w:ascii="Symbol" w:hAnsi="Symbol"/>
    </w:rPr>
  </w:style>
  <w:style w:type="character" w:customStyle="1" w:styleId="WW8Num12z1">
    <w:name w:val="WW8Num12z1"/>
    <w:rsid w:val="00427C5E"/>
    <w:rPr>
      <w:rFonts w:ascii="Courier New" w:hAnsi="Courier New" w:cs="Courier New"/>
    </w:rPr>
  </w:style>
  <w:style w:type="character" w:customStyle="1" w:styleId="WW8Num12z2">
    <w:name w:val="WW8Num12z2"/>
    <w:rsid w:val="00427C5E"/>
    <w:rPr>
      <w:rFonts w:ascii="Wingdings" w:hAnsi="Wingdings"/>
    </w:rPr>
  </w:style>
  <w:style w:type="character" w:customStyle="1" w:styleId="WW8Num13z0">
    <w:name w:val="WW8Num13z0"/>
    <w:rsid w:val="00427C5E"/>
    <w:rPr>
      <w:rFonts w:ascii="Symbol" w:hAnsi="Symbol"/>
    </w:rPr>
  </w:style>
  <w:style w:type="character" w:customStyle="1" w:styleId="WW8Num13z1">
    <w:name w:val="WW8Num13z1"/>
    <w:rsid w:val="00427C5E"/>
    <w:rPr>
      <w:rFonts w:ascii="Courier New" w:hAnsi="Courier New" w:cs="Courier New"/>
    </w:rPr>
  </w:style>
  <w:style w:type="character" w:customStyle="1" w:styleId="WW8Num13z2">
    <w:name w:val="WW8Num13z2"/>
    <w:rsid w:val="00427C5E"/>
    <w:rPr>
      <w:rFonts w:ascii="Wingdings" w:hAnsi="Wingdings"/>
    </w:rPr>
  </w:style>
  <w:style w:type="character" w:customStyle="1" w:styleId="Fuentedeprrafopredeter6">
    <w:name w:val="Fuente de párrafo predeter.6"/>
    <w:rsid w:val="00427C5E"/>
  </w:style>
  <w:style w:type="character" w:customStyle="1" w:styleId="WW8Num3z1">
    <w:name w:val="WW8Num3z1"/>
    <w:rsid w:val="00427C5E"/>
    <w:rPr>
      <w:rFonts w:ascii="Courier New" w:hAnsi="Courier New" w:cs="OpenSymbol"/>
    </w:rPr>
  </w:style>
  <w:style w:type="character" w:customStyle="1" w:styleId="WW8Num3z2">
    <w:name w:val="WW8Num3z2"/>
    <w:rsid w:val="00427C5E"/>
    <w:rPr>
      <w:rFonts w:ascii="Wingdings" w:hAnsi="Wingdings"/>
      <w:sz w:val="20"/>
    </w:rPr>
  </w:style>
  <w:style w:type="character" w:customStyle="1" w:styleId="WW8Num6z1">
    <w:name w:val="WW8Num6z1"/>
    <w:rsid w:val="00427C5E"/>
    <w:rPr>
      <w:rFonts w:ascii="OpenSymbol" w:hAnsi="OpenSymbol" w:cs="OpenSymbol"/>
    </w:rPr>
  </w:style>
  <w:style w:type="character" w:customStyle="1" w:styleId="WW-Absatz-Standardschriftart">
    <w:name w:val="WW-Absatz-Standardschriftart"/>
    <w:rsid w:val="00427C5E"/>
  </w:style>
  <w:style w:type="character" w:customStyle="1" w:styleId="WW8Num7z2">
    <w:name w:val="WW8Num7z2"/>
    <w:rsid w:val="00427C5E"/>
    <w:rPr>
      <w:rFonts w:ascii="Wingdings" w:hAnsi="Wingdings"/>
      <w:sz w:val="20"/>
    </w:rPr>
  </w:style>
  <w:style w:type="character" w:customStyle="1" w:styleId="Fuentedeprrafopredeter4">
    <w:name w:val="Fuente de párrafo predeter.4"/>
    <w:rsid w:val="00427C5E"/>
  </w:style>
  <w:style w:type="character" w:customStyle="1" w:styleId="WW-Absatz-Standardschriftart1">
    <w:name w:val="WW-Absatz-Standardschriftart1"/>
    <w:rsid w:val="00427C5E"/>
  </w:style>
  <w:style w:type="character" w:customStyle="1" w:styleId="WW8Num8z2">
    <w:name w:val="WW8Num8z2"/>
    <w:rsid w:val="00427C5E"/>
    <w:rPr>
      <w:rFonts w:ascii="Wingdings" w:hAnsi="Wingdings"/>
      <w:sz w:val="20"/>
    </w:rPr>
  </w:style>
  <w:style w:type="character" w:customStyle="1" w:styleId="Fuentedeprrafopredeter3">
    <w:name w:val="Fuente de párrafo predeter.3"/>
    <w:rsid w:val="00427C5E"/>
  </w:style>
  <w:style w:type="character" w:customStyle="1" w:styleId="Fuentedeprrafopredeter2">
    <w:name w:val="Fuente de párrafo predeter.2"/>
    <w:rsid w:val="00427C5E"/>
  </w:style>
  <w:style w:type="character" w:customStyle="1" w:styleId="WW-Absatz-Standardschriftart11">
    <w:name w:val="WW-Absatz-Standardschriftart11"/>
    <w:rsid w:val="00427C5E"/>
  </w:style>
  <w:style w:type="character" w:customStyle="1" w:styleId="WW-Absatz-Standardschriftart111">
    <w:name w:val="WW-Absatz-Standardschriftart111"/>
    <w:rsid w:val="00427C5E"/>
  </w:style>
  <w:style w:type="character" w:customStyle="1" w:styleId="WW-Absatz-Standardschriftart1111">
    <w:name w:val="WW-Absatz-Standardschriftart1111"/>
    <w:rsid w:val="00427C5E"/>
  </w:style>
  <w:style w:type="character" w:customStyle="1" w:styleId="WW-Absatz-Standardschriftart11111">
    <w:name w:val="WW-Absatz-Standardschriftart11111"/>
    <w:rsid w:val="00427C5E"/>
  </w:style>
  <w:style w:type="character" w:customStyle="1" w:styleId="WW8Num11z3">
    <w:name w:val="WW8Num11z3"/>
    <w:rsid w:val="00427C5E"/>
    <w:rPr>
      <w:rFonts w:ascii="Symbol" w:hAnsi="Symbol"/>
    </w:rPr>
  </w:style>
  <w:style w:type="character" w:customStyle="1" w:styleId="WW8Num16z0">
    <w:name w:val="WW8Num16z0"/>
    <w:rsid w:val="00427C5E"/>
    <w:rPr>
      <w:rFonts w:ascii="Symbol" w:hAnsi="Symbol"/>
      <w:sz w:val="20"/>
    </w:rPr>
  </w:style>
  <w:style w:type="character" w:customStyle="1" w:styleId="WW8Num16z1">
    <w:name w:val="WW8Num16z1"/>
    <w:rsid w:val="00427C5E"/>
    <w:rPr>
      <w:rFonts w:ascii="Courier New" w:hAnsi="Courier New"/>
      <w:sz w:val="20"/>
    </w:rPr>
  </w:style>
  <w:style w:type="character" w:customStyle="1" w:styleId="WW8Num16z2">
    <w:name w:val="WW8Num16z2"/>
    <w:rsid w:val="00427C5E"/>
    <w:rPr>
      <w:rFonts w:ascii="Wingdings" w:hAnsi="Wingdings"/>
      <w:sz w:val="20"/>
    </w:rPr>
  </w:style>
  <w:style w:type="character" w:customStyle="1" w:styleId="WW8Num18z0">
    <w:name w:val="WW8Num18z0"/>
    <w:rsid w:val="00427C5E"/>
    <w:rPr>
      <w:rFonts w:ascii="Symbol" w:hAnsi="Symbol"/>
    </w:rPr>
  </w:style>
  <w:style w:type="character" w:customStyle="1" w:styleId="WW8Num18z1">
    <w:name w:val="WW8Num18z1"/>
    <w:rsid w:val="00427C5E"/>
    <w:rPr>
      <w:rFonts w:ascii="Courier New" w:hAnsi="Courier New" w:cs="Courier New"/>
    </w:rPr>
  </w:style>
  <w:style w:type="character" w:customStyle="1" w:styleId="WW8Num18z2">
    <w:name w:val="WW8Num18z2"/>
    <w:rsid w:val="00427C5E"/>
    <w:rPr>
      <w:rFonts w:ascii="Wingdings" w:hAnsi="Wingdings"/>
    </w:rPr>
  </w:style>
  <w:style w:type="character" w:customStyle="1" w:styleId="WW8Num19z0">
    <w:name w:val="WW8Num19z0"/>
    <w:rsid w:val="00427C5E"/>
    <w:rPr>
      <w:rFonts w:ascii="Symbol" w:hAnsi="Symbol"/>
    </w:rPr>
  </w:style>
  <w:style w:type="character" w:customStyle="1" w:styleId="WW8Num19z1">
    <w:name w:val="WW8Num19z1"/>
    <w:rsid w:val="00427C5E"/>
    <w:rPr>
      <w:rFonts w:ascii="Courier New" w:hAnsi="Courier New" w:cs="Courier New"/>
    </w:rPr>
  </w:style>
  <w:style w:type="character" w:customStyle="1" w:styleId="WW8Num19z2">
    <w:name w:val="WW8Num19z2"/>
    <w:rsid w:val="00427C5E"/>
    <w:rPr>
      <w:rFonts w:ascii="Wingdings" w:hAnsi="Wingdings"/>
    </w:rPr>
  </w:style>
  <w:style w:type="character" w:customStyle="1" w:styleId="WW8Num21z0">
    <w:name w:val="WW8Num21z0"/>
    <w:rsid w:val="00427C5E"/>
    <w:rPr>
      <w:rFonts w:ascii="Arial" w:eastAsia="Calibri" w:hAnsi="Arial" w:cs="Arial"/>
    </w:rPr>
  </w:style>
  <w:style w:type="character" w:customStyle="1" w:styleId="WW8Num21z1">
    <w:name w:val="WW8Num21z1"/>
    <w:rsid w:val="00427C5E"/>
    <w:rPr>
      <w:rFonts w:ascii="Courier New" w:hAnsi="Courier New" w:cs="Courier New"/>
    </w:rPr>
  </w:style>
  <w:style w:type="character" w:customStyle="1" w:styleId="WW8Num21z2">
    <w:name w:val="WW8Num21z2"/>
    <w:rsid w:val="00427C5E"/>
    <w:rPr>
      <w:rFonts w:ascii="Wingdings" w:hAnsi="Wingdings"/>
    </w:rPr>
  </w:style>
  <w:style w:type="character" w:customStyle="1" w:styleId="WW8Num21z3">
    <w:name w:val="WW8Num21z3"/>
    <w:rsid w:val="00427C5E"/>
    <w:rPr>
      <w:rFonts w:ascii="Symbol" w:hAnsi="Symbol"/>
    </w:rPr>
  </w:style>
  <w:style w:type="character" w:customStyle="1" w:styleId="WW8Num22z0">
    <w:name w:val="WW8Num22z0"/>
    <w:rsid w:val="00427C5E"/>
    <w:rPr>
      <w:rFonts w:ascii="Symbol" w:hAnsi="Symbol"/>
    </w:rPr>
  </w:style>
  <w:style w:type="character" w:customStyle="1" w:styleId="WW8Num22z1">
    <w:name w:val="WW8Num22z1"/>
    <w:rsid w:val="00427C5E"/>
    <w:rPr>
      <w:rFonts w:ascii="Courier New" w:hAnsi="Courier New" w:cs="Courier New"/>
    </w:rPr>
  </w:style>
  <w:style w:type="character" w:customStyle="1" w:styleId="WW8Num22z2">
    <w:name w:val="WW8Num22z2"/>
    <w:rsid w:val="00427C5E"/>
    <w:rPr>
      <w:rFonts w:ascii="Wingdings" w:hAnsi="Wingdings"/>
    </w:rPr>
  </w:style>
  <w:style w:type="character" w:customStyle="1" w:styleId="WW8Num23z1">
    <w:name w:val="WW8Num23z1"/>
    <w:rsid w:val="00427C5E"/>
    <w:rPr>
      <w:rFonts w:ascii="Courier New" w:hAnsi="Courier New" w:cs="Courier New"/>
    </w:rPr>
  </w:style>
  <w:style w:type="character" w:customStyle="1" w:styleId="WW8Num23z2">
    <w:name w:val="WW8Num23z2"/>
    <w:rsid w:val="00427C5E"/>
    <w:rPr>
      <w:rFonts w:ascii="Wingdings" w:hAnsi="Wingdings"/>
    </w:rPr>
  </w:style>
  <w:style w:type="character" w:customStyle="1" w:styleId="WW8Num23z3">
    <w:name w:val="WW8Num23z3"/>
    <w:rsid w:val="00427C5E"/>
    <w:rPr>
      <w:rFonts w:ascii="Symbol" w:hAnsi="Symbol"/>
    </w:rPr>
  </w:style>
  <w:style w:type="character" w:customStyle="1" w:styleId="WW8Num24z0">
    <w:name w:val="WW8Num24z0"/>
    <w:rsid w:val="00427C5E"/>
    <w:rPr>
      <w:rFonts w:ascii="Symbol" w:hAnsi="Symbol"/>
    </w:rPr>
  </w:style>
  <w:style w:type="character" w:customStyle="1" w:styleId="WW8Num24z1">
    <w:name w:val="WW8Num24z1"/>
    <w:rsid w:val="00427C5E"/>
    <w:rPr>
      <w:rFonts w:ascii="Courier New" w:hAnsi="Courier New" w:cs="Courier New"/>
    </w:rPr>
  </w:style>
  <w:style w:type="character" w:customStyle="1" w:styleId="WW8Num24z2">
    <w:name w:val="WW8Num24z2"/>
    <w:rsid w:val="00427C5E"/>
    <w:rPr>
      <w:rFonts w:ascii="Wingdings" w:hAnsi="Wingdings"/>
    </w:rPr>
  </w:style>
  <w:style w:type="character" w:customStyle="1" w:styleId="WW8Num25z0">
    <w:name w:val="WW8Num25z0"/>
    <w:rsid w:val="00427C5E"/>
    <w:rPr>
      <w:rFonts w:ascii="Calibri" w:eastAsia="Calibri" w:hAnsi="Calibri" w:cs="Times New Roman"/>
    </w:rPr>
  </w:style>
  <w:style w:type="character" w:customStyle="1" w:styleId="WW8Num25z1">
    <w:name w:val="WW8Num25z1"/>
    <w:rsid w:val="00427C5E"/>
    <w:rPr>
      <w:rFonts w:ascii="Courier New" w:hAnsi="Courier New" w:cs="Courier New"/>
    </w:rPr>
  </w:style>
  <w:style w:type="character" w:customStyle="1" w:styleId="WW8Num25z2">
    <w:name w:val="WW8Num25z2"/>
    <w:rsid w:val="00427C5E"/>
    <w:rPr>
      <w:rFonts w:ascii="Wingdings" w:hAnsi="Wingdings"/>
    </w:rPr>
  </w:style>
  <w:style w:type="character" w:customStyle="1" w:styleId="WW8Num25z3">
    <w:name w:val="WW8Num25z3"/>
    <w:rsid w:val="00427C5E"/>
    <w:rPr>
      <w:rFonts w:ascii="Symbol" w:hAnsi="Symbol"/>
    </w:rPr>
  </w:style>
  <w:style w:type="character" w:customStyle="1" w:styleId="WW8Num26z0">
    <w:name w:val="WW8Num26z0"/>
    <w:rsid w:val="00427C5E"/>
    <w:rPr>
      <w:rFonts w:ascii="Symbol" w:hAnsi="Symbol"/>
    </w:rPr>
  </w:style>
  <w:style w:type="character" w:customStyle="1" w:styleId="WW8Num26z1">
    <w:name w:val="WW8Num26z1"/>
    <w:rsid w:val="00427C5E"/>
    <w:rPr>
      <w:rFonts w:ascii="Courier New" w:hAnsi="Courier New" w:cs="Courier New"/>
    </w:rPr>
  </w:style>
  <w:style w:type="character" w:customStyle="1" w:styleId="WW8Num26z2">
    <w:name w:val="WW8Num26z2"/>
    <w:rsid w:val="00427C5E"/>
    <w:rPr>
      <w:rFonts w:ascii="Wingdings" w:hAnsi="Wingdings"/>
    </w:rPr>
  </w:style>
  <w:style w:type="character" w:customStyle="1" w:styleId="WW8Num28z0">
    <w:name w:val="WW8Num28z0"/>
    <w:rsid w:val="00427C5E"/>
    <w:rPr>
      <w:rFonts w:ascii="Symbol" w:hAnsi="Symbol"/>
    </w:rPr>
  </w:style>
  <w:style w:type="character" w:customStyle="1" w:styleId="WW8Num28z1">
    <w:name w:val="WW8Num28z1"/>
    <w:rsid w:val="00427C5E"/>
    <w:rPr>
      <w:rFonts w:ascii="Courier New" w:hAnsi="Courier New" w:cs="Courier New"/>
    </w:rPr>
  </w:style>
  <w:style w:type="character" w:customStyle="1" w:styleId="WW8Num28z2">
    <w:name w:val="WW8Num28z2"/>
    <w:rsid w:val="00427C5E"/>
    <w:rPr>
      <w:rFonts w:ascii="Wingdings" w:hAnsi="Wingdings"/>
    </w:rPr>
  </w:style>
  <w:style w:type="character" w:customStyle="1" w:styleId="WW8Num29z1">
    <w:name w:val="WW8Num29z1"/>
    <w:rsid w:val="00427C5E"/>
    <w:rPr>
      <w:rFonts w:ascii="Courier New" w:hAnsi="Courier New" w:cs="Courier New"/>
    </w:rPr>
  </w:style>
  <w:style w:type="character" w:customStyle="1" w:styleId="WW8Num29z2">
    <w:name w:val="WW8Num29z2"/>
    <w:rsid w:val="00427C5E"/>
    <w:rPr>
      <w:rFonts w:ascii="Wingdings" w:hAnsi="Wingdings"/>
    </w:rPr>
  </w:style>
  <w:style w:type="character" w:customStyle="1" w:styleId="WW8Num29z3">
    <w:name w:val="WW8Num29z3"/>
    <w:rsid w:val="00427C5E"/>
    <w:rPr>
      <w:rFonts w:ascii="Symbol" w:hAnsi="Symbol"/>
    </w:rPr>
  </w:style>
  <w:style w:type="character" w:customStyle="1" w:styleId="WW8Num30z0">
    <w:name w:val="WW8Num30z0"/>
    <w:rsid w:val="00427C5E"/>
    <w:rPr>
      <w:rFonts w:ascii="Symbol" w:hAnsi="Symbol"/>
      <w:sz w:val="20"/>
    </w:rPr>
  </w:style>
  <w:style w:type="character" w:customStyle="1" w:styleId="WW8Num30z1">
    <w:name w:val="WW8Num30z1"/>
    <w:rsid w:val="00427C5E"/>
    <w:rPr>
      <w:rFonts w:ascii="Courier New" w:hAnsi="Courier New"/>
      <w:sz w:val="20"/>
    </w:rPr>
  </w:style>
  <w:style w:type="character" w:customStyle="1" w:styleId="WW8Num30z2">
    <w:name w:val="WW8Num30z2"/>
    <w:rsid w:val="00427C5E"/>
    <w:rPr>
      <w:rFonts w:ascii="Wingdings" w:hAnsi="Wingdings"/>
      <w:sz w:val="20"/>
    </w:rPr>
  </w:style>
  <w:style w:type="character" w:customStyle="1" w:styleId="WW8Num31z1">
    <w:name w:val="WW8Num31z1"/>
    <w:rsid w:val="00427C5E"/>
    <w:rPr>
      <w:rFonts w:ascii="Courier New" w:hAnsi="Courier New" w:cs="Courier New"/>
    </w:rPr>
  </w:style>
  <w:style w:type="character" w:customStyle="1" w:styleId="WW8Num31z2">
    <w:name w:val="WW8Num31z2"/>
    <w:rsid w:val="00427C5E"/>
    <w:rPr>
      <w:rFonts w:ascii="Wingdings" w:hAnsi="Wingdings"/>
    </w:rPr>
  </w:style>
  <w:style w:type="character" w:customStyle="1" w:styleId="WW8Num31z3">
    <w:name w:val="WW8Num31z3"/>
    <w:rsid w:val="00427C5E"/>
    <w:rPr>
      <w:rFonts w:ascii="Symbol" w:hAnsi="Symbol"/>
    </w:rPr>
  </w:style>
  <w:style w:type="character" w:customStyle="1" w:styleId="WW8Num32z0">
    <w:name w:val="WW8Num32z0"/>
    <w:rsid w:val="00427C5E"/>
    <w:rPr>
      <w:rFonts w:ascii="Symbol" w:hAnsi="Symbol"/>
    </w:rPr>
  </w:style>
  <w:style w:type="character" w:customStyle="1" w:styleId="WW8Num32z1">
    <w:name w:val="WW8Num32z1"/>
    <w:rsid w:val="00427C5E"/>
    <w:rPr>
      <w:rFonts w:ascii="Courier New" w:hAnsi="Courier New" w:cs="Courier New"/>
    </w:rPr>
  </w:style>
  <w:style w:type="character" w:customStyle="1" w:styleId="WW8Num32z2">
    <w:name w:val="WW8Num32z2"/>
    <w:rsid w:val="00427C5E"/>
    <w:rPr>
      <w:rFonts w:ascii="Wingdings" w:hAnsi="Wingdings"/>
    </w:rPr>
  </w:style>
  <w:style w:type="character" w:customStyle="1" w:styleId="WW8Num33z1">
    <w:name w:val="WW8Num33z1"/>
    <w:rsid w:val="00427C5E"/>
    <w:rPr>
      <w:rFonts w:ascii="Courier New" w:hAnsi="Courier New" w:cs="Courier New"/>
    </w:rPr>
  </w:style>
  <w:style w:type="character" w:customStyle="1" w:styleId="WW8Num33z2">
    <w:name w:val="WW8Num33z2"/>
    <w:rsid w:val="00427C5E"/>
    <w:rPr>
      <w:rFonts w:ascii="Wingdings" w:hAnsi="Wingdings"/>
    </w:rPr>
  </w:style>
  <w:style w:type="character" w:customStyle="1" w:styleId="WW8Num33z3">
    <w:name w:val="WW8Num33z3"/>
    <w:rsid w:val="00427C5E"/>
    <w:rPr>
      <w:rFonts w:ascii="Symbol" w:hAnsi="Symbol"/>
    </w:rPr>
  </w:style>
  <w:style w:type="character" w:customStyle="1" w:styleId="WW8Num34z0">
    <w:name w:val="WW8Num34z0"/>
    <w:rsid w:val="00427C5E"/>
    <w:rPr>
      <w:rFonts w:ascii="Calibri" w:eastAsia="Calibri" w:hAnsi="Calibri" w:cs="Times New Roman"/>
    </w:rPr>
  </w:style>
  <w:style w:type="character" w:customStyle="1" w:styleId="WW8Num34z1">
    <w:name w:val="WW8Num34z1"/>
    <w:rsid w:val="00427C5E"/>
    <w:rPr>
      <w:rFonts w:ascii="Courier New" w:hAnsi="Courier New" w:cs="Courier New"/>
    </w:rPr>
  </w:style>
  <w:style w:type="character" w:customStyle="1" w:styleId="WW8Num34z2">
    <w:name w:val="WW8Num34z2"/>
    <w:rsid w:val="00427C5E"/>
    <w:rPr>
      <w:rFonts w:ascii="Wingdings" w:hAnsi="Wingdings"/>
    </w:rPr>
  </w:style>
  <w:style w:type="character" w:customStyle="1" w:styleId="WW8Num34z3">
    <w:name w:val="WW8Num34z3"/>
    <w:rsid w:val="00427C5E"/>
    <w:rPr>
      <w:rFonts w:ascii="Symbol" w:hAnsi="Symbol"/>
    </w:rPr>
  </w:style>
  <w:style w:type="character" w:customStyle="1" w:styleId="WW8Num35z0">
    <w:name w:val="WW8Num35z0"/>
    <w:rsid w:val="00427C5E"/>
    <w:rPr>
      <w:rFonts w:ascii="Symbol" w:hAnsi="Symbol"/>
    </w:rPr>
  </w:style>
  <w:style w:type="character" w:customStyle="1" w:styleId="WW8Num35z1">
    <w:name w:val="WW8Num35z1"/>
    <w:rsid w:val="00427C5E"/>
    <w:rPr>
      <w:rFonts w:ascii="Courier New" w:hAnsi="Courier New" w:cs="Courier New"/>
    </w:rPr>
  </w:style>
  <w:style w:type="character" w:customStyle="1" w:styleId="WW8Num35z2">
    <w:name w:val="WW8Num35z2"/>
    <w:rsid w:val="00427C5E"/>
    <w:rPr>
      <w:rFonts w:ascii="Wingdings" w:hAnsi="Wingdings"/>
    </w:rPr>
  </w:style>
  <w:style w:type="character" w:customStyle="1" w:styleId="WW8Num36z0">
    <w:name w:val="WW8Num36z0"/>
    <w:rsid w:val="00427C5E"/>
    <w:rPr>
      <w:rFonts w:ascii="Symbol" w:hAnsi="Symbol"/>
    </w:rPr>
  </w:style>
  <w:style w:type="character" w:customStyle="1" w:styleId="WW8Num36z1">
    <w:name w:val="WW8Num36z1"/>
    <w:rsid w:val="00427C5E"/>
    <w:rPr>
      <w:rFonts w:ascii="Courier New" w:hAnsi="Courier New" w:cs="Courier New"/>
    </w:rPr>
  </w:style>
  <w:style w:type="character" w:customStyle="1" w:styleId="WW8Num36z2">
    <w:name w:val="WW8Num36z2"/>
    <w:rsid w:val="00427C5E"/>
    <w:rPr>
      <w:rFonts w:ascii="Wingdings" w:hAnsi="Wingdings"/>
    </w:rPr>
  </w:style>
  <w:style w:type="character" w:customStyle="1" w:styleId="WW8Num37z0">
    <w:name w:val="WW8Num37z0"/>
    <w:rsid w:val="00427C5E"/>
    <w:rPr>
      <w:rFonts w:ascii="Arial" w:eastAsia="Calibri" w:hAnsi="Arial" w:cs="Arial"/>
    </w:rPr>
  </w:style>
  <w:style w:type="character" w:customStyle="1" w:styleId="WW8Num37z1">
    <w:name w:val="WW8Num37z1"/>
    <w:rsid w:val="00427C5E"/>
    <w:rPr>
      <w:rFonts w:ascii="Courier New" w:hAnsi="Courier New" w:cs="Courier New"/>
    </w:rPr>
  </w:style>
  <w:style w:type="character" w:customStyle="1" w:styleId="WW8Num37z2">
    <w:name w:val="WW8Num37z2"/>
    <w:rsid w:val="00427C5E"/>
    <w:rPr>
      <w:rFonts w:ascii="Wingdings" w:hAnsi="Wingdings"/>
    </w:rPr>
  </w:style>
  <w:style w:type="character" w:customStyle="1" w:styleId="WW8Num37z3">
    <w:name w:val="WW8Num37z3"/>
    <w:rsid w:val="00427C5E"/>
    <w:rPr>
      <w:rFonts w:ascii="Symbol" w:hAnsi="Symbol"/>
    </w:rPr>
  </w:style>
  <w:style w:type="character" w:customStyle="1" w:styleId="WW8Num38z0">
    <w:name w:val="WW8Num38z0"/>
    <w:rsid w:val="00427C5E"/>
    <w:rPr>
      <w:rFonts w:ascii="Symbol" w:hAnsi="Symbol"/>
    </w:rPr>
  </w:style>
  <w:style w:type="character" w:customStyle="1" w:styleId="WW8Num38z1">
    <w:name w:val="WW8Num38z1"/>
    <w:rsid w:val="00427C5E"/>
    <w:rPr>
      <w:rFonts w:ascii="Courier New" w:hAnsi="Courier New" w:cs="Courier New"/>
    </w:rPr>
  </w:style>
  <w:style w:type="character" w:customStyle="1" w:styleId="WW8Num38z2">
    <w:name w:val="WW8Num38z2"/>
    <w:rsid w:val="00427C5E"/>
    <w:rPr>
      <w:rFonts w:ascii="Wingdings" w:hAnsi="Wingdings"/>
    </w:rPr>
  </w:style>
  <w:style w:type="character" w:customStyle="1" w:styleId="WW8Num41z0">
    <w:name w:val="WW8Num41z0"/>
    <w:rsid w:val="00427C5E"/>
    <w:rPr>
      <w:rFonts w:ascii="Symbol" w:hAnsi="Symbol"/>
    </w:rPr>
  </w:style>
  <w:style w:type="character" w:customStyle="1" w:styleId="WW8Num41z1">
    <w:name w:val="WW8Num41z1"/>
    <w:rsid w:val="00427C5E"/>
    <w:rPr>
      <w:rFonts w:ascii="Courier New" w:hAnsi="Courier New" w:cs="Courier New"/>
    </w:rPr>
  </w:style>
  <w:style w:type="character" w:customStyle="1" w:styleId="WW8Num41z2">
    <w:name w:val="WW8Num41z2"/>
    <w:rsid w:val="00427C5E"/>
    <w:rPr>
      <w:rFonts w:ascii="Wingdings" w:hAnsi="Wingdings"/>
    </w:rPr>
  </w:style>
  <w:style w:type="character" w:customStyle="1" w:styleId="Fuentedeprrafopredeter1">
    <w:name w:val="Fuente de párrafo predeter.1"/>
    <w:rsid w:val="00427C5E"/>
  </w:style>
  <w:style w:type="character" w:customStyle="1" w:styleId="TextodegloboCar">
    <w:name w:val="Texto de globo Car"/>
    <w:rsid w:val="00427C5E"/>
    <w:rPr>
      <w:rFonts w:ascii="Tahoma" w:hAnsi="Tahoma" w:cs="Tahoma"/>
      <w:sz w:val="16"/>
      <w:szCs w:val="16"/>
    </w:rPr>
  </w:style>
  <w:style w:type="character" w:customStyle="1" w:styleId="EncabezadoCar">
    <w:name w:val="Encabezado Car"/>
    <w:basedOn w:val="Fuentedeprrafopredeter1"/>
    <w:rsid w:val="00427C5E"/>
  </w:style>
  <w:style w:type="character" w:customStyle="1" w:styleId="PiedepginaCar">
    <w:name w:val="Pie de página Car"/>
    <w:basedOn w:val="Fuentedeprrafopredeter1"/>
    <w:rsid w:val="00427C5E"/>
  </w:style>
  <w:style w:type="character" w:styleId="Hipervnculo">
    <w:name w:val="Hyperlink"/>
    <w:uiPriority w:val="99"/>
    <w:rsid w:val="00427C5E"/>
    <w:rPr>
      <w:color w:val="0000FF"/>
      <w:u w:val="single"/>
    </w:rPr>
  </w:style>
  <w:style w:type="character" w:customStyle="1" w:styleId="google-src-text1">
    <w:name w:val="google-src-text1"/>
    <w:rsid w:val="00427C5E"/>
    <w:rPr>
      <w:vanish/>
    </w:rPr>
  </w:style>
  <w:style w:type="character" w:customStyle="1" w:styleId="Refdecomentario1">
    <w:name w:val="Ref. de comentario1"/>
    <w:rsid w:val="00427C5E"/>
    <w:rPr>
      <w:sz w:val="16"/>
      <w:szCs w:val="16"/>
    </w:rPr>
  </w:style>
  <w:style w:type="character" w:customStyle="1" w:styleId="TextocomentarioCar">
    <w:name w:val="Texto comentario Car"/>
    <w:rsid w:val="00427C5E"/>
    <w:rPr>
      <w:lang w:val="es-CL"/>
    </w:rPr>
  </w:style>
  <w:style w:type="character" w:customStyle="1" w:styleId="AsuntodelcomentarioCar">
    <w:name w:val="Asunto del comentario Car"/>
    <w:rsid w:val="00427C5E"/>
    <w:rPr>
      <w:b/>
      <w:bCs/>
      <w:lang w:val="es-CL"/>
    </w:rPr>
  </w:style>
  <w:style w:type="character" w:styleId="Textoennegrita">
    <w:name w:val="Strong"/>
    <w:uiPriority w:val="22"/>
    <w:qFormat/>
    <w:rsid w:val="00427C5E"/>
    <w:rPr>
      <w:b/>
      <w:bCs/>
    </w:rPr>
  </w:style>
  <w:style w:type="character" w:customStyle="1" w:styleId="NumberingSymbols">
    <w:name w:val="Numbering Symbols"/>
    <w:rsid w:val="00427C5E"/>
  </w:style>
  <w:style w:type="character" w:customStyle="1" w:styleId="Bullets">
    <w:name w:val="Bullets"/>
    <w:rsid w:val="00427C5E"/>
    <w:rPr>
      <w:rFonts w:ascii="OpenSymbol" w:eastAsia="OpenSymbol" w:hAnsi="OpenSymbol" w:cs="OpenSymbol"/>
    </w:rPr>
  </w:style>
  <w:style w:type="character" w:customStyle="1" w:styleId="Carcterdenumeracin">
    <w:name w:val="Carácter de numeración"/>
    <w:rsid w:val="00427C5E"/>
  </w:style>
  <w:style w:type="character" w:styleId="Hipervnculovisitado">
    <w:name w:val="FollowedHyperlink"/>
    <w:rsid w:val="00427C5E"/>
    <w:rPr>
      <w:color w:val="800000"/>
      <w:u w:val="single"/>
    </w:rPr>
  </w:style>
  <w:style w:type="character" w:customStyle="1" w:styleId="Vietas">
    <w:name w:val="Viñetas"/>
    <w:rsid w:val="00427C5E"/>
    <w:rPr>
      <w:rFonts w:ascii="OpenSymbol" w:eastAsia="OpenSymbol" w:hAnsi="OpenSymbol" w:cs="OpenSymbol"/>
    </w:rPr>
  </w:style>
  <w:style w:type="character" w:customStyle="1" w:styleId="Fuentedeprrafopredeter5">
    <w:name w:val="Fuente de párrafo predeter.5"/>
    <w:rsid w:val="00427C5E"/>
  </w:style>
  <w:style w:type="character" w:customStyle="1" w:styleId="Refdecomentario2">
    <w:name w:val="Ref. de comentario2"/>
    <w:rsid w:val="00427C5E"/>
    <w:rPr>
      <w:sz w:val="16"/>
      <w:szCs w:val="16"/>
    </w:rPr>
  </w:style>
  <w:style w:type="character" w:customStyle="1" w:styleId="Estilo14pt">
    <w:name w:val="Estilo 14 pt"/>
    <w:rsid w:val="00427C5E"/>
    <w:rPr>
      <w:rFonts w:ascii="Arial" w:hAnsi="Arial"/>
      <w:sz w:val="28"/>
    </w:rPr>
  </w:style>
  <w:style w:type="character" w:customStyle="1" w:styleId="Tesis-TtuloCarCar">
    <w:name w:val="Tesis-Título Car Car"/>
    <w:rsid w:val="00427C5E"/>
    <w:rPr>
      <w:rFonts w:ascii="Arial" w:eastAsia="Times New Roman" w:hAnsi="Arial" w:cs="Times New Roman"/>
      <w:b/>
      <w:bCs/>
      <w:kern w:val="1"/>
      <w:sz w:val="28"/>
      <w:szCs w:val="32"/>
      <w:lang w:val="es-CL"/>
    </w:rPr>
  </w:style>
  <w:style w:type="character" w:customStyle="1" w:styleId="Tesis-SubttuloCarCar">
    <w:name w:val="Tesis-Subtítulo Car Car"/>
    <w:rsid w:val="00427C5E"/>
    <w:rPr>
      <w:rFonts w:ascii="Arial" w:eastAsia="Times New Roman" w:hAnsi="Arial" w:cs="Times New Roman"/>
      <w:b/>
      <w:sz w:val="28"/>
      <w:szCs w:val="24"/>
    </w:rPr>
  </w:style>
  <w:style w:type="paragraph" w:customStyle="1" w:styleId="Heading">
    <w:name w:val="Heading"/>
    <w:basedOn w:val="Normal"/>
    <w:next w:val="Textoindependiente"/>
    <w:rsid w:val="00427C5E"/>
    <w:pPr>
      <w:keepNext/>
      <w:spacing w:before="240" w:after="120"/>
    </w:pPr>
    <w:rPr>
      <w:rFonts w:eastAsia="DejaVu Sans" w:cs="DejaVu Sans"/>
      <w:sz w:val="28"/>
      <w:szCs w:val="28"/>
    </w:rPr>
  </w:style>
  <w:style w:type="paragraph" w:styleId="Textoindependiente">
    <w:name w:val="Body Text"/>
    <w:basedOn w:val="Normal"/>
    <w:link w:val="TextoindependienteCar"/>
    <w:rsid w:val="00427C5E"/>
    <w:pPr>
      <w:spacing w:before="0" w:after="120"/>
    </w:pPr>
    <w:rPr>
      <w:rFonts w:cs="Times New Roman"/>
    </w:rPr>
  </w:style>
  <w:style w:type="paragraph" w:styleId="Lista">
    <w:name w:val="List"/>
    <w:basedOn w:val="Textoindependiente"/>
    <w:rsid w:val="00427C5E"/>
  </w:style>
  <w:style w:type="paragraph" w:customStyle="1" w:styleId="Epgrafe1">
    <w:name w:val="Epígrafe1"/>
    <w:basedOn w:val="Normal"/>
    <w:rsid w:val="00427C5E"/>
    <w:pPr>
      <w:suppressLineNumbers/>
      <w:spacing w:after="120"/>
    </w:pPr>
    <w:rPr>
      <w:i/>
      <w:iCs/>
      <w:szCs w:val="24"/>
    </w:rPr>
  </w:style>
  <w:style w:type="paragraph" w:customStyle="1" w:styleId="Index">
    <w:name w:val="Index"/>
    <w:basedOn w:val="Normal"/>
    <w:rsid w:val="00427C5E"/>
    <w:pPr>
      <w:suppressLineNumbers/>
    </w:pPr>
  </w:style>
  <w:style w:type="paragraph" w:customStyle="1" w:styleId="Epgrafe11">
    <w:name w:val="Epígrafe11"/>
    <w:basedOn w:val="Normal"/>
    <w:rsid w:val="00427C5E"/>
    <w:pPr>
      <w:suppressLineNumbers/>
      <w:spacing w:after="120"/>
    </w:pPr>
    <w:rPr>
      <w:i/>
      <w:iCs/>
      <w:szCs w:val="24"/>
    </w:rPr>
  </w:style>
  <w:style w:type="paragraph" w:customStyle="1" w:styleId="Encabezado2">
    <w:name w:val="Encabezado2"/>
    <w:basedOn w:val="Normal"/>
    <w:next w:val="Textoindependiente"/>
    <w:rsid w:val="00427C5E"/>
    <w:pPr>
      <w:keepNext/>
      <w:spacing w:before="240" w:after="120"/>
    </w:pPr>
    <w:rPr>
      <w:rFonts w:eastAsia="MS Mincho" w:cs="Tahoma"/>
      <w:sz w:val="28"/>
      <w:szCs w:val="28"/>
    </w:rPr>
  </w:style>
  <w:style w:type="paragraph" w:customStyle="1" w:styleId="Etiqueta">
    <w:name w:val="Etiqueta"/>
    <w:basedOn w:val="Normal"/>
    <w:rsid w:val="00427C5E"/>
    <w:pPr>
      <w:suppressLineNumbers/>
      <w:spacing w:after="120"/>
    </w:pPr>
    <w:rPr>
      <w:rFonts w:cs="Tahoma"/>
      <w:i/>
      <w:iCs/>
      <w:szCs w:val="24"/>
    </w:rPr>
  </w:style>
  <w:style w:type="paragraph" w:customStyle="1" w:styleId="ndice">
    <w:name w:val="Índice"/>
    <w:basedOn w:val="Normal"/>
    <w:rsid w:val="00427C5E"/>
    <w:pPr>
      <w:suppressLineNumbers/>
    </w:pPr>
    <w:rPr>
      <w:rFonts w:cs="Tahoma"/>
    </w:rPr>
  </w:style>
  <w:style w:type="paragraph" w:customStyle="1" w:styleId="Encabezado1">
    <w:name w:val="Encabezado1"/>
    <w:basedOn w:val="Normal"/>
    <w:next w:val="Textoindependiente"/>
    <w:rsid w:val="00427C5E"/>
    <w:pPr>
      <w:keepNext/>
      <w:spacing w:before="240" w:after="120"/>
    </w:pPr>
    <w:rPr>
      <w:rFonts w:eastAsia="MS Mincho" w:cs="Tahoma"/>
      <w:sz w:val="28"/>
      <w:szCs w:val="28"/>
    </w:rPr>
  </w:style>
  <w:style w:type="paragraph" w:styleId="Textodeglobo">
    <w:name w:val="Balloon Text"/>
    <w:basedOn w:val="Normal"/>
    <w:rsid w:val="00427C5E"/>
    <w:pPr>
      <w:spacing w:before="0" w:after="0" w:line="100" w:lineRule="atLeast"/>
    </w:pPr>
    <w:rPr>
      <w:rFonts w:ascii="Tahoma" w:hAnsi="Tahoma" w:cs="Tahoma"/>
      <w:sz w:val="16"/>
      <w:szCs w:val="16"/>
    </w:rPr>
  </w:style>
  <w:style w:type="paragraph" w:styleId="Sinespaciado">
    <w:name w:val="No Spacing"/>
    <w:uiPriority w:val="1"/>
    <w:qFormat/>
    <w:rsid w:val="00427C5E"/>
    <w:pPr>
      <w:suppressAutoHyphens/>
    </w:pPr>
    <w:rPr>
      <w:rFonts w:ascii="Arial" w:eastAsia="Calibri" w:hAnsi="Arial" w:cs="Calibri"/>
      <w:szCs w:val="22"/>
      <w:lang w:eastAsia="ar-SA"/>
    </w:rPr>
  </w:style>
  <w:style w:type="paragraph" w:styleId="Encabezado">
    <w:name w:val="header"/>
    <w:basedOn w:val="Normal"/>
    <w:rsid w:val="00427C5E"/>
    <w:pPr>
      <w:spacing w:before="0" w:after="0" w:line="100" w:lineRule="atLeast"/>
    </w:pPr>
  </w:style>
  <w:style w:type="paragraph" w:styleId="Piedepgina">
    <w:name w:val="footer"/>
    <w:basedOn w:val="Normal"/>
    <w:rsid w:val="00427C5E"/>
    <w:pPr>
      <w:spacing w:before="0" w:after="0" w:line="100" w:lineRule="atLeast"/>
    </w:pPr>
  </w:style>
  <w:style w:type="paragraph" w:styleId="NormalWeb">
    <w:name w:val="Normal (Web)"/>
    <w:basedOn w:val="Normal"/>
    <w:rsid w:val="00427C5E"/>
    <w:pPr>
      <w:spacing w:before="280" w:after="280" w:line="100" w:lineRule="atLeast"/>
    </w:pPr>
    <w:rPr>
      <w:rFonts w:ascii="Times New Roman" w:eastAsia="Times New Roman" w:hAnsi="Times New Roman"/>
      <w:szCs w:val="24"/>
      <w:lang w:val="es-ES"/>
    </w:rPr>
  </w:style>
  <w:style w:type="paragraph" w:customStyle="1" w:styleId="Textocomentario1">
    <w:name w:val="Texto comentario1"/>
    <w:basedOn w:val="Normal"/>
    <w:rsid w:val="00427C5E"/>
    <w:rPr>
      <w:sz w:val="20"/>
      <w:szCs w:val="20"/>
    </w:rPr>
  </w:style>
  <w:style w:type="paragraph" w:styleId="Asuntodelcomentario">
    <w:name w:val="annotation subject"/>
    <w:basedOn w:val="Textocomentario1"/>
    <w:next w:val="Textocomentario1"/>
    <w:rsid w:val="00427C5E"/>
    <w:rPr>
      <w:b/>
      <w:bCs/>
    </w:rPr>
  </w:style>
  <w:style w:type="paragraph" w:customStyle="1" w:styleId="TableContents">
    <w:name w:val="Table Contents"/>
    <w:basedOn w:val="Normal"/>
    <w:rsid w:val="00427C5E"/>
    <w:pPr>
      <w:suppressLineNumbers/>
    </w:pPr>
  </w:style>
  <w:style w:type="paragraph" w:customStyle="1" w:styleId="TableHeading">
    <w:name w:val="Table Heading"/>
    <w:basedOn w:val="TableContents"/>
    <w:rsid w:val="00427C5E"/>
    <w:pPr>
      <w:jc w:val="center"/>
    </w:pPr>
    <w:rPr>
      <w:b/>
      <w:bCs/>
    </w:rPr>
  </w:style>
  <w:style w:type="paragraph" w:customStyle="1" w:styleId="Contenidodelatabla">
    <w:name w:val="Contenido de la tabla"/>
    <w:basedOn w:val="Normal"/>
    <w:rsid w:val="00427C5E"/>
    <w:pPr>
      <w:suppressLineNumbers/>
    </w:pPr>
  </w:style>
  <w:style w:type="paragraph" w:customStyle="1" w:styleId="Encabezadodelatabla">
    <w:name w:val="Encabezado de la tabla"/>
    <w:basedOn w:val="Contenidodelatabla"/>
    <w:rsid w:val="00427C5E"/>
    <w:pPr>
      <w:jc w:val="center"/>
    </w:pPr>
    <w:rPr>
      <w:b/>
      <w:bCs/>
    </w:rPr>
  </w:style>
  <w:style w:type="paragraph" w:customStyle="1" w:styleId="Li">
    <w:name w:val="Li"/>
    <w:basedOn w:val="Normal"/>
    <w:rsid w:val="00427C5E"/>
    <w:pPr>
      <w:spacing w:before="0" w:after="0"/>
    </w:pPr>
  </w:style>
  <w:style w:type="paragraph" w:customStyle="1" w:styleId="Contenidodelista">
    <w:name w:val="Contenido de lista"/>
    <w:basedOn w:val="Normal"/>
    <w:rsid w:val="00427C5E"/>
    <w:pPr>
      <w:ind w:left="567"/>
    </w:pPr>
  </w:style>
  <w:style w:type="paragraph" w:customStyle="1" w:styleId="Encabezamientodelista">
    <w:name w:val="Encabezamiento de lista"/>
    <w:basedOn w:val="Normal"/>
    <w:next w:val="Contenidodelista"/>
    <w:rsid w:val="00427C5E"/>
  </w:style>
  <w:style w:type="paragraph" w:customStyle="1" w:styleId="Textocomentario2">
    <w:name w:val="Texto comentario2"/>
    <w:basedOn w:val="Normal"/>
    <w:rsid w:val="00427C5E"/>
    <w:rPr>
      <w:sz w:val="20"/>
      <w:szCs w:val="20"/>
    </w:rPr>
  </w:style>
  <w:style w:type="paragraph" w:customStyle="1" w:styleId="Estilo1">
    <w:name w:val="Estilo1"/>
    <w:basedOn w:val="Sinespaciado"/>
    <w:rsid w:val="00427C5E"/>
    <w:pPr>
      <w:pageBreakBefore/>
    </w:pPr>
    <w:rPr>
      <w:b/>
      <w:sz w:val="28"/>
      <w:szCs w:val="28"/>
    </w:rPr>
  </w:style>
  <w:style w:type="paragraph" w:customStyle="1" w:styleId="Estilo2">
    <w:name w:val="Estilo2"/>
    <w:basedOn w:val="Normal"/>
    <w:rsid w:val="00427C5E"/>
    <w:rPr>
      <w:b/>
      <w:sz w:val="28"/>
    </w:rPr>
  </w:style>
  <w:style w:type="paragraph" w:styleId="Ttulo">
    <w:name w:val="Title"/>
    <w:aliases w:val="Capítulo"/>
    <w:basedOn w:val="Normal"/>
    <w:next w:val="Encabezado"/>
    <w:link w:val="TtuloCar"/>
    <w:qFormat/>
    <w:rsid w:val="00D56AA3"/>
    <w:pPr>
      <w:pBdr>
        <w:bottom w:val="single" w:sz="4" w:space="1" w:color="auto"/>
      </w:pBdr>
      <w:spacing w:before="240" w:after="60"/>
      <w:jc w:val="center"/>
    </w:pPr>
    <w:rPr>
      <w:rFonts w:eastAsia="Times New Roman" w:cs="Times New Roman"/>
      <w:b/>
      <w:bCs/>
      <w:color w:val="548DD4"/>
      <w:kern w:val="1"/>
      <w:sz w:val="28"/>
      <w:szCs w:val="32"/>
    </w:rPr>
  </w:style>
  <w:style w:type="paragraph" w:styleId="Subttulo">
    <w:name w:val="Subtitle"/>
    <w:basedOn w:val="Normal"/>
    <w:next w:val="Normal"/>
    <w:link w:val="SubttuloCar"/>
    <w:qFormat/>
    <w:rsid w:val="00427C5E"/>
    <w:pPr>
      <w:spacing w:after="60"/>
      <w:jc w:val="left"/>
    </w:pPr>
    <w:rPr>
      <w:rFonts w:eastAsia="Times New Roman" w:cs="Times New Roman"/>
      <w:b/>
      <w:sz w:val="28"/>
      <w:szCs w:val="24"/>
    </w:rPr>
  </w:style>
  <w:style w:type="paragraph" w:customStyle="1" w:styleId="Lista21">
    <w:name w:val="Lista 21"/>
    <w:basedOn w:val="Normal"/>
    <w:rsid w:val="00427C5E"/>
    <w:pPr>
      <w:ind w:left="720" w:hanging="360"/>
    </w:pPr>
  </w:style>
  <w:style w:type="paragraph" w:customStyle="1" w:styleId="Lista31">
    <w:name w:val="Lista 31"/>
    <w:basedOn w:val="Normal"/>
    <w:rsid w:val="00427C5E"/>
    <w:pPr>
      <w:ind w:left="1080" w:hanging="360"/>
    </w:pPr>
  </w:style>
  <w:style w:type="paragraph" w:customStyle="1" w:styleId="Listaconvietas21">
    <w:name w:val="Lista con viñetas 21"/>
    <w:basedOn w:val="Normal"/>
    <w:rsid w:val="00427C5E"/>
  </w:style>
  <w:style w:type="paragraph" w:customStyle="1" w:styleId="Listaconvietas31">
    <w:name w:val="Lista con viñetas 31"/>
    <w:basedOn w:val="Normal"/>
    <w:rsid w:val="00427C5E"/>
  </w:style>
  <w:style w:type="paragraph" w:customStyle="1" w:styleId="Continuarlista1">
    <w:name w:val="Continuar lista1"/>
    <w:basedOn w:val="Normal"/>
    <w:rsid w:val="00427C5E"/>
    <w:pPr>
      <w:spacing w:after="120"/>
      <w:ind w:left="360"/>
    </w:pPr>
  </w:style>
  <w:style w:type="paragraph" w:customStyle="1" w:styleId="Continuarlista21">
    <w:name w:val="Continuar lista 21"/>
    <w:basedOn w:val="Normal"/>
    <w:rsid w:val="00427C5E"/>
    <w:pPr>
      <w:spacing w:after="120"/>
      <w:ind w:left="720"/>
    </w:pPr>
  </w:style>
  <w:style w:type="paragraph" w:customStyle="1" w:styleId="Epgrafe2">
    <w:name w:val="Epígrafe2"/>
    <w:basedOn w:val="Normal"/>
    <w:next w:val="Normal"/>
    <w:rsid w:val="00427C5E"/>
    <w:rPr>
      <w:b/>
      <w:bCs/>
      <w:sz w:val="20"/>
      <w:szCs w:val="20"/>
    </w:rPr>
  </w:style>
  <w:style w:type="paragraph" w:styleId="Sangradetextonormal">
    <w:name w:val="Body Text Indent"/>
    <w:basedOn w:val="Normal"/>
    <w:link w:val="SangradetextonormalCar"/>
    <w:rsid w:val="00427C5E"/>
    <w:pPr>
      <w:spacing w:before="240" w:after="120"/>
      <w:ind w:left="283"/>
    </w:pPr>
    <w:rPr>
      <w:rFonts w:cs="Times New Roman"/>
    </w:rPr>
  </w:style>
  <w:style w:type="paragraph" w:customStyle="1" w:styleId="Textoindependienteprimerasangra21">
    <w:name w:val="Texto independiente primera sangría 21"/>
    <w:basedOn w:val="Sangradetextonormal"/>
    <w:rsid w:val="00427C5E"/>
    <w:pPr>
      <w:spacing w:after="440"/>
      <w:ind w:left="360" w:firstLine="360"/>
    </w:pPr>
  </w:style>
  <w:style w:type="character" w:customStyle="1" w:styleId="TtuloCar">
    <w:name w:val="Título Car"/>
    <w:aliases w:val="Capítulo Car"/>
    <w:link w:val="Ttulo"/>
    <w:locked/>
    <w:rsid w:val="00D56AA3"/>
    <w:rPr>
      <w:rFonts w:ascii="Arial" w:hAnsi="Arial"/>
      <w:b/>
      <w:bCs/>
      <w:color w:val="548DD4"/>
      <w:kern w:val="1"/>
      <w:sz w:val="28"/>
      <w:szCs w:val="32"/>
      <w:lang w:eastAsia="ar-SA"/>
    </w:rPr>
  </w:style>
  <w:style w:type="character" w:customStyle="1" w:styleId="Ttulo1Car">
    <w:name w:val="Título 1 Car"/>
    <w:link w:val="Ttulo1"/>
    <w:uiPriority w:val="9"/>
    <w:rsid w:val="007C0EE8"/>
    <w:rPr>
      <w:rFonts w:ascii="Cambria" w:eastAsia="Times New Roman" w:hAnsi="Cambria" w:cs="Times New Roman"/>
      <w:b/>
      <w:bCs/>
      <w:kern w:val="32"/>
      <w:sz w:val="32"/>
      <w:szCs w:val="32"/>
      <w:lang w:eastAsia="ar-SA"/>
    </w:rPr>
  </w:style>
  <w:style w:type="character" w:customStyle="1" w:styleId="Ttulo2Car">
    <w:name w:val="Título 2 Car"/>
    <w:link w:val="Ttulo2"/>
    <w:semiHidden/>
    <w:rsid w:val="007C0EE8"/>
    <w:rPr>
      <w:rFonts w:ascii="Cambria" w:eastAsia="Times New Roman" w:hAnsi="Cambria" w:cs="Times New Roman"/>
      <w:b/>
      <w:bCs/>
      <w:i/>
      <w:iCs/>
      <w:sz w:val="28"/>
      <w:szCs w:val="28"/>
      <w:lang w:eastAsia="ar-SA"/>
    </w:rPr>
  </w:style>
  <w:style w:type="paragraph" w:styleId="Textoindependienteprimerasangra2">
    <w:name w:val="Body Text First Indent 2"/>
    <w:basedOn w:val="Sangradetextonormal"/>
    <w:link w:val="Textoindependienteprimerasangra2Car"/>
    <w:unhideWhenUsed/>
    <w:rsid w:val="007C0EE8"/>
    <w:pPr>
      <w:spacing w:before="120"/>
      <w:ind w:firstLine="210"/>
    </w:pPr>
  </w:style>
  <w:style w:type="character" w:customStyle="1" w:styleId="SangradetextonormalCar">
    <w:name w:val="Sangría de texto normal Car"/>
    <w:link w:val="Sangradetextonormal"/>
    <w:rsid w:val="007C0EE8"/>
    <w:rPr>
      <w:rFonts w:ascii="Arial" w:eastAsia="Calibri" w:hAnsi="Arial" w:cs="Calibri"/>
      <w:sz w:val="24"/>
      <w:szCs w:val="22"/>
      <w:lang w:eastAsia="ar-SA"/>
    </w:rPr>
  </w:style>
  <w:style w:type="character" w:customStyle="1" w:styleId="Textoindependienteprimerasangra2Car">
    <w:name w:val="Texto independiente primera sangría 2 Car"/>
    <w:basedOn w:val="SangradetextonormalCar"/>
    <w:link w:val="Textoindependienteprimerasangra2"/>
    <w:rsid w:val="007C0EE8"/>
    <w:rPr>
      <w:rFonts w:ascii="Arial" w:eastAsia="Calibri" w:hAnsi="Arial" w:cs="Calibri"/>
      <w:sz w:val="24"/>
      <w:szCs w:val="22"/>
      <w:lang w:eastAsia="ar-SA"/>
    </w:rPr>
  </w:style>
  <w:style w:type="character" w:customStyle="1" w:styleId="Ttulo3Car">
    <w:name w:val="Título 3 Car"/>
    <w:aliases w:val="Tablilla Car"/>
    <w:link w:val="Ttulo3"/>
    <w:rsid w:val="00321514"/>
    <w:rPr>
      <w:rFonts w:ascii="Arial" w:eastAsia="Calibri" w:hAnsi="Arial"/>
      <w:lang w:eastAsia="ar-SA"/>
    </w:rPr>
  </w:style>
  <w:style w:type="character" w:customStyle="1" w:styleId="Ttulo4Car">
    <w:name w:val="Título 4 Car"/>
    <w:link w:val="Ttulo4"/>
    <w:rsid w:val="007C0EE8"/>
    <w:rPr>
      <w:rFonts w:ascii="Arial" w:hAnsi="Arial"/>
      <w:b/>
      <w:bCs/>
      <w:i/>
      <w:iCs/>
      <w:color w:val="000000"/>
      <w:lang w:val="en-US" w:eastAsia="es-ES"/>
    </w:rPr>
  </w:style>
  <w:style w:type="character" w:customStyle="1" w:styleId="Ttulo5Car">
    <w:name w:val="Título 5 Car"/>
    <w:link w:val="Ttulo5"/>
    <w:rsid w:val="007C0EE8"/>
    <w:rPr>
      <w:rFonts w:ascii="Arial" w:hAnsi="Arial"/>
      <w:color w:val="000000"/>
      <w:lang w:val="en-US" w:eastAsia="es-ES"/>
    </w:rPr>
  </w:style>
  <w:style w:type="character" w:customStyle="1" w:styleId="Ttulo6Car">
    <w:name w:val="Título 6 Car"/>
    <w:link w:val="Ttulo6"/>
    <w:rsid w:val="007C0EE8"/>
    <w:rPr>
      <w:rFonts w:ascii="Arial" w:hAnsi="Arial"/>
      <w:i/>
      <w:iCs/>
      <w:color w:val="000000"/>
      <w:lang w:val="en-US" w:eastAsia="es-ES"/>
    </w:rPr>
  </w:style>
  <w:style w:type="character" w:customStyle="1" w:styleId="Ttulo7Car">
    <w:name w:val="Título 7 Car"/>
    <w:aliases w:val="Referencia Car"/>
    <w:link w:val="Ttulo7"/>
    <w:rsid w:val="002843D3"/>
    <w:rPr>
      <w:rFonts w:ascii="Arial" w:hAnsi="Arial"/>
      <w:iCs/>
      <w:color w:val="000000"/>
      <w:lang w:val="en-US" w:eastAsia="es-ES"/>
    </w:rPr>
  </w:style>
  <w:style w:type="character" w:customStyle="1" w:styleId="Ttulo8Car">
    <w:name w:val="Título 8 Car"/>
    <w:link w:val="Ttulo8"/>
    <w:rsid w:val="007C0EE8"/>
    <w:rPr>
      <w:rFonts w:ascii="Arial" w:hAnsi="Arial"/>
      <w:color w:val="000000"/>
      <w:lang w:val="en-US" w:eastAsia="es-ES"/>
    </w:rPr>
  </w:style>
  <w:style w:type="character" w:customStyle="1" w:styleId="Ttulo9Car">
    <w:name w:val="Título 9 Car"/>
    <w:link w:val="Ttulo9"/>
    <w:rsid w:val="007C0EE8"/>
    <w:rPr>
      <w:rFonts w:ascii="Arial" w:hAnsi="Arial"/>
      <w:i/>
      <w:iCs/>
      <w:color w:val="404040"/>
      <w:lang w:val="en-US" w:eastAsia="es-ES"/>
    </w:rPr>
  </w:style>
  <w:style w:type="character" w:customStyle="1" w:styleId="WW8Num1z1">
    <w:name w:val="WW8Num1z1"/>
    <w:rsid w:val="007C0EE8"/>
    <w:rPr>
      <w:rFonts w:ascii="Courier New" w:hAnsi="Courier New"/>
    </w:rPr>
  </w:style>
  <w:style w:type="character" w:customStyle="1" w:styleId="WW8Num1z2">
    <w:name w:val="WW8Num1z2"/>
    <w:rsid w:val="007C0EE8"/>
    <w:rPr>
      <w:rFonts w:ascii="Wingdings" w:hAnsi="Wingdings"/>
      <w:sz w:val="20"/>
    </w:rPr>
  </w:style>
  <w:style w:type="paragraph" w:customStyle="1" w:styleId="Sinespaciado1">
    <w:name w:val="Sin espaciado1"/>
    <w:basedOn w:val="Index"/>
    <w:link w:val="NoSpacingChar"/>
    <w:autoRedefine/>
    <w:rsid w:val="007C0EE8"/>
    <w:pPr>
      <w:suppressAutoHyphens w:val="0"/>
      <w:spacing w:after="320" w:line="240" w:lineRule="auto"/>
    </w:pPr>
    <w:rPr>
      <w:rFonts w:eastAsia="Times New Roman" w:cs="Times New Roman"/>
      <w:noProof/>
      <w:lang w:val="en-US" w:eastAsia="en-US"/>
    </w:rPr>
  </w:style>
  <w:style w:type="paragraph" w:styleId="Textocomentario">
    <w:name w:val="annotation text"/>
    <w:basedOn w:val="Normal"/>
    <w:link w:val="TextocomentarioCar1"/>
    <w:semiHidden/>
    <w:rsid w:val="007C0EE8"/>
    <w:pPr>
      <w:suppressAutoHyphens w:val="0"/>
      <w:spacing w:before="240" w:after="440"/>
    </w:pPr>
    <w:rPr>
      <w:rFonts w:eastAsia="Times New Roman" w:cs="Times New Roman"/>
      <w:sz w:val="20"/>
      <w:szCs w:val="20"/>
      <w:lang w:eastAsia="en-US"/>
    </w:rPr>
  </w:style>
  <w:style w:type="character" w:customStyle="1" w:styleId="TextocomentarioCar1">
    <w:name w:val="Texto comentario Car1"/>
    <w:link w:val="Textocomentario"/>
    <w:semiHidden/>
    <w:rsid w:val="007C0EE8"/>
    <w:rPr>
      <w:rFonts w:ascii="Arial" w:hAnsi="Arial"/>
      <w:lang w:eastAsia="en-US"/>
    </w:rPr>
  </w:style>
  <w:style w:type="paragraph" w:customStyle="1" w:styleId="Ul">
    <w:name w:val="Ul"/>
    <w:basedOn w:val="Normal"/>
    <w:rsid w:val="007C0EE8"/>
    <w:pPr>
      <w:shd w:val="clear" w:color="auto" w:fill="FFFFFF"/>
      <w:suppressAutoHyphens w:val="0"/>
      <w:spacing w:before="0" w:after="0" w:line="240" w:lineRule="auto"/>
    </w:pPr>
    <w:rPr>
      <w:rFonts w:ascii="Verdana" w:eastAsia="Times New Roman" w:hAnsi="Verdana" w:cs="Verdana"/>
      <w:color w:val="000000"/>
      <w:szCs w:val="24"/>
      <w:shd w:val="clear" w:color="auto" w:fill="FFFFFF"/>
      <w:lang w:val="ru-RU" w:eastAsia="en-US"/>
    </w:rPr>
  </w:style>
  <w:style w:type="paragraph" w:customStyle="1" w:styleId="ListContents">
    <w:name w:val="List Contents"/>
    <w:basedOn w:val="Normal"/>
    <w:rsid w:val="007C0EE8"/>
    <w:pPr>
      <w:suppressAutoHyphens w:val="0"/>
      <w:spacing w:before="240" w:after="440"/>
      <w:ind w:left="567"/>
    </w:pPr>
    <w:rPr>
      <w:rFonts w:eastAsia="Times New Roman" w:cs="Times New Roman"/>
      <w:lang w:eastAsia="en-US"/>
    </w:rPr>
  </w:style>
  <w:style w:type="paragraph" w:customStyle="1" w:styleId="ListHeading">
    <w:name w:val="List Heading"/>
    <w:basedOn w:val="Normal"/>
    <w:next w:val="ListContents"/>
    <w:rsid w:val="007C0EE8"/>
    <w:pPr>
      <w:suppressAutoHyphens w:val="0"/>
      <w:spacing w:before="240" w:after="440"/>
    </w:pPr>
    <w:rPr>
      <w:rFonts w:eastAsia="Times New Roman" w:cs="Times New Roman"/>
      <w:lang w:eastAsia="en-US"/>
    </w:rPr>
  </w:style>
  <w:style w:type="character" w:styleId="Refdecomentario">
    <w:name w:val="annotation reference"/>
    <w:semiHidden/>
    <w:rsid w:val="007C0EE8"/>
    <w:rPr>
      <w:sz w:val="16"/>
    </w:rPr>
  </w:style>
  <w:style w:type="paragraph" w:styleId="ndice1">
    <w:name w:val="index 1"/>
    <w:basedOn w:val="Normal"/>
    <w:next w:val="Normal"/>
    <w:autoRedefine/>
    <w:semiHidden/>
    <w:rsid w:val="007C0EE8"/>
    <w:pPr>
      <w:tabs>
        <w:tab w:val="right" w:leader="dot" w:pos="8828"/>
      </w:tabs>
      <w:suppressAutoHyphens w:val="0"/>
      <w:spacing w:before="240" w:after="440"/>
      <w:ind w:left="220" w:hanging="220"/>
    </w:pPr>
    <w:rPr>
      <w:rFonts w:eastAsia="Times New Roman" w:cs="Times New Roman"/>
      <w:noProof/>
      <w:lang w:val="es-ES" w:eastAsia="en-US"/>
    </w:rPr>
  </w:style>
  <w:style w:type="paragraph" w:styleId="ndice2">
    <w:name w:val="index 2"/>
    <w:basedOn w:val="Normal"/>
    <w:next w:val="Normal"/>
    <w:autoRedefine/>
    <w:semiHidden/>
    <w:rsid w:val="007C0EE8"/>
    <w:pPr>
      <w:suppressAutoHyphens w:val="0"/>
      <w:spacing w:before="240" w:after="440"/>
      <w:ind w:left="440" w:hanging="220"/>
    </w:pPr>
    <w:rPr>
      <w:rFonts w:eastAsia="Times New Roman" w:cs="Times New Roman"/>
      <w:lang w:eastAsia="en-US"/>
    </w:rPr>
  </w:style>
  <w:style w:type="paragraph" w:styleId="Epgrafe">
    <w:name w:val="caption"/>
    <w:basedOn w:val="Normal"/>
    <w:next w:val="Normal"/>
    <w:qFormat/>
    <w:rsid w:val="00983B96"/>
    <w:pPr>
      <w:suppressAutoHyphens w:val="0"/>
      <w:spacing w:after="120" w:line="240" w:lineRule="auto"/>
    </w:pPr>
    <w:rPr>
      <w:rFonts w:eastAsia="Times New Roman" w:cs="Times New Roman"/>
      <w:b/>
      <w:bCs/>
      <w:color w:val="000000"/>
      <w:sz w:val="18"/>
      <w:szCs w:val="18"/>
      <w:lang w:eastAsia="en-US"/>
    </w:rPr>
  </w:style>
  <w:style w:type="paragraph" w:styleId="Tabladeilustraciones">
    <w:name w:val="table of figures"/>
    <w:basedOn w:val="Normal"/>
    <w:next w:val="Normal"/>
    <w:uiPriority w:val="99"/>
    <w:rsid w:val="004C231D"/>
    <w:pPr>
      <w:spacing w:before="0" w:after="0"/>
      <w:ind w:left="480" w:hanging="480"/>
      <w:jc w:val="left"/>
    </w:pPr>
    <w:rPr>
      <w:szCs w:val="20"/>
    </w:rPr>
  </w:style>
  <w:style w:type="paragraph" w:styleId="TDC1">
    <w:name w:val="toc 1"/>
    <w:basedOn w:val="Normal"/>
    <w:next w:val="Normal"/>
    <w:autoRedefine/>
    <w:uiPriority w:val="39"/>
    <w:rsid w:val="007C0EE8"/>
    <w:pPr>
      <w:tabs>
        <w:tab w:val="right" w:leader="dot" w:pos="8828"/>
      </w:tabs>
      <w:suppressAutoHyphens w:val="0"/>
      <w:spacing w:before="240" w:after="100"/>
    </w:pPr>
    <w:rPr>
      <w:rFonts w:eastAsia="Times New Roman" w:cs="Arial"/>
      <w:b/>
      <w:noProof/>
      <w:lang w:eastAsia="en-US"/>
    </w:rPr>
  </w:style>
  <w:style w:type="paragraph" w:customStyle="1" w:styleId="TtulodeTDC1">
    <w:name w:val="Título de TDC1"/>
    <w:basedOn w:val="Ttulo1"/>
    <w:next w:val="Normal"/>
    <w:rsid w:val="007C0EE8"/>
    <w:pPr>
      <w:keepLines/>
      <w:suppressAutoHyphens w:val="0"/>
      <w:spacing w:after="0"/>
      <w:outlineLvl w:val="9"/>
    </w:pPr>
    <w:rPr>
      <w:rFonts w:ascii="Arial" w:hAnsi="Arial"/>
      <w:color w:val="000000"/>
      <w:kern w:val="0"/>
      <w:sz w:val="28"/>
      <w:szCs w:val="28"/>
      <w:lang w:val="en-US" w:eastAsia="es-ES"/>
    </w:rPr>
  </w:style>
  <w:style w:type="paragraph" w:styleId="TDC2">
    <w:name w:val="toc 2"/>
    <w:basedOn w:val="Normal"/>
    <w:next w:val="Normal"/>
    <w:autoRedefine/>
    <w:uiPriority w:val="39"/>
    <w:rsid w:val="007C0EE8"/>
    <w:pPr>
      <w:suppressAutoHyphens w:val="0"/>
      <w:spacing w:before="240" w:after="100"/>
      <w:ind w:left="220"/>
    </w:pPr>
    <w:rPr>
      <w:rFonts w:eastAsia="Times New Roman" w:cs="Times New Roman"/>
      <w:lang w:eastAsia="en-US"/>
    </w:rPr>
  </w:style>
  <w:style w:type="paragraph" w:styleId="TDC3">
    <w:name w:val="toc 3"/>
    <w:basedOn w:val="Normal"/>
    <w:next w:val="Normal"/>
    <w:autoRedefine/>
    <w:uiPriority w:val="39"/>
    <w:rsid w:val="007C0EE8"/>
    <w:pPr>
      <w:suppressAutoHyphens w:val="0"/>
      <w:spacing w:before="240" w:after="100" w:line="276" w:lineRule="auto"/>
      <w:ind w:left="440"/>
      <w:jc w:val="left"/>
    </w:pPr>
    <w:rPr>
      <w:rFonts w:eastAsia="Times New Roman" w:cs="Times New Roman"/>
      <w:lang w:eastAsia="es-CL"/>
    </w:rPr>
  </w:style>
  <w:style w:type="character" w:customStyle="1" w:styleId="SubttuloCar">
    <w:name w:val="Subtítulo Car"/>
    <w:link w:val="Subttulo"/>
    <w:locked/>
    <w:rsid w:val="007C0EE8"/>
    <w:rPr>
      <w:rFonts w:ascii="Arial" w:hAnsi="Arial"/>
      <w:b/>
      <w:sz w:val="28"/>
      <w:szCs w:val="24"/>
      <w:lang w:eastAsia="ar-SA"/>
    </w:rPr>
  </w:style>
  <w:style w:type="character" w:styleId="nfasis">
    <w:name w:val="Emphasis"/>
    <w:qFormat/>
    <w:rsid w:val="007C0EE8"/>
    <w:rPr>
      <w:i/>
    </w:rPr>
  </w:style>
  <w:style w:type="paragraph" w:customStyle="1" w:styleId="Prrafodelista1">
    <w:name w:val="Párrafo de lista1"/>
    <w:basedOn w:val="Normal"/>
    <w:rsid w:val="007C0EE8"/>
    <w:pPr>
      <w:suppressAutoHyphens w:val="0"/>
      <w:spacing w:before="240" w:after="440"/>
      <w:ind w:left="720"/>
    </w:pPr>
    <w:rPr>
      <w:rFonts w:eastAsia="Times New Roman" w:cs="Times New Roman"/>
      <w:lang w:eastAsia="en-US"/>
    </w:rPr>
  </w:style>
  <w:style w:type="paragraph" w:customStyle="1" w:styleId="Cita1">
    <w:name w:val="Cita1"/>
    <w:basedOn w:val="Normal"/>
    <w:next w:val="Normal"/>
    <w:link w:val="QuoteChar"/>
    <w:rsid w:val="007C0EE8"/>
    <w:pPr>
      <w:suppressAutoHyphens w:val="0"/>
      <w:spacing w:before="240" w:after="440"/>
    </w:pPr>
    <w:rPr>
      <w:rFonts w:eastAsia="Times New Roman" w:cs="Times New Roman"/>
      <w:i/>
      <w:iCs/>
      <w:color w:val="000000"/>
      <w:sz w:val="20"/>
      <w:szCs w:val="20"/>
      <w:lang w:val="en-US" w:eastAsia="es-ES"/>
    </w:rPr>
  </w:style>
  <w:style w:type="character" w:customStyle="1" w:styleId="QuoteChar">
    <w:name w:val="Quote Char"/>
    <w:link w:val="Cita1"/>
    <w:locked/>
    <w:rsid w:val="007C0EE8"/>
    <w:rPr>
      <w:rFonts w:ascii="Arial" w:hAnsi="Arial"/>
      <w:i/>
      <w:iCs/>
      <w:color w:val="000000"/>
      <w:lang w:val="en-US" w:eastAsia="es-ES"/>
    </w:rPr>
  </w:style>
  <w:style w:type="paragraph" w:customStyle="1" w:styleId="Citadestacada1">
    <w:name w:val="Cita destacada1"/>
    <w:basedOn w:val="Normal"/>
    <w:next w:val="Normal"/>
    <w:link w:val="IntenseQuoteChar"/>
    <w:rsid w:val="007C0EE8"/>
    <w:pPr>
      <w:pBdr>
        <w:bottom w:val="single" w:sz="4" w:space="4" w:color="000000"/>
      </w:pBdr>
      <w:suppressAutoHyphens w:val="0"/>
      <w:spacing w:before="200" w:after="280"/>
      <w:ind w:left="936" w:right="936"/>
    </w:pPr>
    <w:rPr>
      <w:rFonts w:eastAsia="Times New Roman" w:cs="Times New Roman"/>
      <w:b/>
      <w:bCs/>
      <w:i/>
      <w:iCs/>
      <w:color w:val="000000"/>
      <w:sz w:val="20"/>
      <w:szCs w:val="20"/>
      <w:lang w:val="en-US" w:eastAsia="es-ES"/>
    </w:rPr>
  </w:style>
  <w:style w:type="character" w:customStyle="1" w:styleId="IntenseQuoteChar">
    <w:name w:val="Intense Quote Char"/>
    <w:link w:val="Citadestacada1"/>
    <w:locked/>
    <w:rsid w:val="007C0EE8"/>
    <w:rPr>
      <w:rFonts w:ascii="Arial" w:hAnsi="Arial"/>
      <w:b/>
      <w:bCs/>
      <w:i/>
      <w:iCs/>
      <w:color w:val="000000"/>
      <w:lang w:val="en-US" w:eastAsia="es-ES"/>
    </w:rPr>
  </w:style>
  <w:style w:type="character" w:customStyle="1" w:styleId="nfasissutil1">
    <w:name w:val="Énfasis sutil1"/>
    <w:rsid w:val="007C0EE8"/>
    <w:rPr>
      <w:i/>
      <w:color w:val="808080"/>
    </w:rPr>
  </w:style>
  <w:style w:type="character" w:customStyle="1" w:styleId="nfasisintenso1">
    <w:name w:val="Énfasis intenso1"/>
    <w:rsid w:val="007C0EE8"/>
    <w:rPr>
      <w:b/>
      <w:i/>
      <w:color w:val="000000"/>
    </w:rPr>
  </w:style>
  <w:style w:type="character" w:customStyle="1" w:styleId="Referenciasutil1">
    <w:name w:val="Referencia sutil1"/>
    <w:rsid w:val="007C0EE8"/>
    <w:rPr>
      <w:smallCaps/>
      <w:color w:val="C0504D"/>
      <w:u w:val="single"/>
    </w:rPr>
  </w:style>
  <w:style w:type="character" w:customStyle="1" w:styleId="Referenciaintensa1">
    <w:name w:val="Referencia intensa1"/>
    <w:rsid w:val="007C0EE8"/>
    <w:rPr>
      <w:b/>
      <w:smallCaps/>
      <w:color w:val="C0504D"/>
      <w:spacing w:val="5"/>
      <w:u w:val="single"/>
    </w:rPr>
  </w:style>
  <w:style w:type="character" w:customStyle="1" w:styleId="Ttulodellibro1">
    <w:name w:val="Título del libro1"/>
    <w:rsid w:val="007C0EE8"/>
    <w:rPr>
      <w:b/>
      <w:smallCaps/>
      <w:spacing w:val="5"/>
    </w:rPr>
  </w:style>
  <w:style w:type="character" w:customStyle="1" w:styleId="NoSpacingChar">
    <w:name w:val="No Spacing Char"/>
    <w:link w:val="Sinespaciado1"/>
    <w:locked/>
    <w:rsid w:val="007C0EE8"/>
    <w:rPr>
      <w:rFonts w:ascii="Arial" w:hAnsi="Arial"/>
      <w:noProof/>
      <w:sz w:val="24"/>
      <w:szCs w:val="22"/>
      <w:lang w:val="en-US" w:eastAsia="en-US"/>
    </w:rPr>
  </w:style>
  <w:style w:type="paragraph" w:styleId="Sangra3detindependiente">
    <w:name w:val="Body Text Indent 3"/>
    <w:basedOn w:val="Normal"/>
    <w:link w:val="Sangra3detindependienteCar"/>
    <w:rsid w:val="007C0EE8"/>
    <w:pPr>
      <w:suppressAutoHyphens w:val="0"/>
      <w:spacing w:before="240" w:after="120"/>
      <w:ind w:left="283"/>
    </w:pPr>
    <w:rPr>
      <w:rFonts w:eastAsia="Times New Roman" w:cs="Times New Roman"/>
      <w:sz w:val="16"/>
      <w:szCs w:val="16"/>
      <w:lang w:eastAsia="en-US"/>
    </w:rPr>
  </w:style>
  <w:style w:type="character" w:customStyle="1" w:styleId="Sangra3detindependienteCar">
    <w:name w:val="Sangría 3 de t. independiente Car"/>
    <w:link w:val="Sangra3detindependiente"/>
    <w:rsid w:val="007C0EE8"/>
    <w:rPr>
      <w:rFonts w:ascii="Arial" w:hAnsi="Arial"/>
      <w:sz w:val="16"/>
      <w:szCs w:val="16"/>
      <w:lang w:eastAsia="en-US"/>
    </w:rPr>
  </w:style>
  <w:style w:type="character" w:customStyle="1" w:styleId="TextoindependienteCar">
    <w:name w:val="Texto independiente Car"/>
    <w:link w:val="Textoindependiente"/>
    <w:locked/>
    <w:rsid w:val="007C0EE8"/>
    <w:rPr>
      <w:rFonts w:ascii="Arial" w:eastAsia="Calibri" w:hAnsi="Arial" w:cs="Calibri"/>
      <w:sz w:val="24"/>
      <w:szCs w:val="22"/>
      <w:lang w:eastAsia="ar-SA"/>
    </w:rPr>
  </w:style>
  <w:style w:type="character" w:customStyle="1" w:styleId="google-src-text">
    <w:name w:val="google-src-text"/>
    <w:rsid w:val="007C0EE8"/>
    <w:rPr>
      <w:rFonts w:cs="Times New Roman"/>
    </w:rPr>
  </w:style>
  <w:style w:type="character" w:customStyle="1" w:styleId="corchete-llamada">
    <w:name w:val="corchete-llamada"/>
    <w:rsid w:val="007C0EE8"/>
    <w:rPr>
      <w:rFonts w:cs="Times New Roman"/>
    </w:rPr>
  </w:style>
  <w:style w:type="paragraph" w:customStyle="1" w:styleId="Bibliografa1">
    <w:name w:val="Bibliografía1"/>
    <w:basedOn w:val="Normal"/>
    <w:next w:val="Normal"/>
    <w:rsid w:val="007C0EE8"/>
    <w:pPr>
      <w:suppressAutoHyphens w:val="0"/>
      <w:spacing w:before="240" w:after="440"/>
    </w:pPr>
    <w:rPr>
      <w:rFonts w:eastAsia="Times New Roman" w:cs="Times New Roman"/>
      <w:lang w:eastAsia="en-US"/>
    </w:rPr>
  </w:style>
  <w:style w:type="paragraph" w:styleId="Textonotapie">
    <w:name w:val="footnote text"/>
    <w:basedOn w:val="Normal"/>
    <w:link w:val="Textonotapie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pieCar">
    <w:name w:val="Texto nota pie Car"/>
    <w:link w:val="Textonotapie"/>
    <w:semiHidden/>
    <w:rsid w:val="007C0EE8"/>
    <w:rPr>
      <w:rFonts w:ascii="Arial" w:hAnsi="Arial"/>
      <w:lang w:eastAsia="en-US"/>
    </w:rPr>
  </w:style>
  <w:style w:type="character" w:styleId="Refdenotaalpie">
    <w:name w:val="footnote reference"/>
    <w:semiHidden/>
    <w:rsid w:val="007C0EE8"/>
    <w:rPr>
      <w:rFonts w:cs="Times New Roman"/>
      <w:vertAlign w:val="superscript"/>
    </w:rPr>
  </w:style>
  <w:style w:type="paragraph" w:styleId="Textonotaalfinal">
    <w:name w:val="endnote text"/>
    <w:basedOn w:val="Normal"/>
    <w:link w:val="Textonotaalfinal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alfinalCar">
    <w:name w:val="Texto nota al final Car"/>
    <w:link w:val="Textonotaalfinal"/>
    <w:semiHidden/>
    <w:rsid w:val="007C0EE8"/>
    <w:rPr>
      <w:rFonts w:ascii="Arial" w:hAnsi="Arial"/>
      <w:lang w:eastAsia="en-US"/>
    </w:rPr>
  </w:style>
  <w:style w:type="character" w:styleId="Refdenotaalfinal">
    <w:name w:val="endnote reference"/>
    <w:semiHidden/>
    <w:rsid w:val="007C0EE8"/>
    <w:rPr>
      <w:rFonts w:cs="Times New Roman"/>
      <w:vertAlign w:val="superscript"/>
    </w:rPr>
  </w:style>
  <w:style w:type="paragraph" w:styleId="Bibliografa">
    <w:name w:val="Bibliography"/>
    <w:basedOn w:val="Normal"/>
    <w:next w:val="Normal"/>
    <w:uiPriority w:val="37"/>
    <w:unhideWhenUsed/>
    <w:rsid w:val="007C0EE8"/>
    <w:pPr>
      <w:suppressAutoHyphens w:val="0"/>
      <w:spacing w:before="240" w:after="440"/>
    </w:pPr>
    <w:rPr>
      <w:rFonts w:eastAsia="Times New Roman" w:cs="Times New Roman"/>
      <w:lang w:eastAsia="en-US"/>
    </w:rPr>
  </w:style>
  <w:style w:type="character" w:styleId="nfasissutil">
    <w:name w:val="Subtle Emphasis"/>
    <w:uiPriority w:val="19"/>
    <w:qFormat/>
    <w:rsid w:val="007C0EE8"/>
    <w:rPr>
      <w:i/>
      <w:iCs/>
      <w:color w:val="808080"/>
    </w:rPr>
  </w:style>
  <w:style w:type="character" w:customStyle="1" w:styleId="apple-converted-space">
    <w:name w:val="apple-converted-space"/>
    <w:rsid w:val="007C0EE8"/>
  </w:style>
  <w:style w:type="character" w:customStyle="1" w:styleId="corchete-llamada1">
    <w:name w:val="corchete-llamada1"/>
    <w:rsid w:val="00D43B4F"/>
    <w:rPr>
      <w:vanish/>
      <w:webHidden w:val="0"/>
      <w:specVanish w:val="0"/>
    </w:rPr>
  </w:style>
  <w:style w:type="paragraph" w:styleId="Prrafodelista">
    <w:name w:val="List Paragraph"/>
    <w:basedOn w:val="Normal"/>
    <w:uiPriority w:val="34"/>
    <w:qFormat/>
    <w:rsid w:val="00A204D6"/>
    <w:pPr>
      <w:ind w:left="708"/>
    </w:pPr>
  </w:style>
  <w:style w:type="paragraph" w:styleId="TtulodeTDC">
    <w:name w:val="TOC Heading"/>
    <w:basedOn w:val="Ttulo1"/>
    <w:next w:val="Normal"/>
    <w:uiPriority w:val="39"/>
    <w:semiHidden/>
    <w:unhideWhenUsed/>
    <w:qFormat/>
    <w:rsid w:val="00410993"/>
    <w:pPr>
      <w:keepLines/>
      <w:suppressAutoHyphens w:val="0"/>
      <w:spacing w:before="480" w:after="0" w:line="276" w:lineRule="auto"/>
      <w:jc w:val="left"/>
      <w:outlineLvl w:val="9"/>
    </w:pPr>
    <w:rPr>
      <w:color w:val="365F91"/>
      <w:kern w:val="0"/>
      <w:sz w:val="28"/>
      <w:szCs w:val="28"/>
      <w:lang w:val="es-ES" w:eastAsia="en-US"/>
    </w:rPr>
  </w:style>
  <w:style w:type="character" w:styleId="nfasisintenso">
    <w:name w:val="Intense Emphasis"/>
    <w:basedOn w:val="Fuentedeprrafopredeter"/>
    <w:uiPriority w:val="21"/>
    <w:qFormat/>
    <w:rsid w:val="003A19EE"/>
    <w:rPr>
      <w:b/>
      <w:bCs/>
      <w:i/>
      <w:iCs/>
      <w:color w:val="4F81BD"/>
    </w:rPr>
  </w:style>
  <w:style w:type="character" w:styleId="Referenciasutil">
    <w:name w:val="Subtle Reference"/>
    <w:basedOn w:val="Fuentedeprrafopredeter"/>
    <w:uiPriority w:val="31"/>
    <w:qFormat/>
    <w:rsid w:val="003A19EE"/>
    <w:rPr>
      <w:smallCaps/>
      <w:color w:val="C0504D"/>
      <w:u w:val="single"/>
    </w:rPr>
  </w:style>
  <w:style w:type="character" w:styleId="Referenciaintensa">
    <w:name w:val="Intense Reference"/>
    <w:basedOn w:val="Fuentedeprrafopredeter"/>
    <w:uiPriority w:val="32"/>
    <w:qFormat/>
    <w:rsid w:val="003A19EE"/>
    <w:rPr>
      <w:b/>
      <w:bCs/>
      <w:smallCaps/>
      <w:color w:val="C0504D"/>
      <w:spacing w:val="5"/>
      <w:u w:val="single"/>
    </w:rPr>
  </w:style>
  <w:style w:type="paragraph" w:styleId="Cita">
    <w:name w:val="Quote"/>
    <w:aliases w:val="Código"/>
    <w:basedOn w:val="Normal"/>
    <w:next w:val="Normal"/>
    <w:link w:val="CitaCar"/>
    <w:uiPriority w:val="29"/>
    <w:qFormat/>
    <w:rsid w:val="003A19EE"/>
    <w:pPr>
      <w:spacing w:line="240" w:lineRule="auto"/>
      <w:jc w:val="left"/>
    </w:pPr>
    <w:rPr>
      <w:i/>
      <w:iCs/>
      <w:color w:val="548DD4"/>
      <w:sz w:val="22"/>
    </w:rPr>
  </w:style>
  <w:style w:type="character" w:customStyle="1" w:styleId="CitaCar">
    <w:name w:val="Cita Car"/>
    <w:aliases w:val="Código Car"/>
    <w:basedOn w:val="Fuentedeprrafopredeter"/>
    <w:link w:val="Cita"/>
    <w:uiPriority w:val="29"/>
    <w:rsid w:val="003A19EE"/>
    <w:rPr>
      <w:rFonts w:ascii="Arial" w:eastAsia="Calibri" w:hAnsi="Arial" w:cs="Calibri"/>
      <w:i/>
      <w:iCs/>
      <w:color w:val="548DD4"/>
      <w:sz w:val="22"/>
      <w:szCs w:val="22"/>
      <w:lang w:eastAsia="ar-SA"/>
    </w:rPr>
  </w:style>
  <w:style w:type="character" w:customStyle="1" w:styleId="intro">
    <w:name w:val="intro"/>
    <w:basedOn w:val="Fuentedeprrafopredeter"/>
    <w:rsid w:val="00777734"/>
  </w:style>
</w:styles>
</file>

<file path=word/webSettings.xml><?xml version="1.0" encoding="utf-8"?>
<w:webSettings xmlns:r="http://schemas.openxmlformats.org/officeDocument/2006/relationships" xmlns:w="http://schemas.openxmlformats.org/wordprocessingml/2006/main">
  <w:divs>
    <w:div w:id="97873096">
      <w:bodyDiv w:val="1"/>
      <w:marLeft w:val="0"/>
      <w:marRight w:val="0"/>
      <w:marTop w:val="0"/>
      <w:marBottom w:val="0"/>
      <w:divBdr>
        <w:top w:val="none" w:sz="0" w:space="0" w:color="auto"/>
        <w:left w:val="none" w:sz="0" w:space="0" w:color="auto"/>
        <w:bottom w:val="none" w:sz="0" w:space="0" w:color="auto"/>
        <w:right w:val="none" w:sz="0" w:space="0" w:color="auto"/>
      </w:divBdr>
    </w:div>
    <w:div w:id="211616598">
      <w:bodyDiv w:val="1"/>
      <w:marLeft w:val="120"/>
      <w:marRight w:val="0"/>
      <w:marTop w:val="120"/>
      <w:marBottom w:val="0"/>
      <w:divBdr>
        <w:top w:val="none" w:sz="0" w:space="0" w:color="auto"/>
        <w:left w:val="none" w:sz="0" w:space="0" w:color="auto"/>
        <w:bottom w:val="none" w:sz="0" w:space="0" w:color="auto"/>
        <w:right w:val="none" w:sz="0" w:space="0" w:color="auto"/>
      </w:divBdr>
    </w:div>
    <w:div w:id="459341952">
      <w:bodyDiv w:val="1"/>
      <w:marLeft w:val="0"/>
      <w:marRight w:val="0"/>
      <w:marTop w:val="0"/>
      <w:marBottom w:val="0"/>
      <w:divBdr>
        <w:top w:val="none" w:sz="0" w:space="0" w:color="auto"/>
        <w:left w:val="none" w:sz="0" w:space="0" w:color="auto"/>
        <w:bottom w:val="none" w:sz="0" w:space="0" w:color="auto"/>
        <w:right w:val="none" w:sz="0" w:space="0" w:color="auto"/>
      </w:divBdr>
    </w:div>
    <w:div w:id="18367204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jpeg"/><Relationship Id="rId21" Type="http://schemas.openxmlformats.org/officeDocument/2006/relationships/hyperlink" Target="http://www.titansol.com/?sec=bloque4&amp;lang=es" TargetMode="External"/><Relationship Id="rId42" Type="http://schemas.openxmlformats.org/officeDocument/2006/relationships/image" Target="media/image22.png"/><Relationship Id="rId47" Type="http://schemas.openxmlformats.org/officeDocument/2006/relationships/hyperlink" Target="http://es.wikipedia.org/wiki/V%C3%ADdeo_musical" TargetMode="External"/><Relationship Id="rId63" Type="http://schemas.openxmlformats.org/officeDocument/2006/relationships/image" Target="media/image35.png"/><Relationship Id="rId68" Type="http://schemas.openxmlformats.org/officeDocument/2006/relationships/image" Target="media/image40.png"/><Relationship Id="rId84" Type="http://schemas.openxmlformats.org/officeDocument/2006/relationships/image" Target="media/image55.png"/><Relationship Id="rId89" Type="http://schemas.openxmlformats.org/officeDocument/2006/relationships/image" Target="media/image60.png"/><Relationship Id="rId7" Type="http://schemas.openxmlformats.org/officeDocument/2006/relationships/footnotes" Target="footnotes.xml"/><Relationship Id="rId71" Type="http://schemas.openxmlformats.org/officeDocument/2006/relationships/image" Target="media/image43.png"/><Relationship Id="rId92" Type="http://schemas.openxmlformats.org/officeDocument/2006/relationships/image" Target="media/image63.png"/><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hyperlink" Target="http://www.real.com/" TargetMode="External"/><Relationship Id="rId107" Type="http://schemas.openxmlformats.org/officeDocument/2006/relationships/theme" Target="theme/theme1.xml"/><Relationship Id="rId11" Type="http://schemas.openxmlformats.org/officeDocument/2006/relationships/hyperlink" Target="mailto:rodrigo.riquelme@latercera.com" TargetMode="External"/><Relationship Id="rId24" Type="http://schemas.openxmlformats.org/officeDocument/2006/relationships/image" Target="media/image9.jpeg"/><Relationship Id="rId32" Type="http://schemas.openxmlformats.org/officeDocument/2006/relationships/image" Target="media/image16.png"/><Relationship Id="rId37" Type="http://schemas.openxmlformats.org/officeDocument/2006/relationships/image" Target="media/image18.png"/><Relationship Id="rId40" Type="http://schemas.openxmlformats.org/officeDocument/2006/relationships/image" Target="media/image20.png"/><Relationship Id="rId45" Type="http://schemas.openxmlformats.org/officeDocument/2006/relationships/hyperlink" Target="http://es.wikipedia.org/wiki/Adobe_Flash" TargetMode="External"/><Relationship Id="rId53" Type="http://schemas.openxmlformats.org/officeDocument/2006/relationships/image" Target="media/image25.png"/><Relationship Id="rId58" Type="http://schemas.openxmlformats.org/officeDocument/2006/relationships/image" Target="media/image30.png"/><Relationship Id="rId66" Type="http://schemas.openxmlformats.org/officeDocument/2006/relationships/image" Target="media/image38.png"/><Relationship Id="rId74" Type="http://schemas.openxmlformats.org/officeDocument/2006/relationships/image" Target="media/image45.png"/><Relationship Id="rId79" Type="http://schemas.openxmlformats.org/officeDocument/2006/relationships/image" Target="media/image50.png"/><Relationship Id="rId87" Type="http://schemas.openxmlformats.org/officeDocument/2006/relationships/image" Target="media/image58.png"/><Relationship Id="rId102" Type="http://schemas.openxmlformats.org/officeDocument/2006/relationships/footer" Target="footer1.xml"/><Relationship Id="rId5" Type="http://schemas.openxmlformats.org/officeDocument/2006/relationships/settings" Target="settings.xml"/><Relationship Id="rId61" Type="http://schemas.openxmlformats.org/officeDocument/2006/relationships/image" Target="media/image33.png"/><Relationship Id="rId82" Type="http://schemas.openxmlformats.org/officeDocument/2006/relationships/image" Target="media/image53.png"/><Relationship Id="rId90" Type="http://schemas.openxmlformats.org/officeDocument/2006/relationships/image" Target="media/image61.png"/><Relationship Id="rId95" Type="http://schemas.openxmlformats.org/officeDocument/2006/relationships/image" Target="media/image66.png"/><Relationship Id="rId19" Type="http://schemas.openxmlformats.org/officeDocument/2006/relationships/hyperlink" Target="http://www.monografias.com/trabajos29/protocolo-acceso/protocolo-acceso.shtml" TargetMode="External"/><Relationship Id="rId14" Type="http://schemas.openxmlformats.org/officeDocument/2006/relationships/image" Target="media/image3.png"/><Relationship Id="rId22" Type="http://schemas.openxmlformats.org/officeDocument/2006/relationships/image" Target="media/image8.png"/><Relationship Id="rId27" Type="http://schemas.openxmlformats.org/officeDocument/2006/relationships/image" Target="media/image12.jpeg"/><Relationship Id="rId30" Type="http://schemas.openxmlformats.org/officeDocument/2006/relationships/image" Target="media/image14.jpeg"/><Relationship Id="rId35" Type="http://schemas.openxmlformats.org/officeDocument/2006/relationships/image" Target="media/image17.png"/><Relationship Id="rId43" Type="http://schemas.openxmlformats.org/officeDocument/2006/relationships/hyperlink" Target="http://es.wikipedia.org/wiki/PayPal" TargetMode="External"/><Relationship Id="rId48" Type="http://schemas.openxmlformats.org/officeDocument/2006/relationships/hyperlink" Target="http://es.wikipedia.org/wiki/Blogs" TargetMode="External"/><Relationship Id="rId56" Type="http://schemas.openxmlformats.org/officeDocument/2006/relationships/image" Target="media/image28.png"/><Relationship Id="rId64" Type="http://schemas.openxmlformats.org/officeDocument/2006/relationships/image" Target="media/image36.png"/><Relationship Id="rId69" Type="http://schemas.openxmlformats.org/officeDocument/2006/relationships/image" Target="media/image41.png"/><Relationship Id="rId77" Type="http://schemas.openxmlformats.org/officeDocument/2006/relationships/image" Target="media/image48.png"/><Relationship Id="rId100" Type="http://schemas.openxmlformats.org/officeDocument/2006/relationships/header" Target="header1.xml"/><Relationship Id="rId105" Type="http://schemas.openxmlformats.org/officeDocument/2006/relationships/footer" Target="footer3.xml"/><Relationship Id="rId118" Type="http://schemas.microsoft.com/office/2007/relationships/stylesWithEffects" Target="stylesWithEffects.xml"/><Relationship Id="rId8" Type="http://schemas.openxmlformats.org/officeDocument/2006/relationships/endnotes" Target="endnotes.xml"/><Relationship Id="rId51" Type="http://schemas.openxmlformats.org/officeDocument/2006/relationships/image" Target="media/image23.png"/><Relationship Id="rId72" Type="http://schemas.openxmlformats.org/officeDocument/2006/relationships/image" Target="media/image44.png"/><Relationship Id="rId80" Type="http://schemas.openxmlformats.org/officeDocument/2006/relationships/image" Target="media/image51.png"/><Relationship Id="rId85" Type="http://schemas.openxmlformats.org/officeDocument/2006/relationships/image" Target="media/image56.png"/><Relationship Id="rId93" Type="http://schemas.openxmlformats.org/officeDocument/2006/relationships/image" Target="media/image64.png"/><Relationship Id="rId98" Type="http://schemas.openxmlformats.org/officeDocument/2006/relationships/hyperlink" Target="http://www.dosideas.com/wiki/Agil" TargetMode="External"/><Relationship Id="rId3" Type="http://schemas.openxmlformats.org/officeDocument/2006/relationships/numbering" Target="numbering.xml"/><Relationship Id="rId12" Type="http://schemas.openxmlformats.org/officeDocument/2006/relationships/hyperlink" Target="mailto:mcanalesaraneda@yahoo.es" TargetMode="External"/><Relationship Id="rId17" Type="http://schemas.openxmlformats.org/officeDocument/2006/relationships/image" Target="media/image5.png"/><Relationship Id="rId25" Type="http://schemas.openxmlformats.org/officeDocument/2006/relationships/image" Target="media/image10.jpeg"/><Relationship Id="rId33" Type="http://schemas.openxmlformats.org/officeDocument/2006/relationships/hyperlink" Target="http://www.longtailvideo.com" TargetMode="External"/><Relationship Id="rId38" Type="http://schemas.openxmlformats.org/officeDocument/2006/relationships/image" Target="media/image19.png"/><Relationship Id="rId46" Type="http://schemas.openxmlformats.org/officeDocument/2006/relationships/hyperlink" Target="http://es.wikipedia.org/wiki/Programa_de_televisi%C3%B3n" TargetMode="External"/><Relationship Id="rId59" Type="http://schemas.openxmlformats.org/officeDocument/2006/relationships/image" Target="media/image31.png"/><Relationship Id="rId67" Type="http://schemas.openxmlformats.org/officeDocument/2006/relationships/image" Target="media/image39.png"/><Relationship Id="rId103" Type="http://schemas.openxmlformats.org/officeDocument/2006/relationships/footer" Target="footer2.xml"/><Relationship Id="rId20" Type="http://schemas.openxmlformats.org/officeDocument/2006/relationships/image" Target="media/image7.png"/><Relationship Id="rId41" Type="http://schemas.openxmlformats.org/officeDocument/2006/relationships/image" Target="media/image21.png"/><Relationship Id="rId54" Type="http://schemas.openxmlformats.org/officeDocument/2006/relationships/image" Target="media/image26.png"/><Relationship Id="rId62" Type="http://schemas.openxmlformats.org/officeDocument/2006/relationships/image" Target="media/image34.png"/><Relationship Id="rId70" Type="http://schemas.openxmlformats.org/officeDocument/2006/relationships/image" Target="media/image42.png"/><Relationship Id="rId75" Type="http://schemas.openxmlformats.org/officeDocument/2006/relationships/image" Target="media/image46.png"/><Relationship Id="rId83" Type="http://schemas.openxmlformats.org/officeDocument/2006/relationships/image" Target="media/image54.png"/><Relationship Id="rId88" Type="http://schemas.openxmlformats.org/officeDocument/2006/relationships/image" Target="media/image59.png"/><Relationship Id="rId91" Type="http://schemas.openxmlformats.org/officeDocument/2006/relationships/image" Target="media/image62.png"/><Relationship Id="rId96" Type="http://schemas.openxmlformats.org/officeDocument/2006/relationships/hyperlink" Target="http://es.wikipedia.org/wiki/Acceso_Multimedia_Universal"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onjava.com/onjava/2004/06/02/cg-vel-2.html" TargetMode="External"/><Relationship Id="rId23" Type="http://schemas.openxmlformats.org/officeDocument/2006/relationships/hyperlink" Target="http://www.rediris.es/difusion/publicaciones/boletin/58-59/ponencia10.html" TargetMode="External"/><Relationship Id="rId28" Type="http://schemas.openxmlformats.org/officeDocument/2006/relationships/image" Target="media/image13.jpeg"/><Relationship Id="rId36" Type="http://schemas.openxmlformats.org/officeDocument/2006/relationships/hyperlink" Target="http://es.wikipedia.org/wiki/Archivo:FFmpeg.svg" TargetMode="External"/><Relationship Id="rId49" Type="http://schemas.openxmlformats.org/officeDocument/2006/relationships/hyperlink" Target="http://es.wikipedia.org/wiki/Interfaz_de_programaci%C3%B3n_de_aplicaciones" TargetMode="External"/><Relationship Id="rId57" Type="http://schemas.openxmlformats.org/officeDocument/2006/relationships/image" Target="media/image29.jpeg"/><Relationship Id="rId106" Type="http://schemas.openxmlformats.org/officeDocument/2006/relationships/fontTable" Target="fontTable.xml"/><Relationship Id="rId10" Type="http://schemas.openxmlformats.org/officeDocument/2006/relationships/hyperlink" Target="mailto:Rogelio.elias@sonda.com" TargetMode="External"/><Relationship Id="rId31" Type="http://schemas.openxmlformats.org/officeDocument/2006/relationships/image" Target="media/image15.jpeg"/><Relationship Id="rId44" Type="http://schemas.openxmlformats.org/officeDocument/2006/relationships/hyperlink" Target="http://es.wikipedia.org/wiki/Filial" TargetMode="External"/><Relationship Id="rId52" Type="http://schemas.openxmlformats.org/officeDocument/2006/relationships/image" Target="media/image24.png"/><Relationship Id="rId60" Type="http://schemas.openxmlformats.org/officeDocument/2006/relationships/image" Target="media/image32.png"/><Relationship Id="rId65" Type="http://schemas.openxmlformats.org/officeDocument/2006/relationships/image" Target="media/image37.png"/><Relationship Id="rId73" Type="http://schemas.openxmlformats.org/officeDocument/2006/relationships/comments" Target="comments.xml"/><Relationship Id="rId78" Type="http://schemas.openxmlformats.org/officeDocument/2006/relationships/image" Target="media/image49.png"/><Relationship Id="rId81" Type="http://schemas.openxmlformats.org/officeDocument/2006/relationships/image" Target="media/image52.png"/><Relationship Id="rId86" Type="http://schemas.openxmlformats.org/officeDocument/2006/relationships/image" Target="media/image57.png"/><Relationship Id="rId94" Type="http://schemas.openxmlformats.org/officeDocument/2006/relationships/image" Target="media/image65.png"/><Relationship Id="rId99" Type="http://schemas.openxmlformats.org/officeDocument/2006/relationships/hyperlink" Target="http://es.wikipedia.org/wiki/IPTV" TargetMode="External"/><Relationship Id="rId101" Type="http://schemas.openxmlformats.org/officeDocument/2006/relationships/header" Target="header2.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2.png"/><Relationship Id="rId18" Type="http://schemas.openxmlformats.org/officeDocument/2006/relationships/image" Target="media/image6.png"/><Relationship Id="rId39" Type="http://schemas.openxmlformats.org/officeDocument/2006/relationships/hyperlink" Target="http://www.programania.net/otros/zend-framework-una-vision-general/" TargetMode="External"/><Relationship Id="rId34" Type="http://schemas.openxmlformats.org/officeDocument/2006/relationships/hyperlink" Target="http://es.wikipedia.org/wiki/Archivo:FFmpeg.svg" TargetMode="External"/><Relationship Id="rId50" Type="http://schemas.openxmlformats.org/officeDocument/2006/relationships/hyperlink" Target="http://es.wikipedia.org/wiki/HTML" TargetMode="External"/><Relationship Id="rId55" Type="http://schemas.openxmlformats.org/officeDocument/2006/relationships/image" Target="media/image27.png"/><Relationship Id="rId76" Type="http://schemas.openxmlformats.org/officeDocument/2006/relationships/image" Target="media/image47.png"/><Relationship Id="rId97" Type="http://schemas.openxmlformats.org/officeDocument/2006/relationships/hyperlink" Target="http://es.wikipedia.org/wiki/Acceso_Multimedia_Universal" TargetMode="External"/><Relationship Id="rId104" Type="http://schemas.openxmlformats.org/officeDocument/2006/relationships/header" Target="header3.xml"/></Relationships>
</file>

<file path=word/_rels/footnotes.xml.rels><?xml version="1.0" encoding="UTF-8" standalone="yes"?>
<Relationships xmlns="http://schemas.openxmlformats.org/package/2006/relationships"><Relationship Id="rId3" Type="http://schemas.openxmlformats.org/officeDocument/2006/relationships/hyperlink" Target="http://iie.fing.edu.uy/~nacho/blandos/seminario/XProg1.html" TargetMode="External"/><Relationship Id="rId2" Type="http://schemas.openxmlformats.org/officeDocument/2006/relationships/hyperlink" Target="http://www.dosideas.com/wiki/Extreme_Programming" TargetMode="External"/><Relationship Id="rId1" Type="http://schemas.openxmlformats.org/officeDocument/2006/relationships/hyperlink" Target="http://es.wikipedia.org/wiki/Acceso_Multimedia_Universal" TargetMode="External"/><Relationship Id="rId6" Type="http://schemas.openxmlformats.org/officeDocument/2006/relationships/hyperlink" Target="http://es.wikipedia.org/wiki/Google_Video" TargetMode="External"/><Relationship Id="rId5" Type="http://schemas.openxmlformats.org/officeDocument/2006/relationships/hyperlink" Target="http://www.gnu.org/licenses/gpl-2.0.html" TargetMode="External"/><Relationship Id="rId4" Type="http://schemas.openxmlformats.org/officeDocument/2006/relationships/hyperlink" Target="http://www.dosideas.com/wiki/Scrum" TargetMode="External"/></Relationships>
</file>

<file path=word/_rels/header2.xml.rels><?xml version="1.0" encoding="UTF-8" standalone="yes"?>
<Relationships xmlns="http://schemas.openxmlformats.org/package/2006/relationships"><Relationship Id="rId1" Type="http://schemas.openxmlformats.org/officeDocument/2006/relationships/image" Target="media/image67.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ISO690.XSL" StyleName="ISO 690 - First Element and Date"/>
</file>

<file path=customXml/item2.xml><?xml version="1.0" encoding="utf-8"?>
<b:Sources xmlns:b="http://schemas.openxmlformats.org/officeDocument/2006/bibliography" xmlns="http://schemas.openxmlformats.org/officeDocument/2006/bibliography" SelectedStyle="\ISO690.XSL" StyleName="ISO 690 - First Element and Date"/>
</file>

<file path=customXml/itemProps1.xml><?xml version="1.0" encoding="utf-8"?>
<ds:datastoreItem xmlns:ds="http://schemas.openxmlformats.org/officeDocument/2006/customXml" ds:itemID="{81C11303-AF4B-437C-8807-CF8B5F2E36F6}">
  <ds:schemaRefs>
    <ds:schemaRef ds:uri="http://schemas.openxmlformats.org/officeDocument/2006/bibliography"/>
  </ds:schemaRefs>
</ds:datastoreItem>
</file>

<file path=customXml/itemProps2.xml><?xml version="1.0" encoding="utf-8"?>
<ds:datastoreItem xmlns:ds="http://schemas.openxmlformats.org/officeDocument/2006/customXml" ds:itemID="{B89AE30F-029F-43FE-91FE-5A4E687F4C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745</TotalTime>
  <Pages>1</Pages>
  <Words>18292</Words>
  <Characters>100607</Characters>
  <Application>Microsoft Office Word</Application>
  <DocSecurity>0</DocSecurity>
  <Lines>838</Lines>
  <Paragraphs>237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118662</CharactersWithSpaces>
  <SharedDoc>false</SharedDoc>
  <HLinks>
    <vt:vector size="672" baseType="variant">
      <vt:variant>
        <vt:i4>5701703</vt:i4>
      </vt:variant>
      <vt:variant>
        <vt:i4>693</vt:i4>
      </vt:variant>
      <vt:variant>
        <vt:i4>0</vt:i4>
      </vt:variant>
      <vt:variant>
        <vt:i4>5</vt:i4>
      </vt:variant>
      <vt:variant>
        <vt:lpwstr>http://www.google.com/tv/</vt:lpwstr>
      </vt:variant>
      <vt:variant>
        <vt:lpwstr/>
      </vt:variant>
      <vt:variant>
        <vt:i4>131160</vt:i4>
      </vt:variant>
      <vt:variant>
        <vt:i4>687</vt:i4>
      </vt:variant>
      <vt:variant>
        <vt:i4>0</vt:i4>
      </vt:variant>
      <vt:variant>
        <vt:i4>5</vt:i4>
      </vt:variant>
      <vt:variant>
        <vt:lpwstr>http://es.wikipedia.org/wiki/IPTV</vt:lpwstr>
      </vt:variant>
      <vt:variant>
        <vt:lpwstr/>
      </vt:variant>
      <vt:variant>
        <vt:i4>7340064</vt:i4>
      </vt:variant>
      <vt:variant>
        <vt:i4>684</vt:i4>
      </vt:variant>
      <vt:variant>
        <vt:i4>0</vt:i4>
      </vt:variant>
      <vt:variant>
        <vt:i4>5</vt:i4>
      </vt:variant>
      <vt:variant>
        <vt:lpwstr>http://code.google.com/intl/es/webtoolkit/</vt:lpwstr>
      </vt:variant>
      <vt:variant>
        <vt:lpwstr/>
      </vt:variant>
      <vt:variant>
        <vt:i4>6225946</vt:i4>
      </vt:variant>
      <vt:variant>
        <vt:i4>681</vt:i4>
      </vt:variant>
      <vt:variant>
        <vt:i4>0</vt:i4>
      </vt:variant>
      <vt:variant>
        <vt:i4>5</vt:i4>
      </vt:variant>
      <vt:variant>
        <vt:lpwstr>http://www.dosideas.com/wiki/Agil</vt:lpwstr>
      </vt:variant>
      <vt:variant>
        <vt:lpwstr/>
      </vt:variant>
      <vt:variant>
        <vt:i4>4063345</vt:i4>
      </vt:variant>
      <vt:variant>
        <vt:i4>678</vt:i4>
      </vt:variant>
      <vt:variant>
        <vt:i4>0</vt:i4>
      </vt:variant>
      <vt:variant>
        <vt:i4>5</vt:i4>
      </vt:variant>
      <vt:variant>
        <vt:lpwstr>http://es.wikipedia.org/wiki/Acceso_Multimedia_Universal</vt:lpwstr>
      </vt:variant>
      <vt:variant>
        <vt:lpwstr/>
      </vt:variant>
      <vt:variant>
        <vt:i4>4063345</vt:i4>
      </vt:variant>
      <vt:variant>
        <vt:i4>675</vt:i4>
      </vt:variant>
      <vt:variant>
        <vt:i4>0</vt:i4>
      </vt:variant>
      <vt:variant>
        <vt:i4>5</vt:i4>
      </vt:variant>
      <vt:variant>
        <vt:lpwstr>http://es.wikipedia.org/wiki/Acceso_Multimedia_Universal</vt:lpwstr>
      </vt:variant>
      <vt:variant>
        <vt:lpwstr/>
      </vt:variant>
      <vt:variant>
        <vt:i4>4063345</vt:i4>
      </vt:variant>
      <vt:variant>
        <vt:i4>672</vt:i4>
      </vt:variant>
      <vt:variant>
        <vt:i4>0</vt:i4>
      </vt:variant>
      <vt:variant>
        <vt:i4>5</vt:i4>
      </vt:variant>
      <vt:variant>
        <vt:lpwstr>http://es.wikipedia.org/wiki/Acceso_Multimedia_Universal</vt:lpwstr>
      </vt:variant>
      <vt:variant>
        <vt:lpwstr/>
      </vt:variant>
      <vt:variant>
        <vt:i4>3538985</vt:i4>
      </vt:variant>
      <vt:variant>
        <vt:i4>669</vt:i4>
      </vt:variant>
      <vt:variant>
        <vt:i4>0</vt:i4>
      </vt:variant>
      <vt:variant>
        <vt:i4>5</vt:i4>
      </vt:variant>
      <vt:variant>
        <vt:lpwstr>http://www.ffmpeg.org/</vt:lpwstr>
      </vt:variant>
      <vt:variant>
        <vt:lpwstr/>
      </vt:variant>
      <vt:variant>
        <vt:i4>3538985</vt:i4>
      </vt:variant>
      <vt:variant>
        <vt:i4>666</vt:i4>
      </vt:variant>
      <vt:variant>
        <vt:i4>0</vt:i4>
      </vt:variant>
      <vt:variant>
        <vt:i4>5</vt:i4>
      </vt:variant>
      <vt:variant>
        <vt:lpwstr>http://www.ffmpeg.org/</vt:lpwstr>
      </vt:variant>
      <vt:variant>
        <vt:lpwstr/>
      </vt:variant>
      <vt:variant>
        <vt:i4>655366</vt:i4>
      </vt:variant>
      <vt:variant>
        <vt:i4>624</vt:i4>
      </vt:variant>
      <vt:variant>
        <vt:i4>0</vt:i4>
      </vt:variant>
      <vt:variant>
        <vt:i4>5</vt:i4>
      </vt:variant>
      <vt:variant>
        <vt:lpwstr>http://www.fayerwayer.com/2010/05/google-tv-ya-esta-al-aire/</vt:lpwstr>
      </vt:variant>
      <vt:variant>
        <vt:lpwstr/>
      </vt:variant>
      <vt:variant>
        <vt:i4>2228326</vt:i4>
      </vt:variant>
      <vt:variant>
        <vt:i4>618</vt:i4>
      </vt:variant>
      <vt:variant>
        <vt:i4>0</vt:i4>
      </vt:variant>
      <vt:variant>
        <vt:i4>5</vt:i4>
      </vt:variant>
      <vt:variant>
        <vt:lpwstr>http://www.3tv.cl/</vt:lpwstr>
      </vt:variant>
      <vt:variant>
        <vt:lpwstr/>
      </vt:variant>
      <vt:variant>
        <vt:i4>7602284</vt:i4>
      </vt:variant>
      <vt:variant>
        <vt:i4>609</vt:i4>
      </vt:variant>
      <vt:variant>
        <vt:i4>0</vt:i4>
      </vt:variant>
      <vt:variant>
        <vt:i4>5</vt:i4>
      </vt:variant>
      <vt:variant>
        <vt:lpwstr>http://www.emoltv.emol.com/</vt:lpwstr>
      </vt:variant>
      <vt:variant>
        <vt:lpwstr/>
      </vt:variant>
      <vt:variant>
        <vt:i4>1114184</vt:i4>
      </vt:variant>
      <vt:variant>
        <vt:i4>600</vt:i4>
      </vt:variant>
      <vt:variant>
        <vt:i4>0</vt:i4>
      </vt:variant>
      <vt:variant>
        <vt:i4>5</vt:i4>
      </vt:variant>
      <vt:variant>
        <vt:lpwstr>http://www.terratv.terra.cl/</vt:lpwstr>
      </vt:variant>
      <vt:variant>
        <vt:lpwstr/>
      </vt:variant>
      <vt:variant>
        <vt:i4>5308484</vt:i4>
      </vt:variant>
      <vt:variant>
        <vt:i4>591</vt:i4>
      </vt:variant>
      <vt:variant>
        <vt:i4>0</vt:i4>
      </vt:variant>
      <vt:variant>
        <vt:i4>5</vt:i4>
      </vt:variant>
      <vt:variant>
        <vt:lpwstr>http://vimeo.com/</vt:lpwstr>
      </vt:variant>
      <vt:variant>
        <vt:lpwstr/>
      </vt:variant>
      <vt:variant>
        <vt:i4>7274531</vt:i4>
      </vt:variant>
      <vt:variant>
        <vt:i4>582</vt:i4>
      </vt:variant>
      <vt:variant>
        <vt:i4>0</vt:i4>
      </vt:variant>
      <vt:variant>
        <vt:i4>5</vt:i4>
      </vt:variant>
      <vt:variant>
        <vt:lpwstr>http://video.google.es/</vt:lpwstr>
      </vt:variant>
      <vt:variant>
        <vt:lpwstr/>
      </vt:variant>
      <vt:variant>
        <vt:i4>3735656</vt:i4>
      </vt:variant>
      <vt:variant>
        <vt:i4>573</vt:i4>
      </vt:variant>
      <vt:variant>
        <vt:i4>0</vt:i4>
      </vt:variant>
      <vt:variant>
        <vt:i4>5</vt:i4>
      </vt:variant>
      <vt:variant>
        <vt:lpwstr>http://www.youtube.com/</vt:lpwstr>
      </vt:variant>
      <vt:variant>
        <vt:lpwstr/>
      </vt:variant>
      <vt:variant>
        <vt:i4>1704028</vt:i4>
      </vt:variant>
      <vt:variant>
        <vt:i4>564</vt:i4>
      </vt:variant>
      <vt:variant>
        <vt:i4>0</vt:i4>
      </vt:variant>
      <vt:variant>
        <vt:i4>5</vt:i4>
      </vt:variant>
      <vt:variant>
        <vt:lpwstr>http://es.wikipedia.org/wiki/HTML</vt:lpwstr>
      </vt:variant>
      <vt:variant>
        <vt:lpwstr/>
      </vt:variant>
      <vt:variant>
        <vt:i4>6619184</vt:i4>
      </vt:variant>
      <vt:variant>
        <vt:i4>561</vt:i4>
      </vt:variant>
      <vt:variant>
        <vt:i4>0</vt:i4>
      </vt:variant>
      <vt:variant>
        <vt:i4>5</vt:i4>
      </vt:variant>
      <vt:variant>
        <vt:lpwstr>http://es.wikipedia.org/wiki/Interfaz_de_programaci%C3%B3n_de_aplicaciones</vt:lpwstr>
      </vt:variant>
      <vt:variant>
        <vt:lpwstr/>
      </vt:variant>
      <vt:variant>
        <vt:i4>6357027</vt:i4>
      </vt:variant>
      <vt:variant>
        <vt:i4>558</vt:i4>
      </vt:variant>
      <vt:variant>
        <vt:i4>0</vt:i4>
      </vt:variant>
      <vt:variant>
        <vt:i4>5</vt:i4>
      </vt:variant>
      <vt:variant>
        <vt:lpwstr>http://es.wikipedia.org/wiki/Blogs</vt:lpwstr>
      </vt:variant>
      <vt:variant>
        <vt:lpwstr/>
      </vt:variant>
      <vt:variant>
        <vt:i4>6881321</vt:i4>
      </vt:variant>
      <vt:variant>
        <vt:i4>555</vt:i4>
      </vt:variant>
      <vt:variant>
        <vt:i4>0</vt:i4>
      </vt:variant>
      <vt:variant>
        <vt:i4>5</vt:i4>
      </vt:variant>
      <vt:variant>
        <vt:lpwstr>http://es.wikipedia.org/wiki/Videoblog</vt:lpwstr>
      </vt:variant>
      <vt:variant>
        <vt:lpwstr/>
      </vt:variant>
      <vt:variant>
        <vt:i4>786473</vt:i4>
      </vt:variant>
      <vt:variant>
        <vt:i4>552</vt:i4>
      </vt:variant>
      <vt:variant>
        <vt:i4>0</vt:i4>
      </vt:variant>
      <vt:variant>
        <vt:i4>5</vt:i4>
      </vt:variant>
      <vt:variant>
        <vt:lpwstr>http://es.wikipedia.org/wiki/V%C3%ADdeo_musical</vt:lpwstr>
      </vt:variant>
      <vt:variant>
        <vt:lpwstr/>
      </vt:variant>
      <vt:variant>
        <vt:i4>2228339</vt:i4>
      </vt:variant>
      <vt:variant>
        <vt:i4>549</vt:i4>
      </vt:variant>
      <vt:variant>
        <vt:i4>0</vt:i4>
      </vt:variant>
      <vt:variant>
        <vt:i4>5</vt:i4>
      </vt:variant>
      <vt:variant>
        <vt:lpwstr>http://es.wikipedia.org/wiki/Programa_de_televisi%C3%B3n</vt:lpwstr>
      </vt:variant>
      <vt:variant>
        <vt:lpwstr/>
      </vt:variant>
      <vt:variant>
        <vt:i4>1769582</vt:i4>
      </vt:variant>
      <vt:variant>
        <vt:i4>546</vt:i4>
      </vt:variant>
      <vt:variant>
        <vt:i4>0</vt:i4>
      </vt:variant>
      <vt:variant>
        <vt:i4>5</vt:i4>
      </vt:variant>
      <vt:variant>
        <vt:lpwstr>http://es.wikipedia.org/wiki/Adobe_Flash</vt:lpwstr>
      </vt:variant>
      <vt:variant>
        <vt:lpwstr/>
      </vt:variant>
      <vt:variant>
        <vt:i4>7602216</vt:i4>
      </vt:variant>
      <vt:variant>
        <vt:i4>543</vt:i4>
      </vt:variant>
      <vt:variant>
        <vt:i4>0</vt:i4>
      </vt:variant>
      <vt:variant>
        <vt:i4>5</vt:i4>
      </vt:variant>
      <vt:variant>
        <vt:lpwstr>http://es.wikipedia.org/wiki/Filial</vt:lpwstr>
      </vt:variant>
      <vt:variant>
        <vt:lpwstr/>
      </vt:variant>
      <vt:variant>
        <vt:i4>7798841</vt:i4>
      </vt:variant>
      <vt:variant>
        <vt:i4>540</vt:i4>
      </vt:variant>
      <vt:variant>
        <vt:i4>0</vt:i4>
      </vt:variant>
      <vt:variant>
        <vt:i4>5</vt:i4>
      </vt:variant>
      <vt:variant>
        <vt:lpwstr>http://es.wikipedia.org/wiki/PayPal</vt:lpwstr>
      </vt:variant>
      <vt:variant>
        <vt:lpwstr/>
      </vt:variant>
      <vt:variant>
        <vt:i4>3145839</vt:i4>
      </vt:variant>
      <vt:variant>
        <vt:i4>537</vt:i4>
      </vt:variant>
      <vt:variant>
        <vt:i4>0</vt:i4>
      </vt:variant>
      <vt:variant>
        <vt:i4>5</vt:i4>
      </vt:variant>
      <vt:variant>
        <vt:lpwstr>http://www.ostube.de/en/ostube</vt:lpwstr>
      </vt:variant>
      <vt:variant>
        <vt:lpwstr/>
      </vt:variant>
      <vt:variant>
        <vt:i4>5046287</vt:i4>
      </vt:variant>
      <vt:variant>
        <vt:i4>528</vt:i4>
      </vt:variant>
      <vt:variant>
        <vt:i4>0</vt:i4>
      </vt:variant>
      <vt:variant>
        <vt:i4>5</vt:i4>
      </vt:variant>
      <vt:variant>
        <vt:lpwstr>http://www.phpmotion.com/</vt:lpwstr>
      </vt:variant>
      <vt:variant>
        <vt:lpwstr/>
      </vt:variant>
      <vt:variant>
        <vt:i4>4718614</vt:i4>
      </vt:variant>
      <vt:variant>
        <vt:i4>519</vt:i4>
      </vt:variant>
      <vt:variant>
        <vt:i4>0</vt:i4>
      </vt:variant>
      <vt:variant>
        <vt:i4>5</vt:i4>
      </vt:variant>
      <vt:variant>
        <vt:lpwstr>http://java.ociweb.com/mark/programming/GWT.html</vt:lpwstr>
      </vt:variant>
      <vt:variant>
        <vt:lpwstr/>
      </vt:variant>
      <vt:variant>
        <vt:i4>6553641</vt:i4>
      </vt:variant>
      <vt:variant>
        <vt:i4>513</vt:i4>
      </vt:variant>
      <vt:variant>
        <vt:i4>0</vt:i4>
      </vt:variant>
      <vt:variant>
        <vt:i4>5</vt:i4>
      </vt:variant>
      <vt:variant>
        <vt:lpwstr>http://www.programania.net/otros/zend-framework-una-vision-general/</vt:lpwstr>
      </vt:variant>
      <vt:variant>
        <vt:lpwstr/>
      </vt:variant>
      <vt:variant>
        <vt:i4>3080224</vt:i4>
      </vt:variant>
      <vt:variant>
        <vt:i4>507</vt:i4>
      </vt:variant>
      <vt:variant>
        <vt:i4>0</vt:i4>
      </vt:variant>
      <vt:variant>
        <vt:i4>5</vt:i4>
      </vt:variant>
      <vt:variant>
        <vt:lpwstr>http://edna.dml.ce.sharif.edu/dmlsite/content/iptv</vt:lpwstr>
      </vt:variant>
      <vt:variant>
        <vt:lpwstr/>
      </vt:variant>
      <vt:variant>
        <vt:i4>2949244</vt:i4>
      </vt:variant>
      <vt:variant>
        <vt:i4>501</vt:i4>
      </vt:variant>
      <vt:variant>
        <vt:i4>0</vt:i4>
      </vt:variant>
      <vt:variant>
        <vt:i4>5</vt:i4>
      </vt:variant>
      <vt:variant>
        <vt:lpwstr>http://es.wikipedia.org/wiki/Archivo:FFmpeg.svg</vt:lpwstr>
      </vt:variant>
      <vt:variant>
        <vt:lpwstr/>
      </vt:variant>
      <vt:variant>
        <vt:i4>2949244</vt:i4>
      </vt:variant>
      <vt:variant>
        <vt:i4>489</vt:i4>
      </vt:variant>
      <vt:variant>
        <vt:i4>0</vt:i4>
      </vt:variant>
      <vt:variant>
        <vt:i4>5</vt:i4>
      </vt:variant>
      <vt:variant>
        <vt:lpwstr>http://es.wikipedia.org/wiki/Archivo:FFmpeg.svg</vt:lpwstr>
      </vt:variant>
      <vt:variant>
        <vt:lpwstr/>
      </vt:variant>
      <vt:variant>
        <vt:i4>4653080</vt:i4>
      </vt:variant>
      <vt:variant>
        <vt:i4>483</vt:i4>
      </vt:variant>
      <vt:variant>
        <vt:i4>0</vt:i4>
      </vt:variant>
      <vt:variant>
        <vt:i4>5</vt:i4>
      </vt:variant>
      <vt:variant>
        <vt:lpwstr>http://www.longtailvideo.com/</vt:lpwstr>
      </vt:variant>
      <vt:variant>
        <vt:lpwstr/>
      </vt:variant>
      <vt:variant>
        <vt:i4>2424957</vt:i4>
      </vt:variant>
      <vt:variant>
        <vt:i4>474</vt:i4>
      </vt:variant>
      <vt:variant>
        <vt:i4>0</vt:i4>
      </vt:variant>
      <vt:variant>
        <vt:i4>5</vt:i4>
      </vt:variant>
      <vt:variant>
        <vt:lpwstr>http://flowplayer.org/</vt:lpwstr>
      </vt:variant>
      <vt:variant>
        <vt:lpwstr/>
      </vt:variant>
      <vt:variant>
        <vt:i4>5636183</vt:i4>
      </vt:variant>
      <vt:variant>
        <vt:i4>450</vt:i4>
      </vt:variant>
      <vt:variant>
        <vt:i4>0</vt:i4>
      </vt:variant>
      <vt:variant>
        <vt:i4>5</vt:i4>
      </vt:variant>
      <vt:variant>
        <vt:lpwstr>http://www.real.com/</vt:lpwstr>
      </vt:variant>
      <vt:variant>
        <vt:lpwstr/>
      </vt:variant>
      <vt:variant>
        <vt:i4>1966114</vt:i4>
      </vt:variant>
      <vt:variant>
        <vt:i4>438</vt:i4>
      </vt:variant>
      <vt:variant>
        <vt:i4>0</vt:i4>
      </vt:variant>
      <vt:variant>
        <vt:i4>5</vt:i4>
      </vt:variant>
      <vt:variant>
        <vt:lpwstr>http://www.indigovision.com/whitepapers_mpeg4video.php</vt:lpwstr>
      </vt:variant>
      <vt:variant>
        <vt:lpwstr/>
      </vt:variant>
      <vt:variant>
        <vt:i4>2621494</vt:i4>
      </vt:variant>
      <vt:variant>
        <vt:i4>432</vt:i4>
      </vt:variant>
      <vt:variant>
        <vt:i4>0</vt:i4>
      </vt:variant>
      <vt:variant>
        <vt:i4>5</vt:i4>
      </vt:variant>
      <vt:variant>
        <vt:lpwstr>http://www.rediris.es/difusion/publicaciones/boletin/58-59/ponencia10.html</vt:lpwstr>
      </vt:variant>
      <vt:variant>
        <vt:lpwstr/>
      </vt:variant>
      <vt:variant>
        <vt:i4>5570644</vt:i4>
      </vt:variant>
      <vt:variant>
        <vt:i4>426</vt:i4>
      </vt:variant>
      <vt:variant>
        <vt:i4>0</vt:i4>
      </vt:variant>
      <vt:variant>
        <vt:i4>5</vt:i4>
      </vt:variant>
      <vt:variant>
        <vt:lpwstr>http://es.wikipedia.org/wiki/Archivo:Wikimedia-Server.jpg</vt:lpwstr>
      </vt:variant>
      <vt:variant>
        <vt:lpwstr/>
      </vt:variant>
      <vt:variant>
        <vt:i4>5505043</vt:i4>
      </vt:variant>
      <vt:variant>
        <vt:i4>417</vt:i4>
      </vt:variant>
      <vt:variant>
        <vt:i4>0</vt:i4>
      </vt:variant>
      <vt:variant>
        <vt:i4>5</vt:i4>
      </vt:variant>
      <vt:variant>
        <vt:lpwstr>http://www.titansol.com/?sec=bloque4&amp;lang=es</vt:lpwstr>
      </vt:variant>
      <vt:variant>
        <vt:lpwstr/>
      </vt:variant>
      <vt:variant>
        <vt:i4>5963807</vt:i4>
      </vt:variant>
      <vt:variant>
        <vt:i4>411</vt:i4>
      </vt:variant>
      <vt:variant>
        <vt:i4>0</vt:i4>
      </vt:variant>
      <vt:variant>
        <vt:i4>5</vt:i4>
      </vt:variant>
      <vt:variant>
        <vt:lpwstr>http://www.monografias.com/trabajos29/protocolo-acceso/protocolo-acceso.shtml</vt:lpwstr>
      </vt:variant>
      <vt:variant>
        <vt:lpwstr/>
      </vt:variant>
      <vt:variant>
        <vt:i4>5505043</vt:i4>
      </vt:variant>
      <vt:variant>
        <vt:i4>405</vt:i4>
      </vt:variant>
      <vt:variant>
        <vt:i4>0</vt:i4>
      </vt:variant>
      <vt:variant>
        <vt:i4>5</vt:i4>
      </vt:variant>
      <vt:variant>
        <vt:lpwstr>http://www.titansol.com/?sec=bloque4&amp;lang=es</vt:lpwstr>
      </vt:variant>
      <vt:variant>
        <vt:lpwstr/>
      </vt:variant>
      <vt:variant>
        <vt:i4>5963807</vt:i4>
      </vt:variant>
      <vt:variant>
        <vt:i4>402</vt:i4>
      </vt:variant>
      <vt:variant>
        <vt:i4>0</vt:i4>
      </vt:variant>
      <vt:variant>
        <vt:i4>5</vt:i4>
      </vt:variant>
      <vt:variant>
        <vt:lpwstr>http://www.monografias.com/trabajos29/protocolo-acceso/protocolo-acceso.shtml</vt:lpwstr>
      </vt:variant>
      <vt:variant>
        <vt:lpwstr/>
      </vt:variant>
      <vt:variant>
        <vt:i4>7340082</vt:i4>
      </vt:variant>
      <vt:variant>
        <vt:i4>399</vt:i4>
      </vt:variant>
      <vt:variant>
        <vt:i4>0</vt:i4>
      </vt:variant>
      <vt:variant>
        <vt:i4>5</vt:i4>
      </vt:variant>
      <vt:variant>
        <vt:lpwstr>http://www.w3.org/TR/soap12-af/%23W3C.WD-soap-part2</vt:lpwstr>
      </vt:variant>
      <vt:variant>
        <vt:lpwstr/>
      </vt:variant>
      <vt:variant>
        <vt:i4>3538983</vt:i4>
      </vt:variant>
      <vt:variant>
        <vt:i4>390</vt:i4>
      </vt:variant>
      <vt:variant>
        <vt:i4>0</vt:i4>
      </vt:variant>
      <vt:variant>
        <vt:i4>5</vt:i4>
      </vt:variant>
      <vt:variant>
        <vt:lpwstr>http://multimediacommunication.blogspot.com/2007/02/multimedia-communication-for-universal.html</vt:lpwstr>
      </vt:variant>
      <vt:variant>
        <vt:lpwstr/>
      </vt:variant>
      <vt:variant>
        <vt:i4>3538983</vt:i4>
      </vt:variant>
      <vt:variant>
        <vt:i4>384</vt:i4>
      </vt:variant>
      <vt:variant>
        <vt:i4>0</vt:i4>
      </vt:variant>
      <vt:variant>
        <vt:i4>5</vt:i4>
      </vt:variant>
      <vt:variant>
        <vt:lpwstr>http://multimediacommunication.blogspot.com/2007/02/multimedia-communication-for-universal.html</vt:lpwstr>
      </vt:variant>
      <vt:variant>
        <vt:lpwstr/>
      </vt:variant>
      <vt:variant>
        <vt:i4>655483</vt:i4>
      </vt:variant>
      <vt:variant>
        <vt:i4>378</vt:i4>
      </vt:variant>
      <vt:variant>
        <vt:i4>0</vt:i4>
      </vt:variant>
      <vt:variant>
        <vt:i4>5</vt:i4>
      </vt:variant>
      <vt:variant>
        <vt:lpwstr>http://es.wikipedia.org/wiki/Archivo:Sistema_UMA.gif</vt:lpwstr>
      </vt:variant>
      <vt:variant>
        <vt:lpwstr/>
      </vt:variant>
      <vt:variant>
        <vt:i4>655483</vt:i4>
      </vt:variant>
      <vt:variant>
        <vt:i4>375</vt:i4>
      </vt:variant>
      <vt:variant>
        <vt:i4>0</vt:i4>
      </vt:variant>
      <vt:variant>
        <vt:i4>5</vt:i4>
      </vt:variant>
      <vt:variant>
        <vt:lpwstr>http://es.wikipedia.org/wiki/Archivo:Sistema_UMA.gif</vt:lpwstr>
      </vt:variant>
      <vt:variant>
        <vt:lpwstr/>
      </vt:variant>
      <vt:variant>
        <vt:i4>655483</vt:i4>
      </vt:variant>
      <vt:variant>
        <vt:i4>369</vt:i4>
      </vt:variant>
      <vt:variant>
        <vt:i4>0</vt:i4>
      </vt:variant>
      <vt:variant>
        <vt:i4>5</vt:i4>
      </vt:variant>
      <vt:variant>
        <vt:lpwstr>http://es.wikipedia.org/wiki/Archivo:Sistema_UMA.gif</vt:lpwstr>
      </vt:variant>
      <vt:variant>
        <vt:lpwstr/>
      </vt:variant>
      <vt:variant>
        <vt:i4>5439604</vt:i4>
      </vt:variant>
      <vt:variant>
        <vt:i4>311</vt:i4>
      </vt:variant>
      <vt:variant>
        <vt:i4>0</vt:i4>
      </vt:variant>
      <vt:variant>
        <vt:i4>5</vt:i4>
      </vt:variant>
      <vt:variant>
        <vt:lpwstr>Z:\proyectos\proyectotitulo\docs\Maquetas-Entregables\MarcoTeorico-EstadoArte\PT_ MT_EA_RElias_RRiquelme_MCanales_2.doc</vt:lpwstr>
      </vt:variant>
      <vt:variant>
        <vt:lpwstr>_Toc276634761</vt:lpwstr>
      </vt:variant>
      <vt:variant>
        <vt:i4>5439604</vt:i4>
      </vt:variant>
      <vt:variant>
        <vt:i4>305</vt:i4>
      </vt:variant>
      <vt:variant>
        <vt:i4>0</vt:i4>
      </vt:variant>
      <vt:variant>
        <vt:i4>5</vt:i4>
      </vt:variant>
      <vt:variant>
        <vt:lpwstr>Z:\proyectos\proyectotitulo\docs\Maquetas-Entregables\MarcoTeorico-EstadoArte\PT_ MT_EA_RElias_RRiquelme_MCanales_2.doc</vt:lpwstr>
      </vt:variant>
      <vt:variant>
        <vt:lpwstr>_Toc276634760</vt:lpwstr>
      </vt:variant>
      <vt:variant>
        <vt:i4>5242996</vt:i4>
      </vt:variant>
      <vt:variant>
        <vt:i4>299</vt:i4>
      </vt:variant>
      <vt:variant>
        <vt:i4>0</vt:i4>
      </vt:variant>
      <vt:variant>
        <vt:i4>5</vt:i4>
      </vt:variant>
      <vt:variant>
        <vt:lpwstr>Z:\proyectos\proyectotitulo\docs\Maquetas-Entregables\MarcoTeorico-EstadoArte\PT_ MT_EA_RElias_RRiquelme_MCanales_2.doc</vt:lpwstr>
      </vt:variant>
      <vt:variant>
        <vt:lpwstr>_Toc276634759</vt:lpwstr>
      </vt:variant>
      <vt:variant>
        <vt:i4>5242996</vt:i4>
      </vt:variant>
      <vt:variant>
        <vt:i4>293</vt:i4>
      </vt:variant>
      <vt:variant>
        <vt:i4>0</vt:i4>
      </vt:variant>
      <vt:variant>
        <vt:i4>5</vt:i4>
      </vt:variant>
      <vt:variant>
        <vt:lpwstr>Z:\proyectos\proyectotitulo\docs\Maquetas-Entregables\MarcoTeorico-EstadoArte\PT_ MT_EA_RElias_RRiquelme_MCanales_2.doc</vt:lpwstr>
      </vt:variant>
      <vt:variant>
        <vt:lpwstr>_Toc276634758</vt:lpwstr>
      </vt:variant>
      <vt:variant>
        <vt:i4>5242996</vt:i4>
      </vt:variant>
      <vt:variant>
        <vt:i4>287</vt:i4>
      </vt:variant>
      <vt:variant>
        <vt:i4>0</vt:i4>
      </vt:variant>
      <vt:variant>
        <vt:i4>5</vt:i4>
      </vt:variant>
      <vt:variant>
        <vt:lpwstr>Z:\proyectos\proyectotitulo\docs\Maquetas-Entregables\MarcoTeorico-EstadoArte\PT_ MT_EA_RElias_RRiquelme_MCanales_2.doc</vt:lpwstr>
      </vt:variant>
      <vt:variant>
        <vt:lpwstr>_Toc276634757</vt:lpwstr>
      </vt:variant>
      <vt:variant>
        <vt:i4>5242996</vt:i4>
      </vt:variant>
      <vt:variant>
        <vt:i4>281</vt:i4>
      </vt:variant>
      <vt:variant>
        <vt:i4>0</vt:i4>
      </vt:variant>
      <vt:variant>
        <vt:i4>5</vt:i4>
      </vt:variant>
      <vt:variant>
        <vt:lpwstr>Z:\proyectos\proyectotitulo\docs\Maquetas-Entregables\MarcoTeorico-EstadoArte\PT_ MT_EA_RElias_RRiquelme_MCanales_2.doc</vt:lpwstr>
      </vt:variant>
      <vt:variant>
        <vt:lpwstr>_Toc276634756</vt:lpwstr>
      </vt:variant>
      <vt:variant>
        <vt:i4>5242996</vt:i4>
      </vt:variant>
      <vt:variant>
        <vt:i4>275</vt:i4>
      </vt:variant>
      <vt:variant>
        <vt:i4>0</vt:i4>
      </vt:variant>
      <vt:variant>
        <vt:i4>5</vt:i4>
      </vt:variant>
      <vt:variant>
        <vt:lpwstr>Z:\proyectos\proyectotitulo\docs\Maquetas-Entregables\MarcoTeorico-EstadoArte\PT_ MT_EA_RElias_RRiquelme_MCanales_2.doc</vt:lpwstr>
      </vt:variant>
      <vt:variant>
        <vt:lpwstr>_Toc276634755</vt:lpwstr>
      </vt:variant>
      <vt:variant>
        <vt:i4>5242996</vt:i4>
      </vt:variant>
      <vt:variant>
        <vt:i4>269</vt:i4>
      </vt:variant>
      <vt:variant>
        <vt:i4>0</vt:i4>
      </vt:variant>
      <vt:variant>
        <vt:i4>5</vt:i4>
      </vt:variant>
      <vt:variant>
        <vt:lpwstr>Z:\proyectos\proyectotitulo\docs\Maquetas-Entregables\MarcoTeorico-EstadoArte\PT_ MT_EA_RElias_RRiquelme_MCanales_2.doc</vt:lpwstr>
      </vt:variant>
      <vt:variant>
        <vt:lpwstr>_Toc276634754</vt:lpwstr>
      </vt:variant>
      <vt:variant>
        <vt:i4>5242996</vt:i4>
      </vt:variant>
      <vt:variant>
        <vt:i4>263</vt:i4>
      </vt:variant>
      <vt:variant>
        <vt:i4>0</vt:i4>
      </vt:variant>
      <vt:variant>
        <vt:i4>5</vt:i4>
      </vt:variant>
      <vt:variant>
        <vt:lpwstr>Z:\proyectos\proyectotitulo\docs\Maquetas-Entregables\MarcoTeorico-EstadoArte\PT_ MT_EA_RElias_RRiquelme_MCanales_2.doc</vt:lpwstr>
      </vt:variant>
      <vt:variant>
        <vt:lpwstr>_Toc276634753</vt:lpwstr>
      </vt:variant>
      <vt:variant>
        <vt:i4>5242996</vt:i4>
      </vt:variant>
      <vt:variant>
        <vt:i4>257</vt:i4>
      </vt:variant>
      <vt:variant>
        <vt:i4>0</vt:i4>
      </vt:variant>
      <vt:variant>
        <vt:i4>5</vt:i4>
      </vt:variant>
      <vt:variant>
        <vt:lpwstr>Z:\proyectos\proyectotitulo\docs\Maquetas-Entregables\MarcoTeorico-EstadoArte\PT_ MT_EA_RElias_RRiquelme_MCanales_2.doc</vt:lpwstr>
      </vt:variant>
      <vt:variant>
        <vt:lpwstr>_Toc276634752</vt:lpwstr>
      </vt:variant>
      <vt:variant>
        <vt:i4>5242996</vt:i4>
      </vt:variant>
      <vt:variant>
        <vt:i4>251</vt:i4>
      </vt:variant>
      <vt:variant>
        <vt:i4>0</vt:i4>
      </vt:variant>
      <vt:variant>
        <vt:i4>5</vt:i4>
      </vt:variant>
      <vt:variant>
        <vt:lpwstr>Z:\proyectos\proyectotitulo\docs\Maquetas-Entregables\MarcoTeorico-EstadoArte\PT_ MT_EA_RElias_RRiquelme_MCanales_2.doc</vt:lpwstr>
      </vt:variant>
      <vt:variant>
        <vt:lpwstr>_Toc276634751</vt:lpwstr>
      </vt:variant>
      <vt:variant>
        <vt:i4>5242996</vt:i4>
      </vt:variant>
      <vt:variant>
        <vt:i4>245</vt:i4>
      </vt:variant>
      <vt:variant>
        <vt:i4>0</vt:i4>
      </vt:variant>
      <vt:variant>
        <vt:i4>5</vt:i4>
      </vt:variant>
      <vt:variant>
        <vt:lpwstr>Z:\proyectos\proyectotitulo\docs\Maquetas-Entregables\MarcoTeorico-EstadoArte\PT_ MT_EA_RElias_RRiquelme_MCanales_2.doc</vt:lpwstr>
      </vt:variant>
      <vt:variant>
        <vt:lpwstr>_Toc276634750</vt:lpwstr>
      </vt:variant>
      <vt:variant>
        <vt:i4>5308532</vt:i4>
      </vt:variant>
      <vt:variant>
        <vt:i4>239</vt:i4>
      </vt:variant>
      <vt:variant>
        <vt:i4>0</vt:i4>
      </vt:variant>
      <vt:variant>
        <vt:i4>5</vt:i4>
      </vt:variant>
      <vt:variant>
        <vt:lpwstr>Z:\proyectos\proyectotitulo\docs\Maquetas-Entregables\MarcoTeorico-EstadoArte\PT_ MT_EA_RElias_RRiquelme_MCanales_2.doc</vt:lpwstr>
      </vt:variant>
      <vt:variant>
        <vt:lpwstr>_Toc276634749</vt:lpwstr>
      </vt:variant>
      <vt:variant>
        <vt:i4>5308532</vt:i4>
      </vt:variant>
      <vt:variant>
        <vt:i4>233</vt:i4>
      </vt:variant>
      <vt:variant>
        <vt:i4>0</vt:i4>
      </vt:variant>
      <vt:variant>
        <vt:i4>5</vt:i4>
      </vt:variant>
      <vt:variant>
        <vt:lpwstr>Z:\proyectos\proyectotitulo\docs\Maquetas-Entregables\MarcoTeorico-EstadoArte\PT_ MT_EA_RElias_RRiquelme_MCanales_2.doc</vt:lpwstr>
      </vt:variant>
      <vt:variant>
        <vt:lpwstr>_Toc276634748</vt:lpwstr>
      </vt:variant>
      <vt:variant>
        <vt:i4>5308532</vt:i4>
      </vt:variant>
      <vt:variant>
        <vt:i4>227</vt:i4>
      </vt:variant>
      <vt:variant>
        <vt:i4>0</vt:i4>
      </vt:variant>
      <vt:variant>
        <vt:i4>5</vt:i4>
      </vt:variant>
      <vt:variant>
        <vt:lpwstr>Z:\proyectos\proyectotitulo\docs\Maquetas-Entregables\MarcoTeorico-EstadoArte\PT_ MT_EA_RElias_RRiquelme_MCanales_2.doc</vt:lpwstr>
      </vt:variant>
      <vt:variant>
        <vt:lpwstr>_Toc276634747</vt:lpwstr>
      </vt:variant>
      <vt:variant>
        <vt:i4>5308532</vt:i4>
      </vt:variant>
      <vt:variant>
        <vt:i4>221</vt:i4>
      </vt:variant>
      <vt:variant>
        <vt:i4>0</vt:i4>
      </vt:variant>
      <vt:variant>
        <vt:i4>5</vt:i4>
      </vt:variant>
      <vt:variant>
        <vt:lpwstr>Z:\proyectos\proyectotitulo\docs\Maquetas-Entregables\MarcoTeorico-EstadoArte\PT_ MT_EA_RElias_RRiquelme_MCanales_2.doc</vt:lpwstr>
      </vt:variant>
      <vt:variant>
        <vt:lpwstr>_Toc276634746</vt:lpwstr>
      </vt:variant>
      <vt:variant>
        <vt:i4>5308532</vt:i4>
      </vt:variant>
      <vt:variant>
        <vt:i4>215</vt:i4>
      </vt:variant>
      <vt:variant>
        <vt:i4>0</vt:i4>
      </vt:variant>
      <vt:variant>
        <vt:i4>5</vt:i4>
      </vt:variant>
      <vt:variant>
        <vt:lpwstr>Z:\proyectos\proyectotitulo\docs\Maquetas-Entregables\MarcoTeorico-EstadoArte\PT_ MT_EA_RElias_RRiquelme_MCanales_2.doc</vt:lpwstr>
      </vt:variant>
      <vt:variant>
        <vt:lpwstr>_Toc276634745</vt:lpwstr>
      </vt:variant>
      <vt:variant>
        <vt:i4>5308532</vt:i4>
      </vt:variant>
      <vt:variant>
        <vt:i4>209</vt:i4>
      </vt:variant>
      <vt:variant>
        <vt:i4>0</vt:i4>
      </vt:variant>
      <vt:variant>
        <vt:i4>5</vt:i4>
      </vt:variant>
      <vt:variant>
        <vt:lpwstr>Z:\proyectos\proyectotitulo\docs\Maquetas-Entregables\MarcoTeorico-EstadoArte\PT_ MT_EA_RElias_RRiquelme_MCanales_2.doc</vt:lpwstr>
      </vt:variant>
      <vt:variant>
        <vt:lpwstr>_Toc276634744</vt:lpwstr>
      </vt:variant>
      <vt:variant>
        <vt:i4>5308532</vt:i4>
      </vt:variant>
      <vt:variant>
        <vt:i4>203</vt:i4>
      </vt:variant>
      <vt:variant>
        <vt:i4>0</vt:i4>
      </vt:variant>
      <vt:variant>
        <vt:i4>5</vt:i4>
      </vt:variant>
      <vt:variant>
        <vt:lpwstr>Z:\proyectos\proyectotitulo\docs\Maquetas-Entregables\MarcoTeorico-EstadoArte\PT_ MT_EA_RElias_RRiquelme_MCanales_2.doc</vt:lpwstr>
      </vt:variant>
      <vt:variant>
        <vt:lpwstr>_Toc276634743</vt:lpwstr>
      </vt:variant>
      <vt:variant>
        <vt:i4>5308532</vt:i4>
      </vt:variant>
      <vt:variant>
        <vt:i4>197</vt:i4>
      </vt:variant>
      <vt:variant>
        <vt:i4>0</vt:i4>
      </vt:variant>
      <vt:variant>
        <vt:i4>5</vt:i4>
      </vt:variant>
      <vt:variant>
        <vt:lpwstr>Z:\proyectos\proyectotitulo\docs\Maquetas-Entregables\MarcoTeorico-EstadoArte\PT_ MT_EA_RElias_RRiquelme_MCanales_2.doc</vt:lpwstr>
      </vt:variant>
      <vt:variant>
        <vt:lpwstr>_Toc276634742</vt:lpwstr>
      </vt:variant>
      <vt:variant>
        <vt:i4>5308532</vt:i4>
      </vt:variant>
      <vt:variant>
        <vt:i4>191</vt:i4>
      </vt:variant>
      <vt:variant>
        <vt:i4>0</vt:i4>
      </vt:variant>
      <vt:variant>
        <vt:i4>5</vt:i4>
      </vt:variant>
      <vt:variant>
        <vt:lpwstr>Z:\proyectos\proyectotitulo\docs\Maquetas-Entregables\MarcoTeorico-EstadoArte\PT_ MT_EA_RElias_RRiquelme_MCanales_2.doc</vt:lpwstr>
      </vt:variant>
      <vt:variant>
        <vt:lpwstr>_Toc276634741</vt:lpwstr>
      </vt:variant>
      <vt:variant>
        <vt:i4>5308532</vt:i4>
      </vt:variant>
      <vt:variant>
        <vt:i4>185</vt:i4>
      </vt:variant>
      <vt:variant>
        <vt:i4>0</vt:i4>
      </vt:variant>
      <vt:variant>
        <vt:i4>5</vt:i4>
      </vt:variant>
      <vt:variant>
        <vt:lpwstr>Z:\proyectos\proyectotitulo\docs\Maquetas-Entregables\MarcoTeorico-EstadoArte\PT_ MT_EA_RElias_RRiquelme_MCanales_2.doc</vt:lpwstr>
      </vt:variant>
      <vt:variant>
        <vt:lpwstr>_Toc276634740</vt:lpwstr>
      </vt:variant>
      <vt:variant>
        <vt:i4>5636212</vt:i4>
      </vt:variant>
      <vt:variant>
        <vt:i4>179</vt:i4>
      </vt:variant>
      <vt:variant>
        <vt:i4>0</vt:i4>
      </vt:variant>
      <vt:variant>
        <vt:i4>5</vt:i4>
      </vt:variant>
      <vt:variant>
        <vt:lpwstr>Z:\proyectos\proyectotitulo\docs\Maquetas-Entregables\MarcoTeorico-EstadoArte\PT_ MT_EA_RElias_RRiquelme_MCanales_2.doc</vt:lpwstr>
      </vt:variant>
      <vt:variant>
        <vt:lpwstr>_Toc276634739</vt:lpwstr>
      </vt:variant>
      <vt:variant>
        <vt:i4>5636212</vt:i4>
      </vt:variant>
      <vt:variant>
        <vt:i4>173</vt:i4>
      </vt:variant>
      <vt:variant>
        <vt:i4>0</vt:i4>
      </vt:variant>
      <vt:variant>
        <vt:i4>5</vt:i4>
      </vt:variant>
      <vt:variant>
        <vt:lpwstr>Z:\proyectos\proyectotitulo\docs\Maquetas-Entregables\MarcoTeorico-EstadoArte\PT_ MT_EA_RElias_RRiquelme_MCanales_2.doc</vt:lpwstr>
      </vt:variant>
      <vt:variant>
        <vt:lpwstr>_Toc276634738</vt:lpwstr>
      </vt:variant>
      <vt:variant>
        <vt:i4>5636212</vt:i4>
      </vt:variant>
      <vt:variant>
        <vt:i4>167</vt:i4>
      </vt:variant>
      <vt:variant>
        <vt:i4>0</vt:i4>
      </vt:variant>
      <vt:variant>
        <vt:i4>5</vt:i4>
      </vt:variant>
      <vt:variant>
        <vt:lpwstr>Z:\proyectos\proyectotitulo\docs\Maquetas-Entregables\MarcoTeorico-EstadoArte\PT_ MT_EA_RElias_RRiquelme_MCanales_2.doc</vt:lpwstr>
      </vt:variant>
      <vt:variant>
        <vt:lpwstr>_Toc276634737</vt:lpwstr>
      </vt:variant>
      <vt:variant>
        <vt:i4>5636212</vt:i4>
      </vt:variant>
      <vt:variant>
        <vt:i4>161</vt:i4>
      </vt:variant>
      <vt:variant>
        <vt:i4>0</vt:i4>
      </vt:variant>
      <vt:variant>
        <vt:i4>5</vt:i4>
      </vt:variant>
      <vt:variant>
        <vt:lpwstr>Z:\proyectos\proyectotitulo\docs\Maquetas-Entregables\MarcoTeorico-EstadoArte\PT_ MT_EA_RElias_RRiquelme_MCanales_2.doc</vt:lpwstr>
      </vt:variant>
      <vt:variant>
        <vt:lpwstr>_Toc276634736</vt:lpwstr>
      </vt:variant>
      <vt:variant>
        <vt:i4>5636212</vt:i4>
      </vt:variant>
      <vt:variant>
        <vt:i4>155</vt:i4>
      </vt:variant>
      <vt:variant>
        <vt:i4>0</vt:i4>
      </vt:variant>
      <vt:variant>
        <vt:i4>5</vt:i4>
      </vt:variant>
      <vt:variant>
        <vt:lpwstr>Z:\proyectos\proyectotitulo\docs\Maquetas-Entregables\MarcoTeorico-EstadoArte\PT_ MT_EA_RElias_RRiquelme_MCanales_2.doc</vt:lpwstr>
      </vt:variant>
      <vt:variant>
        <vt:lpwstr>_Toc276634735</vt:lpwstr>
      </vt:variant>
      <vt:variant>
        <vt:i4>5636212</vt:i4>
      </vt:variant>
      <vt:variant>
        <vt:i4>149</vt:i4>
      </vt:variant>
      <vt:variant>
        <vt:i4>0</vt:i4>
      </vt:variant>
      <vt:variant>
        <vt:i4>5</vt:i4>
      </vt:variant>
      <vt:variant>
        <vt:lpwstr>Z:\proyectos\proyectotitulo\docs\Maquetas-Entregables\MarcoTeorico-EstadoArte\PT_ MT_EA_RElias_RRiquelme_MCanales_2.doc</vt:lpwstr>
      </vt:variant>
      <vt:variant>
        <vt:lpwstr>_Toc276634734</vt:lpwstr>
      </vt:variant>
      <vt:variant>
        <vt:i4>5636212</vt:i4>
      </vt:variant>
      <vt:variant>
        <vt:i4>143</vt:i4>
      </vt:variant>
      <vt:variant>
        <vt:i4>0</vt:i4>
      </vt:variant>
      <vt:variant>
        <vt:i4>5</vt:i4>
      </vt:variant>
      <vt:variant>
        <vt:lpwstr>Z:\proyectos\proyectotitulo\docs\Maquetas-Entregables\MarcoTeorico-EstadoArte\PT_ MT_EA_RElias_RRiquelme_MCanales_2.doc</vt:lpwstr>
      </vt:variant>
      <vt:variant>
        <vt:lpwstr>_Toc276634733</vt:lpwstr>
      </vt:variant>
      <vt:variant>
        <vt:i4>5636212</vt:i4>
      </vt:variant>
      <vt:variant>
        <vt:i4>137</vt:i4>
      </vt:variant>
      <vt:variant>
        <vt:i4>0</vt:i4>
      </vt:variant>
      <vt:variant>
        <vt:i4>5</vt:i4>
      </vt:variant>
      <vt:variant>
        <vt:lpwstr>Z:\proyectos\proyectotitulo\docs\Maquetas-Entregables\MarcoTeorico-EstadoArte\PT_ MT_EA_RElias_RRiquelme_MCanales_2.doc</vt:lpwstr>
      </vt:variant>
      <vt:variant>
        <vt:lpwstr>_Toc276634732</vt:lpwstr>
      </vt:variant>
      <vt:variant>
        <vt:i4>5636212</vt:i4>
      </vt:variant>
      <vt:variant>
        <vt:i4>131</vt:i4>
      </vt:variant>
      <vt:variant>
        <vt:i4>0</vt:i4>
      </vt:variant>
      <vt:variant>
        <vt:i4>5</vt:i4>
      </vt:variant>
      <vt:variant>
        <vt:lpwstr>Z:\proyectos\proyectotitulo\docs\Maquetas-Entregables\MarcoTeorico-EstadoArte\PT_ MT_EA_RElias_RRiquelme_MCanales_2.doc</vt:lpwstr>
      </vt:variant>
      <vt:variant>
        <vt:lpwstr>_Toc276634731</vt:lpwstr>
      </vt:variant>
      <vt:variant>
        <vt:i4>5636212</vt:i4>
      </vt:variant>
      <vt:variant>
        <vt:i4>125</vt:i4>
      </vt:variant>
      <vt:variant>
        <vt:i4>0</vt:i4>
      </vt:variant>
      <vt:variant>
        <vt:i4>5</vt:i4>
      </vt:variant>
      <vt:variant>
        <vt:lpwstr>Z:\proyectos\proyectotitulo\docs\Maquetas-Entregables\MarcoTeorico-EstadoArte\PT_ MT_EA_RElias_RRiquelme_MCanales_2.doc</vt:lpwstr>
      </vt:variant>
      <vt:variant>
        <vt:lpwstr>_Toc276634730</vt:lpwstr>
      </vt:variant>
      <vt:variant>
        <vt:i4>5701748</vt:i4>
      </vt:variant>
      <vt:variant>
        <vt:i4>119</vt:i4>
      </vt:variant>
      <vt:variant>
        <vt:i4>0</vt:i4>
      </vt:variant>
      <vt:variant>
        <vt:i4>5</vt:i4>
      </vt:variant>
      <vt:variant>
        <vt:lpwstr>Z:\proyectos\proyectotitulo\docs\Maquetas-Entregables\MarcoTeorico-EstadoArte\PT_ MT_EA_RElias_RRiquelme_MCanales_2.doc</vt:lpwstr>
      </vt:variant>
      <vt:variant>
        <vt:lpwstr>_Toc276634729</vt:lpwstr>
      </vt:variant>
      <vt:variant>
        <vt:i4>5701748</vt:i4>
      </vt:variant>
      <vt:variant>
        <vt:i4>113</vt:i4>
      </vt:variant>
      <vt:variant>
        <vt:i4>0</vt:i4>
      </vt:variant>
      <vt:variant>
        <vt:i4>5</vt:i4>
      </vt:variant>
      <vt:variant>
        <vt:lpwstr>Z:\proyectos\proyectotitulo\docs\Maquetas-Entregables\MarcoTeorico-EstadoArte\PT_ MT_EA_RElias_RRiquelme_MCanales_2.doc</vt:lpwstr>
      </vt:variant>
      <vt:variant>
        <vt:lpwstr>_Toc276634728</vt:lpwstr>
      </vt:variant>
      <vt:variant>
        <vt:i4>5701748</vt:i4>
      </vt:variant>
      <vt:variant>
        <vt:i4>107</vt:i4>
      </vt:variant>
      <vt:variant>
        <vt:i4>0</vt:i4>
      </vt:variant>
      <vt:variant>
        <vt:i4>5</vt:i4>
      </vt:variant>
      <vt:variant>
        <vt:lpwstr>Z:\proyectos\proyectotitulo\docs\Maquetas-Entregables\MarcoTeorico-EstadoArte\PT_ MT_EA_RElias_RRiquelme_MCanales_2.doc</vt:lpwstr>
      </vt:variant>
      <vt:variant>
        <vt:lpwstr>_Toc276634727</vt:lpwstr>
      </vt:variant>
      <vt:variant>
        <vt:i4>5701748</vt:i4>
      </vt:variant>
      <vt:variant>
        <vt:i4>101</vt:i4>
      </vt:variant>
      <vt:variant>
        <vt:i4>0</vt:i4>
      </vt:variant>
      <vt:variant>
        <vt:i4>5</vt:i4>
      </vt:variant>
      <vt:variant>
        <vt:lpwstr>Z:\proyectos\proyectotitulo\docs\Maquetas-Entregables\MarcoTeorico-EstadoArte\PT_ MT_EA_RElias_RRiquelme_MCanales_2.doc</vt:lpwstr>
      </vt:variant>
      <vt:variant>
        <vt:lpwstr>_Toc276634726</vt:lpwstr>
      </vt:variant>
      <vt:variant>
        <vt:i4>5701748</vt:i4>
      </vt:variant>
      <vt:variant>
        <vt:i4>95</vt:i4>
      </vt:variant>
      <vt:variant>
        <vt:i4>0</vt:i4>
      </vt:variant>
      <vt:variant>
        <vt:i4>5</vt:i4>
      </vt:variant>
      <vt:variant>
        <vt:lpwstr>Z:\proyectos\proyectotitulo\docs\Maquetas-Entregables\MarcoTeorico-EstadoArte\PT_ MT_EA_RElias_RRiquelme_MCanales_2.doc</vt:lpwstr>
      </vt:variant>
      <vt:variant>
        <vt:lpwstr>_Toc276634725</vt:lpwstr>
      </vt:variant>
      <vt:variant>
        <vt:i4>5701748</vt:i4>
      </vt:variant>
      <vt:variant>
        <vt:i4>89</vt:i4>
      </vt:variant>
      <vt:variant>
        <vt:i4>0</vt:i4>
      </vt:variant>
      <vt:variant>
        <vt:i4>5</vt:i4>
      </vt:variant>
      <vt:variant>
        <vt:lpwstr>Z:\proyectos\proyectotitulo\docs\Maquetas-Entregables\MarcoTeorico-EstadoArte\PT_ MT_EA_RElias_RRiquelme_MCanales_2.doc</vt:lpwstr>
      </vt:variant>
      <vt:variant>
        <vt:lpwstr>_Toc276634724</vt:lpwstr>
      </vt:variant>
      <vt:variant>
        <vt:i4>5701748</vt:i4>
      </vt:variant>
      <vt:variant>
        <vt:i4>83</vt:i4>
      </vt:variant>
      <vt:variant>
        <vt:i4>0</vt:i4>
      </vt:variant>
      <vt:variant>
        <vt:i4>5</vt:i4>
      </vt:variant>
      <vt:variant>
        <vt:lpwstr>Z:\proyectos\proyectotitulo\docs\Maquetas-Entregables\MarcoTeorico-EstadoArte\PT_ MT_EA_RElias_RRiquelme_MCanales_2.doc</vt:lpwstr>
      </vt:variant>
      <vt:variant>
        <vt:lpwstr>_Toc276634723</vt:lpwstr>
      </vt:variant>
      <vt:variant>
        <vt:i4>5701748</vt:i4>
      </vt:variant>
      <vt:variant>
        <vt:i4>77</vt:i4>
      </vt:variant>
      <vt:variant>
        <vt:i4>0</vt:i4>
      </vt:variant>
      <vt:variant>
        <vt:i4>5</vt:i4>
      </vt:variant>
      <vt:variant>
        <vt:lpwstr>Z:\proyectos\proyectotitulo\docs\Maquetas-Entregables\MarcoTeorico-EstadoArte\PT_ MT_EA_RElias_RRiquelme_MCanales_2.doc</vt:lpwstr>
      </vt:variant>
      <vt:variant>
        <vt:lpwstr>_Toc276634722</vt:lpwstr>
      </vt:variant>
      <vt:variant>
        <vt:i4>5701748</vt:i4>
      </vt:variant>
      <vt:variant>
        <vt:i4>71</vt:i4>
      </vt:variant>
      <vt:variant>
        <vt:i4>0</vt:i4>
      </vt:variant>
      <vt:variant>
        <vt:i4>5</vt:i4>
      </vt:variant>
      <vt:variant>
        <vt:lpwstr>Z:\proyectos\proyectotitulo\docs\Maquetas-Entregables\MarcoTeorico-EstadoArte\PT_ MT_EA_RElias_RRiquelme_MCanales_2.doc</vt:lpwstr>
      </vt:variant>
      <vt:variant>
        <vt:lpwstr>_Toc276634721</vt:lpwstr>
      </vt:variant>
      <vt:variant>
        <vt:i4>5701748</vt:i4>
      </vt:variant>
      <vt:variant>
        <vt:i4>65</vt:i4>
      </vt:variant>
      <vt:variant>
        <vt:i4>0</vt:i4>
      </vt:variant>
      <vt:variant>
        <vt:i4>5</vt:i4>
      </vt:variant>
      <vt:variant>
        <vt:lpwstr>Z:\proyectos\proyectotitulo\docs\Maquetas-Entregables\MarcoTeorico-EstadoArte\PT_ MT_EA_RElias_RRiquelme_MCanales_2.doc</vt:lpwstr>
      </vt:variant>
      <vt:variant>
        <vt:lpwstr>_Toc276634720</vt:lpwstr>
      </vt:variant>
      <vt:variant>
        <vt:i4>5505140</vt:i4>
      </vt:variant>
      <vt:variant>
        <vt:i4>59</vt:i4>
      </vt:variant>
      <vt:variant>
        <vt:i4>0</vt:i4>
      </vt:variant>
      <vt:variant>
        <vt:i4>5</vt:i4>
      </vt:variant>
      <vt:variant>
        <vt:lpwstr>Z:\proyectos\proyectotitulo\docs\Maquetas-Entregables\MarcoTeorico-EstadoArte\PT_ MT_EA_RElias_RRiquelme_MCanales_2.doc</vt:lpwstr>
      </vt:variant>
      <vt:variant>
        <vt:lpwstr>_Toc276634719</vt:lpwstr>
      </vt:variant>
      <vt:variant>
        <vt:i4>5505140</vt:i4>
      </vt:variant>
      <vt:variant>
        <vt:i4>53</vt:i4>
      </vt:variant>
      <vt:variant>
        <vt:i4>0</vt:i4>
      </vt:variant>
      <vt:variant>
        <vt:i4>5</vt:i4>
      </vt:variant>
      <vt:variant>
        <vt:lpwstr>Z:\proyectos\proyectotitulo\docs\Maquetas-Entregables\MarcoTeorico-EstadoArte\PT_ MT_EA_RElias_RRiquelme_MCanales_2.doc</vt:lpwstr>
      </vt:variant>
      <vt:variant>
        <vt:lpwstr>_Toc276634718</vt:lpwstr>
      </vt:variant>
      <vt:variant>
        <vt:i4>5505140</vt:i4>
      </vt:variant>
      <vt:variant>
        <vt:i4>47</vt:i4>
      </vt:variant>
      <vt:variant>
        <vt:i4>0</vt:i4>
      </vt:variant>
      <vt:variant>
        <vt:i4>5</vt:i4>
      </vt:variant>
      <vt:variant>
        <vt:lpwstr>Z:\proyectos\proyectotitulo\docs\Maquetas-Entregables\MarcoTeorico-EstadoArte\PT_ MT_EA_RElias_RRiquelme_MCanales_2.doc</vt:lpwstr>
      </vt:variant>
      <vt:variant>
        <vt:lpwstr>_Toc276634717</vt:lpwstr>
      </vt:variant>
      <vt:variant>
        <vt:i4>5505140</vt:i4>
      </vt:variant>
      <vt:variant>
        <vt:i4>41</vt:i4>
      </vt:variant>
      <vt:variant>
        <vt:i4>0</vt:i4>
      </vt:variant>
      <vt:variant>
        <vt:i4>5</vt:i4>
      </vt:variant>
      <vt:variant>
        <vt:lpwstr>Z:\proyectos\proyectotitulo\docs\Maquetas-Entregables\MarcoTeorico-EstadoArte\PT_ MT_EA_RElias_RRiquelme_MCanales_2.doc</vt:lpwstr>
      </vt:variant>
      <vt:variant>
        <vt:lpwstr>_Toc276634716</vt:lpwstr>
      </vt:variant>
      <vt:variant>
        <vt:i4>5505140</vt:i4>
      </vt:variant>
      <vt:variant>
        <vt:i4>35</vt:i4>
      </vt:variant>
      <vt:variant>
        <vt:i4>0</vt:i4>
      </vt:variant>
      <vt:variant>
        <vt:i4>5</vt:i4>
      </vt:variant>
      <vt:variant>
        <vt:lpwstr>Z:\proyectos\proyectotitulo\docs\Maquetas-Entregables\MarcoTeorico-EstadoArte\PT_ MT_EA_RElias_RRiquelme_MCanales_2.doc</vt:lpwstr>
      </vt:variant>
      <vt:variant>
        <vt:lpwstr>_Toc276634715</vt:lpwstr>
      </vt:variant>
      <vt:variant>
        <vt:i4>5505140</vt:i4>
      </vt:variant>
      <vt:variant>
        <vt:i4>29</vt:i4>
      </vt:variant>
      <vt:variant>
        <vt:i4>0</vt:i4>
      </vt:variant>
      <vt:variant>
        <vt:i4>5</vt:i4>
      </vt:variant>
      <vt:variant>
        <vt:lpwstr>Z:\proyectos\proyectotitulo\docs\Maquetas-Entregables\MarcoTeorico-EstadoArte\PT_ MT_EA_RElias_RRiquelme_MCanales_2.doc</vt:lpwstr>
      </vt:variant>
      <vt:variant>
        <vt:lpwstr>_Toc276634714</vt:lpwstr>
      </vt:variant>
      <vt:variant>
        <vt:i4>5505140</vt:i4>
      </vt:variant>
      <vt:variant>
        <vt:i4>23</vt:i4>
      </vt:variant>
      <vt:variant>
        <vt:i4>0</vt:i4>
      </vt:variant>
      <vt:variant>
        <vt:i4>5</vt:i4>
      </vt:variant>
      <vt:variant>
        <vt:lpwstr>Z:\proyectos\proyectotitulo\docs\Maquetas-Entregables\MarcoTeorico-EstadoArte\PT_ MT_EA_RElias_RRiquelme_MCanales_2.doc</vt:lpwstr>
      </vt:variant>
      <vt:variant>
        <vt:lpwstr>_Toc276634713</vt:lpwstr>
      </vt:variant>
      <vt:variant>
        <vt:i4>5505140</vt:i4>
      </vt:variant>
      <vt:variant>
        <vt:i4>17</vt:i4>
      </vt:variant>
      <vt:variant>
        <vt:i4>0</vt:i4>
      </vt:variant>
      <vt:variant>
        <vt:i4>5</vt:i4>
      </vt:variant>
      <vt:variant>
        <vt:lpwstr>Z:\proyectos\proyectotitulo\docs\Maquetas-Entregables\MarcoTeorico-EstadoArte\PT_ MT_EA_RElias_RRiquelme_MCanales_2.doc</vt:lpwstr>
      </vt:variant>
      <vt:variant>
        <vt:lpwstr>_Toc276634712</vt:lpwstr>
      </vt:variant>
      <vt:variant>
        <vt:i4>5505140</vt:i4>
      </vt:variant>
      <vt:variant>
        <vt:i4>11</vt:i4>
      </vt:variant>
      <vt:variant>
        <vt:i4>0</vt:i4>
      </vt:variant>
      <vt:variant>
        <vt:i4>5</vt:i4>
      </vt:variant>
      <vt:variant>
        <vt:lpwstr>Z:\proyectos\proyectotitulo\docs\Maquetas-Entregables\MarcoTeorico-EstadoArte\PT_ MT_EA_RElias_RRiquelme_MCanales_2.doc</vt:lpwstr>
      </vt:variant>
      <vt:variant>
        <vt:lpwstr>_Toc276634711</vt:lpwstr>
      </vt:variant>
      <vt:variant>
        <vt:i4>7667776</vt:i4>
      </vt:variant>
      <vt:variant>
        <vt:i4>6</vt:i4>
      </vt:variant>
      <vt:variant>
        <vt:i4>0</vt:i4>
      </vt:variant>
      <vt:variant>
        <vt:i4>5</vt:i4>
      </vt:variant>
      <vt:variant>
        <vt:lpwstr>mailto:mcanalesaraneda@yahoo.es</vt:lpwstr>
      </vt:variant>
      <vt:variant>
        <vt:lpwstr/>
      </vt:variant>
      <vt:variant>
        <vt:i4>7143430</vt:i4>
      </vt:variant>
      <vt:variant>
        <vt:i4>3</vt:i4>
      </vt:variant>
      <vt:variant>
        <vt:i4>0</vt:i4>
      </vt:variant>
      <vt:variant>
        <vt:i4>5</vt:i4>
      </vt:variant>
      <vt:variant>
        <vt:lpwstr>mailto:rodrigo.riquelme@latercera.com</vt:lpwstr>
      </vt:variant>
      <vt:variant>
        <vt:lpwstr/>
      </vt:variant>
      <vt:variant>
        <vt:i4>7929856</vt:i4>
      </vt:variant>
      <vt:variant>
        <vt:i4>0</vt:i4>
      </vt:variant>
      <vt:variant>
        <vt:i4>0</vt:i4>
      </vt:variant>
      <vt:variant>
        <vt:i4>5</vt:i4>
      </vt:variant>
      <vt:variant>
        <vt:lpwstr>mailto:Rogelio.elias@sonda.com</vt:lpwstr>
      </vt:variant>
      <vt:variant>
        <vt:lpwstr/>
      </vt:variant>
      <vt:variant>
        <vt:i4>2621527</vt:i4>
      </vt:variant>
      <vt:variant>
        <vt:i4>33</vt:i4>
      </vt:variant>
      <vt:variant>
        <vt:i4>0</vt:i4>
      </vt:variant>
      <vt:variant>
        <vt:i4>5</vt:i4>
      </vt:variant>
      <vt:variant>
        <vt:lpwstr>http://es.wikipedia.org/wiki/Google_Video</vt:lpwstr>
      </vt:variant>
      <vt:variant>
        <vt:lpwstr/>
      </vt:variant>
      <vt:variant>
        <vt:i4>3866731</vt:i4>
      </vt:variant>
      <vt:variant>
        <vt:i4>30</vt:i4>
      </vt:variant>
      <vt:variant>
        <vt:i4>0</vt:i4>
      </vt:variant>
      <vt:variant>
        <vt:i4>5</vt:i4>
      </vt:variant>
      <vt:variant>
        <vt:lpwstr>http://www.dosideas.com/wiki/Scrum</vt:lpwstr>
      </vt:variant>
      <vt:variant>
        <vt:lpwstr/>
      </vt:variant>
      <vt:variant>
        <vt:i4>2621478</vt:i4>
      </vt:variant>
      <vt:variant>
        <vt:i4>27</vt:i4>
      </vt:variant>
      <vt:variant>
        <vt:i4>0</vt:i4>
      </vt:variant>
      <vt:variant>
        <vt:i4>5</vt:i4>
      </vt:variant>
      <vt:variant>
        <vt:lpwstr>http://iie.fing.edu.uy/~nacho/blandos/seminario/XProg1.html</vt:lpwstr>
      </vt:variant>
      <vt:variant>
        <vt:lpwstr/>
      </vt:variant>
      <vt:variant>
        <vt:i4>1638495</vt:i4>
      </vt:variant>
      <vt:variant>
        <vt:i4>15</vt:i4>
      </vt:variant>
      <vt:variant>
        <vt:i4>0</vt:i4>
      </vt:variant>
      <vt:variant>
        <vt:i4>5</vt:i4>
      </vt:variant>
      <vt:variant>
        <vt:lpwstr>http://dev.w3.org/html5/spec/</vt:lpwstr>
      </vt:variant>
      <vt:variant>
        <vt:lpwstr/>
      </vt:variant>
      <vt:variant>
        <vt:i4>7995508</vt:i4>
      </vt:variant>
      <vt:variant>
        <vt:i4>12</vt:i4>
      </vt:variant>
      <vt:variant>
        <vt:i4>0</vt:i4>
      </vt:variant>
      <vt:variant>
        <vt:i4>5</vt:i4>
      </vt:variant>
      <vt:variant>
        <vt:lpwstr>http://helpdesk.doit.wisc.edu/helpdesk/page.php?id=5325</vt:lpwstr>
      </vt:variant>
      <vt:variant>
        <vt:lpwstr/>
      </vt:variant>
      <vt:variant>
        <vt:i4>7995508</vt:i4>
      </vt:variant>
      <vt:variant>
        <vt:i4>9</vt:i4>
      </vt:variant>
      <vt:variant>
        <vt:i4>0</vt:i4>
      </vt:variant>
      <vt:variant>
        <vt:i4>5</vt:i4>
      </vt:variant>
      <vt:variant>
        <vt:lpwstr>http://helpdesk.doit.wisc.edu/helpdesk/page.php?id=5325</vt:lpwstr>
      </vt:variant>
      <vt:variant>
        <vt:lpwstr/>
      </vt:variant>
      <vt:variant>
        <vt:i4>4063345</vt:i4>
      </vt:variant>
      <vt:variant>
        <vt:i4>6</vt:i4>
      </vt:variant>
      <vt:variant>
        <vt:i4>0</vt:i4>
      </vt:variant>
      <vt:variant>
        <vt:i4>5</vt:i4>
      </vt:variant>
      <vt:variant>
        <vt:lpwstr>http://es.wikipedia.org/wiki/Acceso_Multimedia_Universal</vt:lpwstr>
      </vt:variant>
      <vt:variant>
        <vt:lpwstr/>
      </vt:variant>
      <vt:variant>
        <vt:i4>4063345</vt:i4>
      </vt:variant>
      <vt:variant>
        <vt:i4>3</vt:i4>
      </vt:variant>
      <vt:variant>
        <vt:i4>0</vt:i4>
      </vt:variant>
      <vt:variant>
        <vt:i4>5</vt:i4>
      </vt:variant>
      <vt:variant>
        <vt:lpwstr>http://es.wikipedia.org/wiki/Acceso_Multimedia_Universal</vt:lpwstr>
      </vt:variant>
      <vt:variant>
        <vt:lpwstr/>
      </vt:variant>
      <vt:variant>
        <vt:i4>4063345</vt:i4>
      </vt:variant>
      <vt:variant>
        <vt:i4>0</vt:i4>
      </vt:variant>
      <vt:variant>
        <vt:i4>0</vt:i4>
      </vt:variant>
      <vt:variant>
        <vt:i4>5</vt:i4>
      </vt:variant>
      <vt:variant>
        <vt:lpwstr>http://es.wikipedia.org/wiki/Acceso_Multimedia_Universal</vt:lpwstr>
      </vt:variant>
      <vt:variant>
        <vt:lpwstr/>
      </vt:variant>
      <vt:variant>
        <vt:i4>2621494</vt:i4>
      </vt:variant>
      <vt:variant>
        <vt:i4>3</vt:i4>
      </vt:variant>
      <vt:variant>
        <vt:i4>0</vt:i4>
      </vt:variant>
      <vt:variant>
        <vt:i4>5</vt:i4>
      </vt:variant>
      <vt:variant>
        <vt:lpwstr>http://www.rediris.es/difusion/publicaciones/boletin/58-59/ponencia10.html</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Alejandro Ordenes</dc:creator>
  <cp:lastModifiedBy>manolo</cp:lastModifiedBy>
  <cp:revision>34</cp:revision>
  <cp:lastPrinted>2010-12-05T19:57:00Z</cp:lastPrinted>
  <dcterms:created xsi:type="dcterms:W3CDTF">2010-12-23T01:25:00Z</dcterms:created>
  <dcterms:modified xsi:type="dcterms:W3CDTF">2010-12-24T23:20:00Z</dcterms:modified>
</cp:coreProperties>
</file>