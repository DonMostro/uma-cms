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A63D2"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A63D2"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DA63D2">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A63D2"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DA63D2"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DA63D2"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DA63D2"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DA63D2"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DA63D2"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DA63D2"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DA63D2">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DA63D2"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DA63D2">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DA63D2">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DA63D2">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DA63D2">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DA63D2">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DA63D2">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DA63D2">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A63D2"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DA63D2"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DA63D2"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DA63D2"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DA63D2"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DA63D2"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DA63D2"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DA63D2"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DA63D2"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DA63D2"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DA63D2"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desarrolladores: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pPr>
        <w:tabs>
          <w:tab w:val="left" w:pos="3390"/>
        </w:tabs>
      </w:pPr>
      <w:r>
        <w:rPr>
          <w:rFonts w:cs="Arial"/>
          <w:sz w:val="20"/>
          <w:szCs w:val="20"/>
        </w:rP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rPr>
          <w:rFonts w:cs="Arial"/>
          <w:sz w:val="20"/>
          <w:szCs w:val="20"/>
        </w:rPr>
        <w:t xml:space="preserve">.  Las personas se responsabilizan de operar el sistema una vez que este está en producción y están satisfechos con los </w:t>
      </w:r>
      <w:hyperlink r:id="rId95" w:anchor="OperationsDocumentation" w:history="1">
        <w:r>
          <w:rPr>
            <w:rStyle w:val="Hipervnculo"/>
          </w:rPr>
          <w:t>procedimientos y documentación</w:t>
        </w:r>
      </w:hyperlink>
      <w:r>
        <w:rPr>
          <w:rFonts w:cs="Arial"/>
          <w:sz w:val="20"/>
          <w:szCs w:val="20"/>
        </w:rPr>
        <w:t xml:space="preserve"> relevantes.</w:t>
      </w:r>
    </w:p>
    <w:p w:rsidR="00010D4C" w:rsidRDefault="00010D4C" w:rsidP="00010D4C">
      <w:pPr>
        <w:pStyle w:val="Subttulo"/>
      </w:pPr>
      <w:r>
        <w:t>4.10.3. Aceptación de soporte</w:t>
      </w:r>
    </w:p>
    <w:p w:rsidR="00010D4C" w:rsidRDefault="00010D4C" w:rsidP="00010D4C">
      <w:pPr>
        <w:numPr>
          <w:ilvl w:val="0"/>
          <w:numId w:val="42"/>
        </w:numPr>
        <w:suppressAutoHyphens w:val="0"/>
        <w:spacing w:before="100" w:beforeAutospacing="1" w:after="100" w:afterAutospacing="1" w:line="240" w:lineRule="auto"/>
        <w:jc w:val="left"/>
        <w:rPr>
          <w:rFonts w:cs="Arial"/>
          <w:sz w:val="20"/>
          <w:szCs w:val="20"/>
        </w:rPr>
      </w:pPr>
      <w:r>
        <w:rPr>
          <w:rFonts w:cs="Arial"/>
          <w:sz w:val="20"/>
          <w:szCs w:val="20"/>
        </w:rPr>
        <w:t xml:space="preserve">Las personas se responsabilizan del soporte del sistema una vez que este está en producción y están satisfechos con los </w:t>
      </w:r>
      <w:hyperlink r:id="rId96" w:anchor="OperationsDocumentation" w:history="1">
        <w:r>
          <w:rPr>
            <w:rStyle w:val="Hipervnculo"/>
          </w:rPr>
          <w:t>procedimientos y documentación</w:t>
        </w:r>
      </w:hyperlink>
      <w:r>
        <w:rPr>
          <w:rFonts w:cs="Arial"/>
          <w:sz w:val="20"/>
          <w:szCs w:val="20"/>
        </w:rPr>
        <w:t xml:space="preserve"> relevantes. </w:t>
      </w:r>
    </w:p>
    <w:p w:rsidR="00010D4C" w:rsidRPr="00010D4C" w:rsidRDefault="00010D4C">
      <w:pPr>
        <w:tabs>
          <w:tab w:val="left" w:pos="3390"/>
        </w:tabs>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100"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63D2" w:rsidRDefault="00DA63D2">
      <w:pPr>
        <w:spacing w:before="0" w:after="0" w:line="240" w:lineRule="auto"/>
      </w:pPr>
      <w:r>
        <w:separator/>
      </w:r>
    </w:p>
  </w:endnote>
  <w:endnote w:type="continuationSeparator" w:id="0">
    <w:p w:rsidR="00DA63D2" w:rsidRDefault="00DA63D2">
      <w:pPr>
        <w:spacing w:before="0" w:after="0" w:line="240" w:lineRule="auto"/>
      </w:pPr>
      <w:r>
        <w:continuationSeparator/>
      </w:r>
    </w:p>
  </w:endnote>
  <w:endnote w:type="continuationNotice" w:id="1">
    <w:p w:rsidR="00DA63D2" w:rsidRDefault="00DA63D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149</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63D2" w:rsidRDefault="00DA63D2">
      <w:pPr>
        <w:spacing w:before="0" w:after="0" w:line="240" w:lineRule="auto"/>
      </w:pPr>
      <w:r>
        <w:separator/>
      </w:r>
    </w:p>
  </w:footnote>
  <w:footnote w:type="continuationSeparator" w:id="0">
    <w:p w:rsidR="00DA63D2" w:rsidRDefault="00DA63D2">
      <w:pPr>
        <w:spacing w:before="0" w:after="0" w:line="240" w:lineRule="auto"/>
      </w:pPr>
      <w:r>
        <w:continuationSeparator/>
      </w:r>
    </w:p>
  </w:footnote>
  <w:footnote w:type="continuationNotice" w:id="1">
    <w:p w:rsidR="00DA63D2" w:rsidRDefault="00DA63D2">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5">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0"/>
  </w:num>
  <w:num w:numId="15">
    <w:abstractNumId w:val="37"/>
  </w:num>
  <w:num w:numId="16">
    <w:abstractNumId w:val="9"/>
  </w:num>
  <w:num w:numId="17">
    <w:abstractNumId w:val="21"/>
  </w:num>
  <w:num w:numId="18">
    <w:abstractNumId w:val="25"/>
  </w:num>
  <w:num w:numId="19">
    <w:abstractNumId w:val="10"/>
  </w:num>
  <w:num w:numId="20">
    <w:abstractNumId w:val="41"/>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5"/>
  </w:num>
  <w:num w:numId="25">
    <w:abstractNumId w:val="6"/>
  </w:num>
  <w:num w:numId="26">
    <w:abstractNumId w:val="36"/>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39"/>
  </w:num>
  <w:num w:numId="35">
    <w:abstractNumId w:val="23"/>
  </w:num>
  <w:num w:numId="36">
    <w:abstractNumId w:val="34"/>
  </w:num>
  <w:num w:numId="37">
    <w:abstractNumId w:val="27"/>
  </w:num>
  <w:num w:numId="38">
    <w:abstractNumId w:val="7"/>
  </w:num>
  <w:num w:numId="39">
    <w:abstractNumId w:val="30"/>
  </w:num>
  <w:num w:numId="40">
    <w:abstractNumId w:val="15"/>
  </w:num>
  <w:num w:numId="41">
    <w:abstractNumId w:val="38"/>
  </w:num>
  <w:num w:numId="4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63D2"/>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fontTable" Target="fontTable.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cgi.una.ac.cr/AUP/html/deliverables.htm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yperlink" Target="http://es.wikipedia.org/wiki/IPTV" TargetMode="External"/><Relationship Id="rId105" Type="http://schemas.openxmlformats.org/officeDocument/2006/relationships/header" Target="head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cgi.una.ac.cr/AUP/html/deliverab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oter" Target="footer3.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ideas.com/wiki/Agil"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1B6B0D1-64D5-439B-9353-4DAD0845A7E4}">
  <ds:schemaRefs>
    <ds:schemaRef ds:uri="http://schemas.openxmlformats.org/officeDocument/2006/bibliography"/>
  </ds:schemaRefs>
</ds:datastoreItem>
</file>

<file path=customXml/itemProps2.xml><?xml version="1.0" encoding="utf-8"?>
<ds:datastoreItem xmlns:ds="http://schemas.openxmlformats.org/officeDocument/2006/customXml" ds:itemID="{9ED18EEA-2CDF-482C-926D-205B0D198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Pages>
  <Words>17166</Words>
  <Characters>94417</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111361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2010-12-24T03:52:00Z</dcterms:modified>
</cp:coreProperties>
</file>