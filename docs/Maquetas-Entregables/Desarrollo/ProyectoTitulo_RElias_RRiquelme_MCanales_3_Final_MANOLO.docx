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9011E4">
            <w:pPr>
              <w:pStyle w:val="Sinespaciado"/>
              <w:snapToGrid w:val="0"/>
              <w:jc w:val="both"/>
            </w:pPr>
            <w:hyperlink r:id="rId10" w:history="1">
              <w:r w:rsidR="00CC20D5">
                <w:rPr>
                  <w:rStyle w:val="Hipervnculo"/>
                </w:rPr>
                <w:t>Rogelio.elias@sonda.com</w:t>
              </w:r>
            </w:hyperlink>
          </w:p>
          <w:p w:rsidR="00CC20D5" w:rsidRDefault="009011E4">
            <w:pPr>
              <w:pStyle w:val="Sinespaciado"/>
              <w:snapToGrid w:val="0"/>
              <w:jc w:val="both"/>
            </w:pPr>
            <w:hyperlink r:id="rId11" w:history="1">
              <w:r w:rsidR="00CC20D5">
                <w:rPr>
                  <w:rStyle w:val="Hipervnculo"/>
                </w:rPr>
                <w:t>rodrigo.riquelme@latercera.com</w:t>
              </w:r>
            </w:hyperlink>
          </w:p>
          <w:p w:rsidR="00CC20D5" w:rsidRDefault="009011E4">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5C0E38" w:rsidRDefault="009011E4">
      <w:pPr>
        <w:pStyle w:val="TDC1"/>
        <w:rPr>
          <w:rFonts w:asciiTheme="minorHAnsi" w:eastAsiaTheme="minorEastAsia" w:hAnsiTheme="minorHAnsi" w:cstheme="minorBidi"/>
          <w:b w:val="0"/>
          <w:sz w:val="22"/>
          <w:lang w:eastAsia="es-CL"/>
        </w:rPr>
      </w:pPr>
      <w:r w:rsidRPr="009011E4">
        <w:rPr>
          <w:lang w:val="es-ES"/>
        </w:rPr>
        <w:fldChar w:fldCharType="begin"/>
      </w:r>
      <w:r w:rsidR="00410993">
        <w:rPr>
          <w:lang w:val="es-ES"/>
        </w:rPr>
        <w:instrText xml:space="preserve"> TOC \o "1-3" \h \z \u </w:instrText>
      </w:r>
      <w:r w:rsidRPr="009011E4">
        <w:rPr>
          <w:lang w:val="es-ES"/>
        </w:rPr>
        <w:fldChar w:fldCharType="separate"/>
      </w:r>
      <w:hyperlink w:anchor="_Toc280879546" w:history="1">
        <w:r w:rsidR="005C0E38" w:rsidRPr="00F57296">
          <w:rPr>
            <w:rStyle w:val="Hipervnculo"/>
          </w:rPr>
          <w:t>Capítulo 1. Introducción</w:t>
        </w:r>
        <w:r w:rsidR="005C0E38">
          <w:rPr>
            <w:webHidden/>
          </w:rPr>
          <w:tab/>
        </w:r>
        <w:r>
          <w:rPr>
            <w:webHidden/>
          </w:rPr>
          <w:fldChar w:fldCharType="begin"/>
        </w:r>
        <w:r w:rsidR="005C0E38">
          <w:rPr>
            <w:webHidden/>
          </w:rPr>
          <w:instrText xml:space="preserve"> PAGEREF _Toc280879546 \h </w:instrText>
        </w:r>
        <w:r>
          <w:rPr>
            <w:webHidden/>
          </w:rPr>
        </w:r>
        <w:r>
          <w:rPr>
            <w:webHidden/>
          </w:rPr>
          <w:fldChar w:fldCharType="separate"/>
        </w:r>
        <w:r w:rsidR="00625C7F">
          <w:rPr>
            <w:webHidden/>
          </w:rPr>
          <w:t>1</w:t>
        </w:r>
        <w:r>
          <w:rPr>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47" w:history="1">
        <w:r w:rsidR="005C0E38" w:rsidRPr="00F57296">
          <w:rPr>
            <w:rStyle w:val="Hipervnculo"/>
            <w:noProof/>
          </w:rPr>
          <w:t>Resumen</w:t>
        </w:r>
        <w:r w:rsidR="005C0E38">
          <w:rPr>
            <w:noProof/>
            <w:webHidden/>
          </w:rPr>
          <w:tab/>
        </w:r>
        <w:r>
          <w:rPr>
            <w:noProof/>
            <w:webHidden/>
          </w:rPr>
          <w:fldChar w:fldCharType="begin"/>
        </w:r>
        <w:r w:rsidR="005C0E38">
          <w:rPr>
            <w:noProof/>
            <w:webHidden/>
          </w:rPr>
          <w:instrText xml:space="preserve"> PAGEREF _Toc280879547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48" w:history="1">
        <w:r w:rsidR="005C0E38" w:rsidRPr="00F57296">
          <w:rPr>
            <w:rStyle w:val="Hipervnculo"/>
            <w:noProof/>
          </w:rPr>
          <w:t>1.1. Formulación General del Proyecto</w:t>
        </w:r>
        <w:r w:rsidR="005C0E38">
          <w:rPr>
            <w:noProof/>
            <w:webHidden/>
          </w:rPr>
          <w:tab/>
        </w:r>
        <w:r>
          <w:rPr>
            <w:noProof/>
            <w:webHidden/>
          </w:rPr>
          <w:fldChar w:fldCharType="begin"/>
        </w:r>
        <w:r w:rsidR="005C0E38">
          <w:rPr>
            <w:noProof/>
            <w:webHidden/>
          </w:rPr>
          <w:instrText xml:space="preserve"> PAGEREF _Toc280879548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49" w:history="1">
        <w:r w:rsidR="005C0E38" w:rsidRPr="00F57296">
          <w:rPr>
            <w:rStyle w:val="Hipervnculo"/>
            <w:noProof/>
            <w:kern w:val="1"/>
          </w:rPr>
          <w:t>1.2. Objetivos</w:t>
        </w:r>
        <w:r w:rsidR="005C0E38">
          <w:rPr>
            <w:noProof/>
            <w:webHidden/>
          </w:rPr>
          <w:tab/>
        </w:r>
        <w:r>
          <w:rPr>
            <w:noProof/>
            <w:webHidden/>
          </w:rPr>
          <w:fldChar w:fldCharType="begin"/>
        </w:r>
        <w:r w:rsidR="005C0E38">
          <w:rPr>
            <w:noProof/>
            <w:webHidden/>
          </w:rPr>
          <w:instrText xml:space="preserve"> PAGEREF _Toc280879549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50" w:history="1">
        <w:r w:rsidR="005C0E38" w:rsidRPr="00F57296">
          <w:rPr>
            <w:rStyle w:val="Hipervnculo"/>
            <w:noProof/>
            <w:kern w:val="1"/>
          </w:rPr>
          <w:t>1.2.1. Objetivo General</w:t>
        </w:r>
        <w:r w:rsidR="005C0E38">
          <w:rPr>
            <w:noProof/>
            <w:webHidden/>
          </w:rPr>
          <w:tab/>
        </w:r>
        <w:r>
          <w:rPr>
            <w:noProof/>
            <w:webHidden/>
          </w:rPr>
          <w:fldChar w:fldCharType="begin"/>
        </w:r>
        <w:r w:rsidR="005C0E38">
          <w:rPr>
            <w:noProof/>
            <w:webHidden/>
          </w:rPr>
          <w:instrText xml:space="preserve"> PAGEREF _Toc280879550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51" w:history="1">
        <w:r w:rsidR="005C0E38" w:rsidRPr="00F57296">
          <w:rPr>
            <w:rStyle w:val="Hipervnculo"/>
            <w:noProof/>
          </w:rPr>
          <w:t>1.2.1. ObjetivosEspecíficos</w:t>
        </w:r>
        <w:r w:rsidR="005C0E38">
          <w:rPr>
            <w:noProof/>
            <w:webHidden/>
          </w:rPr>
          <w:tab/>
        </w:r>
        <w:r>
          <w:rPr>
            <w:noProof/>
            <w:webHidden/>
          </w:rPr>
          <w:fldChar w:fldCharType="begin"/>
        </w:r>
        <w:r w:rsidR="005C0E38">
          <w:rPr>
            <w:noProof/>
            <w:webHidden/>
          </w:rPr>
          <w:instrText xml:space="preserve"> PAGEREF _Toc280879551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52" w:history="1">
        <w:r w:rsidR="005C0E38" w:rsidRPr="00F57296">
          <w:rPr>
            <w:rStyle w:val="Hipervnculo"/>
            <w:noProof/>
          </w:rPr>
          <w:t>1.3. Metodología a Emplear para Desarrollar el Proyecto</w:t>
        </w:r>
        <w:r w:rsidR="005C0E38">
          <w:rPr>
            <w:noProof/>
            <w:webHidden/>
          </w:rPr>
          <w:tab/>
        </w:r>
        <w:r>
          <w:rPr>
            <w:noProof/>
            <w:webHidden/>
          </w:rPr>
          <w:fldChar w:fldCharType="begin"/>
        </w:r>
        <w:r w:rsidR="005C0E38">
          <w:rPr>
            <w:noProof/>
            <w:webHidden/>
          </w:rPr>
          <w:instrText xml:space="preserve"> PAGEREF _Toc280879552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53" w:history="1">
        <w:r w:rsidR="005C0E38" w:rsidRPr="00F57296">
          <w:rPr>
            <w:rStyle w:val="Hipervnculo"/>
            <w:noProof/>
          </w:rPr>
          <w:t>1.4. Planificación Inicial</w:t>
        </w:r>
        <w:r w:rsidR="005C0E38">
          <w:rPr>
            <w:noProof/>
            <w:webHidden/>
          </w:rPr>
          <w:tab/>
        </w:r>
        <w:r>
          <w:rPr>
            <w:noProof/>
            <w:webHidden/>
          </w:rPr>
          <w:fldChar w:fldCharType="begin"/>
        </w:r>
        <w:r w:rsidR="005C0E38">
          <w:rPr>
            <w:noProof/>
            <w:webHidden/>
          </w:rPr>
          <w:instrText xml:space="preserve"> PAGEREF _Toc280879553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554" w:history="1">
        <w:r w:rsidR="005C0E38" w:rsidRPr="00F57296">
          <w:rPr>
            <w:rStyle w:val="Hipervnculo"/>
          </w:rPr>
          <w:t>Capítulo 2. Marco Teórico</w:t>
        </w:r>
        <w:r w:rsidR="005C0E38">
          <w:rPr>
            <w:webHidden/>
          </w:rPr>
          <w:tab/>
        </w:r>
        <w:r>
          <w:rPr>
            <w:webHidden/>
          </w:rPr>
          <w:fldChar w:fldCharType="begin"/>
        </w:r>
        <w:r w:rsidR="005C0E38">
          <w:rPr>
            <w:webHidden/>
          </w:rPr>
          <w:instrText xml:space="preserve"> PAGEREF _Toc280879554 \h </w:instrText>
        </w:r>
        <w:r>
          <w:rPr>
            <w:webHidden/>
          </w:rPr>
        </w:r>
        <w:r>
          <w:rPr>
            <w:webHidden/>
          </w:rPr>
          <w:fldChar w:fldCharType="separate"/>
        </w:r>
        <w:r w:rsidR="00625C7F">
          <w:rPr>
            <w:webHidden/>
          </w:rPr>
          <w:t>1</w:t>
        </w:r>
        <w:r>
          <w:rPr>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55" w:history="1">
        <w:r w:rsidR="005C0E38" w:rsidRPr="00F57296">
          <w:rPr>
            <w:rStyle w:val="Hipervnculo"/>
            <w:noProof/>
          </w:rPr>
          <w:t>2.1.Acceso Multimedia Universal</w:t>
        </w:r>
        <w:r w:rsidR="005C0E38">
          <w:rPr>
            <w:noProof/>
            <w:webHidden/>
          </w:rPr>
          <w:tab/>
        </w:r>
        <w:r>
          <w:rPr>
            <w:noProof/>
            <w:webHidden/>
          </w:rPr>
          <w:fldChar w:fldCharType="begin"/>
        </w:r>
        <w:r w:rsidR="005C0E38">
          <w:rPr>
            <w:noProof/>
            <w:webHidden/>
          </w:rPr>
          <w:instrText xml:space="preserve"> PAGEREF _Toc280879555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56" w:history="1">
        <w:r w:rsidR="005C0E38" w:rsidRPr="00F57296">
          <w:rPr>
            <w:rStyle w:val="Hipervnculo"/>
            <w:noProof/>
          </w:rPr>
          <w:t>2.2. Protocolo XML orientado a objetos</w:t>
        </w:r>
        <w:r w:rsidR="005C0E38">
          <w:rPr>
            <w:noProof/>
            <w:webHidden/>
          </w:rPr>
          <w:tab/>
        </w:r>
        <w:r>
          <w:rPr>
            <w:noProof/>
            <w:webHidden/>
          </w:rPr>
          <w:fldChar w:fldCharType="begin"/>
        </w:r>
        <w:r w:rsidR="005C0E38">
          <w:rPr>
            <w:noProof/>
            <w:webHidden/>
          </w:rPr>
          <w:instrText xml:space="preserve"> PAGEREF _Toc280879556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57" w:history="1">
        <w:r w:rsidR="005C0E38" w:rsidRPr="00F57296">
          <w:rPr>
            <w:rStyle w:val="Hipervnculo"/>
            <w:noProof/>
          </w:rPr>
          <w:t>2.2.1. SOAP</w:t>
        </w:r>
        <w:r w:rsidR="005C0E38">
          <w:rPr>
            <w:noProof/>
            <w:webHidden/>
          </w:rPr>
          <w:tab/>
        </w:r>
        <w:r>
          <w:rPr>
            <w:noProof/>
            <w:webHidden/>
          </w:rPr>
          <w:fldChar w:fldCharType="begin"/>
        </w:r>
        <w:r w:rsidR="005C0E38">
          <w:rPr>
            <w:noProof/>
            <w:webHidden/>
          </w:rPr>
          <w:instrText xml:space="preserve"> PAGEREF _Toc280879557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58" w:history="1">
        <w:r w:rsidR="005C0E38" w:rsidRPr="00F57296">
          <w:rPr>
            <w:rStyle w:val="Hipervnculo"/>
            <w:noProof/>
          </w:rPr>
          <w:t>2.2.2. REST</w:t>
        </w:r>
        <w:r w:rsidR="005C0E38">
          <w:rPr>
            <w:noProof/>
            <w:webHidden/>
          </w:rPr>
          <w:tab/>
        </w:r>
        <w:r>
          <w:rPr>
            <w:noProof/>
            <w:webHidden/>
          </w:rPr>
          <w:fldChar w:fldCharType="begin"/>
        </w:r>
        <w:r w:rsidR="005C0E38">
          <w:rPr>
            <w:noProof/>
            <w:webHidden/>
          </w:rPr>
          <w:instrText xml:space="preserve"> PAGEREF _Toc280879558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59" w:history="1">
        <w:r w:rsidR="005C0E38" w:rsidRPr="00F57296">
          <w:rPr>
            <w:rStyle w:val="Hipervnculo"/>
            <w:noProof/>
          </w:rPr>
          <w:t>2.2.3. RSS</w:t>
        </w:r>
        <w:r w:rsidR="005C0E38">
          <w:rPr>
            <w:noProof/>
            <w:webHidden/>
          </w:rPr>
          <w:tab/>
        </w:r>
        <w:r>
          <w:rPr>
            <w:noProof/>
            <w:webHidden/>
          </w:rPr>
          <w:fldChar w:fldCharType="begin"/>
        </w:r>
        <w:r w:rsidR="005C0E38">
          <w:rPr>
            <w:noProof/>
            <w:webHidden/>
          </w:rPr>
          <w:instrText xml:space="preserve"> PAGEREF _Toc280879559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0" w:history="1">
        <w:r w:rsidR="005C0E38" w:rsidRPr="00F57296">
          <w:rPr>
            <w:rStyle w:val="Hipervnculo"/>
            <w:noProof/>
          </w:rPr>
          <w:t>2.2.4. XML Orientado a MVC</w:t>
        </w:r>
        <w:r w:rsidR="005C0E38">
          <w:rPr>
            <w:noProof/>
            <w:webHidden/>
          </w:rPr>
          <w:tab/>
        </w:r>
        <w:r>
          <w:rPr>
            <w:noProof/>
            <w:webHidden/>
          </w:rPr>
          <w:fldChar w:fldCharType="begin"/>
        </w:r>
        <w:r w:rsidR="005C0E38">
          <w:rPr>
            <w:noProof/>
            <w:webHidden/>
          </w:rPr>
          <w:instrText xml:space="preserve"> PAGEREF _Toc280879560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1" w:history="1">
        <w:r w:rsidR="005C0E38" w:rsidRPr="00F57296">
          <w:rPr>
            <w:rStyle w:val="Hipervnculo"/>
            <w:noProof/>
          </w:rPr>
          <w:t>2.3.1.Servidor  Web</w:t>
        </w:r>
        <w:r w:rsidR="005C0E38">
          <w:rPr>
            <w:noProof/>
            <w:webHidden/>
          </w:rPr>
          <w:tab/>
        </w:r>
        <w:r>
          <w:rPr>
            <w:noProof/>
            <w:webHidden/>
          </w:rPr>
          <w:fldChar w:fldCharType="begin"/>
        </w:r>
        <w:r w:rsidR="005C0E38">
          <w:rPr>
            <w:noProof/>
            <w:webHidden/>
          </w:rPr>
          <w:instrText xml:space="preserve"> PAGEREF _Toc280879561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2" w:history="1">
        <w:r w:rsidR="005C0E38" w:rsidRPr="00F57296">
          <w:rPr>
            <w:rStyle w:val="Hipervnculo"/>
            <w:noProof/>
            <w:lang w:val="es-ES"/>
          </w:rPr>
          <w:t>2.3.2. Stream</w:t>
        </w:r>
        <w:r w:rsidR="005C0E38">
          <w:rPr>
            <w:noProof/>
            <w:webHidden/>
          </w:rPr>
          <w:tab/>
        </w:r>
        <w:r>
          <w:rPr>
            <w:noProof/>
            <w:webHidden/>
          </w:rPr>
          <w:fldChar w:fldCharType="begin"/>
        </w:r>
        <w:r w:rsidR="005C0E38">
          <w:rPr>
            <w:noProof/>
            <w:webHidden/>
          </w:rPr>
          <w:instrText xml:space="preserve"> PAGEREF _Toc280879562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3" w:history="1">
        <w:r w:rsidR="005C0E38" w:rsidRPr="00F57296">
          <w:rPr>
            <w:rStyle w:val="Hipervnculo"/>
            <w:noProof/>
            <w:lang w:val="es-ES"/>
          </w:rPr>
          <w:t>2.3.2.1. HTTP Delivery</w:t>
        </w:r>
        <w:r w:rsidR="005C0E38">
          <w:rPr>
            <w:noProof/>
            <w:webHidden/>
          </w:rPr>
          <w:tab/>
        </w:r>
        <w:r>
          <w:rPr>
            <w:noProof/>
            <w:webHidden/>
          </w:rPr>
          <w:fldChar w:fldCharType="begin"/>
        </w:r>
        <w:r w:rsidR="005C0E38">
          <w:rPr>
            <w:noProof/>
            <w:webHidden/>
          </w:rPr>
          <w:instrText xml:space="preserve"> PAGEREF _Toc280879563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4" w:history="1">
        <w:r w:rsidR="005C0E38" w:rsidRPr="00F57296">
          <w:rPr>
            <w:rStyle w:val="Hipervnculo"/>
            <w:noProof/>
          </w:rPr>
          <w:t>2.3.2.2.Streaming</w:t>
        </w:r>
        <w:r w:rsidR="005C0E38">
          <w:rPr>
            <w:noProof/>
            <w:webHidden/>
          </w:rPr>
          <w:tab/>
        </w:r>
        <w:r>
          <w:rPr>
            <w:noProof/>
            <w:webHidden/>
          </w:rPr>
          <w:fldChar w:fldCharType="begin"/>
        </w:r>
        <w:r w:rsidR="005C0E38">
          <w:rPr>
            <w:noProof/>
            <w:webHidden/>
          </w:rPr>
          <w:instrText xml:space="preserve"> PAGEREF _Toc280879564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5" w:history="1">
        <w:r w:rsidR="005C0E38" w:rsidRPr="00F57296">
          <w:rPr>
            <w:rStyle w:val="Hipervnculo"/>
            <w:noProof/>
            <w:lang w:val="es-ES"/>
          </w:rPr>
          <w:t>2.3.2.3. Media Streaming</w:t>
        </w:r>
        <w:r w:rsidR="005C0E38">
          <w:rPr>
            <w:noProof/>
            <w:webHidden/>
          </w:rPr>
          <w:tab/>
        </w:r>
        <w:r>
          <w:rPr>
            <w:noProof/>
            <w:webHidden/>
          </w:rPr>
          <w:fldChar w:fldCharType="begin"/>
        </w:r>
        <w:r w:rsidR="005C0E38">
          <w:rPr>
            <w:noProof/>
            <w:webHidden/>
          </w:rPr>
          <w:instrText xml:space="preserve"> PAGEREF _Toc280879565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66" w:history="1">
        <w:r w:rsidR="005C0E38" w:rsidRPr="00F57296">
          <w:rPr>
            <w:rStyle w:val="Hipervnculo"/>
            <w:noProof/>
          </w:rPr>
          <w:t>2.4.Codecs de Video</w:t>
        </w:r>
        <w:r w:rsidR="005C0E38">
          <w:rPr>
            <w:noProof/>
            <w:webHidden/>
          </w:rPr>
          <w:tab/>
        </w:r>
        <w:r>
          <w:rPr>
            <w:noProof/>
            <w:webHidden/>
          </w:rPr>
          <w:fldChar w:fldCharType="begin"/>
        </w:r>
        <w:r w:rsidR="005C0E38">
          <w:rPr>
            <w:noProof/>
            <w:webHidden/>
          </w:rPr>
          <w:instrText xml:space="preserve"> PAGEREF _Toc280879566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7" w:history="1">
        <w:r w:rsidR="005C0E38" w:rsidRPr="00F57296">
          <w:rPr>
            <w:rStyle w:val="Hipervnculo"/>
            <w:noProof/>
            <w:lang w:val="es-ES"/>
          </w:rPr>
          <w:t>2.4.1. H263 Sorenson</w:t>
        </w:r>
        <w:r w:rsidR="005C0E38">
          <w:rPr>
            <w:noProof/>
            <w:webHidden/>
          </w:rPr>
          <w:tab/>
        </w:r>
        <w:r>
          <w:rPr>
            <w:noProof/>
            <w:webHidden/>
          </w:rPr>
          <w:fldChar w:fldCharType="begin"/>
        </w:r>
        <w:r w:rsidR="005C0E38">
          <w:rPr>
            <w:noProof/>
            <w:webHidden/>
          </w:rPr>
          <w:instrText xml:space="preserve"> PAGEREF _Toc280879567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8" w:history="1">
        <w:r w:rsidR="005C0E38" w:rsidRPr="00F57296">
          <w:rPr>
            <w:rStyle w:val="Hipervnculo"/>
            <w:noProof/>
          </w:rPr>
          <w:t>2.4.2. H264 Mpeg-4 Parte 10</w:t>
        </w:r>
        <w:r w:rsidR="005C0E38">
          <w:rPr>
            <w:noProof/>
            <w:webHidden/>
          </w:rPr>
          <w:tab/>
        </w:r>
        <w:r>
          <w:rPr>
            <w:noProof/>
            <w:webHidden/>
          </w:rPr>
          <w:fldChar w:fldCharType="begin"/>
        </w:r>
        <w:r w:rsidR="005C0E38">
          <w:rPr>
            <w:noProof/>
            <w:webHidden/>
          </w:rPr>
          <w:instrText xml:space="preserve"> PAGEREF _Toc280879568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9" w:history="1">
        <w:r w:rsidR="005C0E38" w:rsidRPr="00F57296">
          <w:rPr>
            <w:rStyle w:val="Hipervnculo"/>
            <w:noProof/>
          </w:rPr>
          <w:t>2.4.4. OGG Theora</w:t>
        </w:r>
        <w:r w:rsidR="005C0E38">
          <w:rPr>
            <w:noProof/>
            <w:webHidden/>
          </w:rPr>
          <w:tab/>
        </w:r>
        <w:r>
          <w:rPr>
            <w:noProof/>
            <w:webHidden/>
          </w:rPr>
          <w:fldChar w:fldCharType="begin"/>
        </w:r>
        <w:r w:rsidR="005C0E38">
          <w:rPr>
            <w:noProof/>
            <w:webHidden/>
          </w:rPr>
          <w:instrText xml:space="preserve"> PAGEREF _Toc280879569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0" w:history="1">
        <w:r w:rsidR="005C0E38" w:rsidRPr="00F57296">
          <w:rPr>
            <w:rStyle w:val="Hipervnculo"/>
            <w:noProof/>
            <w:lang w:val="es-ES"/>
          </w:rPr>
          <w:t>2.4.5. MPEG-4</w:t>
        </w:r>
        <w:r w:rsidR="005C0E38">
          <w:rPr>
            <w:noProof/>
            <w:webHidden/>
          </w:rPr>
          <w:tab/>
        </w:r>
        <w:r>
          <w:rPr>
            <w:noProof/>
            <w:webHidden/>
          </w:rPr>
          <w:fldChar w:fldCharType="begin"/>
        </w:r>
        <w:r w:rsidR="005C0E38">
          <w:rPr>
            <w:noProof/>
            <w:webHidden/>
          </w:rPr>
          <w:instrText xml:space="preserve"> PAGEREF _Toc280879570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1" w:history="1">
        <w:r w:rsidR="005C0E38" w:rsidRPr="00F57296">
          <w:rPr>
            <w:rStyle w:val="Hipervnculo"/>
            <w:noProof/>
            <w:lang w:val="es-ES"/>
          </w:rPr>
          <w:t>2.4.6. WMV</w:t>
        </w:r>
        <w:r w:rsidR="005C0E38">
          <w:rPr>
            <w:noProof/>
            <w:webHidden/>
          </w:rPr>
          <w:tab/>
        </w:r>
        <w:r>
          <w:rPr>
            <w:noProof/>
            <w:webHidden/>
          </w:rPr>
          <w:fldChar w:fldCharType="begin"/>
        </w:r>
        <w:r w:rsidR="005C0E38">
          <w:rPr>
            <w:noProof/>
            <w:webHidden/>
          </w:rPr>
          <w:instrText xml:space="preserve"> PAGEREF _Toc280879571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72" w:history="1">
        <w:r w:rsidR="005C0E38" w:rsidRPr="00F57296">
          <w:rPr>
            <w:rStyle w:val="Hipervnculo"/>
            <w:noProof/>
          </w:rPr>
          <w:t>2.5. Tecnologías Clientes</w:t>
        </w:r>
        <w:r w:rsidR="005C0E38">
          <w:rPr>
            <w:noProof/>
            <w:webHidden/>
          </w:rPr>
          <w:tab/>
        </w:r>
        <w:r>
          <w:rPr>
            <w:noProof/>
            <w:webHidden/>
          </w:rPr>
          <w:fldChar w:fldCharType="begin"/>
        </w:r>
        <w:r w:rsidR="005C0E38">
          <w:rPr>
            <w:noProof/>
            <w:webHidden/>
          </w:rPr>
          <w:instrText xml:space="preserve"> PAGEREF _Toc280879572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3" w:history="1">
        <w:r w:rsidR="005C0E38" w:rsidRPr="00F57296">
          <w:rPr>
            <w:rStyle w:val="Hipervnculo"/>
            <w:noProof/>
            <w:lang w:val="es-ES"/>
          </w:rPr>
          <w:t>2.5.1. Real Media Player</w:t>
        </w:r>
        <w:r w:rsidR="005C0E38">
          <w:rPr>
            <w:noProof/>
            <w:webHidden/>
          </w:rPr>
          <w:tab/>
        </w:r>
        <w:r>
          <w:rPr>
            <w:noProof/>
            <w:webHidden/>
          </w:rPr>
          <w:fldChar w:fldCharType="begin"/>
        </w:r>
        <w:r w:rsidR="005C0E38">
          <w:rPr>
            <w:noProof/>
            <w:webHidden/>
          </w:rPr>
          <w:instrText xml:space="preserve"> PAGEREF _Toc280879573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4" w:history="1">
        <w:r w:rsidR="005C0E38" w:rsidRPr="00F57296">
          <w:rPr>
            <w:rStyle w:val="Hipervnculo"/>
            <w:noProof/>
            <w:lang w:val="es-ES"/>
          </w:rPr>
          <w:t>2.5.2. Windows Media Player</w:t>
        </w:r>
        <w:r w:rsidR="005C0E38">
          <w:rPr>
            <w:noProof/>
            <w:webHidden/>
          </w:rPr>
          <w:tab/>
        </w:r>
        <w:r>
          <w:rPr>
            <w:noProof/>
            <w:webHidden/>
          </w:rPr>
          <w:fldChar w:fldCharType="begin"/>
        </w:r>
        <w:r w:rsidR="005C0E38">
          <w:rPr>
            <w:noProof/>
            <w:webHidden/>
          </w:rPr>
          <w:instrText xml:space="preserve"> PAGEREF _Toc280879574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5" w:history="1">
        <w:r w:rsidR="005C0E38" w:rsidRPr="00F57296">
          <w:rPr>
            <w:rStyle w:val="Hipervnculo"/>
            <w:noProof/>
            <w:lang w:val="es-ES"/>
          </w:rPr>
          <w:t>2.5.3.Quicktime Player</w:t>
        </w:r>
        <w:r w:rsidR="005C0E38">
          <w:rPr>
            <w:noProof/>
            <w:webHidden/>
          </w:rPr>
          <w:tab/>
        </w:r>
        <w:r>
          <w:rPr>
            <w:noProof/>
            <w:webHidden/>
          </w:rPr>
          <w:fldChar w:fldCharType="begin"/>
        </w:r>
        <w:r w:rsidR="005C0E38">
          <w:rPr>
            <w:noProof/>
            <w:webHidden/>
          </w:rPr>
          <w:instrText xml:space="preserve"> PAGEREF _Toc280879575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6" w:history="1">
        <w:r w:rsidR="005C0E38" w:rsidRPr="00F57296">
          <w:rPr>
            <w:rStyle w:val="Hipervnculo"/>
            <w:noProof/>
          </w:rPr>
          <w:t>2.5.4. Adobe Flash</w:t>
        </w:r>
        <w:r w:rsidR="005C0E38">
          <w:rPr>
            <w:noProof/>
            <w:webHidden/>
          </w:rPr>
          <w:tab/>
        </w:r>
        <w:r>
          <w:rPr>
            <w:noProof/>
            <w:webHidden/>
          </w:rPr>
          <w:fldChar w:fldCharType="begin"/>
        </w:r>
        <w:r w:rsidR="005C0E38">
          <w:rPr>
            <w:noProof/>
            <w:webHidden/>
          </w:rPr>
          <w:instrText xml:space="preserve"> PAGEREF _Toc280879576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7" w:history="1">
        <w:r w:rsidR="005C0E38" w:rsidRPr="00F57296">
          <w:rPr>
            <w:rStyle w:val="Hipervnculo"/>
            <w:noProof/>
            <w:lang w:val="es-ES"/>
          </w:rPr>
          <w:t>2.5.5.Video HTML5</w:t>
        </w:r>
        <w:r w:rsidR="005C0E38">
          <w:rPr>
            <w:noProof/>
            <w:webHidden/>
          </w:rPr>
          <w:tab/>
        </w:r>
        <w:r>
          <w:rPr>
            <w:noProof/>
            <w:webHidden/>
          </w:rPr>
          <w:fldChar w:fldCharType="begin"/>
        </w:r>
        <w:r w:rsidR="005C0E38">
          <w:rPr>
            <w:noProof/>
            <w:webHidden/>
          </w:rPr>
          <w:instrText xml:space="preserve"> PAGEREF _Toc280879577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78" w:history="1">
        <w:r w:rsidR="005C0E38" w:rsidRPr="00F57296">
          <w:rPr>
            <w:rStyle w:val="Hipervnculo"/>
            <w:noProof/>
          </w:rPr>
          <w:t>2.6. Conversión de Videos</w:t>
        </w:r>
        <w:r w:rsidR="005C0E38">
          <w:rPr>
            <w:noProof/>
            <w:webHidden/>
          </w:rPr>
          <w:tab/>
        </w:r>
        <w:r>
          <w:rPr>
            <w:noProof/>
            <w:webHidden/>
          </w:rPr>
          <w:fldChar w:fldCharType="begin"/>
        </w:r>
        <w:r w:rsidR="005C0E38">
          <w:rPr>
            <w:noProof/>
            <w:webHidden/>
          </w:rPr>
          <w:instrText xml:space="preserve"> PAGEREF _Toc280879578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9" w:history="1">
        <w:r w:rsidR="005C0E38" w:rsidRPr="00F57296">
          <w:rPr>
            <w:rStyle w:val="Hipervnculo"/>
            <w:noProof/>
          </w:rPr>
          <w:t>2.6.1. FFmpeg</w:t>
        </w:r>
        <w:r w:rsidR="005C0E38">
          <w:rPr>
            <w:noProof/>
            <w:webHidden/>
          </w:rPr>
          <w:tab/>
        </w:r>
        <w:r>
          <w:rPr>
            <w:noProof/>
            <w:webHidden/>
          </w:rPr>
          <w:fldChar w:fldCharType="begin"/>
        </w:r>
        <w:r w:rsidR="005C0E38">
          <w:rPr>
            <w:noProof/>
            <w:webHidden/>
          </w:rPr>
          <w:instrText xml:space="preserve"> PAGEREF _Toc280879579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80" w:history="1">
        <w:r w:rsidR="005C0E38" w:rsidRPr="00F57296">
          <w:rPr>
            <w:rStyle w:val="Hipervnculo"/>
            <w:noProof/>
          </w:rPr>
          <w:t>2.7. IPTV</w:t>
        </w:r>
        <w:r w:rsidR="005C0E38">
          <w:rPr>
            <w:noProof/>
            <w:webHidden/>
          </w:rPr>
          <w:tab/>
        </w:r>
        <w:r>
          <w:rPr>
            <w:noProof/>
            <w:webHidden/>
          </w:rPr>
          <w:fldChar w:fldCharType="begin"/>
        </w:r>
        <w:r w:rsidR="005C0E38">
          <w:rPr>
            <w:noProof/>
            <w:webHidden/>
          </w:rPr>
          <w:instrText xml:space="preserve"> PAGEREF _Toc280879580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81" w:history="1">
        <w:r w:rsidR="005C0E38" w:rsidRPr="00F57296">
          <w:rPr>
            <w:rStyle w:val="Hipervnculo"/>
            <w:noProof/>
          </w:rPr>
          <w:t>2.8. Metodología de Desarrollo</w:t>
        </w:r>
        <w:r w:rsidR="005C0E38">
          <w:rPr>
            <w:noProof/>
            <w:webHidden/>
          </w:rPr>
          <w:tab/>
        </w:r>
        <w:r>
          <w:rPr>
            <w:noProof/>
            <w:webHidden/>
          </w:rPr>
          <w:fldChar w:fldCharType="begin"/>
        </w:r>
        <w:r w:rsidR="005C0E38">
          <w:rPr>
            <w:noProof/>
            <w:webHidden/>
          </w:rPr>
          <w:instrText xml:space="preserve"> PAGEREF _Toc280879581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82" w:history="1">
        <w:r w:rsidR="005C0E38" w:rsidRPr="00F57296">
          <w:rPr>
            <w:rStyle w:val="Hipervnculo"/>
            <w:noProof/>
          </w:rPr>
          <w:t>2.8.1. Extreme Programming</w:t>
        </w:r>
        <w:r w:rsidR="005C0E38">
          <w:rPr>
            <w:noProof/>
            <w:webHidden/>
          </w:rPr>
          <w:tab/>
        </w:r>
        <w:r>
          <w:rPr>
            <w:noProof/>
            <w:webHidden/>
          </w:rPr>
          <w:fldChar w:fldCharType="begin"/>
        </w:r>
        <w:r w:rsidR="005C0E38">
          <w:rPr>
            <w:noProof/>
            <w:webHidden/>
          </w:rPr>
          <w:instrText xml:space="preserve"> PAGEREF _Toc280879582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83" w:history="1">
        <w:r w:rsidR="005C0E38" w:rsidRPr="00F57296">
          <w:rPr>
            <w:rStyle w:val="Hipervnculo"/>
            <w:noProof/>
          </w:rPr>
          <w:t>2.8.3. Software Libre</w:t>
        </w:r>
        <w:r w:rsidR="005C0E38">
          <w:rPr>
            <w:noProof/>
            <w:webHidden/>
          </w:rPr>
          <w:tab/>
        </w:r>
        <w:r>
          <w:rPr>
            <w:noProof/>
            <w:webHidden/>
          </w:rPr>
          <w:fldChar w:fldCharType="begin"/>
        </w:r>
        <w:r w:rsidR="005C0E38">
          <w:rPr>
            <w:noProof/>
            <w:webHidden/>
          </w:rPr>
          <w:instrText xml:space="preserve"> PAGEREF _Toc280879583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84" w:history="1">
        <w:r w:rsidR="005C0E38" w:rsidRPr="00F57296">
          <w:rPr>
            <w:rStyle w:val="Hipervnculo"/>
            <w:noProof/>
          </w:rPr>
          <w:t>2.8.3.1. Licencia GNU GPL v2</w:t>
        </w:r>
        <w:r w:rsidR="005C0E38">
          <w:rPr>
            <w:noProof/>
            <w:webHidden/>
          </w:rPr>
          <w:tab/>
        </w:r>
        <w:r>
          <w:rPr>
            <w:noProof/>
            <w:webHidden/>
          </w:rPr>
          <w:fldChar w:fldCharType="begin"/>
        </w:r>
        <w:r w:rsidR="005C0E38">
          <w:rPr>
            <w:noProof/>
            <w:webHidden/>
          </w:rPr>
          <w:instrText xml:space="preserve"> PAGEREF _Toc280879584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85" w:history="1">
        <w:r w:rsidR="005C0E38" w:rsidRPr="00F57296">
          <w:rPr>
            <w:rStyle w:val="Hipervnculo"/>
            <w:noProof/>
          </w:rPr>
          <w:t>2.9. Frameworks</w:t>
        </w:r>
        <w:r w:rsidR="005C0E38">
          <w:rPr>
            <w:noProof/>
            <w:webHidden/>
          </w:rPr>
          <w:tab/>
        </w:r>
        <w:r>
          <w:rPr>
            <w:noProof/>
            <w:webHidden/>
          </w:rPr>
          <w:fldChar w:fldCharType="begin"/>
        </w:r>
        <w:r w:rsidR="005C0E38">
          <w:rPr>
            <w:noProof/>
            <w:webHidden/>
          </w:rPr>
          <w:instrText xml:space="preserve"> PAGEREF _Toc280879585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86" w:history="1">
        <w:r w:rsidR="005C0E38" w:rsidRPr="00F57296">
          <w:rPr>
            <w:rStyle w:val="Hipervnculo"/>
            <w:noProof/>
          </w:rPr>
          <w:t>2.9.1. Zend Framework</w:t>
        </w:r>
        <w:r w:rsidR="005C0E38">
          <w:rPr>
            <w:noProof/>
            <w:webHidden/>
          </w:rPr>
          <w:tab/>
        </w:r>
        <w:r>
          <w:rPr>
            <w:noProof/>
            <w:webHidden/>
          </w:rPr>
          <w:fldChar w:fldCharType="begin"/>
        </w:r>
        <w:r w:rsidR="005C0E38">
          <w:rPr>
            <w:noProof/>
            <w:webHidden/>
          </w:rPr>
          <w:instrText xml:space="preserve"> PAGEREF _Toc280879586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87" w:history="1">
        <w:r w:rsidR="005C0E38" w:rsidRPr="00F57296">
          <w:rPr>
            <w:rStyle w:val="Hipervnculo"/>
            <w:noProof/>
            <w:lang w:val="pt-BR"/>
          </w:rPr>
          <w:t>2.9.2. Google Web Toolkit</w:t>
        </w:r>
        <w:r w:rsidR="005C0E38">
          <w:rPr>
            <w:noProof/>
            <w:webHidden/>
          </w:rPr>
          <w:tab/>
        </w:r>
        <w:r>
          <w:rPr>
            <w:noProof/>
            <w:webHidden/>
          </w:rPr>
          <w:fldChar w:fldCharType="begin"/>
        </w:r>
        <w:r w:rsidR="005C0E38">
          <w:rPr>
            <w:noProof/>
            <w:webHidden/>
          </w:rPr>
          <w:instrText xml:space="preserve"> PAGEREF _Toc280879587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588" w:history="1">
        <w:r w:rsidR="005C0E38" w:rsidRPr="00F57296">
          <w:rPr>
            <w:rStyle w:val="Hipervnculo"/>
          </w:rPr>
          <w:t>Capítulo 3: Estado del Arte</w:t>
        </w:r>
        <w:r w:rsidR="005C0E38">
          <w:rPr>
            <w:webHidden/>
          </w:rPr>
          <w:tab/>
        </w:r>
        <w:r>
          <w:rPr>
            <w:webHidden/>
          </w:rPr>
          <w:fldChar w:fldCharType="begin"/>
        </w:r>
        <w:r w:rsidR="005C0E38">
          <w:rPr>
            <w:webHidden/>
          </w:rPr>
          <w:instrText xml:space="preserve"> PAGEREF _Toc280879588 \h </w:instrText>
        </w:r>
        <w:r>
          <w:rPr>
            <w:webHidden/>
          </w:rPr>
        </w:r>
        <w:r>
          <w:rPr>
            <w:webHidden/>
          </w:rPr>
          <w:fldChar w:fldCharType="separate"/>
        </w:r>
        <w:r w:rsidR="00625C7F">
          <w:rPr>
            <w:webHidden/>
          </w:rPr>
          <w:t>1</w:t>
        </w:r>
        <w:r>
          <w:rPr>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89" w:history="1">
        <w:r w:rsidR="005C0E38" w:rsidRPr="00F57296">
          <w:rPr>
            <w:rStyle w:val="Hipervnculo"/>
            <w:noProof/>
          </w:rPr>
          <w:t>3.1. Gestores de Contenidos multimedia existentes</w:t>
        </w:r>
        <w:r w:rsidR="005C0E38">
          <w:rPr>
            <w:noProof/>
            <w:webHidden/>
          </w:rPr>
          <w:tab/>
        </w:r>
        <w:r>
          <w:rPr>
            <w:noProof/>
            <w:webHidden/>
          </w:rPr>
          <w:fldChar w:fldCharType="begin"/>
        </w:r>
        <w:r w:rsidR="005C0E38">
          <w:rPr>
            <w:noProof/>
            <w:webHidden/>
          </w:rPr>
          <w:instrText xml:space="preserve"> PAGEREF _Toc280879589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0" w:history="1">
        <w:r w:rsidR="005C0E38" w:rsidRPr="00F57296">
          <w:rPr>
            <w:rStyle w:val="Hipervnculo"/>
            <w:noProof/>
            <w:lang w:val="es-ES"/>
          </w:rPr>
          <w:t>3.1.1.PHPMotion</w:t>
        </w:r>
        <w:r w:rsidR="005C0E38">
          <w:rPr>
            <w:noProof/>
            <w:webHidden/>
          </w:rPr>
          <w:tab/>
        </w:r>
        <w:r>
          <w:rPr>
            <w:noProof/>
            <w:webHidden/>
          </w:rPr>
          <w:fldChar w:fldCharType="begin"/>
        </w:r>
        <w:r w:rsidR="005C0E38">
          <w:rPr>
            <w:noProof/>
            <w:webHidden/>
          </w:rPr>
          <w:instrText xml:space="preserve"> PAGEREF _Toc280879590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1" w:history="1">
        <w:r w:rsidR="005C0E38" w:rsidRPr="00F57296">
          <w:rPr>
            <w:rStyle w:val="Hipervnculo"/>
            <w:noProof/>
            <w:lang w:val="es-ES"/>
          </w:rPr>
          <w:t>3.1.2.OsTube</w:t>
        </w:r>
        <w:r w:rsidR="005C0E38">
          <w:rPr>
            <w:noProof/>
            <w:webHidden/>
          </w:rPr>
          <w:tab/>
        </w:r>
        <w:r>
          <w:rPr>
            <w:noProof/>
            <w:webHidden/>
          </w:rPr>
          <w:fldChar w:fldCharType="begin"/>
        </w:r>
        <w:r w:rsidR="005C0E38">
          <w:rPr>
            <w:noProof/>
            <w:webHidden/>
          </w:rPr>
          <w:instrText xml:space="preserve"> PAGEREF _Toc280879591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92" w:history="1">
        <w:r w:rsidR="005C0E38" w:rsidRPr="00F57296">
          <w:rPr>
            <w:rStyle w:val="Hipervnculo"/>
            <w:noProof/>
          </w:rPr>
          <w:t>3.2. Sitios de contenidos multimedia de referencia</w:t>
        </w:r>
        <w:r w:rsidR="005C0E38">
          <w:rPr>
            <w:noProof/>
            <w:webHidden/>
          </w:rPr>
          <w:tab/>
        </w:r>
        <w:r>
          <w:rPr>
            <w:noProof/>
            <w:webHidden/>
          </w:rPr>
          <w:fldChar w:fldCharType="begin"/>
        </w:r>
        <w:r w:rsidR="005C0E38">
          <w:rPr>
            <w:noProof/>
            <w:webHidden/>
          </w:rPr>
          <w:instrText xml:space="preserve"> PAGEREF _Toc280879592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3" w:history="1">
        <w:r w:rsidR="005C0E38" w:rsidRPr="00F57296">
          <w:rPr>
            <w:rStyle w:val="Hipervnculo"/>
            <w:noProof/>
            <w:lang w:val="es-ES"/>
          </w:rPr>
          <w:t>3.2.1.Youtube</w:t>
        </w:r>
        <w:r w:rsidR="005C0E38">
          <w:rPr>
            <w:noProof/>
            <w:webHidden/>
          </w:rPr>
          <w:tab/>
        </w:r>
        <w:r>
          <w:rPr>
            <w:noProof/>
            <w:webHidden/>
          </w:rPr>
          <w:fldChar w:fldCharType="begin"/>
        </w:r>
        <w:r w:rsidR="005C0E38">
          <w:rPr>
            <w:noProof/>
            <w:webHidden/>
          </w:rPr>
          <w:instrText xml:space="preserve"> PAGEREF _Toc280879593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4" w:history="1">
        <w:r w:rsidR="005C0E38" w:rsidRPr="00F57296">
          <w:rPr>
            <w:rStyle w:val="Hipervnculo"/>
            <w:noProof/>
            <w:lang w:val="es-ES"/>
          </w:rPr>
          <w:t>3.2.2. Google Video</w:t>
        </w:r>
        <w:r w:rsidR="005C0E38">
          <w:rPr>
            <w:noProof/>
            <w:webHidden/>
          </w:rPr>
          <w:tab/>
        </w:r>
        <w:r>
          <w:rPr>
            <w:noProof/>
            <w:webHidden/>
          </w:rPr>
          <w:fldChar w:fldCharType="begin"/>
        </w:r>
        <w:r w:rsidR="005C0E38">
          <w:rPr>
            <w:noProof/>
            <w:webHidden/>
          </w:rPr>
          <w:instrText xml:space="preserve"> PAGEREF _Toc280879594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5" w:history="1">
        <w:r w:rsidR="005C0E38" w:rsidRPr="00F57296">
          <w:rPr>
            <w:rStyle w:val="Hipervnculo"/>
            <w:noProof/>
          </w:rPr>
          <w:t>3.2.3.Vimeo</w:t>
        </w:r>
        <w:r w:rsidR="005C0E38">
          <w:rPr>
            <w:noProof/>
            <w:webHidden/>
          </w:rPr>
          <w:tab/>
        </w:r>
        <w:r>
          <w:rPr>
            <w:noProof/>
            <w:webHidden/>
          </w:rPr>
          <w:fldChar w:fldCharType="begin"/>
        </w:r>
        <w:r w:rsidR="005C0E38">
          <w:rPr>
            <w:noProof/>
            <w:webHidden/>
          </w:rPr>
          <w:instrText xml:space="preserve"> PAGEREF _Toc280879595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6" w:history="1">
        <w:r w:rsidR="005C0E38" w:rsidRPr="00F57296">
          <w:rPr>
            <w:rStyle w:val="Hipervnculo"/>
            <w:noProof/>
            <w:lang w:val="es-ES"/>
          </w:rPr>
          <w:t>3.2.4.TerraTV</w:t>
        </w:r>
        <w:r w:rsidR="005C0E38">
          <w:rPr>
            <w:noProof/>
            <w:webHidden/>
          </w:rPr>
          <w:tab/>
        </w:r>
        <w:r>
          <w:rPr>
            <w:noProof/>
            <w:webHidden/>
          </w:rPr>
          <w:fldChar w:fldCharType="begin"/>
        </w:r>
        <w:r w:rsidR="005C0E38">
          <w:rPr>
            <w:noProof/>
            <w:webHidden/>
          </w:rPr>
          <w:instrText xml:space="preserve"> PAGEREF _Toc280879596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7" w:history="1">
        <w:r w:rsidR="005C0E38" w:rsidRPr="00F57296">
          <w:rPr>
            <w:rStyle w:val="Hipervnculo"/>
            <w:noProof/>
            <w:lang w:val="es-ES"/>
          </w:rPr>
          <w:t>3.2.6. 3TV</w:t>
        </w:r>
        <w:r w:rsidR="005C0E38">
          <w:rPr>
            <w:noProof/>
            <w:webHidden/>
          </w:rPr>
          <w:tab/>
        </w:r>
        <w:r>
          <w:rPr>
            <w:noProof/>
            <w:webHidden/>
          </w:rPr>
          <w:fldChar w:fldCharType="begin"/>
        </w:r>
        <w:r w:rsidR="005C0E38">
          <w:rPr>
            <w:noProof/>
            <w:webHidden/>
          </w:rPr>
          <w:instrText xml:space="preserve"> PAGEREF _Toc280879597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98" w:history="1">
        <w:r w:rsidR="005C0E38" w:rsidRPr="00F57296">
          <w:rPr>
            <w:rStyle w:val="Hipervnculo"/>
            <w:noProof/>
            <w:lang w:val="es-ES"/>
          </w:rPr>
          <w:t>3.3. Google TV</w:t>
        </w:r>
        <w:r w:rsidR="005C0E38">
          <w:rPr>
            <w:noProof/>
            <w:webHidden/>
          </w:rPr>
          <w:tab/>
        </w:r>
        <w:r>
          <w:rPr>
            <w:noProof/>
            <w:webHidden/>
          </w:rPr>
          <w:fldChar w:fldCharType="begin"/>
        </w:r>
        <w:r w:rsidR="005C0E38">
          <w:rPr>
            <w:noProof/>
            <w:webHidden/>
          </w:rPr>
          <w:instrText xml:space="preserve"> PAGEREF _Toc280879598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599" w:history="1">
        <w:r w:rsidR="005C0E38" w:rsidRPr="00F57296">
          <w:rPr>
            <w:rStyle w:val="Hipervnculo"/>
          </w:rPr>
          <w:t>4. Desarrollo</w:t>
        </w:r>
        <w:r w:rsidR="005C0E38">
          <w:rPr>
            <w:webHidden/>
          </w:rPr>
          <w:tab/>
        </w:r>
        <w:r>
          <w:rPr>
            <w:webHidden/>
          </w:rPr>
          <w:fldChar w:fldCharType="begin"/>
        </w:r>
        <w:r w:rsidR="005C0E38">
          <w:rPr>
            <w:webHidden/>
          </w:rPr>
          <w:instrText xml:space="preserve"> PAGEREF _Toc280879599 \h </w:instrText>
        </w:r>
        <w:r>
          <w:rPr>
            <w:webHidden/>
          </w:rPr>
        </w:r>
        <w:r>
          <w:rPr>
            <w:webHidden/>
          </w:rPr>
          <w:fldChar w:fldCharType="separate"/>
        </w:r>
        <w:r w:rsidR="00625C7F">
          <w:rPr>
            <w:webHidden/>
          </w:rPr>
          <w:t>1</w:t>
        </w:r>
        <w:r>
          <w:rPr>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00" w:history="1">
        <w:r w:rsidR="005C0E38" w:rsidRPr="00F57296">
          <w:rPr>
            <w:rStyle w:val="Hipervnculo"/>
            <w:noProof/>
          </w:rPr>
          <w:t>4.1. Toma de requerimientos</w:t>
        </w:r>
        <w:r w:rsidR="005C0E38">
          <w:rPr>
            <w:noProof/>
            <w:webHidden/>
          </w:rPr>
          <w:tab/>
        </w:r>
        <w:r>
          <w:rPr>
            <w:noProof/>
            <w:webHidden/>
          </w:rPr>
          <w:fldChar w:fldCharType="begin"/>
        </w:r>
        <w:r w:rsidR="005C0E38">
          <w:rPr>
            <w:noProof/>
            <w:webHidden/>
          </w:rPr>
          <w:instrText xml:space="preserve"> PAGEREF _Toc280879600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1" w:history="1">
        <w:r w:rsidR="005C0E38" w:rsidRPr="00F57296">
          <w:rPr>
            <w:rStyle w:val="Hipervnculo"/>
            <w:noProof/>
          </w:rPr>
          <w:t>4.1.1. Requerimientos Funcionales</w:t>
        </w:r>
        <w:r w:rsidR="005C0E38">
          <w:rPr>
            <w:noProof/>
            <w:webHidden/>
          </w:rPr>
          <w:tab/>
        </w:r>
        <w:r>
          <w:rPr>
            <w:noProof/>
            <w:webHidden/>
          </w:rPr>
          <w:fldChar w:fldCharType="begin"/>
        </w:r>
        <w:r w:rsidR="005C0E38">
          <w:rPr>
            <w:noProof/>
            <w:webHidden/>
          </w:rPr>
          <w:instrText xml:space="preserve"> PAGEREF _Toc280879601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2" w:history="1">
        <w:r w:rsidR="005C0E38" w:rsidRPr="00F57296">
          <w:rPr>
            <w:rStyle w:val="Hipervnculo"/>
            <w:noProof/>
          </w:rPr>
          <w:t>4.1.2. Requerimientos No Funcionales</w:t>
        </w:r>
        <w:r w:rsidR="005C0E38">
          <w:rPr>
            <w:noProof/>
            <w:webHidden/>
          </w:rPr>
          <w:tab/>
        </w:r>
        <w:r>
          <w:rPr>
            <w:noProof/>
            <w:webHidden/>
          </w:rPr>
          <w:fldChar w:fldCharType="begin"/>
        </w:r>
        <w:r w:rsidR="005C0E38">
          <w:rPr>
            <w:noProof/>
            <w:webHidden/>
          </w:rPr>
          <w:instrText xml:space="preserve"> PAGEREF _Toc280879602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03" w:history="1">
        <w:r w:rsidR="005C0E38" w:rsidRPr="00F57296">
          <w:rPr>
            <w:rStyle w:val="Hipervnculo"/>
            <w:noProof/>
          </w:rPr>
          <w:t>4.2. Tecnología a Utilizar</w:t>
        </w:r>
        <w:r w:rsidR="005C0E38">
          <w:rPr>
            <w:noProof/>
            <w:webHidden/>
          </w:rPr>
          <w:tab/>
        </w:r>
        <w:r>
          <w:rPr>
            <w:noProof/>
            <w:webHidden/>
          </w:rPr>
          <w:fldChar w:fldCharType="begin"/>
        </w:r>
        <w:r w:rsidR="005C0E38">
          <w:rPr>
            <w:noProof/>
            <w:webHidden/>
          </w:rPr>
          <w:instrText xml:space="preserve"> PAGEREF _Toc280879603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4" w:history="1">
        <w:r w:rsidR="005C0E38" w:rsidRPr="00F57296">
          <w:rPr>
            <w:rStyle w:val="Hipervnculo"/>
            <w:noProof/>
          </w:rPr>
          <w:t>4.2.1. Frente Servidor</w:t>
        </w:r>
        <w:r w:rsidR="005C0E38">
          <w:rPr>
            <w:noProof/>
            <w:webHidden/>
          </w:rPr>
          <w:tab/>
        </w:r>
        <w:r>
          <w:rPr>
            <w:noProof/>
            <w:webHidden/>
          </w:rPr>
          <w:fldChar w:fldCharType="begin"/>
        </w:r>
        <w:r w:rsidR="005C0E38">
          <w:rPr>
            <w:noProof/>
            <w:webHidden/>
          </w:rPr>
          <w:instrText xml:space="preserve"> PAGEREF _Toc280879604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5" w:history="1">
        <w:r w:rsidR="005C0E38" w:rsidRPr="00F57296">
          <w:rPr>
            <w:rStyle w:val="Hipervnculo"/>
            <w:noProof/>
          </w:rPr>
          <w:t>4.2.1.1. PHP 5.3</w:t>
        </w:r>
        <w:r w:rsidR="005C0E38">
          <w:rPr>
            <w:noProof/>
            <w:webHidden/>
          </w:rPr>
          <w:tab/>
        </w:r>
        <w:r>
          <w:rPr>
            <w:noProof/>
            <w:webHidden/>
          </w:rPr>
          <w:fldChar w:fldCharType="begin"/>
        </w:r>
        <w:r w:rsidR="005C0E38">
          <w:rPr>
            <w:noProof/>
            <w:webHidden/>
          </w:rPr>
          <w:instrText xml:space="preserve"> PAGEREF _Toc280879605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6" w:history="1">
        <w:r w:rsidR="005C0E38" w:rsidRPr="00F57296">
          <w:rPr>
            <w:rStyle w:val="Hipervnculo"/>
            <w:noProof/>
          </w:rPr>
          <w:t>4.2.1.2. MySQL 5</w:t>
        </w:r>
        <w:r w:rsidR="005C0E38">
          <w:rPr>
            <w:noProof/>
            <w:webHidden/>
          </w:rPr>
          <w:tab/>
        </w:r>
        <w:r>
          <w:rPr>
            <w:noProof/>
            <w:webHidden/>
          </w:rPr>
          <w:fldChar w:fldCharType="begin"/>
        </w:r>
        <w:r w:rsidR="005C0E38">
          <w:rPr>
            <w:noProof/>
            <w:webHidden/>
          </w:rPr>
          <w:instrText xml:space="preserve"> PAGEREF _Toc280879606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7" w:history="1">
        <w:r w:rsidR="005C0E38" w:rsidRPr="00F57296">
          <w:rPr>
            <w:rStyle w:val="Hipervnculo"/>
            <w:noProof/>
          </w:rPr>
          <w:t>4.2.1.3. FFmpeg</w:t>
        </w:r>
        <w:r w:rsidR="005C0E38">
          <w:rPr>
            <w:noProof/>
            <w:webHidden/>
          </w:rPr>
          <w:tab/>
        </w:r>
        <w:r>
          <w:rPr>
            <w:noProof/>
            <w:webHidden/>
          </w:rPr>
          <w:fldChar w:fldCharType="begin"/>
        </w:r>
        <w:r w:rsidR="005C0E38">
          <w:rPr>
            <w:noProof/>
            <w:webHidden/>
          </w:rPr>
          <w:instrText xml:space="preserve"> PAGEREF _Toc280879607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8" w:history="1">
        <w:r w:rsidR="005C0E38" w:rsidRPr="00F57296">
          <w:rPr>
            <w:rStyle w:val="Hipervnculo"/>
            <w:noProof/>
          </w:rPr>
          <w:t>4.2.2. Frente Cliente</w:t>
        </w:r>
        <w:r w:rsidR="005C0E38">
          <w:rPr>
            <w:noProof/>
            <w:webHidden/>
          </w:rPr>
          <w:tab/>
        </w:r>
        <w:r>
          <w:rPr>
            <w:noProof/>
            <w:webHidden/>
          </w:rPr>
          <w:fldChar w:fldCharType="begin"/>
        </w:r>
        <w:r w:rsidR="005C0E38">
          <w:rPr>
            <w:noProof/>
            <w:webHidden/>
          </w:rPr>
          <w:instrText xml:space="preserve"> PAGEREF _Toc280879608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9" w:history="1">
        <w:r w:rsidR="005C0E38" w:rsidRPr="00F57296">
          <w:rPr>
            <w:rStyle w:val="Hipervnculo"/>
            <w:noProof/>
          </w:rPr>
          <w:t>4.2.2.1 Javascript</w:t>
        </w:r>
        <w:r w:rsidR="005C0E38">
          <w:rPr>
            <w:noProof/>
            <w:webHidden/>
          </w:rPr>
          <w:tab/>
        </w:r>
        <w:r>
          <w:rPr>
            <w:noProof/>
            <w:webHidden/>
          </w:rPr>
          <w:fldChar w:fldCharType="begin"/>
        </w:r>
        <w:r w:rsidR="005C0E38">
          <w:rPr>
            <w:noProof/>
            <w:webHidden/>
          </w:rPr>
          <w:instrText xml:space="preserve"> PAGEREF _Toc280879609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0" w:history="1">
        <w:r w:rsidR="005C0E38" w:rsidRPr="00F57296">
          <w:rPr>
            <w:rStyle w:val="Hipervnculo"/>
            <w:noProof/>
          </w:rPr>
          <w:t>4.2.2.2 JW Player</w:t>
        </w:r>
        <w:r w:rsidR="005C0E38">
          <w:rPr>
            <w:noProof/>
            <w:webHidden/>
          </w:rPr>
          <w:tab/>
        </w:r>
        <w:r>
          <w:rPr>
            <w:noProof/>
            <w:webHidden/>
          </w:rPr>
          <w:fldChar w:fldCharType="begin"/>
        </w:r>
        <w:r w:rsidR="005C0E38">
          <w:rPr>
            <w:noProof/>
            <w:webHidden/>
          </w:rPr>
          <w:instrText xml:space="preserve"> PAGEREF _Toc280879610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11" w:history="1">
        <w:r w:rsidR="005C0E38" w:rsidRPr="00F57296">
          <w:rPr>
            <w:rStyle w:val="Hipervnculo"/>
            <w:noProof/>
          </w:rPr>
          <w:t>4.3. Entorno de Desarrollo</w:t>
        </w:r>
        <w:r w:rsidR="005C0E38">
          <w:rPr>
            <w:noProof/>
            <w:webHidden/>
          </w:rPr>
          <w:tab/>
        </w:r>
        <w:r>
          <w:rPr>
            <w:noProof/>
            <w:webHidden/>
          </w:rPr>
          <w:fldChar w:fldCharType="begin"/>
        </w:r>
        <w:r w:rsidR="005C0E38">
          <w:rPr>
            <w:noProof/>
            <w:webHidden/>
          </w:rPr>
          <w:instrText xml:space="preserve"> PAGEREF _Toc280879611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2" w:history="1">
        <w:r w:rsidR="005C0E38" w:rsidRPr="00F57296">
          <w:rPr>
            <w:rStyle w:val="Hipervnculo"/>
            <w:noProof/>
          </w:rPr>
          <w:t>4.3.1. Entorno Integrado de Desarrollo (IDE)</w:t>
        </w:r>
        <w:r w:rsidR="005C0E38">
          <w:rPr>
            <w:noProof/>
            <w:webHidden/>
          </w:rPr>
          <w:tab/>
        </w:r>
        <w:r>
          <w:rPr>
            <w:noProof/>
            <w:webHidden/>
          </w:rPr>
          <w:fldChar w:fldCharType="begin"/>
        </w:r>
        <w:r w:rsidR="005C0E38">
          <w:rPr>
            <w:noProof/>
            <w:webHidden/>
          </w:rPr>
          <w:instrText xml:space="preserve"> PAGEREF _Toc280879612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3" w:history="1">
        <w:r w:rsidR="005C0E38" w:rsidRPr="00F57296">
          <w:rPr>
            <w:rStyle w:val="Hipervnculo"/>
            <w:noProof/>
          </w:rPr>
          <w:t>4.3.2. Control de versiones</w:t>
        </w:r>
        <w:r w:rsidR="005C0E38">
          <w:rPr>
            <w:noProof/>
            <w:webHidden/>
          </w:rPr>
          <w:tab/>
        </w:r>
        <w:r>
          <w:rPr>
            <w:noProof/>
            <w:webHidden/>
          </w:rPr>
          <w:fldChar w:fldCharType="begin"/>
        </w:r>
        <w:r w:rsidR="005C0E38">
          <w:rPr>
            <w:noProof/>
            <w:webHidden/>
          </w:rPr>
          <w:instrText xml:space="preserve"> PAGEREF _Toc280879613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14" w:history="1">
        <w:r w:rsidR="005C0E38" w:rsidRPr="00F57296">
          <w:rPr>
            <w:rStyle w:val="Hipervnculo"/>
            <w:noProof/>
          </w:rPr>
          <w:t>4.3. Diagrama de Datos</w:t>
        </w:r>
        <w:r w:rsidR="005C0E38">
          <w:rPr>
            <w:noProof/>
            <w:webHidden/>
          </w:rPr>
          <w:tab/>
        </w:r>
        <w:r>
          <w:rPr>
            <w:noProof/>
            <w:webHidden/>
          </w:rPr>
          <w:fldChar w:fldCharType="begin"/>
        </w:r>
        <w:r w:rsidR="005C0E38">
          <w:rPr>
            <w:noProof/>
            <w:webHidden/>
          </w:rPr>
          <w:instrText xml:space="preserve"> PAGEREF _Toc280879614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15" w:history="1">
        <w:r w:rsidR="005C0E38" w:rsidRPr="00F57296">
          <w:rPr>
            <w:rStyle w:val="Hipervnculo"/>
            <w:noProof/>
          </w:rPr>
          <w:t>4.4. Diagrama de Clases</w:t>
        </w:r>
        <w:r w:rsidR="005C0E38">
          <w:rPr>
            <w:noProof/>
            <w:webHidden/>
          </w:rPr>
          <w:tab/>
        </w:r>
        <w:r>
          <w:rPr>
            <w:noProof/>
            <w:webHidden/>
          </w:rPr>
          <w:fldChar w:fldCharType="begin"/>
        </w:r>
        <w:r w:rsidR="005C0E38">
          <w:rPr>
            <w:noProof/>
            <w:webHidden/>
          </w:rPr>
          <w:instrText xml:space="preserve"> PAGEREF _Toc280879615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6" w:history="1">
        <w:r w:rsidR="005C0E38" w:rsidRPr="00F57296">
          <w:rPr>
            <w:rStyle w:val="Hipervnculo"/>
            <w:noProof/>
          </w:rPr>
          <w:t>4.4.1. Namespace Models</w:t>
        </w:r>
        <w:r w:rsidR="005C0E38">
          <w:rPr>
            <w:noProof/>
            <w:webHidden/>
          </w:rPr>
          <w:tab/>
        </w:r>
        <w:r>
          <w:rPr>
            <w:noProof/>
            <w:webHidden/>
          </w:rPr>
          <w:fldChar w:fldCharType="begin"/>
        </w:r>
        <w:r w:rsidR="005C0E38">
          <w:rPr>
            <w:noProof/>
            <w:webHidden/>
          </w:rPr>
          <w:instrText xml:space="preserve"> PAGEREF _Toc280879616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7" w:history="1">
        <w:r w:rsidR="005C0E38" w:rsidRPr="00F57296">
          <w:rPr>
            <w:rStyle w:val="Hipervnculo"/>
            <w:noProof/>
          </w:rPr>
          <w:t>4.4.2. NamespaceViews</w:t>
        </w:r>
        <w:r w:rsidR="005C0E38">
          <w:rPr>
            <w:noProof/>
            <w:webHidden/>
          </w:rPr>
          <w:tab/>
        </w:r>
        <w:r>
          <w:rPr>
            <w:noProof/>
            <w:webHidden/>
          </w:rPr>
          <w:fldChar w:fldCharType="begin"/>
        </w:r>
        <w:r w:rsidR="005C0E38">
          <w:rPr>
            <w:noProof/>
            <w:webHidden/>
          </w:rPr>
          <w:instrText xml:space="preserve"> PAGEREF _Toc280879617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8" w:history="1">
        <w:r w:rsidR="005C0E38" w:rsidRPr="00F57296">
          <w:rPr>
            <w:rStyle w:val="Hipervnculo"/>
            <w:noProof/>
          </w:rPr>
          <w:t>4.4.3. Namespace Controllers</w:t>
        </w:r>
        <w:r w:rsidR="005C0E38">
          <w:rPr>
            <w:noProof/>
            <w:webHidden/>
          </w:rPr>
          <w:tab/>
        </w:r>
        <w:r>
          <w:rPr>
            <w:noProof/>
            <w:webHidden/>
          </w:rPr>
          <w:fldChar w:fldCharType="begin"/>
        </w:r>
        <w:r w:rsidR="005C0E38">
          <w:rPr>
            <w:noProof/>
            <w:webHidden/>
          </w:rPr>
          <w:instrText xml:space="preserve"> PAGEREF _Toc280879618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19" w:history="1">
        <w:r w:rsidR="005C0E38" w:rsidRPr="00F57296">
          <w:rPr>
            <w:rStyle w:val="Hipervnculo"/>
            <w:noProof/>
          </w:rPr>
          <w:t>4.5. Especificaciones de desarrollo Back Office</w:t>
        </w:r>
        <w:r w:rsidR="005C0E38">
          <w:rPr>
            <w:noProof/>
            <w:webHidden/>
          </w:rPr>
          <w:tab/>
        </w:r>
        <w:r>
          <w:rPr>
            <w:noProof/>
            <w:webHidden/>
          </w:rPr>
          <w:fldChar w:fldCharType="begin"/>
        </w:r>
        <w:r w:rsidR="005C0E38">
          <w:rPr>
            <w:noProof/>
            <w:webHidden/>
          </w:rPr>
          <w:instrText xml:space="preserve"> PAGEREF _Toc280879619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20" w:history="1">
        <w:r w:rsidR="005C0E38" w:rsidRPr="00F57296">
          <w:rPr>
            <w:rStyle w:val="Hipervnculo"/>
            <w:noProof/>
          </w:rPr>
          <w:t>4.5.1. Configuración de Sitio</w:t>
        </w:r>
        <w:r w:rsidR="005C0E38">
          <w:rPr>
            <w:noProof/>
            <w:webHidden/>
          </w:rPr>
          <w:tab/>
        </w:r>
        <w:r>
          <w:rPr>
            <w:noProof/>
            <w:webHidden/>
          </w:rPr>
          <w:fldChar w:fldCharType="begin"/>
        </w:r>
        <w:r w:rsidR="005C0E38">
          <w:rPr>
            <w:noProof/>
            <w:webHidden/>
          </w:rPr>
          <w:instrText xml:space="preserve"> PAGEREF _Toc280879620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21" w:history="1">
        <w:r w:rsidR="005C0E38" w:rsidRPr="00F57296">
          <w:rPr>
            <w:rStyle w:val="Hipervnculo"/>
            <w:noProof/>
          </w:rPr>
          <w:t>4.5.2. Componentes XML</w:t>
        </w:r>
        <w:r w:rsidR="005C0E38">
          <w:rPr>
            <w:noProof/>
            <w:webHidden/>
          </w:rPr>
          <w:tab/>
        </w:r>
        <w:r>
          <w:rPr>
            <w:noProof/>
            <w:webHidden/>
          </w:rPr>
          <w:fldChar w:fldCharType="begin"/>
        </w:r>
        <w:r w:rsidR="005C0E38">
          <w:rPr>
            <w:noProof/>
            <w:webHidden/>
          </w:rPr>
          <w:instrText xml:space="preserve"> PAGEREF _Toc280879621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22" w:history="1">
        <w:r w:rsidR="005C0E38" w:rsidRPr="00F57296">
          <w:rPr>
            <w:rStyle w:val="Hipervnculo"/>
            <w:noProof/>
          </w:rPr>
          <w:t>4.6. Especificaciones Front Office</w:t>
        </w:r>
        <w:r w:rsidR="005C0E38">
          <w:rPr>
            <w:noProof/>
            <w:webHidden/>
          </w:rPr>
          <w:tab/>
        </w:r>
        <w:r>
          <w:rPr>
            <w:noProof/>
            <w:webHidden/>
          </w:rPr>
          <w:fldChar w:fldCharType="begin"/>
        </w:r>
        <w:r w:rsidR="005C0E38">
          <w:rPr>
            <w:noProof/>
            <w:webHidden/>
          </w:rPr>
          <w:instrText xml:space="preserve"> PAGEREF _Toc280879622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23" w:history="1">
        <w:r w:rsidR="005C0E38" w:rsidRPr="00F57296">
          <w:rPr>
            <w:rStyle w:val="Hipervnculo"/>
            <w:noProof/>
          </w:rPr>
          <w:t>4.7. Prototipos Back Office.</w:t>
        </w:r>
        <w:r w:rsidR="005C0E38">
          <w:rPr>
            <w:noProof/>
            <w:webHidden/>
          </w:rPr>
          <w:tab/>
        </w:r>
        <w:r>
          <w:rPr>
            <w:noProof/>
            <w:webHidden/>
          </w:rPr>
          <w:fldChar w:fldCharType="begin"/>
        </w:r>
        <w:r w:rsidR="005C0E38">
          <w:rPr>
            <w:noProof/>
            <w:webHidden/>
          </w:rPr>
          <w:instrText xml:space="preserve"> PAGEREF _Toc280879623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24" w:history="1">
        <w:r w:rsidR="005C0E38" w:rsidRPr="00F57296">
          <w:rPr>
            <w:rStyle w:val="Hipervnculo"/>
            <w:noProof/>
          </w:rPr>
          <w:t>4.8. Puesta en producción</w:t>
        </w:r>
        <w:r w:rsidR="005C0E38">
          <w:rPr>
            <w:noProof/>
            <w:webHidden/>
          </w:rPr>
          <w:tab/>
        </w:r>
        <w:r>
          <w:rPr>
            <w:noProof/>
            <w:webHidden/>
          </w:rPr>
          <w:fldChar w:fldCharType="begin"/>
        </w:r>
        <w:r w:rsidR="005C0E38">
          <w:rPr>
            <w:noProof/>
            <w:webHidden/>
          </w:rPr>
          <w:instrText xml:space="preserve"> PAGEREF _Toc280879624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625" w:history="1">
        <w:r w:rsidR="005C0E38" w:rsidRPr="00F57296">
          <w:rPr>
            <w:rStyle w:val="Hipervnculo"/>
          </w:rPr>
          <w:t>5. Conclusiones</w:t>
        </w:r>
        <w:r w:rsidR="005C0E38">
          <w:rPr>
            <w:webHidden/>
          </w:rPr>
          <w:tab/>
        </w:r>
        <w:r>
          <w:rPr>
            <w:webHidden/>
          </w:rPr>
          <w:fldChar w:fldCharType="begin"/>
        </w:r>
        <w:r w:rsidR="005C0E38">
          <w:rPr>
            <w:webHidden/>
          </w:rPr>
          <w:instrText xml:space="preserve"> PAGEREF _Toc280879625 \h </w:instrText>
        </w:r>
        <w:r>
          <w:rPr>
            <w:webHidden/>
          </w:rPr>
        </w:r>
        <w:r>
          <w:rPr>
            <w:webHidden/>
          </w:rPr>
          <w:fldChar w:fldCharType="separate"/>
        </w:r>
        <w:r w:rsidR="00625C7F">
          <w:rPr>
            <w:webHidden/>
          </w:rPr>
          <w:t>1</w:t>
        </w:r>
        <w:r>
          <w:rPr>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626" w:history="1">
        <w:r w:rsidR="005C0E38" w:rsidRPr="00F57296">
          <w:rPr>
            <w:rStyle w:val="Hipervnculo"/>
            <w:lang w:val="en-US"/>
          </w:rPr>
          <w:t>6. Bibliografía</w:t>
        </w:r>
        <w:r w:rsidR="005C0E38">
          <w:rPr>
            <w:webHidden/>
          </w:rPr>
          <w:tab/>
        </w:r>
        <w:r>
          <w:rPr>
            <w:webHidden/>
          </w:rPr>
          <w:fldChar w:fldCharType="begin"/>
        </w:r>
        <w:r w:rsidR="005C0E38">
          <w:rPr>
            <w:webHidden/>
          </w:rPr>
          <w:instrText xml:space="preserve"> PAGEREF _Toc280879626 \h </w:instrText>
        </w:r>
        <w:r>
          <w:rPr>
            <w:webHidden/>
          </w:rPr>
        </w:r>
        <w:r>
          <w:rPr>
            <w:webHidden/>
          </w:rPr>
          <w:fldChar w:fldCharType="separate"/>
        </w:r>
        <w:r w:rsidR="00625C7F">
          <w:rPr>
            <w:webHidden/>
          </w:rPr>
          <w:t>1</w:t>
        </w:r>
        <w:r>
          <w:rPr>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627" w:history="1">
        <w:r w:rsidR="005C0E38" w:rsidRPr="00F57296">
          <w:rPr>
            <w:rStyle w:val="Hipervnculo"/>
          </w:rPr>
          <w:t>Glosario</w:t>
        </w:r>
        <w:r w:rsidR="005C0E38">
          <w:rPr>
            <w:webHidden/>
          </w:rPr>
          <w:tab/>
        </w:r>
        <w:r>
          <w:rPr>
            <w:webHidden/>
          </w:rPr>
          <w:fldChar w:fldCharType="begin"/>
        </w:r>
        <w:r w:rsidR="005C0E38">
          <w:rPr>
            <w:webHidden/>
          </w:rPr>
          <w:instrText xml:space="preserve"> PAGEREF _Toc280879627 \h </w:instrText>
        </w:r>
        <w:r>
          <w:rPr>
            <w:webHidden/>
          </w:rPr>
        </w:r>
        <w:r>
          <w:rPr>
            <w:webHidden/>
          </w:rPr>
          <w:fldChar w:fldCharType="separate"/>
        </w:r>
        <w:r w:rsidR="00625C7F">
          <w:rPr>
            <w:webHidden/>
          </w:rPr>
          <w:t>1</w:t>
        </w:r>
        <w:r>
          <w:rPr>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628" w:history="1">
        <w:r w:rsidR="005C0E38" w:rsidRPr="00F57296">
          <w:rPr>
            <w:rStyle w:val="Hipervnculo"/>
            <w:lang w:val="en-US"/>
          </w:rPr>
          <w:t>Acrónimos</w:t>
        </w:r>
        <w:r w:rsidR="005C0E38">
          <w:rPr>
            <w:webHidden/>
          </w:rPr>
          <w:tab/>
        </w:r>
        <w:r>
          <w:rPr>
            <w:webHidden/>
          </w:rPr>
          <w:fldChar w:fldCharType="begin"/>
        </w:r>
        <w:r w:rsidR="005C0E38">
          <w:rPr>
            <w:webHidden/>
          </w:rPr>
          <w:instrText xml:space="preserve"> PAGEREF _Toc280879628 \h </w:instrText>
        </w:r>
        <w:r>
          <w:rPr>
            <w:webHidden/>
          </w:rPr>
        </w:r>
        <w:r>
          <w:rPr>
            <w:webHidden/>
          </w:rPr>
          <w:fldChar w:fldCharType="separate"/>
        </w:r>
        <w:r w:rsidR="00625C7F">
          <w:rPr>
            <w:webHidden/>
          </w:rPr>
          <w:t>1</w:t>
        </w:r>
        <w:r>
          <w:rPr>
            <w:webHidden/>
          </w:rPr>
          <w:fldChar w:fldCharType="end"/>
        </w:r>
      </w:hyperlink>
    </w:p>
    <w:p w:rsidR="004D0E07" w:rsidDel="00AB3436" w:rsidRDefault="009011E4">
      <w:pPr>
        <w:pStyle w:val="TDC1"/>
        <w:rPr>
          <w:del w:id="0" w:author="manolo" w:date="2010-12-23T14:41:00Z"/>
          <w:rFonts w:asciiTheme="minorHAnsi" w:eastAsiaTheme="minorEastAsia" w:hAnsiTheme="minorHAnsi" w:cstheme="minorBidi"/>
          <w:b w:val="0"/>
          <w:sz w:val="22"/>
          <w:lang w:eastAsia="es-CL"/>
        </w:rPr>
      </w:pPr>
      <w:del w:id="1" w:author="manolo" w:date="2010-12-23T14:41:00Z">
        <w:r w:rsidRPr="009011E4">
          <w:rPr>
            <w:rPrChange w:id="2" w:author="manolo" w:date="2010-12-23T14:41:00Z">
              <w:rPr>
                <w:rStyle w:val="Hipervnculo"/>
              </w:rPr>
            </w:rPrChange>
          </w:rPr>
          <w:delText>Capítulo 1. Introducción</w:delText>
        </w:r>
        <w:r w:rsidR="004D0E07" w:rsidDel="00AB3436">
          <w:rPr>
            <w:webHidden/>
          </w:rPr>
          <w:tab/>
          <w:delText>11</w:delText>
        </w:r>
      </w:del>
    </w:p>
    <w:p w:rsidR="004D0E07" w:rsidDel="00AB3436" w:rsidRDefault="009011E4">
      <w:pPr>
        <w:pStyle w:val="TDC2"/>
        <w:tabs>
          <w:tab w:val="right" w:leader="dot" w:pos="8828"/>
        </w:tabs>
        <w:rPr>
          <w:del w:id="3" w:author="manolo" w:date="2010-12-23T14:41:00Z"/>
          <w:rFonts w:asciiTheme="minorHAnsi" w:eastAsiaTheme="minorEastAsia" w:hAnsiTheme="minorHAnsi" w:cstheme="minorBidi"/>
          <w:noProof/>
          <w:sz w:val="22"/>
          <w:lang w:eastAsia="es-CL"/>
        </w:rPr>
      </w:pPr>
      <w:del w:id="4" w:author="manolo" w:date="2010-12-23T14:41:00Z">
        <w:r w:rsidRPr="009011E4">
          <w:rPr>
            <w:noProof/>
            <w:rPrChange w:id="5" w:author="manolo" w:date="2010-12-23T14:41:00Z">
              <w:rPr>
                <w:rStyle w:val="Hipervnculo"/>
                <w:noProof/>
              </w:rPr>
            </w:rPrChange>
          </w:rPr>
          <w:delText>Resumen</w:delText>
        </w:r>
        <w:r w:rsidR="004D0E07" w:rsidDel="00AB3436">
          <w:rPr>
            <w:noProof/>
            <w:webHidden/>
          </w:rPr>
          <w:tab/>
          <w:delText>11</w:delText>
        </w:r>
      </w:del>
    </w:p>
    <w:p w:rsidR="004D0E07" w:rsidDel="00AB3436" w:rsidRDefault="009011E4">
      <w:pPr>
        <w:pStyle w:val="TDC2"/>
        <w:tabs>
          <w:tab w:val="right" w:leader="dot" w:pos="8828"/>
        </w:tabs>
        <w:rPr>
          <w:del w:id="6" w:author="manolo" w:date="2010-12-23T14:41:00Z"/>
          <w:rFonts w:asciiTheme="minorHAnsi" w:eastAsiaTheme="minorEastAsia" w:hAnsiTheme="minorHAnsi" w:cstheme="minorBidi"/>
          <w:noProof/>
          <w:sz w:val="22"/>
          <w:lang w:eastAsia="es-CL"/>
        </w:rPr>
      </w:pPr>
      <w:del w:id="7" w:author="manolo" w:date="2010-12-23T14:41:00Z">
        <w:r w:rsidRPr="009011E4">
          <w:rPr>
            <w:noProof/>
            <w:rPrChange w:id="8" w:author="manolo" w:date="2010-12-23T14:41:00Z">
              <w:rPr>
                <w:rStyle w:val="Hipervnculo"/>
                <w:noProof/>
              </w:rPr>
            </w:rPrChange>
          </w:rPr>
          <w:delText>1.1. Formulación General del Proyecto</w:delText>
        </w:r>
        <w:r w:rsidR="004D0E07" w:rsidDel="00AB3436">
          <w:rPr>
            <w:noProof/>
            <w:webHidden/>
          </w:rPr>
          <w:tab/>
          <w:delText>14</w:delText>
        </w:r>
      </w:del>
    </w:p>
    <w:p w:rsidR="004D0E07" w:rsidDel="00AB3436" w:rsidRDefault="009011E4">
      <w:pPr>
        <w:pStyle w:val="TDC2"/>
        <w:tabs>
          <w:tab w:val="right" w:leader="dot" w:pos="8828"/>
        </w:tabs>
        <w:rPr>
          <w:del w:id="9" w:author="manolo" w:date="2010-12-23T14:41:00Z"/>
          <w:rFonts w:asciiTheme="minorHAnsi" w:eastAsiaTheme="minorEastAsia" w:hAnsiTheme="minorHAnsi" w:cstheme="minorBidi"/>
          <w:noProof/>
          <w:sz w:val="22"/>
          <w:lang w:eastAsia="es-CL"/>
        </w:rPr>
      </w:pPr>
      <w:del w:id="10" w:author="manolo" w:date="2010-12-23T14:41:00Z">
        <w:r w:rsidRPr="009011E4">
          <w:rPr>
            <w:noProof/>
            <w:rPrChange w:id="11" w:author="manolo" w:date="2010-12-23T14:41:00Z">
              <w:rPr>
                <w:rStyle w:val="Hipervnculo"/>
                <w:noProof/>
                <w:kern w:val="1"/>
              </w:rPr>
            </w:rPrChange>
          </w:rPr>
          <w:delText>1.2. Objetivos</w:delText>
        </w:r>
        <w:r w:rsidR="004D0E07" w:rsidDel="00AB3436">
          <w:rPr>
            <w:noProof/>
            <w:webHidden/>
          </w:rPr>
          <w:tab/>
          <w:delText>17</w:delText>
        </w:r>
      </w:del>
    </w:p>
    <w:p w:rsidR="004D0E07" w:rsidDel="00AB3436" w:rsidRDefault="009011E4">
      <w:pPr>
        <w:pStyle w:val="TDC3"/>
        <w:tabs>
          <w:tab w:val="right" w:leader="dot" w:pos="8828"/>
        </w:tabs>
        <w:rPr>
          <w:del w:id="12" w:author="manolo" w:date="2010-12-23T14:41:00Z"/>
          <w:rFonts w:asciiTheme="minorHAnsi" w:eastAsiaTheme="minorEastAsia" w:hAnsiTheme="minorHAnsi" w:cstheme="minorBidi"/>
          <w:noProof/>
          <w:sz w:val="22"/>
        </w:rPr>
      </w:pPr>
      <w:del w:id="13" w:author="manolo" w:date="2010-12-23T14:41:00Z">
        <w:r w:rsidRPr="009011E4">
          <w:rPr>
            <w:noProof/>
            <w:rPrChange w:id="14" w:author="manolo" w:date="2010-12-23T14:41:00Z">
              <w:rPr>
                <w:rStyle w:val="Hipervnculo"/>
                <w:noProof/>
                <w:kern w:val="1"/>
              </w:rPr>
            </w:rPrChange>
          </w:rPr>
          <w:delText>1.2.1.Objetivo General</w:delText>
        </w:r>
        <w:r w:rsidR="004D0E07" w:rsidDel="00AB3436">
          <w:rPr>
            <w:noProof/>
            <w:webHidden/>
          </w:rPr>
          <w:tab/>
          <w:delText>17</w:delText>
        </w:r>
      </w:del>
    </w:p>
    <w:p w:rsidR="004D0E07" w:rsidDel="00AB3436" w:rsidRDefault="009011E4">
      <w:pPr>
        <w:pStyle w:val="TDC3"/>
        <w:tabs>
          <w:tab w:val="right" w:leader="dot" w:pos="8828"/>
        </w:tabs>
        <w:rPr>
          <w:del w:id="15" w:author="manolo" w:date="2010-12-23T14:41:00Z"/>
          <w:rFonts w:asciiTheme="minorHAnsi" w:eastAsiaTheme="minorEastAsia" w:hAnsiTheme="minorHAnsi" w:cstheme="minorBidi"/>
          <w:noProof/>
          <w:sz w:val="22"/>
        </w:rPr>
      </w:pPr>
      <w:del w:id="16" w:author="manolo" w:date="2010-12-23T14:41:00Z">
        <w:r w:rsidRPr="009011E4">
          <w:rPr>
            <w:noProof/>
            <w:rPrChange w:id="17" w:author="manolo" w:date="2010-12-23T14:41:00Z">
              <w:rPr>
                <w:rStyle w:val="Hipervnculo"/>
                <w:noProof/>
              </w:rPr>
            </w:rPrChange>
          </w:rPr>
          <w:delText>1.2.1.Objetivos Específicos</w:delText>
        </w:r>
        <w:r w:rsidR="004D0E07" w:rsidDel="00AB3436">
          <w:rPr>
            <w:noProof/>
            <w:webHidden/>
          </w:rPr>
          <w:tab/>
          <w:delText>17</w:delText>
        </w:r>
      </w:del>
    </w:p>
    <w:p w:rsidR="004D0E07" w:rsidDel="00AB3436" w:rsidRDefault="009011E4">
      <w:pPr>
        <w:pStyle w:val="TDC2"/>
        <w:tabs>
          <w:tab w:val="right" w:leader="dot" w:pos="8828"/>
        </w:tabs>
        <w:rPr>
          <w:del w:id="18" w:author="manolo" w:date="2010-12-23T14:41:00Z"/>
          <w:rFonts w:asciiTheme="minorHAnsi" w:eastAsiaTheme="minorEastAsia" w:hAnsiTheme="minorHAnsi" w:cstheme="minorBidi"/>
          <w:noProof/>
          <w:sz w:val="22"/>
          <w:lang w:eastAsia="es-CL"/>
        </w:rPr>
      </w:pPr>
      <w:del w:id="19" w:author="manolo" w:date="2010-12-23T14:41:00Z">
        <w:r w:rsidRPr="009011E4">
          <w:rPr>
            <w:noProof/>
            <w:rPrChange w:id="20" w:author="manolo" w:date="2010-12-23T14:41:00Z">
              <w:rPr>
                <w:rStyle w:val="Hipervnculo"/>
                <w:noProof/>
              </w:rPr>
            </w:rPrChange>
          </w:rPr>
          <w:delText>1.3.Metodología a Emplear para Desarrollar el Proyecto</w:delText>
        </w:r>
        <w:r w:rsidR="004D0E07" w:rsidDel="00AB3436">
          <w:rPr>
            <w:noProof/>
            <w:webHidden/>
          </w:rPr>
          <w:tab/>
          <w:delText>18</w:delText>
        </w:r>
      </w:del>
    </w:p>
    <w:p w:rsidR="004D0E07" w:rsidDel="00AB3436" w:rsidRDefault="009011E4">
      <w:pPr>
        <w:pStyle w:val="TDC2"/>
        <w:tabs>
          <w:tab w:val="right" w:leader="dot" w:pos="8828"/>
        </w:tabs>
        <w:rPr>
          <w:del w:id="21" w:author="manolo" w:date="2010-12-23T14:41:00Z"/>
          <w:rFonts w:asciiTheme="minorHAnsi" w:eastAsiaTheme="minorEastAsia" w:hAnsiTheme="minorHAnsi" w:cstheme="minorBidi"/>
          <w:noProof/>
          <w:sz w:val="22"/>
          <w:lang w:eastAsia="es-CL"/>
        </w:rPr>
      </w:pPr>
      <w:del w:id="22" w:author="manolo" w:date="2010-12-23T14:41:00Z">
        <w:r w:rsidRPr="009011E4">
          <w:rPr>
            <w:noProof/>
            <w:rPrChange w:id="23" w:author="manolo" w:date="2010-12-23T14:41:00Z">
              <w:rPr>
                <w:rStyle w:val="Hipervnculo"/>
                <w:noProof/>
              </w:rPr>
            </w:rPrChange>
          </w:rPr>
          <w:delText>1.4.Planificación Inicial</w:delText>
        </w:r>
        <w:r w:rsidR="004D0E07" w:rsidDel="00AB3436">
          <w:rPr>
            <w:noProof/>
            <w:webHidden/>
          </w:rPr>
          <w:tab/>
          <w:delText>19</w:delText>
        </w:r>
      </w:del>
    </w:p>
    <w:p w:rsidR="004D0E07" w:rsidDel="00AB3436" w:rsidRDefault="009011E4">
      <w:pPr>
        <w:pStyle w:val="TDC1"/>
        <w:rPr>
          <w:del w:id="24" w:author="manolo" w:date="2010-12-23T14:41:00Z"/>
          <w:rFonts w:asciiTheme="minorHAnsi" w:eastAsiaTheme="minorEastAsia" w:hAnsiTheme="minorHAnsi" w:cstheme="minorBidi"/>
          <w:b w:val="0"/>
          <w:sz w:val="22"/>
          <w:lang w:eastAsia="es-CL"/>
        </w:rPr>
      </w:pPr>
      <w:del w:id="25" w:author="manolo" w:date="2010-12-23T14:41:00Z">
        <w:r w:rsidRPr="009011E4">
          <w:rPr>
            <w:rPrChange w:id="26" w:author="manolo" w:date="2010-12-23T14:41:00Z">
              <w:rPr>
                <w:rStyle w:val="Hipervnculo"/>
              </w:rPr>
            </w:rPrChange>
          </w:rPr>
          <w:delText>Capítulo 2. Marco Teórico</w:delText>
        </w:r>
        <w:r w:rsidR="004D0E07" w:rsidDel="00AB3436">
          <w:rPr>
            <w:webHidden/>
          </w:rPr>
          <w:tab/>
          <w:delText>21</w:delText>
        </w:r>
      </w:del>
    </w:p>
    <w:p w:rsidR="004D0E07" w:rsidDel="00AB3436" w:rsidRDefault="009011E4">
      <w:pPr>
        <w:pStyle w:val="TDC2"/>
        <w:tabs>
          <w:tab w:val="right" w:leader="dot" w:pos="8828"/>
        </w:tabs>
        <w:rPr>
          <w:del w:id="27" w:author="manolo" w:date="2010-12-23T14:41:00Z"/>
          <w:rFonts w:asciiTheme="minorHAnsi" w:eastAsiaTheme="minorEastAsia" w:hAnsiTheme="minorHAnsi" w:cstheme="minorBidi"/>
          <w:noProof/>
          <w:sz w:val="22"/>
          <w:lang w:eastAsia="es-CL"/>
        </w:rPr>
      </w:pPr>
      <w:del w:id="28" w:author="manolo" w:date="2010-12-23T14:41:00Z">
        <w:r w:rsidRPr="009011E4">
          <w:rPr>
            <w:noProof/>
            <w:rPrChange w:id="29" w:author="manolo" w:date="2010-12-23T14:41:00Z">
              <w:rPr>
                <w:rStyle w:val="Hipervnculo"/>
                <w:noProof/>
              </w:rPr>
            </w:rPrChange>
          </w:rPr>
          <w:delText>2.1. Acceso Multimedia Universal</w:delText>
        </w:r>
        <w:r w:rsidR="004D0E07" w:rsidDel="00AB3436">
          <w:rPr>
            <w:noProof/>
            <w:webHidden/>
          </w:rPr>
          <w:tab/>
          <w:delText>21</w:delText>
        </w:r>
      </w:del>
    </w:p>
    <w:p w:rsidR="004D0E07" w:rsidDel="00AB3436" w:rsidRDefault="009011E4">
      <w:pPr>
        <w:pStyle w:val="TDC2"/>
        <w:tabs>
          <w:tab w:val="right" w:leader="dot" w:pos="8828"/>
        </w:tabs>
        <w:rPr>
          <w:del w:id="30" w:author="manolo" w:date="2010-12-23T14:41:00Z"/>
          <w:rFonts w:asciiTheme="minorHAnsi" w:eastAsiaTheme="minorEastAsia" w:hAnsiTheme="minorHAnsi" w:cstheme="minorBidi"/>
          <w:noProof/>
          <w:sz w:val="22"/>
          <w:lang w:eastAsia="es-CL"/>
        </w:rPr>
      </w:pPr>
      <w:del w:id="31" w:author="manolo" w:date="2010-12-23T14:41:00Z">
        <w:r w:rsidRPr="009011E4">
          <w:rPr>
            <w:noProof/>
            <w:rPrChange w:id="32" w:author="manolo" w:date="2010-12-23T14:41:00Z">
              <w:rPr>
                <w:rStyle w:val="Hipervnculo"/>
                <w:noProof/>
              </w:rPr>
            </w:rPrChange>
          </w:rPr>
          <w:delText>2.2. Protocolo XML orientado a objetos</w:delText>
        </w:r>
        <w:r w:rsidR="004D0E07" w:rsidDel="00AB3436">
          <w:rPr>
            <w:noProof/>
            <w:webHidden/>
          </w:rPr>
          <w:tab/>
          <w:delText>25</w:delText>
        </w:r>
      </w:del>
    </w:p>
    <w:p w:rsidR="004D0E07" w:rsidDel="00AB3436" w:rsidRDefault="009011E4">
      <w:pPr>
        <w:pStyle w:val="TDC3"/>
        <w:tabs>
          <w:tab w:val="right" w:leader="dot" w:pos="8828"/>
        </w:tabs>
        <w:rPr>
          <w:del w:id="33" w:author="manolo" w:date="2010-12-23T14:41:00Z"/>
          <w:rFonts w:asciiTheme="minorHAnsi" w:eastAsiaTheme="minorEastAsia" w:hAnsiTheme="minorHAnsi" w:cstheme="minorBidi"/>
          <w:noProof/>
          <w:sz w:val="22"/>
        </w:rPr>
      </w:pPr>
      <w:del w:id="34" w:author="manolo" w:date="2010-12-23T14:41:00Z">
        <w:r w:rsidRPr="009011E4">
          <w:rPr>
            <w:noProof/>
            <w:rPrChange w:id="35" w:author="manolo" w:date="2010-12-23T14:41:00Z">
              <w:rPr>
                <w:rStyle w:val="Hipervnculo"/>
                <w:noProof/>
              </w:rPr>
            </w:rPrChange>
          </w:rPr>
          <w:delText>2.2.1. SOAP</w:delText>
        </w:r>
        <w:r w:rsidR="004D0E07" w:rsidDel="00AB3436">
          <w:rPr>
            <w:noProof/>
            <w:webHidden/>
          </w:rPr>
          <w:tab/>
          <w:delText>25</w:delText>
        </w:r>
      </w:del>
    </w:p>
    <w:p w:rsidR="004D0E07" w:rsidDel="00AB3436" w:rsidRDefault="009011E4">
      <w:pPr>
        <w:pStyle w:val="TDC3"/>
        <w:tabs>
          <w:tab w:val="right" w:leader="dot" w:pos="8828"/>
        </w:tabs>
        <w:rPr>
          <w:del w:id="36" w:author="manolo" w:date="2010-12-23T14:41:00Z"/>
          <w:rFonts w:asciiTheme="minorHAnsi" w:eastAsiaTheme="minorEastAsia" w:hAnsiTheme="minorHAnsi" w:cstheme="minorBidi"/>
          <w:noProof/>
          <w:sz w:val="22"/>
        </w:rPr>
      </w:pPr>
      <w:del w:id="37" w:author="manolo" w:date="2010-12-23T14:41:00Z">
        <w:r w:rsidRPr="009011E4">
          <w:rPr>
            <w:noProof/>
            <w:rPrChange w:id="38" w:author="manolo" w:date="2010-12-23T14:41:00Z">
              <w:rPr>
                <w:rStyle w:val="Hipervnculo"/>
                <w:noProof/>
              </w:rPr>
            </w:rPrChange>
          </w:rPr>
          <w:delText>2.2.2. REST</w:delText>
        </w:r>
        <w:r w:rsidR="004D0E07" w:rsidDel="00AB3436">
          <w:rPr>
            <w:noProof/>
            <w:webHidden/>
          </w:rPr>
          <w:tab/>
          <w:delText>27</w:delText>
        </w:r>
      </w:del>
    </w:p>
    <w:p w:rsidR="004D0E07" w:rsidDel="00AB3436" w:rsidRDefault="009011E4">
      <w:pPr>
        <w:pStyle w:val="TDC3"/>
        <w:tabs>
          <w:tab w:val="right" w:leader="dot" w:pos="8828"/>
        </w:tabs>
        <w:rPr>
          <w:del w:id="39" w:author="manolo" w:date="2010-12-23T14:41:00Z"/>
          <w:rFonts w:asciiTheme="minorHAnsi" w:eastAsiaTheme="minorEastAsia" w:hAnsiTheme="minorHAnsi" w:cstheme="minorBidi"/>
          <w:noProof/>
          <w:sz w:val="22"/>
        </w:rPr>
      </w:pPr>
      <w:del w:id="40" w:author="manolo" w:date="2010-12-23T14:41:00Z">
        <w:r w:rsidRPr="009011E4">
          <w:rPr>
            <w:noProof/>
            <w:rPrChange w:id="41" w:author="manolo" w:date="2010-12-23T14:41:00Z">
              <w:rPr>
                <w:rStyle w:val="Hipervnculo"/>
                <w:noProof/>
              </w:rPr>
            </w:rPrChange>
          </w:rPr>
          <w:delText>2.2.3. RSS</w:delText>
        </w:r>
        <w:r w:rsidR="004D0E07" w:rsidDel="00AB3436">
          <w:rPr>
            <w:noProof/>
            <w:webHidden/>
          </w:rPr>
          <w:tab/>
          <w:delText>28</w:delText>
        </w:r>
      </w:del>
    </w:p>
    <w:p w:rsidR="004D0E07" w:rsidDel="00AB3436" w:rsidRDefault="009011E4">
      <w:pPr>
        <w:pStyle w:val="TDC3"/>
        <w:tabs>
          <w:tab w:val="right" w:leader="dot" w:pos="8828"/>
        </w:tabs>
        <w:rPr>
          <w:del w:id="42" w:author="manolo" w:date="2010-12-23T14:41:00Z"/>
          <w:rFonts w:asciiTheme="minorHAnsi" w:eastAsiaTheme="minorEastAsia" w:hAnsiTheme="minorHAnsi" w:cstheme="minorBidi"/>
          <w:noProof/>
          <w:sz w:val="22"/>
        </w:rPr>
      </w:pPr>
      <w:del w:id="43" w:author="manolo" w:date="2010-12-23T14:41:00Z">
        <w:r w:rsidRPr="009011E4">
          <w:rPr>
            <w:noProof/>
            <w:rPrChange w:id="44" w:author="manolo" w:date="2010-12-23T14:41:00Z">
              <w:rPr>
                <w:rStyle w:val="Hipervnculo"/>
                <w:noProof/>
              </w:rPr>
            </w:rPrChange>
          </w:rPr>
          <w:delText>2.2.4. XML Orientado a MVC</w:delText>
        </w:r>
        <w:r w:rsidR="004D0E07" w:rsidDel="00AB3436">
          <w:rPr>
            <w:noProof/>
            <w:webHidden/>
          </w:rPr>
          <w:tab/>
          <w:delText>29</w:delText>
        </w:r>
      </w:del>
    </w:p>
    <w:p w:rsidR="004D0E07" w:rsidDel="00AB3436" w:rsidRDefault="009011E4">
      <w:pPr>
        <w:pStyle w:val="TDC3"/>
        <w:tabs>
          <w:tab w:val="right" w:leader="dot" w:pos="8828"/>
        </w:tabs>
        <w:rPr>
          <w:del w:id="45" w:author="manolo" w:date="2010-12-23T14:41:00Z"/>
          <w:rFonts w:asciiTheme="minorHAnsi" w:eastAsiaTheme="minorEastAsia" w:hAnsiTheme="minorHAnsi" w:cstheme="minorBidi"/>
          <w:noProof/>
          <w:sz w:val="22"/>
        </w:rPr>
      </w:pPr>
      <w:del w:id="46" w:author="manolo" w:date="2010-12-23T14:41:00Z">
        <w:r w:rsidRPr="009011E4">
          <w:rPr>
            <w:noProof/>
            <w:rPrChange w:id="47" w:author="manolo" w:date="2010-12-23T14:41:00Z">
              <w:rPr>
                <w:rStyle w:val="Hipervnculo"/>
                <w:noProof/>
              </w:rPr>
            </w:rPrChange>
          </w:rPr>
          <w:delText>2.3.1. Servidor  Web</w:delText>
        </w:r>
        <w:r w:rsidR="004D0E07" w:rsidDel="00AB3436">
          <w:rPr>
            <w:noProof/>
            <w:webHidden/>
          </w:rPr>
          <w:tab/>
          <w:delText>30</w:delText>
        </w:r>
      </w:del>
    </w:p>
    <w:p w:rsidR="004D0E07" w:rsidDel="00AB3436" w:rsidRDefault="009011E4">
      <w:pPr>
        <w:pStyle w:val="TDC3"/>
        <w:tabs>
          <w:tab w:val="right" w:leader="dot" w:pos="8828"/>
        </w:tabs>
        <w:rPr>
          <w:del w:id="48" w:author="manolo" w:date="2010-12-23T14:41:00Z"/>
          <w:rFonts w:asciiTheme="minorHAnsi" w:eastAsiaTheme="minorEastAsia" w:hAnsiTheme="minorHAnsi" w:cstheme="minorBidi"/>
          <w:noProof/>
          <w:sz w:val="22"/>
        </w:rPr>
      </w:pPr>
      <w:del w:id="49" w:author="manolo" w:date="2010-12-23T14:41:00Z">
        <w:r w:rsidRPr="009011E4">
          <w:rPr>
            <w:noProof/>
            <w:rPrChange w:id="50" w:author="manolo" w:date="2010-12-23T14:41:00Z">
              <w:rPr>
                <w:rStyle w:val="Hipervnculo"/>
                <w:noProof/>
                <w:lang w:val="es-ES"/>
              </w:rPr>
            </w:rPrChange>
          </w:rPr>
          <w:delText>2.3.2. Stream</w:delText>
        </w:r>
        <w:r w:rsidR="004D0E07" w:rsidDel="00AB3436">
          <w:rPr>
            <w:noProof/>
            <w:webHidden/>
          </w:rPr>
          <w:tab/>
          <w:delText>31</w:delText>
        </w:r>
      </w:del>
    </w:p>
    <w:p w:rsidR="004D0E07" w:rsidDel="00AB3436" w:rsidRDefault="009011E4">
      <w:pPr>
        <w:pStyle w:val="TDC3"/>
        <w:tabs>
          <w:tab w:val="right" w:leader="dot" w:pos="8828"/>
        </w:tabs>
        <w:rPr>
          <w:del w:id="51" w:author="manolo" w:date="2010-12-23T14:41:00Z"/>
          <w:rFonts w:asciiTheme="minorHAnsi" w:eastAsiaTheme="minorEastAsia" w:hAnsiTheme="minorHAnsi" w:cstheme="minorBidi"/>
          <w:noProof/>
          <w:sz w:val="22"/>
        </w:rPr>
      </w:pPr>
      <w:del w:id="52" w:author="manolo" w:date="2010-12-23T14:41:00Z">
        <w:r w:rsidRPr="009011E4">
          <w:rPr>
            <w:noProof/>
            <w:rPrChange w:id="53" w:author="manolo" w:date="2010-12-23T14:41:00Z">
              <w:rPr>
                <w:rStyle w:val="Hipervnculo"/>
                <w:noProof/>
                <w:lang w:val="es-ES"/>
              </w:rPr>
            </w:rPrChange>
          </w:rPr>
          <w:delText>2.3.2.1. HTTP Delivery</w:delText>
        </w:r>
        <w:r w:rsidR="004D0E07" w:rsidDel="00AB3436">
          <w:rPr>
            <w:noProof/>
            <w:webHidden/>
          </w:rPr>
          <w:tab/>
          <w:delText>31</w:delText>
        </w:r>
      </w:del>
    </w:p>
    <w:p w:rsidR="004D0E07" w:rsidDel="00AB3436" w:rsidRDefault="009011E4">
      <w:pPr>
        <w:pStyle w:val="TDC3"/>
        <w:tabs>
          <w:tab w:val="right" w:leader="dot" w:pos="8828"/>
        </w:tabs>
        <w:rPr>
          <w:del w:id="54" w:author="manolo" w:date="2010-12-23T14:41:00Z"/>
          <w:rFonts w:asciiTheme="minorHAnsi" w:eastAsiaTheme="minorEastAsia" w:hAnsiTheme="minorHAnsi" w:cstheme="minorBidi"/>
          <w:noProof/>
          <w:sz w:val="22"/>
        </w:rPr>
      </w:pPr>
      <w:del w:id="55" w:author="manolo" w:date="2010-12-23T14:41:00Z">
        <w:r w:rsidRPr="009011E4">
          <w:rPr>
            <w:noProof/>
            <w:rPrChange w:id="56" w:author="manolo" w:date="2010-12-23T14:41:00Z">
              <w:rPr>
                <w:rStyle w:val="Hipervnculo"/>
                <w:noProof/>
              </w:rPr>
            </w:rPrChange>
          </w:rPr>
          <w:delText>2.3.2.2. Streaming</w:delText>
        </w:r>
        <w:r w:rsidR="004D0E07" w:rsidDel="00AB3436">
          <w:rPr>
            <w:noProof/>
            <w:webHidden/>
          </w:rPr>
          <w:tab/>
          <w:delText>32</w:delText>
        </w:r>
      </w:del>
    </w:p>
    <w:p w:rsidR="004D0E07" w:rsidDel="00AB3436" w:rsidRDefault="009011E4">
      <w:pPr>
        <w:pStyle w:val="TDC3"/>
        <w:tabs>
          <w:tab w:val="right" w:leader="dot" w:pos="8828"/>
        </w:tabs>
        <w:rPr>
          <w:del w:id="57" w:author="manolo" w:date="2010-12-23T14:41:00Z"/>
          <w:rFonts w:asciiTheme="minorHAnsi" w:eastAsiaTheme="minorEastAsia" w:hAnsiTheme="minorHAnsi" w:cstheme="minorBidi"/>
          <w:noProof/>
          <w:sz w:val="22"/>
        </w:rPr>
      </w:pPr>
      <w:del w:id="58" w:author="manolo" w:date="2010-12-23T14:41:00Z">
        <w:r w:rsidRPr="009011E4">
          <w:rPr>
            <w:noProof/>
            <w:rPrChange w:id="59" w:author="manolo" w:date="2010-12-23T14:41:00Z">
              <w:rPr>
                <w:rStyle w:val="Hipervnculo"/>
                <w:noProof/>
                <w:lang w:val="es-ES"/>
              </w:rPr>
            </w:rPrChange>
          </w:rPr>
          <w:delText>2.3.2.3. Media Streaming</w:delText>
        </w:r>
        <w:r w:rsidR="004D0E07" w:rsidDel="00AB3436">
          <w:rPr>
            <w:noProof/>
            <w:webHidden/>
          </w:rPr>
          <w:tab/>
          <w:delText>33</w:delText>
        </w:r>
      </w:del>
    </w:p>
    <w:p w:rsidR="004D0E07" w:rsidDel="00AB3436" w:rsidRDefault="009011E4">
      <w:pPr>
        <w:pStyle w:val="TDC2"/>
        <w:tabs>
          <w:tab w:val="right" w:leader="dot" w:pos="8828"/>
        </w:tabs>
        <w:rPr>
          <w:del w:id="60" w:author="manolo" w:date="2010-12-23T14:41:00Z"/>
          <w:rFonts w:asciiTheme="minorHAnsi" w:eastAsiaTheme="minorEastAsia" w:hAnsiTheme="minorHAnsi" w:cstheme="minorBidi"/>
          <w:noProof/>
          <w:sz w:val="22"/>
          <w:lang w:eastAsia="es-CL"/>
        </w:rPr>
      </w:pPr>
      <w:del w:id="61" w:author="manolo" w:date="2010-12-23T14:41:00Z">
        <w:r w:rsidRPr="009011E4">
          <w:rPr>
            <w:noProof/>
            <w:rPrChange w:id="62" w:author="manolo" w:date="2010-12-23T14:41:00Z">
              <w:rPr>
                <w:rStyle w:val="Hipervnculo"/>
                <w:noProof/>
              </w:rPr>
            </w:rPrChange>
          </w:rPr>
          <w:delText>2.4. Codecs de Video</w:delText>
        </w:r>
        <w:r w:rsidR="004D0E07" w:rsidDel="00AB3436">
          <w:rPr>
            <w:noProof/>
            <w:webHidden/>
          </w:rPr>
          <w:tab/>
          <w:delText>36</w:delText>
        </w:r>
      </w:del>
    </w:p>
    <w:p w:rsidR="004D0E07" w:rsidDel="00AB3436" w:rsidRDefault="009011E4">
      <w:pPr>
        <w:pStyle w:val="TDC3"/>
        <w:tabs>
          <w:tab w:val="right" w:leader="dot" w:pos="8828"/>
        </w:tabs>
        <w:rPr>
          <w:del w:id="63" w:author="manolo" w:date="2010-12-23T14:41:00Z"/>
          <w:rFonts w:asciiTheme="minorHAnsi" w:eastAsiaTheme="minorEastAsia" w:hAnsiTheme="minorHAnsi" w:cstheme="minorBidi"/>
          <w:noProof/>
          <w:sz w:val="22"/>
        </w:rPr>
      </w:pPr>
      <w:del w:id="64" w:author="manolo" w:date="2010-12-23T14:41:00Z">
        <w:r w:rsidRPr="009011E4">
          <w:rPr>
            <w:noProof/>
            <w:rPrChange w:id="65" w:author="manolo" w:date="2010-12-23T14:41:00Z">
              <w:rPr>
                <w:rStyle w:val="Hipervnculo"/>
                <w:noProof/>
                <w:lang w:val="es-ES"/>
              </w:rPr>
            </w:rPrChange>
          </w:rPr>
          <w:delText>2.4.1. H263 Sorenson</w:delText>
        </w:r>
        <w:r w:rsidR="004D0E07" w:rsidDel="00AB3436">
          <w:rPr>
            <w:noProof/>
            <w:webHidden/>
          </w:rPr>
          <w:tab/>
          <w:delText>37</w:delText>
        </w:r>
      </w:del>
    </w:p>
    <w:p w:rsidR="004D0E07" w:rsidDel="00AB3436" w:rsidRDefault="009011E4">
      <w:pPr>
        <w:pStyle w:val="TDC3"/>
        <w:tabs>
          <w:tab w:val="right" w:leader="dot" w:pos="8828"/>
        </w:tabs>
        <w:rPr>
          <w:del w:id="66" w:author="manolo" w:date="2010-12-23T14:41:00Z"/>
          <w:rFonts w:asciiTheme="minorHAnsi" w:eastAsiaTheme="minorEastAsia" w:hAnsiTheme="minorHAnsi" w:cstheme="minorBidi"/>
          <w:noProof/>
          <w:sz w:val="22"/>
        </w:rPr>
      </w:pPr>
      <w:del w:id="67" w:author="manolo" w:date="2010-12-23T14:41:00Z">
        <w:r w:rsidRPr="009011E4">
          <w:rPr>
            <w:noProof/>
            <w:rPrChange w:id="68" w:author="manolo" w:date="2010-12-23T14:41:00Z">
              <w:rPr>
                <w:rStyle w:val="Hipervnculo"/>
                <w:noProof/>
              </w:rPr>
            </w:rPrChange>
          </w:rPr>
          <w:delText>2.4.2. H264 Mpeg-4 Parte 10</w:delText>
        </w:r>
        <w:r w:rsidR="004D0E07" w:rsidDel="00AB3436">
          <w:rPr>
            <w:noProof/>
            <w:webHidden/>
          </w:rPr>
          <w:tab/>
          <w:delText>37</w:delText>
        </w:r>
      </w:del>
    </w:p>
    <w:p w:rsidR="004D0E07" w:rsidDel="00AB3436" w:rsidRDefault="009011E4">
      <w:pPr>
        <w:pStyle w:val="TDC3"/>
        <w:tabs>
          <w:tab w:val="right" w:leader="dot" w:pos="8828"/>
        </w:tabs>
        <w:rPr>
          <w:del w:id="69" w:author="manolo" w:date="2010-12-23T14:41:00Z"/>
          <w:rFonts w:asciiTheme="minorHAnsi" w:eastAsiaTheme="minorEastAsia" w:hAnsiTheme="minorHAnsi" w:cstheme="minorBidi"/>
          <w:noProof/>
          <w:sz w:val="22"/>
        </w:rPr>
      </w:pPr>
      <w:del w:id="70" w:author="manolo" w:date="2010-12-23T14:41:00Z">
        <w:r w:rsidRPr="009011E4">
          <w:rPr>
            <w:noProof/>
            <w:rPrChange w:id="71" w:author="manolo" w:date="2010-12-23T14:41:00Z">
              <w:rPr>
                <w:rStyle w:val="Hipervnculo"/>
                <w:noProof/>
              </w:rPr>
            </w:rPrChange>
          </w:rPr>
          <w:delText>2.4.4. OGG Theora</w:delText>
        </w:r>
        <w:r w:rsidR="004D0E07" w:rsidDel="00AB3436">
          <w:rPr>
            <w:noProof/>
            <w:webHidden/>
          </w:rPr>
          <w:tab/>
          <w:delText>38</w:delText>
        </w:r>
      </w:del>
    </w:p>
    <w:p w:rsidR="004D0E07" w:rsidDel="00AB3436" w:rsidRDefault="009011E4">
      <w:pPr>
        <w:pStyle w:val="TDC3"/>
        <w:tabs>
          <w:tab w:val="right" w:leader="dot" w:pos="8828"/>
        </w:tabs>
        <w:rPr>
          <w:del w:id="72" w:author="manolo" w:date="2010-12-23T14:41:00Z"/>
          <w:rFonts w:asciiTheme="minorHAnsi" w:eastAsiaTheme="minorEastAsia" w:hAnsiTheme="minorHAnsi" w:cstheme="minorBidi"/>
          <w:noProof/>
          <w:sz w:val="22"/>
        </w:rPr>
      </w:pPr>
      <w:del w:id="73" w:author="manolo" w:date="2010-12-23T14:41:00Z">
        <w:r w:rsidRPr="009011E4">
          <w:rPr>
            <w:noProof/>
            <w:rPrChange w:id="74" w:author="manolo" w:date="2010-12-23T14:41:00Z">
              <w:rPr>
                <w:rStyle w:val="Hipervnculo"/>
                <w:noProof/>
                <w:lang w:val="es-ES"/>
              </w:rPr>
            </w:rPrChange>
          </w:rPr>
          <w:delText>2.4.5. MPEG-4</w:delText>
        </w:r>
        <w:r w:rsidR="004D0E07" w:rsidDel="00AB3436">
          <w:rPr>
            <w:noProof/>
            <w:webHidden/>
          </w:rPr>
          <w:tab/>
          <w:delText>38</w:delText>
        </w:r>
      </w:del>
    </w:p>
    <w:p w:rsidR="004D0E07" w:rsidDel="00AB3436" w:rsidRDefault="009011E4">
      <w:pPr>
        <w:pStyle w:val="TDC3"/>
        <w:tabs>
          <w:tab w:val="right" w:leader="dot" w:pos="8828"/>
        </w:tabs>
        <w:rPr>
          <w:del w:id="75" w:author="manolo" w:date="2010-12-23T14:41:00Z"/>
          <w:rFonts w:asciiTheme="minorHAnsi" w:eastAsiaTheme="minorEastAsia" w:hAnsiTheme="minorHAnsi" w:cstheme="minorBidi"/>
          <w:noProof/>
          <w:sz w:val="22"/>
        </w:rPr>
      </w:pPr>
      <w:del w:id="76" w:author="manolo" w:date="2010-12-23T14:41:00Z">
        <w:r w:rsidRPr="009011E4">
          <w:rPr>
            <w:noProof/>
            <w:rPrChange w:id="77" w:author="manolo" w:date="2010-12-23T14:41:00Z">
              <w:rPr>
                <w:rStyle w:val="Hipervnculo"/>
                <w:noProof/>
                <w:lang w:val="es-ES"/>
              </w:rPr>
            </w:rPrChange>
          </w:rPr>
          <w:delText>2.4.6. WMV</w:delText>
        </w:r>
        <w:r w:rsidR="004D0E07" w:rsidDel="00AB3436">
          <w:rPr>
            <w:noProof/>
            <w:webHidden/>
          </w:rPr>
          <w:tab/>
          <w:delText>39</w:delText>
        </w:r>
      </w:del>
    </w:p>
    <w:p w:rsidR="004D0E07" w:rsidDel="00AB3436" w:rsidRDefault="009011E4">
      <w:pPr>
        <w:pStyle w:val="TDC2"/>
        <w:tabs>
          <w:tab w:val="right" w:leader="dot" w:pos="8828"/>
        </w:tabs>
        <w:rPr>
          <w:del w:id="78" w:author="manolo" w:date="2010-12-23T14:41:00Z"/>
          <w:rFonts w:asciiTheme="minorHAnsi" w:eastAsiaTheme="minorEastAsia" w:hAnsiTheme="minorHAnsi" w:cstheme="minorBidi"/>
          <w:noProof/>
          <w:sz w:val="22"/>
          <w:lang w:eastAsia="es-CL"/>
        </w:rPr>
      </w:pPr>
      <w:del w:id="79" w:author="manolo" w:date="2010-12-23T14:41:00Z">
        <w:r w:rsidRPr="009011E4">
          <w:rPr>
            <w:noProof/>
            <w:rPrChange w:id="80" w:author="manolo" w:date="2010-12-23T14:41:00Z">
              <w:rPr>
                <w:rStyle w:val="Hipervnculo"/>
                <w:noProof/>
              </w:rPr>
            </w:rPrChange>
          </w:rPr>
          <w:delText>2.5. Tecnologías Clientes</w:delText>
        </w:r>
        <w:r w:rsidR="004D0E07" w:rsidDel="00AB3436">
          <w:rPr>
            <w:noProof/>
            <w:webHidden/>
          </w:rPr>
          <w:tab/>
          <w:delText>40</w:delText>
        </w:r>
      </w:del>
    </w:p>
    <w:p w:rsidR="004D0E07" w:rsidDel="00AB3436" w:rsidRDefault="009011E4">
      <w:pPr>
        <w:pStyle w:val="TDC3"/>
        <w:tabs>
          <w:tab w:val="right" w:leader="dot" w:pos="8828"/>
        </w:tabs>
        <w:rPr>
          <w:del w:id="81" w:author="manolo" w:date="2010-12-23T14:41:00Z"/>
          <w:rFonts w:asciiTheme="minorHAnsi" w:eastAsiaTheme="minorEastAsia" w:hAnsiTheme="minorHAnsi" w:cstheme="minorBidi"/>
          <w:noProof/>
          <w:sz w:val="22"/>
        </w:rPr>
      </w:pPr>
      <w:del w:id="82" w:author="manolo" w:date="2010-12-23T14:41:00Z">
        <w:r w:rsidRPr="009011E4">
          <w:rPr>
            <w:noProof/>
            <w:rPrChange w:id="83" w:author="manolo" w:date="2010-12-23T14:41:00Z">
              <w:rPr>
                <w:rStyle w:val="Hipervnculo"/>
                <w:noProof/>
                <w:lang w:val="es-ES"/>
              </w:rPr>
            </w:rPrChange>
          </w:rPr>
          <w:delText>2.5.1. Real Media Player</w:delText>
        </w:r>
        <w:r w:rsidR="004D0E07" w:rsidDel="00AB3436">
          <w:rPr>
            <w:noProof/>
            <w:webHidden/>
          </w:rPr>
          <w:tab/>
          <w:delText>41</w:delText>
        </w:r>
      </w:del>
    </w:p>
    <w:p w:rsidR="004D0E07" w:rsidDel="00AB3436" w:rsidRDefault="009011E4">
      <w:pPr>
        <w:pStyle w:val="TDC3"/>
        <w:tabs>
          <w:tab w:val="right" w:leader="dot" w:pos="8828"/>
        </w:tabs>
        <w:rPr>
          <w:del w:id="84" w:author="manolo" w:date="2010-12-23T14:41:00Z"/>
          <w:rFonts w:asciiTheme="minorHAnsi" w:eastAsiaTheme="minorEastAsia" w:hAnsiTheme="minorHAnsi" w:cstheme="minorBidi"/>
          <w:noProof/>
          <w:sz w:val="22"/>
        </w:rPr>
      </w:pPr>
      <w:del w:id="85" w:author="manolo" w:date="2010-12-23T14:41:00Z">
        <w:r w:rsidRPr="009011E4">
          <w:rPr>
            <w:noProof/>
            <w:rPrChange w:id="86" w:author="manolo" w:date="2010-12-23T14:41:00Z">
              <w:rPr>
                <w:rStyle w:val="Hipervnculo"/>
                <w:noProof/>
                <w:lang w:val="es-ES"/>
              </w:rPr>
            </w:rPrChange>
          </w:rPr>
          <w:delText>2.5.2. Windows Media Player</w:delText>
        </w:r>
        <w:r w:rsidR="004D0E07" w:rsidDel="00AB3436">
          <w:rPr>
            <w:noProof/>
            <w:webHidden/>
          </w:rPr>
          <w:tab/>
          <w:delText>42</w:delText>
        </w:r>
      </w:del>
    </w:p>
    <w:p w:rsidR="004D0E07" w:rsidDel="00AB3436" w:rsidRDefault="009011E4">
      <w:pPr>
        <w:pStyle w:val="TDC3"/>
        <w:tabs>
          <w:tab w:val="right" w:leader="dot" w:pos="8828"/>
        </w:tabs>
        <w:rPr>
          <w:del w:id="87" w:author="manolo" w:date="2010-12-23T14:41:00Z"/>
          <w:rFonts w:asciiTheme="minorHAnsi" w:eastAsiaTheme="minorEastAsia" w:hAnsiTheme="minorHAnsi" w:cstheme="minorBidi"/>
          <w:noProof/>
          <w:sz w:val="22"/>
        </w:rPr>
      </w:pPr>
      <w:del w:id="88" w:author="manolo" w:date="2010-12-23T14:41:00Z">
        <w:r w:rsidRPr="009011E4">
          <w:rPr>
            <w:noProof/>
            <w:rPrChange w:id="89" w:author="manolo" w:date="2010-12-23T14:41:00Z">
              <w:rPr>
                <w:rStyle w:val="Hipervnculo"/>
                <w:noProof/>
                <w:lang w:val="es-ES"/>
              </w:rPr>
            </w:rPrChange>
          </w:rPr>
          <w:delText>2.5.3.Quicktime Player</w:delText>
        </w:r>
        <w:r w:rsidR="004D0E07" w:rsidDel="00AB3436">
          <w:rPr>
            <w:noProof/>
            <w:webHidden/>
          </w:rPr>
          <w:tab/>
          <w:delText>43</w:delText>
        </w:r>
      </w:del>
    </w:p>
    <w:p w:rsidR="004D0E07" w:rsidDel="00AB3436" w:rsidRDefault="009011E4">
      <w:pPr>
        <w:pStyle w:val="TDC3"/>
        <w:tabs>
          <w:tab w:val="right" w:leader="dot" w:pos="8828"/>
        </w:tabs>
        <w:rPr>
          <w:del w:id="90" w:author="manolo" w:date="2010-12-23T14:41:00Z"/>
          <w:rFonts w:asciiTheme="minorHAnsi" w:eastAsiaTheme="minorEastAsia" w:hAnsiTheme="minorHAnsi" w:cstheme="minorBidi"/>
          <w:noProof/>
          <w:sz w:val="22"/>
        </w:rPr>
      </w:pPr>
      <w:del w:id="91" w:author="manolo" w:date="2010-12-23T14:41:00Z">
        <w:r w:rsidRPr="009011E4">
          <w:rPr>
            <w:noProof/>
            <w:rPrChange w:id="92" w:author="manolo" w:date="2010-12-23T14:41:00Z">
              <w:rPr>
                <w:rStyle w:val="Hipervnculo"/>
                <w:noProof/>
              </w:rPr>
            </w:rPrChange>
          </w:rPr>
          <w:delText>2.5.4. Adobe Flash</w:delText>
        </w:r>
        <w:r w:rsidR="004D0E07" w:rsidDel="00AB3436">
          <w:rPr>
            <w:noProof/>
            <w:webHidden/>
          </w:rPr>
          <w:tab/>
          <w:delText>44</w:delText>
        </w:r>
      </w:del>
    </w:p>
    <w:p w:rsidR="004D0E07" w:rsidDel="00AB3436" w:rsidRDefault="009011E4">
      <w:pPr>
        <w:pStyle w:val="TDC3"/>
        <w:tabs>
          <w:tab w:val="right" w:leader="dot" w:pos="8828"/>
        </w:tabs>
        <w:rPr>
          <w:del w:id="93" w:author="manolo" w:date="2010-12-23T14:41:00Z"/>
          <w:rFonts w:asciiTheme="minorHAnsi" w:eastAsiaTheme="minorEastAsia" w:hAnsiTheme="minorHAnsi" w:cstheme="minorBidi"/>
          <w:noProof/>
          <w:sz w:val="22"/>
        </w:rPr>
      </w:pPr>
      <w:del w:id="94" w:author="manolo" w:date="2010-12-23T14:41:00Z">
        <w:r w:rsidRPr="009011E4">
          <w:rPr>
            <w:noProof/>
            <w:rPrChange w:id="95" w:author="manolo" w:date="2010-12-23T14:41:00Z">
              <w:rPr>
                <w:rStyle w:val="Hipervnculo"/>
                <w:noProof/>
                <w:lang w:val="es-ES"/>
              </w:rPr>
            </w:rPrChange>
          </w:rPr>
          <w:delText>2.5.5. Video HTML5</w:delText>
        </w:r>
        <w:r w:rsidR="004D0E07" w:rsidDel="00AB3436">
          <w:rPr>
            <w:noProof/>
            <w:webHidden/>
          </w:rPr>
          <w:tab/>
          <w:delText>47</w:delText>
        </w:r>
      </w:del>
    </w:p>
    <w:p w:rsidR="004D0E07" w:rsidDel="00AB3436" w:rsidRDefault="009011E4">
      <w:pPr>
        <w:pStyle w:val="TDC2"/>
        <w:tabs>
          <w:tab w:val="right" w:leader="dot" w:pos="8828"/>
        </w:tabs>
        <w:rPr>
          <w:del w:id="96" w:author="manolo" w:date="2010-12-23T14:41:00Z"/>
          <w:rFonts w:asciiTheme="minorHAnsi" w:eastAsiaTheme="minorEastAsia" w:hAnsiTheme="minorHAnsi" w:cstheme="minorBidi"/>
          <w:noProof/>
          <w:sz w:val="22"/>
          <w:lang w:eastAsia="es-CL"/>
        </w:rPr>
      </w:pPr>
      <w:del w:id="97" w:author="manolo" w:date="2010-12-23T14:41:00Z">
        <w:r w:rsidRPr="009011E4">
          <w:rPr>
            <w:noProof/>
            <w:rPrChange w:id="98" w:author="manolo" w:date="2010-12-23T14:41:00Z">
              <w:rPr>
                <w:rStyle w:val="Hipervnculo"/>
                <w:noProof/>
              </w:rPr>
            </w:rPrChange>
          </w:rPr>
          <w:delText>2.6. Conversión de Videos</w:delText>
        </w:r>
        <w:r w:rsidR="004D0E07" w:rsidDel="00AB3436">
          <w:rPr>
            <w:noProof/>
            <w:webHidden/>
          </w:rPr>
          <w:tab/>
          <w:delText>48</w:delText>
        </w:r>
      </w:del>
    </w:p>
    <w:p w:rsidR="004D0E07" w:rsidDel="00AB3436" w:rsidRDefault="009011E4">
      <w:pPr>
        <w:pStyle w:val="TDC3"/>
        <w:tabs>
          <w:tab w:val="right" w:leader="dot" w:pos="8828"/>
        </w:tabs>
        <w:rPr>
          <w:del w:id="99" w:author="manolo" w:date="2010-12-23T14:41:00Z"/>
          <w:rFonts w:asciiTheme="minorHAnsi" w:eastAsiaTheme="minorEastAsia" w:hAnsiTheme="minorHAnsi" w:cstheme="minorBidi"/>
          <w:noProof/>
          <w:sz w:val="22"/>
        </w:rPr>
      </w:pPr>
      <w:del w:id="100" w:author="manolo" w:date="2010-12-23T14:41:00Z">
        <w:r w:rsidRPr="009011E4">
          <w:rPr>
            <w:noProof/>
            <w:rPrChange w:id="101" w:author="manolo" w:date="2010-12-23T14:41:00Z">
              <w:rPr>
                <w:rStyle w:val="Hipervnculo"/>
                <w:noProof/>
              </w:rPr>
            </w:rPrChange>
          </w:rPr>
          <w:delText>2.6.1.FFmpeg</w:delText>
        </w:r>
        <w:r w:rsidR="004D0E07" w:rsidDel="00AB3436">
          <w:rPr>
            <w:noProof/>
            <w:webHidden/>
          </w:rPr>
          <w:tab/>
          <w:delText>48</w:delText>
        </w:r>
      </w:del>
    </w:p>
    <w:p w:rsidR="004D0E07" w:rsidDel="00AB3436" w:rsidRDefault="009011E4">
      <w:pPr>
        <w:pStyle w:val="TDC2"/>
        <w:tabs>
          <w:tab w:val="right" w:leader="dot" w:pos="8828"/>
        </w:tabs>
        <w:rPr>
          <w:del w:id="102" w:author="manolo" w:date="2010-12-23T14:41:00Z"/>
          <w:rFonts w:asciiTheme="minorHAnsi" w:eastAsiaTheme="minorEastAsia" w:hAnsiTheme="minorHAnsi" w:cstheme="minorBidi"/>
          <w:noProof/>
          <w:sz w:val="22"/>
          <w:lang w:eastAsia="es-CL"/>
        </w:rPr>
      </w:pPr>
      <w:del w:id="103" w:author="manolo" w:date="2010-12-23T14:41:00Z">
        <w:r w:rsidRPr="009011E4">
          <w:rPr>
            <w:noProof/>
            <w:rPrChange w:id="104" w:author="manolo" w:date="2010-12-23T14:41:00Z">
              <w:rPr>
                <w:rStyle w:val="Hipervnculo"/>
                <w:noProof/>
              </w:rPr>
            </w:rPrChange>
          </w:rPr>
          <w:delText>2.7. IPTV</w:delText>
        </w:r>
        <w:r w:rsidR="004D0E07" w:rsidDel="00AB3436">
          <w:rPr>
            <w:noProof/>
            <w:webHidden/>
          </w:rPr>
          <w:tab/>
          <w:delText>50</w:delText>
        </w:r>
      </w:del>
    </w:p>
    <w:p w:rsidR="004D0E07" w:rsidDel="00AB3436" w:rsidRDefault="009011E4">
      <w:pPr>
        <w:pStyle w:val="TDC2"/>
        <w:tabs>
          <w:tab w:val="right" w:leader="dot" w:pos="8828"/>
        </w:tabs>
        <w:rPr>
          <w:del w:id="105" w:author="manolo" w:date="2010-12-23T14:41:00Z"/>
          <w:rFonts w:asciiTheme="minorHAnsi" w:eastAsiaTheme="minorEastAsia" w:hAnsiTheme="minorHAnsi" w:cstheme="minorBidi"/>
          <w:noProof/>
          <w:sz w:val="22"/>
          <w:lang w:eastAsia="es-CL"/>
        </w:rPr>
      </w:pPr>
      <w:del w:id="106" w:author="manolo" w:date="2010-12-23T14:41:00Z">
        <w:r w:rsidRPr="009011E4">
          <w:rPr>
            <w:noProof/>
            <w:rPrChange w:id="107" w:author="manolo" w:date="2010-12-23T14:41:00Z">
              <w:rPr>
                <w:rStyle w:val="Hipervnculo"/>
                <w:noProof/>
              </w:rPr>
            </w:rPrChange>
          </w:rPr>
          <w:delText>2.8. Metodología de Desarrollo</w:delText>
        </w:r>
        <w:r w:rsidR="004D0E07" w:rsidDel="00AB3436">
          <w:rPr>
            <w:noProof/>
            <w:webHidden/>
          </w:rPr>
          <w:tab/>
          <w:delText>52</w:delText>
        </w:r>
      </w:del>
    </w:p>
    <w:p w:rsidR="004D0E07" w:rsidDel="00AB3436" w:rsidRDefault="009011E4">
      <w:pPr>
        <w:pStyle w:val="TDC3"/>
        <w:tabs>
          <w:tab w:val="right" w:leader="dot" w:pos="8828"/>
        </w:tabs>
        <w:rPr>
          <w:del w:id="108" w:author="manolo" w:date="2010-12-23T14:41:00Z"/>
          <w:rFonts w:asciiTheme="minorHAnsi" w:eastAsiaTheme="minorEastAsia" w:hAnsiTheme="minorHAnsi" w:cstheme="minorBidi"/>
          <w:noProof/>
          <w:sz w:val="22"/>
        </w:rPr>
      </w:pPr>
      <w:del w:id="109" w:author="manolo" w:date="2010-12-23T14:41:00Z">
        <w:r w:rsidRPr="009011E4">
          <w:rPr>
            <w:noProof/>
            <w:rPrChange w:id="110" w:author="manolo" w:date="2010-12-23T14:41:00Z">
              <w:rPr>
                <w:rStyle w:val="Hipervnculo"/>
                <w:noProof/>
              </w:rPr>
            </w:rPrChange>
          </w:rPr>
          <w:delText>2.8.1. Extreme Programming</w:delText>
        </w:r>
        <w:r w:rsidR="004D0E07" w:rsidDel="00AB3436">
          <w:rPr>
            <w:noProof/>
            <w:webHidden/>
          </w:rPr>
          <w:tab/>
          <w:delText>53</w:delText>
        </w:r>
      </w:del>
    </w:p>
    <w:p w:rsidR="004D0E07" w:rsidDel="00AB3436" w:rsidRDefault="009011E4">
      <w:pPr>
        <w:pStyle w:val="TDC3"/>
        <w:tabs>
          <w:tab w:val="right" w:leader="dot" w:pos="8828"/>
        </w:tabs>
        <w:rPr>
          <w:del w:id="111" w:author="manolo" w:date="2010-12-23T14:41:00Z"/>
          <w:rFonts w:asciiTheme="minorHAnsi" w:eastAsiaTheme="minorEastAsia" w:hAnsiTheme="minorHAnsi" w:cstheme="minorBidi"/>
          <w:noProof/>
          <w:sz w:val="22"/>
        </w:rPr>
      </w:pPr>
      <w:del w:id="112" w:author="manolo" w:date="2010-12-23T14:41:00Z">
        <w:r w:rsidRPr="009011E4">
          <w:rPr>
            <w:noProof/>
            <w:rPrChange w:id="113" w:author="manolo" w:date="2010-12-23T14:41:00Z">
              <w:rPr>
                <w:rStyle w:val="Hipervnculo"/>
                <w:noProof/>
              </w:rPr>
            </w:rPrChange>
          </w:rPr>
          <w:delText>2.8.3.Software Libre</w:delText>
        </w:r>
        <w:r w:rsidR="004D0E07" w:rsidDel="00AB3436">
          <w:rPr>
            <w:noProof/>
            <w:webHidden/>
          </w:rPr>
          <w:tab/>
          <w:delText>57</w:delText>
        </w:r>
      </w:del>
    </w:p>
    <w:p w:rsidR="004D0E07" w:rsidDel="00AB3436" w:rsidRDefault="009011E4">
      <w:pPr>
        <w:pStyle w:val="TDC3"/>
        <w:tabs>
          <w:tab w:val="right" w:leader="dot" w:pos="8828"/>
        </w:tabs>
        <w:rPr>
          <w:del w:id="114" w:author="manolo" w:date="2010-12-23T14:41:00Z"/>
          <w:rFonts w:asciiTheme="minorHAnsi" w:eastAsiaTheme="minorEastAsia" w:hAnsiTheme="minorHAnsi" w:cstheme="minorBidi"/>
          <w:noProof/>
          <w:sz w:val="22"/>
        </w:rPr>
      </w:pPr>
      <w:del w:id="115" w:author="manolo" w:date="2010-12-23T14:41:00Z">
        <w:r w:rsidRPr="009011E4">
          <w:rPr>
            <w:noProof/>
            <w:rPrChange w:id="116" w:author="manolo" w:date="2010-12-23T14:41:00Z">
              <w:rPr>
                <w:rStyle w:val="Hipervnculo"/>
                <w:noProof/>
              </w:rPr>
            </w:rPrChange>
          </w:rPr>
          <w:delText>2.8.3.1. Licencia GNU GPL v2</w:delText>
        </w:r>
        <w:r w:rsidR="004D0E07" w:rsidDel="00AB3436">
          <w:rPr>
            <w:noProof/>
            <w:webHidden/>
          </w:rPr>
          <w:tab/>
          <w:delText>61</w:delText>
        </w:r>
      </w:del>
    </w:p>
    <w:p w:rsidR="004D0E07" w:rsidDel="00AB3436" w:rsidRDefault="009011E4">
      <w:pPr>
        <w:pStyle w:val="TDC2"/>
        <w:tabs>
          <w:tab w:val="right" w:leader="dot" w:pos="8828"/>
        </w:tabs>
        <w:rPr>
          <w:del w:id="117" w:author="manolo" w:date="2010-12-23T14:41:00Z"/>
          <w:rFonts w:asciiTheme="minorHAnsi" w:eastAsiaTheme="minorEastAsia" w:hAnsiTheme="minorHAnsi" w:cstheme="minorBidi"/>
          <w:noProof/>
          <w:sz w:val="22"/>
          <w:lang w:eastAsia="es-CL"/>
        </w:rPr>
      </w:pPr>
      <w:del w:id="118" w:author="manolo" w:date="2010-12-23T14:41:00Z">
        <w:r w:rsidRPr="009011E4">
          <w:rPr>
            <w:noProof/>
            <w:rPrChange w:id="119" w:author="manolo" w:date="2010-12-23T14:41:00Z">
              <w:rPr>
                <w:rStyle w:val="Hipervnculo"/>
                <w:noProof/>
              </w:rPr>
            </w:rPrChange>
          </w:rPr>
          <w:delText>2.9. Frameworks</w:delText>
        </w:r>
        <w:r w:rsidR="004D0E07" w:rsidDel="00AB3436">
          <w:rPr>
            <w:noProof/>
            <w:webHidden/>
          </w:rPr>
          <w:tab/>
          <w:delText>62</w:delText>
        </w:r>
      </w:del>
    </w:p>
    <w:p w:rsidR="004D0E07" w:rsidDel="00AB3436" w:rsidRDefault="009011E4">
      <w:pPr>
        <w:pStyle w:val="TDC3"/>
        <w:tabs>
          <w:tab w:val="right" w:leader="dot" w:pos="8828"/>
        </w:tabs>
        <w:rPr>
          <w:del w:id="120" w:author="manolo" w:date="2010-12-23T14:41:00Z"/>
          <w:rFonts w:asciiTheme="minorHAnsi" w:eastAsiaTheme="minorEastAsia" w:hAnsiTheme="minorHAnsi" w:cstheme="minorBidi"/>
          <w:noProof/>
          <w:sz w:val="22"/>
        </w:rPr>
      </w:pPr>
      <w:del w:id="121" w:author="manolo" w:date="2010-12-23T14:41:00Z">
        <w:r w:rsidRPr="009011E4">
          <w:rPr>
            <w:noProof/>
            <w:rPrChange w:id="122" w:author="manolo" w:date="2010-12-23T14:41:00Z">
              <w:rPr>
                <w:rStyle w:val="Hipervnculo"/>
                <w:noProof/>
              </w:rPr>
            </w:rPrChange>
          </w:rPr>
          <w:delText>2.9.1. Zend Framework</w:delText>
        </w:r>
        <w:r w:rsidR="004D0E07" w:rsidDel="00AB3436">
          <w:rPr>
            <w:noProof/>
            <w:webHidden/>
          </w:rPr>
          <w:tab/>
          <w:delText>63</w:delText>
        </w:r>
      </w:del>
    </w:p>
    <w:p w:rsidR="004D0E07" w:rsidDel="00AB3436" w:rsidRDefault="009011E4">
      <w:pPr>
        <w:pStyle w:val="TDC3"/>
        <w:tabs>
          <w:tab w:val="right" w:leader="dot" w:pos="8828"/>
        </w:tabs>
        <w:rPr>
          <w:del w:id="123" w:author="manolo" w:date="2010-12-23T14:41:00Z"/>
          <w:rFonts w:asciiTheme="minorHAnsi" w:eastAsiaTheme="minorEastAsia" w:hAnsiTheme="minorHAnsi" w:cstheme="minorBidi"/>
          <w:noProof/>
          <w:sz w:val="22"/>
        </w:rPr>
      </w:pPr>
      <w:del w:id="124" w:author="manolo" w:date="2010-12-23T14:41:00Z">
        <w:r w:rsidRPr="009011E4">
          <w:rPr>
            <w:noProof/>
            <w:rPrChange w:id="125" w:author="manolo" w:date="2010-12-23T14:41:00Z">
              <w:rPr>
                <w:rStyle w:val="Hipervnculo"/>
                <w:noProof/>
                <w:lang w:val="pt-BR"/>
              </w:rPr>
            </w:rPrChange>
          </w:rPr>
          <w:delText>2.9.2. Google Web Toolkit</w:delText>
        </w:r>
        <w:r w:rsidR="004D0E07" w:rsidDel="00AB3436">
          <w:rPr>
            <w:noProof/>
            <w:webHidden/>
          </w:rPr>
          <w:tab/>
          <w:delText>64</w:delText>
        </w:r>
      </w:del>
    </w:p>
    <w:p w:rsidR="004D0E07" w:rsidDel="00AB3436" w:rsidRDefault="009011E4">
      <w:pPr>
        <w:pStyle w:val="TDC1"/>
        <w:rPr>
          <w:del w:id="126" w:author="manolo" w:date="2010-12-23T14:41:00Z"/>
          <w:rFonts w:asciiTheme="minorHAnsi" w:eastAsiaTheme="minorEastAsia" w:hAnsiTheme="minorHAnsi" w:cstheme="minorBidi"/>
          <w:b w:val="0"/>
          <w:sz w:val="22"/>
          <w:lang w:eastAsia="es-CL"/>
        </w:rPr>
      </w:pPr>
      <w:del w:id="127" w:author="manolo" w:date="2010-12-23T14:41:00Z">
        <w:r w:rsidRPr="009011E4">
          <w:rPr>
            <w:rPrChange w:id="128" w:author="manolo" w:date="2010-12-23T14:41:00Z">
              <w:rPr>
                <w:rStyle w:val="Hipervnculo"/>
              </w:rPr>
            </w:rPrChange>
          </w:rPr>
          <w:delText>Capítulo 3: Estado del Arte</w:delText>
        </w:r>
        <w:r w:rsidR="004D0E07" w:rsidDel="00AB3436">
          <w:rPr>
            <w:webHidden/>
          </w:rPr>
          <w:tab/>
          <w:delText>65</w:delText>
        </w:r>
      </w:del>
    </w:p>
    <w:p w:rsidR="004D0E07" w:rsidDel="00AB3436" w:rsidRDefault="009011E4">
      <w:pPr>
        <w:pStyle w:val="TDC2"/>
        <w:tabs>
          <w:tab w:val="right" w:leader="dot" w:pos="8828"/>
        </w:tabs>
        <w:rPr>
          <w:del w:id="129" w:author="manolo" w:date="2010-12-23T14:41:00Z"/>
          <w:rFonts w:asciiTheme="minorHAnsi" w:eastAsiaTheme="minorEastAsia" w:hAnsiTheme="minorHAnsi" w:cstheme="minorBidi"/>
          <w:noProof/>
          <w:sz w:val="22"/>
          <w:lang w:eastAsia="es-CL"/>
        </w:rPr>
      </w:pPr>
      <w:del w:id="130" w:author="manolo" w:date="2010-12-23T14:41:00Z">
        <w:r w:rsidRPr="009011E4">
          <w:rPr>
            <w:noProof/>
            <w:rPrChange w:id="131" w:author="manolo" w:date="2010-12-23T14:41:00Z">
              <w:rPr>
                <w:rStyle w:val="Hipervnculo"/>
                <w:noProof/>
              </w:rPr>
            </w:rPrChange>
          </w:rPr>
          <w:delText>3.1. Gestores de Contenidos multimedia existentes</w:delText>
        </w:r>
        <w:r w:rsidR="004D0E07" w:rsidDel="00AB3436">
          <w:rPr>
            <w:noProof/>
            <w:webHidden/>
          </w:rPr>
          <w:tab/>
          <w:delText>65</w:delText>
        </w:r>
      </w:del>
    </w:p>
    <w:p w:rsidR="004D0E07" w:rsidDel="00AB3436" w:rsidRDefault="009011E4">
      <w:pPr>
        <w:pStyle w:val="TDC3"/>
        <w:tabs>
          <w:tab w:val="right" w:leader="dot" w:pos="8828"/>
        </w:tabs>
        <w:rPr>
          <w:del w:id="132" w:author="manolo" w:date="2010-12-23T14:41:00Z"/>
          <w:rFonts w:asciiTheme="minorHAnsi" w:eastAsiaTheme="minorEastAsia" w:hAnsiTheme="minorHAnsi" w:cstheme="minorBidi"/>
          <w:noProof/>
          <w:sz w:val="22"/>
        </w:rPr>
      </w:pPr>
      <w:del w:id="133" w:author="manolo" w:date="2010-12-23T14:41:00Z">
        <w:r w:rsidRPr="009011E4">
          <w:rPr>
            <w:noProof/>
            <w:rPrChange w:id="134" w:author="manolo" w:date="2010-12-23T14:41:00Z">
              <w:rPr>
                <w:rStyle w:val="Hipervnculo"/>
                <w:noProof/>
                <w:lang w:val="es-ES"/>
              </w:rPr>
            </w:rPrChange>
          </w:rPr>
          <w:delText>3.1.1.PHPMotion</w:delText>
        </w:r>
        <w:r w:rsidR="004D0E07" w:rsidDel="00AB3436">
          <w:rPr>
            <w:noProof/>
            <w:webHidden/>
          </w:rPr>
          <w:tab/>
          <w:delText>65</w:delText>
        </w:r>
      </w:del>
    </w:p>
    <w:p w:rsidR="004D0E07" w:rsidDel="00AB3436" w:rsidRDefault="009011E4">
      <w:pPr>
        <w:pStyle w:val="TDC3"/>
        <w:tabs>
          <w:tab w:val="right" w:leader="dot" w:pos="8828"/>
        </w:tabs>
        <w:rPr>
          <w:del w:id="135" w:author="manolo" w:date="2010-12-23T14:41:00Z"/>
          <w:rFonts w:asciiTheme="minorHAnsi" w:eastAsiaTheme="minorEastAsia" w:hAnsiTheme="minorHAnsi" w:cstheme="minorBidi"/>
          <w:noProof/>
          <w:sz w:val="22"/>
        </w:rPr>
      </w:pPr>
      <w:del w:id="136" w:author="manolo" w:date="2010-12-23T14:41:00Z">
        <w:r w:rsidRPr="009011E4">
          <w:rPr>
            <w:noProof/>
            <w:rPrChange w:id="137" w:author="manolo" w:date="2010-12-23T14:41:00Z">
              <w:rPr>
                <w:rStyle w:val="Hipervnculo"/>
                <w:noProof/>
                <w:lang w:val="es-ES"/>
              </w:rPr>
            </w:rPrChange>
          </w:rPr>
          <w:delText>3.1.2.OsTube</w:delText>
        </w:r>
        <w:r w:rsidR="004D0E07" w:rsidDel="00AB3436">
          <w:rPr>
            <w:noProof/>
            <w:webHidden/>
          </w:rPr>
          <w:tab/>
          <w:delText>67</w:delText>
        </w:r>
      </w:del>
    </w:p>
    <w:p w:rsidR="004D0E07" w:rsidDel="00AB3436" w:rsidRDefault="009011E4">
      <w:pPr>
        <w:pStyle w:val="TDC2"/>
        <w:tabs>
          <w:tab w:val="right" w:leader="dot" w:pos="8828"/>
        </w:tabs>
        <w:rPr>
          <w:del w:id="138" w:author="manolo" w:date="2010-12-23T14:41:00Z"/>
          <w:rFonts w:asciiTheme="minorHAnsi" w:eastAsiaTheme="minorEastAsia" w:hAnsiTheme="minorHAnsi" w:cstheme="minorBidi"/>
          <w:noProof/>
          <w:sz w:val="22"/>
          <w:lang w:eastAsia="es-CL"/>
        </w:rPr>
      </w:pPr>
      <w:del w:id="139" w:author="manolo" w:date="2010-12-23T14:41:00Z">
        <w:r w:rsidRPr="009011E4">
          <w:rPr>
            <w:noProof/>
            <w:rPrChange w:id="140" w:author="manolo" w:date="2010-12-23T14:41:00Z">
              <w:rPr>
                <w:rStyle w:val="Hipervnculo"/>
                <w:noProof/>
              </w:rPr>
            </w:rPrChange>
          </w:rPr>
          <w:delText>3.2. Sitios de contenidos multimedia de referencia</w:delText>
        </w:r>
        <w:r w:rsidR="004D0E07" w:rsidDel="00AB3436">
          <w:rPr>
            <w:noProof/>
            <w:webHidden/>
          </w:rPr>
          <w:tab/>
          <w:delText>68</w:delText>
        </w:r>
      </w:del>
    </w:p>
    <w:p w:rsidR="004D0E07" w:rsidDel="00AB3436" w:rsidRDefault="009011E4">
      <w:pPr>
        <w:pStyle w:val="TDC3"/>
        <w:tabs>
          <w:tab w:val="right" w:leader="dot" w:pos="8828"/>
        </w:tabs>
        <w:rPr>
          <w:del w:id="141" w:author="manolo" w:date="2010-12-23T14:41:00Z"/>
          <w:rFonts w:asciiTheme="minorHAnsi" w:eastAsiaTheme="minorEastAsia" w:hAnsiTheme="minorHAnsi" w:cstheme="minorBidi"/>
          <w:noProof/>
          <w:sz w:val="22"/>
        </w:rPr>
      </w:pPr>
      <w:del w:id="142" w:author="manolo" w:date="2010-12-23T14:41:00Z">
        <w:r w:rsidRPr="009011E4">
          <w:rPr>
            <w:noProof/>
            <w:rPrChange w:id="143" w:author="manolo" w:date="2010-12-23T14:41:00Z">
              <w:rPr>
                <w:rStyle w:val="Hipervnculo"/>
                <w:noProof/>
                <w:lang w:val="es-ES"/>
              </w:rPr>
            </w:rPrChange>
          </w:rPr>
          <w:delText>3.2.1.Youtube</w:delText>
        </w:r>
        <w:r w:rsidR="004D0E07" w:rsidDel="00AB3436">
          <w:rPr>
            <w:noProof/>
            <w:webHidden/>
          </w:rPr>
          <w:tab/>
          <w:delText>68</w:delText>
        </w:r>
      </w:del>
    </w:p>
    <w:p w:rsidR="004D0E07" w:rsidDel="00AB3436" w:rsidRDefault="009011E4">
      <w:pPr>
        <w:pStyle w:val="TDC3"/>
        <w:tabs>
          <w:tab w:val="right" w:leader="dot" w:pos="8828"/>
        </w:tabs>
        <w:rPr>
          <w:del w:id="144" w:author="manolo" w:date="2010-12-23T14:41:00Z"/>
          <w:rFonts w:asciiTheme="minorHAnsi" w:eastAsiaTheme="minorEastAsia" w:hAnsiTheme="minorHAnsi" w:cstheme="minorBidi"/>
          <w:noProof/>
          <w:sz w:val="22"/>
        </w:rPr>
      </w:pPr>
      <w:del w:id="145" w:author="manolo" w:date="2010-12-23T14:41:00Z">
        <w:r w:rsidRPr="009011E4">
          <w:rPr>
            <w:noProof/>
            <w:rPrChange w:id="146" w:author="manolo" w:date="2010-12-23T14:41:00Z">
              <w:rPr>
                <w:rStyle w:val="Hipervnculo"/>
                <w:noProof/>
                <w:lang w:val="es-ES"/>
              </w:rPr>
            </w:rPrChange>
          </w:rPr>
          <w:delText>3.2.2. Google Video</w:delText>
        </w:r>
        <w:r w:rsidR="004D0E07" w:rsidDel="00AB3436">
          <w:rPr>
            <w:noProof/>
            <w:webHidden/>
          </w:rPr>
          <w:tab/>
          <w:delText>69</w:delText>
        </w:r>
      </w:del>
    </w:p>
    <w:p w:rsidR="004D0E07" w:rsidDel="00AB3436" w:rsidRDefault="009011E4">
      <w:pPr>
        <w:pStyle w:val="TDC3"/>
        <w:tabs>
          <w:tab w:val="right" w:leader="dot" w:pos="8828"/>
        </w:tabs>
        <w:rPr>
          <w:del w:id="147" w:author="manolo" w:date="2010-12-23T14:41:00Z"/>
          <w:rFonts w:asciiTheme="minorHAnsi" w:eastAsiaTheme="minorEastAsia" w:hAnsiTheme="minorHAnsi" w:cstheme="minorBidi"/>
          <w:noProof/>
          <w:sz w:val="22"/>
        </w:rPr>
      </w:pPr>
      <w:del w:id="148" w:author="manolo" w:date="2010-12-23T14:41:00Z">
        <w:r w:rsidRPr="009011E4">
          <w:rPr>
            <w:noProof/>
            <w:rPrChange w:id="149" w:author="manolo" w:date="2010-12-23T14:41:00Z">
              <w:rPr>
                <w:rStyle w:val="Hipervnculo"/>
                <w:noProof/>
              </w:rPr>
            </w:rPrChange>
          </w:rPr>
          <w:delText>3.2.3. Vimeo</w:delText>
        </w:r>
        <w:r w:rsidR="004D0E07" w:rsidDel="00AB3436">
          <w:rPr>
            <w:noProof/>
            <w:webHidden/>
          </w:rPr>
          <w:tab/>
          <w:delText>72</w:delText>
        </w:r>
      </w:del>
    </w:p>
    <w:p w:rsidR="004D0E07" w:rsidDel="00AB3436" w:rsidRDefault="009011E4">
      <w:pPr>
        <w:pStyle w:val="TDC3"/>
        <w:tabs>
          <w:tab w:val="right" w:leader="dot" w:pos="8828"/>
        </w:tabs>
        <w:rPr>
          <w:del w:id="150" w:author="manolo" w:date="2010-12-23T14:41:00Z"/>
          <w:rFonts w:asciiTheme="minorHAnsi" w:eastAsiaTheme="minorEastAsia" w:hAnsiTheme="minorHAnsi" w:cstheme="minorBidi"/>
          <w:noProof/>
          <w:sz w:val="22"/>
        </w:rPr>
      </w:pPr>
      <w:del w:id="151" w:author="manolo" w:date="2010-12-23T14:41:00Z">
        <w:r w:rsidRPr="009011E4">
          <w:rPr>
            <w:noProof/>
            <w:rPrChange w:id="152" w:author="manolo" w:date="2010-12-23T14:41:00Z">
              <w:rPr>
                <w:rStyle w:val="Hipervnculo"/>
                <w:noProof/>
                <w:lang w:val="es-ES"/>
              </w:rPr>
            </w:rPrChange>
          </w:rPr>
          <w:delText>3.2.4.TerraTV</w:delText>
        </w:r>
        <w:r w:rsidR="004D0E07" w:rsidDel="00AB3436">
          <w:rPr>
            <w:noProof/>
            <w:webHidden/>
          </w:rPr>
          <w:tab/>
          <w:delText>73</w:delText>
        </w:r>
      </w:del>
    </w:p>
    <w:p w:rsidR="004D0E07" w:rsidDel="00AB3436" w:rsidRDefault="009011E4">
      <w:pPr>
        <w:pStyle w:val="TDC3"/>
        <w:tabs>
          <w:tab w:val="right" w:leader="dot" w:pos="8828"/>
        </w:tabs>
        <w:rPr>
          <w:del w:id="153" w:author="manolo" w:date="2010-12-23T14:41:00Z"/>
          <w:rFonts w:asciiTheme="minorHAnsi" w:eastAsiaTheme="minorEastAsia" w:hAnsiTheme="minorHAnsi" w:cstheme="minorBidi"/>
          <w:noProof/>
          <w:sz w:val="22"/>
        </w:rPr>
      </w:pPr>
      <w:del w:id="154" w:author="manolo" w:date="2010-12-23T14:41:00Z">
        <w:r w:rsidRPr="009011E4">
          <w:rPr>
            <w:noProof/>
            <w:rPrChange w:id="155" w:author="manolo" w:date="2010-12-23T14:41:00Z">
              <w:rPr>
                <w:rStyle w:val="Hipervnculo"/>
                <w:noProof/>
                <w:lang w:val="es-ES"/>
              </w:rPr>
            </w:rPrChange>
          </w:rPr>
          <w:delText>3.2.6. 3TV</w:delText>
        </w:r>
        <w:r w:rsidR="004D0E07" w:rsidDel="00AB3436">
          <w:rPr>
            <w:noProof/>
            <w:webHidden/>
          </w:rPr>
          <w:tab/>
          <w:delText>75</w:delText>
        </w:r>
      </w:del>
    </w:p>
    <w:p w:rsidR="004D0E07" w:rsidDel="00AB3436" w:rsidRDefault="009011E4">
      <w:pPr>
        <w:pStyle w:val="TDC2"/>
        <w:tabs>
          <w:tab w:val="right" w:leader="dot" w:pos="8828"/>
        </w:tabs>
        <w:rPr>
          <w:del w:id="156" w:author="manolo" w:date="2010-12-23T14:41:00Z"/>
          <w:rFonts w:asciiTheme="minorHAnsi" w:eastAsiaTheme="minorEastAsia" w:hAnsiTheme="minorHAnsi" w:cstheme="minorBidi"/>
          <w:noProof/>
          <w:sz w:val="22"/>
          <w:lang w:eastAsia="es-CL"/>
        </w:rPr>
      </w:pPr>
      <w:del w:id="157" w:author="manolo" w:date="2010-12-23T14:41:00Z">
        <w:r w:rsidRPr="009011E4">
          <w:rPr>
            <w:noProof/>
            <w:rPrChange w:id="158" w:author="manolo" w:date="2010-12-23T14:41:00Z">
              <w:rPr>
                <w:rStyle w:val="Hipervnculo"/>
                <w:noProof/>
                <w:lang w:val="es-ES"/>
              </w:rPr>
            </w:rPrChange>
          </w:rPr>
          <w:delText>3.3. Google TV</w:delText>
        </w:r>
        <w:r w:rsidR="004D0E07" w:rsidDel="00AB3436">
          <w:rPr>
            <w:noProof/>
            <w:webHidden/>
          </w:rPr>
          <w:tab/>
          <w:delText>76</w:delText>
        </w:r>
      </w:del>
    </w:p>
    <w:p w:rsidR="004D0E07" w:rsidDel="00AB3436" w:rsidRDefault="009011E4">
      <w:pPr>
        <w:pStyle w:val="TDC1"/>
        <w:rPr>
          <w:del w:id="159" w:author="manolo" w:date="2010-12-23T14:41:00Z"/>
          <w:rFonts w:asciiTheme="minorHAnsi" w:eastAsiaTheme="minorEastAsia" w:hAnsiTheme="minorHAnsi" w:cstheme="minorBidi"/>
          <w:b w:val="0"/>
          <w:sz w:val="22"/>
          <w:lang w:eastAsia="es-CL"/>
        </w:rPr>
      </w:pPr>
      <w:del w:id="160" w:author="manolo" w:date="2010-12-23T14:41:00Z">
        <w:r w:rsidRPr="009011E4">
          <w:rPr>
            <w:rPrChange w:id="161" w:author="manolo" w:date="2010-12-23T14:41:00Z">
              <w:rPr>
                <w:rStyle w:val="Hipervnculo"/>
              </w:rPr>
            </w:rPrChange>
          </w:rPr>
          <w:delText>4. Desarrollo</w:delText>
        </w:r>
        <w:r w:rsidR="004D0E07" w:rsidDel="00AB3436">
          <w:rPr>
            <w:webHidden/>
          </w:rPr>
          <w:tab/>
          <w:delText>78</w:delText>
        </w:r>
      </w:del>
    </w:p>
    <w:p w:rsidR="004D0E07" w:rsidDel="00AB3436" w:rsidRDefault="009011E4">
      <w:pPr>
        <w:pStyle w:val="TDC2"/>
        <w:tabs>
          <w:tab w:val="right" w:leader="dot" w:pos="8828"/>
        </w:tabs>
        <w:rPr>
          <w:del w:id="162" w:author="manolo" w:date="2010-12-23T14:41:00Z"/>
          <w:rFonts w:asciiTheme="minorHAnsi" w:eastAsiaTheme="minorEastAsia" w:hAnsiTheme="minorHAnsi" w:cstheme="minorBidi"/>
          <w:noProof/>
          <w:sz w:val="22"/>
          <w:lang w:eastAsia="es-CL"/>
        </w:rPr>
      </w:pPr>
      <w:del w:id="163" w:author="manolo" w:date="2010-12-23T14:41:00Z">
        <w:r w:rsidRPr="009011E4">
          <w:rPr>
            <w:noProof/>
            <w:rPrChange w:id="164" w:author="manolo" w:date="2010-12-23T14:41:00Z">
              <w:rPr>
                <w:rStyle w:val="Hipervnculo"/>
                <w:noProof/>
              </w:rPr>
            </w:rPrChange>
          </w:rPr>
          <w:delText>4.1. Toma de requerimientos</w:delText>
        </w:r>
        <w:r w:rsidR="004D0E07" w:rsidDel="00AB3436">
          <w:rPr>
            <w:noProof/>
            <w:webHidden/>
          </w:rPr>
          <w:tab/>
          <w:delText>78</w:delText>
        </w:r>
      </w:del>
    </w:p>
    <w:p w:rsidR="004D0E07" w:rsidDel="00AB3436" w:rsidRDefault="009011E4">
      <w:pPr>
        <w:pStyle w:val="TDC3"/>
        <w:tabs>
          <w:tab w:val="right" w:leader="dot" w:pos="8828"/>
        </w:tabs>
        <w:rPr>
          <w:del w:id="165" w:author="manolo" w:date="2010-12-23T14:41:00Z"/>
          <w:rFonts w:asciiTheme="minorHAnsi" w:eastAsiaTheme="minorEastAsia" w:hAnsiTheme="minorHAnsi" w:cstheme="minorBidi"/>
          <w:noProof/>
          <w:sz w:val="22"/>
        </w:rPr>
      </w:pPr>
      <w:del w:id="166" w:author="manolo" w:date="2010-12-23T14:41:00Z">
        <w:r w:rsidRPr="009011E4">
          <w:rPr>
            <w:noProof/>
            <w:rPrChange w:id="167" w:author="manolo" w:date="2010-12-23T14:41:00Z">
              <w:rPr>
                <w:rStyle w:val="Hipervnculo"/>
                <w:noProof/>
              </w:rPr>
            </w:rPrChange>
          </w:rPr>
          <w:delText>4.1.1. Requerimientos Funcionales</w:delText>
        </w:r>
        <w:r w:rsidR="004D0E07" w:rsidDel="00AB3436">
          <w:rPr>
            <w:noProof/>
            <w:webHidden/>
          </w:rPr>
          <w:tab/>
          <w:delText>78</w:delText>
        </w:r>
      </w:del>
    </w:p>
    <w:p w:rsidR="004D0E07" w:rsidDel="00AB3436" w:rsidRDefault="009011E4">
      <w:pPr>
        <w:pStyle w:val="TDC3"/>
        <w:tabs>
          <w:tab w:val="right" w:leader="dot" w:pos="8828"/>
        </w:tabs>
        <w:rPr>
          <w:del w:id="168" w:author="manolo" w:date="2010-12-23T14:41:00Z"/>
          <w:rFonts w:asciiTheme="minorHAnsi" w:eastAsiaTheme="minorEastAsia" w:hAnsiTheme="minorHAnsi" w:cstheme="minorBidi"/>
          <w:noProof/>
          <w:sz w:val="22"/>
        </w:rPr>
      </w:pPr>
      <w:del w:id="169" w:author="manolo" w:date="2010-12-23T14:41:00Z">
        <w:r w:rsidRPr="009011E4">
          <w:rPr>
            <w:noProof/>
            <w:rPrChange w:id="170" w:author="manolo" w:date="2010-12-23T14:41:00Z">
              <w:rPr>
                <w:rStyle w:val="Hipervnculo"/>
                <w:noProof/>
              </w:rPr>
            </w:rPrChange>
          </w:rPr>
          <w:delText>4.1.2. Requerimientos No Funcionales</w:delText>
        </w:r>
        <w:r w:rsidR="004D0E07" w:rsidDel="00AB3436">
          <w:rPr>
            <w:noProof/>
            <w:webHidden/>
          </w:rPr>
          <w:tab/>
          <w:delText>79</w:delText>
        </w:r>
      </w:del>
    </w:p>
    <w:p w:rsidR="004D0E07" w:rsidDel="00AB3436" w:rsidRDefault="009011E4">
      <w:pPr>
        <w:pStyle w:val="TDC2"/>
        <w:tabs>
          <w:tab w:val="right" w:leader="dot" w:pos="8828"/>
        </w:tabs>
        <w:rPr>
          <w:del w:id="171" w:author="manolo" w:date="2010-12-23T14:41:00Z"/>
          <w:rFonts w:asciiTheme="minorHAnsi" w:eastAsiaTheme="minorEastAsia" w:hAnsiTheme="minorHAnsi" w:cstheme="minorBidi"/>
          <w:noProof/>
          <w:sz w:val="22"/>
          <w:lang w:eastAsia="es-CL"/>
        </w:rPr>
      </w:pPr>
      <w:del w:id="172" w:author="manolo" w:date="2010-12-23T14:41:00Z">
        <w:r w:rsidRPr="009011E4">
          <w:rPr>
            <w:noProof/>
            <w:rPrChange w:id="173" w:author="manolo" w:date="2010-12-23T14:41:00Z">
              <w:rPr>
                <w:rStyle w:val="Hipervnculo"/>
                <w:noProof/>
              </w:rPr>
            </w:rPrChange>
          </w:rPr>
          <w:delText>4.2. Tecnología a Utilizar</w:delText>
        </w:r>
        <w:r w:rsidR="004D0E07" w:rsidDel="00AB3436">
          <w:rPr>
            <w:noProof/>
            <w:webHidden/>
          </w:rPr>
          <w:tab/>
          <w:delText>80</w:delText>
        </w:r>
      </w:del>
    </w:p>
    <w:p w:rsidR="004D0E07" w:rsidDel="00AB3436" w:rsidRDefault="009011E4">
      <w:pPr>
        <w:pStyle w:val="TDC3"/>
        <w:tabs>
          <w:tab w:val="right" w:leader="dot" w:pos="8828"/>
        </w:tabs>
        <w:rPr>
          <w:del w:id="174" w:author="manolo" w:date="2010-12-23T14:41:00Z"/>
          <w:rFonts w:asciiTheme="minorHAnsi" w:eastAsiaTheme="minorEastAsia" w:hAnsiTheme="minorHAnsi" w:cstheme="minorBidi"/>
          <w:noProof/>
          <w:sz w:val="22"/>
        </w:rPr>
      </w:pPr>
      <w:del w:id="175" w:author="manolo" w:date="2010-12-23T14:41:00Z">
        <w:r w:rsidRPr="009011E4">
          <w:rPr>
            <w:noProof/>
            <w:rPrChange w:id="176" w:author="manolo" w:date="2010-12-23T14:41:00Z">
              <w:rPr>
                <w:rStyle w:val="Hipervnculo"/>
                <w:noProof/>
              </w:rPr>
            </w:rPrChange>
          </w:rPr>
          <w:delText>4.2.1. Lado Servidor</w:delText>
        </w:r>
        <w:r w:rsidR="004D0E07" w:rsidDel="00AB3436">
          <w:rPr>
            <w:noProof/>
            <w:webHidden/>
          </w:rPr>
          <w:tab/>
          <w:delText>80</w:delText>
        </w:r>
      </w:del>
    </w:p>
    <w:p w:rsidR="004D0E07" w:rsidDel="00AB3436" w:rsidRDefault="009011E4">
      <w:pPr>
        <w:pStyle w:val="TDC3"/>
        <w:tabs>
          <w:tab w:val="right" w:leader="dot" w:pos="8828"/>
        </w:tabs>
        <w:rPr>
          <w:del w:id="177" w:author="manolo" w:date="2010-12-23T14:41:00Z"/>
          <w:rFonts w:asciiTheme="minorHAnsi" w:eastAsiaTheme="minorEastAsia" w:hAnsiTheme="minorHAnsi" w:cstheme="minorBidi"/>
          <w:noProof/>
          <w:sz w:val="22"/>
        </w:rPr>
      </w:pPr>
      <w:del w:id="178" w:author="manolo" w:date="2010-12-23T14:41:00Z">
        <w:r w:rsidRPr="009011E4">
          <w:rPr>
            <w:noProof/>
            <w:rPrChange w:id="179" w:author="manolo" w:date="2010-12-23T14:41:00Z">
              <w:rPr>
                <w:rStyle w:val="Hipervnculo"/>
                <w:noProof/>
              </w:rPr>
            </w:rPrChange>
          </w:rPr>
          <w:delText>4.2.1.1. PHP 5.3</w:delText>
        </w:r>
        <w:r w:rsidR="004D0E07" w:rsidDel="00AB3436">
          <w:rPr>
            <w:noProof/>
            <w:webHidden/>
          </w:rPr>
          <w:tab/>
          <w:delText>80</w:delText>
        </w:r>
      </w:del>
    </w:p>
    <w:p w:rsidR="004D0E07" w:rsidDel="00AB3436" w:rsidRDefault="009011E4">
      <w:pPr>
        <w:pStyle w:val="TDC3"/>
        <w:tabs>
          <w:tab w:val="right" w:leader="dot" w:pos="8828"/>
        </w:tabs>
        <w:rPr>
          <w:del w:id="180" w:author="manolo" w:date="2010-12-23T14:41:00Z"/>
          <w:rFonts w:asciiTheme="minorHAnsi" w:eastAsiaTheme="minorEastAsia" w:hAnsiTheme="minorHAnsi" w:cstheme="minorBidi"/>
          <w:noProof/>
          <w:sz w:val="22"/>
        </w:rPr>
      </w:pPr>
      <w:del w:id="181" w:author="manolo" w:date="2010-12-23T14:41:00Z">
        <w:r w:rsidRPr="009011E4">
          <w:rPr>
            <w:noProof/>
            <w:rPrChange w:id="182" w:author="manolo" w:date="2010-12-23T14:41:00Z">
              <w:rPr>
                <w:rStyle w:val="Hipervnculo"/>
                <w:noProof/>
              </w:rPr>
            </w:rPrChange>
          </w:rPr>
          <w:delText>4.2.1.2. MySQL 5</w:delText>
        </w:r>
        <w:r w:rsidR="004D0E07" w:rsidDel="00AB3436">
          <w:rPr>
            <w:noProof/>
            <w:webHidden/>
          </w:rPr>
          <w:tab/>
          <w:delText>82</w:delText>
        </w:r>
      </w:del>
    </w:p>
    <w:p w:rsidR="004D0E07" w:rsidDel="00AB3436" w:rsidRDefault="009011E4">
      <w:pPr>
        <w:pStyle w:val="TDC3"/>
        <w:tabs>
          <w:tab w:val="right" w:leader="dot" w:pos="8828"/>
        </w:tabs>
        <w:rPr>
          <w:del w:id="183" w:author="manolo" w:date="2010-12-23T14:41:00Z"/>
          <w:rFonts w:asciiTheme="minorHAnsi" w:eastAsiaTheme="minorEastAsia" w:hAnsiTheme="minorHAnsi" w:cstheme="minorBidi"/>
          <w:noProof/>
          <w:sz w:val="22"/>
        </w:rPr>
      </w:pPr>
      <w:del w:id="184" w:author="manolo" w:date="2010-12-23T14:41:00Z">
        <w:r w:rsidRPr="009011E4">
          <w:rPr>
            <w:noProof/>
            <w:rPrChange w:id="185" w:author="manolo" w:date="2010-12-23T14:41:00Z">
              <w:rPr>
                <w:rStyle w:val="Hipervnculo"/>
                <w:noProof/>
              </w:rPr>
            </w:rPrChange>
          </w:rPr>
          <w:delText>4.2.1.3. FFmpeg</w:delText>
        </w:r>
        <w:r w:rsidR="004D0E07" w:rsidDel="00AB3436">
          <w:rPr>
            <w:noProof/>
            <w:webHidden/>
          </w:rPr>
          <w:tab/>
          <w:delText>83</w:delText>
        </w:r>
      </w:del>
    </w:p>
    <w:p w:rsidR="004D0E07" w:rsidDel="00AB3436" w:rsidRDefault="009011E4">
      <w:pPr>
        <w:pStyle w:val="TDC3"/>
        <w:tabs>
          <w:tab w:val="right" w:leader="dot" w:pos="8828"/>
        </w:tabs>
        <w:rPr>
          <w:del w:id="186" w:author="manolo" w:date="2010-12-23T14:41:00Z"/>
          <w:rFonts w:asciiTheme="minorHAnsi" w:eastAsiaTheme="minorEastAsia" w:hAnsiTheme="minorHAnsi" w:cstheme="minorBidi"/>
          <w:noProof/>
          <w:sz w:val="22"/>
        </w:rPr>
      </w:pPr>
      <w:del w:id="187" w:author="manolo" w:date="2010-12-23T14:41:00Z">
        <w:r w:rsidRPr="009011E4">
          <w:rPr>
            <w:noProof/>
            <w:rPrChange w:id="188" w:author="manolo" w:date="2010-12-23T14:41:00Z">
              <w:rPr>
                <w:rStyle w:val="Hipervnculo"/>
                <w:noProof/>
              </w:rPr>
            </w:rPrChange>
          </w:rPr>
          <w:delText>4.2.2. Lado Cliente</w:delText>
        </w:r>
        <w:r w:rsidR="004D0E07" w:rsidDel="00AB3436">
          <w:rPr>
            <w:noProof/>
            <w:webHidden/>
          </w:rPr>
          <w:tab/>
          <w:delText>84</w:delText>
        </w:r>
      </w:del>
    </w:p>
    <w:p w:rsidR="004D0E07" w:rsidDel="00AB3436" w:rsidRDefault="009011E4">
      <w:pPr>
        <w:pStyle w:val="TDC3"/>
        <w:tabs>
          <w:tab w:val="right" w:leader="dot" w:pos="8828"/>
        </w:tabs>
        <w:rPr>
          <w:del w:id="189" w:author="manolo" w:date="2010-12-23T14:41:00Z"/>
          <w:rFonts w:asciiTheme="minorHAnsi" w:eastAsiaTheme="minorEastAsia" w:hAnsiTheme="minorHAnsi" w:cstheme="minorBidi"/>
          <w:noProof/>
          <w:sz w:val="22"/>
        </w:rPr>
      </w:pPr>
      <w:del w:id="190" w:author="manolo" w:date="2010-12-23T14:41:00Z">
        <w:r w:rsidRPr="009011E4">
          <w:rPr>
            <w:noProof/>
            <w:rPrChange w:id="191" w:author="manolo" w:date="2010-12-23T14:41:00Z">
              <w:rPr>
                <w:rStyle w:val="Hipervnculo"/>
                <w:noProof/>
              </w:rPr>
            </w:rPrChange>
          </w:rPr>
          <w:delText>4.2.2.1 Javascript</w:delText>
        </w:r>
        <w:r w:rsidR="004D0E07" w:rsidDel="00AB3436">
          <w:rPr>
            <w:noProof/>
            <w:webHidden/>
          </w:rPr>
          <w:tab/>
          <w:delText>84</w:delText>
        </w:r>
      </w:del>
    </w:p>
    <w:p w:rsidR="004D0E07" w:rsidDel="00AB3436" w:rsidRDefault="009011E4">
      <w:pPr>
        <w:pStyle w:val="TDC3"/>
        <w:tabs>
          <w:tab w:val="right" w:leader="dot" w:pos="8828"/>
        </w:tabs>
        <w:rPr>
          <w:del w:id="192" w:author="manolo" w:date="2010-12-23T14:41:00Z"/>
          <w:rFonts w:asciiTheme="minorHAnsi" w:eastAsiaTheme="minorEastAsia" w:hAnsiTheme="minorHAnsi" w:cstheme="minorBidi"/>
          <w:noProof/>
          <w:sz w:val="22"/>
        </w:rPr>
      </w:pPr>
      <w:del w:id="193" w:author="manolo" w:date="2010-12-23T14:41:00Z">
        <w:r w:rsidRPr="009011E4">
          <w:rPr>
            <w:noProof/>
            <w:rPrChange w:id="194" w:author="manolo" w:date="2010-12-23T14:41:00Z">
              <w:rPr>
                <w:rStyle w:val="Hipervnculo"/>
                <w:noProof/>
              </w:rPr>
            </w:rPrChange>
          </w:rPr>
          <w:delText>4.2.2.2 JW Player</w:delText>
        </w:r>
        <w:r w:rsidR="004D0E07" w:rsidDel="00AB3436">
          <w:rPr>
            <w:noProof/>
            <w:webHidden/>
          </w:rPr>
          <w:tab/>
          <w:delText>86</w:delText>
        </w:r>
      </w:del>
    </w:p>
    <w:p w:rsidR="004D0E07" w:rsidDel="00AB3436" w:rsidRDefault="009011E4">
      <w:pPr>
        <w:pStyle w:val="TDC2"/>
        <w:tabs>
          <w:tab w:val="right" w:leader="dot" w:pos="8828"/>
        </w:tabs>
        <w:rPr>
          <w:del w:id="195" w:author="manolo" w:date="2010-12-23T14:41:00Z"/>
          <w:rFonts w:asciiTheme="minorHAnsi" w:eastAsiaTheme="minorEastAsia" w:hAnsiTheme="minorHAnsi" w:cstheme="minorBidi"/>
          <w:noProof/>
          <w:sz w:val="22"/>
          <w:lang w:eastAsia="es-CL"/>
        </w:rPr>
      </w:pPr>
      <w:del w:id="196" w:author="manolo" w:date="2010-12-23T14:41:00Z">
        <w:r w:rsidRPr="009011E4">
          <w:rPr>
            <w:noProof/>
            <w:rPrChange w:id="197" w:author="manolo" w:date="2010-12-23T14:41:00Z">
              <w:rPr>
                <w:rStyle w:val="Hipervnculo"/>
                <w:noProof/>
              </w:rPr>
            </w:rPrChange>
          </w:rPr>
          <w:delText>4.3. Entorno de Desarrollo</w:delText>
        </w:r>
        <w:r w:rsidR="004D0E07" w:rsidDel="00AB3436">
          <w:rPr>
            <w:noProof/>
            <w:webHidden/>
          </w:rPr>
          <w:tab/>
          <w:delText>87</w:delText>
        </w:r>
      </w:del>
    </w:p>
    <w:p w:rsidR="004D0E07" w:rsidDel="00AB3436" w:rsidRDefault="009011E4">
      <w:pPr>
        <w:pStyle w:val="TDC3"/>
        <w:tabs>
          <w:tab w:val="right" w:leader="dot" w:pos="8828"/>
        </w:tabs>
        <w:rPr>
          <w:del w:id="198" w:author="manolo" w:date="2010-12-23T14:41:00Z"/>
          <w:rFonts w:asciiTheme="minorHAnsi" w:eastAsiaTheme="minorEastAsia" w:hAnsiTheme="minorHAnsi" w:cstheme="minorBidi"/>
          <w:noProof/>
          <w:sz w:val="22"/>
        </w:rPr>
      </w:pPr>
      <w:del w:id="199" w:author="manolo" w:date="2010-12-23T14:41:00Z">
        <w:r w:rsidRPr="009011E4">
          <w:rPr>
            <w:noProof/>
            <w:rPrChange w:id="200" w:author="manolo" w:date="2010-12-23T14:41:00Z">
              <w:rPr>
                <w:rStyle w:val="Hipervnculo"/>
                <w:noProof/>
              </w:rPr>
            </w:rPrChange>
          </w:rPr>
          <w:delText>4.3.1. Entorno Integrado de Desarrollo (IDE)</w:delText>
        </w:r>
        <w:r w:rsidR="004D0E07" w:rsidDel="00AB3436">
          <w:rPr>
            <w:noProof/>
            <w:webHidden/>
          </w:rPr>
          <w:tab/>
          <w:delText>87</w:delText>
        </w:r>
      </w:del>
    </w:p>
    <w:p w:rsidR="004D0E07" w:rsidDel="00AB3436" w:rsidRDefault="009011E4">
      <w:pPr>
        <w:pStyle w:val="TDC3"/>
        <w:tabs>
          <w:tab w:val="right" w:leader="dot" w:pos="8828"/>
        </w:tabs>
        <w:rPr>
          <w:del w:id="201" w:author="manolo" w:date="2010-12-23T14:41:00Z"/>
          <w:rFonts w:asciiTheme="minorHAnsi" w:eastAsiaTheme="minorEastAsia" w:hAnsiTheme="minorHAnsi" w:cstheme="minorBidi"/>
          <w:noProof/>
          <w:sz w:val="22"/>
        </w:rPr>
      </w:pPr>
      <w:del w:id="202" w:author="manolo" w:date="2010-12-23T14:41:00Z">
        <w:r w:rsidRPr="009011E4">
          <w:rPr>
            <w:noProof/>
            <w:rPrChange w:id="203" w:author="manolo" w:date="2010-12-23T14:41:00Z">
              <w:rPr>
                <w:rStyle w:val="Hipervnculo"/>
                <w:noProof/>
              </w:rPr>
            </w:rPrChange>
          </w:rPr>
          <w:delText>4.3.2. Control de versiones</w:delText>
        </w:r>
        <w:r w:rsidR="004D0E07" w:rsidDel="00AB3436">
          <w:rPr>
            <w:noProof/>
            <w:webHidden/>
          </w:rPr>
          <w:tab/>
          <w:delText>88</w:delText>
        </w:r>
      </w:del>
    </w:p>
    <w:p w:rsidR="004D0E07" w:rsidDel="00AB3436" w:rsidRDefault="009011E4">
      <w:pPr>
        <w:pStyle w:val="TDC2"/>
        <w:tabs>
          <w:tab w:val="right" w:leader="dot" w:pos="8828"/>
        </w:tabs>
        <w:rPr>
          <w:del w:id="204" w:author="manolo" w:date="2010-12-23T14:41:00Z"/>
          <w:rFonts w:asciiTheme="minorHAnsi" w:eastAsiaTheme="minorEastAsia" w:hAnsiTheme="minorHAnsi" w:cstheme="minorBidi"/>
          <w:noProof/>
          <w:sz w:val="22"/>
          <w:lang w:eastAsia="es-CL"/>
        </w:rPr>
      </w:pPr>
      <w:del w:id="205" w:author="manolo" w:date="2010-12-23T14:41:00Z">
        <w:r w:rsidRPr="009011E4">
          <w:rPr>
            <w:noProof/>
            <w:rPrChange w:id="206" w:author="manolo" w:date="2010-12-23T14:41:00Z">
              <w:rPr>
                <w:rStyle w:val="Hipervnculo"/>
                <w:noProof/>
              </w:rPr>
            </w:rPrChange>
          </w:rPr>
          <w:delText>4.3. Diagrama de Datos</w:delText>
        </w:r>
        <w:r w:rsidR="004D0E07" w:rsidDel="00AB3436">
          <w:rPr>
            <w:noProof/>
            <w:webHidden/>
          </w:rPr>
          <w:tab/>
          <w:delText>89</w:delText>
        </w:r>
      </w:del>
    </w:p>
    <w:p w:rsidR="004D0E07" w:rsidDel="00AB3436" w:rsidRDefault="009011E4">
      <w:pPr>
        <w:pStyle w:val="TDC2"/>
        <w:tabs>
          <w:tab w:val="right" w:leader="dot" w:pos="8828"/>
        </w:tabs>
        <w:rPr>
          <w:del w:id="207" w:author="manolo" w:date="2010-12-23T14:41:00Z"/>
          <w:rFonts w:asciiTheme="minorHAnsi" w:eastAsiaTheme="minorEastAsia" w:hAnsiTheme="minorHAnsi" w:cstheme="minorBidi"/>
          <w:noProof/>
          <w:sz w:val="22"/>
          <w:lang w:eastAsia="es-CL"/>
        </w:rPr>
      </w:pPr>
      <w:del w:id="208" w:author="manolo" w:date="2010-12-23T14:41:00Z">
        <w:r w:rsidRPr="009011E4">
          <w:rPr>
            <w:noProof/>
            <w:rPrChange w:id="209" w:author="manolo" w:date="2010-12-23T14:41:00Z">
              <w:rPr>
                <w:rStyle w:val="Hipervnculo"/>
                <w:noProof/>
              </w:rPr>
            </w:rPrChange>
          </w:rPr>
          <w:delText>4.4. Diagrama de Clases</w:delText>
        </w:r>
        <w:r w:rsidR="004D0E07" w:rsidDel="00AB3436">
          <w:rPr>
            <w:noProof/>
            <w:webHidden/>
          </w:rPr>
          <w:tab/>
          <w:delText>90</w:delText>
        </w:r>
      </w:del>
    </w:p>
    <w:p w:rsidR="004D0E07" w:rsidDel="00AB3436" w:rsidRDefault="009011E4">
      <w:pPr>
        <w:pStyle w:val="TDC3"/>
        <w:tabs>
          <w:tab w:val="right" w:leader="dot" w:pos="8828"/>
        </w:tabs>
        <w:rPr>
          <w:del w:id="210" w:author="manolo" w:date="2010-12-23T14:41:00Z"/>
          <w:rFonts w:asciiTheme="minorHAnsi" w:eastAsiaTheme="minorEastAsia" w:hAnsiTheme="minorHAnsi" w:cstheme="minorBidi"/>
          <w:noProof/>
          <w:sz w:val="22"/>
        </w:rPr>
      </w:pPr>
      <w:del w:id="211" w:author="manolo" w:date="2010-12-23T14:41:00Z">
        <w:r w:rsidRPr="009011E4">
          <w:rPr>
            <w:noProof/>
            <w:rPrChange w:id="212" w:author="manolo" w:date="2010-12-23T14:41:00Z">
              <w:rPr>
                <w:rStyle w:val="Hipervnculo"/>
                <w:noProof/>
              </w:rPr>
            </w:rPrChange>
          </w:rPr>
          <w:delText>4.4.1. Namespace Models</w:delText>
        </w:r>
        <w:r w:rsidR="004D0E07" w:rsidDel="00AB3436">
          <w:rPr>
            <w:noProof/>
            <w:webHidden/>
          </w:rPr>
          <w:tab/>
          <w:delText>91</w:delText>
        </w:r>
      </w:del>
    </w:p>
    <w:p w:rsidR="004D0E07" w:rsidDel="00AB3436" w:rsidRDefault="009011E4">
      <w:pPr>
        <w:pStyle w:val="TDC3"/>
        <w:tabs>
          <w:tab w:val="right" w:leader="dot" w:pos="8828"/>
        </w:tabs>
        <w:rPr>
          <w:del w:id="213" w:author="manolo" w:date="2010-12-23T14:41:00Z"/>
          <w:rFonts w:asciiTheme="minorHAnsi" w:eastAsiaTheme="minorEastAsia" w:hAnsiTheme="minorHAnsi" w:cstheme="minorBidi"/>
          <w:noProof/>
          <w:sz w:val="22"/>
        </w:rPr>
      </w:pPr>
      <w:del w:id="214" w:author="manolo" w:date="2010-12-23T14:41:00Z">
        <w:r w:rsidRPr="009011E4">
          <w:rPr>
            <w:noProof/>
            <w:rPrChange w:id="215" w:author="manolo" w:date="2010-12-23T14:41:00Z">
              <w:rPr>
                <w:rStyle w:val="Hipervnculo"/>
                <w:noProof/>
              </w:rPr>
            </w:rPrChange>
          </w:rPr>
          <w:delText>4.4.2. Namespace Views</w:delText>
        </w:r>
        <w:r w:rsidR="004D0E07" w:rsidDel="00AB3436">
          <w:rPr>
            <w:noProof/>
            <w:webHidden/>
          </w:rPr>
          <w:tab/>
          <w:delText>96</w:delText>
        </w:r>
      </w:del>
    </w:p>
    <w:p w:rsidR="004D0E07" w:rsidDel="00AB3436" w:rsidRDefault="009011E4">
      <w:pPr>
        <w:pStyle w:val="TDC3"/>
        <w:tabs>
          <w:tab w:val="right" w:leader="dot" w:pos="8828"/>
        </w:tabs>
        <w:rPr>
          <w:del w:id="216" w:author="manolo" w:date="2010-12-23T14:41:00Z"/>
          <w:rFonts w:asciiTheme="minorHAnsi" w:eastAsiaTheme="minorEastAsia" w:hAnsiTheme="minorHAnsi" w:cstheme="minorBidi"/>
          <w:noProof/>
          <w:sz w:val="22"/>
        </w:rPr>
      </w:pPr>
      <w:del w:id="217" w:author="manolo" w:date="2010-12-23T14:41:00Z">
        <w:r w:rsidRPr="009011E4">
          <w:rPr>
            <w:noProof/>
            <w:rPrChange w:id="218" w:author="manolo" w:date="2010-12-23T14:41:00Z">
              <w:rPr>
                <w:rStyle w:val="Hipervnculo"/>
                <w:noProof/>
              </w:rPr>
            </w:rPrChange>
          </w:rPr>
          <w:delText>4.4.3. Namespace Controllers</w:delText>
        </w:r>
        <w:r w:rsidR="004D0E07" w:rsidDel="00AB3436">
          <w:rPr>
            <w:noProof/>
            <w:webHidden/>
          </w:rPr>
          <w:tab/>
          <w:delText>99</w:delText>
        </w:r>
      </w:del>
    </w:p>
    <w:p w:rsidR="004D0E07" w:rsidDel="00AB3436" w:rsidRDefault="009011E4">
      <w:pPr>
        <w:pStyle w:val="TDC2"/>
        <w:tabs>
          <w:tab w:val="right" w:leader="dot" w:pos="8828"/>
        </w:tabs>
        <w:rPr>
          <w:del w:id="219" w:author="manolo" w:date="2010-12-23T14:41:00Z"/>
          <w:rFonts w:asciiTheme="minorHAnsi" w:eastAsiaTheme="minorEastAsia" w:hAnsiTheme="minorHAnsi" w:cstheme="minorBidi"/>
          <w:noProof/>
          <w:sz w:val="22"/>
          <w:lang w:eastAsia="es-CL"/>
        </w:rPr>
      </w:pPr>
      <w:del w:id="220" w:author="manolo" w:date="2010-12-23T14:41:00Z">
        <w:r w:rsidRPr="009011E4">
          <w:rPr>
            <w:noProof/>
            <w:rPrChange w:id="221" w:author="manolo" w:date="2010-12-23T14:41:00Z">
              <w:rPr>
                <w:rStyle w:val="Hipervnculo"/>
                <w:noProof/>
              </w:rPr>
            </w:rPrChange>
          </w:rPr>
          <w:delText>4.5. Especificaciones de desarrollo Back Office</w:delText>
        </w:r>
        <w:r w:rsidR="004D0E07" w:rsidDel="00AB3436">
          <w:rPr>
            <w:noProof/>
            <w:webHidden/>
          </w:rPr>
          <w:tab/>
          <w:delText>113</w:delText>
        </w:r>
      </w:del>
    </w:p>
    <w:p w:rsidR="004D0E07" w:rsidDel="00AB3436" w:rsidRDefault="009011E4">
      <w:pPr>
        <w:pStyle w:val="TDC3"/>
        <w:tabs>
          <w:tab w:val="right" w:leader="dot" w:pos="8828"/>
        </w:tabs>
        <w:rPr>
          <w:del w:id="222" w:author="manolo" w:date="2010-12-23T14:41:00Z"/>
          <w:rFonts w:asciiTheme="minorHAnsi" w:eastAsiaTheme="minorEastAsia" w:hAnsiTheme="minorHAnsi" w:cstheme="minorBidi"/>
          <w:noProof/>
          <w:sz w:val="22"/>
        </w:rPr>
      </w:pPr>
      <w:del w:id="223" w:author="manolo" w:date="2010-12-23T14:41:00Z">
        <w:r w:rsidRPr="009011E4">
          <w:rPr>
            <w:noProof/>
            <w:rPrChange w:id="224" w:author="manolo" w:date="2010-12-23T14:41:00Z">
              <w:rPr>
                <w:rStyle w:val="Hipervnculo"/>
                <w:noProof/>
              </w:rPr>
            </w:rPrChange>
          </w:rPr>
          <w:delText>4.5.1. Configuración de Sitio</w:delText>
        </w:r>
        <w:r w:rsidR="004D0E07" w:rsidDel="00AB3436">
          <w:rPr>
            <w:noProof/>
            <w:webHidden/>
          </w:rPr>
          <w:tab/>
          <w:delText>113</w:delText>
        </w:r>
      </w:del>
    </w:p>
    <w:p w:rsidR="004D0E07" w:rsidDel="00AB3436" w:rsidRDefault="009011E4">
      <w:pPr>
        <w:pStyle w:val="TDC3"/>
        <w:tabs>
          <w:tab w:val="right" w:leader="dot" w:pos="8828"/>
        </w:tabs>
        <w:rPr>
          <w:del w:id="225" w:author="manolo" w:date="2010-12-23T14:41:00Z"/>
          <w:rFonts w:asciiTheme="minorHAnsi" w:eastAsiaTheme="minorEastAsia" w:hAnsiTheme="minorHAnsi" w:cstheme="minorBidi"/>
          <w:noProof/>
          <w:sz w:val="22"/>
        </w:rPr>
      </w:pPr>
      <w:del w:id="226" w:author="manolo" w:date="2010-12-23T14:41:00Z">
        <w:r w:rsidRPr="009011E4">
          <w:rPr>
            <w:noProof/>
            <w:rPrChange w:id="227" w:author="manolo" w:date="2010-12-23T14:41:00Z">
              <w:rPr>
                <w:rStyle w:val="Hipervnculo"/>
                <w:noProof/>
              </w:rPr>
            </w:rPrChange>
          </w:rPr>
          <w:delText>4.5.2. Componentes XML</w:delText>
        </w:r>
        <w:r w:rsidR="004D0E07" w:rsidDel="00AB3436">
          <w:rPr>
            <w:noProof/>
            <w:webHidden/>
          </w:rPr>
          <w:tab/>
          <w:delText>114</w:delText>
        </w:r>
      </w:del>
    </w:p>
    <w:p w:rsidR="004D0E07" w:rsidDel="00AB3436" w:rsidRDefault="009011E4">
      <w:pPr>
        <w:pStyle w:val="TDC2"/>
        <w:tabs>
          <w:tab w:val="right" w:leader="dot" w:pos="8828"/>
        </w:tabs>
        <w:rPr>
          <w:del w:id="228" w:author="manolo" w:date="2010-12-23T14:41:00Z"/>
          <w:rFonts w:asciiTheme="minorHAnsi" w:eastAsiaTheme="minorEastAsia" w:hAnsiTheme="minorHAnsi" w:cstheme="minorBidi"/>
          <w:noProof/>
          <w:sz w:val="22"/>
          <w:lang w:eastAsia="es-CL"/>
        </w:rPr>
      </w:pPr>
      <w:del w:id="229" w:author="manolo" w:date="2010-12-23T14:41:00Z">
        <w:r w:rsidRPr="009011E4">
          <w:rPr>
            <w:noProof/>
            <w:rPrChange w:id="230" w:author="manolo" w:date="2010-12-23T14:41:00Z">
              <w:rPr>
                <w:rStyle w:val="Hipervnculo"/>
                <w:noProof/>
              </w:rPr>
            </w:rPrChange>
          </w:rPr>
          <w:delText>4.6. Especificaciones Front Office</w:delText>
        </w:r>
        <w:r w:rsidR="004D0E07" w:rsidDel="00AB3436">
          <w:rPr>
            <w:noProof/>
            <w:webHidden/>
          </w:rPr>
          <w:tab/>
          <w:delText>115</w:delText>
        </w:r>
      </w:del>
    </w:p>
    <w:p w:rsidR="004D0E07" w:rsidDel="00AB3436" w:rsidRDefault="009011E4">
      <w:pPr>
        <w:pStyle w:val="TDC2"/>
        <w:tabs>
          <w:tab w:val="right" w:leader="dot" w:pos="8828"/>
        </w:tabs>
        <w:rPr>
          <w:del w:id="231" w:author="manolo" w:date="2010-12-23T14:41:00Z"/>
          <w:rFonts w:asciiTheme="minorHAnsi" w:eastAsiaTheme="minorEastAsia" w:hAnsiTheme="minorHAnsi" w:cstheme="minorBidi"/>
          <w:noProof/>
          <w:sz w:val="22"/>
          <w:lang w:eastAsia="es-CL"/>
        </w:rPr>
      </w:pPr>
      <w:del w:id="232" w:author="manolo" w:date="2010-12-23T14:41:00Z">
        <w:r w:rsidRPr="009011E4">
          <w:rPr>
            <w:noProof/>
            <w:rPrChange w:id="233" w:author="manolo" w:date="2010-12-23T14:41:00Z">
              <w:rPr>
                <w:rStyle w:val="Hipervnculo"/>
                <w:noProof/>
              </w:rPr>
            </w:rPrChange>
          </w:rPr>
          <w:delText>4.7. Maquetas Funcionales Back Office.</w:delText>
        </w:r>
        <w:r w:rsidR="004D0E07" w:rsidDel="00AB3436">
          <w:rPr>
            <w:noProof/>
            <w:webHidden/>
          </w:rPr>
          <w:tab/>
          <w:delText>119</w:delText>
        </w:r>
      </w:del>
    </w:p>
    <w:p w:rsidR="004D0E07" w:rsidDel="00AB3436" w:rsidRDefault="009011E4">
      <w:pPr>
        <w:pStyle w:val="TDC1"/>
        <w:rPr>
          <w:del w:id="234" w:author="manolo" w:date="2010-12-23T14:41:00Z"/>
          <w:rFonts w:asciiTheme="minorHAnsi" w:eastAsiaTheme="minorEastAsia" w:hAnsiTheme="minorHAnsi" w:cstheme="minorBidi"/>
          <w:b w:val="0"/>
          <w:sz w:val="22"/>
          <w:lang w:eastAsia="es-CL"/>
        </w:rPr>
      </w:pPr>
      <w:del w:id="235" w:author="manolo" w:date="2010-12-23T14:41:00Z">
        <w:r w:rsidRPr="009011E4">
          <w:rPr>
            <w:rPrChange w:id="236" w:author="manolo" w:date="2010-12-23T14:41:00Z">
              <w:rPr>
                <w:rStyle w:val="Hipervnculo"/>
              </w:rPr>
            </w:rPrChange>
          </w:rPr>
          <w:delText>5. Conclusiones</w:delText>
        </w:r>
        <w:r w:rsidR="004D0E07" w:rsidDel="00AB3436">
          <w:rPr>
            <w:webHidden/>
          </w:rPr>
          <w:tab/>
          <w:delText>127</w:delText>
        </w:r>
      </w:del>
    </w:p>
    <w:p w:rsidR="004D0E07" w:rsidDel="00AB3436" w:rsidRDefault="009011E4">
      <w:pPr>
        <w:pStyle w:val="TDC3"/>
        <w:tabs>
          <w:tab w:val="right" w:leader="dot" w:pos="8828"/>
        </w:tabs>
        <w:rPr>
          <w:del w:id="237" w:author="manolo" w:date="2010-12-23T14:41:00Z"/>
          <w:rFonts w:asciiTheme="minorHAnsi" w:eastAsiaTheme="minorEastAsia" w:hAnsiTheme="minorHAnsi" w:cstheme="minorBidi"/>
          <w:noProof/>
          <w:sz w:val="22"/>
        </w:rPr>
      </w:pPr>
      <w:del w:id="238" w:author="manolo" w:date="2010-12-23T14:41:00Z">
        <w:r w:rsidRPr="009011E4">
          <w:rPr>
            <w:noProof/>
            <w:rPrChange w:id="239" w:author="manolo" w:date="2010-12-23T14:41:00Z">
              <w:rPr>
                <w:rStyle w:val="Hipervnculo"/>
                <w:noProof/>
              </w:rPr>
            </w:rPrChange>
          </w:rPr>
          <w:delText>5.1. General</w:delText>
        </w:r>
        <w:r w:rsidR="004D0E07" w:rsidDel="00AB3436">
          <w:rPr>
            <w:noProof/>
            <w:webHidden/>
          </w:rPr>
          <w:tab/>
          <w:delText>127</w:delText>
        </w:r>
      </w:del>
    </w:p>
    <w:p w:rsidR="004D0E07" w:rsidDel="00AB3436" w:rsidRDefault="009011E4">
      <w:pPr>
        <w:pStyle w:val="TDC3"/>
        <w:tabs>
          <w:tab w:val="right" w:leader="dot" w:pos="8828"/>
        </w:tabs>
        <w:rPr>
          <w:del w:id="240" w:author="manolo" w:date="2010-12-23T14:41:00Z"/>
          <w:rFonts w:asciiTheme="minorHAnsi" w:eastAsiaTheme="minorEastAsia" w:hAnsiTheme="minorHAnsi" w:cstheme="minorBidi"/>
          <w:noProof/>
          <w:sz w:val="22"/>
        </w:rPr>
      </w:pPr>
      <w:del w:id="241" w:author="manolo" w:date="2010-12-23T14:41:00Z">
        <w:r w:rsidRPr="009011E4">
          <w:rPr>
            <w:noProof/>
            <w:rPrChange w:id="242" w:author="manolo" w:date="2010-12-23T14:41:00Z">
              <w:rPr>
                <w:rStyle w:val="Hipervnculo"/>
                <w:noProof/>
              </w:rPr>
            </w:rPrChange>
          </w:rPr>
          <w:delText>5.2. Particular</w:delText>
        </w:r>
        <w:r w:rsidR="004D0E07" w:rsidDel="00AB3436">
          <w:rPr>
            <w:noProof/>
            <w:webHidden/>
          </w:rPr>
          <w:tab/>
          <w:delText>128</w:delText>
        </w:r>
      </w:del>
    </w:p>
    <w:p w:rsidR="004D0E07" w:rsidDel="00AB3436" w:rsidRDefault="009011E4">
      <w:pPr>
        <w:pStyle w:val="TDC1"/>
        <w:rPr>
          <w:del w:id="243" w:author="manolo" w:date="2010-12-23T14:41:00Z"/>
          <w:rFonts w:asciiTheme="minorHAnsi" w:eastAsiaTheme="minorEastAsia" w:hAnsiTheme="minorHAnsi" w:cstheme="minorBidi"/>
          <w:b w:val="0"/>
          <w:sz w:val="22"/>
          <w:lang w:eastAsia="es-CL"/>
        </w:rPr>
      </w:pPr>
      <w:del w:id="244" w:author="manolo" w:date="2010-12-23T14:41:00Z">
        <w:r w:rsidRPr="009011E4">
          <w:rPr>
            <w:rPrChange w:id="245" w:author="manolo" w:date="2010-12-23T14:41:00Z">
              <w:rPr>
                <w:rStyle w:val="Hipervnculo"/>
                <w:lang w:val="en-US"/>
              </w:rPr>
            </w:rPrChange>
          </w:rPr>
          <w:delText>6. Bibliografía</w:delText>
        </w:r>
        <w:r w:rsidR="004D0E07" w:rsidDel="00AB3436">
          <w:rPr>
            <w:webHidden/>
          </w:rPr>
          <w:tab/>
          <w:delText>130</w:delText>
        </w:r>
      </w:del>
    </w:p>
    <w:p w:rsidR="004D0E07" w:rsidDel="00AB3436" w:rsidRDefault="009011E4">
      <w:pPr>
        <w:pStyle w:val="TDC1"/>
        <w:rPr>
          <w:del w:id="246" w:author="manolo" w:date="2010-12-23T14:41:00Z"/>
          <w:rFonts w:asciiTheme="minorHAnsi" w:eastAsiaTheme="minorEastAsia" w:hAnsiTheme="minorHAnsi" w:cstheme="minorBidi"/>
          <w:b w:val="0"/>
          <w:sz w:val="22"/>
          <w:lang w:eastAsia="es-CL"/>
        </w:rPr>
      </w:pPr>
      <w:del w:id="247" w:author="manolo" w:date="2010-12-23T14:41:00Z">
        <w:r w:rsidRPr="009011E4">
          <w:rPr>
            <w:rPrChange w:id="248" w:author="manolo" w:date="2010-12-23T14:41:00Z">
              <w:rPr>
                <w:rStyle w:val="Hipervnculo"/>
              </w:rPr>
            </w:rPrChange>
          </w:rPr>
          <w:delText>Glosario</w:delText>
        </w:r>
        <w:r w:rsidR="004D0E07" w:rsidDel="00AB3436">
          <w:rPr>
            <w:webHidden/>
          </w:rPr>
          <w:tab/>
          <w:delText>132</w:delText>
        </w:r>
      </w:del>
    </w:p>
    <w:p w:rsidR="004D0E07" w:rsidDel="00AB3436" w:rsidRDefault="009011E4">
      <w:pPr>
        <w:pStyle w:val="TDC1"/>
        <w:rPr>
          <w:del w:id="249" w:author="manolo" w:date="2010-12-23T14:41:00Z"/>
          <w:rFonts w:asciiTheme="minorHAnsi" w:eastAsiaTheme="minorEastAsia" w:hAnsiTheme="minorHAnsi" w:cstheme="minorBidi"/>
          <w:b w:val="0"/>
          <w:sz w:val="22"/>
          <w:lang w:eastAsia="es-CL"/>
        </w:rPr>
      </w:pPr>
      <w:del w:id="250" w:author="manolo" w:date="2010-12-23T14:41:00Z">
        <w:r w:rsidRPr="009011E4">
          <w:rPr>
            <w:rPrChange w:id="251" w:author="manolo" w:date="2010-12-23T14:41:00Z">
              <w:rPr>
                <w:rStyle w:val="Hipervnculo"/>
                <w:lang w:val="en-US"/>
              </w:rPr>
            </w:rPrChange>
          </w:rPr>
          <w:delText>Acrónimos</w:delText>
        </w:r>
        <w:r w:rsidR="004D0E07" w:rsidDel="00AB3436">
          <w:rPr>
            <w:webHidden/>
          </w:rPr>
          <w:tab/>
          <w:delText>133</w:delText>
        </w:r>
      </w:del>
    </w:p>
    <w:p w:rsidR="00391FD4" w:rsidRDefault="009011E4">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DD4F4F" w:rsidRDefault="009011E4">
      <w:pPr>
        <w:pStyle w:val="Tabladeilustraciones"/>
        <w:tabs>
          <w:tab w:val="right" w:leader="dot" w:pos="8828"/>
        </w:tabs>
        <w:rPr>
          <w:rFonts w:asciiTheme="minorHAnsi" w:eastAsiaTheme="minorEastAsia" w:hAnsiTheme="minorHAnsi" w:cstheme="minorBidi"/>
          <w:noProof/>
          <w:sz w:val="22"/>
          <w:szCs w:val="22"/>
          <w:lang w:eastAsia="es-CL"/>
        </w:rPr>
      </w:pPr>
      <w:r w:rsidRPr="009011E4">
        <w:rPr>
          <w:lang w:val="es-ES"/>
        </w:rPr>
        <w:fldChar w:fldCharType="begin"/>
      </w:r>
      <w:r w:rsidR="00E010D5">
        <w:rPr>
          <w:lang w:val="es-ES"/>
        </w:rPr>
        <w:instrText xml:space="preserve"> TOC \c "Ilustración" </w:instrText>
      </w:r>
      <w:r w:rsidRPr="009011E4">
        <w:rPr>
          <w:lang w:val="es-ES"/>
        </w:rPr>
        <w:fldChar w:fldCharType="separate"/>
      </w:r>
      <w:r w:rsidR="00DD4F4F">
        <w:rPr>
          <w:noProof/>
        </w:rPr>
        <w:t>Ilustración 1 - Componentes que intervienen en acceso multimedia web</w:t>
      </w:r>
      <w:r w:rsidR="00DD4F4F">
        <w:rPr>
          <w:noProof/>
        </w:rPr>
        <w:tab/>
      </w:r>
      <w:r>
        <w:rPr>
          <w:noProof/>
        </w:rPr>
        <w:fldChar w:fldCharType="begin"/>
      </w:r>
      <w:r w:rsidR="00DD4F4F">
        <w:rPr>
          <w:noProof/>
        </w:rPr>
        <w:instrText xml:space="preserve"> PAGEREF _Toc280817185 \h </w:instrText>
      </w:r>
      <w:r>
        <w:rPr>
          <w:noProof/>
        </w:rPr>
      </w:r>
      <w:r>
        <w:rPr>
          <w:noProof/>
        </w:rPr>
        <w:fldChar w:fldCharType="separate"/>
      </w:r>
      <w:r w:rsidR="00625C7F">
        <w:rPr>
          <w:noProof/>
        </w:rPr>
        <w:t>1</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9011E4">
        <w:rPr>
          <w:noProof/>
        </w:rPr>
        <w:fldChar w:fldCharType="begin"/>
      </w:r>
      <w:r>
        <w:rPr>
          <w:noProof/>
        </w:rPr>
        <w:instrText xml:space="preserve"> PAGEREF _Toc280817186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9011E4">
        <w:rPr>
          <w:noProof/>
        </w:rPr>
        <w:fldChar w:fldCharType="begin"/>
      </w:r>
      <w:r>
        <w:rPr>
          <w:noProof/>
        </w:rPr>
        <w:instrText xml:space="preserve"> PAGEREF _Toc280817187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9011E4">
        <w:rPr>
          <w:noProof/>
        </w:rPr>
        <w:fldChar w:fldCharType="begin"/>
      </w:r>
      <w:r>
        <w:rPr>
          <w:noProof/>
        </w:rPr>
        <w:instrText xml:space="preserve"> PAGEREF _Toc280817188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9011E4">
        <w:rPr>
          <w:noProof/>
        </w:rPr>
        <w:fldChar w:fldCharType="begin"/>
      </w:r>
      <w:r>
        <w:rPr>
          <w:noProof/>
        </w:rPr>
        <w:instrText xml:space="preserve"> PAGEREF _Toc280817189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9011E4">
        <w:rPr>
          <w:noProof/>
        </w:rPr>
        <w:fldChar w:fldCharType="begin"/>
      </w:r>
      <w:r>
        <w:rPr>
          <w:noProof/>
        </w:rPr>
        <w:instrText xml:space="preserve"> PAGEREF _Toc280817190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9011E4">
        <w:rPr>
          <w:noProof/>
        </w:rPr>
        <w:fldChar w:fldCharType="begin"/>
      </w:r>
      <w:r>
        <w:rPr>
          <w:noProof/>
        </w:rPr>
        <w:instrText xml:space="preserve"> PAGEREF _Toc280817191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9011E4">
        <w:rPr>
          <w:noProof/>
        </w:rPr>
        <w:fldChar w:fldCharType="begin"/>
      </w:r>
      <w:r>
        <w:rPr>
          <w:noProof/>
        </w:rPr>
        <w:instrText xml:space="preserve"> PAGEREF _Toc280817192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9011E4">
        <w:rPr>
          <w:noProof/>
        </w:rPr>
        <w:fldChar w:fldCharType="begin"/>
      </w:r>
      <w:r>
        <w:rPr>
          <w:noProof/>
        </w:rPr>
        <w:instrText xml:space="preserve"> PAGEREF _Toc280817193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9011E4">
        <w:rPr>
          <w:noProof/>
        </w:rPr>
        <w:fldChar w:fldCharType="begin"/>
      </w:r>
      <w:r>
        <w:rPr>
          <w:noProof/>
        </w:rPr>
        <w:instrText xml:space="preserve"> PAGEREF _Toc280817194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9011E4">
        <w:rPr>
          <w:noProof/>
        </w:rPr>
        <w:fldChar w:fldCharType="begin"/>
      </w:r>
      <w:r>
        <w:rPr>
          <w:noProof/>
        </w:rPr>
        <w:instrText xml:space="preserve"> PAGEREF _Toc280817195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9011E4">
        <w:rPr>
          <w:noProof/>
        </w:rPr>
        <w:fldChar w:fldCharType="begin"/>
      </w:r>
      <w:r>
        <w:rPr>
          <w:noProof/>
        </w:rPr>
        <w:instrText xml:space="preserve"> PAGEREF _Toc280817196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9011E4">
        <w:rPr>
          <w:noProof/>
        </w:rPr>
        <w:fldChar w:fldCharType="begin"/>
      </w:r>
      <w:r>
        <w:rPr>
          <w:noProof/>
        </w:rPr>
        <w:instrText xml:space="preserve"> PAGEREF _Toc280817197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9011E4">
        <w:rPr>
          <w:noProof/>
        </w:rPr>
        <w:fldChar w:fldCharType="begin"/>
      </w:r>
      <w:r>
        <w:rPr>
          <w:noProof/>
        </w:rPr>
        <w:instrText xml:space="preserve"> PAGEREF _Toc280817198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9011E4">
        <w:rPr>
          <w:noProof/>
        </w:rPr>
        <w:fldChar w:fldCharType="begin"/>
      </w:r>
      <w:r>
        <w:rPr>
          <w:noProof/>
        </w:rPr>
        <w:instrText xml:space="preserve"> PAGEREF _Toc280817199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9011E4">
        <w:rPr>
          <w:noProof/>
        </w:rPr>
        <w:fldChar w:fldCharType="begin"/>
      </w:r>
      <w:r>
        <w:rPr>
          <w:noProof/>
        </w:rPr>
        <w:instrText xml:space="preserve"> PAGEREF _Toc280817200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9011E4">
        <w:rPr>
          <w:noProof/>
        </w:rPr>
        <w:fldChar w:fldCharType="begin"/>
      </w:r>
      <w:r>
        <w:rPr>
          <w:noProof/>
        </w:rPr>
        <w:instrText xml:space="preserve"> PAGEREF _Toc280817201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9011E4">
        <w:rPr>
          <w:noProof/>
        </w:rPr>
        <w:fldChar w:fldCharType="begin"/>
      </w:r>
      <w:r>
        <w:rPr>
          <w:noProof/>
        </w:rPr>
        <w:instrText xml:space="preserve"> PAGEREF _Toc280817202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9011E4">
        <w:rPr>
          <w:noProof/>
        </w:rPr>
        <w:fldChar w:fldCharType="begin"/>
      </w:r>
      <w:r>
        <w:rPr>
          <w:noProof/>
        </w:rPr>
        <w:instrText xml:space="preserve"> PAGEREF _Toc280817203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9011E4">
        <w:rPr>
          <w:noProof/>
        </w:rPr>
        <w:fldChar w:fldCharType="begin"/>
      </w:r>
      <w:r>
        <w:rPr>
          <w:noProof/>
        </w:rPr>
        <w:instrText xml:space="preserve"> PAGEREF _Toc280817204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9011E4">
        <w:rPr>
          <w:noProof/>
        </w:rPr>
        <w:fldChar w:fldCharType="begin"/>
      </w:r>
      <w:r>
        <w:rPr>
          <w:noProof/>
        </w:rPr>
        <w:instrText xml:space="preserve"> PAGEREF _Toc280817205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9011E4">
        <w:rPr>
          <w:noProof/>
        </w:rPr>
        <w:fldChar w:fldCharType="begin"/>
      </w:r>
      <w:r>
        <w:rPr>
          <w:noProof/>
        </w:rPr>
        <w:instrText xml:space="preserve"> PAGEREF _Toc280817206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9011E4">
        <w:rPr>
          <w:noProof/>
        </w:rPr>
        <w:fldChar w:fldCharType="begin"/>
      </w:r>
      <w:r>
        <w:rPr>
          <w:noProof/>
        </w:rPr>
        <w:instrText xml:space="preserve"> PAGEREF _Toc280817207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9011E4">
        <w:rPr>
          <w:noProof/>
        </w:rPr>
        <w:fldChar w:fldCharType="begin"/>
      </w:r>
      <w:r>
        <w:rPr>
          <w:noProof/>
        </w:rPr>
        <w:instrText xml:space="preserve"> PAGEREF _Toc280817208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9011E4">
        <w:rPr>
          <w:noProof/>
        </w:rPr>
        <w:fldChar w:fldCharType="begin"/>
      </w:r>
      <w:r>
        <w:rPr>
          <w:noProof/>
        </w:rPr>
        <w:instrText xml:space="preserve"> PAGEREF _Toc280817209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9011E4">
        <w:rPr>
          <w:noProof/>
        </w:rPr>
        <w:fldChar w:fldCharType="begin"/>
      </w:r>
      <w:r>
        <w:rPr>
          <w:noProof/>
        </w:rPr>
        <w:instrText xml:space="preserve"> PAGEREF _Toc280817210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9011E4">
        <w:rPr>
          <w:noProof/>
        </w:rPr>
        <w:fldChar w:fldCharType="begin"/>
      </w:r>
      <w:r>
        <w:rPr>
          <w:noProof/>
        </w:rPr>
        <w:instrText xml:space="preserve"> PAGEREF _Toc280817211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9011E4">
        <w:rPr>
          <w:noProof/>
        </w:rPr>
        <w:fldChar w:fldCharType="begin"/>
      </w:r>
      <w:r>
        <w:rPr>
          <w:noProof/>
        </w:rPr>
        <w:instrText xml:space="preserve"> PAGEREF _Toc280817212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9011E4">
        <w:rPr>
          <w:noProof/>
        </w:rPr>
        <w:fldChar w:fldCharType="begin"/>
      </w:r>
      <w:r>
        <w:rPr>
          <w:noProof/>
        </w:rPr>
        <w:instrText xml:space="preserve"> PAGEREF _Toc280817213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sidR="009011E4">
        <w:rPr>
          <w:noProof/>
        </w:rPr>
        <w:fldChar w:fldCharType="begin"/>
      </w:r>
      <w:r>
        <w:rPr>
          <w:noProof/>
        </w:rPr>
        <w:instrText xml:space="preserve"> PAGEREF _Toc280817214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9011E4">
        <w:rPr>
          <w:noProof/>
        </w:rPr>
        <w:fldChar w:fldCharType="begin"/>
      </w:r>
      <w:r>
        <w:rPr>
          <w:noProof/>
        </w:rPr>
        <w:instrText xml:space="preserve"> PAGEREF _Toc280817215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sidR="009011E4">
        <w:rPr>
          <w:noProof/>
        </w:rPr>
        <w:fldChar w:fldCharType="begin"/>
      </w:r>
      <w:r>
        <w:rPr>
          <w:noProof/>
        </w:rPr>
        <w:instrText xml:space="preserve"> PAGEREF _Toc280817216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NamespaceControllers</w:t>
      </w:r>
      <w:r>
        <w:rPr>
          <w:noProof/>
        </w:rPr>
        <w:tab/>
      </w:r>
      <w:r w:rsidR="009011E4">
        <w:rPr>
          <w:noProof/>
        </w:rPr>
        <w:fldChar w:fldCharType="begin"/>
      </w:r>
      <w:r>
        <w:rPr>
          <w:noProof/>
        </w:rPr>
        <w:instrText xml:space="preserve"> PAGEREF _Toc280817217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sidR="009011E4">
        <w:rPr>
          <w:noProof/>
        </w:rPr>
        <w:fldChar w:fldCharType="begin"/>
      </w:r>
      <w:r>
        <w:rPr>
          <w:noProof/>
        </w:rPr>
        <w:instrText xml:space="preserve"> PAGEREF _Toc280817218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NamespaceLib - Parte 1</w:t>
      </w:r>
      <w:r>
        <w:rPr>
          <w:noProof/>
        </w:rPr>
        <w:tab/>
      </w:r>
      <w:r w:rsidR="009011E4">
        <w:rPr>
          <w:noProof/>
        </w:rPr>
        <w:fldChar w:fldCharType="begin"/>
      </w:r>
      <w:r>
        <w:rPr>
          <w:noProof/>
        </w:rPr>
        <w:instrText xml:space="preserve"> PAGEREF _Toc280817219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NamespaceLib - Parte 2</w:t>
      </w:r>
      <w:r>
        <w:rPr>
          <w:noProof/>
        </w:rPr>
        <w:tab/>
      </w:r>
      <w:r w:rsidR="009011E4">
        <w:rPr>
          <w:noProof/>
        </w:rPr>
        <w:fldChar w:fldCharType="begin"/>
      </w:r>
      <w:r>
        <w:rPr>
          <w:noProof/>
        </w:rPr>
        <w:instrText xml:space="preserve"> PAGEREF _Toc280817220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NamespaceLib - Parte 3</w:t>
      </w:r>
      <w:r>
        <w:rPr>
          <w:noProof/>
        </w:rPr>
        <w:tab/>
      </w:r>
      <w:r w:rsidR="009011E4">
        <w:rPr>
          <w:noProof/>
        </w:rPr>
        <w:fldChar w:fldCharType="begin"/>
      </w:r>
      <w:r>
        <w:rPr>
          <w:noProof/>
        </w:rPr>
        <w:instrText xml:space="preserve"> PAGEREF _Toc280817221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9011E4">
        <w:rPr>
          <w:noProof/>
        </w:rPr>
        <w:fldChar w:fldCharType="begin"/>
      </w:r>
      <w:r>
        <w:rPr>
          <w:noProof/>
        </w:rPr>
        <w:instrText xml:space="preserve"> PAGEREF _Toc280817222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9011E4">
        <w:rPr>
          <w:noProof/>
        </w:rPr>
        <w:fldChar w:fldCharType="begin"/>
      </w:r>
      <w:r>
        <w:rPr>
          <w:noProof/>
        </w:rPr>
        <w:instrText xml:space="preserve"> PAGEREF _Toc280817223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9011E4">
        <w:rPr>
          <w:noProof/>
        </w:rPr>
        <w:fldChar w:fldCharType="begin"/>
      </w:r>
      <w:r>
        <w:rPr>
          <w:noProof/>
        </w:rPr>
        <w:instrText xml:space="preserve"> PAGEREF _Toc280817224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Páginas</w:t>
      </w:r>
      <w:r>
        <w:rPr>
          <w:noProof/>
        </w:rPr>
        <w:tab/>
      </w:r>
      <w:r w:rsidR="009011E4">
        <w:rPr>
          <w:noProof/>
        </w:rPr>
        <w:fldChar w:fldCharType="begin"/>
      </w:r>
      <w:r>
        <w:rPr>
          <w:noProof/>
        </w:rPr>
        <w:instrText xml:space="preserve"> PAGEREF _Toc280817225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9011E4">
        <w:rPr>
          <w:noProof/>
        </w:rPr>
        <w:fldChar w:fldCharType="begin"/>
      </w:r>
      <w:r>
        <w:rPr>
          <w:noProof/>
        </w:rPr>
        <w:instrText xml:space="preserve"> PAGEREF _Toc280817226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9011E4">
        <w:rPr>
          <w:noProof/>
        </w:rPr>
        <w:fldChar w:fldCharType="begin"/>
      </w:r>
      <w:r>
        <w:rPr>
          <w:noProof/>
        </w:rPr>
        <w:instrText xml:space="preserve"> PAGEREF _Toc280817227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9011E4">
        <w:rPr>
          <w:noProof/>
        </w:rPr>
        <w:fldChar w:fldCharType="begin"/>
      </w:r>
      <w:r>
        <w:rPr>
          <w:noProof/>
        </w:rPr>
        <w:instrText xml:space="preserve"> PAGEREF _Toc280817228 \h </w:instrText>
      </w:r>
      <w:r w:rsidR="009011E4">
        <w:rPr>
          <w:noProof/>
        </w:rPr>
      </w:r>
      <w:r w:rsidR="009011E4">
        <w:rPr>
          <w:noProof/>
        </w:rPr>
        <w:fldChar w:fldCharType="separate"/>
      </w:r>
      <w:r w:rsidR="00625C7F">
        <w:rPr>
          <w:noProof/>
        </w:rPr>
        <w:t>1</w:t>
      </w:r>
      <w:r w:rsidR="009011E4">
        <w:rPr>
          <w:noProof/>
        </w:rPr>
        <w:fldChar w:fldCharType="end"/>
      </w:r>
    </w:p>
    <w:p w:rsidR="009A106D" w:rsidRDefault="009011E4" w:rsidP="00777734">
      <w:pPr>
        <w:pStyle w:val="Ttulo"/>
        <w:outlineLvl w:val="0"/>
      </w:pPr>
      <w:r>
        <w:rPr>
          <w:lang w:val="es-ES"/>
        </w:rPr>
        <w:fldChar w:fldCharType="end"/>
      </w:r>
      <w:r w:rsidR="00391FD4">
        <w:rPr>
          <w:lang w:val="es-ES"/>
        </w:rPr>
        <w:br w:type="page"/>
      </w:r>
      <w:bookmarkStart w:id="252" w:name="_Toc280879546"/>
      <w:r w:rsidR="007C0EE8" w:rsidRPr="001D2C1D">
        <w:t>Capítulo 1</w:t>
      </w:r>
      <w:r w:rsidR="003A19EE">
        <w:t>.</w:t>
      </w:r>
      <w:r w:rsidR="007C0EE8" w:rsidRPr="001D2C1D">
        <w:t xml:space="preserve"> Introducción</w:t>
      </w:r>
      <w:bookmarkEnd w:id="252"/>
    </w:p>
    <w:p w:rsidR="009A106D" w:rsidRDefault="002D7A96" w:rsidP="00460025">
      <w:pPr>
        <w:pStyle w:val="Subttulo"/>
        <w:outlineLvl w:val="1"/>
      </w:pPr>
      <w:bookmarkStart w:id="253" w:name="_Toc280879547"/>
      <w:r w:rsidRPr="003A19EE">
        <w:t>R</w:t>
      </w:r>
      <w:r w:rsidR="00427C5E">
        <w:t>esumen</w:t>
      </w:r>
      <w:bookmarkEnd w:id="253"/>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54" w:name="_Toc280817185"/>
      <w:r>
        <w:t xml:space="preserve">Ilustración </w:t>
      </w:r>
      <w:r w:rsidR="009011E4">
        <w:fldChar w:fldCharType="begin"/>
      </w:r>
      <w:r>
        <w:instrText xml:space="preserve"> SEQ Ilustración \* ARABIC </w:instrText>
      </w:r>
      <w:r w:rsidR="009011E4">
        <w:fldChar w:fldCharType="separate"/>
      </w:r>
      <w:r w:rsidR="00625C7F">
        <w:rPr>
          <w:noProof/>
        </w:rPr>
        <w:t>1</w:t>
      </w:r>
      <w:r w:rsidR="009011E4">
        <w:fldChar w:fldCharType="end"/>
      </w:r>
      <w:r>
        <w:t xml:space="preserve"> - Componentes que intervienen en acceso multimedia web</w:t>
      </w:r>
      <w:bookmarkEnd w:id="254"/>
    </w:p>
    <w:p w:rsidR="009A106D" w:rsidRPr="00460025" w:rsidRDefault="009011E4" w:rsidP="00460025">
      <w:pPr>
        <w:pStyle w:val="Ttulo7"/>
        <w:rPr>
          <w:lang w:val="es-CL"/>
        </w:rPr>
      </w:pPr>
      <w:r>
        <w:fldChar w:fldCharType="begin"/>
      </w:r>
      <w:r w:rsidRPr="009011E4">
        <w:rPr>
          <w:lang w:val="es-CL"/>
          <w:rPrChange w:id="255" w:author="manolo" w:date="2010-12-23T14:38:00Z">
            <w:rPr>
              <w:color w:val="0000FF"/>
              <w:u w:val="single"/>
            </w:rPr>
          </w:rPrChange>
        </w:rPr>
        <w:instrText>HYPERLINK "http://es.wikipedia.org/wiki/Archivo:Sistema_UMA.gif"</w:instrText>
      </w:r>
      <w:r>
        <w:fldChar w:fldCharType="separate"/>
      </w:r>
      <w:r w:rsidR="00983B96" w:rsidRPr="00460025">
        <w:rPr>
          <w:rStyle w:val="Hipervnculo"/>
          <w:lang w:val="es-CL" w:eastAsia="en-US"/>
        </w:rPr>
        <w:t>http://es.wikipedia.org/wiki/Archivo:Sistema_UMA.gif</w:t>
      </w:r>
      <w:r>
        <w:fldChar w:fldCharType="end"/>
      </w:r>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256" w:name="_Toc280879548"/>
      <w:r w:rsidR="00CC20D5" w:rsidRPr="00D56AA3">
        <w:t>1.</w:t>
      </w:r>
      <w:r w:rsidR="00C8251B">
        <w:t>1</w:t>
      </w:r>
      <w:r w:rsidR="003A19EE">
        <w:t xml:space="preserve">. </w:t>
      </w:r>
      <w:r w:rsidR="00D72575">
        <w:t>Formulación General del Proyecto</w:t>
      </w:r>
      <w:bookmarkEnd w:id="256"/>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9011E4">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257" w:name="_Toc280879549"/>
      <w:r>
        <w:rPr>
          <w:kern w:val="1"/>
        </w:rPr>
        <w:t>1.2. Objetivos</w:t>
      </w:r>
      <w:bookmarkEnd w:id="257"/>
    </w:p>
    <w:p w:rsidR="009A106D" w:rsidRPr="00460025" w:rsidRDefault="00C8251B" w:rsidP="00460025">
      <w:pPr>
        <w:pStyle w:val="Subttulo"/>
        <w:outlineLvl w:val="2"/>
        <w:rPr>
          <w:b w:val="0"/>
          <w:kern w:val="1"/>
          <w:u w:val="single"/>
        </w:rPr>
      </w:pPr>
      <w:bookmarkStart w:id="258" w:name="_Toc280879550"/>
      <w:r>
        <w:rPr>
          <w:kern w:val="1"/>
        </w:rPr>
        <w:t>1.</w:t>
      </w:r>
      <w:r w:rsidR="003A19EE">
        <w:rPr>
          <w:kern w:val="1"/>
        </w:rPr>
        <w:t>2</w:t>
      </w:r>
      <w:r w:rsidR="00CC20D5">
        <w:rPr>
          <w:kern w:val="1"/>
        </w:rPr>
        <w:t>.1</w:t>
      </w:r>
      <w:r w:rsidR="009E3122">
        <w:rPr>
          <w:kern w:val="1"/>
        </w:rPr>
        <w:t>. Objetivo</w:t>
      </w:r>
      <w:r w:rsidR="003A19EE">
        <w:rPr>
          <w:kern w:val="1"/>
        </w:rPr>
        <w:t xml:space="preserve"> General</w:t>
      </w:r>
      <w:bookmarkEnd w:id="258"/>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259" w:name="_Toc280879551"/>
      <w:r>
        <w:t>1</w:t>
      </w:r>
      <w:r w:rsidR="00CC20D5">
        <w:t>.2</w:t>
      </w:r>
      <w:r w:rsidR="003A19EE">
        <w:t>.</w:t>
      </w:r>
      <w:r>
        <w:t>1</w:t>
      </w:r>
      <w:r w:rsidR="009E3122">
        <w:t>. Objetivos</w:t>
      </w:r>
      <w:r w:rsidR="009945AA">
        <w:t>Específicos</w:t>
      </w:r>
      <w:bookmarkEnd w:id="259"/>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260" w:name="_Toc280879552"/>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260"/>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261" w:name="_Toc280879553"/>
      <w:r>
        <w:t>1.</w:t>
      </w:r>
      <w:r w:rsidR="00CC20D5">
        <w:t>4</w:t>
      </w:r>
      <w:r w:rsidR="009E3122">
        <w:t>. Planificación</w:t>
      </w:r>
      <w:r w:rsidR="006A6A8F">
        <w:t xml:space="preserve"> Inicial</w:t>
      </w:r>
      <w:bookmarkEnd w:id="261"/>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262" w:name="_Toc280879554"/>
            <w:r w:rsidRPr="00460025">
              <w:t>Capítulo 2. Marco Teórico</w:t>
            </w:r>
            <w:bookmarkEnd w:id="262"/>
          </w:p>
        </w:tc>
      </w:tr>
    </w:tbl>
    <w:p w:rsidR="009A106D" w:rsidRDefault="007C0EE8" w:rsidP="00460025">
      <w:pPr>
        <w:pStyle w:val="Subttulo"/>
        <w:outlineLvl w:val="1"/>
      </w:pPr>
      <w:bookmarkStart w:id="263" w:name="_Toc266039162"/>
      <w:bookmarkStart w:id="264" w:name="_Toc280879555"/>
      <w:r w:rsidRPr="002D62D6">
        <w:t>2.1</w:t>
      </w:r>
      <w:r w:rsidR="008B100A">
        <w:t>.</w:t>
      </w:r>
      <w:r w:rsidRPr="002D62D6">
        <w:t>Acceso Multimedia Universal</w:t>
      </w:r>
      <w:bookmarkEnd w:id="263"/>
      <w:bookmarkEnd w:id="264"/>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265"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265"/>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267" w:name="_Toc276683966"/>
      <w:bookmarkStart w:id="268" w:name="_Toc280817186"/>
      <w:r>
        <w:t xml:space="preserve">Ilustración </w:t>
      </w:r>
      <w:r w:rsidR="009011E4">
        <w:fldChar w:fldCharType="begin"/>
      </w:r>
      <w:r>
        <w:instrText xml:space="preserve"> SEQ Ilustración \* ARABIC </w:instrText>
      </w:r>
      <w:r w:rsidR="009011E4">
        <w:fldChar w:fldCharType="separate"/>
      </w:r>
      <w:r w:rsidR="00625C7F">
        <w:rPr>
          <w:noProof/>
        </w:rPr>
        <w:t>2</w:t>
      </w:r>
      <w:r w:rsidR="009011E4">
        <w:fldChar w:fldCharType="end"/>
      </w:r>
      <w:r>
        <w:t xml:space="preserve"> - </w:t>
      </w:r>
      <w:r w:rsidRPr="00464E84">
        <w:t>Adaptación de cont</w:t>
      </w:r>
      <w:r>
        <w:t>enidos para un acceso universal</w:t>
      </w:r>
      <w:bookmarkEnd w:id="267"/>
      <w:bookmarkEnd w:id="268"/>
    </w:p>
    <w:p w:rsidR="009A106D" w:rsidRPr="00460025" w:rsidRDefault="009011E4" w:rsidP="00460025">
      <w:pPr>
        <w:pStyle w:val="Ttulo7"/>
        <w:rPr>
          <w:lang w:val="es-CL"/>
        </w:rPr>
      </w:pPr>
      <w:r>
        <w:fldChar w:fldCharType="begin"/>
      </w:r>
      <w:r w:rsidRPr="009011E4">
        <w:rPr>
          <w:lang w:val="es-CL"/>
          <w:rPrChange w:id="269" w:author="manolo" w:date="2010-12-23T14:38:00Z">
            <w:rPr>
              <w:color w:val="0000FF"/>
              <w:u w:val="single"/>
            </w:rPr>
          </w:rPrChange>
        </w:rPr>
        <w:instrText>HYPERLINK "http://multimediacommunication.blogspot.com/2007/02/multimedia-communication-for-universal.html"</w:instrText>
      </w:r>
      <w:r>
        <w:fldChar w:fldCharType="separate"/>
      </w:r>
      <w:r w:rsidR="002843D3" w:rsidRPr="00460025">
        <w:rPr>
          <w:rStyle w:val="Hipervnculo"/>
          <w:lang w:val="es-CL"/>
        </w:rPr>
        <w:t>http://multimediacommunication.blogspot.com/2007/02/multimedia-communication-for-universal.html</w:t>
      </w:r>
      <w:r>
        <w:fldChar w:fldCharType="end"/>
      </w:r>
    </w:p>
    <w:p w:rsidR="002843D3" w:rsidRDefault="002843D3" w:rsidP="007C0EE8">
      <w:bookmarkStart w:id="270" w:name="_Toc266039196"/>
    </w:p>
    <w:bookmarkEnd w:id="270"/>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272" w:name="_Toc266039163"/>
      <w:r>
        <w:br w:type="page"/>
      </w:r>
    </w:p>
    <w:p w:rsidR="009A106D" w:rsidRDefault="001B5244" w:rsidP="00460025">
      <w:pPr>
        <w:pStyle w:val="Subttulo"/>
        <w:outlineLvl w:val="1"/>
      </w:pPr>
      <w:bookmarkStart w:id="273" w:name="_Toc280879556"/>
      <w:r>
        <w:t xml:space="preserve">2.2. Protocolo </w:t>
      </w:r>
      <w:r w:rsidR="00452D69">
        <w:t xml:space="preserve">XML </w:t>
      </w:r>
      <w:r>
        <w:t>orientado a objeto</w:t>
      </w:r>
      <w:r w:rsidR="00DB24E3">
        <w:t>s</w:t>
      </w:r>
      <w:bookmarkEnd w:id="273"/>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 xml:space="preserve">hizopara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274" w:name="_Toc280879557"/>
      <w:r>
        <w:t xml:space="preserve">2.2.1. </w:t>
      </w:r>
      <w:r w:rsidR="00452D69">
        <w:t>SOAP</w:t>
      </w:r>
      <w:bookmarkEnd w:id="274"/>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0A1BB0">
        <w:rPr>
          <w:szCs w:val="24"/>
          <w:lang w:val="es-ES"/>
        </w:rPr>
        <w:t xml:space="preserve">contiene información adicional en el documento </w:t>
      </w:r>
      <w:r w:rsidR="008626F7">
        <w:rPr>
          <w:szCs w:val="24"/>
          <w:lang w:val="es-ES"/>
        </w:rPr>
        <w:t>XML, comoarreglos,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75" w:name="_Toc276683967"/>
      <w:bookmarkStart w:id="276" w:name="_Toc280817187"/>
      <w:r>
        <w:t xml:space="preserve">Ilustración </w:t>
      </w:r>
      <w:r w:rsidR="009011E4">
        <w:fldChar w:fldCharType="begin"/>
      </w:r>
      <w:r>
        <w:instrText xml:space="preserve"> SEQ Ilustración \* ARABIC </w:instrText>
      </w:r>
      <w:r w:rsidR="009011E4">
        <w:fldChar w:fldCharType="separate"/>
      </w:r>
      <w:r w:rsidR="00625C7F">
        <w:rPr>
          <w:noProof/>
        </w:rPr>
        <w:t>3</w:t>
      </w:r>
      <w:r w:rsidR="009011E4">
        <w:fldChar w:fldCharType="end"/>
      </w:r>
      <w:r>
        <w:t xml:space="preserve"> - </w:t>
      </w:r>
      <w:r w:rsidRPr="001D0396">
        <w:t>Esquema SOAP seg</w:t>
      </w:r>
      <w:r w:rsidR="00F8658A">
        <w:t>ú</w:t>
      </w:r>
      <w:r w:rsidRPr="001D0396">
        <w:t>n la W3C</w:t>
      </w:r>
      <w:bookmarkEnd w:id="275"/>
      <w:bookmarkEnd w:id="276"/>
    </w:p>
    <w:p w:rsidR="009A106D" w:rsidRPr="00460025" w:rsidRDefault="009011E4" w:rsidP="00460025">
      <w:pPr>
        <w:pStyle w:val="Ttulo7"/>
        <w:rPr>
          <w:rStyle w:val="nfasis"/>
          <w:b/>
          <w:bCs/>
          <w:i w:val="0"/>
          <w:lang w:val="es-CL"/>
        </w:rPr>
      </w:pPr>
      <w:r>
        <w:fldChar w:fldCharType="begin"/>
      </w:r>
      <w:r w:rsidRPr="009011E4">
        <w:rPr>
          <w:lang w:val="es-CL"/>
          <w:rPrChange w:id="277" w:author="manolo" w:date="2010-12-23T14:38:00Z">
            <w:rPr>
              <w:color w:val="0000FF"/>
              <w:u w:val="single"/>
            </w:rPr>
          </w:rPrChange>
        </w:rPr>
        <w:instrText>HYPERLINK "http://www.w3.org/TR/soap12-af/%23W3C.WD-soap-part2"</w:instrText>
      </w:r>
      <w:r>
        <w:fldChar w:fldCharType="separate"/>
      </w:r>
      <w:r w:rsidR="00427C5E" w:rsidRPr="00460025">
        <w:rPr>
          <w:rStyle w:val="Hipervnculo"/>
          <w:lang w:val="es-CL"/>
        </w:rPr>
        <w:t>http://www.w3.org/TR/soap12-af/#W3C.WD-soap-part2</w:t>
      </w:r>
      <w:r>
        <w:fldChar w:fldCharType="end"/>
      </w:r>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8" w:name="_Toc280879558"/>
      <w:r>
        <w:t xml:space="preserve">2.2.2. </w:t>
      </w:r>
      <w:r w:rsidR="00A71B02">
        <w:t>REST</w:t>
      </w:r>
      <w:bookmarkEnd w:id="278"/>
    </w:p>
    <w:p w:rsidR="000B4A00" w:rsidRDefault="00A71B02" w:rsidP="000B4A00">
      <w:pPr>
        <w:rPr>
          <w:szCs w:val="24"/>
          <w:lang w:val="es-ES"/>
        </w:rPr>
      </w:pPr>
      <w:r>
        <w:rPr>
          <w:szCs w:val="24"/>
          <w:lang w:val="es-ES"/>
        </w:rPr>
        <w:t xml:space="preserve">REST </w:t>
      </w:r>
      <w:r w:rsidR="000B4A00">
        <w:rPr>
          <w:szCs w:val="24"/>
          <w:lang w:val="es-ES"/>
        </w:rPr>
        <w:t>(RepresentationalState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9" w:name="_Toc280879559"/>
      <w:r>
        <w:t>2.2.</w:t>
      </w:r>
      <w:r w:rsidR="00E25300">
        <w:t>3</w:t>
      </w:r>
      <w:r>
        <w:t>. R</w:t>
      </w:r>
      <w:r w:rsidR="00F977D8">
        <w:t>SS</w:t>
      </w:r>
      <w:bookmarkEnd w:id="279"/>
    </w:p>
    <w:p w:rsidR="000F1DB4" w:rsidRDefault="008B28A9" w:rsidP="00986D24">
      <w:pPr>
        <w:rPr>
          <w:szCs w:val="24"/>
          <w:lang w:val="es-ES"/>
        </w:rPr>
      </w:pPr>
      <w:r>
        <w:rPr>
          <w:szCs w:val="24"/>
          <w:lang w:val="es-ES"/>
        </w:rPr>
        <w:t>RSS (</w:t>
      </w:r>
      <w:r w:rsidR="000F1DB4">
        <w:rPr>
          <w:szCs w:val="24"/>
          <w:lang w:val="es-ES"/>
        </w:rPr>
        <w:t xml:space="preserve">SiteSumaryorRichSiteSumary)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18"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80" w:name="_Toc280817188"/>
      <w:r>
        <w:t xml:space="preserve">Ilustración </w:t>
      </w:r>
      <w:r w:rsidR="009011E4">
        <w:fldChar w:fldCharType="begin"/>
      </w:r>
      <w:r>
        <w:instrText xml:space="preserve"> SEQ Ilustración \* ARABIC </w:instrText>
      </w:r>
      <w:r w:rsidR="009011E4">
        <w:fldChar w:fldCharType="separate"/>
      </w:r>
      <w:r w:rsidR="00625C7F">
        <w:rPr>
          <w:noProof/>
        </w:rPr>
        <w:t>4</w:t>
      </w:r>
      <w:r w:rsidR="009011E4">
        <w:fldChar w:fldCharType="end"/>
      </w:r>
      <w:r>
        <w:t xml:space="preserve"> - </w:t>
      </w:r>
      <w:r w:rsidRPr="008D05B2">
        <w:t>Esquema del funcionamiento de RSS</w:t>
      </w:r>
      <w:bookmarkEnd w:id="280"/>
    </w:p>
    <w:p w:rsidR="000262D2" w:rsidRDefault="009011E4" w:rsidP="000A7B9F">
      <w:pPr>
        <w:pStyle w:val="Epgrafe"/>
        <w:jc w:val="center"/>
        <w:rPr>
          <w:rStyle w:val="nfasis"/>
        </w:rPr>
      </w:pPr>
      <w:hyperlink r:id="rId19"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81" w:name="_Toc280879560"/>
      <w:r w:rsidR="00AC2D2B">
        <w:t>2.2.</w:t>
      </w:r>
      <w:r w:rsidR="00E25300">
        <w:t>4</w:t>
      </w:r>
      <w:r w:rsidR="00AC2D2B">
        <w:t>. XML Orientado a MVC</w:t>
      </w:r>
      <w:bookmarkEnd w:id="281"/>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0"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82" w:name="_Toc276683968"/>
      <w:bookmarkStart w:id="283" w:name="_Toc280817189"/>
      <w:r>
        <w:t xml:space="preserve">Ilustración </w:t>
      </w:r>
      <w:r w:rsidR="009011E4">
        <w:fldChar w:fldCharType="begin"/>
      </w:r>
      <w:r>
        <w:instrText xml:space="preserve"> SEQ Ilustración \* ARABIC </w:instrText>
      </w:r>
      <w:r w:rsidR="009011E4">
        <w:fldChar w:fldCharType="separate"/>
      </w:r>
      <w:r w:rsidR="00625C7F">
        <w:rPr>
          <w:noProof/>
        </w:rPr>
        <w:t>5</w:t>
      </w:r>
      <w:r w:rsidR="009011E4">
        <w:fldChar w:fldCharType="end"/>
      </w:r>
      <w:r>
        <w:t xml:space="preserve"> - </w:t>
      </w:r>
      <w:r w:rsidRPr="00E46373">
        <w:t>Esquema de XML Orientado a MVC</w:t>
      </w:r>
      <w:bookmarkEnd w:id="282"/>
      <w:bookmarkEnd w:id="283"/>
    </w:p>
    <w:p w:rsidR="00AC2D2B" w:rsidRDefault="009011E4" w:rsidP="00AC2D2B">
      <w:pPr>
        <w:pStyle w:val="Epgrafe"/>
        <w:jc w:val="center"/>
        <w:rPr>
          <w:noProof/>
          <w:lang w:val="es-ES"/>
        </w:rPr>
      </w:pPr>
      <w:hyperlink r:id="rId21"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84" w:name="_Toc280879561"/>
      <w:r>
        <w:t>2.3</w:t>
      </w:r>
      <w:r w:rsidR="007C0EE8">
        <w:t>.</w:t>
      </w:r>
      <w:r w:rsidR="005E1AF4">
        <w:t>1.</w:t>
      </w:r>
      <w:r w:rsidR="007C0EE8">
        <w:t>Servi</w:t>
      </w:r>
      <w:r w:rsidR="006433BF">
        <w:t>do</w:t>
      </w:r>
      <w:r w:rsidR="007C0EE8">
        <w:t xml:space="preserve">r </w:t>
      </w:r>
      <w:r w:rsidR="006433BF">
        <w:t xml:space="preserve"> Web</w:t>
      </w:r>
      <w:bookmarkEnd w:id="272"/>
      <w:bookmarkEnd w:id="284"/>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5" w:name="_Toc266039165"/>
      <w:r>
        <w:rPr>
          <w:lang w:val="es-ES"/>
        </w:rPr>
        <w:br w:type="page"/>
      </w:r>
      <w:bookmarkStart w:id="286" w:name="_Toc280879562"/>
      <w:r w:rsidR="00D23AE3">
        <w:rPr>
          <w:lang w:val="es-ES"/>
        </w:rPr>
        <w:t>2</w:t>
      </w:r>
      <w:r w:rsidR="007C0EE8">
        <w:rPr>
          <w:lang w:val="es-ES"/>
        </w:rPr>
        <w:t>.</w:t>
      </w:r>
      <w:r w:rsidR="00D23AE3">
        <w:rPr>
          <w:lang w:val="es-ES"/>
        </w:rPr>
        <w:t>3</w:t>
      </w:r>
      <w:r w:rsidR="007C0EE8">
        <w:rPr>
          <w:lang w:val="es-ES"/>
        </w:rPr>
        <w:t>.2. Stream</w:t>
      </w:r>
      <w:bookmarkEnd w:id="285"/>
      <w:bookmarkEnd w:id="286"/>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287" w:name="_Toc266039166"/>
      <w:bookmarkStart w:id="288" w:name="_Toc280879563"/>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287"/>
      <w:bookmarkEnd w:id="288"/>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289" w:name="_Toc280879564"/>
      <w:r>
        <w:t>2</w:t>
      </w:r>
      <w:r w:rsidR="007C0EE8" w:rsidRPr="002C1010">
        <w:t>.</w:t>
      </w:r>
      <w:r>
        <w:t>3</w:t>
      </w:r>
      <w:r w:rsidR="007C0EE8" w:rsidRPr="002C1010">
        <w:t>.</w:t>
      </w:r>
      <w:r w:rsidR="00246C1A">
        <w:t>2.2</w:t>
      </w:r>
      <w:r w:rsidR="001667D4">
        <w:t>.</w:t>
      </w:r>
      <w:r w:rsidR="007C0EE8" w:rsidRPr="002C1010">
        <w:t>Streaming</w:t>
      </w:r>
      <w:bookmarkEnd w:id="289"/>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290" w:name="_Toc280879565"/>
      <w:r>
        <w:rPr>
          <w:lang w:val="es-ES"/>
        </w:rPr>
        <w:t xml:space="preserve">2.3.2.3. </w:t>
      </w:r>
      <w:r w:rsidR="007C0EE8" w:rsidRPr="007E48E2">
        <w:rPr>
          <w:lang w:val="es-ES"/>
        </w:rPr>
        <w:t>Media Streaming</w:t>
      </w:r>
      <w:bookmarkEnd w:id="290"/>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293"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294" w:name="_Toc280817190"/>
      <w:r>
        <w:t xml:space="preserve">Ilustración </w:t>
      </w:r>
      <w:r w:rsidR="009011E4">
        <w:fldChar w:fldCharType="begin"/>
      </w:r>
      <w:r>
        <w:instrText xml:space="preserve"> SEQ Ilustración \* ARABIC </w:instrText>
      </w:r>
      <w:r w:rsidR="009011E4">
        <w:fldChar w:fldCharType="separate"/>
      </w:r>
      <w:r w:rsidR="00625C7F">
        <w:rPr>
          <w:noProof/>
        </w:rPr>
        <w:t>6</w:t>
      </w:r>
      <w:r w:rsidR="009011E4">
        <w:fldChar w:fldCharType="end"/>
      </w:r>
      <w:r>
        <w:t xml:space="preserve"> - </w:t>
      </w:r>
      <w:r w:rsidRPr="00620C24">
        <w:t>Modelo típico de un servicio streaming</w:t>
      </w:r>
      <w:bookmarkEnd w:id="294"/>
    </w:p>
    <w:p w:rsidR="00BA71DB" w:rsidRPr="008551A5" w:rsidRDefault="009011E4" w:rsidP="00BA71DB">
      <w:pPr>
        <w:pStyle w:val="Epgrafe"/>
        <w:jc w:val="center"/>
        <w:rPr>
          <w:noProof/>
          <w:sz w:val="24"/>
        </w:rPr>
      </w:pPr>
      <w:hyperlink r:id="rId23"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295" w:name="_Toc280879566"/>
      <w:r w:rsidR="00D23AE3">
        <w:t>2</w:t>
      </w:r>
      <w:r w:rsidR="007C0EE8">
        <w:t>.</w:t>
      </w:r>
      <w:r w:rsidR="001B6042">
        <w:t>4</w:t>
      </w:r>
      <w:r w:rsidR="001667D4">
        <w:t>.</w:t>
      </w:r>
      <w:r w:rsidR="007C0EE8">
        <w:t>C</w:t>
      </w:r>
      <w:r w:rsidR="002813B8">
        <w:t>o</w:t>
      </w:r>
      <w:r w:rsidR="007C0EE8">
        <w:t>decs de Video</w:t>
      </w:r>
      <w:bookmarkEnd w:id="293"/>
      <w:bookmarkEnd w:id="295"/>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296" w:name="_Toc280879567"/>
      <w:r>
        <w:rPr>
          <w:lang w:val="es-ES"/>
        </w:rPr>
        <w:t>2.4.1.</w:t>
      </w:r>
      <w:r w:rsidRPr="007E48E2">
        <w:rPr>
          <w:lang w:val="es-ES"/>
        </w:rPr>
        <w:t xml:space="preserve"> H263 Sorenson</w:t>
      </w:r>
      <w:bookmarkEnd w:id="296"/>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297" w:name="_Toc280879568"/>
      <w:r>
        <w:t>2.4.</w:t>
      </w:r>
      <w:r w:rsidR="00B87A91">
        <w:t>2</w:t>
      </w:r>
      <w:r>
        <w:t>. H264 Mpeg-4 Parte 10</w:t>
      </w:r>
      <w:bookmarkEnd w:id="297"/>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del w:id="298" w:author="manolo" w:date="2010-12-23T14:58:00Z">
        <w:r w:rsidDel="005C0E38">
          <w:br w:type="page"/>
        </w:r>
      </w:del>
      <w:r w:rsidR="00B44AE1">
        <w:t>2.4.3.</w:t>
      </w:r>
      <w:ins w:id="299" w:author="manolo" w:date="2010-12-23T14:53:00Z">
        <w:r w:rsidR="00993997">
          <w:t xml:space="preserve"> </w:t>
        </w:r>
      </w:ins>
      <w:del w:id="300" w:author="manolo" w:date="2010-12-23T14:49:00Z">
        <w:r w:rsidR="00B44AE1" w:rsidDel="007E057C">
          <w:delText xml:space="preserve"> </w:delText>
        </w:r>
      </w:del>
      <w:r w:rsidR="00B44AE1">
        <w:t>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01" w:name="_Toc280879569"/>
      <w:r>
        <w:t>2.4.4.</w:t>
      </w:r>
      <w:ins w:id="302" w:author="manolo" w:date="2010-12-23T14:54:00Z">
        <w:r w:rsidR="00993997">
          <w:t xml:space="preserve"> </w:t>
        </w:r>
      </w:ins>
      <w:del w:id="303" w:author="manolo" w:date="2010-12-23T14:49:00Z">
        <w:r w:rsidDel="007E057C">
          <w:delText xml:space="preserve"> </w:delText>
        </w:r>
      </w:del>
      <w:r>
        <w:t>OGG Theora</w:t>
      </w:r>
      <w:bookmarkEnd w:id="301"/>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304" w:name="_Toc280879570"/>
      <w:r>
        <w:rPr>
          <w:lang w:val="es-ES"/>
        </w:rPr>
        <w:t>2.</w:t>
      </w:r>
      <w:r w:rsidR="00E96DD8">
        <w:rPr>
          <w:lang w:val="es-ES"/>
        </w:rPr>
        <w:t>4</w:t>
      </w:r>
      <w:r w:rsidR="007C0EE8" w:rsidRPr="007E48E2">
        <w:rPr>
          <w:lang w:val="es-ES"/>
        </w:rPr>
        <w:t>.5</w:t>
      </w:r>
      <w:r w:rsidR="00C40963">
        <w:rPr>
          <w:lang w:val="es-ES"/>
        </w:rPr>
        <w:t>.</w:t>
      </w:r>
      <w:ins w:id="305" w:author="manolo" w:date="2010-12-23T14:54:00Z">
        <w:r w:rsidR="00993997">
          <w:rPr>
            <w:lang w:val="es-ES"/>
          </w:rPr>
          <w:t xml:space="preserve"> </w:t>
        </w:r>
      </w:ins>
      <w:del w:id="306" w:author="manolo" w:date="2010-12-23T14:49:00Z">
        <w:r w:rsidR="007C0EE8" w:rsidRPr="007E48E2" w:rsidDel="007E057C">
          <w:rPr>
            <w:lang w:val="es-ES"/>
          </w:rPr>
          <w:delText xml:space="preserve"> </w:delText>
        </w:r>
      </w:del>
      <w:r w:rsidR="007C0EE8" w:rsidRPr="007E48E2">
        <w:rPr>
          <w:lang w:val="es-ES"/>
        </w:rPr>
        <w:t>MPEG-4</w:t>
      </w:r>
      <w:bookmarkEnd w:id="304"/>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307" w:name="_Toc280879571"/>
      <w:r>
        <w:rPr>
          <w:lang w:val="es-ES"/>
        </w:rPr>
        <w:t>2.</w:t>
      </w:r>
      <w:r w:rsidR="00E96DD8">
        <w:rPr>
          <w:lang w:val="es-ES"/>
        </w:rPr>
        <w:t>4</w:t>
      </w:r>
      <w:r w:rsidR="00C40963" w:rsidRPr="007E48E2">
        <w:rPr>
          <w:lang w:val="es-ES"/>
        </w:rPr>
        <w:t>.</w:t>
      </w:r>
      <w:r w:rsidR="00C40963">
        <w:rPr>
          <w:lang w:val="es-ES"/>
        </w:rPr>
        <w:t>6.</w:t>
      </w:r>
      <w:ins w:id="308" w:author="manolo" w:date="2010-12-23T14:54:00Z">
        <w:r w:rsidR="00993997">
          <w:rPr>
            <w:lang w:val="es-ES"/>
          </w:rPr>
          <w:t xml:space="preserve"> </w:t>
        </w:r>
      </w:ins>
      <w:del w:id="309" w:author="manolo" w:date="2010-12-23T14:49:00Z">
        <w:r w:rsidR="00C40963" w:rsidRPr="007E48E2" w:rsidDel="007E057C">
          <w:rPr>
            <w:lang w:val="es-ES"/>
          </w:rPr>
          <w:delText xml:space="preserve"> </w:delText>
        </w:r>
      </w:del>
      <w:r w:rsidR="00C40963" w:rsidRPr="007E48E2">
        <w:rPr>
          <w:lang w:val="es-ES"/>
        </w:rPr>
        <w:t>WMV</w:t>
      </w:r>
      <w:bookmarkEnd w:id="307"/>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310" w:name="_Toc266039171"/>
      <w:r>
        <w:rPr>
          <w:lang w:val="es-ES"/>
        </w:rPr>
        <w:t>2.</w:t>
      </w:r>
      <w:r w:rsidR="00E96DD8">
        <w:rPr>
          <w:lang w:val="es-ES"/>
        </w:rPr>
        <w:t>4</w:t>
      </w:r>
      <w:r w:rsidR="007C0EE8" w:rsidRPr="007E48E2">
        <w:rPr>
          <w:lang w:val="es-ES"/>
        </w:rPr>
        <w:t>.</w:t>
      </w:r>
      <w:r w:rsidR="001C57E5">
        <w:rPr>
          <w:lang w:val="es-ES"/>
        </w:rPr>
        <w:t>7</w:t>
      </w:r>
      <w:r>
        <w:rPr>
          <w:lang w:val="es-ES"/>
        </w:rPr>
        <w:t>.</w:t>
      </w:r>
      <w:ins w:id="311" w:author="manolo" w:date="2010-12-23T14:54:00Z">
        <w:r w:rsidR="00993997">
          <w:rPr>
            <w:lang w:val="es-ES"/>
          </w:rPr>
          <w:t xml:space="preserve"> </w:t>
        </w:r>
      </w:ins>
      <w:r w:rsidR="007C0EE8" w:rsidRPr="007E48E2">
        <w:rPr>
          <w:lang w:val="es-ES"/>
        </w:rPr>
        <w:t>VP8</w:t>
      </w:r>
      <w:bookmarkEnd w:id="310"/>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rPr>
          <w:ins w:id="312" w:author="manolo" w:date="2010-12-23T14:58:00Z"/>
        </w:rPr>
      </w:pPr>
    </w:p>
    <w:p w:rsidR="00B56E7C" w:rsidRDefault="00AB3436">
      <w:pPr>
        <w:pStyle w:val="Subttulo"/>
        <w:rPr>
          <w:ins w:id="313" w:author="manolo" w:date="2010-12-23T14:40:00Z"/>
        </w:rPr>
      </w:pPr>
      <w:ins w:id="314" w:author="manolo" w:date="2010-12-23T14:40:00Z">
        <w:r w:rsidRPr="00AB3436">
          <w:t>2.4.8.</w:t>
        </w:r>
      </w:ins>
      <w:ins w:id="315" w:author="manolo" w:date="2010-12-23T14:54:00Z">
        <w:r w:rsidR="00993997">
          <w:t xml:space="preserve"> </w:t>
        </w:r>
      </w:ins>
      <w:ins w:id="316" w:author="manolo" w:date="2010-12-23T14:40:00Z">
        <w:r w:rsidRPr="00AB3436">
          <w:t>3GP</w:t>
        </w:r>
      </w:ins>
    </w:p>
    <w:p w:rsidR="00AB3436" w:rsidRPr="008964CF" w:rsidRDefault="00AB3436" w:rsidP="00AB3436">
      <w:pPr>
        <w:rPr>
          <w:ins w:id="317" w:author="manolo" w:date="2010-12-23T14:40:00Z"/>
          <w:rFonts w:cs="Arial"/>
          <w:lang w:val="es-ES"/>
        </w:rPr>
      </w:pPr>
      <w:ins w:id="318" w:author="manolo" w:date="2010-12-23T14:40:00Z">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ins>
    </w:p>
    <w:p w:rsidR="00AB3436" w:rsidRDefault="00AB3436" w:rsidP="00AB3436">
      <w:pPr>
        <w:pStyle w:val="Subttulo"/>
        <w:rPr>
          <w:ins w:id="319" w:author="manolo" w:date="2010-12-23T14:41:00Z"/>
        </w:rPr>
      </w:pPr>
    </w:p>
    <w:p w:rsidR="00AB3436" w:rsidRDefault="00AB3436" w:rsidP="00AB3436">
      <w:pPr>
        <w:pStyle w:val="Subttulo"/>
        <w:rPr>
          <w:ins w:id="320" w:author="manolo" w:date="2010-12-23T14:41:00Z"/>
        </w:rPr>
      </w:pPr>
    </w:p>
    <w:p w:rsidR="00AB3436" w:rsidRDefault="00AB3436" w:rsidP="00AB3436">
      <w:pPr>
        <w:pStyle w:val="Subttulo"/>
        <w:rPr>
          <w:ins w:id="321" w:author="manolo" w:date="2010-12-23T14:41:00Z"/>
        </w:rPr>
      </w:pPr>
    </w:p>
    <w:p w:rsidR="00AB3436" w:rsidRDefault="00AB3436" w:rsidP="00AB3436">
      <w:pPr>
        <w:pStyle w:val="Subttulo"/>
        <w:rPr>
          <w:ins w:id="322" w:author="manolo" w:date="2010-12-23T14:40:00Z"/>
        </w:rPr>
      </w:pPr>
      <w:ins w:id="323" w:author="manolo" w:date="2010-12-23T14:40:00Z">
        <w:r>
          <w:t>2.4.9.</w:t>
        </w:r>
      </w:ins>
      <w:ins w:id="324" w:author="manolo" w:date="2010-12-23T14:54:00Z">
        <w:r w:rsidR="00993997">
          <w:t xml:space="preserve"> </w:t>
        </w:r>
      </w:ins>
      <w:ins w:id="325" w:author="manolo" w:date="2010-12-23T14:40:00Z">
        <w:r>
          <w:t>WEBM</w:t>
        </w:r>
      </w:ins>
    </w:p>
    <w:p w:rsidR="00AB3436" w:rsidRPr="005C5E5C" w:rsidRDefault="00AB3436" w:rsidP="00AB3436">
      <w:pPr>
        <w:rPr>
          <w:ins w:id="326" w:author="manolo" w:date="2010-12-23T14:40:00Z"/>
          <w:rFonts w:cs="Arial"/>
        </w:rPr>
      </w:pPr>
      <w:ins w:id="327" w:author="manolo" w:date="2010-12-23T14:40:00Z">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ins>
    </w:p>
    <w:p w:rsidR="00AB3436" w:rsidRPr="005C5E5C" w:rsidRDefault="00AB3436" w:rsidP="00AB3436">
      <w:pPr>
        <w:rPr>
          <w:ins w:id="328" w:author="manolo" w:date="2010-12-23T14:40:00Z"/>
          <w:rFonts w:cs="Arial"/>
        </w:rPr>
      </w:pPr>
      <w:ins w:id="329" w:author="manolo" w:date="2010-12-23T14:40:00Z">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ins>
    </w:p>
    <w:p w:rsidR="00AB3436" w:rsidRPr="005C5E5C" w:rsidRDefault="00AB3436" w:rsidP="00AB3436">
      <w:pPr>
        <w:rPr>
          <w:ins w:id="330" w:author="manolo" w:date="2010-12-23T14:40:00Z"/>
          <w:rFonts w:cs="Arial"/>
        </w:rPr>
      </w:pPr>
      <w:ins w:id="331" w:author="manolo" w:date="2010-12-23T14:40:00Z">
        <w:r w:rsidRPr="005C5E5C">
          <w:rPr>
            <w:rFonts w:cs="Arial"/>
          </w:rPr>
          <w:t xml:space="preserve">WebM está compuesto por el códec VP8 desarrollado por la empresa ON2  </w:t>
        </w:r>
      </w:ins>
    </w:p>
    <w:p w:rsidR="00AB3436" w:rsidRPr="005C5E5C" w:rsidRDefault="00AB3436" w:rsidP="00AB3436">
      <w:pPr>
        <w:rPr>
          <w:ins w:id="332" w:author="manolo" w:date="2010-12-23T14:40:00Z"/>
          <w:rFonts w:cs="Arial"/>
        </w:rPr>
      </w:pPr>
      <w:ins w:id="333" w:author="manolo" w:date="2010-12-23T14:40:00Z">
        <w:r w:rsidRPr="005C5E5C">
          <w:rPr>
            <w:rFonts w:cs="Arial"/>
          </w:rPr>
          <w:t>Beneficios de este y principal es las mejoras a través de su código abierto y permita que todo dispositivo conectado a internet pueda reproducirlo esto incluye Notebooks, PDA, Teléfonos Móviles, Etc.</w:t>
        </w:r>
      </w:ins>
    </w:p>
    <w:p w:rsidR="00AB3436" w:rsidRDefault="00AB3436" w:rsidP="00AB3436">
      <w:pPr>
        <w:rPr>
          <w:ins w:id="334" w:author="manolo" w:date="2010-12-23T14:40:00Z"/>
          <w:rFonts w:cs="Arial"/>
        </w:rPr>
      </w:pPr>
      <w:ins w:id="335" w:author="manolo" w:date="2010-12-23T14:40:00Z">
        <w:r w:rsidRPr="005C5E5C">
          <w:rPr>
            <w:rFonts w:cs="Arial"/>
          </w:rPr>
          <w:t xml:space="preserve">Formato simple, Calidad de video en tiempo real.         </w:t>
        </w:r>
      </w:ins>
    </w:p>
    <w:p w:rsidR="00AB3436" w:rsidRDefault="00AB3436" w:rsidP="00460025">
      <w:pPr>
        <w:pStyle w:val="Subttulo"/>
        <w:outlineLvl w:val="1"/>
        <w:rPr>
          <w:ins w:id="336" w:author="manolo" w:date="2010-12-23T14:43:00Z"/>
        </w:rPr>
      </w:pPr>
    </w:p>
    <w:p w:rsidR="00AB3436" w:rsidRDefault="00AB3436" w:rsidP="00460025">
      <w:pPr>
        <w:pStyle w:val="Subttulo"/>
        <w:outlineLvl w:val="1"/>
        <w:rPr>
          <w:ins w:id="337" w:author="manolo" w:date="2010-12-23T14:43:00Z"/>
        </w:rPr>
      </w:pPr>
    </w:p>
    <w:p w:rsidR="00AB3436" w:rsidRDefault="00AB3436" w:rsidP="00460025">
      <w:pPr>
        <w:pStyle w:val="Subttulo"/>
        <w:outlineLvl w:val="1"/>
        <w:rPr>
          <w:ins w:id="338" w:author="manolo" w:date="2010-12-23T14:43:00Z"/>
        </w:rPr>
      </w:pPr>
    </w:p>
    <w:p w:rsidR="00AB3436" w:rsidRDefault="00AB3436" w:rsidP="00460025">
      <w:pPr>
        <w:pStyle w:val="Subttulo"/>
        <w:outlineLvl w:val="1"/>
        <w:rPr>
          <w:ins w:id="339" w:author="manolo" w:date="2010-12-23T14:43:00Z"/>
        </w:rPr>
      </w:pPr>
    </w:p>
    <w:p w:rsidR="00AB3436" w:rsidRDefault="00AB3436" w:rsidP="00460025">
      <w:pPr>
        <w:pStyle w:val="Subttulo"/>
        <w:outlineLvl w:val="1"/>
        <w:rPr>
          <w:ins w:id="340" w:author="manolo" w:date="2010-12-23T14:43:00Z"/>
        </w:rPr>
      </w:pPr>
    </w:p>
    <w:p w:rsidR="009A106D" w:rsidRDefault="009D42E8" w:rsidP="00460025">
      <w:pPr>
        <w:pStyle w:val="Subttulo"/>
        <w:outlineLvl w:val="1"/>
      </w:pPr>
      <w:bookmarkStart w:id="341" w:name="_Toc280879572"/>
      <w:r>
        <w:t xml:space="preserve">2.5. </w:t>
      </w:r>
      <w:r w:rsidR="00682677">
        <w:t>Tecnologías</w:t>
      </w:r>
      <w:r>
        <w:t xml:space="preserve"> Clientes</w:t>
      </w:r>
      <w:bookmarkEnd w:id="341"/>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342" w:name="_Toc276683969"/>
      <w:bookmarkStart w:id="343" w:name="_Toc280817191"/>
      <w:r>
        <w:t xml:space="preserve">Ilustración </w:t>
      </w:r>
      <w:r w:rsidR="009011E4">
        <w:fldChar w:fldCharType="begin"/>
      </w:r>
      <w:r>
        <w:instrText xml:space="preserve"> SEQ Ilustración \* ARABIC </w:instrText>
      </w:r>
      <w:r w:rsidR="009011E4">
        <w:fldChar w:fldCharType="separate"/>
      </w:r>
      <w:r w:rsidR="00625C7F">
        <w:rPr>
          <w:noProof/>
        </w:rPr>
        <w:t>7</w:t>
      </w:r>
      <w:r w:rsidR="009011E4">
        <w:fldChar w:fldCharType="end"/>
      </w:r>
      <w:r>
        <w:t xml:space="preserve"> - Logotipos de reproductores comerciales</w:t>
      </w:r>
      <w:bookmarkEnd w:id="342"/>
      <w:bookmarkEnd w:id="343"/>
    </w:p>
    <w:p w:rsidR="009A0F34" w:rsidRPr="007E48E2" w:rsidRDefault="009A0F34" w:rsidP="009A0F34">
      <w:pPr>
        <w:pStyle w:val="Subttulo"/>
        <w:outlineLvl w:val="2"/>
        <w:rPr>
          <w:lang w:val="es-ES"/>
        </w:rPr>
      </w:pPr>
      <w:r>
        <w:rPr>
          <w:lang w:val="es-ES"/>
        </w:rPr>
        <w:br w:type="page"/>
      </w:r>
      <w:bookmarkStart w:id="344" w:name="_Toc280879573"/>
      <w:r w:rsidR="003B2254">
        <w:rPr>
          <w:lang w:val="es-ES"/>
        </w:rPr>
        <w:t>2.</w:t>
      </w:r>
      <w:r w:rsidR="00E96DD8">
        <w:rPr>
          <w:lang w:val="es-ES"/>
        </w:rPr>
        <w:t>5</w:t>
      </w:r>
      <w:r>
        <w:rPr>
          <w:lang w:val="es-ES"/>
        </w:rPr>
        <w:t>.1.</w:t>
      </w:r>
      <w:r w:rsidRPr="007E48E2">
        <w:rPr>
          <w:lang w:val="es-ES"/>
        </w:rPr>
        <w:t xml:space="preserve"> Real Media Player</w:t>
      </w:r>
      <w:bookmarkEnd w:id="344"/>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345" w:name="_Toc276683970"/>
      <w:bookmarkStart w:id="346" w:name="_Toc280817192"/>
      <w:r>
        <w:t xml:space="preserve">Ilustración </w:t>
      </w:r>
      <w:r w:rsidR="009011E4">
        <w:fldChar w:fldCharType="begin"/>
      </w:r>
      <w:r>
        <w:instrText xml:space="preserve"> SEQ Ilustración \* ARABIC </w:instrText>
      </w:r>
      <w:r w:rsidR="009011E4">
        <w:fldChar w:fldCharType="separate"/>
      </w:r>
      <w:r w:rsidR="00625C7F">
        <w:rPr>
          <w:noProof/>
        </w:rPr>
        <w:t>8</w:t>
      </w:r>
      <w:r w:rsidR="009011E4">
        <w:fldChar w:fldCharType="end"/>
      </w:r>
      <w:r>
        <w:t xml:space="preserve"> - Real Player 11</w:t>
      </w:r>
      <w:bookmarkEnd w:id="345"/>
      <w:bookmarkEnd w:id="346"/>
    </w:p>
    <w:p w:rsidR="00B23E60" w:rsidRDefault="009011E4" w:rsidP="00B23E60">
      <w:pPr>
        <w:pStyle w:val="Epgrafe"/>
        <w:jc w:val="center"/>
      </w:pPr>
      <w:hyperlink r:id="rId29"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347" w:name="_Toc266039174"/>
      <w:bookmarkStart w:id="348" w:name="_Toc280879574"/>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347"/>
      <w:bookmarkEnd w:id="348"/>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349" w:name="_Toc276683971"/>
      <w:bookmarkStart w:id="350" w:name="_Toc280817193"/>
      <w:r>
        <w:t xml:space="preserve">Ilustración </w:t>
      </w:r>
      <w:r w:rsidR="009011E4">
        <w:fldChar w:fldCharType="begin"/>
      </w:r>
      <w:r>
        <w:instrText xml:space="preserve"> SEQ Ilustración \* ARABIC </w:instrText>
      </w:r>
      <w:r w:rsidR="009011E4">
        <w:fldChar w:fldCharType="separate"/>
      </w:r>
      <w:r w:rsidR="00625C7F">
        <w:rPr>
          <w:noProof/>
        </w:rPr>
        <w:t>9</w:t>
      </w:r>
      <w:r w:rsidR="009011E4">
        <w:fldChar w:fldCharType="end"/>
      </w:r>
      <w:r>
        <w:t xml:space="preserve"> - </w:t>
      </w:r>
      <w:r w:rsidRPr="009849ED">
        <w:t>Presentación de Windows Media Center en Windows 7</w:t>
      </w:r>
      <w:bookmarkEnd w:id="349"/>
      <w:bookmarkEnd w:id="350"/>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351" w:name="_Toc266039176"/>
      <w:bookmarkStart w:id="352" w:name="_Toc280879575"/>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351"/>
      <w:bookmarkEnd w:id="352"/>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353" w:name="_Toc280817194"/>
      <w:r>
        <w:t xml:space="preserve">Ilustración </w:t>
      </w:r>
      <w:r w:rsidR="009011E4">
        <w:fldChar w:fldCharType="begin"/>
      </w:r>
      <w:r>
        <w:instrText xml:space="preserve"> SEQ Ilustración \* ARABIC </w:instrText>
      </w:r>
      <w:r w:rsidR="009011E4">
        <w:fldChar w:fldCharType="separate"/>
      </w:r>
      <w:r w:rsidR="00625C7F">
        <w:rPr>
          <w:noProof/>
        </w:rPr>
        <w:t>10</w:t>
      </w:r>
      <w:r w:rsidR="009011E4">
        <w:fldChar w:fldCharType="end"/>
      </w:r>
      <w:r>
        <w:t xml:space="preserve"> - </w:t>
      </w:r>
      <w:r w:rsidRPr="00F77C06">
        <w:t>Reproductor Quicktime 7</w:t>
      </w:r>
      <w:bookmarkEnd w:id="353"/>
    </w:p>
    <w:p w:rsidR="007C0EE8" w:rsidRPr="003E7A01" w:rsidRDefault="00A4311D" w:rsidP="007C0EE8">
      <w:pPr>
        <w:pStyle w:val="Subttulo"/>
        <w:outlineLvl w:val="2"/>
      </w:pPr>
      <w:r w:rsidRPr="00460025">
        <w:rPr>
          <w:sz w:val="27"/>
          <w:lang w:val="es-ES"/>
        </w:rPr>
        <w:br w:type="page"/>
      </w:r>
      <w:bookmarkStart w:id="354" w:name="_Toc266039177"/>
      <w:bookmarkStart w:id="355" w:name="_Toc280879576"/>
      <w:r w:rsidR="007C0EE8" w:rsidRPr="003E7A01">
        <w:t>2.</w:t>
      </w:r>
      <w:r w:rsidR="00E96DD8">
        <w:t>5</w:t>
      </w:r>
      <w:r w:rsidR="00852685">
        <w:t>.</w:t>
      </w:r>
      <w:r w:rsidR="007C0EE8" w:rsidRPr="003E7A01">
        <w:t>4</w:t>
      </w:r>
      <w:r w:rsidR="00852685">
        <w:t>.</w:t>
      </w:r>
      <w:r w:rsidR="007C0EE8" w:rsidRPr="003E7A01">
        <w:t xml:space="preserve"> Adobe Flash</w:t>
      </w:r>
      <w:bookmarkEnd w:id="354"/>
      <w:bookmarkEnd w:id="355"/>
    </w:p>
    <w:p w:rsidR="007C0EE8" w:rsidRDefault="007C0EE8" w:rsidP="007C0EE8">
      <w:pPr>
        <w:rPr>
          <w:szCs w:val="24"/>
        </w:rPr>
      </w:pPr>
      <w:r>
        <w:rPr>
          <w:szCs w:val="24"/>
        </w:rPr>
        <w:t>Es uno</w:t>
      </w:r>
      <w:r w:rsidR="00072069">
        <w:rPr>
          <w:szCs w:val="24"/>
        </w:rPr>
        <w:t xml:space="preserve"> de los</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2"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356" w:name="_Toc280817195"/>
      <w:r>
        <w:t xml:space="preserve">Ilustración </w:t>
      </w:r>
      <w:r w:rsidR="009011E4">
        <w:fldChar w:fldCharType="begin"/>
      </w:r>
      <w:r>
        <w:instrText xml:space="preserve"> SEQ Ilustración \* ARABIC </w:instrText>
      </w:r>
      <w:r w:rsidR="009011E4">
        <w:fldChar w:fldCharType="separate"/>
      </w:r>
      <w:r w:rsidR="00625C7F">
        <w:rPr>
          <w:noProof/>
        </w:rPr>
        <w:t>11</w:t>
      </w:r>
      <w:r w:rsidR="009011E4">
        <w:fldChar w:fldCharType="end"/>
      </w:r>
      <w:r>
        <w:t xml:space="preserve">- </w:t>
      </w:r>
      <w:r w:rsidRPr="000618C3">
        <w:t>JW Player</w:t>
      </w:r>
      <w:bookmarkEnd w:id="356"/>
    </w:p>
    <w:p w:rsidR="007C0EE8" w:rsidRPr="007C0EE8" w:rsidRDefault="007C0EE8" w:rsidP="007C0EE8">
      <w:pPr>
        <w:pStyle w:val="Epgrafe"/>
        <w:jc w:val="center"/>
      </w:pPr>
      <w:bookmarkStart w:id="357" w:name="_Toc266039203"/>
      <w:r w:rsidRPr="007C0EE8">
        <w:t xml:space="preserve">- </w:t>
      </w:r>
      <w:hyperlink r:id="rId33" w:history="1">
        <w:r w:rsidRPr="007C0EE8">
          <w:rPr>
            <w:rStyle w:val="Hipervnculo"/>
          </w:rPr>
          <w:t>http://www.longtailvideo.com</w:t>
        </w:r>
        <w:bookmarkEnd w:id="357"/>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358" w:name="_Toc266039178"/>
      <w:bookmarkStart w:id="359" w:name="_Toc280879577"/>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358"/>
      <w:bookmarkEnd w:id="359"/>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361" w:name="_Toc280879578"/>
      <w:r w:rsidR="003D5D52">
        <w:t>2.</w:t>
      </w:r>
      <w:r w:rsidR="00CF4C85">
        <w:t>6</w:t>
      </w:r>
      <w:r w:rsidR="003D5D52">
        <w:t xml:space="preserve">. </w:t>
      </w:r>
      <w:r w:rsidR="006E6582">
        <w:t>C</w:t>
      </w:r>
      <w:r w:rsidR="008F248C">
        <w:t>onversión de V</w:t>
      </w:r>
      <w:r w:rsidR="003D5D52">
        <w:t>ideos</w:t>
      </w:r>
      <w:bookmarkEnd w:id="361"/>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362" w:name="_Toc280879579"/>
      <w:bookmarkStart w:id="363" w:name="_Toc266039182"/>
      <w:r>
        <w:t>2.</w:t>
      </w:r>
      <w:r w:rsidR="00CF4C85">
        <w:t>6</w:t>
      </w:r>
      <w:r w:rsidR="003D5D52">
        <w:t>.</w:t>
      </w:r>
      <w:r>
        <w:t>1</w:t>
      </w:r>
      <w:r w:rsidR="009E3122">
        <w:t>. FFmpeg</w:t>
      </w:r>
      <w:bookmarkEnd w:id="362"/>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364" w:name="_Toc276683972"/>
      <w:bookmarkStart w:id="365" w:name="_Toc280817196"/>
      <w:r>
        <w:t xml:space="preserve">Ilustración </w:t>
      </w:r>
      <w:r w:rsidR="009011E4">
        <w:fldChar w:fldCharType="begin"/>
      </w:r>
      <w:r>
        <w:instrText xml:space="preserve"> SEQ Ilustración \* ARABIC </w:instrText>
      </w:r>
      <w:r w:rsidR="009011E4">
        <w:fldChar w:fldCharType="separate"/>
      </w:r>
      <w:r w:rsidR="00625C7F">
        <w:rPr>
          <w:noProof/>
        </w:rPr>
        <w:t>12</w:t>
      </w:r>
      <w:r w:rsidR="009011E4">
        <w:fldChar w:fldCharType="end"/>
      </w:r>
      <w:r>
        <w:t xml:space="preserve"> - Esquema de componentes de FFmpeg</w:t>
      </w:r>
      <w:bookmarkEnd w:id="364"/>
      <w:bookmarkEnd w:id="365"/>
    </w:p>
    <w:p w:rsidR="00107078" w:rsidRPr="008551A5" w:rsidRDefault="009011E4" w:rsidP="00107078">
      <w:pPr>
        <w:pStyle w:val="Epgrafe"/>
        <w:jc w:val="center"/>
        <w:rPr>
          <w:noProof/>
          <w:sz w:val="24"/>
        </w:rPr>
      </w:pPr>
      <w:hyperlink r:id="rId36"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366" w:name="_Toc280879580"/>
      <w:r w:rsidR="00155E35">
        <w:t>2.7.</w:t>
      </w:r>
      <w:r w:rsidR="006859D3">
        <w:t xml:space="preserve"> IPTV</w:t>
      </w:r>
      <w:bookmarkEnd w:id="366"/>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7"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367" w:name="_Toc276683973"/>
      <w:bookmarkStart w:id="368" w:name="_Toc280817197"/>
      <w:r>
        <w:t xml:space="preserve">Ilustración </w:t>
      </w:r>
      <w:r w:rsidR="009011E4">
        <w:fldChar w:fldCharType="begin"/>
      </w:r>
      <w:r>
        <w:instrText xml:space="preserve"> SEQ Ilustración \* ARABIC </w:instrText>
      </w:r>
      <w:r w:rsidR="009011E4">
        <w:fldChar w:fldCharType="separate"/>
      </w:r>
      <w:r w:rsidR="00625C7F">
        <w:rPr>
          <w:noProof/>
        </w:rPr>
        <w:t>13</w:t>
      </w:r>
      <w:r w:rsidR="009011E4">
        <w:fldChar w:fldCharType="end"/>
      </w:r>
      <w:r>
        <w:t xml:space="preserve"> - Infraestructura de redes IPTV</w:t>
      </w:r>
      <w:bookmarkEnd w:id="367"/>
      <w:bookmarkEnd w:id="368"/>
    </w:p>
    <w:p w:rsidR="006859D3" w:rsidRPr="00460025" w:rsidRDefault="009011E4" w:rsidP="006859D3">
      <w:pPr>
        <w:pStyle w:val="Ttulo7"/>
        <w:rPr>
          <w:lang w:val="es-ES"/>
        </w:rPr>
      </w:pPr>
      <w:r>
        <w:fldChar w:fldCharType="begin"/>
      </w:r>
      <w:r w:rsidRPr="009011E4">
        <w:rPr>
          <w:lang w:val="es-CL"/>
          <w:rPrChange w:id="369" w:author="manolo" w:date="2010-12-23T14:38:00Z">
            <w:rPr>
              <w:color w:val="0000FF"/>
              <w:u w:val="single"/>
            </w:rPr>
          </w:rPrChange>
        </w:rPr>
        <w:instrText>HYPERLINK "http://edna.dml.ce.sharif.edu/dmlsite/content/iptv"</w:instrText>
      </w:r>
      <w:r>
        <w:fldChar w:fldCharType="separate"/>
      </w:r>
      <w:r w:rsidR="006859D3" w:rsidRPr="00460025">
        <w:rPr>
          <w:rStyle w:val="Hipervnculo"/>
          <w:rFonts w:cs="Arial"/>
          <w:lang w:val="es-ES"/>
        </w:rPr>
        <w:t>http://edna.dml.ce.sharif.edu/dmlsite/content/iptv</w:t>
      </w:r>
      <w:r>
        <w:fldChar w:fldCharType="end"/>
      </w:r>
    </w:p>
    <w:p w:rsidR="009A106D" w:rsidRDefault="006859D3" w:rsidP="00460025">
      <w:pPr>
        <w:pStyle w:val="Subttulo"/>
        <w:outlineLvl w:val="1"/>
      </w:pPr>
      <w:r>
        <w:br w:type="page"/>
      </w:r>
      <w:bookmarkStart w:id="370" w:name="_Toc280879581"/>
      <w:r w:rsidR="007F68C8">
        <w:t>2.8. Metodología de Desarrollo</w:t>
      </w:r>
      <w:bookmarkEnd w:id="370"/>
    </w:p>
    <w:bookmarkEnd w:id="363"/>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371" w:name="_Toc266039184"/>
      <w:bookmarkStart w:id="372" w:name="_Toc280879582"/>
      <w:r w:rsidRPr="00531853">
        <w:t>2.</w:t>
      </w:r>
      <w:r w:rsidR="00B60CF3">
        <w:t>8</w:t>
      </w:r>
      <w:r w:rsidRPr="00531853">
        <w:t>.</w:t>
      </w:r>
      <w:r w:rsidR="00B60CF3">
        <w:t>1</w:t>
      </w:r>
      <w:r w:rsidR="008867A5">
        <w:t>.</w:t>
      </w:r>
      <w:r w:rsidRPr="00531853">
        <w:t xml:space="preserve"> Extreme Programming</w:t>
      </w:r>
      <w:bookmarkEnd w:id="371"/>
      <w:bookmarkEnd w:id="372"/>
    </w:p>
    <w:p w:rsidR="00D85A65" w:rsidRDefault="007C0EE8" w:rsidP="00460025">
      <w:r>
        <w:t>Extreme Programming (XP) es un enfoque de la ingeniería de software</w:t>
      </w:r>
      <w:r w:rsidR="00460025">
        <w:t xml:space="preserve"> yel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r w:rsidR="00F21C81">
        <w:t>2.</w:t>
      </w:r>
      <w:r w:rsidR="00B60CF3">
        <w:t>8.2</w:t>
      </w:r>
      <w:r w:rsidR="009E3122">
        <w:t>. Scrum</w:t>
      </w:r>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373" w:name="_Toc280879583"/>
      <w:r>
        <w:t>2.8.3</w:t>
      </w:r>
      <w:r w:rsidR="009E3122">
        <w:t>. Software</w:t>
      </w:r>
      <w:r w:rsidR="00665B89">
        <w:t xml:space="preserve"> Libre</w:t>
      </w:r>
      <w:bookmarkEnd w:id="373"/>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374" w:name="_Toc280879584"/>
      <w:r>
        <w:t>2.8.3.1</w:t>
      </w:r>
      <w:r w:rsidR="008867A5">
        <w:t>.</w:t>
      </w:r>
      <w:r>
        <w:t xml:space="preserve"> Licencia GNU GPL v2</w:t>
      </w:r>
      <w:bookmarkEnd w:id="374"/>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Pr="00F8658A">
        <w:t>distribu</w:t>
      </w:r>
      <w:r w:rsidR="005E46BE">
        <w:t>ció</w:t>
      </w:r>
      <w:r w:rsidR="00D201C4">
        <w:t>n</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375" w:name="_Toc280879585"/>
      <w:r>
        <w:t>2.9. Frameworks</w:t>
      </w:r>
      <w:bookmarkEnd w:id="375"/>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376" w:name="_Toc280879586"/>
      <w:r>
        <w:t>2.9.1. Zend Framework</w:t>
      </w:r>
      <w:bookmarkEnd w:id="376"/>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38"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377" w:name="_Toc280817198"/>
      <w:r>
        <w:t xml:space="preserve">Ilustración </w:t>
      </w:r>
      <w:r w:rsidR="009011E4">
        <w:fldChar w:fldCharType="begin"/>
      </w:r>
      <w:r w:rsidR="000051F5">
        <w:instrText xml:space="preserve"> SEQ Ilustración \* ARABIC </w:instrText>
      </w:r>
      <w:r w:rsidR="009011E4">
        <w:fldChar w:fldCharType="separate"/>
      </w:r>
      <w:r w:rsidR="00625C7F">
        <w:rPr>
          <w:noProof/>
        </w:rPr>
        <w:t>14</w:t>
      </w:r>
      <w:r w:rsidR="009011E4">
        <w:rPr>
          <w:noProof/>
        </w:rPr>
        <w:fldChar w:fldCharType="end"/>
      </w:r>
      <w:r>
        <w:t xml:space="preserve"> - Visión general Zend Framework</w:t>
      </w:r>
      <w:bookmarkEnd w:id="377"/>
    </w:p>
    <w:p w:rsidR="003607CB" w:rsidRDefault="009011E4" w:rsidP="003607CB">
      <w:pPr>
        <w:pStyle w:val="Epgrafe"/>
        <w:jc w:val="center"/>
        <w:rPr>
          <w:lang w:val="pt-BR"/>
        </w:rPr>
      </w:pPr>
      <w:hyperlink r:id="rId39"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378" w:name="_Toc280879587"/>
      <w:r w:rsidRPr="00460025">
        <w:rPr>
          <w:lang w:val="pt-BR"/>
        </w:rPr>
        <w:t>2.9.2. Google Web Toolkit</w:t>
      </w:r>
      <w:bookmarkEnd w:id="378"/>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379" w:name="_Toc280817199"/>
      <w:r>
        <w:t xml:space="preserve">Ilustración </w:t>
      </w:r>
      <w:r w:rsidR="009011E4">
        <w:fldChar w:fldCharType="begin"/>
      </w:r>
      <w:r w:rsidR="000051F5">
        <w:instrText xml:space="preserve"> SEQ Ilustración \* ARABIC </w:instrText>
      </w:r>
      <w:r w:rsidR="009011E4">
        <w:fldChar w:fldCharType="separate"/>
      </w:r>
      <w:r w:rsidR="00625C7F">
        <w:rPr>
          <w:noProof/>
        </w:rPr>
        <w:t>15</w:t>
      </w:r>
      <w:r w:rsidR="009011E4">
        <w:rPr>
          <w:noProof/>
        </w:rPr>
        <w:fldChar w:fldCharType="end"/>
      </w:r>
      <w:r>
        <w:t xml:space="preserve"> - Esquema de Widgets GWT</w:t>
      </w:r>
      <w:bookmarkEnd w:id="379"/>
    </w:p>
    <w:p w:rsidR="003607CB" w:rsidRPr="00BE13A4" w:rsidRDefault="009011E4" w:rsidP="003607CB">
      <w:pPr>
        <w:pStyle w:val="Ttulo7"/>
        <w:rPr>
          <w:lang w:val="es-ES"/>
        </w:rPr>
      </w:pPr>
      <w:r>
        <w:fldChar w:fldCharType="begin"/>
      </w:r>
      <w:r w:rsidRPr="009011E4">
        <w:rPr>
          <w:lang w:val="es-CL"/>
          <w:rPrChange w:id="380" w:author="manolo" w:date="2010-12-23T14:38:00Z">
            <w:rPr>
              <w:color w:val="0000FF"/>
              <w:u w:val="single"/>
            </w:rPr>
          </w:rPrChange>
        </w:rPr>
        <w:instrText>HYPERLINK "http://java.ociweb.com/mark/programming/GWT.html"</w:instrText>
      </w:r>
      <w:r>
        <w:fldChar w:fldCharType="separate"/>
      </w:r>
      <w:r w:rsidR="003607CB" w:rsidRPr="00BE13A4">
        <w:rPr>
          <w:rStyle w:val="Hipervnculo"/>
          <w:lang w:val="es-ES"/>
        </w:rPr>
        <w:t>http://java.ociweb.com/mark/programming/GWT.html</w:t>
      </w:r>
      <w:r>
        <w:fldChar w:fldCharType="end"/>
      </w:r>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381" w:name="_Toc280879588"/>
      <w:r w:rsidRPr="007E48E2">
        <w:t>Capítulo 3: Estado del Arte</w:t>
      </w:r>
      <w:bookmarkEnd w:id="381"/>
    </w:p>
    <w:p w:rsidR="009A106D" w:rsidRDefault="007C0EE8" w:rsidP="00460025">
      <w:pPr>
        <w:pStyle w:val="Subttulo"/>
        <w:outlineLvl w:val="1"/>
      </w:pPr>
      <w:bookmarkStart w:id="382" w:name="_Toc266039185"/>
      <w:bookmarkStart w:id="383" w:name="_Toc280879589"/>
      <w:r w:rsidRPr="007E48E2">
        <w:t>3.</w:t>
      </w:r>
      <w:r w:rsidR="003607CB">
        <w:t>1</w:t>
      </w:r>
      <w:r w:rsidR="008E4C93">
        <w:t>.</w:t>
      </w:r>
      <w:r w:rsidRPr="007E48E2">
        <w:t xml:space="preserve"> Gestores de Contenidos multimedia existentes</w:t>
      </w:r>
      <w:bookmarkEnd w:id="382"/>
      <w:bookmarkEnd w:id="38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384" w:name="_Toc280879590"/>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384"/>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1"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385" w:name="_Toc276683976"/>
      <w:bookmarkStart w:id="386" w:name="_Toc280817200"/>
      <w:r>
        <w:t xml:space="preserve">Ilustración </w:t>
      </w:r>
      <w:r w:rsidR="009011E4">
        <w:fldChar w:fldCharType="begin"/>
      </w:r>
      <w:r>
        <w:instrText xml:space="preserve"> SEQ Ilustración \* ARABIC </w:instrText>
      </w:r>
      <w:r w:rsidR="009011E4">
        <w:fldChar w:fldCharType="separate"/>
      </w:r>
      <w:r w:rsidR="00625C7F">
        <w:rPr>
          <w:noProof/>
        </w:rPr>
        <w:t>16</w:t>
      </w:r>
      <w:r w:rsidR="009011E4">
        <w:fldChar w:fldCharType="end"/>
      </w:r>
      <w:r>
        <w:t xml:space="preserve"> - Web PHPMotion</w:t>
      </w:r>
      <w:bookmarkEnd w:id="385"/>
      <w:bookmarkEnd w:id="386"/>
    </w:p>
    <w:bookmarkStart w:id="387" w:name="_Toc266039206"/>
    <w:p w:rsidR="007C0EE8" w:rsidRPr="00460025" w:rsidRDefault="009011E4"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387"/>
      <w:r w:rsidRPr="00460025">
        <w:rPr>
          <w:b w:val="0"/>
        </w:rPr>
        <w:fldChar w:fldCharType="end"/>
      </w:r>
    </w:p>
    <w:p w:rsidR="009A106D" w:rsidRDefault="00F76108" w:rsidP="00460025">
      <w:pPr>
        <w:pStyle w:val="Subttulo"/>
        <w:outlineLvl w:val="2"/>
        <w:rPr>
          <w:lang w:val="es-ES"/>
        </w:rPr>
      </w:pPr>
      <w:r>
        <w:rPr>
          <w:lang w:val="es-ES"/>
        </w:rPr>
        <w:br w:type="page"/>
      </w:r>
      <w:bookmarkStart w:id="388" w:name="_Toc280879591"/>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388"/>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2"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389" w:name="_Toc276683977"/>
      <w:bookmarkStart w:id="390" w:name="_Toc280817201"/>
      <w:r>
        <w:t xml:space="preserve">Ilustración </w:t>
      </w:r>
      <w:r w:rsidR="009011E4">
        <w:fldChar w:fldCharType="begin"/>
      </w:r>
      <w:r>
        <w:instrText xml:space="preserve"> SEQ Ilustración \* ARABIC </w:instrText>
      </w:r>
      <w:r w:rsidR="009011E4">
        <w:fldChar w:fldCharType="separate"/>
      </w:r>
      <w:r w:rsidR="00625C7F">
        <w:rPr>
          <w:noProof/>
        </w:rPr>
        <w:t>17</w:t>
      </w:r>
      <w:r w:rsidR="009011E4">
        <w:fldChar w:fldCharType="end"/>
      </w:r>
      <w:r>
        <w:t xml:space="preserve"> - </w:t>
      </w:r>
      <w:r w:rsidRPr="00AE733E">
        <w:t>OSTube</w:t>
      </w:r>
      <w:bookmarkEnd w:id="389"/>
      <w:bookmarkEnd w:id="390"/>
    </w:p>
    <w:bookmarkStart w:id="391" w:name="_Toc266039207"/>
    <w:p w:rsidR="007C0EE8" w:rsidRPr="00460025" w:rsidRDefault="009011E4"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391"/>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392" w:name="_Toc266039186"/>
      <w:bookmarkStart w:id="393" w:name="_Toc280879592"/>
      <w:r w:rsidRPr="007E48E2">
        <w:t>3.</w:t>
      </w:r>
      <w:r w:rsidR="003607CB">
        <w:t>2</w:t>
      </w:r>
      <w:r w:rsidR="00BB77FD">
        <w:t>.</w:t>
      </w:r>
      <w:r w:rsidRPr="007E48E2">
        <w:t xml:space="preserve"> Sitios de contenidos multimedia de referencia</w:t>
      </w:r>
      <w:bookmarkEnd w:id="392"/>
      <w:bookmarkEnd w:id="393"/>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394" w:name="_Toc266039187"/>
      <w:bookmarkStart w:id="395" w:name="_Toc280879593"/>
      <w:r w:rsidRPr="00BD1B4B">
        <w:rPr>
          <w:lang w:val="es-ES"/>
        </w:rPr>
        <w:t>3.</w:t>
      </w:r>
      <w:r w:rsidR="003607CB">
        <w:rPr>
          <w:lang w:val="es-ES"/>
        </w:rPr>
        <w:t>2</w:t>
      </w:r>
      <w:r w:rsidRPr="00BD1B4B">
        <w:rPr>
          <w:lang w:val="es-ES"/>
        </w:rPr>
        <w:t>.1</w:t>
      </w:r>
      <w:bookmarkEnd w:id="394"/>
      <w:r w:rsidR="009E3122">
        <w:rPr>
          <w:lang w:val="es-ES"/>
        </w:rPr>
        <w:t>.</w:t>
      </w:r>
      <w:r w:rsidR="009E3122" w:rsidRPr="00BD1B4B">
        <w:rPr>
          <w:lang w:val="es-ES"/>
        </w:rPr>
        <w:t>Youtube</w:t>
      </w:r>
      <w:bookmarkEnd w:id="395"/>
    </w:p>
    <w:p w:rsidR="009A106D" w:rsidRDefault="007C0EE8" w:rsidP="00460025">
      <w:r w:rsidRPr="00113170">
        <w:t xml:space="preserve">Fue creado por tres antiguos empleados de </w:t>
      </w:r>
      <w:hyperlink r:id="rId43" w:tooltip="PayPal" w:history="1">
        <w:r w:rsidRPr="00113170">
          <w:t>PayPal</w:t>
        </w:r>
      </w:hyperlink>
      <w:r w:rsidRPr="00113170">
        <w:t xml:space="preserve"> en febrero de 2005. En noviembre de 2006 lo adquirió Google y ahora opera como una de sus </w:t>
      </w:r>
      <w:hyperlink r:id="rId44" w:tooltip="Filial" w:history="1">
        <w:r w:rsidRPr="00113170">
          <w:t>filiales</w:t>
        </w:r>
      </w:hyperlink>
      <w:r w:rsidRPr="00113170">
        <w:t xml:space="preserve">. YouTube usa un reproductor en línea basado en </w:t>
      </w:r>
      <w:hyperlink r:id="rId45"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46" w:tooltip="Programa de televisión" w:history="1">
        <w:r w:rsidRPr="00113170">
          <w:t>programas de televisión</w:t>
        </w:r>
      </w:hyperlink>
      <w:r w:rsidRPr="00113170">
        <w:t xml:space="preserve">, </w:t>
      </w:r>
      <w:hyperlink r:id="rId47"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48" w:tooltip="Blogs" w:history="1">
        <w:r w:rsidRPr="00113170">
          <w:t>blogs</w:t>
        </w:r>
      </w:hyperlink>
      <w:r w:rsidRPr="00113170">
        <w:t xml:space="preserve"> y sitios electrónicos personales usando </w:t>
      </w:r>
      <w:hyperlink r:id="rId49" w:tooltip="Interfaz de programación de aplicaciones" w:history="1">
        <w:r w:rsidRPr="00113170">
          <w:t>API</w:t>
        </w:r>
      </w:hyperlink>
      <w:r w:rsidRPr="00113170">
        <w:t xml:space="preserve"> o incrustando cierto código </w:t>
      </w:r>
      <w:hyperlink r:id="rId50"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396" w:name="_Toc276683978"/>
      <w:bookmarkStart w:id="397" w:name="_Toc280817202"/>
      <w:r>
        <w:t xml:space="preserve">Ilustración </w:t>
      </w:r>
      <w:r w:rsidR="009011E4">
        <w:fldChar w:fldCharType="begin"/>
      </w:r>
      <w:r>
        <w:instrText xml:space="preserve"> SEQ Ilustración \* ARABIC </w:instrText>
      </w:r>
      <w:r w:rsidR="009011E4">
        <w:fldChar w:fldCharType="separate"/>
      </w:r>
      <w:r w:rsidR="00625C7F">
        <w:rPr>
          <w:noProof/>
        </w:rPr>
        <w:t>18</w:t>
      </w:r>
      <w:r w:rsidR="009011E4">
        <w:fldChar w:fldCharType="end"/>
      </w:r>
      <w:r>
        <w:t xml:space="preserve"> - </w:t>
      </w:r>
      <w:r w:rsidRPr="001D6F6B">
        <w:t>Youtube</w:t>
      </w:r>
      <w:bookmarkEnd w:id="396"/>
      <w:bookmarkEnd w:id="397"/>
    </w:p>
    <w:bookmarkStart w:id="398" w:name="_Toc266039208"/>
    <w:p w:rsidR="007C0EE8" w:rsidRPr="0026694D" w:rsidRDefault="009011E4"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398"/>
      <w:r w:rsidRPr="00460025">
        <w:rPr>
          <w:b w:val="0"/>
        </w:rPr>
        <w:fldChar w:fldCharType="end"/>
      </w:r>
    </w:p>
    <w:p w:rsidR="00771E9F" w:rsidRDefault="00771E9F" w:rsidP="007C0EE8">
      <w:pPr>
        <w:pStyle w:val="Subttulo"/>
        <w:outlineLvl w:val="2"/>
        <w:rPr>
          <w:lang w:val="es-ES"/>
        </w:rPr>
      </w:pPr>
      <w:bookmarkStart w:id="399" w:name="_Toc266039188"/>
    </w:p>
    <w:p w:rsidR="007C0EE8" w:rsidRPr="007E48E2" w:rsidRDefault="007C0EE8" w:rsidP="007C0EE8">
      <w:pPr>
        <w:pStyle w:val="Subttulo"/>
        <w:outlineLvl w:val="2"/>
        <w:rPr>
          <w:lang w:val="es-ES"/>
        </w:rPr>
      </w:pPr>
      <w:bookmarkStart w:id="400" w:name="_Toc280879594"/>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399"/>
      <w:bookmarkEnd w:id="40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2"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401" w:name="_Toc280817203"/>
      <w:r>
        <w:t xml:space="preserve">Ilustración </w:t>
      </w:r>
      <w:r w:rsidR="009011E4">
        <w:fldChar w:fldCharType="begin"/>
      </w:r>
      <w:r>
        <w:instrText xml:space="preserve"> SEQ Ilustración \* ARABIC </w:instrText>
      </w:r>
      <w:r w:rsidR="009011E4">
        <w:fldChar w:fldCharType="separate"/>
      </w:r>
      <w:r w:rsidR="00625C7F">
        <w:rPr>
          <w:noProof/>
        </w:rPr>
        <w:t>19</w:t>
      </w:r>
      <w:r w:rsidR="009011E4">
        <w:fldChar w:fldCharType="end"/>
      </w:r>
      <w:r>
        <w:t xml:space="preserve"> - Google Video</w:t>
      </w:r>
      <w:bookmarkEnd w:id="401"/>
    </w:p>
    <w:bookmarkStart w:id="402" w:name="_Toc266039209"/>
    <w:p w:rsidR="007C0EE8" w:rsidRPr="00460025" w:rsidRDefault="009011E4"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402"/>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403" w:name="_Toc266039189"/>
      <w:bookmarkStart w:id="404" w:name="_Toc280879595"/>
      <w:r w:rsidRPr="007E48E2">
        <w:t>3.</w:t>
      </w:r>
      <w:r w:rsidR="003607CB">
        <w:t>2</w:t>
      </w:r>
      <w:r w:rsidRPr="007E48E2">
        <w:t>.3</w:t>
      </w:r>
      <w:r w:rsidR="004578B2">
        <w:t>.</w:t>
      </w:r>
      <w:r w:rsidRPr="007E48E2">
        <w:t>Vimeo</w:t>
      </w:r>
      <w:bookmarkEnd w:id="403"/>
      <w:bookmarkEnd w:id="404"/>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3"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405" w:name="_Toc280817204"/>
      <w:r w:rsidRPr="00CE025F">
        <w:t xml:space="preserve">Ilustración </w:t>
      </w:r>
      <w:r w:rsidR="009011E4" w:rsidRPr="00CE025F">
        <w:fldChar w:fldCharType="begin"/>
      </w:r>
      <w:r w:rsidRPr="00CE025F">
        <w:instrText xml:space="preserve"> SEQ Ilustración \* ARABIC </w:instrText>
      </w:r>
      <w:r w:rsidR="009011E4" w:rsidRPr="00CE025F">
        <w:fldChar w:fldCharType="separate"/>
      </w:r>
      <w:r w:rsidR="00625C7F">
        <w:rPr>
          <w:noProof/>
        </w:rPr>
        <w:t>20</w:t>
      </w:r>
      <w:r w:rsidR="009011E4" w:rsidRPr="00CE025F">
        <w:fldChar w:fldCharType="end"/>
      </w:r>
      <w:r w:rsidRPr="00CE025F">
        <w:t xml:space="preserve"> - Vimeo</w:t>
      </w:r>
      <w:bookmarkEnd w:id="405"/>
    </w:p>
    <w:bookmarkStart w:id="406" w:name="_Toc266039210"/>
    <w:p w:rsidR="007C0EE8" w:rsidRPr="00CE025F" w:rsidRDefault="009011E4"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406"/>
      <w:r w:rsidRPr="00CE025F">
        <w:rPr>
          <w:b w:val="0"/>
        </w:rPr>
        <w:fldChar w:fldCharType="end"/>
      </w:r>
    </w:p>
    <w:p w:rsidR="007C0EE8" w:rsidRPr="007E48E2" w:rsidRDefault="0026694D" w:rsidP="007C0EE8">
      <w:pPr>
        <w:pStyle w:val="Subttulo"/>
        <w:outlineLvl w:val="2"/>
        <w:rPr>
          <w:lang w:val="es-ES"/>
        </w:rPr>
      </w:pPr>
      <w:bookmarkStart w:id="407" w:name="_Toc266039190"/>
      <w:r>
        <w:rPr>
          <w:lang w:val="es-ES"/>
        </w:rPr>
        <w:br w:type="page"/>
      </w:r>
      <w:bookmarkStart w:id="408" w:name="_Toc280879596"/>
      <w:r w:rsidR="007C0EE8" w:rsidRPr="007E48E2">
        <w:rPr>
          <w:lang w:val="es-ES"/>
        </w:rPr>
        <w:t>3.</w:t>
      </w:r>
      <w:r w:rsidR="003607CB">
        <w:rPr>
          <w:lang w:val="es-ES"/>
        </w:rPr>
        <w:t>2</w:t>
      </w:r>
      <w:r w:rsidR="007C0EE8" w:rsidRPr="007E48E2">
        <w:rPr>
          <w:lang w:val="es-ES"/>
        </w:rPr>
        <w:t>.4</w:t>
      </w:r>
      <w:bookmarkEnd w:id="407"/>
      <w:r w:rsidR="009E3122">
        <w:rPr>
          <w:lang w:val="es-ES"/>
        </w:rPr>
        <w:t>.</w:t>
      </w:r>
      <w:r w:rsidR="009E3122" w:rsidRPr="007E48E2">
        <w:rPr>
          <w:lang w:val="es-ES"/>
        </w:rPr>
        <w:t>TerraTV</w:t>
      </w:r>
      <w:bookmarkEnd w:id="408"/>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4"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409" w:name="_Toc276683979"/>
      <w:bookmarkStart w:id="410" w:name="_Toc280817205"/>
      <w:r>
        <w:t xml:space="preserve">Ilustración </w:t>
      </w:r>
      <w:r w:rsidR="009011E4">
        <w:fldChar w:fldCharType="begin"/>
      </w:r>
      <w:r>
        <w:instrText xml:space="preserve"> SEQ Ilustración \* ARABIC </w:instrText>
      </w:r>
      <w:r w:rsidR="009011E4">
        <w:fldChar w:fldCharType="separate"/>
      </w:r>
      <w:r w:rsidR="00625C7F">
        <w:rPr>
          <w:noProof/>
        </w:rPr>
        <w:t>21</w:t>
      </w:r>
      <w:r w:rsidR="009011E4">
        <w:fldChar w:fldCharType="end"/>
      </w:r>
      <w:r>
        <w:t xml:space="preserve"> - Terra TV</w:t>
      </w:r>
      <w:bookmarkEnd w:id="409"/>
      <w:bookmarkEnd w:id="410"/>
    </w:p>
    <w:bookmarkStart w:id="411" w:name="_Toc266039211"/>
    <w:p w:rsidR="007C0EE8" w:rsidRPr="00460025" w:rsidRDefault="009011E4"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411"/>
      <w:r w:rsidRPr="00460025">
        <w:rPr>
          <w:b w:val="0"/>
        </w:rPr>
        <w:fldChar w:fldCharType="end"/>
      </w:r>
    </w:p>
    <w:p w:rsidR="009A106D" w:rsidRDefault="007C0EE8" w:rsidP="00460025">
      <w:pPr>
        <w:pStyle w:val="Subttulo"/>
        <w:rPr>
          <w:lang w:val="es-ES"/>
        </w:rPr>
      </w:pPr>
      <w:r w:rsidRPr="00BD1B4B">
        <w:br w:type="page"/>
      </w:r>
      <w:bookmarkStart w:id="412" w:name="_Toc266039191"/>
      <w:r w:rsidRPr="007E48E2">
        <w:rPr>
          <w:lang w:val="es-ES"/>
        </w:rPr>
        <w:t>3.</w:t>
      </w:r>
      <w:r w:rsidR="003607CB">
        <w:rPr>
          <w:lang w:val="es-ES"/>
        </w:rPr>
        <w:t>2</w:t>
      </w:r>
      <w:r w:rsidRPr="007E48E2">
        <w:rPr>
          <w:lang w:val="es-ES"/>
        </w:rPr>
        <w:t>.5</w:t>
      </w:r>
      <w:bookmarkEnd w:id="412"/>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5"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413" w:name="_Toc280817206"/>
      <w:r>
        <w:t xml:space="preserve">Ilustración </w:t>
      </w:r>
      <w:r w:rsidR="009011E4">
        <w:fldChar w:fldCharType="begin"/>
      </w:r>
      <w:r>
        <w:instrText xml:space="preserve"> SEQ Ilustración \* ARABIC </w:instrText>
      </w:r>
      <w:r w:rsidR="009011E4">
        <w:fldChar w:fldCharType="separate"/>
      </w:r>
      <w:r w:rsidR="00625C7F">
        <w:rPr>
          <w:noProof/>
        </w:rPr>
        <w:t>22</w:t>
      </w:r>
      <w:r w:rsidR="009011E4">
        <w:fldChar w:fldCharType="end"/>
      </w:r>
      <w:r>
        <w:t xml:space="preserve"> - Emol TV</w:t>
      </w:r>
      <w:bookmarkEnd w:id="413"/>
    </w:p>
    <w:bookmarkStart w:id="414" w:name="_Toc266039212"/>
    <w:p w:rsidR="007C0EE8" w:rsidRPr="00460025" w:rsidRDefault="009011E4"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414"/>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415" w:name="_Toc266039192"/>
      <w:r>
        <w:rPr>
          <w:lang w:val="es-ES"/>
        </w:rPr>
        <w:br w:type="page"/>
      </w:r>
    </w:p>
    <w:p w:rsidR="007C0EE8" w:rsidRPr="00460025" w:rsidRDefault="007C0EE8" w:rsidP="007C0EE8">
      <w:pPr>
        <w:pStyle w:val="Subttulo"/>
        <w:outlineLvl w:val="2"/>
        <w:rPr>
          <w:lang w:val="es-ES"/>
        </w:rPr>
      </w:pPr>
      <w:bookmarkStart w:id="416" w:name="_Toc280879597"/>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415"/>
      <w:bookmarkEnd w:id="416"/>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6"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417" w:name="_Toc276683980"/>
      <w:bookmarkStart w:id="418" w:name="_Toc280817207"/>
      <w:r>
        <w:t xml:space="preserve">Ilustración </w:t>
      </w:r>
      <w:r w:rsidR="009011E4">
        <w:fldChar w:fldCharType="begin"/>
      </w:r>
      <w:r>
        <w:instrText xml:space="preserve"> SEQ Ilustración \* ARABIC </w:instrText>
      </w:r>
      <w:r w:rsidR="009011E4">
        <w:fldChar w:fldCharType="separate"/>
      </w:r>
      <w:r w:rsidR="00625C7F">
        <w:rPr>
          <w:noProof/>
        </w:rPr>
        <w:t>23</w:t>
      </w:r>
      <w:r w:rsidR="009011E4">
        <w:fldChar w:fldCharType="end"/>
      </w:r>
      <w:r>
        <w:t xml:space="preserve"> - </w:t>
      </w:r>
      <w:r w:rsidRPr="00B90018">
        <w:t>3TV</w:t>
      </w:r>
      <w:bookmarkEnd w:id="417"/>
      <w:bookmarkEnd w:id="418"/>
    </w:p>
    <w:bookmarkStart w:id="419" w:name="_Toc266039213"/>
    <w:p w:rsidR="007C0EE8" w:rsidRPr="00460025" w:rsidRDefault="009011E4"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419"/>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420" w:name="_Toc280879598"/>
      <w:r w:rsidRPr="00460025">
        <w:rPr>
          <w:lang w:val="es-ES"/>
        </w:rPr>
        <w:t>3.</w:t>
      </w:r>
      <w:r w:rsidR="003607CB">
        <w:rPr>
          <w:lang w:val="es-ES"/>
        </w:rPr>
        <w:t>3</w:t>
      </w:r>
      <w:r w:rsidRPr="00460025">
        <w:rPr>
          <w:lang w:val="es-ES"/>
        </w:rPr>
        <w:t>. Google TV</w:t>
      </w:r>
      <w:bookmarkEnd w:id="420"/>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7"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421" w:name="_Toc276683981"/>
      <w:bookmarkStart w:id="422" w:name="_Toc280817208"/>
      <w:r>
        <w:t xml:space="preserve">Ilustración </w:t>
      </w:r>
      <w:r w:rsidR="009011E4">
        <w:fldChar w:fldCharType="begin"/>
      </w:r>
      <w:r>
        <w:instrText xml:space="preserve"> SEQ Ilustración \* ARABIC </w:instrText>
      </w:r>
      <w:r w:rsidR="009011E4">
        <w:fldChar w:fldCharType="separate"/>
      </w:r>
      <w:r w:rsidR="00625C7F">
        <w:rPr>
          <w:noProof/>
        </w:rPr>
        <w:t>24</w:t>
      </w:r>
      <w:r w:rsidR="009011E4">
        <w:fldChar w:fldCharType="end"/>
      </w:r>
      <w:r>
        <w:t xml:space="preserve"> – Google TV en un televisor IPTV conectado a internet</w:t>
      </w:r>
      <w:bookmarkEnd w:id="421"/>
      <w:bookmarkEnd w:id="422"/>
    </w:p>
    <w:p w:rsidR="009A106D" w:rsidRPr="00460025" w:rsidRDefault="009011E4" w:rsidP="00460025">
      <w:pPr>
        <w:pStyle w:val="Ttulo7"/>
        <w:rPr>
          <w:kern w:val="36"/>
          <w:lang w:val="es-CL"/>
        </w:rPr>
      </w:pPr>
      <w:r>
        <w:fldChar w:fldCharType="begin"/>
      </w:r>
      <w:r w:rsidRPr="009011E4">
        <w:rPr>
          <w:lang w:val="es-CL"/>
          <w:rPrChange w:id="423" w:author="manolo" w:date="2010-12-23T14:38:00Z">
            <w:rPr>
              <w:color w:val="0000FF"/>
              <w:u w:val="single"/>
            </w:rPr>
          </w:rPrChange>
        </w:rPr>
        <w:instrText>HYPERLINK "http://www.fayerwayer.com/2010/05/google-tv-ya-esta-al-aire/"</w:instrText>
      </w:r>
      <w:r>
        <w:fldChar w:fldCharType="separate"/>
      </w:r>
      <w:r w:rsidR="00421830" w:rsidRPr="00460025">
        <w:rPr>
          <w:rStyle w:val="Hipervnculo"/>
          <w:rFonts w:cs="Arial"/>
          <w:bCs/>
          <w:kern w:val="36"/>
          <w:lang w:val="es-CL"/>
        </w:rPr>
        <w:t>http://www.fayerwayer.com/2010/05/google-tv-ya-esta-al-aire/</w:t>
      </w:r>
      <w: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424" w:name="_Toc280879599"/>
      <w:r w:rsidRPr="000B5660">
        <w:t>4. Desarrollo</w:t>
      </w:r>
      <w:bookmarkEnd w:id="424"/>
    </w:p>
    <w:p w:rsidR="000E1C37" w:rsidRDefault="000E1C37" w:rsidP="000B5660">
      <w:pPr>
        <w:pStyle w:val="Subttulo"/>
        <w:outlineLvl w:val="1"/>
      </w:pPr>
      <w:bookmarkStart w:id="425" w:name="_Toc280879600"/>
      <w:r w:rsidRPr="000B5660">
        <w:t>4.1. Toma de requerimientos</w:t>
      </w:r>
      <w:bookmarkEnd w:id="425"/>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426" w:name="_Toc280879601"/>
      <w:r w:rsidRPr="000B5660">
        <w:t>4.1.1. Requerimientos Funcionales</w:t>
      </w:r>
      <w:bookmarkEnd w:id="426"/>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427" w:name="_Toc280879602"/>
      <w:r w:rsidRPr="000B5660">
        <w:t>4.1.2. Requerimientos No Funcionales</w:t>
      </w:r>
      <w:bookmarkEnd w:id="427"/>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428" w:name="_Toc280879603"/>
      <w:r w:rsidRPr="000B5660">
        <w:t>4.2</w:t>
      </w:r>
      <w:r w:rsidR="00B53E02" w:rsidRPr="000B5660">
        <w:t>. Tecnología a Utilizar</w:t>
      </w:r>
      <w:bookmarkEnd w:id="428"/>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9924CE" w:rsidRDefault="009011E4" w:rsidP="00F83408">
      <w:pPr>
        <w:rPr>
          <w:lang w:val="en-US"/>
          <w:rPrChange w:id="429" w:author="manolo" w:date="2010-12-23T14:38:00Z">
            <w:rPr/>
          </w:rPrChange>
        </w:rPr>
      </w:pPr>
      <w:r w:rsidRPr="009011E4">
        <w:rPr>
          <w:lang w:val="en-US"/>
          <w:rPrChange w:id="430" w:author="manolo" w:date="2010-12-23T14:38:00Z">
            <w:rPr>
              <w:color w:val="0000FF"/>
              <w:u w:val="single"/>
            </w:rPr>
          </w:rPrChange>
        </w:rPr>
        <w:t>Se usarán PHP 5.3, MySQL 5, FFMpeg, JQuery, JW Player Flash.</w:t>
      </w:r>
    </w:p>
    <w:p w:rsidR="00B53E02" w:rsidRPr="000B5660" w:rsidRDefault="000E1C37" w:rsidP="00EC3C1C">
      <w:pPr>
        <w:pStyle w:val="Subttulo"/>
        <w:outlineLvl w:val="2"/>
      </w:pPr>
      <w:bookmarkStart w:id="431" w:name="_Toc280879604"/>
      <w:r w:rsidRPr="000B5660">
        <w:t>4.2</w:t>
      </w:r>
      <w:r w:rsidR="00B53E02" w:rsidRPr="000B5660">
        <w:t xml:space="preserve">.1. </w:t>
      </w:r>
      <w:r w:rsidR="009E3122">
        <w:t>Frente</w:t>
      </w:r>
      <w:ins w:id="432" w:author="Rodrigo Riquelme" w:date="2010-12-22T22:42:00Z">
        <w:r w:rsidR="00B966FF">
          <w:t xml:space="preserve"> </w:t>
        </w:r>
      </w:ins>
      <w:r w:rsidRPr="000B5660">
        <w:t>S</w:t>
      </w:r>
      <w:r w:rsidR="00B53E02" w:rsidRPr="000B5660">
        <w:t>ervidor</w:t>
      </w:r>
      <w:bookmarkEnd w:id="431"/>
    </w:p>
    <w:p w:rsidR="00B53E02" w:rsidRPr="000B5660" w:rsidRDefault="000E1C37" w:rsidP="000E1C37">
      <w:pPr>
        <w:pStyle w:val="Subttulo"/>
        <w:outlineLvl w:val="2"/>
      </w:pPr>
      <w:bookmarkStart w:id="433" w:name="_Toc280879605"/>
      <w:r w:rsidRPr="000B5660">
        <w:t xml:space="preserve">4.2.1.1. </w:t>
      </w:r>
      <w:r w:rsidR="00B53E02" w:rsidRPr="000B5660">
        <w:t>PHP 5.3</w:t>
      </w:r>
      <w:bookmarkEnd w:id="433"/>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434" w:name="_Toc280817209"/>
      <w:r>
        <w:t xml:space="preserve">Ilustración </w:t>
      </w:r>
      <w:r w:rsidR="009011E4">
        <w:fldChar w:fldCharType="begin"/>
      </w:r>
      <w:r w:rsidR="008D3920">
        <w:instrText xml:space="preserve"> SEQ Ilustración \* ARABIC </w:instrText>
      </w:r>
      <w:r w:rsidR="009011E4">
        <w:fldChar w:fldCharType="separate"/>
      </w:r>
      <w:r w:rsidR="00625C7F">
        <w:rPr>
          <w:noProof/>
        </w:rPr>
        <w:t>25</w:t>
      </w:r>
      <w:r w:rsidR="009011E4">
        <w:rPr>
          <w:noProof/>
        </w:rPr>
        <w:fldChar w:fldCharType="end"/>
      </w:r>
      <w:r>
        <w:t xml:space="preserve"> - Estructura Clases PHP del Core del CMS</w:t>
      </w:r>
      <w:bookmarkEnd w:id="434"/>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435" w:name="_Toc280879606"/>
      <w:r w:rsidRPr="000B5660">
        <w:t xml:space="preserve">4.2.1.2. </w:t>
      </w:r>
      <w:r w:rsidR="00B53E02" w:rsidRPr="000B5660">
        <w:t>MySQL 5</w:t>
      </w:r>
      <w:bookmarkEnd w:id="435"/>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436" w:name="_Toc280879607"/>
      <w:r w:rsidRPr="000B5660">
        <w:t xml:space="preserve">4.2.1.3. </w:t>
      </w:r>
      <w:r w:rsidR="00EC3C1C" w:rsidRPr="000B5660">
        <w:t>FF</w:t>
      </w:r>
      <w:r w:rsidR="00383797">
        <w:t>mpeg</w:t>
      </w:r>
      <w:bookmarkEnd w:id="436"/>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437" w:name="_Toc280879608"/>
      <w:r w:rsidRPr="000B5660">
        <w:t xml:space="preserve">4.2.2. </w:t>
      </w:r>
      <w:r w:rsidR="00AD2221">
        <w:t>Frente</w:t>
      </w:r>
      <w:r w:rsidR="00473027">
        <w:t xml:space="preserve"> </w:t>
      </w:r>
      <w:r w:rsidRPr="000B5660">
        <w:t>Cliente</w:t>
      </w:r>
      <w:bookmarkEnd w:id="437"/>
    </w:p>
    <w:p w:rsidR="000E1C37" w:rsidRDefault="000E1C37" w:rsidP="000E1C37">
      <w:pPr>
        <w:pStyle w:val="Subttulo"/>
        <w:outlineLvl w:val="2"/>
      </w:pPr>
      <w:bookmarkStart w:id="438" w:name="_Toc280879609"/>
      <w:r w:rsidRPr="000B5660">
        <w:t>4.2.2.1 J</w:t>
      </w:r>
      <w:r w:rsidR="00302ACA">
        <w:t>avascript</w:t>
      </w:r>
      <w:bookmarkEnd w:id="438"/>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439" w:author="Rodrigo Riquelme" w:date="2010-12-22T22:10: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440" w:name="_Toc280817210"/>
      <w:r>
        <w:t xml:space="preserve">Ilustración </w:t>
      </w:r>
      <w:r w:rsidR="009011E4">
        <w:fldChar w:fldCharType="begin"/>
      </w:r>
      <w:r w:rsidR="008D3920">
        <w:instrText xml:space="preserve"> SEQ Ilustración \* ARABIC </w:instrText>
      </w:r>
      <w:r w:rsidR="009011E4">
        <w:fldChar w:fldCharType="separate"/>
      </w:r>
      <w:r w:rsidR="00625C7F">
        <w:rPr>
          <w:noProof/>
        </w:rPr>
        <w:t>26</w:t>
      </w:r>
      <w:r w:rsidR="009011E4">
        <w:rPr>
          <w:noProof/>
        </w:rPr>
        <w:fldChar w:fldCharType="end"/>
      </w:r>
      <w:r>
        <w:t xml:space="preserve"> - Estructura de carpetas javascript</w:t>
      </w:r>
      <w:bookmarkEnd w:id="440"/>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441" w:name="_Toc280879610"/>
      <w:r w:rsidRPr="000B5660">
        <w:t>4.2.2.2 JW Player</w:t>
      </w:r>
      <w:bookmarkEnd w:id="441"/>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442" w:name="_Toc280879611"/>
      <w:r>
        <w:t>4.3</w:t>
      </w:r>
      <w:r w:rsidR="00D3784E">
        <w:t xml:space="preserve">. </w:t>
      </w:r>
      <w:r>
        <w:t>Entorno de Desarrollo</w:t>
      </w:r>
      <w:bookmarkEnd w:id="442"/>
    </w:p>
    <w:p w:rsidR="006D756E" w:rsidRDefault="006D756E" w:rsidP="00AB32B1">
      <w:pPr>
        <w:pStyle w:val="Subttulo"/>
        <w:outlineLvl w:val="2"/>
      </w:pPr>
      <w:bookmarkStart w:id="443" w:name="_Toc280879612"/>
      <w:r>
        <w:t xml:space="preserve">4.3.1. </w:t>
      </w:r>
      <w:r w:rsidR="00D8645F">
        <w:t>Entorno Integrado de Desarrollo (IDE)</w:t>
      </w:r>
      <w:bookmarkEnd w:id="443"/>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0"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444" w:name="_Toc280817211"/>
      <w:r>
        <w:t xml:space="preserve">Ilustración </w:t>
      </w:r>
      <w:r w:rsidR="009011E4">
        <w:fldChar w:fldCharType="begin"/>
      </w:r>
      <w:r w:rsidR="008D3920">
        <w:instrText xml:space="preserve"> SEQ Ilustración \* ARABIC </w:instrText>
      </w:r>
      <w:r w:rsidR="009011E4">
        <w:fldChar w:fldCharType="separate"/>
      </w:r>
      <w:r w:rsidR="00625C7F">
        <w:rPr>
          <w:noProof/>
        </w:rPr>
        <w:t>27</w:t>
      </w:r>
      <w:r w:rsidR="009011E4">
        <w:rPr>
          <w:noProof/>
        </w:rPr>
        <w:fldChar w:fldCharType="end"/>
      </w:r>
      <w:r>
        <w:t xml:space="preserve"> - Zend Studio en Ubuntu Linux</w:t>
      </w:r>
      <w:bookmarkEnd w:id="444"/>
    </w:p>
    <w:p w:rsidR="006D756E" w:rsidRPr="006D756E" w:rsidRDefault="006D756E" w:rsidP="00AB32B1">
      <w:pPr>
        <w:pStyle w:val="Subttulo"/>
        <w:outlineLvl w:val="2"/>
        <w:rPr>
          <w:u w:val="single"/>
        </w:rPr>
      </w:pPr>
      <w:bookmarkStart w:id="445" w:name="_Toc280879613"/>
      <w:r>
        <w:t>4.3.2. Control de versiones</w:t>
      </w:r>
      <w:bookmarkEnd w:id="445"/>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446" w:name="_Toc280817212"/>
      <w:r>
        <w:t xml:space="preserve">Ilustración </w:t>
      </w:r>
      <w:r w:rsidR="009011E4">
        <w:fldChar w:fldCharType="begin"/>
      </w:r>
      <w:r w:rsidR="008D3920">
        <w:instrText xml:space="preserve"> SEQ Ilustración \* ARABIC </w:instrText>
      </w:r>
      <w:r w:rsidR="009011E4">
        <w:fldChar w:fldCharType="separate"/>
      </w:r>
      <w:r w:rsidR="00625C7F">
        <w:rPr>
          <w:noProof/>
        </w:rPr>
        <w:t>28</w:t>
      </w:r>
      <w:r w:rsidR="009011E4">
        <w:rPr>
          <w:noProof/>
        </w:rPr>
        <w:fldChar w:fldCharType="end"/>
      </w:r>
      <w:r>
        <w:t xml:space="preserve"> - Estructura de repositorio Subversion vista en Zend Studio</w:t>
      </w:r>
      <w:bookmarkEnd w:id="446"/>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447" w:name="_Toc280879614"/>
      <w:r w:rsidRPr="000B5660">
        <w:t>4.3. Diagrama de Datos</w:t>
      </w:r>
      <w:bookmarkEnd w:id="447"/>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448" w:name="_Toc280817213"/>
      <w:r w:rsidRPr="0073406A">
        <w:rPr>
          <w:rStyle w:val="nfasis"/>
          <w:i w:val="0"/>
        </w:rPr>
        <w:t xml:space="preserve">Ilustración </w:t>
      </w:r>
      <w:r w:rsidR="009011E4" w:rsidRPr="0073406A">
        <w:rPr>
          <w:rStyle w:val="nfasis"/>
          <w:i w:val="0"/>
        </w:rPr>
        <w:fldChar w:fldCharType="begin"/>
      </w:r>
      <w:r w:rsidRPr="0073406A">
        <w:rPr>
          <w:rStyle w:val="nfasis"/>
          <w:i w:val="0"/>
        </w:rPr>
        <w:instrText xml:space="preserve"> SEQ Ilustración \* ARABIC </w:instrText>
      </w:r>
      <w:r w:rsidR="009011E4" w:rsidRPr="0073406A">
        <w:rPr>
          <w:rStyle w:val="nfasis"/>
          <w:i w:val="0"/>
        </w:rPr>
        <w:fldChar w:fldCharType="separate"/>
      </w:r>
      <w:r w:rsidR="00625C7F">
        <w:rPr>
          <w:rStyle w:val="nfasis"/>
          <w:i w:val="0"/>
          <w:noProof/>
        </w:rPr>
        <w:t>29</w:t>
      </w:r>
      <w:r w:rsidR="009011E4"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448"/>
    </w:p>
    <w:p w:rsidR="005E46BE" w:rsidRDefault="00234060" w:rsidP="00D8645F">
      <w:pPr>
        <w:pStyle w:val="Subttulo"/>
        <w:outlineLvl w:val="1"/>
      </w:pPr>
      <w:del w:id="449" w:author="Rodrigo Riquelme" w:date="2010-12-05T11:46:00Z">
        <w:r>
          <w:br w:type="page"/>
        </w:r>
      </w:del>
      <w:bookmarkStart w:id="450" w:name="_Toc280879615"/>
      <w:r w:rsidR="000E1C37" w:rsidRPr="000B5660">
        <w:t>4.4. Diagrama de Clases</w:t>
      </w:r>
      <w:bookmarkEnd w:id="450"/>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451" w:name="_Toc280879616"/>
      <w:r>
        <w:t xml:space="preserve">4.4.1. </w:t>
      </w:r>
      <w:r w:rsidR="0052362F">
        <w:t>Namespace</w:t>
      </w:r>
      <w:ins w:id="452" w:author="Rodrigo Riquelme" w:date="2010-12-22T23:25:00Z">
        <w:r w:rsidR="00B676DD">
          <w:t xml:space="preserve"> </w:t>
        </w:r>
      </w:ins>
      <w:r w:rsidR="005E46BE">
        <w:t>Models</w:t>
      </w:r>
      <w:bookmarkEnd w:id="451"/>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957E8B">
        <w:t>Mueve el puntero del objeto modelo al siguiente registro</w:t>
      </w:r>
      <w:r>
        <w:t>.</w:t>
      </w:r>
    </w:p>
    <w:p w:rsidR="00490F48" w:rsidRDefault="00490F48" w:rsidP="00490F48">
      <w:r>
        <w:rPr>
          <w:b/>
        </w:rPr>
        <w:t>IModel::reset</w:t>
      </w:r>
      <w:r w:rsidRPr="00EC2EDC">
        <w:rPr>
          <w:b/>
        </w:rPr>
        <w:t>():</w:t>
      </w:r>
      <w:r w:rsidR="008338BC">
        <w:t>Mueve el puntero al principio del RecordSet</w:t>
      </w:r>
      <w:r>
        <w:t>.</w:t>
      </w:r>
    </w:p>
    <w:p w:rsidR="00490F48" w:rsidRDefault="00490F48" w:rsidP="00490F48">
      <w:r>
        <w:rPr>
          <w:b/>
        </w:rPr>
        <w:t>IModel::setLimit</w:t>
      </w:r>
      <w:r w:rsidRPr="00EC2EDC">
        <w:rPr>
          <w:b/>
        </w:rPr>
        <w:t>():</w:t>
      </w:r>
      <w:r w:rsidR="008338BC">
        <w:t>Configura el</w:t>
      </w:r>
      <w:r>
        <w:t xml:space="preserve"> límite de la consulta a ejecutar.</w:t>
      </w:r>
    </w:p>
    <w:p w:rsidR="0071212E" w:rsidRDefault="0071212E" w:rsidP="0071212E">
      <w:r>
        <w:rPr>
          <w:b/>
        </w:rPr>
        <w:t>IModel::setOrder</w:t>
      </w:r>
      <w:r w:rsidRPr="00EC2EDC">
        <w:rPr>
          <w:b/>
        </w:rPr>
        <w:t>():</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DA7E58" w:rsidP="00CF21BE">
      <w:pPr>
        <w:keepNext/>
        <w:jc w:val="center"/>
      </w:pPr>
      <w:ins w:id="453" w:author="Rodrigo Riquelme" w:date="2010-12-05T11:46:00Z">
        <w:r>
          <w:rPr>
            <w:noProof/>
            <w:lang w:eastAsia="es-CL"/>
            <w:rPrChange w:id="454">
              <w:rPr>
                <w:noProof/>
                <w:color w:val="0000FF"/>
                <w:u w:val="single"/>
                <w:lang w:eastAsia="es-CL"/>
              </w:rPr>
            </w:rPrChange>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455" w:author="Rodrigo Riquelme" w:date="2010-12-05T11:46:00Z"/>
          <w:vanish/>
          <w:specVanish/>
        </w:rPr>
      </w:pPr>
      <w:bookmarkStart w:id="456" w:name="_Toc280817214"/>
      <w:r>
        <w:t xml:space="preserve">Ilustración </w:t>
      </w:r>
      <w:r w:rsidR="009011E4">
        <w:fldChar w:fldCharType="begin"/>
      </w:r>
      <w:r w:rsidR="00F231A4">
        <w:instrText xml:space="preserve"> SEQ Ilustración \* ARABIC </w:instrText>
      </w:r>
      <w:r w:rsidR="009011E4">
        <w:fldChar w:fldCharType="separate"/>
      </w:r>
      <w:r w:rsidR="00625C7F">
        <w:rPr>
          <w:noProof/>
        </w:rPr>
        <w:t>30</w:t>
      </w:r>
      <w:r w:rsidR="009011E4">
        <w:rPr>
          <w:noProof/>
        </w:rPr>
        <w:fldChar w:fldCharType="end"/>
      </w:r>
      <w:r>
        <w:t xml:space="preserve"> – NamespaceModels - Parte 1</w:t>
      </w:r>
      <w:bookmarkEnd w:id="456"/>
    </w:p>
    <w:p w:rsidR="0052362F" w:rsidRPr="00CF21BE" w:rsidRDefault="0052362F" w:rsidP="0052362F">
      <w:pPr>
        <w:rPr>
          <w:ins w:id="457" w:author="Rodrigo Riquelme" w:date="2010-12-05T11:46:00Z"/>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458" w:name="_Toc280817215"/>
      <w:r>
        <w:t xml:space="preserve">Ilustración </w:t>
      </w:r>
      <w:r w:rsidR="009011E4">
        <w:fldChar w:fldCharType="begin"/>
      </w:r>
      <w:r w:rsidR="00F231A4">
        <w:instrText xml:space="preserve"> SEQ Ilustración \* ARABIC </w:instrText>
      </w:r>
      <w:r w:rsidR="009011E4">
        <w:fldChar w:fldCharType="separate"/>
      </w:r>
      <w:r w:rsidR="00625C7F">
        <w:rPr>
          <w:noProof/>
        </w:rPr>
        <w:t>31</w:t>
      </w:r>
      <w:r w:rsidR="009011E4">
        <w:rPr>
          <w:noProof/>
        </w:rPr>
        <w:fldChar w:fldCharType="end"/>
      </w:r>
      <w:r>
        <w:t xml:space="preserve"> - NamespaceModels - </w:t>
      </w:r>
      <w:r>
        <w:rPr>
          <w:noProof/>
        </w:rPr>
        <w:t>Parte 2</w:t>
      </w:r>
      <w:bookmarkEnd w:id="458"/>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459" w:name="_Toc280879617"/>
      <w:r w:rsidRPr="00B17E86">
        <w:t>4.4.2. NamespaceV</w:t>
      </w:r>
      <w:r>
        <w:t>iews</w:t>
      </w:r>
      <w:bookmarkEnd w:id="459"/>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DA7E58" w:rsidP="007D5A2D">
      <w:pPr>
        <w:keepNext/>
        <w:jc w:val="center"/>
      </w:pPr>
      <w:ins w:id="460" w:author="Rodrigo Riquelme" w:date="2010-12-05T11:46:00Z">
        <w:r>
          <w:rPr>
            <w:noProof/>
            <w:lang w:eastAsia="es-CL"/>
            <w:rPrChange w:id="461">
              <w:rPr>
                <w:noProof/>
                <w:color w:val="0000FF"/>
                <w:u w:val="single"/>
                <w:lang w:eastAsia="es-CL"/>
              </w:rPr>
            </w:rPrChange>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462" w:name="_Toc280817216"/>
      <w:r>
        <w:t xml:space="preserve">Ilustración </w:t>
      </w:r>
      <w:r w:rsidR="009011E4">
        <w:fldChar w:fldCharType="begin"/>
      </w:r>
      <w:r w:rsidR="00F231A4">
        <w:instrText xml:space="preserve"> SEQ Ilustración \* ARABIC </w:instrText>
      </w:r>
      <w:r w:rsidR="009011E4">
        <w:fldChar w:fldCharType="separate"/>
      </w:r>
      <w:r w:rsidR="00625C7F">
        <w:rPr>
          <w:noProof/>
        </w:rPr>
        <w:t>32</w:t>
      </w:r>
      <w:r w:rsidR="009011E4">
        <w:rPr>
          <w:noProof/>
        </w:rPr>
        <w:fldChar w:fldCharType="end"/>
      </w:r>
      <w:r>
        <w:t xml:space="preserve"> - NamespaceViews</w:t>
      </w:r>
      <w:bookmarkEnd w:id="462"/>
    </w:p>
    <w:p w:rsidR="008B312B" w:rsidRDefault="008B312B" w:rsidP="008B312B">
      <w:pPr>
        <w:pStyle w:val="Subttulo"/>
        <w:outlineLvl w:val="2"/>
      </w:pPr>
      <w:bookmarkStart w:id="463" w:name="_Toc280879618"/>
      <w:r>
        <w:t>4.4.3</w:t>
      </w:r>
      <w:r w:rsidRPr="00B17E86">
        <w:t>. Namespace</w:t>
      </w:r>
      <w:ins w:id="464" w:author="Rodrigo Riquelme" w:date="2010-12-22T23:38:00Z">
        <w:r w:rsidR="00B352FB">
          <w:t xml:space="preserve"> </w:t>
        </w:r>
      </w:ins>
      <w:r>
        <w:t>Controllers</w:t>
      </w:r>
      <w:bookmarkEnd w:id="463"/>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ins w:id="465" w:author="Rodrigo Riquelme" w:date="2010-12-22T23:39: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466" w:author="Rodrigo Riquelme" w:date="2010-12-22T23:43: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9011E4"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A6016B" w:rsidRPr="00C66B22" w:rsidRDefault="00A6016B" w:rsidP="002239C2">
                  <w:pPr>
                    <w:pStyle w:val="Epgrafe"/>
                    <w:jc w:val="center"/>
                    <w:rPr>
                      <w:rFonts w:eastAsia="Calibri" w:cs="Calibri"/>
                      <w:noProof/>
                      <w:sz w:val="24"/>
                    </w:rPr>
                  </w:pPr>
                  <w:bookmarkStart w:id="467" w:name="_Toc280817217"/>
                  <w:r>
                    <w:t xml:space="preserve">Ilustración </w:t>
                  </w:r>
                  <w:fldSimple w:instr=" SEQ Ilustración \* ARABIC ">
                    <w:r w:rsidR="00625C7F">
                      <w:rPr>
                        <w:noProof/>
                      </w:rPr>
                      <w:t>33</w:t>
                    </w:r>
                  </w:fldSimple>
                  <w:r>
                    <w:t xml:space="preserve"> </w:t>
                  </w:r>
                  <w:del w:id="468" w:author="Rodrigo Riquelme" w:date="2010-12-22T23:44:00Z">
                    <w:r w:rsidDel="00B352FB">
                      <w:delText>-</w:delText>
                    </w:r>
                  </w:del>
                  <w:ins w:id="469" w:author="Rodrigo Riquelme" w:date="2010-12-22T23:44:00Z">
                    <w:r>
                      <w:t>–</w:t>
                    </w:r>
                  </w:ins>
                  <w:r>
                    <w:t xml:space="preserve"> Namespace</w:t>
                  </w:r>
                  <w:ins w:id="470" w:author="Rodrigo Riquelme" w:date="2010-12-22T23:44:00Z">
                    <w:r>
                      <w:t xml:space="preserve"> </w:t>
                    </w:r>
                  </w:ins>
                  <w:r>
                    <w:t>Controllers</w:t>
                  </w:r>
                  <w:bookmarkEnd w:id="467"/>
                </w:p>
              </w:txbxContent>
            </v:textbox>
            <w10:wrap type="square"/>
          </v:shape>
        </w:pict>
      </w:r>
      <w:ins w:id="471" w:author="Rodrigo Riquelme" w:date="2010-12-05T11:46:00Z">
        <w:r w:rsidR="00DA7E58">
          <w:rPr>
            <w:noProof/>
            <w:lang w:eastAsia="es-CL"/>
            <w:rPrChange w:id="472">
              <w:rPr>
                <w:noProof/>
                <w:color w:val="0000FF"/>
                <w:u w:val="single"/>
                <w:lang w:eastAsia="es-CL"/>
              </w:rPr>
            </w:rPrChange>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473" w:author="Rodrigo Riquelme" w:date="2010-12-22T23:44:00Z">
        <w:r w:rsidR="00B352FB">
          <w:t xml:space="preserve"> </w:t>
        </w:r>
      </w:ins>
      <w:r>
        <w:rPr>
          <w:b/>
        </w:rPr>
        <w:t>Element,</w:t>
      </w:r>
      <w:ins w:id="474" w:author="Rodrigo Riquelme" w:date="2010-12-22T23:44:00Z">
        <w:r w:rsidR="00B352FB">
          <w:rPr>
            <w:b/>
          </w:rPr>
          <w:t xml:space="preserve"> </w:t>
        </w:r>
      </w:ins>
      <w:r>
        <w:rPr>
          <w:b/>
        </w:rPr>
        <w:t>Controller,</w:t>
      </w:r>
      <w:ins w:id="475" w:author="Rodrigo Riquelme" w:date="2010-12-22T23:44:00Z">
        <w:r w:rsidR="00B352FB">
          <w:rPr>
            <w:b/>
          </w:rPr>
          <w:t xml:space="preserve"> </w:t>
        </w:r>
      </w:ins>
      <w:r>
        <w:rPr>
          <w:b/>
        </w:rPr>
        <w:t>Table,</w:t>
      </w:r>
      <w:ins w:id="476" w:author="Rodrigo Riquelme" w:date="2010-12-22T23:44:00Z">
        <w:r w:rsidR="00B352FB">
          <w:rPr>
            <w:b/>
          </w:rPr>
          <w:t xml:space="preserve"> </w:t>
        </w:r>
      </w:ins>
      <w:r>
        <w:rPr>
          <w:b/>
        </w:rPr>
        <w:t>ASettings.</w:t>
      </w:r>
    </w:p>
    <w:p w:rsidR="00F0051C" w:rsidRDefault="00E01850" w:rsidP="00F0051C">
      <w:r>
        <w:t xml:space="preserve">La Clase </w:t>
      </w:r>
      <w:r w:rsidRPr="00E01850">
        <w:rPr>
          <w:b/>
        </w:rPr>
        <w:t>Element</w:t>
      </w:r>
      <w:ins w:id="477" w:author="Rodrigo Riquelme" w:date="2010-12-22T23:44:00Z">
        <w:r w:rsidR="00B352FB">
          <w:rPr>
            <w:b/>
          </w:rPr>
          <w:t xml:space="preserve"> </w:t>
        </w:r>
      </w:ins>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61A22">
        <w:t>Es el método encargado del despliegue del elemento en el listado de CMS.</w:t>
      </w:r>
    </w:p>
    <w:p w:rsidR="00E01850" w:rsidRDefault="00E01850" w:rsidP="00E01850">
      <w:r>
        <w:rPr>
          <w:b/>
        </w:rPr>
        <w:t>Element::edit</w:t>
      </w:r>
      <w:r w:rsidRPr="00EC2EDC">
        <w:rPr>
          <w:b/>
        </w:rPr>
        <w:t>():</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Controller</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Table</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Del="00AD2221" w:rsidRDefault="00842C3B" w:rsidP="00C87BA9">
      <w:pPr>
        <w:rPr>
          <w:del w:id="478" w:author="Dahianna Vega Leiva" w:date="2010-12-22T12:35:00Z"/>
        </w:rPr>
      </w:pPr>
    </w:p>
    <w:p w:rsidR="00842C3B" w:rsidDel="00AD2221" w:rsidRDefault="00842C3B" w:rsidP="00C87BA9">
      <w:pPr>
        <w:rPr>
          <w:del w:id="479" w:author="Dahianna Vega Leiva" w:date="2010-12-22T12:35:00Z"/>
        </w:rPr>
      </w:pPr>
    </w:p>
    <w:p w:rsidR="00842C3B" w:rsidRDefault="00842C3B" w:rsidP="00842C3B">
      <w:r>
        <w:t xml:space="preserve">La Clase </w:t>
      </w:r>
      <w:r>
        <w:rPr>
          <w:b/>
        </w:rPr>
        <w:t>ASettings</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w:t>
      </w:r>
      <w:del w:id="480"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DA7E58" w:rsidP="00F23A57">
      <w:pPr>
        <w:pStyle w:val="Subttulo"/>
        <w:keepNext/>
        <w:jc w:val="center"/>
      </w:pPr>
      <w:del w:id="481" w:author="Rodrigo Riquelme" w:date="2010-12-05T11:46:00Z">
        <w:r>
          <w:rPr>
            <w:noProof/>
            <w:lang w:eastAsia="es-CL"/>
            <w:rPrChange w:id="482">
              <w:rPr>
                <w:rFonts w:eastAsia="Calibri" w:cs="Calibri"/>
                <w:b w:val="0"/>
                <w:noProof/>
                <w:color w:val="0000FF"/>
                <w:sz w:val="24"/>
                <w:szCs w:val="22"/>
                <w:u w:val="single"/>
                <w:lang w:eastAsia="es-CL"/>
              </w:rPr>
            </w:rPrChange>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266741" cy="5138905"/>
                      </a:xfrm>
                      <a:prstGeom prst="rect">
                        <a:avLst/>
                      </a:prstGeom>
                    </pic:spPr>
                  </pic:pic>
                </a:graphicData>
              </a:graphic>
            </wp:inline>
          </w:drawing>
        </w:r>
      </w:del>
      <w:ins w:id="483" w:author="Rodrigo Riquelme" w:date="2010-12-05T11:46:00Z">
        <w:r>
          <w:rPr>
            <w:noProof/>
            <w:lang w:eastAsia="es-CL"/>
            <w:rPrChange w:id="484">
              <w:rPr>
                <w:rFonts w:eastAsia="Calibri" w:cs="Calibri"/>
                <w:b w:val="0"/>
                <w:noProof/>
                <w:color w:val="0000FF"/>
                <w:sz w:val="24"/>
                <w:szCs w:val="22"/>
                <w:u w:val="single"/>
                <w:lang w:eastAsia="es-CL"/>
              </w:rPr>
            </w:rPrChange>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bookmarkStart w:id="485" w:name="_Toc280817218"/>
      <w:r>
        <w:t xml:space="preserve">Ilustración </w:t>
      </w:r>
      <w:r w:rsidR="009011E4">
        <w:fldChar w:fldCharType="begin"/>
      </w:r>
      <w:r w:rsidR="00F231A4">
        <w:instrText xml:space="preserve"> SEQ Ilustración \* ARABIC </w:instrText>
      </w:r>
      <w:r w:rsidR="009011E4">
        <w:fldChar w:fldCharType="separate"/>
      </w:r>
      <w:r w:rsidR="00625C7F">
        <w:rPr>
          <w:noProof/>
        </w:rPr>
        <w:t>34</w:t>
      </w:r>
      <w:r w:rsidR="009011E4">
        <w:rPr>
          <w:noProof/>
        </w:rPr>
        <w:fldChar w:fldCharType="end"/>
      </w:r>
      <w:r>
        <w:t xml:space="preserve"> - NamespaceAdmin</w:t>
      </w:r>
      <w:bookmarkEnd w:id="485"/>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DAO,Component,Dispatcher,QueryBuilder,Template,ffmpeg.</w:t>
      </w:r>
    </w:p>
    <w:p w:rsidR="00B943F7" w:rsidRDefault="00B943F7" w:rsidP="00B943F7">
      <w:pPr>
        <w:rPr>
          <w:b/>
        </w:rPr>
      </w:pPr>
    </w:p>
    <w:p w:rsidR="00B943F7" w:rsidRDefault="00B943F7" w:rsidP="00B943F7">
      <w:r>
        <w:t xml:space="preserve">La Clase </w:t>
      </w:r>
      <w:r w:rsidR="00FF4823">
        <w:rPr>
          <w:b/>
        </w:rPr>
        <w:t>DAO</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t>Obtiene el valor del campo a</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636FE9">
        <w:t>Retorna el templateparseado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706702" w:rsidDel="00977EE7" w:rsidRDefault="00706702" w:rsidP="00706702">
      <w:pPr>
        <w:rPr>
          <w:del w:id="486" w:author="Rodrigo Riquelme" w:date="2010-12-22T23:47:00Z"/>
        </w:rPr>
      </w:pPr>
    </w:p>
    <w:p w:rsidR="00706702" w:rsidDel="00977EE7" w:rsidRDefault="00706702" w:rsidP="00706702">
      <w:pPr>
        <w:rPr>
          <w:del w:id="487" w:author="Rodrigo Riquelme" w:date="2010-12-22T23:47:00Z"/>
        </w:rPr>
      </w:pPr>
    </w:p>
    <w:p w:rsidR="00706702" w:rsidDel="00977EE7" w:rsidRDefault="00706702" w:rsidP="00706702">
      <w:pPr>
        <w:rPr>
          <w:del w:id="488" w:author="Rodrigo Riquelme" w:date="2010-12-22T23:47:00Z"/>
        </w:rPr>
      </w:pPr>
    </w:p>
    <w:p w:rsidR="00C43BA3" w:rsidRPr="00646E08" w:rsidRDefault="00C43BA3" w:rsidP="005E46BE">
      <w:pPr>
        <w:pStyle w:val="Subttulo"/>
        <w:outlineLvl w:val="2"/>
        <w:rPr>
          <w:del w:id="489" w:author="Rodrigo Riquelme" w:date="2010-12-05T11:46:00Z"/>
        </w:rPr>
      </w:pPr>
    </w:p>
    <w:p w:rsidR="00C43BA3" w:rsidRPr="00646E08" w:rsidRDefault="00C43BA3" w:rsidP="005E46BE">
      <w:pPr>
        <w:pStyle w:val="Subttulo"/>
        <w:outlineLvl w:val="2"/>
        <w:rPr>
          <w:del w:id="490" w:author="Rodrigo Riquelme" w:date="2010-12-05T11:46:00Z"/>
        </w:rPr>
      </w:pPr>
    </w:p>
    <w:p w:rsidR="00C43BA3" w:rsidRPr="00646E08" w:rsidRDefault="00C43BA3" w:rsidP="005E46BE">
      <w:pPr>
        <w:pStyle w:val="Subttulo"/>
        <w:outlineLvl w:val="2"/>
        <w:rPr>
          <w:del w:id="491" w:author="Rodrigo Riquelme" w:date="2010-12-05T11:46:00Z"/>
        </w:rPr>
      </w:pPr>
    </w:p>
    <w:p w:rsidR="00C43BA3" w:rsidRPr="00646E08" w:rsidRDefault="00C43BA3" w:rsidP="005E46BE">
      <w:pPr>
        <w:pStyle w:val="Subttulo"/>
        <w:outlineLvl w:val="2"/>
        <w:rPr>
          <w:del w:id="492" w:author="Rodrigo Riquelme" w:date="2010-12-05T11:46:00Z"/>
        </w:rPr>
      </w:pPr>
    </w:p>
    <w:p w:rsidR="00C43BA3" w:rsidRPr="00646E08" w:rsidRDefault="00C43BA3" w:rsidP="005E46BE">
      <w:pPr>
        <w:pStyle w:val="Subttulo"/>
        <w:outlineLvl w:val="2"/>
        <w:rPr>
          <w:del w:id="493" w:author="Rodrigo Riquelme" w:date="2010-12-05T11:46:00Z"/>
        </w:rPr>
      </w:pPr>
    </w:p>
    <w:p w:rsidR="00C43BA3" w:rsidRPr="00646E08" w:rsidRDefault="00C43BA3" w:rsidP="005E46BE">
      <w:pPr>
        <w:pStyle w:val="Subttulo"/>
        <w:outlineLvl w:val="2"/>
        <w:rPr>
          <w:del w:id="494" w:author="Rodrigo Riquelme" w:date="2010-12-05T11:46:00Z"/>
        </w:rPr>
      </w:pPr>
    </w:p>
    <w:p w:rsidR="00D9256C" w:rsidRPr="00646E08" w:rsidRDefault="00D9256C">
      <w:pPr>
        <w:suppressAutoHyphens w:val="0"/>
        <w:spacing w:before="0" w:after="0" w:line="240" w:lineRule="auto"/>
        <w:jc w:val="left"/>
      </w:pPr>
    </w:p>
    <w:p w:rsidR="00C43BA3" w:rsidRPr="00646E08" w:rsidRDefault="00DA7E58" w:rsidP="00C43BA3">
      <w:pPr>
        <w:rPr>
          <w:del w:id="495" w:author="Rodrigo Riquelme" w:date="2010-12-05T11:46:00Z"/>
        </w:rPr>
      </w:pPr>
      <w:del w:id="496" w:author="Rodrigo Riquelme" w:date="2010-12-05T11:46:00Z">
        <w:r>
          <w:rPr>
            <w:noProof/>
            <w:lang w:eastAsia="es-CL"/>
            <w:rPrChange w:id="497">
              <w:rPr>
                <w:noProof/>
                <w:color w:val="0000FF"/>
                <w:u w:val="single"/>
                <w:lang w:eastAsia="es-CL"/>
              </w:rPr>
            </w:rPrChange>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498" w:author="Rodrigo Riquelme" w:date="2010-12-05T11:46:00Z"/>
          <w:b w:val="0"/>
          <w:sz w:val="28"/>
          <w:szCs w:val="24"/>
        </w:rPr>
      </w:pPr>
      <w:del w:id="499" w:author="Rodrigo Riquelme" w:date="2010-12-05T11:46:00Z">
        <w:r w:rsidRPr="00646E08">
          <w:delText>Ilustración 33 - Clases agrupadas NamespaceLib</w:delText>
        </w:r>
      </w:del>
    </w:p>
    <w:p w:rsidR="00C43BA3" w:rsidRPr="00646E08" w:rsidRDefault="00DA7E58" w:rsidP="000E1C37">
      <w:pPr>
        <w:pStyle w:val="Subttulo"/>
        <w:outlineLvl w:val="1"/>
        <w:rPr>
          <w:del w:id="500" w:author="Rodrigo Riquelme" w:date="2010-12-05T11:46:00Z"/>
        </w:rPr>
      </w:pPr>
      <w:del w:id="501" w:author="Rodrigo Riquelme" w:date="2010-12-05T11:46:00Z">
        <w:r>
          <w:rPr>
            <w:noProof/>
            <w:lang w:eastAsia="es-CL"/>
            <w:rPrChange w:id="502">
              <w:rPr>
                <w:noProof/>
                <w:color w:val="0000FF"/>
                <w:u w:val="single"/>
                <w:lang w:eastAsia="es-CL"/>
              </w:rPr>
            </w:rPrChange>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503" w:author="Rodrigo Riquelme" w:date="2010-12-05T11:46:00Z"/>
          <w:b w:val="0"/>
          <w:sz w:val="28"/>
          <w:szCs w:val="24"/>
        </w:rPr>
      </w:pPr>
      <w:del w:id="504" w:author="Rodrigo Riquelme" w:date="2010-12-05T11:46:00Z">
        <w:r w:rsidRPr="00646E08">
          <w:delText>Ilustración 34 - Clases agrupadas NamespaceLib</w:delText>
        </w:r>
      </w:del>
    </w:p>
    <w:p w:rsidR="006B4E9A" w:rsidRPr="00646E08" w:rsidRDefault="006B4E9A" w:rsidP="00C43BA3">
      <w:pPr>
        <w:jc w:val="center"/>
        <w:rPr>
          <w:del w:id="505" w:author="Rodrigo Riquelme" w:date="2010-12-05T11:46:00Z"/>
        </w:rPr>
      </w:pPr>
    </w:p>
    <w:p w:rsidR="006B4E9A" w:rsidRPr="00646E08" w:rsidRDefault="00DA7E58" w:rsidP="000E1C37">
      <w:pPr>
        <w:pStyle w:val="Subttulo"/>
        <w:outlineLvl w:val="1"/>
        <w:rPr>
          <w:del w:id="506" w:author="Rodrigo Riquelme" w:date="2010-12-05T11:46:00Z"/>
        </w:rPr>
      </w:pPr>
      <w:del w:id="507" w:author="Rodrigo Riquelme" w:date="2010-12-05T11:46:00Z">
        <w:r>
          <w:rPr>
            <w:noProof/>
            <w:lang w:eastAsia="es-CL"/>
            <w:rPrChange w:id="508">
              <w:rPr>
                <w:noProof/>
                <w:color w:val="0000FF"/>
                <w:u w:val="single"/>
                <w:lang w:eastAsia="es-CL"/>
              </w:rPr>
            </w:rPrChange>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509" w:author="Rodrigo Riquelme" w:date="2010-12-05T11:46:00Z">
        <w:r w:rsidRPr="00646E08">
          <w:delText>Ilustración 35 - Clases agrupadas NamespaceLib</w:delText>
        </w:r>
      </w:del>
    </w:p>
    <w:p w:rsidR="000D6FD3" w:rsidRDefault="00DA7E58" w:rsidP="000D6FD3">
      <w:pPr>
        <w:keepNext/>
        <w:suppressAutoHyphens w:val="0"/>
        <w:spacing w:before="0" w:after="0" w:line="240" w:lineRule="auto"/>
        <w:jc w:val="center"/>
      </w:pPr>
      <w:ins w:id="510" w:author="Rodrigo Riquelme" w:date="2010-12-05T11:46:00Z">
        <w:r>
          <w:rPr>
            <w:noProof/>
            <w:lang w:eastAsia="es-CL"/>
            <w:rPrChange w:id="511">
              <w:rPr>
                <w:noProof/>
                <w:color w:val="0000FF"/>
                <w:u w:val="single"/>
                <w:lang w:eastAsia="es-CL"/>
              </w:rPr>
            </w:rPrChange>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9976" t="7897" b="23291"/>
                      <a:stretch/>
                    </pic:blipFill>
                    <pic:spPr bwMode="auto">
                      <a:xfrm>
                        <a:off x="0" y="0"/>
                        <a:ext cx="5052283" cy="499766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512" w:author="Rodrigo Riquelme" w:date="2010-12-05T11:46:00Z"/>
          <w:b w:val="0"/>
          <w:sz w:val="28"/>
          <w:szCs w:val="24"/>
        </w:rPr>
      </w:pPr>
      <w:bookmarkStart w:id="513" w:name="_Toc280817219"/>
      <w:r>
        <w:t xml:space="preserve">Ilustración </w:t>
      </w:r>
      <w:r w:rsidR="009011E4">
        <w:fldChar w:fldCharType="begin"/>
      </w:r>
      <w:r w:rsidR="00F231A4">
        <w:instrText xml:space="preserve"> SEQ Ilustración \* ARABIC </w:instrText>
      </w:r>
      <w:r w:rsidR="009011E4">
        <w:fldChar w:fldCharType="separate"/>
      </w:r>
      <w:r w:rsidR="00625C7F">
        <w:rPr>
          <w:noProof/>
        </w:rPr>
        <w:t>35</w:t>
      </w:r>
      <w:r w:rsidR="009011E4">
        <w:rPr>
          <w:noProof/>
        </w:rPr>
        <w:fldChar w:fldCharType="end"/>
      </w:r>
      <w:r>
        <w:t xml:space="preserve"> </w:t>
      </w:r>
      <w:del w:id="514" w:author="Rodrigo Riquelme" w:date="2010-12-22T23:47:00Z">
        <w:r w:rsidDel="00977EE7">
          <w:delText>-</w:delText>
        </w:r>
      </w:del>
      <w:ins w:id="515" w:author="Rodrigo Riquelme" w:date="2010-12-22T23:47:00Z">
        <w:r w:rsidR="00977EE7">
          <w:t>–</w:t>
        </w:r>
      </w:ins>
      <w:r>
        <w:t xml:space="preserve"> Namespace</w:t>
      </w:r>
      <w:ins w:id="516" w:author="Rodrigo Riquelme" w:date="2010-12-22T23:47:00Z">
        <w:r w:rsidR="00977EE7">
          <w:t xml:space="preserve"> </w:t>
        </w:r>
      </w:ins>
      <w:r>
        <w:t>Lib - Parte 1</w:t>
      </w:r>
      <w:bookmarkEnd w:id="513"/>
    </w:p>
    <w:p w:rsidR="000D6FD3" w:rsidRDefault="000D6FD3" w:rsidP="000E1C37">
      <w:pPr>
        <w:pStyle w:val="Subttulo"/>
        <w:outlineLvl w:val="1"/>
        <w:rPr>
          <w:noProof/>
          <w:lang w:eastAsia="es-CL"/>
        </w:rPr>
      </w:pPr>
    </w:p>
    <w:p w:rsidR="000D6FD3" w:rsidRDefault="00DA7E58" w:rsidP="0064191E">
      <w:pPr>
        <w:pStyle w:val="Subttulo"/>
        <w:keepNext/>
        <w:jc w:val="center"/>
      </w:pPr>
      <w:ins w:id="517" w:author="Rodrigo Riquelme" w:date="2010-12-05T11:46:00Z">
        <w:r>
          <w:rPr>
            <w:noProof/>
            <w:lang w:eastAsia="es-CL"/>
            <w:rPrChange w:id="518">
              <w:rPr>
                <w:rFonts w:eastAsia="Calibri" w:cs="Calibri"/>
                <w:b w:val="0"/>
                <w:noProof/>
                <w:color w:val="0000FF"/>
                <w:sz w:val="24"/>
                <w:szCs w:val="22"/>
                <w:u w:val="single"/>
                <w:lang w:eastAsia="es-CL"/>
              </w:rPr>
            </w:rPrChange>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519" w:author="Rodrigo Riquelme" w:date="2010-12-05T11:46:00Z"/>
        </w:rPr>
      </w:pPr>
      <w:bookmarkStart w:id="520" w:name="_Toc280817220"/>
      <w:r>
        <w:t xml:space="preserve">Ilustración </w:t>
      </w:r>
      <w:r w:rsidR="009011E4">
        <w:fldChar w:fldCharType="begin"/>
      </w:r>
      <w:r w:rsidR="00F231A4">
        <w:instrText xml:space="preserve"> SEQ Ilustración \* ARABIC </w:instrText>
      </w:r>
      <w:r w:rsidR="009011E4">
        <w:fldChar w:fldCharType="separate"/>
      </w:r>
      <w:r w:rsidR="00625C7F">
        <w:rPr>
          <w:noProof/>
        </w:rPr>
        <w:t>36</w:t>
      </w:r>
      <w:r w:rsidR="009011E4">
        <w:rPr>
          <w:noProof/>
        </w:rPr>
        <w:fldChar w:fldCharType="end"/>
      </w:r>
      <w:r>
        <w:t xml:space="preserve"> </w:t>
      </w:r>
      <w:del w:id="521" w:author="Rodrigo Riquelme" w:date="2010-12-22T23:48:00Z">
        <w:r w:rsidDel="00977EE7">
          <w:delText>-</w:delText>
        </w:r>
      </w:del>
      <w:ins w:id="522" w:author="Rodrigo Riquelme" w:date="2010-12-22T23:48:00Z">
        <w:r w:rsidR="00977EE7">
          <w:t>–</w:t>
        </w:r>
      </w:ins>
      <w:r>
        <w:t xml:space="preserve"> Namespace</w:t>
      </w:r>
      <w:ins w:id="523" w:author="Rodrigo Riquelme" w:date="2010-12-22T23:48:00Z">
        <w:r w:rsidR="00977EE7">
          <w:t xml:space="preserve"> </w:t>
        </w:r>
      </w:ins>
      <w:r>
        <w:t>Lib - Parte 2</w:t>
      </w:r>
      <w:bookmarkEnd w:id="520"/>
    </w:p>
    <w:p w:rsidR="000D6FD3" w:rsidRDefault="00DA7E58" w:rsidP="0064191E">
      <w:pPr>
        <w:pStyle w:val="Subttulo"/>
        <w:keepNext/>
        <w:jc w:val="center"/>
      </w:pPr>
      <w:ins w:id="524" w:author="Rodrigo Riquelme" w:date="2010-12-05T11:46:00Z">
        <w:r>
          <w:rPr>
            <w:noProof/>
            <w:lang w:eastAsia="es-CL"/>
            <w:rPrChange w:id="525">
              <w:rPr>
                <w:rFonts w:eastAsia="Calibri" w:cs="Calibri"/>
                <w:b w:val="0"/>
                <w:noProof/>
                <w:color w:val="0000FF"/>
                <w:sz w:val="24"/>
                <w:szCs w:val="22"/>
                <w:u w:val="single"/>
                <w:lang w:eastAsia="es-CL"/>
              </w:rPr>
            </w:rPrChange>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526" w:author="Rodrigo Riquelme" w:date="2010-12-05T11:46:00Z"/>
        </w:rPr>
      </w:pPr>
      <w:bookmarkStart w:id="527" w:name="_Toc280817221"/>
      <w:r>
        <w:t xml:space="preserve">Ilustración </w:t>
      </w:r>
      <w:r w:rsidR="009011E4">
        <w:fldChar w:fldCharType="begin"/>
      </w:r>
      <w:r w:rsidR="00F231A4">
        <w:instrText xml:space="preserve"> SEQ Ilustración \* ARABIC </w:instrText>
      </w:r>
      <w:r w:rsidR="009011E4">
        <w:fldChar w:fldCharType="separate"/>
      </w:r>
      <w:r w:rsidR="00625C7F">
        <w:rPr>
          <w:noProof/>
        </w:rPr>
        <w:t>37</w:t>
      </w:r>
      <w:r w:rsidR="009011E4">
        <w:rPr>
          <w:noProof/>
        </w:rPr>
        <w:fldChar w:fldCharType="end"/>
      </w:r>
      <w:r>
        <w:t xml:space="preserve"> </w:t>
      </w:r>
      <w:del w:id="528" w:author="Rodrigo Riquelme" w:date="2010-12-22T23:48:00Z">
        <w:r w:rsidDel="00977EE7">
          <w:delText>-</w:delText>
        </w:r>
      </w:del>
      <w:ins w:id="529" w:author="Rodrigo Riquelme" w:date="2010-12-22T23:48:00Z">
        <w:r w:rsidR="00977EE7">
          <w:t>–</w:t>
        </w:r>
      </w:ins>
      <w:r>
        <w:t xml:space="preserve"> Namespace</w:t>
      </w:r>
      <w:ins w:id="530" w:author="Rodrigo Riquelme" w:date="2010-12-22T23:48:00Z">
        <w:r w:rsidR="00977EE7">
          <w:t xml:space="preserve"> </w:t>
        </w:r>
      </w:ins>
      <w:r>
        <w:t>Lib - Parte 3</w:t>
      </w:r>
      <w:bookmarkEnd w:id="527"/>
    </w:p>
    <w:p w:rsidR="006B4E9A" w:rsidRDefault="006B4E9A" w:rsidP="000E1C37">
      <w:pPr>
        <w:pStyle w:val="Subttulo"/>
        <w:outlineLvl w:val="1"/>
        <w:rPr>
          <w:ins w:id="531" w:author="Rodrigo Riquelme" w:date="2010-12-05T11:46:00Z"/>
        </w:rPr>
      </w:pPr>
    </w:p>
    <w:p w:rsidR="009011E4" w:rsidRPr="009011E4" w:rsidRDefault="009011E4" w:rsidP="009011E4">
      <w:pPr>
        <w:suppressAutoHyphens w:val="0"/>
        <w:spacing w:before="0" w:after="0" w:line="240" w:lineRule="auto"/>
        <w:jc w:val="left"/>
        <w:rPr>
          <w:b/>
          <w:rPrChange w:id="532" w:author="Rodrigo Riquelme" w:date="2010-12-05T11:46:00Z">
            <w:rPr>
              <w:b w:val="0"/>
              <w:sz w:val="28"/>
            </w:rPr>
          </w:rPrChange>
        </w:rPr>
        <w:pPrChange w:id="533" w:author="Rodrigo Riquelme" w:date="2010-12-05T11:46:00Z">
          <w:pPr>
            <w:pStyle w:val="Epgrafe"/>
            <w:jc w:val="center"/>
          </w:pPr>
        </w:pPrChange>
      </w:pPr>
    </w:p>
    <w:p w:rsidR="005E46BE" w:rsidRDefault="005E46BE" w:rsidP="000E1C37">
      <w:pPr>
        <w:pStyle w:val="Subttulo"/>
        <w:outlineLvl w:val="1"/>
      </w:pPr>
    </w:p>
    <w:p w:rsidR="00C43BA3" w:rsidRPr="00C43BA3" w:rsidRDefault="00DA7E58" w:rsidP="00C43BA3">
      <w:pPr>
        <w:rPr>
          <w:del w:id="534" w:author="Rodrigo Riquelme" w:date="2010-12-05T11:46:00Z"/>
        </w:rPr>
      </w:pPr>
      <w:del w:id="535" w:author="Rodrigo Riquelme" w:date="2010-12-05T11:46:00Z">
        <w:r>
          <w:rPr>
            <w:noProof/>
            <w:lang w:eastAsia="es-CL"/>
            <w:rPrChange w:id="536">
              <w:rPr>
                <w:rFonts w:eastAsia="Times New Roman" w:cs="Times New Roman"/>
                <w:b/>
                <w:bCs/>
                <w:noProof/>
                <w:color w:val="000000"/>
                <w:sz w:val="18"/>
                <w:szCs w:val="18"/>
                <w:u w:val="single"/>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537" w:author="Rodrigo Riquelme" w:date="2010-12-05T11:46:00Z"/>
          <w:b w:val="0"/>
          <w:sz w:val="28"/>
          <w:szCs w:val="24"/>
        </w:rPr>
      </w:pPr>
      <w:del w:id="538"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539" w:author="Rodrigo Riquelme" w:date="2010-12-05T11:46:00Z"/>
        </w:rPr>
      </w:pPr>
    </w:p>
    <w:p w:rsidR="004C78D3" w:rsidRDefault="00DA7E58">
      <w:pPr>
        <w:suppressAutoHyphens w:val="0"/>
        <w:spacing w:before="0" w:after="0" w:line="240" w:lineRule="auto"/>
        <w:jc w:val="left"/>
        <w:rPr>
          <w:del w:id="540" w:author="Rodrigo Riquelme" w:date="2010-12-05T11:46:00Z"/>
          <w:rFonts w:eastAsia="Times New Roman" w:cs="Times New Roman"/>
          <w:b/>
          <w:sz w:val="28"/>
          <w:szCs w:val="24"/>
        </w:rPr>
      </w:pPr>
      <w:del w:id="541" w:author="Rodrigo Riquelme" w:date="2010-12-05T11:46:00Z">
        <w:r>
          <w:rPr>
            <w:noProof/>
            <w:lang w:eastAsia="es-CL"/>
            <w:rPrChange w:id="542">
              <w:rPr>
                <w:rFonts w:eastAsia="Times New Roman" w:cs="Times New Roman"/>
                <w:b/>
                <w:bCs/>
                <w:noProof/>
                <w:color w:val="000000"/>
                <w:sz w:val="18"/>
                <w:szCs w:val="18"/>
                <w:u w:val="single"/>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543" w:author="Rodrigo Riquelme" w:date="2010-12-05T11:46:00Z"/>
        </w:rPr>
      </w:pPr>
    </w:p>
    <w:p w:rsidR="00C43BA3" w:rsidRDefault="00C43BA3" w:rsidP="00C43BA3">
      <w:pPr>
        <w:pStyle w:val="Epgrafe"/>
        <w:jc w:val="center"/>
        <w:rPr>
          <w:del w:id="544" w:author="Rodrigo Riquelme" w:date="2010-12-05T11:46:00Z"/>
          <w:b w:val="0"/>
          <w:sz w:val="28"/>
          <w:szCs w:val="24"/>
        </w:rPr>
      </w:pPr>
      <w:del w:id="545"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546" w:author="Rodrigo Riquelme" w:date="2010-12-05T11:46:00Z"/>
        </w:rPr>
      </w:pPr>
    </w:p>
    <w:p w:rsidR="000E1C37" w:rsidRDefault="000E1C37" w:rsidP="000E1C37">
      <w:pPr>
        <w:pStyle w:val="Subttulo"/>
        <w:outlineLvl w:val="1"/>
      </w:pPr>
      <w:bookmarkStart w:id="547" w:name="_Toc280879619"/>
      <w:r w:rsidRPr="000B5660">
        <w:t xml:space="preserve">4.5. Especificaciones </w:t>
      </w:r>
      <w:r w:rsidR="006B4E9A">
        <w:t xml:space="preserve">de desarrollo </w:t>
      </w:r>
      <w:r w:rsidR="000D6FD3">
        <w:t>B</w:t>
      </w:r>
      <w:r w:rsidRPr="000B5660">
        <w:t>ack</w:t>
      </w:r>
      <w:r w:rsidR="000D6FD3">
        <w:t xml:space="preserve"> O</w:t>
      </w:r>
      <w:r w:rsidRPr="000B5660">
        <w:t>ffice</w:t>
      </w:r>
      <w:bookmarkEnd w:id="547"/>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w:t>
      </w:r>
      <w:del w:id="548" w:author="Dahianna Vega Leiva" w:date="2010-12-22T12:37:00Z">
        <w:r w:rsidRPr="00770BE8" w:rsidDel="0070187F">
          <w:delText>,</w:delText>
        </w:r>
      </w:del>
      <w:r w:rsidRPr="00770BE8">
        <w:t xml:space="preserve"> y como actúan sobre un modelo de datos relacional</w:t>
      </w:r>
      <w:ins w:id="549" w:author="Dahianna Vega Leiva" w:date="2010-12-22T12:37:00Z">
        <w:r w:rsidR="0070187F">
          <w:t>. Lo</w:t>
        </w:r>
      </w:ins>
      <w:del w:id="550"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551" w:author="Dahianna Vega Leiva" w:date="2010-12-22T12:37:00Z">
        <w:r w:rsidR="0070187F">
          <w:t>,</w:t>
        </w:r>
      </w:ins>
      <w:r w:rsidRPr="00770BE8">
        <w:t xml:space="preserve"> lo más lógico es encapsular los elementos de formularios en clases</w:t>
      </w:r>
      <w:del w:id="552" w:author="Dahianna Vega Leiva" w:date="2010-12-22T12:37:00Z">
        <w:r w:rsidRPr="00770BE8" w:rsidDel="0070187F">
          <w:delText xml:space="preserve">, para </w:delText>
        </w:r>
      </w:del>
      <w:ins w:id="553"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554" w:author="Dahianna Vega Leiva" w:date="2010-12-22T12:37:00Z">
        <w:r w:rsidR="0070187F">
          <w:t>, en la cual</w:t>
        </w:r>
      </w:ins>
      <w:del w:id="555"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556" w:name="_Toc280879620"/>
      <w:r>
        <w:t xml:space="preserve">4.5.1. </w:t>
      </w:r>
      <w:r w:rsidR="002E5790" w:rsidRPr="00770BE8">
        <w:t>Configuración de Sitio</w:t>
      </w:r>
      <w:bookmarkEnd w:id="556"/>
    </w:p>
    <w:p w:rsidR="008C51BB" w:rsidRPr="00770BE8" w:rsidRDefault="00C43BA3" w:rsidP="00D9256C">
      <w:del w:id="557" w:author="Rodrigo Riquelme" w:date="2010-12-05T11:46:00Z">
        <w:r w:rsidRPr="00770BE8">
          <w:delText>También</w:delText>
        </w:r>
      </w:del>
      <w:ins w:id="558" w:author="Rodrigo Riquelme" w:date="2010-12-05T11:46:00Z">
        <w:del w:id="559" w:author="Dahianna Vega Leiva" w:date="2010-12-22T12:37:00Z">
          <w:r w:rsidR="008C51BB" w:rsidRPr="00770BE8" w:rsidDel="0070187F">
            <w:delText>Tambien</w:delText>
          </w:r>
        </w:del>
      </w:ins>
      <w:ins w:id="560" w:author="Dahianna Vega Leiva" w:date="2010-12-22T12:37:00Z">
        <w:r w:rsidR="0070187F" w:rsidRPr="00770BE8">
          <w:t>También</w:t>
        </w:r>
      </w:ins>
      <w:r w:rsidR="008C51BB" w:rsidRPr="00770BE8">
        <w:t xml:space="preserve"> se creará una clase Settings que maneje toda la configuración global del sitio</w:t>
      </w:r>
      <w:r w:rsidR="002E5790" w:rsidRPr="00770BE8">
        <w:t>, todos estos parámetros de configuración se guardarán en una sola tabla</w:t>
      </w:r>
      <w:del w:id="561" w:author="Dahianna Vega Leiva" w:date="2010-12-22T12:38:00Z">
        <w:r w:rsidR="002E5790" w:rsidRPr="00770BE8" w:rsidDel="0070187F">
          <w:delText>, al</w:delText>
        </w:r>
      </w:del>
      <w:ins w:id="562"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563"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564" w:author="Rodrigo Riquelme" w:date="2010-12-05T11:46:00Z"/>
        </w:rPr>
      </w:pPr>
    </w:p>
    <w:p w:rsidR="006D756E" w:rsidRDefault="006D756E" w:rsidP="006D756E"/>
    <w:p w:rsidR="006D756E" w:rsidRPr="00770BE8" w:rsidRDefault="00236077" w:rsidP="004C5C22">
      <w:pPr>
        <w:pStyle w:val="Subttulo"/>
        <w:outlineLvl w:val="2"/>
      </w:pPr>
      <w:bookmarkStart w:id="565" w:name="_Toc280879621"/>
      <w:r>
        <w:t>4.5.2</w:t>
      </w:r>
      <w:r w:rsidR="006D756E" w:rsidRPr="00770BE8">
        <w:t>. Componentes XML</w:t>
      </w:r>
      <w:bookmarkEnd w:id="565"/>
    </w:p>
    <w:p w:rsidR="002873B4" w:rsidRDefault="002873B4" w:rsidP="002873B4">
      <w:r w:rsidRPr="00770BE8">
        <w:t xml:space="preserve">Los </w:t>
      </w:r>
      <w:del w:id="566" w:author="Dahianna Vega Leiva" w:date="2010-12-22T12:38:00Z">
        <w:r w:rsidRPr="00770BE8" w:rsidDel="0070187F">
          <w:delText>components</w:delText>
        </w:r>
      </w:del>
      <w:ins w:id="567"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568" w:author="Dahianna Vega Leiva" w:date="2010-12-22T12:38:00Z">
        <w:r w:rsidR="0070187F">
          <w:t>. Para</w:t>
        </w:r>
      </w:ins>
      <w:del w:id="569" w:author="Dahianna Vega Leiva" w:date="2010-12-22T12:38:00Z">
        <w:r w:rsidRPr="00770BE8" w:rsidDel="0070187F">
          <w:delText xml:space="preserve"> para</w:delText>
        </w:r>
      </w:del>
      <w:r w:rsidRPr="00770BE8">
        <w:t xml:space="preserve"> este caso se especifica el type=”table”</w:t>
      </w:r>
      <w:ins w:id="570" w:author="Dahianna Vega Leiva" w:date="2010-12-22T12:41:00Z">
        <w:r w:rsidR="0070187F">
          <w:t xml:space="preserve"> y </w:t>
        </w:r>
      </w:ins>
      <w:del w:id="571" w:author="Dahianna Vega Leiva" w:date="2010-12-22T12:41:00Z">
        <w:r w:rsidR="000B2AA4" w:rsidRPr="00770BE8" w:rsidDel="0070187F">
          <w:delText xml:space="preserve">en este caso también se especifica </w:delText>
        </w:r>
      </w:del>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9011E4" w:rsidRDefault="00A91C37" w:rsidP="009011E4">
      <w:pPr>
        <w:suppressAutoHyphens w:val="0"/>
        <w:spacing w:before="0" w:after="0" w:line="240" w:lineRule="auto"/>
        <w:jc w:val="left"/>
        <w:rPr>
          <w:lang w:val="en-US"/>
        </w:rPr>
        <w:pPrChange w:id="572" w:author="Rodrigo Riquelme" w:date="2010-12-05T11:46:00Z">
          <w:pPr>
            <w:pStyle w:val="Subttulo"/>
          </w:pPr>
        </w:pPrChange>
      </w:pPr>
      <w:r>
        <w:rPr>
          <w:lang w:val="en-US"/>
        </w:rPr>
        <w:br w:type="page"/>
      </w:r>
      <w:moveFromRangeStart w:id="573" w:author="Rodrigo Riquelme" w:date="2010-12-05T11:46:00Z" w:name="move279312906"/>
      <w:moveFrom w:id="574" w:author="Rodrigo Riquelme" w:date="2010-12-05T11:46:00Z">
        <w:r w:rsidR="000E1C37" w:rsidRPr="00E06820">
          <w:rPr>
            <w:lang w:val="en-US"/>
          </w:rPr>
          <w:t>4.6. Especificaciones front office</w:t>
        </w:r>
      </w:moveFrom>
      <w:moveFromRangeEnd w:id="573"/>
    </w:p>
    <w:p w:rsidR="00CF0939" w:rsidRDefault="009011E4" w:rsidP="00CF0939">
      <w:pPr>
        <w:pStyle w:val="Subttulo"/>
        <w:outlineLvl w:val="1"/>
      </w:pPr>
      <w:bookmarkStart w:id="575" w:name="_Toc280879622"/>
      <w:moveToRangeStart w:id="576" w:author="Rodrigo Riquelme" w:date="2010-12-05T11:46:00Z" w:name="move279312906"/>
      <w:moveTo w:id="577" w:author="Rodrigo Riquelme" w:date="2010-12-05T11:46:00Z">
        <w:r w:rsidRPr="009011E4">
          <w:rPr>
            <w:rPrChange w:id="578" w:author="Rodrigo Riquelme" w:date="2010-12-05T11:46:00Z">
              <w:rPr>
                <w:color w:val="0000FF"/>
                <w:u w:val="single"/>
                <w:lang w:val="en-US"/>
              </w:rPr>
            </w:rPrChange>
          </w:rPr>
          <w:t xml:space="preserve">4.6. Especificaciones </w:t>
        </w:r>
      </w:moveTo>
      <w:r w:rsidR="00CF0939">
        <w:t>F</w:t>
      </w:r>
      <w:moveTo w:id="579" w:author="Rodrigo Riquelme" w:date="2010-12-05T11:46:00Z">
        <w:r w:rsidRPr="009011E4">
          <w:rPr>
            <w:rPrChange w:id="580" w:author="Rodrigo Riquelme" w:date="2010-12-05T11:46:00Z">
              <w:rPr>
                <w:color w:val="0000FF"/>
                <w:u w:val="single"/>
                <w:lang w:val="en-US"/>
              </w:rPr>
            </w:rPrChange>
          </w:rPr>
          <w:t xml:space="preserve">ront </w:t>
        </w:r>
      </w:moveTo>
      <w:r w:rsidR="00CF0939">
        <w:t>O</w:t>
      </w:r>
      <w:moveTo w:id="581" w:author="Rodrigo Riquelme" w:date="2010-12-05T11:46:00Z">
        <w:r w:rsidRPr="009011E4">
          <w:rPr>
            <w:rPrChange w:id="582" w:author="Rodrigo Riquelme" w:date="2010-12-05T11:46:00Z">
              <w:rPr>
                <w:color w:val="0000FF"/>
                <w:u w:val="single"/>
                <w:lang w:val="en-US"/>
              </w:rPr>
            </w:rPrChange>
          </w:rPr>
          <w:t>ffice</w:t>
        </w:r>
      </w:moveTo>
      <w:bookmarkStart w:id="583" w:name="_Toc279302806"/>
      <w:bookmarkEnd w:id="575"/>
      <w:moveToRangeEnd w:id="576"/>
    </w:p>
    <w:p w:rsidR="0064191E" w:rsidRDefault="00CF0939" w:rsidP="00CF0939">
      <w:r>
        <w:t>En el Front</w:t>
      </w:r>
      <w:r w:rsidR="00C33F26">
        <w:t xml:space="preserve"> Office se</w:t>
      </w:r>
      <w:r w:rsidR="00812729">
        <w:t xml:space="preserve"> compone de templates</w:t>
      </w:r>
      <w:r w:rsidR="00461CC4">
        <w:t>HTML</w:t>
      </w:r>
      <w:r w:rsidR="0064191E">
        <w:t xml:space="preserve"> (en general)</w:t>
      </w:r>
      <w:r w:rsidR="00812729">
        <w:t>y componentes</w:t>
      </w:r>
      <w:r w:rsidR="00461CC4">
        <w:t xml:space="preserve"> XML</w:t>
      </w:r>
      <w:r w:rsidR="0064191E">
        <w:t>.</w:t>
      </w:r>
    </w:p>
    <w:p w:rsidR="0064191E" w:rsidRDefault="0064191E" w:rsidP="00CF0939">
      <w:commentRangeStart w:id="584"/>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commentRangeEnd w:id="584"/>
      <w:r w:rsidR="0070187F">
        <w:rPr>
          <w:rStyle w:val="Refdecomentario"/>
          <w:rFonts w:eastAsia="Times New Roman" w:cs="Times New Roman"/>
          <w:szCs w:val="20"/>
          <w:lang w:eastAsia="en-US"/>
        </w:rPr>
        <w:commentReference w:id="584"/>
      </w:r>
    </w:p>
    <w:p w:rsidR="00C14D0C" w:rsidRDefault="00C14D0C" w:rsidP="00CF0939">
      <w:r>
        <w:t xml:space="preserve">Para la funcionalidad de templates y la de componentes xml se usa clasen </w:t>
      </w:r>
      <w:r w:rsidRPr="00C14D0C">
        <w:rPr>
          <w:b/>
        </w:rPr>
        <w:t>Template</w:t>
      </w:r>
      <w:r>
        <w:t xml:space="preserve"> y </w:t>
      </w:r>
      <w:r w:rsidRPr="00C14D0C">
        <w:rPr>
          <w:b/>
        </w:rPr>
        <w:t>Component</w:t>
      </w:r>
      <w:r>
        <w:t xml:space="preserve"> del namespace</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585"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586" w:author="Rodrigo Riquelme" w:date="2010-12-22T23:48: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AB3436" w:rsidRDefault="009011E4"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Change w:id="587" w:author="manolo" w:date="2010-12-23T14:38:00Z">
            <w:rPr>
              <w:rFonts w:ascii="Courier New" w:eastAsia="Times New Roman" w:hAnsi="Courier New" w:cs="Courier New"/>
              <w:sz w:val="20"/>
              <w:szCs w:val="20"/>
              <w:lang w:eastAsia="es-CL"/>
            </w:rPr>
          </w:rPrChange>
        </w:rPr>
      </w:pPr>
      <w:r w:rsidRPr="009011E4">
        <w:rPr>
          <w:rFonts w:ascii="Courier New" w:eastAsia="Times New Roman" w:hAnsi="Courier New" w:cs="Courier New"/>
          <w:color w:val="008080"/>
          <w:sz w:val="20"/>
          <w:szCs w:val="20"/>
          <w:lang w:val="en-US" w:eastAsia="es-CL"/>
          <w:rPrChange w:id="588" w:author="manolo" w:date="2010-12-23T14:38:00Z">
            <w:rPr>
              <w:rFonts w:ascii="Courier New" w:eastAsia="Times New Roman" w:hAnsi="Courier New" w:cs="Courier New"/>
              <w:color w:val="008080"/>
              <w:sz w:val="20"/>
              <w:szCs w:val="20"/>
              <w:u w:val="single"/>
              <w:lang w:eastAsia="es-CL"/>
            </w:rPr>
          </w:rPrChange>
        </w:rPr>
        <w:t>&lt;</w:t>
      </w:r>
      <w:r w:rsidRPr="009011E4">
        <w:rPr>
          <w:rFonts w:ascii="Courier New" w:eastAsia="Times New Roman" w:hAnsi="Courier New" w:cs="Courier New"/>
          <w:color w:val="3F7F7F"/>
          <w:sz w:val="20"/>
          <w:szCs w:val="20"/>
          <w:lang w:val="en-US" w:eastAsia="es-CL"/>
          <w:rPrChange w:id="589" w:author="manolo" w:date="2010-12-23T14:38:00Z">
            <w:rPr>
              <w:rFonts w:ascii="Courier New" w:eastAsia="Times New Roman" w:hAnsi="Courier New" w:cs="Courier New"/>
              <w:color w:val="3F7F7F"/>
              <w:sz w:val="20"/>
              <w:szCs w:val="20"/>
              <w:u w:val="single"/>
              <w:lang w:eastAsia="es-CL"/>
            </w:rPr>
          </w:rPrChange>
        </w:rPr>
        <w:t>html</w:t>
      </w:r>
      <w:ins w:id="590" w:author="Rodrigo Riquelme" w:date="2010-12-22T23:49:00Z">
        <w:r w:rsidRPr="009011E4">
          <w:rPr>
            <w:rFonts w:ascii="Courier New" w:eastAsia="Times New Roman" w:hAnsi="Courier New" w:cs="Courier New"/>
            <w:color w:val="3F7F7F"/>
            <w:sz w:val="20"/>
            <w:szCs w:val="20"/>
            <w:lang w:val="en-US" w:eastAsia="es-CL"/>
            <w:rPrChange w:id="591" w:author="manolo" w:date="2010-12-23T14:38:00Z">
              <w:rPr>
                <w:rFonts w:ascii="Courier New" w:eastAsia="Times New Roman" w:hAnsi="Courier New" w:cs="Courier New"/>
                <w:color w:val="3F7F7F"/>
                <w:sz w:val="20"/>
                <w:szCs w:val="20"/>
                <w:u w:val="single"/>
                <w:lang w:eastAsia="es-CL"/>
              </w:rPr>
            </w:rPrChange>
          </w:rPr>
          <w:t xml:space="preserve"> </w:t>
        </w:r>
      </w:ins>
      <w:r w:rsidRPr="009011E4">
        <w:rPr>
          <w:rFonts w:ascii="Courier New" w:eastAsia="Times New Roman" w:hAnsi="Courier New" w:cs="Courier New"/>
          <w:color w:val="7F007F"/>
          <w:sz w:val="20"/>
          <w:szCs w:val="20"/>
          <w:lang w:val="en-US" w:eastAsia="es-CL"/>
          <w:rPrChange w:id="592" w:author="manolo" w:date="2010-12-23T14:38:00Z">
            <w:rPr>
              <w:rFonts w:ascii="Courier New" w:eastAsia="Times New Roman" w:hAnsi="Courier New" w:cs="Courier New"/>
              <w:color w:val="7F007F"/>
              <w:sz w:val="20"/>
              <w:szCs w:val="20"/>
              <w:u w:val="single"/>
              <w:lang w:eastAsia="es-CL"/>
            </w:rPr>
          </w:rPrChange>
        </w:rPr>
        <w:t>xmlns</w:t>
      </w:r>
      <w:r w:rsidRPr="009011E4">
        <w:rPr>
          <w:rFonts w:ascii="Courier New" w:eastAsia="Times New Roman" w:hAnsi="Courier New" w:cs="Courier New"/>
          <w:color w:val="000000"/>
          <w:sz w:val="20"/>
          <w:szCs w:val="20"/>
          <w:lang w:val="en-US" w:eastAsia="es-CL"/>
          <w:rPrChange w:id="593" w:author="manolo" w:date="2010-12-23T14:38:00Z">
            <w:rPr>
              <w:rFonts w:ascii="Courier New" w:eastAsia="Times New Roman" w:hAnsi="Courier New" w:cs="Courier New"/>
              <w:color w:val="000000"/>
              <w:sz w:val="20"/>
              <w:szCs w:val="20"/>
              <w:u w:val="single"/>
              <w:lang w:eastAsia="es-CL"/>
            </w:rPr>
          </w:rPrChange>
        </w:rPr>
        <w:t>=</w:t>
      </w:r>
      <w:r w:rsidRPr="009011E4">
        <w:rPr>
          <w:rFonts w:ascii="Courier New" w:eastAsia="Times New Roman" w:hAnsi="Courier New" w:cs="Courier New"/>
          <w:i/>
          <w:iCs/>
          <w:color w:val="2A00FF"/>
          <w:sz w:val="20"/>
          <w:szCs w:val="20"/>
          <w:lang w:val="en-US" w:eastAsia="es-CL"/>
          <w:rPrChange w:id="594" w:author="manolo" w:date="2010-12-23T14:38:00Z">
            <w:rPr>
              <w:rFonts w:ascii="Courier New" w:eastAsia="Times New Roman" w:hAnsi="Courier New" w:cs="Courier New"/>
              <w:i/>
              <w:iCs/>
              <w:color w:val="2A00FF"/>
              <w:sz w:val="20"/>
              <w:szCs w:val="20"/>
              <w:u w:val="single"/>
              <w:lang w:eastAsia="es-CL"/>
            </w:rPr>
          </w:rPrChange>
        </w:rPr>
        <w:t>"http://www.w3.org/1999/xhtml"</w:t>
      </w:r>
      <w:r w:rsidRPr="009011E4">
        <w:rPr>
          <w:rFonts w:ascii="Courier New" w:eastAsia="Times New Roman" w:hAnsi="Courier New" w:cs="Courier New"/>
          <w:color w:val="7F007F"/>
          <w:sz w:val="20"/>
          <w:szCs w:val="20"/>
          <w:lang w:val="en-US" w:eastAsia="es-CL"/>
          <w:rPrChange w:id="595" w:author="manolo" w:date="2010-12-23T14:38:00Z">
            <w:rPr>
              <w:rFonts w:ascii="Courier New" w:eastAsia="Times New Roman" w:hAnsi="Courier New" w:cs="Courier New"/>
              <w:color w:val="7F007F"/>
              <w:sz w:val="20"/>
              <w:szCs w:val="20"/>
              <w:u w:val="single"/>
              <w:lang w:eastAsia="es-CL"/>
            </w:rPr>
          </w:rPrChange>
        </w:rPr>
        <w:t>xml:lang</w:t>
      </w:r>
      <w:r w:rsidRPr="009011E4">
        <w:rPr>
          <w:rFonts w:ascii="Courier New" w:eastAsia="Times New Roman" w:hAnsi="Courier New" w:cs="Courier New"/>
          <w:color w:val="000000"/>
          <w:sz w:val="20"/>
          <w:szCs w:val="20"/>
          <w:lang w:val="en-US" w:eastAsia="es-CL"/>
          <w:rPrChange w:id="596" w:author="manolo" w:date="2010-12-23T14:38:00Z">
            <w:rPr>
              <w:rFonts w:ascii="Courier New" w:eastAsia="Times New Roman" w:hAnsi="Courier New" w:cs="Courier New"/>
              <w:color w:val="000000"/>
              <w:sz w:val="20"/>
              <w:szCs w:val="20"/>
              <w:u w:val="single"/>
              <w:lang w:eastAsia="es-CL"/>
            </w:rPr>
          </w:rPrChange>
        </w:rPr>
        <w:t>=</w:t>
      </w:r>
      <w:r w:rsidRPr="009011E4">
        <w:rPr>
          <w:rFonts w:ascii="Courier New" w:eastAsia="Times New Roman" w:hAnsi="Courier New" w:cs="Courier New"/>
          <w:i/>
          <w:iCs/>
          <w:color w:val="2A00FF"/>
          <w:sz w:val="20"/>
          <w:szCs w:val="20"/>
          <w:lang w:val="en-US" w:eastAsia="es-CL"/>
          <w:rPrChange w:id="597" w:author="manolo" w:date="2010-12-23T14:38:00Z">
            <w:rPr>
              <w:rFonts w:ascii="Courier New" w:eastAsia="Times New Roman" w:hAnsi="Courier New" w:cs="Courier New"/>
              <w:i/>
              <w:iCs/>
              <w:color w:val="2A00FF"/>
              <w:sz w:val="20"/>
              <w:szCs w:val="20"/>
              <w:u w:val="single"/>
              <w:lang w:eastAsia="es-CL"/>
            </w:rPr>
          </w:rPrChange>
        </w:rPr>
        <w:t>"es"</w:t>
      </w:r>
      <w:r w:rsidRPr="009011E4">
        <w:rPr>
          <w:rFonts w:ascii="Courier New" w:eastAsia="Times New Roman" w:hAnsi="Courier New" w:cs="Courier New"/>
          <w:color w:val="7F007F"/>
          <w:sz w:val="20"/>
          <w:szCs w:val="20"/>
          <w:lang w:val="en-US" w:eastAsia="es-CL"/>
          <w:rPrChange w:id="598" w:author="manolo" w:date="2010-12-23T14:38:00Z">
            <w:rPr>
              <w:rFonts w:ascii="Courier New" w:eastAsia="Times New Roman" w:hAnsi="Courier New" w:cs="Courier New"/>
              <w:color w:val="7F007F"/>
              <w:sz w:val="20"/>
              <w:szCs w:val="20"/>
              <w:u w:val="single"/>
              <w:lang w:eastAsia="es-CL"/>
            </w:rPr>
          </w:rPrChange>
        </w:rPr>
        <w:t>lang</w:t>
      </w:r>
      <w:r w:rsidRPr="009011E4">
        <w:rPr>
          <w:rFonts w:ascii="Courier New" w:eastAsia="Times New Roman" w:hAnsi="Courier New" w:cs="Courier New"/>
          <w:color w:val="000000"/>
          <w:sz w:val="20"/>
          <w:szCs w:val="20"/>
          <w:lang w:val="en-US" w:eastAsia="es-CL"/>
          <w:rPrChange w:id="599" w:author="manolo" w:date="2010-12-23T14:38:00Z">
            <w:rPr>
              <w:rFonts w:ascii="Courier New" w:eastAsia="Times New Roman" w:hAnsi="Courier New" w:cs="Courier New"/>
              <w:color w:val="000000"/>
              <w:sz w:val="20"/>
              <w:szCs w:val="20"/>
              <w:u w:val="single"/>
              <w:lang w:eastAsia="es-CL"/>
            </w:rPr>
          </w:rPrChange>
        </w:rPr>
        <w:t>=</w:t>
      </w:r>
      <w:r w:rsidRPr="009011E4">
        <w:rPr>
          <w:rFonts w:ascii="Courier New" w:eastAsia="Times New Roman" w:hAnsi="Courier New" w:cs="Courier New"/>
          <w:i/>
          <w:iCs/>
          <w:color w:val="2A00FF"/>
          <w:sz w:val="20"/>
          <w:szCs w:val="20"/>
          <w:lang w:val="en-US" w:eastAsia="es-CL"/>
          <w:rPrChange w:id="600" w:author="manolo" w:date="2010-12-23T14:38:00Z">
            <w:rPr>
              <w:rFonts w:ascii="Courier New" w:eastAsia="Times New Roman" w:hAnsi="Courier New" w:cs="Courier New"/>
              <w:i/>
              <w:iCs/>
              <w:color w:val="2A00FF"/>
              <w:sz w:val="20"/>
              <w:szCs w:val="20"/>
              <w:u w:val="single"/>
              <w:lang w:eastAsia="es-CL"/>
            </w:rPr>
          </w:rPrChange>
        </w:rPr>
        <w:t>"es"</w:t>
      </w:r>
      <w:r w:rsidRPr="009011E4">
        <w:rPr>
          <w:rFonts w:ascii="Courier New" w:eastAsia="Times New Roman" w:hAnsi="Courier New" w:cs="Courier New"/>
          <w:color w:val="008080"/>
          <w:sz w:val="20"/>
          <w:szCs w:val="20"/>
          <w:lang w:val="en-US" w:eastAsia="es-CL"/>
          <w:rPrChange w:id="601" w:author="manolo" w:date="2010-12-23T14:38:00Z">
            <w:rPr>
              <w:rFonts w:ascii="Courier New" w:eastAsia="Times New Roman" w:hAnsi="Courier New" w:cs="Courier New"/>
              <w:color w:val="008080"/>
              <w:sz w:val="20"/>
              <w:szCs w:val="20"/>
              <w:u w:val="single"/>
              <w:lang w:eastAsia="es-CL"/>
            </w:rPr>
          </w:rPrChange>
        </w:rPr>
        <w:t>&gt;</w:t>
      </w:r>
    </w:p>
    <w:p w:rsidR="0064191E" w:rsidRPr="0064191E" w:rsidRDefault="009011E4"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9011E4">
        <w:rPr>
          <w:rFonts w:ascii="Courier New" w:eastAsia="Times New Roman" w:hAnsi="Courier New" w:cs="Courier New"/>
          <w:color w:val="000000"/>
          <w:sz w:val="20"/>
          <w:szCs w:val="20"/>
          <w:lang w:val="en-US" w:eastAsia="es-CL"/>
          <w:rPrChange w:id="602" w:author="manolo" w:date="2010-12-23T14:38:00Z">
            <w:rPr>
              <w:rFonts w:ascii="Courier New" w:eastAsia="Times New Roman" w:hAnsi="Courier New" w:cs="Courier New"/>
              <w:color w:val="000000"/>
              <w:sz w:val="20"/>
              <w:szCs w:val="20"/>
              <w:u w:val="single"/>
              <w:lang w:eastAsia="es-CL"/>
            </w:rPr>
          </w:rPrChange>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60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ins w:id="604" w:author="Rodrigo Riquelme" w:date="2010-12-22T23:48:00Z">
        <w:r w:rsidR="00977EE7">
          <w:rPr>
            <w:rFonts w:ascii="Courier New" w:eastAsia="Times New Roman" w:hAnsi="Courier New" w:cs="Courier New"/>
            <w:color w:val="3F7F7F"/>
            <w:sz w:val="20"/>
            <w:szCs w:val="20"/>
            <w:lang w:val="en-US" w:eastAsia="es-CL"/>
          </w:rPr>
          <w:t xml:space="preserve"> </w:t>
        </w:r>
      </w:ins>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605"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AB3436" w:rsidRDefault="009011E4"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606" w:author="manolo" w:date="2010-12-23T14:38:00Z">
            <w:rPr>
              <w:rFonts w:ascii="Courier New" w:eastAsia="Times New Roman" w:hAnsi="Courier New" w:cs="Courier New"/>
              <w:sz w:val="20"/>
              <w:szCs w:val="20"/>
              <w:lang w:val="en-US" w:eastAsia="es-CL"/>
            </w:rPr>
          </w:rPrChange>
        </w:rPr>
      </w:pPr>
      <w:r w:rsidRPr="009011E4">
        <w:rPr>
          <w:rFonts w:ascii="Courier New" w:eastAsia="Times New Roman" w:hAnsi="Courier New" w:cs="Courier New"/>
          <w:color w:val="008080"/>
          <w:sz w:val="20"/>
          <w:szCs w:val="20"/>
          <w:lang w:eastAsia="es-CL"/>
          <w:rPrChange w:id="607" w:author="manolo" w:date="2010-12-23T14:38:00Z">
            <w:rPr>
              <w:rFonts w:ascii="Courier New" w:eastAsia="Times New Roman" w:hAnsi="Courier New" w:cs="Courier New"/>
              <w:color w:val="008080"/>
              <w:sz w:val="20"/>
              <w:szCs w:val="20"/>
              <w:u w:val="single"/>
              <w:lang w:val="en-US" w:eastAsia="es-CL"/>
            </w:rPr>
          </w:rPrChange>
        </w:rPr>
        <w:t>&lt;</w:t>
      </w:r>
      <w:r w:rsidRPr="009011E4">
        <w:rPr>
          <w:rFonts w:ascii="Courier New" w:eastAsia="Times New Roman" w:hAnsi="Courier New" w:cs="Courier New"/>
          <w:color w:val="3F7F7F"/>
          <w:sz w:val="20"/>
          <w:szCs w:val="20"/>
          <w:lang w:eastAsia="es-CL"/>
          <w:rPrChange w:id="608" w:author="manolo" w:date="2010-12-23T14:38:00Z">
            <w:rPr>
              <w:rFonts w:ascii="Courier New" w:eastAsia="Times New Roman" w:hAnsi="Courier New" w:cs="Courier New"/>
              <w:color w:val="3F7F7F"/>
              <w:sz w:val="20"/>
              <w:szCs w:val="20"/>
              <w:u w:val="single"/>
              <w:lang w:val="en-US" w:eastAsia="es-CL"/>
            </w:rPr>
          </w:rPrChange>
        </w:rPr>
        <w:t>ul</w:t>
      </w:r>
      <w:r w:rsidRPr="009011E4">
        <w:rPr>
          <w:rFonts w:ascii="Courier New" w:eastAsia="Times New Roman" w:hAnsi="Courier New" w:cs="Courier New"/>
          <w:color w:val="7F007F"/>
          <w:sz w:val="20"/>
          <w:szCs w:val="20"/>
          <w:lang w:eastAsia="es-CL"/>
          <w:rPrChange w:id="609" w:author="manolo" w:date="2010-12-23T14:38:00Z">
            <w:rPr>
              <w:rFonts w:ascii="Courier New" w:eastAsia="Times New Roman" w:hAnsi="Courier New" w:cs="Courier New"/>
              <w:color w:val="7F007F"/>
              <w:sz w:val="20"/>
              <w:szCs w:val="20"/>
              <w:u w:val="single"/>
              <w:lang w:val="en-US" w:eastAsia="es-CL"/>
            </w:rPr>
          </w:rPrChange>
        </w:rPr>
        <w:t>class</w:t>
      </w:r>
      <w:r w:rsidRPr="009011E4">
        <w:rPr>
          <w:rFonts w:ascii="Courier New" w:eastAsia="Times New Roman" w:hAnsi="Courier New" w:cs="Courier New"/>
          <w:color w:val="000000"/>
          <w:sz w:val="20"/>
          <w:szCs w:val="20"/>
          <w:lang w:eastAsia="es-CL"/>
          <w:rPrChange w:id="610" w:author="manolo" w:date="2010-12-23T14:38:00Z">
            <w:rPr>
              <w:rFonts w:ascii="Courier New" w:eastAsia="Times New Roman" w:hAnsi="Courier New" w:cs="Courier New"/>
              <w:color w:val="000000"/>
              <w:sz w:val="20"/>
              <w:szCs w:val="20"/>
              <w:u w:val="single"/>
              <w:lang w:val="en-US" w:eastAsia="es-CL"/>
            </w:rPr>
          </w:rPrChange>
        </w:rPr>
        <w:t>=</w:t>
      </w:r>
      <w:r w:rsidRPr="009011E4">
        <w:rPr>
          <w:rFonts w:ascii="Courier New" w:eastAsia="Times New Roman" w:hAnsi="Courier New" w:cs="Courier New"/>
          <w:i/>
          <w:iCs/>
          <w:color w:val="2A00FF"/>
          <w:sz w:val="20"/>
          <w:szCs w:val="20"/>
          <w:lang w:eastAsia="es-CL"/>
          <w:rPrChange w:id="611" w:author="manolo" w:date="2010-12-23T14:38:00Z">
            <w:rPr>
              <w:rFonts w:ascii="Courier New" w:eastAsia="Times New Roman" w:hAnsi="Courier New" w:cs="Courier New"/>
              <w:i/>
              <w:iCs/>
              <w:color w:val="2A00FF"/>
              <w:sz w:val="20"/>
              <w:szCs w:val="20"/>
              <w:u w:val="single"/>
              <w:lang w:val="en-US" w:eastAsia="es-CL"/>
            </w:rPr>
          </w:rPrChange>
        </w:rPr>
        <w:t>"nav"</w:t>
      </w:r>
      <w:r w:rsidRPr="009011E4">
        <w:rPr>
          <w:rFonts w:ascii="Courier New" w:eastAsia="Times New Roman" w:hAnsi="Courier New" w:cs="Courier New"/>
          <w:color w:val="008080"/>
          <w:sz w:val="20"/>
          <w:szCs w:val="20"/>
          <w:lang w:eastAsia="es-CL"/>
          <w:rPrChange w:id="612" w:author="manolo" w:date="2010-12-23T14:38:00Z">
            <w:rPr>
              <w:rFonts w:ascii="Courier New" w:eastAsia="Times New Roman" w:hAnsi="Courier New" w:cs="Courier New"/>
              <w:color w:val="008080"/>
              <w:sz w:val="20"/>
              <w:szCs w:val="20"/>
              <w:u w:val="single"/>
              <w:lang w:val="en-US" w:eastAsia="es-CL"/>
            </w:rPr>
          </w:rPrChange>
        </w:rPr>
        <w:t>&gt;</w:t>
      </w:r>
    </w:p>
    <w:p w:rsidR="0064191E" w:rsidRPr="00AB3436" w:rsidRDefault="009011E4"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613" w:author="manolo" w:date="2010-12-23T14:38:00Z">
            <w:rPr>
              <w:rFonts w:ascii="Courier New" w:eastAsia="Times New Roman" w:hAnsi="Courier New" w:cs="Courier New"/>
              <w:sz w:val="20"/>
              <w:szCs w:val="20"/>
              <w:lang w:val="en-US" w:eastAsia="es-CL"/>
            </w:rPr>
          </w:rPrChange>
        </w:rPr>
      </w:pPr>
      <w:r w:rsidRPr="009011E4">
        <w:rPr>
          <w:rFonts w:ascii="Courier New" w:eastAsia="Times New Roman" w:hAnsi="Courier New" w:cs="Courier New"/>
          <w:color w:val="000000"/>
          <w:sz w:val="20"/>
          <w:szCs w:val="20"/>
          <w:lang w:eastAsia="es-CL"/>
          <w:rPrChange w:id="614" w:author="manolo" w:date="2010-12-23T14:38:00Z">
            <w:rPr>
              <w:rFonts w:ascii="Courier New" w:eastAsia="Times New Roman" w:hAnsi="Courier New" w:cs="Courier New"/>
              <w:color w:val="000000"/>
              <w:sz w:val="20"/>
              <w:szCs w:val="20"/>
              <w:u w:val="single"/>
              <w:lang w:val="en-US" w:eastAsia="es-CL"/>
            </w:rPr>
          </w:rPrChange>
        </w:rPr>
        <w:tab/>
        <w:t>[:menu:]</w:t>
      </w:r>
    </w:p>
    <w:p w:rsidR="0064191E" w:rsidRPr="00AB3436" w:rsidRDefault="009011E4"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615" w:author="manolo" w:date="2010-12-23T14:38:00Z">
            <w:rPr>
              <w:rFonts w:ascii="Courier New" w:eastAsia="Times New Roman" w:hAnsi="Courier New" w:cs="Courier New"/>
              <w:sz w:val="20"/>
              <w:szCs w:val="20"/>
              <w:lang w:val="en-US" w:eastAsia="es-CL"/>
            </w:rPr>
          </w:rPrChange>
        </w:rPr>
      </w:pPr>
      <w:r w:rsidRPr="009011E4">
        <w:rPr>
          <w:rFonts w:ascii="Courier New" w:eastAsia="Times New Roman" w:hAnsi="Courier New" w:cs="Courier New"/>
          <w:color w:val="008080"/>
          <w:sz w:val="20"/>
          <w:szCs w:val="20"/>
          <w:lang w:eastAsia="es-CL"/>
          <w:rPrChange w:id="616" w:author="manolo" w:date="2010-12-23T14:38:00Z">
            <w:rPr>
              <w:rFonts w:ascii="Courier New" w:eastAsia="Times New Roman" w:hAnsi="Courier New" w:cs="Courier New"/>
              <w:color w:val="008080"/>
              <w:sz w:val="20"/>
              <w:szCs w:val="20"/>
              <w:u w:val="single"/>
              <w:lang w:val="en-US" w:eastAsia="es-CL"/>
            </w:rPr>
          </w:rPrChange>
        </w:rPr>
        <w:t>&lt;/</w:t>
      </w:r>
      <w:r w:rsidRPr="009011E4">
        <w:rPr>
          <w:rFonts w:ascii="Courier New" w:eastAsia="Times New Roman" w:hAnsi="Courier New" w:cs="Courier New"/>
          <w:color w:val="3F7F7F"/>
          <w:sz w:val="20"/>
          <w:szCs w:val="20"/>
          <w:lang w:eastAsia="es-CL"/>
          <w:rPrChange w:id="617" w:author="manolo" w:date="2010-12-23T14:38:00Z">
            <w:rPr>
              <w:rFonts w:ascii="Courier New" w:eastAsia="Times New Roman" w:hAnsi="Courier New" w:cs="Courier New"/>
              <w:color w:val="3F7F7F"/>
              <w:sz w:val="20"/>
              <w:szCs w:val="20"/>
              <w:u w:val="single"/>
              <w:lang w:val="en-US" w:eastAsia="es-CL"/>
            </w:rPr>
          </w:rPrChange>
        </w:rPr>
        <w:t>ul</w:t>
      </w:r>
      <w:r w:rsidRPr="009011E4">
        <w:rPr>
          <w:rFonts w:ascii="Courier New" w:eastAsia="Times New Roman" w:hAnsi="Courier New" w:cs="Courier New"/>
          <w:color w:val="008080"/>
          <w:sz w:val="20"/>
          <w:szCs w:val="20"/>
          <w:lang w:eastAsia="es-CL"/>
          <w:rPrChange w:id="618" w:author="manolo" w:date="2010-12-23T14:38:00Z">
            <w:rPr>
              <w:rFonts w:ascii="Courier New" w:eastAsia="Times New Roman" w:hAnsi="Courier New" w:cs="Courier New"/>
              <w:color w:val="008080"/>
              <w:sz w:val="20"/>
              <w:szCs w:val="20"/>
              <w:u w:val="single"/>
              <w:lang w:val="en-US" w:eastAsia="es-CL"/>
            </w:rPr>
          </w:rPrChange>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ins w:id="619" w:author="Rodrigo Riquelme" w:date="2010-12-22T23:48:00Z">
        <w:r w:rsidR="00977EE7">
          <w:rPr>
            <w:rFonts w:ascii="Courier New" w:eastAsia="Times New Roman" w:hAnsi="Courier New" w:cs="Courier New"/>
            <w:color w:val="3F7F7F"/>
            <w:sz w:val="20"/>
            <w:szCs w:val="20"/>
            <w:lang w:eastAsia="es-CL"/>
          </w:rPr>
          <w:t>&gt;</w:t>
        </w:r>
      </w:ins>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620" w:author="Rodrigo Riquelme" w:date="2010-12-22T23:48: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621" w:author="Rodrigo Riquelme" w:date="2010-12-22T23:48: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622" w:author="Rodrigo Riquelme" w:date="2010-12-22T23:48: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623" w:author="Rodrigo Riquelme" w:date="2010-12-22T23:49: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del w:id="624" w:author="Dahianna Vega Leiva" w:date="2010-12-22T12:42:00Z">
        <w:r w:rsidDel="0070187F">
          <w:delText xml:space="preserve">Llamaremos </w:delText>
        </w:r>
      </w:del>
      <w:ins w:id="625" w:author="Dahianna Vega Leiva" w:date="2010-12-22T12:42:00Z">
        <w:r w:rsidR="0070187F">
          <w:t xml:space="preserve">Se llamará </w:t>
        </w:r>
      </w:ins>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957CA9"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9011E4" w:rsidRPr="009011E4">
        <w:rPr>
          <w:rFonts w:ascii="Courier New" w:eastAsia="Times New Roman" w:hAnsi="Courier New" w:cs="Courier New"/>
          <w:color w:val="008080"/>
          <w:sz w:val="20"/>
          <w:szCs w:val="20"/>
          <w:lang w:val="en-US" w:eastAsia="es-CL"/>
          <w:rPrChange w:id="626" w:author="manolo" w:date="2010-12-23T14:42:00Z">
            <w:rPr>
              <w:rFonts w:ascii="Courier New" w:eastAsia="Times New Roman" w:hAnsi="Courier New" w:cs="Courier New"/>
              <w:color w:val="008080"/>
              <w:sz w:val="20"/>
              <w:szCs w:val="20"/>
              <w:u w:val="single"/>
              <w:lang w:eastAsia="es-CL"/>
            </w:rPr>
          </w:rPrChange>
        </w:rPr>
        <w:t>&lt;</w:t>
      </w:r>
      <w:r w:rsidR="009011E4" w:rsidRPr="009011E4">
        <w:rPr>
          <w:rFonts w:ascii="Courier New" w:eastAsia="Times New Roman" w:hAnsi="Courier New" w:cs="Courier New"/>
          <w:color w:val="3F7F7F"/>
          <w:sz w:val="20"/>
          <w:szCs w:val="20"/>
          <w:lang w:val="en-US" w:eastAsia="es-CL"/>
          <w:rPrChange w:id="627" w:author="manolo" w:date="2010-12-23T14:42:00Z">
            <w:rPr>
              <w:rFonts w:ascii="Courier New" w:eastAsia="Times New Roman" w:hAnsi="Courier New" w:cs="Courier New"/>
              <w:color w:val="3F7F7F"/>
              <w:sz w:val="20"/>
              <w:szCs w:val="20"/>
              <w:u w:val="single"/>
              <w:lang w:eastAsia="es-CL"/>
            </w:rPr>
          </w:rPrChange>
        </w:rPr>
        <w:t>ul</w:t>
      </w:r>
      <w:r w:rsidR="009011E4" w:rsidRPr="009011E4">
        <w:rPr>
          <w:rFonts w:ascii="Courier New" w:eastAsia="Times New Roman" w:hAnsi="Courier New" w:cs="Courier New"/>
          <w:color w:val="7F007F"/>
          <w:sz w:val="20"/>
          <w:szCs w:val="20"/>
          <w:lang w:val="en-US" w:eastAsia="es-CL"/>
          <w:rPrChange w:id="628" w:author="manolo" w:date="2010-12-23T14:42:00Z">
            <w:rPr>
              <w:rFonts w:ascii="Courier New" w:eastAsia="Times New Roman" w:hAnsi="Courier New" w:cs="Courier New"/>
              <w:color w:val="7F007F"/>
              <w:sz w:val="20"/>
              <w:szCs w:val="20"/>
              <w:u w:val="single"/>
              <w:lang w:eastAsia="es-CL"/>
            </w:rPr>
          </w:rPrChange>
        </w:rPr>
        <w:t>class</w:t>
      </w:r>
      <w:r w:rsidR="009011E4" w:rsidRPr="009011E4">
        <w:rPr>
          <w:rFonts w:ascii="Courier New" w:eastAsia="Times New Roman" w:hAnsi="Courier New" w:cs="Courier New"/>
          <w:color w:val="000000"/>
          <w:sz w:val="20"/>
          <w:szCs w:val="20"/>
          <w:lang w:val="en-US" w:eastAsia="es-CL"/>
          <w:rPrChange w:id="629" w:author="manolo" w:date="2010-12-23T14:42:00Z">
            <w:rPr>
              <w:rFonts w:ascii="Courier New" w:eastAsia="Times New Roman" w:hAnsi="Courier New" w:cs="Courier New"/>
              <w:color w:val="000000"/>
              <w:sz w:val="20"/>
              <w:szCs w:val="20"/>
              <w:u w:val="single"/>
              <w:lang w:eastAsia="es-CL"/>
            </w:rPr>
          </w:rPrChange>
        </w:rPr>
        <w:t>=</w:t>
      </w:r>
      <w:r w:rsidR="009011E4" w:rsidRPr="009011E4">
        <w:rPr>
          <w:rFonts w:ascii="Courier New" w:eastAsia="Times New Roman" w:hAnsi="Courier New" w:cs="Courier New"/>
          <w:i/>
          <w:iCs/>
          <w:color w:val="2A00FF"/>
          <w:sz w:val="20"/>
          <w:szCs w:val="20"/>
          <w:lang w:val="en-US" w:eastAsia="es-CL"/>
          <w:rPrChange w:id="630" w:author="manolo" w:date="2010-12-23T14:42:00Z">
            <w:rPr>
              <w:rFonts w:ascii="Courier New" w:eastAsia="Times New Roman" w:hAnsi="Courier New" w:cs="Courier New"/>
              <w:i/>
              <w:iCs/>
              <w:color w:val="2A00FF"/>
              <w:sz w:val="20"/>
              <w:szCs w:val="20"/>
              <w:u w:val="single"/>
              <w:lang w:eastAsia="es-CL"/>
            </w:rPr>
          </w:rPrChange>
        </w:rPr>
        <w:t>"losmas"</w:t>
      </w:r>
      <w:r w:rsidR="009011E4" w:rsidRPr="009011E4">
        <w:rPr>
          <w:rFonts w:ascii="Courier New" w:eastAsia="Times New Roman" w:hAnsi="Courier New" w:cs="Courier New"/>
          <w:color w:val="008080"/>
          <w:sz w:val="20"/>
          <w:szCs w:val="20"/>
          <w:lang w:val="en-US" w:eastAsia="es-CL"/>
          <w:rPrChange w:id="631" w:author="manolo" w:date="2010-12-23T14:42:00Z">
            <w:rPr>
              <w:rFonts w:ascii="Courier New" w:eastAsia="Times New Roman" w:hAnsi="Courier New" w:cs="Courier New"/>
              <w:color w:val="008080"/>
              <w:sz w:val="20"/>
              <w:szCs w:val="20"/>
              <w:u w:val="single"/>
              <w:lang w:eastAsia="es-CL"/>
            </w:rPr>
          </w:rPrChange>
        </w:rPr>
        <w:t>&gt;</w:t>
      </w:r>
    </w:p>
    <w:p w:rsidR="003F33A5" w:rsidRDefault="009011E4"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9011E4">
        <w:rPr>
          <w:rFonts w:ascii="Courier New" w:eastAsia="Times New Roman" w:hAnsi="Courier New" w:cs="Courier New"/>
          <w:color w:val="000000"/>
          <w:sz w:val="20"/>
          <w:szCs w:val="20"/>
          <w:lang w:val="en-US" w:eastAsia="es-CL"/>
          <w:rPrChange w:id="632" w:author="manolo" w:date="2010-12-23T14:42:00Z">
            <w:rPr>
              <w:rFonts w:ascii="Courier New" w:eastAsia="Times New Roman" w:hAnsi="Courier New" w:cs="Courier New"/>
              <w:color w:val="000000"/>
              <w:sz w:val="20"/>
              <w:szCs w:val="20"/>
              <w:u w:val="single"/>
              <w:lang w:eastAsia="es-CL"/>
            </w:rPr>
          </w:rPrChange>
        </w:rPr>
        <w:tab/>
      </w:r>
      <w:r w:rsidRPr="009011E4">
        <w:rPr>
          <w:rFonts w:ascii="Courier New" w:eastAsia="Times New Roman" w:hAnsi="Courier New" w:cs="Courier New"/>
          <w:color w:val="000000"/>
          <w:sz w:val="20"/>
          <w:szCs w:val="20"/>
          <w:lang w:val="en-US" w:eastAsia="es-CL"/>
          <w:rPrChange w:id="633" w:author="manolo" w:date="2010-12-23T14:42:00Z">
            <w:rPr>
              <w:rFonts w:ascii="Courier New" w:eastAsia="Times New Roman" w:hAnsi="Courier New" w:cs="Courier New"/>
              <w:color w:val="000000"/>
              <w:sz w:val="20"/>
              <w:szCs w:val="20"/>
              <w:u w:val="single"/>
              <w:lang w:eastAsia="es-CL"/>
            </w:rPr>
          </w:rPrChange>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8F248C">
        <w:rPr>
          <w:lang w:eastAsia="es-CL"/>
        </w:rPr>
        <w:t>encerrados entre corchetes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del w:id="634" w:author="Dahianna Vega Leiva" w:date="2010-12-22T12:42:00Z">
        <w:r w:rsidRPr="003F33A5" w:rsidDel="0070187F">
          <w:rPr>
            <w:lang w:eastAsia="es-CL"/>
          </w:rPr>
          <w:delText>que</w:delText>
        </w:r>
      </w:del>
      <w:ins w:id="635"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636" w:author="Dahianna Vega Leiva" w:date="2010-12-22T12:42:00Z">
        <w:r w:rsidDel="0070187F">
          <w:rPr>
            <w:lang w:eastAsia="es-CL"/>
          </w:rPr>
          <w:delText xml:space="preserve">mostraremos </w:delText>
        </w:r>
      </w:del>
      <w:ins w:id="637"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638" w:author="Dahianna Vega Leiva" w:date="2010-12-22T12:42:00Z">
        <w:r w:rsidR="0070187F">
          <w:rPr>
            <w:lang w:eastAsia="es-CL"/>
          </w:rPr>
          <w:t>,</w:t>
        </w:r>
      </w:ins>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del w:id="639" w:author="Dahianna Vega Leiva" w:date="2010-12-22T12:43:00Z">
        <w:r w:rsidDel="0070187F">
          <w:rPr>
            <w:lang w:eastAsia="es-CL"/>
          </w:rPr>
          <w:delText>cual</w:delText>
        </w:r>
      </w:del>
      <w:ins w:id="640"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641" w:name="_Toc280879623"/>
      <w:commentRangeStart w:id="642"/>
      <w:r w:rsidRPr="00B14044">
        <w:t xml:space="preserve">4.7. </w:t>
      </w:r>
      <w:bookmarkEnd w:id="583"/>
      <w:del w:id="643" w:author="Rodrigo Riquelme" w:date="2010-12-23T00:09:00Z">
        <w:r w:rsidR="008F248C" w:rsidDel="000B0263">
          <w:delText>Maquetas F</w:delText>
        </w:r>
        <w:r w:rsidR="0064191E" w:rsidDel="000B0263">
          <w:delText>uncionales</w:delText>
        </w:r>
      </w:del>
      <w:ins w:id="644" w:author="Rodrigo Riquelme" w:date="2010-12-23T00:09:00Z">
        <w:r w:rsidR="000B0263">
          <w:t>Prototipos</w:t>
        </w:r>
      </w:ins>
      <w:r w:rsidR="008F248C">
        <w:t xml:space="preserve"> Back Office.</w:t>
      </w:r>
      <w:commentRangeEnd w:id="642"/>
      <w:r w:rsidR="0070187F">
        <w:rPr>
          <w:rStyle w:val="Refdecomentario"/>
          <w:b w:val="0"/>
          <w:szCs w:val="20"/>
          <w:lang w:eastAsia="en-US"/>
        </w:rPr>
        <w:commentReference w:id="642"/>
      </w:r>
      <w:bookmarkEnd w:id="641"/>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45" w:name="_Toc280817222"/>
      <w:r>
        <w:t xml:space="preserve">Ilustración </w:t>
      </w:r>
      <w:r w:rsidR="009011E4">
        <w:fldChar w:fldCharType="begin"/>
      </w:r>
      <w:r w:rsidR="00F231A4">
        <w:instrText xml:space="preserve"> SEQ Ilustración \* ARABIC </w:instrText>
      </w:r>
      <w:r w:rsidR="009011E4">
        <w:fldChar w:fldCharType="separate"/>
      </w:r>
      <w:r w:rsidR="00625C7F">
        <w:rPr>
          <w:noProof/>
        </w:rPr>
        <w:t>38</w:t>
      </w:r>
      <w:r w:rsidR="009011E4">
        <w:rPr>
          <w:noProof/>
        </w:rPr>
        <w:fldChar w:fldCharType="end"/>
      </w:r>
      <w:r>
        <w:t xml:space="preserve"> - Ingreso al Back Office</w:t>
      </w:r>
      <w:bookmarkEnd w:id="645"/>
    </w:p>
    <w:p w:rsidR="008F248C" w:rsidRDefault="00625C7F" w:rsidP="00CF0939">
      <w:r>
        <w:t>En la ilustración numero 38 de muestra la interfaz grafica de control de acceso de UMA-CMS.La que tiene como funcionalidad realizar el control de acceso de user name y password realizando un match de los datos del login contra los registros de la base de datos de UMA-CMS.Con la cual se otorga o rechaza el ingreso al menú principal con las funcionalidades correspondientes al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46" w:name="_Toc280817223"/>
      <w:r>
        <w:t xml:space="preserve">Ilustración </w:t>
      </w:r>
      <w:r w:rsidR="009011E4">
        <w:fldChar w:fldCharType="begin"/>
      </w:r>
      <w:r w:rsidR="00F231A4">
        <w:instrText xml:space="preserve"> SEQ Ilustración \* ARABIC </w:instrText>
      </w:r>
      <w:r w:rsidR="009011E4">
        <w:fldChar w:fldCharType="separate"/>
      </w:r>
      <w:r w:rsidR="00625C7F">
        <w:rPr>
          <w:noProof/>
        </w:rPr>
        <w:t>39</w:t>
      </w:r>
      <w:r w:rsidR="009011E4">
        <w:rPr>
          <w:noProof/>
        </w:rPr>
        <w:fldChar w:fldCharType="end"/>
      </w:r>
      <w:r>
        <w:t xml:space="preserve"> - Menú Principal</w:t>
      </w:r>
      <w:bookmarkEnd w:id="646"/>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47" w:name="_Toc280817224"/>
      <w:r>
        <w:t xml:space="preserve">Ilustración </w:t>
      </w:r>
      <w:r w:rsidR="009011E4">
        <w:fldChar w:fldCharType="begin"/>
      </w:r>
      <w:r w:rsidR="00F231A4">
        <w:instrText xml:space="preserve"> SEQ Ilustración \* ARABIC </w:instrText>
      </w:r>
      <w:r w:rsidR="009011E4">
        <w:fldChar w:fldCharType="separate"/>
      </w:r>
      <w:r w:rsidR="00625C7F">
        <w:rPr>
          <w:noProof/>
        </w:rPr>
        <w:t>40</w:t>
      </w:r>
      <w:r w:rsidR="009011E4">
        <w:rPr>
          <w:noProof/>
        </w:rPr>
        <w:fldChar w:fldCharType="end"/>
      </w:r>
      <w:r>
        <w:t xml:space="preserve"> - Configuración del Servidor</w:t>
      </w:r>
      <w:bookmarkEnd w:id="647"/>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48" w:name="_Toc280817225"/>
      <w:r>
        <w:t xml:space="preserve">Ilustración </w:t>
      </w:r>
      <w:r w:rsidR="009011E4">
        <w:fldChar w:fldCharType="begin"/>
      </w:r>
      <w:r w:rsidR="00F231A4">
        <w:instrText xml:space="preserve"> SEQ Ilustración \* ARABIC </w:instrText>
      </w:r>
      <w:r w:rsidR="009011E4">
        <w:fldChar w:fldCharType="separate"/>
      </w:r>
      <w:r w:rsidR="00625C7F">
        <w:rPr>
          <w:noProof/>
        </w:rPr>
        <w:t>41</w:t>
      </w:r>
      <w:r w:rsidR="009011E4">
        <w:rPr>
          <w:noProof/>
        </w:rPr>
        <w:fldChar w:fldCharType="end"/>
      </w:r>
      <w:del w:id="649" w:author="copesa" w:date="2010-12-22T14:03:00Z">
        <w:r w:rsidR="00D30F0A" w:rsidDel="00885C91">
          <w:delText>2</w:delText>
        </w:r>
      </w:del>
      <w:r>
        <w:t xml:space="preserve"> - Contenido Páginas</w:t>
      </w:r>
      <w:bookmarkEnd w:id="648"/>
    </w:p>
    <w:p w:rsidR="00CF0939" w:rsidRDefault="00CF0939" w:rsidP="00CF0939"/>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50" w:name="_Toc280817226"/>
      <w:r>
        <w:t xml:space="preserve">Ilustración </w:t>
      </w:r>
      <w:r w:rsidR="009011E4">
        <w:fldChar w:fldCharType="begin"/>
      </w:r>
      <w:r w:rsidR="00F231A4">
        <w:instrText xml:space="preserve"> SEQ Ilustración \* ARABIC </w:instrText>
      </w:r>
      <w:r w:rsidR="009011E4">
        <w:fldChar w:fldCharType="separate"/>
      </w:r>
      <w:r w:rsidR="00625C7F">
        <w:rPr>
          <w:noProof/>
        </w:rPr>
        <w:t>42</w:t>
      </w:r>
      <w:r w:rsidR="009011E4">
        <w:rPr>
          <w:noProof/>
        </w:rPr>
        <w:fldChar w:fldCharType="end"/>
      </w:r>
      <w:r>
        <w:t xml:space="preserve"> - Videos</w:t>
      </w:r>
      <w:bookmarkEnd w:id="650"/>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51" w:name="_Toc280817227"/>
      <w:r>
        <w:t xml:space="preserve">Ilustración </w:t>
      </w:r>
      <w:r w:rsidR="009011E4">
        <w:fldChar w:fldCharType="begin"/>
      </w:r>
      <w:r w:rsidR="00F231A4">
        <w:instrText xml:space="preserve"> SEQ Ilustración \* ARABIC </w:instrText>
      </w:r>
      <w:r w:rsidR="009011E4">
        <w:fldChar w:fldCharType="separate"/>
      </w:r>
      <w:r w:rsidR="00625C7F">
        <w:rPr>
          <w:noProof/>
        </w:rPr>
        <w:t>43</w:t>
      </w:r>
      <w:r w:rsidR="009011E4">
        <w:rPr>
          <w:noProof/>
        </w:rPr>
        <w:fldChar w:fldCharType="end"/>
      </w:r>
      <w:r>
        <w:t xml:space="preserve"> - Tipos de Videos</w:t>
      </w:r>
      <w:bookmarkEnd w:id="651"/>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652" w:name="_Toc280817228"/>
      <w:r w:rsidRPr="001175CC">
        <w:t xml:space="preserve">Ilustración </w:t>
      </w:r>
      <w:r w:rsidR="009011E4">
        <w:fldChar w:fldCharType="begin"/>
      </w:r>
      <w:r w:rsidRPr="001175CC">
        <w:instrText xml:space="preserve"> SEQ Ilustración \* ARABIC </w:instrText>
      </w:r>
      <w:r w:rsidR="009011E4">
        <w:fldChar w:fldCharType="separate"/>
      </w:r>
      <w:r w:rsidR="00625C7F">
        <w:rPr>
          <w:noProof/>
        </w:rPr>
        <w:t>44</w:t>
      </w:r>
      <w:r w:rsidR="009011E4">
        <w:fldChar w:fldCharType="end"/>
      </w:r>
      <w:r w:rsidRPr="001175CC">
        <w:t xml:space="preserve"> - Miniaturas</w:t>
      </w:r>
      <w:bookmarkEnd w:id="652"/>
    </w:p>
    <w:p w:rsidR="009011E4" w:rsidRDefault="009011E4" w:rsidP="009011E4">
      <w:pPr>
        <w:suppressAutoHyphens w:val="0"/>
        <w:autoSpaceDE w:val="0"/>
        <w:autoSpaceDN w:val="0"/>
        <w:adjustRightInd w:val="0"/>
        <w:spacing w:before="0" w:after="0" w:line="240" w:lineRule="auto"/>
        <w:jc w:val="left"/>
        <w:rPr>
          <w:del w:id="653" w:author="Rodrigo Riquelme" w:date="2010-12-05T11:46:00Z"/>
        </w:rPr>
        <w:pPrChange w:id="654" w:author="Rodrigo Riquelme" w:date="2010-12-05T11:46:00Z">
          <w:pPr/>
        </w:pPrChange>
      </w:pPr>
    </w:p>
    <w:p w:rsidR="00F7176C" w:rsidRDefault="00F7176C">
      <w:pPr>
        <w:suppressAutoHyphens w:val="0"/>
        <w:spacing w:before="0" w:after="0" w:line="240" w:lineRule="auto"/>
        <w:jc w:val="left"/>
        <w:rPr>
          <w:ins w:id="655" w:author="Rodrigo Riquelme" w:date="2010-12-23T00:10:00Z"/>
        </w:rPr>
      </w:pPr>
      <w:ins w:id="656" w:author="Rodrigo Riquelme" w:date="2010-12-23T00:10:00Z">
        <w:r>
          <w:rPr>
            <w:b/>
          </w:rPr>
          <w:br w:type="page"/>
        </w:r>
      </w:ins>
    </w:p>
    <w:p w:rsidR="00F7176C" w:rsidRDefault="00F7176C" w:rsidP="00CF0939">
      <w:pPr>
        <w:pStyle w:val="Subttulo"/>
        <w:outlineLvl w:val="1"/>
        <w:rPr>
          <w:ins w:id="657" w:author="Rodrigo Riquelme" w:date="2010-12-23T00:10:00Z"/>
        </w:rPr>
      </w:pPr>
      <w:bookmarkStart w:id="658" w:name="_Toc280879624"/>
      <w:ins w:id="659" w:author="Rodrigo Riquelme" w:date="2010-12-23T00:10:00Z">
        <w:r>
          <w:t>4.8. Puesta en producción</w:t>
        </w:r>
        <w:bookmarkEnd w:id="658"/>
      </w:ins>
    </w:p>
    <w:p w:rsidR="009011E4" w:rsidRDefault="00F7176C" w:rsidP="009011E4">
      <w:pPr>
        <w:rPr>
          <w:ins w:id="660" w:author="Rodrigo Riquelme" w:date="2010-12-23T00:14:00Z"/>
        </w:rPr>
        <w:pPrChange w:id="661" w:author="Rodrigo Riquelme" w:date="2010-12-23T00:10:00Z">
          <w:pPr>
            <w:pStyle w:val="Subttulo"/>
            <w:outlineLvl w:val="1"/>
          </w:pPr>
        </w:pPrChange>
      </w:pPr>
      <w:ins w:id="662" w:author="Rodrigo Riquelme" w:date="2010-12-23T00:10:00Z">
        <w:r>
          <w:t xml:space="preserve">Luego de los cumplir con los objetivos trazados para los ambientes de desarrollo, se implementa un ambiente de producción en Servidor Web Ubuntu </w:t>
        </w:r>
      </w:ins>
      <w:ins w:id="663" w:author="Rodrigo Riquelme" w:date="2010-12-23T00:13:00Z">
        <w:r>
          <w:t xml:space="preserve">Server </w:t>
        </w:r>
      </w:ins>
      <w:ins w:id="664" w:author="Rodrigo Riquelme" w:date="2010-12-23T00:10:00Z">
        <w:r>
          <w:t>10.04</w:t>
        </w:r>
      </w:ins>
      <w:ins w:id="665" w:author="Rodrigo Riquelme" w:date="2010-12-23T00:13:00Z">
        <w:r>
          <w:t xml:space="preserve"> LTS</w:t>
        </w:r>
      </w:ins>
      <w:ins w:id="666" w:author="Rodrigo Riquelme" w:date="2010-12-23T00:10:00Z">
        <w:r>
          <w:t xml:space="preserve">, se escogió esa versión por la buena documentación que existe sobre servidores LAMP y configuración de FFmpeg </w:t>
        </w:r>
      </w:ins>
      <w:ins w:id="667" w:author="Rodrigo Riquelme" w:date="2010-12-23T00:13:00Z">
        <w:r>
          <w:t xml:space="preserve">sobre esa plataforma y por ser vesión LTS esto quiere decir que tiene soporte extendido por </w:t>
        </w:r>
      </w:ins>
      <w:ins w:id="668" w:author="Rodrigo Riquelme" w:date="2010-12-23T00:14:00Z">
        <w:r>
          <w:t xml:space="preserve">lo menos </w:t>
        </w:r>
      </w:ins>
      <w:ins w:id="669" w:author="Rodrigo Riquelme" w:date="2010-12-23T00:13:00Z">
        <w:r>
          <w:t>5 años.</w:t>
        </w:r>
      </w:ins>
    </w:p>
    <w:p w:rsidR="009011E4" w:rsidRDefault="00E95A91" w:rsidP="009011E4">
      <w:pPr>
        <w:rPr>
          <w:ins w:id="670" w:author="Rodrigo Riquelme" w:date="2010-12-23T00:22:00Z"/>
        </w:rPr>
        <w:pPrChange w:id="671" w:author="Rodrigo Riquelme" w:date="2010-12-23T00:10:00Z">
          <w:pPr>
            <w:pStyle w:val="Subttulo"/>
            <w:outlineLvl w:val="1"/>
          </w:pPr>
        </w:pPrChange>
      </w:pPr>
      <w:ins w:id="672" w:author="Rodrigo Riquelme" w:date="2010-12-23T00:14:00Z">
        <w:r>
          <w:t>Se inscribió un subdominio gratuito asociado al servicio de NO IP cuya URL es</w:t>
        </w:r>
      </w:ins>
      <w:ins w:id="673" w:author="Rodrigo Riquelme" w:date="2010-12-23T00:21:00Z">
        <w:r w:rsidR="00234F6C">
          <w:t>.</w:t>
        </w:r>
      </w:ins>
    </w:p>
    <w:p w:rsidR="009011E4" w:rsidRDefault="00234F6C" w:rsidP="009011E4">
      <w:pPr>
        <w:jc w:val="left"/>
        <w:rPr>
          <w:ins w:id="674" w:author="Rodrigo Riquelme" w:date="2010-12-23T00:52:00Z"/>
        </w:rPr>
        <w:pPrChange w:id="675" w:author="Rodrigo Riquelme" w:date="2010-12-23T00:52:00Z">
          <w:pPr>
            <w:jc w:val="center"/>
          </w:pPr>
        </w:pPrChange>
      </w:pPr>
      <w:ins w:id="676" w:author="Rodrigo Riquelme" w:date="2010-12-23T00:22:00Z">
        <w:r>
          <w:t>Se puede ingresar a es</w:t>
        </w:r>
      </w:ins>
      <w:ins w:id="677" w:author="Rodrigo Riquelme" w:date="2010-12-23T00:24:00Z">
        <w:r>
          <w:t>t</w:t>
        </w:r>
      </w:ins>
      <w:ins w:id="678" w:author="Rodrigo Riquelme" w:date="2010-12-23T00:22:00Z">
        <w:r>
          <w:t xml:space="preserve">a URL a través del siguiente código QR el cual es un link  que puede ser </w:t>
        </w:r>
      </w:ins>
      <w:ins w:id="679" w:author="Rodrigo Riquelme" w:date="2010-12-23T00:23:00Z">
        <w:r>
          <w:t>leído</w:t>
        </w:r>
      </w:ins>
      <w:ins w:id="680" w:author="Rodrigo Riquelme" w:date="2010-12-23T00:22:00Z">
        <w:r>
          <w:t xml:space="preserve"> </w:t>
        </w:r>
      </w:ins>
      <w:ins w:id="681" w:author="Rodrigo Riquelme" w:date="2010-12-23T00:23:00Z">
        <w:r>
          <w:t>por lectores con capacidad de interpretar QR, el cual es un código orientado a dispositivos móviles, principalmente smarthphones</w:t>
        </w:r>
      </w:ins>
      <w:ins w:id="682" w:author="Rodrigo Riquelme" w:date="2010-12-23T00:24:00Z">
        <w:r>
          <w:t>.</w:t>
        </w:r>
      </w:ins>
    </w:p>
    <w:p w:rsidR="00CB5210" w:rsidRDefault="00DA7E58">
      <w:pPr>
        <w:jc w:val="center"/>
        <w:rPr>
          <w:ins w:id="683" w:author="Rodrigo Riquelme" w:date="2010-12-23T00:40:00Z"/>
        </w:rPr>
      </w:pPr>
      <w:ins w:id="684" w:author="Rodrigo Riquelme" w:date="2010-12-23T00:24:00Z">
        <w:r>
          <w:rPr>
            <w:noProof/>
            <w:lang w:eastAsia="es-CL"/>
            <w:rPrChange w:id="685">
              <w:rPr>
                <w:noProof/>
                <w:color w:val="0000FF"/>
                <w:u w:val="single"/>
                <w:lang w:eastAsia="es-CL"/>
              </w:rPr>
            </w:rPrChange>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ins>
    </w:p>
    <w:p w:rsidR="009011E4" w:rsidRDefault="00BF0133" w:rsidP="009011E4">
      <w:pPr>
        <w:pStyle w:val="Epgrafe"/>
        <w:jc w:val="center"/>
        <w:rPr>
          <w:ins w:id="686" w:author="Rodrigo Riquelme" w:date="2010-12-23T00:21:00Z"/>
        </w:rPr>
        <w:pPrChange w:id="687" w:author="Rodrigo Riquelme" w:date="2010-12-23T00:52:00Z">
          <w:pPr>
            <w:pStyle w:val="Subttulo"/>
            <w:outlineLvl w:val="1"/>
          </w:pPr>
        </w:pPrChange>
      </w:pPr>
      <w:ins w:id="688" w:author="Rodrigo Riquelme" w:date="2010-12-23T00:40:00Z">
        <w:r>
          <w:t xml:space="preserve">Ilustración </w:t>
        </w:r>
        <w:r w:rsidR="009011E4">
          <w:fldChar w:fldCharType="begin"/>
        </w:r>
        <w:r>
          <w:instrText xml:space="preserve"> SEQ Ilustración \* ARABIC </w:instrText>
        </w:r>
      </w:ins>
      <w:r w:rsidR="009011E4">
        <w:fldChar w:fldCharType="separate"/>
      </w:r>
      <w:r w:rsidR="00625C7F">
        <w:rPr>
          <w:noProof/>
        </w:rPr>
        <w:t>45</w:t>
      </w:r>
      <w:ins w:id="689" w:author="Rodrigo Riquelme" w:date="2010-12-23T00:40:00Z">
        <w:r w:rsidR="009011E4">
          <w:fldChar w:fldCharType="end"/>
        </w:r>
        <w:r>
          <w:t xml:space="preserve"> - Código QR sitio de producción</w:t>
        </w:r>
      </w:ins>
      <w:ins w:id="690" w:author="Rodrigo Riquelme" w:date="2010-12-23T00:53:00Z">
        <w:r w:rsidR="00015DCC">
          <w:t xml:space="preserve"> </w:t>
        </w:r>
        <w:r w:rsidR="009011E4">
          <w:fldChar w:fldCharType="begin"/>
        </w:r>
        <w:r w:rsidR="00015DCC">
          <w:instrText xml:space="preserve"> HYPERLINK "http://umacms.no-ip.org" </w:instrText>
        </w:r>
        <w:r w:rsidR="009011E4">
          <w:fldChar w:fldCharType="separate"/>
        </w:r>
        <w:r w:rsidR="00015DCC" w:rsidRPr="00B66F26">
          <w:rPr>
            <w:rStyle w:val="Hipervnculo"/>
          </w:rPr>
          <w:t>http://umacms.no-ip.org</w:t>
        </w:r>
        <w:r w:rsidR="009011E4">
          <w:fldChar w:fldCharType="end"/>
        </w:r>
      </w:ins>
    </w:p>
    <w:p w:rsidR="009011E4" w:rsidRDefault="00015DCC" w:rsidP="009011E4">
      <w:pPr>
        <w:suppressAutoHyphens w:val="0"/>
        <w:spacing w:before="0" w:after="0" w:line="240" w:lineRule="auto"/>
        <w:jc w:val="left"/>
        <w:rPr>
          <w:ins w:id="691" w:author="Rodrigo Riquelme" w:date="2010-12-23T01:10:00Z"/>
        </w:rPr>
        <w:pPrChange w:id="692" w:author="Rodrigo Riquelme" w:date="2010-12-23T00:53:00Z">
          <w:pPr>
            <w:pStyle w:val="Subttulo"/>
            <w:outlineLvl w:val="1"/>
          </w:pPr>
        </w:pPrChange>
      </w:pPr>
      <w:ins w:id="693" w:author="Rodrigo Riquelme" w:date="2010-12-23T00:53:00Z">
        <w:r>
          <w:t>La URL del</w:t>
        </w:r>
      </w:ins>
      <w:ins w:id="694" w:author="Rodrigo Riquelme" w:date="2010-12-23T00:21:00Z">
        <w:r w:rsidR="00234F6C">
          <w:t xml:space="preserve"> admin </w:t>
        </w:r>
      </w:ins>
      <w:ins w:id="695" w:author="Rodrigo Riquelme" w:date="2010-12-23T00:53:00Z">
        <w:r>
          <w:t xml:space="preserve">es </w:t>
        </w:r>
      </w:ins>
      <w:ins w:id="696" w:author="Rodrigo Riquelme" w:date="2010-12-23T00:54:00Z">
        <w:r w:rsidR="009011E4">
          <w:fldChar w:fldCharType="begin"/>
        </w:r>
        <w:r>
          <w:instrText xml:space="preserve"> HYPERLINK "</w:instrText>
        </w:r>
      </w:ins>
      <w:ins w:id="697" w:author="Rodrigo Riquelme" w:date="2010-12-23T00:53:00Z">
        <w:r>
          <w:instrText>http://umacms.no-ip.org</w:instrText>
        </w:r>
      </w:ins>
      <w:ins w:id="698" w:author="Rodrigo Riquelme" w:date="2010-12-23T00:54:00Z">
        <w:r>
          <w:instrText xml:space="preserve">" </w:instrText>
        </w:r>
        <w:r w:rsidR="009011E4">
          <w:fldChar w:fldCharType="separate"/>
        </w:r>
      </w:ins>
      <w:ins w:id="699" w:author="Rodrigo Riquelme" w:date="2010-12-23T00:53:00Z">
        <w:r w:rsidRPr="00B66F26">
          <w:rPr>
            <w:rStyle w:val="Hipervnculo"/>
          </w:rPr>
          <w:t>http://umacms.no-ip.org</w:t>
        </w:r>
      </w:ins>
      <w:ins w:id="700" w:author="Rodrigo Riquelme" w:date="2010-12-23T00:54:00Z">
        <w:r w:rsidR="009011E4">
          <w:fldChar w:fldCharType="end"/>
        </w:r>
      </w:ins>
      <w:ins w:id="701" w:author="Rodrigo Riquelme" w:date="2010-12-23T00:53:00Z">
        <w:r>
          <w:t xml:space="preserve"> </w:t>
        </w:r>
      </w:ins>
    </w:p>
    <w:p w:rsidR="009011E4" w:rsidRDefault="009011E4" w:rsidP="009011E4">
      <w:pPr>
        <w:suppressAutoHyphens w:val="0"/>
        <w:spacing w:before="0" w:after="0" w:line="240" w:lineRule="auto"/>
        <w:jc w:val="left"/>
        <w:rPr>
          <w:ins w:id="702" w:author="Rodrigo Riquelme" w:date="2010-12-23T00:54:00Z"/>
        </w:rPr>
        <w:pPrChange w:id="703" w:author="Rodrigo Riquelme" w:date="2010-12-23T00:53:00Z">
          <w:pPr>
            <w:pStyle w:val="Subttulo"/>
            <w:outlineLvl w:val="1"/>
          </w:pPr>
        </w:pPrChange>
      </w:pPr>
    </w:p>
    <w:p w:rsidR="009011E4" w:rsidRDefault="00015DCC" w:rsidP="009011E4">
      <w:pPr>
        <w:suppressAutoHyphens w:val="0"/>
        <w:spacing w:before="0" w:after="0" w:line="240" w:lineRule="auto"/>
        <w:jc w:val="left"/>
        <w:rPr>
          <w:ins w:id="704" w:author="Rodrigo Riquelme" w:date="2010-12-23T00:54:00Z"/>
        </w:rPr>
        <w:pPrChange w:id="705" w:author="Rodrigo Riquelme" w:date="2010-12-23T00:53:00Z">
          <w:pPr>
            <w:pStyle w:val="Subttulo"/>
            <w:outlineLvl w:val="1"/>
          </w:pPr>
        </w:pPrChange>
      </w:pPr>
      <w:ins w:id="706" w:author="Rodrigo Riquelme" w:date="2010-12-23T00:54:00Z">
        <w:r>
          <w:t>User:admin</w:t>
        </w:r>
      </w:ins>
    </w:p>
    <w:p w:rsidR="009011E4" w:rsidRDefault="00015DCC" w:rsidP="009011E4">
      <w:pPr>
        <w:suppressAutoHyphens w:val="0"/>
        <w:spacing w:before="0" w:after="0" w:line="240" w:lineRule="auto"/>
        <w:jc w:val="left"/>
        <w:rPr>
          <w:ins w:id="707" w:author="Rodrigo Riquelme" w:date="2010-12-23T01:10:00Z"/>
        </w:rPr>
        <w:pPrChange w:id="708" w:author="Rodrigo Riquelme" w:date="2010-12-23T00:53:00Z">
          <w:pPr>
            <w:pStyle w:val="Subttulo"/>
            <w:outlineLvl w:val="1"/>
          </w:pPr>
        </w:pPrChange>
      </w:pPr>
      <w:ins w:id="709" w:author="Rodrigo Riquelme" w:date="2010-12-23T00:54:00Z">
        <w:r>
          <w:t>Password:admin</w:t>
        </w:r>
      </w:ins>
    </w:p>
    <w:p w:rsidR="009011E4" w:rsidRDefault="009011E4" w:rsidP="009011E4">
      <w:pPr>
        <w:suppressAutoHyphens w:val="0"/>
        <w:spacing w:before="0" w:after="0" w:line="240" w:lineRule="auto"/>
        <w:jc w:val="left"/>
        <w:rPr>
          <w:ins w:id="710" w:author="Rodrigo Riquelme" w:date="2010-12-23T00:21:00Z"/>
        </w:rPr>
        <w:pPrChange w:id="711" w:author="Rodrigo Riquelme" w:date="2010-12-23T00:53:00Z">
          <w:pPr>
            <w:pStyle w:val="Subttulo"/>
            <w:outlineLvl w:val="1"/>
          </w:pPr>
        </w:pPrChange>
      </w:pPr>
    </w:p>
    <w:p w:rsidR="009011E4" w:rsidRDefault="00234F6C" w:rsidP="009011E4">
      <w:pPr>
        <w:rPr>
          <w:ins w:id="712" w:author="Rodrigo Riquelme" w:date="2010-12-23T01:10:00Z"/>
        </w:rPr>
        <w:pPrChange w:id="713" w:author="Rodrigo Riquelme" w:date="2010-12-23T00:10:00Z">
          <w:pPr>
            <w:pStyle w:val="Subttulo"/>
            <w:outlineLvl w:val="1"/>
          </w:pPr>
        </w:pPrChange>
      </w:pPr>
      <w:ins w:id="714" w:author="Rodrigo Riquelme" w:date="2010-12-23T00:21:00Z">
        <w:r>
          <w:t xml:space="preserve">La documentación phpDoc está en la URL </w:t>
        </w:r>
      </w:ins>
      <w:ins w:id="715" w:author="Rodrigo Riquelme" w:date="2010-12-23T01:10:00Z">
        <w:r w:rsidR="009011E4">
          <w:fldChar w:fldCharType="begin"/>
        </w:r>
        <w:r w:rsidR="00A874E9">
          <w:instrText xml:space="preserve"> HYPERLINK "</w:instrText>
        </w:r>
      </w:ins>
      <w:ins w:id="716" w:author="Rodrigo Riquelme" w:date="2010-12-23T00:21:00Z">
        <w:r w:rsidR="00A874E9">
          <w:instrText>http://</w:instrText>
        </w:r>
      </w:ins>
      <w:ins w:id="717" w:author="Rodrigo Riquelme" w:date="2010-12-23T01:10:00Z">
        <w:r w:rsidR="00A874E9">
          <w:instrText xml:space="preserve">umacms.no-ip.org/docs/phpdoc" </w:instrText>
        </w:r>
        <w:r w:rsidR="009011E4">
          <w:fldChar w:fldCharType="separate"/>
        </w:r>
      </w:ins>
      <w:ins w:id="718" w:author="Rodrigo Riquelme" w:date="2010-12-23T00:21:00Z">
        <w:r w:rsidR="00A874E9" w:rsidRPr="00B66F26">
          <w:rPr>
            <w:rStyle w:val="Hipervnculo"/>
          </w:rPr>
          <w:t>http://</w:t>
        </w:r>
      </w:ins>
      <w:ins w:id="719" w:author="Rodrigo Riquelme" w:date="2010-12-23T01:10:00Z">
        <w:r w:rsidR="00A874E9" w:rsidRPr="00B66F26">
          <w:rPr>
            <w:rStyle w:val="Hipervnculo"/>
          </w:rPr>
          <w:t>umacms.no-ip.org/docs/phpdoc</w:t>
        </w:r>
        <w:r w:rsidR="009011E4">
          <w:fldChar w:fldCharType="end"/>
        </w:r>
      </w:ins>
    </w:p>
    <w:p w:rsidR="009011E4" w:rsidRDefault="0098171F" w:rsidP="009011E4">
      <w:pPr>
        <w:rPr>
          <w:ins w:id="720" w:author="Rodrigo Riquelme" w:date="2010-12-23T01:15:00Z"/>
        </w:rPr>
        <w:pPrChange w:id="721" w:author="Rodrigo Riquelme" w:date="2010-12-23T00:10:00Z">
          <w:pPr>
            <w:pStyle w:val="Subttulo"/>
            <w:outlineLvl w:val="1"/>
          </w:pPr>
        </w:pPrChange>
      </w:pPr>
      <w:ins w:id="722" w:author="Rodrigo Riquelme" w:date="2010-12-23T01:10:00Z">
        <w:r>
          <w:t xml:space="preserve">Los componentes XML de los formularios del admin </w:t>
        </w:r>
      </w:ins>
      <w:ins w:id="723" w:author="Rodrigo Riquelme" w:date="2010-12-23T01:15:00Z">
        <w:r w:rsidR="009011E4">
          <w:fldChar w:fldCharType="begin"/>
        </w:r>
        <w:r>
          <w:instrText xml:space="preserve"> HYPERLINK "</w:instrText>
        </w:r>
      </w:ins>
      <w:ins w:id="724" w:author="Rodrigo Riquelme" w:date="2010-12-23T01:10:00Z">
        <w:r>
          <w:instrText>http://umacms.no-ip.org/admin/xml</w:instrText>
        </w:r>
      </w:ins>
      <w:ins w:id="725" w:author="Rodrigo Riquelme" w:date="2010-12-23T01:15:00Z">
        <w:r>
          <w:instrText xml:space="preserve">" </w:instrText>
        </w:r>
        <w:r w:rsidR="009011E4">
          <w:fldChar w:fldCharType="separate"/>
        </w:r>
      </w:ins>
      <w:ins w:id="726" w:author="Rodrigo Riquelme" w:date="2010-12-23T01:10:00Z">
        <w:r w:rsidRPr="00B66F26">
          <w:rPr>
            <w:rStyle w:val="Hipervnculo"/>
          </w:rPr>
          <w:t>http://umacms.no-ip.org/admin/xml</w:t>
        </w:r>
      </w:ins>
      <w:ins w:id="727" w:author="Rodrigo Riquelme" w:date="2010-12-23T01:15:00Z">
        <w:r w:rsidR="009011E4">
          <w:fldChar w:fldCharType="end"/>
        </w:r>
      </w:ins>
      <w:ins w:id="728" w:author="Rodrigo Riquelme" w:date="2010-12-23T01:10:00Z">
        <w:r>
          <w:t xml:space="preserve"> </w:t>
        </w:r>
      </w:ins>
      <w:ins w:id="729" w:author="Rodrigo Riquelme" w:date="2010-12-23T01:15:00Z">
        <w:r>
          <w:t>, se ha dejado intencionalmente abierto para ser explorados.</w:t>
        </w:r>
      </w:ins>
    </w:p>
    <w:p w:rsidR="009011E4" w:rsidRDefault="0098171F" w:rsidP="009011E4">
      <w:pPr>
        <w:rPr>
          <w:ins w:id="730" w:author="Rodrigo Riquelme" w:date="2010-12-23T01:19:00Z"/>
        </w:rPr>
        <w:pPrChange w:id="731" w:author="Rodrigo Riquelme" w:date="2010-12-23T00:10:00Z">
          <w:pPr>
            <w:pStyle w:val="Subttulo"/>
            <w:outlineLvl w:val="1"/>
          </w:pPr>
        </w:pPrChange>
      </w:pPr>
      <w:ins w:id="732" w:author="Rodrigo Riquelme" w:date="2010-12-23T01:15:00Z">
        <w:r>
          <w:t xml:space="preserve">Los </w:t>
        </w:r>
      </w:ins>
      <w:ins w:id="733" w:author="Rodrigo Riquelme" w:date="2010-12-23T01:16:00Z">
        <w:r>
          <w:t>documentación</w:t>
        </w:r>
      </w:ins>
      <w:ins w:id="734" w:author="Rodrigo Riquelme" w:date="2010-12-23T01:15:00Z">
        <w:r>
          <w:t xml:space="preserve"> </w:t>
        </w:r>
      </w:ins>
      <w:ins w:id="735" w:author="Rodrigo Riquelme" w:date="2010-12-23T01:17:00Z">
        <w:r>
          <w:t>con los links para</w:t>
        </w:r>
      </w:ins>
      <w:ins w:id="736" w:author="Rodrigo Riquelme" w:date="2010-12-23T01:16:00Z">
        <w:r>
          <w:t xml:space="preserve"> </w:t>
        </w:r>
      </w:ins>
      <w:ins w:id="737" w:author="Rodrigo Riquelme" w:date="2010-12-23T01:17:00Z">
        <w:r>
          <w:t>explorar</w:t>
        </w:r>
      </w:ins>
      <w:ins w:id="738" w:author="Rodrigo Riquelme" w:date="2010-12-23T01:16:00Z">
        <w:r>
          <w:t xml:space="preserve"> ver los componentes </w:t>
        </w:r>
      </w:ins>
      <w:ins w:id="739" w:author="Rodrigo Riquelme" w:date="2010-12-23T00:21:00Z">
        <w:r w:rsidR="00234F6C">
          <w:t xml:space="preserve"> </w:t>
        </w:r>
      </w:ins>
      <w:ins w:id="740" w:author="Rodrigo Riquelme" w:date="2010-12-23T01:18:00Z">
        <w:r>
          <w:t xml:space="preserve">MVC están en </w:t>
        </w:r>
      </w:ins>
      <w:ins w:id="741" w:author="Rodrigo Riquelme" w:date="2010-12-23T01:19:00Z">
        <w:r w:rsidR="009011E4">
          <w:fldChar w:fldCharType="begin"/>
        </w:r>
        <w:r>
          <w:instrText xml:space="preserve"> HYPERLINK "</w:instrText>
        </w:r>
      </w:ins>
      <w:ins w:id="742" w:author="Rodrigo Riquelme" w:date="2010-12-23T01:18:00Z">
        <w:r>
          <w:instrText>http://umacms.no-ip.org/docs/components</w:instrText>
        </w:r>
      </w:ins>
      <w:ins w:id="743" w:author="Rodrigo Riquelme" w:date="2010-12-23T01:19:00Z">
        <w:r>
          <w:instrText xml:space="preserve">" </w:instrText>
        </w:r>
        <w:r w:rsidR="009011E4">
          <w:fldChar w:fldCharType="separate"/>
        </w:r>
      </w:ins>
      <w:ins w:id="744" w:author="Rodrigo Riquelme" w:date="2010-12-23T01:18:00Z">
        <w:r w:rsidRPr="00B66F26">
          <w:rPr>
            <w:rStyle w:val="Hipervnculo"/>
          </w:rPr>
          <w:t>http://umacms.no-ip.org/docs/components</w:t>
        </w:r>
      </w:ins>
      <w:ins w:id="745" w:author="Rodrigo Riquelme" w:date="2010-12-23T01:19:00Z">
        <w:r w:rsidR="009011E4">
          <w:fldChar w:fldCharType="end"/>
        </w:r>
      </w:ins>
    </w:p>
    <w:p w:rsidR="009011E4" w:rsidRDefault="0098171F" w:rsidP="009011E4">
      <w:pPr>
        <w:rPr>
          <w:ins w:id="746" w:author="Rodrigo Riquelme" w:date="2010-12-23T01:20:00Z"/>
        </w:rPr>
        <w:pPrChange w:id="747" w:author="Rodrigo Riquelme" w:date="2010-12-23T00:10:00Z">
          <w:pPr>
            <w:pStyle w:val="Subttulo"/>
            <w:outlineLvl w:val="1"/>
          </w:pPr>
        </w:pPrChange>
      </w:pPr>
      <w:ins w:id="748" w:author="Rodrigo Riquelme" w:date="2010-12-23T01:19:00Z">
        <w:r>
          <w:t xml:space="preserve">Los scripts de creación de base de datos e instalación de ffmpeg en Ubuntu 10.04 están en </w:t>
        </w:r>
      </w:ins>
      <w:ins w:id="749" w:author="Rodrigo Riquelme" w:date="2010-12-23T01:20:00Z">
        <w:r w:rsidR="009011E4">
          <w:fldChar w:fldCharType="begin"/>
        </w:r>
        <w:r w:rsidR="00786814">
          <w:instrText xml:space="preserve"> HYPERLINK "</w:instrText>
        </w:r>
      </w:ins>
      <w:ins w:id="750" w:author="Rodrigo Riquelme" w:date="2010-12-23T01:19:00Z">
        <w:r w:rsidR="009011E4" w:rsidRPr="009011E4">
          <w:rPr>
            <w:rPrChange w:id="751" w:author="Rodrigo Riquelme" w:date="2010-12-23T01:20:00Z">
              <w:rPr>
                <w:rStyle w:val="Hipervnculo"/>
                <w:b w:val="0"/>
              </w:rPr>
            </w:rPrChange>
          </w:rPr>
          <w:instrText>http://umacms.no-ip.</w:instrText>
        </w:r>
      </w:ins>
      <w:ins w:id="752" w:author="Rodrigo Riquelme" w:date="2010-12-23T01:20:00Z">
        <w:r w:rsidR="009011E4" w:rsidRPr="009011E4">
          <w:rPr>
            <w:rPrChange w:id="753" w:author="Rodrigo Riquelme" w:date="2010-12-23T01:20:00Z">
              <w:rPr>
                <w:b w:val="0"/>
                <w:color w:val="0000FF"/>
                <w:u w:val="single"/>
              </w:rPr>
            </w:rPrChange>
          </w:rPr>
          <w:instrText>org/scripts</w:instrText>
        </w:r>
        <w:r w:rsidR="00786814">
          <w:instrText xml:space="preserve">" </w:instrText>
        </w:r>
        <w:r w:rsidR="009011E4">
          <w:fldChar w:fldCharType="separate"/>
        </w:r>
      </w:ins>
      <w:ins w:id="754" w:author="Rodrigo Riquelme" w:date="2010-12-23T01:19:00Z">
        <w:r w:rsidR="0000631D" w:rsidRPr="0000631D">
          <w:rPr>
            <w:rStyle w:val="Hipervnculo"/>
          </w:rPr>
          <w:t>http://umacms.no-ip.</w:t>
        </w:r>
      </w:ins>
      <w:ins w:id="755" w:author="Rodrigo Riquelme" w:date="2010-12-23T01:20:00Z">
        <w:r w:rsidR="009011E4" w:rsidRPr="009011E4">
          <w:rPr>
            <w:rStyle w:val="Hipervnculo"/>
            <w:rPrChange w:id="756" w:author="Rodrigo Riquelme" w:date="2010-12-23T01:20:00Z">
              <w:rPr>
                <w:b w:val="0"/>
                <w:color w:val="0000FF"/>
                <w:u w:val="single"/>
              </w:rPr>
            </w:rPrChange>
          </w:rPr>
          <w:t>org/scripts</w:t>
        </w:r>
        <w:r w:rsidR="009011E4">
          <w:fldChar w:fldCharType="end"/>
        </w:r>
      </w:ins>
    </w:p>
    <w:p w:rsidR="009011E4" w:rsidRDefault="00786814" w:rsidP="009011E4">
      <w:pPr>
        <w:rPr>
          <w:ins w:id="757" w:author="Rodrigo Riquelme" w:date="2010-12-23T01:20:00Z"/>
        </w:rPr>
        <w:pPrChange w:id="758" w:author="Rodrigo Riquelme" w:date="2010-12-23T00:10:00Z">
          <w:pPr>
            <w:pStyle w:val="Subttulo"/>
            <w:outlineLvl w:val="1"/>
          </w:pPr>
        </w:pPrChange>
      </w:pPr>
      <w:ins w:id="759" w:author="Rodrigo Riquelme" w:date="2010-12-23T01:20:00Z">
        <w:r>
          <w:t>Repositorio en Google Code</w:t>
        </w:r>
      </w:ins>
    </w:p>
    <w:p w:rsidR="009011E4" w:rsidRDefault="00786814" w:rsidP="009011E4">
      <w:pPr>
        <w:rPr>
          <w:ins w:id="760" w:author="Rodrigo Riquelme" w:date="2010-12-23T01:21:00Z"/>
        </w:rPr>
        <w:pPrChange w:id="761" w:author="Rodrigo Riquelme" w:date="2010-12-23T00:10:00Z">
          <w:pPr>
            <w:pStyle w:val="Subttulo"/>
            <w:outlineLvl w:val="1"/>
          </w:pPr>
        </w:pPrChange>
      </w:pPr>
      <w:ins w:id="762" w:author="Rodrigo Riquelme" w:date="2010-12-23T01:21:00Z">
        <w:r>
          <w:t xml:space="preserve">El código fuente se puede descargar con la licencia GNU GLP v2 en la URL </w:t>
        </w:r>
        <w:r w:rsidR="009011E4">
          <w:fldChar w:fldCharType="begin"/>
        </w:r>
        <w:r>
          <w:instrText xml:space="preserve"> HYPERLINK "</w:instrText>
        </w:r>
        <w:r w:rsidRPr="00786814">
          <w:instrText>http://code.google.com/p/uma-cms/</w:instrText>
        </w:r>
        <w:r>
          <w:instrText xml:space="preserve">" </w:instrText>
        </w:r>
        <w:r w:rsidR="009011E4">
          <w:fldChar w:fldCharType="separate"/>
        </w:r>
        <w:r w:rsidRPr="00B66F26">
          <w:rPr>
            <w:rStyle w:val="Hipervnculo"/>
          </w:rPr>
          <w:t>http://code.google.com/p/uma-cms/</w:t>
        </w:r>
        <w:r w:rsidR="009011E4">
          <w:fldChar w:fldCharType="end"/>
        </w:r>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rPr>
          <w:ins w:id="763" w:author="Rodrigo Riquelme" w:date="2010-12-23T00:10:00Z"/>
        </w:rPr>
      </w:pPr>
      <w:ins w:id="764" w:author="Rodrigo Riquelme" w:date="2010-12-23T00:10:00Z">
        <w:r>
          <w:t>4.</w:t>
        </w:r>
      </w:ins>
      <w:r>
        <w:t>9</w:t>
      </w:r>
      <w:ins w:id="765" w:author="Rodrigo Riquelme" w:date="2010-12-23T00:10:00Z">
        <w:r>
          <w:t>. P</w:t>
        </w:r>
      </w:ins>
      <w:r>
        <w:t>lan de pruebas</w:t>
      </w:r>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D5E98">
      <w:pPr>
        <w:rPr>
          <w:b/>
        </w:rPr>
      </w:pPr>
      <w:r>
        <w:rPr>
          <w:b/>
        </w:rPr>
        <w:t xml:space="preserve">4.9.1. </w:t>
      </w:r>
      <w:r w:rsidRPr="000D5E98">
        <w:rPr>
          <w:b/>
        </w:rPr>
        <w:t>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D5E98">
      <w:pPr>
        <w:rPr>
          <w:b/>
        </w:rPr>
      </w:pPr>
      <w:r>
        <w:rPr>
          <w:b/>
        </w:rPr>
        <w:t xml:space="preserve">4.9.2. </w:t>
      </w:r>
      <w:r w:rsidRPr="000D5E98">
        <w:rPr>
          <w:b/>
        </w:rPr>
        <w:t>Definición del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podrá realizar u observar la aplicación desarrollada para Él de 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0D5E98">
      <w:pPr>
        <w:pStyle w:val="Prrafodelista"/>
        <w:numPr>
          <w:ilvl w:val="0"/>
          <w:numId w:val="41"/>
        </w:numPr>
      </w:pPr>
      <w:r>
        <w:t xml:space="preserve">Probar </w:t>
      </w:r>
      <w:r w:rsidR="00625C7F">
        <w:t>l</w:t>
      </w:r>
      <w:r>
        <w:t>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rsidR="00625C7F">
        <w:t>l</w:t>
      </w:r>
      <w:r>
        <w:t>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paginadores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9011E4" w:rsidRDefault="009011E4" w:rsidP="009011E4">
      <w:pPr>
        <w:rPr>
          <w:ins w:id="766" w:author="Rodrigo Riquelme" w:date="2010-12-23T01:20:00Z"/>
        </w:rPr>
        <w:pPrChange w:id="767" w:author="Rodrigo Riquelme" w:date="2010-12-23T00:10:00Z">
          <w:pPr>
            <w:pStyle w:val="Subttulo"/>
            <w:outlineLvl w:val="1"/>
          </w:pPr>
        </w:pPrChange>
      </w:pPr>
    </w:p>
    <w:p w:rsidR="000D5E98" w:rsidRDefault="000D5E98" w:rsidP="000D5E98">
      <w:pPr>
        <w:rPr>
          <w:b/>
        </w:rPr>
      </w:pPr>
      <w:r>
        <w:rPr>
          <w:b/>
        </w:rPr>
        <w:t>4.9.3. Resultados entregados por cada definición.</w:t>
      </w:r>
    </w:p>
    <w:p w:rsidR="000D5E98" w:rsidRPr="000D5E98" w:rsidRDefault="000D5E98" w:rsidP="000D5E98">
      <w:r>
        <w:t>Se muestra a continuación la implementación de un caso de prueba.</w:t>
      </w:r>
    </w:p>
    <w:p w:rsidR="009011E4" w:rsidRDefault="009011E4" w:rsidP="009011E4">
      <w:pPr>
        <w:rPr>
          <w:ins w:id="768" w:author="Rodrigo Riquelme" w:date="2010-12-23T00:10:00Z"/>
        </w:rPr>
        <w:pPrChange w:id="769" w:author="Rodrigo Riquelme" w:date="2010-12-23T00:10:00Z">
          <w:pPr>
            <w:pStyle w:val="Subttulo"/>
            <w:outlineLvl w:val="1"/>
          </w:pPr>
        </w:pPrChange>
      </w:pPr>
    </w:p>
    <w:p w:rsidR="00C43BA3" w:rsidRPr="001175CC" w:rsidRDefault="000D5E98" w:rsidP="0031339F">
      <w:pPr>
        <w:pStyle w:val="Subttulo"/>
        <w:outlineLvl w:val="1"/>
        <w:rPr>
          <w:del w:id="770" w:author="Rodrigo Riquelme" w:date="2010-12-05T11:46:00Z"/>
        </w:rPr>
      </w:pPr>
      <w:r>
        <w:rPr>
          <w:noProof/>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C43BA3" w:rsidRPr="001175CC" w:rsidRDefault="00C43BA3" w:rsidP="0031339F">
      <w:pPr>
        <w:pStyle w:val="Subttulo"/>
        <w:outlineLvl w:val="1"/>
        <w:rPr>
          <w:del w:id="771" w:author="Rodrigo Riquelme" w:date="2010-12-05T11:46:00Z"/>
        </w:rPr>
      </w:pPr>
    </w:p>
    <w:p w:rsidR="00C43BA3" w:rsidRPr="001175CC" w:rsidRDefault="00C43BA3" w:rsidP="0031339F">
      <w:pPr>
        <w:pStyle w:val="Subttulo"/>
        <w:outlineLvl w:val="1"/>
        <w:rPr>
          <w:del w:id="772" w:author="Rodrigo Riquelme" w:date="2010-12-05T11:46:00Z"/>
        </w:rPr>
      </w:pPr>
    </w:p>
    <w:p w:rsidR="00C43BA3" w:rsidRPr="001175CC" w:rsidRDefault="00C43BA3" w:rsidP="0031339F">
      <w:pPr>
        <w:pStyle w:val="Subttulo"/>
        <w:outlineLvl w:val="1"/>
        <w:rPr>
          <w:del w:id="773" w:author="Rodrigo Riquelme" w:date="2010-12-05T11:46:00Z"/>
        </w:rPr>
      </w:pPr>
    </w:p>
    <w:p w:rsidR="00C43BA3" w:rsidRPr="001175CC" w:rsidRDefault="00C43BA3" w:rsidP="0031339F">
      <w:pPr>
        <w:pStyle w:val="Subttulo"/>
        <w:outlineLvl w:val="1"/>
        <w:rPr>
          <w:del w:id="774" w:author="Rodrigo Riquelme" w:date="2010-12-05T11:46:00Z"/>
        </w:rPr>
      </w:pPr>
    </w:p>
    <w:p w:rsidR="00C43BA3" w:rsidRPr="001175CC" w:rsidRDefault="00C43BA3" w:rsidP="0031339F">
      <w:pPr>
        <w:pStyle w:val="Subttulo"/>
        <w:outlineLvl w:val="1"/>
        <w:rPr>
          <w:del w:id="775" w:author="Rodrigo Riquelme" w:date="2010-12-05T11:46:00Z"/>
        </w:rPr>
      </w:pPr>
    </w:p>
    <w:p w:rsidR="00C43BA3" w:rsidRPr="001175CC" w:rsidRDefault="00C43BA3" w:rsidP="0031339F">
      <w:pPr>
        <w:pStyle w:val="Subttulo"/>
        <w:outlineLvl w:val="1"/>
        <w:rPr>
          <w:del w:id="776" w:author="Rodrigo Riquelme" w:date="2010-12-05T11:46:00Z"/>
        </w:rPr>
      </w:pPr>
    </w:p>
    <w:p w:rsidR="00C43BA3" w:rsidRPr="001175CC" w:rsidRDefault="00C43BA3" w:rsidP="0031339F">
      <w:pPr>
        <w:pStyle w:val="Subttulo"/>
        <w:outlineLvl w:val="1"/>
        <w:rPr>
          <w:del w:id="777" w:author="Rodrigo Riquelme" w:date="2010-12-05T11:46:00Z"/>
        </w:rPr>
      </w:pPr>
    </w:p>
    <w:p w:rsidR="00C43BA3" w:rsidRPr="001175CC" w:rsidRDefault="00C43BA3" w:rsidP="0031339F">
      <w:pPr>
        <w:pStyle w:val="Subttulo"/>
        <w:outlineLvl w:val="1"/>
        <w:rPr>
          <w:del w:id="778" w:author="Rodrigo Riquelme" w:date="2010-12-05T11:46:00Z"/>
        </w:rPr>
      </w:pPr>
    </w:p>
    <w:p w:rsidR="00C43BA3" w:rsidRPr="001175CC" w:rsidRDefault="00C43BA3" w:rsidP="0031339F">
      <w:pPr>
        <w:pStyle w:val="Subttulo"/>
        <w:outlineLvl w:val="1"/>
        <w:rPr>
          <w:del w:id="779" w:author="Rodrigo Riquelme" w:date="2010-12-05T11:46:00Z"/>
        </w:rPr>
      </w:pPr>
    </w:p>
    <w:p w:rsidR="00C43BA3" w:rsidRPr="001175CC" w:rsidRDefault="00C43BA3" w:rsidP="0031339F">
      <w:pPr>
        <w:pStyle w:val="Subttulo"/>
        <w:outlineLvl w:val="1"/>
        <w:rPr>
          <w:del w:id="780" w:author="Rodrigo Riquelme" w:date="2010-12-05T11:46:00Z"/>
        </w:rPr>
      </w:pPr>
    </w:p>
    <w:p w:rsidR="00C43BA3" w:rsidRPr="001175CC" w:rsidRDefault="00C43BA3" w:rsidP="0031339F">
      <w:pPr>
        <w:pStyle w:val="Subttulo"/>
        <w:outlineLvl w:val="1"/>
        <w:rPr>
          <w:del w:id="781" w:author="Rodrigo Riquelme" w:date="2010-12-05T11:46:00Z"/>
        </w:rPr>
      </w:pPr>
    </w:p>
    <w:p w:rsidR="00C43BA3" w:rsidRPr="001175CC" w:rsidRDefault="00C43BA3" w:rsidP="0031339F">
      <w:pPr>
        <w:pStyle w:val="Subttulo"/>
        <w:outlineLvl w:val="1"/>
        <w:rPr>
          <w:del w:id="782" w:author="Rodrigo Riquelme" w:date="2010-12-05T11:46:00Z"/>
        </w:rPr>
      </w:pPr>
    </w:p>
    <w:p w:rsidR="00E42D27" w:rsidRPr="001175CC" w:rsidRDefault="0031339F" w:rsidP="0031339F">
      <w:pPr>
        <w:pStyle w:val="Subttulo"/>
        <w:outlineLvl w:val="1"/>
        <w:rPr>
          <w:del w:id="783" w:author="Rodrigo Riquelme" w:date="2010-12-05T11:46:00Z"/>
        </w:rPr>
      </w:pPr>
      <w:del w:id="784"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DA7E58" w:rsidP="0031339F">
      <w:pPr>
        <w:rPr>
          <w:del w:id="785" w:author="Rodrigo Riquelme" w:date="2010-12-05T11:46:00Z"/>
        </w:rPr>
      </w:pPr>
      <w:del w:id="786" w:author="Rodrigo Riquelme" w:date="2010-12-05T11:46:00Z">
        <w:r>
          <w:rPr>
            <w:noProof/>
            <w:lang w:eastAsia="es-CL"/>
            <w:rPrChange w:id="787">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788" w:author="Rodrigo Riquelme" w:date="2010-12-05T11:46:00Z"/>
        </w:rPr>
      </w:pPr>
      <w:del w:id="789" w:author="Rodrigo Riquelme" w:date="2010-12-05T11:46:00Z">
        <w:r w:rsidRPr="001175CC">
          <w:delText>Ilustración 38 – Login Uma-CMS</w:delText>
        </w:r>
      </w:del>
    </w:p>
    <w:p w:rsidR="0031339F" w:rsidRPr="001175CC" w:rsidRDefault="00DA7E58" w:rsidP="0031339F">
      <w:pPr>
        <w:rPr>
          <w:del w:id="790" w:author="Rodrigo Riquelme" w:date="2010-12-05T11:46:00Z"/>
        </w:rPr>
      </w:pPr>
      <w:del w:id="791" w:author="Rodrigo Riquelme" w:date="2010-12-05T11:46:00Z">
        <w:r>
          <w:rPr>
            <w:noProof/>
            <w:lang w:eastAsia="es-CL"/>
            <w:rPrChange w:id="792">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793" w:author="Rodrigo Riquelme" w:date="2010-12-05T11:46:00Z"/>
        </w:rPr>
      </w:pPr>
      <w:del w:id="794" w:author="Rodrigo Riquelme" w:date="2010-12-05T11:46:00Z">
        <w:r w:rsidRPr="001175CC">
          <w:delText>Ilustración 39 – Menú principal Uma-CMS</w:delText>
        </w:r>
      </w:del>
    </w:p>
    <w:p w:rsidR="0031339F" w:rsidRPr="001175CC" w:rsidRDefault="00DA7E58" w:rsidP="0031339F">
      <w:pPr>
        <w:rPr>
          <w:del w:id="795" w:author="Rodrigo Riquelme" w:date="2010-12-05T11:46:00Z"/>
        </w:rPr>
      </w:pPr>
      <w:del w:id="796" w:author="Rodrigo Riquelme" w:date="2010-12-05T11:46:00Z">
        <w:r>
          <w:rPr>
            <w:noProof/>
            <w:lang w:eastAsia="es-CL"/>
            <w:rPrChange w:id="797">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798" w:author="Rodrigo Riquelme" w:date="2010-12-05T11:46:00Z"/>
        </w:rPr>
      </w:pPr>
      <w:del w:id="799" w:author="Rodrigo Riquelme" w:date="2010-12-05T11:46:00Z">
        <w:r w:rsidRPr="001175CC">
          <w:delText>Ilustración 40 – Pantalla configuración del sistema</w:delText>
        </w:r>
      </w:del>
    </w:p>
    <w:p w:rsidR="0031339F" w:rsidRPr="001175CC" w:rsidRDefault="0031339F" w:rsidP="0031339F">
      <w:pPr>
        <w:rPr>
          <w:del w:id="800" w:author="Rodrigo Riquelme" w:date="2010-12-05T11:46:00Z"/>
        </w:rPr>
      </w:pPr>
    </w:p>
    <w:p w:rsidR="0031339F" w:rsidRPr="001175CC" w:rsidRDefault="00DA7E58" w:rsidP="0031339F">
      <w:pPr>
        <w:rPr>
          <w:del w:id="801" w:author="Rodrigo Riquelme" w:date="2010-12-05T11:46:00Z"/>
        </w:rPr>
      </w:pPr>
      <w:del w:id="802" w:author="Rodrigo Riquelme" w:date="2010-12-05T11:46:00Z">
        <w:r>
          <w:rPr>
            <w:noProof/>
            <w:lang w:eastAsia="es-CL"/>
            <w:rPrChange w:id="80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04" w:author="Rodrigo Riquelme" w:date="2010-12-05T11:46:00Z"/>
        </w:rPr>
      </w:pPr>
      <w:del w:id="805" w:author="Rodrigo Riquelme" w:date="2010-12-05T11:46:00Z">
        <w:r w:rsidRPr="001175CC">
          <w:delText>Ilustración 41 – Pantalla Configuración del Sitio</w:delText>
        </w:r>
      </w:del>
    </w:p>
    <w:p w:rsidR="0031339F" w:rsidRPr="001175CC" w:rsidRDefault="00DA7E58" w:rsidP="0031339F">
      <w:pPr>
        <w:rPr>
          <w:del w:id="806" w:author="Rodrigo Riquelme" w:date="2010-12-05T11:46:00Z"/>
        </w:rPr>
      </w:pPr>
      <w:del w:id="807" w:author="Rodrigo Riquelme" w:date="2010-12-05T11:46:00Z">
        <w:r>
          <w:rPr>
            <w:noProof/>
            <w:lang w:eastAsia="es-CL"/>
            <w:rPrChange w:id="808">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09" w:author="Rodrigo Riquelme" w:date="2010-12-05T11:46:00Z"/>
        </w:rPr>
      </w:pPr>
      <w:del w:id="810" w:author="Rodrigo Riquelme" w:date="2010-12-05T11:46:00Z">
        <w:r w:rsidRPr="001175CC">
          <w:delText>Ilustración 42 – Pantalla contenido Menú</w:delText>
        </w:r>
      </w:del>
    </w:p>
    <w:p w:rsidR="0031339F" w:rsidRPr="001175CC" w:rsidRDefault="0031339F" w:rsidP="0031339F">
      <w:pPr>
        <w:rPr>
          <w:del w:id="811" w:author="Rodrigo Riquelme" w:date="2010-12-05T11:46:00Z"/>
        </w:rPr>
      </w:pPr>
    </w:p>
    <w:p w:rsidR="0031339F" w:rsidRPr="001175CC" w:rsidRDefault="00DA7E58" w:rsidP="0031339F">
      <w:pPr>
        <w:rPr>
          <w:del w:id="812" w:author="Rodrigo Riquelme" w:date="2010-12-05T11:46:00Z"/>
        </w:rPr>
      </w:pPr>
      <w:del w:id="813" w:author="Rodrigo Riquelme" w:date="2010-12-05T11:46:00Z">
        <w:r>
          <w:rPr>
            <w:noProof/>
            <w:lang w:eastAsia="es-CL"/>
            <w:rPrChange w:id="814">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15" w:author="Rodrigo Riquelme" w:date="2010-12-05T11:46:00Z"/>
        </w:rPr>
      </w:pPr>
      <w:del w:id="816" w:author="Rodrigo Riquelme" w:date="2010-12-05T11:46:00Z">
        <w:r w:rsidRPr="001175CC">
          <w:delText>Ilustración 43 –Pantalla contenido paginas</w:delText>
        </w:r>
      </w:del>
    </w:p>
    <w:p w:rsidR="00C43BA3" w:rsidRPr="001175CC" w:rsidRDefault="00C43BA3" w:rsidP="0031339F">
      <w:pPr>
        <w:rPr>
          <w:del w:id="817" w:author="Rodrigo Riquelme" w:date="2010-12-05T11:46:00Z"/>
        </w:rPr>
      </w:pPr>
    </w:p>
    <w:p w:rsidR="0031339F" w:rsidRPr="001175CC" w:rsidRDefault="0031339F" w:rsidP="0031339F">
      <w:pPr>
        <w:rPr>
          <w:del w:id="818" w:author="Rodrigo Riquelme" w:date="2010-12-05T11:46:00Z"/>
        </w:rPr>
      </w:pPr>
    </w:p>
    <w:p w:rsidR="0031339F" w:rsidRPr="001175CC" w:rsidRDefault="00DA7E58" w:rsidP="0031339F">
      <w:pPr>
        <w:rPr>
          <w:del w:id="819" w:author="Rodrigo Riquelme" w:date="2010-12-05T11:46:00Z"/>
        </w:rPr>
      </w:pPr>
      <w:del w:id="820" w:author="Rodrigo Riquelme" w:date="2010-12-05T11:46:00Z">
        <w:r>
          <w:rPr>
            <w:noProof/>
            <w:lang w:eastAsia="es-CL"/>
            <w:rPrChange w:id="821">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22" w:author="Rodrigo Riquelme" w:date="2010-12-05T11:46:00Z"/>
        </w:rPr>
      </w:pPr>
      <w:del w:id="823" w:author="Rodrigo Riquelme" w:date="2010-12-05T11:46:00Z">
        <w:r w:rsidRPr="001175CC">
          <w:delText>Ilustración 44 – Pantalla Videos opción Videos</w:delText>
        </w:r>
      </w:del>
    </w:p>
    <w:p w:rsidR="0031339F" w:rsidRPr="001175CC" w:rsidRDefault="00DA7E58" w:rsidP="0031339F">
      <w:pPr>
        <w:rPr>
          <w:del w:id="824" w:author="Rodrigo Riquelme" w:date="2010-12-05T11:46:00Z"/>
        </w:rPr>
      </w:pPr>
      <w:del w:id="825" w:author="Rodrigo Riquelme" w:date="2010-12-05T11:46:00Z">
        <w:r>
          <w:rPr>
            <w:noProof/>
            <w:lang w:eastAsia="es-CL"/>
            <w:rPrChange w:id="826">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827" w:author="Rodrigo Riquelme" w:date="2010-12-05T11:46:00Z"/>
        </w:rPr>
      </w:pPr>
      <w:del w:id="828" w:author="Rodrigo Riquelme" w:date="2010-12-05T11:46:00Z">
        <w:r w:rsidRPr="001175CC">
          <w:delText>Ilustración 45 –Pantalla video Opción Tipo Videos</w:delText>
        </w:r>
      </w:del>
    </w:p>
    <w:p w:rsidR="0031339F" w:rsidRPr="001175CC" w:rsidRDefault="00DA7E58" w:rsidP="0031339F">
      <w:pPr>
        <w:rPr>
          <w:del w:id="829" w:author="Rodrigo Riquelme" w:date="2010-12-05T11:46:00Z"/>
        </w:rPr>
      </w:pPr>
      <w:del w:id="830" w:author="Rodrigo Riquelme" w:date="2010-12-05T11:46:00Z">
        <w:r>
          <w:rPr>
            <w:noProof/>
            <w:lang w:eastAsia="es-CL"/>
            <w:rPrChange w:id="831">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32" w:author="Rodrigo Riquelme" w:date="2010-12-05T11:46:00Z"/>
        </w:rPr>
      </w:pPr>
      <w:del w:id="833" w:author="Rodrigo Riquelme" w:date="2010-12-05T11:46:00Z">
        <w:r w:rsidRPr="001175CC">
          <w:delText>Ilustración 46 – Pantalla Videos Opción categorías</w:delText>
        </w:r>
      </w:del>
    </w:p>
    <w:p w:rsidR="0031339F" w:rsidRPr="001175CC" w:rsidRDefault="0031339F" w:rsidP="0031339F">
      <w:pPr>
        <w:rPr>
          <w:del w:id="834" w:author="Rodrigo Riquelme" w:date="2010-12-05T11:46:00Z"/>
        </w:rPr>
      </w:pPr>
    </w:p>
    <w:p w:rsidR="0031339F" w:rsidRPr="001175CC" w:rsidRDefault="00DA7E58" w:rsidP="0031339F">
      <w:pPr>
        <w:rPr>
          <w:del w:id="835" w:author="Rodrigo Riquelme" w:date="2010-12-05T11:46:00Z"/>
        </w:rPr>
      </w:pPr>
      <w:del w:id="836" w:author="Rodrigo Riquelme" w:date="2010-12-05T11:46:00Z">
        <w:r>
          <w:rPr>
            <w:noProof/>
            <w:lang w:eastAsia="es-CL"/>
            <w:rPrChange w:id="837">
              <w:rPr>
                <w:rFonts w:eastAsia="Times New Roman" w:cs="Times New Roman"/>
                <w:b/>
                <w:noProof/>
                <w:color w:val="0000FF"/>
                <w:sz w:val="28"/>
                <w:szCs w:val="24"/>
                <w:u w:val="single"/>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38" w:author="Rodrigo Riquelme" w:date="2010-12-05T11:46:00Z"/>
        </w:rPr>
      </w:pPr>
      <w:del w:id="839" w:author="Rodrigo Riquelme" w:date="2010-12-05T11:46:00Z">
        <w:r w:rsidRPr="001175CC">
          <w:delText>Ilustración 47– Pantalla Videos Opción Etiquetas</w:delText>
        </w:r>
      </w:del>
    </w:p>
    <w:p w:rsidR="0031339F" w:rsidRPr="001175CC" w:rsidRDefault="0031339F" w:rsidP="0031339F">
      <w:pPr>
        <w:rPr>
          <w:del w:id="840" w:author="Rodrigo Riquelme" w:date="2010-12-05T11:46:00Z"/>
        </w:rPr>
      </w:pPr>
    </w:p>
    <w:p w:rsidR="0031339F" w:rsidRPr="001175CC" w:rsidRDefault="00DA7E58" w:rsidP="0031339F">
      <w:pPr>
        <w:rPr>
          <w:del w:id="841" w:author="Rodrigo Riquelme" w:date="2010-12-05T11:46:00Z"/>
        </w:rPr>
      </w:pPr>
      <w:del w:id="842" w:author="Rodrigo Riquelme" w:date="2010-12-05T11:46:00Z">
        <w:r>
          <w:rPr>
            <w:noProof/>
            <w:lang w:eastAsia="es-CL"/>
            <w:rPrChange w:id="84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44" w:author="Rodrigo Riquelme" w:date="2010-12-05T11:46:00Z"/>
        </w:rPr>
      </w:pPr>
      <w:del w:id="845" w:author="Rodrigo Riquelme" w:date="2010-12-05T11:46:00Z">
        <w:r w:rsidRPr="001175CC">
          <w:delText>Ilustración 48 – Pantalla Videos opción Miniaturas</w:delText>
        </w:r>
      </w:del>
    </w:p>
    <w:p w:rsidR="0031339F" w:rsidRPr="001175CC" w:rsidRDefault="0031339F" w:rsidP="0031339F">
      <w:pPr>
        <w:rPr>
          <w:del w:id="846" w:author="Rodrigo Riquelme" w:date="2010-12-05T11:46:00Z"/>
        </w:rPr>
      </w:pPr>
    </w:p>
    <w:p w:rsidR="000D5E98" w:rsidRDefault="000D5E98" w:rsidP="00B56E7C">
      <w:pPr>
        <w:suppressAutoHyphens w:val="0"/>
        <w:autoSpaceDE w:val="0"/>
        <w:autoSpaceDN w:val="0"/>
        <w:adjustRightInd w:val="0"/>
        <w:spacing w:before="0" w:after="0" w:line="240" w:lineRule="auto"/>
        <w:jc w:val="left"/>
      </w:pPr>
    </w:p>
    <w:p w:rsidR="000D5E98" w:rsidRPr="001175CC" w:rsidRDefault="000D5E98" w:rsidP="000D5E98">
      <w:pPr>
        <w:pStyle w:val="Epgrafe"/>
        <w:jc w:val="center"/>
      </w:pPr>
      <w:r>
        <w:tab/>
      </w:r>
      <w:r w:rsidRPr="001175CC">
        <w:t xml:space="preserve">Ilustración </w:t>
      </w:r>
      <w:r w:rsidR="009011E4">
        <w:fldChar w:fldCharType="begin"/>
      </w:r>
      <w:r w:rsidRPr="001175CC">
        <w:instrText xml:space="preserve"> SEQ Ilustración \* ARABIC </w:instrText>
      </w:r>
      <w:r w:rsidR="009011E4">
        <w:fldChar w:fldCharType="separate"/>
      </w:r>
      <w:r w:rsidR="00625C7F">
        <w:rPr>
          <w:noProof/>
        </w:rPr>
        <w:t>46</w:t>
      </w:r>
      <w:r w:rsidR="009011E4">
        <w:fldChar w:fldCharType="end"/>
      </w:r>
      <w:r w:rsidRPr="001175CC">
        <w:t xml:space="preserve"> </w:t>
      </w:r>
      <w:r>
        <w:t>–</w:t>
      </w:r>
      <w:r w:rsidRPr="001175CC">
        <w:t xml:space="preserve"> </w:t>
      </w:r>
      <w:r>
        <w:t>Formato de caso de prueba implementado</w:t>
      </w:r>
    </w:p>
    <w:p w:rsidR="009011E4" w:rsidRDefault="009011E4" w:rsidP="009011E4">
      <w:pPr>
        <w:tabs>
          <w:tab w:val="left" w:pos="3390"/>
        </w:tabs>
        <w:pPrChange w:id="847" w:author="Rodrigo Riquelme" w:date="2010-12-05T11:46:00Z">
          <w:pPr/>
        </w:pPrChange>
      </w:pPr>
    </w:p>
    <w:p w:rsidR="001175CC" w:rsidRDefault="001175CC" w:rsidP="001175CC">
      <w:pPr>
        <w:pStyle w:val="Ttulo"/>
        <w:pageBreakBefore/>
        <w:outlineLvl w:val="0"/>
      </w:pPr>
      <w:bookmarkStart w:id="848" w:name="_Toc280879625"/>
      <w:commentRangeStart w:id="849"/>
      <w:r w:rsidRPr="001175CC">
        <w:t xml:space="preserve">5. </w:t>
      </w:r>
      <w:r>
        <w:t>Conclusiones</w:t>
      </w:r>
      <w:commentRangeEnd w:id="849"/>
      <w:r w:rsidR="0070187F">
        <w:rPr>
          <w:rStyle w:val="Refdecomentario"/>
          <w:b w:val="0"/>
          <w:bCs w:val="0"/>
          <w:color w:val="auto"/>
          <w:kern w:val="0"/>
          <w:szCs w:val="20"/>
          <w:lang w:eastAsia="en-US"/>
        </w:rPr>
        <w:commentReference w:id="849"/>
      </w:r>
      <w:bookmarkEnd w:id="848"/>
    </w:p>
    <w:p w:rsidR="001175CC" w:rsidRDefault="001175CC" w:rsidP="001175CC">
      <w:pPr>
        <w:pStyle w:val="Encabezado"/>
        <w:rPr>
          <w:ins w:id="850" w:author="Dahianna Vega Leiva" w:date="2010-12-22T12:44:00Z"/>
        </w:rPr>
      </w:pPr>
    </w:p>
    <w:p w:rsidR="0070187F" w:rsidRDefault="0070187F" w:rsidP="0070187F">
      <w:pPr>
        <w:pStyle w:val="Encabezado"/>
        <w:rPr>
          <w:ins w:id="851" w:author="Dahianna Vega Leiva" w:date="2010-12-22T12:44:00Z"/>
        </w:rPr>
      </w:pPr>
      <w:ins w:id="852" w:author="Dahianna Vega Leiva" w:date="2010-12-22T12:44:00Z">
        <w:r>
          <w:t>Las conclusiones deben estar divididas por distintas secciones o concluir sobre distintos temas:</w:t>
        </w:r>
      </w:ins>
    </w:p>
    <w:p w:rsidR="0070187F" w:rsidRDefault="0070187F" w:rsidP="0070187F">
      <w:pPr>
        <w:pStyle w:val="Encabezado"/>
        <w:rPr>
          <w:ins w:id="853" w:author="Dahianna Vega Leiva" w:date="2010-12-22T12:44:00Z"/>
        </w:rPr>
      </w:pPr>
      <w:ins w:id="854" w:author="Dahianna Vega Leiva" w:date="2010-12-22T12:44:00Z">
        <w:r>
          <w:t>1) Conclusiones sobre la metodología</w:t>
        </w:r>
      </w:ins>
    </w:p>
    <w:p w:rsidR="0070187F" w:rsidRDefault="0070187F" w:rsidP="0070187F">
      <w:pPr>
        <w:pStyle w:val="Encabezado"/>
        <w:rPr>
          <w:ins w:id="855" w:author="Dahianna Vega Leiva" w:date="2010-12-22T12:44:00Z"/>
        </w:rPr>
      </w:pPr>
      <w:ins w:id="856" w:author="Dahianna Vega Leiva" w:date="2010-12-22T12:44:00Z">
        <w:r>
          <w:t>2) Conclusiones sobre la implementación de Cacti</w:t>
        </w:r>
      </w:ins>
    </w:p>
    <w:p w:rsidR="0070187F" w:rsidRDefault="0070187F" w:rsidP="0070187F">
      <w:pPr>
        <w:pStyle w:val="Encabezado"/>
        <w:rPr>
          <w:ins w:id="857" w:author="Dahianna Vega Leiva" w:date="2010-12-22T12:44:00Z"/>
        </w:rPr>
      </w:pPr>
      <w:ins w:id="858" w:author="Dahianna Vega Leiva" w:date="2010-12-22T12:44:00Z">
        <w:r>
          <w:t xml:space="preserve">3) Conclusiones sobre el trabajo realizado. </w:t>
        </w:r>
      </w:ins>
    </w:p>
    <w:p w:rsidR="0070187F" w:rsidRDefault="0070187F" w:rsidP="0070187F">
      <w:pPr>
        <w:pStyle w:val="Encabezado"/>
        <w:rPr>
          <w:ins w:id="859" w:author="Dahianna Vega Leiva" w:date="2010-12-22T12:44:00Z"/>
        </w:rPr>
      </w:pPr>
      <w:ins w:id="860" w:author="Dahianna Vega Leiva" w:date="2010-12-22T12:44:00Z">
        <w:r>
          <w:t>4) Conclusiones sobre el aprendizaje obtenido</w:t>
        </w:r>
      </w:ins>
    </w:p>
    <w:p w:rsidR="0070187F" w:rsidRDefault="0070187F" w:rsidP="0070187F">
      <w:pPr>
        <w:pStyle w:val="Encabezado"/>
        <w:rPr>
          <w:ins w:id="861" w:author="Dahianna Vega Leiva" w:date="2010-12-22T12:44:00Z"/>
        </w:rPr>
      </w:pPr>
      <w:ins w:id="862" w:author="Dahianna Vega Leiva" w:date="2010-12-22T12:44:00Z">
        <w:r>
          <w:t>5) Conclusiones sobre las dificultades que hayan tenido al momento de desarrollar su tesis</w:t>
        </w:r>
      </w:ins>
    </w:p>
    <w:p w:rsidR="0070187F" w:rsidRDefault="0070187F" w:rsidP="0070187F">
      <w:pPr>
        <w:pStyle w:val="Encabezado"/>
        <w:rPr>
          <w:ins w:id="863" w:author="Dahianna Vega Leiva" w:date="2010-12-22T12:44:00Z"/>
        </w:rPr>
      </w:pPr>
      <w:ins w:id="864" w:author="Dahianna Vega Leiva" w:date="2010-12-22T12:44:00Z">
        <w:r>
          <w:t xml:space="preserve">6) Conclusiones sobre la proyección futura que pudiera tener su trabajo (si continuara, que más se podría hacer). </w:t>
        </w:r>
      </w:ins>
    </w:p>
    <w:p w:rsidR="0070187F" w:rsidRDefault="0070187F" w:rsidP="0070187F">
      <w:pPr>
        <w:pStyle w:val="Encabezado"/>
        <w:rPr>
          <w:ins w:id="865" w:author="Dahianna Vega Leiva" w:date="2010-12-22T12:44:00Z"/>
        </w:rPr>
      </w:pPr>
    </w:p>
    <w:p w:rsidR="0070187F" w:rsidRDefault="0070187F" w:rsidP="0070187F">
      <w:pPr>
        <w:pStyle w:val="Encabezado"/>
        <w:rPr>
          <w:ins w:id="866" w:author="Dahianna Vega Leiva" w:date="2010-12-22T12:44:00Z"/>
        </w:rPr>
      </w:pPr>
      <w:ins w:id="867" w:author="Dahianna Vega Leiva" w:date="2010-12-22T12:44:00Z">
        <w:r>
          <w:t>Esa es mas o menos la estructura del capítulo de conclusiones.</w:t>
        </w:r>
      </w:ins>
    </w:p>
    <w:p w:rsidR="0070187F" w:rsidRDefault="0070187F" w:rsidP="001175CC">
      <w:pPr>
        <w:pStyle w:val="Encabezado"/>
        <w:rPr>
          <w:ins w:id="868" w:author="Dahianna Vega Leiva" w:date="2010-12-22T12:44:00Z"/>
        </w:rPr>
      </w:pPr>
    </w:p>
    <w:p w:rsidR="0070187F" w:rsidRDefault="0070187F" w:rsidP="001175CC">
      <w:pPr>
        <w:pStyle w:val="Encabezado"/>
      </w:pPr>
    </w:p>
    <w:p w:rsidR="00134FCB" w:rsidRDefault="00134FCB" w:rsidP="00134FCB">
      <w:r>
        <w:t>En base a los estudios  y recopilación de información teórica  y técnica</w:t>
      </w:r>
      <w:r w:rsidR="004D0E07">
        <w:t>, se llegó</w:t>
      </w:r>
      <w:r>
        <w:t xml:space="preserve">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4D0E07" w:rsidRPr="00134FCB" w:rsidRDefault="004D0E07" w:rsidP="00134FCB"/>
    <w:p w:rsidR="007C0A61" w:rsidRDefault="00134FCB" w:rsidP="00134FCB">
      <w:r>
        <w:t xml:space="preserve">En base a los resultados del prototipo funcional que se implementó en un servidor y la creación de un ambiente funcional propicio de pruebas y </w:t>
      </w:r>
      <w:r w:rsidR="004D0E07">
        <w:t>QA</w:t>
      </w:r>
      <w:r>
        <w:t xml:space="preserve"> realizados</w:t>
      </w:r>
      <w:r w:rsidR="00F27F75">
        <w:t>, se</w:t>
      </w:r>
      <w:r>
        <w:t xml:space="preserve"> lleg</w:t>
      </w:r>
      <w:r w:rsidR="004D0E07">
        <w:t>ó</w:t>
      </w:r>
      <w:r>
        <w:t xml:space="preserve"> a </w:t>
      </w:r>
      <w:r w:rsidR="004D0E07">
        <w:t>la conclusión</w:t>
      </w:r>
      <w:r>
        <w:t xml:space="preserve"> de que el prototipo en un futuro puede ser llevado a un escalamiento e implementación de nuevas funcionalidades que aporten a una robustez del prototipo actual</w:t>
      </w:r>
      <w:r w:rsidR="004D0E07">
        <w:t xml:space="preserve"> a nivel de CMS</w:t>
      </w:r>
      <w:r>
        <w:t xml:space="preserve">. </w:t>
      </w:r>
      <w:r w:rsidR="004D0E07">
        <w:t xml:space="preserve">Para ello se puede y se debe continuar </w:t>
      </w:r>
      <w:r>
        <w:t xml:space="preserve">la </w:t>
      </w:r>
      <w:r w:rsidR="004D0E07">
        <w:t>refactorización y reutilización d</w:t>
      </w:r>
      <w:r>
        <w:t xml:space="preserve">e </w:t>
      </w:r>
      <w:r w:rsidR="004D0E07">
        <w:t>c</w:t>
      </w:r>
      <w:r>
        <w:t>omponente</w:t>
      </w:r>
      <w:r w:rsidR="004D0E07">
        <w:t>s</w:t>
      </w:r>
      <w:r>
        <w:t xml:space="preserve">xml que </w:t>
      </w:r>
      <w:r w:rsidR="004D0E07">
        <w:t xml:space="preserve">ya </w:t>
      </w:r>
      <w:r>
        <w:t>fue</w:t>
      </w:r>
      <w:r w:rsidR="004D0E07">
        <w:t>ron</w:t>
      </w:r>
      <w:r>
        <w:t xml:space="preserve"> diseñado</w:t>
      </w:r>
      <w:r w:rsidR="004D0E07">
        <w:t>s</w:t>
      </w:r>
      <w:r>
        <w:t xml:space="preserve"> para  dicho objetivo de escalamiento.</w:t>
      </w:r>
    </w:p>
    <w:p w:rsidR="00134FCB" w:rsidRDefault="00134FCB" w:rsidP="00134FCB"/>
    <w:p w:rsidR="004D0E07" w:rsidRDefault="004D0E07">
      <w:pPr>
        <w:suppressAutoHyphens w:val="0"/>
        <w:spacing w:before="0" w:after="0" w:line="240" w:lineRule="auto"/>
        <w:jc w:val="left"/>
      </w:pPr>
      <w:r>
        <w:br w:type="page"/>
      </w:r>
    </w:p>
    <w:p w:rsidR="00F27F75" w:rsidRDefault="004D0E07" w:rsidP="00134FCB">
      <w:r>
        <w:t>A través de la implementación</w:t>
      </w:r>
      <w:r w:rsidR="00134FCB">
        <w:t xml:space="preserve"> de componentes xml se </w:t>
      </w:r>
      <w:r>
        <w:t>pudo crear una capa de compatibilidad estandar</w:t>
      </w:r>
      <w:r w:rsidR="00134FCB">
        <w:t>entre diferentes plataformas no dependiendo de un lenguaje de programación en particular</w:t>
      </w:r>
      <w:r w:rsidR="00F27F75">
        <w:t>, aunque este por lo menos debiera:</w:t>
      </w:r>
    </w:p>
    <w:p w:rsidR="00134FCB" w:rsidRDefault="00F27F75" w:rsidP="00134FCB">
      <w:r>
        <w:t>-Soportar un enfoque de programación orientado a objetos</w:t>
      </w:r>
      <w:r w:rsidR="00134FCB">
        <w:t>.</w:t>
      </w:r>
    </w:p>
    <w:p w:rsidR="00F27F75" w:rsidRDefault="00F27F75" w:rsidP="00134FCB">
      <w:r>
        <w:t>-Tener capacidad de parsear archivos XML</w:t>
      </w:r>
    </w:p>
    <w:p w:rsidR="00F27F75" w:rsidRDefault="00F27F75" w:rsidP="00134FCB">
      <w:r>
        <w:t>-Manejar persistencia relacional</w:t>
      </w:r>
    </w:p>
    <w:p w:rsidR="00F27F75" w:rsidRDefault="00F27F75" w:rsidP="00134FCB"/>
    <w:p w:rsidR="00F27F75" w:rsidRDefault="00F27F75" w:rsidP="00134FCB">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9732B6" w:rsidRDefault="00134FCB" w:rsidP="00134FCB">
      <w:r>
        <w:t>Durante el desarrollo de la implementación de métodos agiles de desarrollo de software, se lleg</w:t>
      </w:r>
      <w:ins w:id="869" w:author="copesa" w:date="2010-12-22T14:03:00Z">
        <w:r w:rsidR="00885C91">
          <w:t>ó</w:t>
        </w:r>
      </w:ins>
      <w:bookmarkStart w:id="870" w:name="_GoBack"/>
      <w:bookmarkEnd w:id="870"/>
      <w:del w:id="871" w:author="copesa" w:date="2010-12-22T14:03:00Z">
        <w:r w:rsidDel="00885C91">
          <w:delText>o</w:delText>
        </w:r>
      </w:del>
      <w:r>
        <w:t xml:space="preserve"> a resultados de agilidad en cuanto a los cambios  y mejoras de la codificación  y desarrollo del prototipo de forma permanente</w:t>
      </w:r>
      <w:r w:rsidR="00F27F75">
        <w:t>, l</w:t>
      </w:r>
      <w:r>
        <w:t>ogrando un adecuado avance en la implementación y mejoras de cada una de las funcionalidades del prototipo obtenido.</w:t>
      </w:r>
    </w:p>
    <w:p w:rsidR="007C0A61" w:rsidRPr="009E3122" w:rsidRDefault="009732B6" w:rsidP="009732B6">
      <w:pPr>
        <w:rPr>
          <w:lang w:val="es-ES"/>
        </w:rPr>
      </w:pPr>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872" w:name="_Toc280879626"/>
      <w:r w:rsidRPr="00134FCB">
        <w:rPr>
          <w:lang w:val="en-US"/>
        </w:rPr>
        <w:t>6</w:t>
      </w:r>
      <w:r w:rsidR="00CC20D5" w:rsidRPr="00134FCB">
        <w:rPr>
          <w:lang w:val="en-US"/>
        </w:rPr>
        <w:t xml:space="preserve">. </w:t>
      </w:r>
      <w:r w:rsidR="00DF02B6" w:rsidRPr="00134FCB">
        <w:rPr>
          <w:lang w:val="en-US"/>
        </w:rPr>
        <w:t>Bibliografía</w:t>
      </w:r>
      <w:bookmarkEnd w:id="872"/>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9011E4" w:rsidRPr="009011E4">
        <w:rPr>
          <w:lang w:val="es-ES"/>
          <w:rPrChange w:id="873" w:author="Rodrigo Riquelme" w:date="2010-12-05T11:46:00Z">
            <w:rPr>
              <w:color w:val="0000FF"/>
              <w:u w:val="single"/>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r w:rsidR="009011E4">
        <w:fldChar w:fldCharType="begin"/>
      </w:r>
      <w:r w:rsidR="009011E4" w:rsidRPr="009011E4">
        <w:rPr>
          <w:lang w:val="en-US"/>
          <w:rPrChange w:id="874" w:author="manolo" w:date="2010-12-23T14:39:00Z">
            <w:rPr>
              <w:color w:val="0000FF"/>
              <w:u w:val="single"/>
            </w:rPr>
          </w:rPrChange>
        </w:rPr>
        <w:instrText>HYPERLINK "http://www.ffmpeg.org/"</w:instrText>
      </w:r>
      <w:r w:rsidR="009011E4">
        <w:fldChar w:fldCharType="separate"/>
      </w:r>
      <w:r w:rsidRPr="007C0EE8">
        <w:rPr>
          <w:rStyle w:val="Hipervnculo"/>
          <w:lang w:val="en-US"/>
        </w:rPr>
        <w:t>http://www.ffmpeg.org/</w:t>
      </w:r>
      <w:r w:rsidR="009011E4">
        <w:fldChar w:fldCharType="end"/>
      </w:r>
      <w:r w:rsidR="009011E4">
        <w:fldChar w:fldCharType="begin"/>
      </w:r>
      <w:r w:rsidR="009011E4" w:rsidRPr="009011E4">
        <w:rPr>
          <w:lang w:val="en-US"/>
          <w:rPrChange w:id="875" w:author="manolo" w:date="2010-12-23T14:39:00Z">
            <w:rPr>
              <w:color w:val="0000FF"/>
              <w:u w:val="single"/>
            </w:rPr>
          </w:rPrChange>
        </w:rPr>
        <w:instrText>HYPERLINK "http://www.ffmpeg.org/"</w:instrText>
      </w:r>
      <w:r w:rsidR="009011E4">
        <w:fldChar w:fldCharType="end"/>
      </w:r>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5" w:history="1">
        <w:r>
          <w:rPr>
            <w:rStyle w:val="Hipervnculo"/>
          </w:rPr>
          <w:t>http://es.wikipedia.org/wiki/Acceso_Multimedia_Universal</w:t>
        </w:r>
      </w:hyperlink>
      <w:hyperlink r:id="rId96"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7"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876" w:author="Rodrigo Riquelme" w:date="2010-12-23T01:32:00Z">
        <w:r w:rsidR="0077272B">
          <w:rPr>
            <w:rStyle w:val="Hipervnculo"/>
            <w:b/>
            <w:color w:val="000000"/>
            <w:u w:val="none"/>
            <w:lang w:val="en-US"/>
          </w:rPr>
          <w:t xml:space="preserve"> </w:t>
        </w:r>
      </w:ins>
      <w:r w:rsidR="009011E4">
        <w:fldChar w:fldCharType="begin"/>
      </w:r>
      <w:r w:rsidR="009011E4" w:rsidRPr="009011E4">
        <w:rPr>
          <w:lang w:val="en-US"/>
          <w:rPrChange w:id="877" w:author="manolo" w:date="2010-12-23T14:39:00Z">
            <w:rPr>
              <w:color w:val="0000FF"/>
              <w:u w:val="single"/>
            </w:rPr>
          </w:rPrChange>
        </w:rPr>
        <w:instrText>HYPERLINK "http://code.google.com/intl/es/webtoolkit/"</w:instrText>
      </w:r>
      <w:r w:rsidR="009011E4">
        <w:fldChar w:fldCharType="separate"/>
      </w:r>
      <w:r w:rsidRPr="00FC49A8">
        <w:rPr>
          <w:rStyle w:val="Hipervnculo"/>
          <w:lang w:val="en-US"/>
        </w:rPr>
        <w:t>http://code.google.com/intl/es/webtoolkit/</w:t>
      </w:r>
      <w:r w:rsidR="009011E4">
        <w:fldChar w:fldCharType="end"/>
      </w:r>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878" w:author="Rodrigo Riquelme" w:date="2010-12-23T01:32:00Z">
        <w:r w:rsidR="0077272B">
          <w:rPr>
            <w:rStyle w:val="Hipervnculo"/>
            <w:b/>
            <w:color w:val="000000"/>
            <w:u w:val="none"/>
          </w:rPr>
          <w:t xml:space="preserve"> </w:t>
        </w:r>
      </w:ins>
      <w:hyperlink r:id="rId98" w:history="1">
        <w:r w:rsidRPr="00754E0D">
          <w:rPr>
            <w:rStyle w:val="Hipervnculo"/>
          </w:rPr>
          <w:t>http://es.wikipedia.org/wiki/IPTV</w:t>
        </w:r>
      </w:hyperlink>
    </w:p>
    <w:p w:rsidR="009A106D" w:rsidRPr="00AB3436" w:rsidRDefault="00483602" w:rsidP="00460025">
      <w:pPr>
        <w:pStyle w:val="Continuarlista21"/>
        <w:ind w:left="708" w:hanging="708"/>
        <w:rPr>
          <w:ins w:id="879" w:author="Rodrigo Riquelme" w:date="2010-12-23T01:33:00Z"/>
          <w:lang w:val="en-US"/>
          <w:rPrChange w:id="880" w:author="manolo" w:date="2010-12-23T14:39:00Z">
            <w:rPr>
              <w:ins w:id="881" w:author="Rodrigo Riquelme" w:date="2010-12-23T01:33:00Z"/>
            </w:rPr>
          </w:rPrChange>
        </w:rPr>
      </w:pPr>
      <w:r w:rsidRPr="00460025">
        <w:rPr>
          <w:rStyle w:val="Hipervnculo"/>
          <w:b/>
          <w:color w:val="000000"/>
          <w:u w:val="none"/>
          <w:lang w:val="en-US"/>
        </w:rPr>
        <w:t>Google TV</w:t>
      </w:r>
      <w:ins w:id="882" w:author="Rodrigo Riquelme" w:date="2010-12-23T01:32:00Z">
        <w:r w:rsidR="0077272B">
          <w:rPr>
            <w:rStyle w:val="Hipervnculo"/>
            <w:b/>
            <w:color w:val="000000"/>
            <w:u w:val="none"/>
            <w:lang w:val="en-US"/>
          </w:rPr>
          <w:t xml:space="preserve"> </w:t>
        </w:r>
      </w:ins>
      <w:r w:rsidR="009011E4">
        <w:fldChar w:fldCharType="begin"/>
      </w:r>
      <w:r w:rsidR="009011E4" w:rsidRPr="009011E4">
        <w:rPr>
          <w:lang w:val="en-US"/>
          <w:rPrChange w:id="883" w:author="manolo" w:date="2010-12-23T14:39:00Z">
            <w:rPr>
              <w:color w:val="0000FF"/>
              <w:u w:val="single"/>
            </w:rPr>
          </w:rPrChange>
        </w:rPr>
        <w:instrText>HYPERLINK "http://www.google.com/tv/"</w:instrText>
      </w:r>
      <w:r w:rsidR="009011E4">
        <w:fldChar w:fldCharType="separate"/>
      </w:r>
      <w:r w:rsidR="00CD2AC2" w:rsidRPr="00FC49A8">
        <w:rPr>
          <w:rStyle w:val="Hipervnculo"/>
          <w:lang w:val="en-US"/>
        </w:rPr>
        <w:t>http://www.google.com/tv/</w:t>
      </w:r>
      <w:r w:rsidR="009011E4">
        <w:fldChar w:fldCharType="end"/>
      </w:r>
    </w:p>
    <w:p w:rsidR="00CB5210" w:rsidRDefault="009011E4">
      <w:pPr>
        <w:pStyle w:val="Continuarlista21"/>
        <w:ind w:left="708" w:hanging="708"/>
        <w:rPr>
          <w:ins w:id="884" w:author="Rodrigo Riquelme" w:date="2010-12-23T01:34:00Z"/>
          <w:rStyle w:val="Hipervnculo"/>
          <w:color w:val="000000"/>
          <w:u w:val="none"/>
          <w:lang w:val="en-US"/>
        </w:rPr>
      </w:pPr>
      <w:ins w:id="885" w:author="Rodrigo Riquelme" w:date="2010-12-23T01:33:00Z">
        <w:r w:rsidRPr="009011E4">
          <w:rPr>
            <w:rStyle w:val="Hipervnculo"/>
            <w:b/>
            <w:color w:val="000000"/>
            <w:u w:val="none"/>
            <w:lang w:val="en-US"/>
            <w:rPrChange w:id="886" w:author="Rodrigo Riquelme" w:date="2010-12-23T01:34:00Z">
              <w:rPr>
                <w:rStyle w:val="Hipervnculo"/>
                <w:color w:val="000000"/>
                <w:u w:val="none"/>
                <w:lang w:val="en-US"/>
              </w:rPr>
            </w:rPrChange>
          </w:rPr>
          <w:t>Video on the web- Mark Pilgrim</w:t>
        </w:r>
        <w:r w:rsidR="007517AA">
          <w:rPr>
            <w:rStyle w:val="Hipervnculo"/>
            <w:color w:val="000000"/>
            <w:u w:val="none"/>
            <w:lang w:val="en-US"/>
          </w:rPr>
          <w:t xml:space="preserve"> </w:t>
        </w:r>
      </w:ins>
      <w:ins w:id="887" w:author="Rodrigo Riquelme" w:date="2010-12-23T01:34:00Z">
        <w:r>
          <w:rPr>
            <w:rStyle w:val="Hipervnculo"/>
            <w:color w:val="000000"/>
            <w:u w:val="none"/>
            <w:lang w:val="en-US"/>
          </w:rPr>
          <w:fldChar w:fldCharType="begin"/>
        </w:r>
        <w:r w:rsidR="00583F65">
          <w:rPr>
            <w:rStyle w:val="Hipervnculo"/>
            <w:color w:val="000000"/>
            <w:u w:val="none"/>
            <w:lang w:val="en-US"/>
          </w:rPr>
          <w:instrText xml:space="preserve"> HYPERLINK "</w:instrText>
        </w:r>
      </w:ins>
      <w:ins w:id="888" w:author="Rodrigo Riquelme" w:date="2010-12-23T01:33:00Z">
        <w:r w:rsidR="00583F65" w:rsidRPr="007517AA">
          <w:rPr>
            <w:rStyle w:val="Hipervnculo"/>
            <w:color w:val="000000"/>
            <w:u w:val="none"/>
            <w:lang w:val="en-US"/>
          </w:rPr>
          <w:instrText>http://diveintohtml5.org/video.html</w:instrText>
        </w:r>
      </w:ins>
      <w:ins w:id="889" w:author="Rodrigo Riquelme" w:date="2010-12-23T01:34:00Z">
        <w:r w:rsidR="00583F65">
          <w:rPr>
            <w:rStyle w:val="Hipervnculo"/>
            <w:color w:val="000000"/>
            <w:u w:val="none"/>
            <w:lang w:val="en-US"/>
          </w:rPr>
          <w:instrText xml:space="preserve">" </w:instrText>
        </w:r>
        <w:r>
          <w:rPr>
            <w:rStyle w:val="Hipervnculo"/>
            <w:color w:val="000000"/>
            <w:u w:val="none"/>
            <w:lang w:val="en-US"/>
          </w:rPr>
          <w:fldChar w:fldCharType="separate"/>
        </w:r>
      </w:ins>
      <w:ins w:id="890" w:author="Rodrigo Riquelme" w:date="2010-12-23T01:33:00Z">
        <w:r w:rsidR="00583F65" w:rsidRPr="00B66F26">
          <w:rPr>
            <w:rStyle w:val="Hipervnculo"/>
            <w:lang w:val="en-US"/>
          </w:rPr>
          <w:t>http://diveintohtml5.org/video.html</w:t>
        </w:r>
      </w:ins>
      <w:ins w:id="891" w:author="Rodrigo Riquelme" w:date="2010-12-23T01:34:00Z">
        <w:r>
          <w:rPr>
            <w:rStyle w:val="Hipervnculo"/>
            <w:color w:val="000000"/>
            <w:u w:val="none"/>
            <w:lang w:val="en-US"/>
          </w:rPr>
          <w:fldChar w:fldCharType="end"/>
        </w:r>
      </w:ins>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892" w:name="_Toc280879627"/>
      <w:r>
        <w:t>Glosario</w:t>
      </w:r>
      <w:bookmarkEnd w:id="892"/>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t>Sistema de envío continúo de información, que permite, por ejemplo, ver un video a medida que se baja de la Red.</w:t>
      </w:r>
    </w:p>
    <w:p w:rsidR="00770BE8" w:rsidRPr="00777734" w:rsidRDefault="00770BE8" w:rsidP="00770BE8">
      <w:r w:rsidRPr="008D0C4B">
        <w:rPr>
          <w:b/>
        </w:rPr>
        <w:t>TI:</w:t>
      </w:r>
      <w:r w:rsidRPr="00777734">
        <w:t xml:space="preserve">Término utilizado para referirse a </w:t>
      </w:r>
      <w:r>
        <w:t>las tecnologías de la información.</w:t>
      </w:r>
    </w:p>
    <w:p w:rsidR="00770BE8" w:rsidRPr="00777734" w:rsidRDefault="00770BE8" w:rsidP="00770BE8">
      <w:r w:rsidRPr="008D0C4B">
        <w:rPr>
          <w:b/>
        </w:rPr>
        <w:t>Transmoding:</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893" w:name="_Toc280879628"/>
      <w:r w:rsidRPr="0064191E">
        <w:rPr>
          <w:lang w:val="en-US"/>
        </w:rPr>
        <w:t>Acrónimos</w:t>
      </w:r>
      <w:bookmarkEnd w:id="893"/>
    </w:p>
    <w:p w:rsidR="00770BE8" w:rsidRPr="006974D9" w:rsidRDefault="00770BE8" w:rsidP="00770BE8">
      <w:pPr>
        <w:rPr>
          <w:lang w:val="en-US"/>
        </w:rPr>
      </w:pPr>
      <w:r w:rsidRPr="006974D9">
        <w:rPr>
          <w:b/>
          <w:lang w:val="en-US"/>
        </w:rPr>
        <w:t>AJAX:</w:t>
      </w:r>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avaScript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9011E4" w:rsidP="00770BE8">
      <w:pPr>
        <w:rPr>
          <w:rStyle w:val="google-src-text"/>
          <w:lang w:val="en-US"/>
          <w:rPrChange w:id="894" w:author="manolo" w:date="2010-12-23T14:39:00Z">
            <w:rPr>
              <w:rStyle w:val="google-src-text"/>
            </w:rPr>
          </w:rPrChange>
        </w:rPr>
      </w:pPr>
      <w:r w:rsidRPr="009011E4">
        <w:rPr>
          <w:rStyle w:val="google-src-text"/>
          <w:b/>
          <w:lang w:val="en-US"/>
          <w:rPrChange w:id="895" w:author="manolo" w:date="2010-12-23T14:39:00Z">
            <w:rPr>
              <w:rStyle w:val="google-src-text"/>
              <w:b/>
            </w:rPr>
          </w:rPrChange>
        </w:rPr>
        <w:t>GPL:</w:t>
      </w:r>
      <w:r w:rsidRPr="009011E4">
        <w:rPr>
          <w:bCs/>
          <w:lang w:val="en-US"/>
          <w:rPrChange w:id="896" w:author="manolo" w:date="2010-12-23T14:39:00Z">
            <w:rPr>
              <w:rFonts w:cs="Times New Roman"/>
              <w:bCs/>
            </w:rPr>
          </w:rPrChange>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t>L</w:t>
      </w:r>
      <w:r w:rsidRPr="00124EA6">
        <w:t>enguaje de programación interpretado</w:t>
      </w:r>
      <w:r>
        <w:t>.</w:t>
      </w:r>
    </w:p>
    <w:p w:rsidR="00770BE8" w:rsidRPr="007E7D31" w:rsidRDefault="00770BE8" w:rsidP="00770BE8">
      <w:pPr>
        <w:rPr>
          <w:lang w:val="en-US"/>
        </w:rPr>
      </w:pPr>
      <w:r w:rsidRPr="007E7D31">
        <w:rPr>
          <w:b/>
          <w:lang w:val="en-US"/>
        </w:rPr>
        <w:t>PSP:</w:t>
      </w:r>
      <w:r w:rsidRPr="007E7D31">
        <w:rPr>
          <w:lang w:val="en-US"/>
        </w:rPr>
        <w:t xml:space="preserve"> PlayStation Portable.</w:t>
      </w:r>
    </w:p>
    <w:p w:rsidR="00770BE8" w:rsidRPr="00625C7F" w:rsidRDefault="009011E4" w:rsidP="00770BE8">
      <w:pPr>
        <w:rPr>
          <w:rStyle w:val="nfasis"/>
          <w:lang w:val="en-US"/>
        </w:rPr>
      </w:pPr>
      <w:r w:rsidRPr="00625C7F">
        <w:rPr>
          <w:b/>
          <w:szCs w:val="24"/>
          <w:lang w:val="en-US"/>
          <w:rPrChange w:id="897" w:author="manolo" w:date="2010-12-23T14:39:00Z">
            <w:rPr>
              <w:rFonts w:cs="Times New Roman"/>
              <w:b/>
              <w:i/>
              <w:szCs w:val="24"/>
              <w:lang w:val="en-US"/>
            </w:rPr>
          </w:rPrChange>
        </w:rPr>
        <w:t>REST:</w:t>
      </w:r>
      <w:r w:rsidRPr="00625C7F">
        <w:rPr>
          <w:szCs w:val="24"/>
          <w:lang w:val="en-US"/>
          <w:rPrChange w:id="898" w:author="manolo" w:date="2010-12-23T14:39:00Z">
            <w:rPr>
              <w:rFonts w:cs="Times New Roman"/>
              <w:i/>
              <w:szCs w:val="24"/>
              <w:lang w:val="en-US"/>
            </w:rPr>
          </w:rPrChange>
        </w:rPr>
        <w:t>RepresentationalState Transfer.</w:t>
      </w:r>
    </w:p>
    <w:p w:rsidR="00770BE8" w:rsidRPr="00124EA6" w:rsidRDefault="00770BE8" w:rsidP="00770BE8">
      <w:pPr>
        <w:rPr>
          <w:szCs w:val="24"/>
          <w:lang w:val="es-ES"/>
        </w:rPr>
      </w:pPr>
      <w:r w:rsidRPr="008D0C4B">
        <w:rPr>
          <w:b/>
          <w:szCs w:val="24"/>
          <w:lang w:val="es-ES"/>
        </w:rPr>
        <w:t>RPC:</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Pr="00777734">
        <w:rPr>
          <w:szCs w:val="24"/>
          <w:lang w:val="en-US"/>
        </w:rPr>
        <w:t>SiteSumary or Rich Site Sumary.</w:t>
      </w:r>
    </w:p>
    <w:p w:rsidR="00770BE8" w:rsidRPr="00124EA6" w:rsidRDefault="00770BE8" w:rsidP="00770BE8">
      <w:r w:rsidRPr="008D0C4B">
        <w:rPr>
          <w:b/>
        </w:rPr>
        <w:t>SCRUM:</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Pr="00124EA6">
        <w:rPr>
          <w:szCs w:val="24"/>
        </w:rPr>
        <w:t>Sorenson video Quantizer</w:t>
      </w:r>
      <w:r>
        <w:rPr>
          <w:szCs w:val="24"/>
        </w:rPr>
        <w:t>.</w:t>
      </w:r>
    </w:p>
    <w:p w:rsidR="00770BE8" w:rsidRPr="00124EA6" w:rsidRDefault="00770BE8" w:rsidP="00770BE8">
      <w:r w:rsidRPr="008D0C4B">
        <w:rPr>
          <w:b/>
        </w:rPr>
        <w:t>TCP:</w:t>
      </w:r>
      <w:r>
        <w:t>P</w:t>
      </w:r>
      <w:r w:rsidRPr="00124EA6">
        <w:t>rotocolo de control de Transmisión</w:t>
      </w:r>
      <w:r>
        <w:t>.</w:t>
      </w:r>
    </w:p>
    <w:p w:rsidR="00770BE8" w:rsidRPr="00124EA6" w:rsidRDefault="00770BE8" w:rsidP="00770BE8">
      <w:r w:rsidRPr="008D0C4B">
        <w:rPr>
          <w:b/>
        </w:rPr>
        <w:t>URL:</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6974D9">
        <w:t>Extensible MarkupLanguage</w:t>
      </w:r>
      <w:r>
        <w:t>.</w:t>
      </w:r>
    </w:p>
    <w:p w:rsidR="00770BE8" w:rsidRDefault="00770BE8" w:rsidP="00770BE8">
      <w:r w:rsidRPr="008D0C4B">
        <w:rPr>
          <w:b/>
        </w:rPr>
        <w:t>XP:</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99"/>
      <w:headerReference w:type="default" r:id="rId100"/>
      <w:footerReference w:type="even" r:id="rId101"/>
      <w:footerReference w:type="default" r:id="rId102"/>
      <w:headerReference w:type="first" r:id="rId103"/>
      <w:footerReference w:type="first" r:id="rId104"/>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584" w:author="Dahianna Vega Leiva" w:date="2010-12-22T12:42:00Z" w:initials="DVL">
    <w:p w:rsidR="00A6016B" w:rsidRDefault="00A6016B">
      <w:pPr>
        <w:pStyle w:val="Textocomentario"/>
      </w:pPr>
      <w:r>
        <w:rPr>
          <w:rStyle w:val="Refdecomentario"/>
        </w:rPr>
        <w:annotationRef/>
      </w:r>
      <w:r>
        <w:t xml:space="preserve">Redactar mejor este párrafo, no se entiende y no puedo arreglarlo. </w:t>
      </w:r>
    </w:p>
  </w:comment>
  <w:comment w:id="642" w:author="Dahianna Vega Leiva" w:date="2010-12-22T12:43:00Z" w:initials="DVL">
    <w:p w:rsidR="00A6016B" w:rsidRDefault="00A6016B">
      <w:pPr>
        <w:pStyle w:val="Textocomentario"/>
      </w:pPr>
      <w:r>
        <w:rPr>
          <w:rStyle w:val="Refdecomentario"/>
        </w:rPr>
        <w:annotationRef/>
      </w:r>
      <w:r>
        <w:t xml:space="preserve">Se deben introducir las imágenes, no solo mostrarlas, ir explicando que va sucediendo. </w:t>
      </w:r>
    </w:p>
  </w:comment>
  <w:comment w:id="849" w:author="Dahianna Vega Leiva" w:date="2010-12-22T12:44:00Z" w:initials="DVL">
    <w:p w:rsidR="00A6016B" w:rsidRDefault="00A6016B">
      <w:pPr>
        <w:pStyle w:val="Textocomentario"/>
      </w:pPr>
      <w:r>
        <w:rPr>
          <w:rStyle w:val="Refdecomentario"/>
        </w:rPr>
        <w:annotationRef/>
      </w:r>
      <w:r>
        <w:t>Está muy pobre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A7E58" w:rsidRDefault="00DA7E58">
      <w:pPr>
        <w:spacing w:before="0" w:after="0" w:line="240" w:lineRule="auto"/>
      </w:pPr>
      <w:r>
        <w:separator/>
      </w:r>
    </w:p>
  </w:endnote>
  <w:endnote w:type="continuationSeparator" w:id="0">
    <w:p w:rsidR="00DA7E58" w:rsidRDefault="00DA7E58">
      <w:pPr>
        <w:spacing w:before="0" w:after="0" w:line="240" w:lineRule="auto"/>
      </w:pPr>
      <w:r>
        <w:continuationSeparator/>
      </w:r>
    </w:p>
  </w:endnote>
  <w:endnote w:type="continuationNotice" w:id="1">
    <w:p w:rsidR="00DA7E58" w:rsidRDefault="00DA7E58">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602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9011E4">
            <w:rPr>
              <w:sz w:val="16"/>
              <w:szCs w:val="16"/>
            </w:rPr>
            <w:fldChar w:fldCharType="begin"/>
          </w:r>
          <w:r>
            <w:rPr>
              <w:sz w:val="16"/>
              <w:szCs w:val="16"/>
            </w:rPr>
            <w:instrText xml:space="preserve"> PAGE </w:instrText>
          </w:r>
          <w:r w:rsidR="009011E4">
            <w:rPr>
              <w:sz w:val="16"/>
              <w:szCs w:val="16"/>
            </w:rPr>
            <w:fldChar w:fldCharType="separate"/>
          </w:r>
          <w:r w:rsidR="00625C7F">
            <w:rPr>
              <w:noProof/>
              <w:sz w:val="16"/>
              <w:szCs w:val="16"/>
            </w:rPr>
            <w:t>122</w:t>
          </w:r>
          <w:r w:rsidR="009011E4">
            <w:rPr>
              <w:sz w:val="16"/>
              <w:szCs w:val="16"/>
            </w:rPr>
            <w:fldChar w:fldCharType="end"/>
          </w:r>
          <w:r>
            <w:rPr>
              <w:sz w:val="16"/>
              <w:szCs w:val="16"/>
            </w:rPr>
            <w:t xml:space="preserve"> de </w:t>
          </w:r>
          <w:fldSimple w:instr=" NUMPAGES   \* MERGEFORMAT ">
            <w:r w:rsidR="00625C7F" w:rsidRPr="00625C7F">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A7E58" w:rsidRDefault="00DA7E58">
      <w:pPr>
        <w:spacing w:before="0" w:after="0" w:line="240" w:lineRule="auto"/>
      </w:pPr>
      <w:r>
        <w:separator/>
      </w:r>
    </w:p>
  </w:footnote>
  <w:footnote w:type="continuationSeparator" w:id="0">
    <w:p w:rsidR="00DA7E58" w:rsidRDefault="00DA7E58">
      <w:pPr>
        <w:spacing w:before="0" w:after="0" w:line="240" w:lineRule="auto"/>
      </w:pPr>
      <w:r>
        <w:continuationSeparator/>
      </w:r>
    </w:p>
  </w:footnote>
  <w:footnote w:type="continuationNotice" w:id="1">
    <w:p w:rsidR="00DA7E58" w:rsidRDefault="00DA7E58">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r w:rsidR="009011E4">
        <w:fldChar w:fldCharType="begin"/>
      </w:r>
      <w:r w:rsidR="009011E4" w:rsidRPr="009011E4">
        <w:rPr>
          <w:lang w:val="en-US"/>
          <w:rPrChange w:id="266" w:author="manolo" w:date="2010-12-23T14:39:00Z">
            <w:rPr/>
          </w:rPrChange>
        </w:rPr>
        <w:instrText>HYPERLINK "http://es.wikipedia.org/wiki/Acceso_Multimedia_Universal"</w:instrText>
      </w:r>
      <w:r w:rsidR="009011E4">
        <w:fldChar w:fldCharType="separate"/>
      </w:r>
      <w:r w:rsidRPr="00E06820">
        <w:rPr>
          <w:rStyle w:val="Hipervnculo"/>
          <w:lang w:val="en-US"/>
        </w:rPr>
        <w:t>http://es.wikipedia.org/wiki/Acceso_Multimedia_Universal</w:t>
      </w:r>
      <w:r w:rsidR="009011E4">
        <w:fldChar w:fldCharType="end"/>
      </w:r>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9011E4">
        <w:fldChar w:fldCharType="begin"/>
      </w:r>
      <w:r w:rsidR="009011E4" w:rsidRPr="009011E4">
        <w:rPr>
          <w:lang w:val="en-US"/>
          <w:rPrChange w:id="271" w:author="manolo" w:date="2010-12-23T14:39:00Z">
            <w:rPr/>
          </w:rPrChange>
        </w:rPr>
        <w:instrText>HYPERLINK "http://es.wikipedia.org/wiki/Acceso_Multimedia_Universal"</w:instrText>
      </w:r>
      <w:r w:rsidR="009011E4">
        <w:fldChar w:fldCharType="separate"/>
      </w:r>
      <w:r w:rsidRPr="00750000">
        <w:rPr>
          <w:rStyle w:val="Hipervnculo"/>
          <w:szCs w:val="24"/>
          <w:lang w:val="en-US"/>
        </w:rPr>
        <w:t>http://es.wikipedia.org/wiki/Acceso_Multimedia_Universal</w:t>
      </w:r>
      <w:r w:rsidR="009011E4">
        <w:fldChar w:fldCharType="end"/>
      </w:r>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9011E4">
        <w:fldChar w:fldCharType="begin"/>
      </w:r>
      <w:r w:rsidR="009011E4" w:rsidRPr="009011E4">
        <w:rPr>
          <w:lang w:val="en-US"/>
          <w:rPrChange w:id="291" w:author="manolo" w:date="2010-12-23T14:39:00Z">
            <w:rPr/>
          </w:rPrChange>
        </w:rPr>
        <w:instrText>HYPERLINK "http://helpdesk.doit.wisc.edu/helpdesk/page.php?id=5325"</w:instrText>
      </w:r>
      <w:r w:rsidR="009011E4">
        <w:fldChar w:fldCharType="separate"/>
      </w:r>
      <w:r w:rsidRPr="007C34C3">
        <w:rPr>
          <w:rStyle w:val="Hipervnculo"/>
          <w:sz w:val="20"/>
          <w:szCs w:val="20"/>
          <w:lang w:val="en-US"/>
        </w:rPr>
        <w:t>http://helpdesk.doit.wisc.edu/helpdesk/page.php?id=5325</w:t>
      </w:r>
      <w:r w:rsidR="009011E4">
        <w:fldChar w:fldCharType="end"/>
      </w:r>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r w:rsidR="009011E4">
        <w:fldChar w:fldCharType="begin"/>
      </w:r>
      <w:r w:rsidR="009011E4" w:rsidRPr="009011E4">
        <w:rPr>
          <w:lang w:val="en-US"/>
          <w:rPrChange w:id="292" w:author="manolo" w:date="2010-12-23T14:39:00Z">
            <w:rPr/>
          </w:rPrChange>
        </w:rPr>
        <w:instrText>HYPERLINK "http://helpdesk.doit.wisc.edu/helpdesk/page.php?id=5325"</w:instrText>
      </w:r>
      <w:r w:rsidR="009011E4">
        <w:fldChar w:fldCharType="separate"/>
      </w:r>
      <w:r w:rsidRPr="00FF7249">
        <w:rPr>
          <w:rStyle w:val="Hipervnculo"/>
          <w:sz w:val="20"/>
          <w:szCs w:val="20"/>
          <w:lang w:val="en-US"/>
        </w:rPr>
        <w:t>http://helpdesk.doit.wisc.edu/helpdesk/page.php?id=5325</w:t>
      </w:r>
      <w:r w:rsidR="009011E4">
        <w:fldChar w:fldCharType="end"/>
      </w:r>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r w:rsidR="009011E4">
        <w:fldChar w:fldCharType="begin"/>
      </w:r>
      <w:r w:rsidR="009011E4" w:rsidRPr="009011E4">
        <w:rPr>
          <w:lang w:val="en-US"/>
          <w:rPrChange w:id="360" w:author="manolo" w:date="2010-12-23T14:39:00Z">
            <w:rPr/>
          </w:rPrChange>
        </w:rPr>
        <w:instrText>HYPERLINK "http://dev.w3.org/html5/spec/"</w:instrText>
      </w:r>
      <w:r w:rsidR="009011E4">
        <w:fldChar w:fldCharType="separate"/>
      </w:r>
      <w:r w:rsidRPr="00894735">
        <w:rPr>
          <w:rStyle w:val="Hipervnculo"/>
          <w:lang w:val="en-US"/>
        </w:rPr>
        <w:t>http://dev.w3.org/html5/spec/</w:t>
      </w:r>
      <w:r w:rsidR="009011E4">
        <w:fldChar w:fldCharType="end"/>
      </w:r>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2"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3"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4"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5"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6"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2">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7">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2">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4">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6">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8">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9">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1"/>
  </w:num>
  <w:num w:numId="10">
    <w:abstractNumId w:val="19"/>
  </w:num>
  <w:num w:numId="11">
    <w:abstractNumId w:val="11"/>
  </w:num>
  <w:num w:numId="12">
    <w:abstractNumId w:val="27"/>
  </w:num>
  <w:num w:numId="13">
    <w:abstractNumId w:val="28"/>
  </w:num>
  <w:num w:numId="14">
    <w:abstractNumId w:val="39"/>
  </w:num>
  <w:num w:numId="15">
    <w:abstractNumId w:val="36"/>
  </w:num>
  <w:num w:numId="16">
    <w:abstractNumId w:val="9"/>
  </w:num>
  <w:num w:numId="17">
    <w:abstractNumId w:val="20"/>
  </w:num>
  <w:num w:numId="18">
    <w:abstractNumId w:val="24"/>
  </w:num>
  <w:num w:numId="19">
    <w:abstractNumId w:val="10"/>
  </w:num>
  <w:num w:numId="20">
    <w:abstractNumId w:val="40"/>
  </w:num>
  <w:num w:numId="21">
    <w:abstractNumId w:val="32"/>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4"/>
  </w:num>
  <w:num w:numId="25">
    <w:abstractNumId w:val="6"/>
  </w:num>
  <w:num w:numId="26">
    <w:abstractNumId w:val="35"/>
  </w:num>
  <w:num w:numId="27">
    <w:abstractNumId w:val="30"/>
  </w:num>
  <w:num w:numId="28">
    <w:abstractNumId w:val="18"/>
  </w:num>
  <w:num w:numId="29">
    <w:abstractNumId w:val="31"/>
  </w:num>
  <w:num w:numId="30">
    <w:abstractNumId w:val="23"/>
  </w:num>
  <w:num w:numId="31">
    <w:abstractNumId w:val="8"/>
  </w:num>
  <w:num w:numId="32">
    <w:abstractNumId w:val="25"/>
  </w:num>
  <w:num w:numId="33">
    <w:abstractNumId w:val="16"/>
  </w:num>
  <w:num w:numId="34">
    <w:abstractNumId w:val="38"/>
  </w:num>
  <w:num w:numId="35">
    <w:abstractNumId w:val="22"/>
  </w:num>
  <w:num w:numId="36">
    <w:abstractNumId w:val="33"/>
  </w:num>
  <w:num w:numId="37">
    <w:abstractNumId w:val="26"/>
  </w:num>
  <w:num w:numId="38">
    <w:abstractNumId w:val="7"/>
  </w:num>
  <w:num w:numId="39">
    <w:abstractNumId w:val="29"/>
  </w:num>
  <w:num w:numId="40">
    <w:abstractNumId w:val="15"/>
  </w:num>
  <w:num w:numId="41">
    <w:abstractNumId w:val="3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C91"/>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51CE"/>
    <w:rsid w:val="00A261A2"/>
    <w:rsid w:val="00A33A5A"/>
    <w:rsid w:val="00A404FD"/>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D11DA"/>
    <w:rsid w:val="00AD2221"/>
    <w:rsid w:val="00AD2886"/>
    <w:rsid w:val="00AD5E8C"/>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28D2"/>
    <w:rsid w:val="00C834F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5C6"/>
    <w:rsid w:val="00D20981"/>
    <w:rsid w:val="00D23AE3"/>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A7E58"/>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www.titansol.com/?sec=bloque4&amp;lang=es" TargetMode="External"/><Relationship Id="rId42" Type="http://schemas.openxmlformats.org/officeDocument/2006/relationships/image" Target="media/image22.png"/><Relationship Id="rId47" Type="http://schemas.openxmlformats.org/officeDocument/2006/relationships/hyperlink" Target="http://es.wikipedia.org/wiki/V%C3%ADdeo_musical"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www.real.com/" TargetMode="External"/><Relationship Id="rId11" Type="http://schemas.openxmlformats.org/officeDocument/2006/relationships/hyperlink" Target="mailto:rodrigo.riquelme@latercera.com" TargetMode="Externa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es.wikipedia.org/wiki/Adobe_Flash"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hyperlink" Target="http://es.wikipedia.org/wiki/Acceso_Multimedia_Universal" TargetMode="External"/><Relationship Id="rId19" Type="http://schemas.openxmlformats.org/officeDocument/2006/relationships/hyperlink" Target="http://www.monografias.com/trabajos29/protocolo-acceso/protocolo-acceso.shtml"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es.wikipedia.org/wiki/PayPal" TargetMode="External"/><Relationship Id="rId48" Type="http://schemas.openxmlformats.org/officeDocument/2006/relationships/hyperlink" Target="http://es.wikipedia.org/wiki/Blogs"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8.png"/><Relationship Id="rId100" Type="http://schemas.openxmlformats.org/officeDocument/2006/relationships/header" Target="header2.xml"/><Relationship Id="rId105" Type="http://schemas.openxmlformats.org/officeDocument/2006/relationships/fontTable" Target="fontTable.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hyperlink" Target="http://es.wikipedia.org/wiki/IPTV"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hyperlink" Target="http://www.longtailvideo.com" TargetMode="External"/><Relationship Id="rId38" Type="http://schemas.openxmlformats.org/officeDocument/2006/relationships/image" Target="media/image19.png"/><Relationship Id="rId46" Type="http://schemas.openxmlformats.org/officeDocument/2006/relationships/hyperlink" Target="http://es.wikipedia.org/wiki/Programa_de_televisi%C3%B3n"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header" Target="header3.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onjava.com/onjava/2004/06/02/cg-vel-2.html" TargetMode="External"/><Relationship Id="rId23" Type="http://schemas.openxmlformats.org/officeDocument/2006/relationships/hyperlink" Target="http://www.rediris.es/difusion/publicaciones/boletin/58-59/ponencia10.html" TargetMode="External"/><Relationship Id="rId28" Type="http://schemas.openxmlformats.org/officeDocument/2006/relationships/image" Target="media/image13.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Interfaz_de_programaci%C3%B3n_de_aplicaciones" TargetMode="External"/><Relationship Id="rId57" Type="http://schemas.openxmlformats.org/officeDocument/2006/relationships/image" Target="media/image29.jpeg"/><Relationship Id="rId106" Type="http://schemas.openxmlformats.org/officeDocument/2006/relationships/theme" Target="theme/theme1.xml"/><Relationship Id="rId10" Type="http://schemas.openxmlformats.org/officeDocument/2006/relationships/hyperlink" Target="mailto:Rogelio.elias@sonda.com" TargetMode="External"/><Relationship Id="rId31" Type="http://schemas.openxmlformats.org/officeDocument/2006/relationships/image" Target="media/image15.jpeg"/><Relationship Id="rId44" Type="http://schemas.openxmlformats.org/officeDocument/2006/relationships/hyperlink" Target="http://es.wikipedia.org/wiki/Filial"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omments" Target="comments.xm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www.programania.net/otros/zend-framework-una-vision-general/" TargetMode="External"/><Relationship Id="rId34" Type="http://schemas.openxmlformats.org/officeDocument/2006/relationships/hyperlink" Target="http://es.wikipedia.org/wiki/Archivo:FFmpeg.svg" TargetMode="External"/><Relationship Id="rId50" Type="http://schemas.openxmlformats.org/officeDocument/2006/relationships/hyperlink" Target="http://es.wikipedia.org/wiki/HTML" TargetMode="External"/><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hyperlink" Target="http://www.dosideas.com/wiki/Agil" TargetMode="External"/><Relationship Id="rId104" Type="http://schemas.openxmlformats.org/officeDocument/2006/relationships/footer" Target="footer3.xml"/></Relationships>
</file>

<file path=word/_rels/footnotes.xml.rels><?xml version="1.0" encoding="UTF-8" standalone="yes"?>
<Relationships xmlns="http://schemas.openxmlformats.org/package/2006/relationships"><Relationship Id="rId3" Type="http://schemas.openxmlformats.org/officeDocument/2006/relationships/hyperlink" Target="http://iie.fing.edu.uy/~nacho/blandos/seminario/XProg1.html" TargetMode="External"/><Relationship Id="rId2" Type="http://schemas.openxmlformats.org/officeDocument/2006/relationships/hyperlink" Target="http://www.dosideas.com/wiki/Extreme_Programming"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es.wikipedia.org/wiki/Google_Video" TargetMode="External"/><Relationship Id="rId5" Type="http://schemas.openxmlformats.org/officeDocument/2006/relationships/hyperlink" Target="http://www.gnu.org/licenses/gpl-2.0.html" TargetMode="External"/><Relationship Id="rId4"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7B14D269-4781-4ABD-B827-17D90195CAAF}">
  <ds:schemaRefs>
    <ds:schemaRef ds:uri="http://schemas.openxmlformats.org/officeDocument/2006/bibliography"/>
  </ds:schemaRefs>
</ds:datastoreItem>
</file>

<file path=customXml/itemProps2.xml><?xml version="1.0" encoding="utf-8"?>
<ds:datastoreItem xmlns:ds="http://schemas.openxmlformats.org/officeDocument/2006/customXml" ds:itemID="{7DEA277A-CF34-4A62-855B-BD6CB186C0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TotalTime>
  <Pages>1</Pages>
  <Words>16488</Words>
  <Characters>90685</Characters>
  <Application>Microsoft Office Word</Application>
  <DocSecurity>0</DocSecurity>
  <Lines>755</Lines>
  <Paragraphs>213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106960</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28</cp:revision>
  <cp:lastPrinted>2010-12-05T19:57:00Z</cp:lastPrinted>
  <dcterms:created xsi:type="dcterms:W3CDTF">2010-12-23T01:25:00Z</dcterms:created>
  <dcterms:modified xsi:type="dcterms:W3CDTF">2010-12-23T20:29:00Z</dcterms:modified>
</cp:coreProperties>
</file>