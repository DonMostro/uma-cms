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865E5"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C865E5"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C865E5">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865E5"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C865E5"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C865E5"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C865E5"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C865E5"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C865E5"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C865E5"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C865E5"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C865E5">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625C7F" w:rsidRPr="00625C7F" w:rsidRDefault="00F7176C" w:rsidP="00625C7F">
      <w:pPr>
        <w:rPr>
          <w:lang w:eastAsia="en-US"/>
        </w:rPr>
      </w:pPr>
      <w:ins w:id="65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656" w:author="Rodrigo Riquelme" w:date="2010-12-23T00:10:00Z"/>
        </w:rPr>
      </w:pPr>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C865E5">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865E5"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C865E5"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C865E5"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C865E5"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C865E5"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C865E5"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C865E5"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C865E5"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C865E5"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C865E5"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C865E5"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65E5" w:rsidRDefault="00C865E5">
      <w:pPr>
        <w:spacing w:before="0" w:after="0" w:line="240" w:lineRule="auto"/>
      </w:pPr>
      <w:r>
        <w:separator/>
      </w:r>
    </w:p>
  </w:endnote>
  <w:endnote w:type="continuationSeparator" w:id="0">
    <w:p w:rsidR="00C865E5" w:rsidRDefault="00C865E5">
      <w:pPr>
        <w:spacing w:before="0" w:after="0" w:line="240" w:lineRule="auto"/>
      </w:pPr>
      <w:r>
        <w:continuationSeparator/>
      </w:r>
    </w:p>
  </w:endnote>
  <w:endnote w:type="continuationNotice" w:id="1">
    <w:p w:rsidR="00C865E5" w:rsidRDefault="00C865E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130</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65E5" w:rsidRDefault="00C865E5">
      <w:pPr>
        <w:spacing w:before="0" w:after="0" w:line="240" w:lineRule="auto"/>
      </w:pPr>
      <w:r>
        <w:separator/>
      </w:r>
    </w:p>
  </w:footnote>
  <w:footnote w:type="continuationSeparator" w:id="0">
    <w:p w:rsidR="00C865E5" w:rsidRDefault="00C865E5">
      <w:pPr>
        <w:spacing w:before="0" w:after="0" w:line="240" w:lineRule="auto"/>
      </w:pPr>
      <w:r>
        <w:continuationSeparator/>
      </w:r>
    </w:p>
  </w:footnote>
  <w:footnote w:type="continuationNotice" w:id="1">
    <w:p w:rsidR="00C865E5" w:rsidRDefault="00C865E5">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38C4323-F625-4C61-8B39-C95CC5F932AC}">
  <ds:schemaRefs>
    <ds:schemaRef ds:uri="http://schemas.openxmlformats.org/officeDocument/2006/bibliography"/>
  </ds:schemaRefs>
</ds:datastoreItem>
</file>

<file path=customXml/itemProps2.xml><?xml version="1.0" encoding="utf-8"?>
<ds:datastoreItem xmlns:ds="http://schemas.openxmlformats.org/officeDocument/2006/customXml" ds:itemID="{E737DCBE-101F-4DB7-BD0C-1179465D8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Pages>
  <Words>17330</Words>
  <Characters>95317</Characters>
  <Application>Microsoft Office Word</Application>
  <DocSecurity>0</DocSecurity>
  <Lines>794</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112423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2010-12-23T21:53:00Z</dcterms:modified>
</cp:coreProperties>
</file>