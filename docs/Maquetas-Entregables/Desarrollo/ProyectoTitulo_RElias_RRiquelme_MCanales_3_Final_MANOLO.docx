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5914AB">
            <w:pPr>
              <w:pStyle w:val="Sinespaciado"/>
              <w:snapToGrid w:val="0"/>
              <w:jc w:val="both"/>
            </w:pPr>
            <w:hyperlink r:id="rId10" w:history="1">
              <w:r w:rsidR="00CC20D5">
                <w:rPr>
                  <w:rStyle w:val="Hipervnculo"/>
                </w:rPr>
                <w:t>Rogelio.elias@sonda.com</w:t>
              </w:r>
            </w:hyperlink>
          </w:p>
          <w:p w:rsidR="00CC20D5" w:rsidRDefault="005914AB">
            <w:pPr>
              <w:pStyle w:val="Sinespaciado"/>
              <w:snapToGrid w:val="0"/>
              <w:jc w:val="both"/>
            </w:pPr>
            <w:hyperlink r:id="rId11" w:history="1">
              <w:r w:rsidR="00CC20D5">
                <w:rPr>
                  <w:rStyle w:val="Hipervnculo"/>
                </w:rPr>
                <w:t>rodrigo.riquelme@latercera.com</w:t>
              </w:r>
            </w:hyperlink>
          </w:p>
          <w:p w:rsidR="00CC20D5" w:rsidRDefault="005914AB">
            <w:pPr>
              <w:pStyle w:val="Sinespaciado"/>
              <w:snapToGrid w:val="0"/>
              <w:jc w:val="both"/>
              <w:rPr>
                <w:b/>
              </w:rPr>
            </w:pPr>
            <w:hyperlink r:id="rId12"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C061FC" w:rsidRDefault="005914AB">
      <w:pPr>
        <w:pStyle w:val="TDC1"/>
        <w:rPr>
          <w:rFonts w:asciiTheme="minorHAnsi" w:eastAsiaTheme="minorEastAsia" w:hAnsiTheme="minorHAnsi" w:cstheme="minorBidi"/>
          <w:b w:val="0"/>
          <w:sz w:val="22"/>
          <w:lang w:eastAsia="es-CL"/>
        </w:rPr>
      </w:pPr>
      <w:r w:rsidRPr="005914AB">
        <w:rPr>
          <w:lang w:val="es-ES"/>
        </w:rPr>
        <w:fldChar w:fldCharType="begin"/>
      </w:r>
      <w:r w:rsidR="00410993">
        <w:rPr>
          <w:lang w:val="es-ES"/>
        </w:rPr>
        <w:instrText xml:space="preserve"> TOC \o "1-3" \h \z \u </w:instrText>
      </w:r>
      <w:r w:rsidRPr="005914AB">
        <w:rPr>
          <w:lang w:val="es-ES"/>
        </w:rPr>
        <w:fldChar w:fldCharType="separate"/>
      </w:r>
      <w:hyperlink w:anchor="_Toc280970238" w:history="1">
        <w:r w:rsidR="00C061FC" w:rsidRPr="001A4CEA">
          <w:rPr>
            <w:rStyle w:val="Hipervnculo"/>
          </w:rPr>
          <w:t>Capítulo 1. Introducción</w:t>
        </w:r>
        <w:r w:rsidR="00C061FC">
          <w:rPr>
            <w:webHidden/>
          </w:rPr>
          <w:tab/>
        </w:r>
        <w:r>
          <w:rPr>
            <w:webHidden/>
          </w:rPr>
          <w:fldChar w:fldCharType="begin"/>
        </w:r>
        <w:r w:rsidR="00C061FC">
          <w:rPr>
            <w:webHidden/>
          </w:rPr>
          <w:instrText xml:space="preserve"> PAGEREF _Toc280970238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39" w:history="1">
        <w:r w:rsidR="00C061FC" w:rsidRPr="001A4CEA">
          <w:rPr>
            <w:rStyle w:val="Hipervnculo"/>
            <w:noProof/>
          </w:rPr>
          <w:t>Resumen</w:t>
        </w:r>
        <w:r w:rsidR="00C061FC">
          <w:rPr>
            <w:noProof/>
            <w:webHidden/>
          </w:rPr>
          <w:tab/>
        </w:r>
        <w:r>
          <w:rPr>
            <w:noProof/>
            <w:webHidden/>
          </w:rPr>
          <w:fldChar w:fldCharType="begin"/>
        </w:r>
        <w:r w:rsidR="00C061FC">
          <w:rPr>
            <w:noProof/>
            <w:webHidden/>
          </w:rPr>
          <w:instrText xml:space="preserve"> PAGEREF _Toc280970239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0" w:history="1">
        <w:r w:rsidR="00C061FC" w:rsidRPr="001A4CEA">
          <w:rPr>
            <w:rStyle w:val="Hipervnculo"/>
            <w:noProof/>
          </w:rPr>
          <w:t>1.1. Formulación General del Proyecto</w:t>
        </w:r>
        <w:r w:rsidR="00C061FC">
          <w:rPr>
            <w:noProof/>
            <w:webHidden/>
          </w:rPr>
          <w:tab/>
        </w:r>
        <w:r>
          <w:rPr>
            <w:noProof/>
            <w:webHidden/>
          </w:rPr>
          <w:fldChar w:fldCharType="begin"/>
        </w:r>
        <w:r w:rsidR="00C061FC">
          <w:rPr>
            <w:noProof/>
            <w:webHidden/>
          </w:rPr>
          <w:instrText xml:space="preserve"> PAGEREF _Toc280970240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1" w:history="1">
        <w:r w:rsidR="00C061FC" w:rsidRPr="001A4CEA">
          <w:rPr>
            <w:rStyle w:val="Hipervnculo"/>
            <w:noProof/>
            <w:kern w:val="1"/>
          </w:rPr>
          <w:t>1.2. Objetivos</w:t>
        </w:r>
        <w:r w:rsidR="00C061FC">
          <w:rPr>
            <w:noProof/>
            <w:webHidden/>
          </w:rPr>
          <w:tab/>
        </w:r>
        <w:r>
          <w:rPr>
            <w:noProof/>
            <w:webHidden/>
          </w:rPr>
          <w:fldChar w:fldCharType="begin"/>
        </w:r>
        <w:r w:rsidR="00C061FC">
          <w:rPr>
            <w:noProof/>
            <w:webHidden/>
          </w:rPr>
          <w:instrText xml:space="preserve"> PAGEREF _Toc280970241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2" w:history="1">
        <w:r w:rsidR="00C061FC" w:rsidRPr="001A4CEA">
          <w:rPr>
            <w:rStyle w:val="Hipervnculo"/>
            <w:noProof/>
            <w:kern w:val="1"/>
          </w:rPr>
          <w:t>1.2.1. Objetivo General</w:t>
        </w:r>
        <w:r w:rsidR="00C061FC">
          <w:rPr>
            <w:noProof/>
            <w:webHidden/>
          </w:rPr>
          <w:tab/>
        </w:r>
        <w:r>
          <w:rPr>
            <w:noProof/>
            <w:webHidden/>
          </w:rPr>
          <w:fldChar w:fldCharType="begin"/>
        </w:r>
        <w:r w:rsidR="00C061FC">
          <w:rPr>
            <w:noProof/>
            <w:webHidden/>
          </w:rPr>
          <w:instrText xml:space="preserve"> PAGEREF _Toc280970242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3" w:history="1">
        <w:r w:rsidR="00C061FC" w:rsidRPr="001A4CEA">
          <w:rPr>
            <w:rStyle w:val="Hipervnculo"/>
            <w:noProof/>
          </w:rPr>
          <w:t>1.2.2. Objetivos Específicos</w:t>
        </w:r>
        <w:r w:rsidR="00C061FC">
          <w:rPr>
            <w:noProof/>
            <w:webHidden/>
          </w:rPr>
          <w:tab/>
        </w:r>
        <w:r>
          <w:rPr>
            <w:noProof/>
            <w:webHidden/>
          </w:rPr>
          <w:fldChar w:fldCharType="begin"/>
        </w:r>
        <w:r w:rsidR="00C061FC">
          <w:rPr>
            <w:noProof/>
            <w:webHidden/>
          </w:rPr>
          <w:instrText xml:space="preserve"> PAGEREF _Toc280970243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4" w:history="1">
        <w:r w:rsidR="00C061FC" w:rsidRPr="001A4CEA">
          <w:rPr>
            <w:rStyle w:val="Hipervnculo"/>
            <w:noProof/>
          </w:rPr>
          <w:t>1.3. Metodología a Emplear para Desarrollar el Proyecto</w:t>
        </w:r>
        <w:r w:rsidR="00C061FC">
          <w:rPr>
            <w:noProof/>
            <w:webHidden/>
          </w:rPr>
          <w:tab/>
        </w:r>
        <w:r>
          <w:rPr>
            <w:noProof/>
            <w:webHidden/>
          </w:rPr>
          <w:fldChar w:fldCharType="begin"/>
        </w:r>
        <w:r w:rsidR="00C061FC">
          <w:rPr>
            <w:noProof/>
            <w:webHidden/>
          </w:rPr>
          <w:instrText xml:space="preserve"> PAGEREF _Toc280970244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5" w:history="1">
        <w:r w:rsidR="00C061FC" w:rsidRPr="001A4CEA">
          <w:rPr>
            <w:rStyle w:val="Hipervnculo"/>
            <w:noProof/>
          </w:rPr>
          <w:t>1.4. Planificación Inicial</w:t>
        </w:r>
        <w:r w:rsidR="00C061FC">
          <w:rPr>
            <w:noProof/>
            <w:webHidden/>
          </w:rPr>
          <w:tab/>
        </w:r>
        <w:r>
          <w:rPr>
            <w:noProof/>
            <w:webHidden/>
          </w:rPr>
          <w:fldChar w:fldCharType="begin"/>
        </w:r>
        <w:r w:rsidR="00C061FC">
          <w:rPr>
            <w:noProof/>
            <w:webHidden/>
          </w:rPr>
          <w:instrText xml:space="preserve"> PAGEREF _Toc280970245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46" w:history="1">
        <w:r w:rsidR="00C061FC" w:rsidRPr="001A4CEA">
          <w:rPr>
            <w:rStyle w:val="Hipervnculo"/>
          </w:rPr>
          <w:t>Capítulo 2. Marco Teórico</w:t>
        </w:r>
        <w:r w:rsidR="00C061FC">
          <w:rPr>
            <w:webHidden/>
          </w:rPr>
          <w:tab/>
        </w:r>
        <w:r>
          <w:rPr>
            <w:webHidden/>
          </w:rPr>
          <w:fldChar w:fldCharType="begin"/>
        </w:r>
        <w:r w:rsidR="00C061FC">
          <w:rPr>
            <w:webHidden/>
          </w:rPr>
          <w:instrText xml:space="preserve"> PAGEREF _Toc280970246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7" w:history="1">
        <w:r w:rsidR="00C061FC" w:rsidRPr="001A4CEA">
          <w:rPr>
            <w:rStyle w:val="Hipervnculo"/>
            <w:noProof/>
          </w:rPr>
          <w:t>2.1.Acceso Multimedia Universal</w:t>
        </w:r>
        <w:r w:rsidR="00C061FC">
          <w:rPr>
            <w:noProof/>
            <w:webHidden/>
          </w:rPr>
          <w:tab/>
        </w:r>
        <w:r>
          <w:rPr>
            <w:noProof/>
            <w:webHidden/>
          </w:rPr>
          <w:fldChar w:fldCharType="begin"/>
        </w:r>
        <w:r w:rsidR="00C061FC">
          <w:rPr>
            <w:noProof/>
            <w:webHidden/>
          </w:rPr>
          <w:instrText xml:space="preserve"> PAGEREF _Toc280970247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48" w:history="1">
        <w:r w:rsidR="00C061FC" w:rsidRPr="001A4CEA">
          <w:rPr>
            <w:rStyle w:val="Hipervnculo"/>
            <w:noProof/>
          </w:rPr>
          <w:t>2.2. Protocolo XML orientado a objetos</w:t>
        </w:r>
        <w:r w:rsidR="00C061FC">
          <w:rPr>
            <w:noProof/>
            <w:webHidden/>
          </w:rPr>
          <w:tab/>
        </w:r>
        <w:r>
          <w:rPr>
            <w:noProof/>
            <w:webHidden/>
          </w:rPr>
          <w:fldChar w:fldCharType="begin"/>
        </w:r>
        <w:r w:rsidR="00C061FC">
          <w:rPr>
            <w:noProof/>
            <w:webHidden/>
          </w:rPr>
          <w:instrText xml:space="preserve"> PAGEREF _Toc280970248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49" w:history="1">
        <w:r w:rsidR="00C061FC" w:rsidRPr="001A4CEA">
          <w:rPr>
            <w:rStyle w:val="Hipervnculo"/>
            <w:noProof/>
          </w:rPr>
          <w:t>2.2.1. SOAP</w:t>
        </w:r>
        <w:r w:rsidR="00C061FC">
          <w:rPr>
            <w:noProof/>
            <w:webHidden/>
          </w:rPr>
          <w:tab/>
        </w:r>
        <w:r>
          <w:rPr>
            <w:noProof/>
            <w:webHidden/>
          </w:rPr>
          <w:fldChar w:fldCharType="begin"/>
        </w:r>
        <w:r w:rsidR="00C061FC">
          <w:rPr>
            <w:noProof/>
            <w:webHidden/>
          </w:rPr>
          <w:instrText xml:space="preserve"> PAGEREF _Toc280970249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0" w:history="1">
        <w:r w:rsidR="00C061FC" w:rsidRPr="001A4CEA">
          <w:rPr>
            <w:rStyle w:val="Hipervnculo"/>
            <w:noProof/>
          </w:rPr>
          <w:t>2.2.2. REST</w:t>
        </w:r>
        <w:r w:rsidR="00C061FC">
          <w:rPr>
            <w:noProof/>
            <w:webHidden/>
          </w:rPr>
          <w:tab/>
        </w:r>
        <w:r>
          <w:rPr>
            <w:noProof/>
            <w:webHidden/>
          </w:rPr>
          <w:fldChar w:fldCharType="begin"/>
        </w:r>
        <w:r w:rsidR="00C061FC">
          <w:rPr>
            <w:noProof/>
            <w:webHidden/>
          </w:rPr>
          <w:instrText xml:space="preserve"> PAGEREF _Toc280970250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1" w:history="1">
        <w:r w:rsidR="00C061FC" w:rsidRPr="001A4CEA">
          <w:rPr>
            <w:rStyle w:val="Hipervnculo"/>
            <w:noProof/>
          </w:rPr>
          <w:t>2.2.3. RSS</w:t>
        </w:r>
        <w:r w:rsidR="00C061FC">
          <w:rPr>
            <w:noProof/>
            <w:webHidden/>
          </w:rPr>
          <w:tab/>
        </w:r>
        <w:r>
          <w:rPr>
            <w:noProof/>
            <w:webHidden/>
          </w:rPr>
          <w:fldChar w:fldCharType="begin"/>
        </w:r>
        <w:r w:rsidR="00C061FC">
          <w:rPr>
            <w:noProof/>
            <w:webHidden/>
          </w:rPr>
          <w:instrText xml:space="preserve"> PAGEREF _Toc280970251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2" w:history="1">
        <w:r w:rsidR="00C061FC" w:rsidRPr="001A4CEA">
          <w:rPr>
            <w:rStyle w:val="Hipervnculo"/>
            <w:noProof/>
          </w:rPr>
          <w:t>2.2.4. XML Orientado a MVC</w:t>
        </w:r>
        <w:r w:rsidR="00C061FC">
          <w:rPr>
            <w:noProof/>
            <w:webHidden/>
          </w:rPr>
          <w:tab/>
        </w:r>
        <w:r>
          <w:rPr>
            <w:noProof/>
            <w:webHidden/>
          </w:rPr>
          <w:fldChar w:fldCharType="begin"/>
        </w:r>
        <w:r w:rsidR="00C061FC">
          <w:rPr>
            <w:noProof/>
            <w:webHidden/>
          </w:rPr>
          <w:instrText xml:space="preserve"> PAGEREF _Toc280970252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3" w:history="1">
        <w:r w:rsidR="00C061FC" w:rsidRPr="001A4CEA">
          <w:rPr>
            <w:rStyle w:val="Hipervnculo"/>
            <w:noProof/>
          </w:rPr>
          <w:t>2.3.1.Servidor  Web</w:t>
        </w:r>
        <w:r w:rsidR="00C061FC">
          <w:rPr>
            <w:noProof/>
            <w:webHidden/>
          </w:rPr>
          <w:tab/>
        </w:r>
        <w:r>
          <w:rPr>
            <w:noProof/>
            <w:webHidden/>
          </w:rPr>
          <w:fldChar w:fldCharType="begin"/>
        </w:r>
        <w:r w:rsidR="00C061FC">
          <w:rPr>
            <w:noProof/>
            <w:webHidden/>
          </w:rPr>
          <w:instrText xml:space="preserve"> PAGEREF _Toc280970253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4" w:history="1">
        <w:r w:rsidR="00C061FC" w:rsidRPr="001A4CEA">
          <w:rPr>
            <w:rStyle w:val="Hipervnculo"/>
            <w:noProof/>
            <w:lang w:val="es-ES"/>
          </w:rPr>
          <w:t>2.3.2. Stream</w:t>
        </w:r>
        <w:r w:rsidR="00C061FC">
          <w:rPr>
            <w:noProof/>
            <w:webHidden/>
          </w:rPr>
          <w:tab/>
        </w:r>
        <w:r>
          <w:rPr>
            <w:noProof/>
            <w:webHidden/>
          </w:rPr>
          <w:fldChar w:fldCharType="begin"/>
        </w:r>
        <w:r w:rsidR="00C061FC">
          <w:rPr>
            <w:noProof/>
            <w:webHidden/>
          </w:rPr>
          <w:instrText xml:space="preserve"> PAGEREF _Toc280970254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5" w:history="1">
        <w:r w:rsidR="00C061FC" w:rsidRPr="001A4CEA">
          <w:rPr>
            <w:rStyle w:val="Hipervnculo"/>
            <w:noProof/>
            <w:lang w:val="es-ES"/>
          </w:rPr>
          <w:t>2.3.2.1. HTTP Delivery</w:t>
        </w:r>
        <w:r w:rsidR="00C061FC">
          <w:rPr>
            <w:noProof/>
            <w:webHidden/>
          </w:rPr>
          <w:tab/>
        </w:r>
        <w:r>
          <w:rPr>
            <w:noProof/>
            <w:webHidden/>
          </w:rPr>
          <w:fldChar w:fldCharType="begin"/>
        </w:r>
        <w:r w:rsidR="00C061FC">
          <w:rPr>
            <w:noProof/>
            <w:webHidden/>
          </w:rPr>
          <w:instrText xml:space="preserve"> PAGEREF _Toc280970255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6" w:history="1">
        <w:r w:rsidR="00C061FC" w:rsidRPr="001A4CEA">
          <w:rPr>
            <w:rStyle w:val="Hipervnculo"/>
            <w:noProof/>
          </w:rPr>
          <w:t>2.3.2.2.Streaming</w:t>
        </w:r>
        <w:r w:rsidR="00C061FC">
          <w:rPr>
            <w:noProof/>
            <w:webHidden/>
          </w:rPr>
          <w:tab/>
        </w:r>
        <w:r>
          <w:rPr>
            <w:noProof/>
            <w:webHidden/>
          </w:rPr>
          <w:fldChar w:fldCharType="begin"/>
        </w:r>
        <w:r w:rsidR="00C061FC">
          <w:rPr>
            <w:noProof/>
            <w:webHidden/>
          </w:rPr>
          <w:instrText xml:space="preserve"> PAGEREF _Toc280970256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7" w:history="1">
        <w:r w:rsidR="00C061FC" w:rsidRPr="001A4CEA">
          <w:rPr>
            <w:rStyle w:val="Hipervnculo"/>
            <w:noProof/>
            <w:lang w:val="es-ES"/>
          </w:rPr>
          <w:t>2.3.2.3. Media Streaming</w:t>
        </w:r>
        <w:r w:rsidR="00C061FC">
          <w:rPr>
            <w:noProof/>
            <w:webHidden/>
          </w:rPr>
          <w:tab/>
        </w:r>
        <w:r>
          <w:rPr>
            <w:noProof/>
            <w:webHidden/>
          </w:rPr>
          <w:fldChar w:fldCharType="begin"/>
        </w:r>
        <w:r w:rsidR="00C061FC">
          <w:rPr>
            <w:noProof/>
            <w:webHidden/>
          </w:rPr>
          <w:instrText xml:space="preserve"> PAGEREF _Toc280970257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58" w:history="1">
        <w:r w:rsidR="00C061FC" w:rsidRPr="001A4CEA">
          <w:rPr>
            <w:rStyle w:val="Hipervnculo"/>
            <w:noProof/>
          </w:rPr>
          <w:t>2.4.Codecs de Video</w:t>
        </w:r>
        <w:r w:rsidR="00C061FC">
          <w:rPr>
            <w:noProof/>
            <w:webHidden/>
          </w:rPr>
          <w:tab/>
        </w:r>
        <w:r>
          <w:rPr>
            <w:noProof/>
            <w:webHidden/>
          </w:rPr>
          <w:fldChar w:fldCharType="begin"/>
        </w:r>
        <w:r w:rsidR="00C061FC">
          <w:rPr>
            <w:noProof/>
            <w:webHidden/>
          </w:rPr>
          <w:instrText xml:space="preserve"> PAGEREF _Toc280970258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59" w:history="1">
        <w:r w:rsidR="00C061FC" w:rsidRPr="001A4CEA">
          <w:rPr>
            <w:rStyle w:val="Hipervnculo"/>
            <w:noProof/>
            <w:lang w:val="es-ES"/>
          </w:rPr>
          <w:t>2.4.1. H263 Sorenson</w:t>
        </w:r>
        <w:r w:rsidR="00C061FC">
          <w:rPr>
            <w:noProof/>
            <w:webHidden/>
          </w:rPr>
          <w:tab/>
        </w:r>
        <w:r>
          <w:rPr>
            <w:noProof/>
            <w:webHidden/>
          </w:rPr>
          <w:fldChar w:fldCharType="begin"/>
        </w:r>
        <w:r w:rsidR="00C061FC">
          <w:rPr>
            <w:noProof/>
            <w:webHidden/>
          </w:rPr>
          <w:instrText xml:space="preserve"> PAGEREF _Toc280970259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0" w:history="1">
        <w:r w:rsidR="00C061FC" w:rsidRPr="001A4CEA">
          <w:rPr>
            <w:rStyle w:val="Hipervnculo"/>
            <w:noProof/>
          </w:rPr>
          <w:t>2.4.2. H264 Mpeg-4 Parte 10</w:t>
        </w:r>
        <w:r w:rsidR="00C061FC">
          <w:rPr>
            <w:noProof/>
            <w:webHidden/>
          </w:rPr>
          <w:tab/>
        </w:r>
        <w:r>
          <w:rPr>
            <w:noProof/>
            <w:webHidden/>
          </w:rPr>
          <w:fldChar w:fldCharType="begin"/>
        </w:r>
        <w:r w:rsidR="00C061FC">
          <w:rPr>
            <w:noProof/>
            <w:webHidden/>
          </w:rPr>
          <w:instrText xml:space="preserve"> PAGEREF _Toc280970260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1" w:history="1">
        <w:r w:rsidR="00C061FC" w:rsidRPr="001A4CEA">
          <w:rPr>
            <w:rStyle w:val="Hipervnculo"/>
            <w:noProof/>
          </w:rPr>
          <w:t>2.4.4. OGG Theora</w:t>
        </w:r>
        <w:r w:rsidR="00C061FC">
          <w:rPr>
            <w:noProof/>
            <w:webHidden/>
          </w:rPr>
          <w:tab/>
        </w:r>
        <w:r>
          <w:rPr>
            <w:noProof/>
            <w:webHidden/>
          </w:rPr>
          <w:fldChar w:fldCharType="begin"/>
        </w:r>
        <w:r w:rsidR="00C061FC">
          <w:rPr>
            <w:noProof/>
            <w:webHidden/>
          </w:rPr>
          <w:instrText xml:space="preserve"> PAGEREF _Toc280970261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2" w:history="1">
        <w:r w:rsidR="00C061FC" w:rsidRPr="001A4CEA">
          <w:rPr>
            <w:rStyle w:val="Hipervnculo"/>
            <w:noProof/>
            <w:lang w:val="es-ES"/>
          </w:rPr>
          <w:t>2.4.5. MPEG-4</w:t>
        </w:r>
        <w:r w:rsidR="00C061FC">
          <w:rPr>
            <w:noProof/>
            <w:webHidden/>
          </w:rPr>
          <w:tab/>
        </w:r>
        <w:r>
          <w:rPr>
            <w:noProof/>
            <w:webHidden/>
          </w:rPr>
          <w:fldChar w:fldCharType="begin"/>
        </w:r>
        <w:r w:rsidR="00C061FC">
          <w:rPr>
            <w:noProof/>
            <w:webHidden/>
          </w:rPr>
          <w:instrText xml:space="preserve"> PAGEREF _Toc280970262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3" w:history="1">
        <w:r w:rsidR="00C061FC" w:rsidRPr="001A4CEA">
          <w:rPr>
            <w:rStyle w:val="Hipervnculo"/>
            <w:noProof/>
            <w:lang w:val="es-ES"/>
          </w:rPr>
          <w:t>2.4.6. WMV</w:t>
        </w:r>
        <w:r w:rsidR="00C061FC">
          <w:rPr>
            <w:noProof/>
            <w:webHidden/>
          </w:rPr>
          <w:tab/>
        </w:r>
        <w:r>
          <w:rPr>
            <w:noProof/>
            <w:webHidden/>
          </w:rPr>
          <w:fldChar w:fldCharType="begin"/>
        </w:r>
        <w:r w:rsidR="00C061FC">
          <w:rPr>
            <w:noProof/>
            <w:webHidden/>
          </w:rPr>
          <w:instrText xml:space="preserve"> PAGEREF _Toc280970263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64" w:history="1">
        <w:r w:rsidR="00C061FC" w:rsidRPr="001A4CEA">
          <w:rPr>
            <w:rStyle w:val="Hipervnculo"/>
            <w:noProof/>
          </w:rPr>
          <w:t>2.5. Tecnologías Clientes</w:t>
        </w:r>
        <w:r w:rsidR="00C061FC">
          <w:rPr>
            <w:noProof/>
            <w:webHidden/>
          </w:rPr>
          <w:tab/>
        </w:r>
        <w:r>
          <w:rPr>
            <w:noProof/>
            <w:webHidden/>
          </w:rPr>
          <w:fldChar w:fldCharType="begin"/>
        </w:r>
        <w:r w:rsidR="00C061FC">
          <w:rPr>
            <w:noProof/>
            <w:webHidden/>
          </w:rPr>
          <w:instrText xml:space="preserve"> PAGEREF _Toc280970264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5" w:history="1">
        <w:r w:rsidR="00C061FC" w:rsidRPr="001A4CEA">
          <w:rPr>
            <w:rStyle w:val="Hipervnculo"/>
            <w:noProof/>
            <w:lang w:val="es-ES"/>
          </w:rPr>
          <w:t>2.5.1. Real Media Player</w:t>
        </w:r>
        <w:r w:rsidR="00C061FC">
          <w:rPr>
            <w:noProof/>
            <w:webHidden/>
          </w:rPr>
          <w:tab/>
        </w:r>
        <w:r>
          <w:rPr>
            <w:noProof/>
            <w:webHidden/>
          </w:rPr>
          <w:fldChar w:fldCharType="begin"/>
        </w:r>
        <w:r w:rsidR="00C061FC">
          <w:rPr>
            <w:noProof/>
            <w:webHidden/>
          </w:rPr>
          <w:instrText xml:space="preserve"> PAGEREF _Toc280970265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6" w:history="1">
        <w:r w:rsidR="00C061FC" w:rsidRPr="001A4CEA">
          <w:rPr>
            <w:rStyle w:val="Hipervnculo"/>
            <w:noProof/>
            <w:lang w:val="es-ES"/>
          </w:rPr>
          <w:t>2.5.2. Windows Media Player</w:t>
        </w:r>
        <w:r w:rsidR="00C061FC">
          <w:rPr>
            <w:noProof/>
            <w:webHidden/>
          </w:rPr>
          <w:tab/>
        </w:r>
        <w:r>
          <w:rPr>
            <w:noProof/>
            <w:webHidden/>
          </w:rPr>
          <w:fldChar w:fldCharType="begin"/>
        </w:r>
        <w:r w:rsidR="00C061FC">
          <w:rPr>
            <w:noProof/>
            <w:webHidden/>
          </w:rPr>
          <w:instrText xml:space="preserve"> PAGEREF _Toc280970266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7" w:history="1">
        <w:r w:rsidR="00C061FC" w:rsidRPr="001A4CEA">
          <w:rPr>
            <w:rStyle w:val="Hipervnculo"/>
            <w:noProof/>
            <w:lang w:val="es-ES"/>
          </w:rPr>
          <w:t>2.5.3.Quicktime Player</w:t>
        </w:r>
        <w:r w:rsidR="00C061FC">
          <w:rPr>
            <w:noProof/>
            <w:webHidden/>
          </w:rPr>
          <w:tab/>
        </w:r>
        <w:r>
          <w:rPr>
            <w:noProof/>
            <w:webHidden/>
          </w:rPr>
          <w:fldChar w:fldCharType="begin"/>
        </w:r>
        <w:r w:rsidR="00C061FC">
          <w:rPr>
            <w:noProof/>
            <w:webHidden/>
          </w:rPr>
          <w:instrText xml:space="preserve"> PAGEREF _Toc280970267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8" w:history="1">
        <w:r w:rsidR="00C061FC" w:rsidRPr="001A4CEA">
          <w:rPr>
            <w:rStyle w:val="Hipervnculo"/>
            <w:noProof/>
          </w:rPr>
          <w:t>2.5.4. Adobe Flash</w:t>
        </w:r>
        <w:r w:rsidR="00C061FC">
          <w:rPr>
            <w:noProof/>
            <w:webHidden/>
          </w:rPr>
          <w:tab/>
        </w:r>
        <w:r>
          <w:rPr>
            <w:noProof/>
            <w:webHidden/>
          </w:rPr>
          <w:fldChar w:fldCharType="begin"/>
        </w:r>
        <w:r w:rsidR="00C061FC">
          <w:rPr>
            <w:noProof/>
            <w:webHidden/>
          </w:rPr>
          <w:instrText xml:space="preserve"> PAGEREF _Toc280970268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69" w:history="1">
        <w:r w:rsidR="00C061FC" w:rsidRPr="001A4CEA">
          <w:rPr>
            <w:rStyle w:val="Hipervnculo"/>
            <w:noProof/>
            <w:lang w:val="es-ES"/>
          </w:rPr>
          <w:t>2.5.5.Video HTML5</w:t>
        </w:r>
        <w:r w:rsidR="00C061FC">
          <w:rPr>
            <w:noProof/>
            <w:webHidden/>
          </w:rPr>
          <w:tab/>
        </w:r>
        <w:r>
          <w:rPr>
            <w:noProof/>
            <w:webHidden/>
          </w:rPr>
          <w:fldChar w:fldCharType="begin"/>
        </w:r>
        <w:r w:rsidR="00C061FC">
          <w:rPr>
            <w:noProof/>
            <w:webHidden/>
          </w:rPr>
          <w:instrText xml:space="preserve"> PAGEREF _Toc280970269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0" w:history="1">
        <w:r w:rsidR="00C061FC" w:rsidRPr="001A4CEA">
          <w:rPr>
            <w:rStyle w:val="Hipervnculo"/>
            <w:noProof/>
          </w:rPr>
          <w:t>2.6. Conversión de Videos</w:t>
        </w:r>
        <w:r w:rsidR="00C061FC">
          <w:rPr>
            <w:noProof/>
            <w:webHidden/>
          </w:rPr>
          <w:tab/>
        </w:r>
        <w:r>
          <w:rPr>
            <w:noProof/>
            <w:webHidden/>
          </w:rPr>
          <w:fldChar w:fldCharType="begin"/>
        </w:r>
        <w:r w:rsidR="00C061FC">
          <w:rPr>
            <w:noProof/>
            <w:webHidden/>
          </w:rPr>
          <w:instrText xml:space="preserve"> PAGEREF _Toc280970270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1" w:history="1">
        <w:r w:rsidR="00C061FC" w:rsidRPr="001A4CEA">
          <w:rPr>
            <w:rStyle w:val="Hipervnculo"/>
            <w:noProof/>
          </w:rPr>
          <w:t>2.6.1. FFmpeg</w:t>
        </w:r>
        <w:r w:rsidR="00C061FC">
          <w:rPr>
            <w:noProof/>
            <w:webHidden/>
          </w:rPr>
          <w:tab/>
        </w:r>
        <w:r>
          <w:rPr>
            <w:noProof/>
            <w:webHidden/>
          </w:rPr>
          <w:fldChar w:fldCharType="begin"/>
        </w:r>
        <w:r w:rsidR="00C061FC">
          <w:rPr>
            <w:noProof/>
            <w:webHidden/>
          </w:rPr>
          <w:instrText xml:space="preserve"> PAGEREF _Toc280970271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2" w:history="1">
        <w:r w:rsidR="00C061FC" w:rsidRPr="001A4CEA">
          <w:rPr>
            <w:rStyle w:val="Hipervnculo"/>
            <w:noProof/>
          </w:rPr>
          <w:t>2.7. IPTV</w:t>
        </w:r>
        <w:r w:rsidR="00C061FC">
          <w:rPr>
            <w:noProof/>
            <w:webHidden/>
          </w:rPr>
          <w:tab/>
        </w:r>
        <w:r>
          <w:rPr>
            <w:noProof/>
            <w:webHidden/>
          </w:rPr>
          <w:fldChar w:fldCharType="begin"/>
        </w:r>
        <w:r w:rsidR="00C061FC">
          <w:rPr>
            <w:noProof/>
            <w:webHidden/>
          </w:rPr>
          <w:instrText xml:space="preserve"> PAGEREF _Toc280970272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3" w:history="1">
        <w:r w:rsidR="00C061FC" w:rsidRPr="001A4CEA">
          <w:rPr>
            <w:rStyle w:val="Hipervnculo"/>
            <w:noProof/>
          </w:rPr>
          <w:t>2.8. Metodología de Desarrollo</w:t>
        </w:r>
        <w:r w:rsidR="00C061FC">
          <w:rPr>
            <w:noProof/>
            <w:webHidden/>
          </w:rPr>
          <w:tab/>
        </w:r>
        <w:r>
          <w:rPr>
            <w:noProof/>
            <w:webHidden/>
          </w:rPr>
          <w:fldChar w:fldCharType="begin"/>
        </w:r>
        <w:r w:rsidR="00C061FC">
          <w:rPr>
            <w:noProof/>
            <w:webHidden/>
          </w:rPr>
          <w:instrText xml:space="preserve"> PAGEREF _Toc280970273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4"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5" w:history="1">
        <w:r w:rsidR="00C061FC" w:rsidRPr="001A4CEA">
          <w:rPr>
            <w:rStyle w:val="Hipervnculo"/>
            <w:noProof/>
          </w:rPr>
          <w:t>2.8.1. Extreme Programming</w:t>
        </w:r>
        <w:r w:rsidR="00C061FC">
          <w:rPr>
            <w:noProof/>
            <w:webHidden/>
          </w:rPr>
          <w:tab/>
        </w:r>
        <w:r>
          <w:rPr>
            <w:noProof/>
            <w:webHidden/>
          </w:rPr>
          <w:fldChar w:fldCharType="begin"/>
        </w:r>
        <w:r w:rsidR="00C061FC">
          <w:rPr>
            <w:noProof/>
            <w:webHidden/>
          </w:rPr>
          <w:instrText xml:space="preserve"> PAGEREF _Toc280970275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6" w:history="1">
        <w:r w:rsidR="00C061FC" w:rsidRPr="001A4CEA">
          <w:rPr>
            <w:rStyle w:val="Hipervnculo"/>
            <w:noProof/>
          </w:rPr>
          <w:t>2.8.3. Software Libre</w:t>
        </w:r>
        <w:r w:rsidR="00C061FC">
          <w:rPr>
            <w:noProof/>
            <w:webHidden/>
          </w:rPr>
          <w:tab/>
        </w:r>
        <w:r>
          <w:rPr>
            <w:noProof/>
            <w:webHidden/>
          </w:rPr>
          <w:fldChar w:fldCharType="begin"/>
        </w:r>
        <w:r w:rsidR="00C061FC">
          <w:rPr>
            <w:noProof/>
            <w:webHidden/>
          </w:rPr>
          <w:instrText xml:space="preserve"> PAGEREF _Toc280970276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7" w:history="1">
        <w:r w:rsidR="00C061FC" w:rsidRPr="001A4CEA">
          <w:rPr>
            <w:rStyle w:val="Hipervnculo"/>
            <w:noProof/>
          </w:rPr>
          <w:t>2.8.3.1. Licencia GNU GPL v2</w:t>
        </w:r>
        <w:r w:rsidR="00C061FC">
          <w:rPr>
            <w:noProof/>
            <w:webHidden/>
          </w:rPr>
          <w:tab/>
        </w:r>
        <w:r>
          <w:rPr>
            <w:noProof/>
            <w:webHidden/>
          </w:rPr>
          <w:fldChar w:fldCharType="begin"/>
        </w:r>
        <w:r w:rsidR="00C061FC">
          <w:rPr>
            <w:noProof/>
            <w:webHidden/>
          </w:rPr>
          <w:instrText xml:space="preserve"> PAGEREF _Toc280970277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78" w:history="1">
        <w:r w:rsidR="00C061FC" w:rsidRPr="001A4CEA">
          <w:rPr>
            <w:rStyle w:val="Hipervnculo"/>
            <w:noProof/>
          </w:rPr>
          <w:t>2.9. Frameworks</w:t>
        </w:r>
        <w:r w:rsidR="00C061FC">
          <w:rPr>
            <w:noProof/>
            <w:webHidden/>
          </w:rPr>
          <w:tab/>
        </w:r>
        <w:r>
          <w:rPr>
            <w:noProof/>
            <w:webHidden/>
          </w:rPr>
          <w:fldChar w:fldCharType="begin"/>
        </w:r>
        <w:r w:rsidR="00C061FC">
          <w:rPr>
            <w:noProof/>
            <w:webHidden/>
          </w:rPr>
          <w:instrText xml:space="preserve"> PAGEREF _Toc280970278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79" w:history="1">
        <w:r w:rsidR="00C061FC" w:rsidRPr="001A4CEA">
          <w:rPr>
            <w:rStyle w:val="Hipervnculo"/>
            <w:noProof/>
          </w:rPr>
          <w:t>2.9.1. Zend Framework</w:t>
        </w:r>
        <w:r w:rsidR="00C061FC">
          <w:rPr>
            <w:noProof/>
            <w:webHidden/>
          </w:rPr>
          <w:tab/>
        </w:r>
        <w:r>
          <w:rPr>
            <w:noProof/>
            <w:webHidden/>
          </w:rPr>
          <w:fldChar w:fldCharType="begin"/>
        </w:r>
        <w:r w:rsidR="00C061FC">
          <w:rPr>
            <w:noProof/>
            <w:webHidden/>
          </w:rPr>
          <w:instrText xml:space="preserve"> PAGEREF _Toc280970279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0" w:history="1">
        <w:r w:rsidR="00C061FC" w:rsidRPr="001A4CEA">
          <w:rPr>
            <w:rStyle w:val="Hipervnculo"/>
            <w:noProof/>
            <w:lang w:val="pt-BR"/>
          </w:rPr>
          <w:t>2.9.2. Google Web Toolkit</w:t>
        </w:r>
        <w:r w:rsidR="00C061FC">
          <w:rPr>
            <w:noProof/>
            <w:webHidden/>
          </w:rPr>
          <w:tab/>
        </w:r>
        <w:r>
          <w:rPr>
            <w:noProof/>
            <w:webHidden/>
          </w:rPr>
          <w:fldChar w:fldCharType="begin"/>
        </w:r>
        <w:r w:rsidR="00C061FC">
          <w:rPr>
            <w:noProof/>
            <w:webHidden/>
          </w:rPr>
          <w:instrText xml:space="preserve"> PAGEREF _Toc280970280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81" w:history="1">
        <w:r w:rsidR="00C061FC" w:rsidRPr="001A4CEA">
          <w:rPr>
            <w:rStyle w:val="Hipervnculo"/>
          </w:rPr>
          <w:t>Capítulo 3: Estado del Arte</w:t>
        </w:r>
        <w:r w:rsidR="00C061FC">
          <w:rPr>
            <w:webHidden/>
          </w:rPr>
          <w:tab/>
        </w:r>
        <w:r>
          <w:rPr>
            <w:webHidden/>
          </w:rPr>
          <w:fldChar w:fldCharType="begin"/>
        </w:r>
        <w:r w:rsidR="00C061FC">
          <w:rPr>
            <w:webHidden/>
          </w:rPr>
          <w:instrText xml:space="preserve"> PAGEREF _Toc280970281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82" w:history="1">
        <w:r w:rsidR="00C061FC" w:rsidRPr="001A4CEA">
          <w:rPr>
            <w:rStyle w:val="Hipervnculo"/>
            <w:noProof/>
          </w:rPr>
          <w:t>3.1. Gestores de Contenidos multimedia existentes</w:t>
        </w:r>
        <w:r w:rsidR="00C061FC">
          <w:rPr>
            <w:noProof/>
            <w:webHidden/>
          </w:rPr>
          <w:tab/>
        </w:r>
        <w:r>
          <w:rPr>
            <w:noProof/>
            <w:webHidden/>
          </w:rPr>
          <w:fldChar w:fldCharType="begin"/>
        </w:r>
        <w:r w:rsidR="00C061FC">
          <w:rPr>
            <w:noProof/>
            <w:webHidden/>
          </w:rPr>
          <w:instrText xml:space="preserve"> PAGEREF _Toc280970282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3" w:history="1">
        <w:r w:rsidR="00C061FC" w:rsidRPr="001A4CEA">
          <w:rPr>
            <w:rStyle w:val="Hipervnculo"/>
            <w:noProof/>
            <w:lang w:val="es-ES"/>
          </w:rPr>
          <w:t>3.1.1.PHPMotion</w:t>
        </w:r>
        <w:r w:rsidR="00C061FC">
          <w:rPr>
            <w:noProof/>
            <w:webHidden/>
          </w:rPr>
          <w:tab/>
        </w:r>
        <w:r>
          <w:rPr>
            <w:noProof/>
            <w:webHidden/>
          </w:rPr>
          <w:fldChar w:fldCharType="begin"/>
        </w:r>
        <w:r w:rsidR="00C061FC">
          <w:rPr>
            <w:noProof/>
            <w:webHidden/>
          </w:rPr>
          <w:instrText xml:space="preserve"> PAGEREF _Toc280970283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4" w:history="1">
        <w:r w:rsidR="00C061FC" w:rsidRPr="001A4CEA">
          <w:rPr>
            <w:rStyle w:val="Hipervnculo"/>
            <w:noProof/>
            <w:lang w:val="es-ES"/>
          </w:rPr>
          <w:t>3.1.2.OsTube</w:t>
        </w:r>
        <w:r w:rsidR="00C061FC">
          <w:rPr>
            <w:noProof/>
            <w:webHidden/>
          </w:rPr>
          <w:tab/>
        </w:r>
        <w:r>
          <w:rPr>
            <w:noProof/>
            <w:webHidden/>
          </w:rPr>
          <w:fldChar w:fldCharType="begin"/>
        </w:r>
        <w:r w:rsidR="00C061FC">
          <w:rPr>
            <w:noProof/>
            <w:webHidden/>
          </w:rPr>
          <w:instrText xml:space="preserve"> PAGEREF _Toc280970284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85" w:history="1">
        <w:r w:rsidR="00C061FC" w:rsidRPr="001A4CEA">
          <w:rPr>
            <w:rStyle w:val="Hipervnculo"/>
            <w:noProof/>
          </w:rPr>
          <w:t>3.2. Sitios de contenidos multimedia de referencia</w:t>
        </w:r>
        <w:r w:rsidR="00C061FC">
          <w:rPr>
            <w:noProof/>
            <w:webHidden/>
          </w:rPr>
          <w:tab/>
        </w:r>
        <w:r>
          <w:rPr>
            <w:noProof/>
            <w:webHidden/>
          </w:rPr>
          <w:fldChar w:fldCharType="begin"/>
        </w:r>
        <w:r w:rsidR="00C061FC">
          <w:rPr>
            <w:noProof/>
            <w:webHidden/>
          </w:rPr>
          <w:instrText xml:space="preserve"> PAGEREF _Toc280970285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6" w:history="1">
        <w:r w:rsidR="00C061FC" w:rsidRPr="001A4CEA">
          <w:rPr>
            <w:rStyle w:val="Hipervnculo"/>
            <w:noProof/>
            <w:lang w:val="es-ES"/>
          </w:rPr>
          <w:t>3.2.1.Youtube</w:t>
        </w:r>
        <w:r w:rsidR="00C061FC">
          <w:rPr>
            <w:noProof/>
            <w:webHidden/>
          </w:rPr>
          <w:tab/>
        </w:r>
        <w:r>
          <w:rPr>
            <w:noProof/>
            <w:webHidden/>
          </w:rPr>
          <w:fldChar w:fldCharType="begin"/>
        </w:r>
        <w:r w:rsidR="00C061FC">
          <w:rPr>
            <w:noProof/>
            <w:webHidden/>
          </w:rPr>
          <w:instrText xml:space="preserve"> PAGEREF _Toc280970286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7" w:history="1">
        <w:r w:rsidR="00C061FC" w:rsidRPr="001A4CEA">
          <w:rPr>
            <w:rStyle w:val="Hipervnculo"/>
            <w:noProof/>
            <w:lang w:val="es-ES"/>
          </w:rPr>
          <w:t>3.2.2. Google Video</w:t>
        </w:r>
        <w:r w:rsidR="00C061FC">
          <w:rPr>
            <w:noProof/>
            <w:webHidden/>
          </w:rPr>
          <w:tab/>
        </w:r>
        <w:r>
          <w:rPr>
            <w:noProof/>
            <w:webHidden/>
          </w:rPr>
          <w:fldChar w:fldCharType="begin"/>
        </w:r>
        <w:r w:rsidR="00C061FC">
          <w:rPr>
            <w:noProof/>
            <w:webHidden/>
          </w:rPr>
          <w:instrText xml:space="preserve"> PAGEREF _Toc280970287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8" w:history="1">
        <w:r w:rsidR="00C061FC" w:rsidRPr="001A4CEA">
          <w:rPr>
            <w:rStyle w:val="Hipervnculo"/>
            <w:noProof/>
          </w:rPr>
          <w:t>3.2.3.Vimeo</w:t>
        </w:r>
        <w:r w:rsidR="00C061FC">
          <w:rPr>
            <w:noProof/>
            <w:webHidden/>
          </w:rPr>
          <w:tab/>
        </w:r>
        <w:r>
          <w:rPr>
            <w:noProof/>
            <w:webHidden/>
          </w:rPr>
          <w:fldChar w:fldCharType="begin"/>
        </w:r>
        <w:r w:rsidR="00C061FC">
          <w:rPr>
            <w:noProof/>
            <w:webHidden/>
          </w:rPr>
          <w:instrText xml:space="preserve"> PAGEREF _Toc280970288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89" w:history="1">
        <w:r w:rsidR="00C061FC" w:rsidRPr="001A4CEA">
          <w:rPr>
            <w:rStyle w:val="Hipervnculo"/>
            <w:noProof/>
            <w:lang w:val="es-ES"/>
          </w:rPr>
          <w:t>3.2.4.TerraTV</w:t>
        </w:r>
        <w:r w:rsidR="00C061FC">
          <w:rPr>
            <w:noProof/>
            <w:webHidden/>
          </w:rPr>
          <w:tab/>
        </w:r>
        <w:r>
          <w:rPr>
            <w:noProof/>
            <w:webHidden/>
          </w:rPr>
          <w:fldChar w:fldCharType="begin"/>
        </w:r>
        <w:r w:rsidR="00C061FC">
          <w:rPr>
            <w:noProof/>
            <w:webHidden/>
          </w:rPr>
          <w:instrText xml:space="preserve"> PAGEREF _Toc280970289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0" w:history="1">
        <w:r w:rsidR="00C061FC" w:rsidRPr="001A4CEA">
          <w:rPr>
            <w:rStyle w:val="Hipervnculo"/>
            <w:noProof/>
            <w:lang w:val="es-ES"/>
          </w:rPr>
          <w:t>3.2.6. 3TV</w:t>
        </w:r>
        <w:r w:rsidR="00C061FC">
          <w:rPr>
            <w:noProof/>
            <w:webHidden/>
          </w:rPr>
          <w:tab/>
        </w:r>
        <w:r>
          <w:rPr>
            <w:noProof/>
            <w:webHidden/>
          </w:rPr>
          <w:fldChar w:fldCharType="begin"/>
        </w:r>
        <w:r w:rsidR="00C061FC">
          <w:rPr>
            <w:noProof/>
            <w:webHidden/>
          </w:rPr>
          <w:instrText xml:space="preserve"> PAGEREF _Toc280970290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1" w:history="1">
        <w:r w:rsidR="00C061FC" w:rsidRPr="001A4CEA">
          <w:rPr>
            <w:rStyle w:val="Hipervnculo"/>
            <w:noProof/>
            <w:lang w:val="es-ES"/>
          </w:rPr>
          <w:t>3.3. Google TV</w:t>
        </w:r>
        <w:r w:rsidR="00C061FC">
          <w:rPr>
            <w:noProof/>
            <w:webHidden/>
          </w:rPr>
          <w:tab/>
        </w:r>
        <w:r>
          <w:rPr>
            <w:noProof/>
            <w:webHidden/>
          </w:rPr>
          <w:fldChar w:fldCharType="begin"/>
        </w:r>
        <w:r w:rsidR="00C061FC">
          <w:rPr>
            <w:noProof/>
            <w:webHidden/>
          </w:rPr>
          <w:instrText xml:space="preserve"> PAGEREF _Toc280970291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292" w:history="1">
        <w:r w:rsidR="00C061FC" w:rsidRPr="001A4CEA">
          <w:rPr>
            <w:rStyle w:val="Hipervnculo"/>
          </w:rPr>
          <w:t>4. Desarrollo</w:t>
        </w:r>
        <w:r w:rsidR="00C061FC">
          <w:rPr>
            <w:webHidden/>
          </w:rPr>
          <w:tab/>
        </w:r>
        <w:r>
          <w:rPr>
            <w:webHidden/>
          </w:rPr>
          <w:fldChar w:fldCharType="begin"/>
        </w:r>
        <w:r w:rsidR="00C061FC">
          <w:rPr>
            <w:webHidden/>
          </w:rPr>
          <w:instrText xml:space="preserve"> PAGEREF _Toc280970292 \h </w:instrText>
        </w:r>
        <w:r>
          <w:rPr>
            <w:webHidden/>
          </w:rPr>
        </w:r>
        <w:r>
          <w:rPr>
            <w:webHidden/>
          </w:rPr>
          <w:fldChar w:fldCharType="separate"/>
        </w:r>
        <w:r w:rsidR="00B42BC5">
          <w:rPr>
            <w:webHidden/>
          </w:rPr>
          <w:t>1</w:t>
        </w:r>
        <w:r>
          <w:rPr>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3" w:history="1">
        <w:r w:rsidR="00C061FC" w:rsidRPr="001A4CEA">
          <w:rPr>
            <w:rStyle w:val="Hipervnculo"/>
            <w:noProof/>
          </w:rPr>
          <w:t>4.1. Toma de requerimientos</w:t>
        </w:r>
        <w:r w:rsidR="00C061FC">
          <w:rPr>
            <w:noProof/>
            <w:webHidden/>
          </w:rPr>
          <w:tab/>
        </w:r>
        <w:r>
          <w:rPr>
            <w:noProof/>
            <w:webHidden/>
          </w:rPr>
          <w:fldChar w:fldCharType="begin"/>
        </w:r>
        <w:r w:rsidR="00C061FC">
          <w:rPr>
            <w:noProof/>
            <w:webHidden/>
          </w:rPr>
          <w:instrText xml:space="preserve"> PAGEREF _Toc280970293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4" w:history="1">
        <w:r w:rsidR="00C061FC" w:rsidRPr="001A4CEA">
          <w:rPr>
            <w:rStyle w:val="Hipervnculo"/>
            <w:noProof/>
          </w:rPr>
          <w:t>4.1.1. Requerimientos Funcionales</w:t>
        </w:r>
        <w:r w:rsidR="00C061FC">
          <w:rPr>
            <w:noProof/>
            <w:webHidden/>
          </w:rPr>
          <w:tab/>
        </w:r>
        <w:r>
          <w:rPr>
            <w:noProof/>
            <w:webHidden/>
          </w:rPr>
          <w:fldChar w:fldCharType="begin"/>
        </w:r>
        <w:r w:rsidR="00C061FC">
          <w:rPr>
            <w:noProof/>
            <w:webHidden/>
          </w:rPr>
          <w:instrText xml:space="preserve"> PAGEREF _Toc280970294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5" w:history="1">
        <w:r w:rsidR="00C061FC" w:rsidRPr="001A4CEA">
          <w:rPr>
            <w:rStyle w:val="Hipervnculo"/>
            <w:noProof/>
          </w:rPr>
          <w:t>4.1.2. Requerimientos No Funcionales</w:t>
        </w:r>
        <w:r w:rsidR="00C061FC">
          <w:rPr>
            <w:noProof/>
            <w:webHidden/>
          </w:rPr>
          <w:tab/>
        </w:r>
        <w:r>
          <w:rPr>
            <w:noProof/>
            <w:webHidden/>
          </w:rPr>
          <w:fldChar w:fldCharType="begin"/>
        </w:r>
        <w:r w:rsidR="00C061FC">
          <w:rPr>
            <w:noProof/>
            <w:webHidden/>
          </w:rPr>
          <w:instrText xml:space="preserve"> PAGEREF _Toc280970295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296" w:history="1">
        <w:r w:rsidR="00C061FC" w:rsidRPr="001A4CEA">
          <w:rPr>
            <w:rStyle w:val="Hipervnculo"/>
            <w:noProof/>
          </w:rPr>
          <w:t>4.2. Tecnología a Utilizar</w:t>
        </w:r>
        <w:r w:rsidR="00C061FC">
          <w:rPr>
            <w:noProof/>
            <w:webHidden/>
          </w:rPr>
          <w:tab/>
        </w:r>
        <w:r>
          <w:rPr>
            <w:noProof/>
            <w:webHidden/>
          </w:rPr>
          <w:fldChar w:fldCharType="begin"/>
        </w:r>
        <w:r w:rsidR="00C061FC">
          <w:rPr>
            <w:noProof/>
            <w:webHidden/>
          </w:rPr>
          <w:instrText xml:space="preserve"> PAGEREF _Toc280970296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7" w:history="1">
        <w:r w:rsidR="00C061FC" w:rsidRPr="001A4CEA">
          <w:rPr>
            <w:rStyle w:val="Hipervnculo"/>
            <w:noProof/>
          </w:rPr>
          <w:t>4.2.1. Frente Servidor</w:t>
        </w:r>
        <w:r w:rsidR="00C061FC">
          <w:rPr>
            <w:noProof/>
            <w:webHidden/>
          </w:rPr>
          <w:tab/>
        </w:r>
        <w:r>
          <w:rPr>
            <w:noProof/>
            <w:webHidden/>
          </w:rPr>
          <w:fldChar w:fldCharType="begin"/>
        </w:r>
        <w:r w:rsidR="00C061FC">
          <w:rPr>
            <w:noProof/>
            <w:webHidden/>
          </w:rPr>
          <w:instrText xml:space="preserve"> PAGEREF _Toc280970297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8" w:history="1">
        <w:r w:rsidR="00C061FC" w:rsidRPr="001A4CEA">
          <w:rPr>
            <w:rStyle w:val="Hipervnculo"/>
            <w:noProof/>
          </w:rPr>
          <w:t>4.2.1.1. PHP 5.3</w:t>
        </w:r>
        <w:r w:rsidR="00C061FC">
          <w:rPr>
            <w:noProof/>
            <w:webHidden/>
          </w:rPr>
          <w:tab/>
        </w:r>
        <w:r>
          <w:rPr>
            <w:noProof/>
            <w:webHidden/>
          </w:rPr>
          <w:fldChar w:fldCharType="begin"/>
        </w:r>
        <w:r w:rsidR="00C061FC">
          <w:rPr>
            <w:noProof/>
            <w:webHidden/>
          </w:rPr>
          <w:instrText xml:space="preserve"> PAGEREF _Toc280970298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299" w:history="1">
        <w:r w:rsidR="00C061FC" w:rsidRPr="001A4CEA">
          <w:rPr>
            <w:rStyle w:val="Hipervnculo"/>
            <w:noProof/>
          </w:rPr>
          <w:t>4.2.1.2. MySQL 5</w:t>
        </w:r>
        <w:r w:rsidR="00C061FC">
          <w:rPr>
            <w:noProof/>
            <w:webHidden/>
          </w:rPr>
          <w:tab/>
        </w:r>
        <w:r>
          <w:rPr>
            <w:noProof/>
            <w:webHidden/>
          </w:rPr>
          <w:fldChar w:fldCharType="begin"/>
        </w:r>
        <w:r w:rsidR="00C061FC">
          <w:rPr>
            <w:noProof/>
            <w:webHidden/>
          </w:rPr>
          <w:instrText xml:space="preserve"> PAGEREF _Toc280970299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0" w:history="1">
        <w:r w:rsidR="00C061FC" w:rsidRPr="001A4CEA">
          <w:rPr>
            <w:rStyle w:val="Hipervnculo"/>
            <w:noProof/>
          </w:rPr>
          <w:t>4.2.1.3. FFmpeg</w:t>
        </w:r>
        <w:r w:rsidR="00C061FC">
          <w:rPr>
            <w:noProof/>
            <w:webHidden/>
          </w:rPr>
          <w:tab/>
        </w:r>
        <w:r>
          <w:rPr>
            <w:noProof/>
            <w:webHidden/>
          </w:rPr>
          <w:fldChar w:fldCharType="begin"/>
        </w:r>
        <w:r w:rsidR="00C061FC">
          <w:rPr>
            <w:noProof/>
            <w:webHidden/>
          </w:rPr>
          <w:instrText xml:space="preserve"> PAGEREF _Toc280970300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1" w:history="1">
        <w:r w:rsidR="00C061FC" w:rsidRPr="001A4CEA">
          <w:rPr>
            <w:rStyle w:val="Hipervnculo"/>
            <w:noProof/>
          </w:rPr>
          <w:t>4.2.2. Frente Cliente</w:t>
        </w:r>
        <w:r w:rsidR="00C061FC">
          <w:rPr>
            <w:noProof/>
            <w:webHidden/>
          </w:rPr>
          <w:tab/>
        </w:r>
        <w:r>
          <w:rPr>
            <w:noProof/>
            <w:webHidden/>
          </w:rPr>
          <w:fldChar w:fldCharType="begin"/>
        </w:r>
        <w:r w:rsidR="00C061FC">
          <w:rPr>
            <w:noProof/>
            <w:webHidden/>
          </w:rPr>
          <w:instrText xml:space="preserve"> PAGEREF _Toc280970301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2" w:history="1">
        <w:r w:rsidR="00C061FC" w:rsidRPr="001A4CEA">
          <w:rPr>
            <w:rStyle w:val="Hipervnculo"/>
            <w:noProof/>
          </w:rPr>
          <w:t>4.2.2.1 Javascript</w:t>
        </w:r>
        <w:r w:rsidR="00C061FC">
          <w:rPr>
            <w:noProof/>
            <w:webHidden/>
          </w:rPr>
          <w:tab/>
        </w:r>
        <w:r>
          <w:rPr>
            <w:noProof/>
            <w:webHidden/>
          </w:rPr>
          <w:fldChar w:fldCharType="begin"/>
        </w:r>
        <w:r w:rsidR="00C061FC">
          <w:rPr>
            <w:noProof/>
            <w:webHidden/>
          </w:rPr>
          <w:instrText xml:space="preserve"> PAGEREF _Toc280970302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3" w:history="1">
        <w:r w:rsidR="00C061FC" w:rsidRPr="001A4CEA">
          <w:rPr>
            <w:rStyle w:val="Hipervnculo"/>
            <w:noProof/>
          </w:rPr>
          <w:t>4.2.2.2 JW Player</w:t>
        </w:r>
        <w:r w:rsidR="00C061FC">
          <w:rPr>
            <w:noProof/>
            <w:webHidden/>
          </w:rPr>
          <w:tab/>
        </w:r>
        <w:r>
          <w:rPr>
            <w:noProof/>
            <w:webHidden/>
          </w:rPr>
          <w:fldChar w:fldCharType="begin"/>
        </w:r>
        <w:r w:rsidR="00C061FC">
          <w:rPr>
            <w:noProof/>
            <w:webHidden/>
          </w:rPr>
          <w:instrText xml:space="preserve"> PAGEREF _Toc280970303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4" w:history="1">
        <w:r w:rsidR="00C061FC" w:rsidRPr="001A4CEA">
          <w:rPr>
            <w:rStyle w:val="Hipervnculo"/>
            <w:noProof/>
          </w:rPr>
          <w:t>4.3. Entorno de Desarrollo</w:t>
        </w:r>
        <w:r w:rsidR="00C061FC">
          <w:rPr>
            <w:noProof/>
            <w:webHidden/>
          </w:rPr>
          <w:tab/>
        </w:r>
        <w:r>
          <w:rPr>
            <w:noProof/>
            <w:webHidden/>
          </w:rPr>
          <w:fldChar w:fldCharType="begin"/>
        </w:r>
        <w:r w:rsidR="00C061FC">
          <w:rPr>
            <w:noProof/>
            <w:webHidden/>
          </w:rPr>
          <w:instrText xml:space="preserve"> PAGEREF _Toc280970304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5" w:history="1">
        <w:r w:rsidR="00C061FC" w:rsidRPr="001A4CEA">
          <w:rPr>
            <w:rStyle w:val="Hipervnculo"/>
            <w:noProof/>
          </w:rPr>
          <w:t>4.3.1. Entorno Integrado de Desarrollo (IDE)</w:t>
        </w:r>
        <w:r w:rsidR="00C061FC">
          <w:rPr>
            <w:noProof/>
            <w:webHidden/>
          </w:rPr>
          <w:tab/>
        </w:r>
        <w:r>
          <w:rPr>
            <w:noProof/>
            <w:webHidden/>
          </w:rPr>
          <w:fldChar w:fldCharType="begin"/>
        </w:r>
        <w:r w:rsidR="00C061FC">
          <w:rPr>
            <w:noProof/>
            <w:webHidden/>
          </w:rPr>
          <w:instrText xml:space="preserve"> PAGEREF _Toc280970305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6" w:history="1">
        <w:r w:rsidR="00C061FC" w:rsidRPr="001A4CEA">
          <w:rPr>
            <w:rStyle w:val="Hipervnculo"/>
            <w:noProof/>
          </w:rPr>
          <w:t>4.3.2. Control de versiones</w:t>
        </w:r>
        <w:r w:rsidR="00C061FC">
          <w:rPr>
            <w:noProof/>
            <w:webHidden/>
          </w:rPr>
          <w:tab/>
        </w:r>
        <w:r>
          <w:rPr>
            <w:noProof/>
            <w:webHidden/>
          </w:rPr>
          <w:fldChar w:fldCharType="begin"/>
        </w:r>
        <w:r w:rsidR="00C061FC">
          <w:rPr>
            <w:noProof/>
            <w:webHidden/>
          </w:rPr>
          <w:instrText xml:space="preserve"> PAGEREF _Toc280970306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7" w:history="1">
        <w:r w:rsidR="00C061FC" w:rsidRPr="001A4CEA">
          <w:rPr>
            <w:rStyle w:val="Hipervnculo"/>
            <w:noProof/>
          </w:rPr>
          <w:t>4.3. Diagrama de Datos</w:t>
        </w:r>
        <w:r w:rsidR="00C061FC">
          <w:rPr>
            <w:noProof/>
            <w:webHidden/>
          </w:rPr>
          <w:tab/>
        </w:r>
        <w:r>
          <w:rPr>
            <w:noProof/>
            <w:webHidden/>
          </w:rPr>
          <w:fldChar w:fldCharType="begin"/>
        </w:r>
        <w:r w:rsidR="00C061FC">
          <w:rPr>
            <w:noProof/>
            <w:webHidden/>
          </w:rPr>
          <w:instrText xml:space="preserve"> PAGEREF _Toc280970307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08" w:history="1">
        <w:r w:rsidR="00C061FC" w:rsidRPr="001A4CEA">
          <w:rPr>
            <w:rStyle w:val="Hipervnculo"/>
            <w:noProof/>
          </w:rPr>
          <w:t>4.4. Diagrama de Clases</w:t>
        </w:r>
        <w:r w:rsidR="00C061FC">
          <w:rPr>
            <w:noProof/>
            <w:webHidden/>
          </w:rPr>
          <w:tab/>
        </w:r>
        <w:r>
          <w:rPr>
            <w:noProof/>
            <w:webHidden/>
          </w:rPr>
          <w:fldChar w:fldCharType="begin"/>
        </w:r>
        <w:r w:rsidR="00C061FC">
          <w:rPr>
            <w:noProof/>
            <w:webHidden/>
          </w:rPr>
          <w:instrText xml:space="preserve"> PAGEREF _Toc280970308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09" w:history="1">
        <w:r w:rsidR="00C061FC" w:rsidRPr="001A4CEA">
          <w:rPr>
            <w:rStyle w:val="Hipervnculo"/>
            <w:noProof/>
          </w:rPr>
          <w:t>4.4.1. Namespace Models</w:t>
        </w:r>
        <w:r w:rsidR="00C061FC">
          <w:rPr>
            <w:noProof/>
            <w:webHidden/>
          </w:rPr>
          <w:tab/>
        </w:r>
        <w:r>
          <w:rPr>
            <w:noProof/>
            <w:webHidden/>
          </w:rPr>
          <w:fldChar w:fldCharType="begin"/>
        </w:r>
        <w:r w:rsidR="00C061FC">
          <w:rPr>
            <w:noProof/>
            <w:webHidden/>
          </w:rPr>
          <w:instrText xml:space="preserve"> PAGEREF _Toc280970309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0" w:history="1">
        <w:r w:rsidR="00C061FC" w:rsidRPr="001A4CEA">
          <w:rPr>
            <w:rStyle w:val="Hipervnculo"/>
            <w:noProof/>
          </w:rPr>
          <w:t>4.4.2. NamespaceViews</w:t>
        </w:r>
        <w:r w:rsidR="00C061FC">
          <w:rPr>
            <w:noProof/>
            <w:webHidden/>
          </w:rPr>
          <w:tab/>
        </w:r>
        <w:r>
          <w:rPr>
            <w:noProof/>
            <w:webHidden/>
          </w:rPr>
          <w:fldChar w:fldCharType="begin"/>
        </w:r>
        <w:r w:rsidR="00C061FC">
          <w:rPr>
            <w:noProof/>
            <w:webHidden/>
          </w:rPr>
          <w:instrText xml:space="preserve"> PAGEREF _Toc280970310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1" w:history="1">
        <w:r w:rsidR="00C061FC" w:rsidRPr="001A4CEA">
          <w:rPr>
            <w:rStyle w:val="Hipervnculo"/>
            <w:noProof/>
          </w:rPr>
          <w:t>4.4.3. Namespace Controllers</w:t>
        </w:r>
        <w:r w:rsidR="00C061FC">
          <w:rPr>
            <w:noProof/>
            <w:webHidden/>
          </w:rPr>
          <w:tab/>
        </w:r>
        <w:r>
          <w:rPr>
            <w:noProof/>
            <w:webHidden/>
          </w:rPr>
          <w:fldChar w:fldCharType="begin"/>
        </w:r>
        <w:r w:rsidR="00C061FC">
          <w:rPr>
            <w:noProof/>
            <w:webHidden/>
          </w:rPr>
          <w:instrText xml:space="preserve"> PAGEREF _Toc280970311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2" w:history="1">
        <w:r w:rsidR="00C061FC" w:rsidRPr="001A4CEA">
          <w:rPr>
            <w:rStyle w:val="Hipervnculo"/>
            <w:noProof/>
          </w:rPr>
          <w:t>4.5. Especificaciones de desarrollo Back Office</w:t>
        </w:r>
        <w:r w:rsidR="00C061FC">
          <w:rPr>
            <w:noProof/>
            <w:webHidden/>
          </w:rPr>
          <w:tab/>
        </w:r>
        <w:r>
          <w:rPr>
            <w:noProof/>
            <w:webHidden/>
          </w:rPr>
          <w:fldChar w:fldCharType="begin"/>
        </w:r>
        <w:r w:rsidR="00C061FC">
          <w:rPr>
            <w:noProof/>
            <w:webHidden/>
          </w:rPr>
          <w:instrText xml:space="preserve"> PAGEREF _Toc280970312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3" w:history="1">
        <w:r w:rsidR="00C061FC" w:rsidRPr="001A4CEA">
          <w:rPr>
            <w:rStyle w:val="Hipervnculo"/>
            <w:noProof/>
          </w:rPr>
          <w:t>4.5.1. Configuración de Sitio</w:t>
        </w:r>
        <w:r w:rsidR="00C061FC">
          <w:rPr>
            <w:noProof/>
            <w:webHidden/>
          </w:rPr>
          <w:tab/>
        </w:r>
        <w:r>
          <w:rPr>
            <w:noProof/>
            <w:webHidden/>
          </w:rPr>
          <w:fldChar w:fldCharType="begin"/>
        </w:r>
        <w:r w:rsidR="00C061FC">
          <w:rPr>
            <w:noProof/>
            <w:webHidden/>
          </w:rPr>
          <w:instrText xml:space="preserve"> PAGEREF _Toc280970313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14" w:history="1">
        <w:r w:rsidR="00C061FC" w:rsidRPr="001A4CEA">
          <w:rPr>
            <w:rStyle w:val="Hipervnculo"/>
            <w:noProof/>
          </w:rPr>
          <w:t>4.5.2. Componentes XML</w:t>
        </w:r>
        <w:r w:rsidR="00C061FC">
          <w:rPr>
            <w:noProof/>
            <w:webHidden/>
          </w:rPr>
          <w:tab/>
        </w:r>
        <w:r>
          <w:rPr>
            <w:noProof/>
            <w:webHidden/>
          </w:rPr>
          <w:fldChar w:fldCharType="begin"/>
        </w:r>
        <w:r w:rsidR="00C061FC">
          <w:rPr>
            <w:noProof/>
            <w:webHidden/>
          </w:rPr>
          <w:instrText xml:space="preserve"> PAGEREF _Toc280970314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5" w:history="1">
        <w:r w:rsidR="00C061FC" w:rsidRPr="001A4CEA">
          <w:rPr>
            <w:rStyle w:val="Hipervnculo"/>
            <w:noProof/>
          </w:rPr>
          <w:t>4.6. Especificaciones Front Office</w:t>
        </w:r>
        <w:r w:rsidR="00C061FC">
          <w:rPr>
            <w:noProof/>
            <w:webHidden/>
          </w:rPr>
          <w:tab/>
        </w:r>
        <w:r>
          <w:rPr>
            <w:noProof/>
            <w:webHidden/>
          </w:rPr>
          <w:fldChar w:fldCharType="begin"/>
        </w:r>
        <w:r w:rsidR="00C061FC">
          <w:rPr>
            <w:noProof/>
            <w:webHidden/>
          </w:rPr>
          <w:instrText xml:space="preserve"> PAGEREF _Toc280970315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6" w:history="1">
        <w:r w:rsidR="00C061FC" w:rsidRPr="001A4CEA">
          <w:rPr>
            <w:rStyle w:val="Hipervnculo"/>
            <w:noProof/>
          </w:rPr>
          <w:t>4.7. Prototipos Back Office.</w:t>
        </w:r>
        <w:r w:rsidR="00C061FC">
          <w:rPr>
            <w:noProof/>
            <w:webHidden/>
          </w:rPr>
          <w:tab/>
        </w:r>
        <w:r>
          <w:rPr>
            <w:noProof/>
            <w:webHidden/>
          </w:rPr>
          <w:fldChar w:fldCharType="begin"/>
        </w:r>
        <w:r w:rsidR="00C061FC">
          <w:rPr>
            <w:noProof/>
            <w:webHidden/>
          </w:rPr>
          <w:instrText xml:space="preserve"> PAGEREF _Toc280970316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7" w:history="1">
        <w:r w:rsidR="00C061FC" w:rsidRPr="001A4CEA">
          <w:rPr>
            <w:rStyle w:val="Hipervnculo"/>
            <w:noProof/>
          </w:rPr>
          <w:t>4.8. Puesta en producción</w:t>
        </w:r>
        <w:r w:rsidR="00C061FC">
          <w:rPr>
            <w:noProof/>
            <w:webHidden/>
          </w:rPr>
          <w:tab/>
        </w:r>
        <w:r>
          <w:rPr>
            <w:noProof/>
            <w:webHidden/>
          </w:rPr>
          <w:fldChar w:fldCharType="begin"/>
        </w:r>
        <w:r w:rsidR="00C061FC">
          <w:rPr>
            <w:noProof/>
            <w:webHidden/>
          </w:rPr>
          <w:instrText xml:space="preserve"> PAGEREF _Toc280970317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8" w:history="1">
        <w:r w:rsidR="00C061FC" w:rsidRPr="001A4CEA">
          <w:rPr>
            <w:rStyle w:val="Hipervnculo"/>
            <w:noProof/>
          </w:rPr>
          <w:t>4.9. Plan de pruebas</w:t>
        </w:r>
        <w:r w:rsidR="00C061FC">
          <w:rPr>
            <w:noProof/>
            <w:webHidden/>
          </w:rPr>
          <w:tab/>
        </w:r>
        <w:r>
          <w:rPr>
            <w:noProof/>
            <w:webHidden/>
          </w:rPr>
          <w:fldChar w:fldCharType="begin"/>
        </w:r>
        <w:r w:rsidR="00C061FC">
          <w:rPr>
            <w:noProof/>
            <w:webHidden/>
          </w:rPr>
          <w:instrText xml:space="preserve"> PAGEREF _Toc280970318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2"/>
        <w:tabs>
          <w:tab w:val="right" w:leader="dot" w:pos="8828"/>
        </w:tabs>
        <w:rPr>
          <w:rFonts w:asciiTheme="minorHAnsi" w:eastAsiaTheme="minorEastAsia" w:hAnsiTheme="minorHAnsi" w:cstheme="minorBidi"/>
          <w:noProof/>
          <w:sz w:val="22"/>
          <w:lang w:eastAsia="es-CL"/>
        </w:rPr>
      </w:pPr>
      <w:hyperlink w:anchor="_Toc280970319" w:history="1">
        <w:r w:rsidR="00C061FC" w:rsidRPr="001A4CEA">
          <w:rPr>
            <w:rStyle w:val="Hipervnculo"/>
            <w:noProof/>
          </w:rPr>
          <w:t>4.10. Plan de liberación</w:t>
        </w:r>
        <w:r w:rsidR="00C061FC">
          <w:rPr>
            <w:noProof/>
            <w:webHidden/>
          </w:rPr>
          <w:tab/>
        </w:r>
        <w:r>
          <w:rPr>
            <w:noProof/>
            <w:webHidden/>
          </w:rPr>
          <w:fldChar w:fldCharType="begin"/>
        </w:r>
        <w:r w:rsidR="00C061FC">
          <w:rPr>
            <w:noProof/>
            <w:webHidden/>
          </w:rPr>
          <w:instrText xml:space="preserve"> PAGEREF _Toc280970319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0" w:history="1">
        <w:r w:rsidR="00C061FC" w:rsidRPr="001A4CEA">
          <w:rPr>
            <w:rStyle w:val="Hipervnculo"/>
          </w:rPr>
          <w:t>5. Conclusiones</w:t>
        </w:r>
        <w:r w:rsidR="00C061FC">
          <w:rPr>
            <w:webHidden/>
          </w:rPr>
          <w:tab/>
        </w:r>
        <w:r>
          <w:rPr>
            <w:webHidden/>
          </w:rPr>
          <w:fldChar w:fldCharType="begin"/>
        </w:r>
        <w:r w:rsidR="00C061FC">
          <w:rPr>
            <w:webHidden/>
          </w:rPr>
          <w:instrText xml:space="preserve"> PAGEREF _Toc280970320 \h </w:instrText>
        </w:r>
        <w:r>
          <w:rPr>
            <w:webHidden/>
          </w:rPr>
        </w:r>
        <w:r>
          <w:rPr>
            <w:webHidden/>
          </w:rPr>
          <w:fldChar w:fldCharType="separate"/>
        </w:r>
        <w:r w:rsidR="00B42BC5">
          <w:rPr>
            <w:webHidden/>
          </w:rPr>
          <w:t>1</w:t>
        </w:r>
        <w:r>
          <w:rPr>
            <w:webHidden/>
          </w:rPr>
          <w:fldChar w:fldCharType="end"/>
        </w:r>
      </w:hyperlink>
    </w:p>
    <w:p w:rsidR="00C061FC" w:rsidRDefault="005914AB">
      <w:pPr>
        <w:pStyle w:val="TDC3"/>
        <w:tabs>
          <w:tab w:val="right" w:leader="dot" w:pos="8828"/>
        </w:tabs>
        <w:rPr>
          <w:rFonts w:asciiTheme="minorHAnsi" w:eastAsiaTheme="minorEastAsia" w:hAnsiTheme="minorHAnsi" w:cstheme="minorBidi"/>
          <w:noProof/>
          <w:sz w:val="22"/>
        </w:rPr>
      </w:pPr>
      <w:hyperlink w:anchor="_Toc280970321" w:history="1">
        <w:r w:rsidR="00C061FC" w:rsidRPr="001A4CEA">
          <w:rPr>
            <w:rStyle w:val="Hipervnculo"/>
            <w:noProof/>
          </w:rPr>
          <w:t>5.5. Conclusiones proyección proyecto titulo</w:t>
        </w:r>
        <w:r w:rsidR="00C061FC">
          <w:rPr>
            <w:noProof/>
            <w:webHidden/>
          </w:rPr>
          <w:tab/>
        </w:r>
        <w:r>
          <w:rPr>
            <w:noProof/>
            <w:webHidden/>
          </w:rPr>
          <w:fldChar w:fldCharType="begin"/>
        </w:r>
        <w:r w:rsidR="00C061FC">
          <w:rPr>
            <w:noProof/>
            <w:webHidden/>
          </w:rPr>
          <w:instrText xml:space="preserve"> PAGEREF _Toc280970321 \h </w:instrText>
        </w:r>
        <w:r>
          <w:rPr>
            <w:noProof/>
            <w:webHidden/>
          </w:rPr>
        </w:r>
        <w:r>
          <w:rPr>
            <w:noProof/>
            <w:webHidden/>
          </w:rPr>
          <w:fldChar w:fldCharType="separate"/>
        </w:r>
        <w:r w:rsidR="00B42BC5">
          <w:rPr>
            <w:noProof/>
            <w:webHidden/>
          </w:rPr>
          <w:t>1</w:t>
        </w:r>
        <w:r>
          <w:rPr>
            <w:noProof/>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2" w:history="1">
        <w:r w:rsidR="00C061FC" w:rsidRPr="001A4CEA">
          <w:rPr>
            <w:rStyle w:val="Hipervnculo"/>
            <w:lang w:val="en-US"/>
          </w:rPr>
          <w:t>6. Bibliografía</w:t>
        </w:r>
        <w:r w:rsidR="00C061FC">
          <w:rPr>
            <w:webHidden/>
          </w:rPr>
          <w:tab/>
        </w:r>
        <w:r>
          <w:rPr>
            <w:webHidden/>
          </w:rPr>
          <w:fldChar w:fldCharType="begin"/>
        </w:r>
        <w:r w:rsidR="00C061FC">
          <w:rPr>
            <w:webHidden/>
          </w:rPr>
          <w:instrText xml:space="preserve"> PAGEREF _Toc280970322 \h </w:instrText>
        </w:r>
        <w:r>
          <w:rPr>
            <w:webHidden/>
          </w:rPr>
        </w:r>
        <w:r>
          <w:rPr>
            <w:webHidden/>
          </w:rPr>
          <w:fldChar w:fldCharType="separate"/>
        </w:r>
        <w:r w:rsidR="00B42BC5">
          <w:rPr>
            <w:webHidden/>
          </w:rPr>
          <w:t>1</w:t>
        </w:r>
        <w:r>
          <w:rPr>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3" w:history="1">
        <w:r w:rsidR="00C061FC" w:rsidRPr="001A4CEA">
          <w:rPr>
            <w:rStyle w:val="Hipervnculo"/>
          </w:rPr>
          <w:t>Glosario</w:t>
        </w:r>
        <w:r w:rsidR="00C061FC">
          <w:rPr>
            <w:webHidden/>
          </w:rPr>
          <w:tab/>
        </w:r>
        <w:r>
          <w:rPr>
            <w:webHidden/>
          </w:rPr>
          <w:fldChar w:fldCharType="begin"/>
        </w:r>
        <w:r w:rsidR="00C061FC">
          <w:rPr>
            <w:webHidden/>
          </w:rPr>
          <w:instrText xml:space="preserve"> PAGEREF _Toc280970323 \h </w:instrText>
        </w:r>
        <w:r>
          <w:rPr>
            <w:webHidden/>
          </w:rPr>
        </w:r>
        <w:r>
          <w:rPr>
            <w:webHidden/>
          </w:rPr>
          <w:fldChar w:fldCharType="separate"/>
        </w:r>
        <w:r w:rsidR="00B42BC5">
          <w:rPr>
            <w:webHidden/>
          </w:rPr>
          <w:t>1</w:t>
        </w:r>
        <w:r>
          <w:rPr>
            <w:webHidden/>
          </w:rPr>
          <w:fldChar w:fldCharType="end"/>
        </w:r>
      </w:hyperlink>
    </w:p>
    <w:p w:rsidR="00C061FC" w:rsidRDefault="005914AB">
      <w:pPr>
        <w:pStyle w:val="TDC1"/>
        <w:rPr>
          <w:rFonts w:asciiTheme="minorHAnsi" w:eastAsiaTheme="minorEastAsia" w:hAnsiTheme="minorHAnsi" w:cstheme="minorBidi"/>
          <w:b w:val="0"/>
          <w:sz w:val="22"/>
          <w:lang w:eastAsia="es-CL"/>
        </w:rPr>
      </w:pPr>
      <w:hyperlink w:anchor="_Toc280970324" w:history="1">
        <w:r w:rsidR="00C061FC" w:rsidRPr="001A4CEA">
          <w:rPr>
            <w:rStyle w:val="Hipervnculo"/>
            <w:lang w:val="en-US"/>
          </w:rPr>
          <w:t>Acrónimos</w:t>
        </w:r>
        <w:r w:rsidR="00C061FC">
          <w:rPr>
            <w:webHidden/>
          </w:rPr>
          <w:tab/>
        </w:r>
        <w:r>
          <w:rPr>
            <w:webHidden/>
          </w:rPr>
          <w:fldChar w:fldCharType="begin"/>
        </w:r>
        <w:r w:rsidR="00C061FC">
          <w:rPr>
            <w:webHidden/>
          </w:rPr>
          <w:instrText xml:space="preserve"> PAGEREF _Toc280970324 \h </w:instrText>
        </w:r>
        <w:r>
          <w:rPr>
            <w:webHidden/>
          </w:rPr>
        </w:r>
        <w:r>
          <w:rPr>
            <w:webHidden/>
          </w:rPr>
          <w:fldChar w:fldCharType="separate"/>
        </w:r>
        <w:r w:rsidR="00B42BC5">
          <w:rPr>
            <w:webHidden/>
          </w:rPr>
          <w:t>1</w:t>
        </w:r>
        <w:r>
          <w:rPr>
            <w:webHidden/>
          </w:rPr>
          <w:fldChar w:fldCharType="end"/>
        </w:r>
      </w:hyperlink>
    </w:p>
    <w:p w:rsidR="00391FD4" w:rsidRDefault="005914AB">
      <w:pPr>
        <w:rPr>
          <w:lang w:val="es-ES"/>
        </w:rPr>
      </w:pPr>
      <w:r>
        <w:rPr>
          <w:lang w:val="es-ES"/>
        </w:rPr>
        <w:fldChar w:fldCharType="end"/>
      </w:r>
    </w:p>
    <w:p w:rsidR="004C231D" w:rsidRPr="004C231D" w:rsidRDefault="004C231D" w:rsidP="004C231D">
      <w:pPr>
        <w:pStyle w:val="Ttulo"/>
      </w:pPr>
      <w:r>
        <w:rPr>
          <w:lang w:val="es-ES"/>
        </w:rPr>
        <w:br w:type="page"/>
      </w:r>
      <w:r>
        <w:t>Tabla de Ilustraciones</w:t>
      </w:r>
    </w:p>
    <w:p w:rsidR="00B42BC5" w:rsidRDefault="005914AB">
      <w:pPr>
        <w:pStyle w:val="Tabladeilustraciones"/>
        <w:tabs>
          <w:tab w:val="right" w:leader="dot" w:pos="8828"/>
        </w:tabs>
        <w:rPr>
          <w:rFonts w:asciiTheme="minorHAnsi" w:eastAsiaTheme="minorEastAsia" w:hAnsiTheme="minorHAnsi" w:cstheme="minorBidi"/>
          <w:noProof/>
          <w:sz w:val="22"/>
          <w:szCs w:val="22"/>
          <w:lang w:eastAsia="es-CL"/>
        </w:rPr>
      </w:pPr>
      <w:r w:rsidRPr="005914AB">
        <w:rPr>
          <w:lang w:val="es-ES"/>
        </w:rPr>
        <w:fldChar w:fldCharType="begin"/>
      </w:r>
      <w:r w:rsidR="00E010D5">
        <w:rPr>
          <w:lang w:val="es-ES"/>
        </w:rPr>
        <w:instrText xml:space="preserve"> TOC \c "Ilustración" </w:instrText>
      </w:r>
      <w:r w:rsidRPr="005914AB">
        <w:rPr>
          <w:lang w:val="es-ES"/>
        </w:rPr>
        <w:fldChar w:fldCharType="separate"/>
      </w:r>
      <w:r w:rsidR="00B42BC5">
        <w:rPr>
          <w:noProof/>
        </w:rPr>
        <w:t>Ilustración 1 - Componentes que intervienen en acceso multimedia web</w:t>
      </w:r>
      <w:r w:rsidR="00B42BC5">
        <w:rPr>
          <w:noProof/>
        </w:rPr>
        <w:tab/>
      </w:r>
      <w:r w:rsidR="00B42BC5">
        <w:rPr>
          <w:noProof/>
        </w:rPr>
        <w:fldChar w:fldCharType="begin"/>
      </w:r>
      <w:r w:rsidR="00B42BC5">
        <w:rPr>
          <w:noProof/>
        </w:rPr>
        <w:instrText xml:space="preserve"> PAGEREF _Toc280984175 \h </w:instrText>
      </w:r>
      <w:r w:rsidR="00B42BC5">
        <w:rPr>
          <w:noProof/>
        </w:rPr>
      </w:r>
      <w:r w:rsidR="00B42BC5">
        <w:rPr>
          <w:noProof/>
        </w:rPr>
        <w:fldChar w:fldCharType="separate"/>
      </w:r>
      <w:r w:rsidR="00B42BC5">
        <w:rPr>
          <w:noProof/>
        </w:rPr>
        <w:t>1</w:t>
      </w:r>
      <w:r w:rsidR="00B42BC5">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Pr>
          <w:noProof/>
        </w:rPr>
        <w:fldChar w:fldCharType="begin"/>
      </w:r>
      <w:r>
        <w:rPr>
          <w:noProof/>
        </w:rPr>
        <w:instrText xml:space="preserve"> PAGEREF _Toc280984176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Pr>
          <w:noProof/>
        </w:rPr>
        <w:fldChar w:fldCharType="begin"/>
      </w:r>
      <w:r>
        <w:rPr>
          <w:noProof/>
        </w:rPr>
        <w:instrText xml:space="preserve"> PAGEREF _Toc280984177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Pr>
          <w:noProof/>
        </w:rPr>
        <w:fldChar w:fldCharType="begin"/>
      </w:r>
      <w:r>
        <w:rPr>
          <w:noProof/>
        </w:rPr>
        <w:instrText xml:space="preserve"> PAGEREF _Toc280984178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Pr>
          <w:noProof/>
        </w:rPr>
        <w:fldChar w:fldCharType="begin"/>
      </w:r>
      <w:r>
        <w:rPr>
          <w:noProof/>
        </w:rPr>
        <w:instrText xml:space="preserve"> PAGEREF _Toc280984179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Pr>
          <w:noProof/>
        </w:rPr>
        <w:fldChar w:fldCharType="begin"/>
      </w:r>
      <w:r>
        <w:rPr>
          <w:noProof/>
        </w:rPr>
        <w:instrText xml:space="preserve"> PAGEREF _Toc280984180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Pr>
          <w:noProof/>
        </w:rPr>
        <w:fldChar w:fldCharType="begin"/>
      </w:r>
      <w:r>
        <w:rPr>
          <w:noProof/>
        </w:rPr>
        <w:instrText xml:space="preserve"> PAGEREF _Toc280984181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Pr>
          <w:noProof/>
        </w:rPr>
        <w:fldChar w:fldCharType="begin"/>
      </w:r>
      <w:r>
        <w:rPr>
          <w:noProof/>
        </w:rPr>
        <w:instrText xml:space="preserve"> PAGEREF _Toc280984182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Pr>
          <w:noProof/>
        </w:rPr>
        <w:fldChar w:fldCharType="begin"/>
      </w:r>
      <w:r>
        <w:rPr>
          <w:noProof/>
        </w:rPr>
        <w:instrText xml:space="preserve"> PAGEREF _Toc280984183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Pr>
          <w:noProof/>
        </w:rPr>
        <w:fldChar w:fldCharType="begin"/>
      </w:r>
      <w:r>
        <w:rPr>
          <w:noProof/>
        </w:rPr>
        <w:instrText xml:space="preserve"> PAGEREF _Toc280984184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Pr>
          <w:noProof/>
        </w:rPr>
        <w:fldChar w:fldCharType="begin"/>
      </w:r>
      <w:r>
        <w:rPr>
          <w:noProof/>
        </w:rPr>
        <w:instrText xml:space="preserve"> PAGEREF _Toc280984185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Pr>
          <w:noProof/>
        </w:rPr>
        <w:fldChar w:fldCharType="begin"/>
      </w:r>
      <w:r>
        <w:rPr>
          <w:noProof/>
        </w:rPr>
        <w:instrText xml:space="preserve"> PAGEREF _Toc280984186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Pr>
          <w:noProof/>
        </w:rPr>
        <w:fldChar w:fldCharType="begin"/>
      </w:r>
      <w:r>
        <w:rPr>
          <w:noProof/>
        </w:rPr>
        <w:instrText xml:space="preserve"> PAGEREF _Toc280984187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Pr>
          <w:noProof/>
        </w:rPr>
        <w:fldChar w:fldCharType="begin"/>
      </w:r>
      <w:r>
        <w:rPr>
          <w:noProof/>
        </w:rPr>
        <w:instrText xml:space="preserve"> PAGEREF _Toc280984188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Pr>
          <w:noProof/>
        </w:rPr>
        <w:fldChar w:fldCharType="begin"/>
      </w:r>
      <w:r>
        <w:rPr>
          <w:noProof/>
        </w:rPr>
        <w:instrText xml:space="preserve"> PAGEREF _Toc280984189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Pr>
          <w:noProof/>
        </w:rPr>
        <w:fldChar w:fldCharType="begin"/>
      </w:r>
      <w:r>
        <w:rPr>
          <w:noProof/>
        </w:rPr>
        <w:instrText xml:space="preserve"> PAGEREF _Toc280984190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Pr>
          <w:noProof/>
        </w:rPr>
        <w:fldChar w:fldCharType="begin"/>
      </w:r>
      <w:r>
        <w:rPr>
          <w:noProof/>
        </w:rPr>
        <w:instrText xml:space="preserve"> PAGEREF _Toc280984191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Pr>
          <w:noProof/>
        </w:rPr>
        <w:fldChar w:fldCharType="begin"/>
      </w:r>
      <w:r>
        <w:rPr>
          <w:noProof/>
        </w:rPr>
        <w:instrText xml:space="preserve"> PAGEREF _Toc280984192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Pr>
          <w:noProof/>
        </w:rPr>
        <w:fldChar w:fldCharType="begin"/>
      </w:r>
      <w:r>
        <w:rPr>
          <w:noProof/>
        </w:rPr>
        <w:instrText xml:space="preserve"> PAGEREF _Toc280984193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Pr>
          <w:noProof/>
        </w:rPr>
        <w:fldChar w:fldCharType="begin"/>
      </w:r>
      <w:r>
        <w:rPr>
          <w:noProof/>
        </w:rPr>
        <w:instrText xml:space="preserve"> PAGEREF _Toc280984194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Pr>
          <w:noProof/>
        </w:rPr>
        <w:fldChar w:fldCharType="begin"/>
      </w:r>
      <w:r>
        <w:rPr>
          <w:noProof/>
        </w:rPr>
        <w:instrText xml:space="preserve"> PAGEREF _Toc280984195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Pr>
          <w:noProof/>
        </w:rPr>
        <w:fldChar w:fldCharType="begin"/>
      </w:r>
      <w:r>
        <w:rPr>
          <w:noProof/>
        </w:rPr>
        <w:instrText xml:space="preserve"> PAGEREF _Toc280984196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Pr>
          <w:noProof/>
        </w:rPr>
        <w:fldChar w:fldCharType="begin"/>
      </w:r>
      <w:r>
        <w:rPr>
          <w:noProof/>
        </w:rPr>
        <w:instrText xml:space="preserve"> PAGEREF _Toc280984197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Pr>
          <w:noProof/>
        </w:rPr>
        <w:fldChar w:fldCharType="begin"/>
      </w:r>
      <w:r>
        <w:rPr>
          <w:noProof/>
        </w:rPr>
        <w:instrText xml:space="preserve"> PAGEREF _Toc280984198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Pr>
          <w:noProof/>
        </w:rPr>
        <w:fldChar w:fldCharType="begin"/>
      </w:r>
      <w:r>
        <w:rPr>
          <w:noProof/>
        </w:rPr>
        <w:instrText xml:space="preserve"> PAGEREF _Toc280984199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Pr>
          <w:noProof/>
        </w:rPr>
        <w:fldChar w:fldCharType="begin"/>
      </w:r>
      <w:r>
        <w:rPr>
          <w:noProof/>
        </w:rPr>
        <w:instrText xml:space="preserve"> PAGEREF _Toc280984200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Ubuntu Linux</w:t>
      </w:r>
      <w:r>
        <w:rPr>
          <w:noProof/>
        </w:rPr>
        <w:tab/>
      </w:r>
      <w:r>
        <w:rPr>
          <w:noProof/>
        </w:rPr>
        <w:fldChar w:fldCharType="begin"/>
      </w:r>
      <w:r>
        <w:rPr>
          <w:noProof/>
        </w:rPr>
        <w:instrText xml:space="preserve"> PAGEREF _Toc280984201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Pr>
          <w:noProof/>
        </w:rPr>
        <w:fldChar w:fldCharType="begin"/>
      </w:r>
      <w:r>
        <w:rPr>
          <w:noProof/>
        </w:rPr>
        <w:instrText xml:space="preserve"> PAGEREF _Toc280984202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Pr>
          <w:noProof/>
        </w:rPr>
        <w:fldChar w:fldCharType="begin"/>
      </w:r>
      <w:r>
        <w:rPr>
          <w:noProof/>
        </w:rPr>
        <w:instrText xml:space="preserve"> PAGEREF _Toc280984203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NamespaceModels - Parte 1</w:t>
      </w:r>
      <w:r>
        <w:rPr>
          <w:noProof/>
        </w:rPr>
        <w:tab/>
      </w:r>
      <w:r>
        <w:rPr>
          <w:noProof/>
        </w:rPr>
        <w:fldChar w:fldCharType="begin"/>
      </w:r>
      <w:r>
        <w:rPr>
          <w:noProof/>
        </w:rPr>
        <w:instrText xml:space="preserve"> PAGEREF _Toc280984204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Pr>
          <w:noProof/>
        </w:rPr>
        <w:fldChar w:fldCharType="begin"/>
      </w:r>
      <w:r>
        <w:rPr>
          <w:noProof/>
        </w:rPr>
        <w:instrText xml:space="preserve"> PAGEREF _Toc280984205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NamespaceViews</w:t>
      </w:r>
      <w:r>
        <w:rPr>
          <w:noProof/>
        </w:rPr>
        <w:tab/>
      </w:r>
      <w:r>
        <w:rPr>
          <w:noProof/>
        </w:rPr>
        <w:fldChar w:fldCharType="begin"/>
      </w:r>
      <w:r>
        <w:rPr>
          <w:noProof/>
        </w:rPr>
        <w:instrText xml:space="preserve"> PAGEREF _Toc280984206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Pr>
          <w:noProof/>
        </w:rPr>
        <w:fldChar w:fldCharType="begin"/>
      </w:r>
      <w:r>
        <w:rPr>
          <w:noProof/>
        </w:rPr>
        <w:instrText xml:space="preserve"> PAGEREF _Toc280984207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Namespace Lib - Parte 1</w:t>
      </w:r>
      <w:r>
        <w:rPr>
          <w:noProof/>
        </w:rPr>
        <w:tab/>
      </w:r>
      <w:r>
        <w:rPr>
          <w:noProof/>
        </w:rPr>
        <w:fldChar w:fldCharType="begin"/>
      </w:r>
      <w:r>
        <w:rPr>
          <w:noProof/>
        </w:rPr>
        <w:instrText xml:space="preserve"> PAGEREF _Toc280984208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Pr>
          <w:noProof/>
        </w:rPr>
        <w:fldChar w:fldCharType="begin"/>
      </w:r>
      <w:r>
        <w:rPr>
          <w:noProof/>
        </w:rPr>
        <w:instrText xml:space="preserve"> PAGEREF _Toc280984209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Pr>
          <w:noProof/>
        </w:rPr>
        <w:fldChar w:fldCharType="begin"/>
      </w:r>
      <w:r>
        <w:rPr>
          <w:noProof/>
        </w:rPr>
        <w:instrText xml:space="preserve"> PAGEREF _Toc280984210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Pr>
          <w:noProof/>
        </w:rPr>
        <w:fldChar w:fldCharType="begin"/>
      </w:r>
      <w:r>
        <w:rPr>
          <w:noProof/>
        </w:rPr>
        <w:instrText xml:space="preserve"> PAGEREF _Toc280984211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Pr>
          <w:noProof/>
        </w:rPr>
        <w:fldChar w:fldCharType="begin"/>
      </w:r>
      <w:r>
        <w:rPr>
          <w:noProof/>
        </w:rPr>
        <w:instrText xml:space="preserve"> PAGEREF _Toc280984212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Pr>
          <w:noProof/>
        </w:rPr>
        <w:fldChar w:fldCharType="begin"/>
      </w:r>
      <w:r>
        <w:rPr>
          <w:noProof/>
        </w:rPr>
        <w:instrText xml:space="preserve"> PAGEREF _Toc280984213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Contenido Menú</w:t>
      </w:r>
      <w:r>
        <w:rPr>
          <w:noProof/>
        </w:rPr>
        <w:tab/>
      </w:r>
      <w:r>
        <w:rPr>
          <w:noProof/>
        </w:rPr>
        <w:fldChar w:fldCharType="begin"/>
      </w:r>
      <w:r>
        <w:rPr>
          <w:noProof/>
        </w:rPr>
        <w:instrText xml:space="preserve"> PAGEREF _Toc280984214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Contenido Páginas</w:t>
      </w:r>
      <w:r>
        <w:rPr>
          <w:noProof/>
        </w:rPr>
        <w:tab/>
      </w:r>
      <w:r>
        <w:rPr>
          <w:noProof/>
        </w:rPr>
        <w:fldChar w:fldCharType="begin"/>
      </w:r>
      <w:r>
        <w:rPr>
          <w:noProof/>
        </w:rPr>
        <w:instrText xml:space="preserve"> PAGEREF _Toc280984215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Categorias</w:t>
      </w:r>
      <w:r>
        <w:rPr>
          <w:noProof/>
        </w:rPr>
        <w:tab/>
      </w:r>
      <w:r>
        <w:rPr>
          <w:noProof/>
        </w:rPr>
        <w:fldChar w:fldCharType="begin"/>
      </w:r>
      <w:r>
        <w:rPr>
          <w:noProof/>
        </w:rPr>
        <w:instrText xml:space="preserve"> PAGEREF _Toc280984216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Tipos de Videos</w:t>
      </w:r>
      <w:r>
        <w:rPr>
          <w:noProof/>
        </w:rPr>
        <w:tab/>
      </w:r>
      <w:r>
        <w:rPr>
          <w:noProof/>
        </w:rPr>
        <w:fldChar w:fldCharType="begin"/>
      </w:r>
      <w:r>
        <w:rPr>
          <w:noProof/>
        </w:rPr>
        <w:instrText xml:space="preserve"> PAGEREF _Toc280984217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Miniaturas</w:t>
      </w:r>
      <w:r>
        <w:rPr>
          <w:noProof/>
        </w:rPr>
        <w:tab/>
      </w:r>
      <w:r>
        <w:rPr>
          <w:noProof/>
        </w:rPr>
        <w:fldChar w:fldCharType="begin"/>
      </w:r>
      <w:r>
        <w:rPr>
          <w:noProof/>
        </w:rPr>
        <w:instrText xml:space="preserve"> PAGEREF _Toc280984218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Main Site</w:t>
      </w:r>
      <w:r>
        <w:rPr>
          <w:noProof/>
        </w:rPr>
        <w:tab/>
      </w:r>
      <w:r>
        <w:rPr>
          <w:noProof/>
        </w:rPr>
        <w:fldChar w:fldCharType="begin"/>
      </w:r>
      <w:r>
        <w:rPr>
          <w:noProof/>
        </w:rPr>
        <w:instrText xml:space="preserve"> PAGEREF _Toc280984219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Código QR sitio de producción</w:t>
      </w:r>
      <w:r>
        <w:rPr>
          <w:noProof/>
        </w:rPr>
        <w:tab/>
      </w:r>
      <w:r>
        <w:rPr>
          <w:noProof/>
        </w:rPr>
        <w:fldChar w:fldCharType="begin"/>
      </w:r>
      <w:r>
        <w:rPr>
          <w:noProof/>
        </w:rPr>
        <w:instrText xml:space="preserve"> PAGEREF _Toc280984220 \h </w:instrText>
      </w:r>
      <w:r>
        <w:rPr>
          <w:noProof/>
        </w:rPr>
      </w:r>
      <w:r>
        <w:rPr>
          <w:noProof/>
        </w:rPr>
        <w:fldChar w:fldCharType="separate"/>
      </w:r>
      <w:r>
        <w:rPr>
          <w:noProof/>
        </w:rPr>
        <w:t>1</w:t>
      </w:r>
      <w:r>
        <w:rPr>
          <w:noProof/>
        </w:rPr>
        <w:fldChar w:fldCharType="end"/>
      </w:r>
    </w:p>
    <w:p w:rsidR="00B42BC5" w:rsidRDefault="00B42BC5">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Formato de caso de prueba implementado</w:t>
      </w:r>
      <w:r>
        <w:rPr>
          <w:noProof/>
        </w:rPr>
        <w:tab/>
      </w:r>
      <w:r>
        <w:rPr>
          <w:noProof/>
        </w:rPr>
        <w:fldChar w:fldCharType="begin"/>
      </w:r>
      <w:r>
        <w:rPr>
          <w:noProof/>
        </w:rPr>
        <w:instrText xml:space="preserve"> PAGEREF _Toc280984221 \h </w:instrText>
      </w:r>
      <w:r>
        <w:rPr>
          <w:noProof/>
        </w:rPr>
      </w:r>
      <w:r>
        <w:rPr>
          <w:noProof/>
        </w:rPr>
        <w:fldChar w:fldCharType="separate"/>
      </w:r>
      <w:r>
        <w:rPr>
          <w:noProof/>
        </w:rPr>
        <w:t>1</w:t>
      </w:r>
      <w:r>
        <w:rPr>
          <w:noProof/>
        </w:rPr>
        <w:fldChar w:fldCharType="end"/>
      </w:r>
    </w:p>
    <w:p w:rsidR="009A106D" w:rsidRDefault="005914AB" w:rsidP="00777734">
      <w:pPr>
        <w:pStyle w:val="Ttulo"/>
        <w:outlineLvl w:val="0"/>
      </w:pPr>
      <w:r>
        <w:rPr>
          <w:lang w:val="es-ES"/>
        </w:rPr>
        <w:fldChar w:fldCharType="end"/>
      </w:r>
      <w:r w:rsidR="00391FD4">
        <w:rPr>
          <w:lang w:val="es-ES"/>
        </w:rPr>
        <w:br w:type="page"/>
      </w:r>
      <w:bookmarkStart w:id="0" w:name="_Toc280970238"/>
      <w:r w:rsidR="007C0EE8" w:rsidRPr="001D2C1D">
        <w:t>Capítulo 1</w:t>
      </w:r>
      <w:r w:rsidR="003A19EE">
        <w:t>.</w:t>
      </w:r>
      <w:r w:rsidR="007C0EE8" w:rsidRPr="001D2C1D">
        <w:t xml:space="preserve"> Introducción</w:t>
      </w:r>
      <w:bookmarkEnd w:id="0"/>
    </w:p>
    <w:p w:rsidR="009A106D" w:rsidRDefault="002D7A96" w:rsidP="00460025">
      <w:pPr>
        <w:pStyle w:val="Subttulo"/>
        <w:outlineLvl w:val="1"/>
      </w:pPr>
      <w:bookmarkStart w:id="1" w:name="_Toc280970239"/>
      <w:r w:rsidRPr="003A19EE">
        <w:t>R</w:t>
      </w:r>
      <w:r w:rsidR="00427C5E">
        <w:t>esumen</w:t>
      </w:r>
      <w:bookmarkEnd w:id="1"/>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pPr>
        <w:pStyle w:val="Listaconvietas21"/>
        <w:numPr>
          <w:ilvl w:val="0"/>
          <w:numId w:val="5"/>
        </w:numPr>
        <w:rPr>
          <w:bCs/>
        </w:rPr>
      </w:pPr>
      <w:r>
        <w:rPr>
          <w:bCs/>
        </w:rPr>
        <w:t>Gran cantidad de contenido audiovisual.</w:t>
      </w:r>
    </w:p>
    <w:p w:rsidR="00CC20D5" w:rsidRDefault="00CC20D5">
      <w:pPr>
        <w:pStyle w:val="Listaconvietas21"/>
        <w:numPr>
          <w:ilvl w:val="0"/>
          <w:numId w:val="5"/>
        </w:numPr>
      </w:pPr>
      <w:r>
        <w:rPr>
          <w:bCs/>
        </w:rPr>
        <w:t>Difícil acceso a la información</w:t>
      </w:r>
      <w:r>
        <w:t xml:space="preserve"> sin etiquetar. </w:t>
      </w:r>
    </w:p>
    <w:p w:rsidR="00CC20D5" w:rsidRDefault="00CC20D5">
      <w:pPr>
        <w:pStyle w:val="Listaconvietas21"/>
        <w:numPr>
          <w:ilvl w:val="0"/>
          <w:numId w:val="5"/>
        </w:numPr>
      </w:pPr>
      <w:r>
        <w:t>Condiciones de acceso a la red diferentes y variables.</w:t>
      </w:r>
    </w:p>
    <w:p w:rsidR="00CC20D5" w:rsidRDefault="00CC20D5">
      <w:pPr>
        <w:pStyle w:val="Listaconvietas21"/>
        <w:numPr>
          <w:ilvl w:val="0"/>
          <w:numId w:val="5"/>
        </w:numPr>
      </w:pPr>
      <w:r>
        <w:rPr>
          <w:bCs/>
        </w:rPr>
        <w:t>Heterogeneidad de dispositivos cliente</w:t>
      </w:r>
      <w:r>
        <w:t xml:space="preserve">. </w:t>
      </w:r>
    </w:p>
    <w:p w:rsidR="00CC20D5" w:rsidRDefault="00CC20D5">
      <w:pPr>
        <w:pStyle w:val="Listaconvietas21"/>
        <w:numPr>
          <w:ilvl w:val="0"/>
          <w:numId w:val="5"/>
        </w:numPr>
      </w:pPr>
      <w:r>
        <w:rPr>
          <w:bCs/>
        </w:rPr>
        <w:t>Exigencias del usuario, calidad insatisfactoria para</w:t>
      </w:r>
      <w:r>
        <w:t xml:space="preserve"> tecnología cliente.</w:t>
      </w:r>
    </w:p>
    <w:p w:rsidR="00CC20D5" w:rsidRDefault="00CC20D5">
      <w:pPr>
        <w:pStyle w:val="Listaconvietas21"/>
        <w:numPr>
          <w:ilvl w:val="0"/>
          <w:numId w:val="5"/>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2" w:name="_Toc280984175"/>
      <w:r>
        <w:t xml:space="preserve">Ilustración </w:t>
      </w:r>
      <w:r w:rsidR="005914AB">
        <w:fldChar w:fldCharType="begin"/>
      </w:r>
      <w:r>
        <w:instrText xml:space="preserve"> SEQ Ilustración \* ARABIC </w:instrText>
      </w:r>
      <w:r w:rsidR="005914AB">
        <w:fldChar w:fldCharType="separate"/>
      </w:r>
      <w:r w:rsidR="00B42BC5">
        <w:rPr>
          <w:noProof/>
        </w:rPr>
        <w:t>1</w:t>
      </w:r>
      <w:r w:rsidR="005914AB">
        <w:fldChar w:fldCharType="end"/>
      </w:r>
      <w:r>
        <w:t xml:space="preserve"> - Componentes que intervienen en acceso multimedia web</w:t>
      </w:r>
      <w:bookmarkEnd w:id="2"/>
    </w:p>
    <w:p w:rsidR="009A106D" w:rsidRPr="00460025" w:rsidRDefault="005914AB" w:rsidP="00460025">
      <w:pPr>
        <w:pStyle w:val="Ttulo7"/>
        <w:rPr>
          <w:lang w:val="es-CL"/>
        </w:rPr>
      </w:pPr>
      <w:r>
        <w:fldChar w:fldCharType="begin"/>
      </w:r>
      <w:r w:rsidRPr="005914AB">
        <w:rPr>
          <w:lang w:val="es-CL"/>
          <w:rPrChange w:id="3" w:author="manolo" w:date="2010-12-23T14:38:00Z">
            <w:rPr>
              <w:color w:val="0000FF"/>
              <w:u w:val="single"/>
            </w:rPr>
          </w:rPrChange>
        </w:rPr>
        <w:instrText>HYPERLINK "http://es.wikipedia.org/wiki/Archivo:Sistema_UMA.gif"</w:instrText>
      </w:r>
      <w:r>
        <w:fldChar w:fldCharType="separate"/>
      </w:r>
      <w:r w:rsidR="00983B96" w:rsidRPr="00460025">
        <w:rPr>
          <w:rStyle w:val="Hipervnculo"/>
          <w:lang w:val="es-CL" w:eastAsia="en-US"/>
        </w:rPr>
        <w:t>http://es.wikipedia.org/wiki/Archivo:Sistema_UMA.gif</w:t>
      </w:r>
      <w:r>
        <w:fldChar w:fldCharType="end"/>
      </w:r>
    </w:p>
    <w:p w:rsidR="00983B96" w:rsidRPr="00460025" w:rsidDel="00983B96" w:rsidRDefault="00983B96" w:rsidP="00983B96">
      <w:pPr>
        <w:pStyle w:val="Ttulo7"/>
        <w:rPr>
          <w:lang w:val="es-CL"/>
        </w:rPr>
      </w:pPr>
    </w:p>
    <w:p w:rsidR="00CC20D5" w:rsidRDefault="00CC20D5">
      <w:pPr>
        <w:pStyle w:val="Sinespaciado"/>
        <w:jc w:val="center"/>
      </w:pPr>
    </w:p>
    <w:p w:rsidR="00CC20D5" w:rsidRDefault="00CC20D5">
      <w:pPr>
        <w:pStyle w:val="Sinespaciado"/>
        <w:jc w:val="center"/>
      </w:pPr>
    </w:p>
    <w:p w:rsidR="00CC20D5" w:rsidRDefault="00CC20D5">
      <w:pPr>
        <w:pStyle w:val="Textoindependienteprimerasangra21"/>
      </w:pPr>
    </w:p>
    <w:p w:rsidR="009A106D" w:rsidRDefault="000A0447" w:rsidP="00460025">
      <w:pPr>
        <w:pStyle w:val="Subttulo"/>
        <w:outlineLvl w:val="1"/>
      </w:pPr>
      <w:r>
        <w:br w:type="page"/>
      </w:r>
      <w:bookmarkStart w:id="4" w:name="_Toc280970240"/>
      <w:r w:rsidR="00CC20D5" w:rsidRPr="00D56AA3">
        <w:t>1.</w:t>
      </w:r>
      <w:r w:rsidR="00C8251B">
        <w:t>1</w:t>
      </w:r>
      <w:r w:rsidR="003A19EE">
        <w:t xml:space="preserve">. </w:t>
      </w:r>
      <w:r w:rsidR="00D72575">
        <w:t>Formulación General del Proyecto</w:t>
      </w:r>
      <w:bookmarkEnd w:id="4"/>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CC20D5" w:rsidRDefault="00CC20D5" w:rsidP="00D56AA3">
      <w:pPr>
        <w:rPr>
          <w:vanish/>
        </w:rPr>
      </w:pP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4314825" cy="2505075"/>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14825" cy="250507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5914AB">
      <w:pPr>
        <w:pStyle w:val="Sinespaciado"/>
        <w:jc w:val="center"/>
      </w:pPr>
      <w:hyperlink r:id="rId15" w:history="1">
        <w:r w:rsidR="00CC20D5" w:rsidRPr="008C2891">
          <w:rPr>
            <w:rStyle w:val="Hipervnculo"/>
          </w:rPr>
          <w:t>http://onjava.com/onjava/2004/06/02/cg-vel-2.html</w:t>
        </w:r>
      </w:hyperlink>
    </w:p>
    <w:p w:rsidR="009A106D" w:rsidRDefault="009A106D" w:rsidP="00460025">
      <w:pPr>
        <w:pStyle w:val="Textoindependiente"/>
        <w:rPr>
          <w:lang w:val="es-ES"/>
        </w:rPr>
      </w:pPr>
    </w:p>
    <w:p w:rsidR="00F32EF6" w:rsidRDefault="00F32EF6">
      <w:pPr>
        <w:suppressAutoHyphens w:val="0"/>
        <w:spacing w:before="0" w:after="0" w:line="240" w:lineRule="auto"/>
        <w:jc w:val="left"/>
        <w:rPr>
          <w:rFonts w:cs="Times New Roman"/>
          <w:lang w:val="es-ES"/>
        </w:rPr>
      </w:pPr>
      <w:r>
        <w:rPr>
          <w:lang w:val="es-ES"/>
        </w:rPr>
        <w:br w:type="page"/>
      </w: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5" w:name="_Toc280970241"/>
      <w:r>
        <w:rPr>
          <w:kern w:val="1"/>
        </w:rPr>
        <w:t>1.2. Objetivos</w:t>
      </w:r>
      <w:bookmarkEnd w:id="5"/>
    </w:p>
    <w:p w:rsidR="009A106D" w:rsidRPr="00460025" w:rsidRDefault="00C8251B" w:rsidP="00460025">
      <w:pPr>
        <w:pStyle w:val="Subttulo"/>
        <w:outlineLvl w:val="2"/>
        <w:rPr>
          <w:b w:val="0"/>
          <w:kern w:val="1"/>
          <w:u w:val="single"/>
        </w:rPr>
      </w:pPr>
      <w:bookmarkStart w:id="6" w:name="_Toc280970242"/>
      <w:r>
        <w:rPr>
          <w:kern w:val="1"/>
        </w:rPr>
        <w:t>1.</w:t>
      </w:r>
      <w:r w:rsidR="003A19EE">
        <w:rPr>
          <w:kern w:val="1"/>
        </w:rPr>
        <w:t>2</w:t>
      </w:r>
      <w:r w:rsidR="00CC20D5">
        <w:rPr>
          <w:kern w:val="1"/>
        </w:rPr>
        <w:t>.1</w:t>
      </w:r>
      <w:r w:rsidR="009E3122">
        <w:rPr>
          <w:kern w:val="1"/>
        </w:rPr>
        <w:t>. Objetivo</w:t>
      </w:r>
      <w:r w:rsidR="003A19EE">
        <w:rPr>
          <w:kern w:val="1"/>
        </w:rPr>
        <w:t xml:space="preserve"> General</w:t>
      </w:r>
      <w:bookmarkEnd w:id="6"/>
    </w:p>
    <w:p w:rsidR="00CC20D5" w:rsidRDefault="00CC20D5">
      <w:r>
        <w:t>Desarrollar un Marco de Trabajo para el desarrollo de aplicaciones con características de Acceso Multimedia Universal.</w:t>
      </w:r>
    </w:p>
    <w:p w:rsidR="009A106D" w:rsidRDefault="00C8251B" w:rsidP="00460025">
      <w:pPr>
        <w:pStyle w:val="Subttulo"/>
        <w:outlineLvl w:val="2"/>
      </w:pPr>
      <w:bookmarkStart w:id="7" w:name="_Toc280970243"/>
      <w:r>
        <w:t>1</w:t>
      </w:r>
      <w:r w:rsidR="00CC20D5">
        <w:t>.2</w:t>
      </w:r>
      <w:r w:rsidR="003A19EE">
        <w:t>.</w:t>
      </w:r>
      <w:r w:rsidR="00010D4C">
        <w:t>2</w:t>
      </w:r>
      <w:r w:rsidR="009E3122">
        <w:t>. Objetivos</w:t>
      </w:r>
      <w:r w:rsidR="00C061FC">
        <w:t xml:space="preserve"> </w:t>
      </w:r>
      <w:r w:rsidR="009945AA">
        <w:t>Específicos</w:t>
      </w:r>
      <w:bookmarkEnd w:id="7"/>
    </w:p>
    <w:p w:rsidR="00CC20D5" w:rsidRPr="00C51FDD" w:rsidRDefault="00CC20D5">
      <w:pPr>
        <w:numPr>
          <w:ilvl w:val="0"/>
          <w:numId w:val="4"/>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pPr>
        <w:pStyle w:val="Listaconvietas31"/>
        <w:numPr>
          <w:ilvl w:val="0"/>
          <w:numId w:val="3"/>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pPr>
        <w:pStyle w:val="Listaconvietas31"/>
        <w:numPr>
          <w:ilvl w:val="0"/>
          <w:numId w:val="3"/>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pPr>
        <w:pStyle w:val="Listaconvietas31"/>
        <w:numPr>
          <w:ilvl w:val="0"/>
          <w:numId w:val="3"/>
        </w:numPr>
      </w:pPr>
      <w:r w:rsidRPr="00460025">
        <w:t>Mostrar el despliegue de la información adecuado para cada dispositivo para que los contenidos sean accesibles en forma transparente a través de ellos, mediante los componentes XML generados.</w:t>
      </w:r>
    </w:p>
    <w:p w:rsidR="00CC20D5" w:rsidRDefault="00CC20D5">
      <w:pPr>
        <w:pStyle w:val="Listaconvietas31"/>
        <w:numPr>
          <w:ilvl w:val="0"/>
          <w:numId w:val="3"/>
        </w:numPr>
      </w:pPr>
      <w:r>
        <w:t>Usar los reproductores adecuados para la reproducción en cada plataforma (Flash, Quicktime, HTML 5, etc.).</w:t>
      </w:r>
    </w:p>
    <w:p w:rsidR="00CC20D5" w:rsidRDefault="00CC20D5">
      <w:pPr>
        <w:pStyle w:val="Listaconvietas31"/>
        <w:numPr>
          <w:ilvl w:val="0"/>
          <w:numId w:val="3"/>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8" w:name="_Toc280970244"/>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8"/>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9" w:name="_Toc280970245"/>
      <w:r>
        <w:t>1.</w:t>
      </w:r>
      <w:r w:rsidR="00CC20D5">
        <w:t>4</w:t>
      </w:r>
      <w:r w:rsidR="009E3122">
        <w:t>. Planificación</w:t>
      </w:r>
      <w:r w:rsidR="006A6A8F">
        <w:t xml:space="preserve"> Inicial</w:t>
      </w:r>
      <w:bookmarkEnd w:id="9"/>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0" w:name="_Toc280970246"/>
            <w:r w:rsidRPr="00460025">
              <w:t>Capítulo 2. Marco Teórico</w:t>
            </w:r>
            <w:bookmarkEnd w:id="10"/>
          </w:p>
        </w:tc>
      </w:tr>
    </w:tbl>
    <w:p w:rsidR="009A106D" w:rsidRDefault="007C0EE8" w:rsidP="00460025">
      <w:pPr>
        <w:pStyle w:val="Subttulo"/>
        <w:outlineLvl w:val="1"/>
      </w:pPr>
      <w:bookmarkStart w:id="11" w:name="_Toc266039162"/>
      <w:bookmarkStart w:id="12" w:name="_Toc280970247"/>
      <w:r w:rsidRPr="002D62D6">
        <w:t>2.1</w:t>
      </w:r>
      <w:r w:rsidR="008B100A">
        <w:t>.</w:t>
      </w:r>
      <w:r w:rsidRPr="002D62D6">
        <w:t>Acceso</w:t>
      </w:r>
      <w:r w:rsidR="00C061FC">
        <w:t xml:space="preserve"> </w:t>
      </w:r>
      <w:r w:rsidRPr="002D62D6">
        <w:t>Multimedia Universal</w:t>
      </w:r>
      <w:bookmarkEnd w:id="11"/>
      <w:bookmarkEnd w:id="1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7C0EE8">
      <w:pPr>
        <w:numPr>
          <w:ilvl w:val="0"/>
          <w:numId w:val="4"/>
        </w:numPr>
        <w:tabs>
          <w:tab w:val="left" w:pos="0"/>
          <w:tab w:val="num" w:pos="707"/>
        </w:tabs>
        <w:suppressAutoHyphens w:val="0"/>
        <w:spacing w:before="240" w:after="440"/>
        <w:ind w:left="707" w:hanging="283"/>
      </w:pPr>
      <w:bookmarkStart w:id="1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13"/>
    </w:p>
    <w:p w:rsidR="007C0EE8" w:rsidRDefault="007C0EE8" w:rsidP="007C0EE8">
      <w:pPr>
        <w:pStyle w:val="Textoindependienteprimerasangra2"/>
        <w:pageBreakBefore/>
        <w:numPr>
          <w:ilvl w:val="0"/>
          <w:numId w:val="29"/>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7C0EE8">
      <w:pPr>
        <w:numPr>
          <w:ilvl w:val="0"/>
          <w:numId w:val="5"/>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7C0EE8">
      <w:pPr>
        <w:numPr>
          <w:ilvl w:val="0"/>
          <w:numId w:val="5"/>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7C0EE8">
      <w:pPr>
        <w:numPr>
          <w:ilvl w:val="0"/>
          <w:numId w:val="5"/>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7C0EE8">
      <w:pPr>
        <w:numPr>
          <w:ilvl w:val="0"/>
          <w:numId w:val="5"/>
        </w:numPr>
        <w:tabs>
          <w:tab w:val="left" w:pos="0"/>
          <w:tab w:val="num" w:pos="707"/>
        </w:tabs>
        <w:suppressAutoHyphens w:val="0"/>
        <w:spacing w:before="240" w:after="440"/>
        <w:ind w:left="707" w:hanging="283"/>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F32EF6" w:rsidRDefault="007C0EE8" w:rsidP="00F32EF6">
      <w:pPr>
        <w:numPr>
          <w:ilvl w:val="0"/>
          <w:numId w:val="5"/>
        </w:numPr>
        <w:tabs>
          <w:tab w:val="left" w:pos="0"/>
          <w:tab w:val="num" w:pos="707"/>
        </w:tabs>
        <w:suppressAutoHyphens w:val="0"/>
        <w:spacing w:before="240" w:after="440"/>
        <w:ind w:left="707" w:hanging="283"/>
        <w:rPr>
          <w:b/>
          <w:szCs w:val="24"/>
        </w:rPr>
      </w:pPr>
      <w:r w:rsidRPr="00F32EF6">
        <w:rPr>
          <w:b/>
          <w:szCs w:val="24"/>
        </w:rPr>
        <w:t xml:space="preserve">Exigencias del usuario: </w:t>
      </w:r>
      <w:r w:rsidRPr="00F32EF6">
        <w:rPr>
          <w:szCs w:val="24"/>
        </w:rPr>
        <w:t>No siempre la información o contenido deseado consigue llegar al usuario final con la mejor calidad posible. Cuando un dispositivo intenta acceder a contenido para el cuál no ha sido diseñado, el resultado es decepcionante</w:t>
      </w:r>
      <w:r w:rsidRPr="00F32EF6">
        <w:rPr>
          <w:b/>
          <w:szCs w:val="24"/>
        </w:rPr>
        <w:t>.</w:t>
      </w:r>
      <w:r w:rsidRPr="00F32EF6">
        <w:rPr>
          <w:szCs w:val="24"/>
        </w:rPr>
        <w:footnoteReference w:id="3"/>
      </w:r>
    </w:p>
    <w:p w:rsidR="007C0EE8" w:rsidRPr="007720FF" w:rsidRDefault="007C0EE8" w:rsidP="00F32EF6">
      <w:pPr>
        <w:tabs>
          <w:tab w:val="left" w:pos="0"/>
        </w:tabs>
        <w:spacing w:before="0" w:line="276" w:lineRule="auto"/>
        <w:rPr>
          <w:b/>
        </w:rPr>
      </w:pPr>
    </w:p>
    <w:p w:rsidR="007C0EE8" w:rsidRDefault="007C0EE8" w:rsidP="007C0EE8">
      <w:pPr>
        <w:numPr>
          <w:ilvl w:val="0"/>
          <w:numId w:val="5"/>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6"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15" w:name="_Toc276683966"/>
      <w:bookmarkStart w:id="16" w:name="_Toc280984176"/>
      <w:r>
        <w:t xml:space="preserve">Ilustración </w:t>
      </w:r>
      <w:r w:rsidR="005914AB">
        <w:fldChar w:fldCharType="begin"/>
      </w:r>
      <w:r>
        <w:instrText xml:space="preserve"> SEQ Ilustración \* ARABIC </w:instrText>
      </w:r>
      <w:r w:rsidR="005914AB">
        <w:fldChar w:fldCharType="separate"/>
      </w:r>
      <w:r w:rsidR="00B42BC5">
        <w:rPr>
          <w:noProof/>
        </w:rPr>
        <w:t>2</w:t>
      </w:r>
      <w:r w:rsidR="005914AB">
        <w:fldChar w:fldCharType="end"/>
      </w:r>
      <w:r>
        <w:t xml:space="preserve"> - </w:t>
      </w:r>
      <w:r w:rsidRPr="00464E84">
        <w:t>Adaptación de cont</w:t>
      </w:r>
      <w:r>
        <w:t>enidos para un acceso universal</w:t>
      </w:r>
      <w:bookmarkEnd w:id="15"/>
      <w:bookmarkEnd w:id="16"/>
    </w:p>
    <w:p w:rsidR="009A106D" w:rsidRPr="00460025" w:rsidRDefault="005914AB" w:rsidP="00460025">
      <w:pPr>
        <w:pStyle w:val="Ttulo7"/>
        <w:rPr>
          <w:lang w:val="es-CL"/>
        </w:rPr>
      </w:pPr>
      <w:r>
        <w:fldChar w:fldCharType="begin"/>
      </w:r>
      <w:r w:rsidRPr="005914AB">
        <w:rPr>
          <w:lang w:val="es-CL"/>
          <w:rPrChange w:id="17" w:author="manolo" w:date="2010-12-23T14:38:00Z">
            <w:rPr>
              <w:color w:val="0000FF"/>
              <w:u w:val="single"/>
            </w:rPr>
          </w:rPrChange>
        </w:rPr>
        <w:instrText>HYPERLINK "http://multimediacommunication.blogspot.com/2007/02/multimedia-communication-for-universal.html"</w:instrText>
      </w:r>
      <w:r>
        <w:fldChar w:fldCharType="separate"/>
      </w:r>
      <w:r w:rsidR="002843D3" w:rsidRPr="00460025">
        <w:rPr>
          <w:rStyle w:val="Hipervnculo"/>
          <w:lang w:val="es-CL"/>
        </w:rPr>
        <w:t>http://multimediacommunication.blogspot.com/2007/02/multimedia-communication-for-universal.html</w:t>
      </w:r>
      <w:r>
        <w:fldChar w:fldCharType="end"/>
      </w:r>
    </w:p>
    <w:p w:rsidR="002843D3" w:rsidRDefault="002843D3" w:rsidP="007C0EE8">
      <w:bookmarkStart w:id="18" w:name="_Toc266039196"/>
    </w:p>
    <w:bookmarkEnd w:id="18"/>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460025" w:rsidRPr="00F76D4D" w:rsidRDefault="00460025" w:rsidP="007C0EE8"/>
    <w:p w:rsidR="00F32EF6" w:rsidRDefault="00F32EF6">
      <w:pPr>
        <w:suppressAutoHyphens w:val="0"/>
        <w:spacing w:before="0" w:after="0" w:line="240" w:lineRule="auto"/>
        <w:jc w:val="left"/>
        <w:rPr>
          <w:rFonts w:eastAsia="Times New Roman" w:cs="Times New Roman"/>
          <w:b/>
          <w:sz w:val="28"/>
          <w:szCs w:val="24"/>
        </w:rPr>
      </w:pPr>
      <w:bookmarkStart w:id="20" w:name="_Toc266039163"/>
      <w:r>
        <w:br w:type="page"/>
      </w:r>
    </w:p>
    <w:p w:rsidR="009A106D" w:rsidRDefault="001B5244" w:rsidP="00460025">
      <w:pPr>
        <w:pStyle w:val="Subttulo"/>
        <w:outlineLvl w:val="1"/>
      </w:pPr>
      <w:bookmarkStart w:id="21" w:name="_Toc280970248"/>
      <w:r>
        <w:t xml:space="preserve">2.2. Protocolo </w:t>
      </w:r>
      <w:r w:rsidR="00452D69">
        <w:t xml:space="preserve">XML </w:t>
      </w:r>
      <w:r>
        <w:t>orientado a objeto</w:t>
      </w:r>
      <w:r w:rsidR="00DB24E3">
        <w:t>s</w:t>
      </w:r>
      <w:bookmarkEnd w:id="21"/>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 xml:space="preserve">por un motor de scripting principalmente en el servidor (JSP, PHP) y eventualmente en el cliente (javascript).  </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9A106D" w:rsidRDefault="001B5244" w:rsidP="00460025">
      <w:pPr>
        <w:pStyle w:val="Subttulo"/>
        <w:outlineLvl w:val="2"/>
      </w:pPr>
      <w:bookmarkStart w:id="22" w:name="_Toc280970249"/>
      <w:r>
        <w:t xml:space="preserve">2.2.1. </w:t>
      </w:r>
      <w:r w:rsidR="00452D69">
        <w:t>SOAP</w:t>
      </w:r>
      <w:bookmarkEnd w:id="2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436791" cy="2914916"/>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23" w:name="_Toc276683967"/>
      <w:bookmarkStart w:id="24" w:name="_Toc280984177"/>
      <w:r>
        <w:t xml:space="preserve">Ilustración </w:t>
      </w:r>
      <w:r w:rsidR="005914AB">
        <w:fldChar w:fldCharType="begin"/>
      </w:r>
      <w:r>
        <w:instrText xml:space="preserve"> SEQ Ilustración \* ARABIC </w:instrText>
      </w:r>
      <w:r w:rsidR="005914AB">
        <w:fldChar w:fldCharType="separate"/>
      </w:r>
      <w:r w:rsidR="00B42BC5">
        <w:rPr>
          <w:noProof/>
        </w:rPr>
        <w:t>3</w:t>
      </w:r>
      <w:r w:rsidR="005914AB">
        <w:fldChar w:fldCharType="end"/>
      </w:r>
      <w:r>
        <w:t xml:space="preserve"> - </w:t>
      </w:r>
      <w:r w:rsidRPr="001D0396">
        <w:t>Esquema SOAP seg</w:t>
      </w:r>
      <w:r w:rsidR="00F8658A">
        <w:t>ú</w:t>
      </w:r>
      <w:r w:rsidRPr="001D0396">
        <w:t>n la W3C</w:t>
      </w:r>
      <w:bookmarkEnd w:id="23"/>
      <w:bookmarkEnd w:id="24"/>
    </w:p>
    <w:p w:rsidR="009A106D" w:rsidRPr="00460025" w:rsidRDefault="005914AB" w:rsidP="00460025">
      <w:pPr>
        <w:pStyle w:val="Ttulo7"/>
        <w:rPr>
          <w:rStyle w:val="nfasis"/>
          <w:b/>
          <w:bCs/>
          <w:i w:val="0"/>
          <w:lang w:val="es-CL"/>
        </w:rPr>
      </w:pPr>
      <w:r>
        <w:fldChar w:fldCharType="begin"/>
      </w:r>
      <w:r w:rsidRPr="005914AB">
        <w:rPr>
          <w:lang w:val="es-CL"/>
          <w:rPrChange w:id="25" w:author="manolo" w:date="2010-12-23T14:38:00Z">
            <w:rPr>
              <w:color w:val="0000FF"/>
              <w:u w:val="single"/>
            </w:rPr>
          </w:rPrChange>
        </w:rPr>
        <w:instrText>HYPERLINK "http://www.w3.org/TR/soap12-af/%23W3C.WD-soap-part2"</w:instrText>
      </w:r>
      <w:r>
        <w:fldChar w:fldCharType="separate"/>
      </w:r>
      <w:r w:rsidR="00427C5E" w:rsidRPr="00460025">
        <w:rPr>
          <w:rStyle w:val="Hipervnculo"/>
          <w:lang w:val="es-CL"/>
        </w:rPr>
        <w:t>http://www.w3.org/TR/soap12-af/#W3C.WD-soap-part2</w:t>
      </w:r>
      <w:r>
        <w:fldChar w:fldCharType="end"/>
      </w:r>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6" w:name="_Toc280970250"/>
      <w:r>
        <w:t xml:space="preserve">2.2.2. </w:t>
      </w:r>
      <w:r w:rsidR="00A71B02">
        <w:t>REST</w:t>
      </w:r>
      <w:bookmarkEnd w:id="26"/>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0B4A00">
      <w:pPr>
        <w:numPr>
          <w:ilvl w:val="0"/>
          <w:numId w:val="21"/>
        </w:numPr>
      </w:pPr>
      <w:r>
        <w:t xml:space="preserve">Un </w:t>
      </w:r>
      <w:r w:rsidRPr="000B4A00">
        <w:t>protocolo cliente/servidor sin estado</w:t>
      </w:r>
      <w:r>
        <w:t xml:space="preserve">. </w:t>
      </w:r>
    </w:p>
    <w:p w:rsidR="000B4A00" w:rsidRDefault="000B4A00" w:rsidP="000B4A00">
      <w:pPr>
        <w:numPr>
          <w:ilvl w:val="0"/>
          <w:numId w:val="21"/>
        </w:numPr>
      </w:pPr>
      <w:r>
        <w:t xml:space="preserve">Un conjunto de </w:t>
      </w:r>
      <w:r w:rsidRPr="000B4A00">
        <w:t>operaciones bien definidas</w:t>
      </w:r>
      <w:r>
        <w:t xml:space="preserve"> que se aplican a todos los </w:t>
      </w:r>
      <w:r w:rsidRPr="000B4A00">
        <w:rPr>
          <w:i/>
          <w:iCs/>
        </w:rPr>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0B4A00">
      <w:pPr>
        <w:numPr>
          <w:ilvl w:val="0"/>
          <w:numId w:val="21"/>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0B4A00">
      <w:pPr>
        <w:numPr>
          <w:ilvl w:val="0"/>
          <w:numId w:val="21"/>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27" w:name="_Toc280970251"/>
      <w:r>
        <w:t>2.2.</w:t>
      </w:r>
      <w:r w:rsidR="00E25300">
        <w:t>3</w:t>
      </w:r>
      <w:r>
        <w:t>. R</w:t>
      </w:r>
      <w:r w:rsidR="00F977D8">
        <w:t>SS</w:t>
      </w:r>
      <w:bookmarkEnd w:id="27"/>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18"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28" w:name="_Toc280984178"/>
      <w:r>
        <w:t xml:space="preserve">Ilustración </w:t>
      </w:r>
      <w:r w:rsidR="005914AB">
        <w:fldChar w:fldCharType="begin"/>
      </w:r>
      <w:r>
        <w:instrText xml:space="preserve"> SEQ Ilustración \* ARABIC </w:instrText>
      </w:r>
      <w:r w:rsidR="005914AB">
        <w:fldChar w:fldCharType="separate"/>
      </w:r>
      <w:r w:rsidR="00B42BC5">
        <w:rPr>
          <w:noProof/>
        </w:rPr>
        <w:t>4</w:t>
      </w:r>
      <w:r w:rsidR="005914AB">
        <w:fldChar w:fldCharType="end"/>
      </w:r>
      <w:r>
        <w:t xml:space="preserve"> - </w:t>
      </w:r>
      <w:r w:rsidRPr="008D05B2">
        <w:t>Esquema del funcionamiento de RSS</w:t>
      </w:r>
      <w:bookmarkEnd w:id="28"/>
    </w:p>
    <w:p w:rsidR="000262D2" w:rsidRDefault="005914AB" w:rsidP="000A7B9F">
      <w:pPr>
        <w:pStyle w:val="Epgrafe"/>
        <w:jc w:val="center"/>
        <w:rPr>
          <w:rStyle w:val="nfasis"/>
        </w:rPr>
      </w:pPr>
      <w:hyperlink r:id="rId19"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29" w:name="_Toc280970252"/>
      <w:r w:rsidR="00AC2D2B">
        <w:t>2.2.</w:t>
      </w:r>
      <w:r w:rsidR="00E25300">
        <w:t>4</w:t>
      </w:r>
      <w:r w:rsidR="00AC2D2B">
        <w:t>. XML Orientado a MVC</w:t>
      </w:r>
      <w:bookmarkEnd w:id="29"/>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a capa 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AC2D2B">
      <w:pPr>
        <w:numPr>
          <w:ilvl w:val="0"/>
          <w:numId w:val="21"/>
        </w:numPr>
      </w:pPr>
      <w:r>
        <w:t>Acceso a la información en tiempo real.</w:t>
      </w:r>
    </w:p>
    <w:p w:rsidR="00AC2D2B" w:rsidRDefault="00AC2D2B" w:rsidP="00AC2D2B">
      <w:pPr>
        <w:numPr>
          <w:ilvl w:val="0"/>
          <w:numId w:val="21"/>
        </w:numPr>
      </w:pPr>
      <w:r>
        <w:t>Indexación y organización de la información desde una misma interfa</w:t>
      </w:r>
      <w:r w:rsidR="00253CEA">
        <w:t>z</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AC2D2B">
      <w:pPr>
        <w:numPr>
          <w:ilvl w:val="0"/>
          <w:numId w:val="21"/>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AC2D2B">
      <w:pPr>
        <w:numPr>
          <w:ilvl w:val="0"/>
          <w:numId w:val="21"/>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0"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30" w:name="_Toc276683968"/>
      <w:bookmarkStart w:id="31" w:name="_Toc280984179"/>
      <w:r>
        <w:t xml:space="preserve">Ilustración </w:t>
      </w:r>
      <w:r w:rsidR="005914AB">
        <w:fldChar w:fldCharType="begin"/>
      </w:r>
      <w:r>
        <w:instrText xml:space="preserve"> SEQ Ilustración \* ARABIC </w:instrText>
      </w:r>
      <w:r w:rsidR="005914AB">
        <w:fldChar w:fldCharType="separate"/>
      </w:r>
      <w:r w:rsidR="00B42BC5">
        <w:rPr>
          <w:noProof/>
        </w:rPr>
        <w:t>5</w:t>
      </w:r>
      <w:r w:rsidR="005914AB">
        <w:fldChar w:fldCharType="end"/>
      </w:r>
      <w:r>
        <w:t xml:space="preserve"> - </w:t>
      </w:r>
      <w:r w:rsidRPr="00E46373">
        <w:t>Esquema de XML Orientado a MVC</w:t>
      </w:r>
      <w:bookmarkEnd w:id="30"/>
      <w:bookmarkEnd w:id="31"/>
    </w:p>
    <w:p w:rsidR="00AC2D2B" w:rsidRDefault="005914AB" w:rsidP="00AC2D2B">
      <w:pPr>
        <w:pStyle w:val="Epgrafe"/>
        <w:jc w:val="center"/>
        <w:rPr>
          <w:noProof/>
          <w:lang w:val="es-ES"/>
        </w:rPr>
      </w:pPr>
      <w:hyperlink r:id="rId21"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32" w:name="_Toc280970253"/>
      <w:r>
        <w:t>2.3</w:t>
      </w:r>
      <w:r w:rsidR="007C0EE8">
        <w:t>.</w:t>
      </w:r>
      <w:r w:rsidR="005E1AF4">
        <w:t>1.</w:t>
      </w:r>
      <w:r w:rsidR="007C0EE8">
        <w:t>Servi</w:t>
      </w:r>
      <w:r w:rsidR="006433BF">
        <w:t>do</w:t>
      </w:r>
      <w:r w:rsidR="007C0EE8">
        <w:t xml:space="preserve">r </w:t>
      </w:r>
      <w:r w:rsidR="006433BF">
        <w:t xml:space="preserve"> Web</w:t>
      </w:r>
      <w:bookmarkEnd w:id="20"/>
      <w:bookmarkEnd w:id="32"/>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33" w:name="_Toc266039165"/>
      <w:r>
        <w:rPr>
          <w:lang w:val="es-ES"/>
        </w:rPr>
        <w:br w:type="page"/>
      </w:r>
      <w:bookmarkStart w:id="34" w:name="_Toc280970254"/>
      <w:r w:rsidR="00D23AE3">
        <w:rPr>
          <w:lang w:val="es-ES"/>
        </w:rPr>
        <w:t>2</w:t>
      </w:r>
      <w:r w:rsidR="007C0EE8">
        <w:rPr>
          <w:lang w:val="es-ES"/>
        </w:rPr>
        <w:t>.</w:t>
      </w:r>
      <w:r w:rsidR="00D23AE3">
        <w:rPr>
          <w:lang w:val="es-ES"/>
        </w:rPr>
        <w:t>3</w:t>
      </w:r>
      <w:r w:rsidR="007C0EE8">
        <w:rPr>
          <w:lang w:val="es-ES"/>
        </w:rPr>
        <w:t>.2. Stream</w:t>
      </w:r>
      <w:bookmarkEnd w:id="33"/>
      <w:bookmarkEnd w:id="34"/>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35" w:name="_Toc266039166"/>
      <w:bookmarkStart w:id="36" w:name="_Toc280970255"/>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35"/>
      <w:bookmarkEnd w:id="36"/>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37" w:name="_Toc280970256"/>
      <w:r>
        <w:t>2</w:t>
      </w:r>
      <w:r w:rsidR="007C0EE8" w:rsidRPr="002C1010">
        <w:t>.</w:t>
      </w:r>
      <w:r>
        <w:t>3</w:t>
      </w:r>
      <w:r w:rsidR="007C0EE8" w:rsidRPr="002C1010">
        <w:t>.</w:t>
      </w:r>
      <w:r w:rsidR="00246C1A">
        <w:t>2.2</w:t>
      </w:r>
      <w:r w:rsidR="001667D4">
        <w:t>.</w:t>
      </w:r>
      <w:r w:rsidR="007C0EE8" w:rsidRPr="002C1010">
        <w:t>Streaming</w:t>
      </w:r>
      <w:bookmarkEnd w:id="37"/>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38" w:name="_Toc280970257"/>
      <w:r>
        <w:rPr>
          <w:lang w:val="es-ES"/>
        </w:rPr>
        <w:t xml:space="preserve">2.3.2.3. </w:t>
      </w:r>
      <w:r w:rsidR="007C0EE8" w:rsidRPr="007E48E2">
        <w:rPr>
          <w:lang w:val="es-ES"/>
        </w:rPr>
        <w:t>Media Streaming</w:t>
      </w:r>
      <w:bookmarkEnd w:id="3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41"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42" w:name="_Toc280984180"/>
      <w:r>
        <w:t xml:space="preserve">Ilustración </w:t>
      </w:r>
      <w:r w:rsidR="005914AB">
        <w:fldChar w:fldCharType="begin"/>
      </w:r>
      <w:r>
        <w:instrText xml:space="preserve"> SEQ Ilustración \* ARABIC </w:instrText>
      </w:r>
      <w:r w:rsidR="005914AB">
        <w:fldChar w:fldCharType="separate"/>
      </w:r>
      <w:r w:rsidR="00B42BC5">
        <w:rPr>
          <w:noProof/>
        </w:rPr>
        <w:t>6</w:t>
      </w:r>
      <w:r w:rsidR="005914AB">
        <w:fldChar w:fldCharType="end"/>
      </w:r>
      <w:r>
        <w:t xml:space="preserve"> - </w:t>
      </w:r>
      <w:r w:rsidRPr="00620C24">
        <w:t>Modelo típico de un servicio streaming</w:t>
      </w:r>
      <w:bookmarkEnd w:id="42"/>
    </w:p>
    <w:p w:rsidR="00BA71DB" w:rsidRPr="008551A5" w:rsidRDefault="005914AB" w:rsidP="00BA71DB">
      <w:pPr>
        <w:pStyle w:val="Epgrafe"/>
        <w:jc w:val="center"/>
        <w:rPr>
          <w:noProof/>
          <w:sz w:val="24"/>
        </w:rPr>
      </w:pPr>
      <w:hyperlink r:id="rId23"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43" w:name="_Toc280970258"/>
      <w:r w:rsidR="00D23AE3">
        <w:t>2</w:t>
      </w:r>
      <w:r w:rsidR="007C0EE8">
        <w:t>.</w:t>
      </w:r>
      <w:r w:rsidR="001B6042">
        <w:t>4</w:t>
      </w:r>
      <w:r w:rsidR="001667D4">
        <w:t>.</w:t>
      </w:r>
      <w:r w:rsidR="007C0EE8">
        <w:t>C</w:t>
      </w:r>
      <w:r w:rsidR="002813B8">
        <w:t>o</w:t>
      </w:r>
      <w:r w:rsidR="007C0EE8">
        <w:t>decs de Video</w:t>
      </w:r>
      <w:bookmarkEnd w:id="41"/>
      <w:bookmarkEnd w:id="4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7C0EE8" w:rsidRDefault="007C0EE8" w:rsidP="007C0EE8">
      <w:pPr>
        <w:rPr>
          <w:szCs w:val="24"/>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p>
    <w:p w:rsidR="00F32EF6" w:rsidRDefault="00F32EF6">
      <w:pPr>
        <w:suppressAutoHyphens w:val="0"/>
        <w:spacing w:before="0" w:after="0" w:line="240" w:lineRule="auto"/>
        <w:jc w:val="left"/>
        <w:rPr>
          <w:rFonts w:eastAsia="Times New Roman" w:cs="Times New Roman"/>
          <w:b/>
          <w:sz w:val="28"/>
          <w:szCs w:val="24"/>
          <w:lang w:val="es-ES"/>
        </w:rPr>
      </w:pPr>
      <w:r>
        <w:rPr>
          <w:lang w:val="es-ES"/>
        </w:rPr>
        <w:br w:type="page"/>
      </w:r>
    </w:p>
    <w:p w:rsidR="00B87A91" w:rsidRDefault="00B87A91" w:rsidP="00B87A91">
      <w:pPr>
        <w:pStyle w:val="Subttulo"/>
        <w:outlineLvl w:val="2"/>
        <w:rPr>
          <w:lang w:val="es-ES"/>
        </w:rPr>
      </w:pPr>
      <w:bookmarkStart w:id="44" w:name="_Toc280970259"/>
      <w:r>
        <w:rPr>
          <w:lang w:val="es-ES"/>
        </w:rPr>
        <w:t>2.4.1.</w:t>
      </w:r>
      <w:r w:rsidRPr="007E48E2">
        <w:rPr>
          <w:lang w:val="es-ES"/>
        </w:rPr>
        <w:t xml:space="preserve"> H263 Sorenson</w:t>
      </w:r>
      <w:bookmarkEnd w:id="44"/>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1:amenaza fantasma”  en 1999. La versión de QuickTime 5.0.2, que incorporaba la 3 versión del códec de sorenson, fue la única en incluir exclusivamente este códec ya que Apple decidió migrar a sistemas de codificación propietarios de la empresa. La nueva versión de Sorenson códec llamada SorensonSpark fue incluida en Macromedia flash MX convirtiéndose en el códec a utilizar por los productos Macromedia (Ahora Adobe) para la codificación de video en su formato FLV.</w:t>
      </w:r>
    </w:p>
    <w:p w:rsidR="00B87A91" w:rsidRDefault="00B87A91" w:rsidP="00460025">
      <w:pPr>
        <w:pStyle w:val="Subttulo"/>
        <w:outlineLvl w:val="2"/>
      </w:pPr>
    </w:p>
    <w:p w:rsidR="009A106D" w:rsidRDefault="00B14D0D" w:rsidP="00460025">
      <w:pPr>
        <w:pStyle w:val="Subttulo"/>
        <w:outlineLvl w:val="2"/>
      </w:pPr>
      <w:bookmarkStart w:id="45" w:name="_Toc280970260"/>
      <w:r>
        <w:t>2.4.</w:t>
      </w:r>
      <w:r w:rsidR="00B87A91">
        <w:t>2</w:t>
      </w:r>
      <w:r>
        <w:t>. H264 Mpeg-4 Parte 10</w:t>
      </w:r>
      <w:bookmarkEnd w:id="45"/>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transportabilidad por internet</w:t>
      </w:r>
      <w:r w:rsidR="00F35580">
        <w:rPr>
          <w:szCs w:val="24"/>
          <w:lang w:val="es-ES"/>
        </w:rPr>
        <w:t>.</w:t>
      </w:r>
    </w:p>
    <w:p w:rsidR="009A106D" w:rsidRDefault="007C0EE8" w:rsidP="00460025">
      <w:pPr>
        <w:pStyle w:val="Subttulo"/>
      </w:pPr>
      <w:del w:id="46" w:author="manolo" w:date="2010-12-23T14:58:00Z">
        <w:r w:rsidDel="005C0E38">
          <w:br w:type="page"/>
        </w:r>
      </w:del>
      <w:r w:rsidR="00B44AE1">
        <w:t>2.4.3.</w:t>
      </w:r>
      <w:ins w:id="47" w:author="manolo" w:date="2010-12-23T14:53:00Z">
        <w:r w:rsidR="00993997">
          <w:t xml:space="preserve"> </w:t>
        </w:r>
      </w:ins>
      <w:del w:id="48" w:author="manolo" w:date="2010-12-23T14:49:00Z">
        <w:r w:rsidR="00B44AE1" w:rsidDel="007E057C">
          <w:delText xml:space="preserve"> </w:delText>
        </w:r>
      </w:del>
      <w:r w:rsidR="00B44AE1">
        <w:t>TrueMotion</w:t>
      </w:r>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AoL. </w:t>
      </w:r>
    </w:p>
    <w:p w:rsidR="009A106D" w:rsidRDefault="00C7247F" w:rsidP="00460025">
      <w:pPr>
        <w:pStyle w:val="Subttulo"/>
        <w:outlineLvl w:val="2"/>
      </w:pPr>
      <w:bookmarkStart w:id="49" w:name="_Toc280970261"/>
      <w:r>
        <w:t>2.4.4.</w:t>
      </w:r>
      <w:ins w:id="50" w:author="manolo" w:date="2010-12-23T14:54:00Z">
        <w:r w:rsidR="00993997">
          <w:t xml:space="preserve"> </w:t>
        </w:r>
      </w:ins>
      <w:del w:id="51" w:author="manolo" w:date="2010-12-23T14:49:00Z">
        <w:r w:rsidDel="007E057C">
          <w:delText xml:space="preserve"> </w:delText>
        </w:r>
      </w:del>
      <w:r>
        <w:t>OGG Theora</w:t>
      </w:r>
      <w:bookmarkEnd w:id="49"/>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52" w:name="_Toc280970262"/>
      <w:r>
        <w:rPr>
          <w:lang w:val="es-ES"/>
        </w:rPr>
        <w:t>2.</w:t>
      </w:r>
      <w:r w:rsidR="00E96DD8">
        <w:rPr>
          <w:lang w:val="es-ES"/>
        </w:rPr>
        <w:t>4</w:t>
      </w:r>
      <w:r w:rsidR="007C0EE8" w:rsidRPr="007E48E2">
        <w:rPr>
          <w:lang w:val="es-ES"/>
        </w:rPr>
        <w:t>.5</w:t>
      </w:r>
      <w:r w:rsidR="00C40963">
        <w:rPr>
          <w:lang w:val="es-ES"/>
        </w:rPr>
        <w:t>.</w:t>
      </w:r>
      <w:ins w:id="53" w:author="manolo" w:date="2010-12-23T14:54:00Z">
        <w:r w:rsidR="00993997">
          <w:rPr>
            <w:lang w:val="es-ES"/>
          </w:rPr>
          <w:t xml:space="preserve"> </w:t>
        </w:r>
      </w:ins>
      <w:del w:id="54" w:author="manolo" w:date="2010-12-23T14:49:00Z">
        <w:r w:rsidR="007C0EE8" w:rsidRPr="007E48E2" w:rsidDel="007E057C">
          <w:rPr>
            <w:lang w:val="es-ES"/>
          </w:rPr>
          <w:delText xml:space="preserve"> </w:delText>
        </w:r>
      </w:del>
      <w:r w:rsidR="007C0EE8" w:rsidRPr="007E48E2">
        <w:rPr>
          <w:lang w:val="es-ES"/>
        </w:rPr>
        <w:t>MPEG-4</w:t>
      </w:r>
      <w:bookmarkEnd w:id="52"/>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55" w:name="_Toc280970263"/>
      <w:r>
        <w:rPr>
          <w:lang w:val="es-ES"/>
        </w:rPr>
        <w:t>2.</w:t>
      </w:r>
      <w:r w:rsidR="00E96DD8">
        <w:rPr>
          <w:lang w:val="es-ES"/>
        </w:rPr>
        <w:t>4</w:t>
      </w:r>
      <w:r w:rsidR="00C40963" w:rsidRPr="007E48E2">
        <w:rPr>
          <w:lang w:val="es-ES"/>
        </w:rPr>
        <w:t>.</w:t>
      </w:r>
      <w:r w:rsidR="00C40963">
        <w:rPr>
          <w:lang w:val="es-ES"/>
        </w:rPr>
        <w:t>6.</w:t>
      </w:r>
      <w:ins w:id="56" w:author="manolo" w:date="2010-12-23T14:54:00Z">
        <w:r w:rsidR="00993997">
          <w:rPr>
            <w:lang w:val="es-ES"/>
          </w:rPr>
          <w:t xml:space="preserve"> </w:t>
        </w:r>
      </w:ins>
      <w:del w:id="57" w:author="manolo" w:date="2010-12-23T14:49:00Z">
        <w:r w:rsidR="00C40963" w:rsidRPr="007E48E2" w:rsidDel="007E057C">
          <w:rPr>
            <w:lang w:val="es-ES"/>
          </w:rPr>
          <w:delText xml:space="preserve"> </w:delText>
        </w:r>
      </w:del>
      <w:r w:rsidR="00C40963" w:rsidRPr="007E48E2">
        <w:rPr>
          <w:lang w:val="es-ES"/>
        </w:rPr>
        <w:t>WMV</w:t>
      </w:r>
      <w:bookmarkEnd w:id="5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460025">
      <w:pPr>
        <w:pStyle w:val="Subttulo"/>
        <w:rPr>
          <w:lang w:val="es-ES"/>
        </w:rPr>
      </w:pPr>
      <w:bookmarkStart w:id="58" w:name="_Toc266039171"/>
      <w:r>
        <w:rPr>
          <w:lang w:val="es-ES"/>
        </w:rPr>
        <w:t>2.</w:t>
      </w:r>
      <w:r w:rsidR="00E96DD8">
        <w:rPr>
          <w:lang w:val="es-ES"/>
        </w:rPr>
        <w:t>4</w:t>
      </w:r>
      <w:r w:rsidR="007C0EE8" w:rsidRPr="007E48E2">
        <w:rPr>
          <w:lang w:val="es-ES"/>
        </w:rPr>
        <w:t>.</w:t>
      </w:r>
      <w:r w:rsidR="001C57E5">
        <w:rPr>
          <w:lang w:val="es-ES"/>
        </w:rPr>
        <w:t>7</w:t>
      </w:r>
      <w:r>
        <w:rPr>
          <w:lang w:val="es-ES"/>
        </w:rPr>
        <w:t>.</w:t>
      </w:r>
      <w:ins w:id="59" w:author="manolo" w:date="2010-12-23T14:54:00Z">
        <w:r w:rsidR="00993997">
          <w:rPr>
            <w:lang w:val="es-ES"/>
          </w:rPr>
          <w:t xml:space="preserve"> </w:t>
        </w:r>
      </w:ins>
      <w:r w:rsidR="007C0EE8" w:rsidRPr="007E48E2">
        <w:rPr>
          <w:lang w:val="es-ES"/>
        </w:rPr>
        <w:t>VP8</w:t>
      </w:r>
      <w:bookmarkEnd w:id="5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rPr>
          <w:ins w:id="60" w:author="manolo" w:date="2010-12-23T14:58:00Z"/>
        </w:rPr>
      </w:pPr>
    </w:p>
    <w:p w:rsidR="00B56E7C" w:rsidRDefault="00AB3436">
      <w:pPr>
        <w:pStyle w:val="Subttulo"/>
        <w:rPr>
          <w:ins w:id="61" w:author="manolo" w:date="2010-12-23T14:40:00Z"/>
        </w:rPr>
      </w:pPr>
      <w:ins w:id="62" w:author="manolo" w:date="2010-12-23T14:40:00Z">
        <w:r w:rsidRPr="00AB3436">
          <w:t>2.4.8.</w:t>
        </w:r>
      </w:ins>
      <w:ins w:id="63" w:author="manolo" w:date="2010-12-23T14:54:00Z">
        <w:r w:rsidR="00993997">
          <w:t xml:space="preserve"> </w:t>
        </w:r>
      </w:ins>
      <w:ins w:id="64" w:author="manolo" w:date="2010-12-23T14:40:00Z">
        <w:r w:rsidRPr="00AB3436">
          <w:t>3GP</w:t>
        </w:r>
      </w:ins>
    </w:p>
    <w:p w:rsidR="00AB3436" w:rsidRPr="008964CF" w:rsidRDefault="00AB3436" w:rsidP="00AB3436">
      <w:pPr>
        <w:rPr>
          <w:ins w:id="65" w:author="manolo" w:date="2010-12-23T14:40:00Z"/>
          <w:rFonts w:cs="Arial"/>
          <w:lang w:val="es-ES"/>
        </w:rPr>
      </w:pPr>
      <w:ins w:id="66" w:author="manolo" w:date="2010-12-23T14:40:00Z">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ins>
    </w:p>
    <w:p w:rsidR="00AB3436" w:rsidRDefault="00AB3436" w:rsidP="00AB3436">
      <w:pPr>
        <w:pStyle w:val="Subttulo"/>
        <w:rPr>
          <w:ins w:id="67" w:author="manolo" w:date="2010-12-23T14:41:00Z"/>
        </w:rPr>
      </w:pPr>
    </w:p>
    <w:p w:rsidR="00AB3436" w:rsidRDefault="00AB3436" w:rsidP="00AB3436">
      <w:pPr>
        <w:pStyle w:val="Subttulo"/>
        <w:rPr>
          <w:ins w:id="68" w:author="manolo" w:date="2010-12-23T14:41:00Z"/>
        </w:rPr>
      </w:pPr>
    </w:p>
    <w:p w:rsidR="00AB3436" w:rsidRDefault="00AB3436" w:rsidP="00AB3436">
      <w:pPr>
        <w:pStyle w:val="Subttulo"/>
        <w:rPr>
          <w:ins w:id="69" w:author="manolo" w:date="2010-12-23T14:41:00Z"/>
        </w:rPr>
      </w:pPr>
    </w:p>
    <w:p w:rsidR="00AB3436" w:rsidRDefault="00AB3436" w:rsidP="00AB3436">
      <w:pPr>
        <w:pStyle w:val="Subttulo"/>
        <w:rPr>
          <w:ins w:id="70" w:author="manolo" w:date="2010-12-23T14:40:00Z"/>
        </w:rPr>
      </w:pPr>
      <w:ins w:id="71" w:author="manolo" w:date="2010-12-23T14:40:00Z">
        <w:r>
          <w:t>2.4.9.</w:t>
        </w:r>
      </w:ins>
      <w:ins w:id="72" w:author="manolo" w:date="2010-12-23T14:54:00Z">
        <w:r w:rsidR="00993997">
          <w:t xml:space="preserve"> </w:t>
        </w:r>
      </w:ins>
      <w:ins w:id="73" w:author="manolo" w:date="2010-12-23T14:40:00Z">
        <w:r>
          <w:t>WEBM</w:t>
        </w:r>
      </w:ins>
    </w:p>
    <w:p w:rsidR="00AB3436" w:rsidRPr="005C5E5C" w:rsidRDefault="00AB3436" w:rsidP="00AB3436">
      <w:pPr>
        <w:rPr>
          <w:ins w:id="74" w:author="manolo" w:date="2010-12-23T14:40:00Z"/>
          <w:rFonts w:cs="Arial"/>
        </w:rPr>
      </w:pPr>
      <w:ins w:id="75" w:author="manolo" w:date="2010-12-23T14:40:00Z">
        <w:r w:rsidRPr="005C5E5C">
          <w:rPr>
            <w:rFonts w:cs="Arial"/>
            <w:lang w:val="es-ES"/>
          </w:rPr>
          <w:t>WEBM  proyecto que promueve Google es</w:t>
        </w:r>
        <w:r w:rsidRPr="005C5E5C">
          <w:rPr>
            <w:rFonts w:cs="Arial"/>
          </w:rPr>
          <w:t xml:space="preserve"> de código abierto sin derecho de autor este consta en la creación de  un estándar de video de alta definición para HTML 5.</w:t>
        </w:r>
      </w:ins>
    </w:p>
    <w:p w:rsidR="00AB3436" w:rsidRPr="005C5E5C" w:rsidRDefault="00AB3436" w:rsidP="00AB3436">
      <w:pPr>
        <w:rPr>
          <w:ins w:id="76" w:author="manolo" w:date="2010-12-23T14:40:00Z"/>
          <w:rFonts w:cs="Arial"/>
        </w:rPr>
      </w:pPr>
      <w:ins w:id="77" w:author="manolo" w:date="2010-12-23T14:40:00Z">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ins>
    </w:p>
    <w:p w:rsidR="00AB3436" w:rsidRPr="005C5E5C" w:rsidRDefault="00AB3436" w:rsidP="00AB3436">
      <w:pPr>
        <w:rPr>
          <w:ins w:id="78" w:author="manolo" w:date="2010-12-23T14:40:00Z"/>
          <w:rFonts w:cs="Arial"/>
        </w:rPr>
      </w:pPr>
      <w:ins w:id="79" w:author="manolo" w:date="2010-12-23T14:40:00Z">
        <w:r w:rsidRPr="005C5E5C">
          <w:rPr>
            <w:rFonts w:cs="Arial"/>
          </w:rPr>
          <w:t xml:space="preserve">WebM está compuesto por el códec VP8 desarrollado por la empresa ON2  </w:t>
        </w:r>
      </w:ins>
    </w:p>
    <w:p w:rsidR="00AB3436" w:rsidRPr="005C5E5C" w:rsidRDefault="00AB3436" w:rsidP="00AB3436">
      <w:pPr>
        <w:rPr>
          <w:ins w:id="80" w:author="manolo" w:date="2010-12-23T14:40:00Z"/>
          <w:rFonts w:cs="Arial"/>
        </w:rPr>
      </w:pPr>
      <w:ins w:id="81" w:author="manolo" w:date="2010-12-23T14:40:00Z">
        <w:r w:rsidRPr="005C5E5C">
          <w:rPr>
            <w:rFonts w:cs="Arial"/>
          </w:rPr>
          <w:t>Beneficios de este y principal es las mejoras a través de su código abierto y permita que todo dispositivo conectado a internet pueda reproducirlo esto incluye Notebooks, PDA, Teléfonos Móviles, Etc.</w:t>
        </w:r>
      </w:ins>
    </w:p>
    <w:p w:rsidR="00AB3436" w:rsidRDefault="00AB3436" w:rsidP="00AB3436">
      <w:pPr>
        <w:rPr>
          <w:ins w:id="82" w:author="manolo" w:date="2010-12-23T14:40:00Z"/>
          <w:rFonts w:cs="Arial"/>
        </w:rPr>
      </w:pPr>
      <w:ins w:id="83" w:author="manolo" w:date="2010-12-23T14:40:00Z">
        <w:r w:rsidRPr="005C5E5C">
          <w:rPr>
            <w:rFonts w:cs="Arial"/>
          </w:rPr>
          <w:t xml:space="preserve">Formato simple, Calidad de video en tiempo real.         </w:t>
        </w:r>
      </w:ins>
    </w:p>
    <w:p w:rsidR="00AB3436" w:rsidRDefault="00AB3436" w:rsidP="00460025">
      <w:pPr>
        <w:pStyle w:val="Subttulo"/>
        <w:outlineLvl w:val="1"/>
        <w:rPr>
          <w:ins w:id="84" w:author="manolo" w:date="2010-12-23T14:43:00Z"/>
        </w:rPr>
      </w:pPr>
    </w:p>
    <w:p w:rsidR="00AB3436" w:rsidRDefault="00AB3436" w:rsidP="00460025">
      <w:pPr>
        <w:pStyle w:val="Subttulo"/>
        <w:outlineLvl w:val="1"/>
        <w:rPr>
          <w:ins w:id="85" w:author="manolo" w:date="2010-12-23T14:43:00Z"/>
        </w:rPr>
      </w:pPr>
    </w:p>
    <w:p w:rsidR="00AB3436" w:rsidRDefault="00AB3436" w:rsidP="00460025">
      <w:pPr>
        <w:pStyle w:val="Subttulo"/>
        <w:outlineLvl w:val="1"/>
        <w:rPr>
          <w:ins w:id="86" w:author="manolo" w:date="2010-12-23T14:43:00Z"/>
        </w:rPr>
      </w:pPr>
    </w:p>
    <w:p w:rsidR="00AB3436" w:rsidRDefault="00AB3436" w:rsidP="00460025">
      <w:pPr>
        <w:pStyle w:val="Subttulo"/>
        <w:outlineLvl w:val="1"/>
        <w:rPr>
          <w:ins w:id="87" w:author="manolo" w:date="2010-12-23T14:43:00Z"/>
        </w:rPr>
      </w:pPr>
    </w:p>
    <w:p w:rsidR="00AB3436" w:rsidRDefault="00AB3436" w:rsidP="00460025">
      <w:pPr>
        <w:pStyle w:val="Subttulo"/>
        <w:outlineLvl w:val="1"/>
        <w:rPr>
          <w:ins w:id="88" w:author="manolo" w:date="2010-12-23T14:43:00Z"/>
        </w:rPr>
      </w:pPr>
    </w:p>
    <w:p w:rsidR="009A106D" w:rsidRDefault="009D42E8" w:rsidP="00460025">
      <w:pPr>
        <w:pStyle w:val="Subttulo"/>
        <w:outlineLvl w:val="1"/>
      </w:pPr>
      <w:bookmarkStart w:id="89" w:name="_Toc280970264"/>
      <w:r>
        <w:t xml:space="preserve">2.5. </w:t>
      </w:r>
      <w:r w:rsidR="00682677">
        <w:t>Tecnologías</w:t>
      </w:r>
      <w:r>
        <w:t xml:space="preserve"> Clientes</w:t>
      </w:r>
      <w:bookmarkEnd w:id="89"/>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69"/>
      <w:bookmarkStart w:id="91" w:name="_Toc280984181"/>
      <w:r>
        <w:t xml:space="preserve">Ilustración </w:t>
      </w:r>
      <w:r w:rsidR="005914AB">
        <w:fldChar w:fldCharType="begin"/>
      </w:r>
      <w:r>
        <w:instrText xml:space="preserve"> SEQ Ilustración \* ARABIC </w:instrText>
      </w:r>
      <w:r w:rsidR="005914AB">
        <w:fldChar w:fldCharType="separate"/>
      </w:r>
      <w:r w:rsidR="00B42BC5">
        <w:rPr>
          <w:noProof/>
        </w:rPr>
        <w:t>7</w:t>
      </w:r>
      <w:r w:rsidR="005914AB">
        <w:fldChar w:fldCharType="end"/>
      </w:r>
      <w:r>
        <w:t xml:space="preserve"> - Logotipos de reproductores comerciales</w:t>
      </w:r>
      <w:bookmarkEnd w:id="90"/>
      <w:bookmarkEnd w:id="91"/>
    </w:p>
    <w:p w:rsidR="009A0F34" w:rsidRPr="007E48E2" w:rsidRDefault="009A0F34" w:rsidP="009A0F34">
      <w:pPr>
        <w:pStyle w:val="Subttulo"/>
        <w:outlineLvl w:val="2"/>
        <w:rPr>
          <w:lang w:val="es-ES"/>
        </w:rPr>
      </w:pPr>
      <w:r>
        <w:rPr>
          <w:lang w:val="es-ES"/>
        </w:rPr>
        <w:br w:type="page"/>
      </w:r>
      <w:bookmarkStart w:id="92" w:name="_Toc280970265"/>
      <w:r w:rsidR="003B2254">
        <w:rPr>
          <w:lang w:val="es-ES"/>
        </w:rPr>
        <w:t>2.</w:t>
      </w:r>
      <w:r w:rsidR="00E96DD8">
        <w:rPr>
          <w:lang w:val="es-ES"/>
        </w:rPr>
        <w:t>5</w:t>
      </w:r>
      <w:r>
        <w:rPr>
          <w:lang w:val="es-ES"/>
        </w:rPr>
        <w:t>.1.</w:t>
      </w:r>
      <w:r w:rsidRPr="007E48E2">
        <w:rPr>
          <w:lang w:val="es-ES"/>
        </w:rPr>
        <w:t xml:space="preserve"> Real Media Player</w:t>
      </w:r>
      <w:bookmarkEnd w:id="92"/>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ltima versión de su reproductor es Real Player version11.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8"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3" w:name="_Toc276683970"/>
      <w:bookmarkStart w:id="94" w:name="_Toc280984182"/>
      <w:r>
        <w:t xml:space="preserve">Ilustración </w:t>
      </w:r>
      <w:r w:rsidR="005914AB">
        <w:fldChar w:fldCharType="begin"/>
      </w:r>
      <w:r>
        <w:instrText xml:space="preserve"> SEQ Ilustración \* ARABIC </w:instrText>
      </w:r>
      <w:r w:rsidR="005914AB">
        <w:fldChar w:fldCharType="separate"/>
      </w:r>
      <w:r w:rsidR="00B42BC5">
        <w:rPr>
          <w:noProof/>
        </w:rPr>
        <w:t>8</w:t>
      </w:r>
      <w:r w:rsidR="005914AB">
        <w:fldChar w:fldCharType="end"/>
      </w:r>
      <w:r>
        <w:t xml:space="preserve"> - Real Player 11</w:t>
      </w:r>
      <w:bookmarkEnd w:id="93"/>
      <w:bookmarkEnd w:id="94"/>
    </w:p>
    <w:p w:rsidR="00B23E60" w:rsidRDefault="005914AB" w:rsidP="00B23E60">
      <w:pPr>
        <w:pStyle w:val="Epgrafe"/>
        <w:jc w:val="center"/>
      </w:pPr>
      <w:hyperlink r:id="rId29"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5" w:name="_Toc266039174"/>
      <w:bookmarkStart w:id="96" w:name="_Toc280970266"/>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5"/>
      <w:bookmarkEnd w:id="96"/>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 xml:space="preserve">nico concepto de estación de entretenimiento. </w:t>
      </w:r>
      <w:r w:rsidR="006B63DA">
        <w:rPr>
          <w:szCs w:val="24"/>
        </w:rPr>
        <w:t>aunque</w:t>
      </w:r>
      <w:r>
        <w:rPr>
          <w:szCs w:val="24"/>
        </w:rPr>
        <w:t xml:space="preserve"> no se han podido ver avances reales dentro de esta tecnología, solo versiones de la aplicación que re</w:t>
      </w:r>
      <w:r w:rsidR="00F8658A">
        <w:rPr>
          <w:szCs w:val="24"/>
        </w:rPr>
        <w:t>ú</w:t>
      </w:r>
      <w:r>
        <w:rPr>
          <w:szCs w:val="24"/>
        </w:rPr>
        <w:t>nen los contenidos dentro de un manejador multimedia.</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7" w:name="_Toc276683971"/>
      <w:bookmarkStart w:id="98" w:name="_Toc280984183"/>
      <w:r>
        <w:t xml:space="preserve">Ilustración </w:t>
      </w:r>
      <w:r w:rsidR="005914AB">
        <w:fldChar w:fldCharType="begin"/>
      </w:r>
      <w:r>
        <w:instrText xml:space="preserve"> SEQ Ilustración \* ARABIC </w:instrText>
      </w:r>
      <w:r w:rsidR="005914AB">
        <w:fldChar w:fldCharType="separate"/>
      </w:r>
      <w:r w:rsidR="00B42BC5">
        <w:rPr>
          <w:noProof/>
        </w:rPr>
        <w:t>9</w:t>
      </w:r>
      <w:r w:rsidR="005914AB">
        <w:fldChar w:fldCharType="end"/>
      </w:r>
      <w:r>
        <w:t xml:space="preserve"> - </w:t>
      </w:r>
      <w:r w:rsidRPr="009849ED">
        <w:t>Presentación de Windows Media Center en Windows 7</w:t>
      </w:r>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7C0EE8" w:rsidRPr="007E48E2" w:rsidRDefault="003B2254" w:rsidP="007C0EE8">
      <w:pPr>
        <w:pStyle w:val="Subttulo"/>
        <w:outlineLvl w:val="2"/>
        <w:rPr>
          <w:lang w:val="es-ES"/>
        </w:rPr>
      </w:pPr>
      <w:bookmarkStart w:id="99" w:name="_Toc266039176"/>
      <w:bookmarkStart w:id="100" w:name="_Toc280970267"/>
      <w:r>
        <w:rPr>
          <w:lang w:val="es-ES"/>
        </w:rPr>
        <w:t>2.</w:t>
      </w:r>
      <w:r w:rsidR="00E96DD8">
        <w:rPr>
          <w:lang w:val="es-ES"/>
        </w:rPr>
        <w:t>5.</w:t>
      </w:r>
      <w:r w:rsidR="007C0EE8" w:rsidRPr="007E48E2">
        <w:rPr>
          <w:lang w:val="es-ES"/>
        </w:rPr>
        <w:t>3</w:t>
      </w:r>
      <w:r w:rsidR="00B47582">
        <w:rPr>
          <w:lang w:val="es-ES"/>
        </w:rPr>
        <w:t>.</w:t>
      </w:r>
      <w:r w:rsidR="007C0EE8" w:rsidRPr="007E48E2">
        <w:rPr>
          <w:lang w:val="es-ES"/>
        </w:rPr>
        <w:t>Quicktime Player</w:t>
      </w:r>
      <w:bookmarkEnd w:id="99"/>
      <w:bookmarkEnd w:id="100"/>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1" w:name="_Toc280984184"/>
      <w:r>
        <w:t xml:space="preserve">Ilustración </w:t>
      </w:r>
      <w:r w:rsidR="005914AB">
        <w:fldChar w:fldCharType="begin"/>
      </w:r>
      <w:r>
        <w:instrText xml:space="preserve"> SEQ Ilustración \* ARABIC </w:instrText>
      </w:r>
      <w:r w:rsidR="005914AB">
        <w:fldChar w:fldCharType="separate"/>
      </w:r>
      <w:r w:rsidR="00B42BC5">
        <w:rPr>
          <w:noProof/>
        </w:rPr>
        <w:t>10</w:t>
      </w:r>
      <w:r w:rsidR="005914AB">
        <w:fldChar w:fldCharType="end"/>
      </w:r>
      <w:r>
        <w:t xml:space="preserve"> - </w:t>
      </w:r>
      <w:r w:rsidRPr="00F77C06">
        <w:t>Reproductor Quicktime 7</w:t>
      </w:r>
      <w:bookmarkEnd w:id="101"/>
    </w:p>
    <w:p w:rsidR="007C0EE8" w:rsidRPr="003E7A01" w:rsidRDefault="00A4311D" w:rsidP="007C0EE8">
      <w:pPr>
        <w:pStyle w:val="Subttulo"/>
        <w:outlineLvl w:val="2"/>
      </w:pPr>
      <w:r w:rsidRPr="00460025">
        <w:rPr>
          <w:sz w:val="27"/>
          <w:lang w:val="es-ES"/>
        </w:rPr>
        <w:br w:type="page"/>
      </w:r>
      <w:bookmarkStart w:id="102" w:name="_Toc266039177"/>
      <w:bookmarkStart w:id="103" w:name="_Toc280970268"/>
      <w:r w:rsidR="007C0EE8" w:rsidRPr="003E7A01">
        <w:t>2.</w:t>
      </w:r>
      <w:r w:rsidR="00E96DD8">
        <w:t>5</w:t>
      </w:r>
      <w:r w:rsidR="00852685">
        <w:t>.</w:t>
      </w:r>
      <w:r w:rsidR="007C0EE8" w:rsidRPr="003E7A01">
        <w:t>4</w:t>
      </w:r>
      <w:r w:rsidR="00852685">
        <w:t>.</w:t>
      </w:r>
      <w:r w:rsidR="007C0EE8" w:rsidRPr="003E7A01">
        <w:t xml:space="preserve"> Adobe Flash</w:t>
      </w:r>
      <w:bookmarkEnd w:id="102"/>
      <w:bookmarkEnd w:id="103"/>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4" w:name="_Toc280984185"/>
      <w:r>
        <w:t xml:space="preserve">Ilustración </w:t>
      </w:r>
      <w:r w:rsidR="005914AB">
        <w:fldChar w:fldCharType="begin"/>
      </w:r>
      <w:r>
        <w:instrText xml:space="preserve"> SEQ Ilustración \* ARABIC </w:instrText>
      </w:r>
      <w:r w:rsidR="005914AB">
        <w:fldChar w:fldCharType="separate"/>
      </w:r>
      <w:r w:rsidR="00B42BC5">
        <w:rPr>
          <w:noProof/>
        </w:rPr>
        <w:t>11</w:t>
      </w:r>
      <w:r w:rsidR="005914AB">
        <w:fldChar w:fldCharType="end"/>
      </w:r>
      <w:r>
        <w:t xml:space="preserve">- </w:t>
      </w:r>
      <w:r w:rsidRPr="000618C3">
        <w:t>JW Player</w:t>
      </w:r>
      <w:bookmarkEnd w:id="104"/>
    </w:p>
    <w:p w:rsidR="007C0EE8" w:rsidRPr="007C0EE8" w:rsidRDefault="007C0EE8" w:rsidP="007C0EE8">
      <w:pPr>
        <w:pStyle w:val="Epgrafe"/>
        <w:jc w:val="center"/>
      </w:pPr>
      <w:bookmarkStart w:id="105" w:name="_Toc266039203"/>
      <w:r w:rsidRPr="007C0EE8">
        <w:t xml:space="preserve">- </w:t>
      </w:r>
      <w:hyperlink r:id="rId33" w:history="1">
        <w:r w:rsidRPr="007C0EE8">
          <w:rPr>
            <w:rStyle w:val="Hipervnculo"/>
          </w:rPr>
          <w:t>http://www.longtailvideo.com</w:t>
        </w:r>
        <w:bookmarkEnd w:id="105"/>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p>
    <w:p w:rsidR="007C0EE8" w:rsidRPr="007E48E2" w:rsidRDefault="007C0EE8" w:rsidP="007C0EE8">
      <w:pPr>
        <w:pStyle w:val="Subttulo"/>
        <w:outlineLvl w:val="2"/>
        <w:rPr>
          <w:lang w:val="es-ES"/>
        </w:rPr>
      </w:pPr>
      <w:r>
        <w:rPr>
          <w:lang w:val="es-ES"/>
        </w:rPr>
        <w:br w:type="page"/>
      </w:r>
      <w:bookmarkStart w:id="106" w:name="_Toc266039178"/>
      <w:bookmarkStart w:id="107" w:name="_Toc280970269"/>
      <w:r w:rsidRPr="007E48E2">
        <w:rPr>
          <w:lang w:val="es-ES"/>
        </w:rPr>
        <w:t>2.5</w:t>
      </w:r>
      <w:r w:rsidR="004A4771">
        <w:rPr>
          <w:lang w:val="es-ES"/>
        </w:rPr>
        <w:t>.</w:t>
      </w:r>
      <w:r w:rsidR="00E96DD8">
        <w:rPr>
          <w:lang w:val="es-ES"/>
        </w:rPr>
        <w:t>5</w:t>
      </w:r>
      <w:r w:rsidR="00776F80">
        <w:rPr>
          <w:lang w:val="es-ES"/>
        </w:rPr>
        <w:t>.</w:t>
      </w:r>
      <w:r w:rsidRPr="007E48E2">
        <w:rPr>
          <w:lang w:val="es-ES"/>
        </w:rPr>
        <w:t>Video HTML5</w:t>
      </w:r>
      <w:bookmarkEnd w:id="106"/>
      <w:bookmarkEnd w:id="107"/>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09" w:name="_Toc280970270"/>
      <w:r w:rsidR="003D5D52">
        <w:t>2.</w:t>
      </w:r>
      <w:r w:rsidR="00CF4C85">
        <w:t>6</w:t>
      </w:r>
      <w:r w:rsidR="003D5D52">
        <w:t xml:space="preserve">. </w:t>
      </w:r>
      <w:r w:rsidR="006E6582">
        <w:t>C</w:t>
      </w:r>
      <w:r w:rsidR="008F248C">
        <w:t>onversión de V</w:t>
      </w:r>
      <w:r w:rsidR="003D5D52">
        <w:t>ideos</w:t>
      </w:r>
      <w:bookmarkEnd w:id="109"/>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0" w:name="_Toc280970271"/>
      <w:bookmarkStart w:id="111" w:name="_Toc266039182"/>
      <w:r>
        <w:t>2.</w:t>
      </w:r>
      <w:r w:rsidR="00CF4C85">
        <w:t>6</w:t>
      </w:r>
      <w:r w:rsidR="003D5D52">
        <w:t>.</w:t>
      </w:r>
      <w:r>
        <w:t>1</w:t>
      </w:r>
      <w:r w:rsidR="009E3122">
        <w:t>. FFmpeg</w:t>
      </w:r>
      <w:bookmarkEnd w:id="110"/>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35"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2" w:name="_Toc276683972"/>
      <w:bookmarkStart w:id="113" w:name="_Toc280984186"/>
      <w:r>
        <w:t xml:space="preserve">Ilustración </w:t>
      </w:r>
      <w:r w:rsidR="005914AB">
        <w:fldChar w:fldCharType="begin"/>
      </w:r>
      <w:r>
        <w:instrText xml:space="preserve"> SEQ Ilustración \* ARABIC </w:instrText>
      </w:r>
      <w:r w:rsidR="005914AB">
        <w:fldChar w:fldCharType="separate"/>
      </w:r>
      <w:r w:rsidR="00B42BC5">
        <w:rPr>
          <w:noProof/>
        </w:rPr>
        <w:t>12</w:t>
      </w:r>
      <w:r w:rsidR="005914AB">
        <w:fldChar w:fldCharType="end"/>
      </w:r>
      <w:r>
        <w:t xml:space="preserve"> - Esquema de componentes de FFmpeg</w:t>
      </w:r>
      <w:bookmarkEnd w:id="112"/>
      <w:bookmarkEnd w:id="113"/>
    </w:p>
    <w:p w:rsidR="00107078" w:rsidRPr="008551A5" w:rsidRDefault="005914AB" w:rsidP="00107078">
      <w:pPr>
        <w:pStyle w:val="Epgrafe"/>
        <w:jc w:val="center"/>
        <w:rPr>
          <w:noProof/>
          <w:sz w:val="24"/>
        </w:rPr>
      </w:pPr>
      <w:hyperlink r:id="rId36"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14" w:name="_Toc280970272"/>
      <w:r w:rsidR="00155E35">
        <w:t>2.7.</w:t>
      </w:r>
      <w:r w:rsidR="006859D3">
        <w:t xml:space="preserve"> IPTV</w:t>
      </w:r>
      <w:bookmarkEnd w:id="114"/>
    </w:p>
    <w:p w:rsidR="006859D3" w:rsidRDefault="006859D3" w:rsidP="00460025">
      <w:r w:rsidRPr="00C25634">
        <w:t xml:space="preserve">Internet Protocolo Televisión (IPTV) de servicios es cada vez más y más popular entre las compañías de telecomunicaciones, ya que puede ofrecer programas de televisión en cualquier momento en cualquier lugar. </w:t>
      </w:r>
      <w:r w:rsidRPr="000B5660">
        <w:rPr>
          <w:rStyle w:val="google-src-text1"/>
          <w:rFonts w:cs="Arial"/>
        </w:rPr>
        <w:t>Based on IP protocol, IPTV features advantages like bandwidth efficiency and ease of management.</w:t>
      </w:r>
      <w:r w:rsidRPr="00C25634">
        <w:t xml:space="preserve">Basado en el protocolo IP, IPTV características ventajas como la eficiencia de ancho de banda y la facilidad de gestión. </w:t>
      </w:r>
      <w:r w:rsidRPr="000B5660">
        <w:rPr>
          <w:rStyle w:val="google-src-text1"/>
          <w:rFonts w:cs="Arial"/>
        </w:rPr>
        <w:t>IPTV supports both broadcast and unicast services like LiveTV and VideoOnDemand.</w:t>
      </w:r>
      <w:r w:rsidRPr="00C25634">
        <w:t xml:space="preserve">IPTV es compatible con los servicios de radiodifusión  como LiveTV y VideoOnDemand. </w:t>
      </w:r>
      <w:r w:rsidRPr="000B5660">
        <w:rPr>
          <w:rStyle w:val="google-src-text1"/>
          <w:rFonts w:cs="Arial"/>
        </w:rPr>
        <w:t>WiMAX wireless system, capable of ensuring high bandwidths and low latencies, is suitable for delivering multimedia services.</w:t>
      </w:r>
      <w:r w:rsidRPr="00C25634">
        <w:t xml:space="preserve">Sistema de WiMAX móvil, capaz de garantizar altos anchos de banda y baja latencia, es adecuado para la prestación de servicios multimedia. </w:t>
      </w:r>
      <w:r w:rsidRPr="000B5660">
        <w:rPr>
          <w:rStyle w:val="google-src-text1"/>
          <w:rFonts w:cs="Arial"/>
        </w:rPr>
        <w:t>In addition, it also provides wide area coverage, mobility support, and non-line-of-sight operation.</w:t>
      </w:r>
      <w:r w:rsidRPr="00C25634">
        <w:t xml:space="preserve">Además, también proporciona una cobertura de área amplia, apoyo a la movilidad, y no la línea de operación de la vista. </w:t>
      </w:r>
      <w:r w:rsidRPr="000B5660">
        <w:rPr>
          <w:rStyle w:val="google-src-text1"/>
          <w:rFonts w:cs="Arial"/>
        </w:rPr>
        <w:t>Therefore, WiMAX is a promising solution for delivering IPTV services anytime anywhere, especially to rural areas or remote locations.</w:t>
      </w:r>
      <w:r w:rsidRPr="00C25634">
        <w:t xml:space="preserve">Por lo tanto, WiMAX es una solución prometedora para la entrega de servicios de IPTV en cualquier momento en cualquier lugar, especialmente a </w:t>
      </w:r>
      <w:r>
        <w:t>l</w:t>
      </w:r>
      <w:r w:rsidRPr="00C25634">
        <w:t xml:space="preserve">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37"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15" w:name="_Toc276683973"/>
      <w:bookmarkStart w:id="116" w:name="_Toc280984187"/>
      <w:r>
        <w:t xml:space="preserve">Ilustración </w:t>
      </w:r>
      <w:r w:rsidR="005914AB">
        <w:fldChar w:fldCharType="begin"/>
      </w:r>
      <w:r>
        <w:instrText xml:space="preserve"> SEQ Ilustración \* ARABIC </w:instrText>
      </w:r>
      <w:r w:rsidR="005914AB">
        <w:fldChar w:fldCharType="separate"/>
      </w:r>
      <w:r w:rsidR="00B42BC5">
        <w:rPr>
          <w:noProof/>
        </w:rPr>
        <w:t>13</w:t>
      </w:r>
      <w:r w:rsidR="005914AB">
        <w:fldChar w:fldCharType="end"/>
      </w:r>
      <w:r>
        <w:t xml:space="preserve"> - Infraestructura de redes IPTV</w:t>
      </w:r>
      <w:bookmarkEnd w:id="115"/>
      <w:bookmarkEnd w:id="116"/>
    </w:p>
    <w:p w:rsidR="006859D3" w:rsidRPr="00460025" w:rsidRDefault="005914AB" w:rsidP="006859D3">
      <w:pPr>
        <w:pStyle w:val="Ttulo7"/>
        <w:rPr>
          <w:lang w:val="es-ES"/>
        </w:rPr>
      </w:pPr>
      <w:r>
        <w:fldChar w:fldCharType="begin"/>
      </w:r>
      <w:r w:rsidRPr="005914AB">
        <w:rPr>
          <w:lang w:val="es-CL"/>
          <w:rPrChange w:id="117" w:author="manolo" w:date="2010-12-23T14:38:00Z">
            <w:rPr>
              <w:color w:val="0000FF"/>
              <w:u w:val="single"/>
            </w:rPr>
          </w:rPrChange>
        </w:rPr>
        <w:instrText>HYPERLINK "http://edna.dml.ce.sharif.edu/dmlsite/content/iptv"</w:instrText>
      </w:r>
      <w:r>
        <w:fldChar w:fldCharType="separate"/>
      </w:r>
      <w:r w:rsidR="006859D3" w:rsidRPr="00460025">
        <w:rPr>
          <w:rStyle w:val="Hipervnculo"/>
          <w:rFonts w:cs="Arial"/>
          <w:lang w:val="es-ES"/>
        </w:rPr>
        <w:t>http://edna.dml.ce.sharif.edu/dmlsite/content/iptv</w:t>
      </w:r>
      <w:r>
        <w:fldChar w:fldCharType="end"/>
      </w:r>
    </w:p>
    <w:p w:rsidR="009A106D" w:rsidRDefault="006859D3" w:rsidP="00460025">
      <w:pPr>
        <w:pStyle w:val="Subttulo"/>
        <w:outlineLvl w:val="1"/>
      </w:pPr>
      <w:r>
        <w:br w:type="page"/>
      </w:r>
      <w:bookmarkStart w:id="118" w:name="_Toc280970273"/>
      <w:r w:rsidR="007F68C8">
        <w:t>2.8. Metodología de Desarrollo</w:t>
      </w:r>
      <w:bookmarkEnd w:id="118"/>
    </w:p>
    <w:bookmarkEnd w:id="111"/>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7C0EE8" w:rsidRPr="00531853" w:rsidRDefault="00C061FC" w:rsidP="006859D3">
      <w:pPr>
        <w:pStyle w:val="Subttulo"/>
        <w:outlineLvl w:val="2"/>
      </w:pPr>
      <w:r>
        <w:t xml:space="preserve"> </w:t>
      </w:r>
      <w:r w:rsidR="007C0EE8">
        <w:br w:type="page"/>
      </w:r>
      <w:bookmarkStart w:id="119" w:name="_Toc266039184"/>
      <w:bookmarkStart w:id="120" w:name="_Toc280970274"/>
      <w:bookmarkStart w:id="121" w:name="_Toc280970275"/>
      <w:r w:rsidR="007C0EE8" w:rsidRPr="00531853">
        <w:t>2.</w:t>
      </w:r>
      <w:r w:rsidR="00B60CF3">
        <w:t>8</w:t>
      </w:r>
      <w:r w:rsidR="007C0EE8" w:rsidRPr="00531853">
        <w:t>.</w:t>
      </w:r>
      <w:r w:rsidR="00B60CF3">
        <w:t>1</w:t>
      </w:r>
      <w:r w:rsidR="008867A5">
        <w:t>.</w:t>
      </w:r>
      <w:r w:rsidR="007C0EE8" w:rsidRPr="00531853">
        <w:t xml:space="preserve"> Extreme Programming</w:t>
      </w:r>
      <w:bookmarkEnd w:id="119"/>
      <w:bookmarkEnd w:id="120"/>
      <w:bookmarkEnd w:id="121"/>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8626F7">
      <w:pPr>
        <w:pStyle w:val="Subttulo"/>
      </w:pPr>
      <w:r>
        <w:br w:type="page"/>
      </w:r>
      <w:r w:rsidR="00F21C81">
        <w:t>2.</w:t>
      </w:r>
      <w:r w:rsidR="00B60CF3">
        <w:t>8.2</w:t>
      </w:r>
      <w:r w:rsidR="009E3122">
        <w:t>. Scrum</w:t>
      </w:r>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Haz tu trabajo. Enfoca todos tus esfuerzos y habilidades para trabajar en lo que te comprometiste a hacer. No te preocupes por nada más. Alguien lo har</w:t>
      </w:r>
      <w:r>
        <w:rPr>
          <w:lang w:eastAsia="es-CL"/>
        </w:rPr>
        <w:t>á</w:t>
      </w:r>
      <w:r w:rsidRPr="00757A97">
        <w:rPr>
          <w:lang w:eastAsia="es-CL"/>
        </w:rPr>
        <w:t xml:space="preserve"> por ti.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ProductOwner</w:t>
      </w:r>
    </w:p>
    <w:p w:rsidR="000B4B81" w:rsidRPr="000B4B81" w:rsidRDefault="000B4B81" w:rsidP="00D20981">
      <w:r w:rsidRPr="000B4B81">
        <w:t>El ProductOwner representa la voz del cliente. Se asegura de que el equipo Scrum trabaja de forma adecuada desde la perspectiva del negocio. El ProductOwner escribe historias de usuario, las prioriza, y las coloca en el ProductBacklog.</w:t>
      </w:r>
    </w:p>
    <w:p w:rsidR="000B4B81" w:rsidRPr="009E3122" w:rsidRDefault="000B4B81" w:rsidP="00D20981">
      <w:pPr>
        <w:rPr>
          <w:b/>
        </w:rPr>
      </w:pPr>
      <w:r w:rsidRPr="009E3122">
        <w:rPr>
          <w:b/>
        </w:rPr>
        <w:t>ScrumMaster (o Facilitador)</w:t>
      </w:r>
    </w:p>
    <w:p w:rsidR="000B4B81" w:rsidRPr="000B4B81" w:rsidRDefault="000B4B81" w:rsidP="00D20981">
      <w:r w:rsidRPr="000B4B81">
        <w:t>El Scrum es facilitado por un ScrumMaster, cuyo trabajo primario es eliminar los obstáculos que impiden que el equipo alcance el objetivo del sprint. El ScrumMaster no es el líder del equipo (porque ellos se auto-organizan), sino que actúa como una protección entre el equipo y cualquier influencia que le distraiga. El ScrumMaster se asegura de que el proceso Scrum se utiliza como es debido. El ScrumMaster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22" w:name="_Toc280970276"/>
      <w:r>
        <w:t>2.8.3</w:t>
      </w:r>
      <w:r w:rsidR="009E3122">
        <w:t>. Software</w:t>
      </w:r>
      <w:r w:rsidR="00665B89">
        <w:t xml:space="preserve"> Libre</w:t>
      </w:r>
      <w:bookmarkEnd w:id="122"/>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“TheCathedral&amp;TheBazaar”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460025">
      <w:pPr>
        <w:pStyle w:val="Prrafodelista"/>
        <w:numPr>
          <w:ilvl w:val="0"/>
          <w:numId w:val="31"/>
        </w:numPr>
      </w:pPr>
      <w:r w:rsidRPr="00460025">
        <w:t>Todo buen trabajo de software comienza a partir de las necesidades personales del programador (todo buen trabajo empieza cuando uno tiene que rascarse su propia comezón).</w:t>
      </w:r>
    </w:p>
    <w:p w:rsidR="004D680B" w:rsidRPr="00460025" w:rsidRDefault="004D680B" w:rsidP="00460025">
      <w:pPr>
        <w:pStyle w:val="Prrafodelista"/>
        <w:numPr>
          <w:ilvl w:val="0"/>
          <w:numId w:val="31"/>
        </w:numPr>
      </w:pPr>
      <w:r w:rsidRPr="00460025">
        <w:t>Los buenos programadores saben qué escribir. Los mejores, qué reescribir (y reutilizar).</w:t>
      </w:r>
    </w:p>
    <w:p w:rsidR="00C2697B" w:rsidRDefault="004D680B" w:rsidP="00460025">
      <w:pPr>
        <w:pStyle w:val="Prrafodelista"/>
        <w:numPr>
          <w:ilvl w:val="0"/>
          <w:numId w:val="31"/>
        </w:numPr>
      </w:pPr>
      <w:r w:rsidRPr="00460025">
        <w:t>Considere desecharlo; de todos modos tendrá que hacerlo</w:t>
      </w:r>
      <w:r w:rsidR="008626F7">
        <w:t>.</w:t>
      </w:r>
    </w:p>
    <w:p w:rsidR="004D680B" w:rsidRPr="00460025" w:rsidRDefault="004D680B" w:rsidP="00460025">
      <w:pPr>
        <w:pStyle w:val="Prrafodelista"/>
        <w:numPr>
          <w:ilvl w:val="0"/>
          <w:numId w:val="31"/>
        </w:numPr>
      </w:pPr>
      <w:r w:rsidRPr="00460025">
        <w:t>Si tienes la actitud adecuada, encontrarás problemas interesantes.</w:t>
      </w:r>
    </w:p>
    <w:p w:rsidR="004D680B" w:rsidRPr="00460025" w:rsidRDefault="004D680B" w:rsidP="00460025">
      <w:pPr>
        <w:pStyle w:val="Prrafodelista"/>
        <w:numPr>
          <w:ilvl w:val="0"/>
          <w:numId w:val="31"/>
        </w:numPr>
      </w:pPr>
      <w:r w:rsidRPr="00460025">
        <w:t>Cuando se pierde el interés en un programa, el último deber es darlo en herencia a un sucesor competente.</w:t>
      </w:r>
    </w:p>
    <w:p w:rsidR="004D680B" w:rsidRPr="00460025" w:rsidRDefault="004D680B" w:rsidP="00460025">
      <w:pPr>
        <w:pStyle w:val="Prrafodelista"/>
        <w:numPr>
          <w:ilvl w:val="0"/>
          <w:numId w:val="31"/>
        </w:numPr>
      </w:pPr>
      <w:r w:rsidRPr="00460025">
        <w:t>Tratar a los usuarios como colaboradores es la forma más apropiada de mejorar el código, y la más efectiva de depurarlo.</w:t>
      </w:r>
    </w:p>
    <w:p w:rsidR="004D680B" w:rsidRPr="00460025" w:rsidRDefault="004D680B" w:rsidP="00460025">
      <w:pPr>
        <w:pStyle w:val="Prrafodelista"/>
        <w:numPr>
          <w:ilvl w:val="0"/>
          <w:numId w:val="31"/>
        </w:numPr>
      </w:pPr>
      <w:r w:rsidRPr="00460025">
        <w:t>Libere rápido y a menudo, y escuche a sus clientes.</w:t>
      </w:r>
    </w:p>
    <w:p w:rsidR="004D680B" w:rsidRPr="00460025" w:rsidRDefault="004D680B" w:rsidP="00460025">
      <w:pPr>
        <w:pStyle w:val="Prrafodelista"/>
        <w:numPr>
          <w:ilvl w:val="0"/>
          <w:numId w:val="31"/>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460025">
      <w:pPr>
        <w:pStyle w:val="Prrafodelista"/>
        <w:numPr>
          <w:ilvl w:val="0"/>
          <w:numId w:val="31"/>
        </w:numPr>
      </w:pPr>
      <w:r w:rsidRPr="00460025">
        <w:t>Las estructuras de datos inteligentes y el código burdo funcionan mucho mejor que en el caso inverso.</w:t>
      </w:r>
    </w:p>
    <w:p w:rsidR="004D680B" w:rsidRPr="00460025" w:rsidRDefault="004D680B" w:rsidP="00460025">
      <w:pPr>
        <w:pStyle w:val="Prrafodelista"/>
        <w:numPr>
          <w:ilvl w:val="0"/>
          <w:numId w:val="31"/>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460025">
      <w:pPr>
        <w:pStyle w:val="Prrafodelista"/>
        <w:numPr>
          <w:ilvl w:val="0"/>
          <w:numId w:val="31"/>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460025">
      <w:pPr>
        <w:pStyle w:val="Prrafodelista"/>
        <w:numPr>
          <w:ilvl w:val="0"/>
          <w:numId w:val="31"/>
        </w:numPr>
      </w:pPr>
      <w:r w:rsidRPr="00460025">
        <w:t>Frecuentemente, las soluciones más innovadoras y espectaculares provienen de comprender que la concepción del problema era errónea.</w:t>
      </w:r>
    </w:p>
    <w:p w:rsidR="004D680B" w:rsidRPr="00460025" w:rsidRDefault="004D680B" w:rsidP="00460025">
      <w:pPr>
        <w:pStyle w:val="Prrafodelista"/>
        <w:numPr>
          <w:ilvl w:val="0"/>
          <w:numId w:val="31"/>
        </w:numPr>
      </w:pPr>
      <w:r w:rsidRPr="00460025">
        <w:t>La perfección (en diseño) se alcanza no cuando ya no hay nada que agregar, sino cuando ya no hay nada que quitar.</w:t>
      </w:r>
    </w:p>
    <w:p w:rsidR="004D680B" w:rsidRPr="00460025" w:rsidRDefault="004D680B" w:rsidP="00460025">
      <w:pPr>
        <w:pStyle w:val="Prrafodelista"/>
        <w:numPr>
          <w:ilvl w:val="0"/>
          <w:numId w:val="31"/>
        </w:numPr>
      </w:pPr>
      <w:r w:rsidRPr="00460025">
        <w:t>Toda herramienta es útil empleándose de la forma prevista, pero una *gran* herramienta es la que se presta a ser utilizada de la manera menos esperada.</w:t>
      </w:r>
    </w:p>
    <w:p w:rsidR="004D680B" w:rsidRPr="00460025" w:rsidRDefault="004D680B" w:rsidP="00460025">
      <w:pPr>
        <w:pStyle w:val="Prrafodelista"/>
        <w:numPr>
          <w:ilvl w:val="0"/>
          <w:numId w:val="31"/>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460025">
      <w:pPr>
        <w:pStyle w:val="Prrafodelista"/>
        <w:numPr>
          <w:ilvl w:val="0"/>
          <w:numId w:val="31"/>
        </w:numPr>
      </w:pPr>
      <w:r w:rsidRPr="00460025">
        <w:t>Un sistema de seguridad es tan seguro como secreto. Cuídese de los secretos a medias.</w:t>
      </w:r>
    </w:p>
    <w:p w:rsidR="004D680B" w:rsidRPr="00460025" w:rsidRDefault="004D680B" w:rsidP="00460025">
      <w:pPr>
        <w:pStyle w:val="Prrafodelista"/>
        <w:numPr>
          <w:ilvl w:val="0"/>
          <w:numId w:val="31"/>
        </w:numPr>
      </w:pPr>
      <w:r w:rsidRPr="00460025">
        <w:t>Para resolver un problema interesante, comience por encontrar un problema que le resulte interesante.</w:t>
      </w:r>
    </w:p>
    <w:p w:rsidR="004D680B" w:rsidRPr="00460025" w:rsidRDefault="004D680B" w:rsidP="00460025">
      <w:pPr>
        <w:pStyle w:val="Prrafodelista"/>
        <w:numPr>
          <w:ilvl w:val="0"/>
          <w:numId w:val="31"/>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23" w:name="_Toc280970277"/>
      <w:r>
        <w:t>2.8.3.1</w:t>
      </w:r>
      <w:r w:rsidR="008867A5">
        <w:t>.</w:t>
      </w:r>
      <w:r>
        <w:t xml:space="preserve"> Licencia GNU GPL v2</w:t>
      </w:r>
      <w:bookmarkEnd w:id="12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24" w:name="_Toc280970278"/>
      <w:r>
        <w:t>2.9. Frameworks</w:t>
      </w:r>
      <w:bookmarkEnd w:id="124"/>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3607CB">
      <w:pPr>
        <w:pStyle w:val="Subttulo"/>
        <w:outlineLvl w:val="1"/>
      </w:pPr>
    </w:p>
    <w:p w:rsidR="003607CB" w:rsidRPr="00BE13A4" w:rsidRDefault="003607CB" w:rsidP="003607CB">
      <w:pPr>
        <w:pStyle w:val="Subttulo"/>
        <w:outlineLvl w:val="2"/>
        <w:rPr>
          <w:u w:val="single"/>
        </w:rPr>
      </w:pPr>
      <w:r>
        <w:br w:type="page"/>
      </w:r>
      <w:bookmarkStart w:id="125" w:name="_Toc280970279"/>
      <w:r>
        <w:t>2.9.1. Zend Framework</w:t>
      </w:r>
      <w:bookmarkEnd w:id="125"/>
    </w:p>
    <w:p w:rsidR="003607CB" w:rsidRDefault="003607CB" w:rsidP="003607CB">
      <w:r>
        <w:t>Zend es la principal compañía que está detrás del desarrollo de PHP.Este framework</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38"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26" w:name="_Toc280984188"/>
      <w:r>
        <w:t xml:space="preserve">Ilustración </w:t>
      </w:r>
      <w:r w:rsidR="005914AB">
        <w:fldChar w:fldCharType="begin"/>
      </w:r>
      <w:r w:rsidR="000051F5">
        <w:instrText xml:space="preserve"> SEQ Ilustración \* ARABIC </w:instrText>
      </w:r>
      <w:r w:rsidR="005914AB">
        <w:fldChar w:fldCharType="separate"/>
      </w:r>
      <w:r w:rsidR="00B42BC5">
        <w:rPr>
          <w:noProof/>
        </w:rPr>
        <w:t>14</w:t>
      </w:r>
      <w:r w:rsidR="005914AB">
        <w:rPr>
          <w:noProof/>
        </w:rPr>
        <w:fldChar w:fldCharType="end"/>
      </w:r>
      <w:r>
        <w:t xml:space="preserve"> - Visión general Zend Framework</w:t>
      </w:r>
      <w:bookmarkEnd w:id="126"/>
    </w:p>
    <w:p w:rsidR="003607CB" w:rsidRDefault="005914AB" w:rsidP="003607CB">
      <w:pPr>
        <w:pStyle w:val="Epgrafe"/>
        <w:jc w:val="center"/>
        <w:rPr>
          <w:lang w:val="pt-BR"/>
        </w:rPr>
      </w:pPr>
      <w:hyperlink r:id="rId39"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27" w:name="_Toc280970280"/>
      <w:r w:rsidRPr="00460025">
        <w:rPr>
          <w:lang w:val="pt-BR"/>
        </w:rPr>
        <w:t>2.9.2. Google Web Toolkit</w:t>
      </w:r>
      <w:bookmarkEnd w:id="127"/>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Pr="00F235E4">
        <w:rPr>
          <w:lang w:val="pt-BR"/>
        </w:rPr>
        <w:t xml:space="preserve">y </w:t>
      </w:r>
      <w:r w:rsidRPr="00F235E4">
        <w:t>JavaScript</w:t>
      </w:r>
      <w:r w:rsidRPr="00F235E4">
        <w:rPr>
          <w:lang w:val="pt-BR"/>
        </w:rPr>
        <w:t>.</w:t>
      </w:r>
      <w:r>
        <w:t>GWT.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28" w:name="_Toc280984189"/>
      <w:r>
        <w:t xml:space="preserve">Ilustración </w:t>
      </w:r>
      <w:r w:rsidR="005914AB">
        <w:fldChar w:fldCharType="begin"/>
      </w:r>
      <w:r w:rsidR="000051F5">
        <w:instrText xml:space="preserve"> SEQ Ilustración \* ARABIC </w:instrText>
      </w:r>
      <w:r w:rsidR="005914AB">
        <w:fldChar w:fldCharType="separate"/>
      </w:r>
      <w:r w:rsidR="00B42BC5">
        <w:rPr>
          <w:noProof/>
        </w:rPr>
        <w:t>15</w:t>
      </w:r>
      <w:r w:rsidR="005914AB">
        <w:rPr>
          <w:noProof/>
        </w:rPr>
        <w:fldChar w:fldCharType="end"/>
      </w:r>
      <w:r>
        <w:t xml:space="preserve"> - Esquema de Widgets GWT</w:t>
      </w:r>
      <w:bookmarkEnd w:id="128"/>
    </w:p>
    <w:p w:rsidR="003607CB" w:rsidRPr="00BE13A4" w:rsidRDefault="005914AB" w:rsidP="003607CB">
      <w:pPr>
        <w:pStyle w:val="Ttulo7"/>
        <w:rPr>
          <w:lang w:val="es-ES"/>
        </w:rPr>
      </w:pPr>
      <w:r>
        <w:fldChar w:fldCharType="begin"/>
      </w:r>
      <w:r w:rsidRPr="005914AB">
        <w:rPr>
          <w:lang w:val="es-CL"/>
          <w:rPrChange w:id="129" w:author="manolo" w:date="2010-12-23T14:38:00Z">
            <w:rPr>
              <w:color w:val="0000FF"/>
              <w:u w:val="single"/>
            </w:rPr>
          </w:rPrChange>
        </w:rPr>
        <w:instrText>HYPERLINK "http://java.ociweb.com/mark/programming/GWT.html"</w:instrText>
      </w:r>
      <w:r>
        <w:fldChar w:fldCharType="separate"/>
      </w:r>
      <w:r w:rsidR="003607CB" w:rsidRPr="00BE13A4">
        <w:rPr>
          <w:rStyle w:val="Hipervnculo"/>
          <w:lang w:val="es-ES"/>
        </w:rPr>
        <w:t>http://java.ociweb.com/mark/programming/GWT.html</w:t>
      </w:r>
      <w:r>
        <w:fldChar w:fldCharType="end"/>
      </w:r>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30" w:name="_Toc280970281"/>
      <w:r w:rsidRPr="007E48E2">
        <w:t>Capítulo 3: Estado del Arte</w:t>
      </w:r>
      <w:bookmarkEnd w:id="130"/>
    </w:p>
    <w:p w:rsidR="009A106D" w:rsidRDefault="007C0EE8" w:rsidP="00460025">
      <w:pPr>
        <w:pStyle w:val="Subttulo"/>
        <w:outlineLvl w:val="1"/>
      </w:pPr>
      <w:bookmarkStart w:id="131" w:name="_Toc266039185"/>
      <w:bookmarkStart w:id="132" w:name="_Toc280970282"/>
      <w:r w:rsidRPr="007E48E2">
        <w:t>3.</w:t>
      </w:r>
      <w:r w:rsidR="003607CB">
        <w:t>1</w:t>
      </w:r>
      <w:r w:rsidR="008E4C93">
        <w:t>.</w:t>
      </w:r>
      <w:r w:rsidRPr="007E48E2">
        <w:t xml:space="preserve"> Gestores de Contenidos multimedia existentes</w:t>
      </w:r>
      <w:bookmarkEnd w:id="131"/>
      <w:bookmarkEnd w:id="132"/>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que tengan características multimedia.</w:t>
      </w:r>
    </w:p>
    <w:p w:rsidR="009A106D" w:rsidRDefault="007C0EE8" w:rsidP="00460025">
      <w:pPr>
        <w:pStyle w:val="Subttulo"/>
        <w:outlineLvl w:val="2"/>
        <w:rPr>
          <w:lang w:val="es-ES"/>
        </w:rPr>
      </w:pPr>
      <w:bookmarkStart w:id="133" w:name="_Toc280970283"/>
      <w:r w:rsidRPr="007E48E2">
        <w:rPr>
          <w:lang w:val="es-ES"/>
        </w:rPr>
        <w:t>3.</w:t>
      </w:r>
      <w:r w:rsidR="003607CB">
        <w:rPr>
          <w:lang w:val="es-ES"/>
        </w:rPr>
        <w:t>1</w:t>
      </w:r>
      <w:r w:rsidRPr="007E48E2">
        <w:rPr>
          <w:lang w:val="es-ES"/>
        </w:rPr>
        <w:t>.1</w:t>
      </w:r>
      <w:r w:rsidR="009E3122">
        <w:rPr>
          <w:lang w:val="es-ES"/>
        </w:rPr>
        <w:t>.</w:t>
      </w:r>
      <w:r w:rsidR="009E3122" w:rsidRPr="007E48E2">
        <w:rPr>
          <w:lang w:val="es-ES"/>
        </w:rPr>
        <w:t>PHPMotion</w:t>
      </w:r>
      <w:bookmarkEnd w:id="133"/>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Youtube</w:t>
      </w:r>
      <w:r w:rsidRPr="00640374">
        <w:rPr>
          <w:lang w:eastAsia="es-ES"/>
        </w:rPr>
        <w:t>.</w:t>
      </w:r>
      <w:r>
        <w:rPr>
          <w:lang w:eastAsia="es-ES"/>
        </w:rPr>
        <w:t xml:space="preserve"> Entre sus principales características están:</w:t>
      </w:r>
    </w:p>
    <w:p w:rsidR="009A106D" w:rsidRDefault="007C0EE8" w:rsidP="00460025">
      <w:pPr>
        <w:numPr>
          <w:ilvl w:val="0"/>
          <w:numId w:val="28"/>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460025">
      <w:pPr>
        <w:numPr>
          <w:ilvl w:val="0"/>
          <w:numId w:val="28"/>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460025">
      <w:pPr>
        <w:numPr>
          <w:ilvl w:val="0"/>
          <w:numId w:val="28"/>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460025">
      <w:pPr>
        <w:numPr>
          <w:ilvl w:val="0"/>
          <w:numId w:val="28"/>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460025">
      <w:pPr>
        <w:numPr>
          <w:ilvl w:val="0"/>
          <w:numId w:val="28"/>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460025">
      <w:pPr>
        <w:numPr>
          <w:ilvl w:val="0"/>
          <w:numId w:val="28"/>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460025">
      <w:pPr>
        <w:numPr>
          <w:ilvl w:val="0"/>
          <w:numId w:val="28"/>
        </w:numPr>
        <w:rPr>
          <w:lang w:eastAsia="es-ES"/>
        </w:rPr>
      </w:pPr>
      <w:r w:rsidRPr="00640374">
        <w:rPr>
          <w:lang w:eastAsia="es-ES"/>
        </w:rPr>
        <w:t>Soporte para grupos.</w:t>
      </w:r>
    </w:p>
    <w:p w:rsidR="009A106D" w:rsidRDefault="007C0EE8" w:rsidP="00460025">
      <w:pPr>
        <w:numPr>
          <w:ilvl w:val="0"/>
          <w:numId w:val="28"/>
        </w:numPr>
        <w:rPr>
          <w:lang w:eastAsia="es-ES"/>
        </w:rPr>
      </w:pPr>
      <w:r w:rsidRPr="00640374">
        <w:rPr>
          <w:lang w:eastAsia="es-ES"/>
        </w:rPr>
        <w:t>Facilidad para crear favoritos</w:t>
      </w:r>
      <w:r w:rsidR="008626F7">
        <w:rPr>
          <w:lang w:eastAsia="es-ES"/>
        </w:rPr>
        <w:t>.</w:t>
      </w:r>
    </w:p>
    <w:p w:rsidR="009A106D" w:rsidRDefault="007C0EE8" w:rsidP="00460025">
      <w:pPr>
        <w:numPr>
          <w:ilvl w:val="0"/>
          <w:numId w:val="28"/>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34" w:name="_Toc276683976"/>
      <w:bookmarkStart w:id="135" w:name="_Toc280984190"/>
      <w:r>
        <w:t xml:space="preserve">Ilustración </w:t>
      </w:r>
      <w:r w:rsidR="005914AB">
        <w:fldChar w:fldCharType="begin"/>
      </w:r>
      <w:r>
        <w:instrText xml:space="preserve"> SEQ Ilustración \* ARABIC </w:instrText>
      </w:r>
      <w:r w:rsidR="005914AB">
        <w:fldChar w:fldCharType="separate"/>
      </w:r>
      <w:r w:rsidR="00B42BC5">
        <w:rPr>
          <w:noProof/>
        </w:rPr>
        <w:t>16</w:t>
      </w:r>
      <w:r w:rsidR="005914AB">
        <w:fldChar w:fldCharType="end"/>
      </w:r>
      <w:r>
        <w:t xml:space="preserve"> - Web PHPMotion</w:t>
      </w:r>
      <w:bookmarkEnd w:id="134"/>
      <w:bookmarkEnd w:id="135"/>
    </w:p>
    <w:bookmarkStart w:id="136" w:name="_Toc266039206"/>
    <w:p w:rsidR="007C0EE8" w:rsidRPr="00460025" w:rsidRDefault="005914AB"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36"/>
      <w:r w:rsidRPr="00460025">
        <w:rPr>
          <w:b w:val="0"/>
        </w:rPr>
        <w:fldChar w:fldCharType="end"/>
      </w:r>
    </w:p>
    <w:p w:rsidR="009A106D" w:rsidRDefault="00F76108" w:rsidP="00460025">
      <w:pPr>
        <w:pStyle w:val="Subttulo"/>
        <w:outlineLvl w:val="2"/>
        <w:rPr>
          <w:lang w:val="es-ES"/>
        </w:rPr>
      </w:pPr>
      <w:r>
        <w:rPr>
          <w:lang w:val="es-ES"/>
        </w:rPr>
        <w:br w:type="page"/>
      </w:r>
      <w:bookmarkStart w:id="137" w:name="_Toc280970284"/>
      <w:r w:rsidR="007C0EE8" w:rsidRPr="007E48E2">
        <w:rPr>
          <w:lang w:val="es-ES"/>
        </w:rPr>
        <w:t>3.</w:t>
      </w:r>
      <w:r w:rsidR="003607CB">
        <w:rPr>
          <w:lang w:val="es-ES"/>
        </w:rPr>
        <w:t>1</w:t>
      </w:r>
      <w:r w:rsidR="007C0EE8" w:rsidRPr="007E48E2">
        <w:rPr>
          <w:lang w:val="es-ES"/>
        </w:rPr>
        <w:t>.2</w:t>
      </w:r>
      <w:r w:rsidR="009E3122">
        <w:rPr>
          <w:lang w:val="es-ES"/>
        </w:rPr>
        <w:t>.</w:t>
      </w:r>
      <w:r w:rsidR="009E3122" w:rsidRPr="007E48E2">
        <w:rPr>
          <w:lang w:val="es-ES"/>
        </w:rPr>
        <w:t>OsTube</w:t>
      </w:r>
      <w:bookmarkEnd w:id="137"/>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38" w:name="_Toc276683977"/>
      <w:bookmarkStart w:id="139" w:name="_Toc280984191"/>
      <w:r>
        <w:t xml:space="preserve">Ilustración </w:t>
      </w:r>
      <w:r w:rsidR="005914AB">
        <w:fldChar w:fldCharType="begin"/>
      </w:r>
      <w:r>
        <w:instrText xml:space="preserve"> SEQ Ilustración \* ARABIC </w:instrText>
      </w:r>
      <w:r w:rsidR="005914AB">
        <w:fldChar w:fldCharType="separate"/>
      </w:r>
      <w:r w:rsidR="00B42BC5">
        <w:rPr>
          <w:noProof/>
        </w:rPr>
        <w:t>17</w:t>
      </w:r>
      <w:r w:rsidR="005914AB">
        <w:fldChar w:fldCharType="end"/>
      </w:r>
      <w:r>
        <w:t xml:space="preserve"> - </w:t>
      </w:r>
      <w:r w:rsidRPr="00AE733E">
        <w:t>OSTube</w:t>
      </w:r>
      <w:bookmarkEnd w:id="138"/>
      <w:bookmarkEnd w:id="139"/>
    </w:p>
    <w:bookmarkStart w:id="140" w:name="_Toc266039207"/>
    <w:p w:rsidR="007C0EE8" w:rsidRPr="00460025" w:rsidRDefault="005914AB"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4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41" w:name="_Toc266039186"/>
      <w:bookmarkStart w:id="142" w:name="_Toc280970285"/>
      <w:r w:rsidRPr="007E48E2">
        <w:t>3.</w:t>
      </w:r>
      <w:r w:rsidR="003607CB">
        <w:t>2</w:t>
      </w:r>
      <w:r w:rsidR="00BB77FD">
        <w:t>.</w:t>
      </w:r>
      <w:r w:rsidRPr="007E48E2">
        <w:t xml:space="preserve"> Sitios de contenidos multimedia de referencia</w:t>
      </w:r>
      <w:bookmarkEnd w:id="141"/>
      <w:bookmarkEnd w:id="142"/>
    </w:p>
    <w:p w:rsidR="009A106D" w:rsidRDefault="005B09D3" w:rsidP="00460025">
      <w:r>
        <w:t>Los gestores de contenidos multimedia como los que se presentaron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43" w:name="_Toc266039187"/>
      <w:bookmarkStart w:id="144" w:name="_Toc280970286"/>
      <w:r w:rsidRPr="00BD1B4B">
        <w:rPr>
          <w:lang w:val="es-ES"/>
        </w:rPr>
        <w:t>3.</w:t>
      </w:r>
      <w:r w:rsidR="003607CB">
        <w:rPr>
          <w:lang w:val="es-ES"/>
        </w:rPr>
        <w:t>2</w:t>
      </w:r>
      <w:r w:rsidRPr="00BD1B4B">
        <w:rPr>
          <w:lang w:val="es-ES"/>
        </w:rPr>
        <w:t>.1</w:t>
      </w:r>
      <w:bookmarkEnd w:id="143"/>
      <w:r w:rsidR="009E3122">
        <w:rPr>
          <w:lang w:val="es-ES"/>
        </w:rPr>
        <w:t>.</w:t>
      </w:r>
      <w:r w:rsidR="009E3122" w:rsidRPr="00BD1B4B">
        <w:rPr>
          <w:lang w:val="es-ES"/>
        </w:rPr>
        <w:t>Youtube</w:t>
      </w:r>
      <w:bookmarkEnd w:id="144"/>
    </w:p>
    <w:p w:rsidR="009A106D" w:rsidRDefault="007C0EE8" w:rsidP="00460025">
      <w:r w:rsidRPr="00113170">
        <w:t xml:space="preserve">Fue creado por tres antiguos empleados de </w:t>
      </w:r>
      <w:hyperlink r:id="rId43" w:tooltip="PayPal" w:history="1">
        <w:r w:rsidRPr="00113170">
          <w:t>PayPal</w:t>
        </w:r>
      </w:hyperlink>
      <w:r w:rsidRPr="00113170">
        <w:t xml:space="preserve"> en febrero de 2005. En noviembre de 2006 lo adquirió Google y ahora opera como una de sus </w:t>
      </w:r>
      <w:hyperlink r:id="rId44" w:tooltip="Filial" w:history="1">
        <w:r w:rsidRPr="00113170">
          <w:t>filiales</w:t>
        </w:r>
      </w:hyperlink>
      <w:r w:rsidRPr="00113170">
        <w:t xml:space="preserve">. YouTube usa un reproductor en línea basado en </w:t>
      </w:r>
      <w:hyperlink r:id="rId45"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46" w:tooltip="Programa de televisión" w:history="1">
        <w:r w:rsidRPr="00113170">
          <w:t>programas de televisión</w:t>
        </w:r>
      </w:hyperlink>
      <w:r w:rsidRPr="00113170">
        <w:t xml:space="preserve">, </w:t>
      </w:r>
      <w:hyperlink r:id="rId47" w:tooltip="Vídeo musical" w:history="1">
        <w:r w:rsidR="00810D0C">
          <w:t xml:space="preserve">videos </w:t>
        </w:r>
        <w:r w:rsidRPr="00113170">
          <w:t>musicales</w:t>
        </w:r>
      </w:hyperlink>
      <w:r w:rsidRPr="00113170">
        <w:t xml:space="preserve">, así como contenidos amateur como videoblogs. Los enlaces a </w:t>
      </w:r>
      <w:r w:rsidR="00810D0C">
        <w:t xml:space="preserve">videos </w:t>
      </w:r>
      <w:r w:rsidRPr="00113170">
        <w:t xml:space="preserve">de YouTube pueden ser también puestos en </w:t>
      </w:r>
      <w:hyperlink r:id="rId48" w:tooltip="Blogs" w:history="1">
        <w:r w:rsidRPr="00113170">
          <w:t>blogs</w:t>
        </w:r>
      </w:hyperlink>
      <w:r w:rsidRPr="00113170">
        <w:t xml:space="preserve"> y sitios electrónicos personales usando </w:t>
      </w:r>
      <w:hyperlink r:id="rId49" w:tooltip="Interfaz de programación de aplicaciones" w:history="1">
        <w:r w:rsidRPr="00113170">
          <w:t>API</w:t>
        </w:r>
      </w:hyperlink>
      <w:r w:rsidRPr="00113170">
        <w:t xml:space="preserve"> o incrustando cierto código </w:t>
      </w:r>
      <w:hyperlink r:id="rId50"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45" w:name="_Toc276683978"/>
      <w:bookmarkStart w:id="146" w:name="_Toc280984192"/>
      <w:r>
        <w:t xml:space="preserve">Ilustración </w:t>
      </w:r>
      <w:r w:rsidR="005914AB">
        <w:fldChar w:fldCharType="begin"/>
      </w:r>
      <w:r>
        <w:instrText xml:space="preserve"> SEQ Ilustración \* ARABIC </w:instrText>
      </w:r>
      <w:r w:rsidR="005914AB">
        <w:fldChar w:fldCharType="separate"/>
      </w:r>
      <w:r w:rsidR="00B42BC5">
        <w:rPr>
          <w:noProof/>
        </w:rPr>
        <w:t>18</w:t>
      </w:r>
      <w:r w:rsidR="005914AB">
        <w:fldChar w:fldCharType="end"/>
      </w:r>
      <w:r>
        <w:t xml:space="preserve"> - </w:t>
      </w:r>
      <w:r w:rsidRPr="001D6F6B">
        <w:t>Youtube</w:t>
      </w:r>
      <w:bookmarkEnd w:id="145"/>
      <w:bookmarkEnd w:id="146"/>
    </w:p>
    <w:bookmarkStart w:id="147" w:name="_Toc266039208"/>
    <w:p w:rsidR="007C0EE8" w:rsidRPr="0026694D" w:rsidRDefault="005914AB"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47"/>
      <w:r w:rsidRPr="00460025">
        <w:rPr>
          <w:b w:val="0"/>
        </w:rPr>
        <w:fldChar w:fldCharType="end"/>
      </w:r>
    </w:p>
    <w:p w:rsidR="00771E9F" w:rsidRDefault="00771E9F" w:rsidP="007C0EE8">
      <w:pPr>
        <w:pStyle w:val="Subttulo"/>
        <w:outlineLvl w:val="2"/>
        <w:rPr>
          <w:lang w:val="es-ES"/>
        </w:rPr>
      </w:pPr>
      <w:bookmarkStart w:id="148" w:name="_Toc266039188"/>
    </w:p>
    <w:p w:rsidR="007C0EE8" w:rsidRPr="007E48E2" w:rsidRDefault="007C0EE8" w:rsidP="007C0EE8">
      <w:pPr>
        <w:pStyle w:val="Subttulo"/>
        <w:outlineLvl w:val="2"/>
        <w:rPr>
          <w:lang w:val="es-ES"/>
        </w:rPr>
      </w:pPr>
      <w:bookmarkStart w:id="149" w:name="_Toc280970287"/>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48"/>
      <w:bookmarkEnd w:id="149"/>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3A35CD">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2"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50" w:name="_Toc280984193"/>
      <w:r>
        <w:t xml:space="preserve">Ilustración </w:t>
      </w:r>
      <w:r w:rsidR="005914AB">
        <w:fldChar w:fldCharType="begin"/>
      </w:r>
      <w:r>
        <w:instrText xml:space="preserve"> SEQ Ilustración \* ARABIC </w:instrText>
      </w:r>
      <w:r w:rsidR="005914AB">
        <w:fldChar w:fldCharType="separate"/>
      </w:r>
      <w:r w:rsidR="00B42BC5">
        <w:rPr>
          <w:noProof/>
        </w:rPr>
        <w:t>19</w:t>
      </w:r>
      <w:r w:rsidR="005914AB">
        <w:fldChar w:fldCharType="end"/>
      </w:r>
      <w:r>
        <w:t xml:space="preserve"> - Google Video</w:t>
      </w:r>
      <w:bookmarkEnd w:id="150"/>
    </w:p>
    <w:bookmarkStart w:id="151" w:name="_Toc266039209"/>
    <w:p w:rsidR="007C0EE8" w:rsidRPr="00460025" w:rsidRDefault="005914AB"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51"/>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9379AA">
        <w:rPr>
          <w:noProof/>
        </w:rPr>
        <w:t xml:space="preserve">, tecnologia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52" w:name="_Toc266039189"/>
      <w:bookmarkStart w:id="153" w:name="_Toc280970288"/>
      <w:r w:rsidRPr="007E48E2">
        <w:t>3.</w:t>
      </w:r>
      <w:r w:rsidR="003607CB">
        <w:t>2</w:t>
      </w:r>
      <w:r w:rsidRPr="007E48E2">
        <w:t>.3</w:t>
      </w:r>
      <w:r w:rsidR="004578B2">
        <w:t>.</w:t>
      </w:r>
      <w:r w:rsidRPr="007E48E2">
        <w:t>Vimeo</w:t>
      </w:r>
      <w:bookmarkEnd w:id="152"/>
      <w:bookmarkEnd w:id="153"/>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54" w:name="_Toc280984194"/>
      <w:r w:rsidRPr="00CE025F">
        <w:t xml:space="preserve">Ilustración </w:t>
      </w:r>
      <w:r w:rsidR="005914AB" w:rsidRPr="00CE025F">
        <w:fldChar w:fldCharType="begin"/>
      </w:r>
      <w:r w:rsidRPr="00CE025F">
        <w:instrText xml:space="preserve"> SEQ Ilustración \* ARABIC </w:instrText>
      </w:r>
      <w:r w:rsidR="005914AB" w:rsidRPr="00CE025F">
        <w:fldChar w:fldCharType="separate"/>
      </w:r>
      <w:r w:rsidR="00B42BC5">
        <w:rPr>
          <w:noProof/>
        </w:rPr>
        <w:t>20</w:t>
      </w:r>
      <w:r w:rsidR="005914AB" w:rsidRPr="00CE025F">
        <w:fldChar w:fldCharType="end"/>
      </w:r>
      <w:r w:rsidRPr="00CE025F">
        <w:t xml:space="preserve"> - Vimeo</w:t>
      </w:r>
      <w:bookmarkEnd w:id="154"/>
    </w:p>
    <w:bookmarkStart w:id="155" w:name="_Toc266039210"/>
    <w:p w:rsidR="007C0EE8" w:rsidRPr="00CE025F" w:rsidRDefault="005914AB"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55"/>
      <w:r w:rsidRPr="00CE025F">
        <w:rPr>
          <w:b w:val="0"/>
        </w:rPr>
        <w:fldChar w:fldCharType="end"/>
      </w:r>
    </w:p>
    <w:p w:rsidR="007C0EE8" w:rsidRPr="007E48E2" w:rsidRDefault="0026694D" w:rsidP="007C0EE8">
      <w:pPr>
        <w:pStyle w:val="Subttulo"/>
        <w:outlineLvl w:val="2"/>
        <w:rPr>
          <w:lang w:val="es-ES"/>
        </w:rPr>
      </w:pPr>
      <w:bookmarkStart w:id="156" w:name="_Toc266039190"/>
      <w:r>
        <w:rPr>
          <w:lang w:val="es-ES"/>
        </w:rPr>
        <w:br w:type="page"/>
      </w:r>
      <w:bookmarkStart w:id="157" w:name="_Toc280970289"/>
      <w:r w:rsidR="007C0EE8" w:rsidRPr="007E48E2">
        <w:rPr>
          <w:lang w:val="es-ES"/>
        </w:rPr>
        <w:t>3.</w:t>
      </w:r>
      <w:r w:rsidR="003607CB">
        <w:rPr>
          <w:lang w:val="es-ES"/>
        </w:rPr>
        <w:t>2</w:t>
      </w:r>
      <w:r w:rsidR="007C0EE8" w:rsidRPr="007E48E2">
        <w:rPr>
          <w:lang w:val="es-ES"/>
        </w:rPr>
        <w:t>.4</w:t>
      </w:r>
      <w:bookmarkEnd w:id="156"/>
      <w:r w:rsidR="009E3122">
        <w:rPr>
          <w:lang w:val="es-ES"/>
        </w:rPr>
        <w:t>.</w:t>
      </w:r>
      <w:r w:rsidR="009E3122" w:rsidRPr="007E48E2">
        <w:rPr>
          <w:lang w:val="es-ES"/>
        </w:rPr>
        <w:t>TerraTV</w:t>
      </w:r>
      <w:bookmarkEnd w:id="157"/>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4"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58" w:name="_Toc276683979"/>
      <w:bookmarkStart w:id="159" w:name="_Toc280984195"/>
      <w:r>
        <w:t xml:space="preserve">Ilustración </w:t>
      </w:r>
      <w:r w:rsidR="005914AB">
        <w:fldChar w:fldCharType="begin"/>
      </w:r>
      <w:r>
        <w:instrText xml:space="preserve"> SEQ Ilustración \* ARABIC </w:instrText>
      </w:r>
      <w:r w:rsidR="005914AB">
        <w:fldChar w:fldCharType="separate"/>
      </w:r>
      <w:r w:rsidR="00B42BC5">
        <w:rPr>
          <w:noProof/>
        </w:rPr>
        <w:t>21</w:t>
      </w:r>
      <w:r w:rsidR="005914AB">
        <w:fldChar w:fldCharType="end"/>
      </w:r>
      <w:r>
        <w:t xml:space="preserve"> - Terra TV</w:t>
      </w:r>
      <w:bookmarkEnd w:id="158"/>
      <w:bookmarkEnd w:id="159"/>
    </w:p>
    <w:bookmarkStart w:id="160" w:name="_Toc266039211"/>
    <w:p w:rsidR="007C0EE8" w:rsidRPr="00460025" w:rsidRDefault="005914AB"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60"/>
      <w:r w:rsidRPr="00460025">
        <w:rPr>
          <w:b w:val="0"/>
        </w:rPr>
        <w:fldChar w:fldCharType="end"/>
      </w:r>
    </w:p>
    <w:p w:rsidR="009A106D" w:rsidRDefault="007C0EE8" w:rsidP="00460025">
      <w:pPr>
        <w:pStyle w:val="Subttulo"/>
        <w:rPr>
          <w:lang w:val="es-ES"/>
        </w:rPr>
      </w:pPr>
      <w:r w:rsidRPr="00BD1B4B">
        <w:br w:type="page"/>
      </w:r>
      <w:bookmarkStart w:id="161" w:name="_Toc266039191"/>
      <w:r w:rsidRPr="007E48E2">
        <w:rPr>
          <w:lang w:val="es-ES"/>
        </w:rPr>
        <w:t>3.</w:t>
      </w:r>
      <w:r w:rsidR="003607CB">
        <w:rPr>
          <w:lang w:val="es-ES"/>
        </w:rPr>
        <w:t>2</w:t>
      </w:r>
      <w:r w:rsidRPr="007E48E2">
        <w:rPr>
          <w:lang w:val="es-ES"/>
        </w:rPr>
        <w:t>.5</w:t>
      </w:r>
      <w:bookmarkEnd w:id="161"/>
      <w:r w:rsidR="009E3122">
        <w:rPr>
          <w:lang w:val="es-ES"/>
        </w:rPr>
        <w:t>.</w:t>
      </w:r>
      <w:r w:rsidR="009E3122" w:rsidRPr="007E48E2">
        <w:rPr>
          <w:lang w:val="es-ES"/>
        </w:rPr>
        <w:t>EmolTV</w:t>
      </w:r>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2" w:name="_Toc280984196"/>
      <w:r>
        <w:t xml:space="preserve">Ilustración </w:t>
      </w:r>
      <w:r w:rsidR="005914AB">
        <w:fldChar w:fldCharType="begin"/>
      </w:r>
      <w:r>
        <w:instrText xml:space="preserve"> SEQ Ilustración \* ARABIC </w:instrText>
      </w:r>
      <w:r w:rsidR="005914AB">
        <w:fldChar w:fldCharType="separate"/>
      </w:r>
      <w:r w:rsidR="00B42BC5">
        <w:rPr>
          <w:noProof/>
        </w:rPr>
        <w:t>22</w:t>
      </w:r>
      <w:r w:rsidR="005914AB">
        <w:fldChar w:fldCharType="end"/>
      </w:r>
      <w:r>
        <w:t xml:space="preserve"> - Emol TV</w:t>
      </w:r>
      <w:bookmarkEnd w:id="162"/>
    </w:p>
    <w:bookmarkStart w:id="163" w:name="_Toc266039212"/>
    <w:p w:rsidR="007C0EE8" w:rsidRPr="00460025" w:rsidRDefault="005914AB"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63"/>
      <w:r w:rsidRPr="00460025">
        <w:rPr>
          <w:b w:val="0"/>
        </w:rPr>
        <w:fldChar w:fldCharType="end"/>
      </w:r>
    </w:p>
    <w:p w:rsidR="00A421A7" w:rsidRDefault="00A421A7">
      <w:pPr>
        <w:suppressAutoHyphens w:val="0"/>
        <w:spacing w:before="0" w:after="0" w:line="240" w:lineRule="auto"/>
        <w:jc w:val="left"/>
        <w:rPr>
          <w:rFonts w:eastAsia="Times New Roman" w:cs="Times New Roman"/>
          <w:b/>
          <w:sz w:val="28"/>
          <w:szCs w:val="24"/>
          <w:lang w:val="es-ES"/>
        </w:rPr>
      </w:pPr>
      <w:bookmarkStart w:id="164" w:name="_Toc266039192"/>
      <w:r>
        <w:rPr>
          <w:lang w:val="es-ES"/>
        </w:rPr>
        <w:br w:type="page"/>
      </w:r>
    </w:p>
    <w:p w:rsidR="007C0EE8" w:rsidRPr="00460025" w:rsidRDefault="007C0EE8" w:rsidP="007C0EE8">
      <w:pPr>
        <w:pStyle w:val="Subttulo"/>
        <w:outlineLvl w:val="2"/>
        <w:rPr>
          <w:lang w:val="es-ES"/>
        </w:rPr>
      </w:pPr>
      <w:bookmarkStart w:id="165" w:name="_Toc280970290"/>
      <w:r w:rsidRPr="00460025">
        <w:rPr>
          <w:lang w:val="es-ES"/>
        </w:rPr>
        <w:t>3.</w:t>
      </w:r>
      <w:r w:rsidR="003607CB">
        <w:rPr>
          <w:lang w:val="es-ES"/>
        </w:rPr>
        <w:t>2</w:t>
      </w:r>
      <w:r w:rsidRPr="00460025">
        <w:rPr>
          <w:lang w:val="es-ES"/>
        </w:rPr>
        <w:t>.6</w:t>
      </w:r>
      <w:r w:rsidR="00FE6036" w:rsidRPr="00460025">
        <w:rPr>
          <w:lang w:val="es-ES"/>
        </w:rPr>
        <w:t>.</w:t>
      </w:r>
      <w:r w:rsidRPr="00460025">
        <w:rPr>
          <w:lang w:val="es-ES"/>
        </w:rPr>
        <w:t xml:space="preserve"> 3TV</w:t>
      </w:r>
      <w:bookmarkEnd w:id="164"/>
      <w:bookmarkEnd w:id="165"/>
    </w:p>
    <w:p w:rsidR="007C0EE8" w:rsidRDefault="007C0EE8" w:rsidP="007C0EE8">
      <w:r>
        <w:t xml:space="preserve">Es el sitio de videos de La </w:t>
      </w:r>
      <w:r w:rsidRPr="005B640B">
        <w:t>Tercera</w:t>
      </w:r>
      <w:r>
        <w:t>, t</w:t>
      </w:r>
      <w:r w:rsidRPr="00D22B8B">
        <w:t xml:space="preserve">iene un despliegue bastante </w:t>
      </w:r>
      <w:r>
        <w:t>predecible, parece un clon de una versión antigua de youtube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6"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66" w:name="_Toc276683980"/>
      <w:bookmarkStart w:id="167" w:name="_Toc280984197"/>
      <w:r>
        <w:t xml:space="preserve">Ilustración </w:t>
      </w:r>
      <w:r w:rsidR="005914AB">
        <w:fldChar w:fldCharType="begin"/>
      </w:r>
      <w:r>
        <w:instrText xml:space="preserve"> SEQ Ilustración \* ARABIC </w:instrText>
      </w:r>
      <w:r w:rsidR="005914AB">
        <w:fldChar w:fldCharType="separate"/>
      </w:r>
      <w:r w:rsidR="00B42BC5">
        <w:rPr>
          <w:noProof/>
        </w:rPr>
        <w:t>23</w:t>
      </w:r>
      <w:r w:rsidR="005914AB">
        <w:fldChar w:fldCharType="end"/>
      </w:r>
      <w:r>
        <w:t xml:space="preserve"> - </w:t>
      </w:r>
      <w:r w:rsidRPr="00B90018">
        <w:t>3TV</w:t>
      </w:r>
      <w:bookmarkEnd w:id="166"/>
      <w:bookmarkEnd w:id="167"/>
    </w:p>
    <w:bookmarkStart w:id="168" w:name="_Toc266039213"/>
    <w:p w:rsidR="007C0EE8" w:rsidRPr="00460025" w:rsidRDefault="005914AB" w:rsidP="007C0EE8">
      <w:pPr>
        <w:pStyle w:val="Epgrafe"/>
        <w:jc w:val="center"/>
        <w:rPr>
          <w:b w:val="0"/>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168"/>
      <w:r>
        <w:fldChar w:fldCharType="end"/>
      </w:r>
    </w:p>
    <w:p w:rsidR="00A421A7" w:rsidRDefault="00A421A7">
      <w:pPr>
        <w:suppressAutoHyphens w:val="0"/>
        <w:spacing w:before="0" w:after="0" w:line="240" w:lineRule="auto"/>
        <w:jc w:val="left"/>
        <w:rPr>
          <w:rFonts w:eastAsia="Times New Roman" w:cs="Times New Roman"/>
          <w:b/>
          <w:sz w:val="28"/>
          <w:szCs w:val="24"/>
          <w:lang w:val="es-ES"/>
        </w:rPr>
      </w:pPr>
      <w:r>
        <w:rPr>
          <w:lang w:val="es-ES"/>
        </w:rPr>
        <w:br w:type="page"/>
      </w:r>
    </w:p>
    <w:p w:rsidR="009A106D" w:rsidRPr="00460025" w:rsidRDefault="00421830" w:rsidP="00460025">
      <w:pPr>
        <w:pStyle w:val="Subttulo"/>
        <w:outlineLvl w:val="1"/>
        <w:rPr>
          <w:lang w:val="es-ES"/>
        </w:rPr>
      </w:pPr>
      <w:bookmarkStart w:id="169" w:name="_Toc280970291"/>
      <w:r w:rsidRPr="00460025">
        <w:rPr>
          <w:lang w:val="es-ES"/>
        </w:rPr>
        <w:t>3.</w:t>
      </w:r>
      <w:r w:rsidR="003607CB">
        <w:rPr>
          <w:lang w:val="es-ES"/>
        </w:rPr>
        <w:t>3</w:t>
      </w:r>
      <w:r w:rsidRPr="00460025">
        <w:rPr>
          <w:lang w:val="es-ES"/>
        </w:rPr>
        <w:t>. Google TV</w:t>
      </w:r>
      <w:bookmarkEnd w:id="169"/>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57"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170" w:name="_Toc276683981"/>
      <w:bookmarkStart w:id="171" w:name="_Toc280984198"/>
      <w:r>
        <w:t xml:space="preserve">Ilustración </w:t>
      </w:r>
      <w:r w:rsidR="005914AB">
        <w:fldChar w:fldCharType="begin"/>
      </w:r>
      <w:r>
        <w:instrText xml:space="preserve"> SEQ Ilustración \* ARABIC </w:instrText>
      </w:r>
      <w:r w:rsidR="005914AB">
        <w:fldChar w:fldCharType="separate"/>
      </w:r>
      <w:r w:rsidR="00B42BC5">
        <w:rPr>
          <w:noProof/>
        </w:rPr>
        <w:t>24</w:t>
      </w:r>
      <w:r w:rsidR="005914AB">
        <w:fldChar w:fldCharType="end"/>
      </w:r>
      <w:r>
        <w:t xml:space="preserve"> – Google TV en un televisor IPTV conectado a internet</w:t>
      </w:r>
      <w:bookmarkEnd w:id="170"/>
      <w:bookmarkEnd w:id="171"/>
    </w:p>
    <w:p w:rsidR="009A106D" w:rsidRPr="00460025" w:rsidRDefault="005914AB" w:rsidP="00460025">
      <w:pPr>
        <w:pStyle w:val="Ttulo7"/>
        <w:rPr>
          <w:kern w:val="36"/>
          <w:lang w:val="es-CL"/>
        </w:rPr>
      </w:pPr>
      <w:r>
        <w:fldChar w:fldCharType="begin"/>
      </w:r>
      <w:r w:rsidRPr="005914AB">
        <w:rPr>
          <w:lang w:val="es-CL"/>
          <w:rPrChange w:id="172" w:author="manolo" w:date="2010-12-23T14:38:00Z">
            <w:rPr>
              <w:color w:val="0000FF"/>
              <w:u w:val="single"/>
            </w:rPr>
          </w:rPrChange>
        </w:rPr>
        <w:instrText>HYPERLINK "http://www.fayerwayer.com/2010/05/google-tv-ya-esta-al-aire/"</w:instrText>
      </w:r>
      <w:r>
        <w:fldChar w:fldCharType="separate"/>
      </w:r>
      <w:r w:rsidR="00421830" w:rsidRPr="00460025">
        <w:rPr>
          <w:rStyle w:val="Hipervnculo"/>
          <w:rFonts w:cs="Arial"/>
          <w:bCs/>
          <w:kern w:val="36"/>
          <w:lang w:val="es-CL"/>
        </w:rPr>
        <w:t>http://www.fayerwayer.com/2010/05/google-tv-ya-esta-al-aire/</w:t>
      </w:r>
      <w:r>
        <w:fldChar w:fldCharType="end"/>
      </w:r>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173" w:name="_Toc280970292"/>
      <w:r w:rsidRPr="000B5660">
        <w:t>4. Desarrollo</w:t>
      </w:r>
      <w:bookmarkEnd w:id="173"/>
    </w:p>
    <w:p w:rsidR="000E1C37" w:rsidRDefault="000E1C37" w:rsidP="000B5660">
      <w:pPr>
        <w:pStyle w:val="Subttulo"/>
        <w:outlineLvl w:val="1"/>
      </w:pPr>
      <w:bookmarkStart w:id="174" w:name="_Toc280970293"/>
      <w:r w:rsidRPr="000B5660">
        <w:t>4.1. Toma de requerimientos</w:t>
      </w:r>
      <w:bookmarkEnd w:id="174"/>
    </w:p>
    <w:p w:rsidR="00DD4F4F" w:rsidRDefault="000B4B81" w:rsidP="000B4B81">
      <w:r>
        <w:t xml:space="preserve">Los requerimientos se </w:t>
      </w:r>
      <w:r w:rsidR="00D20981">
        <w:t xml:space="preserve">definen de acuerdo a esta investigación, tomando en </w:t>
      </w:r>
      <w:r w:rsidR="009E3122">
        <w:t>cuenta el estado del arte</w:t>
      </w:r>
      <w:r w:rsidR="00DD4F4F">
        <w:t xml:space="preserve"> y marco teórico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3147BA">
        <w:t>.</w:t>
      </w:r>
    </w:p>
    <w:p w:rsidR="0029319F" w:rsidRDefault="0029319F" w:rsidP="0029319F">
      <w:pPr>
        <w:pStyle w:val="Prrafodelista"/>
        <w:numPr>
          <w:ilvl w:val="0"/>
          <w:numId w:val="36"/>
        </w:numPr>
      </w:pPr>
      <w:r>
        <w:t>Desarrollo del Modelo de datos.</w:t>
      </w:r>
    </w:p>
    <w:p w:rsidR="00DD4F4F" w:rsidRDefault="00DD4F4F" w:rsidP="003147BA">
      <w:pPr>
        <w:pStyle w:val="Prrafodelista"/>
        <w:numPr>
          <w:ilvl w:val="0"/>
          <w:numId w:val="36"/>
        </w:numPr>
      </w:pPr>
      <w:r>
        <w:t>T</w:t>
      </w:r>
      <w:r w:rsidR="009E3122">
        <w:t>oma</w:t>
      </w:r>
      <w:r w:rsidR="00D20981">
        <w:t xml:space="preserve"> </w:t>
      </w:r>
      <w:r w:rsidR="003147BA">
        <w:t xml:space="preserve">de </w:t>
      </w:r>
      <w:r w:rsidR="00D20981">
        <w:t xml:space="preserve">requerimientos </w:t>
      </w:r>
      <w:r w:rsidR="003147BA">
        <w:t xml:space="preserve">aislados del </w:t>
      </w:r>
      <w:r w:rsidR="00A0724E">
        <w:t>core de la aplicación y del framework</w:t>
      </w:r>
      <w:r w:rsidR="003147BA">
        <w:t>,</w:t>
      </w:r>
      <w:r>
        <w:t xml:space="preserve"> verificar la factibilidad de la creación de componentes XML</w:t>
      </w:r>
      <w:r w:rsidR="003147BA">
        <w:t xml:space="preserve"> que satisfagan esos requerimientos</w:t>
      </w:r>
      <w:r w:rsidR="00A0724E">
        <w:t xml:space="preserve">. </w:t>
      </w:r>
    </w:p>
    <w:p w:rsidR="00DD4F4F" w:rsidRDefault="003147BA" w:rsidP="003147BA">
      <w:pPr>
        <w:pStyle w:val="Prrafodelista"/>
        <w:numPr>
          <w:ilvl w:val="0"/>
          <w:numId w:val="36"/>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 este desarrollo está orientado a la creación de elementos de formulario reutilizables.</w:t>
      </w:r>
      <w:r w:rsidR="00DD4F4F">
        <w:t xml:space="preserve"> </w:t>
      </w:r>
    </w:p>
    <w:p w:rsidR="003147BA" w:rsidRDefault="001D1BA4" w:rsidP="003147BA">
      <w:pPr>
        <w:pStyle w:val="Prrafodelista"/>
        <w:numPr>
          <w:ilvl w:val="0"/>
          <w:numId w:val="36"/>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29319F">
        <w:t>,</w:t>
      </w:r>
      <w:r w:rsidR="0000442E">
        <w:t xml:space="preserve"> estos componentes corresponderán a la unión de un modelo con una vista, según el controlador respectivo</w:t>
      </w:r>
      <w:r w:rsidR="0029319F">
        <w:t>, son esperables modificaciones a las clases del modelo de datos en esta iteración.</w:t>
      </w:r>
    </w:p>
    <w:p w:rsidR="000B4B81" w:rsidRDefault="0029319F" w:rsidP="000B4B81">
      <w:r>
        <w:t>Una vez</w:t>
      </w:r>
      <w:r w:rsidR="00D20981">
        <w:t xml:space="preserve"> alcanzado</w:t>
      </w:r>
      <w:r>
        <w:t>s</w:t>
      </w:r>
      <w:r w:rsidR="00D20981">
        <w:t xml:space="preserve"> algunos objetivos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175" w:name="_Toc280970294"/>
      <w:r w:rsidRPr="000B5660">
        <w:t>4.1.1. Requerimientos Funcionales</w:t>
      </w:r>
      <w:bookmarkEnd w:id="175"/>
    </w:p>
    <w:p w:rsidR="002E2E02" w:rsidRPr="002E2E02" w:rsidRDefault="002E2E02" w:rsidP="002E2E02">
      <w:pPr>
        <w:pStyle w:val="Prrafodelista"/>
        <w:numPr>
          <w:ilvl w:val="0"/>
          <w:numId w:val="33"/>
        </w:numPr>
      </w:pPr>
      <w:r>
        <w:t>La plataforma debe ser web.</w:t>
      </w:r>
    </w:p>
    <w:p w:rsidR="00260EA4" w:rsidRDefault="00696901" w:rsidP="002E2E02">
      <w:pPr>
        <w:pStyle w:val="Prrafodelista"/>
        <w:numPr>
          <w:ilvl w:val="0"/>
          <w:numId w:val="33"/>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2E2E02">
      <w:pPr>
        <w:pStyle w:val="Prrafodelista"/>
        <w:numPr>
          <w:ilvl w:val="0"/>
          <w:numId w:val="33"/>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2E2E02">
      <w:pPr>
        <w:pStyle w:val="Prrafodelista"/>
        <w:numPr>
          <w:ilvl w:val="0"/>
          <w:numId w:val="33"/>
        </w:numPr>
      </w:pPr>
      <w:r>
        <w:t>Se deben poder convertir los videos en el back office para mostrar los formatos adecuados en diferentes dispositivos clientes.</w:t>
      </w:r>
    </w:p>
    <w:p w:rsidR="000E1C37" w:rsidRDefault="000E1C37" w:rsidP="000B5660">
      <w:pPr>
        <w:pStyle w:val="Subttulo"/>
        <w:outlineLvl w:val="2"/>
      </w:pPr>
      <w:bookmarkStart w:id="176" w:name="_Toc280970295"/>
      <w:r w:rsidRPr="000B5660">
        <w:t>4.1.2. Requerimientos No Funcionales</w:t>
      </w:r>
      <w:bookmarkEnd w:id="176"/>
    </w:p>
    <w:p w:rsidR="006A70C9" w:rsidRDefault="006A70C9" w:rsidP="00D678D7">
      <w:pPr>
        <w:pStyle w:val="Prrafodelista"/>
        <w:numPr>
          <w:ilvl w:val="0"/>
          <w:numId w:val="34"/>
        </w:numPr>
      </w:pPr>
      <w:r>
        <w:t>Debe estar basado en los patrones Modelo-Vista-Controlador, con componentes independientes y reutilizables</w:t>
      </w:r>
      <w:r w:rsidR="00C061FC">
        <w:t>.</w:t>
      </w:r>
    </w:p>
    <w:p w:rsidR="00D678D7" w:rsidRDefault="00D678D7" w:rsidP="00D678D7">
      <w:pPr>
        <w:pStyle w:val="Prrafodelista"/>
        <w:numPr>
          <w:ilvl w:val="0"/>
          <w:numId w:val="34"/>
        </w:numPr>
      </w:pPr>
      <w:r>
        <w:t>Los componentes deben usar un lenguaje multiplataforma com</w:t>
      </w:r>
      <w:r w:rsidR="0029319F">
        <w:t>o</w:t>
      </w:r>
      <w:r>
        <w:t xml:space="preserve"> XML o Json.</w:t>
      </w:r>
    </w:p>
    <w:p w:rsidR="00746ECF" w:rsidRDefault="00746ECF" w:rsidP="00D678D7">
      <w:pPr>
        <w:pStyle w:val="Prrafodelista"/>
        <w:numPr>
          <w:ilvl w:val="0"/>
          <w:numId w:val="34"/>
        </w:numPr>
      </w:pPr>
      <w:r>
        <w:t>Se deben tomar medida</w:t>
      </w:r>
      <w:r w:rsidR="00C43BA3">
        <w:t>s</w:t>
      </w:r>
      <w:r>
        <w:t xml:space="preserve"> para evitar inyecciones SQL malintencionadas.</w:t>
      </w:r>
    </w:p>
    <w:p w:rsidR="00746ECF" w:rsidRDefault="00746ECF" w:rsidP="00D678D7">
      <w:pPr>
        <w:pStyle w:val="Prrafodelista"/>
        <w:numPr>
          <w:ilvl w:val="0"/>
          <w:numId w:val="34"/>
        </w:numPr>
      </w:pPr>
      <w:r>
        <w:t>El front office debe funcionar con templates independientes de las vistas y modelos.</w:t>
      </w:r>
    </w:p>
    <w:p w:rsidR="00746ECF" w:rsidRPr="006A70C9" w:rsidRDefault="00746ECF" w:rsidP="00D678D7">
      <w:pPr>
        <w:pStyle w:val="Prrafodelista"/>
        <w:numPr>
          <w:ilvl w:val="0"/>
          <w:numId w:val="34"/>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r>
        <w:br w:type="page"/>
      </w:r>
    </w:p>
    <w:p w:rsidR="00B53E02" w:rsidRDefault="000E1C37" w:rsidP="00EC3C1C">
      <w:pPr>
        <w:pStyle w:val="Subttulo"/>
        <w:outlineLvl w:val="1"/>
      </w:pPr>
      <w:bookmarkStart w:id="177" w:name="_Toc280970296"/>
      <w:r w:rsidRPr="000B5660">
        <w:t>4.2</w:t>
      </w:r>
      <w:r w:rsidR="00B53E02" w:rsidRPr="000B5660">
        <w:t>. Tecnología a Utilizar</w:t>
      </w:r>
      <w:bookmarkEnd w:id="17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9924CE" w:rsidRDefault="005914AB" w:rsidP="00F83408">
      <w:pPr>
        <w:rPr>
          <w:lang w:val="en-US"/>
          <w:rPrChange w:id="178" w:author="manolo" w:date="2010-12-23T14:38:00Z">
            <w:rPr/>
          </w:rPrChange>
        </w:rPr>
      </w:pPr>
      <w:r w:rsidRPr="005914AB">
        <w:rPr>
          <w:lang w:val="en-US"/>
          <w:rPrChange w:id="179" w:author="manolo" w:date="2010-12-23T14:38:00Z">
            <w:rPr>
              <w:color w:val="0000FF"/>
              <w:u w:val="single"/>
            </w:rPr>
          </w:rPrChange>
        </w:rPr>
        <w:t>Se usarán PHP 5.3, MySQL 5, FFMpeg, JQuery, JW Player Flash.</w:t>
      </w:r>
    </w:p>
    <w:p w:rsidR="00B53E02" w:rsidRPr="000B5660" w:rsidRDefault="000E1C37" w:rsidP="00EC3C1C">
      <w:pPr>
        <w:pStyle w:val="Subttulo"/>
        <w:outlineLvl w:val="2"/>
      </w:pPr>
      <w:bookmarkStart w:id="180" w:name="_Toc280970297"/>
      <w:r w:rsidRPr="000B5660">
        <w:t>4.2</w:t>
      </w:r>
      <w:r w:rsidR="00B53E02" w:rsidRPr="000B5660">
        <w:t xml:space="preserve">.1. </w:t>
      </w:r>
      <w:r w:rsidR="009E3122">
        <w:t>Frente</w:t>
      </w:r>
      <w:ins w:id="181" w:author="Rodrigo Riquelme" w:date="2010-12-22T22:42:00Z">
        <w:r w:rsidR="00B966FF">
          <w:t xml:space="preserve"> </w:t>
        </w:r>
      </w:ins>
      <w:r w:rsidRPr="000B5660">
        <w:t>S</w:t>
      </w:r>
      <w:r w:rsidR="00B53E02" w:rsidRPr="000B5660">
        <w:t>ervidor</w:t>
      </w:r>
      <w:bookmarkEnd w:id="180"/>
    </w:p>
    <w:p w:rsidR="00B53E02" w:rsidRPr="000B5660" w:rsidRDefault="000E1C37" w:rsidP="000E1C37">
      <w:pPr>
        <w:pStyle w:val="Subttulo"/>
        <w:outlineLvl w:val="2"/>
      </w:pPr>
      <w:bookmarkStart w:id="182" w:name="_Toc280970298"/>
      <w:r w:rsidRPr="000B5660">
        <w:t xml:space="preserve">4.2.1.1. </w:t>
      </w:r>
      <w:r w:rsidR="00B53E02" w:rsidRPr="000B5660">
        <w:t>PHP 5.3</w:t>
      </w:r>
      <w:bookmarkEnd w:id="182"/>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correrá PHP </w:t>
      </w:r>
      <w:r w:rsidR="00A53C45">
        <w:t>con el</w:t>
      </w:r>
      <w:r>
        <w:t xml:space="preserve"> servidor Apache</w:t>
      </w:r>
      <w:r w:rsidR="00A53C45">
        <w:t xml:space="preserve"> 2</w:t>
      </w:r>
      <w:r>
        <w:t>.</w:t>
      </w:r>
    </w:p>
    <w:p w:rsidR="001B743C" w:rsidRDefault="001B743C" w:rsidP="00B53E02">
      <w:r>
        <w:t xml:space="preserve">Las clases principales estarán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183" w:name="_Toc280984199"/>
      <w:r>
        <w:t xml:space="preserve">Ilustración </w:t>
      </w:r>
      <w:r w:rsidR="005914AB">
        <w:fldChar w:fldCharType="begin"/>
      </w:r>
      <w:r w:rsidR="008D3920">
        <w:instrText xml:space="preserve"> SEQ Ilustración \* ARABIC </w:instrText>
      </w:r>
      <w:r w:rsidR="005914AB">
        <w:fldChar w:fldCharType="separate"/>
      </w:r>
      <w:r w:rsidR="00B42BC5">
        <w:rPr>
          <w:noProof/>
        </w:rPr>
        <w:t>25</w:t>
      </w:r>
      <w:r w:rsidR="005914AB">
        <w:rPr>
          <w:noProof/>
        </w:rPr>
        <w:fldChar w:fldCharType="end"/>
      </w:r>
      <w:r>
        <w:t xml:space="preserve"> - Estructura Clases PHP del Core del CMS</w:t>
      </w:r>
      <w:bookmarkEnd w:id="18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184" w:name="_Toc280970299"/>
      <w:r w:rsidRPr="000B5660">
        <w:t xml:space="preserve">4.2.1.2. </w:t>
      </w:r>
      <w:r w:rsidR="00B53E02" w:rsidRPr="000B5660">
        <w:t>MySQL 5</w:t>
      </w:r>
      <w:bookmarkEnd w:id="184"/>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185" w:name="_Toc280970300"/>
      <w:r w:rsidRPr="000B5660">
        <w:t xml:space="preserve">4.2.1.3. </w:t>
      </w:r>
      <w:r w:rsidR="00EC3C1C" w:rsidRPr="000B5660">
        <w:t>FF</w:t>
      </w:r>
      <w:r w:rsidR="00383797">
        <w:t>mpeg</w:t>
      </w:r>
      <w:bookmarkEnd w:id="185"/>
    </w:p>
    <w:p w:rsidR="00255D37" w:rsidRDefault="00383797" w:rsidP="00B53E02">
      <w:r>
        <w:t xml:space="preserve">Se usará </w:t>
      </w:r>
      <w:r w:rsidRPr="00383797">
        <w:t>FFmpeg</w:t>
      </w:r>
      <w:r>
        <w:t xml:space="preserve"> para realizar</w:t>
      </w:r>
      <w:r w:rsidR="009F3698">
        <w:t xml:space="preserve"> las conversiones de los videos, </w:t>
      </w:r>
      <w:r w:rsidR="002E2660">
        <w:t>FFmpeg</w:t>
      </w:r>
      <w:r w:rsidR="009F3698">
        <w:t xml:space="preserve"> ser</w:t>
      </w:r>
      <w:r w:rsidR="002E2660">
        <w:t>á</w:t>
      </w:r>
      <w:r w:rsidR="009F3698">
        <w:t xml:space="preserve"> invocados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0B5660" w:rsidRDefault="00EC3C1C" w:rsidP="00EC3C1C">
      <w:pPr>
        <w:pStyle w:val="Ttulo7"/>
        <w:rPr>
          <w:lang w:val="es-CL"/>
        </w:rPr>
      </w:pPr>
      <w:r w:rsidRPr="000B5660">
        <w:rPr>
          <w:lang w:val="es-CL"/>
        </w:rPr>
        <w:t>ffmpeg</w:t>
      </w:r>
      <w:r w:rsidR="009F3698">
        <w:rPr>
          <w:lang w:val="es-CL"/>
        </w:rPr>
        <w:t xml:space="preserve"> -i {$infile}</w:t>
      </w:r>
      <w:r w:rsidRPr="000B5660">
        <w:rPr>
          <w:lang w:val="es-CL"/>
        </w:rPr>
        <w:t xml:space="preserve"> -acodec</w:t>
      </w:r>
      <w:r w:rsidR="009F3698">
        <w:rPr>
          <w:lang w:val="es-CL"/>
        </w:rPr>
        <w:t>{$acodec}</w:t>
      </w:r>
      <w:r w:rsidRPr="000B5660">
        <w:rPr>
          <w:lang w:val="es-CL"/>
        </w:rPr>
        <w:t xml:space="preserve"> -ab 96k -vcodec</w:t>
      </w:r>
      <w:r w:rsidR="009F3698">
        <w:rPr>
          <w:lang w:val="es-CL"/>
        </w:rPr>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186" w:name="_Toc280970301"/>
      <w:r w:rsidRPr="000B5660">
        <w:t xml:space="preserve">4.2.2. </w:t>
      </w:r>
      <w:r w:rsidR="00AD2221">
        <w:t>Frente</w:t>
      </w:r>
      <w:r w:rsidR="00473027">
        <w:t xml:space="preserve"> </w:t>
      </w:r>
      <w:r w:rsidRPr="000B5660">
        <w:t>Cliente</w:t>
      </w:r>
      <w:bookmarkEnd w:id="186"/>
    </w:p>
    <w:p w:rsidR="000E1C37" w:rsidRDefault="000E1C37" w:rsidP="000E1C37">
      <w:pPr>
        <w:pStyle w:val="Subttulo"/>
        <w:outlineLvl w:val="2"/>
      </w:pPr>
      <w:bookmarkStart w:id="187" w:name="_Toc280970302"/>
      <w:r w:rsidRPr="000B5660">
        <w:t>4.2.2.1 J</w:t>
      </w:r>
      <w:r w:rsidR="00302ACA">
        <w:t>avascript</w:t>
      </w:r>
      <w:bookmarkEnd w:id="187"/>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ins w:id="188" w:author="Rodrigo Riquelme" w:date="2010-12-22T22:10:00Z">
        <w:r w:rsidR="00DE2566">
          <w:t xml:space="preserve"> </w:t>
        </w:r>
      </w:ins>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guardarán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 xml:space="preserve">Siguiendo el principio de Extreme Programming “hágalo funcionar, después hágalo funcionar rápido” en esta etapa se trabajará sobre las carpetas source, es decir no se comprimirá ningún archivo </w:t>
      </w:r>
      <w:r w:rsidR="00246242">
        <w:t>que esté sujeto a posibles modificaciones</w:t>
      </w:r>
      <w:r>
        <w:t xml:space="preserve"> aunque se deja la estructura de d</w:t>
      </w:r>
      <w:r w:rsidR="008217A8">
        <w:t>irectorios para poder hacerlo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189" w:name="_Toc280984200"/>
      <w:r>
        <w:t xml:space="preserve">Ilustración </w:t>
      </w:r>
      <w:r w:rsidR="005914AB">
        <w:fldChar w:fldCharType="begin"/>
      </w:r>
      <w:r w:rsidR="008D3920">
        <w:instrText xml:space="preserve"> SEQ Ilustración \* ARABIC </w:instrText>
      </w:r>
      <w:r w:rsidR="005914AB">
        <w:fldChar w:fldCharType="separate"/>
      </w:r>
      <w:r w:rsidR="00B42BC5">
        <w:rPr>
          <w:noProof/>
        </w:rPr>
        <w:t>26</w:t>
      </w:r>
      <w:r w:rsidR="005914AB">
        <w:rPr>
          <w:noProof/>
        </w:rPr>
        <w:fldChar w:fldCharType="end"/>
      </w:r>
      <w:r>
        <w:t xml:space="preserve"> - Estructura de carpetas javascript</w:t>
      </w:r>
      <w:bookmarkEnd w:id="189"/>
    </w:p>
    <w:p w:rsidR="00B80FF0" w:rsidRDefault="00B80FF0" w:rsidP="000E1C37">
      <w:pPr>
        <w:pStyle w:val="Subttulo"/>
        <w:outlineLvl w:val="2"/>
      </w:pPr>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190" w:name="_Toc280970303"/>
      <w:r w:rsidRPr="000B5660">
        <w:t>4.2.2.2 JW Player</w:t>
      </w:r>
      <w:bookmarkEnd w:id="190"/>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p>
    <w:p w:rsidR="00F53ECB" w:rsidRDefault="00F53ECB" w:rsidP="00302ACA">
      <w:r>
        <w:t>Es importante aclarar que el código embed HTML de este player y de cualquier otro que se pudiera usar es administrable en el CMS por lo que no es obligatorio usar este u otro player específico, sin embargo esto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191" w:name="_Toc280970304"/>
      <w:r>
        <w:t>4.3</w:t>
      </w:r>
      <w:r w:rsidR="00D3784E">
        <w:t xml:space="preserve">. </w:t>
      </w:r>
      <w:r>
        <w:t>Entorno de Desarrollo</w:t>
      </w:r>
      <w:bookmarkEnd w:id="191"/>
    </w:p>
    <w:p w:rsidR="006D756E" w:rsidRDefault="006D756E" w:rsidP="00AB32B1">
      <w:pPr>
        <w:pStyle w:val="Subttulo"/>
        <w:outlineLvl w:val="2"/>
      </w:pPr>
      <w:bookmarkStart w:id="192" w:name="_Toc280970305"/>
      <w:r>
        <w:t xml:space="preserve">4.3.1. </w:t>
      </w:r>
      <w:r w:rsidR="00D8645F">
        <w:t>Entorno Integrado de Desarrollo (IDE)</w:t>
      </w:r>
      <w:bookmarkEnd w:id="192"/>
    </w:p>
    <w:p w:rsidR="006D756E" w:rsidRDefault="00D3784E" w:rsidP="00302ACA">
      <w:r>
        <w:t xml:space="preserve">Se usará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B966FF">
        <w:t>, este estará instalado en tres notebooks, uno por cada desarrollador</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0"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193" w:name="_Toc280984201"/>
      <w:r>
        <w:t xml:space="preserve">Ilustración </w:t>
      </w:r>
      <w:r w:rsidR="005914AB">
        <w:fldChar w:fldCharType="begin"/>
      </w:r>
      <w:r w:rsidR="008D3920">
        <w:instrText xml:space="preserve"> SEQ Ilustración \* ARABIC </w:instrText>
      </w:r>
      <w:r w:rsidR="005914AB">
        <w:fldChar w:fldCharType="separate"/>
      </w:r>
      <w:r w:rsidR="00B42BC5">
        <w:rPr>
          <w:noProof/>
        </w:rPr>
        <w:t>27</w:t>
      </w:r>
      <w:r w:rsidR="005914AB">
        <w:rPr>
          <w:noProof/>
        </w:rPr>
        <w:fldChar w:fldCharType="end"/>
      </w:r>
      <w:r>
        <w:t xml:space="preserve"> - Zend Studio en Ubuntu Linux</w:t>
      </w:r>
      <w:bookmarkEnd w:id="193"/>
    </w:p>
    <w:p w:rsidR="006D756E" w:rsidRPr="006D756E" w:rsidRDefault="006D756E" w:rsidP="00AB32B1">
      <w:pPr>
        <w:pStyle w:val="Subttulo"/>
        <w:outlineLvl w:val="2"/>
        <w:rPr>
          <w:u w:val="single"/>
        </w:rPr>
      </w:pPr>
      <w:bookmarkStart w:id="194" w:name="_Toc280970306"/>
      <w:r>
        <w:t>4.3.2. Control de versiones</w:t>
      </w:r>
      <w:bookmarkEnd w:id="194"/>
    </w:p>
    <w:p w:rsidR="00302ACA" w:rsidRDefault="004930D3" w:rsidP="00302ACA">
      <w:r>
        <w:t>Se usará el repositorio SVN de Google Code para sincronizar con el cliente SVN de Zend Studio</w:t>
      </w:r>
      <w:r w:rsidR="00AD2221">
        <w:t>. Se</w:t>
      </w:r>
      <w:r>
        <w:t xml:space="preserve"> utilizará la rama trunk como el canal principal y se creará una rama de test para hacer pruebas que ayuden a los desarrolladores a comprender el sistema.</w:t>
      </w:r>
    </w:p>
    <w:p w:rsidR="004930D3" w:rsidRDefault="004930D3" w:rsidP="00302ACA"/>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195" w:name="_Toc280984202"/>
      <w:r>
        <w:t xml:space="preserve">Ilustración </w:t>
      </w:r>
      <w:r w:rsidR="005914AB">
        <w:fldChar w:fldCharType="begin"/>
      </w:r>
      <w:r w:rsidR="008D3920">
        <w:instrText xml:space="preserve"> SEQ Ilustración \* ARABIC </w:instrText>
      </w:r>
      <w:r w:rsidR="005914AB">
        <w:fldChar w:fldCharType="separate"/>
      </w:r>
      <w:r w:rsidR="00B42BC5">
        <w:rPr>
          <w:noProof/>
        </w:rPr>
        <w:t>28</w:t>
      </w:r>
      <w:r w:rsidR="005914AB">
        <w:rPr>
          <w:noProof/>
        </w:rPr>
        <w:fldChar w:fldCharType="end"/>
      </w:r>
      <w:r>
        <w:t xml:space="preserve"> - Estructura de repositorio Subversion vista en Zend Studio</w:t>
      </w:r>
      <w:bookmarkEnd w:id="195"/>
    </w:p>
    <w:p w:rsidR="00302ACA" w:rsidRDefault="00302ACA" w:rsidP="00302ACA"/>
    <w:p w:rsidR="005E46BE" w:rsidRDefault="005E46BE">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1"/>
      </w:pPr>
      <w:bookmarkStart w:id="196" w:name="_Toc280970307"/>
      <w:r w:rsidRPr="000B5660">
        <w:t>4.3. Diagrama de Datos</w:t>
      </w:r>
      <w:bookmarkEnd w:id="196"/>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197" w:name="_Toc280984203"/>
      <w:r w:rsidRPr="0073406A">
        <w:rPr>
          <w:rStyle w:val="nfasis"/>
          <w:i w:val="0"/>
        </w:rPr>
        <w:t xml:space="preserve">Ilustración </w:t>
      </w:r>
      <w:r w:rsidR="005914AB" w:rsidRPr="0073406A">
        <w:rPr>
          <w:rStyle w:val="nfasis"/>
          <w:i w:val="0"/>
        </w:rPr>
        <w:fldChar w:fldCharType="begin"/>
      </w:r>
      <w:r w:rsidRPr="0073406A">
        <w:rPr>
          <w:rStyle w:val="nfasis"/>
          <w:i w:val="0"/>
        </w:rPr>
        <w:instrText xml:space="preserve"> SEQ Ilustración \* ARABIC </w:instrText>
      </w:r>
      <w:r w:rsidR="005914AB" w:rsidRPr="0073406A">
        <w:rPr>
          <w:rStyle w:val="nfasis"/>
          <w:i w:val="0"/>
        </w:rPr>
        <w:fldChar w:fldCharType="separate"/>
      </w:r>
      <w:r w:rsidR="00B42BC5">
        <w:rPr>
          <w:rStyle w:val="nfasis"/>
          <w:i w:val="0"/>
          <w:noProof/>
        </w:rPr>
        <w:t>29</w:t>
      </w:r>
      <w:r w:rsidR="005914AB"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197"/>
    </w:p>
    <w:p w:rsidR="005E46BE" w:rsidRDefault="00234060" w:rsidP="00D8645F">
      <w:pPr>
        <w:pStyle w:val="Subttulo"/>
        <w:outlineLvl w:val="1"/>
      </w:pPr>
      <w:del w:id="198" w:author="Rodrigo Riquelme" w:date="2010-12-05T11:46:00Z">
        <w:r>
          <w:br w:type="page"/>
        </w:r>
      </w:del>
      <w:bookmarkStart w:id="199" w:name="_Toc280970308"/>
      <w:r w:rsidR="000E1C37" w:rsidRPr="000B5660">
        <w:t>4.4. Diagrama de Clases</w:t>
      </w:r>
      <w:bookmarkEnd w:id="199"/>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 la codificación de las clases deben insertarse comentarios según la convenciones de PHPDocs los cuales están basados en el estándar de Java Docs, esto 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00" w:name="_Toc280970309"/>
      <w:r>
        <w:t xml:space="preserve">4.4.1. </w:t>
      </w:r>
      <w:r w:rsidR="0052362F">
        <w:t>Namespace</w:t>
      </w:r>
      <w:ins w:id="201" w:author="Rodrigo Riquelme" w:date="2010-12-22T23:25:00Z">
        <w:r w:rsidR="00B676DD">
          <w:t xml:space="preserve"> </w:t>
        </w:r>
      </w:ins>
      <w:r w:rsidR="005E46BE">
        <w:t>Models</w:t>
      </w:r>
      <w:bookmarkEnd w:id="200"/>
    </w:p>
    <w:p w:rsidR="00D734B0" w:rsidRDefault="00D734B0" w:rsidP="00D734B0">
      <w:r>
        <w:t xml:space="preserve">Este namespace o package es el </w:t>
      </w:r>
      <w:r w:rsidR="00957E8B">
        <w:t xml:space="preserve">componente </w:t>
      </w:r>
      <w:r>
        <w:t xml:space="preserve">encargado de manejar la capa de datos,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rsidR="00B676DD">
        <w:rPr>
          <w:b/>
        </w:rPr>
        <w:t xml:space="preserve"> </w:t>
      </w:r>
      <w:r w:rsidR="00AD2221">
        <w:t>que</w:t>
      </w:r>
      <w:r>
        <w:t xml:space="preserve"> implementa los siguientes métodos:</w:t>
      </w:r>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86395B" w:rsidP="00CF21BE">
      <w:pPr>
        <w:keepNext/>
        <w:jc w:val="center"/>
      </w:pPr>
      <w:ins w:id="202" w:author="Rodrigo Riquelme" w:date="2010-12-05T11:46:00Z">
        <w:r>
          <w:rPr>
            <w:noProof/>
            <w:lang w:eastAsia="es-CL"/>
            <w:rPrChange w:id="203">
              <w:rPr>
                <w:noProof/>
                <w:color w:val="0000FF"/>
                <w:u w:val="single"/>
                <w:lang w:eastAsia="es-CL"/>
              </w:rPr>
            </w:rPrChange>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11318" cy="5339034"/>
                      </a:xfrm>
                      <a:prstGeom prst="rect">
                        <a:avLst/>
                      </a:prstGeom>
                    </pic:spPr>
                  </pic:pic>
                </a:graphicData>
              </a:graphic>
            </wp:inline>
          </w:drawing>
        </w:r>
      </w:ins>
    </w:p>
    <w:p w:rsidR="0052362F" w:rsidRPr="00927AE3" w:rsidRDefault="00CF21BE" w:rsidP="00CF21BE">
      <w:pPr>
        <w:pStyle w:val="Epgrafe"/>
        <w:jc w:val="center"/>
        <w:rPr>
          <w:ins w:id="204" w:author="Rodrigo Riquelme" w:date="2010-12-05T11:46:00Z"/>
          <w:vanish/>
          <w:specVanish/>
        </w:rPr>
      </w:pPr>
      <w:bookmarkStart w:id="205" w:name="_Toc280984204"/>
      <w:r>
        <w:t xml:space="preserve">Ilustración </w:t>
      </w:r>
      <w:r w:rsidR="005914AB">
        <w:fldChar w:fldCharType="begin"/>
      </w:r>
      <w:r w:rsidR="00F231A4">
        <w:instrText xml:space="preserve"> SEQ Ilustración \* ARABIC </w:instrText>
      </w:r>
      <w:r w:rsidR="005914AB">
        <w:fldChar w:fldCharType="separate"/>
      </w:r>
      <w:r w:rsidR="00B42BC5">
        <w:rPr>
          <w:noProof/>
        </w:rPr>
        <w:t>30</w:t>
      </w:r>
      <w:r w:rsidR="005914AB">
        <w:rPr>
          <w:noProof/>
        </w:rPr>
        <w:fldChar w:fldCharType="end"/>
      </w:r>
      <w:r>
        <w:t xml:space="preserve"> – NamespaceModels - Parte 1</w:t>
      </w:r>
      <w:bookmarkEnd w:id="205"/>
    </w:p>
    <w:p w:rsidR="0052362F" w:rsidRPr="00CF21BE" w:rsidRDefault="0052362F" w:rsidP="0052362F">
      <w:pPr>
        <w:rPr>
          <w:ins w:id="206" w:author="Rodrigo Riquelme" w:date="2010-12-05T11:46:00Z"/>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5E1EDA">
        <w:rPr>
          <w:b/>
        </w:rPr>
        <w:t>M</w:t>
      </w:r>
      <w:r w:rsidR="00BE5BCA">
        <w:rPr>
          <w:b/>
        </w:rPr>
        <w:t>B</w:t>
      </w:r>
      <w:r w:rsidRPr="005E1EDA">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07" w:name="_Toc280984205"/>
      <w:r>
        <w:t xml:space="preserve">Ilustración </w:t>
      </w:r>
      <w:r w:rsidR="005914AB">
        <w:fldChar w:fldCharType="begin"/>
      </w:r>
      <w:r w:rsidR="00F231A4">
        <w:instrText xml:space="preserve"> SEQ Ilustración \* ARABIC </w:instrText>
      </w:r>
      <w:r w:rsidR="005914AB">
        <w:fldChar w:fldCharType="separate"/>
      </w:r>
      <w:r w:rsidR="00B42BC5">
        <w:rPr>
          <w:noProof/>
        </w:rPr>
        <w:t>31</w:t>
      </w:r>
      <w:r w:rsidR="005914AB">
        <w:rPr>
          <w:noProof/>
        </w:rPr>
        <w:fldChar w:fldCharType="end"/>
      </w:r>
      <w:r>
        <w:t xml:space="preserve"> - NamespaceModels - </w:t>
      </w:r>
      <w:r>
        <w:rPr>
          <w:noProof/>
        </w:rPr>
        <w:t>Parte 2</w:t>
      </w:r>
      <w:bookmarkEnd w:id="207"/>
    </w:p>
    <w:p w:rsidR="005E1EDA" w:rsidRDefault="005E1EDA" w:rsidP="005E1EDA">
      <w:pPr>
        <w:jc w:val="center"/>
      </w:pPr>
    </w:p>
    <w:p w:rsidR="00C41165" w:rsidRDefault="00C41165" w:rsidP="00B17E86">
      <w:pPr>
        <w:pStyle w:val="Subttulo"/>
        <w:outlineLvl w:val="2"/>
      </w:pPr>
    </w:p>
    <w:p w:rsidR="00C41165" w:rsidRDefault="00C41165" w:rsidP="00B17E86">
      <w:pPr>
        <w:pStyle w:val="Subttulo"/>
        <w:outlineLvl w:val="2"/>
      </w:pPr>
    </w:p>
    <w:p w:rsidR="00B17E86" w:rsidRDefault="00B17E86" w:rsidP="00B17E86">
      <w:pPr>
        <w:pStyle w:val="Subttulo"/>
        <w:outlineLvl w:val="2"/>
      </w:pPr>
      <w:bookmarkStart w:id="208" w:name="_Toc280970310"/>
      <w:r w:rsidRPr="00B17E86">
        <w:t>4.4.2. NamespaceV</w:t>
      </w:r>
      <w:r>
        <w:t>iews</w:t>
      </w:r>
      <w:bookmarkEnd w:id="208"/>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3215B3" w:rsidRDefault="00B676DD" w:rsidP="000A7912">
      <w:r>
        <w:t>La</w:t>
      </w:r>
      <w:r w:rsidR="00CD00A2">
        <w:t xml:space="preserve"> </w:t>
      </w:r>
      <w:r w:rsidR="007D5A2D">
        <w:t xml:space="preserve">clase </w:t>
      </w:r>
      <w:r w:rsidR="007D5A2D" w:rsidRPr="007D5A2D">
        <w:rPr>
          <w:b/>
        </w:rPr>
        <w:t>VView</w:t>
      </w:r>
      <w:r>
        <w:rPr>
          <w:b/>
        </w:rPr>
        <w:t xml:space="preserve"> </w:t>
      </w:r>
      <w:r>
        <w:t>es</w:t>
      </w:r>
      <w:r w:rsidR="00DC130A">
        <w:t xml:space="preserve"> la clase base para las </w:t>
      </w:r>
      <w:r w:rsidR="008626F7">
        <w:t>vistas</w:t>
      </w:r>
      <w:r w:rsidR="00AD2221">
        <w:t xml:space="preserve"> y la capa</w:t>
      </w:r>
      <w:r w:rsidR="00DC130A">
        <w:t xml:space="preserve"> entre modelos y </w:t>
      </w:r>
      <w:r w:rsidR="006D0542">
        <w:t xml:space="preserve">templates, además posee los siguientes </w:t>
      </w:r>
      <w:r w:rsidR="00CD00A2">
        <w:t>métodos</w:t>
      </w:r>
    </w:p>
    <w:p w:rsidR="00C41165" w:rsidRDefault="00C41165" w:rsidP="00C41165">
      <w:r>
        <w:rPr>
          <w:b/>
        </w:rPr>
        <w:t>VView</w:t>
      </w:r>
      <w:r w:rsidRPr="00EC2EDC">
        <w:rPr>
          <w:b/>
        </w:rPr>
        <w:t>::</w:t>
      </w:r>
      <w:r w:rsidR="00CD00A2">
        <w:rPr>
          <w:b/>
        </w:rPr>
        <w:t>VView</w:t>
      </w:r>
      <w:r w:rsidRPr="00EC2EDC">
        <w:rPr>
          <w:b/>
        </w:rPr>
        <w:t>():</w:t>
      </w:r>
      <w:r w:rsidR="00C061FC">
        <w:rPr>
          <w:b/>
        </w:rPr>
        <w:t xml:space="preserve"> </w:t>
      </w:r>
      <w:r w:rsidR="00CD00A2">
        <w:t>Es el método constructor de la clase</w:t>
      </w:r>
      <w:r>
        <w:t>.</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A24808" w:rsidRDefault="00B676DD" w:rsidP="00A24808">
      <w:r>
        <w:t>L</w:t>
      </w:r>
      <w:r w:rsidR="00A24808">
        <w:t xml:space="preserve">a clase </w:t>
      </w:r>
      <w:r w:rsidR="00A24808" w:rsidRPr="007D5A2D">
        <w:rPr>
          <w:b/>
        </w:rPr>
        <w:t>V</w:t>
      </w:r>
      <w:r w:rsidR="00A24808">
        <w:rPr>
          <w:b/>
        </w:rPr>
        <w:t>page</w:t>
      </w:r>
      <w:r w:rsidR="00A24808">
        <w:t>.</w:t>
      </w:r>
      <w:r>
        <w:t xml:space="preserve"> es </w:t>
      </w:r>
      <w:r w:rsidR="00A24808">
        <w:t>la clase de vista maestra la que procesa todos los templates,</w:t>
      </w:r>
      <w:r>
        <w:t xml:space="preserve"> está asociado directamente con el template principal el cual generalmente es llamdo index.html el cual tiene elementos en com</w:t>
      </w:r>
      <w:r w:rsidR="00B352FB">
        <w:t>ún con todos los despliegue de la versión web estándar,</w:t>
      </w:r>
      <w:r>
        <w:t xml:space="preserve"> </w:t>
      </w:r>
      <w:r w:rsidR="00A24808">
        <w:t xml:space="preserve"> posee los siguientes métodos</w:t>
      </w:r>
      <w:r w:rsidR="00AD2221">
        <w:t>:</w:t>
      </w:r>
    </w:p>
    <w:p w:rsidR="00A24808" w:rsidRDefault="00A24808" w:rsidP="00A24808">
      <w:r w:rsidRPr="007D5A2D">
        <w:rPr>
          <w:b/>
        </w:rPr>
        <w:t>V</w:t>
      </w:r>
      <w:r>
        <w:rPr>
          <w:b/>
        </w:rPr>
        <w:t>page</w:t>
      </w:r>
      <w:r w:rsidRPr="00EC2EDC">
        <w:rPr>
          <w:b/>
        </w:rPr>
        <w:t>::</w:t>
      </w:r>
      <w:r w:rsidR="00B352FB" w:rsidRPr="007D5A2D" w:rsidDel="00B352FB">
        <w:rPr>
          <w:b/>
        </w:rPr>
        <w:t xml:space="preserve"> </w:t>
      </w:r>
      <w:r w:rsidR="002E5AC6">
        <w:rPr>
          <w:b/>
        </w:rPr>
        <w:t>_construct</w:t>
      </w:r>
      <w:r w:rsidRPr="00EC2EDC">
        <w:rPr>
          <w:b/>
        </w:rPr>
        <w:t>():</w:t>
      </w:r>
      <w:r w:rsidR="00C061FC">
        <w:rPr>
          <w:b/>
        </w:rPr>
        <w:t xml:space="preserve"> </w:t>
      </w:r>
      <w:r w:rsidR="00B352FB">
        <w:t>C</w:t>
      </w:r>
      <w:r>
        <w:t>onstructor de la clase.</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86395B" w:rsidP="007D5A2D">
      <w:pPr>
        <w:keepNext/>
        <w:jc w:val="center"/>
      </w:pPr>
      <w:ins w:id="209" w:author="Rodrigo Riquelme" w:date="2010-12-05T11:46:00Z">
        <w:r>
          <w:rPr>
            <w:noProof/>
            <w:lang w:eastAsia="es-CL"/>
            <w:rPrChange w:id="210">
              <w:rPr>
                <w:noProof/>
                <w:color w:val="0000FF"/>
                <w:u w:val="single"/>
                <w:lang w:eastAsia="es-CL"/>
              </w:rPr>
            </w:rPrChange>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519714" cy="5476325"/>
                      </a:xfrm>
                      <a:prstGeom prst="rect">
                        <a:avLst/>
                      </a:prstGeom>
                    </pic:spPr>
                  </pic:pic>
                </a:graphicData>
              </a:graphic>
            </wp:inline>
          </w:drawing>
        </w:r>
      </w:ins>
    </w:p>
    <w:p w:rsidR="007D5A2D" w:rsidRPr="008B312B" w:rsidRDefault="007D5A2D" w:rsidP="007D5A2D">
      <w:pPr>
        <w:pStyle w:val="Epgrafe"/>
        <w:jc w:val="center"/>
        <w:rPr>
          <w:u w:val="single"/>
        </w:rPr>
      </w:pPr>
      <w:bookmarkStart w:id="211" w:name="_Toc280984206"/>
      <w:r>
        <w:t xml:space="preserve">Ilustración </w:t>
      </w:r>
      <w:r w:rsidR="005914AB">
        <w:fldChar w:fldCharType="begin"/>
      </w:r>
      <w:r w:rsidR="00F231A4">
        <w:instrText xml:space="preserve"> SEQ Ilustración \* ARABIC </w:instrText>
      </w:r>
      <w:r w:rsidR="005914AB">
        <w:fldChar w:fldCharType="separate"/>
      </w:r>
      <w:r w:rsidR="00B42BC5">
        <w:rPr>
          <w:noProof/>
        </w:rPr>
        <w:t>32</w:t>
      </w:r>
      <w:r w:rsidR="005914AB">
        <w:rPr>
          <w:noProof/>
        </w:rPr>
        <w:fldChar w:fldCharType="end"/>
      </w:r>
      <w:r>
        <w:t xml:space="preserve"> - NamespaceViews</w:t>
      </w:r>
      <w:bookmarkEnd w:id="211"/>
    </w:p>
    <w:p w:rsidR="008B312B" w:rsidRDefault="008B312B" w:rsidP="008B312B">
      <w:pPr>
        <w:pStyle w:val="Subttulo"/>
        <w:outlineLvl w:val="2"/>
      </w:pPr>
      <w:bookmarkStart w:id="212" w:name="_Toc280970311"/>
      <w:r>
        <w:t>4.4.3</w:t>
      </w:r>
      <w:r w:rsidRPr="00B17E86">
        <w:t>. Namespace</w:t>
      </w:r>
      <w:ins w:id="213" w:author="Rodrigo Riquelme" w:date="2010-12-22T23:38:00Z">
        <w:r w:rsidR="00B352FB">
          <w:t xml:space="preserve"> </w:t>
        </w:r>
      </w:ins>
      <w:r>
        <w:t>Controllers</w:t>
      </w:r>
      <w:bookmarkEnd w:id="212"/>
    </w:p>
    <w:p w:rsidR="00F24F17" w:rsidRDefault="00F24F17" w:rsidP="005E46BE">
      <w:r>
        <w:t xml:space="preserve">En el front office todo pasa por un objeto Controller para decidir </w:t>
      </w:r>
      <w:r w:rsidR="00AD2221">
        <w:t>cuál</w:t>
      </w:r>
      <w:r>
        <w:t xml:space="preserve"> componente Modelo-Vista deberá ejecutarse.</w:t>
      </w:r>
    </w:p>
    <w:p w:rsidR="00C90600" w:rsidRDefault="008B312B" w:rsidP="005E46BE">
      <w:r w:rsidRPr="008B312B">
        <w:t>En estricto rigor un</w:t>
      </w:r>
      <w:ins w:id="214" w:author="Rodrigo Riquelme" w:date="2010-12-22T23:39:00Z">
        <w:r w:rsidR="00B352FB">
          <w:t xml:space="preserve"> </w:t>
        </w:r>
      </w:ins>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F24F17">
        <w:t>,</w:t>
      </w:r>
    </w:p>
    <w:p w:rsidR="00392F6C" w:rsidRDefault="00392F6C" w:rsidP="00392F6C">
      <w:r>
        <w:t xml:space="preserve">La clase base o super clase es llamada </w:t>
      </w:r>
      <w:r>
        <w:rPr>
          <w:b/>
        </w:rPr>
        <w:t>CCommand</w:t>
      </w:r>
      <w:r>
        <w:t>.</w:t>
      </w:r>
      <w:r w:rsidR="00B352FB">
        <w:t xml:space="preserve"> </w:t>
      </w:r>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ins w:id="215" w:author="Rodrigo Riquelme" w:date="2010-12-22T23:43:00Z">
        <w:r w:rsidR="00B352FB">
          <w:rPr>
            <w:b/>
          </w:rPr>
          <w:t xml:space="preserve"> </w:t>
        </w:r>
      </w:ins>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5914AB" w:rsidP="00D260D5">
      <w:pPr>
        <w:pStyle w:val="Subttulo"/>
        <w:keepNext/>
      </w:pPr>
      <w:r>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85.05pt;margin-top:252.7pt;width:292.25pt;height:22.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fit-shape-to-text:t" inset="0,0,0,0">
              <w:txbxContent>
                <w:p w:rsidR="00FE4B26" w:rsidRDefault="00FE4B26"/>
              </w:txbxContent>
            </v:textbox>
            <w10:wrap type="square"/>
          </v:shape>
        </w:pict>
      </w:r>
      <w:ins w:id="216" w:author="Rodrigo Riquelme" w:date="2010-12-05T11:46:00Z">
        <w:r w:rsidR="0086395B">
          <w:rPr>
            <w:noProof/>
            <w:lang w:eastAsia="es-CL"/>
            <w:rPrChange w:id="217">
              <w:rPr>
                <w:noProof/>
                <w:color w:val="0000FF"/>
                <w:u w:val="single"/>
                <w:lang w:eastAsia="es-CL"/>
              </w:rPr>
            </w:rPrChange>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r w:rsidR="002239C2" w:rsidRPr="002239C2">
        <w:br w:type="textWrapping" w:clear="all"/>
      </w:r>
    </w:p>
    <w:p w:rsidR="00FE4B26" w:rsidRPr="00C66B22" w:rsidRDefault="00FE4B26" w:rsidP="00FE4B26">
      <w:pPr>
        <w:pStyle w:val="Epgrafe"/>
        <w:jc w:val="center"/>
        <w:rPr>
          <w:rFonts w:eastAsia="Calibri" w:cs="Calibri"/>
          <w:noProof/>
          <w:sz w:val="24"/>
        </w:rPr>
      </w:pPr>
      <w:bookmarkStart w:id="218" w:name="_Toc280984207"/>
      <w:r>
        <w:t xml:space="preserve">Ilustración </w:t>
      </w:r>
      <w:fldSimple w:instr=" SEQ Ilustración \* ARABIC ">
        <w:r w:rsidR="00B42BC5">
          <w:rPr>
            <w:noProof/>
          </w:rPr>
          <w:t>33</w:t>
        </w:r>
      </w:fldSimple>
      <w:r>
        <w:t xml:space="preserve"> </w:t>
      </w:r>
      <w:del w:id="219" w:author="Rodrigo Riquelme" w:date="2010-12-22T23:44:00Z">
        <w:r w:rsidDel="00B352FB">
          <w:delText>-</w:delText>
        </w:r>
      </w:del>
      <w:ins w:id="220" w:author="Rodrigo Riquelme" w:date="2010-12-22T23:44:00Z">
        <w:r>
          <w:t>–</w:t>
        </w:r>
      </w:ins>
      <w:r>
        <w:t xml:space="preserve"> Namespace</w:t>
      </w:r>
      <w:ins w:id="221" w:author="Rodrigo Riquelme" w:date="2010-12-22T23:44:00Z">
        <w:r>
          <w:t xml:space="preserve"> </w:t>
        </w:r>
      </w:ins>
      <w:r>
        <w:t>Controllers</w:t>
      </w:r>
      <w:bookmarkEnd w:id="218"/>
    </w:p>
    <w:p w:rsidR="00FE4B26" w:rsidRDefault="00FE4B26">
      <w:pPr>
        <w:suppressAutoHyphens w:val="0"/>
        <w:spacing w:before="0" w:after="0" w:line="240" w:lineRule="auto"/>
        <w:jc w:val="left"/>
        <w:rPr>
          <w:rFonts w:eastAsia="Times New Roman" w:cs="Times New Roman"/>
          <w:b/>
          <w:sz w:val="28"/>
          <w:szCs w:val="24"/>
        </w:rPr>
      </w:pPr>
      <w:r>
        <w:br w:type="page"/>
      </w:r>
    </w:p>
    <w:p w:rsidR="00F23A57" w:rsidRDefault="002239C2" w:rsidP="00D260D5">
      <w:pPr>
        <w:pStyle w:val="Subttulo"/>
        <w:keepNext/>
      </w:pPr>
      <w:r w:rsidRPr="00F23A57">
        <w:t>4.4.4</w:t>
      </w:r>
      <w:r w:rsidR="005E46BE" w:rsidRPr="00F23A57">
        <w:t>. NamespaceAdmin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ins w:id="222" w:author="Rodrigo Riquelme" w:date="2010-12-22T23:44:00Z">
        <w:r w:rsidR="00B352FB">
          <w:t xml:space="preserve"> </w:t>
        </w:r>
      </w:ins>
      <w:r>
        <w:rPr>
          <w:b/>
        </w:rPr>
        <w:t>Element,</w:t>
      </w:r>
      <w:ins w:id="223" w:author="Rodrigo Riquelme" w:date="2010-12-22T23:44:00Z">
        <w:r w:rsidR="00B352FB">
          <w:rPr>
            <w:b/>
          </w:rPr>
          <w:t xml:space="preserve"> </w:t>
        </w:r>
      </w:ins>
      <w:r>
        <w:rPr>
          <w:b/>
        </w:rPr>
        <w:t>Controller,</w:t>
      </w:r>
      <w:ins w:id="224" w:author="Rodrigo Riquelme" w:date="2010-12-22T23:44:00Z">
        <w:r w:rsidR="00B352FB">
          <w:rPr>
            <w:b/>
          </w:rPr>
          <w:t xml:space="preserve"> </w:t>
        </w:r>
      </w:ins>
      <w:r>
        <w:rPr>
          <w:b/>
        </w:rPr>
        <w:t>Table,</w:t>
      </w:r>
      <w:ins w:id="225" w:author="Rodrigo Riquelme" w:date="2010-12-22T23:44:00Z">
        <w:r w:rsidR="00B352FB">
          <w:rPr>
            <w:b/>
          </w:rPr>
          <w:t xml:space="preserve"> </w:t>
        </w:r>
      </w:ins>
      <w:r>
        <w:rPr>
          <w:b/>
        </w:rPr>
        <w:t>ASettings.</w:t>
      </w:r>
    </w:p>
    <w:p w:rsidR="00F0051C" w:rsidRDefault="00E01850" w:rsidP="00F0051C">
      <w:r>
        <w:t xml:space="preserve">La Clase </w:t>
      </w:r>
      <w:r w:rsidRPr="00E01850">
        <w:rPr>
          <w:b/>
        </w:rPr>
        <w:t>Element</w:t>
      </w:r>
      <w:ins w:id="226" w:author="Rodrigo Riquelme" w:date="2010-12-22T23:44:00Z">
        <w:r w:rsidR="00B352FB">
          <w:rPr>
            <w:b/>
          </w:rPr>
          <w:t xml:space="preserve"> </w:t>
        </w:r>
      </w:ins>
      <w:r>
        <w:t>es la encargada de los elementos para los formularios del CMS</w:t>
      </w:r>
      <w:r w:rsidR="00F0051C">
        <w:t xml:space="preserve">, además posee los siguientes </w:t>
      </w:r>
      <w:r>
        <w:t>métodos.</w:t>
      </w:r>
    </w:p>
    <w:p w:rsidR="00C61A22" w:rsidRDefault="00C61A22" w:rsidP="00F0051C">
      <w:pPr>
        <w:rPr>
          <w:b/>
        </w:rPr>
      </w:pPr>
      <w:r>
        <w:rPr>
          <w:b/>
        </w:rPr>
        <w:t>Element::Element</w:t>
      </w:r>
      <w:r w:rsidRPr="00EC2EDC">
        <w:rPr>
          <w:b/>
        </w:rPr>
        <w:t>():</w:t>
      </w:r>
      <w:r>
        <w:t xml:space="preserve"> Es el método constructor de la clase.</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F0051C" w:rsidRDefault="00F0051C" w:rsidP="00F23A57"/>
    <w:p w:rsidR="00C61A22" w:rsidRDefault="00C61A22" w:rsidP="00F23A57"/>
    <w:p w:rsidR="00C61A22" w:rsidRDefault="00C61A22" w:rsidP="00F23A57"/>
    <w:p w:rsidR="00C61A22" w:rsidRDefault="00C61A22" w:rsidP="00F23A57"/>
    <w:p w:rsidR="00C61A22" w:rsidRDefault="00C61A22" w:rsidP="00C61A22">
      <w:r>
        <w:t xml:space="preserve">La Clase </w:t>
      </w:r>
      <w:r w:rsidRPr="00FE4B26">
        <w:rPr>
          <w:b/>
        </w:rPr>
        <w:t>Controlleres</w:t>
      </w:r>
      <w:r>
        <w:t xml:space="preserve"> la encargada </w:t>
      </w:r>
      <w:r w:rsidR="00802454">
        <w:t>de inicializar un modelo y una vista y asociarlos según parámetros,</w:t>
      </w:r>
      <w:r>
        <w:t xml:space="preserve"> además posee los siguientes métodos.</w:t>
      </w:r>
    </w:p>
    <w:p w:rsidR="00744C68" w:rsidRDefault="00744C68" w:rsidP="00C61A22">
      <w:pPr>
        <w:rPr>
          <w:b/>
        </w:rPr>
      </w:pPr>
      <w:r>
        <w:rPr>
          <w:b/>
        </w:rPr>
        <w:t>Controller::Controller</w:t>
      </w:r>
      <w:r w:rsidRPr="00EC2EDC">
        <w:rPr>
          <w:b/>
        </w:rPr>
        <w:t>():</w:t>
      </w:r>
      <w:r>
        <w:t xml:space="preserve"> Es el método constructor de la clase Controller.</w:t>
      </w:r>
    </w:p>
    <w:p w:rsidR="00C61A22" w:rsidRDefault="00C61A22" w:rsidP="00C61A22">
      <w:pPr>
        <w:rPr>
          <w:b/>
        </w:rPr>
      </w:pPr>
      <w:r>
        <w:rPr>
          <w:b/>
        </w:rPr>
        <w:t>Controller::</w:t>
      </w:r>
      <w:r w:rsidR="00744C68">
        <w:rPr>
          <w:b/>
        </w:rPr>
        <w:t>getData</w:t>
      </w:r>
      <w:r w:rsidRPr="00EC2EDC">
        <w:rPr>
          <w:b/>
        </w:rPr>
        <w:t>():</w:t>
      </w:r>
      <w:r>
        <w:t xml:space="preserve"> Es el método </w:t>
      </w:r>
      <w:r w:rsidR="00C172C0">
        <w:t>para obtener datos</w:t>
      </w:r>
      <w:r>
        <w:t>.</w:t>
      </w:r>
    </w:p>
    <w:p w:rsidR="00C87BA9" w:rsidRDefault="00C61A22" w:rsidP="00C61A22">
      <w:r>
        <w:rPr>
          <w:b/>
        </w:rPr>
        <w:t>Controller::</w:t>
      </w:r>
      <w:r w:rsidR="00744C68">
        <w:rPr>
          <w:b/>
        </w:rPr>
        <w:t>getLayout</w:t>
      </w:r>
      <w:r w:rsidRPr="00EC2EDC">
        <w:rPr>
          <w:b/>
        </w:rPr>
        <w:t>():</w:t>
      </w:r>
      <w:r>
        <w:t xml:space="preserve"> Es </w:t>
      </w:r>
      <w:r w:rsidR="009B48C0">
        <w:t xml:space="preserve">el método </w:t>
      </w:r>
      <w:r w:rsidR="00802454">
        <w:t xml:space="preserve">que </w:t>
      </w:r>
      <w:r w:rsidR="009B48C0">
        <w:t>obt</w:t>
      </w:r>
      <w:r w:rsidR="00802454">
        <w:t xml:space="preserve">iene </w:t>
      </w:r>
      <w:r w:rsidR="009B48C0">
        <w:t>espacio para muestra de datos desde XML.</w:t>
      </w:r>
    </w:p>
    <w:p w:rsidR="00C87BA9" w:rsidRDefault="00C61A22" w:rsidP="00C61A22">
      <w:r>
        <w:rPr>
          <w:b/>
        </w:rPr>
        <w:t>Controller::</w:t>
      </w:r>
      <w:r w:rsidR="00744C68">
        <w:rPr>
          <w:b/>
        </w:rPr>
        <w:t>getRequested_params</w:t>
      </w:r>
      <w:r w:rsidRPr="00EC2EDC">
        <w:rPr>
          <w:b/>
        </w:rPr>
        <w:t>():</w:t>
      </w:r>
      <w:r>
        <w:t xml:space="preserve"> Es </w:t>
      </w:r>
      <w:r w:rsidR="009B48C0">
        <w:t>el método que obtiene o solicita los parámetros de los campos de datos.</w:t>
      </w:r>
    </w:p>
    <w:p w:rsidR="00C61A22" w:rsidRDefault="00744C68" w:rsidP="00C61A22">
      <w:r>
        <w:rPr>
          <w:b/>
        </w:rPr>
        <w:t>Controller</w:t>
      </w:r>
      <w:r w:rsidR="00C61A22">
        <w:rPr>
          <w:b/>
        </w:rPr>
        <w:t>::</w:t>
      </w:r>
      <w:r>
        <w:rPr>
          <w:b/>
        </w:rPr>
        <w:t>setId</w:t>
      </w:r>
      <w:r w:rsidR="00C61A22" w:rsidRPr="00EC2EDC">
        <w:rPr>
          <w:b/>
        </w:rPr>
        <w:t>():</w:t>
      </w:r>
      <w:r w:rsidR="00C61A22">
        <w:t xml:space="preserve"> Es </w:t>
      </w:r>
      <w:r w:rsidR="009B48C0">
        <w:t>el método que obtiene el identificador de conjunto de datos.</w:t>
      </w:r>
    </w:p>
    <w:p w:rsidR="00C87BA9" w:rsidRDefault="00C87BA9" w:rsidP="00C87BA9"/>
    <w:p w:rsidR="00C87BA9" w:rsidRDefault="00C87BA9" w:rsidP="00C87BA9">
      <w:r>
        <w:t xml:space="preserve">La Clase </w:t>
      </w:r>
      <w:r>
        <w:rPr>
          <w:b/>
        </w:rPr>
        <w:t>Table</w:t>
      </w:r>
      <w:r w:rsidR="00FE4B26">
        <w:rPr>
          <w:b/>
        </w:rPr>
        <w:t xml:space="preserve"> </w:t>
      </w:r>
      <w:r>
        <w:t xml:space="preserve">es la encargada de la tabla </w:t>
      </w:r>
      <w:r w:rsidR="00C06300">
        <w:t>HTML</w:t>
      </w:r>
      <w:r>
        <w:t xml:space="preserve"> del CMS, además posee los siguientes métodos.</w:t>
      </w:r>
    </w:p>
    <w:p w:rsidR="00C87BA9" w:rsidRDefault="00C87BA9" w:rsidP="00C87BA9">
      <w:r>
        <w:rPr>
          <w:b/>
        </w:rPr>
        <w:t>Table::Table</w:t>
      </w:r>
      <w:r w:rsidRPr="00EC2EDC">
        <w:rPr>
          <w:b/>
        </w:rPr>
        <w:t>():</w:t>
      </w:r>
      <w:r>
        <w:t xml:space="preserve"> Es el método constructor de la clase.</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 </w:t>
      </w:r>
    </w:p>
    <w:p w:rsidR="00C87BA9" w:rsidRDefault="00C87BA9" w:rsidP="00C87BA9"/>
    <w:p w:rsidR="00842C3B" w:rsidRDefault="00842C3B" w:rsidP="00C87BA9"/>
    <w:p w:rsidR="00842C3B" w:rsidDel="00AD2221" w:rsidRDefault="00842C3B" w:rsidP="00C87BA9">
      <w:pPr>
        <w:rPr>
          <w:del w:id="227" w:author="Dahianna Vega Leiva" w:date="2010-12-22T12:35:00Z"/>
        </w:rPr>
      </w:pPr>
    </w:p>
    <w:p w:rsidR="00842C3B" w:rsidDel="00AD2221" w:rsidRDefault="00842C3B" w:rsidP="00C87BA9">
      <w:pPr>
        <w:rPr>
          <w:del w:id="228" w:author="Dahianna Vega Leiva" w:date="2010-12-22T12:35:00Z"/>
        </w:rPr>
      </w:pPr>
    </w:p>
    <w:p w:rsidR="00842C3B" w:rsidRDefault="00842C3B" w:rsidP="00842C3B">
      <w:r>
        <w:t xml:space="preserve">La Clase </w:t>
      </w:r>
      <w:r>
        <w:rPr>
          <w:b/>
        </w:rPr>
        <w:t>ASettings</w:t>
      </w:r>
      <w:r w:rsidR="00FE4B26">
        <w:rPr>
          <w:b/>
        </w:rPr>
        <w:t xml:space="preserve"> </w:t>
      </w:r>
      <w:r>
        <w:t>es la encargada</w:t>
      </w:r>
      <w:r w:rsidR="00883FE0">
        <w:t xml:space="preserve"> del seteo</w:t>
      </w:r>
      <w:r>
        <w:t xml:space="preserve"> de la tabla </w:t>
      </w:r>
      <w:r w:rsidR="00F103ED">
        <w:t>HTML</w:t>
      </w:r>
      <w:r>
        <w:t xml:space="preserve"> del CMS, además posee los siguientes métodos.</w:t>
      </w:r>
    </w:p>
    <w:p w:rsidR="00842C3B" w:rsidRDefault="00842C3B" w:rsidP="00842C3B">
      <w:r>
        <w:rPr>
          <w:b/>
        </w:rPr>
        <w:t>ASettings::ASettings</w:t>
      </w:r>
      <w:r w:rsidRPr="00EC2EDC">
        <w:rPr>
          <w:b/>
        </w:rPr>
        <w:t>():</w:t>
      </w:r>
      <w:r>
        <w:t xml:space="preserve"> Es el método constructor de la clase ASettings.</w:t>
      </w:r>
    </w:p>
    <w:p w:rsidR="00842C3B" w:rsidRPr="00883FE0" w:rsidRDefault="00842C3B" w:rsidP="00842C3B">
      <w:r w:rsidRPr="00883FE0">
        <w:rPr>
          <w:b/>
        </w:rPr>
        <w:t>ASettings::display():</w:t>
      </w:r>
      <w:r w:rsidRPr="00883FE0">
        <w:t xml:space="preserve"> Es</w:t>
      </w:r>
      <w:r w:rsidR="00883FE0" w:rsidRPr="00883FE0">
        <w:t xml:space="preserve"> el método que setea</w:t>
      </w:r>
      <w:del w:id="229" w:author="Dahianna Vega Leiva" w:date="2010-12-22T12:35:00Z">
        <w:r w:rsidR="00883FE0" w:rsidRPr="00883FE0" w:rsidDel="0070187F">
          <w:delText>da</w:delText>
        </w:r>
      </w:del>
      <w:r w:rsidR="00883FE0" w:rsidRPr="00883FE0">
        <w:t xml:space="preserve"> la</w:t>
      </w:r>
      <w:r w:rsidR="00883FE0">
        <w:t xml:space="preserve"> tabla HTML</w:t>
      </w:r>
      <w:r w:rsidRPr="00883FE0">
        <w:t xml:space="preserve"> . </w:t>
      </w:r>
    </w:p>
    <w:p w:rsidR="00842C3B" w:rsidRPr="00883FE0" w:rsidRDefault="00842C3B" w:rsidP="00842C3B">
      <w:r w:rsidRPr="00883FE0">
        <w:rPr>
          <w:b/>
        </w:rPr>
        <w:t>ASettings::_select():</w:t>
      </w:r>
      <w:r w:rsidRPr="00883FE0">
        <w:t xml:space="preserve"> Es</w:t>
      </w:r>
      <w:r w:rsidR="00883FE0" w:rsidRPr="00883FE0">
        <w:t xml:space="preserve"> el método que selecciona</w:t>
      </w:r>
      <w:r w:rsidR="00883FE0">
        <w:t xml:space="preserve"> elementos de lista del formulario</w:t>
      </w:r>
      <w:r w:rsidRPr="00883FE0">
        <w:t xml:space="preserve"> . </w:t>
      </w:r>
    </w:p>
    <w:p w:rsidR="00C87BA9" w:rsidRPr="00883FE0" w:rsidRDefault="00C87BA9" w:rsidP="00C87BA9"/>
    <w:p w:rsidR="00C87BA9" w:rsidRPr="00883FE0" w:rsidRDefault="00C87BA9" w:rsidP="00C87BA9"/>
    <w:p w:rsidR="00C87BA9" w:rsidRPr="00883FE0" w:rsidRDefault="00C87BA9" w:rsidP="00C61A22"/>
    <w:p w:rsidR="00C87BA9" w:rsidRPr="00883FE0" w:rsidRDefault="00C87BA9" w:rsidP="00C61A22"/>
    <w:p w:rsidR="00C61A22" w:rsidRPr="00883FE0" w:rsidRDefault="00C61A22" w:rsidP="00F23A57"/>
    <w:p w:rsidR="00F23A57" w:rsidRDefault="0086395B" w:rsidP="00F23A57">
      <w:pPr>
        <w:pStyle w:val="Subttulo"/>
        <w:keepNext/>
        <w:jc w:val="center"/>
      </w:pPr>
      <w:del w:id="230" w:author="Rodrigo Riquelme" w:date="2010-12-05T11:46:00Z">
        <w:r>
          <w:rPr>
            <w:noProof/>
            <w:lang w:eastAsia="es-CL"/>
            <w:rPrChange w:id="231">
              <w:rPr>
                <w:rFonts w:eastAsia="Calibri" w:cs="Calibri"/>
                <w:b w:val="0"/>
                <w:noProof/>
                <w:color w:val="0000FF"/>
                <w:sz w:val="24"/>
                <w:szCs w:val="22"/>
                <w:u w:val="single"/>
                <w:lang w:eastAsia="es-CL"/>
              </w:rPr>
            </w:rPrChange>
          </w:rPr>
          <w:drawing>
            <wp:inline distT="0" distB="0" distL="0" distR="0">
              <wp:extent cx="4246831" cy="5114925"/>
              <wp:effectExtent l="19050" t="0" r="1319"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266741" cy="5138905"/>
                      </a:xfrm>
                      <a:prstGeom prst="rect">
                        <a:avLst/>
                      </a:prstGeom>
                    </pic:spPr>
                  </pic:pic>
                </a:graphicData>
              </a:graphic>
            </wp:inline>
          </w:drawing>
        </w:r>
      </w:del>
      <w:ins w:id="232" w:author="Rodrigo Riquelme" w:date="2010-12-05T11:46:00Z">
        <w:r>
          <w:rPr>
            <w:noProof/>
            <w:lang w:eastAsia="es-CL"/>
            <w:rPrChange w:id="233">
              <w:rPr>
                <w:rFonts w:eastAsia="Calibri" w:cs="Calibri"/>
                <w:b w:val="0"/>
                <w:noProof/>
                <w:color w:val="0000FF"/>
                <w:sz w:val="24"/>
                <w:szCs w:val="22"/>
                <w:u w:val="single"/>
                <w:lang w:eastAsia="es-CL"/>
              </w:rPr>
            </w:rPrChange>
          </w:rPr>
          <w:drawing>
            <wp:inline distT="0" distB="0" distL="0" distR="0">
              <wp:extent cx="4094328" cy="5189169"/>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129104" cy="5233244"/>
                      </a:xfrm>
                      <a:prstGeom prst="rect">
                        <a:avLst/>
                      </a:prstGeom>
                    </pic:spPr>
                  </pic:pic>
                </a:graphicData>
              </a:graphic>
            </wp:inline>
          </w:drawing>
        </w:r>
      </w:ins>
    </w:p>
    <w:p w:rsidR="00B42BC5" w:rsidRDefault="00B42BC5" w:rsidP="00F23A57">
      <w:pPr>
        <w:pStyle w:val="Epgrafe"/>
        <w:jc w:val="center"/>
      </w:pPr>
    </w:p>
    <w:p w:rsidR="00B42BC5" w:rsidRPr="00C66B22" w:rsidRDefault="00B42BC5" w:rsidP="00B42BC5">
      <w:pPr>
        <w:pStyle w:val="Epgrafe"/>
        <w:jc w:val="center"/>
        <w:rPr>
          <w:rFonts w:eastAsia="Calibri" w:cs="Calibri"/>
          <w:noProof/>
          <w:sz w:val="24"/>
        </w:rPr>
      </w:pPr>
      <w:r>
        <w:t xml:space="preserve">Ilustración </w:t>
      </w:r>
      <w:fldSimple w:instr=" SEQ Ilustración \* ARABIC ">
        <w:r>
          <w:rPr>
            <w:noProof/>
          </w:rPr>
          <w:t>34</w:t>
        </w:r>
      </w:fldSimple>
      <w:r>
        <w:t xml:space="preserve"> </w:t>
      </w:r>
      <w:del w:id="234" w:author="Rodrigo Riquelme" w:date="2010-12-22T23:44:00Z">
        <w:r w:rsidDel="00B352FB">
          <w:delText>-</w:delText>
        </w:r>
      </w:del>
      <w:ins w:id="235" w:author="Rodrigo Riquelme" w:date="2010-12-22T23:44:00Z">
        <w:r>
          <w:t>–</w:t>
        </w:r>
      </w:ins>
      <w:r>
        <w:t xml:space="preserve"> Namespaceadmin</w:t>
      </w:r>
    </w:p>
    <w:p w:rsidR="00B42BC5" w:rsidRDefault="00B42BC5" w:rsidP="00F23A57">
      <w:pPr>
        <w:pStyle w:val="Epgrafe"/>
        <w:jc w:val="center"/>
      </w:pPr>
    </w:p>
    <w:p w:rsidR="00451834" w:rsidRDefault="00451834" w:rsidP="00451834">
      <w:pPr>
        <w:pStyle w:val="Subttulo"/>
        <w:keepNext/>
      </w:pPr>
      <w:r>
        <w:t>4.4.5</w:t>
      </w:r>
      <w:r w:rsidRPr="00F23A57">
        <w:t>. Namespace</w:t>
      </w:r>
      <w:r>
        <w:t>Lib</w:t>
      </w:r>
    </w:p>
    <w:p w:rsidR="00451834" w:rsidRDefault="00451834" w:rsidP="00451834">
      <w:r>
        <w:t xml:space="preserve">Este package contiene una colección de librerías de uso </w:t>
      </w:r>
      <w:r w:rsidR="00F103ED">
        <w:t>común</w:t>
      </w:r>
      <w:r>
        <w:t xml:space="preserve"> para ofrecer funcionali</w:t>
      </w:r>
      <w:r w:rsidR="00F103ED">
        <w:t>da</w:t>
      </w:r>
      <w:r>
        <w:t>des diversas tales como: armar consultas SQL en base a parámetros, ofrecer conexión a Base de datos, funciones de fecha/hora, manejar a FFMpeg,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943F7" w:rsidRDefault="00B943F7" w:rsidP="00B943F7">
      <w:pPr>
        <w:rPr>
          <w:b/>
        </w:rPr>
      </w:pPr>
    </w:p>
    <w:p w:rsidR="00B943F7" w:rsidRDefault="00B943F7" w:rsidP="00B943F7">
      <w:r>
        <w:t xml:space="preserve">La Clase </w:t>
      </w:r>
      <w:r w:rsidR="00FF4823">
        <w:rPr>
          <w:b/>
        </w:rPr>
        <w:t>DAO</w:t>
      </w:r>
      <w:r w:rsidR="00C061FC">
        <w:rPr>
          <w:b/>
        </w:rPr>
        <w:t xml:space="preserve"> </w:t>
      </w:r>
      <w:r>
        <w:t xml:space="preserve">es la encargada de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B943F7" w:rsidRDefault="00B943F7" w:rsidP="00451834"/>
    <w:p w:rsidR="00F103ED" w:rsidRDefault="00F103ED" w:rsidP="00F103ED">
      <w:r>
        <w:t xml:space="preserve">La Clase </w:t>
      </w:r>
      <w:r w:rsidRPr="00C061FC">
        <w:rPr>
          <w:b/>
        </w:rPr>
        <w:t>Componentes</w:t>
      </w:r>
      <w:r>
        <w:t xml:space="preserve"> la encargada de la capa de acceso a datos. Posee los siguientes métodos.</w:t>
      </w:r>
    </w:p>
    <w:p w:rsidR="00F103ED" w:rsidRDefault="00F103ED" w:rsidP="00F103ED">
      <w:pPr>
        <w:rPr>
          <w:b/>
        </w:rPr>
      </w:pPr>
      <w:r>
        <w:rPr>
          <w:b/>
        </w:rPr>
        <w:t>Component::construct</w:t>
      </w:r>
      <w:r w:rsidRPr="00EC2EDC">
        <w:rPr>
          <w:b/>
        </w:rPr>
        <w:t>():</w:t>
      </w:r>
      <w:r>
        <w:t xml:space="preserve"> Es el método constructor de la clase.</w:t>
      </w:r>
    </w:p>
    <w:p w:rsidR="00F103ED" w:rsidRDefault="00F103ED" w:rsidP="00F103ED">
      <w:pPr>
        <w:rPr>
          <w:b/>
        </w:rPr>
      </w:pPr>
      <w:r>
        <w:rPr>
          <w:b/>
        </w:rPr>
        <w:t>Component::run</w:t>
      </w:r>
      <w:r w:rsidRPr="00EC2EDC">
        <w:rPr>
          <w:b/>
        </w:rPr>
        <w:t>():</w:t>
      </w:r>
      <w:r>
        <w:t xml:space="preserve"> Es</w:t>
      </w:r>
      <w:r w:rsidR="006E1827">
        <w:t xml:space="preserve"> el método que ejecuta el acceso a la capa de datos</w:t>
      </w:r>
      <w:r>
        <w:t xml:space="preserve"> .</w:t>
      </w:r>
    </w:p>
    <w:p w:rsidR="00F103ED" w:rsidRDefault="00F103ED" w:rsidP="00F103ED">
      <w:r>
        <w:rPr>
          <w:b/>
        </w:rPr>
        <w:t>Component::show</w:t>
      </w:r>
      <w:r w:rsidRPr="00EC2EDC">
        <w:rPr>
          <w:b/>
        </w:rPr>
        <w:t>():</w:t>
      </w:r>
      <w:r>
        <w:t xml:space="preserve"> Es</w:t>
      </w:r>
      <w:r w:rsidR="006E1827">
        <w:t xml:space="preserve"> el método que se encarga de </w:t>
      </w:r>
      <w:r w:rsidR="008626F7">
        <w:t>mostrar</w:t>
      </w:r>
      <w:r w:rsidR="006E1827">
        <w:t xml:space="preserve"> los datos de la capa de acceso de datos</w:t>
      </w:r>
      <w:r>
        <w:t>.</w:t>
      </w:r>
    </w:p>
    <w:p w:rsidR="00F103ED" w:rsidRDefault="00F103ED" w:rsidP="00F103ED">
      <w:pPr>
        <w:rPr>
          <w:b/>
        </w:rPr>
      </w:pPr>
    </w:p>
    <w:p w:rsidR="00F103ED" w:rsidRDefault="00F103ED" w:rsidP="00F103ED">
      <w:r>
        <w:t xml:space="preserve">La Clase </w:t>
      </w:r>
      <w:r>
        <w:rPr>
          <w:b/>
        </w:rPr>
        <w:t>Dispatcher</w:t>
      </w:r>
      <w:r>
        <w:t xml:space="preserve"> es la clase controladora principal y posee </w:t>
      </w:r>
      <w:r w:rsidR="008626F7">
        <w:t xml:space="preserve">los </w:t>
      </w:r>
      <w:r>
        <w:t>siguientes métodos.</w:t>
      </w:r>
    </w:p>
    <w:p w:rsidR="00F103ED" w:rsidRDefault="00F103ED" w:rsidP="00F103ED">
      <w:pPr>
        <w:rPr>
          <w:b/>
        </w:rPr>
      </w:pPr>
      <w:r>
        <w:rPr>
          <w:b/>
        </w:rPr>
        <w:t>Dispatcher::Dispatcher</w:t>
      </w:r>
      <w:r w:rsidRPr="00EC2EDC">
        <w:rPr>
          <w:b/>
        </w:rPr>
        <w:t xml:space="preserve"> ():</w:t>
      </w:r>
      <w:r>
        <w:t xml:space="preserve"> Es el método constructor de la clase.</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4141D8" w:rsidRDefault="004141D8" w:rsidP="00451834"/>
    <w:p w:rsidR="00646E08" w:rsidRDefault="00646E08" w:rsidP="00646E08">
      <w:r>
        <w:t xml:space="preserve">La Clase </w:t>
      </w:r>
      <w:r>
        <w:rPr>
          <w:b/>
        </w:rPr>
        <w:t>QueryBuilder</w:t>
      </w:r>
      <w:r>
        <w:t xml:space="preserve"> es la clase constructora de consultas SQL y posee los siguientes métodos.</w:t>
      </w:r>
    </w:p>
    <w:p w:rsidR="00646E08" w:rsidRDefault="00646E08" w:rsidP="00646E08">
      <w:pPr>
        <w:rPr>
          <w:b/>
        </w:rPr>
      </w:pPr>
      <w:r>
        <w:rPr>
          <w:b/>
        </w:rPr>
        <w:t>QueryBuilder::QueryBuilder_construct</w:t>
      </w:r>
      <w:r w:rsidRPr="00EC2EDC">
        <w:rPr>
          <w:b/>
        </w:rPr>
        <w:t>():</w:t>
      </w:r>
      <w:r>
        <w:t xml:space="preserve"> Es el método constructor de la clase.</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Constructor del query INSERT</w:t>
      </w:r>
      <w:r w:rsidRPr="00646E08">
        <w:t>.</w:t>
      </w:r>
    </w:p>
    <w:p w:rsidR="00646E08" w:rsidRDefault="00646E08" w:rsidP="00646E08">
      <w:pPr>
        <w:rPr>
          <w:b/>
        </w:rPr>
      </w:pPr>
      <w:r>
        <w:rPr>
          <w:b/>
        </w:rPr>
        <w:t>QueryBuilder::delete</w:t>
      </w:r>
      <w:r w:rsidRPr="00EC2EDC">
        <w:rPr>
          <w:b/>
        </w:rPr>
        <w:t xml:space="preserve"> ():</w:t>
      </w:r>
      <w:r>
        <w:t xml:space="preserve"> Constructor de query 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Constructor de query UPDATE</w:t>
      </w:r>
      <w:r w:rsidRPr="00646E08">
        <w:t>.</w:t>
      </w:r>
    </w:p>
    <w:p w:rsidR="00646E08" w:rsidRDefault="00646E08" w:rsidP="00646E08"/>
    <w:p w:rsidR="00646E08" w:rsidRDefault="00646E08" w:rsidP="00646E08">
      <w:r>
        <w:t xml:space="preserve">La Clase </w:t>
      </w:r>
      <w:r>
        <w:rPr>
          <w:b/>
        </w:rPr>
        <w:t>Template</w:t>
      </w:r>
      <w:r>
        <w:t xml:space="preserve"> es la clase </w:t>
      </w:r>
      <w:r w:rsidR="00636FE9">
        <w:t>motor de templates</w:t>
      </w:r>
      <w:r w:rsidR="00706702">
        <w:t xml:space="preserve"> y posee los siguientes </w:t>
      </w:r>
      <w:r w:rsidR="006E1827">
        <w:t>métodos</w:t>
      </w:r>
      <w:r>
        <w:t>.</w:t>
      </w:r>
    </w:p>
    <w:p w:rsidR="00646E08" w:rsidRDefault="00646E08" w:rsidP="00646E08">
      <w:pPr>
        <w:rPr>
          <w:b/>
        </w:rPr>
      </w:pPr>
      <w:r>
        <w:rPr>
          <w:b/>
        </w:rPr>
        <w:t>Template::Template</w:t>
      </w:r>
      <w:r w:rsidRPr="00EC2EDC">
        <w:rPr>
          <w:b/>
        </w:rPr>
        <w:t xml:space="preserve"> ():</w:t>
      </w:r>
      <w:r>
        <w:t xml:space="preserve"> Es el método constructor de la clase.</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FE4B26" w:rsidRDefault="00FE4B26">
      <w:pPr>
        <w:suppressAutoHyphens w:val="0"/>
        <w:spacing w:before="0" w:after="0" w:line="240" w:lineRule="auto"/>
        <w:jc w:val="left"/>
      </w:pPr>
      <w:r>
        <w:br w:type="page"/>
      </w:r>
    </w:p>
    <w:p w:rsidR="004141D8" w:rsidRDefault="004141D8" w:rsidP="004141D8">
      <w:r>
        <w:t xml:space="preserve">La Clase </w:t>
      </w:r>
      <w:r>
        <w:rPr>
          <w:b/>
        </w:rPr>
        <w:t>ffmpeg</w:t>
      </w:r>
      <w:r>
        <w:t xml:space="preserve"> es la clase </w:t>
      </w:r>
      <w:r w:rsidR="000D4D97">
        <w:t xml:space="preserve">encargada de la conversión de videos </w:t>
      </w:r>
      <w:r>
        <w:t>y posee siguientes métodos.</w:t>
      </w:r>
    </w:p>
    <w:p w:rsidR="004141D8" w:rsidRDefault="004141D8" w:rsidP="004141D8">
      <w:pPr>
        <w:rPr>
          <w:b/>
        </w:rPr>
      </w:pPr>
      <w:r>
        <w:rPr>
          <w:b/>
        </w:rPr>
        <w:t>ffmpeg::ffmpeg</w:t>
      </w:r>
      <w:r w:rsidRPr="00EC2EDC">
        <w:rPr>
          <w:b/>
        </w:rPr>
        <w:t>():</w:t>
      </w:r>
      <w:r>
        <w:t xml:space="preserve"> Es constructor de la clase.</w:t>
      </w:r>
    </w:p>
    <w:p w:rsidR="00B943F7" w:rsidRPr="00646E08" w:rsidRDefault="004141D8" w:rsidP="004141D8">
      <w:r>
        <w:rPr>
          <w:b/>
        </w:rPr>
        <w:t>ffmpeg</w:t>
      </w:r>
      <w:r w:rsidRPr="00646E08">
        <w:rPr>
          <w:b/>
        </w:rPr>
        <w:t>::</w:t>
      </w:r>
      <w:r>
        <w:rPr>
          <w:b/>
        </w:rPr>
        <w:t>convert</w:t>
      </w:r>
      <w:r w:rsidRPr="00646E08">
        <w:rPr>
          <w:b/>
        </w:rPr>
        <w:t>():</w:t>
      </w:r>
      <w:r w:rsidR="00C061FC">
        <w:rPr>
          <w:b/>
        </w:rPr>
        <w:t xml:space="preserve"> </w:t>
      </w:r>
      <w:r w:rsidR="00706702">
        <w:t>Es</w:t>
      </w:r>
      <w:r w:rsidR="006E1827">
        <w:t xml:space="preserve"> el método conversor de video a un estándar</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706702" w:rsidRDefault="00706702" w:rsidP="00706702"/>
    <w:p w:rsidR="00706702" w:rsidRDefault="00706702" w:rsidP="00706702"/>
    <w:p w:rsidR="00706702" w:rsidRDefault="00706702" w:rsidP="00706702"/>
    <w:p w:rsidR="00706702" w:rsidDel="00977EE7" w:rsidRDefault="00706702" w:rsidP="00706702">
      <w:pPr>
        <w:rPr>
          <w:del w:id="236" w:author="Rodrigo Riquelme" w:date="2010-12-22T23:47:00Z"/>
        </w:rPr>
      </w:pPr>
    </w:p>
    <w:p w:rsidR="00706702" w:rsidDel="00977EE7" w:rsidRDefault="00706702" w:rsidP="00706702">
      <w:pPr>
        <w:rPr>
          <w:del w:id="237" w:author="Rodrigo Riquelme" w:date="2010-12-22T23:47:00Z"/>
        </w:rPr>
      </w:pPr>
    </w:p>
    <w:p w:rsidR="00706702" w:rsidDel="00977EE7" w:rsidRDefault="00706702" w:rsidP="00706702">
      <w:pPr>
        <w:rPr>
          <w:del w:id="238" w:author="Rodrigo Riquelme" w:date="2010-12-22T23:47:00Z"/>
        </w:rPr>
      </w:pPr>
    </w:p>
    <w:p w:rsidR="00C43BA3" w:rsidRPr="00646E08" w:rsidRDefault="00C43BA3" w:rsidP="005E46BE">
      <w:pPr>
        <w:pStyle w:val="Subttulo"/>
        <w:outlineLvl w:val="2"/>
        <w:rPr>
          <w:del w:id="239" w:author="Rodrigo Riquelme" w:date="2010-12-05T11:46:00Z"/>
        </w:rPr>
      </w:pPr>
    </w:p>
    <w:p w:rsidR="00C43BA3" w:rsidRPr="00646E08" w:rsidRDefault="00C43BA3" w:rsidP="005E46BE">
      <w:pPr>
        <w:pStyle w:val="Subttulo"/>
        <w:outlineLvl w:val="2"/>
        <w:rPr>
          <w:del w:id="240" w:author="Rodrigo Riquelme" w:date="2010-12-05T11:46:00Z"/>
        </w:rPr>
      </w:pPr>
    </w:p>
    <w:p w:rsidR="00C43BA3" w:rsidRPr="00646E08" w:rsidRDefault="00C43BA3" w:rsidP="005E46BE">
      <w:pPr>
        <w:pStyle w:val="Subttulo"/>
        <w:outlineLvl w:val="2"/>
        <w:rPr>
          <w:del w:id="241" w:author="Rodrigo Riquelme" w:date="2010-12-05T11:46:00Z"/>
        </w:rPr>
      </w:pPr>
    </w:p>
    <w:p w:rsidR="00C43BA3" w:rsidRPr="00646E08" w:rsidRDefault="00C43BA3" w:rsidP="005E46BE">
      <w:pPr>
        <w:pStyle w:val="Subttulo"/>
        <w:outlineLvl w:val="2"/>
        <w:rPr>
          <w:del w:id="242" w:author="Rodrigo Riquelme" w:date="2010-12-05T11:46:00Z"/>
        </w:rPr>
      </w:pPr>
    </w:p>
    <w:p w:rsidR="00C43BA3" w:rsidRPr="00646E08" w:rsidRDefault="00C43BA3" w:rsidP="005E46BE">
      <w:pPr>
        <w:pStyle w:val="Subttulo"/>
        <w:outlineLvl w:val="2"/>
        <w:rPr>
          <w:del w:id="243" w:author="Rodrigo Riquelme" w:date="2010-12-05T11:46:00Z"/>
        </w:rPr>
      </w:pPr>
    </w:p>
    <w:p w:rsidR="00C43BA3" w:rsidRPr="00646E08" w:rsidRDefault="00C43BA3" w:rsidP="005E46BE">
      <w:pPr>
        <w:pStyle w:val="Subttulo"/>
        <w:outlineLvl w:val="2"/>
        <w:rPr>
          <w:del w:id="244" w:author="Rodrigo Riquelme" w:date="2010-12-05T11:46:00Z"/>
        </w:rPr>
      </w:pPr>
    </w:p>
    <w:p w:rsidR="00D9256C" w:rsidRPr="00646E08" w:rsidRDefault="00D9256C">
      <w:pPr>
        <w:suppressAutoHyphens w:val="0"/>
        <w:spacing w:before="0" w:after="0" w:line="240" w:lineRule="auto"/>
        <w:jc w:val="left"/>
      </w:pPr>
    </w:p>
    <w:p w:rsidR="00C43BA3" w:rsidRPr="00646E08" w:rsidRDefault="0086395B" w:rsidP="00C43BA3">
      <w:pPr>
        <w:rPr>
          <w:del w:id="245" w:author="Rodrigo Riquelme" w:date="2010-12-05T11:46:00Z"/>
        </w:rPr>
      </w:pPr>
      <w:del w:id="246" w:author="Rodrigo Riquelme" w:date="2010-12-05T11:46:00Z">
        <w:r>
          <w:rPr>
            <w:noProof/>
            <w:lang w:eastAsia="es-CL"/>
            <w:rPrChange w:id="247">
              <w:rPr>
                <w:noProof/>
                <w:color w:val="0000FF"/>
                <w:u w:val="single"/>
                <w:lang w:eastAsia="es-CL"/>
              </w:rPr>
            </w:rPrChange>
          </w:rPr>
          <w:drawing>
            <wp:inline distT="0" distB="0" distL="0" distR="0">
              <wp:extent cx="4219575" cy="4752975"/>
              <wp:effectExtent l="19050" t="0" r="9525" b="0"/>
              <wp:docPr id="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4219575" cy="4752975"/>
                      </a:xfrm>
                      <a:prstGeom prst="rect">
                        <a:avLst/>
                      </a:prstGeom>
                      <a:noFill/>
                      <a:ln w="9525">
                        <a:noFill/>
                        <a:miter lim="800000"/>
                        <a:headEnd/>
                        <a:tailEnd/>
                      </a:ln>
                    </pic:spPr>
                  </pic:pic>
                </a:graphicData>
              </a:graphic>
            </wp:inline>
          </w:drawing>
        </w:r>
      </w:del>
    </w:p>
    <w:p w:rsidR="00C43BA3" w:rsidRPr="00646E08" w:rsidRDefault="00C43BA3" w:rsidP="00C43BA3">
      <w:pPr>
        <w:pStyle w:val="Epgrafe"/>
        <w:jc w:val="center"/>
        <w:rPr>
          <w:del w:id="248" w:author="Rodrigo Riquelme" w:date="2010-12-05T11:46:00Z"/>
          <w:b w:val="0"/>
          <w:sz w:val="28"/>
          <w:szCs w:val="24"/>
        </w:rPr>
      </w:pPr>
      <w:del w:id="249" w:author="Rodrigo Riquelme" w:date="2010-12-05T11:46:00Z">
        <w:r w:rsidRPr="00646E08">
          <w:delText>Ilustración 33 - Clases agrupadas NamespaceLib</w:delText>
        </w:r>
      </w:del>
    </w:p>
    <w:p w:rsidR="00C43BA3" w:rsidRPr="00646E08" w:rsidRDefault="0086395B" w:rsidP="000E1C37">
      <w:pPr>
        <w:pStyle w:val="Subttulo"/>
        <w:outlineLvl w:val="1"/>
        <w:rPr>
          <w:del w:id="250" w:author="Rodrigo Riquelme" w:date="2010-12-05T11:46:00Z"/>
        </w:rPr>
      </w:pPr>
      <w:del w:id="251" w:author="Rodrigo Riquelme" w:date="2010-12-05T11:46:00Z">
        <w:r>
          <w:rPr>
            <w:b w:val="0"/>
            <w:noProof/>
            <w:lang w:eastAsia="es-CL"/>
            <w:rPrChange w:id="252">
              <w:rPr>
                <w:b w:val="0"/>
                <w:noProof/>
                <w:color w:val="0000FF"/>
                <w:u w:val="single"/>
                <w:lang w:eastAsia="es-CL"/>
              </w:rPr>
            </w:rPrChange>
          </w:rPr>
          <w:drawing>
            <wp:inline distT="0" distB="0" distL="0" distR="0">
              <wp:extent cx="5608466" cy="54864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612130" cy="5489985"/>
                      </a:xfrm>
                      <a:prstGeom prst="rect">
                        <a:avLst/>
                      </a:prstGeom>
                    </pic:spPr>
                  </pic:pic>
                </a:graphicData>
              </a:graphic>
            </wp:inline>
          </w:drawing>
        </w:r>
      </w:del>
    </w:p>
    <w:p w:rsidR="00C43BA3" w:rsidRPr="00646E08" w:rsidRDefault="00C43BA3" w:rsidP="00C43BA3">
      <w:pPr>
        <w:pStyle w:val="Epgrafe"/>
        <w:jc w:val="center"/>
        <w:rPr>
          <w:del w:id="253" w:author="Rodrigo Riquelme" w:date="2010-12-05T11:46:00Z"/>
          <w:b w:val="0"/>
          <w:sz w:val="28"/>
          <w:szCs w:val="24"/>
        </w:rPr>
      </w:pPr>
      <w:del w:id="254" w:author="Rodrigo Riquelme" w:date="2010-12-05T11:46:00Z">
        <w:r w:rsidRPr="00646E08">
          <w:delText>Ilustración 34 - Clases agrupadas NamespaceLib</w:delText>
        </w:r>
      </w:del>
    </w:p>
    <w:p w:rsidR="006B4E9A" w:rsidRPr="00646E08" w:rsidRDefault="006B4E9A" w:rsidP="00C43BA3">
      <w:pPr>
        <w:jc w:val="center"/>
        <w:rPr>
          <w:del w:id="255" w:author="Rodrigo Riquelme" w:date="2010-12-05T11:46:00Z"/>
        </w:rPr>
      </w:pPr>
    </w:p>
    <w:p w:rsidR="006B4E9A" w:rsidRPr="00646E08" w:rsidRDefault="0086395B" w:rsidP="000E1C37">
      <w:pPr>
        <w:pStyle w:val="Subttulo"/>
        <w:outlineLvl w:val="1"/>
        <w:rPr>
          <w:del w:id="256" w:author="Rodrigo Riquelme" w:date="2010-12-05T11:46:00Z"/>
        </w:rPr>
      </w:pPr>
      <w:del w:id="257" w:author="Rodrigo Riquelme" w:date="2010-12-05T11:46:00Z">
        <w:r>
          <w:rPr>
            <w:b w:val="0"/>
            <w:noProof/>
            <w:lang w:eastAsia="es-CL"/>
            <w:rPrChange w:id="258">
              <w:rPr>
                <w:b w:val="0"/>
                <w:noProof/>
                <w:color w:val="0000FF"/>
                <w:u w:val="single"/>
                <w:lang w:eastAsia="es-CL"/>
              </w:rPr>
            </w:rPrChange>
          </w:rPr>
          <w:drawing>
            <wp:inline distT="0" distB="0" distL="0" distR="0">
              <wp:extent cx="5608466" cy="55054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612130" cy="5509047"/>
                      </a:xfrm>
                      <a:prstGeom prst="rect">
                        <a:avLst/>
                      </a:prstGeom>
                    </pic:spPr>
                  </pic:pic>
                </a:graphicData>
              </a:graphic>
            </wp:inline>
          </w:drawing>
        </w:r>
      </w:del>
    </w:p>
    <w:p w:rsidR="000D6FD3" w:rsidRPr="00646E08" w:rsidRDefault="00C43BA3">
      <w:pPr>
        <w:suppressAutoHyphens w:val="0"/>
        <w:spacing w:before="0" w:after="0" w:line="240" w:lineRule="auto"/>
        <w:jc w:val="left"/>
        <w:rPr>
          <w:noProof/>
          <w:lang w:eastAsia="es-CL"/>
        </w:rPr>
      </w:pPr>
      <w:del w:id="259" w:author="Rodrigo Riquelme" w:date="2010-12-05T11:46:00Z">
        <w:r w:rsidRPr="00646E08">
          <w:delText>Ilustración 35 - Clases agrupadas NamespaceLib</w:delText>
        </w:r>
      </w:del>
    </w:p>
    <w:p w:rsidR="000D6FD3" w:rsidRDefault="0086395B" w:rsidP="000D6FD3">
      <w:pPr>
        <w:keepNext/>
        <w:suppressAutoHyphens w:val="0"/>
        <w:spacing w:before="0" w:after="0" w:line="240" w:lineRule="auto"/>
        <w:jc w:val="center"/>
      </w:pPr>
      <w:ins w:id="260" w:author="Rodrigo Riquelme" w:date="2010-12-05T11:46:00Z">
        <w:r>
          <w:rPr>
            <w:noProof/>
            <w:lang w:eastAsia="es-CL"/>
            <w:rPrChange w:id="261">
              <w:rPr>
                <w:noProof/>
                <w:color w:val="0000FF"/>
                <w:u w:val="single"/>
                <w:lang w:eastAsia="es-CL"/>
              </w:rPr>
            </w:rPrChange>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B42BC5" w:rsidRDefault="00B42BC5" w:rsidP="000D6FD3">
      <w:pPr>
        <w:pStyle w:val="Epgrafe"/>
        <w:jc w:val="center"/>
      </w:pPr>
    </w:p>
    <w:p w:rsidR="00B42BC5" w:rsidRDefault="00B42BC5" w:rsidP="000D6FD3">
      <w:pPr>
        <w:pStyle w:val="Epgrafe"/>
        <w:jc w:val="center"/>
      </w:pPr>
    </w:p>
    <w:p w:rsidR="00B42BC5" w:rsidRDefault="00B42BC5" w:rsidP="000D6FD3">
      <w:pPr>
        <w:pStyle w:val="Epgrafe"/>
        <w:jc w:val="center"/>
      </w:pPr>
    </w:p>
    <w:p w:rsidR="006B4E9A" w:rsidRDefault="000D6FD3" w:rsidP="000D6FD3">
      <w:pPr>
        <w:pStyle w:val="Epgrafe"/>
        <w:jc w:val="center"/>
        <w:rPr>
          <w:ins w:id="262" w:author="Rodrigo Riquelme" w:date="2010-12-05T11:46:00Z"/>
          <w:b w:val="0"/>
          <w:sz w:val="28"/>
          <w:szCs w:val="24"/>
        </w:rPr>
      </w:pPr>
      <w:bookmarkStart w:id="263" w:name="_Toc280984208"/>
      <w:r>
        <w:t xml:space="preserve">Ilustración </w:t>
      </w:r>
      <w:r w:rsidR="005914AB">
        <w:fldChar w:fldCharType="begin"/>
      </w:r>
      <w:r w:rsidR="00F231A4">
        <w:instrText xml:space="preserve"> SEQ Ilustración \* ARABIC </w:instrText>
      </w:r>
      <w:r w:rsidR="005914AB">
        <w:fldChar w:fldCharType="separate"/>
      </w:r>
      <w:r w:rsidR="00B42BC5">
        <w:rPr>
          <w:noProof/>
        </w:rPr>
        <w:t>35</w:t>
      </w:r>
      <w:r w:rsidR="005914AB">
        <w:rPr>
          <w:noProof/>
        </w:rPr>
        <w:fldChar w:fldCharType="end"/>
      </w:r>
      <w:r>
        <w:t xml:space="preserve"> </w:t>
      </w:r>
      <w:del w:id="264" w:author="Rodrigo Riquelme" w:date="2010-12-22T23:47:00Z">
        <w:r w:rsidDel="00977EE7">
          <w:delText>-</w:delText>
        </w:r>
      </w:del>
      <w:r>
        <w:t xml:space="preserve"> Namespace</w:t>
      </w:r>
      <w:ins w:id="265" w:author="Rodrigo Riquelme" w:date="2010-12-22T23:47:00Z">
        <w:r w:rsidR="00977EE7">
          <w:t xml:space="preserve"> </w:t>
        </w:r>
      </w:ins>
      <w:r>
        <w:t>Lib - Parte 1</w:t>
      </w:r>
      <w:bookmarkEnd w:id="263"/>
    </w:p>
    <w:p w:rsidR="000D6FD3" w:rsidRDefault="000D6FD3" w:rsidP="000E1C37">
      <w:pPr>
        <w:pStyle w:val="Subttulo"/>
        <w:outlineLvl w:val="1"/>
        <w:rPr>
          <w:noProof/>
          <w:lang w:eastAsia="es-CL"/>
        </w:rPr>
      </w:pPr>
    </w:p>
    <w:p w:rsidR="000D6FD3" w:rsidRDefault="0086395B" w:rsidP="0064191E">
      <w:pPr>
        <w:pStyle w:val="Subttulo"/>
        <w:keepNext/>
        <w:jc w:val="center"/>
      </w:pPr>
      <w:ins w:id="266" w:author="Rodrigo Riquelme" w:date="2010-12-05T11:46:00Z">
        <w:r>
          <w:rPr>
            <w:noProof/>
            <w:lang w:eastAsia="es-CL"/>
            <w:rPrChange w:id="267">
              <w:rPr>
                <w:rFonts w:eastAsia="Calibri" w:cs="Calibri"/>
                <w:b w:val="0"/>
                <w:noProof/>
                <w:color w:val="0000FF"/>
                <w:sz w:val="24"/>
                <w:szCs w:val="22"/>
                <w:u w:val="single"/>
                <w:lang w:eastAsia="es-CL"/>
              </w:rPr>
            </w:rPrChange>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68" w:author="Rodrigo Riquelme" w:date="2010-12-05T11:46:00Z"/>
        </w:rPr>
      </w:pPr>
      <w:bookmarkStart w:id="269" w:name="_Toc280984209"/>
      <w:r>
        <w:t xml:space="preserve">Ilustración </w:t>
      </w:r>
      <w:r w:rsidR="005914AB">
        <w:fldChar w:fldCharType="begin"/>
      </w:r>
      <w:r w:rsidR="00F231A4">
        <w:instrText xml:space="preserve"> SEQ Ilustración \* ARABIC </w:instrText>
      </w:r>
      <w:r w:rsidR="005914AB">
        <w:fldChar w:fldCharType="separate"/>
      </w:r>
      <w:r w:rsidR="00B42BC5">
        <w:rPr>
          <w:noProof/>
        </w:rPr>
        <w:t>36</w:t>
      </w:r>
      <w:r w:rsidR="005914AB">
        <w:rPr>
          <w:noProof/>
        </w:rPr>
        <w:fldChar w:fldCharType="end"/>
      </w:r>
      <w:r>
        <w:t xml:space="preserve"> </w:t>
      </w:r>
      <w:del w:id="270" w:author="Rodrigo Riquelme" w:date="2010-12-22T23:48:00Z">
        <w:r w:rsidDel="00977EE7">
          <w:delText>-</w:delText>
        </w:r>
      </w:del>
      <w:ins w:id="271" w:author="Rodrigo Riquelme" w:date="2010-12-22T23:48:00Z">
        <w:r w:rsidR="00977EE7">
          <w:t>–</w:t>
        </w:r>
      </w:ins>
      <w:r>
        <w:t xml:space="preserve"> Namespace</w:t>
      </w:r>
      <w:ins w:id="272" w:author="Rodrigo Riquelme" w:date="2010-12-22T23:48:00Z">
        <w:r w:rsidR="00977EE7">
          <w:t xml:space="preserve"> </w:t>
        </w:r>
      </w:ins>
      <w:r>
        <w:t>Lib - Parte 2</w:t>
      </w:r>
      <w:bookmarkEnd w:id="269"/>
    </w:p>
    <w:p w:rsidR="000D6FD3" w:rsidRDefault="0086395B" w:rsidP="0064191E">
      <w:pPr>
        <w:pStyle w:val="Subttulo"/>
        <w:keepNext/>
        <w:jc w:val="center"/>
      </w:pPr>
      <w:ins w:id="273" w:author="Rodrigo Riquelme" w:date="2010-12-05T11:46:00Z">
        <w:r>
          <w:rPr>
            <w:noProof/>
            <w:lang w:eastAsia="es-CL"/>
            <w:rPrChange w:id="274">
              <w:rPr>
                <w:rFonts w:eastAsia="Calibri" w:cs="Calibri"/>
                <w:b w:val="0"/>
                <w:noProof/>
                <w:color w:val="0000FF"/>
                <w:sz w:val="24"/>
                <w:szCs w:val="22"/>
                <w:u w:val="single"/>
                <w:lang w:eastAsia="es-CL"/>
              </w:rPr>
            </w:rPrChange>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B4E9A" w:rsidRDefault="000D6FD3" w:rsidP="000D6FD3">
      <w:pPr>
        <w:pStyle w:val="Epgrafe"/>
        <w:jc w:val="center"/>
        <w:rPr>
          <w:ins w:id="275" w:author="Rodrigo Riquelme" w:date="2010-12-05T11:46:00Z"/>
        </w:rPr>
      </w:pPr>
      <w:bookmarkStart w:id="276" w:name="_Toc280984210"/>
      <w:r>
        <w:t xml:space="preserve">Ilustración </w:t>
      </w:r>
      <w:r w:rsidR="005914AB">
        <w:fldChar w:fldCharType="begin"/>
      </w:r>
      <w:r w:rsidR="00F231A4">
        <w:instrText xml:space="preserve"> SEQ Ilustración \* ARABIC </w:instrText>
      </w:r>
      <w:r w:rsidR="005914AB">
        <w:fldChar w:fldCharType="separate"/>
      </w:r>
      <w:r w:rsidR="00B42BC5">
        <w:rPr>
          <w:noProof/>
        </w:rPr>
        <w:t>37</w:t>
      </w:r>
      <w:r w:rsidR="005914AB">
        <w:rPr>
          <w:noProof/>
        </w:rPr>
        <w:fldChar w:fldCharType="end"/>
      </w:r>
      <w:r>
        <w:t xml:space="preserve"> </w:t>
      </w:r>
      <w:del w:id="277" w:author="Rodrigo Riquelme" w:date="2010-12-22T23:48:00Z">
        <w:r w:rsidDel="00977EE7">
          <w:delText>-</w:delText>
        </w:r>
      </w:del>
      <w:ins w:id="278" w:author="Rodrigo Riquelme" w:date="2010-12-22T23:48:00Z">
        <w:r w:rsidR="00977EE7">
          <w:t>–</w:t>
        </w:r>
      </w:ins>
      <w:r>
        <w:t xml:space="preserve"> Namespace</w:t>
      </w:r>
      <w:ins w:id="279" w:author="Rodrigo Riquelme" w:date="2010-12-22T23:48:00Z">
        <w:r w:rsidR="00977EE7">
          <w:t xml:space="preserve"> </w:t>
        </w:r>
      </w:ins>
      <w:r>
        <w:t>Lib - Parte 3</w:t>
      </w:r>
      <w:bookmarkEnd w:id="276"/>
    </w:p>
    <w:p w:rsidR="006B4E9A" w:rsidRDefault="006B4E9A" w:rsidP="000E1C37">
      <w:pPr>
        <w:pStyle w:val="Subttulo"/>
        <w:outlineLvl w:val="1"/>
        <w:rPr>
          <w:ins w:id="280" w:author="Rodrigo Riquelme" w:date="2010-12-05T11:46:00Z"/>
        </w:rPr>
      </w:pPr>
    </w:p>
    <w:p w:rsidR="00000000" w:rsidRDefault="0086395B">
      <w:pPr>
        <w:suppressAutoHyphens w:val="0"/>
        <w:spacing w:before="0" w:after="0" w:line="240" w:lineRule="auto"/>
        <w:jc w:val="left"/>
        <w:rPr>
          <w:b/>
          <w:rPrChange w:id="281" w:author="Rodrigo Riquelme" w:date="2010-12-05T11:46:00Z">
            <w:rPr>
              <w:b w:val="0"/>
              <w:sz w:val="28"/>
            </w:rPr>
          </w:rPrChange>
        </w:rPr>
        <w:pPrChange w:id="282" w:author="Rodrigo Riquelme" w:date="2010-12-05T11:46:00Z">
          <w:pPr>
            <w:pStyle w:val="Epgrafe"/>
            <w:jc w:val="center"/>
          </w:pPr>
        </w:pPrChange>
      </w:pPr>
    </w:p>
    <w:p w:rsidR="005E46BE" w:rsidRDefault="005E46BE" w:rsidP="000E1C37">
      <w:pPr>
        <w:pStyle w:val="Subttulo"/>
        <w:outlineLvl w:val="1"/>
      </w:pPr>
    </w:p>
    <w:p w:rsidR="00C43BA3" w:rsidRPr="00C43BA3" w:rsidRDefault="0086395B" w:rsidP="00C43BA3">
      <w:pPr>
        <w:rPr>
          <w:del w:id="283" w:author="Rodrigo Riquelme" w:date="2010-12-05T11:46:00Z"/>
        </w:rPr>
      </w:pPr>
      <w:del w:id="284" w:author="Rodrigo Riquelme" w:date="2010-12-05T11:46:00Z">
        <w:r>
          <w:rPr>
            <w:noProof/>
            <w:lang w:eastAsia="es-CL"/>
            <w:rPrChange w:id="285">
              <w:rPr>
                <w:rFonts w:eastAsia="Times New Roman" w:cs="Times New Roman"/>
                <w:b/>
                <w:bCs/>
                <w:noProof/>
                <w:color w:val="000000"/>
                <w:sz w:val="18"/>
                <w:szCs w:val="18"/>
                <w:u w:val="single"/>
                <w:lang w:eastAsia="es-CL"/>
              </w:rPr>
            </w:rPrChange>
          </w:rPr>
          <w:drawing>
            <wp:inline distT="0" distB="0" distL="0" distR="0">
              <wp:extent cx="3629025" cy="4610100"/>
              <wp:effectExtent l="19050" t="0" r="9525" b="0"/>
              <wp:docPr id="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629025" cy="4610100"/>
                      </a:xfrm>
                      <a:prstGeom prst="rect">
                        <a:avLst/>
                      </a:prstGeom>
                      <a:noFill/>
                      <a:ln w="9525">
                        <a:noFill/>
                        <a:miter lim="800000"/>
                        <a:headEnd/>
                        <a:tailEnd/>
                      </a:ln>
                    </pic:spPr>
                  </pic:pic>
                </a:graphicData>
              </a:graphic>
            </wp:inline>
          </w:drawing>
        </w:r>
      </w:del>
    </w:p>
    <w:p w:rsidR="00C43BA3" w:rsidRDefault="00C43BA3" w:rsidP="00C43BA3">
      <w:pPr>
        <w:pStyle w:val="Epgrafe"/>
        <w:jc w:val="center"/>
        <w:rPr>
          <w:del w:id="286" w:author="Rodrigo Riquelme" w:date="2010-12-05T11:46:00Z"/>
          <w:b w:val="0"/>
          <w:sz w:val="28"/>
          <w:szCs w:val="24"/>
        </w:rPr>
      </w:pPr>
      <w:del w:id="287" w:author="Rodrigo Riquelme" w:date="2010-12-05T11:46:00Z">
        <w:r>
          <w:delText xml:space="preserve">Ilustración 36 - </w:delText>
        </w:r>
        <w:r w:rsidRPr="00C43BA3">
          <w:delText>Clases agrupadas Namespace</w:delText>
        </w:r>
        <w:r>
          <w:delText>Views</w:delText>
        </w:r>
      </w:del>
    </w:p>
    <w:p w:rsidR="004C78D3" w:rsidRDefault="004C78D3" w:rsidP="000E1C37">
      <w:pPr>
        <w:pStyle w:val="Subttulo"/>
        <w:outlineLvl w:val="1"/>
        <w:rPr>
          <w:del w:id="288" w:author="Rodrigo Riquelme" w:date="2010-12-05T11:46:00Z"/>
        </w:rPr>
      </w:pPr>
    </w:p>
    <w:p w:rsidR="004C78D3" w:rsidRDefault="0086395B">
      <w:pPr>
        <w:suppressAutoHyphens w:val="0"/>
        <w:spacing w:before="0" w:after="0" w:line="240" w:lineRule="auto"/>
        <w:jc w:val="left"/>
        <w:rPr>
          <w:del w:id="289" w:author="Rodrigo Riquelme" w:date="2010-12-05T11:46:00Z"/>
          <w:rFonts w:eastAsia="Times New Roman" w:cs="Times New Roman"/>
          <w:b/>
          <w:sz w:val="28"/>
          <w:szCs w:val="24"/>
        </w:rPr>
      </w:pPr>
      <w:del w:id="290" w:author="Rodrigo Riquelme" w:date="2010-12-05T11:46:00Z">
        <w:r>
          <w:rPr>
            <w:noProof/>
            <w:lang w:eastAsia="es-CL"/>
            <w:rPrChange w:id="291">
              <w:rPr>
                <w:rFonts w:eastAsia="Times New Roman" w:cs="Times New Roman"/>
                <w:b/>
                <w:bCs/>
                <w:noProof/>
                <w:color w:val="000000"/>
                <w:sz w:val="18"/>
                <w:szCs w:val="18"/>
                <w:u w:val="single"/>
                <w:lang w:eastAsia="es-CL"/>
              </w:rPr>
            </w:rPrChange>
          </w:rPr>
          <w:drawing>
            <wp:inline distT="0" distB="0" distL="0" distR="0">
              <wp:extent cx="4732603" cy="5286375"/>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738221" cy="5292651"/>
                      </a:xfrm>
                      <a:prstGeom prst="rect">
                        <a:avLst/>
                      </a:prstGeom>
                    </pic:spPr>
                  </pic:pic>
                </a:graphicData>
              </a:graphic>
            </wp:inline>
          </w:drawing>
        </w:r>
      </w:del>
    </w:p>
    <w:p w:rsidR="00C43BA3" w:rsidRDefault="00C43BA3" w:rsidP="000E1C37">
      <w:pPr>
        <w:pStyle w:val="Subttulo"/>
        <w:outlineLvl w:val="1"/>
        <w:rPr>
          <w:del w:id="292" w:author="Rodrigo Riquelme" w:date="2010-12-05T11:46:00Z"/>
        </w:rPr>
      </w:pPr>
    </w:p>
    <w:p w:rsidR="00C43BA3" w:rsidRDefault="00C43BA3" w:rsidP="00C43BA3">
      <w:pPr>
        <w:pStyle w:val="Epgrafe"/>
        <w:jc w:val="center"/>
        <w:rPr>
          <w:del w:id="293" w:author="Rodrigo Riquelme" w:date="2010-12-05T11:46:00Z"/>
          <w:b w:val="0"/>
          <w:sz w:val="28"/>
          <w:szCs w:val="24"/>
        </w:rPr>
      </w:pPr>
      <w:del w:id="294" w:author="Rodrigo Riquelme" w:date="2010-12-05T11:46:00Z">
        <w:r>
          <w:delText xml:space="preserve">Ilustración 37 - </w:delText>
        </w:r>
        <w:r w:rsidRPr="00C43BA3">
          <w:delText>Clases agrupadas Namespace</w:delText>
        </w:r>
        <w:r>
          <w:delText>Views</w:delText>
        </w:r>
      </w:del>
    </w:p>
    <w:p w:rsidR="00C43BA3" w:rsidRDefault="00C43BA3" w:rsidP="000E1C37">
      <w:pPr>
        <w:pStyle w:val="Subttulo"/>
        <w:outlineLvl w:val="1"/>
        <w:rPr>
          <w:del w:id="295" w:author="Rodrigo Riquelme" w:date="2010-12-05T11:46:00Z"/>
        </w:rPr>
      </w:pPr>
    </w:p>
    <w:p w:rsidR="000E1C37" w:rsidRDefault="000E1C37" w:rsidP="000E1C37">
      <w:pPr>
        <w:pStyle w:val="Subttulo"/>
        <w:outlineLvl w:val="1"/>
      </w:pPr>
      <w:bookmarkStart w:id="296" w:name="_Toc280970312"/>
      <w:r w:rsidRPr="000B5660">
        <w:t xml:space="preserve">4.5. Especificaciones </w:t>
      </w:r>
      <w:r w:rsidR="006B4E9A">
        <w:t xml:space="preserve">de desarrollo </w:t>
      </w:r>
      <w:r w:rsidR="000D6FD3">
        <w:t>B</w:t>
      </w:r>
      <w:r w:rsidRPr="000B5660">
        <w:t>ack</w:t>
      </w:r>
      <w:r w:rsidR="000D6FD3">
        <w:t xml:space="preserve"> O</w:t>
      </w:r>
      <w:r w:rsidRPr="000B5660">
        <w:t>ffice</w:t>
      </w:r>
      <w:bookmarkEnd w:id="296"/>
    </w:p>
    <w:p w:rsidR="00D9256C" w:rsidRPr="00770BE8" w:rsidRDefault="00D9256C" w:rsidP="00D9256C">
      <w:r w:rsidRPr="00770BE8">
        <w:t xml:space="preserve">El backoffice, como en la mayoría de los CMS puede resumirse su funcionalidad al acrónimo CRUD (Create, Read, Update, Delete). </w:t>
      </w:r>
    </w:p>
    <w:p w:rsidR="00D9256C" w:rsidRPr="00770BE8" w:rsidRDefault="00D9256C" w:rsidP="00D9256C">
      <w:r w:rsidRPr="00770BE8">
        <w:t>En un CRUD web los formularios son componentes recurrentes</w:t>
      </w:r>
      <w:del w:id="297" w:author="Dahianna Vega Leiva" w:date="2010-12-22T12:37:00Z">
        <w:r w:rsidRPr="00770BE8" w:rsidDel="0070187F">
          <w:delText>,</w:delText>
        </w:r>
      </w:del>
      <w:r w:rsidRPr="00770BE8">
        <w:t xml:space="preserve"> y como actúan sobre un modelo de datos relacional</w:t>
      </w:r>
      <w:ins w:id="298" w:author="Dahianna Vega Leiva" w:date="2010-12-22T12:37:00Z">
        <w:r w:rsidR="0070187F">
          <w:t>. Lo</w:t>
        </w:r>
      </w:ins>
      <w:del w:id="299" w:author="Dahianna Vega Leiva" w:date="2010-12-22T12:37:00Z">
        <w:r w:rsidRPr="00770BE8" w:rsidDel="0070187F">
          <w:delText>, lo</w:delText>
        </w:r>
      </w:del>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ins w:id="300" w:author="Dahianna Vega Leiva" w:date="2010-12-22T12:37:00Z">
        <w:r w:rsidR="0070187F">
          <w:t>,</w:t>
        </w:r>
      </w:ins>
      <w:r w:rsidRPr="00770BE8">
        <w:t xml:space="preserve"> lo más lógico es encapsular los elementos de formularios en clases</w:t>
      </w:r>
      <w:del w:id="301" w:author="Dahianna Vega Leiva" w:date="2010-12-22T12:37:00Z">
        <w:r w:rsidRPr="00770BE8" w:rsidDel="0070187F">
          <w:delText xml:space="preserve">, para </w:delText>
        </w:r>
      </w:del>
      <w:ins w:id="302" w:author="Dahianna Vega Leiva" w:date="2010-12-22T12:37:00Z">
        <w:r w:rsidR="0070187F">
          <w:t xml:space="preserve">. Para </w:t>
        </w:r>
      </w:ins>
      <w:r w:rsidRPr="00770BE8">
        <w:t>maximizar la escalabilidad y portabilidad</w:t>
      </w:r>
      <w:r w:rsidR="003D1090" w:rsidRPr="00770BE8">
        <w:t xml:space="preserve"> de estos elementos se creará una capa XML que interprete estas clases</w:t>
      </w:r>
      <w:ins w:id="303" w:author="Dahianna Vega Leiva" w:date="2010-12-22T12:37:00Z">
        <w:r w:rsidR="0070187F">
          <w:t>, en la cual</w:t>
        </w:r>
      </w:ins>
      <w:del w:id="304" w:author="Dahianna Vega Leiva" w:date="2010-12-22T12:37:00Z">
        <w:r w:rsidR="003D1090" w:rsidRPr="00770BE8" w:rsidDel="0070187F">
          <w:delText xml:space="preserve"> y en los cuales</w:delText>
        </w:r>
      </w:del>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236077">
      <w:pPr>
        <w:pStyle w:val="Subttulo"/>
        <w:outlineLvl w:val="2"/>
      </w:pPr>
    </w:p>
    <w:p w:rsidR="002E5790" w:rsidRPr="00770BE8" w:rsidRDefault="00236077" w:rsidP="00236077">
      <w:pPr>
        <w:pStyle w:val="Subttulo"/>
        <w:outlineLvl w:val="2"/>
        <w:rPr>
          <w:u w:val="single"/>
        </w:rPr>
      </w:pPr>
      <w:bookmarkStart w:id="305" w:name="_Toc280970313"/>
      <w:r>
        <w:t xml:space="preserve">4.5.1. </w:t>
      </w:r>
      <w:r w:rsidR="002E5790" w:rsidRPr="00770BE8">
        <w:t>Configuración de Sitio</w:t>
      </w:r>
      <w:bookmarkEnd w:id="305"/>
    </w:p>
    <w:p w:rsidR="008C51BB" w:rsidRPr="00770BE8" w:rsidRDefault="00C43BA3" w:rsidP="00D9256C">
      <w:del w:id="306" w:author="Rodrigo Riquelme" w:date="2010-12-05T11:46:00Z">
        <w:r w:rsidRPr="00770BE8">
          <w:delText>También</w:delText>
        </w:r>
      </w:del>
      <w:ins w:id="307" w:author="Rodrigo Riquelme" w:date="2010-12-05T11:46:00Z">
        <w:del w:id="308" w:author="Dahianna Vega Leiva" w:date="2010-12-22T12:37:00Z">
          <w:r w:rsidR="008C51BB" w:rsidRPr="00770BE8" w:rsidDel="0070187F">
            <w:delText>Tambien</w:delText>
          </w:r>
        </w:del>
      </w:ins>
      <w:ins w:id="309" w:author="Dahianna Vega Leiva" w:date="2010-12-22T12:37:00Z">
        <w:r w:rsidR="0070187F" w:rsidRPr="00770BE8">
          <w:t>También</w:t>
        </w:r>
      </w:ins>
      <w:r w:rsidR="008C51BB" w:rsidRPr="00770BE8">
        <w:t xml:space="preserve"> se creará una clase Settings que maneje toda la configuración global del sitio</w:t>
      </w:r>
      <w:r w:rsidR="002E5790" w:rsidRPr="00770BE8">
        <w:t>, todos estos parámetros de configuración se guardarán en una sola tabla</w:t>
      </w:r>
      <w:del w:id="310" w:author="Dahianna Vega Leiva" w:date="2010-12-22T12:38:00Z">
        <w:r w:rsidR="002E5790" w:rsidRPr="00770BE8" w:rsidDel="0070187F">
          <w:delText>, al</w:delText>
        </w:r>
      </w:del>
      <w:ins w:id="311" w:author="Dahianna Vega Leiva" w:date="2010-12-22T12:38:00Z">
        <w:r w:rsidR="0070187F">
          <w:t>. Al</w:t>
        </w:r>
      </w:ins>
      <w:r w:rsidR="002E5790" w:rsidRPr="00770BE8">
        <w:t xml:space="preserve"> ser alterada esta tabla</w:t>
      </w:r>
      <w:r w:rsidR="00FB08C6" w:rsidRPr="00770BE8">
        <w:t>, agregando o quitando</w:t>
      </w:r>
      <w:r w:rsidR="002E5790" w:rsidRPr="00770BE8">
        <w:t xml:space="preserve"> campos</w:t>
      </w:r>
      <w:ins w:id="312" w:author="Dahianna Vega Leiva" w:date="2010-12-22T12:38:00Z">
        <w:r w:rsidR="0070187F">
          <w:t>,</w:t>
        </w:r>
      </w:ins>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Pr>
        <w:rPr>
          <w:del w:id="313" w:author="Rodrigo Riquelme" w:date="2010-12-05T11:46:00Z"/>
        </w:rPr>
      </w:pPr>
    </w:p>
    <w:p w:rsidR="006D756E" w:rsidRDefault="006D756E" w:rsidP="006D756E"/>
    <w:p w:rsidR="006D756E" w:rsidRPr="00770BE8" w:rsidRDefault="00236077" w:rsidP="004C5C22">
      <w:pPr>
        <w:pStyle w:val="Subttulo"/>
        <w:outlineLvl w:val="2"/>
      </w:pPr>
      <w:bookmarkStart w:id="314" w:name="_Toc280970314"/>
      <w:r>
        <w:t>4.5.2</w:t>
      </w:r>
      <w:r w:rsidR="006D756E" w:rsidRPr="00770BE8">
        <w:t>. Componentes XML</w:t>
      </w:r>
      <w:bookmarkEnd w:id="314"/>
    </w:p>
    <w:p w:rsidR="002873B4" w:rsidRDefault="002873B4" w:rsidP="002873B4">
      <w:r w:rsidRPr="00770BE8">
        <w:t xml:space="preserve">Los </w:t>
      </w:r>
      <w:del w:id="315" w:author="Dahianna Vega Leiva" w:date="2010-12-22T12:38:00Z">
        <w:r w:rsidRPr="00770BE8" w:rsidDel="0070187F">
          <w:delText>components</w:delText>
        </w:r>
      </w:del>
      <w:ins w:id="316" w:author="Dahianna Vega Leiva" w:date="2010-12-22T12:38:00Z">
        <w:r w:rsidR="0070187F" w:rsidRPr="00770BE8">
          <w:t>componentes</w:t>
        </w:r>
      </w:ins>
      <w:r w:rsidRPr="00770BE8">
        <w:t xml:space="preserve"> XML están compuestos de secciones, lo más común es que una sección represente a un formulario y mantenga a una tabla específica</w:t>
      </w:r>
      <w:ins w:id="317" w:author="Dahianna Vega Leiva" w:date="2010-12-22T12:38:00Z">
        <w:r w:rsidR="0070187F">
          <w:t>. Para</w:t>
        </w:r>
      </w:ins>
      <w:del w:id="318" w:author="Dahianna Vega Leiva" w:date="2010-12-22T12:38:00Z">
        <w:r w:rsidRPr="00770BE8" w:rsidDel="0070187F">
          <w:delText xml:space="preserve"> para</w:delText>
        </w:r>
      </w:del>
      <w:r w:rsidRPr="00770BE8">
        <w:t xml:space="preserve"> este caso se especifica el type=”table”</w:t>
      </w:r>
      <w:ins w:id="319" w:author="Dahianna Vega Leiva" w:date="2010-12-22T12:41:00Z">
        <w:r w:rsidR="0070187F">
          <w:t xml:space="preserve"> y </w:t>
        </w:r>
      </w:ins>
      <w:del w:id="320" w:author="Dahianna Vega Leiva" w:date="2010-12-22T12:41:00Z">
        <w:r w:rsidR="000B2AA4" w:rsidRPr="00770BE8" w:rsidDel="0070187F">
          <w:delText xml:space="preserve">en este caso también se especifica </w:delText>
        </w:r>
      </w:del>
      <w:r w:rsidR="000B2AA4" w:rsidRPr="00770BE8">
        <w:t>si los elementos tienen permisos de edit, add y delete.</w:t>
      </w:r>
    </w:p>
    <w:p w:rsidR="006974D9" w:rsidRDefault="006974D9" w:rsidP="006974D9">
      <w:pPr>
        <w:pStyle w:val="Epgrafe"/>
      </w:pPr>
      <w:r>
        <w:t>En este ejemplo tenemos un seccion Tipo “Table” (clase namespaceAdmin)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"Order"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En este otro ejemplo tenemos u</w:t>
      </w:r>
      <w:r>
        <w:t>n menú con la configuración del sitio</w:t>
      </w:r>
      <w:r w:rsidR="007E0203">
        <w:t>, type representa a la clase del packageadmin y Msettings a la clase del packageModels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"Settings"</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000000" w:rsidRDefault="00A91C37">
      <w:pPr>
        <w:suppressAutoHyphens w:val="0"/>
        <w:spacing w:before="0" w:after="0" w:line="240" w:lineRule="auto"/>
        <w:jc w:val="left"/>
        <w:rPr>
          <w:lang w:val="en-US"/>
        </w:rPr>
        <w:pPrChange w:id="321" w:author="Rodrigo Riquelme" w:date="2010-12-05T11:46:00Z">
          <w:pPr>
            <w:pStyle w:val="Subttulo"/>
          </w:pPr>
        </w:pPrChange>
      </w:pPr>
      <w:r>
        <w:rPr>
          <w:lang w:val="en-US"/>
        </w:rPr>
        <w:br w:type="page"/>
      </w:r>
      <w:moveFromRangeStart w:id="322" w:author="Rodrigo Riquelme" w:date="2010-12-05T11:46:00Z" w:name="move279312906"/>
      <w:moveFrom w:id="323" w:author="Rodrigo Riquelme" w:date="2010-12-05T11:46:00Z">
        <w:r w:rsidR="000E1C37" w:rsidRPr="00E06820">
          <w:rPr>
            <w:lang w:val="en-US"/>
          </w:rPr>
          <w:t>4.6. Especificaciones front office</w:t>
        </w:r>
      </w:moveFrom>
      <w:moveFromRangeEnd w:id="322"/>
    </w:p>
    <w:p w:rsidR="00CF0939" w:rsidRDefault="005914AB" w:rsidP="00CF0939">
      <w:pPr>
        <w:pStyle w:val="Subttulo"/>
        <w:outlineLvl w:val="1"/>
      </w:pPr>
      <w:bookmarkStart w:id="324" w:name="_Toc280970315"/>
      <w:moveToRangeStart w:id="325" w:author="Rodrigo Riquelme" w:date="2010-12-05T11:46:00Z" w:name="move279312906"/>
      <w:moveTo w:id="326" w:author="Rodrigo Riquelme" w:date="2010-12-05T11:46:00Z">
        <w:r w:rsidRPr="005914AB">
          <w:rPr>
            <w:rPrChange w:id="327" w:author="Rodrigo Riquelme" w:date="2010-12-05T11:46:00Z">
              <w:rPr>
                <w:color w:val="0000FF"/>
                <w:u w:val="single"/>
                <w:lang w:val="en-US"/>
              </w:rPr>
            </w:rPrChange>
          </w:rPr>
          <w:t xml:space="preserve">4.6. Especificaciones </w:t>
        </w:r>
      </w:moveTo>
      <w:r w:rsidR="00CF0939">
        <w:t>F</w:t>
      </w:r>
      <w:moveTo w:id="328" w:author="Rodrigo Riquelme" w:date="2010-12-05T11:46:00Z">
        <w:r w:rsidRPr="005914AB">
          <w:rPr>
            <w:rPrChange w:id="329" w:author="Rodrigo Riquelme" w:date="2010-12-05T11:46:00Z">
              <w:rPr>
                <w:color w:val="0000FF"/>
                <w:u w:val="single"/>
                <w:lang w:val="en-US"/>
              </w:rPr>
            </w:rPrChange>
          </w:rPr>
          <w:t xml:space="preserve">ront </w:t>
        </w:r>
      </w:moveTo>
      <w:r w:rsidR="00CF0939">
        <w:t>O</w:t>
      </w:r>
      <w:moveTo w:id="330" w:author="Rodrigo Riquelme" w:date="2010-12-05T11:46:00Z">
        <w:r w:rsidRPr="005914AB">
          <w:rPr>
            <w:rPrChange w:id="331" w:author="Rodrigo Riquelme" w:date="2010-12-05T11:46:00Z">
              <w:rPr>
                <w:color w:val="0000FF"/>
                <w:u w:val="single"/>
                <w:lang w:val="en-US"/>
              </w:rPr>
            </w:rPrChange>
          </w:rPr>
          <w:t>ffice</w:t>
        </w:r>
      </w:moveTo>
      <w:bookmarkStart w:id="332" w:name="_Toc279302806"/>
      <w:bookmarkEnd w:id="324"/>
      <w:moveToRangeEnd w:id="325"/>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(en general)</w:t>
      </w:r>
      <w:r w:rsidR="00812729">
        <w:t>y componentes</w:t>
      </w:r>
      <w:r w:rsidR="00461CC4">
        <w:t xml:space="preserve"> XML</w:t>
      </w:r>
      <w:r w:rsidR="0064191E">
        <w:t>.</w:t>
      </w:r>
    </w:p>
    <w:p w:rsidR="0064191E" w:rsidRDefault="0064191E" w:rsidP="00CF0939">
      <w:commentRangeStart w:id="333"/>
      <w:r>
        <w:t xml:space="preserve">Todas las páginas del front office están basadas en un template común llamado index.html a no ser por parámetro llamado </w:t>
      </w:r>
      <w:r w:rsidRPr="0064191E">
        <w:rPr>
          <w:b/>
        </w:rPr>
        <w:t>tpl</w:t>
      </w:r>
      <w:r>
        <w:t xml:space="preserve"> sea basado en otro template especificado en ese parámetro más la extensión .html. Esto especificado en la clase Vista principal la cual es llamada </w:t>
      </w:r>
      <w:r w:rsidRPr="0064191E">
        <w:rPr>
          <w:b/>
        </w:rPr>
        <w:t>VPage</w:t>
      </w:r>
      <w:r>
        <w:t>.</w:t>
      </w:r>
      <w:commentRangeEnd w:id="333"/>
      <w:r w:rsidR="0070187F">
        <w:rPr>
          <w:rStyle w:val="Refdecomentario"/>
          <w:rFonts w:eastAsia="Times New Roman" w:cs="Times New Roman"/>
          <w:szCs w:val="20"/>
          <w:lang w:eastAsia="en-US"/>
        </w:rPr>
        <w:commentReference w:id="333"/>
      </w:r>
    </w:p>
    <w:p w:rsidR="00C14D0C" w:rsidRDefault="00C14D0C" w:rsidP="00CF0939">
      <w:r>
        <w:t>Para la funcionalidad de templates y la de componentes xml se usa clas</w:t>
      </w:r>
      <w:r w:rsidR="00C061FC">
        <w:t xml:space="preserve">e </w:t>
      </w:r>
      <w:r>
        <w:t xml:space="preserve">en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t xml:space="preserve">VPage tiene un atributo llamado </w:t>
      </w:r>
      <w:r w:rsidRPr="00C14D0C">
        <w:rPr>
          <w:b/>
        </w:rPr>
        <w:t>tpl</w:t>
      </w:r>
      <w:r>
        <w:t xml:space="preserve"> del tipo </w:t>
      </w:r>
      <w:r w:rsidRPr="00C14D0C">
        <w:rPr>
          <w:b/>
        </w:rPr>
        <w:t>Template</w:t>
      </w:r>
      <w:r>
        <w:t>.</w:t>
      </w:r>
    </w:p>
    <w:p w:rsidR="00C14D0C" w:rsidRDefault="00C14D0C" w:rsidP="00CF0939">
      <w:r>
        <w:t>VPage retorna las variables de template:</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Pr="00C14D0C" w:rsidRDefault="00C14D0C" w:rsidP="00CF0939">
      <w:pPr>
        <w:rPr>
          <w:b/>
        </w:rPr>
      </w:pPr>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p>
    <w:p w:rsidR="00C14D0C" w:rsidRDefault="00C14D0C">
      <w:pPr>
        <w:suppressAutoHyphens w:val="0"/>
        <w:spacing w:before="0" w:after="0" w:line="240" w:lineRule="auto"/>
        <w:jc w:val="left"/>
      </w:pP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p>
    <w:p w:rsidR="003F33A5" w:rsidRPr="003F33A5" w:rsidRDefault="003F33A5" w:rsidP="003F33A5">
      <w:pPr>
        <w:pStyle w:val="Ttulo7"/>
      </w:pPr>
      <w: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ins w:id="33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008080"/>
          <w:sz w:val="20"/>
          <w:szCs w:val="20"/>
          <w:lang w:val="en-US" w:eastAsia="es-CL"/>
        </w:rPr>
        <w:t>html</w:t>
      </w:r>
      <w:ins w:id="335" w:author="Rodrigo Riquelme" w:date="2010-12-22T23:48:00Z">
        <w:r w:rsidR="00977EE7">
          <w:rPr>
            <w:rFonts w:ascii="Courier New" w:eastAsia="Times New Roman" w:hAnsi="Courier New" w:cs="Courier New"/>
            <w:color w:val="008080"/>
            <w:sz w:val="20"/>
            <w:szCs w:val="20"/>
            <w:lang w:val="en-US" w:eastAsia="es-CL"/>
          </w:rPr>
          <w:t xml:space="preserve"> </w:t>
        </w:r>
      </w:ins>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Change w:id="336" w:author="manolo" w:date="2010-12-23T14:38:00Z">
            <w:rPr>
              <w:rFonts w:ascii="Courier New" w:eastAsia="Times New Roman" w:hAnsi="Courier New" w:cs="Courier New"/>
              <w:sz w:val="20"/>
              <w:szCs w:val="20"/>
              <w:lang w:eastAsia="es-CL"/>
            </w:rPr>
          </w:rPrChange>
        </w:rPr>
      </w:pPr>
      <w:r w:rsidRPr="005914AB">
        <w:rPr>
          <w:rFonts w:ascii="Courier New" w:eastAsia="Times New Roman" w:hAnsi="Courier New" w:cs="Courier New"/>
          <w:color w:val="008080"/>
          <w:sz w:val="20"/>
          <w:szCs w:val="20"/>
          <w:lang w:val="en-US" w:eastAsia="es-CL"/>
          <w:rPrChange w:id="337" w:author="manolo" w:date="2010-12-23T14:38:00Z">
            <w:rPr>
              <w:rFonts w:ascii="Courier New" w:eastAsia="Times New Roman" w:hAnsi="Courier New" w:cs="Courier New"/>
              <w:color w:val="008080"/>
              <w:sz w:val="20"/>
              <w:szCs w:val="20"/>
              <w:u w:val="single"/>
              <w:lang w:eastAsia="es-CL"/>
            </w:rPr>
          </w:rPrChange>
        </w:rPr>
        <w:t>&lt;</w:t>
      </w:r>
      <w:r w:rsidRPr="005914AB">
        <w:rPr>
          <w:rFonts w:ascii="Courier New" w:eastAsia="Times New Roman" w:hAnsi="Courier New" w:cs="Courier New"/>
          <w:color w:val="3F7F7F"/>
          <w:sz w:val="20"/>
          <w:szCs w:val="20"/>
          <w:lang w:val="en-US" w:eastAsia="es-CL"/>
          <w:rPrChange w:id="338" w:author="manolo" w:date="2010-12-23T14:38:00Z">
            <w:rPr>
              <w:rFonts w:ascii="Courier New" w:eastAsia="Times New Roman" w:hAnsi="Courier New" w:cs="Courier New"/>
              <w:color w:val="3F7F7F"/>
              <w:sz w:val="20"/>
              <w:szCs w:val="20"/>
              <w:u w:val="single"/>
              <w:lang w:eastAsia="es-CL"/>
            </w:rPr>
          </w:rPrChange>
        </w:rPr>
        <w:t>html</w:t>
      </w:r>
      <w:ins w:id="339" w:author="Rodrigo Riquelme" w:date="2010-12-22T23:49:00Z">
        <w:r w:rsidRPr="005914AB">
          <w:rPr>
            <w:rFonts w:ascii="Courier New" w:eastAsia="Times New Roman" w:hAnsi="Courier New" w:cs="Courier New"/>
            <w:color w:val="3F7F7F"/>
            <w:sz w:val="20"/>
            <w:szCs w:val="20"/>
            <w:lang w:val="en-US" w:eastAsia="es-CL"/>
            <w:rPrChange w:id="340" w:author="manolo" w:date="2010-12-23T14:38:00Z">
              <w:rPr>
                <w:rFonts w:ascii="Courier New" w:eastAsia="Times New Roman" w:hAnsi="Courier New" w:cs="Courier New"/>
                <w:color w:val="3F7F7F"/>
                <w:sz w:val="20"/>
                <w:szCs w:val="20"/>
                <w:u w:val="single"/>
                <w:lang w:eastAsia="es-CL"/>
              </w:rPr>
            </w:rPrChange>
          </w:rPr>
          <w:t xml:space="preserve"> </w:t>
        </w:r>
      </w:ins>
      <w:r w:rsidRPr="005914AB">
        <w:rPr>
          <w:rFonts w:ascii="Courier New" w:eastAsia="Times New Roman" w:hAnsi="Courier New" w:cs="Courier New"/>
          <w:color w:val="7F007F"/>
          <w:sz w:val="20"/>
          <w:szCs w:val="20"/>
          <w:lang w:val="en-US" w:eastAsia="es-CL"/>
          <w:rPrChange w:id="341" w:author="manolo" w:date="2010-12-23T14:38:00Z">
            <w:rPr>
              <w:rFonts w:ascii="Courier New" w:eastAsia="Times New Roman" w:hAnsi="Courier New" w:cs="Courier New"/>
              <w:color w:val="7F007F"/>
              <w:sz w:val="20"/>
              <w:szCs w:val="20"/>
              <w:u w:val="single"/>
              <w:lang w:eastAsia="es-CL"/>
            </w:rPr>
          </w:rPrChange>
        </w:rPr>
        <w:t>xmlns</w:t>
      </w:r>
      <w:r w:rsidRPr="005914AB">
        <w:rPr>
          <w:rFonts w:ascii="Courier New" w:eastAsia="Times New Roman" w:hAnsi="Courier New" w:cs="Courier New"/>
          <w:color w:val="000000"/>
          <w:sz w:val="20"/>
          <w:szCs w:val="20"/>
          <w:lang w:val="en-US" w:eastAsia="es-CL"/>
          <w:rPrChange w:id="342"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3" w:author="manolo" w:date="2010-12-23T14:38:00Z">
            <w:rPr>
              <w:rFonts w:ascii="Courier New" w:eastAsia="Times New Roman" w:hAnsi="Courier New" w:cs="Courier New"/>
              <w:i/>
              <w:iCs/>
              <w:color w:val="2A00FF"/>
              <w:sz w:val="20"/>
              <w:szCs w:val="20"/>
              <w:u w:val="single"/>
              <w:lang w:eastAsia="es-CL"/>
            </w:rPr>
          </w:rPrChange>
        </w:rPr>
        <w:t>"http://www.w3.org/1999/xhtml"</w:t>
      </w:r>
      <w:r w:rsidRPr="005914AB">
        <w:rPr>
          <w:rFonts w:ascii="Courier New" w:eastAsia="Times New Roman" w:hAnsi="Courier New" w:cs="Courier New"/>
          <w:color w:val="7F007F"/>
          <w:sz w:val="20"/>
          <w:szCs w:val="20"/>
          <w:lang w:val="en-US" w:eastAsia="es-CL"/>
          <w:rPrChange w:id="344" w:author="manolo" w:date="2010-12-23T14:38:00Z">
            <w:rPr>
              <w:rFonts w:ascii="Courier New" w:eastAsia="Times New Roman" w:hAnsi="Courier New" w:cs="Courier New"/>
              <w:color w:val="7F007F"/>
              <w:sz w:val="20"/>
              <w:szCs w:val="20"/>
              <w:u w:val="single"/>
              <w:lang w:eastAsia="es-CL"/>
            </w:rPr>
          </w:rPrChange>
        </w:rPr>
        <w:t>xml:lang</w:t>
      </w:r>
      <w:r w:rsidRPr="005914AB">
        <w:rPr>
          <w:rFonts w:ascii="Courier New" w:eastAsia="Times New Roman" w:hAnsi="Courier New" w:cs="Courier New"/>
          <w:color w:val="000000"/>
          <w:sz w:val="20"/>
          <w:szCs w:val="20"/>
          <w:lang w:val="en-US" w:eastAsia="es-CL"/>
          <w:rPrChange w:id="345"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6" w:author="manolo" w:date="2010-12-23T14:38:00Z">
            <w:rPr>
              <w:rFonts w:ascii="Courier New" w:eastAsia="Times New Roman" w:hAnsi="Courier New" w:cs="Courier New"/>
              <w:i/>
              <w:iCs/>
              <w:color w:val="2A00FF"/>
              <w:sz w:val="20"/>
              <w:szCs w:val="20"/>
              <w:u w:val="single"/>
              <w:lang w:eastAsia="es-CL"/>
            </w:rPr>
          </w:rPrChange>
        </w:rPr>
        <w:t>"es"</w:t>
      </w:r>
      <w:r w:rsidRPr="005914AB">
        <w:rPr>
          <w:rFonts w:ascii="Courier New" w:eastAsia="Times New Roman" w:hAnsi="Courier New" w:cs="Courier New"/>
          <w:color w:val="7F007F"/>
          <w:sz w:val="20"/>
          <w:szCs w:val="20"/>
          <w:lang w:val="en-US" w:eastAsia="es-CL"/>
          <w:rPrChange w:id="347" w:author="manolo" w:date="2010-12-23T14:38:00Z">
            <w:rPr>
              <w:rFonts w:ascii="Courier New" w:eastAsia="Times New Roman" w:hAnsi="Courier New" w:cs="Courier New"/>
              <w:color w:val="7F007F"/>
              <w:sz w:val="20"/>
              <w:szCs w:val="20"/>
              <w:u w:val="single"/>
              <w:lang w:eastAsia="es-CL"/>
            </w:rPr>
          </w:rPrChange>
        </w:rPr>
        <w:t>lang</w:t>
      </w:r>
      <w:r w:rsidRPr="005914AB">
        <w:rPr>
          <w:rFonts w:ascii="Courier New" w:eastAsia="Times New Roman" w:hAnsi="Courier New" w:cs="Courier New"/>
          <w:color w:val="000000"/>
          <w:sz w:val="20"/>
          <w:szCs w:val="20"/>
          <w:lang w:val="en-US" w:eastAsia="es-CL"/>
          <w:rPrChange w:id="348" w:author="manolo" w:date="2010-12-23T14:38:00Z">
            <w:rPr>
              <w:rFonts w:ascii="Courier New" w:eastAsia="Times New Roman" w:hAnsi="Courier New" w:cs="Courier New"/>
              <w:color w:val="000000"/>
              <w:sz w:val="20"/>
              <w:szCs w:val="20"/>
              <w:u w:val="single"/>
              <w:lang w:eastAsia="es-CL"/>
            </w:rPr>
          </w:rPrChange>
        </w:rPr>
        <w:t>=</w:t>
      </w:r>
      <w:r w:rsidRPr="005914AB">
        <w:rPr>
          <w:rFonts w:ascii="Courier New" w:eastAsia="Times New Roman" w:hAnsi="Courier New" w:cs="Courier New"/>
          <w:i/>
          <w:iCs/>
          <w:color w:val="2A00FF"/>
          <w:sz w:val="20"/>
          <w:szCs w:val="20"/>
          <w:lang w:val="en-US" w:eastAsia="es-CL"/>
          <w:rPrChange w:id="349" w:author="manolo" w:date="2010-12-23T14:38:00Z">
            <w:rPr>
              <w:rFonts w:ascii="Courier New" w:eastAsia="Times New Roman" w:hAnsi="Courier New" w:cs="Courier New"/>
              <w:i/>
              <w:iCs/>
              <w:color w:val="2A00FF"/>
              <w:sz w:val="20"/>
              <w:szCs w:val="20"/>
              <w:u w:val="single"/>
              <w:lang w:eastAsia="es-CL"/>
            </w:rPr>
          </w:rPrChange>
        </w:rPr>
        <w:t>"es"</w:t>
      </w:r>
      <w:r w:rsidRPr="005914AB">
        <w:rPr>
          <w:rFonts w:ascii="Courier New" w:eastAsia="Times New Roman" w:hAnsi="Courier New" w:cs="Courier New"/>
          <w:color w:val="008080"/>
          <w:sz w:val="20"/>
          <w:szCs w:val="20"/>
          <w:lang w:val="en-US" w:eastAsia="es-CL"/>
          <w:rPrChange w:id="350" w:author="manolo" w:date="2010-12-23T14:38:00Z">
            <w:rPr>
              <w:rFonts w:ascii="Courier New" w:eastAsia="Times New Roman" w:hAnsi="Courier New" w:cs="Courier New"/>
              <w:color w:val="008080"/>
              <w:sz w:val="20"/>
              <w:szCs w:val="20"/>
              <w:u w:val="single"/>
              <w:lang w:eastAsia="es-CL"/>
            </w:rPr>
          </w:rPrChange>
        </w:rPr>
        <w:t>&gt;</w:t>
      </w:r>
    </w:p>
    <w:p w:rsidR="0064191E" w:rsidRPr="0064191E"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5914AB">
        <w:rPr>
          <w:rFonts w:ascii="Courier New" w:eastAsia="Times New Roman" w:hAnsi="Courier New" w:cs="Courier New"/>
          <w:color w:val="000000"/>
          <w:sz w:val="20"/>
          <w:szCs w:val="20"/>
          <w:lang w:val="en-US" w:eastAsia="es-CL"/>
          <w:rPrChange w:id="351" w:author="manolo" w:date="2010-12-23T14:38:00Z">
            <w:rPr>
              <w:rFonts w:ascii="Courier New" w:eastAsia="Times New Roman" w:hAnsi="Courier New" w:cs="Courier New"/>
              <w:color w:val="000000"/>
              <w:sz w:val="20"/>
              <w:szCs w:val="20"/>
              <w:u w:val="single"/>
              <w:lang w:eastAsia="es-CL"/>
            </w:rPr>
          </w:rPrChange>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ins w:id="352"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ins w:id="353" w:author="Rodrigo Riquelme" w:date="2010-12-22T23:48:00Z">
        <w:r w:rsidR="00977EE7">
          <w:rPr>
            <w:rFonts w:ascii="Courier New" w:eastAsia="Times New Roman" w:hAnsi="Courier New" w:cs="Courier New"/>
            <w:color w:val="3F7F7F"/>
            <w:sz w:val="20"/>
            <w:szCs w:val="20"/>
            <w:lang w:val="en-US" w:eastAsia="es-CL"/>
          </w:rPr>
          <w:t xml:space="preserve"> </w:t>
        </w:r>
      </w:ins>
      <w:r w:rsidR="0064191E" w:rsidRPr="00C14D0C">
        <w:rPr>
          <w:rFonts w:ascii="Courier New" w:eastAsia="Times New Roman" w:hAnsi="Courier New" w:cs="Courier New"/>
          <w:color w:val="7F007F"/>
          <w:sz w:val="20"/>
          <w:szCs w:val="20"/>
          <w:lang w:val="en-US" w:eastAsia="es-CL"/>
        </w:rPr>
        <w:t>class</w:t>
      </w:r>
      <w:r w:rsidR="0064191E" w:rsidRPr="00C14D0C">
        <w:rPr>
          <w:rFonts w:ascii="Courier New" w:eastAsia="Times New Roman" w:hAnsi="Courier New" w:cs="Courier New"/>
          <w:color w:val="000000"/>
          <w:sz w:val="20"/>
          <w:szCs w:val="20"/>
          <w:lang w:val="en-US" w:eastAsia="es-CL"/>
        </w:rPr>
        <w:t>=</w:t>
      </w:r>
      <w:r w:rsidR="0064191E" w:rsidRPr="00C14D0C">
        <w:rPr>
          <w:rFonts w:ascii="Courier New" w:eastAsia="Times New Roman" w:hAnsi="Courier New" w:cs="Courier New"/>
          <w:i/>
          <w:iCs/>
          <w:color w:val="2A00FF"/>
          <w:sz w:val="20"/>
          <w:szCs w:val="20"/>
          <w:lang w:val="en-US" w:eastAsia="es-CL"/>
        </w:rPr>
        <w:t>"marcoheaderBg"</w:t>
      </w:r>
      <w:r w:rsidR="0064191E"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54" w:author="Rodrigo Riquelme" w:date="2010-12-22T23:48: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55"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8080"/>
          <w:sz w:val="20"/>
          <w:szCs w:val="20"/>
          <w:lang w:eastAsia="es-CL"/>
          <w:rPrChange w:id="356" w:author="manolo" w:date="2010-12-23T14:38:00Z">
            <w:rPr>
              <w:rFonts w:ascii="Courier New" w:eastAsia="Times New Roman" w:hAnsi="Courier New" w:cs="Courier New"/>
              <w:color w:val="008080"/>
              <w:sz w:val="20"/>
              <w:szCs w:val="20"/>
              <w:u w:val="single"/>
              <w:lang w:val="en-US" w:eastAsia="es-CL"/>
            </w:rPr>
          </w:rPrChange>
        </w:rPr>
        <w:t>&lt;</w:t>
      </w:r>
      <w:r w:rsidRPr="005914AB">
        <w:rPr>
          <w:rFonts w:ascii="Courier New" w:eastAsia="Times New Roman" w:hAnsi="Courier New" w:cs="Courier New"/>
          <w:color w:val="3F7F7F"/>
          <w:sz w:val="20"/>
          <w:szCs w:val="20"/>
          <w:lang w:eastAsia="es-CL"/>
          <w:rPrChange w:id="357" w:author="manolo" w:date="2010-12-23T14:38:00Z">
            <w:rPr>
              <w:rFonts w:ascii="Courier New" w:eastAsia="Times New Roman" w:hAnsi="Courier New" w:cs="Courier New"/>
              <w:color w:val="3F7F7F"/>
              <w:sz w:val="20"/>
              <w:szCs w:val="20"/>
              <w:u w:val="single"/>
              <w:lang w:val="en-US" w:eastAsia="es-CL"/>
            </w:rPr>
          </w:rPrChange>
        </w:rPr>
        <w:t>ul</w:t>
      </w:r>
      <w:r w:rsidRPr="005914AB">
        <w:rPr>
          <w:rFonts w:ascii="Courier New" w:eastAsia="Times New Roman" w:hAnsi="Courier New" w:cs="Courier New"/>
          <w:color w:val="7F007F"/>
          <w:sz w:val="20"/>
          <w:szCs w:val="20"/>
          <w:lang w:eastAsia="es-CL"/>
          <w:rPrChange w:id="358" w:author="manolo" w:date="2010-12-23T14:38:00Z">
            <w:rPr>
              <w:rFonts w:ascii="Courier New" w:eastAsia="Times New Roman" w:hAnsi="Courier New" w:cs="Courier New"/>
              <w:color w:val="7F007F"/>
              <w:sz w:val="20"/>
              <w:szCs w:val="20"/>
              <w:u w:val="single"/>
              <w:lang w:val="en-US" w:eastAsia="es-CL"/>
            </w:rPr>
          </w:rPrChange>
        </w:rPr>
        <w:t>class</w:t>
      </w:r>
      <w:r w:rsidRPr="005914AB">
        <w:rPr>
          <w:rFonts w:ascii="Courier New" w:eastAsia="Times New Roman" w:hAnsi="Courier New" w:cs="Courier New"/>
          <w:color w:val="000000"/>
          <w:sz w:val="20"/>
          <w:szCs w:val="20"/>
          <w:lang w:eastAsia="es-CL"/>
          <w:rPrChange w:id="359" w:author="manolo" w:date="2010-12-23T14:38:00Z">
            <w:rPr>
              <w:rFonts w:ascii="Courier New" w:eastAsia="Times New Roman" w:hAnsi="Courier New" w:cs="Courier New"/>
              <w:color w:val="000000"/>
              <w:sz w:val="20"/>
              <w:szCs w:val="20"/>
              <w:u w:val="single"/>
              <w:lang w:val="en-US" w:eastAsia="es-CL"/>
            </w:rPr>
          </w:rPrChange>
        </w:rPr>
        <w:t>=</w:t>
      </w:r>
      <w:r w:rsidRPr="005914AB">
        <w:rPr>
          <w:rFonts w:ascii="Courier New" w:eastAsia="Times New Roman" w:hAnsi="Courier New" w:cs="Courier New"/>
          <w:i/>
          <w:iCs/>
          <w:color w:val="2A00FF"/>
          <w:sz w:val="20"/>
          <w:szCs w:val="20"/>
          <w:lang w:eastAsia="es-CL"/>
          <w:rPrChange w:id="360" w:author="manolo" w:date="2010-12-23T14:38:00Z">
            <w:rPr>
              <w:rFonts w:ascii="Courier New" w:eastAsia="Times New Roman" w:hAnsi="Courier New" w:cs="Courier New"/>
              <w:i/>
              <w:iCs/>
              <w:color w:val="2A00FF"/>
              <w:sz w:val="20"/>
              <w:szCs w:val="20"/>
              <w:u w:val="single"/>
              <w:lang w:val="en-US" w:eastAsia="es-CL"/>
            </w:rPr>
          </w:rPrChange>
        </w:rPr>
        <w:t>"nav"</w:t>
      </w:r>
      <w:r w:rsidRPr="005914AB">
        <w:rPr>
          <w:rFonts w:ascii="Courier New" w:eastAsia="Times New Roman" w:hAnsi="Courier New" w:cs="Courier New"/>
          <w:color w:val="008080"/>
          <w:sz w:val="20"/>
          <w:szCs w:val="20"/>
          <w:lang w:eastAsia="es-CL"/>
          <w:rPrChange w:id="361" w:author="manolo" w:date="2010-12-23T14:38:00Z">
            <w:rPr>
              <w:rFonts w:ascii="Courier New" w:eastAsia="Times New Roman" w:hAnsi="Courier New" w:cs="Courier New"/>
              <w:color w:val="008080"/>
              <w:sz w:val="20"/>
              <w:szCs w:val="20"/>
              <w:u w:val="single"/>
              <w:lang w:val="en-US" w:eastAsia="es-CL"/>
            </w:rPr>
          </w:rPrChange>
        </w:rPr>
        <w:t>&gt;</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2"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0000"/>
          <w:sz w:val="20"/>
          <w:szCs w:val="20"/>
          <w:lang w:eastAsia="es-CL"/>
          <w:rPrChange w:id="363" w:author="manolo" w:date="2010-12-23T14:38:00Z">
            <w:rPr>
              <w:rFonts w:ascii="Courier New" w:eastAsia="Times New Roman" w:hAnsi="Courier New" w:cs="Courier New"/>
              <w:color w:val="000000"/>
              <w:sz w:val="20"/>
              <w:szCs w:val="20"/>
              <w:u w:val="single"/>
              <w:lang w:val="en-US" w:eastAsia="es-CL"/>
            </w:rPr>
          </w:rPrChange>
        </w:rPr>
        <w:tab/>
        <w:t>[:menu:]</w:t>
      </w:r>
    </w:p>
    <w:p w:rsidR="0064191E" w:rsidRPr="00AB3436" w:rsidRDefault="005914AB"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Change w:id="364" w:author="manolo" w:date="2010-12-23T14:38:00Z">
            <w:rPr>
              <w:rFonts w:ascii="Courier New" w:eastAsia="Times New Roman" w:hAnsi="Courier New" w:cs="Courier New"/>
              <w:sz w:val="20"/>
              <w:szCs w:val="20"/>
              <w:lang w:val="en-US" w:eastAsia="es-CL"/>
            </w:rPr>
          </w:rPrChange>
        </w:rPr>
      </w:pPr>
      <w:r w:rsidRPr="005914AB">
        <w:rPr>
          <w:rFonts w:ascii="Courier New" w:eastAsia="Times New Roman" w:hAnsi="Courier New" w:cs="Courier New"/>
          <w:color w:val="008080"/>
          <w:sz w:val="20"/>
          <w:szCs w:val="20"/>
          <w:lang w:eastAsia="es-CL"/>
          <w:rPrChange w:id="365" w:author="manolo" w:date="2010-12-23T14:38:00Z">
            <w:rPr>
              <w:rFonts w:ascii="Courier New" w:eastAsia="Times New Roman" w:hAnsi="Courier New" w:cs="Courier New"/>
              <w:color w:val="008080"/>
              <w:sz w:val="20"/>
              <w:szCs w:val="20"/>
              <w:u w:val="single"/>
              <w:lang w:val="en-US" w:eastAsia="es-CL"/>
            </w:rPr>
          </w:rPrChange>
        </w:rPr>
        <w:t>&lt;/</w:t>
      </w:r>
      <w:r w:rsidRPr="005914AB">
        <w:rPr>
          <w:rFonts w:ascii="Courier New" w:eastAsia="Times New Roman" w:hAnsi="Courier New" w:cs="Courier New"/>
          <w:color w:val="3F7F7F"/>
          <w:sz w:val="20"/>
          <w:szCs w:val="20"/>
          <w:lang w:eastAsia="es-CL"/>
          <w:rPrChange w:id="366" w:author="manolo" w:date="2010-12-23T14:38:00Z">
            <w:rPr>
              <w:rFonts w:ascii="Courier New" w:eastAsia="Times New Roman" w:hAnsi="Courier New" w:cs="Courier New"/>
              <w:color w:val="3F7F7F"/>
              <w:sz w:val="20"/>
              <w:szCs w:val="20"/>
              <w:u w:val="single"/>
              <w:lang w:val="en-US" w:eastAsia="es-CL"/>
            </w:rPr>
          </w:rPrChange>
        </w:rPr>
        <w:t>ul</w:t>
      </w:r>
      <w:r w:rsidRPr="005914AB">
        <w:rPr>
          <w:rFonts w:ascii="Courier New" w:eastAsia="Times New Roman" w:hAnsi="Courier New" w:cs="Courier New"/>
          <w:color w:val="008080"/>
          <w:sz w:val="20"/>
          <w:szCs w:val="20"/>
          <w:lang w:eastAsia="es-CL"/>
          <w:rPrChange w:id="367" w:author="manolo" w:date="2010-12-23T14:38:00Z">
            <w:rPr>
              <w:rFonts w:ascii="Courier New" w:eastAsia="Times New Roman" w:hAnsi="Courier New" w:cs="Courier New"/>
              <w:color w:val="008080"/>
              <w:sz w:val="20"/>
              <w:szCs w:val="20"/>
              <w:u w:val="single"/>
              <w:lang w:val="en-US" w:eastAsia="es-CL"/>
            </w:rPr>
          </w:rPrChange>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ins w:id="368" w:author="Rodrigo Riquelme" w:date="2010-12-22T23:48:00Z">
        <w:r w:rsidR="00977EE7">
          <w:rPr>
            <w:rFonts w:ascii="Courier New" w:eastAsia="Times New Roman" w:hAnsi="Courier New" w:cs="Courier New"/>
            <w:color w:val="3F7F7F"/>
            <w:sz w:val="20"/>
            <w:szCs w:val="20"/>
            <w:lang w:eastAsia="es-CL"/>
          </w:rPr>
          <w:t>&gt;</w:t>
        </w:r>
      </w:ins>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ins w:id="369" w:author="Rodrigo Riquelme" w:date="2010-12-22T23:48:00Z">
        <w:r w:rsidR="00977EE7">
          <w:rPr>
            <w:rFonts w:ascii="Courier New" w:eastAsia="Times New Roman" w:hAnsi="Courier New" w:cs="Courier New"/>
            <w:color w:val="3F7F7F"/>
            <w:sz w:val="20"/>
            <w:szCs w:val="20"/>
            <w:lang w:eastAsia="es-CL"/>
          </w:rPr>
          <w:t xml:space="preserve"> </w:t>
        </w:r>
      </w:ins>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ins w:id="370" w:author="Rodrigo Riquelme" w:date="2010-12-22T23:48:00Z">
        <w:r w:rsidR="00977EE7">
          <w:rPr>
            <w:rFonts w:ascii="Courier New" w:eastAsia="Times New Roman" w:hAnsi="Courier New" w:cs="Courier New"/>
            <w:color w:val="3F7F7F"/>
            <w:sz w:val="20"/>
            <w:szCs w:val="20"/>
            <w:lang w:val="en-US" w:eastAsia="es-CL"/>
          </w:rPr>
          <w:t xml:space="preserve"> </w:t>
        </w:r>
      </w:ins>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 oscuro</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ins w:id="371" w:author="Rodrigo Riquelme" w:date="2010-12-22T23:48:00Z">
        <w:r w:rsidR="00977EE7">
          <w:rPr>
            <w:rFonts w:ascii="Courier New" w:eastAsia="Times New Roman" w:hAnsi="Courier New" w:cs="Courier New"/>
            <w:color w:val="3F7F7F"/>
            <w:sz w:val="20"/>
            <w:szCs w:val="20"/>
            <w:lang w:val="en-US" w:eastAsia="es-CL"/>
          </w:rPr>
          <w:t xml:space="preserve"> </w:t>
        </w:r>
      </w:ins>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C14D0C" w:rsidRDefault="0064191E" w:rsidP="00C14D0C">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00C14D0C">
        <w:rPr>
          <w:rFonts w:ascii="Courier New" w:eastAsia="Times New Roman" w:hAnsi="Courier New" w:cs="Courier New"/>
          <w:color w:val="008080"/>
          <w:sz w:val="20"/>
          <w:szCs w:val="20"/>
          <w:lang w:val="en-US" w:eastAsia="es-CL"/>
        </w:rPr>
        <w:t>&lt;/p&gt;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div</w:t>
      </w:r>
      <w:r w:rsidRPr="00C14D0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ins w:id="372" w:author="Rodrigo Riquelme" w:date="2010-12-22T23:49:00Z">
        <w:r w:rsidR="00977EE7">
          <w:rPr>
            <w:rFonts w:ascii="Courier New" w:eastAsia="Times New Roman" w:hAnsi="Courier New" w:cs="Courier New"/>
            <w:color w:val="3F7F7F"/>
            <w:sz w:val="20"/>
            <w:szCs w:val="20"/>
            <w:lang w:val="en-US" w:eastAsia="es-CL"/>
          </w:rPr>
          <w:t xml:space="preserve"> </w:t>
        </w:r>
      </w:ins>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"popup_body"</w:t>
      </w:r>
      <w:r w:rsidRPr="0064191E">
        <w:rPr>
          <w:rFonts w:ascii="Courier New" w:eastAsia="Times New Roman" w:hAnsi="Courier New" w:cs="Courier New"/>
          <w:color w:val="008080"/>
          <w:sz w:val="20"/>
          <w:szCs w:val="20"/>
          <w:lang w:val="en-US" w:eastAsia="es-CL"/>
        </w:rPr>
        <w:t>&gt;&lt;/</w:t>
      </w:r>
      <w:r w:rsidRPr="0064191E">
        <w:rPr>
          <w:rFonts w:ascii="Courier New" w:eastAsia="Times New Roman" w:hAnsi="Courier New" w:cs="Courier New"/>
          <w:color w:val="3F7F7F"/>
          <w:sz w:val="20"/>
          <w:szCs w:val="20"/>
          <w:lang w:val="en-US" w:eastAsia="es-CL"/>
        </w:rPr>
        <w:t>div</w:t>
      </w:r>
      <w:r w:rsidRPr="0064191E">
        <w:rPr>
          <w:rFonts w:ascii="Courier New" w:eastAsia="Times New Roman" w:hAnsi="Courier New" w:cs="Courier New"/>
          <w:color w:val="008080"/>
          <w:sz w:val="20"/>
          <w:szCs w:val="20"/>
          <w:lang w:val="en-US"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div</w:t>
      </w:r>
      <w:r>
        <w:rPr>
          <w:rFonts w:ascii="Courier New" w:eastAsia="Times New Roman" w:hAnsi="Courier New" w:cs="Courier New"/>
          <w:color w:val="008080"/>
          <w:sz w:val="20"/>
          <w:szCs w:val="20"/>
          <w:lang w:eastAsia="es-CL"/>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del w:id="373" w:author="Dahianna Vega Leiva" w:date="2010-12-22T12:42:00Z">
        <w:r w:rsidDel="0070187F">
          <w:delText xml:space="preserve">Llamaremos </w:delText>
        </w:r>
      </w:del>
      <w:ins w:id="374" w:author="Dahianna Vega Leiva" w:date="2010-12-22T12:42:00Z">
        <w:r w:rsidR="0070187F">
          <w:t xml:space="preserve">Se llamará </w:t>
        </w:r>
      </w:ins>
      <w:r>
        <w:t xml:space="preserve">a este controlador </w:t>
      </w:r>
      <w:r w:rsidRPr="00293064">
        <w:rPr>
          <w:b/>
        </w:rPr>
        <w:t>CHome</w:t>
      </w:r>
      <w:r>
        <w:t xml:space="preserve">, el cual llamará a un </w:t>
      </w:r>
      <w:r w:rsidR="00E24134">
        <w:t>témplate</w:t>
      </w:r>
      <w:r>
        <w:t xml:space="preserve"> llamado home y lo </w:t>
      </w:r>
      <w:r w:rsidR="00E24134">
        <w:t>pondrá</w:t>
      </w:r>
      <w:r>
        <w:t xml:space="preserve"> en la variable </w:t>
      </w:r>
      <w:r w:rsidRPr="00293064">
        <w:rPr>
          <w:b/>
        </w:rPr>
        <w:t>VPage::tpl::content</w:t>
      </w:r>
      <w:r w:rsidRPr="00293064">
        <w:t xml:space="preserve"> la cual se ve en el </w:t>
      </w:r>
      <w:r w:rsidR="00E24134" w:rsidRPr="00293064">
        <w:t>témplate</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Default="003F33A5" w:rsidP="003F33A5">
      <w:pPr>
        <w:pStyle w:val="Ttulo7"/>
      </w:pPr>
      <w: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42BC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5914AB" w:rsidRPr="00B42BC5">
        <w:rPr>
          <w:rFonts w:ascii="Courier New" w:eastAsia="Times New Roman" w:hAnsi="Courier New" w:cs="Courier New"/>
          <w:color w:val="008080"/>
          <w:sz w:val="20"/>
          <w:szCs w:val="20"/>
          <w:lang w:val="en-US" w:eastAsia="es-CL"/>
          <w:rPrChange w:id="375" w:author="manolo" w:date="2010-12-23T14:42:00Z">
            <w:rPr>
              <w:rFonts w:ascii="Courier New" w:eastAsia="Times New Roman" w:hAnsi="Courier New" w:cs="Courier New"/>
              <w:color w:val="008080"/>
              <w:sz w:val="20"/>
              <w:szCs w:val="20"/>
              <w:u w:val="single"/>
              <w:lang w:eastAsia="es-CL"/>
            </w:rPr>
          </w:rPrChange>
        </w:rPr>
        <w:t>&lt;</w:t>
      </w:r>
      <w:r w:rsidR="005914AB" w:rsidRPr="00B42BC5">
        <w:rPr>
          <w:rFonts w:ascii="Courier New" w:eastAsia="Times New Roman" w:hAnsi="Courier New" w:cs="Courier New"/>
          <w:color w:val="3F7F7F"/>
          <w:sz w:val="20"/>
          <w:szCs w:val="20"/>
          <w:lang w:val="en-US" w:eastAsia="es-CL"/>
          <w:rPrChange w:id="376" w:author="manolo" w:date="2010-12-23T14:42:00Z">
            <w:rPr>
              <w:rFonts w:ascii="Courier New" w:eastAsia="Times New Roman" w:hAnsi="Courier New" w:cs="Courier New"/>
              <w:color w:val="3F7F7F"/>
              <w:sz w:val="20"/>
              <w:szCs w:val="20"/>
              <w:u w:val="single"/>
              <w:lang w:eastAsia="es-CL"/>
            </w:rPr>
          </w:rPrChange>
        </w:rPr>
        <w:t>ul</w:t>
      </w:r>
      <w:r w:rsidR="005914AB" w:rsidRPr="00B42BC5">
        <w:rPr>
          <w:rFonts w:ascii="Courier New" w:eastAsia="Times New Roman" w:hAnsi="Courier New" w:cs="Courier New"/>
          <w:color w:val="7F007F"/>
          <w:sz w:val="20"/>
          <w:szCs w:val="20"/>
          <w:lang w:val="en-US" w:eastAsia="es-CL"/>
          <w:rPrChange w:id="377" w:author="manolo" w:date="2010-12-23T14:42:00Z">
            <w:rPr>
              <w:rFonts w:ascii="Courier New" w:eastAsia="Times New Roman" w:hAnsi="Courier New" w:cs="Courier New"/>
              <w:color w:val="7F007F"/>
              <w:sz w:val="20"/>
              <w:szCs w:val="20"/>
              <w:u w:val="single"/>
              <w:lang w:eastAsia="es-CL"/>
            </w:rPr>
          </w:rPrChange>
        </w:rPr>
        <w:t>class</w:t>
      </w:r>
      <w:r w:rsidR="005914AB" w:rsidRPr="00B42BC5">
        <w:rPr>
          <w:rFonts w:ascii="Courier New" w:eastAsia="Times New Roman" w:hAnsi="Courier New" w:cs="Courier New"/>
          <w:color w:val="000000"/>
          <w:sz w:val="20"/>
          <w:szCs w:val="20"/>
          <w:lang w:val="en-US" w:eastAsia="es-CL"/>
          <w:rPrChange w:id="378" w:author="manolo" w:date="2010-12-23T14:42:00Z">
            <w:rPr>
              <w:rFonts w:ascii="Courier New" w:eastAsia="Times New Roman" w:hAnsi="Courier New" w:cs="Courier New"/>
              <w:color w:val="000000"/>
              <w:sz w:val="20"/>
              <w:szCs w:val="20"/>
              <w:u w:val="single"/>
              <w:lang w:eastAsia="es-CL"/>
            </w:rPr>
          </w:rPrChange>
        </w:rPr>
        <w:t>=</w:t>
      </w:r>
      <w:r w:rsidR="005914AB" w:rsidRPr="00B42BC5">
        <w:rPr>
          <w:rFonts w:ascii="Courier New" w:eastAsia="Times New Roman" w:hAnsi="Courier New" w:cs="Courier New"/>
          <w:i/>
          <w:iCs/>
          <w:color w:val="2A00FF"/>
          <w:sz w:val="20"/>
          <w:szCs w:val="20"/>
          <w:lang w:val="en-US" w:eastAsia="es-CL"/>
          <w:rPrChange w:id="379" w:author="manolo" w:date="2010-12-23T14:42:00Z">
            <w:rPr>
              <w:rFonts w:ascii="Courier New" w:eastAsia="Times New Roman" w:hAnsi="Courier New" w:cs="Courier New"/>
              <w:i/>
              <w:iCs/>
              <w:color w:val="2A00FF"/>
              <w:sz w:val="20"/>
              <w:szCs w:val="20"/>
              <w:u w:val="single"/>
              <w:lang w:eastAsia="es-CL"/>
            </w:rPr>
          </w:rPrChange>
        </w:rPr>
        <w:t>"losmas"</w:t>
      </w:r>
      <w:r w:rsidR="005914AB" w:rsidRPr="00B42BC5">
        <w:rPr>
          <w:rFonts w:ascii="Courier New" w:eastAsia="Times New Roman" w:hAnsi="Courier New" w:cs="Courier New"/>
          <w:color w:val="008080"/>
          <w:sz w:val="20"/>
          <w:szCs w:val="20"/>
          <w:lang w:val="en-US" w:eastAsia="es-CL"/>
          <w:rPrChange w:id="380" w:author="manolo" w:date="2010-12-23T14:42:00Z">
            <w:rPr>
              <w:rFonts w:ascii="Courier New" w:eastAsia="Times New Roman" w:hAnsi="Courier New" w:cs="Courier New"/>
              <w:color w:val="008080"/>
              <w:sz w:val="20"/>
              <w:szCs w:val="20"/>
              <w:u w:val="single"/>
              <w:lang w:eastAsia="es-CL"/>
            </w:rPr>
          </w:rPrChange>
        </w:rPr>
        <w:t>&gt;</w:t>
      </w:r>
    </w:p>
    <w:p w:rsidR="003F33A5" w:rsidRDefault="005914AB"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42BC5">
        <w:rPr>
          <w:rFonts w:ascii="Courier New" w:eastAsia="Times New Roman" w:hAnsi="Courier New" w:cs="Courier New"/>
          <w:color w:val="000000"/>
          <w:sz w:val="20"/>
          <w:szCs w:val="20"/>
          <w:lang w:val="en-US" w:eastAsia="es-CL"/>
          <w:rPrChange w:id="381" w:author="manolo" w:date="2010-12-23T14:42:00Z">
            <w:rPr>
              <w:rFonts w:ascii="Courier New" w:eastAsia="Times New Roman" w:hAnsi="Courier New" w:cs="Courier New"/>
              <w:color w:val="000000"/>
              <w:sz w:val="20"/>
              <w:szCs w:val="20"/>
              <w:u w:val="single"/>
              <w:lang w:eastAsia="es-CL"/>
            </w:rPr>
          </w:rPrChange>
        </w:rPr>
        <w:tab/>
      </w:r>
      <w:r w:rsidRPr="00B42BC5">
        <w:rPr>
          <w:rFonts w:ascii="Courier New" w:eastAsia="Times New Roman" w:hAnsi="Courier New" w:cs="Courier New"/>
          <w:color w:val="000000"/>
          <w:sz w:val="20"/>
          <w:szCs w:val="20"/>
          <w:lang w:val="en-US" w:eastAsia="es-CL"/>
          <w:rPrChange w:id="382" w:author="manolo" w:date="2010-12-23T14:42:00Z">
            <w:rPr>
              <w:rFonts w:ascii="Courier New" w:eastAsia="Times New Roman" w:hAnsi="Courier New" w:cs="Courier New"/>
              <w:color w:val="000000"/>
              <w:sz w:val="20"/>
              <w:szCs w:val="20"/>
              <w:u w:val="single"/>
              <w:lang w:eastAsia="es-CL"/>
            </w:rPr>
          </w:rPrChange>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tab "panes" --&gt;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 xml:space="preserve">En este </w:t>
      </w:r>
      <w:r w:rsidR="00E24134" w:rsidRPr="003F33A5">
        <w:rPr>
          <w:lang w:eastAsia="es-CL"/>
        </w:rPr>
        <w:t>témplate</w:t>
      </w:r>
      <w:r w:rsidRPr="003F33A5">
        <w:rPr>
          <w:lang w:eastAsia="es-CL"/>
        </w:rPr>
        <w:t xml:space="preserve"> 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Pr>
          <w:lang w:eastAsia="es-CL"/>
        </w:rPr>
        <w:t>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del w:id="383" w:author="Dahianna Vega Leiva" w:date="2010-12-22T12:42:00Z">
        <w:r w:rsidRPr="003F33A5" w:rsidDel="0070187F">
          <w:rPr>
            <w:lang w:eastAsia="es-CL"/>
          </w:rPr>
          <w:delText>que</w:delText>
        </w:r>
      </w:del>
      <w:ins w:id="384" w:author="Dahianna Vega Leiva" w:date="2010-12-22T12:42:00Z">
        <w:r w:rsidR="0070187F" w:rsidRPr="003F33A5">
          <w:rPr>
            <w:lang w:eastAsia="es-CL"/>
          </w:rPr>
          <w:t>qué</w:t>
        </w:r>
      </w:ins>
      <w:r w:rsidRPr="003F33A5">
        <w:rPr>
          <w:lang w:eastAsia="es-CL"/>
        </w:rPr>
        <w:t xml:space="preserve"> se tr</w:t>
      </w:r>
      <w:r>
        <w:rPr>
          <w:lang w:eastAsia="es-CL"/>
        </w:rPr>
        <w:t xml:space="preserve">atan estos componentes XML </w:t>
      </w:r>
      <w:del w:id="385" w:author="Dahianna Vega Leiva" w:date="2010-12-22T12:42:00Z">
        <w:r w:rsidDel="0070187F">
          <w:rPr>
            <w:lang w:eastAsia="es-CL"/>
          </w:rPr>
          <w:delText xml:space="preserve">mostraremos </w:delText>
        </w:r>
      </w:del>
      <w:ins w:id="386" w:author="Dahianna Vega Leiva" w:date="2010-12-22T12:42:00Z">
        <w:r w:rsidR="0070187F">
          <w:rPr>
            <w:lang w:eastAsia="es-CL"/>
          </w:rPr>
          <w:t xml:space="preserve">se mostrará </w:t>
        </w:r>
      </w:ins>
      <w:r>
        <w:rPr>
          <w:lang w:eastAsia="es-CL"/>
        </w:rPr>
        <w:t xml:space="preserve">el componente </w:t>
      </w:r>
      <w:r w:rsidRPr="008F248C">
        <w:rPr>
          <w:b/>
          <w:lang w:eastAsia="es-CL"/>
        </w:rPr>
        <w:t xml:space="preserve">main_video.xml </w:t>
      </w:r>
      <w:r>
        <w:rPr>
          <w:lang w:eastAsia="es-CL"/>
        </w:rPr>
        <w:t>tentativo</w:t>
      </w:r>
      <w:ins w:id="387" w:author="Dahianna Vega Leiva" w:date="2010-12-22T12:42:00Z">
        <w:r w:rsidR="0070187F">
          <w:rPr>
            <w:lang w:eastAsia="es-CL"/>
          </w:rPr>
          <w:t>,</w:t>
        </w:r>
      </w:ins>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del w:id="388" w:author="Dahianna Vega Leiva" w:date="2010-12-22T12:43:00Z">
        <w:r w:rsidDel="0070187F">
          <w:rPr>
            <w:lang w:eastAsia="es-CL"/>
          </w:rPr>
          <w:delText>cual</w:delText>
        </w:r>
      </w:del>
      <w:ins w:id="389" w:author="Dahianna Vega Leiva" w:date="2010-12-22T12:43:00Z">
        <w:r w:rsidR="0070187F">
          <w:rPr>
            <w:lang w:eastAsia="es-CL"/>
          </w:rPr>
          <w:t>cuál</w:t>
        </w:r>
      </w:ins>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8F248C" w:rsidRPr="008F248C">
        <w:rPr>
          <w:b/>
          <w:lang w:eastAsia="es-CL"/>
        </w:rPr>
        <w:t>video_box.html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CF0939">
      <w:pPr>
        <w:pStyle w:val="Subttulo"/>
        <w:outlineLvl w:val="1"/>
      </w:pPr>
    </w:p>
    <w:p w:rsidR="008F248C" w:rsidRDefault="008F248C" w:rsidP="008F248C">
      <w:r>
        <w:t xml:space="preserve">Esta forma de trabajar con </w:t>
      </w:r>
      <w:r w:rsidR="00E24134">
        <w:t>templetes</w:t>
      </w:r>
      <w:r>
        <w:t xml:space="preserve"> y componentes proporciona una gran versatilidad para escoger diferentes modelos, vistas y templates según las necesidades del agente usuario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390" w:name="_Toc280970316"/>
      <w:commentRangeStart w:id="391"/>
      <w:r w:rsidRPr="00B14044">
        <w:t xml:space="preserve">4.7. </w:t>
      </w:r>
      <w:bookmarkEnd w:id="332"/>
      <w:del w:id="392" w:author="Rodrigo Riquelme" w:date="2010-12-23T00:09:00Z">
        <w:r w:rsidR="008F248C" w:rsidDel="000B0263">
          <w:delText>Maquetas F</w:delText>
        </w:r>
        <w:r w:rsidR="0064191E" w:rsidDel="000B0263">
          <w:delText>uncionales</w:delText>
        </w:r>
      </w:del>
      <w:ins w:id="393" w:author="Rodrigo Riquelme" w:date="2010-12-23T00:09:00Z">
        <w:r w:rsidR="000B0263">
          <w:t>Prototipos</w:t>
        </w:r>
      </w:ins>
      <w:r w:rsidR="008F248C">
        <w:t xml:space="preserve"> Back Office.</w:t>
      </w:r>
      <w:commentRangeEnd w:id="391"/>
      <w:r w:rsidR="0070187F">
        <w:rPr>
          <w:rStyle w:val="Refdecomentario"/>
          <w:b w:val="0"/>
          <w:szCs w:val="20"/>
          <w:lang w:eastAsia="en-US"/>
        </w:rPr>
        <w:commentReference w:id="391"/>
      </w:r>
      <w:bookmarkEnd w:id="390"/>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4" w:name="_Toc280984211"/>
      <w:r>
        <w:t xml:space="preserve">Ilustración </w:t>
      </w:r>
      <w:r w:rsidR="005914AB">
        <w:fldChar w:fldCharType="begin"/>
      </w:r>
      <w:r w:rsidR="00F231A4">
        <w:instrText xml:space="preserve"> SEQ Ilustración \* ARABIC </w:instrText>
      </w:r>
      <w:r w:rsidR="005914AB">
        <w:fldChar w:fldCharType="separate"/>
      </w:r>
      <w:r w:rsidR="00B42BC5">
        <w:rPr>
          <w:noProof/>
        </w:rPr>
        <w:t>38</w:t>
      </w:r>
      <w:r w:rsidR="005914AB">
        <w:rPr>
          <w:noProof/>
        </w:rPr>
        <w:fldChar w:fldCharType="end"/>
      </w:r>
      <w:r>
        <w:t xml:space="preserve"> - Ingreso al Back Office</w:t>
      </w:r>
      <w:bookmarkEnd w:id="394"/>
    </w:p>
    <w:p w:rsidR="008F248C" w:rsidRDefault="00625C7F" w:rsidP="00CF0939">
      <w:r>
        <w:t>En la ilustración numero 38 se muestra la interfaz grafica de control de acceso de UMA-CMS. La que tiene como funcionalidad realizar el control de acceso de user name y password realizando un match de los datos del login contra los registros de la base de datos de UMA-CMS. Con la cual 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395" w:name="_Toc280984212"/>
      <w:r>
        <w:t xml:space="preserve">Ilustración </w:t>
      </w:r>
      <w:r w:rsidR="005914AB">
        <w:fldChar w:fldCharType="begin"/>
      </w:r>
      <w:r w:rsidR="00F231A4">
        <w:instrText xml:space="preserve"> SEQ Ilustración \* ARABIC </w:instrText>
      </w:r>
      <w:r w:rsidR="005914AB">
        <w:fldChar w:fldCharType="separate"/>
      </w:r>
      <w:r w:rsidR="00B42BC5">
        <w:rPr>
          <w:noProof/>
        </w:rPr>
        <w:t>39</w:t>
      </w:r>
      <w:r w:rsidR="005914AB">
        <w:rPr>
          <w:noProof/>
        </w:rPr>
        <w:fldChar w:fldCharType="end"/>
      </w:r>
      <w:r>
        <w:t xml:space="preserve"> - Menú Principal</w:t>
      </w:r>
      <w:bookmarkEnd w:id="395"/>
    </w:p>
    <w:p w:rsidR="00625C7F" w:rsidRDefault="00625C7F" w:rsidP="00625C7F">
      <w:pPr>
        <w:rPr>
          <w:lang w:eastAsia="en-US"/>
        </w:rPr>
      </w:pPr>
    </w:p>
    <w:p w:rsidR="00625C7F" w:rsidRDefault="00625C7F" w:rsidP="00625C7F">
      <w:pPr>
        <w:rPr>
          <w:lang w:eastAsia="en-US"/>
        </w:rPr>
      </w:pPr>
      <w:r>
        <w:rPr>
          <w:lang w:eastAsia="en-US"/>
        </w:rPr>
        <w:t>El la ilustración numero 39 se presenta la interfaz grafica del menú principal de UMA-CMS. La cual tiene como funcionalidad otorgar un control de mando principal y desplegando un resumen detallado con la carga de videos cargados de la base de datos. Además de ofrecer un menú superior con tres opciones de menú que son la configuración, contenido y video.la opción de configuración tiene a su vez 2 opciones de sub menú que son configuración del servidor y configuración del sitio.  Contenido tiene las opciones de menú y páginas, Video tiene las opciones que son el corazón de UMA-CMS las cuales tiene como funcionalidad realizar las operaciones en torno a los videos. Siendo las opciones que la componen 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6" w:name="_Toc280984213"/>
      <w:r>
        <w:t xml:space="preserve">Ilustración </w:t>
      </w:r>
      <w:r w:rsidR="005914AB">
        <w:fldChar w:fldCharType="begin"/>
      </w:r>
      <w:r w:rsidR="00F231A4">
        <w:instrText xml:space="preserve"> SEQ Ilustración \* ARABIC </w:instrText>
      </w:r>
      <w:r w:rsidR="005914AB">
        <w:fldChar w:fldCharType="separate"/>
      </w:r>
      <w:r w:rsidR="00B42BC5">
        <w:rPr>
          <w:noProof/>
        </w:rPr>
        <w:t>40</w:t>
      </w:r>
      <w:r w:rsidR="005914AB">
        <w:rPr>
          <w:noProof/>
        </w:rPr>
        <w:fldChar w:fldCharType="end"/>
      </w:r>
      <w:r>
        <w:t xml:space="preserve"> - Configuración del Servidor</w:t>
      </w:r>
      <w:bookmarkEnd w:id="396"/>
    </w:p>
    <w:p w:rsidR="00CF0939" w:rsidRDefault="00625C7F" w:rsidP="00CF0939">
      <w:r>
        <w:t xml:space="preserve">En la ilustración numero 40 se presenta la interfaz grafica de la configuración del sistema la cual tiene como funcionalidad desplegar toda la información existente de la configuración del sistema del servidor de alojamiento de UMA-CMS. Desplegando todas las características y datos de la configuración. </w:t>
      </w:r>
    </w:p>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97" w:name="_Toc280984214"/>
      <w:r>
        <w:t xml:space="preserve">Ilustración </w:t>
      </w:r>
      <w:fldSimple w:instr=" SEQ Ilustración \* ARABIC ">
        <w:r w:rsidR="00B42BC5">
          <w:rPr>
            <w:noProof/>
          </w:rPr>
          <w:t>41</w:t>
        </w:r>
      </w:fldSimple>
      <w:r>
        <w:t xml:space="preserve"> - Contenido Menú</w:t>
      </w:r>
      <w:bookmarkEnd w:id="397"/>
    </w:p>
    <w:p w:rsidR="00625C7F" w:rsidRPr="00625C7F" w:rsidRDefault="00625C7F" w:rsidP="00625C7F">
      <w:pPr>
        <w:rPr>
          <w:lang w:eastAsia="en-US"/>
        </w:rPr>
      </w:pPr>
      <w:r>
        <w:rPr>
          <w:lang w:eastAsia="en-US"/>
        </w:rPr>
        <w:t>En la ilustración numero 41 se presenta la interfaz grafica de la creación de contenido de menú. La cual tiene como funcionalidad crear, editar y eliminar contenido de un menú. Crear tiene la funcionalidad de crear un nuevo contenido de menú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menú.la funcionalidad eliminar puede ser solicitada presionando el icono azul o el botón delete 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98" w:name="_Toc280984215"/>
      <w:r>
        <w:t xml:space="preserve">Ilustración </w:t>
      </w:r>
      <w:r w:rsidR="005914AB">
        <w:fldChar w:fldCharType="begin"/>
      </w:r>
      <w:r w:rsidR="00F231A4">
        <w:instrText xml:space="preserve"> SEQ Ilustración \* ARABIC </w:instrText>
      </w:r>
      <w:r w:rsidR="005914AB">
        <w:fldChar w:fldCharType="separate"/>
      </w:r>
      <w:r w:rsidR="00B42BC5">
        <w:rPr>
          <w:noProof/>
        </w:rPr>
        <w:t>42</w:t>
      </w:r>
      <w:r w:rsidR="005914AB">
        <w:rPr>
          <w:noProof/>
        </w:rPr>
        <w:fldChar w:fldCharType="end"/>
      </w:r>
      <w:del w:id="399" w:author="copesa" w:date="2010-12-22T14:03:00Z">
        <w:r w:rsidR="00D30F0A" w:rsidDel="00885C91">
          <w:delText>2</w:delText>
        </w:r>
      </w:del>
      <w:r>
        <w:t xml:space="preserve"> - Contenido Páginas</w:t>
      </w:r>
      <w:bookmarkEnd w:id="398"/>
    </w:p>
    <w:p w:rsidR="00CF0939" w:rsidRDefault="00CF0939" w:rsidP="00CF0939"/>
    <w:p w:rsidR="00625C7F" w:rsidRPr="00625C7F" w:rsidRDefault="00625C7F" w:rsidP="00625C7F">
      <w:pPr>
        <w:rPr>
          <w:lang w:eastAsia="en-US"/>
        </w:rPr>
      </w:pPr>
      <w:r>
        <w:t>En la ilustración numero 42 se presenta la interfaz de creación de contenido de las paginas</w:t>
      </w:r>
      <w:r w:rsidRPr="00625C7F">
        <w:rPr>
          <w:lang w:eastAsia="en-US"/>
        </w:rPr>
        <w:t xml:space="preserve"> </w:t>
      </w:r>
      <w:r>
        <w:rPr>
          <w:lang w:eastAsia="en-US"/>
        </w:rPr>
        <w:t>La cual tiene como funcionalidad crear, editar y eliminar contenido de   página. Crear tiene la funcionalidad de crear un nuevo contenido de pagina el cual despliega cajas de texto y listas desplegables para realizar el llenado y selección de los datos solicitados, para poder registrarlos con el botón crear. La opción editar puede ser solicitada de 2 maneras una con el icono de lápiz y la otra con el botón edit con cualquiera de las dos será desplegada la información correspondiente al contenido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0" w:name="_Toc280984216"/>
      <w:r>
        <w:t xml:space="preserve">Ilustración </w:t>
      </w:r>
      <w:r w:rsidR="005914AB">
        <w:fldChar w:fldCharType="begin"/>
      </w:r>
      <w:r w:rsidR="00F231A4">
        <w:instrText xml:space="preserve"> SEQ Ilustración \* ARABIC </w:instrText>
      </w:r>
      <w:r w:rsidR="005914AB">
        <w:fldChar w:fldCharType="separate"/>
      </w:r>
      <w:r w:rsidR="00B42BC5">
        <w:rPr>
          <w:noProof/>
        </w:rPr>
        <w:t>43</w:t>
      </w:r>
      <w:r w:rsidR="005914AB">
        <w:rPr>
          <w:noProof/>
        </w:rPr>
        <w:fldChar w:fldCharType="end"/>
      </w:r>
      <w:r>
        <w:t xml:space="preserve"> - </w:t>
      </w:r>
      <w:r w:rsidR="00C061FC">
        <w:t>Categorias</w:t>
      </w:r>
      <w:bookmarkEnd w:id="400"/>
    </w:p>
    <w:p w:rsidR="00625C7F" w:rsidRPr="00625C7F" w:rsidRDefault="00625C7F" w:rsidP="00625C7F">
      <w:pPr>
        <w:rPr>
          <w:lang w:eastAsia="en-US"/>
        </w:rPr>
      </w:pPr>
      <w:r>
        <w:t>En la ilustración numero 43 se presenta la interfaz de creación de categorías de contenido de las paginas</w:t>
      </w:r>
      <w:r w:rsidRPr="00625C7F">
        <w:rPr>
          <w:lang w:eastAsia="en-US"/>
        </w:rPr>
        <w:t xml:space="preserve"> </w:t>
      </w:r>
      <w:r>
        <w:rPr>
          <w:lang w:eastAsia="en-US"/>
        </w:rPr>
        <w:t>La cual tiene como funcionalidad crear, editar y eliminar categorías de contenido de página. Crear tiene la funcionalidad de crear un nueva categoría de contenido de pagina el cual despliega cajas de texto y listas desplegables para realizar el llenado de los datos solicitado y poder registrarlos con el botón crear. La opción editar puede ser solicitada de 2 maneras una con el icono de lápiz y la otra con el botón edit con cualquiera de las dos será desplegada la información correspondiente al contenido de categorías de paginas.la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401" w:name="_Toc280984217"/>
      <w:r>
        <w:t xml:space="preserve">Ilustración </w:t>
      </w:r>
      <w:r w:rsidR="005914AB">
        <w:fldChar w:fldCharType="begin"/>
      </w:r>
      <w:r w:rsidR="00F231A4">
        <w:instrText xml:space="preserve"> SEQ Ilustración \* ARABIC </w:instrText>
      </w:r>
      <w:r w:rsidR="005914AB">
        <w:fldChar w:fldCharType="separate"/>
      </w:r>
      <w:r w:rsidR="00B42BC5">
        <w:rPr>
          <w:noProof/>
        </w:rPr>
        <w:t>44</w:t>
      </w:r>
      <w:r w:rsidR="005914AB">
        <w:rPr>
          <w:noProof/>
        </w:rPr>
        <w:fldChar w:fldCharType="end"/>
      </w:r>
      <w:r>
        <w:t xml:space="preserve"> - Tipos de Videos</w:t>
      </w:r>
      <w:bookmarkEnd w:id="401"/>
    </w:p>
    <w:p w:rsidR="00625C7F" w:rsidRPr="00625C7F" w:rsidRDefault="00625C7F" w:rsidP="00625C7F">
      <w:pPr>
        <w:rPr>
          <w:lang w:eastAsia="en-US"/>
        </w:rPr>
      </w:pPr>
      <w:r>
        <w:t>En la ilustración numero 44 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 una con el icono de lápiz y la otra con el botón edit con cualquiera de las dos será desplegada la información correspondiente a la conversión de un formato de video.la funcionalidad eliminar puede ser solicitada presionando el icono azul o el botón delete 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402" w:name="_Toc280984218"/>
      <w:r w:rsidRPr="001175CC">
        <w:t xml:space="preserve">Ilustración </w:t>
      </w:r>
      <w:r w:rsidR="005914AB">
        <w:fldChar w:fldCharType="begin"/>
      </w:r>
      <w:r w:rsidRPr="001175CC">
        <w:instrText xml:space="preserve"> SEQ Ilustración \* ARABIC </w:instrText>
      </w:r>
      <w:r w:rsidR="005914AB">
        <w:fldChar w:fldCharType="separate"/>
      </w:r>
      <w:r w:rsidR="00B42BC5">
        <w:rPr>
          <w:noProof/>
        </w:rPr>
        <w:t>45</w:t>
      </w:r>
      <w:r w:rsidR="005914AB">
        <w:fldChar w:fldCharType="end"/>
      </w:r>
      <w:r w:rsidRPr="001175CC">
        <w:t xml:space="preserve"> - Miniaturas</w:t>
      </w:r>
      <w:bookmarkEnd w:id="402"/>
    </w:p>
    <w:p w:rsidR="00000000" w:rsidRDefault="0086395B">
      <w:pPr>
        <w:suppressAutoHyphens w:val="0"/>
        <w:autoSpaceDE w:val="0"/>
        <w:autoSpaceDN w:val="0"/>
        <w:adjustRightInd w:val="0"/>
        <w:spacing w:before="0" w:after="0" w:line="240" w:lineRule="auto"/>
        <w:jc w:val="left"/>
        <w:rPr>
          <w:del w:id="403" w:author="Rodrigo Riquelme" w:date="2010-12-05T11:46:00Z"/>
        </w:rPr>
        <w:pPrChange w:id="404" w:author="Rodrigo Riquelme" w:date="2010-12-05T11:46:00Z">
          <w:pPr/>
        </w:pPrChange>
      </w:pPr>
    </w:p>
    <w:p w:rsidR="00625C7F" w:rsidRPr="00625C7F" w:rsidRDefault="00F7176C" w:rsidP="00625C7F">
      <w:pPr>
        <w:rPr>
          <w:lang w:eastAsia="en-US"/>
        </w:rPr>
      </w:pPr>
      <w:ins w:id="405" w:author="Rodrigo Riquelme" w:date="2010-12-23T00:10:00Z">
        <w:r>
          <w:rPr>
            <w:b/>
          </w:rPr>
          <w:br w:type="page"/>
        </w:r>
      </w:ins>
      <w:r w:rsidR="00625C7F">
        <w:t>En la ilustración numero 45 se presenta la interfaz de creación de miniaturas de los videos existentes.</w:t>
      </w:r>
      <w:r w:rsidR="00625C7F" w:rsidRPr="00625C7F">
        <w:rPr>
          <w:lang w:eastAsia="en-US"/>
        </w:rPr>
        <w:t xml:space="preserve"> </w:t>
      </w:r>
      <w:r w:rsidR="00625C7F">
        <w:rPr>
          <w:lang w:eastAsia="en-US"/>
        </w:rPr>
        <w:t xml:space="preserve">La cual tiene como funcionalidad crear, editar y eliminar miniaturas de video. Crear tiene la funcionalidad de crear un nueva miniatura de un video existente el cual despliega </w:t>
      </w:r>
      <w:r w:rsidR="00625C7F" w:rsidRPr="00625C7F">
        <w:rPr>
          <w:lang w:eastAsia="en-US"/>
        </w:rPr>
        <w:t xml:space="preserve">checkBox </w:t>
      </w:r>
      <w:r w:rsidR="00625C7F">
        <w:rPr>
          <w:lang w:eastAsia="en-US"/>
        </w:rPr>
        <w:t>para poder seleccionar el video solicitado y poder generar con el botón crear la miniatura del video escogido de la lista. La opción editar puede ser solicitada de 2 maneras una con el icono de lápiz y la otra con el botón edit con cualquiera de las dos será desplegada la información correspondiente a la miniatura de video.la 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C061FC">
      <w:pPr>
        <w:suppressAutoHyphens w:val="0"/>
        <w:spacing w:before="0" w:after="0" w:line="240" w:lineRule="auto"/>
        <w:jc w:val="left"/>
      </w:pPr>
      <w:r w:rsidRPr="00C061FC">
        <w:rPr>
          <w:noProof/>
          <w:lang w:eastAsia="es-CL"/>
        </w:rPr>
        <w:drawing>
          <wp:inline distT="0" distB="0" distL="0" distR="0">
            <wp:extent cx="5612130" cy="3507581"/>
            <wp:effectExtent l="19050" t="0" r="7620"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406" w:name="_Toc280984219"/>
      <w:r w:rsidRPr="001175CC">
        <w:t xml:space="preserve">Ilustración </w:t>
      </w:r>
      <w:r w:rsidR="005914AB">
        <w:fldChar w:fldCharType="begin"/>
      </w:r>
      <w:r w:rsidRPr="001175CC">
        <w:instrText xml:space="preserve"> SEQ Ilustración \* ARABIC </w:instrText>
      </w:r>
      <w:r w:rsidR="005914AB">
        <w:fldChar w:fldCharType="separate"/>
      </w:r>
      <w:r w:rsidR="00B42BC5">
        <w:rPr>
          <w:noProof/>
        </w:rPr>
        <w:t>46</w:t>
      </w:r>
      <w:r w:rsidR="005914AB">
        <w:fldChar w:fldCharType="end"/>
      </w:r>
      <w:r w:rsidRPr="001175CC">
        <w:t xml:space="preserve"> </w:t>
      </w:r>
      <w:r>
        <w:t>–</w:t>
      </w:r>
      <w:r w:rsidRPr="001175CC">
        <w:t xml:space="preserve"> </w:t>
      </w:r>
      <w:r>
        <w:t>Main Site</w:t>
      </w:r>
      <w:bookmarkEnd w:id="406"/>
    </w:p>
    <w:p w:rsidR="00C061FC" w:rsidRDefault="00C061FC" w:rsidP="00C061FC">
      <w:r w:rsidRPr="00C061FC">
        <w:t>En la ilustración 46 se presenta la inte</w:t>
      </w:r>
      <w:r>
        <w:t>r</w:t>
      </w:r>
      <w:r w:rsidRPr="00C061FC">
        <w:t>faz grafica del main site que la encarga de publicar o mostra</w:t>
      </w:r>
      <w:r>
        <w:t>r</w:t>
      </w:r>
      <w:r w:rsidRPr="00C061FC">
        <w:t xml:space="preserve"> el contenido de videos cargados por los usu</w:t>
      </w:r>
      <w:r>
        <w:t>a</w:t>
      </w:r>
      <w:r w:rsidRPr="00C061FC">
        <w:t>rios. Además de tener la funcionalidad de reproducir los videos cargados, buscarlo con el buscador superior a mano derecha del enunciado del video. También posee la funcionalidad de editar los filtros de video de lo recientes y los más vistos.</w:t>
      </w:r>
      <w:r>
        <w:br w:type="page"/>
      </w:r>
    </w:p>
    <w:p w:rsidR="00F7176C" w:rsidRDefault="00F7176C" w:rsidP="00CF0939">
      <w:pPr>
        <w:pStyle w:val="Subttulo"/>
        <w:outlineLvl w:val="1"/>
        <w:rPr>
          <w:ins w:id="407" w:author="Rodrigo Riquelme" w:date="2010-12-23T00:10:00Z"/>
        </w:rPr>
      </w:pPr>
      <w:bookmarkStart w:id="408" w:name="_Toc280970317"/>
      <w:ins w:id="409" w:author="Rodrigo Riquelme" w:date="2010-12-23T00:10:00Z">
        <w:r>
          <w:t>4.8. Puesta en producción</w:t>
        </w:r>
        <w:bookmarkEnd w:id="408"/>
      </w:ins>
    </w:p>
    <w:p w:rsidR="00000000" w:rsidRDefault="00F7176C">
      <w:pPr>
        <w:rPr>
          <w:ins w:id="410" w:author="Rodrigo Riquelme" w:date="2010-12-23T00:14:00Z"/>
        </w:rPr>
        <w:pPrChange w:id="411" w:author="Rodrigo Riquelme" w:date="2010-12-23T00:10:00Z">
          <w:pPr>
            <w:pStyle w:val="Subttulo"/>
            <w:outlineLvl w:val="1"/>
          </w:pPr>
        </w:pPrChange>
      </w:pPr>
      <w:ins w:id="412" w:author="Rodrigo Riquelme" w:date="2010-12-23T00:10:00Z">
        <w:r>
          <w:t xml:space="preserve">Luego de los cumplir con los objetivos trazados para los ambientes de desarrollo, se implementa un ambiente de producción en Servidor Web Ubuntu </w:t>
        </w:r>
      </w:ins>
      <w:ins w:id="413" w:author="Rodrigo Riquelme" w:date="2010-12-23T00:13:00Z">
        <w:r>
          <w:t xml:space="preserve">Server </w:t>
        </w:r>
      </w:ins>
      <w:ins w:id="414" w:author="Rodrigo Riquelme" w:date="2010-12-23T00:10:00Z">
        <w:r>
          <w:t>10.04</w:t>
        </w:r>
      </w:ins>
      <w:ins w:id="415" w:author="Rodrigo Riquelme" w:date="2010-12-23T00:13:00Z">
        <w:r>
          <w:t xml:space="preserve"> LTS</w:t>
        </w:r>
      </w:ins>
      <w:ins w:id="416" w:author="Rodrigo Riquelme" w:date="2010-12-23T00:10:00Z">
        <w:r>
          <w:t xml:space="preserve">, se escogió esa versión por la buena documentación que existe sobre servidores LAMP y configuración de FFmpeg </w:t>
        </w:r>
      </w:ins>
      <w:ins w:id="417" w:author="Rodrigo Riquelme" w:date="2010-12-23T00:13:00Z">
        <w:r>
          <w:t xml:space="preserve">sobre esa plataforma y por ser vesión LTS esto quiere decir que tiene soporte extendido por </w:t>
        </w:r>
      </w:ins>
      <w:ins w:id="418" w:author="Rodrigo Riquelme" w:date="2010-12-23T00:14:00Z">
        <w:r>
          <w:t xml:space="preserve">lo menos </w:t>
        </w:r>
      </w:ins>
      <w:ins w:id="419" w:author="Rodrigo Riquelme" w:date="2010-12-23T00:13:00Z">
        <w:r>
          <w:t>5 años.</w:t>
        </w:r>
      </w:ins>
    </w:p>
    <w:p w:rsidR="00000000" w:rsidRDefault="00E95A91">
      <w:pPr>
        <w:rPr>
          <w:ins w:id="420" w:author="Rodrigo Riquelme" w:date="2010-12-23T00:22:00Z"/>
        </w:rPr>
        <w:pPrChange w:id="421" w:author="Rodrigo Riquelme" w:date="2010-12-23T00:10:00Z">
          <w:pPr>
            <w:pStyle w:val="Subttulo"/>
            <w:outlineLvl w:val="1"/>
          </w:pPr>
        </w:pPrChange>
      </w:pPr>
      <w:ins w:id="422" w:author="Rodrigo Riquelme" w:date="2010-12-23T00:14:00Z">
        <w:r>
          <w:t>Se inscribió un subdominio gratuito asociado al servicio de NO IP cuya URL es</w:t>
        </w:r>
      </w:ins>
      <w:ins w:id="423" w:author="Rodrigo Riquelme" w:date="2010-12-23T00:21:00Z">
        <w:r w:rsidR="00234F6C">
          <w:t>.</w:t>
        </w:r>
      </w:ins>
    </w:p>
    <w:p w:rsidR="00000000" w:rsidRDefault="00234F6C">
      <w:pPr>
        <w:jc w:val="left"/>
        <w:rPr>
          <w:ins w:id="424" w:author="Rodrigo Riquelme" w:date="2010-12-23T00:52:00Z"/>
        </w:rPr>
        <w:pPrChange w:id="425" w:author="Rodrigo Riquelme" w:date="2010-12-23T00:52:00Z">
          <w:pPr>
            <w:jc w:val="center"/>
          </w:pPr>
        </w:pPrChange>
      </w:pPr>
      <w:ins w:id="426" w:author="Rodrigo Riquelme" w:date="2010-12-23T00:22:00Z">
        <w:r>
          <w:t>Se puede ingresar a es</w:t>
        </w:r>
      </w:ins>
      <w:ins w:id="427" w:author="Rodrigo Riquelme" w:date="2010-12-23T00:24:00Z">
        <w:r>
          <w:t>t</w:t>
        </w:r>
      </w:ins>
      <w:ins w:id="428" w:author="Rodrigo Riquelme" w:date="2010-12-23T00:22:00Z">
        <w:r>
          <w:t xml:space="preserve">a URL a través del siguiente código QR el cual es un link  que puede ser </w:t>
        </w:r>
      </w:ins>
      <w:ins w:id="429" w:author="Rodrigo Riquelme" w:date="2010-12-23T00:23:00Z">
        <w:r>
          <w:t>leído</w:t>
        </w:r>
      </w:ins>
      <w:ins w:id="430" w:author="Rodrigo Riquelme" w:date="2010-12-23T00:22:00Z">
        <w:r>
          <w:t xml:space="preserve"> </w:t>
        </w:r>
      </w:ins>
      <w:ins w:id="431" w:author="Rodrigo Riquelme" w:date="2010-12-23T00:23:00Z">
        <w:r>
          <w:t>por lectores con capacidad de interpretar QR, el cual es un código orientado a dispositivos móviles, principalmente smarthphones</w:t>
        </w:r>
      </w:ins>
      <w:ins w:id="432" w:author="Rodrigo Riquelme" w:date="2010-12-23T00:24:00Z">
        <w:r>
          <w:t>.</w:t>
        </w:r>
      </w:ins>
    </w:p>
    <w:p w:rsidR="00CB5210" w:rsidRDefault="0086395B">
      <w:pPr>
        <w:jc w:val="center"/>
        <w:rPr>
          <w:ins w:id="433" w:author="Rodrigo Riquelme" w:date="2010-12-23T00:40:00Z"/>
        </w:rPr>
      </w:pPr>
      <w:ins w:id="434" w:author="Rodrigo Riquelme" w:date="2010-12-23T00:24:00Z">
        <w:r>
          <w:rPr>
            <w:noProof/>
            <w:lang w:eastAsia="es-CL"/>
            <w:rPrChange w:id="435">
              <w:rPr>
                <w:noProof/>
                <w:color w:val="0000FF"/>
                <w:u w:val="single"/>
                <w:lang w:eastAsia="es-CL"/>
              </w:rPr>
            </w:rPrChange>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ins>
    </w:p>
    <w:p w:rsidR="00000000" w:rsidRDefault="00BF0133">
      <w:pPr>
        <w:pStyle w:val="Epgrafe"/>
        <w:jc w:val="center"/>
        <w:pPrChange w:id="436" w:author="Rodrigo Riquelme" w:date="2010-12-23T00:52:00Z">
          <w:pPr>
            <w:pStyle w:val="Subttulo"/>
            <w:outlineLvl w:val="1"/>
          </w:pPr>
        </w:pPrChange>
      </w:pPr>
      <w:bookmarkStart w:id="437" w:name="_Toc280984220"/>
      <w:ins w:id="438" w:author="Rodrigo Riquelme" w:date="2010-12-23T00:40:00Z">
        <w:r>
          <w:t xml:space="preserve">Ilustración </w:t>
        </w:r>
        <w:r w:rsidR="005914AB">
          <w:fldChar w:fldCharType="begin"/>
        </w:r>
        <w:r>
          <w:instrText xml:space="preserve"> SEQ Ilustración \* ARABIC </w:instrText>
        </w:r>
      </w:ins>
      <w:r w:rsidR="005914AB">
        <w:fldChar w:fldCharType="separate"/>
      </w:r>
      <w:r w:rsidR="00B42BC5">
        <w:rPr>
          <w:noProof/>
        </w:rPr>
        <w:t>47</w:t>
      </w:r>
      <w:ins w:id="439" w:author="Rodrigo Riquelme" w:date="2010-12-23T00:40:00Z">
        <w:r w:rsidR="005914AB">
          <w:fldChar w:fldCharType="end"/>
        </w:r>
        <w:r>
          <w:t xml:space="preserve"> - Código QR sitio de producción</w:t>
        </w:r>
      </w:ins>
      <w:bookmarkEnd w:id="437"/>
    </w:p>
    <w:p w:rsidR="00CE213E" w:rsidRDefault="00015DCC" w:rsidP="00CE213E">
      <w:pPr>
        <w:pStyle w:val="Epgrafe"/>
        <w:jc w:val="center"/>
        <w:rPr>
          <w:ins w:id="440" w:author="Rodrigo Riquelme" w:date="2010-12-23T00:21:00Z"/>
        </w:rPr>
      </w:pPr>
      <w:ins w:id="441" w:author="Rodrigo Riquelme" w:date="2010-12-23T00:53:00Z">
        <w:r>
          <w:t xml:space="preserve"> </w:t>
        </w:r>
        <w:r w:rsidR="005914AB">
          <w:fldChar w:fldCharType="begin"/>
        </w:r>
        <w:r>
          <w:instrText xml:space="preserve"> HYPERLINK "http://umacms.no-ip.org" </w:instrText>
        </w:r>
        <w:r w:rsidR="005914AB">
          <w:fldChar w:fldCharType="separate"/>
        </w:r>
        <w:r w:rsidRPr="00B66F26">
          <w:rPr>
            <w:rStyle w:val="Hipervnculo"/>
          </w:rPr>
          <w:t>http://umacms.no-ip.org</w:t>
        </w:r>
        <w:r w:rsidR="005914AB">
          <w:fldChar w:fldCharType="end"/>
        </w:r>
      </w:ins>
    </w:p>
    <w:p w:rsidR="00000000" w:rsidRDefault="00015DCC">
      <w:pPr>
        <w:suppressAutoHyphens w:val="0"/>
        <w:spacing w:before="0" w:after="0" w:line="240" w:lineRule="auto"/>
        <w:jc w:val="left"/>
        <w:rPr>
          <w:ins w:id="442" w:author="Rodrigo Riquelme" w:date="2010-12-23T01:10:00Z"/>
        </w:rPr>
        <w:pPrChange w:id="443" w:author="Rodrigo Riquelme" w:date="2010-12-23T00:53:00Z">
          <w:pPr>
            <w:pStyle w:val="Subttulo"/>
            <w:outlineLvl w:val="1"/>
          </w:pPr>
        </w:pPrChange>
      </w:pPr>
      <w:ins w:id="444" w:author="Rodrigo Riquelme" w:date="2010-12-23T00:53:00Z">
        <w:r>
          <w:t>La URL del</w:t>
        </w:r>
      </w:ins>
      <w:ins w:id="445" w:author="Rodrigo Riquelme" w:date="2010-12-23T00:21:00Z">
        <w:r w:rsidR="00234F6C">
          <w:t xml:space="preserve"> admin </w:t>
        </w:r>
      </w:ins>
      <w:ins w:id="446" w:author="Rodrigo Riquelme" w:date="2010-12-23T00:53:00Z">
        <w:r>
          <w:t xml:space="preserve">es </w:t>
        </w:r>
      </w:ins>
      <w:ins w:id="447" w:author="Rodrigo Riquelme" w:date="2010-12-23T00:54:00Z">
        <w:r w:rsidR="005914AB">
          <w:fldChar w:fldCharType="begin"/>
        </w:r>
        <w:r>
          <w:instrText xml:space="preserve"> HYPERLINK "</w:instrText>
        </w:r>
      </w:ins>
      <w:ins w:id="448" w:author="Rodrigo Riquelme" w:date="2010-12-23T00:53:00Z">
        <w:r>
          <w:instrText>http://umacms.no-ip.org</w:instrText>
        </w:r>
      </w:ins>
      <w:ins w:id="449" w:author="Rodrigo Riquelme" w:date="2010-12-23T00:54:00Z">
        <w:r>
          <w:instrText xml:space="preserve">" </w:instrText>
        </w:r>
        <w:r w:rsidR="005914AB">
          <w:fldChar w:fldCharType="separate"/>
        </w:r>
      </w:ins>
      <w:ins w:id="450" w:author="Rodrigo Riquelme" w:date="2010-12-23T00:53:00Z">
        <w:r w:rsidRPr="00B66F26">
          <w:rPr>
            <w:rStyle w:val="Hipervnculo"/>
          </w:rPr>
          <w:t>http://umacms.no-ip.org</w:t>
        </w:r>
      </w:ins>
      <w:ins w:id="451" w:author="Rodrigo Riquelme" w:date="2010-12-23T00:54:00Z">
        <w:r w:rsidR="005914AB">
          <w:fldChar w:fldCharType="end"/>
        </w:r>
      </w:ins>
      <w:ins w:id="452" w:author="Rodrigo Riquelme" w:date="2010-12-23T00:53:00Z">
        <w:r>
          <w:t xml:space="preserve"> </w:t>
        </w:r>
      </w:ins>
    </w:p>
    <w:p w:rsidR="00000000" w:rsidRDefault="0086395B">
      <w:pPr>
        <w:suppressAutoHyphens w:val="0"/>
        <w:spacing w:before="0" w:after="0" w:line="240" w:lineRule="auto"/>
        <w:jc w:val="left"/>
        <w:rPr>
          <w:ins w:id="453" w:author="Rodrigo Riquelme" w:date="2010-12-23T00:54:00Z"/>
        </w:rPr>
        <w:pPrChange w:id="454" w:author="Rodrigo Riquelme" w:date="2010-12-23T00:53:00Z">
          <w:pPr>
            <w:pStyle w:val="Subttulo"/>
            <w:outlineLvl w:val="1"/>
          </w:pPr>
        </w:pPrChange>
      </w:pPr>
    </w:p>
    <w:p w:rsidR="00000000" w:rsidRDefault="00015DCC">
      <w:pPr>
        <w:suppressAutoHyphens w:val="0"/>
        <w:spacing w:before="0" w:after="0" w:line="240" w:lineRule="auto"/>
        <w:jc w:val="left"/>
        <w:rPr>
          <w:ins w:id="455" w:author="Rodrigo Riquelme" w:date="2010-12-23T00:54:00Z"/>
        </w:rPr>
        <w:pPrChange w:id="456" w:author="Rodrigo Riquelme" w:date="2010-12-23T00:53:00Z">
          <w:pPr>
            <w:pStyle w:val="Subttulo"/>
            <w:outlineLvl w:val="1"/>
          </w:pPr>
        </w:pPrChange>
      </w:pPr>
      <w:ins w:id="457" w:author="Rodrigo Riquelme" w:date="2010-12-23T00:54:00Z">
        <w:r>
          <w:t>User:admin</w:t>
        </w:r>
      </w:ins>
    </w:p>
    <w:p w:rsidR="00000000" w:rsidRDefault="00015DCC">
      <w:pPr>
        <w:suppressAutoHyphens w:val="0"/>
        <w:spacing w:before="0" w:after="0" w:line="240" w:lineRule="auto"/>
        <w:jc w:val="left"/>
        <w:rPr>
          <w:ins w:id="458" w:author="Rodrigo Riquelme" w:date="2010-12-23T01:10:00Z"/>
        </w:rPr>
        <w:pPrChange w:id="459" w:author="Rodrigo Riquelme" w:date="2010-12-23T00:53:00Z">
          <w:pPr>
            <w:pStyle w:val="Subttulo"/>
            <w:outlineLvl w:val="1"/>
          </w:pPr>
        </w:pPrChange>
      </w:pPr>
      <w:ins w:id="460" w:author="Rodrigo Riquelme" w:date="2010-12-23T00:54:00Z">
        <w:r>
          <w:t>Password:admin</w:t>
        </w:r>
      </w:ins>
    </w:p>
    <w:p w:rsidR="00000000" w:rsidRDefault="0086395B">
      <w:pPr>
        <w:suppressAutoHyphens w:val="0"/>
        <w:spacing w:before="0" w:after="0" w:line="240" w:lineRule="auto"/>
        <w:jc w:val="left"/>
        <w:rPr>
          <w:ins w:id="461" w:author="Rodrigo Riquelme" w:date="2010-12-23T00:21:00Z"/>
        </w:rPr>
        <w:pPrChange w:id="462" w:author="Rodrigo Riquelme" w:date="2010-12-23T00:53:00Z">
          <w:pPr>
            <w:pStyle w:val="Subttulo"/>
            <w:outlineLvl w:val="1"/>
          </w:pPr>
        </w:pPrChange>
      </w:pPr>
    </w:p>
    <w:p w:rsidR="00000000" w:rsidRDefault="00234F6C">
      <w:pPr>
        <w:rPr>
          <w:ins w:id="463" w:author="Rodrigo Riquelme" w:date="2010-12-23T01:10:00Z"/>
        </w:rPr>
        <w:pPrChange w:id="464" w:author="Rodrigo Riquelme" w:date="2010-12-23T00:10:00Z">
          <w:pPr>
            <w:pStyle w:val="Subttulo"/>
            <w:outlineLvl w:val="1"/>
          </w:pPr>
        </w:pPrChange>
      </w:pPr>
      <w:ins w:id="465" w:author="Rodrigo Riquelme" w:date="2010-12-23T00:21:00Z">
        <w:r>
          <w:t xml:space="preserve">La documentación phpDoc está en la URL </w:t>
        </w:r>
      </w:ins>
      <w:ins w:id="466" w:author="Rodrigo Riquelme" w:date="2010-12-23T01:10:00Z">
        <w:r w:rsidR="005914AB">
          <w:fldChar w:fldCharType="begin"/>
        </w:r>
        <w:r w:rsidR="00A874E9">
          <w:instrText xml:space="preserve"> HYPERLINK "</w:instrText>
        </w:r>
      </w:ins>
      <w:ins w:id="467" w:author="Rodrigo Riquelme" w:date="2010-12-23T00:21:00Z">
        <w:r w:rsidR="00A874E9">
          <w:instrText>http://</w:instrText>
        </w:r>
      </w:ins>
      <w:ins w:id="468" w:author="Rodrigo Riquelme" w:date="2010-12-23T01:10:00Z">
        <w:r w:rsidR="00A874E9">
          <w:instrText xml:space="preserve">umacms.no-ip.org/docs/phpdoc" </w:instrText>
        </w:r>
        <w:r w:rsidR="005914AB">
          <w:fldChar w:fldCharType="separate"/>
        </w:r>
      </w:ins>
      <w:ins w:id="469" w:author="Rodrigo Riquelme" w:date="2010-12-23T00:21:00Z">
        <w:r w:rsidR="00A874E9" w:rsidRPr="00B66F26">
          <w:rPr>
            <w:rStyle w:val="Hipervnculo"/>
          </w:rPr>
          <w:t>http://</w:t>
        </w:r>
      </w:ins>
      <w:ins w:id="470" w:author="Rodrigo Riquelme" w:date="2010-12-23T01:10:00Z">
        <w:r w:rsidR="00A874E9" w:rsidRPr="00B66F26">
          <w:rPr>
            <w:rStyle w:val="Hipervnculo"/>
          </w:rPr>
          <w:t>umacms.no-ip.org/docs/phpdoc</w:t>
        </w:r>
        <w:r w:rsidR="005914AB">
          <w:fldChar w:fldCharType="end"/>
        </w:r>
      </w:ins>
    </w:p>
    <w:p w:rsidR="00000000" w:rsidRDefault="0098171F">
      <w:pPr>
        <w:rPr>
          <w:ins w:id="471" w:author="Rodrigo Riquelme" w:date="2010-12-23T01:15:00Z"/>
        </w:rPr>
        <w:pPrChange w:id="472" w:author="Rodrigo Riquelme" w:date="2010-12-23T00:10:00Z">
          <w:pPr>
            <w:pStyle w:val="Subttulo"/>
            <w:outlineLvl w:val="1"/>
          </w:pPr>
        </w:pPrChange>
      </w:pPr>
      <w:ins w:id="473" w:author="Rodrigo Riquelme" w:date="2010-12-23T01:10:00Z">
        <w:r>
          <w:t xml:space="preserve">Los componentes XML de los formularios del admin </w:t>
        </w:r>
      </w:ins>
      <w:ins w:id="474" w:author="Rodrigo Riquelme" w:date="2010-12-23T01:15:00Z">
        <w:r w:rsidR="005914AB">
          <w:fldChar w:fldCharType="begin"/>
        </w:r>
        <w:r>
          <w:instrText xml:space="preserve"> HYPERLINK "</w:instrText>
        </w:r>
      </w:ins>
      <w:ins w:id="475" w:author="Rodrigo Riquelme" w:date="2010-12-23T01:10:00Z">
        <w:r>
          <w:instrText>http://umacms.no-ip.org/admin/xml</w:instrText>
        </w:r>
      </w:ins>
      <w:ins w:id="476" w:author="Rodrigo Riquelme" w:date="2010-12-23T01:15:00Z">
        <w:r>
          <w:instrText xml:space="preserve">" </w:instrText>
        </w:r>
        <w:r w:rsidR="005914AB">
          <w:fldChar w:fldCharType="separate"/>
        </w:r>
      </w:ins>
      <w:ins w:id="477" w:author="Rodrigo Riquelme" w:date="2010-12-23T01:10:00Z">
        <w:r w:rsidRPr="00B66F26">
          <w:rPr>
            <w:rStyle w:val="Hipervnculo"/>
          </w:rPr>
          <w:t>http://umacms.no-ip.org/admin/xml</w:t>
        </w:r>
      </w:ins>
      <w:ins w:id="478" w:author="Rodrigo Riquelme" w:date="2010-12-23T01:15:00Z">
        <w:r w:rsidR="005914AB">
          <w:fldChar w:fldCharType="end"/>
        </w:r>
      </w:ins>
      <w:ins w:id="479" w:author="Rodrigo Riquelme" w:date="2010-12-23T01:10:00Z">
        <w:r>
          <w:t xml:space="preserve"> </w:t>
        </w:r>
      </w:ins>
      <w:ins w:id="480" w:author="Rodrigo Riquelme" w:date="2010-12-23T01:15:00Z">
        <w:r>
          <w:t>, se ha dejado intencionalmente abierto para ser explorados.</w:t>
        </w:r>
      </w:ins>
    </w:p>
    <w:p w:rsidR="00000000" w:rsidRDefault="0098171F">
      <w:pPr>
        <w:rPr>
          <w:ins w:id="481" w:author="Rodrigo Riquelme" w:date="2010-12-23T01:19:00Z"/>
        </w:rPr>
        <w:pPrChange w:id="482" w:author="Rodrigo Riquelme" w:date="2010-12-23T00:10:00Z">
          <w:pPr>
            <w:pStyle w:val="Subttulo"/>
            <w:outlineLvl w:val="1"/>
          </w:pPr>
        </w:pPrChange>
      </w:pPr>
      <w:ins w:id="483" w:author="Rodrigo Riquelme" w:date="2010-12-23T01:15:00Z">
        <w:r>
          <w:t>L</w:t>
        </w:r>
      </w:ins>
      <w:r w:rsidR="00010D4C">
        <w:t>a</w:t>
      </w:r>
      <w:ins w:id="484" w:author="Rodrigo Riquelme" w:date="2010-12-23T01:15:00Z">
        <w:r>
          <w:t xml:space="preserve"> </w:t>
        </w:r>
      </w:ins>
      <w:ins w:id="485" w:author="Rodrigo Riquelme" w:date="2010-12-23T01:16:00Z">
        <w:r>
          <w:t>documentación</w:t>
        </w:r>
      </w:ins>
      <w:ins w:id="486" w:author="Rodrigo Riquelme" w:date="2010-12-23T01:15:00Z">
        <w:r>
          <w:t xml:space="preserve"> </w:t>
        </w:r>
      </w:ins>
      <w:ins w:id="487" w:author="Rodrigo Riquelme" w:date="2010-12-23T01:17:00Z">
        <w:r>
          <w:t>con los links para</w:t>
        </w:r>
      </w:ins>
      <w:ins w:id="488" w:author="Rodrigo Riquelme" w:date="2010-12-23T01:16:00Z">
        <w:r>
          <w:t xml:space="preserve"> </w:t>
        </w:r>
      </w:ins>
      <w:ins w:id="489" w:author="Rodrigo Riquelme" w:date="2010-12-23T01:17:00Z">
        <w:r>
          <w:t>explorar</w:t>
        </w:r>
      </w:ins>
      <w:ins w:id="490" w:author="Rodrigo Riquelme" w:date="2010-12-23T01:16:00Z">
        <w:r>
          <w:t xml:space="preserve"> </w:t>
        </w:r>
      </w:ins>
      <w:r w:rsidR="00010D4C">
        <w:t xml:space="preserve">y </w:t>
      </w:r>
      <w:ins w:id="491" w:author="Rodrigo Riquelme" w:date="2010-12-23T01:16:00Z">
        <w:r>
          <w:t xml:space="preserve">ver los componentes </w:t>
        </w:r>
      </w:ins>
      <w:ins w:id="492" w:author="Rodrigo Riquelme" w:date="2010-12-23T00:21:00Z">
        <w:r w:rsidR="00234F6C">
          <w:t xml:space="preserve"> </w:t>
        </w:r>
      </w:ins>
      <w:ins w:id="493" w:author="Rodrigo Riquelme" w:date="2010-12-23T01:18:00Z">
        <w:r>
          <w:t xml:space="preserve">MVC están en </w:t>
        </w:r>
      </w:ins>
      <w:ins w:id="494" w:author="Rodrigo Riquelme" w:date="2010-12-23T01:19:00Z">
        <w:r w:rsidR="005914AB">
          <w:fldChar w:fldCharType="begin"/>
        </w:r>
        <w:r>
          <w:instrText xml:space="preserve"> HYPERLINK "</w:instrText>
        </w:r>
      </w:ins>
      <w:ins w:id="495" w:author="Rodrigo Riquelme" w:date="2010-12-23T01:18:00Z">
        <w:r>
          <w:instrText>http://umacms.no-ip.org/docs/components</w:instrText>
        </w:r>
      </w:ins>
      <w:ins w:id="496" w:author="Rodrigo Riquelme" w:date="2010-12-23T01:19:00Z">
        <w:r>
          <w:instrText xml:space="preserve">" </w:instrText>
        </w:r>
        <w:r w:rsidR="005914AB">
          <w:fldChar w:fldCharType="separate"/>
        </w:r>
      </w:ins>
      <w:ins w:id="497" w:author="Rodrigo Riquelme" w:date="2010-12-23T01:18:00Z">
        <w:r w:rsidRPr="00B66F26">
          <w:rPr>
            <w:rStyle w:val="Hipervnculo"/>
          </w:rPr>
          <w:t>http://umacms.no-ip.org/docs/components</w:t>
        </w:r>
      </w:ins>
      <w:ins w:id="498" w:author="Rodrigo Riquelme" w:date="2010-12-23T01:19:00Z">
        <w:r w:rsidR="005914AB">
          <w:fldChar w:fldCharType="end"/>
        </w:r>
      </w:ins>
    </w:p>
    <w:p w:rsidR="00000000" w:rsidRDefault="0098171F">
      <w:pPr>
        <w:rPr>
          <w:ins w:id="499" w:author="Rodrigo Riquelme" w:date="2010-12-23T01:20:00Z"/>
        </w:rPr>
        <w:pPrChange w:id="500" w:author="Rodrigo Riquelme" w:date="2010-12-23T00:10:00Z">
          <w:pPr>
            <w:pStyle w:val="Subttulo"/>
            <w:outlineLvl w:val="1"/>
          </w:pPr>
        </w:pPrChange>
      </w:pPr>
      <w:ins w:id="501" w:author="Rodrigo Riquelme" w:date="2010-12-23T01:19:00Z">
        <w:r>
          <w:t xml:space="preserve">Los scripts de creación de base de datos e instalación de ffmpeg en Ubuntu 10.04 están en </w:t>
        </w:r>
      </w:ins>
      <w:ins w:id="502" w:author="Rodrigo Riquelme" w:date="2010-12-23T01:20:00Z">
        <w:r w:rsidR="005914AB">
          <w:fldChar w:fldCharType="begin"/>
        </w:r>
        <w:r w:rsidR="00786814">
          <w:instrText xml:space="preserve"> HYPERLINK "</w:instrText>
        </w:r>
      </w:ins>
      <w:ins w:id="503" w:author="Rodrigo Riquelme" w:date="2010-12-23T01:19:00Z">
        <w:r w:rsidR="005914AB" w:rsidRPr="005914AB">
          <w:rPr>
            <w:rPrChange w:id="504" w:author="Rodrigo Riquelme" w:date="2010-12-23T01:20:00Z">
              <w:rPr>
                <w:rStyle w:val="Hipervnculo"/>
              </w:rPr>
            </w:rPrChange>
          </w:rPr>
          <w:instrText>http://umacms.no-ip.</w:instrText>
        </w:r>
      </w:ins>
      <w:ins w:id="505" w:author="Rodrigo Riquelme" w:date="2010-12-23T01:20:00Z">
        <w:r w:rsidR="005914AB" w:rsidRPr="005914AB">
          <w:rPr>
            <w:rPrChange w:id="506" w:author="Rodrigo Riquelme" w:date="2010-12-23T01:20:00Z">
              <w:rPr>
                <w:color w:val="0000FF"/>
                <w:u w:val="single"/>
              </w:rPr>
            </w:rPrChange>
          </w:rPr>
          <w:instrText>org/scripts</w:instrText>
        </w:r>
        <w:r w:rsidR="00786814">
          <w:instrText xml:space="preserve">" </w:instrText>
        </w:r>
        <w:r w:rsidR="005914AB">
          <w:fldChar w:fldCharType="separate"/>
        </w:r>
      </w:ins>
      <w:ins w:id="507" w:author="Rodrigo Riquelme" w:date="2010-12-23T01:19:00Z">
        <w:r w:rsidR="0000631D" w:rsidRPr="0000631D">
          <w:rPr>
            <w:rStyle w:val="Hipervnculo"/>
          </w:rPr>
          <w:t>http://umacms.no-ip.</w:t>
        </w:r>
      </w:ins>
      <w:ins w:id="508" w:author="Rodrigo Riquelme" w:date="2010-12-23T01:20:00Z">
        <w:r w:rsidR="005914AB" w:rsidRPr="005914AB">
          <w:rPr>
            <w:rStyle w:val="Hipervnculo"/>
            <w:rPrChange w:id="509" w:author="Rodrigo Riquelme" w:date="2010-12-23T01:20:00Z">
              <w:rPr>
                <w:color w:val="0000FF"/>
                <w:u w:val="single"/>
              </w:rPr>
            </w:rPrChange>
          </w:rPr>
          <w:t>org/scripts</w:t>
        </w:r>
        <w:r w:rsidR="005914AB">
          <w:fldChar w:fldCharType="end"/>
        </w:r>
      </w:ins>
    </w:p>
    <w:p w:rsidR="00000000" w:rsidRDefault="00786814">
      <w:pPr>
        <w:rPr>
          <w:ins w:id="510" w:author="Rodrigo Riquelme" w:date="2010-12-23T01:20:00Z"/>
        </w:rPr>
        <w:pPrChange w:id="511" w:author="Rodrigo Riquelme" w:date="2010-12-23T00:10:00Z">
          <w:pPr>
            <w:pStyle w:val="Subttulo"/>
            <w:outlineLvl w:val="1"/>
          </w:pPr>
        </w:pPrChange>
      </w:pPr>
      <w:ins w:id="512" w:author="Rodrigo Riquelme" w:date="2010-12-23T01:20:00Z">
        <w:r>
          <w:t>Repositorio en Google Code</w:t>
        </w:r>
      </w:ins>
      <w:r w:rsidR="00010D4C">
        <w:t>.</w:t>
      </w:r>
    </w:p>
    <w:p w:rsidR="00000000" w:rsidRDefault="00786814">
      <w:pPr>
        <w:rPr>
          <w:ins w:id="513" w:author="Rodrigo Riquelme" w:date="2010-12-23T01:21:00Z"/>
        </w:rPr>
        <w:pPrChange w:id="514" w:author="Rodrigo Riquelme" w:date="2010-12-23T00:10:00Z">
          <w:pPr>
            <w:pStyle w:val="Subttulo"/>
            <w:outlineLvl w:val="1"/>
          </w:pPr>
        </w:pPrChange>
      </w:pPr>
      <w:ins w:id="515" w:author="Rodrigo Riquelme" w:date="2010-12-23T01:21:00Z">
        <w:r>
          <w:t xml:space="preserve">El código fuente se puede descargar con la licencia GNU GLP v2 en la URL </w:t>
        </w:r>
        <w:r w:rsidR="005914AB">
          <w:fldChar w:fldCharType="begin"/>
        </w:r>
        <w:r>
          <w:instrText xml:space="preserve"> HYPERLINK "</w:instrText>
        </w:r>
        <w:r w:rsidRPr="00786814">
          <w:instrText>http://code.google.com/p/uma-cms/</w:instrText>
        </w:r>
        <w:r>
          <w:instrText xml:space="preserve">" </w:instrText>
        </w:r>
        <w:r w:rsidR="005914AB">
          <w:fldChar w:fldCharType="separate"/>
        </w:r>
        <w:r w:rsidRPr="00B66F26">
          <w:rPr>
            <w:rStyle w:val="Hipervnculo"/>
          </w:rPr>
          <w:t>http://code.google.com/p/uma-cms/</w:t>
        </w:r>
        <w:r w:rsidR="005914AB">
          <w:fldChar w:fldCharType="end"/>
        </w:r>
        <w:r>
          <w:t xml:space="preserve"> </w:t>
        </w:r>
      </w:ins>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rPr>
          <w:ins w:id="516" w:author="Rodrigo Riquelme" w:date="2010-12-23T00:10:00Z"/>
        </w:rPr>
      </w:pPr>
      <w:bookmarkStart w:id="517" w:name="_Toc280970318"/>
      <w:ins w:id="518" w:author="Rodrigo Riquelme" w:date="2010-12-23T00:10:00Z">
        <w:r>
          <w:t>4.</w:t>
        </w:r>
      </w:ins>
      <w:r>
        <w:t>9</w:t>
      </w:r>
      <w:ins w:id="519" w:author="Rodrigo Riquelme" w:date="2010-12-23T00:10:00Z">
        <w:r>
          <w:t>.</w:t>
        </w:r>
      </w:ins>
      <w:r w:rsidR="00010D4C">
        <w:t xml:space="preserve"> </w:t>
      </w:r>
      <w:ins w:id="520" w:author="Rodrigo Riquelme" w:date="2010-12-23T00:10:00Z">
        <w:r>
          <w:t>P</w:t>
        </w:r>
      </w:ins>
      <w:r>
        <w:t>lan de pruebas</w:t>
      </w:r>
      <w:bookmarkEnd w:id="517"/>
    </w:p>
    <w:p w:rsidR="000D5E98" w:rsidRPr="00E542FD" w:rsidRDefault="000D5E98" w:rsidP="000D5E98">
      <w:r w:rsidRPr="00E542FD">
        <w:t xml:space="preserve">Este </w:t>
      </w:r>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Para realizar las diversas pruebas, se  debía configurar un ambiente de test, el  cual permite realizar todas aquellas combinaciones en: PC, servidores, sistemas operativos, cortafuegos, navegadores.etc.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la integridad de los datos ingresados  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este durante o al final del desarrollo, para determinar si satisface los requisitos iniciales, así </w:t>
      </w:r>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r w:rsidRPr="00E542FD">
        <w:t xml:space="preserve"> </w:t>
      </w:r>
    </w:p>
    <w:p w:rsidR="000D5E98" w:rsidRDefault="000D5E98" w:rsidP="000D5E98">
      <w:pPr>
        <w:pStyle w:val="Prrafodelista"/>
        <w:numPr>
          <w:ilvl w:val="0"/>
          <w:numId w:val="41"/>
        </w:numPr>
      </w:pPr>
      <w:r>
        <w:t>Probar la muestra de conteo correcto del resumen de videos en menú principal.</w:t>
      </w:r>
    </w:p>
    <w:p w:rsidR="000D5E98" w:rsidRDefault="000D5E98" w:rsidP="000D5E98">
      <w:pPr>
        <w:pStyle w:val="Prrafodelista"/>
        <w:numPr>
          <w:ilvl w:val="0"/>
          <w:numId w:val="4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0D5E98">
      <w:pPr>
        <w:pStyle w:val="Prrafodelista"/>
        <w:numPr>
          <w:ilvl w:val="0"/>
          <w:numId w:val="41"/>
        </w:numPr>
      </w:pPr>
      <w:r>
        <w:t xml:space="preserve">Probar </w:t>
      </w:r>
      <w:r w:rsidR="00625C7F">
        <w:t>l</w:t>
      </w:r>
      <w:r>
        <w:t>ink de videos sin aprobar al formulario de videos solo con los pendientes por aprobar</w:t>
      </w:r>
      <w:r w:rsidRPr="00C101F2">
        <w:t>.</w:t>
      </w:r>
    </w:p>
    <w:p w:rsidR="000D5E98" w:rsidRPr="009F321C" w:rsidRDefault="000D5E98" w:rsidP="000D5E98">
      <w:pPr>
        <w:pStyle w:val="Prrafodelista"/>
        <w:numPr>
          <w:ilvl w:val="0"/>
          <w:numId w:val="41"/>
        </w:numPr>
      </w:pPr>
      <w:r w:rsidRPr="009F321C">
        <w:t xml:space="preserve">Probar </w:t>
      </w:r>
      <w:r w:rsidR="00625C7F">
        <w:t>l</w:t>
      </w:r>
      <w:r>
        <w:t>ink de total de categorías al formulario de categorías</w:t>
      </w:r>
      <w:r w:rsidRPr="009F321C">
        <w:t>.</w:t>
      </w:r>
    </w:p>
    <w:p w:rsidR="000D5E98" w:rsidRDefault="000D5E98" w:rsidP="000D5E98">
      <w:pPr>
        <w:pStyle w:val="Prrafodelista"/>
        <w:numPr>
          <w:ilvl w:val="0"/>
          <w:numId w:val="41"/>
        </w:numPr>
      </w:pPr>
      <w:r w:rsidRPr="009F321C">
        <w:t>Probar</w:t>
      </w:r>
      <w:r>
        <w:t xml:space="preserve"> link de opciones de menú configuración, contenido, video</w:t>
      </w:r>
      <w:r w:rsidRPr="009F321C">
        <w:t>.</w:t>
      </w:r>
    </w:p>
    <w:p w:rsidR="000D5E98" w:rsidRDefault="000D5E98" w:rsidP="000D5E98">
      <w:pPr>
        <w:pStyle w:val="Prrafodelista"/>
        <w:numPr>
          <w:ilvl w:val="0"/>
          <w:numId w:val="41"/>
        </w:numPr>
      </w:pPr>
      <w:r w:rsidRPr="009F321C">
        <w:t xml:space="preserve">Probar </w:t>
      </w:r>
      <w:r>
        <w:t>la creación, edición y eliminación correcta de páginas de contenido y menú contenido</w:t>
      </w:r>
      <w:r w:rsidRPr="009F321C">
        <w:t>.</w:t>
      </w:r>
    </w:p>
    <w:p w:rsidR="000D5E98" w:rsidRDefault="000D5E98" w:rsidP="000D5E98">
      <w:pPr>
        <w:pStyle w:val="Prrafodelista"/>
        <w:numPr>
          <w:ilvl w:val="0"/>
          <w:numId w:val="41"/>
        </w:numPr>
      </w:pPr>
      <w:r w:rsidRPr="009F321C">
        <w:t xml:space="preserve">Probar </w:t>
      </w:r>
      <w:r>
        <w:t>la creación  y subida de videos</w:t>
      </w:r>
      <w:r w:rsidRPr="009F321C">
        <w:t>.</w:t>
      </w:r>
    </w:p>
    <w:p w:rsidR="000D5E98" w:rsidRDefault="000D5E98" w:rsidP="000D5E98">
      <w:pPr>
        <w:pStyle w:val="Prrafodelista"/>
        <w:numPr>
          <w:ilvl w:val="0"/>
          <w:numId w:val="4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0D5E98">
      <w:pPr>
        <w:pStyle w:val="Prrafodelista"/>
        <w:numPr>
          <w:ilvl w:val="0"/>
          <w:numId w:val="41"/>
        </w:numPr>
      </w:pPr>
      <w:r w:rsidRPr="009F321C">
        <w:t>Probar la validación de sesiones de usu</w:t>
      </w:r>
      <w:r>
        <w:t>a</w:t>
      </w:r>
      <w:r w:rsidRPr="009F321C">
        <w:t>rio</w:t>
      </w:r>
      <w:r>
        <w:t>.</w:t>
      </w:r>
    </w:p>
    <w:p w:rsidR="000D5E98" w:rsidRDefault="000D5E98" w:rsidP="000D5E98">
      <w:pPr>
        <w:pStyle w:val="Prrafodelista"/>
        <w:numPr>
          <w:ilvl w:val="0"/>
          <w:numId w:val="41"/>
        </w:numPr>
      </w:pPr>
      <w:r w:rsidRPr="009F321C">
        <w:t xml:space="preserve">Probar </w:t>
      </w:r>
      <w:r>
        <w:t>la conversión de videos a formato seleccionado</w:t>
      </w:r>
      <w:r w:rsidRPr="009F321C">
        <w:t>.</w:t>
      </w:r>
    </w:p>
    <w:p w:rsidR="000D5E98" w:rsidRDefault="000D5E98" w:rsidP="000D5E98">
      <w:pPr>
        <w:pStyle w:val="Prrafodelista"/>
        <w:numPr>
          <w:ilvl w:val="0"/>
          <w:numId w:val="41"/>
        </w:numPr>
      </w:pPr>
      <w:r>
        <w:t>Probar la creación de miniaturas de videos subidos.</w:t>
      </w:r>
    </w:p>
    <w:p w:rsidR="000D5E98" w:rsidRDefault="000D5E98" w:rsidP="000D5E98">
      <w:pPr>
        <w:pStyle w:val="Prrafodelista"/>
        <w:numPr>
          <w:ilvl w:val="0"/>
          <w:numId w:val="41"/>
        </w:numPr>
      </w:pPr>
      <w:r>
        <w:t>Probar la creación, edición y eliminación correcta de videos menú videos.</w:t>
      </w:r>
    </w:p>
    <w:p w:rsidR="000D5E98" w:rsidRDefault="000D5E98" w:rsidP="000D5E98">
      <w:pPr>
        <w:pStyle w:val="Prrafodelista"/>
        <w:numPr>
          <w:ilvl w:val="0"/>
          <w:numId w:val="41"/>
        </w:numPr>
      </w:pPr>
      <w:r>
        <w:t>Probar la reproducción correcta de videos subidos al CMS.</w:t>
      </w:r>
    </w:p>
    <w:p w:rsidR="000D5E98" w:rsidRDefault="000D5E98" w:rsidP="000D5E98">
      <w:pPr>
        <w:pStyle w:val="Prrafodelista"/>
        <w:numPr>
          <w:ilvl w:val="0"/>
          <w:numId w:val="41"/>
        </w:numPr>
      </w:pPr>
      <w:r>
        <w:t xml:space="preserve">Probar en los paginadores del CMS la ordenación por campos seleccionados. </w:t>
      </w:r>
    </w:p>
    <w:p w:rsidR="000D5E98" w:rsidRDefault="000D5E98" w:rsidP="000D5E98">
      <w:pPr>
        <w:pStyle w:val="Prrafodelista"/>
        <w:numPr>
          <w:ilvl w:val="0"/>
          <w:numId w:val="41"/>
        </w:numPr>
      </w:pPr>
      <w:r>
        <w:t>Probar buscadores internos de interfaces de CMS.</w:t>
      </w:r>
    </w:p>
    <w:p w:rsidR="000D5E98" w:rsidRDefault="000D5E98" w:rsidP="000D5E98">
      <w:pPr>
        <w:pStyle w:val="Prrafodelista"/>
        <w:numPr>
          <w:ilvl w:val="0"/>
          <w:numId w:val="41"/>
        </w:numPr>
      </w:pPr>
      <w:r>
        <w:t>Probar en cajas de texto el ingreso de datos de cualquier tipo de  dato.</w:t>
      </w:r>
    </w:p>
    <w:p w:rsidR="000D5E98" w:rsidRDefault="000D5E98" w:rsidP="000D5E98">
      <w:pPr>
        <w:pStyle w:val="Prrafodelista"/>
        <w:numPr>
          <w:ilvl w:val="0"/>
          <w:numId w:val="41"/>
        </w:numPr>
      </w:pPr>
      <w:r>
        <w:t>Probar ejecución CMS-UMA en cualquier navegador web.</w:t>
      </w:r>
    </w:p>
    <w:p w:rsidR="000D5E98" w:rsidRDefault="000D5E98" w:rsidP="000D5E98">
      <w:pPr>
        <w:pStyle w:val="Prrafodelista"/>
        <w:numPr>
          <w:ilvl w:val="0"/>
          <w:numId w:val="41"/>
        </w:numPr>
      </w:pPr>
      <w:r>
        <w:t>Probar la generación id internos y campos obligatorios de forma interna.</w:t>
      </w:r>
    </w:p>
    <w:p w:rsidR="000D5E98" w:rsidRDefault="000D5E98" w:rsidP="000D5E98">
      <w:pPr>
        <w:pStyle w:val="Prrafodelista"/>
        <w:numPr>
          <w:ilvl w:val="0"/>
          <w:numId w:val="4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000000" w:rsidRDefault="0086395B">
      <w:pPr>
        <w:rPr>
          <w:ins w:id="521" w:author="Rodrigo Riquelme" w:date="2010-12-23T01:20:00Z"/>
        </w:rPr>
        <w:pPrChange w:id="522" w:author="Rodrigo Riquelme" w:date="2010-12-23T00:10:00Z">
          <w:pPr>
            <w:pStyle w:val="Subttulo"/>
            <w:outlineLvl w:val="1"/>
          </w:pPr>
        </w:pPrChange>
      </w:pPr>
    </w:p>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000000" w:rsidRDefault="0086395B">
      <w:pPr>
        <w:rPr>
          <w:ins w:id="523" w:author="Rodrigo Riquelme" w:date="2010-12-23T00:10:00Z"/>
        </w:rPr>
        <w:pPrChange w:id="524" w:author="Rodrigo Riquelme" w:date="2010-12-23T00:10:00Z">
          <w:pPr>
            <w:pStyle w:val="Subttulo"/>
            <w:outlineLvl w:val="1"/>
          </w:pPr>
        </w:pPrChange>
      </w:pPr>
    </w:p>
    <w:p w:rsidR="00C43BA3" w:rsidRPr="001175CC" w:rsidRDefault="000D5E98" w:rsidP="0031339F">
      <w:pPr>
        <w:pStyle w:val="Subttulo"/>
        <w:outlineLvl w:val="1"/>
        <w:rPr>
          <w:del w:id="525" w:author="Rodrigo Riquelme" w:date="2010-12-05T11:46:00Z"/>
        </w:rPr>
      </w:pPr>
      <w:r>
        <w:rPr>
          <w:b w:val="0"/>
          <w:noProof/>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C43BA3" w:rsidRPr="001175CC" w:rsidRDefault="00C43BA3" w:rsidP="0031339F">
      <w:pPr>
        <w:pStyle w:val="Subttulo"/>
        <w:outlineLvl w:val="1"/>
        <w:rPr>
          <w:del w:id="526" w:author="Rodrigo Riquelme" w:date="2010-12-05T11:46:00Z"/>
        </w:rPr>
      </w:pPr>
    </w:p>
    <w:p w:rsidR="00C43BA3" w:rsidRPr="001175CC" w:rsidRDefault="00C43BA3" w:rsidP="0031339F">
      <w:pPr>
        <w:pStyle w:val="Subttulo"/>
        <w:outlineLvl w:val="1"/>
        <w:rPr>
          <w:del w:id="527" w:author="Rodrigo Riquelme" w:date="2010-12-05T11:46:00Z"/>
        </w:rPr>
      </w:pPr>
    </w:p>
    <w:p w:rsidR="00C43BA3" w:rsidRPr="001175CC" w:rsidRDefault="00C43BA3" w:rsidP="0031339F">
      <w:pPr>
        <w:pStyle w:val="Subttulo"/>
        <w:outlineLvl w:val="1"/>
        <w:rPr>
          <w:del w:id="528" w:author="Rodrigo Riquelme" w:date="2010-12-05T11:46:00Z"/>
        </w:rPr>
      </w:pPr>
    </w:p>
    <w:p w:rsidR="00C43BA3" w:rsidRPr="001175CC" w:rsidRDefault="00C43BA3" w:rsidP="0031339F">
      <w:pPr>
        <w:pStyle w:val="Subttulo"/>
        <w:outlineLvl w:val="1"/>
        <w:rPr>
          <w:del w:id="529" w:author="Rodrigo Riquelme" w:date="2010-12-05T11:46:00Z"/>
        </w:rPr>
      </w:pPr>
    </w:p>
    <w:p w:rsidR="00C43BA3" w:rsidRPr="001175CC" w:rsidRDefault="00C43BA3" w:rsidP="0031339F">
      <w:pPr>
        <w:pStyle w:val="Subttulo"/>
        <w:outlineLvl w:val="1"/>
        <w:rPr>
          <w:del w:id="530" w:author="Rodrigo Riquelme" w:date="2010-12-05T11:46:00Z"/>
        </w:rPr>
      </w:pPr>
    </w:p>
    <w:p w:rsidR="00C43BA3" w:rsidRPr="001175CC" w:rsidRDefault="00C43BA3" w:rsidP="0031339F">
      <w:pPr>
        <w:pStyle w:val="Subttulo"/>
        <w:outlineLvl w:val="1"/>
        <w:rPr>
          <w:del w:id="531" w:author="Rodrigo Riquelme" w:date="2010-12-05T11:46:00Z"/>
        </w:rPr>
      </w:pPr>
    </w:p>
    <w:p w:rsidR="00C43BA3" w:rsidRPr="001175CC" w:rsidRDefault="00C43BA3" w:rsidP="0031339F">
      <w:pPr>
        <w:pStyle w:val="Subttulo"/>
        <w:outlineLvl w:val="1"/>
        <w:rPr>
          <w:del w:id="532" w:author="Rodrigo Riquelme" w:date="2010-12-05T11:46:00Z"/>
        </w:rPr>
      </w:pPr>
    </w:p>
    <w:p w:rsidR="00C43BA3" w:rsidRPr="001175CC" w:rsidRDefault="00C43BA3" w:rsidP="0031339F">
      <w:pPr>
        <w:pStyle w:val="Subttulo"/>
        <w:outlineLvl w:val="1"/>
        <w:rPr>
          <w:del w:id="533" w:author="Rodrigo Riquelme" w:date="2010-12-05T11:46:00Z"/>
        </w:rPr>
      </w:pPr>
    </w:p>
    <w:p w:rsidR="00C43BA3" w:rsidRPr="001175CC" w:rsidRDefault="00C43BA3" w:rsidP="0031339F">
      <w:pPr>
        <w:pStyle w:val="Subttulo"/>
        <w:outlineLvl w:val="1"/>
        <w:rPr>
          <w:del w:id="534" w:author="Rodrigo Riquelme" w:date="2010-12-05T11:46:00Z"/>
        </w:rPr>
      </w:pPr>
    </w:p>
    <w:p w:rsidR="00C43BA3" w:rsidRPr="001175CC" w:rsidRDefault="00C43BA3" w:rsidP="0031339F">
      <w:pPr>
        <w:pStyle w:val="Subttulo"/>
        <w:outlineLvl w:val="1"/>
        <w:rPr>
          <w:del w:id="535" w:author="Rodrigo Riquelme" w:date="2010-12-05T11:46:00Z"/>
        </w:rPr>
      </w:pPr>
    </w:p>
    <w:p w:rsidR="00C43BA3" w:rsidRPr="001175CC" w:rsidRDefault="00C43BA3" w:rsidP="0031339F">
      <w:pPr>
        <w:pStyle w:val="Subttulo"/>
        <w:outlineLvl w:val="1"/>
        <w:rPr>
          <w:del w:id="536" w:author="Rodrigo Riquelme" w:date="2010-12-05T11:46:00Z"/>
        </w:rPr>
      </w:pPr>
    </w:p>
    <w:p w:rsidR="00C43BA3" w:rsidRPr="001175CC" w:rsidRDefault="00C43BA3" w:rsidP="0031339F">
      <w:pPr>
        <w:pStyle w:val="Subttulo"/>
        <w:outlineLvl w:val="1"/>
        <w:rPr>
          <w:del w:id="537" w:author="Rodrigo Riquelme" w:date="2010-12-05T11:46:00Z"/>
        </w:rPr>
      </w:pPr>
    </w:p>
    <w:p w:rsidR="00E42D27" w:rsidRPr="001175CC" w:rsidRDefault="0031339F" w:rsidP="0031339F">
      <w:pPr>
        <w:pStyle w:val="Subttulo"/>
        <w:outlineLvl w:val="1"/>
        <w:rPr>
          <w:del w:id="538" w:author="Rodrigo Riquelme" w:date="2010-12-05T11:46:00Z"/>
        </w:rPr>
      </w:pPr>
      <w:del w:id="539" w:author="Rodrigo Riquelme" w:date="2010-12-05T11:46:00Z">
        <w:r w:rsidRPr="001175CC">
          <w:delText xml:space="preserve">4.7. </w:delText>
        </w:r>
        <w:r w:rsidR="00DB246B" w:rsidRPr="001175CC">
          <w:delText>Interfaz</w:delText>
        </w:r>
        <w:r w:rsidRPr="001175CC">
          <w:delText xml:space="preserve"> UMA-CMS</w:delText>
        </w:r>
      </w:del>
    </w:p>
    <w:p w:rsidR="0031339F" w:rsidRPr="001175CC" w:rsidRDefault="0086395B" w:rsidP="0031339F">
      <w:pPr>
        <w:rPr>
          <w:del w:id="540" w:author="Rodrigo Riquelme" w:date="2010-12-05T11:46:00Z"/>
        </w:rPr>
      </w:pPr>
      <w:del w:id="541" w:author="Rodrigo Riquelme" w:date="2010-12-05T11:46:00Z">
        <w:r>
          <w:rPr>
            <w:noProof/>
            <w:lang w:eastAsia="es-CL"/>
            <w:rPrChange w:id="54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43" w:author="Rodrigo Riquelme" w:date="2010-12-05T11:46:00Z"/>
        </w:rPr>
      </w:pPr>
      <w:del w:id="544" w:author="Rodrigo Riquelme" w:date="2010-12-05T11:46:00Z">
        <w:r w:rsidRPr="001175CC">
          <w:delText>Ilustración 38 – Login Uma-CMS</w:delText>
        </w:r>
      </w:del>
    </w:p>
    <w:p w:rsidR="0031339F" w:rsidRPr="001175CC" w:rsidRDefault="0086395B" w:rsidP="0031339F">
      <w:pPr>
        <w:rPr>
          <w:del w:id="545" w:author="Rodrigo Riquelme" w:date="2010-12-05T11:46:00Z"/>
        </w:rPr>
      </w:pPr>
      <w:del w:id="546" w:author="Rodrigo Riquelme" w:date="2010-12-05T11:46:00Z">
        <w:r>
          <w:rPr>
            <w:noProof/>
            <w:lang w:eastAsia="es-CL"/>
            <w:rPrChange w:id="547">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5" name="Imagen 31" descr="C:\Users\mano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olo\Desktop\menu.png"/>
                      <pic:cNvPicPr>
                        <a:picLocks noChangeAspect="1" noChangeArrowheads="1"/>
                      </pic:cNvPicPr>
                    </pic:nvPicPr>
                    <pic:blipFill>
                      <a:blip r:embed="rId86"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48" w:author="Rodrigo Riquelme" w:date="2010-12-05T11:46:00Z"/>
        </w:rPr>
      </w:pPr>
      <w:del w:id="549" w:author="Rodrigo Riquelme" w:date="2010-12-05T11:46:00Z">
        <w:r w:rsidRPr="001175CC">
          <w:delText>Ilustración 39 – Menú principal Uma-CMS</w:delText>
        </w:r>
      </w:del>
    </w:p>
    <w:p w:rsidR="0031339F" w:rsidRPr="001175CC" w:rsidRDefault="0086395B" w:rsidP="0031339F">
      <w:pPr>
        <w:rPr>
          <w:del w:id="550" w:author="Rodrigo Riquelme" w:date="2010-12-05T11:46:00Z"/>
        </w:rPr>
      </w:pPr>
      <w:del w:id="551" w:author="Rodrigo Riquelme" w:date="2010-12-05T11:46:00Z">
        <w:r>
          <w:rPr>
            <w:noProof/>
            <w:lang w:eastAsia="es-CL"/>
            <w:rPrChange w:id="552">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3" w:author="Rodrigo Riquelme" w:date="2010-12-05T11:46:00Z"/>
        </w:rPr>
      </w:pPr>
      <w:del w:id="554" w:author="Rodrigo Riquelme" w:date="2010-12-05T11:46:00Z">
        <w:r w:rsidRPr="001175CC">
          <w:delText>Ilustración 40 – Pantalla configuración del sistema</w:delText>
        </w:r>
      </w:del>
    </w:p>
    <w:p w:rsidR="0031339F" w:rsidRPr="001175CC" w:rsidRDefault="0031339F" w:rsidP="0031339F">
      <w:pPr>
        <w:rPr>
          <w:del w:id="555" w:author="Rodrigo Riquelme" w:date="2010-12-05T11:46:00Z"/>
        </w:rPr>
      </w:pPr>
    </w:p>
    <w:p w:rsidR="0031339F" w:rsidRPr="001175CC" w:rsidRDefault="0086395B" w:rsidP="0031339F">
      <w:pPr>
        <w:rPr>
          <w:del w:id="556" w:author="Rodrigo Riquelme" w:date="2010-12-05T11:46:00Z"/>
        </w:rPr>
      </w:pPr>
      <w:del w:id="557" w:author="Rodrigo Riquelme" w:date="2010-12-05T11:46:00Z">
        <w:r>
          <w:rPr>
            <w:noProof/>
            <w:lang w:eastAsia="es-CL"/>
            <w:rPrChange w:id="55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59" w:author="Rodrigo Riquelme" w:date="2010-12-05T11:46:00Z"/>
        </w:rPr>
      </w:pPr>
      <w:del w:id="560" w:author="Rodrigo Riquelme" w:date="2010-12-05T11:46:00Z">
        <w:r w:rsidRPr="001175CC">
          <w:delText>Ilustración 41 – Pantalla Configuración del Sitio</w:delText>
        </w:r>
      </w:del>
    </w:p>
    <w:p w:rsidR="0031339F" w:rsidRPr="001175CC" w:rsidRDefault="0086395B" w:rsidP="0031339F">
      <w:pPr>
        <w:rPr>
          <w:del w:id="561" w:author="Rodrigo Riquelme" w:date="2010-12-05T11:46:00Z"/>
        </w:rPr>
      </w:pPr>
      <w:del w:id="562" w:author="Rodrigo Riquelme" w:date="2010-12-05T11:46:00Z">
        <w:r>
          <w:rPr>
            <w:noProof/>
            <w:lang w:eastAsia="es-CL"/>
            <w:rPrChange w:id="563">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64" w:author="Rodrigo Riquelme" w:date="2010-12-05T11:46:00Z"/>
        </w:rPr>
      </w:pPr>
      <w:del w:id="565" w:author="Rodrigo Riquelme" w:date="2010-12-05T11:46:00Z">
        <w:r w:rsidRPr="001175CC">
          <w:delText>Ilustración 42 – Pantalla contenido Menú</w:delText>
        </w:r>
      </w:del>
    </w:p>
    <w:p w:rsidR="0031339F" w:rsidRPr="001175CC" w:rsidRDefault="0031339F" w:rsidP="0031339F">
      <w:pPr>
        <w:rPr>
          <w:del w:id="566" w:author="Rodrigo Riquelme" w:date="2010-12-05T11:46:00Z"/>
        </w:rPr>
      </w:pPr>
    </w:p>
    <w:p w:rsidR="0031339F" w:rsidRPr="001175CC" w:rsidRDefault="0086395B" w:rsidP="0031339F">
      <w:pPr>
        <w:rPr>
          <w:del w:id="567" w:author="Rodrigo Riquelme" w:date="2010-12-05T11:46:00Z"/>
        </w:rPr>
      </w:pPr>
      <w:del w:id="568" w:author="Rodrigo Riquelme" w:date="2010-12-05T11:46:00Z">
        <w:r>
          <w:rPr>
            <w:noProof/>
            <w:lang w:eastAsia="es-CL"/>
            <w:rPrChange w:id="569">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0" w:author="Rodrigo Riquelme" w:date="2010-12-05T11:46:00Z"/>
        </w:rPr>
      </w:pPr>
      <w:del w:id="571" w:author="Rodrigo Riquelme" w:date="2010-12-05T11:46:00Z">
        <w:r w:rsidRPr="001175CC">
          <w:delText>Ilustración 43 –Pantalla contenido paginas</w:delText>
        </w:r>
      </w:del>
    </w:p>
    <w:p w:rsidR="00C43BA3" w:rsidRPr="001175CC" w:rsidRDefault="00C43BA3" w:rsidP="0031339F">
      <w:pPr>
        <w:rPr>
          <w:del w:id="572" w:author="Rodrigo Riquelme" w:date="2010-12-05T11:46:00Z"/>
        </w:rPr>
      </w:pPr>
    </w:p>
    <w:p w:rsidR="0031339F" w:rsidRPr="001175CC" w:rsidRDefault="0031339F" w:rsidP="0031339F">
      <w:pPr>
        <w:rPr>
          <w:del w:id="573" w:author="Rodrigo Riquelme" w:date="2010-12-05T11:46:00Z"/>
        </w:rPr>
      </w:pPr>
    </w:p>
    <w:p w:rsidR="0031339F" w:rsidRPr="001175CC" w:rsidRDefault="0086395B" w:rsidP="0031339F">
      <w:pPr>
        <w:rPr>
          <w:del w:id="574" w:author="Rodrigo Riquelme" w:date="2010-12-05T11:46:00Z"/>
        </w:rPr>
      </w:pPr>
      <w:del w:id="575" w:author="Rodrigo Riquelme" w:date="2010-12-05T11:46:00Z">
        <w:r>
          <w:rPr>
            <w:noProof/>
            <w:lang w:eastAsia="es-CL"/>
            <w:rPrChange w:id="57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77" w:author="Rodrigo Riquelme" w:date="2010-12-05T11:46:00Z"/>
        </w:rPr>
      </w:pPr>
      <w:del w:id="578" w:author="Rodrigo Riquelme" w:date="2010-12-05T11:46:00Z">
        <w:r w:rsidRPr="001175CC">
          <w:delText>Ilustración 44 – Pantalla Videos opción Videos</w:delText>
        </w:r>
      </w:del>
    </w:p>
    <w:p w:rsidR="0031339F" w:rsidRPr="001175CC" w:rsidRDefault="0086395B" w:rsidP="0031339F">
      <w:pPr>
        <w:rPr>
          <w:del w:id="579" w:author="Rodrigo Riquelme" w:date="2010-12-05T11:46:00Z"/>
        </w:rPr>
      </w:pPr>
      <w:del w:id="580" w:author="Rodrigo Riquelme" w:date="2010-12-05T11:46:00Z">
        <w:r>
          <w:rPr>
            <w:noProof/>
            <w:lang w:eastAsia="es-CL"/>
            <w:rPrChange w:id="581">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31339F" w:rsidRPr="001175CC" w:rsidRDefault="00C43BA3" w:rsidP="00C43BA3">
      <w:pPr>
        <w:pStyle w:val="Epgrafe"/>
        <w:jc w:val="center"/>
        <w:rPr>
          <w:del w:id="582" w:author="Rodrigo Riquelme" w:date="2010-12-05T11:46:00Z"/>
        </w:rPr>
      </w:pPr>
      <w:del w:id="583" w:author="Rodrigo Riquelme" w:date="2010-12-05T11:46:00Z">
        <w:r w:rsidRPr="001175CC">
          <w:delText>Ilustración 45 –Pantalla video Opción Tipo Videos</w:delText>
        </w:r>
      </w:del>
    </w:p>
    <w:p w:rsidR="0031339F" w:rsidRPr="001175CC" w:rsidRDefault="0086395B" w:rsidP="0031339F">
      <w:pPr>
        <w:rPr>
          <w:del w:id="584" w:author="Rodrigo Riquelme" w:date="2010-12-05T11:46:00Z"/>
        </w:rPr>
      </w:pPr>
      <w:del w:id="585" w:author="Rodrigo Riquelme" w:date="2010-12-05T11:46:00Z">
        <w:r>
          <w:rPr>
            <w:noProof/>
            <w:lang w:eastAsia="es-CL"/>
            <w:rPrChange w:id="586">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87" w:author="Rodrigo Riquelme" w:date="2010-12-05T11:46:00Z"/>
        </w:rPr>
      </w:pPr>
      <w:del w:id="588" w:author="Rodrigo Riquelme" w:date="2010-12-05T11:46:00Z">
        <w:r w:rsidRPr="001175CC">
          <w:delText>Ilustración 46 – Pantalla Videos Opción categorías</w:delText>
        </w:r>
      </w:del>
    </w:p>
    <w:p w:rsidR="0031339F" w:rsidRPr="001175CC" w:rsidRDefault="0031339F" w:rsidP="0031339F">
      <w:pPr>
        <w:rPr>
          <w:del w:id="589" w:author="Rodrigo Riquelme" w:date="2010-12-05T11:46:00Z"/>
        </w:rPr>
      </w:pPr>
    </w:p>
    <w:p w:rsidR="0031339F" w:rsidRPr="001175CC" w:rsidRDefault="0086395B" w:rsidP="0031339F">
      <w:pPr>
        <w:rPr>
          <w:del w:id="590" w:author="Rodrigo Riquelme" w:date="2010-12-05T11:46:00Z"/>
        </w:rPr>
      </w:pPr>
      <w:del w:id="591" w:author="Rodrigo Riquelme" w:date="2010-12-05T11:46:00Z">
        <w:r>
          <w:rPr>
            <w:noProof/>
            <w:lang w:eastAsia="es-CL"/>
            <w:rPrChange w:id="592">
              <w:rPr>
                <w:rFonts w:eastAsia="Times New Roman" w:cs="Times New Roman"/>
                <w:b/>
                <w:noProof/>
                <w:color w:val="0000FF"/>
                <w:sz w:val="28"/>
                <w:szCs w:val="24"/>
                <w:u w:val="single"/>
                <w:lang w:eastAsia="es-CL"/>
              </w:rPr>
            </w:rPrChange>
          </w:rPr>
          <w:drawing>
            <wp:inline distT="0" distB="0" distL="0" distR="0">
              <wp:extent cx="5612130" cy="3507581"/>
              <wp:effectExtent l="76200" t="114300" r="64770" b="112395"/>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21480000">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3" w:author="Rodrigo Riquelme" w:date="2010-12-05T11:46:00Z"/>
        </w:rPr>
      </w:pPr>
      <w:del w:id="594" w:author="Rodrigo Riquelme" w:date="2010-12-05T11:46:00Z">
        <w:r w:rsidRPr="001175CC">
          <w:delText>Ilustración 47– Pantalla Videos Opción Etiquetas</w:delText>
        </w:r>
      </w:del>
    </w:p>
    <w:p w:rsidR="0031339F" w:rsidRPr="001175CC" w:rsidRDefault="0031339F" w:rsidP="0031339F">
      <w:pPr>
        <w:rPr>
          <w:del w:id="595" w:author="Rodrigo Riquelme" w:date="2010-12-05T11:46:00Z"/>
        </w:rPr>
      </w:pPr>
    </w:p>
    <w:p w:rsidR="0031339F" w:rsidRPr="001175CC" w:rsidRDefault="0086395B" w:rsidP="0031339F">
      <w:pPr>
        <w:rPr>
          <w:del w:id="596" w:author="Rodrigo Riquelme" w:date="2010-12-05T11:46:00Z"/>
        </w:rPr>
      </w:pPr>
      <w:del w:id="597" w:author="Rodrigo Riquelme" w:date="2010-12-05T11:46:00Z">
        <w:r>
          <w:rPr>
            <w:noProof/>
            <w:lang w:eastAsia="es-CL"/>
            <w:rPrChange w:id="598">
              <w:rPr>
                <w:rFonts w:eastAsia="Times New Roman" w:cs="Times New Roman"/>
                <w:b/>
                <w:noProof/>
                <w:color w:val="0000FF"/>
                <w:sz w:val="28"/>
                <w:szCs w:val="24"/>
                <w:u w:val="single"/>
                <w:lang w:eastAsia="es-CL"/>
              </w:rPr>
            </w:rPrChange>
          </w:rPr>
          <w:drawing>
            <wp:inline distT="0" distB="0" distL="0" distR="0">
              <wp:extent cx="5612130" cy="3507581"/>
              <wp:effectExtent l="19050" t="0" r="762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del>
    </w:p>
    <w:p w:rsidR="00C43BA3" w:rsidRPr="001175CC" w:rsidRDefault="00C43BA3" w:rsidP="00C43BA3">
      <w:pPr>
        <w:pStyle w:val="Epgrafe"/>
        <w:jc w:val="center"/>
        <w:rPr>
          <w:del w:id="599" w:author="Rodrigo Riquelme" w:date="2010-12-05T11:46:00Z"/>
        </w:rPr>
      </w:pPr>
      <w:del w:id="600" w:author="Rodrigo Riquelme" w:date="2010-12-05T11:46:00Z">
        <w:r w:rsidRPr="001175CC">
          <w:delText>Ilustración 48 – Pantalla Videos opción Miniaturas</w:delText>
        </w:r>
      </w:del>
    </w:p>
    <w:p w:rsidR="0031339F" w:rsidRPr="001175CC" w:rsidRDefault="0031339F" w:rsidP="0031339F">
      <w:pPr>
        <w:rPr>
          <w:del w:id="601" w:author="Rodrigo Riquelme" w:date="2010-12-05T11:46:00Z"/>
        </w:rPr>
      </w:pPr>
    </w:p>
    <w:p w:rsidR="000D5E98" w:rsidRDefault="000D5E98" w:rsidP="00B56E7C">
      <w:pPr>
        <w:suppressAutoHyphens w:val="0"/>
        <w:autoSpaceDE w:val="0"/>
        <w:autoSpaceDN w:val="0"/>
        <w:adjustRightInd w:val="0"/>
        <w:spacing w:before="0" w:after="0" w:line="240" w:lineRule="auto"/>
        <w:jc w:val="left"/>
      </w:pPr>
    </w:p>
    <w:p w:rsidR="000D5E98" w:rsidRPr="001175CC" w:rsidRDefault="000D5E98" w:rsidP="000D5E98">
      <w:pPr>
        <w:pStyle w:val="Epgrafe"/>
        <w:jc w:val="center"/>
      </w:pPr>
      <w:r>
        <w:tab/>
      </w:r>
      <w:bookmarkStart w:id="602" w:name="_Toc280984221"/>
      <w:r w:rsidRPr="001175CC">
        <w:t>Ilustración</w:t>
      </w:r>
      <w:r w:rsidR="00010D4C">
        <w:t xml:space="preserve"> </w:t>
      </w:r>
      <w:r w:rsidR="005914AB">
        <w:fldChar w:fldCharType="begin"/>
      </w:r>
      <w:r w:rsidRPr="001175CC">
        <w:instrText xml:space="preserve"> SEQ Ilustración \* ARABIC </w:instrText>
      </w:r>
      <w:r w:rsidR="005914AB">
        <w:fldChar w:fldCharType="separate"/>
      </w:r>
      <w:r w:rsidR="00B42BC5">
        <w:rPr>
          <w:noProof/>
        </w:rPr>
        <w:t>48</w:t>
      </w:r>
      <w:r w:rsidR="005914AB">
        <w:fldChar w:fldCharType="end"/>
      </w:r>
      <w:r w:rsidR="00010D4C">
        <w:t xml:space="preserve"> </w:t>
      </w:r>
      <w:r>
        <w:t>–</w:t>
      </w:r>
      <w:r w:rsidR="00010D4C">
        <w:t xml:space="preserve"> </w:t>
      </w:r>
      <w:r>
        <w:t>Formato de caso de prueba implementado</w:t>
      </w:r>
      <w:bookmarkEnd w:id="602"/>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rPr>
          <w:ins w:id="603" w:author="Rodrigo Riquelme" w:date="2010-12-23T00:10:00Z"/>
        </w:rPr>
      </w:pPr>
      <w:bookmarkStart w:id="604" w:name="_Toc280970319"/>
      <w:ins w:id="605" w:author="Rodrigo Riquelme" w:date="2010-12-23T00:10:00Z">
        <w:r>
          <w:t>4.</w:t>
        </w:r>
      </w:ins>
      <w:r>
        <w:t>10</w:t>
      </w:r>
      <w:ins w:id="606" w:author="Rodrigo Riquelme" w:date="2010-12-23T00:10:00Z">
        <w:r>
          <w:t>.</w:t>
        </w:r>
      </w:ins>
      <w:r>
        <w:t xml:space="preserve"> </w:t>
      </w:r>
      <w:ins w:id="607" w:author="Rodrigo Riquelme" w:date="2010-12-23T00:10:00Z">
        <w:r>
          <w:t>P</w:t>
        </w:r>
      </w:ins>
      <w:r>
        <w:t>lan de liberación</w:t>
      </w:r>
      <w:bookmarkEnd w:id="604"/>
    </w:p>
    <w:p w:rsidR="00000000" w:rsidRDefault="00010D4C">
      <w:pPr>
        <w:tabs>
          <w:tab w:val="left" w:pos="3390"/>
        </w:tabs>
        <w:pPrChange w:id="608" w:author="Rodrigo Riquelme" w:date="2010-12-05T11:46:00Z">
          <w:pPr/>
        </w:pPrChange>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este está en producción y están satisfechos con los </w:t>
      </w:r>
      <w:r w:rsidRPr="00010D4C">
        <w:t>procedimientos</w:t>
      </w:r>
      <w:r>
        <w:t xml:space="preserve"> </w:t>
      </w:r>
      <w:r w:rsidRPr="00010D4C">
        <w:t>y documentación</w:t>
      </w:r>
      <w:r>
        <w:t xml:space="preserve"> relevantes.</w:t>
      </w:r>
    </w:p>
    <w:p w:rsidR="00010D4C" w:rsidRDefault="00010D4C" w:rsidP="00010D4C">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4.10.3. Aceptación de soporte</w:t>
      </w:r>
    </w:p>
    <w:p w:rsidR="00010D4C" w:rsidRDefault="00010D4C" w:rsidP="00010D4C">
      <w:r>
        <w:t xml:space="preserve">Las personas se responsabilizan del soporte del sistema una vez que este está en producción y están satisfechos con los </w:t>
      </w:r>
      <w:r w:rsidRPr="00010D4C">
        <w:t>procedimientos y documentación</w:t>
      </w:r>
      <w:r>
        <w:t xml:space="preserve"> relevantes</w:t>
      </w:r>
      <w:r w:rsidR="00C061FC">
        <w:t xml:space="preserve"> como d</w:t>
      </w:r>
      <w:r w:rsidRPr="00010D4C">
        <w:t>ocumentación de casos de prueba, documentación de modelo relacional de base de datos, documentación de clases de phpdoc, documentación de código, documentación de log de errores,</w:t>
      </w:r>
      <w:r w:rsidR="00D14B07">
        <w:t xml:space="preserve"> script de base de datos,</w:t>
      </w:r>
      <w:r w:rsidRPr="00010D4C">
        <w:t xml:space="preserve"> documentación de setting y documentación de configuración de servidor.</w:t>
      </w:r>
    </w:p>
    <w:p w:rsidR="00C061FC" w:rsidRDefault="00C061FC" w:rsidP="00010D4C">
      <w:r>
        <w:t>Con toda la documentación generada que les permite afrontar eventualidades y solución.</w:t>
      </w:r>
    </w:p>
    <w:p w:rsidR="00C061FC" w:rsidRDefault="00C061FC" w:rsidP="00010D4C">
      <w:r>
        <w:t>Phpdoc: Documentación que les permitirá entender y dar soporte sobre las funcionalidades de cada clase del prototipo.</w:t>
      </w:r>
    </w:p>
    <w:p w:rsidR="00C061FC" w:rsidRDefault="00C061FC" w:rsidP="00010D4C">
      <w:r>
        <w:t>Script de base datos: Script que les permitirá entender la creación de las tablas y sus relaciones de la base de datos.</w:t>
      </w:r>
    </w:p>
    <w:p w:rsidR="00C061FC" w:rsidRDefault="00C061FC" w:rsidP="00010D4C">
      <w:r>
        <w:t>Documentación de configuración de servidor: Les permitirá dar soporte a algún imprevisto sobre el servidor.</w:t>
      </w:r>
    </w:p>
    <w:p w:rsidR="00C061FC" w:rsidRDefault="00C061FC" w:rsidP="00010D4C">
      <w:r>
        <w:t>Log de errores: Les permitirá observar y gestionar los posibles errores que se generen en la operación del prototipo.</w:t>
      </w:r>
    </w:p>
    <w:p w:rsidR="00C061FC" w:rsidRPr="00010D4C" w:rsidRDefault="00C061FC" w:rsidP="00010D4C">
      <w:r>
        <w:t>Modelo relacional: Documentación que les permitirá comprender el manejo del almacenamiento de la data.</w:t>
      </w:r>
    </w:p>
    <w:p w:rsidR="001175CC" w:rsidRDefault="001175CC" w:rsidP="001175CC">
      <w:pPr>
        <w:pStyle w:val="Ttulo"/>
        <w:pageBreakBefore/>
        <w:outlineLvl w:val="0"/>
      </w:pPr>
      <w:bookmarkStart w:id="609" w:name="_Toc280970320"/>
      <w:commentRangeStart w:id="610"/>
      <w:r w:rsidRPr="001175CC">
        <w:t xml:space="preserve">5. </w:t>
      </w:r>
      <w:r>
        <w:t>Conclusiones</w:t>
      </w:r>
      <w:commentRangeEnd w:id="610"/>
      <w:r w:rsidR="0070187F">
        <w:rPr>
          <w:rStyle w:val="Refdecomentario"/>
          <w:b w:val="0"/>
          <w:bCs w:val="0"/>
          <w:color w:val="auto"/>
          <w:kern w:val="0"/>
          <w:szCs w:val="20"/>
          <w:lang w:eastAsia="en-US"/>
        </w:rPr>
        <w:commentReference w:id="610"/>
      </w:r>
      <w:bookmarkEnd w:id="609"/>
    </w:p>
    <w:p w:rsidR="001175CC" w:rsidRDefault="001175CC" w:rsidP="001175CC">
      <w:pPr>
        <w:pStyle w:val="Encabezado"/>
        <w:rPr>
          <w:ins w:id="611" w:author="Dahianna Vega Leiva" w:date="2010-12-22T12:44:00Z"/>
        </w:rPr>
      </w:pPr>
    </w:p>
    <w:p w:rsidR="00010D4C" w:rsidRDefault="00010D4C" w:rsidP="00010D4C">
      <w:pPr>
        <w:pStyle w:val="Subttulo"/>
        <w:keepNext/>
      </w:pPr>
      <w:r>
        <w:t>5</w:t>
      </w:r>
      <w:r w:rsidRPr="00F23A57">
        <w:t>.</w:t>
      </w:r>
      <w:r>
        <w:t>1. Conclusiones metodología</w:t>
      </w:r>
    </w:p>
    <w:p w:rsidR="00010D4C" w:rsidRDefault="00010D4C" w:rsidP="00010D4C">
      <w:r>
        <w:t>Durante el desarrollo de la implementación de métodos agiles de desarrollo de software, se lleg</w:t>
      </w:r>
      <w:ins w:id="612" w:author="copesa" w:date="2010-12-22T14:03:00Z">
        <w:r>
          <w:t>ó</w:t>
        </w:r>
      </w:ins>
      <w:bookmarkStart w:id="613" w:name="_GoBack"/>
      <w:bookmarkEnd w:id="613"/>
      <w:del w:id="614" w:author="copesa" w:date="2010-12-22T14:03:00Z">
        <w:r w:rsidDel="00885C91">
          <w:delText>o</w:delText>
        </w:r>
      </w:del>
      <w:r>
        <w:t xml:space="preserve"> a resultados de agilidad en cuanto a los cambios  y mejoras de la codificación y desarrollo del prototipo de forma permanente, logrando un adecuado avance en la implementación y mejoras de cada una de las funcionalidades del prototipo obtenido.</w:t>
      </w:r>
    </w:p>
    <w:p w:rsidR="00C061FC" w:rsidRDefault="00C061FC" w:rsidP="00010D4C">
      <w:r>
        <w:t>En base al trascurso del desarrollo de las iteraciones del prototipo se logro una mejora continua en cuanto a mejoras, agregación funcionalidades y refactorización de código.</w:t>
      </w:r>
    </w:p>
    <w:p w:rsidR="00C061FC" w:rsidRDefault="00C061FC" w:rsidP="00010D4C">
      <w:r>
        <w:t>Mejoras de interfaces: En las mejoras de interfaces se logro sacar un prototipo de manera rápida para realizar pruebas de funcionalidades que tenía una interfaz no muy bien depurada, pero con funcionalidades operativas básicas que permitieron generar y implementar  la documentación de casos de prueba. Con cada iteración se logro una depuración de diseño de interfaces, Calidad en las hojas de estilo CCS que se propagan sobre todo el prototipo. Todo esto gracias a la aplicación de la programación extrema de entregas funcionales de manera rápida y continua durante el proceso de desarrollo del proyecto de titulo.</w:t>
      </w:r>
    </w:p>
    <w:p w:rsidR="00C061FC" w:rsidRDefault="00C061FC" w:rsidP="00010D4C">
      <w:r>
        <w:t>Cada release nos ayuda a generar y mejorar la documentación ya que con cada iteración se debió replantear, mejorar funcionalidades y mejoras en fases de base de datos, teniendo que agregar y mejorar el diseño de clases. Además de actualización de campos de las tablas involucradas.</w:t>
      </w:r>
    </w:p>
    <w:p w:rsidR="00C061FC" w:rsidRDefault="00C061FC" w:rsidP="00010D4C">
      <w:r>
        <w:t>En cuanto a la refactorización de código con el uso de la programación extrema se logro mejorar y achicar las rutinas de código, siendo este procedimiento una mejora sustancial en la operatividad de la ejecución del prototipo. Es decir se tenia una clase con 1000 líneas de código y con la refactorización se logro cumplir la misma funcionalidad con 500 líneas de código mejorando con ello la rapidez de ejecución del prototipo.</w:t>
      </w:r>
    </w:p>
    <w:p w:rsidR="00C061FC" w:rsidRDefault="00C061FC" w:rsidP="00010D4C"/>
    <w:p w:rsidR="00C061FC" w:rsidRDefault="00C061FC" w:rsidP="00010D4C">
      <w:r>
        <w:t>En base a todos estos resultados y mejoras en la tratativa de gestión de tiempos de desarrollo y respuestas se logro con la aplicación de la programación extrema, Ya que si hubiéramos aplicado una metodología de desarrollo pesada, se habría ocupado demasiado tiempo en tareas improductivas.</w:t>
      </w:r>
    </w:p>
    <w:p w:rsidR="00C061FC" w:rsidRDefault="00C061FC" w:rsidP="00010D4C"/>
    <w:p w:rsidR="00C061FC" w:rsidRDefault="00C061FC" w:rsidP="00010D4C">
      <w:r>
        <w:t>Toda la documentación aludida en el capítulo 4.8 de la implementación del prototipo avala la productividad de la aplicación y implementación de la metodología de programación extrema.</w:t>
      </w:r>
    </w:p>
    <w:p w:rsidR="00010D4C" w:rsidRDefault="00010D4C">
      <w:pPr>
        <w:suppressAutoHyphens w:val="0"/>
        <w:spacing w:before="0" w:after="0" w:line="240" w:lineRule="auto"/>
        <w:jc w:val="left"/>
      </w:pPr>
      <w:r>
        <w:br w:type="page"/>
      </w:r>
    </w:p>
    <w:p w:rsidR="00010D4C" w:rsidRDefault="00010D4C" w:rsidP="00010D4C">
      <w:pPr>
        <w:pStyle w:val="Subttulo"/>
        <w:keepNext/>
      </w:pPr>
      <w:r>
        <w:t>5</w:t>
      </w:r>
      <w:r w:rsidRPr="00F23A57">
        <w:t>.</w:t>
      </w:r>
      <w:r w:rsidR="00C061FC">
        <w:t>2</w:t>
      </w:r>
      <w:r w:rsidRPr="00F23A57">
        <w:t>.</w:t>
      </w:r>
      <w:r>
        <w:t xml:space="preserve"> Conclusiones trabajo realizado</w:t>
      </w:r>
    </w:p>
    <w:p w:rsidR="00010D4C" w:rsidRDefault="00010D4C" w:rsidP="00C061FC">
      <w:r>
        <w:t>En base a los estudios  y recopilación de información teórica  y técnica, se llegó al resultado de un prototipo de un marco de trabajo para el desarrollo de aplicaciones con características de acceso multimedia universal. En la cual se implementó cada una de las especificaciones propuestas en los objetivos particulares teóricos llevándolos a la práctica y arrojando un resultado real de cada uno de ellos.</w:t>
      </w:r>
    </w:p>
    <w:p w:rsidR="00C061FC" w:rsidRDefault="00C061FC" w:rsidP="00C061FC">
      <w:r>
        <w:t>Además se logro generar una gran cantidad de documentación:</w:t>
      </w:r>
    </w:p>
    <w:p w:rsidR="00C061FC" w:rsidRDefault="00C061FC" w:rsidP="00C061FC"/>
    <w:p w:rsidR="00C061FC" w:rsidRDefault="00C061FC" w:rsidP="00C061FC">
      <w:pPr>
        <w:pStyle w:val="Prrafodelista"/>
        <w:numPr>
          <w:ilvl w:val="0"/>
          <w:numId w:val="46"/>
        </w:numPr>
      </w:pPr>
      <w:r>
        <w:t>Anexos.</w:t>
      </w:r>
    </w:p>
    <w:p w:rsidR="00C061FC" w:rsidRDefault="00C061FC" w:rsidP="00C061FC">
      <w:pPr>
        <w:pStyle w:val="Prrafodelista"/>
        <w:numPr>
          <w:ilvl w:val="0"/>
          <w:numId w:val="46"/>
        </w:numPr>
      </w:pPr>
      <w:r>
        <w:t>Documentación de maquetas entregables que hacen referencia a cada avance en los informes entregados.</w:t>
      </w:r>
    </w:p>
    <w:p w:rsidR="00C061FC" w:rsidRDefault="00C061FC" w:rsidP="00C061FC">
      <w:pPr>
        <w:pStyle w:val="Prrafodelista"/>
        <w:numPr>
          <w:ilvl w:val="0"/>
          <w:numId w:val="46"/>
        </w:numPr>
      </w:pPr>
      <w:r>
        <w:t>Documentación de Script de ffmpeg, ffmpegeginv1.4.sh, ffmpegupreverserv1.1.sh, ffmpegupv1.9.sh.</w:t>
      </w:r>
    </w:p>
    <w:p w:rsidR="00C061FC" w:rsidRDefault="00C061FC" w:rsidP="00C061FC">
      <w:pPr>
        <w:pStyle w:val="Prrafodelista"/>
        <w:numPr>
          <w:ilvl w:val="0"/>
          <w:numId w:val="46"/>
        </w:numPr>
      </w:pPr>
      <w:r>
        <w:t>Documentación para las herramientas de trabajo.</w:t>
      </w:r>
    </w:p>
    <w:p w:rsidR="00C061FC" w:rsidRDefault="00C061FC" w:rsidP="00C061FC">
      <w:pPr>
        <w:pStyle w:val="Prrafodelista"/>
        <w:numPr>
          <w:ilvl w:val="0"/>
          <w:numId w:val="46"/>
        </w:numPr>
      </w:pPr>
      <w:r>
        <w:t xml:space="preserve">Documentación de diagramas de clases generados con la herramienta </w:t>
      </w:r>
      <w:r w:rsidRPr="00C061FC">
        <w:t>Enterprise Architect</w:t>
      </w:r>
      <w:r>
        <w:t>. Herramienta potente para generar diagramas de clases, interacción, estado y entre otras.</w:t>
      </w:r>
    </w:p>
    <w:p w:rsidR="00C061FC" w:rsidRDefault="00C061FC" w:rsidP="00C061FC"/>
    <w:p w:rsidR="00C061FC" w:rsidRDefault="00C061FC" w:rsidP="00C061FC">
      <w:pPr>
        <w:pStyle w:val="Prrafodelista"/>
        <w:numPr>
          <w:ilvl w:val="0"/>
          <w:numId w:val="46"/>
        </w:numPr>
      </w:pPr>
      <w:r>
        <w:t xml:space="preserve">Documentación de modelo de base de datos realizada con la herramienta </w:t>
      </w:r>
      <w:r w:rsidRPr="00C061FC">
        <w:t xml:space="preserve">MySQL Workbench 5.2 CE </w:t>
      </w:r>
      <w:r>
        <w:t>que es una herramienta potente para generar modelos relacionales, administración MySQL entre otras funcionalidades.</w:t>
      </w:r>
    </w:p>
    <w:p w:rsidR="00C061FC" w:rsidRDefault="00C061FC" w:rsidP="00C061FC">
      <w:pPr>
        <w:pStyle w:val="Prrafodelista"/>
      </w:pPr>
    </w:p>
    <w:p w:rsidR="00C061FC" w:rsidRDefault="00C061FC" w:rsidP="00C061FC">
      <w:pPr>
        <w:pStyle w:val="Prrafodelista"/>
        <w:numPr>
          <w:ilvl w:val="0"/>
          <w:numId w:val="46"/>
        </w:numPr>
      </w:pPr>
      <w:r>
        <w:t>Se genero un repositorio de documentación online con cada fuente de información de ayudo al estudio, análisis  y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Toda la información de investigación de apoyo que ayudo a la realización del prototipo y proyecto de titulo.</w:t>
      </w:r>
    </w:p>
    <w:p w:rsidR="00010D4C" w:rsidRPr="00C061FC" w:rsidRDefault="00010D4C" w:rsidP="00C061FC">
      <w:pPr>
        <w:pStyle w:val="Prrafodelista"/>
        <w:numPr>
          <w:ilvl w:val="0"/>
          <w:numId w:val="45"/>
        </w:numPr>
        <w:suppressAutoHyphens w:val="0"/>
        <w:spacing w:before="0" w:after="0" w:line="240" w:lineRule="auto"/>
        <w:jc w:val="left"/>
      </w:pPr>
      <w:r>
        <w:br w:type="page"/>
      </w:r>
    </w:p>
    <w:p w:rsidR="00010D4C" w:rsidRDefault="00010D4C" w:rsidP="00010D4C">
      <w:pPr>
        <w:pStyle w:val="Subttulo"/>
        <w:keepNext/>
      </w:pPr>
      <w:r>
        <w:t>5</w:t>
      </w:r>
      <w:r w:rsidRPr="00F23A57">
        <w:t>.</w:t>
      </w:r>
      <w:r w:rsidR="00C061FC">
        <w:t>3</w:t>
      </w:r>
      <w:r w:rsidRPr="00F23A57">
        <w:t>.</w:t>
      </w:r>
      <w:r>
        <w:t xml:space="preserve"> Conclusiones aprendizaje obtenido</w:t>
      </w:r>
    </w:p>
    <w:p w:rsidR="00010D4C" w:rsidRDefault="00010D4C" w:rsidP="00010D4C">
      <w:r>
        <w:t>En base a la implementación de diferentes tecnologías de desarrollo de ingeniería de software se logro adquirir nuevos conocimientos y de paso reforzar los conocimientos existentes. Además de adquirir conocimientos en diferentes herramientas.</w:t>
      </w:r>
    </w:p>
    <w:p w:rsidR="00010D4C" w:rsidRDefault="00010D4C" w:rsidP="00010D4C">
      <w:pPr>
        <w:pStyle w:val="Prrafodelista"/>
        <w:numPr>
          <w:ilvl w:val="0"/>
          <w:numId w:val="44"/>
        </w:numPr>
      </w:pPr>
      <w:r>
        <w:t>A través de la implementación de componentes xml se pudo crear una capa de compatibilidad estándar entre diferentes plataformas no dependiendo de un lenguaje de programación en particular.</w:t>
      </w:r>
    </w:p>
    <w:p w:rsidR="00010D4C" w:rsidRDefault="00010D4C" w:rsidP="00010D4C">
      <w:pPr>
        <w:pStyle w:val="Prrafodelista"/>
        <w:numPr>
          <w:ilvl w:val="0"/>
          <w:numId w:val="43"/>
        </w:numPr>
      </w:pPr>
      <w:r>
        <w:t>Realizar  un enfoque de programación orientado a objetos.</w:t>
      </w:r>
    </w:p>
    <w:p w:rsidR="00010D4C" w:rsidRDefault="00010D4C" w:rsidP="00010D4C">
      <w:pPr>
        <w:pStyle w:val="Prrafodelista"/>
        <w:numPr>
          <w:ilvl w:val="0"/>
          <w:numId w:val="43"/>
        </w:numPr>
      </w:pPr>
      <w:r>
        <w:t>Tener capacidad de parsear archivos XML.</w:t>
      </w:r>
    </w:p>
    <w:p w:rsidR="00010D4C" w:rsidRDefault="00010D4C" w:rsidP="00010D4C">
      <w:pPr>
        <w:pStyle w:val="Prrafodelista"/>
        <w:numPr>
          <w:ilvl w:val="0"/>
          <w:numId w:val="43"/>
        </w:numPr>
      </w:pPr>
      <w:r>
        <w:t>Manejar persistencia relacional.</w:t>
      </w:r>
    </w:p>
    <w:p w:rsidR="00010D4C" w:rsidRDefault="00010D4C" w:rsidP="00010D4C">
      <w:pPr>
        <w:pStyle w:val="Prrafodelista"/>
        <w:numPr>
          <w:ilvl w:val="0"/>
          <w:numId w:val="43"/>
        </w:numPr>
      </w:pPr>
      <w:r>
        <w:t>Manejar diseño web con patrones de diseño.</w:t>
      </w:r>
    </w:p>
    <w:p w:rsidR="00010D4C" w:rsidRDefault="00010D4C" w:rsidP="00010D4C">
      <w:pPr>
        <w:pStyle w:val="Prrafodelista"/>
        <w:numPr>
          <w:ilvl w:val="0"/>
          <w:numId w:val="43"/>
        </w:numPr>
      </w:pPr>
      <w:r>
        <w:t>Manejar programación a 3 capas en PHP.</w:t>
      </w:r>
    </w:p>
    <w:p w:rsidR="00010D4C" w:rsidRDefault="00010D4C" w:rsidP="00010D4C">
      <w:pPr>
        <w:pStyle w:val="Prrafodelista"/>
        <w:numPr>
          <w:ilvl w:val="0"/>
          <w:numId w:val="43"/>
        </w:numPr>
      </w:pPr>
      <w:r>
        <w:t>Mejora de conocimientos atreves de la investigación de diferentes tipos de tecnología existente en la actualidad.</w:t>
      </w:r>
    </w:p>
    <w:p w:rsidR="00010D4C" w:rsidRDefault="00010D4C" w:rsidP="00010D4C">
      <w:pPr>
        <w:pStyle w:val="Prrafodelista"/>
        <w:numPr>
          <w:ilvl w:val="0"/>
          <w:numId w:val="43"/>
        </w:numPr>
      </w:pPr>
      <w:r>
        <w:t>Aprender a gestionar proyectos a través de SVN.</w:t>
      </w:r>
    </w:p>
    <w:p w:rsidR="00010D4C" w:rsidRDefault="00010D4C" w:rsidP="00010D4C">
      <w:pPr>
        <w:pStyle w:val="Prrafodelista"/>
        <w:numPr>
          <w:ilvl w:val="0"/>
          <w:numId w:val="43"/>
        </w:numPr>
      </w:pPr>
      <w:r>
        <w:t>Mejorar diseño de interfaces web.</w:t>
      </w:r>
    </w:p>
    <w:p w:rsidR="00010D4C" w:rsidRDefault="00010D4C" w:rsidP="00010D4C">
      <w:pPr>
        <w:pStyle w:val="Subttulo"/>
        <w:keepNext/>
      </w:pPr>
      <w:r>
        <w:t>5</w:t>
      </w:r>
      <w:r w:rsidRPr="00F23A57">
        <w:t>.</w:t>
      </w:r>
      <w:r w:rsidR="00C061FC">
        <w:t>4</w:t>
      </w:r>
      <w:r w:rsidRPr="00F23A57">
        <w:t>.</w:t>
      </w:r>
      <w:r>
        <w:t xml:space="preserve"> Conclusiones dificultades surgidas durante desarrollo proyecto titulo</w:t>
      </w:r>
    </w:p>
    <w:p w:rsidR="00010D4C" w:rsidRDefault="00010D4C" w:rsidP="00C061FC">
      <w:r>
        <w:t>En base al transcurso del desarrollo del proyecto de titulo se presentaron diferentes tipos de traspiés, como la gestión optima de los tiempos de coordinación y desarrollo. Toma de decisiones y acuerdos. Lograr una cohesión en grupo desarrollador para mejorar la eficiencia en el desarrollo de documentación, investigación y programación.</w:t>
      </w:r>
    </w:p>
    <w:p w:rsidR="00010D4C" w:rsidRDefault="00010D4C" w:rsidP="00C061FC"/>
    <w:p w:rsidR="00010D4C" w:rsidRDefault="00010D4C" w:rsidP="00C061FC">
      <w:r>
        <w:t>Gestión de Tiempos: En base a la gestión y optimación de tiempo, se tuvo que imprentar un trabajo de coordinado de asignación de tareas y labores a cumplir por parte de los desarrolladores para lograr cumplir cada meta y procedimientos de gestión.</w:t>
      </w:r>
    </w:p>
    <w:p w:rsidR="00010D4C" w:rsidRDefault="00010D4C" w:rsidP="00C061FC"/>
    <w:p w:rsidR="00010D4C" w:rsidRDefault="00010D4C" w:rsidP="00C061FC">
      <w:r>
        <w:t xml:space="preserve">Como trabajar en zend estudio a través de internet  y svn para generar documentación online y de forma expedita entre los desarrolles. </w:t>
      </w:r>
    </w:p>
    <w:p w:rsidR="00010D4C" w:rsidRDefault="00010D4C" w:rsidP="00C061FC"/>
    <w:p w:rsidR="00010D4C" w:rsidRDefault="00010D4C" w:rsidP="00C061FC">
      <w:r>
        <w:t>Gestión de recursos humanos: Gestionar reuniones presenciales y periódicas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615" w:name="_Toc280970321"/>
      <w:r>
        <w:t>5</w:t>
      </w:r>
      <w:r w:rsidRPr="00F23A57">
        <w:t>.</w:t>
      </w:r>
      <w:r w:rsidR="00C061FC">
        <w:t>5</w:t>
      </w:r>
      <w:r w:rsidRPr="00F23A57">
        <w:t xml:space="preserve">. </w:t>
      </w:r>
      <w:r>
        <w:t>Conclusiones proyección proyecto titulo</w:t>
      </w:r>
      <w:bookmarkEnd w:id="615"/>
    </w:p>
    <w:p w:rsidR="00010D4C" w:rsidRPr="00010D4C" w:rsidRDefault="00010D4C" w:rsidP="00010D4C">
      <w:r>
        <w:t>En base a los resultados del prototipo funcional que se implementó en un servidor y la creación de un ambiente funcional propicio de pruebas y QA realizados, se llegó a la conclusión de que el prototipo en un futuro puede ser llevado a un escalamiento e implementación de nuevas funcionalidades que aporten a una robustez del prototipo actual a nivel de CMS. Para ello se puede y se debe continuar la refactorización y reutilización de componentes xml que ya fueron diseñados para  dicho objetivo de escalamiento.</w:t>
      </w:r>
    </w:p>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9A106D" w:rsidRPr="00134FCB" w:rsidRDefault="001175CC" w:rsidP="00460025">
      <w:pPr>
        <w:pStyle w:val="Ttulo"/>
        <w:pageBreakBefore/>
        <w:outlineLvl w:val="0"/>
        <w:rPr>
          <w:lang w:val="en-US"/>
        </w:rPr>
      </w:pPr>
      <w:bookmarkStart w:id="616" w:name="_Toc280970322"/>
      <w:r w:rsidRPr="00134FCB">
        <w:rPr>
          <w:lang w:val="en-US"/>
        </w:rPr>
        <w:t>6</w:t>
      </w:r>
      <w:r w:rsidR="00CC20D5" w:rsidRPr="00134FCB">
        <w:rPr>
          <w:lang w:val="en-US"/>
        </w:rPr>
        <w:t xml:space="preserve">. </w:t>
      </w:r>
      <w:r w:rsidR="00DF02B6" w:rsidRPr="00134FCB">
        <w:rPr>
          <w:lang w:val="en-US"/>
        </w:rPr>
        <w:t>Bibliografía</w:t>
      </w:r>
      <w:bookmarkEnd w:id="61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5914AB" w:rsidRPr="005914AB">
        <w:rPr>
          <w:lang w:val="es-ES"/>
          <w:rPrChange w:id="617" w:author="Rodrigo Riquelme" w:date="2010-12-05T11:46:00Z">
            <w:rPr>
              <w:color w:val="0000FF"/>
              <w:u w:val="single"/>
            </w:rPr>
          </w:rPrChange>
        </w:rPr>
        <w:t>Autor: AlistairCockburn-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xml:space="preserve">, editorialO'Reilly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r w:rsidR="005914AB">
        <w:fldChar w:fldCharType="begin"/>
      </w:r>
      <w:r w:rsidR="005914AB" w:rsidRPr="005914AB">
        <w:rPr>
          <w:lang w:val="en-US"/>
          <w:rPrChange w:id="618" w:author="manolo" w:date="2010-12-23T14:39:00Z">
            <w:rPr>
              <w:color w:val="0000FF"/>
              <w:u w:val="single"/>
            </w:rPr>
          </w:rPrChange>
        </w:rPr>
        <w:instrText>HYPERLINK "http://www.ffmpeg.org/"</w:instrText>
      </w:r>
      <w:r w:rsidR="005914AB">
        <w:fldChar w:fldCharType="separate"/>
      </w:r>
      <w:r w:rsidRPr="007C0EE8">
        <w:rPr>
          <w:rStyle w:val="Hipervnculo"/>
          <w:lang w:val="en-US"/>
        </w:rPr>
        <w:t>http://www.ffmpeg.org/</w:t>
      </w:r>
      <w:r w:rsidR="005914AB">
        <w:fldChar w:fldCharType="end"/>
      </w:r>
      <w:r w:rsidR="005914AB">
        <w:fldChar w:fldCharType="begin"/>
      </w:r>
      <w:r w:rsidR="005914AB" w:rsidRPr="005914AB">
        <w:rPr>
          <w:lang w:val="en-US"/>
          <w:rPrChange w:id="619" w:author="manolo" w:date="2010-12-23T14:39:00Z">
            <w:rPr>
              <w:color w:val="0000FF"/>
              <w:u w:val="single"/>
            </w:rPr>
          </w:rPrChange>
        </w:rPr>
        <w:instrText>HYPERLINK "http://www.ffmpeg.org/"</w:instrText>
      </w:r>
      <w:r w:rsidR="005914AB">
        <w:fldChar w:fldCharType="end"/>
      </w:r>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96" w:history="1">
        <w:r>
          <w:rPr>
            <w:rStyle w:val="Hipervnculo"/>
          </w:rPr>
          <w:t>http://es.wikipedia.org/wiki/Acceso_Multimedia_Universal</w:t>
        </w:r>
      </w:hyperlink>
      <w:hyperlink r:id="rId97"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98"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ins w:id="620" w:author="Rodrigo Riquelme" w:date="2010-12-23T01:32:00Z">
        <w:r w:rsidR="0077272B">
          <w:rPr>
            <w:rStyle w:val="Hipervnculo"/>
            <w:b/>
            <w:color w:val="000000"/>
            <w:u w:val="none"/>
            <w:lang w:val="en-US"/>
          </w:rPr>
          <w:t xml:space="preserve"> </w:t>
        </w:r>
      </w:ins>
      <w:r w:rsidR="005914AB">
        <w:fldChar w:fldCharType="begin"/>
      </w:r>
      <w:r w:rsidR="005914AB" w:rsidRPr="005914AB">
        <w:rPr>
          <w:lang w:val="en-US"/>
          <w:rPrChange w:id="621" w:author="manolo" w:date="2010-12-23T14:39:00Z">
            <w:rPr>
              <w:color w:val="0000FF"/>
              <w:u w:val="single"/>
            </w:rPr>
          </w:rPrChange>
        </w:rPr>
        <w:instrText>HYPERLINK "http://code.google.com/intl/es/webtoolkit/"</w:instrText>
      </w:r>
      <w:r w:rsidR="005914AB">
        <w:fldChar w:fldCharType="separate"/>
      </w:r>
      <w:r w:rsidRPr="00FC49A8">
        <w:rPr>
          <w:rStyle w:val="Hipervnculo"/>
          <w:lang w:val="en-US"/>
        </w:rPr>
        <w:t>http://code.google.com/intl/es/webtoolkit/</w:t>
      </w:r>
      <w:r w:rsidR="005914AB">
        <w:fldChar w:fldCharType="end"/>
      </w:r>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ins w:id="622" w:author="Rodrigo Riquelme" w:date="2010-12-23T01:32:00Z">
        <w:r w:rsidR="0077272B">
          <w:rPr>
            <w:rStyle w:val="Hipervnculo"/>
            <w:b/>
            <w:color w:val="000000"/>
            <w:u w:val="none"/>
          </w:rPr>
          <w:t xml:space="preserve"> </w:t>
        </w:r>
      </w:ins>
      <w:hyperlink r:id="rId99" w:history="1">
        <w:r w:rsidRPr="00754E0D">
          <w:rPr>
            <w:rStyle w:val="Hipervnculo"/>
          </w:rPr>
          <w:t>http://es.wikipedia.org/wiki/IPTV</w:t>
        </w:r>
      </w:hyperlink>
    </w:p>
    <w:p w:rsidR="009A106D" w:rsidRPr="00AB3436" w:rsidRDefault="00483602" w:rsidP="00460025">
      <w:pPr>
        <w:pStyle w:val="Continuarlista21"/>
        <w:ind w:left="708" w:hanging="708"/>
        <w:rPr>
          <w:ins w:id="623" w:author="Rodrigo Riquelme" w:date="2010-12-23T01:33:00Z"/>
          <w:lang w:val="en-US"/>
          <w:rPrChange w:id="624" w:author="manolo" w:date="2010-12-23T14:39:00Z">
            <w:rPr>
              <w:ins w:id="625" w:author="Rodrigo Riquelme" w:date="2010-12-23T01:33:00Z"/>
            </w:rPr>
          </w:rPrChange>
        </w:rPr>
      </w:pPr>
      <w:r w:rsidRPr="00460025">
        <w:rPr>
          <w:rStyle w:val="Hipervnculo"/>
          <w:b/>
          <w:color w:val="000000"/>
          <w:u w:val="none"/>
          <w:lang w:val="en-US"/>
        </w:rPr>
        <w:t>Google TV</w:t>
      </w:r>
      <w:ins w:id="626" w:author="Rodrigo Riquelme" w:date="2010-12-23T01:32:00Z">
        <w:r w:rsidR="0077272B">
          <w:rPr>
            <w:rStyle w:val="Hipervnculo"/>
            <w:b/>
            <w:color w:val="000000"/>
            <w:u w:val="none"/>
            <w:lang w:val="en-US"/>
          </w:rPr>
          <w:t xml:space="preserve"> </w:t>
        </w:r>
      </w:ins>
      <w:r w:rsidR="005914AB">
        <w:fldChar w:fldCharType="begin"/>
      </w:r>
      <w:r w:rsidR="005914AB" w:rsidRPr="005914AB">
        <w:rPr>
          <w:lang w:val="en-US"/>
          <w:rPrChange w:id="627" w:author="manolo" w:date="2010-12-23T14:39:00Z">
            <w:rPr>
              <w:color w:val="0000FF"/>
              <w:u w:val="single"/>
            </w:rPr>
          </w:rPrChange>
        </w:rPr>
        <w:instrText>HYPERLINK "http://www.google.com/tv/"</w:instrText>
      </w:r>
      <w:r w:rsidR="005914AB">
        <w:fldChar w:fldCharType="separate"/>
      </w:r>
      <w:r w:rsidR="00CD2AC2" w:rsidRPr="00FC49A8">
        <w:rPr>
          <w:rStyle w:val="Hipervnculo"/>
          <w:lang w:val="en-US"/>
        </w:rPr>
        <w:t>http://www.google.com/tv/</w:t>
      </w:r>
      <w:r w:rsidR="005914AB">
        <w:fldChar w:fldCharType="end"/>
      </w:r>
    </w:p>
    <w:p w:rsidR="00CB5210" w:rsidRDefault="005914AB">
      <w:pPr>
        <w:pStyle w:val="Continuarlista21"/>
        <w:ind w:left="708" w:hanging="708"/>
        <w:rPr>
          <w:ins w:id="628" w:author="Rodrigo Riquelme" w:date="2010-12-23T01:34:00Z"/>
          <w:rStyle w:val="Hipervnculo"/>
          <w:color w:val="000000"/>
          <w:u w:val="none"/>
          <w:lang w:val="en-US"/>
        </w:rPr>
      </w:pPr>
      <w:ins w:id="629" w:author="Rodrigo Riquelme" w:date="2010-12-23T01:33:00Z">
        <w:r w:rsidRPr="005914AB">
          <w:rPr>
            <w:rStyle w:val="Hipervnculo"/>
            <w:b/>
            <w:color w:val="000000"/>
            <w:u w:val="none"/>
            <w:lang w:val="en-US"/>
            <w:rPrChange w:id="630" w:author="Rodrigo Riquelme" w:date="2010-12-23T01:34:00Z">
              <w:rPr>
                <w:rStyle w:val="Hipervnculo"/>
                <w:color w:val="000000"/>
                <w:u w:val="none"/>
                <w:lang w:val="en-US"/>
              </w:rPr>
            </w:rPrChange>
          </w:rPr>
          <w:t>Video on the web- Mark Pilgrim</w:t>
        </w:r>
        <w:r w:rsidR="007517AA">
          <w:rPr>
            <w:rStyle w:val="Hipervnculo"/>
            <w:color w:val="000000"/>
            <w:u w:val="none"/>
            <w:lang w:val="en-US"/>
          </w:rPr>
          <w:t xml:space="preserve"> </w:t>
        </w:r>
      </w:ins>
      <w:ins w:id="631" w:author="Rodrigo Riquelme" w:date="2010-12-23T01:34:00Z">
        <w:r>
          <w:rPr>
            <w:rStyle w:val="Hipervnculo"/>
            <w:color w:val="000000"/>
            <w:u w:val="none"/>
            <w:lang w:val="en-US"/>
          </w:rPr>
          <w:fldChar w:fldCharType="begin"/>
        </w:r>
        <w:r w:rsidR="00583F65">
          <w:rPr>
            <w:rStyle w:val="Hipervnculo"/>
            <w:color w:val="000000"/>
            <w:u w:val="none"/>
            <w:lang w:val="en-US"/>
          </w:rPr>
          <w:instrText xml:space="preserve"> HYPERLINK "</w:instrText>
        </w:r>
      </w:ins>
      <w:ins w:id="632" w:author="Rodrigo Riquelme" w:date="2010-12-23T01:33:00Z">
        <w:r w:rsidR="00583F65" w:rsidRPr="007517AA">
          <w:rPr>
            <w:rStyle w:val="Hipervnculo"/>
            <w:color w:val="000000"/>
            <w:u w:val="none"/>
            <w:lang w:val="en-US"/>
          </w:rPr>
          <w:instrText>http://diveintohtml5.org/video.html</w:instrText>
        </w:r>
      </w:ins>
      <w:ins w:id="633" w:author="Rodrigo Riquelme" w:date="2010-12-23T01:34:00Z">
        <w:r w:rsidR="00583F65">
          <w:rPr>
            <w:rStyle w:val="Hipervnculo"/>
            <w:color w:val="000000"/>
            <w:u w:val="none"/>
            <w:lang w:val="en-US"/>
          </w:rPr>
          <w:instrText xml:space="preserve">" </w:instrText>
        </w:r>
        <w:r>
          <w:rPr>
            <w:rStyle w:val="Hipervnculo"/>
            <w:color w:val="000000"/>
            <w:u w:val="none"/>
            <w:lang w:val="en-US"/>
          </w:rPr>
          <w:fldChar w:fldCharType="separate"/>
        </w:r>
      </w:ins>
      <w:ins w:id="634" w:author="Rodrigo Riquelme" w:date="2010-12-23T01:33:00Z">
        <w:r w:rsidR="00583F65" w:rsidRPr="00B66F26">
          <w:rPr>
            <w:rStyle w:val="Hipervnculo"/>
            <w:lang w:val="en-US"/>
          </w:rPr>
          <w:t>http://diveintohtml5.org/video.html</w:t>
        </w:r>
      </w:ins>
      <w:ins w:id="635" w:author="Rodrigo Riquelme" w:date="2010-12-23T01:34:00Z">
        <w:r>
          <w:rPr>
            <w:rStyle w:val="Hipervnculo"/>
            <w:color w:val="000000"/>
            <w:u w:val="none"/>
            <w:lang w:val="en-US"/>
          </w:rPr>
          <w:fldChar w:fldCharType="end"/>
        </w:r>
      </w:ins>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770BE8" w:rsidRPr="004C231D" w:rsidRDefault="00770BE8" w:rsidP="00770BE8">
      <w:pPr>
        <w:pStyle w:val="Ttulo"/>
        <w:outlineLvl w:val="0"/>
      </w:pPr>
      <w:bookmarkStart w:id="636" w:name="_Toc280970323"/>
      <w:r>
        <w:t>Glosario</w:t>
      </w:r>
      <w:bookmarkEnd w:id="636"/>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637" w:name="_Toc280970324"/>
      <w:r w:rsidRPr="0064191E">
        <w:rPr>
          <w:lang w:val="en-US"/>
        </w:rPr>
        <w:t>Acrónimos</w:t>
      </w:r>
      <w:bookmarkEnd w:id="63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5914AB" w:rsidP="00770BE8">
      <w:pPr>
        <w:rPr>
          <w:rStyle w:val="google-src-text"/>
          <w:lang w:val="en-US"/>
          <w:rPrChange w:id="638" w:author="manolo" w:date="2010-12-23T14:39:00Z">
            <w:rPr>
              <w:rStyle w:val="google-src-text"/>
            </w:rPr>
          </w:rPrChange>
        </w:rPr>
      </w:pPr>
      <w:r w:rsidRPr="005914AB">
        <w:rPr>
          <w:rStyle w:val="google-src-text"/>
          <w:b/>
          <w:lang w:val="en-US"/>
          <w:rPrChange w:id="639" w:author="manolo" w:date="2010-12-23T14:39:00Z">
            <w:rPr>
              <w:rStyle w:val="google-src-text"/>
              <w:b/>
            </w:rPr>
          </w:rPrChange>
        </w:rPr>
        <w:t>GPL:</w:t>
      </w:r>
      <w:r w:rsidRPr="005914AB">
        <w:rPr>
          <w:bCs/>
          <w:lang w:val="en-US"/>
          <w:rPrChange w:id="640" w:author="manolo" w:date="2010-12-23T14:39:00Z">
            <w:rPr>
              <w:rFonts w:cs="Times New Roman"/>
              <w:bCs/>
            </w:rPr>
          </w:rPrChange>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5914AB" w:rsidP="00770BE8">
      <w:pPr>
        <w:rPr>
          <w:rStyle w:val="nfasis"/>
          <w:lang w:val="en-US"/>
        </w:rPr>
      </w:pPr>
      <w:r w:rsidRPr="005914AB">
        <w:rPr>
          <w:b/>
          <w:szCs w:val="24"/>
          <w:lang w:val="en-US"/>
          <w:rPrChange w:id="641" w:author="manolo" w:date="2010-12-23T14:39:00Z">
            <w:rPr>
              <w:rFonts w:cs="Times New Roman"/>
              <w:b/>
              <w:i/>
              <w:szCs w:val="24"/>
              <w:lang w:val="en-US"/>
            </w:rPr>
          </w:rPrChange>
        </w:rPr>
        <w:t>REST:</w:t>
      </w:r>
      <w:r w:rsidR="00010D4C">
        <w:rPr>
          <w:b/>
          <w:szCs w:val="24"/>
          <w:lang w:val="en-US"/>
        </w:rPr>
        <w:t xml:space="preserve"> </w:t>
      </w:r>
      <w:r w:rsidRPr="005914AB">
        <w:rPr>
          <w:szCs w:val="24"/>
          <w:lang w:val="en-US"/>
          <w:rPrChange w:id="642" w:author="manolo" w:date="2010-12-23T14:39:00Z">
            <w:rPr>
              <w:rFonts w:cs="Times New Roman"/>
              <w:i/>
              <w:szCs w:val="24"/>
              <w:lang w:val="en-US"/>
            </w:rPr>
          </w:rPrChange>
        </w:rPr>
        <w:t>Representational</w:t>
      </w:r>
      <w:r w:rsidR="00C061FC">
        <w:rPr>
          <w:szCs w:val="24"/>
          <w:lang w:val="en-US"/>
        </w:rPr>
        <w:t xml:space="preserve"> </w:t>
      </w:r>
      <w:r w:rsidRPr="005914AB">
        <w:rPr>
          <w:szCs w:val="24"/>
          <w:lang w:val="en-US"/>
          <w:rPrChange w:id="643" w:author="manolo" w:date="2010-12-23T14:39:00Z">
            <w:rPr>
              <w:rFonts w:cs="Times New Roman"/>
              <w:i/>
              <w:szCs w:val="24"/>
              <w:lang w:val="en-US"/>
            </w:rPr>
          </w:rPrChange>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00"/>
      <w:headerReference w:type="default" r:id="rId101"/>
      <w:footerReference w:type="even" r:id="rId102"/>
      <w:footerReference w:type="default" r:id="rId103"/>
      <w:headerReference w:type="first" r:id="rId104"/>
      <w:footerReference w:type="first" r:id="rId105"/>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3" w:author="Dahianna Vega Leiva" w:date="2010-12-22T12:42:00Z" w:initials="DVL">
    <w:p w:rsidR="00A6016B" w:rsidRDefault="00A6016B">
      <w:pPr>
        <w:pStyle w:val="Textocomentario"/>
      </w:pPr>
      <w:r>
        <w:rPr>
          <w:rStyle w:val="Refdecomentario"/>
        </w:rPr>
        <w:annotationRef/>
      </w:r>
      <w:r>
        <w:t xml:space="preserve">Redactar mejor este párrafo, no se entiende y no puedo arreglarlo. </w:t>
      </w:r>
    </w:p>
  </w:comment>
  <w:comment w:id="391" w:author="Dahianna Vega Leiva" w:date="2010-12-22T12:43:00Z" w:initials="DVL">
    <w:p w:rsidR="00A6016B" w:rsidRDefault="00A6016B">
      <w:pPr>
        <w:pStyle w:val="Textocomentario"/>
      </w:pPr>
      <w:r>
        <w:rPr>
          <w:rStyle w:val="Refdecomentario"/>
        </w:rPr>
        <w:annotationRef/>
      </w:r>
      <w:r>
        <w:t xml:space="preserve">Se deben introducir las imágenes, no solo mostrarlas, ir explicando que va sucediendo. </w:t>
      </w:r>
    </w:p>
  </w:comment>
  <w:comment w:id="610" w:author="Dahianna Vega Leiva" w:date="2010-12-22T12:44:00Z" w:initials="DVL">
    <w:p w:rsidR="00A6016B" w:rsidRDefault="00A6016B">
      <w:pPr>
        <w:pStyle w:val="Textocomentario"/>
      </w:pPr>
      <w:r>
        <w:rPr>
          <w:rStyle w:val="Refdecomentario"/>
        </w:rPr>
        <w:annotationRef/>
      </w:r>
      <w:r>
        <w:t>Está muy pobre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395B" w:rsidRDefault="0086395B">
      <w:pPr>
        <w:spacing w:before="0" w:after="0" w:line="240" w:lineRule="auto"/>
      </w:pPr>
      <w:r>
        <w:separator/>
      </w:r>
    </w:p>
  </w:endnote>
  <w:endnote w:type="continuationSeparator" w:id="0">
    <w:p w:rsidR="0086395B" w:rsidRDefault="0086395B">
      <w:pPr>
        <w:spacing w:before="0" w:after="0" w:line="240" w:lineRule="auto"/>
      </w:pPr>
      <w:r>
        <w:continuationSeparator/>
      </w:r>
    </w:p>
  </w:endnote>
  <w:endnote w:type="continuationNotice" w:id="1">
    <w:p w:rsidR="0086395B" w:rsidRDefault="0086395B">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Piedepgina"/>
      <w:pBdr>
        <w:bottom w:val="single" w:sz="8" w:space="1" w:color="000000"/>
      </w:pBdr>
    </w:pPr>
  </w:p>
  <w:tbl>
    <w:tblPr>
      <w:tblW w:w="0" w:type="auto"/>
      <w:tblLayout w:type="fixed"/>
      <w:tblLook w:val="0000"/>
    </w:tblPr>
    <w:tblGrid>
      <w:gridCol w:w="1242"/>
      <w:gridCol w:w="7668"/>
    </w:tblGrid>
    <w:tr w:rsidR="00A6016B">
      <w:tc>
        <w:tcPr>
          <w:tcW w:w="1242" w:type="dxa"/>
          <w:shd w:val="clear" w:color="auto" w:fill="auto"/>
        </w:tcPr>
        <w:p w:rsidR="00A6016B" w:rsidRDefault="00A6016B">
          <w:pPr>
            <w:pStyle w:val="Piedepgina"/>
            <w:snapToGrid w:val="0"/>
            <w:rPr>
              <w:b/>
              <w:sz w:val="16"/>
              <w:szCs w:val="16"/>
            </w:rPr>
          </w:pPr>
          <w:r>
            <w:rPr>
              <w:b/>
              <w:sz w:val="16"/>
              <w:szCs w:val="16"/>
            </w:rPr>
            <w:t>Profesor:</w:t>
          </w:r>
        </w:p>
      </w:tc>
      <w:tc>
        <w:tcPr>
          <w:tcW w:w="7668" w:type="dxa"/>
          <w:shd w:val="clear" w:color="auto" w:fill="auto"/>
        </w:tcPr>
        <w:p w:rsidR="00A6016B" w:rsidRDefault="00A6016B" w:rsidP="0048078F">
          <w:pPr>
            <w:pStyle w:val="Piedepgina"/>
            <w:snapToGrid w:val="0"/>
            <w:jc w:val="left"/>
            <w:rPr>
              <w:sz w:val="16"/>
              <w:szCs w:val="16"/>
            </w:rPr>
          </w:pPr>
          <w:r>
            <w:rPr>
              <w:sz w:val="16"/>
              <w:szCs w:val="16"/>
            </w:rPr>
            <w:t xml:space="preserve">Dahianna Vega L.                                                                                                                                                Página   </w:t>
          </w:r>
          <w:r w:rsidR="005914AB">
            <w:rPr>
              <w:sz w:val="16"/>
              <w:szCs w:val="16"/>
            </w:rPr>
            <w:fldChar w:fldCharType="begin"/>
          </w:r>
          <w:r>
            <w:rPr>
              <w:sz w:val="16"/>
              <w:szCs w:val="16"/>
            </w:rPr>
            <w:instrText xml:space="preserve"> PAGE </w:instrText>
          </w:r>
          <w:r w:rsidR="005914AB">
            <w:rPr>
              <w:sz w:val="16"/>
              <w:szCs w:val="16"/>
            </w:rPr>
            <w:fldChar w:fldCharType="separate"/>
          </w:r>
          <w:r w:rsidR="00B42BC5">
            <w:rPr>
              <w:noProof/>
              <w:sz w:val="16"/>
              <w:szCs w:val="16"/>
            </w:rPr>
            <w:t>2</w:t>
          </w:r>
          <w:r w:rsidR="005914AB">
            <w:rPr>
              <w:sz w:val="16"/>
              <w:szCs w:val="16"/>
            </w:rPr>
            <w:fldChar w:fldCharType="end"/>
          </w:r>
          <w:r>
            <w:rPr>
              <w:sz w:val="16"/>
              <w:szCs w:val="16"/>
            </w:rPr>
            <w:t xml:space="preserve"> de </w:t>
          </w:r>
          <w:fldSimple w:instr=" NUMPAGES   \* MERGEFORMAT ">
            <w:r w:rsidR="00B42BC5" w:rsidRPr="00B42BC5">
              <w:rPr>
                <w:noProof/>
                <w:sz w:val="16"/>
                <w:szCs w:val="16"/>
              </w:rPr>
              <w:t>1</w:t>
            </w:r>
          </w:fldSimple>
        </w:p>
      </w:tc>
    </w:tr>
    <w:tr w:rsidR="00A6016B">
      <w:tc>
        <w:tcPr>
          <w:tcW w:w="1242" w:type="dxa"/>
          <w:shd w:val="clear" w:color="auto" w:fill="auto"/>
        </w:tcPr>
        <w:p w:rsidR="00A6016B" w:rsidRDefault="00A6016B">
          <w:pPr>
            <w:pStyle w:val="Piedepgina"/>
            <w:snapToGrid w:val="0"/>
            <w:rPr>
              <w:b/>
              <w:sz w:val="16"/>
              <w:szCs w:val="16"/>
            </w:rPr>
          </w:pPr>
          <w:r>
            <w:rPr>
              <w:b/>
              <w:sz w:val="16"/>
              <w:szCs w:val="16"/>
            </w:rPr>
            <w:t>Alumnos:</w:t>
          </w:r>
        </w:p>
      </w:tc>
      <w:tc>
        <w:tcPr>
          <w:tcW w:w="7668" w:type="dxa"/>
          <w:shd w:val="clear" w:color="auto" w:fill="auto"/>
        </w:tcPr>
        <w:p w:rsidR="00A6016B" w:rsidRDefault="00A6016B">
          <w:pPr>
            <w:pStyle w:val="Piedepgina"/>
            <w:snapToGrid w:val="0"/>
            <w:rPr>
              <w:sz w:val="16"/>
              <w:szCs w:val="16"/>
            </w:rPr>
          </w:pPr>
          <w:r>
            <w:rPr>
              <w:sz w:val="16"/>
              <w:szCs w:val="16"/>
            </w:rPr>
            <w:t>Rogelio Elías, Rodrigo Riquelme, Manuel Canales</w:t>
          </w:r>
        </w:p>
      </w:tc>
    </w:tr>
    <w:tr w:rsidR="00A6016B">
      <w:tc>
        <w:tcPr>
          <w:tcW w:w="1242" w:type="dxa"/>
          <w:shd w:val="clear" w:color="auto" w:fill="auto"/>
        </w:tcPr>
        <w:p w:rsidR="00A6016B" w:rsidRDefault="00A6016B">
          <w:pPr>
            <w:pStyle w:val="Piedepgina"/>
            <w:snapToGrid w:val="0"/>
            <w:rPr>
              <w:b/>
              <w:sz w:val="16"/>
              <w:szCs w:val="16"/>
            </w:rPr>
          </w:pPr>
          <w:r>
            <w:rPr>
              <w:b/>
              <w:sz w:val="16"/>
              <w:szCs w:val="16"/>
            </w:rPr>
            <w:t>Tema:</w:t>
          </w:r>
        </w:p>
      </w:tc>
      <w:tc>
        <w:tcPr>
          <w:tcW w:w="7668" w:type="dxa"/>
          <w:shd w:val="clear" w:color="auto" w:fill="auto"/>
        </w:tcPr>
        <w:p w:rsidR="00A6016B" w:rsidRDefault="00A6016B">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A6016B" w:rsidRDefault="00A6016B">
    <w:pPr>
      <w:pStyle w:val="Piedepgina"/>
      <w:spacing w:after="200" w:line="276"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395B" w:rsidRDefault="0086395B">
      <w:pPr>
        <w:spacing w:before="0" w:after="0" w:line="240" w:lineRule="auto"/>
      </w:pPr>
      <w:r>
        <w:separator/>
      </w:r>
    </w:p>
  </w:footnote>
  <w:footnote w:type="continuationSeparator" w:id="0">
    <w:p w:rsidR="0086395B" w:rsidRDefault="0086395B">
      <w:pPr>
        <w:spacing w:before="0" w:after="0" w:line="240" w:lineRule="auto"/>
      </w:pPr>
      <w:r>
        <w:continuationSeparator/>
      </w:r>
    </w:p>
  </w:footnote>
  <w:footnote w:type="continuationNotice" w:id="1">
    <w:p w:rsidR="0086395B" w:rsidRDefault="0086395B">
      <w:pPr>
        <w:spacing w:before="0" w:after="0" w:line="240" w:lineRule="auto"/>
      </w:pPr>
    </w:p>
  </w:footnote>
  <w:footnote w:id="2">
    <w:p w:rsidR="00A6016B" w:rsidRDefault="00A6016B"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A6016B" w:rsidRPr="00E06820" w:rsidRDefault="00A6016B" w:rsidP="007C0EE8">
      <w:pPr>
        <w:pStyle w:val="Textonotapie"/>
        <w:rPr>
          <w:lang w:val="en-US"/>
        </w:rPr>
      </w:pPr>
      <w:r w:rsidRPr="00E06820">
        <w:rPr>
          <w:rStyle w:val="Refdenotaalpie"/>
          <w:lang w:val="en-US"/>
        </w:rPr>
        <w:t>2</w:t>
      </w:r>
      <w:r w:rsidRPr="00E06820">
        <w:rPr>
          <w:color w:val="000000"/>
          <w:lang w:val="en-US"/>
        </w:rPr>
        <w:t xml:space="preserve">UMA, Wikipedia </w:t>
      </w:r>
      <w:r w:rsidR="005914AB">
        <w:fldChar w:fldCharType="begin"/>
      </w:r>
      <w:r w:rsidR="005914AB" w:rsidRPr="005914AB">
        <w:rPr>
          <w:lang w:val="en-US"/>
          <w:rPrChange w:id="14" w:author="manolo" w:date="2010-12-23T14:39:00Z">
            <w:rPr/>
          </w:rPrChange>
        </w:rPr>
        <w:instrText>HYPERLINK "http://es.wikipedia.org/wiki/Acceso_Multimedia_Universal"</w:instrText>
      </w:r>
      <w:r w:rsidR="005914AB">
        <w:fldChar w:fldCharType="separate"/>
      </w:r>
      <w:r w:rsidRPr="00E06820">
        <w:rPr>
          <w:rStyle w:val="Hipervnculo"/>
          <w:lang w:val="en-US"/>
        </w:rPr>
        <w:t>http://es.wikipedia.org/wiki/Acceso_Multimedia_Universal</w:t>
      </w:r>
      <w:r w:rsidR="005914AB">
        <w:fldChar w:fldCharType="end"/>
      </w:r>
    </w:p>
  </w:footnote>
  <w:footnote w:id="4">
    <w:p w:rsidR="00A6016B" w:rsidRPr="00750000" w:rsidRDefault="00A6016B"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r w:rsidR="005914AB">
        <w:fldChar w:fldCharType="begin"/>
      </w:r>
      <w:r w:rsidR="005914AB" w:rsidRPr="005914AB">
        <w:rPr>
          <w:lang w:val="en-US"/>
          <w:rPrChange w:id="19" w:author="manolo" w:date="2010-12-23T14:39:00Z">
            <w:rPr/>
          </w:rPrChange>
        </w:rPr>
        <w:instrText>HYPERLINK "http://es.wikipedia.org/wiki/Acceso_Multimedia_Universal"</w:instrText>
      </w:r>
      <w:r w:rsidR="005914AB">
        <w:fldChar w:fldCharType="separate"/>
      </w:r>
      <w:r w:rsidRPr="00750000">
        <w:rPr>
          <w:rStyle w:val="Hipervnculo"/>
          <w:szCs w:val="24"/>
          <w:lang w:val="en-US"/>
        </w:rPr>
        <w:t>http://es.wikipedia.org/wiki/Acceso_Multimedia_Universal</w:t>
      </w:r>
      <w:r w:rsidR="005914AB">
        <w:fldChar w:fldCharType="end"/>
      </w:r>
    </w:p>
  </w:footnote>
  <w:footnote w:id="5">
    <w:p w:rsidR="00A6016B" w:rsidRPr="007C34C3" w:rsidRDefault="00A6016B"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r w:rsidR="005914AB">
        <w:fldChar w:fldCharType="begin"/>
      </w:r>
      <w:r w:rsidR="005914AB" w:rsidRPr="005914AB">
        <w:rPr>
          <w:lang w:val="en-US"/>
          <w:rPrChange w:id="39" w:author="manolo" w:date="2010-12-23T14:39:00Z">
            <w:rPr/>
          </w:rPrChange>
        </w:rPr>
        <w:instrText>HYPERLINK "http://helpdesk.doit.wisc.edu/helpdesk/page.php?id=5325"</w:instrText>
      </w:r>
      <w:r w:rsidR="005914AB">
        <w:fldChar w:fldCharType="separate"/>
      </w:r>
      <w:r w:rsidRPr="007C34C3">
        <w:rPr>
          <w:rStyle w:val="Hipervnculo"/>
          <w:sz w:val="20"/>
          <w:szCs w:val="20"/>
          <w:lang w:val="en-US"/>
        </w:rPr>
        <w:t>http://helpdesk.doit.wisc.edu/helpdesk/page.php?id=5325</w:t>
      </w:r>
      <w:r w:rsidR="005914AB">
        <w:fldChar w:fldCharType="end"/>
      </w:r>
    </w:p>
    <w:p w:rsidR="00A6016B" w:rsidRPr="007C34C3" w:rsidRDefault="00A6016B" w:rsidP="007C0EE8">
      <w:pPr>
        <w:pStyle w:val="Textonotapie"/>
        <w:rPr>
          <w:lang w:val="en-US"/>
        </w:rPr>
      </w:pPr>
    </w:p>
  </w:footnote>
  <w:footnote w:id="6">
    <w:p w:rsidR="00A6016B" w:rsidRPr="00FF7249" w:rsidRDefault="00A6016B"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r w:rsidR="005914AB">
        <w:fldChar w:fldCharType="begin"/>
      </w:r>
      <w:r w:rsidR="005914AB" w:rsidRPr="005914AB">
        <w:rPr>
          <w:lang w:val="en-US"/>
          <w:rPrChange w:id="40" w:author="manolo" w:date="2010-12-23T14:39:00Z">
            <w:rPr/>
          </w:rPrChange>
        </w:rPr>
        <w:instrText>HYPERLINK "http://helpdesk.doit.wisc.edu/helpdesk/page.php?id=5325"</w:instrText>
      </w:r>
      <w:r w:rsidR="005914AB">
        <w:fldChar w:fldCharType="separate"/>
      </w:r>
      <w:r w:rsidRPr="00FF7249">
        <w:rPr>
          <w:rStyle w:val="Hipervnculo"/>
          <w:sz w:val="20"/>
          <w:szCs w:val="20"/>
          <w:lang w:val="en-US"/>
        </w:rPr>
        <w:t>http://helpdesk.doit.wisc.edu/helpdesk/page.php?id=5325</w:t>
      </w:r>
      <w:r w:rsidR="005914AB">
        <w:fldChar w:fldCharType="end"/>
      </w:r>
    </w:p>
  </w:footnote>
  <w:footnote w:id="7">
    <w:p w:rsidR="00A6016B" w:rsidRPr="00894735" w:rsidRDefault="00A6016B" w:rsidP="007C0EE8">
      <w:pPr>
        <w:pStyle w:val="Textonotapie"/>
        <w:tabs>
          <w:tab w:val="left" w:pos="5610"/>
        </w:tabs>
        <w:rPr>
          <w:lang w:val="en-US"/>
        </w:rPr>
      </w:pPr>
      <w:r>
        <w:rPr>
          <w:rStyle w:val="Refdenotaalpie"/>
        </w:rPr>
        <w:footnoteRef/>
      </w:r>
      <w:r w:rsidRPr="00B7626F">
        <w:rPr>
          <w:lang w:val="en-US"/>
        </w:rPr>
        <w:t xml:space="preserve"> HTML5, W3C </w:t>
      </w:r>
      <w:r w:rsidR="005914AB">
        <w:fldChar w:fldCharType="begin"/>
      </w:r>
      <w:r w:rsidR="005914AB" w:rsidRPr="005914AB">
        <w:rPr>
          <w:lang w:val="en-US"/>
          <w:rPrChange w:id="108" w:author="manolo" w:date="2010-12-23T14:39:00Z">
            <w:rPr/>
          </w:rPrChange>
        </w:rPr>
        <w:instrText>HYPERLINK "http://dev.w3.org/html5/spec/"</w:instrText>
      </w:r>
      <w:r w:rsidR="005914AB">
        <w:fldChar w:fldCharType="separate"/>
      </w:r>
      <w:r w:rsidRPr="00894735">
        <w:rPr>
          <w:rStyle w:val="Hipervnculo"/>
          <w:lang w:val="en-US"/>
        </w:rPr>
        <w:t>http://dev.w3.org/html5/spec/</w:t>
      </w:r>
      <w:r w:rsidR="005914AB">
        <w:fldChar w:fldCharType="end"/>
      </w:r>
    </w:p>
  </w:footnote>
  <w:footnote w:id="8">
    <w:p w:rsidR="00A6016B" w:rsidRPr="007C0EE8" w:rsidRDefault="00A6016B" w:rsidP="007C0EE8">
      <w:pPr>
        <w:pStyle w:val="Textonotapie"/>
      </w:pPr>
      <w:r>
        <w:rPr>
          <w:rStyle w:val="Refdenotaalpie"/>
        </w:rPr>
        <w:footnoteRef/>
      </w:r>
      <w:r w:rsidRPr="007C0EE8">
        <w:t xml:space="preserve"> Extreme Programming, Dos Ideas </w:t>
      </w:r>
      <w:hyperlink r:id="rId2" w:history="1">
        <w:r w:rsidRPr="007C0EE8">
          <w:rPr>
            <w:rStyle w:val="Hipervnculo"/>
          </w:rPr>
          <w:t>http://www.dosideas.com/wiki/Extreme_Programming</w:t>
        </w:r>
      </w:hyperlink>
    </w:p>
  </w:footnote>
  <w:footnote w:id="9">
    <w:p w:rsidR="00A6016B" w:rsidRPr="00621B28" w:rsidRDefault="00A6016B"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3" w:history="1">
        <w:r w:rsidRPr="00621B28">
          <w:rPr>
            <w:rStyle w:val="Hipervnculo"/>
            <w:sz w:val="20"/>
            <w:szCs w:val="20"/>
          </w:rPr>
          <w:t>http://iie.fing.edu.uy/~nacho/blandos/seminario/XProg1.html</w:t>
        </w:r>
      </w:hyperlink>
    </w:p>
    <w:p w:rsidR="00A6016B" w:rsidRDefault="00A6016B" w:rsidP="007C0EE8">
      <w:pPr>
        <w:pStyle w:val="Textonotapie"/>
      </w:pPr>
    </w:p>
    <w:p w:rsidR="00A6016B" w:rsidRPr="00621B28" w:rsidRDefault="00A6016B" w:rsidP="007C0EE8">
      <w:pPr>
        <w:pStyle w:val="Textonotapie"/>
      </w:pPr>
    </w:p>
  </w:footnote>
  <w:footnote w:id="10">
    <w:p w:rsidR="00A6016B" w:rsidRDefault="00A6016B" w:rsidP="007C0EE8">
      <w:pPr>
        <w:pStyle w:val="Textonotapie"/>
      </w:pPr>
      <w:r>
        <w:rPr>
          <w:rStyle w:val="Refdenotaalpie"/>
        </w:rPr>
        <w:footnoteRef/>
      </w:r>
      <w:r>
        <w:t xml:space="preserve">Scrum, Dos Ideas </w:t>
      </w:r>
      <w:hyperlink r:id="rId4" w:history="1">
        <w:r w:rsidRPr="00D50BAB">
          <w:rPr>
            <w:rStyle w:val="Hipervnculo"/>
          </w:rPr>
          <w:t>http://www.dosideas.com/wiki/Scrum</w:t>
        </w:r>
      </w:hyperlink>
    </w:p>
  </w:footnote>
  <w:footnote w:id="11">
    <w:p w:rsidR="00A6016B" w:rsidRPr="00460025" w:rsidRDefault="00A6016B">
      <w:pPr>
        <w:pStyle w:val="Textonotapie"/>
        <w:rPr>
          <w:lang w:val="en-US"/>
        </w:rPr>
      </w:pPr>
      <w:r>
        <w:rPr>
          <w:rStyle w:val="Refdenotaalpie"/>
        </w:rPr>
        <w:footnoteRef/>
      </w:r>
      <w:r w:rsidRPr="00460025">
        <w:rPr>
          <w:lang w:val="en-US"/>
        </w:rPr>
        <w:t>The Cathedral &amp; the Bazaar - Eric S. Raymond - O'Reilly Media 2001</w:t>
      </w:r>
    </w:p>
  </w:footnote>
  <w:footnote w:id="12">
    <w:p w:rsidR="00A6016B" w:rsidRDefault="00A6016B">
      <w:pPr>
        <w:pStyle w:val="Textonotapie"/>
      </w:pPr>
      <w:r>
        <w:rPr>
          <w:rStyle w:val="Refdenotaalpie"/>
        </w:rPr>
        <w:footnoteRef/>
      </w:r>
      <w:r>
        <w:t xml:space="preserve"> Licencia GPL GNU v2 </w:t>
      </w:r>
      <w:hyperlink r:id="rId5" w:history="1">
        <w:r w:rsidRPr="00142AB7">
          <w:rPr>
            <w:rStyle w:val="Hipervnculo"/>
          </w:rPr>
          <w:t>http://www.gnu.org/licenses/gpl-2.0.html</w:t>
        </w:r>
      </w:hyperlink>
    </w:p>
  </w:footnote>
  <w:footnote w:id="13">
    <w:p w:rsidR="00A6016B" w:rsidRPr="00621B28" w:rsidRDefault="00A6016B" w:rsidP="007C0EE8">
      <w:pPr>
        <w:pStyle w:val="Textonotapie"/>
      </w:pPr>
      <w:r>
        <w:rPr>
          <w:rStyle w:val="Refdenotaalpie"/>
        </w:rPr>
        <w:footnoteRef/>
      </w:r>
      <w:r w:rsidRPr="00621B28">
        <w:rPr>
          <w:rFonts w:cs="Arial"/>
          <w:szCs w:val="24"/>
        </w:rPr>
        <w:t xml:space="preserve">Google Video, Wikipedia </w:t>
      </w:r>
      <w:hyperlink r:id="rId6"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pPr>
      <w:pStyle w:val="Encabezado"/>
    </w:pPr>
  </w:p>
  <w:tbl>
    <w:tblPr>
      <w:tblW w:w="0" w:type="auto"/>
      <w:tblLayout w:type="fixed"/>
      <w:tblLook w:val="0000"/>
    </w:tblPr>
    <w:tblGrid>
      <w:gridCol w:w="2277"/>
      <w:gridCol w:w="4377"/>
      <w:gridCol w:w="2277"/>
    </w:tblGrid>
    <w:tr w:rsidR="00A6016B">
      <w:trPr>
        <w:trHeight w:val="899"/>
      </w:trPr>
      <w:tc>
        <w:tcPr>
          <w:tcW w:w="2277" w:type="dxa"/>
          <w:shd w:val="clear" w:color="auto" w:fill="auto"/>
        </w:tcPr>
        <w:p w:rsidR="00A6016B" w:rsidRDefault="00A6016B">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A6016B" w:rsidRDefault="00A6016B">
          <w:pPr>
            <w:pStyle w:val="Encabezado"/>
            <w:snapToGrid w:val="0"/>
            <w:jc w:val="center"/>
            <w:rPr>
              <w:sz w:val="16"/>
              <w:szCs w:val="16"/>
            </w:rPr>
          </w:pPr>
          <w:r>
            <w:rPr>
              <w:sz w:val="16"/>
              <w:szCs w:val="16"/>
            </w:rPr>
            <w:t>Universidad de Viña del Mar</w:t>
          </w:r>
        </w:p>
        <w:p w:rsidR="00A6016B" w:rsidRDefault="00A6016B">
          <w:pPr>
            <w:pStyle w:val="Encabezado"/>
            <w:jc w:val="center"/>
            <w:rPr>
              <w:sz w:val="16"/>
              <w:szCs w:val="16"/>
            </w:rPr>
          </w:pPr>
          <w:r>
            <w:rPr>
              <w:sz w:val="16"/>
              <w:szCs w:val="16"/>
            </w:rPr>
            <w:t>Ingeniería en Informática</w:t>
          </w:r>
        </w:p>
        <w:p w:rsidR="00A6016B" w:rsidRDefault="00A6016B">
          <w:pPr>
            <w:pStyle w:val="Encabezado"/>
            <w:jc w:val="center"/>
            <w:rPr>
              <w:sz w:val="16"/>
              <w:szCs w:val="16"/>
            </w:rPr>
          </w:pPr>
          <w:r>
            <w:rPr>
              <w:sz w:val="16"/>
              <w:szCs w:val="16"/>
            </w:rPr>
            <w:t>Propuesta Proyecto de Titulo –  Septiembre 2010</w:t>
          </w:r>
        </w:p>
        <w:p w:rsidR="00A6016B" w:rsidRDefault="00A6016B">
          <w:pPr>
            <w:pStyle w:val="Encabezado"/>
            <w:jc w:val="center"/>
          </w:pPr>
        </w:p>
      </w:tc>
      <w:tc>
        <w:tcPr>
          <w:tcW w:w="2277" w:type="dxa"/>
          <w:shd w:val="clear" w:color="auto" w:fill="auto"/>
        </w:tcPr>
        <w:p w:rsidR="00A6016B" w:rsidRDefault="00A6016B">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A6016B" w:rsidRDefault="00A6016B" w:rsidP="0046002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6B" w:rsidRDefault="00A6016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20523A2"/>
    <w:multiLevelType w:val="multilevel"/>
    <w:tmpl w:val="5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234BF2"/>
    <w:multiLevelType w:val="hybridMultilevel"/>
    <w:tmpl w:val="A112E106"/>
    <w:lvl w:ilvl="0" w:tplc="0C0A000F">
      <w:start w:val="1"/>
      <w:numFmt w:val="decimal"/>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8">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D274AE5"/>
    <w:multiLevelType w:val="multilevel"/>
    <w:tmpl w:val="07E0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609BD"/>
    <w:multiLevelType w:val="multilevel"/>
    <w:tmpl w:val="B11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AE1D8A"/>
    <w:multiLevelType w:val="hybridMultilevel"/>
    <w:tmpl w:val="DECCEA9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1502117B"/>
    <w:multiLevelType w:val="multilevel"/>
    <w:tmpl w:val="EE7A7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A0E4B26"/>
    <w:multiLevelType w:val="hybridMultilevel"/>
    <w:tmpl w:val="7106701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hint="default"/>
      </w:rPr>
    </w:lvl>
    <w:lvl w:ilvl="8" w:tplc="340A0005">
      <w:start w:val="1"/>
      <w:numFmt w:val="bullet"/>
      <w:lvlText w:val=""/>
      <w:lvlJc w:val="left"/>
      <w:pPr>
        <w:ind w:left="6480" w:hanging="360"/>
      </w:pPr>
      <w:rPr>
        <w:rFonts w:ascii="Wingdings" w:hAnsi="Wingdings" w:hint="default"/>
      </w:rPr>
    </w:lvl>
  </w:abstractNum>
  <w:abstractNum w:abstractNumId="14">
    <w:nsid w:val="1BE67543"/>
    <w:multiLevelType w:val="hybridMultilevel"/>
    <w:tmpl w:val="CDA6D2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1D90450F"/>
    <w:multiLevelType w:val="hybridMultilevel"/>
    <w:tmpl w:val="2A30D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257F44B5"/>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9">
    <w:nsid w:val="2DF0114B"/>
    <w:multiLevelType w:val="multilevel"/>
    <w:tmpl w:val="616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A657D4"/>
    <w:multiLevelType w:val="hybridMultilevel"/>
    <w:tmpl w:val="8FC01E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35583F76"/>
    <w:multiLevelType w:val="multilevel"/>
    <w:tmpl w:val="21AC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1A023C"/>
    <w:multiLevelType w:val="hybridMultilevel"/>
    <w:tmpl w:val="C554AB9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398B3D1A"/>
    <w:multiLevelType w:val="hybridMultilevel"/>
    <w:tmpl w:val="1680B0FC"/>
    <w:lvl w:ilvl="0" w:tplc="A2365F4A">
      <w:start w:val="5"/>
      <w:numFmt w:val="bullet"/>
      <w:lvlText w:val="-"/>
      <w:lvlJc w:val="left"/>
      <w:pPr>
        <w:ind w:left="360" w:hanging="360"/>
      </w:pPr>
      <w:rPr>
        <w:rFonts w:ascii="Arial" w:eastAsia="Calibr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ACF62F4"/>
    <w:multiLevelType w:val="multilevel"/>
    <w:tmpl w:val="09C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EB5E2C"/>
    <w:multiLevelType w:val="multilevel"/>
    <w:tmpl w:val="259C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16BC1"/>
    <w:multiLevelType w:val="hybridMultilevel"/>
    <w:tmpl w:val="273C848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3F2B1F69"/>
    <w:multiLevelType w:val="hybridMultilevel"/>
    <w:tmpl w:val="B82601D0"/>
    <w:lvl w:ilvl="0" w:tplc="3468EA94">
      <w:start w:val="1"/>
      <w:numFmt w:val="lowerLetter"/>
      <w:lvlText w:val="%1)"/>
      <w:lvlJc w:val="left"/>
      <w:pPr>
        <w:tabs>
          <w:tab w:val="num" w:pos="1128"/>
        </w:tabs>
        <w:ind w:left="1128" w:hanging="360"/>
      </w:pPr>
      <w:rPr>
        <w:rFonts w:cs="Times New Roman" w:hint="default"/>
      </w:rPr>
    </w:lvl>
    <w:lvl w:ilvl="1" w:tplc="0C0A0019" w:tentative="1">
      <w:start w:val="1"/>
      <w:numFmt w:val="lowerLetter"/>
      <w:lvlText w:val="%2."/>
      <w:lvlJc w:val="left"/>
      <w:pPr>
        <w:tabs>
          <w:tab w:val="num" w:pos="1848"/>
        </w:tabs>
        <w:ind w:left="1848" w:hanging="360"/>
      </w:pPr>
      <w:rPr>
        <w:rFonts w:cs="Times New Roman"/>
      </w:rPr>
    </w:lvl>
    <w:lvl w:ilvl="2" w:tplc="0C0A001B" w:tentative="1">
      <w:start w:val="1"/>
      <w:numFmt w:val="lowerRoman"/>
      <w:lvlText w:val="%3."/>
      <w:lvlJc w:val="right"/>
      <w:pPr>
        <w:tabs>
          <w:tab w:val="num" w:pos="2568"/>
        </w:tabs>
        <w:ind w:left="2568" w:hanging="180"/>
      </w:pPr>
      <w:rPr>
        <w:rFonts w:cs="Times New Roman"/>
      </w:rPr>
    </w:lvl>
    <w:lvl w:ilvl="3" w:tplc="0C0A000F" w:tentative="1">
      <w:start w:val="1"/>
      <w:numFmt w:val="decimal"/>
      <w:lvlText w:val="%4."/>
      <w:lvlJc w:val="left"/>
      <w:pPr>
        <w:tabs>
          <w:tab w:val="num" w:pos="3288"/>
        </w:tabs>
        <w:ind w:left="3288" w:hanging="360"/>
      </w:pPr>
      <w:rPr>
        <w:rFonts w:cs="Times New Roman"/>
      </w:rPr>
    </w:lvl>
    <w:lvl w:ilvl="4" w:tplc="0C0A0019" w:tentative="1">
      <w:start w:val="1"/>
      <w:numFmt w:val="lowerLetter"/>
      <w:lvlText w:val="%5."/>
      <w:lvlJc w:val="left"/>
      <w:pPr>
        <w:tabs>
          <w:tab w:val="num" w:pos="4008"/>
        </w:tabs>
        <w:ind w:left="4008" w:hanging="360"/>
      </w:pPr>
      <w:rPr>
        <w:rFonts w:cs="Times New Roman"/>
      </w:rPr>
    </w:lvl>
    <w:lvl w:ilvl="5" w:tplc="0C0A001B" w:tentative="1">
      <w:start w:val="1"/>
      <w:numFmt w:val="lowerRoman"/>
      <w:lvlText w:val="%6."/>
      <w:lvlJc w:val="right"/>
      <w:pPr>
        <w:tabs>
          <w:tab w:val="num" w:pos="4728"/>
        </w:tabs>
        <w:ind w:left="4728" w:hanging="180"/>
      </w:pPr>
      <w:rPr>
        <w:rFonts w:cs="Times New Roman"/>
      </w:rPr>
    </w:lvl>
    <w:lvl w:ilvl="6" w:tplc="0C0A000F" w:tentative="1">
      <w:start w:val="1"/>
      <w:numFmt w:val="decimal"/>
      <w:lvlText w:val="%7."/>
      <w:lvlJc w:val="left"/>
      <w:pPr>
        <w:tabs>
          <w:tab w:val="num" w:pos="5448"/>
        </w:tabs>
        <w:ind w:left="5448" w:hanging="360"/>
      </w:pPr>
      <w:rPr>
        <w:rFonts w:cs="Times New Roman"/>
      </w:rPr>
    </w:lvl>
    <w:lvl w:ilvl="7" w:tplc="0C0A0019" w:tentative="1">
      <w:start w:val="1"/>
      <w:numFmt w:val="lowerLetter"/>
      <w:lvlText w:val="%8."/>
      <w:lvlJc w:val="left"/>
      <w:pPr>
        <w:tabs>
          <w:tab w:val="num" w:pos="6168"/>
        </w:tabs>
        <w:ind w:left="6168" w:hanging="360"/>
      </w:pPr>
      <w:rPr>
        <w:rFonts w:cs="Times New Roman"/>
      </w:rPr>
    </w:lvl>
    <w:lvl w:ilvl="8" w:tplc="0C0A001B" w:tentative="1">
      <w:start w:val="1"/>
      <w:numFmt w:val="lowerRoman"/>
      <w:lvlText w:val="%9."/>
      <w:lvlJc w:val="right"/>
      <w:pPr>
        <w:tabs>
          <w:tab w:val="num" w:pos="6888"/>
        </w:tabs>
        <w:ind w:left="6888" w:hanging="180"/>
      </w:pPr>
      <w:rPr>
        <w:rFonts w:cs="Times New Roman"/>
      </w:rPr>
    </w:lvl>
  </w:abstractNum>
  <w:abstractNum w:abstractNumId="29">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45963D59"/>
    <w:multiLevelType w:val="hybridMultilevel"/>
    <w:tmpl w:val="7396D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nsid w:val="475C69BE"/>
    <w:multiLevelType w:val="multilevel"/>
    <w:tmpl w:val="F3B8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B832B1"/>
    <w:multiLevelType w:val="hybridMultilevel"/>
    <w:tmpl w:val="FF9A49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4F3A225F"/>
    <w:multiLevelType w:val="hybridMultilevel"/>
    <w:tmpl w:val="04F237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3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38">
    <w:nsid w:val="61F0781E"/>
    <w:multiLevelType w:val="multilevel"/>
    <w:tmpl w:val="339C4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65A530DB"/>
    <w:multiLevelType w:val="hybridMultilevel"/>
    <w:tmpl w:val="ED2895B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nsid w:val="67614273"/>
    <w:multiLevelType w:val="multilevel"/>
    <w:tmpl w:val="E1A6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6B7829AE"/>
    <w:multiLevelType w:val="multilevel"/>
    <w:tmpl w:val="88E4F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460CB5"/>
    <w:multiLevelType w:val="multilevel"/>
    <w:tmpl w:val="75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14"/>
  </w:num>
  <w:num w:numId="9">
    <w:abstractNumId w:val="23"/>
  </w:num>
  <w:num w:numId="10">
    <w:abstractNumId w:val="20"/>
  </w:num>
  <w:num w:numId="11">
    <w:abstractNumId w:val="11"/>
  </w:num>
  <w:num w:numId="12">
    <w:abstractNumId w:val="30"/>
  </w:num>
  <w:num w:numId="13">
    <w:abstractNumId w:val="31"/>
  </w:num>
  <w:num w:numId="14">
    <w:abstractNumId w:val="43"/>
  </w:num>
  <w:num w:numId="15">
    <w:abstractNumId w:val="40"/>
  </w:num>
  <w:num w:numId="16">
    <w:abstractNumId w:val="9"/>
  </w:num>
  <w:num w:numId="17">
    <w:abstractNumId w:val="22"/>
  </w:num>
  <w:num w:numId="18">
    <w:abstractNumId w:val="26"/>
  </w:num>
  <w:num w:numId="19">
    <w:abstractNumId w:val="10"/>
  </w:num>
  <w:num w:numId="20">
    <w:abstractNumId w:val="44"/>
  </w:num>
  <w:num w:numId="21">
    <w:abstractNumId w:val="35"/>
  </w:num>
  <w:num w:numId="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38"/>
  </w:num>
  <w:num w:numId="25">
    <w:abstractNumId w:val="6"/>
  </w:num>
  <w:num w:numId="26">
    <w:abstractNumId w:val="39"/>
  </w:num>
  <w:num w:numId="27">
    <w:abstractNumId w:val="33"/>
  </w:num>
  <w:num w:numId="28">
    <w:abstractNumId w:val="18"/>
  </w:num>
  <w:num w:numId="29">
    <w:abstractNumId w:val="34"/>
  </w:num>
  <w:num w:numId="30">
    <w:abstractNumId w:val="25"/>
  </w:num>
  <w:num w:numId="31">
    <w:abstractNumId w:val="8"/>
  </w:num>
  <w:num w:numId="32">
    <w:abstractNumId w:val="27"/>
  </w:num>
  <w:num w:numId="33">
    <w:abstractNumId w:val="16"/>
  </w:num>
  <w:num w:numId="34">
    <w:abstractNumId w:val="42"/>
  </w:num>
  <w:num w:numId="35">
    <w:abstractNumId w:val="24"/>
  </w:num>
  <w:num w:numId="36">
    <w:abstractNumId w:val="37"/>
  </w:num>
  <w:num w:numId="37">
    <w:abstractNumId w:val="28"/>
  </w:num>
  <w:num w:numId="38">
    <w:abstractNumId w:val="7"/>
  </w:num>
  <w:num w:numId="39">
    <w:abstractNumId w:val="32"/>
  </w:num>
  <w:num w:numId="40">
    <w:abstractNumId w:val="15"/>
  </w:num>
  <w:num w:numId="41">
    <w:abstractNumId w:val="41"/>
  </w:num>
  <w:num w:numId="42">
    <w:abstractNumId w:val="19"/>
  </w:num>
  <w:num w:numId="43">
    <w:abstractNumId w:val="45"/>
  </w:num>
  <w:num w:numId="44">
    <w:abstractNumId w:val="36"/>
  </w:num>
  <w:num w:numId="45">
    <w:abstractNumId w:val="29"/>
  </w:num>
  <w:num w:numId="4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7AF"/>
    <w:rsid w:val="0000442E"/>
    <w:rsid w:val="00004F17"/>
    <w:rsid w:val="000051F5"/>
    <w:rsid w:val="00005BCC"/>
    <w:rsid w:val="0000631D"/>
    <w:rsid w:val="00010D4C"/>
    <w:rsid w:val="00014739"/>
    <w:rsid w:val="000152FC"/>
    <w:rsid w:val="00015DCC"/>
    <w:rsid w:val="00016E7A"/>
    <w:rsid w:val="000209EE"/>
    <w:rsid w:val="00021C8E"/>
    <w:rsid w:val="000247F2"/>
    <w:rsid w:val="00024A8B"/>
    <w:rsid w:val="000262D2"/>
    <w:rsid w:val="0002778F"/>
    <w:rsid w:val="000333BC"/>
    <w:rsid w:val="00037721"/>
    <w:rsid w:val="00037C76"/>
    <w:rsid w:val="000400D2"/>
    <w:rsid w:val="000470D3"/>
    <w:rsid w:val="00054AD3"/>
    <w:rsid w:val="00054B08"/>
    <w:rsid w:val="00054BA9"/>
    <w:rsid w:val="00054ECA"/>
    <w:rsid w:val="00056B56"/>
    <w:rsid w:val="00060073"/>
    <w:rsid w:val="000611ED"/>
    <w:rsid w:val="00063B5E"/>
    <w:rsid w:val="00072069"/>
    <w:rsid w:val="00073F3B"/>
    <w:rsid w:val="00075ADF"/>
    <w:rsid w:val="000844BF"/>
    <w:rsid w:val="00086DDA"/>
    <w:rsid w:val="0009007F"/>
    <w:rsid w:val="00091117"/>
    <w:rsid w:val="000924AF"/>
    <w:rsid w:val="0009298E"/>
    <w:rsid w:val="000A0447"/>
    <w:rsid w:val="000A1BB0"/>
    <w:rsid w:val="000A7912"/>
    <w:rsid w:val="000A7B9F"/>
    <w:rsid w:val="000B0263"/>
    <w:rsid w:val="000B0972"/>
    <w:rsid w:val="000B1D9F"/>
    <w:rsid w:val="000B21CC"/>
    <w:rsid w:val="000B2AA4"/>
    <w:rsid w:val="000B4A00"/>
    <w:rsid w:val="000B4B81"/>
    <w:rsid w:val="000B5660"/>
    <w:rsid w:val="000B6CE0"/>
    <w:rsid w:val="000C7FF5"/>
    <w:rsid w:val="000D130D"/>
    <w:rsid w:val="000D2389"/>
    <w:rsid w:val="000D245E"/>
    <w:rsid w:val="000D2732"/>
    <w:rsid w:val="000D45B1"/>
    <w:rsid w:val="000D4D97"/>
    <w:rsid w:val="000D5E98"/>
    <w:rsid w:val="000D6FD3"/>
    <w:rsid w:val="000E0AEE"/>
    <w:rsid w:val="000E1C37"/>
    <w:rsid w:val="000E54BF"/>
    <w:rsid w:val="000E6BD0"/>
    <w:rsid w:val="000E77D5"/>
    <w:rsid w:val="000F1140"/>
    <w:rsid w:val="000F1D01"/>
    <w:rsid w:val="000F1DB4"/>
    <w:rsid w:val="000F5240"/>
    <w:rsid w:val="0010316E"/>
    <w:rsid w:val="001041B2"/>
    <w:rsid w:val="00106B18"/>
    <w:rsid w:val="0010704F"/>
    <w:rsid w:val="00107078"/>
    <w:rsid w:val="00107FF3"/>
    <w:rsid w:val="00110FBA"/>
    <w:rsid w:val="001121A4"/>
    <w:rsid w:val="00116825"/>
    <w:rsid w:val="001175CC"/>
    <w:rsid w:val="0012213C"/>
    <w:rsid w:val="00122C2B"/>
    <w:rsid w:val="001238EE"/>
    <w:rsid w:val="001255CE"/>
    <w:rsid w:val="00134FCB"/>
    <w:rsid w:val="00136505"/>
    <w:rsid w:val="001370C2"/>
    <w:rsid w:val="00141527"/>
    <w:rsid w:val="00142AB7"/>
    <w:rsid w:val="00146396"/>
    <w:rsid w:val="00150836"/>
    <w:rsid w:val="001557ED"/>
    <w:rsid w:val="00155E35"/>
    <w:rsid w:val="00161A09"/>
    <w:rsid w:val="001667D4"/>
    <w:rsid w:val="001679AA"/>
    <w:rsid w:val="00167C0E"/>
    <w:rsid w:val="0017190B"/>
    <w:rsid w:val="00172EC4"/>
    <w:rsid w:val="001775E9"/>
    <w:rsid w:val="001909E0"/>
    <w:rsid w:val="001A0F7E"/>
    <w:rsid w:val="001A5898"/>
    <w:rsid w:val="001A7BA8"/>
    <w:rsid w:val="001B0B70"/>
    <w:rsid w:val="001B142B"/>
    <w:rsid w:val="001B30CB"/>
    <w:rsid w:val="001B5244"/>
    <w:rsid w:val="001B6042"/>
    <w:rsid w:val="001B743C"/>
    <w:rsid w:val="001B7DCE"/>
    <w:rsid w:val="001C0220"/>
    <w:rsid w:val="001C07A4"/>
    <w:rsid w:val="001C57E5"/>
    <w:rsid w:val="001D1BA4"/>
    <w:rsid w:val="001D2C1D"/>
    <w:rsid w:val="001E1937"/>
    <w:rsid w:val="001E464F"/>
    <w:rsid w:val="001E5754"/>
    <w:rsid w:val="001F0550"/>
    <w:rsid w:val="001F06F0"/>
    <w:rsid w:val="00202EFE"/>
    <w:rsid w:val="00206594"/>
    <w:rsid w:val="00206B84"/>
    <w:rsid w:val="00215C19"/>
    <w:rsid w:val="002239C2"/>
    <w:rsid w:val="00227860"/>
    <w:rsid w:val="00231B87"/>
    <w:rsid w:val="0023357D"/>
    <w:rsid w:val="00234060"/>
    <w:rsid w:val="00234F6C"/>
    <w:rsid w:val="00236077"/>
    <w:rsid w:val="002439B8"/>
    <w:rsid w:val="0024576C"/>
    <w:rsid w:val="00245FC0"/>
    <w:rsid w:val="00246242"/>
    <w:rsid w:val="00246C1A"/>
    <w:rsid w:val="00253CEA"/>
    <w:rsid w:val="002541BF"/>
    <w:rsid w:val="00255D37"/>
    <w:rsid w:val="00260EA4"/>
    <w:rsid w:val="0026557B"/>
    <w:rsid w:val="0026694D"/>
    <w:rsid w:val="00276C45"/>
    <w:rsid w:val="002813B8"/>
    <w:rsid w:val="002843D3"/>
    <w:rsid w:val="00284B05"/>
    <w:rsid w:val="002873B4"/>
    <w:rsid w:val="00293064"/>
    <w:rsid w:val="0029319F"/>
    <w:rsid w:val="00293591"/>
    <w:rsid w:val="002A1E19"/>
    <w:rsid w:val="002A62AB"/>
    <w:rsid w:val="002B0A25"/>
    <w:rsid w:val="002B1AB8"/>
    <w:rsid w:val="002B6F6F"/>
    <w:rsid w:val="002C101B"/>
    <w:rsid w:val="002C5BCC"/>
    <w:rsid w:val="002C735D"/>
    <w:rsid w:val="002D6DA9"/>
    <w:rsid w:val="002D7A96"/>
    <w:rsid w:val="002E0BC0"/>
    <w:rsid w:val="002E2660"/>
    <w:rsid w:val="002E2E02"/>
    <w:rsid w:val="002E5790"/>
    <w:rsid w:val="002E5AC6"/>
    <w:rsid w:val="002E64B1"/>
    <w:rsid w:val="002E7305"/>
    <w:rsid w:val="00300BBC"/>
    <w:rsid w:val="00302055"/>
    <w:rsid w:val="00302827"/>
    <w:rsid w:val="00302ACA"/>
    <w:rsid w:val="00305A3D"/>
    <w:rsid w:val="00310055"/>
    <w:rsid w:val="0031339F"/>
    <w:rsid w:val="003147BA"/>
    <w:rsid w:val="003168E5"/>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6979"/>
    <w:rsid w:val="00383797"/>
    <w:rsid w:val="0038599E"/>
    <w:rsid w:val="00391C96"/>
    <w:rsid w:val="00391FD4"/>
    <w:rsid w:val="00392F6C"/>
    <w:rsid w:val="00397379"/>
    <w:rsid w:val="003A08DA"/>
    <w:rsid w:val="003A125F"/>
    <w:rsid w:val="003A19EE"/>
    <w:rsid w:val="003A35CD"/>
    <w:rsid w:val="003A4F33"/>
    <w:rsid w:val="003A6297"/>
    <w:rsid w:val="003B11DD"/>
    <w:rsid w:val="003B213D"/>
    <w:rsid w:val="003B2254"/>
    <w:rsid w:val="003B4032"/>
    <w:rsid w:val="003B43E4"/>
    <w:rsid w:val="003D1090"/>
    <w:rsid w:val="003D1C14"/>
    <w:rsid w:val="003D32C5"/>
    <w:rsid w:val="003D3D2F"/>
    <w:rsid w:val="003D50FA"/>
    <w:rsid w:val="003D5D52"/>
    <w:rsid w:val="003D71A8"/>
    <w:rsid w:val="003E0C8E"/>
    <w:rsid w:val="003E1654"/>
    <w:rsid w:val="003E7AD6"/>
    <w:rsid w:val="003F33A5"/>
    <w:rsid w:val="003F7ED8"/>
    <w:rsid w:val="004006EB"/>
    <w:rsid w:val="00410993"/>
    <w:rsid w:val="00410A68"/>
    <w:rsid w:val="00413211"/>
    <w:rsid w:val="004141D8"/>
    <w:rsid w:val="00415255"/>
    <w:rsid w:val="00421830"/>
    <w:rsid w:val="0042797D"/>
    <w:rsid w:val="00427C5E"/>
    <w:rsid w:val="0043321A"/>
    <w:rsid w:val="004435C7"/>
    <w:rsid w:val="00446FC5"/>
    <w:rsid w:val="00451113"/>
    <w:rsid w:val="00451834"/>
    <w:rsid w:val="00452D69"/>
    <w:rsid w:val="004578B2"/>
    <w:rsid w:val="00460025"/>
    <w:rsid w:val="00461808"/>
    <w:rsid w:val="00461AE2"/>
    <w:rsid w:val="00461CC4"/>
    <w:rsid w:val="00462AEC"/>
    <w:rsid w:val="00473027"/>
    <w:rsid w:val="004755EB"/>
    <w:rsid w:val="00476EE0"/>
    <w:rsid w:val="0048078F"/>
    <w:rsid w:val="004827A7"/>
    <w:rsid w:val="00483602"/>
    <w:rsid w:val="00483D1B"/>
    <w:rsid w:val="00490F48"/>
    <w:rsid w:val="004930D3"/>
    <w:rsid w:val="004A46A1"/>
    <w:rsid w:val="004A4771"/>
    <w:rsid w:val="004A6218"/>
    <w:rsid w:val="004B127E"/>
    <w:rsid w:val="004B1608"/>
    <w:rsid w:val="004B5DDC"/>
    <w:rsid w:val="004C231D"/>
    <w:rsid w:val="004C50FC"/>
    <w:rsid w:val="004C5C22"/>
    <w:rsid w:val="004C78D3"/>
    <w:rsid w:val="004D0E07"/>
    <w:rsid w:val="004D4B16"/>
    <w:rsid w:val="004D4C09"/>
    <w:rsid w:val="004D680B"/>
    <w:rsid w:val="004E22E8"/>
    <w:rsid w:val="004F3AD4"/>
    <w:rsid w:val="004F74E1"/>
    <w:rsid w:val="00510B88"/>
    <w:rsid w:val="00512A6F"/>
    <w:rsid w:val="00521807"/>
    <w:rsid w:val="0052362F"/>
    <w:rsid w:val="00527FC1"/>
    <w:rsid w:val="0053133E"/>
    <w:rsid w:val="00532FF3"/>
    <w:rsid w:val="0053639F"/>
    <w:rsid w:val="00550589"/>
    <w:rsid w:val="00563E3B"/>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600608"/>
    <w:rsid w:val="00601004"/>
    <w:rsid w:val="00601283"/>
    <w:rsid w:val="006020D4"/>
    <w:rsid w:val="00603D58"/>
    <w:rsid w:val="006051F6"/>
    <w:rsid w:val="00606B33"/>
    <w:rsid w:val="00606E9C"/>
    <w:rsid w:val="00611E5E"/>
    <w:rsid w:val="00616F8A"/>
    <w:rsid w:val="00623537"/>
    <w:rsid w:val="006239A4"/>
    <w:rsid w:val="00625C7F"/>
    <w:rsid w:val="006318D3"/>
    <w:rsid w:val="00631E9B"/>
    <w:rsid w:val="00632E5B"/>
    <w:rsid w:val="006333E2"/>
    <w:rsid w:val="00635A9D"/>
    <w:rsid w:val="00636FE9"/>
    <w:rsid w:val="00637A67"/>
    <w:rsid w:val="0064191E"/>
    <w:rsid w:val="006433BF"/>
    <w:rsid w:val="00644432"/>
    <w:rsid w:val="00646E08"/>
    <w:rsid w:val="00656CB8"/>
    <w:rsid w:val="006610A1"/>
    <w:rsid w:val="00663CAF"/>
    <w:rsid w:val="00665B89"/>
    <w:rsid w:val="00672EE1"/>
    <w:rsid w:val="00674E2A"/>
    <w:rsid w:val="00680874"/>
    <w:rsid w:val="00682677"/>
    <w:rsid w:val="006859D3"/>
    <w:rsid w:val="00694258"/>
    <w:rsid w:val="00696901"/>
    <w:rsid w:val="006974D9"/>
    <w:rsid w:val="00697603"/>
    <w:rsid w:val="006A299B"/>
    <w:rsid w:val="006A4192"/>
    <w:rsid w:val="006A52CC"/>
    <w:rsid w:val="006A6A8F"/>
    <w:rsid w:val="006A70C9"/>
    <w:rsid w:val="006B45DD"/>
    <w:rsid w:val="006B4E9A"/>
    <w:rsid w:val="006B63DA"/>
    <w:rsid w:val="006C063B"/>
    <w:rsid w:val="006C2C34"/>
    <w:rsid w:val="006C44F5"/>
    <w:rsid w:val="006C5A13"/>
    <w:rsid w:val="006C5BC0"/>
    <w:rsid w:val="006C6F8F"/>
    <w:rsid w:val="006D0542"/>
    <w:rsid w:val="006D1380"/>
    <w:rsid w:val="006D33D1"/>
    <w:rsid w:val="006D756E"/>
    <w:rsid w:val="006E1827"/>
    <w:rsid w:val="006E41F1"/>
    <w:rsid w:val="006E6582"/>
    <w:rsid w:val="006F1F67"/>
    <w:rsid w:val="006F37EE"/>
    <w:rsid w:val="006F5414"/>
    <w:rsid w:val="006F7C27"/>
    <w:rsid w:val="0070066F"/>
    <w:rsid w:val="0070187F"/>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6ECF"/>
    <w:rsid w:val="00747AA3"/>
    <w:rsid w:val="00750000"/>
    <w:rsid w:val="007517AA"/>
    <w:rsid w:val="00766C40"/>
    <w:rsid w:val="00770BE8"/>
    <w:rsid w:val="00771E9F"/>
    <w:rsid w:val="0077272B"/>
    <w:rsid w:val="00776F80"/>
    <w:rsid w:val="00777486"/>
    <w:rsid w:val="00777734"/>
    <w:rsid w:val="00782715"/>
    <w:rsid w:val="00785991"/>
    <w:rsid w:val="00786814"/>
    <w:rsid w:val="00786C40"/>
    <w:rsid w:val="00794A07"/>
    <w:rsid w:val="007A2F3B"/>
    <w:rsid w:val="007A31C9"/>
    <w:rsid w:val="007B1D01"/>
    <w:rsid w:val="007B533B"/>
    <w:rsid w:val="007B54DD"/>
    <w:rsid w:val="007B66DD"/>
    <w:rsid w:val="007C0A61"/>
    <w:rsid w:val="007C0EE8"/>
    <w:rsid w:val="007C67FF"/>
    <w:rsid w:val="007C7CBA"/>
    <w:rsid w:val="007D1427"/>
    <w:rsid w:val="007D2176"/>
    <w:rsid w:val="007D4986"/>
    <w:rsid w:val="007D5A2D"/>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729"/>
    <w:rsid w:val="00814BF3"/>
    <w:rsid w:val="00815459"/>
    <w:rsid w:val="008158A9"/>
    <w:rsid w:val="008217A8"/>
    <w:rsid w:val="00824474"/>
    <w:rsid w:val="008267EE"/>
    <w:rsid w:val="008338BC"/>
    <w:rsid w:val="00835E67"/>
    <w:rsid w:val="00842C3B"/>
    <w:rsid w:val="00843069"/>
    <w:rsid w:val="0084529C"/>
    <w:rsid w:val="008508B2"/>
    <w:rsid w:val="00852685"/>
    <w:rsid w:val="0085338D"/>
    <w:rsid w:val="0085570C"/>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91285"/>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D0162"/>
    <w:rsid w:val="008D0191"/>
    <w:rsid w:val="008D0A9D"/>
    <w:rsid w:val="008D0C4B"/>
    <w:rsid w:val="008D2A76"/>
    <w:rsid w:val="008D3920"/>
    <w:rsid w:val="008E1A4C"/>
    <w:rsid w:val="008E38F2"/>
    <w:rsid w:val="008E4C93"/>
    <w:rsid w:val="008F248C"/>
    <w:rsid w:val="008F4A27"/>
    <w:rsid w:val="008F753D"/>
    <w:rsid w:val="009004D2"/>
    <w:rsid w:val="009011E4"/>
    <w:rsid w:val="009025FA"/>
    <w:rsid w:val="00905909"/>
    <w:rsid w:val="00906D76"/>
    <w:rsid w:val="00907B29"/>
    <w:rsid w:val="00915BC4"/>
    <w:rsid w:val="009167B2"/>
    <w:rsid w:val="00920726"/>
    <w:rsid w:val="00925BF0"/>
    <w:rsid w:val="00927AE3"/>
    <w:rsid w:val="00927F8B"/>
    <w:rsid w:val="00935B67"/>
    <w:rsid w:val="009379AA"/>
    <w:rsid w:val="00937EE7"/>
    <w:rsid w:val="00944A46"/>
    <w:rsid w:val="00944D7B"/>
    <w:rsid w:val="00950B1E"/>
    <w:rsid w:val="00950B27"/>
    <w:rsid w:val="00954384"/>
    <w:rsid w:val="00957CA9"/>
    <w:rsid w:val="00957E8B"/>
    <w:rsid w:val="009732B6"/>
    <w:rsid w:val="009739F3"/>
    <w:rsid w:val="00975CE9"/>
    <w:rsid w:val="00976F42"/>
    <w:rsid w:val="00977EE7"/>
    <w:rsid w:val="00980A83"/>
    <w:rsid w:val="00980B1B"/>
    <w:rsid w:val="00981360"/>
    <w:rsid w:val="0098171F"/>
    <w:rsid w:val="0098261E"/>
    <w:rsid w:val="00983B96"/>
    <w:rsid w:val="00984108"/>
    <w:rsid w:val="009857EE"/>
    <w:rsid w:val="00986D24"/>
    <w:rsid w:val="009924CE"/>
    <w:rsid w:val="009926F6"/>
    <w:rsid w:val="00993997"/>
    <w:rsid w:val="00993E3D"/>
    <w:rsid w:val="009945AA"/>
    <w:rsid w:val="00996DA2"/>
    <w:rsid w:val="00997A58"/>
    <w:rsid w:val="009A0F34"/>
    <w:rsid w:val="009A106D"/>
    <w:rsid w:val="009A22EC"/>
    <w:rsid w:val="009A253E"/>
    <w:rsid w:val="009A2662"/>
    <w:rsid w:val="009A5813"/>
    <w:rsid w:val="009B36EF"/>
    <w:rsid w:val="009B48C0"/>
    <w:rsid w:val="009B4BDB"/>
    <w:rsid w:val="009B58E0"/>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11741"/>
    <w:rsid w:val="00A154BD"/>
    <w:rsid w:val="00A1578F"/>
    <w:rsid w:val="00A16D95"/>
    <w:rsid w:val="00A204D6"/>
    <w:rsid w:val="00A20BC6"/>
    <w:rsid w:val="00A245EE"/>
    <w:rsid w:val="00A24808"/>
    <w:rsid w:val="00A24EAF"/>
    <w:rsid w:val="00A251CE"/>
    <w:rsid w:val="00A261A2"/>
    <w:rsid w:val="00A33A5A"/>
    <w:rsid w:val="00A404FD"/>
    <w:rsid w:val="00A421A7"/>
    <w:rsid w:val="00A4311D"/>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C1375"/>
    <w:rsid w:val="00AC2D2B"/>
    <w:rsid w:val="00AC3149"/>
    <w:rsid w:val="00AC7647"/>
    <w:rsid w:val="00AD11DA"/>
    <w:rsid w:val="00AD2221"/>
    <w:rsid w:val="00AD2886"/>
    <w:rsid w:val="00AD5E8C"/>
    <w:rsid w:val="00AD7CC8"/>
    <w:rsid w:val="00AE27E7"/>
    <w:rsid w:val="00AE2D87"/>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33534"/>
    <w:rsid w:val="00B352FB"/>
    <w:rsid w:val="00B374F2"/>
    <w:rsid w:val="00B42BC5"/>
    <w:rsid w:val="00B44AE1"/>
    <w:rsid w:val="00B47582"/>
    <w:rsid w:val="00B522BC"/>
    <w:rsid w:val="00B52A0A"/>
    <w:rsid w:val="00B53E02"/>
    <w:rsid w:val="00B56667"/>
    <w:rsid w:val="00B56E7C"/>
    <w:rsid w:val="00B60CF3"/>
    <w:rsid w:val="00B61177"/>
    <w:rsid w:val="00B619D4"/>
    <w:rsid w:val="00B63CB8"/>
    <w:rsid w:val="00B64315"/>
    <w:rsid w:val="00B65375"/>
    <w:rsid w:val="00B676DD"/>
    <w:rsid w:val="00B67BC3"/>
    <w:rsid w:val="00B7287C"/>
    <w:rsid w:val="00B77BEB"/>
    <w:rsid w:val="00B80FF0"/>
    <w:rsid w:val="00B85C3A"/>
    <w:rsid w:val="00B8676D"/>
    <w:rsid w:val="00B8683C"/>
    <w:rsid w:val="00B87A91"/>
    <w:rsid w:val="00B943F7"/>
    <w:rsid w:val="00B966FF"/>
    <w:rsid w:val="00BA5900"/>
    <w:rsid w:val="00BA71DB"/>
    <w:rsid w:val="00BB189B"/>
    <w:rsid w:val="00BB2EFB"/>
    <w:rsid w:val="00BB3459"/>
    <w:rsid w:val="00BB77FD"/>
    <w:rsid w:val="00BC049D"/>
    <w:rsid w:val="00BC3C73"/>
    <w:rsid w:val="00BC661F"/>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40963"/>
    <w:rsid w:val="00C41165"/>
    <w:rsid w:val="00C43BA3"/>
    <w:rsid w:val="00C51FDD"/>
    <w:rsid w:val="00C53443"/>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A2521"/>
    <w:rsid w:val="00CB4E46"/>
    <w:rsid w:val="00CB5210"/>
    <w:rsid w:val="00CC20D5"/>
    <w:rsid w:val="00CC259D"/>
    <w:rsid w:val="00CC4174"/>
    <w:rsid w:val="00CC5BD0"/>
    <w:rsid w:val="00CD00A2"/>
    <w:rsid w:val="00CD2AC2"/>
    <w:rsid w:val="00CD3D71"/>
    <w:rsid w:val="00CE025F"/>
    <w:rsid w:val="00CE0C93"/>
    <w:rsid w:val="00CE12D6"/>
    <w:rsid w:val="00CE213E"/>
    <w:rsid w:val="00CE64A1"/>
    <w:rsid w:val="00CF0939"/>
    <w:rsid w:val="00CF0D34"/>
    <w:rsid w:val="00CF21BE"/>
    <w:rsid w:val="00CF43F2"/>
    <w:rsid w:val="00CF4C85"/>
    <w:rsid w:val="00CF7988"/>
    <w:rsid w:val="00D03261"/>
    <w:rsid w:val="00D14B07"/>
    <w:rsid w:val="00D17525"/>
    <w:rsid w:val="00D201C4"/>
    <w:rsid w:val="00D205C6"/>
    <w:rsid w:val="00D20981"/>
    <w:rsid w:val="00D23AE3"/>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8095E"/>
    <w:rsid w:val="00D84BC4"/>
    <w:rsid w:val="00D85835"/>
    <w:rsid w:val="00D85A65"/>
    <w:rsid w:val="00D8645F"/>
    <w:rsid w:val="00D86518"/>
    <w:rsid w:val="00D9256C"/>
    <w:rsid w:val="00D9610E"/>
    <w:rsid w:val="00DA4F25"/>
    <w:rsid w:val="00DA6185"/>
    <w:rsid w:val="00DB1A5C"/>
    <w:rsid w:val="00DB246B"/>
    <w:rsid w:val="00DB24E3"/>
    <w:rsid w:val="00DB6B03"/>
    <w:rsid w:val="00DB7979"/>
    <w:rsid w:val="00DC005B"/>
    <w:rsid w:val="00DC130A"/>
    <w:rsid w:val="00DC1D34"/>
    <w:rsid w:val="00DC2D25"/>
    <w:rsid w:val="00DC3FF9"/>
    <w:rsid w:val="00DC6EE1"/>
    <w:rsid w:val="00DC768B"/>
    <w:rsid w:val="00DD4F4F"/>
    <w:rsid w:val="00DD4F9B"/>
    <w:rsid w:val="00DD7C06"/>
    <w:rsid w:val="00DE0ADE"/>
    <w:rsid w:val="00DE2566"/>
    <w:rsid w:val="00DE48AA"/>
    <w:rsid w:val="00DF02B6"/>
    <w:rsid w:val="00DF14AE"/>
    <w:rsid w:val="00DF1506"/>
    <w:rsid w:val="00E00BE3"/>
    <w:rsid w:val="00E010D5"/>
    <w:rsid w:val="00E01850"/>
    <w:rsid w:val="00E06820"/>
    <w:rsid w:val="00E1230A"/>
    <w:rsid w:val="00E20AFA"/>
    <w:rsid w:val="00E20D1B"/>
    <w:rsid w:val="00E24134"/>
    <w:rsid w:val="00E24326"/>
    <w:rsid w:val="00E24F1E"/>
    <w:rsid w:val="00E25300"/>
    <w:rsid w:val="00E30482"/>
    <w:rsid w:val="00E30B4E"/>
    <w:rsid w:val="00E41C15"/>
    <w:rsid w:val="00E42D27"/>
    <w:rsid w:val="00E46E0E"/>
    <w:rsid w:val="00E479B7"/>
    <w:rsid w:val="00E63E99"/>
    <w:rsid w:val="00E671C4"/>
    <w:rsid w:val="00E739A7"/>
    <w:rsid w:val="00E74706"/>
    <w:rsid w:val="00E77FC1"/>
    <w:rsid w:val="00E84D2E"/>
    <w:rsid w:val="00E904C8"/>
    <w:rsid w:val="00E92A52"/>
    <w:rsid w:val="00E93BF3"/>
    <w:rsid w:val="00E95A91"/>
    <w:rsid w:val="00E96BF0"/>
    <w:rsid w:val="00E96DD8"/>
    <w:rsid w:val="00EB39B3"/>
    <w:rsid w:val="00EC2C83"/>
    <w:rsid w:val="00EC2EDC"/>
    <w:rsid w:val="00EC3C1C"/>
    <w:rsid w:val="00ED13AA"/>
    <w:rsid w:val="00ED2766"/>
    <w:rsid w:val="00ED3ECE"/>
    <w:rsid w:val="00EE2A42"/>
    <w:rsid w:val="00EE36CB"/>
    <w:rsid w:val="00EE5B9E"/>
    <w:rsid w:val="00EF26DE"/>
    <w:rsid w:val="00EF2E43"/>
    <w:rsid w:val="00EF3D69"/>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F75"/>
    <w:rsid w:val="00F32EF6"/>
    <w:rsid w:val="00F3300F"/>
    <w:rsid w:val="00F34704"/>
    <w:rsid w:val="00F35580"/>
    <w:rsid w:val="00F36ACC"/>
    <w:rsid w:val="00F40DAA"/>
    <w:rsid w:val="00F41306"/>
    <w:rsid w:val="00F43C16"/>
    <w:rsid w:val="00F47C59"/>
    <w:rsid w:val="00F53ECB"/>
    <w:rsid w:val="00F6294F"/>
    <w:rsid w:val="00F6639F"/>
    <w:rsid w:val="00F708D7"/>
    <w:rsid w:val="00F7176C"/>
    <w:rsid w:val="00F721FC"/>
    <w:rsid w:val="00F76108"/>
    <w:rsid w:val="00F83408"/>
    <w:rsid w:val="00F83993"/>
    <w:rsid w:val="00F841AF"/>
    <w:rsid w:val="00F8658A"/>
    <w:rsid w:val="00F95716"/>
    <w:rsid w:val="00F96E3B"/>
    <w:rsid w:val="00F976B5"/>
    <w:rsid w:val="00F977D8"/>
    <w:rsid w:val="00FA3648"/>
    <w:rsid w:val="00FA5140"/>
    <w:rsid w:val="00FA69A0"/>
    <w:rsid w:val="00FB08C6"/>
    <w:rsid w:val="00FB1780"/>
    <w:rsid w:val="00FB3814"/>
    <w:rsid w:val="00FB39EE"/>
    <w:rsid w:val="00FB473F"/>
    <w:rsid w:val="00FB5081"/>
    <w:rsid w:val="00FB799B"/>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7C0EE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titansol.com/?sec=bloque4&amp;lang=es" TargetMode="External"/><Relationship Id="rId42" Type="http://schemas.openxmlformats.org/officeDocument/2006/relationships/image" Target="media/image22.png"/><Relationship Id="rId47" Type="http://schemas.openxmlformats.org/officeDocument/2006/relationships/hyperlink" Target="http://es.wikipedia.org/wiki/V%C3%ADdeo_musical"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www.real.com/" TargetMode="External"/><Relationship Id="rId107" Type="http://schemas.openxmlformats.org/officeDocument/2006/relationships/theme" Target="theme/theme1.xml"/><Relationship Id="rId11" Type="http://schemas.openxmlformats.org/officeDocument/2006/relationships/hyperlink" Target="mailto:rodrigo.riquelme@latercera.com"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es.wikipedia.org/wiki/Adobe_Flash"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http://www.monografias.com/trabajos29/protocolo-acceso/protocolo-acceso.s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es.wikipedia.org/wiki/PayPal" TargetMode="External"/><Relationship Id="rId48" Type="http://schemas.openxmlformats.org/officeDocument/2006/relationships/hyperlink" Target="http://es.wikipedia.org/wiki/Blog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100" Type="http://schemas.openxmlformats.org/officeDocument/2006/relationships/header" Target="header1.xml"/><Relationship Id="rId105" Type="http://schemas.openxmlformats.org/officeDocument/2006/relationships/footer" Target="footer3.xml"/><Relationship Id="rId118"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hyperlink" Target="http://www.dosideas.com/wiki/Agil" TargetMode="External"/><Relationship Id="rId3" Type="http://schemas.openxmlformats.org/officeDocument/2006/relationships/numbering" Target="numbering.xml"/><Relationship Id="rId12" Type="http://schemas.openxmlformats.org/officeDocument/2006/relationships/hyperlink" Target="mailto:mcanalesaraneda@yahoo.es" TargetMode="Externa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www.longtailvideo.com" TargetMode="External"/><Relationship Id="rId38" Type="http://schemas.openxmlformats.org/officeDocument/2006/relationships/image" Target="media/image19.png"/><Relationship Id="rId46" Type="http://schemas.openxmlformats.org/officeDocument/2006/relationships/hyperlink" Target="http://es.wikipedia.org/wiki/Programa_de_televisi%C3%B3n"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es.wikipedia.org/wiki/Acceso_Multimedia_Univers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onjava.com/onjava/2004/06/02/cg-vel-2.html" TargetMode="External"/><Relationship Id="rId23" Type="http://schemas.openxmlformats.org/officeDocument/2006/relationships/hyperlink" Target="http://www.rediris.es/difusion/publicaciones/boletin/58-59/ponencia10.html" TargetMode="External"/><Relationship Id="rId28" Type="http://schemas.openxmlformats.org/officeDocument/2006/relationships/image" Target="media/image13.jpeg"/><Relationship Id="rId36" Type="http://schemas.openxmlformats.org/officeDocument/2006/relationships/hyperlink" Target="http://es.wikipedia.org/wiki/Archivo:FFmpeg.svg" TargetMode="External"/><Relationship Id="rId49" Type="http://schemas.openxmlformats.org/officeDocument/2006/relationships/hyperlink" Target="http://es.wikipedia.org/wiki/Interfaz_de_programaci%C3%B3n_de_aplicaciones" TargetMode="External"/><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hyperlink" Target="mailto:Rogelio.elias@sonda.com" TargetMode="External"/><Relationship Id="rId31" Type="http://schemas.openxmlformats.org/officeDocument/2006/relationships/image" Target="media/image15.jpeg"/><Relationship Id="rId44" Type="http://schemas.openxmlformats.org/officeDocument/2006/relationships/hyperlink" Target="http://es.wikipedia.org/wiki/Filia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omments" Target="comments.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es.wikipedia.org/wiki/IPTV" TargetMode="Externa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www.programania.net/otros/zend-framework-una-vision-general/" TargetMode="External"/><Relationship Id="rId34" Type="http://schemas.openxmlformats.org/officeDocument/2006/relationships/hyperlink" Target="http://es.wikipedia.org/wiki/Archivo:FFmpeg.svg" TargetMode="External"/><Relationship Id="rId50" Type="http://schemas.openxmlformats.org/officeDocument/2006/relationships/hyperlink" Target="http://es.wikipedia.org/wiki/HTML"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es.wikipedia.org/wiki/Acceso_Multimedia_Universal" TargetMode="External"/><Relationship Id="rId10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iie.fing.edu.uy/~nacho/blandos/seminario/XProg1.html" TargetMode="External"/><Relationship Id="rId2" Type="http://schemas.openxmlformats.org/officeDocument/2006/relationships/hyperlink" Target="http://www.dosideas.com/wiki/Extreme_Programming"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es.wikipedia.org/wiki/Google_Video" TargetMode="External"/><Relationship Id="rId5" Type="http://schemas.openxmlformats.org/officeDocument/2006/relationships/hyperlink" Target="http://www.gnu.org/licenses/gpl-2.0.html" TargetMode="External"/><Relationship Id="rId4" Type="http://schemas.openxmlformats.org/officeDocument/2006/relationships/hyperlink" Target="http://www.dosideas.com/wiki/Scru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D5D7CCB-CFD0-4037-893B-713D91CED425}">
  <ds:schemaRefs>
    <ds:schemaRef ds:uri="http://schemas.openxmlformats.org/officeDocument/2006/bibliography"/>
  </ds:schemaRefs>
</ds:datastoreItem>
</file>

<file path=customXml/itemProps2.xml><?xml version="1.0" encoding="utf-8"?>
<ds:datastoreItem xmlns:ds="http://schemas.openxmlformats.org/officeDocument/2006/customXml" ds:itemID="{3F6A0F93-A306-44DB-AECD-EEEEAE83E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1</Pages>
  <Words>18159</Words>
  <Characters>99880</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117804</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33</cp:revision>
  <cp:lastPrinted>2010-12-05T19:57:00Z</cp:lastPrinted>
  <dcterms:created xsi:type="dcterms:W3CDTF">2010-12-23T01:25:00Z</dcterms:created>
  <dcterms:modified xsi:type="dcterms:W3CDTF">2010-12-24T23:02:00Z</dcterms:modified>
</cp:coreProperties>
</file>