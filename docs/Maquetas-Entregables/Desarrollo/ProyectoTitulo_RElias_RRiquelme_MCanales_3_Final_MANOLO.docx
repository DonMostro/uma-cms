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3772DA"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3772DA"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3772DA">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3772DA"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3772DA"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3772DA"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3772DA"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3772DA"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3772DA"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3772DA"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3772DA">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3772DA"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3772DA">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3772DA">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3772DA">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3772DA">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3772DA">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3772DA">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3772DA">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3772DA"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3772DA"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3772DA"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3772DA"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3772DA"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3772DA"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3772DA"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3772DA"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3772DA"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3772DA"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3772DA"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72DA" w:rsidRDefault="003772DA">
      <w:pPr>
        <w:spacing w:before="0" w:after="0" w:line="240" w:lineRule="auto"/>
      </w:pPr>
      <w:r>
        <w:separator/>
      </w:r>
    </w:p>
  </w:endnote>
  <w:endnote w:type="continuationSeparator" w:id="0">
    <w:p w:rsidR="003772DA" w:rsidRDefault="003772DA">
      <w:pPr>
        <w:spacing w:before="0" w:after="0" w:line="240" w:lineRule="auto"/>
      </w:pPr>
      <w:r>
        <w:continuationSeparator/>
      </w:r>
    </w:p>
  </w:endnote>
  <w:endnote w:type="continuationNotice" w:id="1">
    <w:p w:rsidR="003772DA" w:rsidRDefault="003772D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28</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72DA" w:rsidRDefault="003772DA">
      <w:pPr>
        <w:spacing w:before="0" w:after="0" w:line="240" w:lineRule="auto"/>
      </w:pPr>
      <w:r>
        <w:separator/>
      </w:r>
    </w:p>
  </w:footnote>
  <w:footnote w:type="continuationSeparator" w:id="0">
    <w:p w:rsidR="003772DA" w:rsidRDefault="003772DA">
      <w:pPr>
        <w:spacing w:before="0" w:after="0" w:line="240" w:lineRule="auto"/>
      </w:pPr>
      <w:r>
        <w:continuationSeparator/>
      </w:r>
    </w:p>
  </w:footnote>
  <w:footnote w:type="continuationNotice" w:id="1">
    <w:p w:rsidR="003772DA" w:rsidRDefault="003772D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772DA"/>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886E1C3-501D-41F2-ADE4-2DCE27447FA4}">
  <ds:schemaRefs>
    <ds:schemaRef ds:uri="http://schemas.openxmlformats.org/officeDocument/2006/bibliography"/>
  </ds:schemaRefs>
</ds:datastoreItem>
</file>

<file path=customXml/itemProps2.xml><?xml version="1.0" encoding="utf-8"?>
<ds:datastoreItem xmlns:ds="http://schemas.openxmlformats.org/officeDocument/2006/customXml" ds:itemID="{A2434FEF-02C7-4B6F-9DBF-D50716832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Pages>
  <Words>17449</Words>
  <Characters>95970</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2010-12-24T18:01:00Z</dcterms:modified>
</cp:coreProperties>
</file>