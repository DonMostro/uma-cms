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D21FD"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D21FD"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DD21FD">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D21FD"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DD21FD"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DD21FD"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DD21FD"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DD21FD"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DD21FD"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DD21FD"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DD21FD">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DD21FD"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DD21FD">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DD21FD">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DD21FD">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DD21FD">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DD21FD">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DD21FD">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DD21FD">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D21FD"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DD21FD"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DD21FD"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DD21FD"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DD21FD"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DD21FD"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DD21FD"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DD21FD"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DD21FD"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DD21FD"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DD21FD"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desarrolladores: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t xml:space="preserve">  Las personas se responsabilizan de operar el sistema una vez que este está en producción y están satisfechos con los </w:t>
      </w:r>
      <w:hyperlink r:id="rId95" w:anchor="OperationsDocumentation" w:history="1">
        <w:r>
          <w:rPr>
            <w:rStyle w:val="Hipervnculo"/>
          </w:rPr>
          <w:t>procedimientos y documentación</w:t>
        </w:r>
      </w:hyperlink>
      <w:r>
        <w:t xml:space="preserve"> relevantes.</w:t>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hyperlink r:id="rId96" w:anchor="OperationsDocumentation" w:history="1">
        <w:r>
          <w:rPr>
            <w:rStyle w:val="Hipervnculo"/>
          </w:rPr>
          <w:t>procedimientos y documentación</w:t>
        </w:r>
      </w:hyperlink>
      <w:r>
        <w:t xml:space="preserve"> relevantes. </w:t>
      </w:r>
    </w:p>
    <w:p w:rsidR="00010D4C" w:rsidRPr="00010D4C" w:rsidRDefault="00010D4C" w:rsidP="00010D4C">
      <w:pPr>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100"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21FD" w:rsidRDefault="00DD21FD">
      <w:pPr>
        <w:spacing w:before="0" w:after="0" w:line="240" w:lineRule="auto"/>
      </w:pPr>
      <w:r>
        <w:separator/>
      </w:r>
    </w:p>
  </w:endnote>
  <w:endnote w:type="continuationSeparator" w:id="0">
    <w:p w:rsidR="00DD21FD" w:rsidRDefault="00DD21FD">
      <w:pPr>
        <w:spacing w:before="0" w:after="0" w:line="240" w:lineRule="auto"/>
      </w:pPr>
      <w:r>
        <w:continuationSeparator/>
      </w:r>
    </w:p>
  </w:endnote>
  <w:endnote w:type="continuationNotice" w:id="1">
    <w:p w:rsidR="00DD21FD" w:rsidRDefault="00DD21F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145</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21FD" w:rsidRDefault="00DD21FD">
      <w:pPr>
        <w:spacing w:before="0" w:after="0" w:line="240" w:lineRule="auto"/>
      </w:pPr>
      <w:r>
        <w:separator/>
      </w:r>
    </w:p>
  </w:footnote>
  <w:footnote w:type="continuationSeparator" w:id="0">
    <w:p w:rsidR="00DD21FD" w:rsidRDefault="00DD21FD">
      <w:pPr>
        <w:spacing w:before="0" w:after="0" w:line="240" w:lineRule="auto"/>
      </w:pPr>
      <w:r>
        <w:continuationSeparator/>
      </w:r>
    </w:p>
  </w:footnote>
  <w:footnote w:type="continuationNotice" w:id="1">
    <w:p w:rsidR="00DD21FD" w:rsidRDefault="00DD21FD">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21FD"/>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fontTable" Target="fontTable.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cgi.una.ac.cr/AUP/html/deliverables.htm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yperlink" Target="http://es.wikipedia.org/wiki/IPTV" TargetMode="External"/><Relationship Id="rId105" Type="http://schemas.openxmlformats.org/officeDocument/2006/relationships/header" Target="head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cgi.una.ac.cr/AUP/html/deliverab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oter" Target="footer3.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ideas.com/wiki/Agil"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9CBA448-DD63-49DC-B549-3FA873E6BBE8}">
  <ds:schemaRefs>
    <ds:schemaRef ds:uri="http://schemas.openxmlformats.org/officeDocument/2006/bibliography"/>
  </ds:schemaRefs>
</ds:datastoreItem>
</file>

<file path=customXml/itemProps2.xml><?xml version="1.0" encoding="utf-8"?>
<ds:datastoreItem xmlns:ds="http://schemas.openxmlformats.org/officeDocument/2006/customXml" ds:itemID="{4F91EEB3-EF3A-4397-8068-87B2D5E43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17409</Words>
  <Characters>95754</Characters>
  <Application>Microsoft Office Word</Application>
  <DocSecurity>0</DocSecurity>
  <Lines>797</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112938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2010-12-24T04:36:00Z</dcterms:modified>
</cp:coreProperties>
</file>