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65ADF"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E65ADF"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E65ADF">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65ADF"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E65ADF"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E65ADF"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E65ADF"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E65ADF"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E65ADF"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E65ADF"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E65ADF"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E65ADF">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E65ADF">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65ADF"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E65ADF"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E65ADF"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E65ADF"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E65ADF"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E65ADF"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E65ADF"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E65ADF"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E65ADF"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E65ADF"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E65ADF"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5ADF" w:rsidRDefault="00E65ADF">
      <w:pPr>
        <w:spacing w:before="0" w:after="0" w:line="240" w:lineRule="auto"/>
      </w:pPr>
      <w:r>
        <w:separator/>
      </w:r>
    </w:p>
  </w:endnote>
  <w:endnote w:type="continuationSeparator" w:id="0">
    <w:p w:rsidR="00E65ADF" w:rsidRDefault="00E65ADF">
      <w:pPr>
        <w:spacing w:before="0" w:after="0" w:line="240" w:lineRule="auto"/>
      </w:pPr>
      <w:r>
        <w:continuationSeparator/>
      </w:r>
    </w:p>
  </w:endnote>
  <w:endnote w:type="continuationNotice" w:id="1">
    <w:p w:rsidR="00E65ADF" w:rsidRDefault="00E65AD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134</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5ADF" w:rsidRDefault="00E65ADF">
      <w:pPr>
        <w:spacing w:before="0" w:after="0" w:line="240" w:lineRule="auto"/>
      </w:pPr>
      <w:r>
        <w:separator/>
      </w:r>
    </w:p>
  </w:footnote>
  <w:footnote w:type="continuationSeparator" w:id="0">
    <w:p w:rsidR="00E65ADF" w:rsidRDefault="00E65ADF">
      <w:pPr>
        <w:spacing w:before="0" w:after="0" w:line="240" w:lineRule="auto"/>
      </w:pPr>
      <w:r>
        <w:continuationSeparator/>
      </w:r>
    </w:p>
  </w:footnote>
  <w:footnote w:type="continuationNotice" w:id="1">
    <w:p w:rsidR="00E65ADF" w:rsidRDefault="00E65ADF">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5ADF"/>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ADCEFA2-C72D-4D66-A202-3B214EBF745F}">
  <ds:schemaRefs>
    <ds:schemaRef ds:uri="http://schemas.openxmlformats.org/officeDocument/2006/bibliography"/>
  </ds:schemaRefs>
</ds:datastoreItem>
</file>

<file path=customXml/itemProps2.xml><?xml version="1.0" encoding="utf-8"?>
<ds:datastoreItem xmlns:ds="http://schemas.openxmlformats.org/officeDocument/2006/customXml" ds:itemID="{5EBC6911-F0DF-4A51-9759-BEB355483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Pages>
  <Words>16427</Words>
  <Characters>90350</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106564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2010-12-23T20:04:00Z</dcterms:modified>
</cp:coreProperties>
</file>