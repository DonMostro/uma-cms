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proofErr w:type="gramStart"/>
      <w:r w:rsidR="008B100A">
        <w:t>.</w:t>
      </w:r>
      <w:r w:rsidRPr="002D62D6">
        <w:t>Acceso</w:t>
      </w:r>
      <w:proofErr w:type="gramEnd"/>
      <w:r w:rsidRPr="002D62D6">
        <w:t xml:space="preserve">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proofErr w:type="gramStart"/>
      <w:r w:rsidR="005E1AF4">
        <w:t>.</w:t>
      </w:r>
      <w:r w:rsidR="007C0EE8">
        <w:t>Servi</w:t>
      </w:r>
      <w:r w:rsidR="006433BF">
        <w:t>do</w:t>
      </w:r>
      <w:r w:rsidR="007C0EE8">
        <w:t>r</w:t>
      </w:r>
      <w:proofErr w:type="gramEnd"/>
      <w:r w:rsidR="007C0EE8">
        <w:t xml:space="preserve">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proofErr w:type="gramStart"/>
      <w:r w:rsidR="001667D4">
        <w:t>.</w:t>
      </w:r>
      <w:r w:rsidR="007C0EE8" w:rsidRPr="002C1010">
        <w:t>Streaming</w:t>
      </w:r>
      <w:bookmarkEnd w:id="37"/>
      <w:proofErr w:type="gram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gramStart"/>
      <w:r w:rsidR="007B54DD">
        <w:rPr>
          <w:szCs w:val="24"/>
        </w:rPr>
        <w:t>A</w:t>
      </w:r>
      <w:r>
        <w:rPr>
          <w:szCs w:val="24"/>
        </w:rPr>
        <w:t>dvancedStreaming</w:t>
      </w:r>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proofErr w:type="gramStart"/>
      <w:r w:rsidR="00776F80">
        <w:rPr>
          <w:lang w:val="es-ES"/>
        </w:rPr>
        <w:t>.</w:t>
      </w:r>
      <w:r w:rsidRPr="007E48E2">
        <w:rPr>
          <w:lang w:val="es-ES"/>
        </w:rPr>
        <w:t>Video</w:t>
      </w:r>
      <w:proofErr w:type="gramEnd"/>
      <w:r w:rsidRPr="007E48E2">
        <w:rPr>
          <w:lang w:val="es-ES"/>
        </w:rPr>
        <w:t xml:space="preserve">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proofErr w:type="gramStart"/>
      <w:r w:rsidR="009E3122">
        <w:rPr>
          <w:lang w:val="es-ES"/>
        </w:rPr>
        <w:t>.</w:t>
      </w:r>
      <w:r w:rsidR="009E3122" w:rsidRPr="007E48E2">
        <w:rPr>
          <w:lang w:val="es-ES"/>
        </w:rPr>
        <w:t>PHPMotion</w:t>
      </w:r>
      <w:bookmarkEnd w:id="132"/>
      <w:proofErr w:type="gramEnd"/>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proofErr w:type="gramStart"/>
      <w:r w:rsidR="009E3122">
        <w:rPr>
          <w:lang w:val="es-ES"/>
        </w:rPr>
        <w:t>.</w:t>
      </w:r>
      <w:r w:rsidR="009E3122" w:rsidRPr="007E48E2">
        <w:rPr>
          <w:lang w:val="es-ES"/>
        </w:rPr>
        <w:t>OsTube</w:t>
      </w:r>
      <w:bookmarkEnd w:id="136"/>
      <w:proofErr w:type="gramEnd"/>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proofErr w:type="gramStart"/>
      <w:r w:rsidR="009E3122">
        <w:rPr>
          <w:lang w:val="es-ES"/>
        </w:rPr>
        <w:t>.</w:t>
      </w:r>
      <w:r w:rsidR="009E3122" w:rsidRPr="00BD1B4B">
        <w:rPr>
          <w:lang w:val="es-ES"/>
        </w:rPr>
        <w:t>Youtube</w:t>
      </w:r>
      <w:bookmarkEnd w:id="143"/>
      <w:proofErr w:type="gramEnd"/>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proofErr w:type="gramStart"/>
      <w:r w:rsidR="004578B2">
        <w:t>.</w:t>
      </w:r>
      <w:r w:rsidRPr="007E48E2">
        <w:t>Vimeo</w:t>
      </w:r>
      <w:bookmarkEnd w:id="151"/>
      <w:bookmarkEnd w:id="152"/>
      <w:proofErr w:type="gramEnd"/>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proofErr w:type="gramStart"/>
      <w:r w:rsidR="009E3122">
        <w:rPr>
          <w:lang w:val="es-ES"/>
        </w:rPr>
        <w:t>.</w:t>
      </w:r>
      <w:r w:rsidR="009E3122" w:rsidRPr="007E48E2">
        <w:rPr>
          <w:lang w:val="es-ES"/>
        </w:rPr>
        <w:t>TerraTV</w:t>
      </w:r>
      <w:bookmarkEnd w:id="156"/>
      <w:proofErr w:type="gram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proofErr w:type="gramStart"/>
      <w:r w:rsidR="009E3122">
        <w:rPr>
          <w:lang w:val="es-ES"/>
        </w:rPr>
        <w:t>.</w:t>
      </w:r>
      <w:r w:rsidR="009E3122" w:rsidRPr="007E48E2">
        <w:rPr>
          <w:lang w:val="es-ES"/>
        </w:rPr>
        <w:t>EmolTV</w:t>
      </w:r>
      <w:proofErr w:type="gram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594A4A"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proofErr w:type="gramStart"/>
      <w:r w:rsidRPr="00EC2EDC">
        <w:rPr>
          <w:b/>
        </w:rPr>
        <w:t>::</w:t>
      </w:r>
      <w:r w:rsidR="00CD00A2">
        <w:rPr>
          <w:b/>
        </w:rPr>
        <w:t>VView</w:t>
      </w:r>
      <w:proofErr w:type="gramEnd"/>
      <w:r w:rsidRPr="00EC2EDC">
        <w:rPr>
          <w:b/>
        </w:rPr>
        <w:t>():</w:t>
      </w:r>
      <w:r w:rsidR="00CD00A2">
        <w:t>Es el método constructor de la clase</w:t>
      </w:r>
      <w:r>
        <w:t>.</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proofErr w:type="gramStart"/>
      <w:r w:rsidRPr="00EC2EDC">
        <w:rPr>
          <w:b/>
        </w:rPr>
        <w:t>::</w:t>
      </w:r>
      <w:proofErr w:type="gramEnd"/>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594A4A"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594A4A">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w:t>
      </w:r>
      <w:proofErr w:type="gramStart"/>
      <w:r>
        <w:rPr>
          <w:b/>
        </w:rPr>
        <w:t>::Element</w:t>
      </w:r>
      <w:proofErr w:type="gramEnd"/>
      <w:r w:rsidRPr="00EC2EDC">
        <w:rPr>
          <w:b/>
        </w:rPr>
        <w:t>():</w:t>
      </w:r>
      <w:r>
        <w:t xml:space="preserve"> Es el método constructor de la clase.</w:t>
      </w:r>
    </w:p>
    <w:p w:rsidR="00F0051C" w:rsidRDefault="00E01850" w:rsidP="00F0051C">
      <w:r>
        <w:rPr>
          <w:b/>
        </w:rPr>
        <w:t>Element</w:t>
      </w:r>
      <w:proofErr w:type="gramStart"/>
      <w:r>
        <w:rPr>
          <w:b/>
        </w:rPr>
        <w:t>::display</w:t>
      </w:r>
      <w:proofErr w:type="gramEnd"/>
      <w:r w:rsidR="00F0051C" w:rsidRPr="00EC2EDC">
        <w:rPr>
          <w:b/>
        </w:rPr>
        <w:t>():</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w:t>
      </w:r>
      <w:proofErr w:type="gramStart"/>
      <w:r>
        <w:rPr>
          <w:b/>
        </w:rPr>
        <w:t>::Controller</w:t>
      </w:r>
      <w:proofErr w:type="gramEnd"/>
      <w:r w:rsidRPr="00EC2EDC">
        <w:rPr>
          <w:b/>
        </w:rPr>
        <w:t>():</w:t>
      </w:r>
      <w:r>
        <w:t xml:space="preserve"> Es el método constructor de la clase Controller.</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Es el método </w:t>
      </w:r>
      <w:r w:rsidR="00C172C0">
        <w:t>para obtener datos</w:t>
      </w:r>
      <w:r>
        <w:t>.</w:t>
      </w:r>
    </w:p>
    <w:p w:rsidR="00C87BA9" w:rsidRDefault="00C61A22" w:rsidP="00C61A22">
      <w:r>
        <w:rPr>
          <w:b/>
        </w:rPr>
        <w:t>Controller</w:t>
      </w:r>
      <w:proofErr w:type="gramStart"/>
      <w:r>
        <w:rPr>
          <w:b/>
        </w:rPr>
        <w:t>::</w:t>
      </w:r>
      <w:r w:rsidR="00744C68">
        <w:rPr>
          <w:b/>
        </w:rPr>
        <w:t>getLayout</w:t>
      </w:r>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proofErr w:type="gramStart"/>
      <w:r>
        <w:rPr>
          <w:b/>
        </w:rPr>
        <w:t>::</w:t>
      </w:r>
      <w:r w:rsidR="00744C68">
        <w:rPr>
          <w:b/>
        </w:rPr>
        <w:t>getRequested</w:t>
      </w:r>
      <w:proofErr w:type="gramEnd"/>
      <w:r w:rsidR="00744C68">
        <w:rPr>
          <w:b/>
        </w:rPr>
        <w:t>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w:t>
      </w:r>
      <w:proofErr w:type="gramStart"/>
      <w:r>
        <w:rPr>
          <w:b/>
        </w:rPr>
        <w:t>::Table</w:t>
      </w:r>
      <w:proofErr w:type="gramEnd"/>
      <w:r w:rsidRPr="00EC2EDC">
        <w:rPr>
          <w:b/>
        </w:rPr>
        <w:t>():</w:t>
      </w:r>
      <w:r>
        <w:t xml:space="preserve"> Es el método constructor de la clase.</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w:t>
      </w:r>
      <w:proofErr w:type="gramStart"/>
      <w:r>
        <w:rPr>
          <w:b/>
        </w:rPr>
        <w:t>::ASettings</w:t>
      </w:r>
      <w:proofErr w:type="gramEnd"/>
      <w:r w:rsidRPr="00EC2EDC">
        <w:rPr>
          <w:b/>
        </w:rPr>
        <w:t>():</w:t>
      </w:r>
      <w:r>
        <w:t xml:space="preserve"> Es el método constructor de la clase ASettings.</w:t>
      </w:r>
    </w:p>
    <w:p w:rsidR="00842C3B" w:rsidRPr="00883FE0" w:rsidRDefault="00842C3B" w:rsidP="00842C3B">
      <w:r w:rsidRPr="00883FE0">
        <w:rPr>
          <w:b/>
        </w:rPr>
        <w:t>ASettings</w:t>
      </w:r>
      <w:proofErr w:type="gramStart"/>
      <w:r w:rsidRPr="00883FE0">
        <w:rPr>
          <w:b/>
        </w:rPr>
        <w:t>::display</w:t>
      </w:r>
      <w:proofErr w:type="gramEnd"/>
      <w:r w:rsidRPr="00883FE0">
        <w:rPr>
          <w:b/>
        </w:rPr>
        <w:t>():</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w:t>
      </w:r>
      <w:proofErr w:type="gramStart"/>
      <w:r w:rsidRPr="00883FE0">
        <w:rPr>
          <w:b/>
        </w:rPr>
        <w:t>::_</w:t>
      </w:r>
      <w:proofErr w:type="gramEnd"/>
      <w:r w:rsidRPr="00883FE0">
        <w:rPr>
          <w:b/>
        </w:rPr>
        <w:t>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594A4A"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proofErr w:type="gramStart"/>
      <w:r w:rsidR="00B943F7">
        <w:rPr>
          <w:b/>
        </w:rPr>
        <w:t>,Component,Dispatcher,QueryBuilder,Template,ffmpeg</w:t>
      </w:r>
      <w:proofErr w:type="gramEnd"/>
      <w:r w:rsidR="00B943F7">
        <w:rPr>
          <w:b/>
        </w:rPr>
        <w:t>.</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w:t>
      </w:r>
      <w:proofErr w:type="gramStart"/>
      <w:r>
        <w:rPr>
          <w:b/>
        </w:rPr>
        <w:t>::construct</w:t>
      </w:r>
      <w:proofErr w:type="gramEnd"/>
      <w:r w:rsidRPr="00EC2EDC">
        <w:rPr>
          <w:b/>
        </w:rPr>
        <w:t>():</w:t>
      </w:r>
      <w:r>
        <w:t xml:space="preserve"> Es el método constructor de la clase.</w:t>
      </w:r>
    </w:p>
    <w:p w:rsidR="00F103ED" w:rsidRDefault="00F103ED" w:rsidP="00F103ED">
      <w:pPr>
        <w:rPr>
          <w:b/>
        </w:rPr>
      </w:pPr>
      <w:r>
        <w:rPr>
          <w:b/>
        </w:rPr>
        <w:t>Component</w:t>
      </w:r>
      <w:proofErr w:type="gramStart"/>
      <w:r>
        <w:rPr>
          <w:b/>
        </w:rPr>
        <w:t>::run</w:t>
      </w:r>
      <w:proofErr w:type="gramEnd"/>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w:t>
      </w:r>
      <w:proofErr w:type="gramStart"/>
      <w:r>
        <w:rPr>
          <w:b/>
        </w:rPr>
        <w:t>::Dispatcher</w:t>
      </w:r>
      <w:proofErr w:type="gramEnd"/>
      <w:r w:rsidRPr="00EC2EDC">
        <w:rPr>
          <w:b/>
        </w:rPr>
        <w:t xml:space="preserve"> ():</w:t>
      </w:r>
      <w:r>
        <w:t xml:space="preserve"> Es el método constructor de la clase.</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w:t>
      </w:r>
      <w:proofErr w:type="gramStart"/>
      <w:r>
        <w:rPr>
          <w:b/>
        </w:rPr>
        <w:t>::QueryBuilder</w:t>
      </w:r>
      <w:proofErr w:type="gramEnd"/>
      <w:r>
        <w:rPr>
          <w:b/>
        </w:rPr>
        <w:t>_construct</w:t>
      </w:r>
      <w:r w:rsidRPr="00EC2EDC">
        <w:rPr>
          <w:b/>
        </w:rPr>
        <w:t>():</w:t>
      </w:r>
      <w:r>
        <w:t xml:space="preserve"> Es el método constructor de la clase.</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t>Constructor del query INSERT</w:t>
      </w:r>
      <w:r w:rsidRPr="00646E08">
        <w:t>.</w:t>
      </w:r>
    </w:p>
    <w:p w:rsidR="00646E08" w:rsidRDefault="00646E08" w:rsidP="00646E08">
      <w:pPr>
        <w:rPr>
          <w:b/>
        </w:rPr>
      </w:pPr>
      <w:r>
        <w:rPr>
          <w:b/>
        </w:rPr>
        <w:t>QueryBuilder</w:t>
      </w:r>
      <w:proofErr w:type="gramStart"/>
      <w:r>
        <w:rPr>
          <w:b/>
        </w:rPr>
        <w:t>::delete</w:t>
      </w:r>
      <w:proofErr w:type="gramEnd"/>
      <w:r w:rsidRPr="00EC2EDC">
        <w:rPr>
          <w:b/>
        </w:rPr>
        <w:t xml:space="preserve"> ():</w:t>
      </w:r>
      <w:r>
        <w:t xml:space="preserve"> Constructor de query 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w:t>
      </w:r>
      <w:proofErr w:type="gramStart"/>
      <w:r>
        <w:rPr>
          <w:b/>
        </w:rPr>
        <w:t>::Template</w:t>
      </w:r>
      <w:proofErr w:type="gramEnd"/>
      <w:r w:rsidRPr="00EC2EDC">
        <w:rPr>
          <w:b/>
        </w:rPr>
        <w:t xml:space="preserve"> ():</w:t>
      </w:r>
      <w:r>
        <w:t xml:space="preserve"> Es el método constructor de la clase.</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proofErr w:type="gramStart"/>
      <w:r>
        <w:rPr>
          <w:b/>
        </w:rPr>
        <w:t>ffmpeg</w:t>
      </w:r>
      <w:proofErr w:type="gramEnd"/>
      <w:r>
        <w:rPr>
          <w:b/>
        </w:rPr>
        <w:t>::ffmpeg</w:t>
      </w:r>
      <w:r w:rsidRPr="00EC2EDC">
        <w:rPr>
          <w:b/>
        </w:rPr>
        <w:t>():</w:t>
      </w:r>
      <w:r>
        <w:t xml:space="preserve"> Es constructor de la clase.</w:t>
      </w:r>
    </w:p>
    <w:p w:rsidR="00B943F7" w:rsidRPr="00646E08" w:rsidRDefault="004141D8" w:rsidP="004141D8">
      <w:proofErr w:type="gramStart"/>
      <w:r>
        <w:rPr>
          <w:b/>
        </w:rPr>
        <w:t>ffmpeg</w:t>
      </w:r>
      <w:proofErr w:type="gramEnd"/>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594A4A"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594A4A"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594A4A"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594A4A"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594A4A"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594A4A"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594A4A">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594A4A"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594A4A">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proofErr w:type="gramStart"/>
      <w:r w:rsidR="0064191E">
        <w:t>)</w:t>
      </w:r>
      <w:r w:rsidR="00812729">
        <w:t>y</w:t>
      </w:r>
      <w:proofErr w:type="gramEnd"/>
      <w:r w:rsidR="00812729">
        <w:t xml:space="preserve">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w:t>
      </w:r>
      <w:proofErr w:type="gramStart"/>
      <w:r w:rsidRPr="00FB5081">
        <w:rPr>
          <w:rFonts w:ascii="Courier New" w:eastAsia="Times New Roman" w:hAnsi="Courier New" w:cs="Courier New"/>
          <w:color w:val="000000"/>
          <w:sz w:val="20"/>
          <w:szCs w:val="20"/>
          <w:lang w:eastAsia="es-CL"/>
          <w:rPrChange w:id="363" w:author="manolo" w:date="2010-12-23T14:38:00Z">
            <w:rPr>
              <w:rFonts w:ascii="Courier New" w:eastAsia="Times New Roman" w:hAnsi="Courier New" w:cs="Courier New"/>
              <w:color w:val="000000"/>
              <w:sz w:val="20"/>
              <w:szCs w:val="20"/>
              <w:u w:val="single"/>
              <w:lang w:val="en-US" w:eastAsia="es-CL"/>
            </w:rPr>
          </w:rPrChange>
        </w:rPr>
        <w:t>menu</w:t>
      </w:r>
      <w:proofErr w:type="gramEnd"/>
      <w:r w:rsidRPr="00FB5081">
        <w:rPr>
          <w:rFonts w:ascii="Courier New" w:eastAsia="Times New Roman" w:hAnsi="Courier New" w:cs="Courier New"/>
          <w:color w:val="000000"/>
          <w:sz w:val="20"/>
          <w:szCs w:val="20"/>
          <w:lang w:eastAsia="es-CL"/>
          <w:rPrChange w:id="364" w:author="manolo" w:date="2010-12-23T14:38:00Z">
            <w:rPr>
              <w:rFonts w:ascii="Courier New" w:eastAsia="Times New Roman" w:hAnsi="Courier New" w:cs="Courier New"/>
              <w:color w:val="000000"/>
              <w:sz w:val="20"/>
              <w:szCs w:val="20"/>
              <w:u w:val="single"/>
              <w:lang w:val="en-US" w:eastAsia="es-CL"/>
            </w:rPr>
          </w:rPrChange>
        </w:rPr>
        <w: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5"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&lt;/</w:t>
      </w:r>
      <w:proofErr w:type="gramStart"/>
      <w:r w:rsidRPr="00FB5081">
        <w:rPr>
          <w:rFonts w:ascii="Courier New" w:eastAsia="Times New Roman" w:hAnsi="Courier New" w:cs="Courier New"/>
          <w:color w:val="3F7F7F"/>
          <w:sz w:val="20"/>
          <w:szCs w:val="20"/>
          <w:lang w:eastAsia="es-CL"/>
          <w:rPrChange w:id="367" w:author="manolo" w:date="2010-12-23T14:38:00Z">
            <w:rPr>
              <w:rFonts w:ascii="Courier New" w:eastAsia="Times New Roman" w:hAnsi="Courier New" w:cs="Courier New"/>
              <w:color w:val="3F7F7F"/>
              <w:sz w:val="20"/>
              <w:szCs w:val="20"/>
              <w:u w:val="single"/>
              <w:lang w:val="en-US" w:eastAsia="es-CL"/>
            </w:rPr>
          </w:rPrChange>
        </w:rPr>
        <w:t>ul</w:t>
      </w:r>
      <w:proofErr w:type="gramEnd"/>
      <w:r w:rsidRPr="00FB5081">
        <w:rPr>
          <w:rFonts w:ascii="Courier New" w:eastAsia="Times New Roman" w:hAnsi="Courier New" w:cs="Courier New"/>
          <w:color w:val="008080"/>
          <w:sz w:val="20"/>
          <w:szCs w:val="20"/>
          <w:lang w:eastAsia="es-CL"/>
          <w:rPrChange w:id="36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ins w:id="36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4" w:author="Dahianna Vega Leiva" w:date="2010-12-22T12:42:00Z">
        <w:r w:rsidDel="0070187F">
          <w:delText xml:space="preserve">Llamaremos </w:delText>
        </w:r>
      </w:del>
      <w:ins w:id="37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6"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7"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8"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9"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80"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81"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proofErr w:type="gramStart"/>
      <w:r w:rsidR="008F248C">
        <w:rPr>
          <w:lang w:eastAsia="es-CL"/>
        </w:rPr>
        <w:t>::]</w:t>
      </w:r>
      <w:proofErr w:type="gramEnd"/>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4" w:author="Dahianna Vega Leiva" w:date="2010-12-22T12:42:00Z">
        <w:r w:rsidRPr="003F33A5" w:rsidDel="0070187F">
          <w:rPr>
            <w:lang w:eastAsia="es-CL"/>
          </w:rPr>
          <w:delText>que</w:delText>
        </w:r>
      </w:del>
      <w:ins w:id="38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6" w:author="Dahianna Vega Leiva" w:date="2010-12-22T12:42:00Z">
        <w:r w:rsidDel="0070187F">
          <w:rPr>
            <w:lang w:eastAsia="es-CL"/>
          </w:rPr>
          <w:delText xml:space="preserve">mostraremos </w:delText>
        </w:r>
      </w:del>
      <w:ins w:id="38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9" w:author="Dahianna Vega Leiva" w:date="2010-12-22T12:43:00Z">
        <w:r w:rsidDel="0070187F">
          <w:rPr>
            <w:lang w:eastAsia="es-CL"/>
          </w:rPr>
          <w:delText>cual</w:delText>
        </w:r>
      </w:del>
      <w:ins w:id="39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proofErr w:type="gram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91" w:name="_Toc280906758"/>
      <w:commentRangeStart w:id="392"/>
      <w:r w:rsidRPr="00B14044">
        <w:t xml:space="preserve">4.7. </w:t>
      </w:r>
      <w:bookmarkEnd w:id="331"/>
      <w:del w:id="393" w:author="Rodrigo Riquelme" w:date="2010-12-23T00:09:00Z">
        <w:r w:rsidR="008F248C" w:rsidDel="000B0263">
          <w:delText>Maquetas F</w:delText>
        </w:r>
        <w:r w:rsidR="0064191E" w:rsidDel="000B0263">
          <w:delText>uncionales</w:delText>
        </w:r>
      </w:del>
      <w:ins w:id="394" w:author="Rodrigo Riquelme" w:date="2010-12-23T00:09:00Z">
        <w:r w:rsidR="000B0263">
          <w:t>Prototipos</w:t>
        </w:r>
      </w:ins>
      <w:r w:rsidR="008F248C">
        <w:t xml:space="preserve"> Back Office.</w:t>
      </w:r>
      <w:commentRangeEnd w:id="392"/>
      <w:r w:rsidR="0070187F">
        <w:rPr>
          <w:rStyle w:val="Refdecomentario"/>
          <w:b w:val="0"/>
          <w:szCs w:val="20"/>
          <w:lang w:eastAsia="en-US"/>
        </w:rPr>
        <w:commentReference w:id="392"/>
      </w:r>
      <w:bookmarkEnd w:id="39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6"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9" w:author="copesa" w:date="2010-12-22T14:03:00Z">
        <w:r w:rsidR="00D30F0A" w:rsidDel="00885C91">
          <w:delText>2</w:delText>
        </w:r>
      </w:del>
      <w:r>
        <w:t xml:space="preserve"> - Contenido Páginas</w:t>
      </w:r>
      <w:bookmarkEnd w:id="39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40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40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2"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2"/>
    </w:p>
    <w:p w:rsidR="00000000" w:rsidRDefault="00594A4A">
      <w:pPr>
        <w:suppressAutoHyphens w:val="0"/>
        <w:autoSpaceDE w:val="0"/>
        <w:autoSpaceDN w:val="0"/>
        <w:adjustRightInd w:val="0"/>
        <w:spacing w:before="0" w:after="0" w:line="240" w:lineRule="auto"/>
        <w:jc w:val="left"/>
        <w:rPr>
          <w:del w:id="403" w:author="Rodrigo Riquelme" w:date="2010-12-05T11:46:00Z"/>
        </w:rPr>
        <w:pPrChange w:id="404" w:author="Rodrigo Riquelme" w:date="2010-12-05T11:46:00Z">
          <w:pPr/>
        </w:pPrChange>
      </w:pPr>
    </w:p>
    <w:p w:rsidR="00625C7F" w:rsidRPr="00625C7F" w:rsidRDefault="00F7176C" w:rsidP="00625C7F">
      <w:pPr>
        <w:rPr>
          <w:lang w:eastAsia="en-US"/>
        </w:rPr>
      </w:pPr>
      <w:ins w:id="40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proofErr w:type="gramStart"/>
      <w:r w:rsidR="00625C7F">
        <w:rPr>
          <w:lang w:eastAsia="en-US"/>
        </w:rPr>
        <w:t>un</w:t>
      </w:r>
      <w:proofErr w:type="gramEnd"/>
      <w:r w:rsidR="00625C7F">
        <w:rPr>
          <w:lang w:eastAsia="en-US"/>
        </w:rPr>
        <w:t xml:space="preserve">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6" w:author="Rodrigo Riquelme" w:date="2010-12-23T00:10:00Z"/>
        </w:rPr>
      </w:pPr>
    </w:p>
    <w:p w:rsidR="00F7176C" w:rsidRDefault="00F7176C" w:rsidP="00CF0939">
      <w:pPr>
        <w:pStyle w:val="Subttulo"/>
        <w:outlineLvl w:val="1"/>
        <w:rPr>
          <w:ins w:id="407" w:author="Rodrigo Riquelme" w:date="2010-12-23T00:10:00Z"/>
        </w:rPr>
      </w:pPr>
      <w:bookmarkStart w:id="408" w:name="_Toc280906759"/>
      <w:ins w:id="409" w:author="Rodrigo Riquelme" w:date="2010-12-23T00:10:00Z">
        <w:r>
          <w:t>4.8. Puesta en producción</w:t>
        </w:r>
        <w:bookmarkEnd w:id="408"/>
      </w:ins>
    </w:p>
    <w:p w:rsidR="00000000" w:rsidRDefault="00F7176C">
      <w:pPr>
        <w:rPr>
          <w:ins w:id="410" w:author="Rodrigo Riquelme" w:date="2010-12-23T00:14:00Z"/>
        </w:rPr>
        <w:pPrChange w:id="411" w:author="Rodrigo Riquelme" w:date="2010-12-23T00:10:00Z">
          <w:pPr>
            <w:pStyle w:val="Subttulo"/>
            <w:outlineLvl w:val="1"/>
          </w:pPr>
        </w:pPrChange>
      </w:pPr>
      <w:ins w:id="412" w:author="Rodrigo Riquelme" w:date="2010-12-23T00:10:00Z">
        <w:r>
          <w:t xml:space="preserve">Luego de los cumplir con los objetivos trazados para los ambientes de desarrollo, se implementa un ambiente de producción en Servidor Web Ubuntu </w:t>
        </w:r>
      </w:ins>
      <w:ins w:id="413" w:author="Rodrigo Riquelme" w:date="2010-12-23T00:13:00Z">
        <w:r>
          <w:t xml:space="preserve">Server </w:t>
        </w:r>
      </w:ins>
      <w:ins w:id="414" w:author="Rodrigo Riquelme" w:date="2010-12-23T00:10:00Z">
        <w:r>
          <w:t>10.04</w:t>
        </w:r>
      </w:ins>
      <w:ins w:id="415" w:author="Rodrigo Riquelme" w:date="2010-12-23T00:13:00Z">
        <w:r>
          <w:t xml:space="preserve"> LTS</w:t>
        </w:r>
      </w:ins>
      <w:ins w:id="416" w:author="Rodrigo Riquelme" w:date="2010-12-23T00:10:00Z">
        <w:r>
          <w:t xml:space="preserve">, se escogió esa versión por la buena documentación que existe sobre servidores LAMP y configuración de FFmpeg </w:t>
        </w:r>
      </w:ins>
      <w:ins w:id="417" w:author="Rodrigo Riquelme" w:date="2010-12-23T00:13:00Z">
        <w:r>
          <w:t xml:space="preserve">sobre esa plataforma y por ser vesión LTS esto quiere decir que tiene soporte extendido por </w:t>
        </w:r>
      </w:ins>
      <w:ins w:id="418" w:author="Rodrigo Riquelme" w:date="2010-12-23T00:14:00Z">
        <w:r>
          <w:t xml:space="preserve">lo menos </w:t>
        </w:r>
      </w:ins>
      <w:ins w:id="419" w:author="Rodrigo Riquelme" w:date="2010-12-23T00:13:00Z">
        <w:r>
          <w:t>5 años.</w:t>
        </w:r>
      </w:ins>
    </w:p>
    <w:p w:rsidR="00000000" w:rsidRDefault="00E95A91">
      <w:pPr>
        <w:rPr>
          <w:ins w:id="420" w:author="Rodrigo Riquelme" w:date="2010-12-23T00:22:00Z"/>
        </w:rPr>
        <w:pPrChange w:id="421" w:author="Rodrigo Riquelme" w:date="2010-12-23T00:10:00Z">
          <w:pPr>
            <w:pStyle w:val="Subttulo"/>
            <w:outlineLvl w:val="1"/>
          </w:pPr>
        </w:pPrChange>
      </w:pPr>
      <w:ins w:id="422" w:author="Rodrigo Riquelme" w:date="2010-12-23T00:14:00Z">
        <w:r>
          <w:t>Se inscribió un subdominio gratuito asociado al servicio de NO IP cuya URL es</w:t>
        </w:r>
      </w:ins>
      <w:ins w:id="423" w:author="Rodrigo Riquelme" w:date="2010-12-23T00:21:00Z">
        <w:r w:rsidR="00234F6C">
          <w:t>.</w:t>
        </w:r>
      </w:ins>
    </w:p>
    <w:p w:rsidR="00000000" w:rsidRDefault="00234F6C">
      <w:pPr>
        <w:jc w:val="left"/>
        <w:rPr>
          <w:ins w:id="424" w:author="Rodrigo Riquelme" w:date="2010-12-23T00:52:00Z"/>
        </w:rPr>
        <w:pPrChange w:id="425" w:author="Rodrigo Riquelme" w:date="2010-12-23T00:52:00Z">
          <w:pPr>
            <w:jc w:val="center"/>
          </w:pPr>
        </w:pPrChange>
      </w:pPr>
      <w:ins w:id="426" w:author="Rodrigo Riquelme" w:date="2010-12-23T00:22:00Z">
        <w:r>
          <w:t>Se puede ingresar a es</w:t>
        </w:r>
      </w:ins>
      <w:ins w:id="427" w:author="Rodrigo Riquelme" w:date="2010-12-23T00:24:00Z">
        <w:r>
          <w:t>t</w:t>
        </w:r>
      </w:ins>
      <w:ins w:id="428" w:author="Rodrigo Riquelme" w:date="2010-12-23T00:22:00Z">
        <w:r>
          <w:t xml:space="preserve">a URL a través del siguiente código QR el cual es un link  que puede ser </w:t>
        </w:r>
      </w:ins>
      <w:ins w:id="429" w:author="Rodrigo Riquelme" w:date="2010-12-23T00:23:00Z">
        <w:r>
          <w:t>leído</w:t>
        </w:r>
      </w:ins>
      <w:ins w:id="430" w:author="Rodrigo Riquelme" w:date="2010-12-23T00:22:00Z">
        <w:r>
          <w:t xml:space="preserve"> </w:t>
        </w:r>
      </w:ins>
      <w:ins w:id="431" w:author="Rodrigo Riquelme" w:date="2010-12-23T00:23:00Z">
        <w:r>
          <w:t>por lectores con capacidad de interpretar QR, el cual es un código orientado a dispositivos móviles, principalmente smarthphones</w:t>
        </w:r>
      </w:ins>
      <w:ins w:id="432" w:author="Rodrigo Riquelme" w:date="2010-12-23T00:24:00Z">
        <w:r>
          <w:t>.</w:t>
        </w:r>
      </w:ins>
    </w:p>
    <w:p w:rsidR="00CB5210" w:rsidRDefault="00594A4A">
      <w:pPr>
        <w:jc w:val="center"/>
        <w:rPr>
          <w:ins w:id="433" w:author="Rodrigo Riquelme" w:date="2010-12-23T00:40:00Z"/>
        </w:rPr>
      </w:pPr>
      <w:ins w:id="434" w:author="Rodrigo Riquelme" w:date="2010-12-23T00:24:00Z">
        <w:r>
          <w:rPr>
            <w:noProof/>
            <w:lang w:eastAsia="es-CL"/>
            <w:rPrChange w:id="43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6" w:author="Rodrigo Riquelme" w:date="2010-12-23T00:21:00Z"/>
        </w:rPr>
        <w:pPrChange w:id="437" w:author="Rodrigo Riquelme" w:date="2010-12-23T00:52:00Z">
          <w:pPr>
            <w:pStyle w:val="Subttulo"/>
            <w:outlineLvl w:val="1"/>
          </w:pPr>
        </w:pPrChange>
      </w:pPr>
      <w:ins w:id="438"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9" w:author="Rodrigo Riquelme" w:date="2010-12-23T00:40:00Z">
        <w:r w:rsidR="00FB5081">
          <w:fldChar w:fldCharType="end"/>
        </w:r>
        <w:r>
          <w:t xml:space="preserve"> - Código QR sitio de producción</w:t>
        </w:r>
      </w:ins>
      <w:ins w:id="440"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41" w:author="Rodrigo Riquelme" w:date="2010-12-23T01:10:00Z"/>
        </w:rPr>
        <w:pPrChange w:id="442" w:author="Rodrigo Riquelme" w:date="2010-12-23T00:53:00Z">
          <w:pPr>
            <w:pStyle w:val="Subttulo"/>
            <w:outlineLvl w:val="1"/>
          </w:pPr>
        </w:pPrChange>
      </w:pPr>
      <w:ins w:id="443" w:author="Rodrigo Riquelme" w:date="2010-12-23T00:53:00Z">
        <w:r>
          <w:t>La URL del</w:t>
        </w:r>
      </w:ins>
      <w:ins w:id="444" w:author="Rodrigo Riquelme" w:date="2010-12-23T00:21:00Z">
        <w:r w:rsidR="00234F6C">
          <w:t xml:space="preserve"> admin </w:t>
        </w:r>
      </w:ins>
      <w:ins w:id="445" w:author="Rodrigo Riquelme" w:date="2010-12-23T00:53:00Z">
        <w:r>
          <w:t xml:space="preserve">es </w:t>
        </w:r>
      </w:ins>
      <w:ins w:id="446" w:author="Rodrigo Riquelme" w:date="2010-12-23T00:54:00Z">
        <w:r w:rsidR="00FB5081">
          <w:fldChar w:fldCharType="begin"/>
        </w:r>
        <w:r>
          <w:instrText xml:space="preserve"> HYPERLINK "</w:instrText>
        </w:r>
      </w:ins>
      <w:ins w:id="447" w:author="Rodrigo Riquelme" w:date="2010-12-23T00:53:00Z">
        <w:r>
          <w:instrText>http://umacms.no-ip.org</w:instrText>
        </w:r>
      </w:ins>
      <w:ins w:id="448" w:author="Rodrigo Riquelme" w:date="2010-12-23T00:54:00Z">
        <w:r>
          <w:instrText xml:space="preserve">" </w:instrText>
        </w:r>
        <w:r w:rsidR="00FB5081">
          <w:fldChar w:fldCharType="separate"/>
        </w:r>
      </w:ins>
      <w:ins w:id="449" w:author="Rodrigo Riquelme" w:date="2010-12-23T00:53:00Z">
        <w:r w:rsidRPr="00B66F26">
          <w:rPr>
            <w:rStyle w:val="Hipervnculo"/>
          </w:rPr>
          <w:t>http://umacms.no-ip.org</w:t>
        </w:r>
      </w:ins>
      <w:ins w:id="450" w:author="Rodrigo Riquelme" w:date="2010-12-23T00:54:00Z">
        <w:r w:rsidR="00FB5081">
          <w:fldChar w:fldCharType="end"/>
        </w:r>
      </w:ins>
      <w:ins w:id="451" w:author="Rodrigo Riquelme" w:date="2010-12-23T00:53:00Z">
        <w:r>
          <w:t xml:space="preserve"> </w:t>
        </w:r>
      </w:ins>
    </w:p>
    <w:p w:rsidR="00000000" w:rsidRDefault="00594A4A">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p>
    <w:p w:rsidR="00000000" w:rsidRDefault="00015DCC">
      <w:pPr>
        <w:suppressAutoHyphens w:val="0"/>
        <w:spacing w:before="0" w:after="0" w:line="240" w:lineRule="auto"/>
        <w:jc w:val="left"/>
        <w:rPr>
          <w:ins w:id="454" w:author="Rodrigo Riquelme" w:date="2010-12-23T00:54:00Z"/>
        </w:rPr>
        <w:pPrChange w:id="455" w:author="Rodrigo Riquelme" w:date="2010-12-23T00:53:00Z">
          <w:pPr>
            <w:pStyle w:val="Subttulo"/>
            <w:outlineLvl w:val="1"/>
          </w:pPr>
        </w:pPrChange>
      </w:pPr>
      <w:ins w:id="456" w:author="Rodrigo Riquelme" w:date="2010-12-23T00:54:00Z">
        <w:r>
          <w:t>User</w:t>
        </w:r>
        <w:proofErr w:type="gramStart"/>
        <w:r>
          <w:t>:admin</w:t>
        </w:r>
        <w:proofErr w:type="gramEnd"/>
      </w:ins>
    </w:p>
    <w:p w:rsidR="00000000" w:rsidRDefault="00015DCC">
      <w:pPr>
        <w:suppressAutoHyphens w:val="0"/>
        <w:spacing w:before="0" w:after="0" w:line="240" w:lineRule="auto"/>
        <w:jc w:val="left"/>
        <w:rPr>
          <w:ins w:id="457" w:author="Rodrigo Riquelme" w:date="2010-12-23T01:10:00Z"/>
        </w:rPr>
        <w:pPrChange w:id="458" w:author="Rodrigo Riquelme" w:date="2010-12-23T00:53:00Z">
          <w:pPr>
            <w:pStyle w:val="Subttulo"/>
            <w:outlineLvl w:val="1"/>
          </w:pPr>
        </w:pPrChange>
      </w:pPr>
      <w:ins w:id="459" w:author="Rodrigo Riquelme" w:date="2010-12-23T00:54:00Z">
        <w:r>
          <w:t>Password</w:t>
        </w:r>
        <w:proofErr w:type="gramStart"/>
        <w:r>
          <w:t>:admin</w:t>
        </w:r>
      </w:ins>
      <w:proofErr w:type="gramEnd"/>
    </w:p>
    <w:p w:rsidR="00000000" w:rsidRDefault="00594A4A">
      <w:pPr>
        <w:suppressAutoHyphens w:val="0"/>
        <w:spacing w:before="0" w:after="0" w:line="240" w:lineRule="auto"/>
        <w:jc w:val="left"/>
        <w:rPr>
          <w:ins w:id="460" w:author="Rodrigo Riquelme" w:date="2010-12-23T00:21:00Z"/>
        </w:rPr>
        <w:pPrChange w:id="461" w:author="Rodrigo Riquelme" w:date="2010-12-23T00:53:00Z">
          <w:pPr>
            <w:pStyle w:val="Subttulo"/>
            <w:outlineLvl w:val="1"/>
          </w:pPr>
        </w:pPrChange>
      </w:pPr>
    </w:p>
    <w:p w:rsidR="00000000" w:rsidRDefault="00234F6C">
      <w:pPr>
        <w:rPr>
          <w:ins w:id="462" w:author="Rodrigo Riquelme" w:date="2010-12-23T01:10:00Z"/>
        </w:rPr>
        <w:pPrChange w:id="463" w:author="Rodrigo Riquelme" w:date="2010-12-23T00:10:00Z">
          <w:pPr>
            <w:pStyle w:val="Subttulo"/>
            <w:outlineLvl w:val="1"/>
          </w:pPr>
        </w:pPrChange>
      </w:pPr>
      <w:ins w:id="464" w:author="Rodrigo Riquelme" w:date="2010-12-23T00:21:00Z">
        <w:r>
          <w:t xml:space="preserve">La documentación phpDoc está en la URL </w:t>
        </w:r>
      </w:ins>
      <w:ins w:id="465" w:author="Rodrigo Riquelme" w:date="2010-12-23T01:10:00Z">
        <w:r w:rsidR="00FB5081">
          <w:fldChar w:fldCharType="begin"/>
        </w:r>
        <w:r w:rsidR="00A874E9">
          <w:instrText xml:space="preserve"> HYPERLINK "</w:instrText>
        </w:r>
      </w:ins>
      <w:ins w:id="466" w:author="Rodrigo Riquelme" w:date="2010-12-23T00:21:00Z">
        <w:r w:rsidR="00A874E9">
          <w:instrText>http://</w:instrText>
        </w:r>
      </w:ins>
      <w:ins w:id="467" w:author="Rodrigo Riquelme" w:date="2010-12-23T01:10:00Z">
        <w:r w:rsidR="00A874E9">
          <w:instrText xml:space="preserve">umacms.no-ip.org/docs/phpdoc" </w:instrText>
        </w:r>
        <w:r w:rsidR="00FB5081">
          <w:fldChar w:fldCharType="separate"/>
        </w:r>
      </w:ins>
      <w:ins w:id="468" w:author="Rodrigo Riquelme" w:date="2010-12-23T00:21:00Z">
        <w:r w:rsidR="00A874E9" w:rsidRPr="00B66F26">
          <w:rPr>
            <w:rStyle w:val="Hipervnculo"/>
          </w:rPr>
          <w:t>http://</w:t>
        </w:r>
      </w:ins>
      <w:ins w:id="469" w:author="Rodrigo Riquelme" w:date="2010-12-23T01:10:00Z">
        <w:r w:rsidR="00A874E9" w:rsidRPr="00B66F26">
          <w:rPr>
            <w:rStyle w:val="Hipervnculo"/>
          </w:rPr>
          <w:t>umacms.no-ip.org/docs/phpdoc</w:t>
        </w:r>
        <w:r w:rsidR="00FB5081">
          <w:fldChar w:fldCharType="end"/>
        </w:r>
      </w:ins>
    </w:p>
    <w:p w:rsidR="00000000" w:rsidRDefault="0098171F">
      <w:pPr>
        <w:rPr>
          <w:ins w:id="470" w:author="Rodrigo Riquelme" w:date="2010-12-23T01:15:00Z"/>
        </w:rPr>
        <w:pPrChange w:id="471" w:author="Rodrigo Riquelme" w:date="2010-12-23T00:10:00Z">
          <w:pPr>
            <w:pStyle w:val="Subttulo"/>
            <w:outlineLvl w:val="1"/>
          </w:pPr>
        </w:pPrChange>
      </w:pPr>
      <w:ins w:id="472" w:author="Rodrigo Riquelme" w:date="2010-12-23T01:10:00Z">
        <w:r>
          <w:t xml:space="preserve">Los componentes XML de los formularios del admin </w:t>
        </w:r>
      </w:ins>
      <w:ins w:id="473" w:author="Rodrigo Riquelme" w:date="2010-12-23T01:15:00Z">
        <w:r w:rsidR="00FB5081">
          <w:fldChar w:fldCharType="begin"/>
        </w:r>
        <w:r>
          <w:instrText xml:space="preserve"> HYPERLINK "</w:instrText>
        </w:r>
      </w:ins>
      <w:ins w:id="474" w:author="Rodrigo Riquelme" w:date="2010-12-23T01:10:00Z">
        <w:r>
          <w:instrText>http://umacms.no-ip.org/admin/xml</w:instrText>
        </w:r>
      </w:ins>
      <w:ins w:id="475" w:author="Rodrigo Riquelme" w:date="2010-12-23T01:15:00Z">
        <w:r>
          <w:instrText xml:space="preserve">" </w:instrText>
        </w:r>
        <w:r w:rsidR="00FB5081">
          <w:fldChar w:fldCharType="separate"/>
        </w:r>
      </w:ins>
      <w:ins w:id="476" w:author="Rodrigo Riquelme" w:date="2010-12-23T01:10:00Z">
        <w:r w:rsidRPr="00B66F26">
          <w:rPr>
            <w:rStyle w:val="Hipervnculo"/>
          </w:rPr>
          <w:t>http://umacms.no-ip.org/admin/xml</w:t>
        </w:r>
      </w:ins>
      <w:ins w:id="477" w:author="Rodrigo Riquelme" w:date="2010-12-23T01:15:00Z">
        <w:r w:rsidR="00FB5081">
          <w:fldChar w:fldCharType="end"/>
        </w:r>
      </w:ins>
      <w:ins w:id="478" w:author="Rodrigo Riquelme" w:date="2010-12-23T01:10:00Z">
        <w:r>
          <w:t xml:space="preserve"> </w:t>
        </w:r>
      </w:ins>
      <w:ins w:id="479" w:author="Rodrigo Riquelme" w:date="2010-12-23T01:15:00Z">
        <w:r>
          <w:t>, se ha dejado intencionalmente abierto para ser explorados.</w:t>
        </w:r>
      </w:ins>
    </w:p>
    <w:p w:rsidR="00000000" w:rsidRDefault="0098171F">
      <w:pPr>
        <w:rPr>
          <w:ins w:id="480" w:author="Rodrigo Riquelme" w:date="2010-12-23T01:19:00Z"/>
        </w:rPr>
        <w:pPrChange w:id="481" w:author="Rodrigo Riquelme" w:date="2010-12-23T00:10:00Z">
          <w:pPr>
            <w:pStyle w:val="Subttulo"/>
            <w:outlineLvl w:val="1"/>
          </w:pPr>
        </w:pPrChange>
      </w:pPr>
      <w:ins w:id="482" w:author="Rodrigo Riquelme" w:date="2010-12-23T01:15:00Z">
        <w:r>
          <w:t>L</w:t>
        </w:r>
      </w:ins>
      <w:r w:rsidR="00010D4C">
        <w:t>a</w:t>
      </w:r>
      <w:ins w:id="483" w:author="Rodrigo Riquelme" w:date="2010-12-23T01:15:00Z">
        <w:r>
          <w:t xml:space="preserve"> </w:t>
        </w:r>
      </w:ins>
      <w:ins w:id="484" w:author="Rodrigo Riquelme" w:date="2010-12-23T01:16:00Z">
        <w:r>
          <w:t>documentación</w:t>
        </w:r>
      </w:ins>
      <w:ins w:id="485" w:author="Rodrigo Riquelme" w:date="2010-12-23T01:15:00Z">
        <w:r>
          <w:t xml:space="preserve"> </w:t>
        </w:r>
      </w:ins>
      <w:ins w:id="486" w:author="Rodrigo Riquelme" w:date="2010-12-23T01:17:00Z">
        <w:r>
          <w:t>con los links para</w:t>
        </w:r>
      </w:ins>
      <w:ins w:id="487" w:author="Rodrigo Riquelme" w:date="2010-12-23T01:16:00Z">
        <w:r>
          <w:t xml:space="preserve"> </w:t>
        </w:r>
      </w:ins>
      <w:ins w:id="488" w:author="Rodrigo Riquelme" w:date="2010-12-23T01:17:00Z">
        <w:r>
          <w:t>explorar</w:t>
        </w:r>
      </w:ins>
      <w:ins w:id="489" w:author="Rodrigo Riquelme" w:date="2010-12-23T01:16:00Z">
        <w:r>
          <w:t xml:space="preserve"> </w:t>
        </w:r>
      </w:ins>
      <w:r w:rsidR="00010D4C">
        <w:t xml:space="preserve">y </w:t>
      </w:r>
      <w:ins w:id="490" w:author="Rodrigo Riquelme" w:date="2010-12-23T01:16:00Z">
        <w:r>
          <w:t xml:space="preserve">ver los componentes </w:t>
        </w:r>
      </w:ins>
      <w:ins w:id="491" w:author="Rodrigo Riquelme" w:date="2010-12-23T00:21:00Z">
        <w:r w:rsidR="00234F6C">
          <w:t xml:space="preserve"> </w:t>
        </w:r>
      </w:ins>
      <w:ins w:id="492" w:author="Rodrigo Riquelme" w:date="2010-12-23T01:18:00Z">
        <w:r>
          <w:t xml:space="preserve">MVC están en </w:t>
        </w:r>
      </w:ins>
      <w:ins w:id="493" w:author="Rodrigo Riquelme" w:date="2010-12-23T01:19:00Z">
        <w:r w:rsidR="00FB5081">
          <w:fldChar w:fldCharType="begin"/>
        </w:r>
        <w:r>
          <w:instrText xml:space="preserve"> HYPERLINK "</w:instrText>
        </w:r>
      </w:ins>
      <w:ins w:id="494" w:author="Rodrigo Riquelme" w:date="2010-12-23T01:18:00Z">
        <w:r>
          <w:instrText>http://umacms.no-ip.org/docs/components</w:instrText>
        </w:r>
      </w:ins>
      <w:ins w:id="495" w:author="Rodrigo Riquelme" w:date="2010-12-23T01:19:00Z">
        <w:r>
          <w:instrText xml:space="preserve">" </w:instrText>
        </w:r>
        <w:r w:rsidR="00FB5081">
          <w:fldChar w:fldCharType="separate"/>
        </w:r>
      </w:ins>
      <w:ins w:id="496" w:author="Rodrigo Riquelme" w:date="2010-12-23T01:18:00Z">
        <w:r w:rsidRPr="00B66F26">
          <w:rPr>
            <w:rStyle w:val="Hipervnculo"/>
          </w:rPr>
          <w:t>http://umacms.no-ip.org/docs/components</w:t>
        </w:r>
      </w:ins>
      <w:ins w:id="497" w:author="Rodrigo Riquelme" w:date="2010-12-23T01:19:00Z">
        <w:r w:rsidR="00FB5081">
          <w:fldChar w:fldCharType="end"/>
        </w:r>
      </w:ins>
    </w:p>
    <w:p w:rsidR="00000000" w:rsidRDefault="0098171F">
      <w:pPr>
        <w:rPr>
          <w:ins w:id="498" w:author="Rodrigo Riquelme" w:date="2010-12-23T01:20:00Z"/>
        </w:rPr>
        <w:pPrChange w:id="499" w:author="Rodrigo Riquelme" w:date="2010-12-23T00:10:00Z">
          <w:pPr>
            <w:pStyle w:val="Subttulo"/>
            <w:outlineLvl w:val="1"/>
          </w:pPr>
        </w:pPrChange>
      </w:pPr>
      <w:ins w:id="500" w:author="Rodrigo Riquelme" w:date="2010-12-23T01:19:00Z">
        <w:r>
          <w:t xml:space="preserve">Los scripts de creación de base de datos e instalación de ffmpeg en Ubuntu 10.04 están en </w:t>
        </w:r>
      </w:ins>
      <w:ins w:id="501" w:author="Rodrigo Riquelme" w:date="2010-12-23T01:20:00Z">
        <w:r w:rsidR="00FB5081">
          <w:fldChar w:fldCharType="begin"/>
        </w:r>
        <w:r w:rsidR="00786814">
          <w:instrText xml:space="preserve"> HYPERLINK "</w:instrText>
        </w:r>
      </w:ins>
      <w:ins w:id="502" w:author="Rodrigo Riquelme" w:date="2010-12-23T01:19:00Z">
        <w:r w:rsidR="00FB5081" w:rsidRPr="00FB5081">
          <w:rPr>
            <w:rPrChange w:id="503" w:author="Rodrigo Riquelme" w:date="2010-12-23T01:20:00Z">
              <w:rPr>
                <w:rStyle w:val="Hipervnculo"/>
              </w:rPr>
            </w:rPrChange>
          </w:rPr>
          <w:instrText>http://umacms.no-ip.</w:instrText>
        </w:r>
      </w:ins>
      <w:ins w:id="504" w:author="Rodrigo Riquelme" w:date="2010-12-23T01:20:00Z">
        <w:r w:rsidR="00FB5081" w:rsidRPr="00FB5081">
          <w:rPr>
            <w:rPrChange w:id="505" w:author="Rodrigo Riquelme" w:date="2010-12-23T01:20:00Z">
              <w:rPr>
                <w:color w:val="0000FF"/>
                <w:u w:val="single"/>
              </w:rPr>
            </w:rPrChange>
          </w:rPr>
          <w:instrText>org/scripts</w:instrText>
        </w:r>
        <w:r w:rsidR="00786814">
          <w:instrText xml:space="preserve">" </w:instrText>
        </w:r>
        <w:r w:rsidR="00FB5081">
          <w:fldChar w:fldCharType="separate"/>
        </w:r>
      </w:ins>
      <w:ins w:id="506" w:author="Rodrigo Riquelme" w:date="2010-12-23T01:19:00Z">
        <w:r w:rsidR="0000631D" w:rsidRPr="0000631D">
          <w:rPr>
            <w:rStyle w:val="Hipervnculo"/>
          </w:rPr>
          <w:t>http://umacms.no-ip.</w:t>
        </w:r>
      </w:ins>
      <w:ins w:id="507" w:author="Rodrigo Riquelme" w:date="2010-12-23T01:20:00Z">
        <w:r w:rsidR="00FB5081" w:rsidRPr="00FB5081">
          <w:rPr>
            <w:rStyle w:val="Hipervnculo"/>
            <w:rPrChange w:id="508" w:author="Rodrigo Riquelme" w:date="2010-12-23T01:20:00Z">
              <w:rPr>
                <w:color w:val="0000FF"/>
                <w:u w:val="single"/>
              </w:rPr>
            </w:rPrChange>
          </w:rPr>
          <w:t>org/scripts</w:t>
        </w:r>
        <w:r w:rsidR="00FB5081">
          <w:fldChar w:fldCharType="end"/>
        </w:r>
      </w:ins>
    </w:p>
    <w:p w:rsidR="00000000" w:rsidRDefault="00786814">
      <w:pPr>
        <w:rPr>
          <w:ins w:id="509" w:author="Rodrigo Riquelme" w:date="2010-12-23T01:20:00Z"/>
        </w:rPr>
        <w:pPrChange w:id="510" w:author="Rodrigo Riquelme" w:date="2010-12-23T00:10:00Z">
          <w:pPr>
            <w:pStyle w:val="Subttulo"/>
            <w:outlineLvl w:val="1"/>
          </w:pPr>
        </w:pPrChange>
      </w:pPr>
      <w:ins w:id="511" w:author="Rodrigo Riquelme" w:date="2010-12-23T01:20:00Z">
        <w:r>
          <w:t>Repositorio en Google Code</w:t>
        </w:r>
      </w:ins>
      <w:r w:rsidR="00010D4C">
        <w:t>.</w:t>
      </w:r>
    </w:p>
    <w:p w:rsidR="00000000" w:rsidRDefault="00786814">
      <w:pPr>
        <w:rPr>
          <w:ins w:id="512" w:author="Rodrigo Riquelme" w:date="2010-12-23T01:21:00Z"/>
        </w:rPr>
        <w:pPrChange w:id="513" w:author="Rodrigo Riquelme" w:date="2010-12-23T00:10:00Z">
          <w:pPr>
            <w:pStyle w:val="Subttulo"/>
            <w:outlineLvl w:val="1"/>
          </w:pPr>
        </w:pPrChange>
      </w:pPr>
      <w:ins w:id="514"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5" w:author="Rodrigo Riquelme" w:date="2010-12-23T00:10:00Z"/>
        </w:rPr>
      </w:pPr>
      <w:bookmarkStart w:id="516" w:name="_Toc280906760"/>
      <w:ins w:id="517" w:author="Rodrigo Riquelme" w:date="2010-12-23T00:10:00Z">
        <w:r>
          <w:t>4.</w:t>
        </w:r>
      </w:ins>
      <w:r>
        <w:t>9</w:t>
      </w:r>
      <w:ins w:id="518" w:author="Rodrigo Riquelme" w:date="2010-12-23T00:10:00Z">
        <w:r>
          <w:t>.</w:t>
        </w:r>
      </w:ins>
      <w:r w:rsidR="00010D4C">
        <w:t xml:space="preserve"> </w:t>
      </w:r>
      <w:ins w:id="519" w:author="Rodrigo Riquelme" w:date="2010-12-23T00:10:00Z">
        <w:r>
          <w:t>P</w:t>
        </w:r>
      </w:ins>
      <w:r>
        <w:t>lan de pruebas</w:t>
      </w:r>
      <w:bookmarkEnd w:id="51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594A4A">
      <w:pPr>
        <w:rPr>
          <w:ins w:id="520" w:author="Rodrigo Riquelme" w:date="2010-12-23T01:20:00Z"/>
        </w:rPr>
        <w:pPrChange w:id="521"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594A4A">
      <w:pPr>
        <w:rPr>
          <w:ins w:id="522" w:author="Rodrigo Riquelme" w:date="2010-12-23T00:10:00Z"/>
        </w:rPr>
        <w:pPrChange w:id="523" w:author="Rodrigo Riquelme" w:date="2010-12-23T00:10:00Z">
          <w:pPr>
            <w:pStyle w:val="Subttulo"/>
            <w:outlineLvl w:val="1"/>
          </w:pPr>
        </w:pPrChange>
      </w:pPr>
    </w:p>
    <w:p w:rsidR="00C43BA3" w:rsidRPr="001175CC" w:rsidRDefault="000D5E98" w:rsidP="0031339F">
      <w:pPr>
        <w:pStyle w:val="Subttulo"/>
        <w:outlineLvl w:val="1"/>
        <w:rPr>
          <w:del w:id="524"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E42D27" w:rsidRPr="001175CC" w:rsidRDefault="0031339F" w:rsidP="0031339F">
      <w:pPr>
        <w:pStyle w:val="Subttulo"/>
        <w:outlineLvl w:val="1"/>
        <w:rPr>
          <w:del w:id="537" w:author="Rodrigo Riquelme" w:date="2010-12-05T11:46:00Z"/>
        </w:rPr>
      </w:pPr>
      <w:del w:id="53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594A4A" w:rsidP="0031339F">
      <w:pPr>
        <w:rPr>
          <w:del w:id="539" w:author="Rodrigo Riquelme" w:date="2010-12-05T11:46:00Z"/>
        </w:rPr>
      </w:pPr>
      <w:del w:id="540" w:author="Rodrigo Riquelme" w:date="2010-12-05T11:46:00Z">
        <w:r>
          <w:rPr>
            <w:noProof/>
            <w:lang w:eastAsia="es-CL"/>
            <w:rPrChange w:id="54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2" w:author="Rodrigo Riquelme" w:date="2010-12-05T11:46:00Z"/>
        </w:rPr>
      </w:pPr>
      <w:del w:id="543" w:author="Rodrigo Riquelme" w:date="2010-12-05T11:46:00Z">
        <w:r w:rsidRPr="001175CC">
          <w:delText>Ilustración 38 – Login Uma-CMS</w:delText>
        </w:r>
      </w:del>
    </w:p>
    <w:p w:rsidR="0031339F" w:rsidRPr="001175CC" w:rsidRDefault="00594A4A" w:rsidP="0031339F">
      <w:pPr>
        <w:rPr>
          <w:del w:id="544" w:author="Rodrigo Riquelme" w:date="2010-12-05T11:46:00Z"/>
        </w:rPr>
      </w:pPr>
      <w:del w:id="545" w:author="Rodrigo Riquelme" w:date="2010-12-05T11:46:00Z">
        <w:r>
          <w:rPr>
            <w:noProof/>
            <w:lang w:eastAsia="es-CL"/>
            <w:rPrChange w:id="54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7" w:author="Rodrigo Riquelme" w:date="2010-12-05T11:46:00Z"/>
        </w:rPr>
      </w:pPr>
      <w:del w:id="548" w:author="Rodrigo Riquelme" w:date="2010-12-05T11:46:00Z">
        <w:r w:rsidRPr="001175CC">
          <w:delText>Ilustración 39 – Menú principal Uma-CMS</w:delText>
        </w:r>
      </w:del>
    </w:p>
    <w:p w:rsidR="0031339F" w:rsidRPr="001175CC" w:rsidRDefault="00594A4A" w:rsidP="0031339F">
      <w:pPr>
        <w:rPr>
          <w:del w:id="549" w:author="Rodrigo Riquelme" w:date="2010-12-05T11:46:00Z"/>
        </w:rPr>
      </w:pPr>
      <w:del w:id="550" w:author="Rodrigo Riquelme" w:date="2010-12-05T11:46:00Z">
        <w:r>
          <w:rPr>
            <w:noProof/>
            <w:lang w:eastAsia="es-CL"/>
            <w:rPrChange w:id="55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2" w:author="Rodrigo Riquelme" w:date="2010-12-05T11:46:00Z"/>
        </w:rPr>
      </w:pPr>
      <w:del w:id="553" w:author="Rodrigo Riquelme" w:date="2010-12-05T11:46:00Z">
        <w:r w:rsidRPr="001175CC">
          <w:delText>Ilustración 40 – Pantalla configuración del sistema</w:delText>
        </w:r>
      </w:del>
    </w:p>
    <w:p w:rsidR="0031339F" w:rsidRPr="001175CC" w:rsidRDefault="0031339F" w:rsidP="0031339F">
      <w:pPr>
        <w:rPr>
          <w:del w:id="554" w:author="Rodrigo Riquelme" w:date="2010-12-05T11:46:00Z"/>
        </w:rPr>
      </w:pPr>
    </w:p>
    <w:p w:rsidR="0031339F" w:rsidRPr="001175CC" w:rsidRDefault="00594A4A" w:rsidP="0031339F">
      <w:pPr>
        <w:rPr>
          <w:del w:id="555" w:author="Rodrigo Riquelme" w:date="2010-12-05T11:46:00Z"/>
        </w:rPr>
      </w:pPr>
      <w:del w:id="556" w:author="Rodrigo Riquelme" w:date="2010-12-05T11:46:00Z">
        <w:r>
          <w:rPr>
            <w:noProof/>
            <w:lang w:eastAsia="es-CL"/>
            <w:rPrChange w:id="55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8" w:author="Rodrigo Riquelme" w:date="2010-12-05T11:46:00Z"/>
        </w:rPr>
      </w:pPr>
      <w:del w:id="559" w:author="Rodrigo Riquelme" w:date="2010-12-05T11:46:00Z">
        <w:r w:rsidRPr="001175CC">
          <w:delText>Ilustración 41 – Pantalla Configuración del Sitio</w:delText>
        </w:r>
      </w:del>
    </w:p>
    <w:p w:rsidR="0031339F" w:rsidRPr="001175CC" w:rsidRDefault="00594A4A" w:rsidP="0031339F">
      <w:pPr>
        <w:rPr>
          <w:del w:id="560" w:author="Rodrigo Riquelme" w:date="2010-12-05T11:46:00Z"/>
        </w:rPr>
      </w:pPr>
      <w:del w:id="561" w:author="Rodrigo Riquelme" w:date="2010-12-05T11:46:00Z">
        <w:r>
          <w:rPr>
            <w:noProof/>
            <w:lang w:eastAsia="es-CL"/>
            <w:rPrChange w:id="56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3" w:author="Rodrigo Riquelme" w:date="2010-12-05T11:46:00Z"/>
        </w:rPr>
      </w:pPr>
      <w:del w:id="564" w:author="Rodrigo Riquelme" w:date="2010-12-05T11:46:00Z">
        <w:r w:rsidRPr="001175CC">
          <w:delText>Ilustración 42 – Pantalla contenido Menú</w:delText>
        </w:r>
      </w:del>
    </w:p>
    <w:p w:rsidR="0031339F" w:rsidRPr="001175CC" w:rsidRDefault="0031339F" w:rsidP="0031339F">
      <w:pPr>
        <w:rPr>
          <w:del w:id="565" w:author="Rodrigo Riquelme" w:date="2010-12-05T11:46:00Z"/>
        </w:rPr>
      </w:pPr>
    </w:p>
    <w:p w:rsidR="0031339F" w:rsidRPr="001175CC" w:rsidRDefault="00594A4A" w:rsidP="0031339F">
      <w:pPr>
        <w:rPr>
          <w:del w:id="566" w:author="Rodrigo Riquelme" w:date="2010-12-05T11:46:00Z"/>
        </w:rPr>
      </w:pPr>
      <w:del w:id="567" w:author="Rodrigo Riquelme" w:date="2010-12-05T11:46:00Z">
        <w:r>
          <w:rPr>
            <w:noProof/>
            <w:lang w:eastAsia="es-CL"/>
            <w:rPrChange w:id="56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9" w:author="Rodrigo Riquelme" w:date="2010-12-05T11:46:00Z"/>
        </w:rPr>
      </w:pPr>
      <w:del w:id="570" w:author="Rodrigo Riquelme" w:date="2010-12-05T11:46:00Z">
        <w:r w:rsidRPr="001175CC">
          <w:delText>Ilustración 43 –Pantalla contenido paginas</w:delText>
        </w:r>
      </w:del>
    </w:p>
    <w:p w:rsidR="00C43BA3" w:rsidRPr="001175CC" w:rsidRDefault="00C43BA3" w:rsidP="0031339F">
      <w:pPr>
        <w:rPr>
          <w:del w:id="571" w:author="Rodrigo Riquelme" w:date="2010-12-05T11:46:00Z"/>
        </w:rPr>
      </w:pPr>
    </w:p>
    <w:p w:rsidR="0031339F" w:rsidRPr="001175CC" w:rsidRDefault="0031339F" w:rsidP="0031339F">
      <w:pPr>
        <w:rPr>
          <w:del w:id="572" w:author="Rodrigo Riquelme" w:date="2010-12-05T11:46:00Z"/>
        </w:rPr>
      </w:pPr>
    </w:p>
    <w:p w:rsidR="0031339F" w:rsidRPr="001175CC" w:rsidRDefault="00594A4A" w:rsidP="0031339F">
      <w:pPr>
        <w:rPr>
          <w:del w:id="573" w:author="Rodrigo Riquelme" w:date="2010-12-05T11:46:00Z"/>
        </w:rPr>
      </w:pPr>
      <w:del w:id="574" w:author="Rodrigo Riquelme" w:date="2010-12-05T11:46:00Z">
        <w:r>
          <w:rPr>
            <w:noProof/>
            <w:lang w:eastAsia="es-CL"/>
            <w:rPrChange w:id="57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6" w:author="Rodrigo Riquelme" w:date="2010-12-05T11:46:00Z"/>
        </w:rPr>
      </w:pPr>
      <w:del w:id="577" w:author="Rodrigo Riquelme" w:date="2010-12-05T11:46:00Z">
        <w:r w:rsidRPr="001175CC">
          <w:delText>Ilustración 44 – Pantalla Videos opción Videos</w:delText>
        </w:r>
      </w:del>
    </w:p>
    <w:p w:rsidR="0031339F" w:rsidRPr="001175CC" w:rsidRDefault="00594A4A" w:rsidP="0031339F">
      <w:pPr>
        <w:rPr>
          <w:del w:id="578" w:author="Rodrigo Riquelme" w:date="2010-12-05T11:46:00Z"/>
        </w:rPr>
      </w:pPr>
      <w:del w:id="579" w:author="Rodrigo Riquelme" w:date="2010-12-05T11:46:00Z">
        <w:r>
          <w:rPr>
            <w:noProof/>
            <w:lang w:eastAsia="es-CL"/>
            <w:rPrChange w:id="58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1" w:author="Rodrigo Riquelme" w:date="2010-12-05T11:46:00Z"/>
        </w:rPr>
      </w:pPr>
      <w:del w:id="582" w:author="Rodrigo Riquelme" w:date="2010-12-05T11:46:00Z">
        <w:r w:rsidRPr="001175CC">
          <w:delText>Ilustración 45 –Pantalla video Opción Tipo Videos</w:delText>
        </w:r>
      </w:del>
    </w:p>
    <w:p w:rsidR="0031339F" w:rsidRPr="001175CC" w:rsidRDefault="00594A4A" w:rsidP="0031339F">
      <w:pPr>
        <w:rPr>
          <w:del w:id="583" w:author="Rodrigo Riquelme" w:date="2010-12-05T11:46:00Z"/>
        </w:rPr>
      </w:pPr>
      <w:del w:id="584" w:author="Rodrigo Riquelme" w:date="2010-12-05T11:46:00Z">
        <w:r>
          <w:rPr>
            <w:noProof/>
            <w:lang w:eastAsia="es-CL"/>
            <w:rPrChange w:id="58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6" w:author="Rodrigo Riquelme" w:date="2010-12-05T11:46:00Z"/>
        </w:rPr>
      </w:pPr>
      <w:del w:id="587" w:author="Rodrigo Riquelme" w:date="2010-12-05T11:46:00Z">
        <w:r w:rsidRPr="001175CC">
          <w:delText>Ilustración 46 – Pantalla Videos Opción categorías</w:delText>
        </w:r>
      </w:del>
    </w:p>
    <w:p w:rsidR="0031339F" w:rsidRPr="001175CC" w:rsidRDefault="0031339F" w:rsidP="0031339F">
      <w:pPr>
        <w:rPr>
          <w:del w:id="588" w:author="Rodrigo Riquelme" w:date="2010-12-05T11:46:00Z"/>
        </w:rPr>
      </w:pPr>
    </w:p>
    <w:p w:rsidR="0031339F" w:rsidRPr="001175CC" w:rsidRDefault="00594A4A" w:rsidP="0031339F">
      <w:pPr>
        <w:rPr>
          <w:del w:id="589" w:author="Rodrigo Riquelme" w:date="2010-12-05T11:46:00Z"/>
        </w:rPr>
      </w:pPr>
      <w:del w:id="590" w:author="Rodrigo Riquelme" w:date="2010-12-05T11:46:00Z">
        <w:r>
          <w:rPr>
            <w:noProof/>
            <w:lang w:eastAsia="es-CL"/>
            <w:rPrChange w:id="591">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2" w:author="Rodrigo Riquelme" w:date="2010-12-05T11:46:00Z"/>
        </w:rPr>
      </w:pPr>
      <w:del w:id="593" w:author="Rodrigo Riquelme" w:date="2010-12-05T11:46:00Z">
        <w:r w:rsidRPr="001175CC">
          <w:delText>Ilustración 47– Pantalla Videos Opción Etiquetas</w:delText>
        </w:r>
      </w:del>
    </w:p>
    <w:p w:rsidR="0031339F" w:rsidRPr="001175CC" w:rsidRDefault="0031339F" w:rsidP="0031339F">
      <w:pPr>
        <w:rPr>
          <w:del w:id="594" w:author="Rodrigo Riquelme" w:date="2010-12-05T11:46:00Z"/>
        </w:rPr>
      </w:pPr>
    </w:p>
    <w:p w:rsidR="0031339F" w:rsidRPr="001175CC" w:rsidRDefault="00594A4A" w:rsidP="0031339F">
      <w:pPr>
        <w:rPr>
          <w:del w:id="595" w:author="Rodrigo Riquelme" w:date="2010-12-05T11:46:00Z"/>
        </w:rPr>
      </w:pPr>
      <w:del w:id="596" w:author="Rodrigo Riquelme" w:date="2010-12-05T11:46:00Z">
        <w:r>
          <w:rPr>
            <w:noProof/>
            <w:lang w:eastAsia="es-CL"/>
            <w:rPrChange w:id="5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8" w:author="Rodrigo Riquelme" w:date="2010-12-05T11:46:00Z"/>
        </w:rPr>
      </w:pPr>
      <w:del w:id="599" w:author="Rodrigo Riquelme" w:date="2010-12-05T11:46:00Z">
        <w:r w:rsidRPr="001175CC">
          <w:delText>Ilustración 48 – Pantalla Videos opción Miniaturas</w:delText>
        </w:r>
      </w:del>
    </w:p>
    <w:p w:rsidR="0031339F" w:rsidRPr="001175CC" w:rsidRDefault="0031339F" w:rsidP="0031339F">
      <w:pPr>
        <w:rPr>
          <w:del w:id="600"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1" w:author="Rodrigo Riquelme" w:date="2010-12-23T00:10:00Z"/>
        </w:rPr>
      </w:pPr>
      <w:bookmarkStart w:id="602" w:name="_Toc280906761"/>
      <w:ins w:id="603" w:author="Rodrigo Riquelme" w:date="2010-12-23T00:10:00Z">
        <w:r>
          <w:t>4.</w:t>
        </w:r>
      </w:ins>
      <w:r>
        <w:t>10</w:t>
      </w:r>
      <w:ins w:id="604" w:author="Rodrigo Riquelme" w:date="2010-12-23T00:10:00Z">
        <w:r>
          <w:t>.</w:t>
        </w:r>
      </w:ins>
      <w:r>
        <w:t xml:space="preserve"> </w:t>
      </w:r>
      <w:ins w:id="605" w:author="Rodrigo Riquelme" w:date="2010-12-23T00:10:00Z">
        <w:r>
          <w:t>P</w:t>
        </w:r>
      </w:ins>
      <w:r>
        <w:t>lan de liberación</w:t>
      </w:r>
      <w:bookmarkEnd w:id="602"/>
    </w:p>
    <w:p w:rsidR="00000000" w:rsidRDefault="00010D4C">
      <w:pPr>
        <w:tabs>
          <w:tab w:val="left" w:pos="3390"/>
        </w:tabs>
        <w:pPrChange w:id="606" w:author="Rodrigo Riquelme" w:date="2010-12-05T11:46:00Z">
          <w:pPr/>
        </w:pPrChange>
      </w:pPr>
      <w:r>
        <w:t>Para la implementación del plan de liberación del CMS-UMA se considera la aceptación de los siguientes puntos de parte de los desarrolladores: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pPr>
        <w:tabs>
          <w:tab w:val="left" w:pos="3390"/>
        </w:tabs>
      </w:pPr>
      <w:r>
        <w:rPr>
          <w:rFonts w:cs="Arial"/>
          <w:sz w:val="20"/>
          <w:szCs w:val="20"/>
        </w:rPr>
        <w:t>Los involucrados del negocio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Pr="00010D4C" w:rsidRDefault="00010D4C" w:rsidP="00010D4C">
      <w:r>
        <w:rPr>
          <w:rFonts w:cs="Arial"/>
          <w:sz w:val="20"/>
          <w:szCs w:val="20"/>
        </w:rPr>
        <w:t xml:space="preserve">.  Las personas se responsabilizan de operar el sistema una vez que este está en producción y están satisfechos con los </w:t>
      </w:r>
      <w:hyperlink r:id="rId95" w:anchor="OperationsDocumentation" w:history="1">
        <w:r>
          <w:rPr>
            <w:rStyle w:val="Hipervnculo"/>
          </w:rPr>
          <w:t>procedimientos y documentación</w:t>
        </w:r>
      </w:hyperlink>
      <w:r>
        <w:rPr>
          <w:rFonts w:cs="Arial"/>
          <w:sz w:val="20"/>
          <w:szCs w:val="20"/>
        </w:rPr>
        <w:t xml:space="preserve"> relevantes.</w:t>
      </w:r>
    </w:p>
    <w:p w:rsidR="00010D4C" w:rsidRDefault="00010D4C" w:rsidP="00010D4C">
      <w:pPr>
        <w:pStyle w:val="Subttulo"/>
      </w:pPr>
      <w:r>
        <w:t>4.10.3. Aceptación de soporte</w:t>
      </w:r>
    </w:p>
    <w:p w:rsidR="00010D4C" w:rsidRDefault="00010D4C" w:rsidP="00010D4C">
      <w:pPr>
        <w:numPr>
          <w:ilvl w:val="0"/>
          <w:numId w:val="42"/>
        </w:numPr>
        <w:suppressAutoHyphens w:val="0"/>
        <w:spacing w:before="100" w:beforeAutospacing="1" w:after="100" w:afterAutospacing="1" w:line="240" w:lineRule="auto"/>
        <w:jc w:val="left"/>
        <w:rPr>
          <w:rFonts w:cs="Arial"/>
          <w:sz w:val="20"/>
          <w:szCs w:val="20"/>
        </w:rPr>
      </w:pPr>
      <w:r>
        <w:rPr>
          <w:rFonts w:cs="Arial"/>
          <w:sz w:val="20"/>
          <w:szCs w:val="20"/>
        </w:rPr>
        <w:t xml:space="preserve">Las personas se responsabilizan del soporte del sistema una vez que este está en producción y están satisfechos con los </w:t>
      </w:r>
      <w:hyperlink r:id="rId96" w:anchor="OperationsDocumentation" w:history="1">
        <w:r>
          <w:rPr>
            <w:rStyle w:val="Hipervnculo"/>
          </w:rPr>
          <w:t>procedimientos y documentación</w:t>
        </w:r>
      </w:hyperlink>
      <w:r>
        <w:rPr>
          <w:rFonts w:cs="Arial"/>
          <w:sz w:val="20"/>
          <w:szCs w:val="20"/>
        </w:rPr>
        <w:t xml:space="preserve"> relevantes. </w:t>
      </w:r>
    </w:p>
    <w:p w:rsidR="00010D4C" w:rsidRPr="00010D4C" w:rsidRDefault="00010D4C">
      <w:pPr>
        <w:tabs>
          <w:tab w:val="left" w:pos="3390"/>
        </w:tabs>
        <w:rPr>
          <w:lang w:val="es-ES"/>
        </w:rPr>
      </w:pPr>
    </w:p>
    <w:p w:rsidR="001175CC" w:rsidRDefault="001175CC" w:rsidP="001175CC">
      <w:pPr>
        <w:pStyle w:val="Ttulo"/>
        <w:pageBreakBefore/>
        <w:outlineLvl w:val="0"/>
      </w:pPr>
      <w:bookmarkStart w:id="607" w:name="_Toc280906762"/>
      <w:commentRangeStart w:id="608"/>
      <w:r w:rsidRPr="001175CC">
        <w:t xml:space="preserve">5. </w:t>
      </w:r>
      <w:r>
        <w:t>Conclusiones</w:t>
      </w:r>
      <w:commentRangeEnd w:id="608"/>
      <w:r w:rsidR="0070187F">
        <w:rPr>
          <w:rStyle w:val="Refdecomentario"/>
          <w:b w:val="0"/>
          <w:bCs w:val="0"/>
          <w:color w:val="auto"/>
          <w:kern w:val="0"/>
          <w:szCs w:val="20"/>
          <w:lang w:eastAsia="en-US"/>
        </w:rPr>
        <w:commentReference w:id="608"/>
      </w:r>
      <w:bookmarkEnd w:id="607"/>
    </w:p>
    <w:p w:rsidR="001175CC" w:rsidRDefault="001175CC" w:rsidP="001175CC">
      <w:pPr>
        <w:pStyle w:val="Encabezado"/>
        <w:rPr>
          <w:ins w:id="609"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0" w:author="copesa" w:date="2010-12-22T14:03:00Z">
        <w:r>
          <w:t>ó</w:t>
        </w:r>
      </w:ins>
      <w:bookmarkStart w:id="611" w:name="_GoBack"/>
      <w:bookmarkEnd w:id="611"/>
      <w:del w:id="612"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implantación de diferentes tecnologías de desarrollo de ingeniería de software se logro adquirir nuevos conocimientos y de paso reforzar los conocimientos existentes.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t>En</w:t>
      </w:r>
      <w:r>
        <w:br w:type="page"/>
      </w:r>
    </w:p>
    <w:p w:rsidR="00010D4C" w:rsidRDefault="00010D4C" w:rsidP="00010D4C">
      <w:pPr>
        <w:pStyle w:val="Subttulo"/>
        <w:keepNext/>
        <w:outlineLvl w:val="2"/>
      </w:pPr>
      <w:bookmarkStart w:id="613" w:name="_Toc280906763"/>
      <w:r>
        <w:t>5</w:t>
      </w:r>
      <w:r w:rsidRPr="00F23A57">
        <w:t>.</w:t>
      </w:r>
      <w:r>
        <w:t>6</w:t>
      </w:r>
      <w:r w:rsidRPr="00F23A57">
        <w:t xml:space="preserve">. </w:t>
      </w:r>
      <w:r>
        <w:t>Conclusiones proyección proyecto titulo</w:t>
      </w:r>
      <w:bookmarkEnd w:id="613"/>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4" w:name="_Toc280906764"/>
      <w:r w:rsidRPr="00134FCB">
        <w:rPr>
          <w:lang w:val="en-US"/>
        </w:rPr>
        <w:t>6</w:t>
      </w:r>
      <w:r w:rsidR="00CC20D5" w:rsidRPr="00134FCB">
        <w:rPr>
          <w:lang w:val="en-US"/>
        </w:rPr>
        <w:t xml:space="preserve">. </w:t>
      </w:r>
      <w:r w:rsidR="00DF02B6" w:rsidRPr="00134FCB">
        <w:rPr>
          <w:lang w:val="en-US"/>
        </w:rPr>
        <w:t>Bibliografía</w:t>
      </w:r>
      <w:bookmarkEnd w:id="61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FB5081" w:rsidRPr="00FB5081">
        <w:rPr>
          <w:lang w:val="es-ES"/>
          <w:rPrChange w:id="61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6"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7"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8"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9"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0" w:author="Rodrigo Riquelme" w:date="2010-12-23T01:32:00Z">
        <w:r w:rsidR="0077272B">
          <w:rPr>
            <w:rStyle w:val="Hipervnculo"/>
            <w:b/>
            <w:color w:val="000000"/>
            <w:u w:val="none"/>
          </w:rPr>
          <w:t xml:space="preserve"> </w:t>
        </w:r>
      </w:ins>
      <w:hyperlink r:id="rId100" w:history="1">
        <w:r w:rsidRPr="00754E0D">
          <w:rPr>
            <w:rStyle w:val="Hipervnculo"/>
          </w:rPr>
          <w:t>http://es.wikipedia.org/wiki/IPTV</w:t>
        </w:r>
      </w:hyperlink>
    </w:p>
    <w:p w:rsidR="009A106D" w:rsidRPr="00AB3436" w:rsidRDefault="00483602" w:rsidP="00460025">
      <w:pPr>
        <w:pStyle w:val="Continuarlista21"/>
        <w:ind w:left="708" w:hanging="708"/>
        <w:rPr>
          <w:ins w:id="621" w:author="Rodrigo Riquelme" w:date="2010-12-23T01:33:00Z"/>
          <w:lang w:val="en-US"/>
          <w:rPrChange w:id="622" w:author="manolo" w:date="2010-12-23T14:39:00Z">
            <w:rPr>
              <w:ins w:id="623" w:author="Rodrigo Riquelme" w:date="2010-12-23T01:33:00Z"/>
            </w:rPr>
          </w:rPrChange>
        </w:rPr>
      </w:pPr>
      <w:r w:rsidRPr="00460025">
        <w:rPr>
          <w:rStyle w:val="Hipervnculo"/>
          <w:b/>
          <w:color w:val="000000"/>
          <w:u w:val="none"/>
          <w:lang w:val="en-US"/>
        </w:rPr>
        <w:t>Google TV</w:t>
      </w:r>
      <w:ins w:id="624"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5"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6" w:author="Rodrigo Riquelme" w:date="2010-12-23T01:34:00Z"/>
          <w:rStyle w:val="Hipervnculo"/>
          <w:color w:val="000000"/>
          <w:u w:val="none"/>
          <w:lang w:val="en-US"/>
        </w:rPr>
      </w:pPr>
      <w:ins w:id="627" w:author="Rodrigo Riquelme" w:date="2010-12-23T01:33:00Z">
        <w:r w:rsidRPr="00FB5081">
          <w:rPr>
            <w:rStyle w:val="Hipervnculo"/>
            <w:b/>
            <w:color w:val="000000"/>
            <w:u w:val="none"/>
            <w:lang w:val="en-US"/>
            <w:rPrChange w:id="62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0" w:author="Rodrigo Riquelme" w:date="2010-12-23T01:33:00Z">
        <w:r w:rsidR="00583F65" w:rsidRPr="007517AA">
          <w:rPr>
            <w:rStyle w:val="Hipervnculo"/>
            <w:color w:val="000000"/>
            <w:u w:val="none"/>
            <w:lang w:val="en-US"/>
          </w:rPr>
          <w:instrText>http://diveintohtml5.org/video.html</w:instrText>
        </w:r>
      </w:ins>
      <w:ins w:id="63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2" w:author="Rodrigo Riquelme" w:date="2010-12-23T01:33:00Z">
        <w:r w:rsidR="00583F65" w:rsidRPr="00B66F26">
          <w:rPr>
            <w:rStyle w:val="Hipervnculo"/>
            <w:lang w:val="en-US"/>
          </w:rPr>
          <w:t>http://diveintohtml5.org/video.html</w:t>
        </w:r>
      </w:ins>
      <w:ins w:id="63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4" w:name="_Toc280906765"/>
      <w:r>
        <w:t>Glosario</w:t>
      </w:r>
      <w:bookmarkEnd w:id="63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5" w:name="_Toc280906766"/>
      <w:r w:rsidRPr="0064191E">
        <w:rPr>
          <w:lang w:val="en-US"/>
        </w:rPr>
        <w:t>Acrónimos</w:t>
      </w:r>
      <w:bookmarkEnd w:id="63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6" w:author="manolo" w:date="2010-12-23T14:39:00Z">
            <w:rPr>
              <w:rStyle w:val="google-src-text"/>
            </w:rPr>
          </w:rPrChange>
        </w:rPr>
      </w:pPr>
      <w:r w:rsidRPr="00FB5081">
        <w:rPr>
          <w:rStyle w:val="google-src-text"/>
          <w:b/>
          <w:lang w:val="en-US"/>
          <w:rPrChange w:id="637" w:author="manolo" w:date="2010-12-23T14:39:00Z">
            <w:rPr>
              <w:rStyle w:val="google-src-text"/>
              <w:b/>
            </w:rPr>
          </w:rPrChange>
        </w:rPr>
        <w:t>GPL:</w:t>
      </w:r>
      <w:r w:rsidRPr="00FB5081">
        <w:rPr>
          <w:bCs/>
          <w:lang w:val="en-US"/>
          <w:rPrChange w:id="63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9"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40"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8"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4A4A" w:rsidRDefault="00594A4A">
      <w:pPr>
        <w:spacing w:before="0" w:after="0" w:line="240" w:lineRule="auto"/>
      </w:pPr>
      <w:r>
        <w:separator/>
      </w:r>
    </w:p>
  </w:endnote>
  <w:endnote w:type="continuationSeparator" w:id="0">
    <w:p w:rsidR="00594A4A" w:rsidRDefault="00594A4A">
      <w:pPr>
        <w:spacing w:before="0" w:after="0" w:line="240" w:lineRule="auto"/>
      </w:pPr>
      <w:r>
        <w:continuationSeparator/>
      </w:r>
    </w:p>
  </w:endnote>
  <w:endnote w:type="continuationNotice" w:id="1">
    <w:p w:rsidR="00594A4A" w:rsidRDefault="00594A4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144</w:t>
          </w:r>
          <w:r w:rsidR="00FB5081">
            <w:rPr>
              <w:sz w:val="16"/>
              <w:szCs w:val="16"/>
            </w:rPr>
            <w:fldChar w:fldCharType="end"/>
          </w:r>
          <w:r>
            <w:rPr>
              <w:sz w:val="16"/>
              <w:szCs w:val="16"/>
            </w:rPr>
            <w:t xml:space="preserve"> de </w:t>
          </w:r>
          <w:fldSimple w:instr=" NUMPAGES   \* MERGEFORMAT ">
            <w:r w:rsidR="00010D4C" w:rsidRPr="00010D4C">
              <w:rPr>
                <w:noProof/>
                <w:sz w:val="16"/>
                <w:szCs w:val="16"/>
              </w:rPr>
              <w:t>152</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4A4A" w:rsidRDefault="00594A4A">
      <w:pPr>
        <w:spacing w:before="0" w:after="0" w:line="240" w:lineRule="auto"/>
      </w:pPr>
      <w:r>
        <w:separator/>
      </w:r>
    </w:p>
  </w:footnote>
  <w:footnote w:type="continuationSeparator" w:id="0">
    <w:p w:rsidR="00594A4A" w:rsidRDefault="00594A4A">
      <w:pPr>
        <w:spacing w:before="0" w:after="0" w:line="240" w:lineRule="auto"/>
      </w:pPr>
      <w:r>
        <w:continuationSeparator/>
      </w:r>
    </w:p>
  </w:footnote>
  <w:footnote w:type="continuationNotice" w:id="1">
    <w:p w:rsidR="00594A4A" w:rsidRDefault="00594A4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grammar="clean"/>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94A4A"/>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fontTable" Target="fontTable.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cgi.una.ac.cr/AUP/html/deliverables.htm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yperlink" Target="http://es.wikipedia.org/wiki/IPTV" TargetMode="External"/><Relationship Id="rId105" Type="http://schemas.openxmlformats.org/officeDocument/2006/relationships/header" Target="head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cgi.una.ac.cr/AUP/html/deliverab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oter" Target="footer3.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ideas.com/wiki/Agil"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689DB9C-E50E-4868-AEB7-2E4DA653B635}">
  <ds:schemaRefs>
    <ds:schemaRef ds:uri="http://schemas.openxmlformats.org/officeDocument/2006/bibliography"/>
  </ds:schemaRefs>
</ds:datastoreItem>
</file>

<file path=customXml/itemProps2.xml><?xml version="1.0" encoding="utf-8"?>
<ds:datastoreItem xmlns:ds="http://schemas.openxmlformats.org/officeDocument/2006/customXml" ds:itemID="{3B4DA4F0-9C11-4F5F-8895-CBADE12CE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1</Pages>
  <Words>17231</Words>
  <Characters>94775</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111783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2010-12-24T04:07:00Z</dcterms:modified>
</cp:coreProperties>
</file>