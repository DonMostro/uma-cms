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06D97"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06D97"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D06D97">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06D97"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D06D97"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D06D97"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D06D97"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D06D97"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D06D97"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D06D97"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D06D97"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D06D97">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D06D97">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06D97"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D06D97"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D06D97"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D06D97"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D06D97"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D06D97"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D06D97"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D06D97"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D06D97"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D06D97"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D06D97"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6D97" w:rsidRDefault="00D06D97">
      <w:pPr>
        <w:spacing w:before="0" w:after="0" w:line="240" w:lineRule="auto"/>
      </w:pPr>
      <w:r>
        <w:separator/>
      </w:r>
    </w:p>
  </w:endnote>
  <w:endnote w:type="continuationSeparator" w:id="0">
    <w:p w:rsidR="00D06D97" w:rsidRDefault="00D06D97">
      <w:pPr>
        <w:spacing w:before="0" w:after="0" w:line="240" w:lineRule="auto"/>
      </w:pPr>
      <w:r>
        <w:continuationSeparator/>
      </w:r>
    </w:p>
  </w:endnote>
  <w:endnote w:type="continuationNotice" w:id="1">
    <w:p w:rsidR="00D06D97" w:rsidRDefault="00D06D9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135</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6D97" w:rsidRDefault="00D06D97">
      <w:pPr>
        <w:spacing w:before="0" w:after="0" w:line="240" w:lineRule="auto"/>
      </w:pPr>
      <w:r>
        <w:separator/>
      </w:r>
    </w:p>
  </w:footnote>
  <w:footnote w:type="continuationSeparator" w:id="0">
    <w:p w:rsidR="00D06D97" w:rsidRDefault="00D06D97">
      <w:pPr>
        <w:spacing w:before="0" w:after="0" w:line="240" w:lineRule="auto"/>
      </w:pPr>
      <w:r>
        <w:continuationSeparator/>
      </w:r>
    </w:p>
  </w:footnote>
  <w:footnote w:type="continuationNotice" w:id="1">
    <w:p w:rsidR="00D06D97" w:rsidRDefault="00D06D97">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06D9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A135379-6375-4B96-9066-EF9A8B710452}">
  <ds:schemaRefs>
    <ds:schemaRef ds:uri="http://schemas.openxmlformats.org/officeDocument/2006/bibliography"/>
  </ds:schemaRefs>
</ds:datastoreItem>
</file>

<file path=customXml/itemProps2.xml><?xml version="1.0" encoding="utf-8"?>
<ds:datastoreItem xmlns:ds="http://schemas.openxmlformats.org/officeDocument/2006/customXml" ds:itemID="{78FD1C51-9349-411C-BDF5-A24391658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Pages>
  <Words>16427</Words>
  <Characters>90351</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106565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2010-12-23T20:02:00Z</dcterms:modified>
</cp:coreProperties>
</file>