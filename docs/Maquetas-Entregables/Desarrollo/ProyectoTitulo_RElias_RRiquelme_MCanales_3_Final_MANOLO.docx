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6681" w:history="1">
        <w:r w:rsidR="00010D4C" w:rsidRPr="00812417">
          <w:rPr>
            <w:rStyle w:val="Hipervnculo"/>
          </w:rPr>
          <w:t>Capítulo 1. Introducción</w:t>
        </w:r>
        <w:r w:rsidR="00010D4C">
          <w:rPr>
            <w:webHidden/>
          </w:rPr>
          <w:tab/>
        </w:r>
        <w:r w:rsidR="00010D4C">
          <w:rPr>
            <w:webHidden/>
          </w:rPr>
          <w:fldChar w:fldCharType="begin"/>
        </w:r>
        <w:r w:rsidR="00010D4C">
          <w:rPr>
            <w:webHidden/>
          </w:rPr>
          <w:instrText xml:space="preserve"> PAGEREF _Toc280906681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2" w:history="1">
        <w:r w:rsidRPr="00812417">
          <w:rPr>
            <w:rStyle w:val="Hipervnculo"/>
            <w:noProof/>
          </w:rPr>
          <w:t>Resumen</w:t>
        </w:r>
        <w:r>
          <w:rPr>
            <w:noProof/>
            <w:webHidden/>
          </w:rPr>
          <w:tab/>
        </w:r>
        <w:r>
          <w:rPr>
            <w:noProof/>
            <w:webHidden/>
          </w:rPr>
          <w:fldChar w:fldCharType="begin"/>
        </w:r>
        <w:r>
          <w:rPr>
            <w:noProof/>
            <w:webHidden/>
          </w:rPr>
          <w:instrText xml:space="preserve"> PAGEREF _Toc280906682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3" w:history="1">
        <w:r w:rsidRPr="00812417">
          <w:rPr>
            <w:rStyle w:val="Hipervnculo"/>
            <w:noProof/>
          </w:rPr>
          <w:t>1.1. Formulación General del Proyecto</w:t>
        </w:r>
        <w:r>
          <w:rPr>
            <w:noProof/>
            <w:webHidden/>
          </w:rPr>
          <w:tab/>
        </w:r>
        <w:r>
          <w:rPr>
            <w:noProof/>
            <w:webHidden/>
          </w:rPr>
          <w:fldChar w:fldCharType="begin"/>
        </w:r>
        <w:r>
          <w:rPr>
            <w:noProof/>
            <w:webHidden/>
          </w:rPr>
          <w:instrText xml:space="preserve"> PAGEREF _Toc280906683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4" w:history="1">
        <w:r w:rsidRPr="00812417">
          <w:rPr>
            <w:rStyle w:val="Hipervnculo"/>
            <w:noProof/>
            <w:kern w:val="1"/>
          </w:rPr>
          <w:t>1.2. Objetivos</w:t>
        </w:r>
        <w:r>
          <w:rPr>
            <w:noProof/>
            <w:webHidden/>
          </w:rPr>
          <w:tab/>
        </w:r>
        <w:r>
          <w:rPr>
            <w:noProof/>
            <w:webHidden/>
          </w:rPr>
          <w:fldChar w:fldCharType="begin"/>
        </w:r>
        <w:r>
          <w:rPr>
            <w:noProof/>
            <w:webHidden/>
          </w:rPr>
          <w:instrText xml:space="preserve"> PAGEREF _Toc280906684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5" w:history="1">
        <w:r w:rsidRPr="00812417">
          <w:rPr>
            <w:rStyle w:val="Hipervnculo"/>
            <w:noProof/>
            <w:kern w:val="1"/>
          </w:rPr>
          <w:t>1.2.1. Objetivo General</w:t>
        </w:r>
        <w:r>
          <w:rPr>
            <w:noProof/>
            <w:webHidden/>
          </w:rPr>
          <w:tab/>
        </w:r>
        <w:r>
          <w:rPr>
            <w:noProof/>
            <w:webHidden/>
          </w:rPr>
          <w:fldChar w:fldCharType="begin"/>
        </w:r>
        <w:r>
          <w:rPr>
            <w:noProof/>
            <w:webHidden/>
          </w:rPr>
          <w:instrText xml:space="preserve"> PAGEREF _Toc280906685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6" w:history="1">
        <w:r w:rsidRPr="00812417">
          <w:rPr>
            <w:rStyle w:val="Hipervnculo"/>
            <w:noProof/>
          </w:rPr>
          <w:t>1.2.2. ObjetivosEspecíficos</w:t>
        </w:r>
        <w:r>
          <w:rPr>
            <w:noProof/>
            <w:webHidden/>
          </w:rPr>
          <w:tab/>
        </w:r>
        <w:r>
          <w:rPr>
            <w:noProof/>
            <w:webHidden/>
          </w:rPr>
          <w:fldChar w:fldCharType="begin"/>
        </w:r>
        <w:r>
          <w:rPr>
            <w:noProof/>
            <w:webHidden/>
          </w:rPr>
          <w:instrText xml:space="preserve"> PAGEREF _Toc280906686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7" w:history="1">
        <w:r w:rsidRPr="0081241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_Toc280906687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8" w:history="1">
        <w:r w:rsidRPr="00812417">
          <w:rPr>
            <w:rStyle w:val="Hipervnculo"/>
            <w:noProof/>
          </w:rPr>
          <w:t>1.4. Planificación Inicial</w:t>
        </w:r>
        <w:r>
          <w:rPr>
            <w:noProof/>
            <w:webHidden/>
          </w:rPr>
          <w:tab/>
        </w:r>
        <w:r>
          <w:rPr>
            <w:noProof/>
            <w:webHidden/>
          </w:rPr>
          <w:fldChar w:fldCharType="begin"/>
        </w:r>
        <w:r>
          <w:rPr>
            <w:noProof/>
            <w:webHidden/>
          </w:rPr>
          <w:instrText xml:space="preserve"> PAGEREF _Toc280906688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689" w:history="1">
        <w:r w:rsidRPr="00812417">
          <w:rPr>
            <w:rStyle w:val="Hipervnculo"/>
          </w:rPr>
          <w:t>Capítulo 2. Marco Teórico</w:t>
        </w:r>
        <w:r>
          <w:rPr>
            <w:webHidden/>
          </w:rPr>
          <w:tab/>
        </w:r>
        <w:r>
          <w:rPr>
            <w:webHidden/>
          </w:rPr>
          <w:fldChar w:fldCharType="begin"/>
        </w:r>
        <w:r>
          <w:rPr>
            <w:webHidden/>
          </w:rPr>
          <w:instrText xml:space="preserve"> PAGEREF _Toc280906689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0" w:history="1">
        <w:r w:rsidRPr="00812417">
          <w:rPr>
            <w:rStyle w:val="Hipervnculo"/>
            <w:noProof/>
          </w:rPr>
          <w:t>2.1.Acceso Multimedia Universal</w:t>
        </w:r>
        <w:r>
          <w:rPr>
            <w:noProof/>
            <w:webHidden/>
          </w:rPr>
          <w:tab/>
        </w:r>
        <w:r>
          <w:rPr>
            <w:noProof/>
            <w:webHidden/>
          </w:rPr>
          <w:fldChar w:fldCharType="begin"/>
        </w:r>
        <w:r>
          <w:rPr>
            <w:noProof/>
            <w:webHidden/>
          </w:rPr>
          <w:instrText xml:space="preserve"> PAGEREF _Toc280906690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1" w:history="1">
        <w:r w:rsidRPr="00812417">
          <w:rPr>
            <w:rStyle w:val="Hipervnculo"/>
            <w:noProof/>
          </w:rPr>
          <w:t>2.2. Protocolo XML orientado a objetos</w:t>
        </w:r>
        <w:r>
          <w:rPr>
            <w:noProof/>
            <w:webHidden/>
          </w:rPr>
          <w:tab/>
        </w:r>
        <w:r>
          <w:rPr>
            <w:noProof/>
            <w:webHidden/>
          </w:rPr>
          <w:fldChar w:fldCharType="begin"/>
        </w:r>
        <w:r>
          <w:rPr>
            <w:noProof/>
            <w:webHidden/>
          </w:rPr>
          <w:instrText xml:space="preserve"> PAGEREF _Toc280906691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2" w:history="1">
        <w:r w:rsidRPr="00812417">
          <w:rPr>
            <w:rStyle w:val="Hipervnculo"/>
            <w:noProof/>
          </w:rPr>
          <w:t>2.2.1. SOAP</w:t>
        </w:r>
        <w:r>
          <w:rPr>
            <w:noProof/>
            <w:webHidden/>
          </w:rPr>
          <w:tab/>
        </w:r>
        <w:r>
          <w:rPr>
            <w:noProof/>
            <w:webHidden/>
          </w:rPr>
          <w:fldChar w:fldCharType="begin"/>
        </w:r>
        <w:r>
          <w:rPr>
            <w:noProof/>
            <w:webHidden/>
          </w:rPr>
          <w:instrText xml:space="preserve"> PAGEREF _Toc280906692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3" w:history="1">
        <w:r w:rsidRPr="00812417">
          <w:rPr>
            <w:rStyle w:val="Hipervnculo"/>
            <w:noProof/>
          </w:rPr>
          <w:t>2.2.2. REST</w:t>
        </w:r>
        <w:r>
          <w:rPr>
            <w:noProof/>
            <w:webHidden/>
          </w:rPr>
          <w:tab/>
        </w:r>
        <w:r>
          <w:rPr>
            <w:noProof/>
            <w:webHidden/>
          </w:rPr>
          <w:fldChar w:fldCharType="begin"/>
        </w:r>
        <w:r>
          <w:rPr>
            <w:noProof/>
            <w:webHidden/>
          </w:rPr>
          <w:instrText xml:space="preserve"> PAGEREF _Toc280906693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4" w:history="1">
        <w:r w:rsidRPr="00812417">
          <w:rPr>
            <w:rStyle w:val="Hipervnculo"/>
            <w:noProof/>
          </w:rPr>
          <w:t>2.2.3. RSS</w:t>
        </w:r>
        <w:r>
          <w:rPr>
            <w:noProof/>
            <w:webHidden/>
          </w:rPr>
          <w:tab/>
        </w:r>
        <w:r>
          <w:rPr>
            <w:noProof/>
            <w:webHidden/>
          </w:rPr>
          <w:fldChar w:fldCharType="begin"/>
        </w:r>
        <w:r>
          <w:rPr>
            <w:noProof/>
            <w:webHidden/>
          </w:rPr>
          <w:instrText xml:space="preserve"> PAGEREF _Toc280906694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5" w:history="1">
        <w:r w:rsidRPr="00812417">
          <w:rPr>
            <w:rStyle w:val="Hipervnculo"/>
            <w:noProof/>
          </w:rPr>
          <w:t>2.2.4. XML Orientado a MVC</w:t>
        </w:r>
        <w:r>
          <w:rPr>
            <w:noProof/>
            <w:webHidden/>
          </w:rPr>
          <w:tab/>
        </w:r>
        <w:r>
          <w:rPr>
            <w:noProof/>
            <w:webHidden/>
          </w:rPr>
          <w:fldChar w:fldCharType="begin"/>
        </w:r>
        <w:r>
          <w:rPr>
            <w:noProof/>
            <w:webHidden/>
          </w:rPr>
          <w:instrText xml:space="preserve"> PAGEREF _Toc280906695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6" w:history="1">
        <w:r w:rsidRPr="00812417">
          <w:rPr>
            <w:rStyle w:val="Hipervnculo"/>
            <w:noProof/>
          </w:rPr>
          <w:t>2.3.1.Servidor  Web</w:t>
        </w:r>
        <w:r>
          <w:rPr>
            <w:noProof/>
            <w:webHidden/>
          </w:rPr>
          <w:tab/>
        </w:r>
        <w:r>
          <w:rPr>
            <w:noProof/>
            <w:webHidden/>
          </w:rPr>
          <w:fldChar w:fldCharType="begin"/>
        </w:r>
        <w:r>
          <w:rPr>
            <w:noProof/>
            <w:webHidden/>
          </w:rPr>
          <w:instrText xml:space="preserve"> PAGEREF _Toc280906696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7" w:history="1">
        <w:r w:rsidRPr="00812417">
          <w:rPr>
            <w:rStyle w:val="Hipervnculo"/>
            <w:noProof/>
            <w:lang w:val="es-ES"/>
          </w:rPr>
          <w:t>2.3.2. Stream</w:t>
        </w:r>
        <w:r>
          <w:rPr>
            <w:noProof/>
            <w:webHidden/>
          </w:rPr>
          <w:tab/>
        </w:r>
        <w:r>
          <w:rPr>
            <w:noProof/>
            <w:webHidden/>
          </w:rPr>
          <w:fldChar w:fldCharType="begin"/>
        </w:r>
        <w:r>
          <w:rPr>
            <w:noProof/>
            <w:webHidden/>
          </w:rPr>
          <w:instrText xml:space="preserve"> PAGEREF _Toc280906697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8" w:history="1">
        <w:r w:rsidRPr="00812417">
          <w:rPr>
            <w:rStyle w:val="Hipervnculo"/>
            <w:noProof/>
            <w:lang w:val="es-ES"/>
          </w:rPr>
          <w:t>2.3.2.1. HTTP Delivery</w:t>
        </w:r>
        <w:r>
          <w:rPr>
            <w:noProof/>
            <w:webHidden/>
          </w:rPr>
          <w:tab/>
        </w:r>
        <w:r>
          <w:rPr>
            <w:noProof/>
            <w:webHidden/>
          </w:rPr>
          <w:fldChar w:fldCharType="begin"/>
        </w:r>
        <w:r>
          <w:rPr>
            <w:noProof/>
            <w:webHidden/>
          </w:rPr>
          <w:instrText xml:space="preserve"> PAGEREF _Toc280906698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9" w:history="1">
        <w:r w:rsidRPr="00812417">
          <w:rPr>
            <w:rStyle w:val="Hipervnculo"/>
            <w:noProof/>
          </w:rPr>
          <w:t>2.3.2.2.Streaming</w:t>
        </w:r>
        <w:r>
          <w:rPr>
            <w:noProof/>
            <w:webHidden/>
          </w:rPr>
          <w:tab/>
        </w:r>
        <w:r>
          <w:rPr>
            <w:noProof/>
            <w:webHidden/>
          </w:rPr>
          <w:fldChar w:fldCharType="begin"/>
        </w:r>
        <w:r>
          <w:rPr>
            <w:noProof/>
            <w:webHidden/>
          </w:rPr>
          <w:instrText xml:space="preserve"> PAGEREF _Toc280906699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0" w:history="1">
        <w:r w:rsidRPr="00812417">
          <w:rPr>
            <w:rStyle w:val="Hipervnculo"/>
            <w:noProof/>
            <w:lang w:val="es-ES"/>
          </w:rPr>
          <w:t>2.3.2.3. Media Streaming</w:t>
        </w:r>
        <w:r>
          <w:rPr>
            <w:noProof/>
            <w:webHidden/>
          </w:rPr>
          <w:tab/>
        </w:r>
        <w:r>
          <w:rPr>
            <w:noProof/>
            <w:webHidden/>
          </w:rPr>
          <w:fldChar w:fldCharType="begin"/>
        </w:r>
        <w:r>
          <w:rPr>
            <w:noProof/>
            <w:webHidden/>
          </w:rPr>
          <w:instrText xml:space="preserve"> PAGEREF _Toc280906700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1" w:history="1">
        <w:r w:rsidRPr="00812417">
          <w:rPr>
            <w:rStyle w:val="Hipervnculo"/>
            <w:noProof/>
          </w:rPr>
          <w:t>2.4.Codecs de Video</w:t>
        </w:r>
        <w:r>
          <w:rPr>
            <w:noProof/>
            <w:webHidden/>
          </w:rPr>
          <w:tab/>
        </w:r>
        <w:r>
          <w:rPr>
            <w:noProof/>
            <w:webHidden/>
          </w:rPr>
          <w:fldChar w:fldCharType="begin"/>
        </w:r>
        <w:r>
          <w:rPr>
            <w:noProof/>
            <w:webHidden/>
          </w:rPr>
          <w:instrText xml:space="preserve"> PAGEREF _Toc280906701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2" w:history="1">
        <w:r w:rsidRPr="00812417">
          <w:rPr>
            <w:rStyle w:val="Hipervnculo"/>
            <w:noProof/>
            <w:lang w:val="es-ES"/>
          </w:rPr>
          <w:t>2.4.1. H263 Sorenson</w:t>
        </w:r>
        <w:r>
          <w:rPr>
            <w:noProof/>
            <w:webHidden/>
          </w:rPr>
          <w:tab/>
        </w:r>
        <w:r>
          <w:rPr>
            <w:noProof/>
            <w:webHidden/>
          </w:rPr>
          <w:fldChar w:fldCharType="begin"/>
        </w:r>
        <w:r>
          <w:rPr>
            <w:noProof/>
            <w:webHidden/>
          </w:rPr>
          <w:instrText xml:space="preserve"> PAGEREF _Toc280906702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3" w:history="1">
        <w:r w:rsidRPr="00812417">
          <w:rPr>
            <w:rStyle w:val="Hipervnculo"/>
            <w:noProof/>
          </w:rPr>
          <w:t>2.4.2. H264 Mpeg-4 Parte 10</w:t>
        </w:r>
        <w:r>
          <w:rPr>
            <w:noProof/>
            <w:webHidden/>
          </w:rPr>
          <w:tab/>
        </w:r>
        <w:r>
          <w:rPr>
            <w:noProof/>
            <w:webHidden/>
          </w:rPr>
          <w:fldChar w:fldCharType="begin"/>
        </w:r>
        <w:r>
          <w:rPr>
            <w:noProof/>
            <w:webHidden/>
          </w:rPr>
          <w:instrText xml:space="preserve"> PAGEREF _Toc280906703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4" w:history="1">
        <w:r w:rsidRPr="00812417">
          <w:rPr>
            <w:rStyle w:val="Hipervnculo"/>
            <w:noProof/>
          </w:rPr>
          <w:t>2.4.4. OGG Theora</w:t>
        </w:r>
        <w:r>
          <w:rPr>
            <w:noProof/>
            <w:webHidden/>
          </w:rPr>
          <w:tab/>
        </w:r>
        <w:r>
          <w:rPr>
            <w:noProof/>
            <w:webHidden/>
          </w:rPr>
          <w:fldChar w:fldCharType="begin"/>
        </w:r>
        <w:r>
          <w:rPr>
            <w:noProof/>
            <w:webHidden/>
          </w:rPr>
          <w:instrText xml:space="preserve"> PAGEREF _Toc280906704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5" w:history="1">
        <w:r w:rsidRPr="00812417">
          <w:rPr>
            <w:rStyle w:val="Hipervnculo"/>
            <w:noProof/>
            <w:lang w:val="es-ES"/>
          </w:rPr>
          <w:t>2.4.5. MPEG-4</w:t>
        </w:r>
        <w:r>
          <w:rPr>
            <w:noProof/>
            <w:webHidden/>
          </w:rPr>
          <w:tab/>
        </w:r>
        <w:r>
          <w:rPr>
            <w:noProof/>
            <w:webHidden/>
          </w:rPr>
          <w:fldChar w:fldCharType="begin"/>
        </w:r>
        <w:r>
          <w:rPr>
            <w:noProof/>
            <w:webHidden/>
          </w:rPr>
          <w:instrText xml:space="preserve"> PAGEREF _Toc280906705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6" w:history="1">
        <w:r w:rsidRPr="00812417">
          <w:rPr>
            <w:rStyle w:val="Hipervnculo"/>
            <w:noProof/>
            <w:lang w:val="es-ES"/>
          </w:rPr>
          <w:t>2.4.6. WMV</w:t>
        </w:r>
        <w:r>
          <w:rPr>
            <w:noProof/>
            <w:webHidden/>
          </w:rPr>
          <w:tab/>
        </w:r>
        <w:r>
          <w:rPr>
            <w:noProof/>
            <w:webHidden/>
          </w:rPr>
          <w:fldChar w:fldCharType="begin"/>
        </w:r>
        <w:r>
          <w:rPr>
            <w:noProof/>
            <w:webHidden/>
          </w:rPr>
          <w:instrText xml:space="preserve"> PAGEREF _Toc280906706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7" w:history="1">
        <w:r w:rsidRPr="00812417">
          <w:rPr>
            <w:rStyle w:val="Hipervnculo"/>
            <w:noProof/>
          </w:rPr>
          <w:t>2.5. Tecnologías Clientes</w:t>
        </w:r>
        <w:r>
          <w:rPr>
            <w:noProof/>
            <w:webHidden/>
          </w:rPr>
          <w:tab/>
        </w:r>
        <w:r>
          <w:rPr>
            <w:noProof/>
            <w:webHidden/>
          </w:rPr>
          <w:fldChar w:fldCharType="begin"/>
        </w:r>
        <w:r>
          <w:rPr>
            <w:noProof/>
            <w:webHidden/>
          </w:rPr>
          <w:instrText xml:space="preserve"> PAGEREF _Toc280906707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8" w:history="1">
        <w:r w:rsidRPr="00812417">
          <w:rPr>
            <w:rStyle w:val="Hipervnculo"/>
            <w:noProof/>
            <w:lang w:val="es-ES"/>
          </w:rPr>
          <w:t>2.5.1. Real Media Player</w:t>
        </w:r>
        <w:r>
          <w:rPr>
            <w:noProof/>
            <w:webHidden/>
          </w:rPr>
          <w:tab/>
        </w:r>
        <w:r>
          <w:rPr>
            <w:noProof/>
            <w:webHidden/>
          </w:rPr>
          <w:fldChar w:fldCharType="begin"/>
        </w:r>
        <w:r>
          <w:rPr>
            <w:noProof/>
            <w:webHidden/>
          </w:rPr>
          <w:instrText xml:space="preserve"> PAGEREF _Toc280906708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9" w:history="1">
        <w:r w:rsidRPr="00812417">
          <w:rPr>
            <w:rStyle w:val="Hipervnculo"/>
            <w:noProof/>
            <w:lang w:val="es-ES"/>
          </w:rPr>
          <w:t>2.5.2. Windows Media Player</w:t>
        </w:r>
        <w:r>
          <w:rPr>
            <w:noProof/>
            <w:webHidden/>
          </w:rPr>
          <w:tab/>
        </w:r>
        <w:r>
          <w:rPr>
            <w:noProof/>
            <w:webHidden/>
          </w:rPr>
          <w:fldChar w:fldCharType="begin"/>
        </w:r>
        <w:r>
          <w:rPr>
            <w:noProof/>
            <w:webHidden/>
          </w:rPr>
          <w:instrText xml:space="preserve"> PAGEREF _Toc280906709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0" w:history="1">
        <w:r w:rsidRPr="00812417">
          <w:rPr>
            <w:rStyle w:val="Hipervnculo"/>
            <w:noProof/>
            <w:lang w:val="es-ES"/>
          </w:rPr>
          <w:t>2.5.3.Quicktime Player</w:t>
        </w:r>
        <w:r>
          <w:rPr>
            <w:noProof/>
            <w:webHidden/>
          </w:rPr>
          <w:tab/>
        </w:r>
        <w:r>
          <w:rPr>
            <w:noProof/>
            <w:webHidden/>
          </w:rPr>
          <w:fldChar w:fldCharType="begin"/>
        </w:r>
        <w:r>
          <w:rPr>
            <w:noProof/>
            <w:webHidden/>
          </w:rPr>
          <w:instrText xml:space="preserve"> PAGEREF _Toc280906710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1" w:history="1">
        <w:r w:rsidRPr="00812417">
          <w:rPr>
            <w:rStyle w:val="Hipervnculo"/>
            <w:noProof/>
          </w:rPr>
          <w:t>2.5.4. Adobe Flash</w:t>
        </w:r>
        <w:r>
          <w:rPr>
            <w:noProof/>
            <w:webHidden/>
          </w:rPr>
          <w:tab/>
        </w:r>
        <w:r>
          <w:rPr>
            <w:noProof/>
            <w:webHidden/>
          </w:rPr>
          <w:fldChar w:fldCharType="begin"/>
        </w:r>
        <w:r>
          <w:rPr>
            <w:noProof/>
            <w:webHidden/>
          </w:rPr>
          <w:instrText xml:space="preserve"> PAGEREF _Toc280906711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2" w:history="1">
        <w:r w:rsidRPr="00812417">
          <w:rPr>
            <w:rStyle w:val="Hipervnculo"/>
            <w:noProof/>
            <w:lang w:val="es-ES"/>
          </w:rPr>
          <w:t>2.5.5.Video HTML5</w:t>
        </w:r>
        <w:r>
          <w:rPr>
            <w:noProof/>
            <w:webHidden/>
          </w:rPr>
          <w:tab/>
        </w:r>
        <w:r>
          <w:rPr>
            <w:noProof/>
            <w:webHidden/>
          </w:rPr>
          <w:fldChar w:fldCharType="begin"/>
        </w:r>
        <w:r>
          <w:rPr>
            <w:noProof/>
            <w:webHidden/>
          </w:rPr>
          <w:instrText xml:space="preserve"> PAGEREF _Toc280906712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3" w:history="1">
        <w:r w:rsidRPr="00812417">
          <w:rPr>
            <w:rStyle w:val="Hipervnculo"/>
            <w:noProof/>
          </w:rPr>
          <w:t>2.6. Conversión de Videos</w:t>
        </w:r>
        <w:r>
          <w:rPr>
            <w:noProof/>
            <w:webHidden/>
          </w:rPr>
          <w:tab/>
        </w:r>
        <w:r>
          <w:rPr>
            <w:noProof/>
            <w:webHidden/>
          </w:rPr>
          <w:fldChar w:fldCharType="begin"/>
        </w:r>
        <w:r>
          <w:rPr>
            <w:noProof/>
            <w:webHidden/>
          </w:rPr>
          <w:instrText xml:space="preserve"> PAGEREF _Toc280906713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4" w:history="1">
        <w:r w:rsidRPr="00812417">
          <w:rPr>
            <w:rStyle w:val="Hipervnculo"/>
            <w:noProof/>
          </w:rPr>
          <w:t>2.6.1. FFmpeg</w:t>
        </w:r>
        <w:r>
          <w:rPr>
            <w:noProof/>
            <w:webHidden/>
          </w:rPr>
          <w:tab/>
        </w:r>
        <w:r>
          <w:rPr>
            <w:noProof/>
            <w:webHidden/>
          </w:rPr>
          <w:fldChar w:fldCharType="begin"/>
        </w:r>
        <w:r>
          <w:rPr>
            <w:noProof/>
            <w:webHidden/>
          </w:rPr>
          <w:instrText xml:space="preserve"> PAGEREF _Toc280906714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5" w:history="1">
        <w:r w:rsidRPr="00812417">
          <w:rPr>
            <w:rStyle w:val="Hipervnculo"/>
            <w:noProof/>
          </w:rPr>
          <w:t>2.7. IPTV</w:t>
        </w:r>
        <w:r>
          <w:rPr>
            <w:noProof/>
            <w:webHidden/>
          </w:rPr>
          <w:tab/>
        </w:r>
        <w:r>
          <w:rPr>
            <w:noProof/>
            <w:webHidden/>
          </w:rPr>
          <w:fldChar w:fldCharType="begin"/>
        </w:r>
        <w:r>
          <w:rPr>
            <w:noProof/>
            <w:webHidden/>
          </w:rPr>
          <w:instrText xml:space="preserve"> PAGEREF _Toc280906715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6" w:history="1">
        <w:r w:rsidRPr="00812417">
          <w:rPr>
            <w:rStyle w:val="Hipervnculo"/>
            <w:noProof/>
          </w:rPr>
          <w:t>2.8. Metodología de Desarrollo</w:t>
        </w:r>
        <w:r>
          <w:rPr>
            <w:noProof/>
            <w:webHidden/>
          </w:rPr>
          <w:tab/>
        </w:r>
        <w:r>
          <w:rPr>
            <w:noProof/>
            <w:webHidden/>
          </w:rPr>
          <w:fldChar w:fldCharType="begin"/>
        </w:r>
        <w:r>
          <w:rPr>
            <w:noProof/>
            <w:webHidden/>
          </w:rPr>
          <w:instrText xml:space="preserve"> PAGEREF _Toc280906716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7" w:history="1">
        <w:r w:rsidRPr="00812417">
          <w:rPr>
            <w:rStyle w:val="Hipervnculo"/>
            <w:noProof/>
          </w:rPr>
          <w:t>2.8.1. Extreme Programming</w:t>
        </w:r>
        <w:r>
          <w:rPr>
            <w:noProof/>
            <w:webHidden/>
          </w:rPr>
          <w:tab/>
        </w:r>
        <w:r>
          <w:rPr>
            <w:noProof/>
            <w:webHidden/>
          </w:rPr>
          <w:fldChar w:fldCharType="begin"/>
        </w:r>
        <w:r>
          <w:rPr>
            <w:noProof/>
            <w:webHidden/>
          </w:rPr>
          <w:instrText xml:space="preserve"> PAGEREF _Toc280906717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8" w:history="1">
        <w:r w:rsidRPr="00812417">
          <w:rPr>
            <w:rStyle w:val="Hipervnculo"/>
            <w:noProof/>
          </w:rPr>
          <w:t>2.8.3. Software Libre</w:t>
        </w:r>
        <w:r>
          <w:rPr>
            <w:noProof/>
            <w:webHidden/>
          </w:rPr>
          <w:tab/>
        </w:r>
        <w:r>
          <w:rPr>
            <w:noProof/>
            <w:webHidden/>
          </w:rPr>
          <w:fldChar w:fldCharType="begin"/>
        </w:r>
        <w:r>
          <w:rPr>
            <w:noProof/>
            <w:webHidden/>
          </w:rPr>
          <w:instrText xml:space="preserve"> PAGEREF _Toc280906718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9" w:history="1">
        <w:r w:rsidRPr="00812417">
          <w:rPr>
            <w:rStyle w:val="Hipervnculo"/>
            <w:noProof/>
          </w:rPr>
          <w:t>2.8.3.1. Licencia GNU GPL v2</w:t>
        </w:r>
        <w:r>
          <w:rPr>
            <w:noProof/>
            <w:webHidden/>
          </w:rPr>
          <w:tab/>
        </w:r>
        <w:r>
          <w:rPr>
            <w:noProof/>
            <w:webHidden/>
          </w:rPr>
          <w:fldChar w:fldCharType="begin"/>
        </w:r>
        <w:r>
          <w:rPr>
            <w:noProof/>
            <w:webHidden/>
          </w:rPr>
          <w:instrText xml:space="preserve"> PAGEREF _Toc280906719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0" w:history="1">
        <w:r w:rsidRPr="00812417">
          <w:rPr>
            <w:rStyle w:val="Hipervnculo"/>
            <w:noProof/>
          </w:rPr>
          <w:t>2.9. Frameworks</w:t>
        </w:r>
        <w:r>
          <w:rPr>
            <w:noProof/>
            <w:webHidden/>
          </w:rPr>
          <w:tab/>
        </w:r>
        <w:r>
          <w:rPr>
            <w:noProof/>
            <w:webHidden/>
          </w:rPr>
          <w:fldChar w:fldCharType="begin"/>
        </w:r>
        <w:r>
          <w:rPr>
            <w:noProof/>
            <w:webHidden/>
          </w:rPr>
          <w:instrText xml:space="preserve"> PAGEREF _Toc280906720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1" w:history="1">
        <w:r w:rsidRPr="00812417">
          <w:rPr>
            <w:rStyle w:val="Hipervnculo"/>
            <w:noProof/>
          </w:rPr>
          <w:t>2.9.1. Zend Framework</w:t>
        </w:r>
        <w:r>
          <w:rPr>
            <w:noProof/>
            <w:webHidden/>
          </w:rPr>
          <w:tab/>
        </w:r>
        <w:r>
          <w:rPr>
            <w:noProof/>
            <w:webHidden/>
          </w:rPr>
          <w:fldChar w:fldCharType="begin"/>
        </w:r>
        <w:r>
          <w:rPr>
            <w:noProof/>
            <w:webHidden/>
          </w:rPr>
          <w:instrText xml:space="preserve"> PAGEREF _Toc280906721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2" w:history="1">
        <w:r w:rsidRPr="00812417">
          <w:rPr>
            <w:rStyle w:val="Hipervnculo"/>
            <w:noProof/>
            <w:lang w:val="pt-BR"/>
          </w:rPr>
          <w:t>2.9.2. Google Web Toolkit</w:t>
        </w:r>
        <w:r>
          <w:rPr>
            <w:noProof/>
            <w:webHidden/>
          </w:rPr>
          <w:tab/>
        </w:r>
        <w:r>
          <w:rPr>
            <w:noProof/>
            <w:webHidden/>
          </w:rPr>
          <w:fldChar w:fldCharType="begin"/>
        </w:r>
        <w:r>
          <w:rPr>
            <w:noProof/>
            <w:webHidden/>
          </w:rPr>
          <w:instrText xml:space="preserve"> PAGEREF _Toc280906722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23" w:history="1">
        <w:r w:rsidRPr="00812417">
          <w:rPr>
            <w:rStyle w:val="Hipervnculo"/>
          </w:rPr>
          <w:t>Capítulo 3: Estado del Arte</w:t>
        </w:r>
        <w:r>
          <w:rPr>
            <w:webHidden/>
          </w:rPr>
          <w:tab/>
        </w:r>
        <w:r>
          <w:rPr>
            <w:webHidden/>
          </w:rPr>
          <w:fldChar w:fldCharType="begin"/>
        </w:r>
        <w:r>
          <w:rPr>
            <w:webHidden/>
          </w:rPr>
          <w:instrText xml:space="preserve"> PAGEREF _Toc280906723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4" w:history="1">
        <w:r w:rsidRPr="00812417">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_Toc280906724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5" w:history="1">
        <w:r w:rsidRPr="00812417">
          <w:rPr>
            <w:rStyle w:val="Hipervnculo"/>
            <w:noProof/>
            <w:lang w:val="es-ES"/>
          </w:rPr>
          <w:t>3.1.1.PHPMotion</w:t>
        </w:r>
        <w:r>
          <w:rPr>
            <w:noProof/>
            <w:webHidden/>
          </w:rPr>
          <w:tab/>
        </w:r>
        <w:r>
          <w:rPr>
            <w:noProof/>
            <w:webHidden/>
          </w:rPr>
          <w:fldChar w:fldCharType="begin"/>
        </w:r>
        <w:r>
          <w:rPr>
            <w:noProof/>
            <w:webHidden/>
          </w:rPr>
          <w:instrText xml:space="preserve"> PAGEREF _Toc280906725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6" w:history="1">
        <w:r w:rsidRPr="00812417">
          <w:rPr>
            <w:rStyle w:val="Hipervnculo"/>
            <w:noProof/>
            <w:lang w:val="es-ES"/>
          </w:rPr>
          <w:t>3.1.2.OsTube</w:t>
        </w:r>
        <w:r>
          <w:rPr>
            <w:noProof/>
            <w:webHidden/>
          </w:rPr>
          <w:tab/>
        </w:r>
        <w:r>
          <w:rPr>
            <w:noProof/>
            <w:webHidden/>
          </w:rPr>
          <w:fldChar w:fldCharType="begin"/>
        </w:r>
        <w:r>
          <w:rPr>
            <w:noProof/>
            <w:webHidden/>
          </w:rPr>
          <w:instrText xml:space="preserve"> PAGEREF _Toc280906726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7" w:history="1">
        <w:r w:rsidRPr="0081241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_Toc280906727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8" w:history="1">
        <w:r w:rsidRPr="00812417">
          <w:rPr>
            <w:rStyle w:val="Hipervnculo"/>
            <w:noProof/>
            <w:lang w:val="es-ES"/>
          </w:rPr>
          <w:t>3.2.1.Youtube</w:t>
        </w:r>
        <w:r>
          <w:rPr>
            <w:noProof/>
            <w:webHidden/>
          </w:rPr>
          <w:tab/>
        </w:r>
        <w:r>
          <w:rPr>
            <w:noProof/>
            <w:webHidden/>
          </w:rPr>
          <w:fldChar w:fldCharType="begin"/>
        </w:r>
        <w:r>
          <w:rPr>
            <w:noProof/>
            <w:webHidden/>
          </w:rPr>
          <w:instrText xml:space="preserve"> PAGEREF _Toc280906728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9" w:history="1">
        <w:r w:rsidRPr="00812417">
          <w:rPr>
            <w:rStyle w:val="Hipervnculo"/>
            <w:noProof/>
            <w:lang w:val="es-ES"/>
          </w:rPr>
          <w:t>3.2.2. Google Video</w:t>
        </w:r>
        <w:r>
          <w:rPr>
            <w:noProof/>
            <w:webHidden/>
          </w:rPr>
          <w:tab/>
        </w:r>
        <w:r>
          <w:rPr>
            <w:noProof/>
            <w:webHidden/>
          </w:rPr>
          <w:fldChar w:fldCharType="begin"/>
        </w:r>
        <w:r>
          <w:rPr>
            <w:noProof/>
            <w:webHidden/>
          </w:rPr>
          <w:instrText xml:space="preserve"> PAGEREF _Toc280906729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0" w:history="1">
        <w:r w:rsidRPr="00812417">
          <w:rPr>
            <w:rStyle w:val="Hipervnculo"/>
            <w:noProof/>
          </w:rPr>
          <w:t>3.2.3.Vimeo</w:t>
        </w:r>
        <w:r>
          <w:rPr>
            <w:noProof/>
            <w:webHidden/>
          </w:rPr>
          <w:tab/>
        </w:r>
        <w:r>
          <w:rPr>
            <w:noProof/>
            <w:webHidden/>
          </w:rPr>
          <w:fldChar w:fldCharType="begin"/>
        </w:r>
        <w:r>
          <w:rPr>
            <w:noProof/>
            <w:webHidden/>
          </w:rPr>
          <w:instrText xml:space="preserve"> PAGEREF _Toc280906730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1" w:history="1">
        <w:r w:rsidRPr="00812417">
          <w:rPr>
            <w:rStyle w:val="Hipervnculo"/>
            <w:noProof/>
            <w:lang w:val="es-ES"/>
          </w:rPr>
          <w:t>3.2.4.TerraTV</w:t>
        </w:r>
        <w:r>
          <w:rPr>
            <w:noProof/>
            <w:webHidden/>
          </w:rPr>
          <w:tab/>
        </w:r>
        <w:r>
          <w:rPr>
            <w:noProof/>
            <w:webHidden/>
          </w:rPr>
          <w:fldChar w:fldCharType="begin"/>
        </w:r>
        <w:r>
          <w:rPr>
            <w:noProof/>
            <w:webHidden/>
          </w:rPr>
          <w:instrText xml:space="preserve"> PAGEREF _Toc280906731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2" w:history="1">
        <w:r w:rsidRPr="00812417">
          <w:rPr>
            <w:rStyle w:val="Hipervnculo"/>
            <w:noProof/>
            <w:lang w:val="es-ES"/>
          </w:rPr>
          <w:t>3.2.6. 3TV</w:t>
        </w:r>
        <w:r>
          <w:rPr>
            <w:noProof/>
            <w:webHidden/>
          </w:rPr>
          <w:tab/>
        </w:r>
        <w:r>
          <w:rPr>
            <w:noProof/>
            <w:webHidden/>
          </w:rPr>
          <w:fldChar w:fldCharType="begin"/>
        </w:r>
        <w:r>
          <w:rPr>
            <w:noProof/>
            <w:webHidden/>
          </w:rPr>
          <w:instrText xml:space="preserve"> PAGEREF _Toc280906732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3" w:history="1">
        <w:r w:rsidRPr="00812417">
          <w:rPr>
            <w:rStyle w:val="Hipervnculo"/>
            <w:noProof/>
            <w:lang w:val="es-ES"/>
          </w:rPr>
          <w:t>3.3. Google TV</w:t>
        </w:r>
        <w:r>
          <w:rPr>
            <w:noProof/>
            <w:webHidden/>
          </w:rPr>
          <w:tab/>
        </w:r>
        <w:r>
          <w:rPr>
            <w:noProof/>
            <w:webHidden/>
          </w:rPr>
          <w:fldChar w:fldCharType="begin"/>
        </w:r>
        <w:r>
          <w:rPr>
            <w:noProof/>
            <w:webHidden/>
          </w:rPr>
          <w:instrText xml:space="preserve"> PAGEREF _Toc280906733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34" w:history="1">
        <w:r w:rsidRPr="00812417">
          <w:rPr>
            <w:rStyle w:val="Hipervnculo"/>
          </w:rPr>
          <w:t>4. Desarrollo</w:t>
        </w:r>
        <w:r>
          <w:rPr>
            <w:webHidden/>
          </w:rPr>
          <w:tab/>
        </w:r>
        <w:r>
          <w:rPr>
            <w:webHidden/>
          </w:rPr>
          <w:fldChar w:fldCharType="begin"/>
        </w:r>
        <w:r>
          <w:rPr>
            <w:webHidden/>
          </w:rPr>
          <w:instrText xml:space="preserve"> PAGEREF _Toc280906734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5" w:history="1">
        <w:r w:rsidRPr="00812417">
          <w:rPr>
            <w:rStyle w:val="Hipervnculo"/>
            <w:noProof/>
          </w:rPr>
          <w:t>4.1. Toma de requerimientos</w:t>
        </w:r>
        <w:r>
          <w:rPr>
            <w:noProof/>
            <w:webHidden/>
          </w:rPr>
          <w:tab/>
        </w:r>
        <w:r>
          <w:rPr>
            <w:noProof/>
            <w:webHidden/>
          </w:rPr>
          <w:fldChar w:fldCharType="begin"/>
        </w:r>
        <w:r>
          <w:rPr>
            <w:noProof/>
            <w:webHidden/>
          </w:rPr>
          <w:instrText xml:space="preserve"> PAGEREF _Toc280906735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6" w:history="1">
        <w:r w:rsidRPr="00812417">
          <w:rPr>
            <w:rStyle w:val="Hipervnculo"/>
            <w:noProof/>
          </w:rPr>
          <w:t>4.1.1. Requerimientos Funcionales</w:t>
        </w:r>
        <w:r>
          <w:rPr>
            <w:noProof/>
            <w:webHidden/>
          </w:rPr>
          <w:tab/>
        </w:r>
        <w:r>
          <w:rPr>
            <w:noProof/>
            <w:webHidden/>
          </w:rPr>
          <w:fldChar w:fldCharType="begin"/>
        </w:r>
        <w:r>
          <w:rPr>
            <w:noProof/>
            <w:webHidden/>
          </w:rPr>
          <w:instrText xml:space="preserve"> PAGEREF _Toc280906736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7" w:history="1">
        <w:r w:rsidRPr="00812417">
          <w:rPr>
            <w:rStyle w:val="Hipervnculo"/>
            <w:noProof/>
          </w:rPr>
          <w:t>4.1.2. Requerimientos No Funcionales</w:t>
        </w:r>
        <w:r>
          <w:rPr>
            <w:noProof/>
            <w:webHidden/>
          </w:rPr>
          <w:tab/>
        </w:r>
        <w:r>
          <w:rPr>
            <w:noProof/>
            <w:webHidden/>
          </w:rPr>
          <w:fldChar w:fldCharType="begin"/>
        </w:r>
        <w:r>
          <w:rPr>
            <w:noProof/>
            <w:webHidden/>
          </w:rPr>
          <w:instrText xml:space="preserve"> PAGEREF _Toc280906737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8" w:history="1">
        <w:r w:rsidRPr="00812417">
          <w:rPr>
            <w:rStyle w:val="Hipervnculo"/>
            <w:noProof/>
          </w:rPr>
          <w:t>4.2. Tecnología a Utilizar</w:t>
        </w:r>
        <w:r>
          <w:rPr>
            <w:noProof/>
            <w:webHidden/>
          </w:rPr>
          <w:tab/>
        </w:r>
        <w:r>
          <w:rPr>
            <w:noProof/>
            <w:webHidden/>
          </w:rPr>
          <w:fldChar w:fldCharType="begin"/>
        </w:r>
        <w:r>
          <w:rPr>
            <w:noProof/>
            <w:webHidden/>
          </w:rPr>
          <w:instrText xml:space="preserve"> PAGEREF _Toc280906738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9" w:history="1">
        <w:r w:rsidRPr="00812417">
          <w:rPr>
            <w:rStyle w:val="Hipervnculo"/>
            <w:noProof/>
          </w:rPr>
          <w:t>4.2.1. Frente Servidor</w:t>
        </w:r>
        <w:r>
          <w:rPr>
            <w:noProof/>
            <w:webHidden/>
          </w:rPr>
          <w:tab/>
        </w:r>
        <w:r>
          <w:rPr>
            <w:noProof/>
            <w:webHidden/>
          </w:rPr>
          <w:fldChar w:fldCharType="begin"/>
        </w:r>
        <w:r>
          <w:rPr>
            <w:noProof/>
            <w:webHidden/>
          </w:rPr>
          <w:instrText xml:space="preserve"> PAGEREF _Toc280906739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0" w:history="1">
        <w:r w:rsidRPr="00812417">
          <w:rPr>
            <w:rStyle w:val="Hipervnculo"/>
            <w:noProof/>
          </w:rPr>
          <w:t>4.2.1.1. PHP 5.3</w:t>
        </w:r>
        <w:r>
          <w:rPr>
            <w:noProof/>
            <w:webHidden/>
          </w:rPr>
          <w:tab/>
        </w:r>
        <w:r>
          <w:rPr>
            <w:noProof/>
            <w:webHidden/>
          </w:rPr>
          <w:fldChar w:fldCharType="begin"/>
        </w:r>
        <w:r>
          <w:rPr>
            <w:noProof/>
            <w:webHidden/>
          </w:rPr>
          <w:instrText xml:space="preserve"> PAGEREF _Toc280906740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1" w:history="1">
        <w:r w:rsidRPr="00812417">
          <w:rPr>
            <w:rStyle w:val="Hipervnculo"/>
            <w:noProof/>
          </w:rPr>
          <w:t>4.2.1.2. MySQL 5</w:t>
        </w:r>
        <w:r>
          <w:rPr>
            <w:noProof/>
            <w:webHidden/>
          </w:rPr>
          <w:tab/>
        </w:r>
        <w:r>
          <w:rPr>
            <w:noProof/>
            <w:webHidden/>
          </w:rPr>
          <w:fldChar w:fldCharType="begin"/>
        </w:r>
        <w:r>
          <w:rPr>
            <w:noProof/>
            <w:webHidden/>
          </w:rPr>
          <w:instrText xml:space="preserve"> PAGEREF _Toc280906741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2" w:history="1">
        <w:r w:rsidRPr="00812417">
          <w:rPr>
            <w:rStyle w:val="Hipervnculo"/>
            <w:noProof/>
          </w:rPr>
          <w:t>4.2.1.3. FFmpeg</w:t>
        </w:r>
        <w:r>
          <w:rPr>
            <w:noProof/>
            <w:webHidden/>
          </w:rPr>
          <w:tab/>
        </w:r>
        <w:r>
          <w:rPr>
            <w:noProof/>
            <w:webHidden/>
          </w:rPr>
          <w:fldChar w:fldCharType="begin"/>
        </w:r>
        <w:r>
          <w:rPr>
            <w:noProof/>
            <w:webHidden/>
          </w:rPr>
          <w:instrText xml:space="preserve"> PAGEREF _Toc280906742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3" w:history="1">
        <w:r w:rsidRPr="00812417">
          <w:rPr>
            <w:rStyle w:val="Hipervnculo"/>
            <w:noProof/>
          </w:rPr>
          <w:t>4.2.2. Frente Cliente</w:t>
        </w:r>
        <w:r>
          <w:rPr>
            <w:noProof/>
            <w:webHidden/>
          </w:rPr>
          <w:tab/>
        </w:r>
        <w:r>
          <w:rPr>
            <w:noProof/>
            <w:webHidden/>
          </w:rPr>
          <w:fldChar w:fldCharType="begin"/>
        </w:r>
        <w:r>
          <w:rPr>
            <w:noProof/>
            <w:webHidden/>
          </w:rPr>
          <w:instrText xml:space="preserve"> PAGEREF _Toc280906743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4" w:history="1">
        <w:r w:rsidRPr="00812417">
          <w:rPr>
            <w:rStyle w:val="Hipervnculo"/>
            <w:noProof/>
          </w:rPr>
          <w:t>4.2.2.1 Javascript</w:t>
        </w:r>
        <w:r>
          <w:rPr>
            <w:noProof/>
            <w:webHidden/>
          </w:rPr>
          <w:tab/>
        </w:r>
        <w:r>
          <w:rPr>
            <w:noProof/>
            <w:webHidden/>
          </w:rPr>
          <w:fldChar w:fldCharType="begin"/>
        </w:r>
        <w:r>
          <w:rPr>
            <w:noProof/>
            <w:webHidden/>
          </w:rPr>
          <w:instrText xml:space="preserve"> PAGEREF _Toc280906744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5" w:history="1">
        <w:r w:rsidRPr="00812417">
          <w:rPr>
            <w:rStyle w:val="Hipervnculo"/>
            <w:noProof/>
          </w:rPr>
          <w:t>4.2.2.2 JW Player</w:t>
        </w:r>
        <w:r>
          <w:rPr>
            <w:noProof/>
            <w:webHidden/>
          </w:rPr>
          <w:tab/>
        </w:r>
        <w:r>
          <w:rPr>
            <w:noProof/>
            <w:webHidden/>
          </w:rPr>
          <w:fldChar w:fldCharType="begin"/>
        </w:r>
        <w:r>
          <w:rPr>
            <w:noProof/>
            <w:webHidden/>
          </w:rPr>
          <w:instrText xml:space="preserve"> PAGEREF _Toc280906745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6" w:history="1">
        <w:r w:rsidRPr="00812417">
          <w:rPr>
            <w:rStyle w:val="Hipervnculo"/>
            <w:noProof/>
          </w:rPr>
          <w:t>4.3. Entorno de Desarrollo</w:t>
        </w:r>
        <w:r>
          <w:rPr>
            <w:noProof/>
            <w:webHidden/>
          </w:rPr>
          <w:tab/>
        </w:r>
        <w:r>
          <w:rPr>
            <w:noProof/>
            <w:webHidden/>
          </w:rPr>
          <w:fldChar w:fldCharType="begin"/>
        </w:r>
        <w:r>
          <w:rPr>
            <w:noProof/>
            <w:webHidden/>
          </w:rPr>
          <w:instrText xml:space="preserve"> PAGEREF _Toc280906746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7" w:history="1">
        <w:r w:rsidRPr="00812417">
          <w:rPr>
            <w:rStyle w:val="Hipervnculo"/>
            <w:noProof/>
          </w:rPr>
          <w:t>4.3.1. Entorno Integrado de Desarrollo (IDE)</w:t>
        </w:r>
        <w:r>
          <w:rPr>
            <w:noProof/>
            <w:webHidden/>
          </w:rPr>
          <w:tab/>
        </w:r>
        <w:r>
          <w:rPr>
            <w:noProof/>
            <w:webHidden/>
          </w:rPr>
          <w:fldChar w:fldCharType="begin"/>
        </w:r>
        <w:r>
          <w:rPr>
            <w:noProof/>
            <w:webHidden/>
          </w:rPr>
          <w:instrText xml:space="preserve"> PAGEREF _Toc280906747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8" w:history="1">
        <w:r w:rsidRPr="00812417">
          <w:rPr>
            <w:rStyle w:val="Hipervnculo"/>
            <w:noProof/>
          </w:rPr>
          <w:t>4.3.2. Control de versiones</w:t>
        </w:r>
        <w:r>
          <w:rPr>
            <w:noProof/>
            <w:webHidden/>
          </w:rPr>
          <w:tab/>
        </w:r>
        <w:r>
          <w:rPr>
            <w:noProof/>
            <w:webHidden/>
          </w:rPr>
          <w:fldChar w:fldCharType="begin"/>
        </w:r>
        <w:r>
          <w:rPr>
            <w:noProof/>
            <w:webHidden/>
          </w:rPr>
          <w:instrText xml:space="preserve"> PAGEREF _Toc280906748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9" w:history="1">
        <w:r w:rsidRPr="00812417">
          <w:rPr>
            <w:rStyle w:val="Hipervnculo"/>
            <w:noProof/>
          </w:rPr>
          <w:t>4.3. Diagrama de Datos</w:t>
        </w:r>
        <w:r>
          <w:rPr>
            <w:noProof/>
            <w:webHidden/>
          </w:rPr>
          <w:tab/>
        </w:r>
        <w:r>
          <w:rPr>
            <w:noProof/>
            <w:webHidden/>
          </w:rPr>
          <w:fldChar w:fldCharType="begin"/>
        </w:r>
        <w:r>
          <w:rPr>
            <w:noProof/>
            <w:webHidden/>
          </w:rPr>
          <w:instrText xml:space="preserve"> PAGEREF _Toc280906749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0" w:history="1">
        <w:r w:rsidRPr="00812417">
          <w:rPr>
            <w:rStyle w:val="Hipervnculo"/>
            <w:noProof/>
          </w:rPr>
          <w:t>4.4. Diagrama de Clases</w:t>
        </w:r>
        <w:r>
          <w:rPr>
            <w:noProof/>
            <w:webHidden/>
          </w:rPr>
          <w:tab/>
        </w:r>
        <w:r>
          <w:rPr>
            <w:noProof/>
            <w:webHidden/>
          </w:rPr>
          <w:fldChar w:fldCharType="begin"/>
        </w:r>
        <w:r>
          <w:rPr>
            <w:noProof/>
            <w:webHidden/>
          </w:rPr>
          <w:instrText xml:space="preserve"> PAGEREF _Toc280906750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1" w:history="1">
        <w:r w:rsidRPr="00812417">
          <w:rPr>
            <w:rStyle w:val="Hipervnculo"/>
            <w:noProof/>
          </w:rPr>
          <w:t>4.4.1. Namespace Models</w:t>
        </w:r>
        <w:r>
          <w:rPr>
            <w:noProof/>
            <w:webHidden/>
          </w:rPr>
          <w:tab/>
        </w:r>
        <w:r>
          <w:rPr>
            <w:noProof/>
            <w:webHidden/>
          </w:rPr>
          <w:fldChar w:fldCharType="begin"/>
        </w:r>
        <w:r>
          <w:rPr>
            <w:noProof/>
            <w:webHidden/>
          </w:rPr>
          <w:instrText xml:space="preserve"> PAGEREF _Toc280906751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2" w:history="1">
        <w:r w:rsidRPr="00812417">
          <w:rPr>
            <w:rStyle w:val="Hipervnculo"/>
            <w:noProof/>
          </w:rPr>
          <w:t>4.4.2. NamespaceViews</w:t>
        </w:r>
        <w:r>
          <w:rPr>
            <w:noProof/>
            <w:webHidden/>
          </w:rPr>
          <w:tab/>
        </w:r>
        <w:r>
          <w:rPr>
            <w:noProof/>
            <w:webHidden/>
          </w:rPr>
          <w:fldChar w:fldCharType="begin"/>
        </w:r>
        <w:r>
          <w:rPr>
            <w:noProof/>
            <w:webHidden/>
          </w:rPr>
          <w:instrText xml:space="preserve"> PAGEREF _Toc280906752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3" w:history="1">
        <w:r w:rsidRPr="00812417">
          <w:rPr>
            <w:rStyle w:val="Hipervnculo"/>
            <w:noProof/>
          </w:rPr>
          <w:t>4.4.3. Namespace Controllers</w:t>
        </w:r>
        <w:r>
          <w:rPr>
            <w:noProof/>
            <w:webHidden/>
          </w:rPr>
          <w:tab/>
        </w:r>
        <w:r>
          <w:rPr>
            <w:noProof/>
            <w:webHidden/>
          </w:rPr>
          <w:fldChar w:fldCharType="begin"/>
        </w:r>
        <w:r>
          <w:rPr>
            <w:noProof/>
            <w:webHidden/>
          </w:rPr>
          <w:instrText xml:space="preserve"> PAGEREF _Toc280906753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4" w:history="1">
        <w:r w:rsidRPr="00812417">
          <w:rPr>
            <w:rStyle w:val="Hipervnculo"/>
            <w:noProof/>
          </w:rPr>
          <w:t>4.5. Especificaciones de desarrollo Back Office</w:t>
        </w:r>
        <w:r>
          <w:rPr>
            <w:noProof/>
            <w:webHidden/>
          </w:rPr>
          <w:tab/>
        </w:r>
        <w:r>
          <w:rPr>
            <w:noProof/>
            <w:webHidden/>
          </w:rPr>
          <w:fldChar w:fldCharType="begin"/>
        </w:r>
        <w:r>
          <w:rPr>
            <w:noProof/>
            <w:webHidden/>
          </w:rPr>
          <w:instrText xml:space="preserve"> PAGEREF _Toc280906754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5" w:history="1">
        <w:r w:rsidRPr="00812417">
          <w:rPr>
            <w:rStyle w:val="Hipervnculo"/>
            <w:noProof/>
          </w:rPr>
          <w:t>4.5.1. Configuración de Sitio</w:t>
        </w:r>
        <w:r>
          <w:rPr>
            <w:noProof/>
            <w:webHidden/>
          </w:rPr>
          <w:tab/>
        </w:r>
        <w:r>
          <w:rPr>
            <w:noProof/>
            <w:webHidden/>
          </w:rPr>
          <w:fldChar w:fldCharType="begin"/>
        </w:r>
        <w:r>
          <w:rPr>
            <w:noProof/>
            <w:webHidden/>
          </w:rPr>
          <w:instrText xml:space="preserve"> PAGEREF _Toc280906755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6" w:history="1">
        <w:r w:rsidRPr="00812417">
          <w:rPr>
            <w:rStyle w:val="Hipervnculo"/>
            <w:noProof/>
          </w:rPr>
          <w:t>4.5.2. Componentes XML</w:t>
        </w:r>
        <w:r>
          <w:rPr>
            <w:noProof/>
            <w:webHidden/>
          </w:rPr>
          <w:tab/>
        </w:r>
        <w:r>
          <w:rPr>
            <w:noProof/>
            <w:webHidden/>
          </w:rPr>
          <w:fldChar w:fldCharType="begin"/>
        </w:r>
        <w:r>
          <w:rPr>
            <w:noProof/>
            <w:webHidden/>
          </w:rPr>
          <w:instrText xml:space="preserve"> PAGEREF _Toc280906756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7" w:history="1">
        <w:r w:rsidRPr="00812417">
          <w:rPr>
            <w:rStyle w:val="Hipervnculo"/>
            <w:noProof/>
          </w:rPr>
          <w:t>4.6. Especificaciones Front Office</w:t>
        </w:r>
        <w:r>
          <w:rPr>
            <w:noProof/>
            <w:webHidden/>
          </w:rPr>
          <w:tab/>
        </w:r>
        <w:r>
          <w:rPr>
            <w:noProof/>
            <w:webHidden/>
          </w:rPr>
          <w:fldChar w:fldCharType="begin"/>
        </w:r>
        <w:r>
          <w:rPr>
            <w:noProof/>
            <w:webHidden/>
          </w:rPr>
          <w:instrText xml:space="preserve"> PAGEREF _Toc280906757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8" w:history="1">
        <w:r w:rsidRPr="00812417">
          <w:rPr>
            <w:rStyle w:val="Hipervnculo"/>
            <w:noProof/>
          </w:rPr>
          <w:t>4.7. Prototipos Back Office.</w:t>
        </w:r>
        <w:r>
          <w:rPr>
            <w:noProof/>
            <w:webHidden/>
          </w:rPr>
          <w:tab/>
        </w:r>
        <w:r>
          <w:rPr>
            <w:noProof/>
            <w:webHidden/>
          </w:rPr>
          <w:fldChar w:fldCharType="begin"/>
        </w:r>
        <w:r>
          <w:rPr>
            <w:noProof/>
            <w:webHidden/>
          </w:rPr>
          <w:instrText xml:space="preserve"> PAGEREF _Toc280906758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9" w:history="1">
        <w:r w:rsidRPr="00812417">
          <w:rPr>
            <w:rStyle w:val="Hipervnculo"/>
            <w:noProof/>
          </w:rPr>
          <w:t>4.8. Puesta en producción</w:t>
        </w:r>
        <w:r>
          <w:rPr>
            <w:noProof/>
            <w:webHidden/>
          </w:rPr>
          <w:tab/>
        </w:r>
        <w:r>
          <w:rPr>
            <w:noProof/>
            <w:webHidden/>
          </w:rPr>
          <w:fldChar w:fldCharType="begin"/>
        </w:r>
        <w:r>
          <w:rPr>
            <w:noProof/>
            <w:webHidden/>
          </w:rPr>
          <w:instrText xml:space="preserve"> PAGEREF _Toc280906759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0" w:history="1">
        <w:r w:rsidRPr="00812417">
          <w:rPr>
            <w:rStyle w:val="Hipervnculo"/>
            <w:noProof/>
          </w:rPr>
          <w:t>4.9. Plan de pruebas</w:t>
        </w:r>
        <w:r>
          <w:rPr>
            <w:noProof/>
            <w:webHidden/>
          </w:rPr>
          <w:tab/>
        </w:r>
        <w:r>
          <w:rPr>
            <w:noProof/>
            <w:webHidden/>
          </w:rPr>
          <w:fldChar w:fldCharType="begin"/>
        </w:r>
        <w:r>
          <w:rPr>
            <w:noProof/>
            <w:webHidden/>
          </w:rPr>
          <w:instrText xml:space="preserve"> PAGEREF _Toc280906760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1" w:history="1">
        <w:r w:rsidRPr="00812417">
          <w:rPr>
            <w:rStyle w:val="Hipervnculo"/>
            <w:noProof/>
          </w:rPr>
          <w:t>4.10. Plan de liberación</w:t>
        </w:r>
        <w:r>
          <w:rPr>
            <w:noProof/>
            <w:webHidden/>
          </w:rPr>
          <w:tab/>
        </w:r>
        <w:r>
          <w:rPr>
            <w:noProof/>
            <w:webHidden/>
          </w:rPr>
          <w:fldChar w:fldCharType="begin"/>
        </w:r>
        <w:r>
          <w:rPr>
            <w:noProof/>
            <w:webHidden/>
          </w:rPr>
          <w:instrText xml:space="preserve"> PAGEREF _Toc280906761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2" w:history="1">
        <w:r w:rsidRPr="00812417">
          <w:rPr>
            <w:rStyle w:val="Hipervnculo"/>
          </w:rPr>
          <w:t>5. Conclusiones</w:t>
        </w:r>
        <w:r>
          <w:rPr>
            <w:webHidden/>
          </w:rPr>
          <w:tab/>
        </w:r>
        <w:r>
          <w:rPr>
            <w:webHidden/>
          </w:rPr>
          <w:fldChar w:fldCharType="begin"/>
        </w:r>
        <w:r>
          <w:rPr>
            <w:webHidden/>
          </w:rPr>
          <w:instrText xml:space="preserve"> PAGEREF _Toc280906762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63" w:history="1">
        <w:r w:rsidRPr="00812417">
          <w:rPr>
            <w:rStyle w:val="Hipervnculo"/>
            <w:noProof/>
          </w:rPr>
          <w:t>5.6. Conclusiones proyección proyecto titulo</w:t>
        </w:r>
        <w:r>
          <w:rPr>
            <w:noProof/>
            <w:webHidden/>
          </w:rPr>
          <w:tab/>
        </w:r>
        <w:r>
          <w:rPr>
            <w:noProof/>
            <w:webHidden/>
          </w:rPr>
          <w:fldChar w:fldCharType="begin"/>
        </w:r>
        <w:r>
          <w:rPr>
            <w:noProof/>
            <w:webHidden/>
          </w:rPr>
          <w:instrText xml:space="preserve"> PAGEREF _Toc280906763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4" w:history="1">
        <w:r w:rsidRPr="00812417">
          <w:rPr>
            <w:rStyle w:val="Hipervnculo"/>
            <w:lang w:val="en-US"/>
          </w:rPr>
          <w:t>6. Bibliografía</w:t>
        </w:r>
        <w:r>
          <w:rPr>
            <w:webHidden/>
          </w:rPr>
          <w:tab/>
        </w:r>
        <w:r>
          <w:rPr>
            <w:webHidden/>
          </w:rPr>
          <w:fldChar w:fldCharType="begin"/>
        </w:r>
        <w:r>
          <w:rPr>
            <w:webHidden/>
          </w:rPr>
          <w:instrText xml:space="preserve"> PAGEREF _Toc280906764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5" w:history="1">
        <w:r w:rsidRPr="00812417">
          <w:rPr>
            <w:rStyle w:val="Hipervnculo"/>
          </w:rPr>
          <w:t>Glosario</w:t>
        </w:r>
        <w:r>
          <w:rPr>
            <w:webHidden/>
          </w:rPr>
          <w:tab/>
        </w:r>
        <w:r>
          <w:rPr>
            <w:webHidden/>
          </w:rPr>
          <w:fldChar w:fldCharType="begin"/>
        </w:r>
        <w:r>
          <w:rPr>
            <w:webHidden/>
          </w:rPr>
          <w:instrText xml:space="preserve"> PAGEREF _Toc280906765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6" w:history="1">
        <w:r w:rsidRPr="00812417">
          <w:rPr>
            <w:rStyle w:val="Hipervnculo"/>
            <w:lang w:val="en-US"/>
          </w:rPr>
          <w:t>Acrónimos</w:t>
        </w:r>
        <w:r>
          <w:rPr>
            <w:webHidden/>
          </w:rPr>
          <w:tab/>
        </w:r>
        <w:r>
          <w:rPr>
            <w:webHidden/>
          </w:rPr>
          <w:fldChar w:fldCharType="begin"/>
        </w:r>
        <w:r>
          <w:rPr>
            <w:webHidden/>
          </w:rPr>
          <w:instrText xml:space="preserve"> PAGEREF _Toc280906766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6714"/>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19697B"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19697B"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19697B">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19697B"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19697B"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19697B"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19697B"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19697B"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19697B"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19697B"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19697B">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19697B"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19697B">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6757"/>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0"/>
    </w:p>
    <w:p w:rsidR="00000000" w:rsidRDefault="0019697B">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19697B">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7" w:author="Rodrigo Riquelme" w:date="2010-12-23T00:40:00Z">
        <w:r w:rsidR="00FB5081">
          <w:fldChar w:fldCharType="end"/>
        </w:r>
        <w:r>
          <w:t xml:space="preserve"> - Código QR sitio de producción</w:t>
        </w:r>
      </w:ins>
      <w:ins w:id="438"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FB5081">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FB5081">
          <w:fldChar w:fldCharType="separate"/>
        </w:r>
      </w:ins>
      <w:ins w:id="447" w:author="Rodrigo Riquelme" w:date="2010-12-23T00:53:00Z">
        <w:r w:rsidRPr="00B66F26">
          <w:rPr>
            <w:rStyle w:val="Hipervnculo"/>
          </w:rPr>
          <w:t>http://umacms.no-ip.org</w:t>
        </w:r>
      </w:ins>
      <w:ins w:id="448" w:author="Rodrigo Riquelme" w:date="2010-12-23T00:54:00Z">
        <w:r w:rsidR="00FB5081">
          <w:fldChar w:fldCharType="end"/>
        </w:r>
      </w:ins>
      <w:ins w:id="449" w:author="Rodrigo Riquelme" w:date="2010-12-23T00:53:00Z">
        <w:r>
          <w:t xml:space="preserve"> </w:t>
        </w:r>
      </w:ins>
    </w:p>
    <w:p w:rsidR="00000000" w:rsidRDefault="0019697B">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19697B">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FB5081">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FB5081">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FB5081">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FB5081">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FB5081">
          <w:fldChar w:fldCharType="separate"/>
        </w:r>
      </w:ins>
      <w:ins w:id="474" w:author="Rodrigo Riquelme" w:date="2010-12-23T01:10:00Z">
        <w:r w:rsidRPr="00B66F26">
          <w:rPr>
            <w:rStyle w:val="Hipervnculo"/>
          </w:rPr>
          <w:t>http://umacms.no-ip.org/admin/xml</w:t>
        </w:r>
      </w:ins>
      <w:ins w:id="475" w:author="Rodrigo Riquelme" w:date="2010-12-23T01:15:00Z">
        <w:r w:rsidR="00FB5081">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FB5081">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FB5081">
          <w:fldChar w:fldCharType="separate"/>
        </w:r>
      </w:ins>
      <w:ins w:id="494" w:author="Rodrigo Riquelme" w:date="2010-12-23T01:18:00Z">
        <w:r w:rsidRPr="00B66F26">
          <w:rPr>
            <w:rStyle w:val="Hipervnculo"/>
          </w:rPr>
          <w:t>http://umacms.no-ip.org/docs/components</w:t>
        </w:r>
      </w:ins>
      <w:ins w:id="495" w:author="Rodrigo Riquelme" w:date="2010-12-23T01:19:00Z">
        <w:r w:rsidR="00FB5081">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FB5081">
          <w:fldChar w:fldCharType="begin"/>
        </w:r>
        <w:r w:rsidR="00786814">
          <w:instrText xml:space="preserve"> HYPERLINK "</w:instrText>
        </w:r>
      </w:ins>
      <w:ins w:id="500" w:author="Rodrigo Riquelme" w:date="2010-12-23T01:19:00Z">
        <w:r w:rsidR="00FB5081" w:rsidRPr="00FB5081">
          <w:rPr>
            <w:rPrChange w:id="501" w:author="Rodrigo Riquelme" w:date="2010-12-23T01:20:00Z">
              <w:rPr>
                <w:rStyle w:val="Hipervnculo"/>
              </w:rPr>
            </w:rPrChange>
          </w:rPr>
          <w:instrText>http://umacms.no-ip.</w:instrText>
        </w:r>
      </w:ins>
      <w:ins w:id="502" w:author="Rodrigo Riquelme" w:date="2010-12-23T01:20:00Z">
        <w:r w:rsidR="00FB5081" w:rsidRPr="00FB5081">
          <w:rPr>
            <w:rPrChange w:id="503" w:author="Rodrigo Riquelme" w:date="2010-12-23T01:20:00Z">
              <w:rPr>
                <w:color w:val="0000FF"/>
                <w:u w:val="single"/>
              </w:rPr>
            </w:rPrChange>
          </w:rPr>
          <w:instrText>org/scripts</w:instrText>
        </w:r>
        <w:r w:rsidR="00786814">
          <w:instrText xml:space="preserve">" </w:instrText>
        </w:r>
        <w:r w:rsidR="00FB5081">
          <w:fldChar w:fldCharType="separate"/>
        </w:r>
      </w:ins>
      <w:ins w:id="504" w:author="Rodrigo Riquelme" w:date="2010-12-23T01:19:00Z">
        <w:r w:rsidR="0000631D" w:rsidRPr="0000631D">
          <w:rPr>
            <w:rStyle w:val="Hipervnculo"/>
          </w:rPr>
          <w:t>http://umacms.no-ip.</w:t>
        </w:r>
      </w:ins>
      <w:ins w:id="505" w:author="Rodrigo Riquelme" w:date="2010-12-23T01:20:00Z">
        <w:r w:rsidR="00FB5081" w:rsidRPr="00FB5081">
          <w:rPr>
            <w:rStyle w:val="Hipervnculo"/>
            <w:rPrChange w:id="506" w:author="Rodrigo Riquelme" w:date="2010-12-23T01:20:00Z">
              <w:rPr>
                <w:color w:val="0000FF"/>
                <w:u w:val="single"/>
              </w:rPr>
            </w:rPrChange>
          </w:rPr>
          <w:t>org/scripts</w:t>
        </w:r>
        <w:r w:rsidR="00FB5081">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19697B">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19697B">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19697B"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19697B"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19697B"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19697B"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19697B"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19697B"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19697B"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19697B"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19697B"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19697B"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19697B"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Default="00010D4C" w:rsidP="00010D4C">
      <w:r>
        <w:t>Los involucrados están satisfechos con el sistema y lo aceptan.</w:t>
      </w:r>
    </w:p>
    <w:p w:rsidR="00010D4C" w:rsidRPr="00010D4C" w:rsidRDefault="00010D4C" w:rsidP="00010D4C"/>
    <w:p w:rsidR="00010D4C" w:rsidRDefault="00010D4C" w:rsidP="00010D4C">
      <w:pPr>
        <w:pStyle w:val="Subttulo"/>
      </w:pPr>
      <w:r>
        <w:t>4.10.2. Operación de aceptación</w:t>
      </w:r>
    </w:p>
    <w:p w:rsidR="00010D4C" w:rsidRDefault="00010D4C" w:rsidP="00010D4C">
      <w:r>
        <w:t xml:space="preserve">  Las personas se responsabilizan de operar el sistema una vez que este está en producción y están satisfechos con los </w:t>
      </w:r>
      <w:r w:rsidRPr="00010D4C">
        <w:t>procedimientos y documentación</w:t>
      </w:r>
      <w:r>
        <w:t xml:space="preserve"> relevantes.</w:t>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pPr>
        <w:rPr>
          <w:lang w:val="es-ES"/>
        </w:rPr>
      </w:pP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14"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5"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7"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23"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24" w:author="Rodrigo Riquelme" w:date="2010-12-23T01:34:00Z"/>
          <w:rStyle w:val="Hipervnculo"/>
          <w:color w:val="000000"/>
          <w:u w:val="none"/>
          <w:lang w:val="en-US"/>
        </w:rPr>
      </w:pPr>
      <w:ins w:id="625" w:author="Rodrigo Riquelme" w:date="2010-12-23T01:33:00Z">
        <w:r w:rsidRPr="00FB5081">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34" w:author="manolo" w:date="2010-12-23T14:39:00Z">
            <w:rPr>
              <w:rStyle w:val="google-src-text"/>
            </w:rPr>
          </w:rPrChange>
        </w:rPr>
      </w:pPr>
      <w:r w:rsidRPr="00FB5081">
        <w:rPr>
          <w:rStyle w:val="google-src-text"/>
          <w:b/>
          <w:lang w:val="en-US"/>
          <w:rPrChange w:id="635" w:author="manolo" w:date="2010-12-23T14:39:00Z">
            <w:rPr>
              <w:rStyle w:val="google-src-text"/>
              <w:b/>
            </w:rPr>
          </w:rPrChange>
        </w:rPr>
        <w:t>GPL:</w:t>
      </w:r>
      <w:r w:rsidRPr="00FB5081">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697B" w:rsidRDefault="0019697B">
      <w:pPr>
        <w:spacing w:before="0" w:after="0" w:line="240" w:lineRule="auto"/>
      </w:pPr>
      <w:r>
        <w:separator/>
      </w:r>
    </w:p>
  </w:endnote>
  <w:endnote w:type="continuationSeparator" w:id="0">
    <w:p w:rsidR="0019697B" w:rsidRDefault="0019697B">
      <w:pPr>
        <w:spacing w:before="0" w:after="0" w:line="240" w:lineRule="auto"/>
      </w:pPr>
      <w:r>
        <w:continuationSeparator/>
      </w:r>
    </w:p>
  </w:endnote>
  <w:endnote w:type="continuationNotice" w:id="1">
    <w:p w:rsidR="0019697B" w:rsidRDefault="0019697B">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140</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697B" w:rsidRDefault="0019697B">
      <w:pPr>
        <w:spacing w:before="0" w:after="0" w:line="240" w:lineRule="auto"/>
      </w:pPr>
      <w:r>
        <w:separator/>
      </w:r>
    </w:p>
  </w:footnote>
  <w:footnote w:type="continuationSeparator" w:id="0">
    <w:p w:rsidR="0019697B" w:rsidRDefault="0019697B">
      <w:pPr>
        <w:spacing w:before="0" w:after="0" w:line="240" w:lineRule="auto"/>
      </w:pPr>
      <w:r>
        <w:continuationSeparator/>
      </w:r>
    </w:p>
  </w:footnote>
  <w:footnote w:type="continuationNotice" w:id="1">
    <w:p w:rsidR="0019697B" w:rsidRDefault="0019697B">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9697B"/>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CA51868-A751-4F1E-8612-ADB5E7A7B215}">
  <ds:schemaRefs>
    <ds:schemaRef ds:uri="http://schemas.openxmlformats.org/officeDocument/2006/bibliography"/>
  </ds:schemaRefs>
</ds:datastoreItem>
</file>

<file path=customXml/itemProps2.xml><?xml version="1.0" encoding="utf-8"?>
<ds:datastoreItem xmlns:ds="http://schemas.openxmlformats.org/officeDocument/2006/customXml" ds:itemID="{D2157AE2-D0FB-4CB7-A2B4-DF07D9EF0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Pages>
  <Words>17378</Words>
  <Characters>95584</Characters>
  <Application>Microsoft Office Word</Application>
  <DocSecurity>0</DocSecurity>
  <Lines>796</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112737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2010-12-24T04:47:00Z</dcterms:modified>
</cp:coreProperties>
</file>