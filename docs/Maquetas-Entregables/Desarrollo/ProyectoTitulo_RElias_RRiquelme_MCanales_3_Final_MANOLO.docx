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AC7647"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AC7647"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AC7647">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AC7647"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AC7647"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AC7647"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AC7647"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AC7647"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AC7647"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AC7647"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AC7647">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AC7647"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AC7647">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AC7647">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AC7647">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AC7647">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AC7647">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AC7647">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AC7647">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AC7647"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AC7647"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AC7647"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AC7647"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AC7647"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AC7647"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AC7647"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AC7647"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AC7647"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AC7647"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AC7647"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7647" w:rsidRDefault="00AC7647">
      <w:pPr>
        <w:spacing w:before="0" w:after="0" w:line="240" w:lineRule="auto"/>
      </w:pPr>
      <w:r>
        <w:separator/>
      </w:r>
    </w:p>
  </w:endnote>
  <w:endnote w:type="continuationSeparator" w:id="0">
    <w:p w:rsidR="00AC7647" w:rsidRDefault="00AC7647">
      <w:pPr>
        <w:spacing w:before="0" w:after="0" w:line="240" w:lineRule="auto"/>
      </w:pPr>
      <w:r>
        <w:continuationSeparator/>
      </w:r>
    </w:p>
  </w:endnote>
  <w:endnote w:type="continuationNotice" w:id="1">
    <w:p w:rsidR="00AC7647" w:rsidRDefault="00AC764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152</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7647" w:rsidRDefault="00AC7647">
      <w:pPr>
        <w:spacing w:before="0" w:after="0" w:line="240" w:lineRule="auto"/>
      </w:pPr>
      <w:r>
        <w:separator/>
      </w:r>
    </w:p>
  </w:footnote>
  <w:footnote w:type="continuationSeparator" w:id="0">
    <w:p w:rsidR="00AC7647" w:rsidRDefault="00AC7647">
      <w:pPr>
        <w:spacing w:before="0" w:after="0" w:line="240" w:lineRule="auto"/>
      </w:pPr>
      <w:r>
        <w:continuationSeparator/>
      </w:r>
    </w:p>
  </w:footnote>
  <w:footnote w:type="continuationNotice" w:id="1">
    <w:p w:rsidR="00AC7647" w:rsidRDefault="00AC7647">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C91573F-1A4A-4D81-AE1A-26B3DEA11692}">
  <ds:schemaRefs>
    <ds:schemaRef ds:uri="http://schemas.openxmlformats.org/officeDocument/2006/bibliography"/>
  </ds:schemaRefs>
</ds:datastoreItem>
</file>

<file path=customXml/itemProps2.xml><?xml version="1.0" encoding="utf-8"?>
<ds:datastoreItem xmlns:ds="http://schemas.openxmlformats.org/officeDocument/2006/customXml" ds:itemID="{7CDCEB9C-B48C-4CF9-B936-6B80C2251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Pages>
  <Words>17483</Words>
  <Characters>96162</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113419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2010-12-24T05:01:00Z</dcterms:modified>
</cp:coreProperties>
</file>